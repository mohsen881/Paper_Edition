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drawings/drawing1.xml" ContentType="application/vnd.openxmlformats-officedocument.drawingml.chartshapes+xml"/>
  <Override PartName="/word/charts/chart2.xml" ContentType="application/vnd.openxmlformats-officedocument.drawingml.chart+xml"/>
  <Override PartName="/word/theme/themeOverride2.xml" ContentType="application/vnd.openxmlformats-officedocument.themeOverride+xml"/>
  <Override PartName="/word/drawings/drawing2.xml" ContentType="application/vnd.openxmlformats-officedocument.drawingml.chartshapes+xml"/>
  <Override PartName="/word/charts/chart3.xml" ContentType="application/vnd.openxmlformats-officedocument.drawingml.chart+xml"/>
  <Override PartName="/word/theme/themeOverride3.xml" ContentType="application/vnd.openxmlformats-officedocument.themeOverride+xml"/>
  <Override PartName="/word/drawings/drawing3.xml" ContentType="application/vnd.openxmlformats-officedocument.drawingml.chartshapes+xml"/>
  <Override PartName="/word/charts/chart4.xml" ContentType="application/vnd.openxmlformats-officedocument.drawingml.chart+xml"/>
  <Override PartName="/word/theme/themeOverride4.xml" ContentType="application/vnd.openxmlformats-officedocument.themeOverride+xml"/>
  <Override PartName="/word/drawings/drawing4.xml" ContentType="application/vnd.openxmlformats-officedocument.drawingml.chartshapes+xml"/>
  <Override PartName="/word/charts/chart5.xml" ContentType="application/vnd.openxmlformats-officedocument.drawingml.chart+xml"/>
  <Override PartName="/word/theme/themeOverride5.xml" ContentType="application/vnd.openxmlformats-officedocument.themeOverride+xml"/>
  <Override PartName="/word/drawings/drawing5.xml" ContentType="application/vnd.openxmlformats-officedocument.drawingml.chartshapes+xml"/>
  <Override PartName="/word/charts/chart6.xml" ContentType="application/vnd.openxmlformats-officedocument.drawingml.chart+xml"/>
  <Override PartName="/word/theme/themeOverride6.xml" ContentType="application/vnd.openxmlformats-officedocument.themeOverride+xml"/>
  <Override PartName="/word/drawings/drawing6.xml" ContentType="application/vnd.openxmlformats-officedocument.drawingml.chartshapes+xml"/>
  <Override PartName="/word/charts/chart7.xml" ContentType="application/vnd.openxmlformats-officedocument.drawingml.chart+xml"/>
  <Override PartName="/word/drawings/drawing7.xml" ContentType="application/vnd.openxmlformats-officedocument.drawingml.chartshapes+xml"/>
  <Override PartName="/word/charts/chart8.xml" ContentType="application/vnd.openxmlformats-officedocument.drawingml.chart+xml"/>
  <Override PartName="/word/drawings/drawing8.xml" ContentType="application/vnd.openxmlformats-officedocument.drawingml.chartshapes+xml"/>
  <Override PartName="/word/charts/chart9.xml" ContentType="application/vnd.openxmlformats-officedocument.drawingml.chart+xml"/>
  <Override PartName="/word/drawings/drawing9.xml" ContentType="application/vnd.openxmlformats-officedocument.drawingml.chartshapes+xml"/>
  <Override PartName="/word/charts/chart10.xml" ContentType="application/vnd.openxmlformats-officedocument.drawingml.chart+xml"/>
  <Override PartName="/word/drawings/drawing10.xml" ContentType="application/vnd.openxmlformats-officedocument.drawingml.chartshapes+xml"/>
  <Override PartName="/word/charts/chart11.xml" ContentType="application/vnd.openxmlformats-officedocument.drawingml.chart+xml"/>
  <Override PartName="/word/drawings/drawing11.xml" ContentType="application/vnd.openxmlformats-officedocument.drawingml.chartshapes+xml"/>
  <Override PartName="/word/charts/chart12.xml" ContentType="application/vnd.openxmlformats-officedocument.drawingml.chart+xml"/>
  <Override PartName="/word/drawings/drawing12.xml" ContentType="application/vnd.openxmlformats-officedocument.drawingml.chartshapes+xml"/>
  <Override PartName="/word/charts/chart13.xml" ContentType="application/vnd.openxmlformats-officedocument.drawingml.chart+xml"/>
  <Override PartName="/word/drawings/drawing13.xml" ContentType="application/vnd.openxmlformats-officedocument.drawingml.chartshapes+xml"/>
  <Override PartName="/word/charts/chart14.xml" ContentType="application/vnd.openxmlformats-officedocument.drawingml.chart+xml"/>
  <Override PartName="/word/drawings/drawing14.xml" ContentType="application/vnd.openxmlformats-officedocument.drawingml.chartshapes+xml"/>
  <Override PartName="/word/charts/chart15.xml" ContentType="application/vnd.openxmlformats-officedocument.drawingml.chart+xml"/>
  <Override PartName="/word/drawings/drawing15.xml" ContentType="application/vnd.openxmlformats-officedocument.drawingml.chartshapes+xml"/>
  <Override PartName="/word/charts/chart16.xml" ContentType="application/vnd.openxmlformats-officedocument.drawingml.chart+xml"/>
  <Override PartName="/word/drawings/drawing16.xml" ContentType="application/vnd.openxmlformats-officedocument.drawingml.chartshapes+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D2C1F4" w14:textId="2E21E9DE" w:rsidR="00FC7FAC" w:rsidRDefault="00FC7FAC" w:rsidP="005E409E">
      <w:pPr>
        <w:tabs>
          <w:tab w:val="left" w:pos="0"/>
          <w:tab w:val="left" w:pos="7371"/>
        </w:tabs>
        <w:spacing w:after="0"/>
      </w:pPr>
    </w:p>
    <w:p w14:paraId="6615B95F" w14:textId="6A75558A" w:rsidR="00953C74" w:rsidRDefault="00953C74" w:rsidP="005E409E">
      <w:pPr>
        <w:tabs>
          <w:tab w:val="left" w:pos="0"/>
          <w:tab w:val="left" w:pos="7371"/>
        </w:tabs>
        <w:spacing w:after="0"/>
      </w:pPr>
    </w:p>
    <w:p w14:paraId="325F7BC8" w14:textId="141C69AC" w:rsidR="00953C74" w:rsidRDefault="00953C74" w:rsidP="005E409E">
      <w:pPr>
        <w:tabs>
          <w:tab w:val="left" w:pos="0"/>
          <w:tab w:val="left" w:pos="7371"/>
        </w:tabs>
        <w:spacing w:after="0"/>
      </w:pPr>
    </w:p>
    <w:p w14:paraId="210E9FF0" w14:textId="491A735C" w:rsidR="00953C74" w:rsidRDefault="00953C74" w:rsidP="005E409E">
      <w:pPr>
        <w:tabs>
          <w:tab w:val="left" w:pos="0"/>
          <w:tab w:val="left" w:pos="7371"/>
        </w:tabs>
        <w:spacing w:after="0"/>
      </w:pPr>
    </w:p>
    <w:p w14:paraId="16C85A9B" w14:textId="77777777" w:rsidR="00953C74" w:rsidRPr="00864530" w:rsidRDefault="00953C74" w:rsidP="005E409E">
      <w:pPr>
        <w:tabs>
          <w:tab w:val="left" w:pos="0"/>
          <w:tab w:val="left" w:pos="7371"/>
        </w:tabs>
        <w:spacing w:after="0"/>
        <w:rPr>
          <w:rtl/>
        </w:rPr>
      </w:pPr>
    </w:p>
    <w:p w14:paraId="0C228BD0" w14:textId="245A5772" w:rsidR="00FC7FAC" w:rsidRDefault="00FC7FAC" w:rsidP="005E409E">
      <w:pPr>
        <w:tabs>
          <w:tab w:val="left" w:pos="0"/>
          <w:tab w:val="left" w:pos="7371"/>
        </w:tabs>
        <w:spacing w:after="0" w:line="240" w:lineRule="auto"/>
        <w:rPr>
          <w:rFonts w:asciiTheme="majorBidi" w:eastAsia="Times New Roman" w:hAnsiTheme="majorBidi" w:cs="B Zar"/>
          <w:color w:val="000000"/>
          <w:sz w:val="24"/>
          <w:szCs w:val="28"/>
          <w:shd w:val="clear" w:color="auto" w:fill="FFFFFF"/>
          <w:rtl/>
          <w:lang w:bidi="fa-IR"/>
        </w:rPr>
      </w:pPr>
    </w:p>
    <w:p w14:paraId="38D982B0" w14:textId="69A25BA7" w:rsidR="00FC7FAC" w:rsidRDefault="00FC7FAC" w:rsidP="005E409E">
      <w:pPr>
        <w:tabs>
          <w:tab w:val="left" w:pos="0"/>
          <w:tab w:val="left" w:pos="7371"/>
        </w:tabs>
        <w:spacing w:after="0" w:line="240" w:lineRule="auto"/>
        <w:rPr>
          <w:rFonts w:asciiTheme="majorBidi" w:eastAsia="Times New Roman" w:hAnsiTheme="majorBidi" w:cs="B Zar"/>
          <w:color w:val="000000"/>
          <w:sz w:val="24"/>
          <w:szCs w:val="28"/>
          <w:shd w:val="clear" w:color="auto" w:fill="FFFFFF"/>
          <w:rtl/>
          <w:lang w:bidi="fa-IR"/>
        </w:rPr>
      </w:pPr>
    </w:p>
    <w:p w14:paraId="7D6B4FF3" w14:textId="0733D0AA" w:rsidR="00FC7FAC" w:rsidRDefault="00FC7FAC" w:rsidP="005E409E">
      <w:pPr>
        <w:tabs>
          <w:tab w:val="left" w:pos="0"/>
          <w:tab w:val="left" w:pos="7371"/>
        </w:tabs>
        <w:spacing w:after="0" w:line="240" w:lineRule="auto"/>
        <w:jc w:val="center"/>
        <w:rPr>
          <w:rFonts w:asciiTheme="majorBidi" w:eastAsia="Times New Roman" w:hAnsiTheme="majorBidi" w:cs="B Zar"/>
          <w:color w:val="000000"/>
          <w:sz w:val="24"/>
          <w:szCs w:val="28"/>
          <w:shd w:val="clear" w:color="auto" w:fill="FFFFFF"/>
          <w:rtl/>
          <w:lang w:bidi="fa-IR"/>
        </w:rPr>
      </w:pPr>
      <w:r w:rsidRPr="00FC7FAC">
        <w:rPr>
          <w:rFonts w:cs="Arial"/>
          <w:noProof/>
          <w:rtl/>
        </w:rPr>
        <w:drawing>
          <wp:inline distT="0" distB="0" distL="0" distR="0" wp14:anchorId="69D8BCA2" wp14:editId="60950CCA">
            <wp:extent cx="5942965" cy="4511675"/>
            <wp:effectExtent l="0" t="0" r="635" b="3175"/>
            <wp:docPr id="4175" name="Picture 4175" descr="C:\Users\Mohsen\Desktop\Thesis\Besmelah.Word\New folder\227048_7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Mohsen\Desktop\Thesis\Besmelah.Word\New folder\227048_751.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70095" cy="4532271"/>
                    </a:xfrm>
                    <a:prstGeom prst="rect">
                      <a:avLst/>
                    </a:prstGeom>
                    <a:noFill/>
                    <a:ln>
                      <a:noFill/>
                    </a:ln>
                  </pic:spPr>
                </pic:pic>
              </a:graphicData>
            </a:graphic>
          </wp:inline>
        </w:drawing>
      </w:r>
    </w:p>
    <w:p w14:paraId="73B95C91" w14:textId="1BD764F7" w:rsidR="00FC7FAC" w:rsidRDefault="00FC7FAC" w:rsidP="005E409E">
      <w:pPr>
        <w:tabs>
          <w:tab w:val="left" w:pos="0"/>
          <w:tab w:val="left" w:pos="7371"/>
        </w:tabs>
        <w:spacing w:after="0" w:line="240" w:lineRule="auto"/>
        <w:rPr>
          <w:rFonts w:asciiTheme="majorBidi" w:eastAsia="Times New Roman" w:hAnsiTheme="majorBidi" w:cs="B Zar"/>
          <w:color w:val="000000"/>
          <w:sz w:val="24"/>
          <w:szCs w:val="28"/>
          <w:shd w:val="clear" w:color="auto" w:fill="FFFFFF"/>
          <w:lang w:bidi="fa-IR"/>
        </w:rPr>
      </w:pPr>
    </w:p>
    <w:p w14:paraId="314908BC" w14:textId="59E0E631" w:rsidR="00953C74" w:rsidRDefault="00953C74" w:rsidP="005E409E">
      <w:pPr>
        <w:tabs>
          <w:tab w:val="left" w:pos="0"/>
          <w:tab w:val="left" w:pos="7371"/>
        </w:tabs>
        <w:spacing w:after="0" w:line="240" w:lineRule="auto"/>
        <w:rPr>
          <w:rFonts w:asciiTheme="majorBidi" w:eastAsia="Times New Roman" w:hAnsiTheme="majorBidi" w:cs="B Zar"/>
          <w:color w:val="000000"/>
          <w:sz w:val="24"/>
          <w:szCs w:val="28"/>
          <w:shd w:val="clear" w:color="auto" w:fill="FFFFFF"/>
          <w:lang w:bidi="fa-IR"/>
        </w:rPr>
      </w:pPr>
    </w:p>
    <w:p w14:paraId="23EBD419" w14:textId="293484F2" w:rsidR="00953C74" w:rsidRDefault="00953C74" w:rsidP="005E409E">
      <w:pPr>
        <w:tabs>
          <w:tab w:val="left" w:pos="0"/>
          <w:tab w:val="left" w:pos="7371"/>
        </w:tabs>
        <w:spacing w:after="0" w:line="240" w:lineRule="auto"/>
        <w:rPr>
          <w:rFonts w:asciiTheme="majorBidi" w:eastAsia="Times New Roman" w:hAnsiTheme="majorBidi" w:cs="B Zar"/>
          <w:color w:val="000000"/>
          <w:sz w:val="24"/>
          <w:szCs w:val="28"/>
          <w:shd w:val="clear" w:color="auto" w:fill="FFFFFF"/>
          <w:lang w:bidi="fa-IR"/>
        </w:rPr>
      </w:pPr>
    </w:p>
    <w:p w14:paraId="5EDD04CA" w14:textId="600DA128" w:rsidR="00953C74" w:rsidRDefault="00953C74" w:rsidP="005E409E">
      <w:pPr>
        <w:tabs>
          <w:tab w:val="left" w:pos="0"/>
          <w:tab w:val="left" w:pos="7371"/>
        </w:tabs>
        <w:spacing w:after="0" w:line="240" w:lineRule="auto"/>
        <w:rPr>
          <w:rFonts w:asciiTheme="majorBidi" w:eastAsia="Times New Roman" w:hAnsiTheme="majorBidi" w:cs="B Zar"/>
          <w:color w:val="000000"/>
          <w:sz w:val="24"/>
          <w:szCs w:val="28"/>
          <w:shd w:val="clear" w:color="auto" w:fill="FFFFFF"/>
          <w:lang w:bidi="fa-IR"/>
        </w:rPr>
      </w:pPr>
    </w:p>
    <w:p w14:paraId="05EC6B54" w14:textId="59DE294A" w:rsidR="00953C74" w:rsidRDefault="00953C74" w:rsidP="005E409E">
      <w:pPr>
        <w:tabs>
          <w:tab w:val="left" w:pos="0"/>
          <w:tab w:val="left" w:pos="7371"/>
        </w:tabs>
        <w:spacing w:after="0" w:line="240" w:lineRule="auto"/>
        <w:rPr>
          <w:rFonts w:asciiTheme="majorBidi" w:eastAsia="Times New Roman" w:hAnsiTheme="majorBidi" w:cs="B Zar"/>
          <w:color w:val="000000"/>
          <w:sz w:val="24"/>
          <w:szCs w:val="28"/>
          <w:shd w:val="clear" w:color="auto" w:fill="FFFFFF"/>
          <w:lang w:bidi="fa-IR"/>
        </w:rPr>
      </w:pPr>
    </w:p>
    <w:p w14:paraId="33A4CF88" w14:textId="77777777" w:rsidR="00C607BA" w:rsidRDefault="00C607BA" w:rsidP="005E409E">
      <w:pPr>
        <w:tabs>
          <w:tab w:val="left" w:pos="0"/>
          <w:tab w:val="left" w:pos="7371"/>
        </w:tabs>
        <w:spacing w:after="0" w:line="240" w:lineRule="auto"/>
        <w:rPr>
          <w:ins w:id="6" w:author="Mohsen" w:date="2019-03-18T01:31:00Z"/>
          <w:rFonts w:asciiTheme="majorBidi" w:eastAsia="Times New Roman" w:hAnsiTheme="majorBidi" w:cs="B Zar"/>
          <w:color w:val="000000"/>
          <w:sz w:val="24"/>
          <w:szCs w:val="28"/>
          <w:shd w:val="clear" w:color="auto" w:fill="FFFFFF"/>
          <w:lang w:bidi="fa-IR"/>
        </w:rPr>
        <w:sectPr w:rsidR="00C607BA" w:rsidSect="00C607BA">
          <w:footerReference w:type="default" r:id="rId10"/>
          <w:footerReference w:type="first" r:id="rId11"/>
          <w:footnotePr>
            <w:numRestart w:val="eachPage"/>
          </w:footnotePr>
          <w:endnotePr>
            <w:numFmt w:val="decimal"/>
            <w:numRestart w:val="eachSect"/>
          </w:endnotePr>
          <w:pgSz w:w="12240" w:h="15840" w:code="1"/>
          <w:pgMar w:top="1985" w:right="1985" w:bottom="1418" w:left="1418" w:header="720" w:footer="720" w:gutter="0"/>
          <w:pgNumType w:fmt="arabicAlpha" w:start="1"/>
          <w:cols w:space="720"/>
          <w:titlePg w:val="0"/>
          <w:docGrid w:linePitch="360"/>
          <w:sectPrChange w:id="15" w:author="Mohsen" w:date="2019-03-18T01:32:00Z">
            <w:sectPr w:rsidR="00C607BA" w:rsidSect="00C607BA">
              <w:pgMar w:top="1985" w:right="1985" w:bottom="1418" w:left="1418" w:header="720" w:footer="720" w:gutter="0"/>
              <w:titlePg/>
            </w:sectPr>
          </w:sectPrChange>
        </w:sectPr>
      </w:pPr>
    </w:p>
    <w:p w14:paraId="3AE2E96E" w14:textId="1F12E044" w:rsidR="00953C74" w:rsidDel="00C3660C" w:rsidRDefault="00953C74" w:rsidP="005E409E">
      <w:pPr>
        <w:tabs>
          <w:tab w:val="left" w:pos="0"/>
          <w:tab w:val="left" w:pos="7371"/>
        </w:tabs>
        <w:spacing w:after="0" w:line="240" w:lineRule="auto"/>
        <w:rPr>
          <w:del w:id="16" w:author="Mohsen Jafarinejad" w:date="2019-04-06T12:14:00Z"/>
          <w:rFonts w:asciiTheme="majorBidi" w:eastAsia="Times New Roman" w:hAnsiTheme="majorBidi" w:cs="B Zar"/>
          <w:color w:val="000000"/>
          <w:sz w:val="24"/>
          <w:szCs w:val="28"/>
          <w:shd w:val="clear" w:color="auto" w:fill="FFFFFF"/>
          <w:rtl/>
          <w:lang w:bidi="fa-IR"/>
        </w:rPr>
      </w:pPr>
    </w:p>
    <w:p w14:paraId="7841F308" w14:textId="33564AF4" w:rsidR="00FC7FAC" w:rsidDel="00C3660C" w:rsidRDefault="00FC7FAC" w:rsidP="005E409E">
      <w:pPr>
        <w:tabs>
          <w:tab w:val="left" w:pos="0"/>
          <w:tab w:val="left" w:pos="7371"/>
        </w:tabs>
        <w:spacing w:after="0" w:line="240" w:lineRule="auto"/>
        <w:rPr>
          <w:del w:id="17" w:author="Mohsen Jafarinejad" w:date="2019-04-06T12:14:00Z"/>
          <w:rFonts w:asciiTheme="majorBidi" w:eastAsia="Times New Roman" w:hAnsiTheme="majorBidi" w:cs="B Zar"/>
          <w:color w:val="000000"/>
          <w:sz w:val="24"/>
          <w:szCs w:val="28"/>
          <w:shd w:val="clear" w:color="auto" w:fill="FFFFFF"/>
          <w:rtl/>
          <w:lang w:bidi="fa-IR"/>
        </w:rPr>
      </w:pPr>
    </w:p>
    <w:p w14:paraId="7636725A" w14:textId="220CC155" w:rsidR="001D522B" w:rsidRPr="002B72E7" w:rsidRDefault="00C87005" w:rsidP="00EE50A1">
      <w:pPr>
        <w:pStyle w:val="payannameh"/>
        <w:tabs>
          <w:tab w:val="left" w:pos="7371"/>
        </w:tabs>
        <w:spacing w:line="240" w:lineRule="auto"/>
        <w:ind w:left="-661"/>
        <w:jc w:val="center"/>
      </w:pPr>
      <w:r w:rsidRPr="00031C26">
        <w:rPr>
          <w:rStyle w:val="tgc"/>
        </w:rPr>
        <w:object w:dxaOrig="180" w:dyaOrig="279" w14:anchorId="0F689B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pt;height:12.9pt" o:ole="">
            <v:imagedata r:id="rId12" o:title=""/>
          </v:shape>
          <o:OLEObject Type="Embed" ProgID="Equation.DSMT4" ShapeID="_x0000_i1025" DrawAspect="Content" ObjectID="_1620276620" r:id="rId13"/>
        </w:object>
      </w:r>
      <w:r w:rsidR="001D522B" w:rsidRPr="002B72E7">
        <w:rPr>
          <w:noProof/>
          <w:lang w:bidi="ar-SA"/>
        </w:rPr>
        <w:drawing>
          <wp:inline distT="0" distB="0" distL="0" distR="0" wp14:anchorId="0A634B72" wp14:editId="1E520618">
            <wp:extent cx="1504950" cy="1485900"/>
            <wp:effectExtent l="0" t="0" r="0" b="0"/>
            <wp:docPr id="4165" name="Picture 4165"/>
            <wp:cNvGraphicFramePr/>
            <a:graphic xmlns:a="http://schemas.openxmlformats.org/drawingml/2006/main">
              <a:graphicData uri="http://schemas.openxmlformats.org/drawingml/2006/picture">
                <pic:pic xmlns:pic="http://schemas.openxmlformats.org/drawingml/2006/picture">
                  <pic:nvPicPr>
                    <pic:cNvPr id="4165" name="Picture 4165"/>
                    <pic:cNvPicPr/>
                  </pic:nvPicPr>
                  <pic:blipFill>
                    <a:blip r:embed="rId14"/>
                    <a:stretch>
                      <a:fillRect/>
                    </a:stretch>
                  </pic:blipFill>
                  <pic:spPr>
                    <a:xfrm>
                      <a:off x="0" y="0"/>
                      <a:ext cx="1504950" cy="1485900"/>
                    </a:xfrm>
                    <a:prstGeom prst="rect">
                      <a:avLst/>
                    </a:prstGeom>
                  </pic:spPr>
                </pic:pic>
              </a:graphicData>
            </a:graphic>
          </wp:inline>
        </w:drawing>
      </w:r>
    </w:p>
    <w:p w14:paraId="21CDE9BF" w14:textId="77777777" w:rsidR="001D522B" w:rsidRPr="002B72E7" w:rsidRDefault="001D522B" w:rsidP="00EE50A1">
      <w:pPr>
        <w:pStyle w:val="payannameh"/>
        <w:tabs>
          <w:tab w:val="left" w:pos="7371"/>
        </w:tabs>
        <w:spacing w:line="240" w:lineRule="auto"/>
        <w:ind w:left="-519"/>
        <w:jc w:val="center"/>
        <w:rPr>
          <w:rFonts w:eastAsia="Calibri"/>
        </w:rPr>
      </w:pPr>
      <w:r w:rsidRPr="00FC7FAC">
        <w:rPr>
          <w:rFonts w:eastAsia="Calibri"/>
          <w:rtl/>
        </w:rPr>
        <w:t>دانشگاه</w:t>
      </w:r>
      <w:r w:rsidRPr="002B72E7">
        <w:rPr>
          <w:rFonts w:eastAsia="Calibri"/>
        </w:rPr>
        <w:t xml:space="preserve"> </w:t>
      </w:r>
      <w:r w:rsidRPr="002B72E7">
        <w:rPr>
          <w:rFonts w:eastAsia="Calibri"/>
          <w:rtl/>
        </w:rPr>
        <w:t>شهید</w:t>
      </w:r>
      <w:r w:rsidRPr="002B72E7">
        <w:rPr>
          <w:rFonts w:eastAsia="Calibri"/>
        </w:rPr>
        <w:t xml:space="preserve"> </w:t>
      </w:r>
      <w:r w:rsidRPr="002B72E7">
        <w:rPr>
          <w:rFonts w:eastAsia="Calibri"/>
          <w:rtl/>
        </w:rPr>
        <w:t>بهشتی</w:t>
      </w:r>
    </w:p>
    <w:p w14:paraId="06073D2E" w14:textId="77777777" w:rsidR="001D522B" w:rsidRPr="002B72E7" w:rsidRDefault="001D522B" w:rsidP="00EE50A1">
      <w:pPr>
        <w:pStyle w:val="payannameh"/>
        <w:tabs>
          <w:tab w:val="left" w:pos="0"/>
          <w:tab w:val="left" w:pos="7371"/>
        </w:tabs>
        <w:spacing w:line="240" w:lineRule="auto"/>
        <w:ind w:left="-519"/>
        <w:jc w:val="center"/>
        <w:rPr>
          <w:rFonts w:eastAsia="Calibri"/>
        </w:rPr>
      </w:pPr>
      <w:r w:rsidRPr="002B72E7">
        <w:rPr>
          <w:rFonts w:eastAsia="Calibri"/>
          <w:rtl/>
        </w:rPr>
        <w:t>دانشکده</w:t>
      </w:r>
      <w:r w:rsidRPr="002B72E7">
        <w:rPr>
          <w:rFonts w:eastAsia="Calibri"/>
        </w:rPr>
        <w:t xml:space="preserve"> </w:t>
      </w:r>
      <w:r w:rsidRPr="002B72E7">
        <w:rPr>
          <w:rFonts w:eastAsia="Calibri"/>
          <w:rtl/>
        </w:rPr>
        <w:t>مهندسی</w:t>
      </w:r>
      <w:r w:rsidRPr="002B72E7">
        <w:rPr>
          <w:rFonts w:eastAsia="Calibri"/>
        </w:rPr>
        <w:t xml:space="preserve"> </w:t>
      </w:r>
      <w:r w:rsidRPr="002B72E7">
        <w:rPr>
          <w:rFonts w:eastAsia="Calibri"/>
          <w:rtl/>
        </w:rPr>
        <w:t>مکانیک</w:t>
      </w:r>
      <w:r w:rsidRPr="002B72E7">
        <w:rPr>
          <w:rFonts w:eastAsia="Calibri"/>
        </w:rPr>
        <w:t xml:space="preserve"> </w:t>
      </w:r>
      <w:r w:rsidRPr="002B72E7">
        <w:rPr>
          <w:rFonts w:eastAsia="Calibri"/>
          <w:rtl/>
        </w:rPr>
        <w:t>و</w:t>
      </w:r>
      <w:r w:rsidRPr="002B72E7">
        <w:rPr>
          <w:rFonts w:eastAsia="Calibri"/>
        </w:rPr>
        <w:t xml:space="preserve"> </w:t>
      </w:r>
      <w:r w:rsidRPr="002B72E7">
        <w:rPr>
          <w:rFonts w:eastAsia="Calibri"/>
          <w:rtl/>
        </w:rPr>
        <w:t>انرژی</w:t>
      </w:r>
    </w:p>
    <w:p w14:paraId="5EC2BFB0" w14:textId="3F7DAA76" w:rsidR="001D522B" w:rsidRPr="00FC7FAC" w:rsidRDefault="00FC7FAC" w:rsidP="00EE50A1">
      <w:pPr>
        <w:pStyle w:val="payannameh"/>
        <w:tabs>
          <w:tab w:val="left" w:pos="0"/>
          <w:tab w:val="left" w:pos="7371"/>
        </w:tabs>
        <w:spacing w:line="240" w:lineRule="auto"/>
        <w:ind w:left="-519"/>
        <w:jc w:val="center"/>
        <w:rPr>
          <w:rFonts w:eastAsia="Calibri"/>
          <w:rtl/>
        </w:rPr>
      </w:pPr>
      <w:r w:rsidRPr="00FC7FAC">
        <w:rPr>
          <w:rFonts w:eastAsia="Calibri" w:hint="cs"/>
          <w:rtl/>
        </w:rPr>
        <w:t>پایان‌نامه کارشناسی ارشد</w:t>
      </w:r>
    </w:p>
    <w:p w14:paraId="530146BC" w14:textId="6D86DD63" w:rsidR="00FC7FAC" w:rsidRPr="00FC7FAC" w:rsidRDefault="00FC7FAC" w:rsidP="00EE50A1">
      <w:pPr>
        <w:pStyle w:val="payannameh"/>
        <w:tabs>
          <w:tab w:val="left" w:pos="0"/>
          <w:tab w:val="left" w:pos="7371"/>
        </w:tabs>
        <w:spacing w:line="240" w:lineRule="auto"/>
        <w:ind w:left="-519"/>
        <w:jc w:val="center"/>
        <w:rPr>
          <w:rFonts w:eastAsia="Calibri"/>
          <w:rtl/>
        </w:rPr>
      </w:pPr>
      <w:r w:rsidRPr="00FC7FAC">
        <w:rPr>
          <w:rFonts w:eastAsia="Calibri" w:hint="cs"/>
          <w:rtl/>
        </w:rPr>
        <w:t>گرایش انرژی‌های تجدیدپذیر</w:t>
      </w:r>
    </w:p>
    <w:p w14:paraId="7040A2B1" w14:textId="77777777" w:rsidR="001D522B" w:rsidRPr="002B72E7" w:rsidRDefault="001D522B" w:rsidP="005E409E">
      <w:pPr>
        <w:pStyle w:val="payannameh"/>
        <w:tabs>
          <w:tab w:val="left" w:pos="0"/>
          <w:tab w:val="left" w:pos="7371"/>
        </w:tabs>
        <w:spacing w:line="240" w:lineRule="auto"/>
        <w:jc w:val="center"/>
        <w:rPr>
          <w:rFonts w:eastAsia="Calibri"/>
          <w:rtl/>
        </w:rPr>
      </w:pPr>
    </w:p>
    <w:p w14:paraId="312B3F2C" w14:textId="77777777" w:rsidR="009839DF" w:rsidRPr="002B72E7" w:rsidRDefault="009839DF" w:rsidP="005E409E">
      <w:pPr>
        <w:pStyle w:val="payannameh"/>
        <w:tabs>
          <w:tab w:val="left" w:pos="0"/>
          <w:tab w:val="left" w:pos="7371"/>
        </w:tabs>
        <w:spacing w:line="240" w:lineRule="auto"/>
        <w:jc w:val="center"/>
        <w:rPr>
          <w:rFonts w:eastAsia="Calibri"/>
          <w:rtl/>
        </w:rPr>
      </w:pPr>
    </w:p>
    <w:p w14:paraId="12806374" w14:textId="197C4F0B" w:rsidR="001D522B" w:rsidRPr="00E87BBB" w:rsidDel="00E87BBB" w:rsidRDefault="00E87BBB" w:rsidP="00EE50A1">
      <w:pPr>
        <w:pStyle w:val="payannameh"/>
        <w:tabs>
          <w:tab w:val="left" w:pos="-519"/>
          <w:tab w:val="left" w:pos="7371"/>
        </w:tabs>
        <w:spacing w:line="240" w:lineRule="auto"/>
        <w:ind w:left="-519"/>
        <w:jc w:val="center"/>
        <w:rPr>
          <w:del w:id="18" w:author="Mohsen Jafarinejad" w:date="2019-05-25T07:54:00Z"/>
          <w:sz w:val="28"/>
          <w:rtl/>
          <w:rPrChange w:id="19" w:author="Mohsen Jafarinejad" w:date="2019-05-25T07:55:00Z">
            <w:rPr>
              <w:del w:id="20" w:author="Mohsen Jafarinejad" w:date="2019-05-25T07:54:00Z"/>
              <w:rtl/>
            </w:rPr>
          </w:rPrChange>
        </w:rPr>
      </w:pPr>
      <w:ins w:id="21" w:author="Mohsen Jafarinejad" w:date="2019-05-25T07:54:00Z">
        <w:r w:rsidRPr="00E87BBB">
          <w:rPr>
            <w:rFonts w:ascii="B Nazanin" w:hint="cs"/>
            <w:sz w:val="28"/>
            <w:rtl/>
            <w:rPrChange w:id="22" w:author="Mohsen Jafarinejad" w:date="2019-05-25T07:55:00Z">
              <w:rPr>
                <w:rFonts w:ascii="B Nazanin" w:cs="B Nazanin" w:hint="cs"/>
                <w:szCs w:val="24"/>
                <w:rtl/>
              </w:rPr>
            </w:rPrChange>
          </w:rPr>
          <w:t>شبیه</w:t>
        </w:r>
        <w:r w:rsidRPr="00E87BBB">
          <w:rPr>
            <w:rFonts w:ascii="B Nazanin"/>
            <w:sz w:val="28"/>
            <w:rPrChange w:id="23" w:author="Mohsen Jafarinejad" w:date="2019-05-25T07:55:00Z">
              <w:rPr>
                <w:rFonts w:ascii="B Nazanin" w:cs="B Nazanin"/>
                <w:szCs w:val="24"/>
              </w:rPr>
            </w:rPrChange>
          </w:rPr>
          <w:t xml:space="preserve"> </w:t>
        </w:r>
        <w:r w:rsidRPr="00E87BBB">
          <w:rPr>
            <w:rFonts w:ascii="B Nazanin" w:hint="cs"/>
            <w:sz w:val="28"/>
            <w:rtl/>
            <w:rPrChange w:id="24" w:author="Mohsen Jafarinejad" w:date="2019-05-25T07:55:00Z">
              <w:rPr>
                <w:rFonts w:ascii="B Nazanin" w:cs="B Nazanin" w:hint="cs"/>
                <w:szCs w:val="24"/>
                <w:rtl/>
              </w:rPr>
            </w:rPrChange>
          </w:rPr>
          <w:t>سازی</w:t>
        </w:r>
        <w:r w:rsidRPr="00E87BBB">
          <w:rPr>
            <w:rFonts w:ascii="B Nazanin"/>
            <w:sz w:val="28"/>
            <w:rPrChange w:id="25" w:author="Mohsen Jafarinejad" w:date="2019-05-25T07:55:00Z">
              <w:rPr>
                <w:rFonts w:ascii="B Nazanin" w:cs="B Nazanin"/>
                <w:szCs w:val="24"/>
              </w:rPr>
            </w:rPrChange>
          </w:rPr>
          <w:t xml:space="preserve"> </w:t>
        </w:r>
        <w:r w:rsidRPr="00E87BBB">
          <w:rPr>
            <w:rFonts w:ascii="B Nazanin" w:hint="cs"/>
            <w:sz w:val="28"/>
            <w:rtl/>
            <w:rPrChange w:id="26" w:author="Mohsen Jafarinejad" w:date="2019-05-25T07:55:00Z">
              <w:rPr>
                <w:rFonts w:ascii="B Nazanin" w:cs="B Nazanin" w:hint="cs"/>
                <w:szCs w:val="24"/>
                <w:rtl/>
              </w:rPr>
            </w:rPrChange>
          </w:rPr>
          <w:t>ماکروسکپی</w:t>
        </w:r>
        <w:r w:rsidRPr="00E87BBB">
          <w:rPr>
            <w:rFonts w:ascii="B Nazanin"/>
            <w:sz w:val="28"/>
            <w:rPrChange w:id="27" w:author="Mohsen Jafarinejad" w:date="2019-05-25T07:55:00Z">
              <w:rPr>
                <w:rFonts w:ascii="B Nazanin" w:cs="B Nazanin"/>
                <w:szCs w:val="24"/>
              </w:rPr>
            </w:rPrChange>
          </w:rPr>
          <w:t xml:space="preserve"> </w:t>
        </w:r>
        <w:r w:rsidRPr="00E87BBB">
          <w:rPr>
            <w:rFonts w:ascii="B Nazanin" w:hint="cs"/>
            <w:sz w:val="28"/>
            <w:rtl/>
            <w:rPrChange w:id="28" w:author="Mohsen Jafarinejad" w:date="2019-05-25T07:55:00Z">
              <w:rPr>
                <w:rFonts w:ascii="B Nazanin" w:cs="B Nazanin" w:hint="cs"/>
                <w:szCs w:val="24"/>
                <w:rtl/>
              </w:rPr>
            </w:rPrChange>
          </w:rPr>
          <w:t>پیل</w:t>
        </w:r>
        <w:r w:rsidRPr="00E87BBB">
          <w:rPr>
            <w:rFonts w:ascii="B Nazanin"/>
            <w:sz w:val="28"/>
            <w:rPrChange w:id="29" w:author="Mohsen Jafarinejad" w:date="2019-05-25T07:55:00Z">
              <w:rPr>
                <w:rFonts w:ascii="B Nazanin" w:cs="B Nazanin"/>
                <w:szCs w:val="24"/>
              </w:rPr>
            </w:rPrChange>
          </w:rPr>
          <w:t xml:space="preserve"> </w:t>
        </w:r>
        <w:r w:rsidRPr="00E87BBB">
          <w:rPr>
            <w:rFonts w:ascii="B Nazanin" w:hint="cs"/>
            <w:sz w:val="28"/>
            <w:rtl/>
            <w:rPrChange w:id="30" w:author="Mohsen Jafarinejad" w:date="2019-05-25T07:55:00Z">
              <w:rPr>
                <w:rFonts w:ascii="B Nazanin" w:cs="B Nazanin" w:hint="cs"/>
                <w:szCs w:val="24"/>
                <w:rtl/>
              </w:rPr>
            </w:rPrChange>
          </w:rPr>
          <w:t>سوختی</w:t>
        </w:r>
        <w:r w:rsidRPr="00E87BBB">
          <w:rPr>
            <w:rFonts w:ascii="B Nazanin"/>
            <w:sz w:val="28"/>
            <w:rPrChange w:id="31" w:author="Mohsen Jafarinejad" w:date="2019-05-25T07:55:00Z">
              <w:rPr>
                <w:rFonts w:ascii="B Nazanin" w:cs="B Nazanin"/>
                <w:szCs w:val="24"/>
              </w:rPr>
            </w:rPrChange>
          </w:rPr>
          <w:t xml:space="preserve"> </w:t>
        </w:r>
        <w:r w:rsidRPr="00E87BBB">
          <w:rPr>
            <w:rFonts w:ascii="B Nazanin" w:hint="cs"/>
            <w:sz w:val="28"/>
            <w:rtl/>
            <w:rPrChange w:id="32" w:author="Mohsen Jafarinejad" w:date="2019-05-25T07:55:00Z">
              <w:rPr>
                <w:rFonts w:ascii="B Nazanin" w:cs="B Nazanin" w:hint="cs"/>
                <w:szCs w:val="24"/>
                <w:rtl/>
              </w:rPr>
            </w:rPrChange>
          </w:rPr>
          <w:t>میکروبی</w:t>
        </w:r>
        <w:r w:rsidRPr="00E87BBB">
          <w:rPr>
            <w:rFonts w:ascii="B Nazanin"/>
            <w:sz w:val="28"/>
            <w:rPrChange w:id="33" w:author="Mohsen Jafarinejad" w:date="2019-05-25T07:55:00Z">
              <w:rPr>
                <w:rFonts w:ascii="B Nazanin" w:cs="B Nazanin"/>
                <w:szCs w:val="24"/>
              </w:rPr>
            </w:rPrChange>
          </w:rPr>
          <w:t xml:space="preserve"> </w:t>
        </w:r>
        <w:r w:rsidRPr="00E87BBB">
          <w:rPr>
            <w:rFonts w:ascii="B Nazanin" w:hint="cs"/>
            <w:sz w:val="28"/>
            <w:rtl/>
            <w:rPrChange w:id="34" w:author="Mohsen Jafarinejad" w:date="2019-05-25T07:55:00Z">
              <w:rPr>
                <w:rFonts w:ascii="B Nazanin" w:cs="B Nazanin" w:hint="cs"/>
                <w:szCs w:val="24"/>
                <w:rtl/>
              </w:rPr>
            </w:rPrChange>
          </w:rPr>
          <w:t>و</w:t>
        </w:r>
        <w:r w:rsidRPr="00E87BBB">
          <w:rPr>
            <w:rFonts w:ascii="B Nazanin"/>
            <w:sz w:val="28"/>
            <w:rPrChange w:id="35" w:author="Mohsen Jafarinejad" w:date="2019-05-25T07:55:00Z">
              <w:rPr>
                <w:rFonts w:ascii="B Nazanin" w:cs="B Nazanin"/>
                <w:szCs w:val="24"/>
              </w:rPr>
            </w:rPrChange>
          </w:rPr>
          <w:t xml:space="preserve"> </w:t>
        </w:r>
        <w:r w:rsidRPr="00E87BBB">
          <w:rPr>
            <w:rFonts w:ascii="B Nazanin" w:hint="cs"/>
            <w:sz w:val="28"/>
            <w:rtl/>
            <w:rPrChange w:id="36" w:author="Mohsen Jafarinejad" w:date="2019-05-25T07:55:00Z">
              <w:rPr>
                <w:rFonts w:ascii="B Nazanin" w:cs="B Nazanin" w:hint="cs"/>
                <w:szCs w:val="24"/>
                <w:rtl/>
              </w:rPr>
            </w:rPrChange>
          </w:rPr>
          <w:t>بررسی</w:t>
        </w:r>
        <w:r w:rsidRPr="00E87BBB">
          <w:rPr>
            <w:rFonts w:ascii="B Nazanin"/>
            <w:sz w:val="28"/>
            <w:rPrChange w:id="37" w:author="Mohsen Jafarinejad" w:date="2019-05-25T07:55:00Z">
              <w:rPr>
                <w:rFonts w:ascii="B Nazanin" w:cs="B Nazanin"/>
                <w:szCs w:val="24"/>
              </w:rPr>
            </w:rPrChange>
          </w:rPr>
          <w:t xml:space="preserve"> </w:t>
        </w:r>
        <w:r w:rsidRPr="00E87BBB">
          <w:rPr>
            <w:rFonts w:ascii="B Nazanin" w:hint="cs"/>
            <w:sz w:val="28"/>
            <w:rtl/>
            <w:rPrChange w:id="38" w:author="Mohsen Jafarinejad" w:date="2019-05-25T07:55:00Z">
              <w:rPr>
                <w:rFonts w:ascii="B Nazanin" w:cs="B Nazanin" w:hint="cs"/>
                <w:szCs w:val="24"/>
                <w:rtl/>
              </w:rPr>
            </w:rPrChange>
          </w:rPr>
          <w:t>اثر</w:t>
        </w:r>
        <w:r w:rsidRPr="00E87BBB">
          <w:rPr>
            <w:rFonts w:ascii="B Nazanin"/>
            <w:sz w:val="28"/>
            <w:rPrChange w:id="39" w:author="Mohsen Jafarinejad" w:date="2019-05-25T07:55:00Z">
              <w:rPr>
                <w:rFonts w:ascii="B Nazanin" w:cs="B Nazanin"/>
                <w:szCs w:val="24"/>
              </w:rPr>
            </w:rPrChange>
          </w:rPr>
          <w:t xml:space="preserve"> </w:t>
        </w:r>
        <w:r w:rsidRPr="00E87BBB">
          <w:rPr>
            <w:rFonts w:ascii="B Nazanin" w:hint="cs"/>
            <w:sz w:val="28"/>
            <w:rtl/>
            <w:rPrChange w:id="40" w:author="Mohsen Jafarinejad" w:date="2019-05-25T07:55:00Z">
              <w:rPr>
                <w:rFonts w:ascii="B Nazanin" w:cs="B Nazanin" w:hint="cs"/>
                <w:szCs w:val="24"/>
                <w:rtl/>
              </w:rPr>
            </w:rPrChange>
          </w:rPr>
          <w:t>ورودی</w:t>
        </w:r>
        <w:r w:rsidRPr="00E87BBB">
          <w:rPr>
            <w:rFonts w:ascii="B Nazanin"/>
            <w:sz w:val="28"/>
            <w:rPrChange w:id="41" w:author="Mohsen Jafarinejad" w:date="2019-05-25T07:55:00Z">
              <w:rPr>
                <w:rFonts w:ascii="B Nazanin" w:cs="B Nazanin"/>
                <w:szCs w:val="24"/>
              </w:rPr>
            </w:rPrChange>
          </w:rPr>
          <w:t xml:space="preserve"> </w:t>
        </w:r>
        <w:r w:rsidRPr="00E87BBB">
          <w:rPr>
            <w:rFonts w:ascii="B Nazanin" w:hint="cs"/>
            <w:sz w:val="28"/>
            <w:rtl/>
            <w:rPrChange w:id="42" w:author="Mohsen Jafarinejad" w:date="2019-05-25T07:55:00Z">
              <w:rPr>
                <w:rFonts w:ascii="B Nazanin" w:cs="B Nazanin" w:hint="cs"/>
                <w:szCs w:val="24"/>
                <w:rtl/>
              </w:rPr>
            </w:rPrChange>
          </w:rPr>
          <w:t>بر</w:t>
        </w:r>
        <w:r w:rsidRPr="00E87BBB">
          <w:rPr>
            <w:rFonts w:ascii="B Nazanin"/>
            <w:sz w:val="28"/>
            <w:rPrChange w:id="43" w:author="Mohsen Jafarinejad" w:date="2019-05-25T07:55:00Z">
              <w:rPr>
                <w:rFonts w:ascii="B Nazanin" w:cs="B Nazanin"/>
                <w:szCs w:val="24"/>
              </w:rPr>
            </w:rPrChange>
          </w:rPr>
          <w:t xml:space="preserve"> </w:t>
        </w:r>
        <w:r w:rsidRPr="00E87BBB">
          <w:rPr>
            <w:rFonts w:ascii="B Nazanin" w:hint="cs"/>
            <w:sz w:val="28"/>
            <w:rtl/>
            <w:rPrChange w:id="44" w:author="Mohsen Jafarinejad" w:date="2019-05-25T07:55:00Z">
              <w:rPr>
                <w:rFonts w:ascii="B Nazanin" w:cs="B Nazanin" w:hint="cs"/>
                <w:szCs w:val="24"/>
                <w:rtl/>
              </w:rPr>
            </w:rPrChange>
          </w:rPr>
          <w:t>روی</w:t>
        </w:r>
        <w:r w:rsidRPr="00E87BBB">
          <w:rPr>
            <w:rFonts w:ascii="B Nazanin"/>
            <w:sz w:val="28"/>
            <w:rPrChange w:id="45" w:author="Mohsen Jafarinejad" w:date="2019-05-25T07:55:00Z">
              <w:rPr>
                <w:rFonts w:ascii="B Nazanin" w:cs="B Nazanin"/>
                <w:szCs w:val="24"/>
              </w:rPr>
            </w:rPrChange>
          </w:rPr>
          <w:t xml:space="preserve"> </w:t>
        </w:r>
        <w:r w:rsidRPr="00E87BBB">
          <w:rPr>
            <w:rFonts w:ascii="B Nazanin" w:hint="cs"/>
            <w:sz w:val="28"/>
            <w:rtl/>
            <w:rPrChange w:id="46" w:author="Mohsen Jafarinejad" w:date="2019-05-25T07:55:00Z">
              <w:rPr>
                <w:rFonts w:ascii="B Nazanin" w:cs="B Nazanin" w:hint="cs"/>
                <w:szCs w:val="24"/>
                <w:rtl/>
              </w:rPr>
            </w:rPrChange>
          </w:rPr>
          <w:t>تغییرات</w:t>
        </w:r>
        <w:r w:rsidRPr="00E87BBB">
          <w:rPr>
            <w:rFonts w:ascii="B Nazanin"/>
            <w:sz w:val="28"/>
            <w:rPrChange w:id="47" w:author="Mohsen Jafarinejad" w:date="2019-05-25T07:55:00Z">
              <w:rPr>
                <w:rFonts w:ascii="B Nazanin" w:cs="B Nazanin"/>
                <w:szCs w:val="24"/>
              </w:rPr>
            </w:rPrChange>
          </w:rPr>
          <w:t xml:space="preserve"> </w:t>
        </w:r>
        <w:r w:rsidRPr="00E87BBB">
          <w:rPr>
            <w:rFonts w:ascii="B Nazanin" w:hint="cs"/>
            <w:sz w:val="28"/>
            <w:rtl/>
            <w:rPrChange w:id="48" w:author="Mohsen Jafarinejad" w:date="2019-05-25T07:55:00Z">
              <w:rPr>
                <w:rFonts w:ascii="B Nazanin" w:cs="B Nazanin" w:hint="cs"/>
                <w:szCs w:val="24"/>
                <w:rtl/>
              </w:rPr>
            </w:rPrChange>
          </w:rPr>
          <w:t>عملکرد</w:t>
        </w:r>
        <w:r w:rsidRPr="00E87BBB">
          <w:rPr>
            <w:rFonts w:ascii="B Nazanin"/>
            <w:sz w:val="28"/>
            <w:rPrChange w:id="49" w:author="Mohsen Jafarinejad" w:date="2019-05-25T07:55:00Z">
              <w:rPr>
                <w:rFonts w:ascii="B Nazanin" w:cs="B Nazanin"/>
                <w:szCs w:val="24"/>
              </w:rPr>
            </w:rPrChange>
          </w:rPr>
          <w:t xml:space="preserve"> </w:t>
        </w:r>
        <w:r w:rsidRPr="00E87BBB">
          <w:rPr>
            <w:rFonts w:ascii="B Nazanin" w:hint="cs"/>
            <w:sz w:val="28"/>
            <w:rtl/>
            <w:rPrChange w:id="50" w:author="Mohsen Jafarinejad" w:date="2019-05-25T07:55:00Z">
              <w:rPr>
                <w:rFonts w:ascii="B Nazanin" w:cs="B Nazanin" w:hint="cs"/>
                <w:szCs w:val="24"/>
                <w:rtl/>
              </w:rPr>
            </w:rPrChange>
          </w:rPr>
          <w:t>آن</w:t>
        </w:r>
      </w:ins>
      <w:del w:id="51" w:author="Mohsen Jafarinejad" w:date="2019-05-25T07:54:00Z">
        <w:r w:rsidR="009839DF" w:rsidRPr="00E87BBB" w:rsidDel="00E87BBB">
          <w:rPr>
            <w:sz w:val="28"/>
            <w:rtl/>
            <w:rPrChange w:id="52" w:author="Mohsen Jafarinejad" w:date="2019-05-25T07:55:00Z">
              <w:rPr>
                <w:rtl/>
              </w:rPr>
            </w:rPrChange>
          </w:rPr>
          <w:delText>شبیه سازی پیل سوختی میکروبی و بررسی اثر متغییر های ورودی بر روی عملکرد آن</w:delText>
        </w:r>
      </w:del>
    </w:p>
    <w:p w14:paraId="62741E13" w14:textId="1C6B8FB4" w:rsidR="001D522B" w:rsidRDefault="001D522B" w:rsidP="005E409E">
      <w:pPr>
        <w:pStyle w:val="payannameh"/>
        <w:tabs>
          <w:tab w:val="left" w:pos="0"/>
          <w:tab w:val="left" w:pos="7371"/>
        </w:tabs>
        <w:spacing w:line="240" w:lineRule="auto"/>
        <w:jc w:val="center"/>
        <w:rPr>
          <w:rtl/>
        </w:rPr>
      </w:pPr>
    </w:p>
    <w:p w14:paraId="31B67D6A" w14:textId="77777777" w:rsidR="00A161F8" w:rsidRDefault="00A161F8" w:rsidP="005E409E">
      <w:pPr>
        <w:pStyle w:val="payannameh"/>
        <w:tabs>
          <w:tab w:val="left" w:pos="0"/>
          <w:tab w:val="left" w:pos="7371"/>
        </w:tabs>
        <w:spacing w:line="240" w:lineRule="auto"/>
        <w:jc w:val="center"/>
        <w:rPr>
          <w:rtl/>
        </w:rPr>
      </w:pPr>
    </w:p>
    <w:p w14:paraId="7AC22563" w14:textId="77777777" w:rsidR="00A161F8" w:rsidRDefault="00A161F8" w:rsidP="00EE50A1">
      <w:pPr>
        <w:pStyle w:val="payannameh"/>
        <w:tabs>
          <w:tab w:val="left" w:pos="-1369"/>
          <w:tab w:val="left" w:pos="7371"/>
        </w:tabs>
        <w:spacing w:line="240" w:lineRule="auto"/>
        <w:ind w:left="-519"/>
        <w:jc w:val="center"/>
        <w:rPr>
          <w:rtl/>
        </w:rPr>
      </w:pPr>
    </w:p>
    <w:p w14:paraId="4947D53D" w14:textId="32F4F75B" w:rsidR="00FC7FAC" w:rsidRPr="002B72E7" w:rsidRDefault="00FC7FAC" w:rsidP="00EE50A1">
      <w:pPr>
        <w:pStyle w:val="payannameh"/>
        <w:tabs>
          <w:tab w:val="left" w:pos="-1369"/>
          <w:tab w:val="left" w:pos="7371"/>
        </w:tabs>
        <w:spacing w:line="240" w:lineRule="auto"/>
        <w:ind w:left="-519"/>
        <w:jc w:val="center"/>
        <w:rPr>
          <w:rtl/>
        </w:rPr>
      </w:pPr>
      <w:r w:rsidRPr="002B72E7">
        <w:rPr>
          <w:rtl/>
        </w:rPr>
        <w:t>استاد:</w:t>
      </w:r>
    </w:p>
    <w:p w14:paraId="63CC5FAC" w14:textId="4A9DA20C" w:rsidR="00FC7FAC" w:rsidRPr="002B72E7" w:rsidRDefault="00FC7FAC" w:rsidP="00EE50A1">
      <w:pPr>
        <w:pStyle w:val="payannameh"/>
        <w:tabs>
          <w:tab w:val="left" w:pos="-1369"/>
          <w:tab w:val="left" w:pos="7371"/>
        </w:tabs>
        <w:spacing w:line="240" w:lineRule="auto"/>
        <w:ind w:left="-519"/>
        <w:jc w:val="center"/>
        <w:rPr>
          <w:rtl/>
        </w:rPr>
      </w:pPr>
      <w:r w:rsidRPr="002B72E7">
        <w:rPr>
          <w:rtl/>
        </w:rPr>
        <w:t xml:space="preserve">دکتر </w:t>
      </w:r>
      <w:r>
        <w:rPr>
          <w:rFonts w:hint="cs"/>
          <w:rtl/>
        </w:rPr>
        <w:t xml:space="preserve">ایمان </w:t>
      </w:r>
      <w:r>
        <w:rPr>
          <w:rtl/>
        </w:rPr>
        <w:t>خزا</w:t>
      </w:r>
      <w:r>
        <w:rPr>
          <w:rFonts w:hint="cs"/>
          <w:rtl/>
        </w:rPr>
        <w:t>ی</w:t>
      </w:r>
      <w:r w:rsidRPr="002B72E7">
        <w:rPr>
          <w:rtl/>
        </w:rPr>
        <w:t>ی</w:t>
      </w:r>
    </w:p>
    <w:p w14:paraId="29F845A7" w14:textId="77777777" w:rsidR="00A161F8" w:rsidRDefault="00A161F8" w:rsidP="00EE50A1">
      <w:pPr>
        <w:pStyle w:val="payannameh"/>
        <w:tabs>
          <w:tab w:val="left" w:pos="-1369"/>
          <w:tab w:val="left" w:pos="7371"/>
        </w:tabs>
        <w:spacing w:line="240" w:lineRule="auto"/>
        <w:ind w:left="-519"/>
        <w:jc w:val="center"/>
        <w:rPr>
          <w:rtl/>
        </w:rPr>
      </w:pPr>
    </w:p>
    <w:p w14:paraId="10F2D98D" w14:textId="77777777" w:rsidR="00A161F8" w:rsidRDefault="00A161F8" w:rsidP="00EE50A1">
      <w:pPr>
        <w:pStyle w:val="payannameh"/>
        <w:tabs>
          <w:tab w:val="left" w:pos="-1369"/>
          <w:tab w:val="left" w:pos="7371"/>
        </w:tabs>
        <w:spacing w:line="240" w:lineRule="auto"/>
        <w:ind w:left="-519"/>
        <w:jc w:val="center"/>
        <w:rPr>
          <w:rtl/>
        </w:rPr>
      </w:pPr>
    </w:p>
    <w:p w14:paraId="6077B28C" w14:textId="77777777" w:rsidR="00A161F8" w:rsidRDefault="00A161F8" w:rsidP="00EE50A1">
      <w:pPr>
        <w:pStyle w:val="payannameh"/>
        <w:tabs>
          <w:tab w:val="left" w:pos="-1369"/>
          <w:tab w:val="left" w:pos="7371"/>
        </w:tabs>
        <w:spacing w:line="240" w:lineRule="auto"/>
        <w:ind w:left="-519"/>
        <w:jc w:val="center"/>
        <w:rPr>
          <w:rtl/>
        </w:rPr>
      </w:pPr>
    </w:p>
    <w:p w14:paraId="1BB29CF1" w14:textId="3A300D36" w:rsidR="001D522B" w:rsidRPr="002B72E7" w:rsidRDefault="00FC7FAC" w:rsidP="00EE50A1">
      <w:pPr>
        <w:pStyle w:val="payannameh"/>
        <w:tabs>
          <w:tab w:val="left" w:pos="-1369"/>
          <w:tab w:val="left" w:pos="7371"/>
        </w:tabs>
        <w:spacing w:line="240" w:lineRule="auto"/>
        <w:ind w:left="-519"/>
        <w:jc w:val="center"/>
      </w:pPr>
      <w:r>
        <w:rPr>
          <w:rFonts w:hint="cs"/>
          <w:rtl/>
        </w:rPr>
        <w:t>نگارش</w:t>
      </w:r>
      <w:r w:rsidR="001D522B" w:rsidRPr="002B72E7">
        <w:rPr>
          <w:rtl/>
        </w:rPr>
        <w:t>:</w:t>
      </w:r>
    </w:p>
    <w:p w14:paraId="2E3B7B74" w14:textId="77777777" w:rsidR="001D522B" w:rsidRPr="002B72E7" w:rsidRDefault="001D522B" w:rsidP="00EE50A1">
      <w:pPr>
        <w:pStyle w:val="payannameh"/>
        <w:tabs>
          <w:tab w:val="left" w:pos="-1369"/>
          <w:tab w:val="left" w:pos="7371"/>
        </w:tabs>
        <w:spacing w:line="240" w:lineRule="auto"/>
        <w:ind w:left="-519"/>
        <w:jc w:val="center"/>
      </w:pPr>
      <w:r w:rsidRPr="002B72E7">
        <w:rPr>
          <w:rtl/>
        </w:rPr>
        <w:t>محسن جعفری نژاد</w:t>
      </w:r>
    </w:p>
    <w:p w14:paraId="3E9FFBEB" w14:textId="4F03095C" w:rsidR="00A161F8" w:rsidRDefault="00A161F8" w:rsidP="00EE50A1">
      <w:pPr>
        <w:pStyle w:val="payannameh"/>
        <w:tabs>
          <w:tab w:val="left" w:pos="-1369"/>
          <w:tab w:val="left" w:pos="7371"/>
        </w:tabs>
        <w:spacing w:line="240" w:lineRule="auto"/>
        <w:ind w:left="-519"/>
        <w:jc w:val="center"/>
        <w:rPr>
          <w:rtl/>
        </w:rPr>
      </w:pPr>
    </w:p>
    <w:p w14:paraId="3DD5157D" w14:textId="05AE825A" w:rsidR="00A161F8" w:rsidRDefault="00A161F8" w:rsidP="00EE50A1">
      <w:pPr>
        <w:pStyle w:val="payannameh"/>
        <w:tabs>
          <w:tab w:val="left" w:pos="-1369"/>
          <w:tab w:val="left" w:pos="7371"/>
        </w:tabs>
        <w:spacing w:line="240" w:lineRule="auto"/>
        <w:ind w:left="-519"/>
        <w:jc w:val="center"/>
      </w:pPr>
    </w:p>
    <w:p w14:paraId="12CB6621" w14:textId="2019B2A4" w:rsidR="003A12D2" w:rsidRDefault="003A12D2" w:rsidP="00EE50A1">
      <w:pPr>
        <w:pStyle w:val="payannameh"/>
        <w:tabs>
          <w:tab w:val="left" w:pos="-1369"/>
          <w:tab w:val="left" w:pos="7371"/>
        </w:tabs>
        <w:spacing w:line="240" w:lineRule="auto"/>
        <w:ind w:left="-519"/>
        <w:jc w:val="center"/>
      </w:pPr>
    </w:p>
    <w:p w14:paraId="65B042B1" w14:textId="35FB72DE" w:rsidR="003A12D2" w:rsidRDefault="003A12D2" w:rsidP="00EE50A1">
      <w:pPr>
        <w:pStyle w:val="payannameh"/>
        <w:tabs>
          <w:tab w:val="left" w:pos="-1369"/>
          <w:tab w:val="left" w:pos="7371"/>
        </w:tabs>
        <w:spacing w:line="240" w:lineRule="auto"/>
        <w:ind w:left="-519"/>
        <w:jc w:val="center"/>
        <w:rPr>
          <w:rtl/>
        </w:rPr>
      </w:pPr>
    </w:p>
    <w:p w14:paraId="41C6409C" w14:textId="7027F28C" w:rsidR="001D522B" w:rsidRPr="00FC7FAC" w:rsidRDefault="00FC7FAC" w:rsidP="00EE50A1">
      <w:pPr>
        <w:pStyle w:val="payannameh"/>
        <w:tabs>
          <w:tab w:val="left" w:pos="-1369"/>
          <w:tab w:val="left" w:pos="7371"/>
        </w:tabs>
        <w:spacing w:line="240" w:lineRule="auto"/>
        <w:ind w:left="-519"/>
        <w:jc w:val="center"/>
      </w:pPr>
      <w:r>
        <w:rPr>
          <w:rFonts w:hint="cs"/>
          <w:rtl/>
        </w:rPr>
        <w:t xml:space="preserve">بهار </w:t>
      </w:r>
      <w:r w:rsidR="0056196A" w:rsidRPr="0056196A">
        <w:rPr>
          <w:sz w:val="18"/>
          <w:szCs w:val="20"/>
          <w:rtl/>
        </w:rPr>
        <w:t>1398</w:t>
      </w:r>
    </w:p>
    <w:p w14:paraId="43FCE996" w14:textId="77777777" w:rsidR="00953C74" w:rsidRDefault="00953C74" w:rsidP="005E409E">
      <w:pPr>
        <w:pStyle w:val="payannameh"/>
        <w:tabs>
          <w:tab w:val="left" w:pos="828"/>
          <w:tab w:val="left" w:pos="7371"/>
        </w:tabs>
        <w:spacing w:line="240" w:lineRule="auto"/>
        <w:rPr>
          <w:b/>
          <w:bCs/>
        </w:rPr>
      </w:pPr>
    </w:p>
    <w:p w14:paraId="25DF64FA" w14:textId="77777777" w:rsidR="00953C74" w:rsidRDefault="00953C74" w:rsidP="005E409E">
      <w:pPr>
        <w:pStyle w:val="payannameh"/>
        <w:tabs>
          <w:tab w:val="left" w:pos="828"/>
          <w:tab w:val="left" w:pos="7371"/>
        </w:tabs>
        <w:spacing w:line="240" w:lineRule="auto"/>
        <w:rPr>
          <w:b/>
          <w:bCs/>
        </w:rPr>
      </w:pPr>
      <w:bookmarkStart w:id="53" w:name="_GoBack"/>
      <w:bookmarkEnd w:id="53"/>
    </w:p>
    <w:p w14:paraId="67F3BCBB" w14:textId="5899F881" w:rsidR="00A56ACF" w:rsidRPr="0003332D" w:rsidRDefault="00A161F8" w:rsidP="005E409E">
      <w:pPr>
        <w:pStyle w:val="payannameh"/>
        <w:tabs>
          <w:tab w:val="left" w:pos="828"/>
          <w:tab w:val="left" w:pos="7371"/>
        </w:tabs>
        <w:spacing w:line="240" w:lineRule="auto"/>
        <w:rPr>
          <w:b/>
          <w:bCs/>
          <w:rtl/>
        </w:rPr>
      </w:pPr>
      <w:r>
        <w:rPr>
          <w:rFonts w:hint="cs"/>
          <w:b/>
          <w:bCs/>
          <w:rtl/>
        </w:rPr>
        <w:t>ت</w:t>
      </w:r>
      <w:r w:rsidR="0056196A" w:rsidRPr="0003332D">
        <w:rPr>
          <w:rFonts w:hint="cs"/>
          <w:b/>
          <w:bCs/>
          <w:rtl/>
        </w:rPr>
        <w:t>قدیم به</w:t>
      </w:r>
    </w:p>
    <w:p w14:paraId="09462ADB" w14:textId="0CBC8FB1" w:rsidR="0003332D" w:rsidRDefault="0003332D" w:rsidP="005E409E">
      <w:pPr>
        <w:pStyle w:val="payannameh"/>
        <w:tabs>
          <w:tab w:val="left" w:pos="7371"/>
        </w:tabs>
        <w:spacing w:line="240" w:lineRule="auto"/>
        <w:rPr>
          <w:rtl/>
        </w:rPr>
      </w:pPr>
      <w:r w:rsidRPr="00A026D2">
        <w:rPr>
          <w:rFonts w:hint="cs"/>
          <w:rtl/>
        </w:rPr>
        <w:t xml:space="preserve">تقدیم به </w:t>
      </w:r>
      <w:r w:rsidR="00A026D2" w:rsidRPr="00A026D2">
        <w:rPr>
          <w:rFonts w:hint="cs"/>
          <w:rtl/>
        </w:rPr>
        <w:t>آنان که</w:t>
      </w:r>
      <w:r w:rsidRPr="00A026D2">
        <w:rPr>
          <w:rFonts w:hint="cs"/>
          <w:rtl/>
        </w:rPr>
        <w:t xml:space="preserve"> که درلحظه لحظه </w:t>
      </w:r>
      <w:ins w:id="54" w:author="Mohsen" w:date="2019-03-17T16:51:00Z">
        <w:r w:rsidR="00CF0011">
          <w:rPr>
            <w:rtl/>
          </w:rPr>
          <w:t>زندگ</w:t>
        </w:r>
        <w:r w:rsidR="00CF0011">
          <w:rPr>
            <w:rFonts w:hint="cs"/>
            <w:rtl/>
          </w:rPr>
          <w:t>ی‌</w:t>
        </w:r>
        <w:r w:rsidR="00CF0011">
          <w:rPr>
            <w:rFonts w:hint="eastAsia"/>
            <w:rtl/>
          </w:rPr>
          <w:t>ام</w:t>
        </w:r>
      </w:ins>
      <w:del w:id="55" w:author="Mohsen" w:date="2019-03-17T16:51:00Z">
        <w:r w:rsidRPr="00A026D2" w:rsidDel="00CF0011">
          <w:rPr>
            <w:rFonts w:hint="cs"/>
            <w:rtl/>
          </w:rPr>
          <w:delText>زندگی ام</w:delText>
        </w:r>
      </w:del>
      <w:r w:rsidRPr="00A026D2">
        <w:rPr>
          <w:rFonts w:hint="cs"/>
          <w:rtl/>
        </w:rPr>
        <w:t xml:space="preserve"> وجودشان گرمابخش و یادشان پشتیبان مسیرپرنشیب و فراز </w:t>
      </w:r>
      <w:ins w:id="56" w:author="Mohsen" w:date="2019-03-17T16:51:00Z">
        <w:r w:rsidR="00CF0011">
          <w:rPr>
            <w:rtl/>
          </w:rPr>
          <w:t>زندگ</w:t>
        </w:r>
        <w:r w:rsidR="00CF0011">
          <w:rPr>
            <w:rFonts w:hint="cs"/>
            <w:rtl/>
          </w:rPr>
          <w:t>ی‌</w:t>
        </w:r>
        <w:r w:rsidR="00CF0011">
          <w:rPr>
            <w:rFonts w:hint="eastAsia"/>
            <w:rtl/>
          </w:rPr>
          <w:t>ام</w:t>
        </w:r>
      </w:ins>
      <w:del w:id="57" w:author="Mohsen" w:date="2019-03-17T16:51:00Z">
        <w:r w:rsidRPr="00A026D2" w:rsidDel="00CF0011">
          <w:rPr>
            <w:rFonts w:hint="cs"/>
            <w:rtl/>
          </w:rPr>
          <w:delText>زندگی ام</w:delText>
        </w:r>
      </w:del>
      <w:r w:rsidRPr="00A026D2">
        <w:rPr>
          <w:rFonts w:hint="cs"/>
          <w:rtl/>
        </w:rPr>
        <w:t xml:space="preserve"> </w:t>
      </w:r>
      <w:r w:rsidR="005156DE">
        <w:rPr>
          <w:rFonts w:hint="cs"/>
          <w:rtl/>
        </w:rPr>
        <w:t>است</w:t>
      </w:r>
    </w:p>
    <w:p w14:paraId="234B7048" w14:textId="7B061E00" w:rsidR="00A026D2" w:rsidRDefault="00A026D2" w:rsidP="005E409E">
      <w:pPr>
        <w:pStyle w:val="payannameh"/>
        <w:tabs>
          <w:tab w:val="left" w:pos="7371"/>
        </w:tabs>
        <w:spacing w:line="240" w:lineRule="auto"/>
        <w:ind w:firstLine="612"/>
        <w:rPr>
          <w:rtl/>
        </w:rPr>
      </w:pPr>
      <w:r>
        <w:rPr>
          <w:rFonts w:hint="cs"/>
          <w:rtl/>
        </w:rPr>
        <w:t xml:space="preserve">تقدیم به </w:t>
      </w:r>
      <w:ins w:id="58" w:author="Mohsen" w:date="2019-03-17T16:51:00Z">
        <w:r w:rsidR="00CF0011">
          <w:rPr>
            <w:rtl/>
          </w:rPr>
          <w:t>مقدس‌تر</w:t>
        </w:r>
        <w:r w:rsidR="00CF0011">
          <w:rPr>
            <w:rFonts w:hint="cs"/>
            <w:rtl/>
          </w:rPr>
          <w:t>ی</w:t>
        </w:r>
        <w:r w:rsidR="00CF0011">
          <w:rPr>
            <w:rFonts w:hint="eastAsia"/>
            <w:rtl/>
          </w:rPr>
          <w:t>ن</w:t>
        </w:r>
      </w:ins>
      <w:del w:id="59" w:author="Mohsen" w:date="2019-03-17T16:51:00Z">
        <w:r w:rsidDel="00CF0011">
          <w:rPr>
            <w:rFonts w:hint="cs"/>
            <w:rtl/>
          </w:rPr>
          <w:delText>مقدس ترین</w:delText>
        </w:r>
      </w:del>
      <w:r>
        <w:rPr>
          <w:rFonts w:hint="cs"/>
          <w:rtl/>
        </w:rPr>
        <w:t xml:space="preserve"> واژگان وجودم</w:t>
      </w:r>
      <w:del w:id="60" w:author="Mohsen" w:date="2019-03-17T16:52:00Z">
        <w:r w:rsidDel="00CF0011">
          <w:rPr>
            <w:rFonts w:hint="cs"/>
            <w:rtl/>
          </w:rPr>
          <w:delText xml:space="preserve"> </w:delText>
        </w:r>
      </w:del>
    </w:p>
    <w:p w14:paraId="0DAA1E65" w14:textId="1A9690B6" w:rsidR="00A026D2" w:rsidRPr="00A026D2" w:rsidRDefault="00CF0011" w:rsidP="005E409E">
      <w:pPr>
        <w:pStyle w:val="payannameh"/>
        <w:tabs>
          <w:tab w:val="left" w:pos="0"/>
          <w:tab w:val="left" w:pos="7371"/>
        </w:tabs>
        <w:spacing w:line="240" w:lineRule="auto"/>
        <w:rPr>
          <w:rtl/>
        </w:rPr>
      </w:pPr>
      <w:ins w:id="61" w:author="Mohsen" w:date="2019-03-17T16:53:00Z">
        <w:r>
          <w:rPr>
            <w:rFonts w:hint="cs"/>
            <w:rtl/>
          </w:rPr>
          <w:t xml:space="preserve">                                                                  </w:t>
        </w:r>
      </w:ins>
      <w:ins w:id="62" w:author="Mohsen" w:date="2019-03-17T16:52:00Z">
        <w:r>
          <w:rPr>
            <w:rtl/>
          </w:rPr>
          <w:t xml:space="preserve"> </w:t>
        </w:r>
      </w:ins>
      <w:del w:id="63" w:author="Mohsen" w:date="2019-03-17T16:52:00Z">
        <w:r w:rsidR="007128B5" w:rsidDel="00CF0011">
          <w:rPr>
            <w:rFonts w:hint="cs"/>
            <w:rtl/>
          </w:rPr>
          <w:delText xml:space="preserve">                                                                 </w:delText>
        </w:r>
        <w:r w:rsidR="00A026D2" w:rsidDel="00CF0011">
          <w:rPr>
            <w:rFonts w:hint="cs"/>
            <w:rtl/>
          </w:rPr>
          <w:delText xml:space="preserve">   </w:delText>
        </w:r>
      </w:del>
      <w:r w:rsidR="00A026D2" w:rsidRPr="00A026D2">
        <w:rPr>
          <w:rFonts w:hint="cs"/>
          <w:b/>
          <w:bCs/>
          <w:i/>
          <w:iCs/>
          <w:rtl/>
        </w:rPr>
        <w:t>پدر و مادر</w:t>
      </w:r>
      <w:r w:rsidR="00A026D2">
        <w:rPr>
          <w:rFonts w:hint="cs"/>
          <w:rtl/>
        </w:rPr>
        <w:t xml:space="preserve"> عزیزم</w:t>
      </w:r>
    </w:p>
    <w:p w14:paraId="7B792D41" w14:textId="77777777" w:rsidR="00A026D2" w:rsidRPr="0056196A" w:rsidRDefault="00A026D2" w:rsidP="005E409E">
      <w:pPr>
        <w:pStyle w:val="payannameh"/>
        <w:tabs>
          <w:tab w:val="left" w:pos="0"/>
          <w:tab w:val="left" w:pos="7371"/>
        </w:tabs>
        <w:spacing w:line="240" w:lineRule="auto"/>
        <w:rPr>
          <w:rtl/>
        </w:rPr>
      </w:pPr>
    </w:p>
    <w:p w14:paraId="50CC7D87" w14:textId="4FF88E24" w:rsidR="0056196A" w:rsidRDefault="0056196A" w:rsidP="005E409E">
      <w:pPr>
        <w:pStyle w:val="payannameh"/>
        <w:tabs>
          <w:tab w:val="left" w:pos="0"/>
          <w:tab w:val="left" w:pos="7371"/>
        </w:tabs>
        <w:spacing w:line="240" w:lineRule="auto"/>
      </w:pPr>
    </w:p>
    <w:p w14:paraId="0D71DCB7" w14:textId="642CFF97" w:rsidR="0056196A" w:rsidRDefault="0056196A" w:rsidP="005E409E">
      <w:pPr>
        <w:pStyle w:val="payannameh"/>
        <w:tabs>
          <w:tab w:val="left" w:pos="0"/>
          <w:tab w:val="left" w:pos="7371"/>
        </w:tabs>
        <w:spacing w:line="240" w:lineRule="auto"/>
        <w:rPr>
          <w:rtl/>
        </w:rPr>
      </w:pPr>
    </w:p>
    <w:p w14:paraId="2D563D04" w14:textId="606F9147" w:rsidR="0056196A" w:rsidRDefault="0056196A" w:rsidP="005E409E">
      <w:pPr>
        <w:pStyle w:val="payannameh"/>
        <w:tabs>
          <w:tab w:val="left" w:pos="0"/>
          <w:tab w:val="left" w:pos="7371"/>
        </w:tabs>
        <w:spacing w:line="240" w:lineRule="auto"/>
        <w:rPr>
          <w:rtl/>
        </w:rPr>
      </w:pPr>
    </w:p>
    <w:p w14:paraId="33252DEE" w14:textId="345FD4D6" w:rsidR="0056196A" w:rsidRDefault="0056196A" w:rsidP="005E409E">
      <w:pPr>
        <w:pStyle w:val="payannameh"/>
        <w:tabs>
          <w:tab w:val="left" w:pos="0"/>
          <w:tab w:val="left" w:pos="7371"/>
        </w:tabs>
        <w:spacing w:line="240" w:lineRule="auto"/>
        <w:rPr>
          <w:rtl/>
        </w:rPr>
      </w:pPr>
    </w:p>
    <w:p w14:paraId="5B74D342" w14:textId="2BD969B0" w:rsidR="0056196A" w:rsidRDefault="0056196A" w:rsidP="005E409E">
      <w:pPr>
        <w:pStyle w:val="payannameh"/>
        <w:tabs>
          <w:tab w:val="left" w:pos="0"/>
          <w:tab w:val="left" w:pos="7371"/>
        </w:tabs>
        <w:spacing w:line="240" w:lineRule="auto"/>
        <w:rPr>
          <w:rtl/>
        </w:rPr>
      </w:pPr>
    </w:p>
    <w:p w14:paraId="4EB84F31" w14:textId="0FC2E4DE" w:rsidR="0056196A" w:rsidRDefault="0056196A" w:rsidP="005E409E">
      <w:pPr>
        <w:pStyle w:val="payannameh"/>
        <w:tabs>
          <w:tab w:val="left" w:pos="0"/>
          <w:tab w:val="left" w:pos="7371"/>
        </w:tabs>
        <w:spacing w:line="240" w:lineRule="auto"/>
        <w:rPr>
          <w:rtl/>
        </w:rPr>
      </w:pPr>
    </w:p>
    <w:p w14:paraId="42D2D8DD" w14:textId="2DD66350" w:rsidR="0056196A" w:rsidRDefault="0056196A" w:rsidP="005E409E">
      <w:pPr>
        <w:pStyle w:val="payannameh"/>
        <w:tabs>
          <w:tab w:val="left" w:pos="0"/>
          <w:tab w:val="left" w:pos="7371"/>
        </w:tabs>
        <w:spacing w:line="240" w:lineRule="auto"/>
        <w:rPr>
          <w:rtl/>
        </w:rPr>
      </w:pPr>
    </w:p>
    <w:p w14:paraId="14ACC36A" w14:textId="42D17AB2" w:rsidR="0056196A" w:rsidRDefault="0056196A" w:rsidP="005E409E">
      <w:pPr>
        <w:pStyle w:val="payannameh"/>
        <w:tabs>
          <w:tab w:val="left" w:pos="0"/>
          <w:tab w:val="left" w:pos="7371"/>
        </w:tabs>
        <w:spacing w:line="240" w:lineRule="auto"/>
        <w:rPr>
          <w:rtl/>
        </w:rPr>
      </w:pPr>
    </w:p>
    <w:p w14:paraId="795CD98D" w14:textId="7A12DCB9" w:rsidR="0056196A" w:rsidRDefault="0056196A" w:rsidP="005E409E">
      <w:pPr>
        <w:pStyle w:val="payannameh"/>
        <w:tabs>
          <w:tab w:val="left" w:pos="0"/>
          <w:tab w:val="left" w:pos="7371"/>
        </w:tabs>
        <w:spacing w:line="240" w:lineRule="auto"/>
        <w:rPr>
          <w:rtl/>
        </w:rPr>
      </w:pPr>
    </w:p>
    <w:p w14:paraId="40AA91A1" w14:textId="6AA1A108" w:rsidR="0056196A" w:rsidRDefault="0056196A" w:rsidP="005E409E">
      <w:pPr>
        <w:pStyle w:val="payannameh"/>
        <w:tabs>
          <w:tab w:val="left" w:pos="0"/>
          <w:tab w:val="left" w:pos="7371"/>
        </w:tabs>
        <w:spacing w:line="240" w:lineRule="auto"/>
        <w:rPr>
          <w:rtl/>
        </w:rPr>
      </w:pPr>
    </w:p>
    <w:p w14:paraId="55AB9E0D" w14:textId="33DB3303" w:rsidR="0056196A" w:rsidRDefault="0056196A" w:rsidP="005E409E">
      <w:pPr>
        <w:pStyle w:val="payannameh"/>
        <w:tabs>
          <w:tab w:val="left" w:pos="0"/>
          <w:tab w:val="left" w:pos="7371"/>
        </w:tabs>
        <w:spacing w:line="240" w:lineRule="auto"/>
        <w:rPr>
          <w:rtl/>
        </w:rPr>
      </w:pPr>
    </w:p>
    <w:p w14:paraId="2D384F80" w14:textId="77777777" w:rsidR="00901976" w:rsidRDefault="00901976" w:rsidP="005E409E">
      <w:pPr>
        <w:pStyle w:val="payannameh"/>
        <w:tabs>
          <w:tab w:val="left" w:pos="0"/>
          <w:tab w:val="left" w:pos="7371"/>
        </w:tabs>
        <w:spacing w:line="240" w:lineRule="auto"/>
        <w:rPr>
          <w:b/>
          <w:bCs/>
          <w:rtl/>
        </w:rPr>
      </w:pPr>
    </w:p>
    <w:p w14:paraId="36B0213E" w14:textId="77777777" w:rsidR="00901976" w:rsidRDefault="00901976" w:rsidP="005E409E">
      <w:pPr>
        <w:pStyle w:val="payannameh"/>
        <w:tabs>
          <w:tab w:val="left" w:pos="0"/>
          <w:tab w:val="left" w:pos="7371"/>
        </w:tabs>
        <w:spacing w:line="240" w:lineRule="auto"/>
        <w:rPr>
          <w:b/>
          <w:bCs/>
          <w:rtl/>
        </w:rPr>
      </w:pPr>
    </w:p>
    <w:p w14:paraId="5116B61F" w14:textId="77777777" w:rsidR="00901976" w:rsidRDefault="00901976" w:rsidP="005E409E">
      <w:pPr>
        <w:pStyle w:val="payannameh"/>
        <w:tabs>
          <w:tab w:val="left" w:pos="0"/>
          <w:tab w:val="left" w:pos="7371"/>
        </w:tabs>
        <w:spacing w:line="240" w:lineRule="auto"/>
        <w:rPr>
          <w:b/>
          <w:bCs/>
          <w:rtl/>
        </w:rPr>
      </w:pPr>
    </w:p>
    <w:p w14:paraId="4630354F" w14:textId="77777777" w:rsidR="00901976" w:rsidRDefault="00901976" w:rsidP="005E409E">
      <w:pPr>
        <w:pStyle w:val="payannameh"/>
        <w:tabs>
          <w:tab w:val="left" w:pos="0"/>
          <w:tab w:val="left" w:pos="7371"/>
        </w:tabs>
        <w:spacing w:line="240" w:lineRule="auto"/>
        <w:rPr>
          <w:b/>
          <w:bCs/>
          <w:rtl/>
        </w:rPr>
      </w:pPr>
    </w:p>
    <w:p w14:paraId="5DB23018" w14:textId="77777777" w:rsidR="00901976" w:rsidRDefault="00901976" w:rsidP="005E409E">
      <w:pPr>
        <w:pStyle w:val="payannameh"/>
        <w:tabs>
          <w:tab w:val="left" w:pos="0"/>
          <w:tab w:val="left" w:pos="7371"/>
        </w:tabs>
        <w:spacing w:line="240" w:lineRule="auto"/>
        <w:rPr>
          <w:b/>
          <w:bCs/>
          <w:rtl/>
        </w:rPr>
      </w:pPr>
    </w:p>
    <w:p w14:paraId="502E504F" w14:textId="752B1576" w:rsidR="00901976" w:rsidRDefault="00901976" w:rsidP="005E409E">
      <w:pPr>
        <w:pStyle w:val="payannameh"/>
        <w:tabs>
          <w:tab w:val="left" w:pos="0"/>
          <w:tab w:val="left" w:pos="7371"/>
        </w:tabs>
        <w:spacing w:line="240" w:lineRule="auto"/>
        <w:rPr>
          <w:b/>
          <w:bCs/>
          <w:rtl/>
        </w:rPr>
      </w:pPr>
    </w:p>
    <w:p w14:paraId="10E356F7" w14:textId="54C40436" w:rsidR="00486803" w:rsidRDefault="00486803" w:rsidP="005E409E">
      <w:pPr>
        <w:pStyle w:val="payannameh"/>
        <w:tabs>
          <w:tab w:val="left" w:pos="0"/>
          <w:tab w:val="left" w:pos="7371"/>
        </w:tabs>
        <w:spacing w:line="240" w:lineRule="auto"/>
        <w:rPr>
          <w:b/>
          <w:bCs/>
          <w:rtl/>
        </w:rPr>
      </w:pPr>
    </w:p>
    <w:p w14:paraId="7EE26B99" w14:textId="77777777" w:rsidR="00486803" w:rsidRDefault="00486803" w:rsidP="005E409E">
      <w:pPr>
        <w:pStyle w:val="payannameh"/>
        <w:tabs>
          <w:tab w:val="left" w:pos="0"/>
          <w:tab w:val="left" w:pos="7371"/>
        </w:tabs>
        <w:spacing w:line="240" w:lineRule="auto"/>
        <w:rPr>
          <w:b/>
          <w:bCs/>
          <w:rtl/>
        </w:rPr>
      </w:pPr>
    </w:p>
    <w:p w14:paraId="741BEEFD" w14:textId="77777777" w:rsidR="00901976" w:rsidRDefault="00901976" w:rsidP="005E409E">
      <w:pPr>
        <w:pStyle w:val="payannameh"/>
        <w:tabs>
          <w:tab w:val="left" w:pos="0"/>
          <w:tab w:val="left" w:pos="7371"/>
        </w:tabs>
        <w:spacing w:line="240" w:lineRule="auto"/>
        <w:rPr>
          <w:b/>
          <w:bCs/>
          <w:rtl/>
        </w:rPr>
      </w:pPr>
    </w:p>
    <w:p w14:paraId="7B40CF35" w14:textId="710A4DC5" w:rsidR="0056196A" w:rsidRPr="00896143" w:rsidRDefault="00896143" w:rsidP="005E409E">
      <w:pPr>
        <w:pStyle w:val="payannameh"/>
        <w:tabs>
          <w:tab w:val="left" w:pos="7371"/>
        </w:tabs>
        <w:spacing w:line="240" w:lineRule="auto"/>
        <w:rPr>
          <w:b/>
          <w:bCs/>
          <w:rtl/>
        </w:rPr>
      </w:pPr>
      <w:r>
        <w:rPr>
          <w:rFonts w:hint="cs"/>
          <w:b/>
          <w:bCs/>
          <w:rtl/>
        </w:rPr>
        <w:lastRenderedPageBreak/>
        <w:t>سپاس‌</w:t>
      </w:r>
      <w:r w:rsidR="00A026D2" w:rsidRPr="00896143">
        <w:rPr>
          <w:rFonts w:hint="cs"/>
          <w:b/>
          <w:bCs/>
          <w:rtl/>
        </w:rPr>
        <w:t>گذاری</w:t>
      </w:r>
    </w:p>
    <w:p w14:paraId="6FDEE474" w14:textId="4257147F" w:rsidR="00A026D2" w:rsidRDefault="00896143" w:rsidP="005E409E">
      <w:pPr>
        <w:pStyle w:val="payannameh"/>
        <w:tabs>
          <w:tab w:val="left" w:pos="615"/>
          <w:tab w:val="left" w:pos="7371"/>
        </w:tabs>
        <w:spacing w:line="240" w:lineRule="auto"/>
        <w:rPr>
          <w:rtl/>
        </w:rPr>
      </w:pPr>
      <w:r>
        <w:rPr>
          <w:rFonts w:hint="cs"/>
          <w:rtl/>
        </w:rPr>
        <w:t>سپاس و ستایش خداوندی را که به من توفیق آموختن عطاکرد تا در گمراهی جهل باقی نمانم.</w:t>
      </w:r>
    </w:p>
    <w:p w14:paraId="10CFAF7B" w14:textId="60643B79" w:rsidR="00896143" w:rsidRDefault="00896143" w:rsidP="005E409E">
      <w:pPr>
        <w:pStyle w:val="payannameh"/>
        <w:tabs>
          <w:tab w:val="left" w:pos="0"/>
          <w:tab w:val="left" w:pos="7371"/>
        </w:tabs>
        <w:spacing w:line="240" w:lineRule="auto"/>
        <w:rPr>
          <w:rtl/>
        </w:rPr>
      </w:pPr>
      <w:r>
        <w:rPr>
          <w:rFonts w:hint="cs"/>
          <w:rtl/>
        </w:rPr>
        <w:t xml:space="preserve">همچنین تقدیر و تشکر فراوان خودم را از </w:t>
      </w:r>
      <w:ins w:id="64" w:author="Mohsen" w:date="2019-03-17T16:51:00Z">
        <w:r w:rsidR="00CF0011">
          <w:rPr>
            <w:rtl/>
          </w:rPr>
          <w:t>کمک‌ها</w:t>
        </w:r>
        <w:r w:rsidR="00CF0011">
          <w:rPr>
            <w:rFonts w:hint="cs"/>
            <w:rtl/>
          </w:rPr>
          <w:t>ی</w:t>
        </w:r>
      </w:ins>
      <w:del w:id="65" w:author="Mohsen" w:date="2019-03-17T16:51:00Z">
        <w:r w:rsidDel="00CF0011">
          <w:rPr>
            <w:rFonts w:hint="cs"/>
            <w:rtl/>
          </w:rPr>
          <w:delText>کمک های</w:delText>
        </w:r>
      </w:del>
      <w:r>
        <w:rPr>
          <w:rFonts w:hint="cs"/>
          <w:rtl/>
        </w:rPr>
        <w:t xml:space="preserve"> بی دریغ استاد </w:t>
      </w:r>
      <w:r w:rsidRPr="00486803">
        <w:rPr>
          <w:rFonts w:hint="cs"/>
          <w:rtl/>
        </w:rPr>
        <w:t xml:space="preserve">بزرگوار </w:t>
      </w:r>
      <w:r w:rsidRPr="00486803">
        <w:rPr>
          <w:rFonts w:hint="cs"/>
          <w:b/>
          <w:bCs/>
          <w:rtl/>
        </w:rPr>
        <w:t>جناب آقای دکتر ایمان خزایی</w:t>
      </w:r>
      <w:r>
        <w:rPr>
          <w:rFonts w:hint="cs"/>
          <w:rtl/>
        </w:rPr>
        <w:t xml:space="preserve"> اظهار </w:t>
      </w:r>
      <w:ins w:id="66" w:author="Mohsen" w:date="2019-03-17T16:51:00Z">
        <w:r w:rsidR="00CF0011">
          <w:rPr>
            <w:rtl/>
          </w:rPr>
          <w:t>م</w:t>
        </w:r>
        <w:r w:rsidR="00CF0011">
          <w:rPr>
            <w:rFonts w:hint="cs"/>
            <w:rtl/>
          </w:rPr>
          <w:t>ی‌</w:t>
        </w:r>
        <w:r w:rsidR="00CF0011">
          <w:rPr>
            <w:rFonts w:hint="eastAsia"/>
            <w:rtl/>
          </w:rPr>
          <w:t>نما</w:t>
        </w:r>
        <w:r w:rsidR="00CF0011">
          <w:rPr>
            <w:rFonts w:hint="cs"/>
            <w:rtl/>
          </w:rPr>
          <w:t>ی</w:t>
        </w:r>
        <w:r w:rsidR="00CF0011">
          <w:rPr>
            <w:rFonts w:hint="eastAsia"/>
            <w:rtl/>
          </w:rPr>
          <w:t>م</w:t>
        </w:r>
      </w:ins>
      <w:del w:id="67" w:author="Mohsen" w:date="2019-03-17T16:51:00Z">
        <w:r w:rsidDel="00CF0011">
          <w:rPr>
            <w:rFonts w:hint="cs"/>
            <w:rtl/>
          </w:rPr>
          <w:delText>می نمایم</w:delText>
        </w:r>
      </w:del>
      <w:r>
        <w:rPr>
          <w:rFonts w:hint="cs"/>
          <w:rtl/>
        </w:rPr>
        <w:t xml:space="preserve"> که بی یاری و راهنمایی ایشان پیمودن این مسیر ممکن نبود.</w:t>
      </w:r>
    </w:p>
    <w:p w14:paraId="196F99B5" w14:textId="69687258" w:rsidR="0056196A" w:rsidRDefault="0056196A" w:rsidP="005E409E">
      <w:pPr>
        <w:pStyle w:val="payannameh"/>
        <w:tabs>
          <w:tab w:val="left" w:pos="0"/>
          <w:tab w:val="left" w:pos="7371"/>
        </w:tabs>
        <w:spacing w:line="240" w:lineRule="auto"/>
        <w:rPr>
          <w:rtl/>
        </w:rPr>
      </w:pPr>
    </w:p>
    <w:p w14:paraId="66F78E03" w14:textId="420FF8A9" w:rsidR="0056196A" w:rsidRDefault="0056196A" w:rsidP="005E409E">
      <w:pPr>
        <w:pStyle w:val="payannameh"/>
        <w:tabs>
          <w:tab w:val="left" w:pos="0"/>
          <w:tab w:val="left" w:pos="7371"/>
        </w:tabs>
        <w:spacing w:line="240" w:lineRule="auto"/>
        <w:rPr>
          <w:rtl/>
        </w:rPr>
      </w:pPr>
    </w:p>
    <w:p w14:paraId="79C330A0" w14:textId="502D6408" w:rsidR="0056196A" w:rsidRDefault="0056196A" w:rsidP="005E409E">
      <w:pPr>
        <w:pStyle w:val="payannameh"/>
        <w:tabs>
          <w:tab w:val="left" w:pos="0"/>
          <w:tab w:val="left" w:pos="7371"/>
        </w:tabs>
        <w:spacing w:line="240" w:lineRule="auto"/>
        <w:rPr>
          <w:rtl/>
        </w:rPr>
      </w:pPr>
    </w:p>
    <w:p w14:paraId="7863751F" w14:textId="5E9C45AC" w:rsidR="0056196A" w:rsidRDefault="0056196A" w:rsidP="005E409E">
      <w:pPr>
        <w:pStyle w:val="payannameh"/>
        <w:tabs>
          <w:tab w:val="left" w:pos="0"/>
          <w:tab w:val="left" w:pos="7371"/>
        </w:tabs>
        <w:spacing w:line="240" w:lineRule="auto"/>
        <w:rPr>
          <w:rtl/>
        </w:rPr>
      </w:pPr>
    </w:p>
    <w:p w14:paraId="2C29C40F" w14:textId="59532E7E" w:rsidR="00896143" w:rsidRDefault="00896143" w:rsidP="005E409E">
      <w:pPr>
        <w:pStyle w:val="payannameh"/>
        <w:tabs>
          <w:tab w:val="left" w:pos="0"/>
          <w:tab w:val="left" w:pos="7371"/>
        </w:tabs>
        <w:spacing w:line="240" w:lineRule="auto"/>
        <w:rPr>
          <w:rtl/>
        </w:rPr>
      </w:pPr>
    </w:p>
    <w:p w14:paraId="672B76B5" w14:textId="0975DCEB" w:rsidR="00896143" w:rsidRDefault="00896143" w:rsidP="005E409E">
      <w:pPr>
        <w:pStyle w:val="payannameh"/>
        <w:tabs>
          <w:tab w:val="left" w:pos="0"/>
          <w:tab w:val="left" w:pos="7371"/>
        </w:tabs>
        <w:spacing w:line="240" w:lineRule="auto"/>
        <w:rPr>
          <w:rtl/>
        </w:rPr>
      </w:pPr>
    </w:p>
    <w:p w14:paraId="09A8CAB6" w14:textId="2B756975" w:rsidR="00896143" w:rsidRDefault="00896143" w:rsidP="005E409E">
      <w:pPr>
        <w:pStyle w:val="payannameh"/>
        <w:tabs>
          <w:tab w:val="left" w:pos="0"/>
          <w:tab w:val="left" w:pos="7371"/>
        </w:tabs>
        <w:spacing w:line="240" w:lineRule="auto"/>
        <w:rPr>
          <w:rtl/>
        </w:rPr>
      </w:pPr>
    </w:p>
    <w:p w14:paraId="525B6FF7" w14:textId="18E334FE" w:rsidR="00896143" w:rsidRDefault="00896143" w:rsidP="005E409E">
      <w:pPr>
        <w:pStyle w:val="payannameh"/>
        <w:tabs>
          <w:tab w:val="left" w:pos="0"/>
          <w:tab w:val="left" w:pos="7371"/>
        </w:tabs>
        <w:spacing w:line="240" w:lineRule="auto"/>
        <w:rPr>
          <w:rtl/>
        </w:rPr>
      </w:pPr>
    </w:p>
    <w:p w14:paraId="4574B696" w14:textId="77777777" w:rsidR="000B2BF6" w:rsidRDefault="000B2BF6" w:rsidP="005E409E">
      <w:pPr>
        <w:pStyle w:val="payannameh"/>
        <w:tabs>
          <w:tab w:val="left" w:pos="0"/>
          <w:tab w:val="left" w:pos="7371"/>
        </w:tabs>
        <w:spacing w:line="240" w:lineRule="auto"/>
        <w:rPr>
          <w:rtl/>
        </w:rPr>
      </w:pPr>
    </w:p>
    <w:p w14:paraId="32879721" w14:textId="77777777" w:rsidR="000B2BF6" w:rsidRDefault="000B2BF6" w:rsidP="005E409E">
      <w:pPr>
        <w:pStyle w:val="payannameh"/>
        <w:tabs>
          <w:tab w:val="left" w:pos="0"/>
          <w:tab w:val="left" w:pos="7371"/>
        </w:tabs>
        <w:spacing w:line="240" w:lineRule="auto"/>
        <w:rPr>
          <w:rtl/>
        </w:rPr>
      </w:pPr>
    </w:p>
    <w:p w14:paraId="4A193A1F" w14:textId="77777777" w:rsidR="00B674CF" w:rsidRDefault="00B674CF" w:rsidP="005E409E">
      <w:pPr>
        <w:pStyle w:val="payannameh"/>
        <w:tabs>
          <w:tab w:val="left" w:pos="0"/>
          <w:tab w:val="left" w:pos="7371"/>
        </w:tabs>
        <w:spacing w:line="240" w:lineRule="auto"/>
        <w:rPr>
          <w:ins w:id="68" w:author="Mohsen" w:date="2019-03-18T01:17:00Z"/>
          <w:b/>
          <w:bCs/>
          <w:rtl/>
        </w:rPr>
        <w:sectPr w:rsidR="00B674CF" w:rsidSect="00C607BA">
          <w:footnotePr>
            <w:numRestart w:val="eachPage"/>
          </w:footnotePr>
          <w:endnotePr>
            <w:numFmt w:val="decimal"/>
            <w:numRestart w:val="eachSect"/>
          </w:endnotePr>
          <w:pgSz w:w="12240" w:h="15840" w:code="1"/>
          <w:pgMar w:top="1985" w:right="1985" w:bottom="1418" w:left="1418" w:header="720" w:footer="720" w:gutter="0"/>
          <w:pgNumType w:fmt="arabicAlpha" w:start="1"/>
          <w:cols w:space="720"/>
          <w:titlePg w:val="0"/>
          <w:docGrid w:linePitch="360"/>
          <w:sectPrChange w:id="69" w:author="Mohsen" w:date="2019-03-18T01:32:00Z">
            <w:sectPr w:rsidR="00B674CF" w:rsidSect="00C607BA">
              <w:pgMar w:top="1985" w:right="1985" w:bottom="1418" w:left="1418" w:header="720" w:footer="720" w:gutter="0"/>
              <w:titlePg/>
            </w:sectPr>
          </w:sectPrChange>
        </w:sectPr>
      </w:pPr>
    </w:p>
    <w:p w14:paraId="48F06E44" w14:textId="5A028937" w:rsidR="00A161F8" w:rsidDel="00B674CF" w:rsidRDefault="00A161F8" w:rsidP="005E409E">
      <w:pPr>
        <w:pStyle w:val="payannameh"/>
        <w:tabs>
          <w:tab w:val="left" w:pos="0"/>
          <w:tab w:val="left" w:pos="7371"/>
        </w:tabs>
        <w:spacing w:line="240" w:lineRule="auto"/>
        <w:rPr>
          <w:del w:id="70" w:author="Mohsen" w:date="2019-03-18T01:09:00Z"/>
          <w:b/>
          <w:bCs/>
          <w:rtl/>
        </w:rPr>
      </w:pPr>
    </w:p>
    <w:p w14:paraId="6A02FA65" w14:textId="2E56FA45" w:rsidR="00A161F8" w:rsidDel="00B674CF" w:rsidRDefault="00A161F8" w:rsidP="005E409E">
      <w:pPr>
        <w:pStyle w:val="payannameh"/>
        <w:tabs>
          <w:tab w:val="left" w:pos="0"/>
          <w:tab w:val="left" w:pos="7371"/>
        </w:tabs>
        <w:spacing w:line="240" w:lineRule="auto"/>
        <w:rPr>
          <w:del w:id="71" w:author="Mohsen" w:date="2019-03-18T01:09:00Z"/>
          <w:b/>
          <w:bCs/>
          <w:rtl/>
        </w:rPr>
      </w:pPr>
    </w:p>
    <w:p w14:paraId="48860A98" w14:textId="59CBE322" w:rsidR="00A161F8" w:rsidDel="00B674CF" w:rsidRDefault="00A161F8" w:rsidP="005E409E">
      <w:pPr>
        <w:pStyle w:val="payannameh"/>
        <w:tabs>
          <w:tab w:val="left" w:pos="0"/>
          <w:tab w:val="left" w:pos="7371"/>
        </w:tabs>
        <w:spacing w:line="240" w:lineRule="auto"/>
        <w:rPr>
          <w:del w:id="72" w:author="Mohsen" w:date="2019-03-18T01:09:00Z"/>
          <w:b/>
          <w:bCs/>
          <w:rtl/>
        </w:rPr>
      </w:pPr>
    </w:p>
    <w:p w14:paraId="5B4A16E7" w14:textId="7DD586C9" w:rsidR="00A161F8" w:rsidDel="00B674CF" w:rsidRDefault="00A161F8" w:rsidP="005E409E">
      <w:pPr>
        <w:pStyle w:val="payannameh"/>
        <w:tabs>
          <w:tab w:val="left" w:pos="0"/>
          <w:tab w:val="left" w:pos="7371"/>
        </w:tabs>
        <w:spacing w:line="240" w:lineRule="auto"/>
        <w:rPr>
          <w:del w:id="73" w:author="Mohsen" w:date="2019-03-18T01:09:00Z"/>
          <w:b/>
          <w:bCs/>
          <w:rtl/>
        </w:rPr>
      </w:pPr>
    </w:p>
    <w:p w14:paraId="25D4F493" w14:textId="03A0BB65" w:rsidR="00A161F8" w:rsidDel="00B674CF" w:rsidRDefault="00A161F8" w:rsidP="005E409E">
      <w:pPr>
        <w:pStyle w:val="payannameh"/>
        <w:tabs>
          <w:tab w:val="left" w:pos="0"/>
          <w:tab w:val="left" w:pos="7371"/>
        </w:tabs>
        <w:spacing w:line="240" w:lineRule="auto"/>
        <w:rPr>
          <w:del w:id="74" w:author="Mohsen" w:date="2019-03-18T01:09:00Z"/>
          <w:b/>
          <w:bCs/>
          <w:rtl/>
        </w:rPr>
      </w:pPr>
    </w:p>
    <w:p w14:paraId="0B6182EF" w14:textId="4841B43C" w:rsidR="00A161F8" w:rsidDel="00B674CF" w:rsidRDefault="00A161F8" w:rsidP="005E409E">
      <w:pPr>
        <w:pStyle w:val="payannameh"/>
        <w:tabs>
          <w:tab w:val="left" w:pos="0"/>
          <w:tab w:val="left" w:pos="7371"/>
        </w:tabs>
        <w:spacing w:line="240" w:lineRule="auto"/>
        <w:rPr>
          <w:del w:id="75" w:author="Mohsen" w:date="2019-03-18T01:09:00Z"/>
          <w:b/>
          <w:bCs/>
          <w:rtl/>
        </w:rPr>
      </w:pPr>
    </w:p>
    <w:p w14:paraId="4D80F40C" w14:textId="1BAC3186" w:rsidR="00A161F8" w:rsidDel="00B674CF" w:rsidRDefault="00A161F8" w:rsidP="005E409E">
      <w:pPr>
        <w:pStyle w:val="payannameh"/>
        <w:tabs>
          <w:tab w:val="left" w:pos="0"/>
          <w:tab w:val="left" w:pos="7371"/>
        </w:tabs>
        <w:spacing w:line="240" w:lineRule="auto"/>
        <w:rPr>
          <w:del w:id="76" w:author="Mohsen" w:date="2019-03-18T01:09:00Z"/>
          <w:b/>
          <w:bCs/>
          <w:rtl/>
        </w:rPr>
      </w:pPr>
    </w:p>
    <w:p w14:paraId="1871C8ED" w14:textId="37F49F59" w:rsidR="00A161F8" w:rsidDel="00B674CF" w:rsidRDefault="00A161F8" w:rsidP="005E409E">
      <w:pPr>
        <w:pStyle w:val="payannameh"/>
        <w:tabs>
          <w:tab w:val="left" w:pos="0"/>
          <w:tab w:val="left" w:pos="7371"/>
        </w:tabs>
        <w:spacing w:line="240" w:lineRule="auto"/>
        <w:rPr>
          <w:del w:id="77" w:author="Mohsen" w:date="2019-03-18T01:09:00Z"/>
          <w:b/>
          <w:bCs/>
          <w:rtl/>
        </w:rPr>
      </w:pPr>
    </w:p>
    <w:p w14:paraId="469F7289" w14:textId="3E91DF9D" w:rsidR="00A161F8" w:rsidDel="00B674CF" w:rsidRDefault="00A161F8" w:rsidP="005E409E">
      <w:pPr>
        <w:pStyle w:val="payannameh"/>
        <w:tabs>
          <w:tab w:val="left" w:pos="0"/>
          <w:tab w:val="left" w:pos="7371"/>
        </w:tabs>
        <w:spacing w:line="240" w:lineRule="auto"/>
        <w:rPr>
          <w:del w:id="78" w:author="Mohsen" w:date="2019-03-18T01:09:00Z"/>
          <w:b/>
          <w:bCs/>
        </w:rPr>
      </w:pPr>
    </w:p>
    <w:p w14:paraId="655B670E" w14:textId="7D3C7268" w:rsidR="003A12D2" w:rsidDel="00B674CF" w:rsidRDefault="003A12D2" w:rsidP="005E409E">
      <w:pPr>
        <w:pStyle w:val="payannameh"/>
        <w:tabs>
          <w:tab w:val="left" w:pos="0"/>
          <w:tab w:val="left" w:pos="7371"/>
        </w:tabs>
        <w:spacing w:line="240" w:lineRule="auto"/>
        <w:rPr>
          <w:del w:id="79" w:author="Mohsen" w:date="2019-03-18T01:09:00Z"/>
          <w:b/>
          <w:bCs/>
        </w:rPr>
      </w:pPr>
    </w:p>
    <w:p w14:paraId="15A301DC" w14:textId="12FE00F6" w:rsidR="003A12D2" w:rsidDel="00B674CF" w:rsidRDefault="003A12D2" w:rsidP="005E409E">
      <w:pPr>
        <w:pStyle w:val="payannameh"/>
        <w:tabs>
          <w:tab w:val="left" w:pos="0"/>
          <w:tab w:val="left" w:pos="7371"/>
        </w:tabs>
        <w:spacing w:line="240" w:lineRule="auto"/>
        <w:rPr>
          <w:del w:id="80" w:author="Mohsen" w:date="2019-03-18T01:09:00Z"/>
          <w:b/>
          <w:bCs/>
          <w:rtl/>
        </w:rPr>
      </w:pPr>
    </w:p>
    <w:p w14:paraId="0B5E85C8" w14:textId="3577968A" w:rsidR="00486803" w:rsidDel="00B674CF" w:rsidRDefault="00486803" w:rsidP="005E409E">
      <w:pPr>
        <w:pStyle w:val="payannameh"/>
        <w:tabs>
          <w:tab w:val="left" w:pos="0"/>
          <w:tab w:val="left" w:pos="7371"/>
        </w:tabs>
        <w:spacing w:line="240" w:lineRule="auto"/>
        <w:rPr>
          <w:del w:id="81" w:author="Mohsen" w:date="2019-03-18T01:09:00Z"/>
          <w:b/>
          <w:bCs/>
          <w:rtl/>
        </w:rPr>
      </w:pPr>
    </w:p>
    <w:p w14:paraId="4BB8A6F8" w14:textId="47D6F650" w:rsidR="005156DE" w:rsidDel="00B674CF" w:rsidRDefault="005156DE" w:rsidP="005E409E">
      <w:pPr>
        <w:pStyle w:val="payannameh"/>
        <w:tabs>
          <w:tab w:val="left" w:pos="0"/>
          <w:tab w:val="left" w:pos="7371"/>
        </w:tabs>
        <w:spacing w:line="240" w:lineRule="auto"/>
        <w:rPr>
          <w:del w:id="82" w:author="Mohsen" w:date="2019-03-18T01:09:00Z"/>
          <w:b/>
          <w:bCs/>
          <w:rtl/>
        </w:rPr>
      </w:pPr>
    </w:p>
    <w:p w14:paraId="7F1355BB" w14:textId="4AA2342E" w:rsidR="008412CC" w:rsidRPr="00896143" w:rsidRDefault="008412CC" w:rsidP="005E409E">
      <w:pPr>
        <w:pStyle w:val="payannameh"/>
        <w:tabs>
          <w:tab w:val="left" w:pos="0"/>
          <w:tab w:val="left" w:pos="7371"/>
        </w:tabs>
        <w:spacing w:line="240" w:lineRule="auto"/>
        <w:rPr>
          <w:b/>
          <w:bCs/>
          <w:rtl/>
        </w:rPr>
      </w:pPr>
      <w:r w:rsidRPr="00896143">
        <w:rPr>
          <w:b/>
          <w:bCs/>
          <w:rtl/>
        </w:rPr>
        <w:t>چکیده</w:t>
      </w:r>
    </w:p>
    <w:p w14:paraId="23CCF539" w14:textId="003E5157" w:rsidR="008412CC" w:rsidRDefault="00486803" w:rsidP="002A0A30">
      <w:pPr>
        <w:pStyle w:val="payannameh"/>
        <w:tabs>
          <w:tab w:val="left" w:pos="0"/>
          <w:tab w:val="left" w:pos="567"/>
        </w:tabs>
        <w:spacing w:line="240" w:lineRule="auto"/>
        <w:jc w:val="both"/>
        <w:rPr>
          <w:ins w:id="83" w:author="Mohsen Jafarinejad" w:date="2019-05-08T12:18:00Z"/>
          <w:rtl/>
        </w:rPr>
      </w:pPr>
      <w:r>
        <w:rPr>
          <w:rtl/>
        </w:rPr>
        <w:tab/>
      </w:r>
      <w:r w:rsidR="000B0AD8" w:rsidRPr="002B72E7">
        <w:rPr>
          <w:rtl/>
        </w:rPr>
        <w:t>پ</w:t>
      </w:r>
      <w:r w:rsidR="000B0AD8" w:rsidRPr="002B72E7">
        <w:rPr>
          <w:rFonts w:hint="cs"/>
          <w:rtl/>
        </w:rPr>
        <w:t>یل‌های</w:t>
      </w:r>
      <w:r w:rsidR="008412CC" w:rsidRPr="002B72E7">
        <w:rPr>
          <w:rtl/>
        </w:rPr>
        <w:t xml:space="preserve"> سوختی </w:t>
      </w:r>
      <w:r w:rsidR="009839DF" w:rsidRPr="002B72E7">
        <w:rPr>
          <w:rtl/>
        </w:rPr>
        <w:t xml:space="preserve">میکروبی </w:t>
      </w:r>
      <w:r w:rsidR="008412CC" w:rsidRPr="002B72E7">
        <w:rPr>
          <w:rtl/>
        </w:rPr>
        <w:t xml:space="preserve">وسایلی جهت تبدیل مستقیم انرژی شیمیایی به الکتریکی هستند </w:t>
      </w:r>
      <w:r w:rsidR="009839DF" w:rsidRPr="002B72E7">
        <w:rPr>
          <w:rtl/>
        </w:rPr>
        <w:t>که اگرچه مسائل فنی</w:t>
      </w:r>
      <w:r w:rsidR="000B0AD8" w:rsidRPr="002B72E7">
        <w:rPr>
          <w:rtl/>
        </w:rPr>
        <w:t xml:space="preserve"> آن‌ها</w:t>
      </w:r>
      <w:r w:rsidR="009839DF" w:rsidRPr="002B72E7">
        <w:rPr>
          <w:rtl/>
        </w:rPr>
        <w:t xml:space="preserve"> را</w:t>
      </w:r>
      <w:r w:rsidR="000B0AD8" w:rsidRPr="002B72E7">
        <w:rPr>
          <w:rtl/>
        </w:rPr>
        <w:t xml:space="preserve"> </w:t>
      </w:r>
      <w:r w:rsidR="008412CC" w:rsidRPr="002B72E7">
        <w:rPr>
          <w:rtl/>
        </w:rPr>
        <w:t xml:space="preserve">محدود به </w:t>
      </w:r>
      <w:r w:rsidR="000B0AD8" w:rsidRPr="002B72E7">
        <w:rPr>
          <w:rtl/>
        </w:rPr>
        <w:t>کاربردها</w:t>
      </w:r>
      <w:r w:rsidR="000B0AD8" w:rsidRPr="002B72E7">
        <w:rPr>
          <w:rFonts w:hint="cs"/>
          <w:rtl/>
        </w:rPr>
        <w:t>ی</w:t>
      </w:r>
      <w:r w:rsidR="008412CC" w:rsidRPr="002B72E7">
        <w:rPr>
          <w:rtl/>
        </w:rPr>
        <w:t xml:space="preserve"> خاص </w:t>
      </w:r>
      <w:r w:rsidR="009839DF" w:rsidRPr="002B72E7">
        <w:rPr>
          <w:rtl/>
        </w:rPr>
        <w:t>و تحقیقاتی در زمان حال</w:t>
      </w:r>
      <w:r w:rsidR="008412CC" w:rsidRPr="002B72E7">
        <w:rPr>
          <w:rtl/>
        </w:rPr>
        <w:t xml:space="preserve"> کرده است اما شناخت و مطالعه این </w:t>
      </w:r>
      <w:r w:rsidR="000B0AD8" w:rsidRPr="002B72E7">
        <w:rPr>
          <w:rtl/>
        </w:rPr>
        <w:t>س</w:t>
      </w:r>
      <w:r w:rsidR="000B0AD8" w:rsidRPr="002B72E7">
        <w:rPr>
          <w:rFonts w:hint="cs"/>
          <w:rtl/>
        </w:rPr>
        <w:t>یستم‌ها</w:t>
      </w:r>
      <w:r w:rsidR="008412CC" w:rsidRPr="002B72E7">
        <w:rPr>
          <w:rtl/>
        </w:rPr>
        <w:t xml:space="preserve"> </w:t>
      </w:r>
      <w:r w:rsidR="000B0AD8" w:rsidRPr="002B72E7">
        <w:rPr>
          <w:rtl/>
        </w:rPr>
        <w:t>م</w:t>
      </w:r>
      <w:r w:rsidR="000B0AD8" w:rsidRPr="002B72E7">
        <w:rPr>
          <w:rFonts w:hint="cs"/>
          <w:rtl/>
        </w:rPr>
        <w:t>ی‌تواند</w:t>
      </w:r>
      <w:r w:rsidR="008412CC" w:rsidRPr="002B72E7">
        <w:rPr>
          <w:rtl/>
        </w:rPr>
        <w:t xml:space="preserve"> </w:t>
      </w:r>
      <w:r w:rsidR="009839DF" w:rsidRPr="002B72E7">
        <w:rPr>
          <w:rtl/>
        </w:rPr>
        <w:t>به افزایش بهره</w:t>
      </w:r>
      <w:ins w:id="84" w:author="Mohsen Jafarinejad" w:date="2019-05-08T12:18:00Z">
        <w:r w:rsidR="008C7BFA">
          <w:rPr>
            <w:rFonts w:hint="cs"/>
            <w:rtl/>
          </w:rPr>
          <w:t>‌</w:t>
        </w:r>
      </w:ins>
      <w:del w:id="85" w:author="Mohsen Jafarinejad" w:date="2019-05-08T12:18:00Z">
        <w:r w:rsidR="009839DF" w:rsidRPr="002B72E7" w:rsidDel="008C7BFA">
          <w:rPr>
            <w:rtl/>
          </w:rPr>
          <w:delText xml:space="preserve"> </w:delText>
        </w:r>
      </w:del>
      <w:r w:rsidR="009839DF" w:rsidRPr="002B72E7">
        <w:rPr>
          <w:rtl/>
        </w:rPr>
        <w:t>وری عملکرد و قابلیت کاربرد این ابزارها</w:t>
      </w:r>
      <w:r w:rsidR="008412CC" w:rsidRPr="002B72E7">
        <w:rPr>
          <w:rtl/>
        </w:rPr>
        <w:t xml:space="preserve"> کمک نماید</w:t>
      </w:r>
      <w:r w:rsidR="009839DF" w:rsidRPr="002B72E7">
        <w:rPr>
          <w:rtl/>
        </w:rPr>
        <w:t xml:space="preserve">. </w:t>
      </w:r>
      <w:r w:rsidR="008412CC" w:rsidRPr="002B72E7">
        <w:rPr>
          <w:rtl/>
        </w:rPr>
        <w:t xml:space="preserve">در این نوشتار به بررسی </w:t>
      </w:r>
      <w:r w:rsidR="009839DF" w:rsidRPr="002B72E7">
        <w:rPr>
          <w:rtl/>
        </w:rPr>
        <w:t xml:space="preserve">مختصر </w:t>
      </w:r>
      <w:r w:rsidR="008412CC" w:rsidRPr="002B72E7">
        <w:rPr>
          <w:rtl/>
        </w:rPr>
        <w:t xml:space="preserve">انواع پیل سوختی، </w:t>
      </w:r>
      <w:r w:rsidR="000B0AD8" w:rsidRPr="002B72E7">
        <w:rPr>
          <w:rtl/>
        </w:rPr>
        <w:t>بررس</w:t>
      </w:r>
      <w:r w:rsidR="000B0AD8" w:rsidRPr="002B72E7">
        <w:rPr>
          <w:rFonts w:hint="cs"/>
          <w:rtl/>
        </w:rPr>
        <w:t>ی</w:t>
      </w:r>
      <w:r w:rsidR="008412CC" w:rsidRPr="002B72E7">
        <w:rPr>
          <w:rtl/>
        </w:rPr>
        <w:t xml:space="preserve"> مطالع</w:t>
      </w:r>
      <w:r w:rsidR="009839DF" w:rsidRPr="002B72E7">
        <w:rPr>
          <w:rtl/>
        </w:rPr>
        <w:t>ات</w:t>
      </w:r>
      <w:r w:rsidR="008412CC" w:rsidRPr="002B72E7">
        <w:rPr>
          <w:rtl/>
        </w:rPr>
        <w:t xml:space="preserve"> انجام شده تا کنون بر روی</w:t>
      </w:r>
      <w:r w:rsidR="00FF1234" w:rsidRPr="002B72E7">
        <w:t xml:space="preserve"> </w:t>
      </w:r>
      <w:r w:rsidR="008412CC" w:rsidRPr="002B72E7">
        <w:rPr>
          <w:rtl/>
        </w:rPr>
        <w:t xml:space="preserve">پیل سوختی میکروبی و نیز </w:t>
      </w:r>
      <w:r w:rsidR="009839DF" w:rsidRPr="002B72E7">
        <w:rPr>
          <w:rtl/>
        </w:rPr>
        <w:t>شبیه</w:t>
      </w:r>
      <w:ins w:id="86" w:author="Mohsen Jafarinejad" w:date="2019-05-08T12:43:00Z">
        <w:r w:rsidR="005E745E">
          <w:rPr>
            <w:rFonts w:hint="cs"/>
            <w:rtl/>
          </w:rPr>
          <w:t>‌</w:t>
        </w:r>
      </w:ins>
      <w:del w:id="87" w:author="Mohsen Jafarinejad" w:date="2019-05-08T12:43:00Z">
        <w:r w:rsidR="009839DF" w:rsidRPr="002B72E7" w:rsidDel="005E745E">
          <w:rPr>
            <w:rtl/>
          </w:rPr>
          <w:delText xml:space="preserve"> </w:delText>
        </w:r>
      </w:del>
      <w:r w:rsidR="009839DF" w:rsidRPr="002B72E7">
        <w:rPr>
          <w:rtl/>
        </w:rPr>
        <w:t>سازی پیل</w:t>
      </w:r>
      <w:ins w:id="88" w:author="Mohsen Jafarinejad" w:date="2019-05-08T12:18:00Z">
        <w:r w:rsidR="008C7BFA">
          <w:rPr>
            <w:rFonts w:hint="cs"/>
            <w:rtl/>
          </w:rPr>
          <w:t>‌</w:t>
        </w:r>
      </w:ins>
      <w:del w:id="89" w:author="Mohsen Jafarinejad" w:date="2019-05-08T12:18:00Z">
        <w:r w:rsidR="009839DF" w:rsidRPr="002B72E7" w:rsidDel="008C7BFA">
          <w:rPr>
            <w:rtl/>
          </w:rPr>
          <w:delText xml:space="preserve"> </w:delText>
        </w:r>
      </w:del>
      <w:r w:rsidR="009839DF" w:rsidRPr="002B72E7">
        <w:rPr>
          <w:rtl/>
        </w:rPr>
        <w:t xml:space="preserve">سوختی میکروبی به روش دینامیک سیالات محاسباتی با استفاده از نرم افزار فلوئنت </w:t>
      </w:r>
      <w:ins w:id="90" w:author="Mohsen Jafarinejad" w:date="2019-05-08T12:18:00Z">
        <w:r w:rsidR="008C7BFA">
          <w:rPr>
            <w:rFonts w:hint="cs"/>
            <w:rtl/>
          </w:rPr>
          <w:t>و پس از آن رسم منحنی</w:t>
        </w:r>
      </w:ins>
      <w:ins w:id="91" w:author="Mohsen Jafarinejad" w:date="2019-05-08T12:43:00Z">
        <w:r w:rsidR="005E745E">
          <w:rPr>
            <w:rFonts w:hint="cs"/>
            <w:rtl/>
          </w:rPr>
          <w:t>‌های</w:t>
        </w:r>
      </w:ins>
      <w:ins w:id="92" w:author="Mohsen Jafarinejad" w:date="2019-05-08T12:18:00Z">
        <w:r w:rsidR="008C7BFA">
          <w:rPr>
            <w:rFonts w:hint="cs"/>
            <w:rtl/>
          </w:rPr>
          <w:t xml:space="preserve"> مشخصه پلاریزاسیون ولتاژ-</w:t>
        </w:r>
      </w:ins>
      <w:ins w:id="93" w:author="Mohsen Jafarinejad" w:date="2019-05-08T12:20:00Z">
        <w:r w:rsidR="008C7BFA">
          <w:rPr>
            <w:rFonts w:hint="cs"/>
            <w:rtl/>
          </w:rPr>
          <w:t xml:space="preserve"> </w:t>
        </w:r>
      </w:ins>
      <w:ins w:id="94" w:author="Mohsen Jafarinejad" w:date="2019-05-08T12:18:00Z">
        <w:r w:rsidR="008C7BFA">
          <w:rPr>
            <w:rFonts w:hint="cs"/>
            <w:rtl/>
          </w:rPr>
          <w:t>جریان و توان</w:t>
        </w:r>
        <w:r w:rsidR="008C7BFA">
          <w:rPr>
            <w:rFonts w:ascii="Times New Roman" w:hAnsi="Times New Roman" w:cs="Times New Roman" w:hint="cs"/>
            <w:rtl/>
          </w:rPr>
          <w:t>–</w:t>
        </w:r>
      </w:ins>
      <w:ins w:id="95" w:author="Mohsen Jafarinejad" w:date="2019-05-08T12:20:00Z">
        <w:r w:rsidR="008C7BFA">
          <w:rPr>
            <w:rFonts w:ascii="Times New Roman" w:hAnsi="Times New Roman" w:cs="Times New Roman" w:hint="cs"/>
            <w:rtl/>
          </w:rPr>
          <w:t xml:space="preserve"> </w:t>
        </w:r>
      </w:ins>
      <w:ins w:id="96" w:author="Mohsen Jafarinejad" w:date="2019-05-08T12:18:00Z">
        <w:r w:rsidR="008C7BFA">
          <w:rPr>
            <w:rFonts w:hint="cs"/>
            <w:rtl/>
          </w:rPr>
          <w:t xml:space="preserve">جریان با استفاده از نرم افزار متلب </w:t>
        </w:r>
      </w:ins>
      <w:r w:rsidR="000B0AD8" w:rsidRPr="002B72E7">
        <w:rPr>
          <w:rtl/>
        </w:rPr>
        <w:t>م</w:t>
      </w:r>
      <w:r w:rsidR="000B0AD8" w:rsidRPr="002B72E7">
        <w:rPr>
          <w:rFonts w:hint="cs"/>
          <w:rtl/>
        </w:rPr>
        <w:t>ی‌پردازیم</w:t>
      </w:r>
      <w:r w:rsidR="009839DF" w:rsidRPr="002B72E7">
        <w:rPr>
          <w:rtl/>
        </w:rPr>
        <w:t>.</w:t>
      </w:r>
    </w:p>
    <w:p w14:paraId="62B6CB39" w14:textId="72EE69CB" w:rsidR="008C7BFA" w:rsidRPr="002B72E7" w:rsidRDefault="008C7BFA" w:rsidP="001A60F1">
      <w:pPr>
        <w:pStyle w:val="payannameh"/>
        <w:tabs>
          <w:tab w:val="left" w:pos="0"/>
          <w:tab w:val="left" w:pos="567"/>
        </w:tabs>
        <w:spacing w:line="240" w:lineRule="auto"/>
        <w:jc w:val="both"/>
        <w:rPr>
          <w:rtl/>
        </w:rPr>
      </w:pPr>
      <w:ins w:id="97" w:author="Mohsen Jafarinejad" w:date="2019-05-08T12:19:00Z">
        <w:r>
          <w:rPr>
            <w:rFonts w:hint="cs"/>
            <w:rtl/>
          </w:rPr>
          <w:t>تحقیقات در زمینه پیل‌های میکروبی ب</w:t>
        </w:r>
      </w:ins>
      <w:ins w:id="98" w:author="Mohsen Jafarinejad" w:date="2019-05-08T12:20:00Z">
        <w:r w:rsidR="00F96D8B">
          <w:rPr>
            <w:rFonts w:hint="cs"/>
            <w:rtl/>
          </w:rPr>
          <w:t>ه دلیل درگیر بودن پارامتر</w:t>
        </w:r>
        <w:r>
          <w:rPr>
            <w:rFonts w:hint="cs"/>
            <w:rtl/>
          </w:rPr>
          <w:t>های زیاد موثر بر عملکرد باکتری‌ها باچالش</w:t>
        </w:r>
      </w:ins>
      <w:ins w:id="99" w:author="Mohsen Jafarinejad" w:date="2019-05-08T12:21:00Z">
        <w:r>
          <w:rPr>
            <w:rFonts w:hint="cs"/>
            <w:rtl/>
          </w:rPr>
          <w:t xml:space="preserve">‌های فراوانی روبرو است اما در این نوشتار به منظور درک بهتر مکانیزم های </w:t>
        </w:r>
      </w:ins>
      <w:ins w:id="100" w:author="Mohsen Jafarinejad" w:date="2019-05-08T12:32:00Z">
        <w:r w:rsidR="00F96D8B">
          <w:rPr>
            <w:rFonts w:hint="cs"/>
            <w:rtl/>
          </w:rPr>
          <w:t xml:space="preserve">انتقال و رسانش گونه ها در پیل، بررسی اثر </w:t>
        </w:r>
      </w:ins>
      <w:ins w:id="101" w:author="Mohsen Jafarinejad" w:date="2019-05-08T12:33:00Z">
        <w:r w:rsidR="000A2C72">
          <w:rPr>
            <w:rFonts w:hint="cs"/>
            <w:rtl/>
          </w:rPr>
          <w:t>غلظت اکسیژن در سمت کاتد بر عملکرد پیل که مستقل از رفتار میکرواورگانیزم‌ها</w:t>
        </w:r>
        <w:r w:rsidR="00FA0885">
          <w:rPr>
            <w:rFonts w:hint="cs"/>
            <w:rtl/>
          </w:rPr>
          <w:t>ست و همچنین مشاهده تاثیر مقاومت</w:t>
        </w:r>
      </w:ins>
      <w:ins w:id="102" w:author="Mohsen Jafarinejad" w:date="2019-05-08T12:43:00Z">
        <w:r w:rsidR="00FA0885">
          <w:rPr>
            <w:rFonts w:hint="cs"/>
            <w:rtl/>
          </w:rPr>
          <w:t>‌</w:t>
        </w:r>
      </w:ins>
      <w:ins w:id="103" w:author="Mohsen Jafarinejad" w:date="2019-05-08T12:33:00Z">
        <w:r w:rsidR="000A2C72">
          <w:rPr>
            <w:rFonts w:hint="cs"/>
            <w:rtl/>
          </w:rPr>
          <w:t xml:space="preserve">های داخلی پیل دست به شبیه‌سازی پیل با </w:t>
        </w:r>
        <w:r w:rsidR="00FA0885">
          <w:rPr>
            <w:rFonts w:hint="cs"/>
            <w:rtl/>
          </w:rPr>
          <w:t>ساده</w:t>
        </w:r>
      </w:ins>
      <w:ins w:id="104" w:author="Mohsen Jafarinejad" w:date="2019-05-08T12:43:00Z">
        <w:r w:rsidR="00FA0885">
          <w:rPr>
            <w:rFonts w:hint="cs"/>
            <w:rtl/>
          </w:rPr>
          <w:t>‌</w:t>
        </w:r>
      </w:ins>
      <w:ins w:id="105" w:author="Mohsen Jafarinejad" w:date="2019-05-08T12:33:00Z">
        <w:r w:rsidR="000A2C72">
          <w:rPr>
            <w:rFonts w:hint="cs"/>
            <w:rtl/>
          </w:rPr>
          <w:t xml:space="preserve">سازی فرایندهای پیچیده درونی آن زدیم. نتایج </w:t>
        </w:r>
      </w:ins>
      <w:ins w:id="106" w:author="Mohsen Jafarinejad" w:date="2019-05-08T12:34:00Z">
        <w:r w:rsidR="000A2C72">
          <w:rPr>
            <w:rFonts w:hint="cs"/>
            <w:rtl/>
          </w:rPr>
          <w:t xml:space="preserve">حاصل از شبیه‌سازی نشان می دهد وجود مقادیر کم اغتشاش </w:t>
        </w:r>
      </w:ins>
      <w:ins w:id="107" w:author="Mohsen Jafarinejad" w:date="2019-05-08T12:37:00Z">
        <w:r w:rsidR="000A2C72">
          <w:rPr>
            <w:rFonts w:hint="cs"/>
            <w:rtl/>
          </w:rPr>
          <w:t xml:space="preserve">باعث رسانش بهتر گونه ها تا سطح الکترود گردیده بطوری که با </w:t>
        </w:r>
      </w:ins>
      <w:ins w:id="108" w:author="Mohsen Jafarinejad" w:date="2019-05-08T12:38:00Z">
        <w:r w:rsidR="000A2C72">
          <w:rPr>
            <w:rFonts w:hint="cs"/>
            <w:rtl/>
          </w:rPr>
          <w:t>اعمال</w:t>
        </w:r>
      </w:ins>
      <w:ins w:id="109" w:author="Mohsen Jafarinejad" w:date="2019-05-08T12:37:00Z">
        <w:r w:rsidR="000A2C72">
          <w:rPr>
            <w:rFonts w:hint="cs"/>
            <w:rtl/>
          </w:rPr>
          <w:t xml:space="preserve"> اغتشاش توان تولیدی نسبت به حالت بدون اغتشاش</w:t>
        </w:r>
      </w:ins>
      <w:ins w:id="110" w:author="Mohsen Jafarinejad" w:date="2019-05-08T12:34:00Z">
        <w:r w:rsidR="000A2C72">
          <w:rPr>
            <w:rFonts w:hint="cs"/>
            <w:rtl/>
          </w:rPr>
          <w:t xml:space="preserve"> </w:t>
        </w:r>
      </w:ins>
      <w:ins w:id="111" w:author="Mohsen Jafarinejad" w:date="2019-05-08T12:38:00Z">
        <w:r w:rsidR="000A2C72">
          <w:rPr>
            <w:rFonts w:hint="cs"/>
            <w:rtl/>
          </w:rPr>
          <w:t>تا 106 درصد رشد پی</w:t>
        </w:r>
        <w:r w:rsidR="00FA0885">
          <w:rPr>
            <w:rFonts w:hint="cs"/>
            <w:rtl/>
          </w:rPr>
          <w:t>دا کرد همچنین شبیه‌سازی نشان می</w:t>
        </w:r>
      </w:ins>
      <w:ins w:id="112" w:author="Mohsen Jafarinejad" w:date="2019-05-08T12:44:00Z">
        <w:r w:rsidR="00FA0885">
          <w:rPr>
            <w:rFonts w:hint="cs"/>
            <w:rtl/>
          </w:rPr>
          <w:t>‌</w:t>
        </w:r>
      </w:ins>
      <w:ins w:id="113" w:author="Mohsen Jafarinejad" w:date="2019-05-08T12:38:00Z">
        <w:r w:rsidR="000A2C72">
          <w:rPr>
            <w:rFonts w:hint="cs"/>
            <w:rtl/>
          </w:rPr>
          <w:t xml:space="preserve">دهد که اگرچه </w:t>
        </w:r>
      </w:ins>
      <w:ins w:id="114" w:author="Mohsen Jafarinejad" w:date="2019-05-08T12:39:00Z">
        <w:r w:rsidR="000A2C72">
          <w:rPr>
            <w:rFonts w:hint="cs"/>
            <w:rtl/>
          </w:rPr>
          <w:t>کاهش توان تولیدی</w:t>
        </w:r>
      </w:ins>
      <w:ins w:id="115" w:author="Mohsen Jafarinejad" w:date="2019-05-08T12:44:00Z">
        <w:r w:rsidR="00FA0885">
          <w:rPr>
            <w:rFonts w:hint="cs"/>
            <w:rtl/>
          </w:rPr>
          <w:t xml:space="preserve"> پیل میکروبی</w:t>
        </w:r>
      </w:ins>
      <w:ins w:id="116" w:author="Mohsen Jafarinejad" w:date="2019-05-08T12:39:00Z">
        <w:r w:rsidR="000A2C72">
          <w:rPr>
            <w:rFonts w:hint="cs"/>
            <w:rtl/>
          </w:rPr>
          <w:t xml:space="preserve"> بعلت </w:t>
        </w:r>
      </w:ins>
      <w:ins w:id="117" w:author="Mohsen Jafarinejad" w:date="2019-05-08T12:38:00Z">
        <w:r w:rsidR="000A2C72">
          <w:rPr>
            <w:rFonts w:hint="cs"/>
            <w:rtl/>
          </w:rPr>
          <w:t xml:space="preserve">افزایش غلظت مواد غذایی </w:t>
        </w:r>
      </w:ins>
      <w:ins w:id="118" w:author="Mohsen Jafarinejad" w:date="2019-05-08T12:39:00Z">
        <w:r w:rsidR="000A2C72">
          <w:rPr>
            <w:rFonts w:hint="cs"/>
            <w:rtl/>
          </w:rPr>
          <w:t>بر روی تولید توان بدلیل م</w:t>
        </w:r>
      </w:ins>
      <w:ins w:id="119" w:author="Mohsen Jafarinejad" w:date="2019-05-08T12:40:00Z">
        <w:r w:rsidR="000A2C72">
          <w:rPr>
            <w:rFonts w:hint="cs"/>
            <w:rtl/>
          </w:rPr>
          <w:t xml:space="preserve">رگ باکتری ها ناشی از افزایش </w:t>
        </w:r>
        <w:r w:rsidR="000A2C72">
          <w:t>pH</w:t>
        </w:r>
      </w:ins>
      <w:ins w:id="120" w:author="Mohsen Jafarinejad" w:date="2019-05-08T14:12:00Z">
        <w:r w:rsidR="002A0A30">
          <w:rPr>
            <w:rFonts w:hint="cs"/>
            <w:rtl/>
          </w:rPr>
          <w:t xml:space="preserve"> </w:t>
        </w:r>
      </w:ins>
      <w:ins w:id="121" w:author="Mohsen Jafarinejad" w:date="2019-05-08T12:41:00Z">
        <w:r w:rsidR="000A2C72">
          <w:rPr>
            <w:rFonts w:hint="cs"/>
            <w:rtl/>
          </w:rPr>
          <w:t xml:space="preserve"> </w:t>
        </w:r>
      </w:ins>
      <w:ins w:id="122" w:author="Mohsen Jafarinejad" w:date="2019-05-08T12:40:00Z">
        <w:r w:rsidR="000A2C72">
          <w:rPr>
            <w:rFonts w:hint="cs"/>
            <w:rtl/>
          </w:rPr>
          <w:t>نیز می تواند باشد اما نتایج حاصل از شبیه‌سازی نشان می</w:t>
        </w:r>
      </w:ins>
      <w:ins w:id="123" w:author="Mohsen Jafarinejad" w:date="2019-05-08T12:44:00Z">
        <w:r w:rsidR="00FA0885">
          <w:rPr>
            <w:rFonts w:hint="cs"/>
            <w:rtl/>
          </w:rPr>
          <w:t>‌</w:t>
        </w:r>
      </w:ins>
      <w:ins w:id="124" w:author="Mohsen Jafarinejad" w:date="2019-05-08T12:40:00Z">
        <w:r w:rsidR="000A2C72">
          <w:rPr>
            <w:rFonts w:hint="cs"/>
            <w:rtl/>
          </w:rPr>
          <w:t xml:space="preserve">دهد که بخشی از کاهش توان تولیدی با افزایش غلظت </w:t>
        </w:r>
      </w:ins>
      <w:ins w:id="125" w:author="Mohsen Jafarinejad" w:date="2019-05-08T12:41:00Z">
        <w:r w:rsidR="000A2C72">
          <w:rPr>
            <w:rFonts w:hint="cs"/>
            <w:rtl/>
          </w:rPr>
          <w:t xml:space="preserve">مواد غذایی بخاطر </w:t>
        </w:r>
        <w:r w:rsidR="00FA0885">
          <w:rPr>
            <w:rFonts w:hint="cs"/>
            <w:rtl/>
          </w:rPr>
          <w:t>محدودیت های مربوط به رسانش گونه</w:t>
        </w:r>
      </w:ins>
      <w:ins w:id="126" w:author="Mohsen Jafarinejad" w:date="2019-05-08T12:45:00Z">
        <w:r w:rsidR="00FA0885">
          <w:rPr>
            <w:rFonts w:hint="cs"/>
            <w:rtl/>
          </w:rPr>
          <w:t>‌</w:t>
        </w:r>
      </w:ins>
      <w:ins w:id="127" w:author="Mohsen Jafarinejad" w:date="2019-05-08T12:41:00Z">
        <w:r w:rsidR="000A2C72">
          <w:rPr>
            <w:rFonts w:hint="cs"/>
            <w:rtl/>
          </w:rPr>
          <w:t xml:space="preserve">ها </w:t>
        </w:r>
      </w:ins>
      <w:ins w:id="128" w:author="Mohsen Jafarinejad" w:date="2019-05-08T12:45:00Z">
        <w:r w:rsidR="00FA0885">
          <w:rPr>
            <w:rFonts w:hint="cs"/>
            <w:rtl/>
          </w:rPr>
          <w:t>از</w:t>
        </w:r>
      </w:ins>
      <w:ins w:id="129" w:author="Mohsen Jafarinejad" w:date="2019-05-08T12:41:00Z">
        <w:r w:rsidR="000A2C72">
          <w:rPr>
            <w:rFonts w:hint="cs"/>
            <w:rtl/>
          </w:rPr>
          <w:t xml:space="preserve"> سطح الکترود آند به درون آن است بطوری که در مدل ساخته شده افزایش 33 درصدی غلظت مواد غذایی از نقطه توان ماکزیمم باعث کاهش 10 درصدی در</w:t>
        </w:r>
      </w:ins>
      <w:ins w:id="130" w:author="Mohsen Jafarinejad" w:date="2019-05-08T12:42:00Z">
        <w:r w:rsidR="000A2C72">
          <w:rPr>
            <w:rFonts w:hint="cs"/>
            <w:rtl/>
          </w:rPr>
          <w:t>توان تولیدی گردید.</w:t>
        </w:r>
      </w:ins>
    </w:p>
    <w:p w14:paraId="08E86327" w14:textId="0C48BB25" w:rsidR="008412CC" w:rsidRPr="002B72E7" w:rsidDel="006177C6" w:rsidRDefault="008412CC" w:rsidP="005E409E">
      <w:pPr>
        <w:pStyle w:val="payannameh"/>
        <w:tabs>
          <w:tab w:val="left" w:pos="0"/>
          <w:tab w:val="left" w:pos="7371"/>
        </w:tabs>
        <w:spacing w:line="240" w:lineRule="auto"/>
        <w:jc w:val="both"/>
        <w:rPr>
          <w:del w:id="131" w:author="Mohsen Jafarinejad" w:date="2019-05-08T15:18:00Z"/>
          <w:rtl/>
        </w:rPr>
      </w:pPr>
      <w:r w:rsidRPr="002B72E7">
        <w:rPr>
          <w:rtl/>
        </w:rPr>
        <w:t xml:space="preserve">کلمات کلیدی: پیل سوختی، تبدیل مستقیم انرژی، سوخت </w:t>
      </w:r>
      <w:r w:rsidR="009839DF" w:rsidRPr="002B72E7">
        <w:rPr>
          <w:rtl/>
        </w:rPr>
        <w:t>زیستی</w:t>
      </w:r>
      <w:r w:rsidRPr="002B72E7">
        <w:rPr>
          <w:rtl/>
        </w:rPr>
        <w:t>، منابع انرژی پاک</w:t>
      </w:r>
      <w:r w:rsidR="009839DF" w:rsidRPr="002B72E7">
        <w:rPr>
          <w:rtl/>
        </w:rPr>
        <w:t>، انرژی پاک، منبع توان، تصفیه آب</w:t>
      </w:r>
    </w:p>
    <w:p w14:paraId="563081AB" w14:textId="08EB16FE" w:rsidR="008412CC" w:rsidRPr="002B72E7" w:rsidDel="006177C6" w:rsidRDefault="008412CC">
      <w:pPr>
        <w:pStyle w:val="payannameh"/>
        <w:tabs>
          <w:tab w:val="left" w:pos="0"/>
          <w:tab w:val="left" w:pos="7371"/>
        </w:tabs>
        <w:spacing w:line="240" w:lineRule="auto"/>
        <w:jc w:val="both"/>
        <w:rPr>
          <w:del w:id="132" w:author="Mohsen Jafarinejad" w:date="2019-05-08T15:18:00Z"/>
          <w:rtl/>
        </w:rPr>
        <w:pPrChange w:id="133" w:author="Mohsen Jafarinejad" w:date="2019-05-08T15:18:00Z">
          <w:pPr>
            <w:pStyle w:val="payannameh"/>
            <w:tabs>
              <w:tab w:val="left" w:pos="0"/>
              <w:tab w:val="left" w:pos="7371"/>
            </w:tabs>
            <w:spacing w:line="240" w:lineRule="auto"/>
          </w:pPr>
        </w:pPrChange>
      </w:pPr>
    </w:p>
    <w:p w14:paraId="1DEB674C" w14:textId="77777777" w:rsidR="008412CC" w:rsidRPr="002B72E7" w:rsidRDefault="008412CC" w:rsidP="005E409E">
      <w:pPr>
        <w:pStyle w:val="payannameh"/>
        <w:tabs>
          <w:tab w:val="left" w:pos="0"/>
          <w:tab w:val="left" w:pos="7371"/>
        </w:tabs>
        <w:spacing w:line="240" w:lineRule="auto"/>
        <w:rPr>
          <w:rtl/>
        </w:rPr>
      </w:pPr>
    </w:p>
    <w:p w14:paraId="4B746AAF" w14:textId="77777777" w:rsidR="008412CC" w:rsidRPr="002B72E7" w:rsidRDefault="008412CC" w:rsidP="005E409E">
      <w:pPr>
        <w:pStyle w:val="payannameh"/>
        <w:tabs>
          <w:tab w:val="left" w:pos="0"/>
          <w:tab w:val="left" w:pos="7371"/>
        </w:tabs>
        <w:spacing w:line="240" w:lineRule="auto"/>
        <w:rPr>
          <w:rtl/>
        </w:rPr>
      </w:pPr>
    </w:p>
    <w:p w14:paraId="4C2D8DD8" w14:textId="77777777" w:rsidR="008412CC" w:rsidRPr="002B72E7" w:rsidRDefault="008412CC" w:rsidP="005E409E">
      <w:pPr>
        <w:pStyle w:val="payannameh"/>
        <w:tabs>
          <w:tab w:val="left" w:pos="0"/>
          <w:tab w:val="left" w:pos="7371"/>
        </w:tabs>
        <w:spacing w:line="240" w:lineRule="auto"/>
        <w:rPr>
          <w:rtl/>
        </w:rPr>
      </w:pPr>
    </w:p>
    <w:p w14:paraId="0AA7823F" w14:textId="3D53B1F9" w:rsidR="00042AF3" w:rsidRDefault="00042AF3" w:rsidP="005E409E">
      <w:pPr>
        <w:pStyle w:val="payannameh"/>
        <w:tabs>
          <w:tab w:val="left" w:pos="0"/>
          <w:tab w:val="left" w:pos="7371"/>
        </w:tabs>
        <w:spacing w:line="240" w:lineRule="auto"/>
        <w:rPr>
          <w:rtl/>
        </w:rPr>
      </w:pPr>
    </w:p>
    <w:p w14:paraId="4EDF824F" w14:textId="77777777" w:rsidR="00042AF3" w:rsidRDefault="00042AF3">
      <w:pPr>
        <w:rPr>
          <w:rFonts w:asciiTheme="majorBidi" w:eastAsia="Times New Roman" w:hAnsiTheme="majorBidi" w:cs="B Zar"/>
          <w:color w:val="000000"/>
          <w:sz w:val="24"/>
          <w:szCs w:val="28"/>
          <w:shd w:val="clear" w:color="auto" w:fill="FFFFFF"/>
          <w:rtl/>
          <w:lang w:bidi="fa-IR"/>
        </w:rPr>
      </w:pPr>
      <w:r>
        <w:rPr>
          <w:rtl/>
        </w:rPr>
        <w:br w:type="page"/>
      </w:r>
    </w:p>
    <w:p w14:paraId="42A5CC03" w14:textId="3F72E4FC" w:rsidR="00176B2D" w:rsidRPr="00242445" w:rsidRDefault="00176B2D" w:rsidP="00B02677">
      <w:pPr>
        <w:pStyle w:val="TOC1"/>
        <w:rPr>
          <w:rtl/>
        </w:rPr>
      </w:pPr>
      <w:r w:rsidRPr="00242445">
        <w:rPr>
          <w:rFonts w:hint="cs"/>
          <w:rtl/>
        </w:rPr>
        <w:lastRenderedPageBreak/>
        <w:t>فهرست</w:t>
      </w:r>
      <w:r w:rsidRPr="00242445">
        <w:rPr>
          <w:rtl/>
        </w:rPr>
        <w:t xml:space="preserve"> </w:t>
      </w:r>
      <w:r w:rsidRPr="00242445">
        <w:rPr>
          <w:rFonts w:hint="cs"/>
          <w:rtl/>
        </w:rPr>
        <w:t>مطالب</w:t>
      </w:r>
    </w:p>
    <w:p w14:paraId="0AA26D65" w14:textId="01BA9E08" w:rsidR="009667A9" w:rsidRPr="009667A9" w:rsidRDefault="00EA69A2" w:rsidP="004E29A1">
      <w:pPr>
        <w:pStyle w:val="TOC1"/>
        <w:rPr>
          <w:ins w:id="134" w:author="Mohsen Jafarinejad" w:date="2019-05-12T10:47:00Z"/>
          <w:rFonts w:ascii="Times New Roman" w:eastAsiaTheme="minorEastAsia" w:hAnsi="Times New Roman"/>
          <w:b w:val="0"/>
          <w:bCs w:val="0"/>
          <w:i w:val="0"/>
          <w:sz w:val="22"/>
          <w:szCs w:val="22"/>
          <w:lang w:bidi="ar-SA"/>
          <w:rPrChange w:id="135" w:author="Mohsen Jafarinejad" w:date="2019-05-12T10:51:00Z">
            <w:rPr>
              <w:ins w:id="136" w:author="Mohsen Jafarinejad" w:date="2019-05-12T10:47:00Z"/>
              <w:rFonts w:asciiTheme="minorHAnsi" w:eastAsiaTheme="minorEastAsia" w:hAnsiTheme="minorHAnsi" w:cstheme="minorBidi"/>
              <w:b w:val="0"/>
              <w:bCs w:val="0"/>
              <w:i w:val="0"/>
              <w:lang w:bidi="ar-SA"/>
            </w:rPr>
          </w:rPrChange>
        </w:rPr>
      </w:pPr>
      <w:r w:rsidRPr="009667A9">
        <w:rPr>
          <w:rFonts w:ascii="Times New Roman" w:hAnsi="Times New Roman"/>
          <w:b w:val="0"/>
          <w:bCs w:val="0"/>
          <w:rtl/>
          <w:rPrChange w:id="137" w:author="Mohsen Jafarinejad" w:date="2019-05-12T10:51:00Z">
            <w:rPr>
              <w:rFonts w:asciiTheme="minorHAnsi" w:hAnsiTheme="minorHAnsi"/>
              <w:iCs/>
              <w:noProof w:val="0"/>
              <w:sz w:val="20"/>
              <w:szCs w:val="20"/>
              <w:rtl/>
              <w:lang w:bidi="ar-SA"/>
            </w:rPr>
          </w:rPrChange>
        </w:rPr>
        <w:fldChar w:fldCharType="begin"/>
      </w:r>
      <w:r w:rsidRPr="009667A9">
        <w:rPr>
          <w:rFonts w:ascii="Times New Roman" w:hAnsi="Times New Roman"/>
          <w:b w:val="0"/>
          <w:bCs w:val="0"/>
          <w:rtl/>
          <w:rPrChange w:id="138" w:author="Mohsen Jafarinejad" w:date="2019-05-12T10:51:00Z">
            <w:rPr>
              <w:rtl/>
            </w:rPr>
          </w:rPrChange>
        </w:rPr>
        <w:instrText xml:space="preserve"> </w:instrText>
      </w:r>
      <w:r w:rsidRPr="009667A9">
        <w:rPr>
          <w:rFonts w:ascii="Times New Roman" w:hAnsi="Times New Roman"/>
          <w:b w:val="0"/>
          <w:bCs w:val="0"/>
          <w:rPrChange w:id="139" w:author="Mohsen Jafarinejad" w:date="2019-05-12T10:51:00Z">
            <w:rPr/>
          </w:rPrChange>
        </w:rPr>
        <w:instrText xml:space="preserve">TOC </w:instrText>
      </w:r>
      <w:r w:rsidRPr="009667A9">
        <w:rPr>
          <w:rFonts w:ascii="Times New Roman" w:hAnsi="Times New Roman"/>
          <w:b w:val="0"/>
          <w:bCs w:val="0"/>
          <w:rtl/>
          <w:rPrChange w:id="140" w:author="Mohsen Jafarinejad" w:date="2019-05-12T10:51:00Z">
            <w:rPr>
              <w:rtl/>
            </w:rPr>
          </w:rPrChange>
        </w:rPr>
        <w:instrText>\</w:instrText>
      </w:r>
      <w:r w:rsidRPr="009667A9">
        <w:rPr>
          <w:rFonts w:ascii="Times New Roman" w:hAnsi="Times New Roman"/>
          <w:b w:val="0"/>
          <w:bCs w:val="0"/>
          <w:rPrChange w:id="141" w:author="Mohsen Jafarinejad" w:date="2019-05-12T10:51:00Z">
            <w:rPr/>
          </w:rPrChange>
        </w:rPr>
        <w:instrText>t "</w:instrText>
      </w:r>
      <w:r w:rsidRPr="009667A9">
        <w:rPr>
          <w:rFonts w:ascii="Times New Roman" w:hAnsi="Times New Roman"/>
          <w:b w:val="0"/>
          <w:bCs w:val="0"/>
          <w:rtl/>
          <w:rPrChange w:id="142" w:author="Mohsen Jafarinejad" w:date="2019-05-12T10:51:00Z">
            <w:rPr>
              <w:rtl/>
            </w:rPr>
          </w:rPrChange>
        </w:rPr>
        <w:instrText>سرفصل,1,ت</w:instrText>
      </w:r>
      <w:r w:rsidRPr="009667A9">
        <w:rPr>
          <w:rFonts w:ascii="Times New Roman" w:hAnsi="Times New Roman" w:hint="cs"/>
          <w:b w:val="0"/>
          <w:bCs w:val="0"/>
          <w:rtl/>
          <w:rPrChange w:id="143" w:author="Mohsen Jafarinejad" w:date="2019-05-12T10:51:00Z">
            <w:rPr>
              <w:rFonts w:hint="cs"/>
              <w:rtl/>
            </w:rPr>
          </w:rPrChange>
        </w:rPr>
        <w:instrText>یتر</w:instrText>
      </w:r>
      <w:r w:rsidRPr="009667A9">
        <w:rPr>
          <w:rFonts w:ascii="Times New Roman" w:hAnsi="Times New Roman"/>
          <w:b w:val="0"/>
          <w:bCs w:val="0"/>
          <w:rtl/>
          <w:rPrChange w:id="144" w:author="Mohsen Jafarinejad" w:date="2019-05-12T10:51:00Z">
            <w:rPr>
              <w:rtl/>
            </w:rPr>
          </w:rPrChange>
        </w:rPr>
        <w:instrText xml:space="preserve"> اصل</w:instrText>
      </w:r>
      <w:r w:rsidRPr="009667A9">
        <w:rPr>
          <w:rFonts w:ascii="Times New Roman" w:hAnsi="Times New Roman" w:hint="cs"/>
          <w:b w:val="0"/>
          <w:bCs w:val="0"/>
          <w:rtl/>
          <w:rPrChange w:id="145" w:author="Mohsen Jafarinejad" w:date="2019-05-12T10:51:00Z">
            <w:rPr>
              <w:rFonts w:hint="cs"/>
              <w:rtl/>
            </w:rPr>
          </w:rPrChange>
        </w:rPr>
        <w:instrText>ی</w:instrText>
      </w:r>
      <w:r w:rsidRPr="009667A9">
        <w:rPr>
          <w:rFonts w:ascii="Times New Roman" w:hAnsi="Times New Roman"/>
          <w:b w:val="0"/>
          <w:bCs w:val="0"/>
          <w:rtl/>
          <w:rPrChange w:id="146" w:author="Mohsen Jafarinejad" w:date="2019-05-12T10:51:00Z">
            <w:rPr>
              <w:rtl/>
            </w:rPr>
          </w:rPrChange>
        </w:rPr>
        <w:instrText>,2,ت</w:instrText>
      </w:r>
      <w:r w:rsidRPr="009667A9">
        <w:rPr>
          <w:rFonts w:ascii="Times New Roman" w:hAnsi="Times New Roman" w:hint="cs"/>
          <w:b w:val="0"/>
          <w:bCs w:val="0"/>
          <w:rtl/>
          <w:rPrChange w:id="147" w:author="Mohsen Jafarinejad" w:date="2019-05-12T10:51:00Z">
            <w:rPr>
              <w:rFonts w:hint="cs"/>
              <w:rtl/>
            </w:rPr>
          </w:rPrChange>
        </w:rPr>
        <w:instrText>یترفرعی</w:instrText>
      </w:r>
      <w:r w:rsidRPr="009667A9">
        <w:rPr>
          <w:rFonts w:ascii="Times New Roman" w:hAnsi="Times New Roman"/>
          <w:b w:val="0"/>
          <w:bCs w:val="0"/>
          <w:rtl/>
          <w:rPrChange w:id="148" w:author="Mohsen Jafarinejad" w:date="2019-05-12T10:51:00Z">
            <w:rPr>
              <w:rtl/>
            </w:rPr>
          </w:rPrChange>
        </w:rPr>
        <w:instrText xml:space="preserve">,3" </w:instrText>
      </w:r>
      <w:r w:rsidRPr="009667A9">
        <w:rPr>
          <w:rFonts w:ascii="Times New Roman" w:hAnsi="Times New Roman"/>
          <w:b w:val="0"/>
          <w:bCs w:val="0"/>
          <w:rtl/>
          <w:rPrChange w:id="149" w:author="Mohsen Jafarinejad" w:date="2019-05-12T10:51:00Z">
            <w:rPr>
              <w:rFonts w:asciiTheme="minorHAnsi" w:hAnsiTheme="minorHAnsi"/>
              <w:iCs/>
              <w:noProof w:val="0"/>
              <w:sz w:val="20"/>
              <w:szCs w:val="20"/>
              <w:rtl/>
              <w:lang w:bidi="ar-SA"/>
            </w:rPr>
          </w:rPrChange>
        </w:rPr>
        <w:fldChar w:fldCharType="separate"/>
      </w:r>
      <w:ins w:id="150" w:author="Mohsen Jafarinejad" w:date="2019-05-12T10:47:00Z">
        <w:r w:rsidR="009667A9" w:rsidRPr="009667A9">
          <w:rPr>
            <w:rFonts w:ascii="Times New Roman" w:hAnsi="Times New Roman" w:hint="cs"/>
            <w:b w:val="0"/>
            <w:bCs w:val="0"/>
            <w:rtl/>
            <w:rPrChange w:id="151" w:author="Mohsen Jafarinejad" w:date="2019-05-12T10:51:00Z">
              <w:rPr>
                <w:rFonts w:hint="cs"/>
                <w:rtl/>
              </w:rPr>
            </w:rPrChange>
          </w:rPr>
          <w:t>فصل</w:t>
        </w:r>
        <w:r w:rsidR="009667A9" w:rsidRPr="009667A9">
          <w:rPr>
            <w:rFonts w:ascii="Times New Roman" w:hAnsi="Times New Roman"/>
            <w:b w:val="0"/>
            <w:bCs w:val="0"/>
            <w:rtl/>
            <w:rPrChange w:id="152" w:author="Mohsen Jafarinejad" w:date="2019-05-12T10:51:00Z">
              <w:rPr>
                <w:rtl/>
              </w:rPr>
            </w:rPrChange>
          </w:rPr>
          <w:t xml:space="preserve"> 1</w:t>
        </w:r>
      </w:ins>
      <w:ins w:id="153" w:author="Mohsen Jafarinejad" w:date="2019-05-12T10:52:00Z">
        <w:r w:rsidR="009667A9">
          <w:rPr>
            <w:rFonts w:ascii="Times New Roman" w:hAnsi="Times New Roman" w:hint="cs"/>
            <w:b w:val="0"/>
            <w:bCs w:val="0"/>
            <w:rtl/>
          </w:rPr>
          <w:t xml:space="preserve"> </w:t>
        </w:r>
      </w:ins>
      <w:ins w:id="154" w:author="Mohsen Jafarinejad" w:date="2019-05-12T10:47:00Z">
        <w:r w:rsidR="009667A9" w:rsidRPr="009667A9">
          <w:rPr>
            <w:rFonts w:ascii="Times New Roman" w:hAnsi="Times New Roman" w:hint="cs"/>
            <w:b w:val="0"/>
            <w:bCs w:val="0"/>
            <w:rtl/>
            <w:rPrChange w:id="155" w:author="Mohsen Jafarinejad" w:date="2019-05-12T10:51:00Z">
              <w:rPr>
                <w:rFonts w:hint="cs"/>
                <w:rtl/>
              </w:rPr>
            </w:rPrChange>
          </w:rPr>
          <w:t>آشنایی</w:t>
        </w:r>
        <w:r w:rsidR="009667A9" w:rsidRPr="009667A9">
          <w:rPr>
            <w:rFonts w:ascii="Times New Roman" w:hAnsi="Times New Roman"/>
            <w:b w:val="0"/>
            <w:bCs w:val="0"/>
            <w:rtl/>
            <w:rPrChange w:id="156" w:author="Mohsen Jafarinejad" w:date="2019-05-12T10:51:00Z">
              <w:rPr>
                <w:rtl/>
              </w:rPr>
            </w:rPrChange>
          </w:rPr>
          <w:t xml:space="preserve"> </w:t>
        </w:r>
        <w:r w:rsidR="009667A9" w:rsidRPr="009667A9">
          <w:rPr>
            <w:rFonts w:ascii="Times New Roman" w:hAnsi="Times New Roman" w:hint="cs"/>
            <w:b w:val="0"/>
            <w:bCs w:val="0"/>
            <w:rtl/>
            <w:rPrChange w:id="157" w:author="Mohsen Jafarinejad" w:date="2019-05-12T10:51:00Z">
              <w:rPr>
                <w:rFonts w:hint="cs"/>
                <w:rtl/>
              </w:rPr>
            </w:rPrChange>
          </w:rPr>
          <w:t>باپیل</w:t>
        </w:r>
        <w:r w:rsidR="009667A9" w:rsidRPr="009667A9">
          <w:rPr>
            <w:rFonts w:ascii="Times New Roman" w:hAnsi="Times New Roman"/>
            <w:b w:val="0"/>
            <w:bCs w:val="0"/>
            <w:rPrChange w:id="158" w:author="Mohsen Jafarinejad" w:date="2019-05-12T10:51:00Z">
              <w:rPr>
                <w:rFonts w:ascii="Arial" w:hAnsi="Arial" w:cs="Arial"/>
              </w:rPr>
            </w:rPrChange>
          </w:rPr>
          <w:t>‌</w:t>
        </w:r>
        <w:r w:rsidR="009667A9" w:rsidRPr="009667A9">
          <w:rPr>
            <w:rFonts w:ascii="Times New Roman" w:hAnsi="Times New Roman" w:hint="cs"/>
            <w:b w:val="0"/>
            <w:bCs w:val="0"/>
            <w:rtl/>
            <w:rPrChange w:id="159" w:author="Mohsen Jafarinejad" w:date="2019-05-12T10:51:00Z">
              <w:rPr>
                <w:rFonts w:hint="cs"/>
                <w:rtl/>
              </w:rPr>
            </w:rPrChange>
          </w:rPr>
          <w:t>های</w:t>
        </w:r>
        <w:r w:rsidR="009667A9" w:rsidRPr="009667A9">
          <w:rPr>
            <w:rFonts w:ascii="Times New Roman" w:hAnsi="Times New Roman"/>
            <w:b w:val="0"/>
            <w:bCs w:val="0"/>
            <w:rtl/>
            <w:rPrChange w:id="160" w:author="Mohsen Jafarinejad" w:date="2019-05-12T10:51:00Z">
              <w:rPr>
                <w:rtl/>
              </w:rPr>
            </w:rPrChange>
          </w:rPr>
          <w:t xml:space="preserve"> </w:t>
        </w:r>
        <w:r w:rsidR="009667A9" w:rsidRPr="009667A9">
          <w:rPr>
            <w:rFonts w:ascii="Times New Roman" w:hAnsi="Times New Roman" w:hint="cs"/>
            <w:b w:val="0"/>
            <w:bCs w:val="0"/>
            <w:rtl/>
            <w:rPrChange w:id="161" w:author="Mohsen Jafarinejad" w:date="2019-05-12T10:51:00Z">
              <w:rPr>
                <w:rFonts w:hint="cs"/>
                <w:rtl/>
              </w:rPr>
            </w:rPrChange>
          </w:rPr>
          <w:t>سوختی</w:t>
        </w:r>
        <w:r w:rsidR="009667A9" w:rsidRPr="009667A9">
          <w:rPr>
            <w:rFonts w:ascii="Times New Roman" w:hAnsi="Times New Roman"/>
            <w:b w:val="0"/>
            <w:bCs w:val="0"/>
            <w:rPrChange w:id="162" w:author="Mohsen Jafarinejad" w:date="2019-05-12T10:51:00Z">
              <w:rPr/>
            </w:rPrChange>
          </w:rPr>
          <w:tab/>
        </w:r>
      </w:ins>
      <w:ins w:id="163" w:author="Mohsen Jafarinejad" w:date="2019-05-12T10:52:00Z">
        <w:r w:rsidR="009667A9">
          <w:rPr>
            <w:rFonts w:ascii="Times New Roman" w:hAnsi="Times New Roman" w:hint="cs"/>
            <w:b w:val="0"/>
            <w:bCs w:val="0"/>
            <w:rtl/>
          </w:rPr>
          <w:t>1</w:t>
        </w:r>
      </w:ins>
    </w:p>
    <w:p w14:paraId="144B735E" w14:textId="5498B0D9" w:rsidR="009667A9" w:rsidRPr="009667A9" w:rsidRDefault="009667A9">
      <w:pPr>
        <w:pStyle w:val="TOC2"/>
        <w:tabs>
          <w:tab w:val="right" w:leader="dot" w:pos="8827"/>
        </w:tabs>
        <w:bidi/>
        <w:rPr>
          <w:ins w:id="164" w:author="Mohsen Jafarinejad" w:date="2019-05-12T10:47:00Z"/>
          <w:rFonts w:ascii="Times New Roman" w:eastAsiaTheme="minorEastAsia" w:hAnsi="Times New Roman" w:cs="B Nazanin"/>
          <w:b w:val="0"/>
          <w:bCs w:val="0"/>
          <w:noProof/>
          <w:szCs w:val="22"/>
          <w:rPrChange w:id="165" w:author="Mohsen Jafarinejad" w:date="2019-05-12T10:51:00Z">
            <w:rPr>
              <w:ins w:id="166" w:author="Mohsen Jafarinejad" w:date="2019-05-12T10:47:00Z"/>
              <w:rFonts w:eastAsiaTheme="minorEastAsia" w:cstheme="minorBidi"/>
              <w:b w:val="0"/>
              <w:bCs w:val="0"/>
              <w:noProof/>
              <w:szCs w:val="22"/>
            </w:rPr>
          </w:rPrChange>
        </w:rPr>
        <w:pPrChange w:id="167" w:author="Mohsen Jafarinejad" w:date="2019-05-12T11:04:00Z">
          <w:pPr>
            <w:pStyle w:val="TOC2"/>
            <w:tabs>
              <w:tab w:val="right" w:leader="dot" w:pos="8827"/>
            </w:tabs>
          </w:pPr>
        </w:pPrChange>
      </w:pPr>
      <w:ins w:id="168" w:author="Mohsen Jafarinejad" w:date="2019-05-12T10:47:00Z">
        <w:r w:rsidRPr="009667A9">
          <w:rPr>
            <w:rFonts w:ascii="Times New Roman" w:hAnsi="Times New Roman" w:cs="B Nazanin"/>
            <w:b w:val="0"/>
            <w:bCs w:val="0"/>
            <w:noProof/>
            <w:rtl/>
            <w:rPrChange w:id="169" w:author="Mohsen Jafarinejad" w:date="2019-05-12T10:51:00Z">
              <w:rPr>
                <w:rFonts w:cs="Times New Roman"/>
                <w:noProof/>
                <w:rtl/>
              </w:rPr>
            </w:rPrChange>
          </w:rPr>
          <w:t xml:space="preserve">1-1 </w:t>
        </w:r>
        <w:r w:rsidRPr="009667A9">
          <w:rPr>
            <w:rFonts w:ascii="Times New Roman" w:hAnsi="Times New Roman" w:cs="B Nazanin" w:hint="cs"/>
            <w:b w:val="0"/>
            <w:bCs w:val="0"/>
            <w:noProof/>
            <w:rtl/>
            <w:rPrChange w:id="170" w:author="Mohsen Jafarinejad" w:date="2019-05-12T10:51:00Z">
              <w:rPr>
                <w:rFonts w:cs="Times New Roman" w:hint="cs"/>
                <w:noProof/>
                <w:rtl/>
              </w:rPr>
            </w:rPrChange>
          </w:rPr>
          <w:t>مقدمه</w:t>
        </w:r>
        <w:r w:rsidRPr="009667A9">
          <w:rPr>
            <w:rFonts w:ascii="Times New Roman" w:hAnsi="Times New Roman" w:cs="B Nazanin"/>
            <w:b w:val="0"/>
            <w:bCs w:val="0"/>
            <w:noProof/>
            <w:rPrChange w:id="171" w:author="Mohsen Jafarinejad" w:date="2019-05-12T10:51:00Z">
              <w:rPr>
                <w:noProof/>
              </w:rPr>
            </w:rPrChange>
          </w:rPr>
          <w:tab/>
        </w:r>
      </w:ins>
      <w:ins w:id="172" w:author="Mohsen Jafarinejad" w:date="2019-05-12T11:04:00Z">
        <w:r w:rsidR="00974A00">
          <w:rPr>
            <w:rFonts w:ascii="Times New Roman" w:hAnsi="Times New Roman" w:cs="B Nazanin" w:hint="cs"/>
            <w:b w:val="0"/>
            <w:bCs w:val="0"/>
            <w:noProof/>
            <w:rtl/>
          </w:rPr>
          <w:t>2</w:t>
        </w:r>
      </w:ins>
    </w:p>
    <w:p w14:paraId="2D958F0D" w14:textId="1138E205" w:rsidR="009667A9" w:rsidRPr="009667A9" w:rsidRDefault="009667A9">
      <w:pPr>
        <w:pStyle w:val="TOC2"/>
        <w:tabs>
          <w:tab w:val="right" w:leader="dot" w:pos="8827"/>
        </w:tabs>
        <w:bidi/>
        <w:rPr>
          <w:ins w:id="173" w:author="Mohsen Jafarinejad" w:date="2019-05-12T10:47:00Z"/>
          <w:rFonts w:ascii="Times New Roman" w:eastAsiaTheme="minorEastAsia" w:hAnsi="Times New Roman" w:cs="B Nazanin"/>
          <w:b w:val="0"/>
          <w:bCs w:val="0"/>
          <w:noProof/>
          <w:szCs w:val="22"/>
          <w:rPrChange w:id="174" w:author="Mohsen Jafarinejad" w:date="2019-05-12T10:51:00Z">
            <w:rPr>
              <w:ins w:id="175" w:author="Mohsen Jafarinejad" w:date="2019-05-12T10:47:00Z"/>
              <w:rFonts w:eastAsiaTheme="minorEastAsia" w:cstheme="minorBidi"/>
              <w:b w:val="0"/>
              <w:bCs w:val="0"/>
              <w:noProof/>
              <w:szCs w:val="22"/>
            </w:rPr>
          </w:rPrChange>
        </w:rPr>
        <w:pPrChange w:id="176" w:author="Mohsen Jafarinejad" w:date="2019-05-12T11:04:00Z">
          <w:pPr>
            <w:pStyle w:val="TOC2"/>
            <w:tabs>
              <w:tab w:val="right" w:leader="dot" w:pos="8827"/>
            </w:tabs>
          </w:pPr>
        </w:pPrChange>
      </w:pPr>
      <w:ins w:id="177" w:author="Mohsen Jafarinejad" w:date="2019-05-12T10:47:00Z">
        <w:r w:rsidRPr="009667A9">
          <w:rPr>
            <w:rFonts w:ascii="Times New Roman" w:hAnsi="Times New Roman" w:cs="B Nazanin"/>
            <w:b w:val="0"/>
            <w:bCs w:val="0"/>
            <w:noProof/>
            <w:rtl/>
            <w:rPrChange w:id="178" w:author="Mohsen Jafarinejad" w:date="2019-05-12T10:51:00Z">
              <w:rPr>
                <w:rFonts w:cs="Times New Roman"/>
                <w:noProof/>
                <w:rtl/>
              </w:rPr>
            </w:rPrChange>
          </w:rPr>
          <w:t xml:space="preserve">1-2 </w:t>
        </w:r>
        <w:r w:rsidRPr="009667A9">
          <w:rPr>
            <w:rFonts w:ascii="Times New Roman" w:hAnsi="Times New Roman" w:cs="B Nazanin" w:hint="cs"/>
            <w:b w:val="0"/>
            <w:bCs w:val="0"/>
            <w:noProof/>
            <w:rtl/>
            <w:rPrChange w:id="179" w:author="Mohsen Jafarinejad" w:date="2019-05-12T10:51:00Z">
              <w:rPr>
                <w:rFonts w:cs="Times New Roman" w:hint="cs"/>
                <w:noProof/>
                <w:rtl/>
              </w:rPr>
            </w:rPrChange>
          </w:rPr>
          <w:t>پیل</w:t>
        </w:r>
        <w:r w:rsidRPr="009667A9">
          <w:rPr>
            <w:rFonts w:ascii="Times New Roman" w:hAnsi="Times New Roman" w:cs="B Nazanin"/>
            <w:b w:val="0"/>
            <w:bCs w:val="0"/>
            <w:noProof/>
            <w:rtl/>
            <w:rPrChange w:id="180"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81" w:author="Mohsen Jafarinejad" w:date="2019-05-12T10:51:00Z">
              <w:rPr>
                <w:rFonts w:cs="Times New Roman" w:hint="cs"/>
                <w:noProof/>
                <w:rtl/>
              </w:rPr>
            </w:rPrChange>
          </w:rPr>
          <w:t>سوختی</w:t>
        </w:r>
        <w:r w:rsidRPr="009667A9">
          <w:rPr>
            <w:rFonts w:ascii="Times New Roman" w:hAnsi="Times New Roman" w:cs="B Nazanin"/>
            <w:b w:val="0"/>
            <w:bCs w:val="0"/>
            <w:noProof/>
            <w:rtl/>
            <w:rPrChange w:id="182"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83" w:author="Mohsen Jafarinejad" w:date="2019-05-12T10:51:00Z">
              <w:rPr>
                <w:rFonts w:cs="Times New Roman" w:hint="cs"/>
                <w:noProof/>
                <w:rtl/>
              </w:rPr>
            </w:rPrChange>
          </w:rPr>
          <w:t>چیست</w:t>
        </w:r>
        <w:r w:rsidRPr="009667A9">
          <w:rPr>
            <w:rFonts w:ascii="Times New Roman" w:hAnsi="Times New Roman" w:cs="B Nazanin"/>
            <w:b w:val="0"/>
            <w:bCs w:val="0"/>
            <w:noProof/>
            <w:rPrChange w:id="184" w:author="Mohsen Jafarinejad" w:date="2019-05-12T10:51:00Z">
              <w:rPr>
                <w:noProof/>
              </w:rPr>
            </w:rPrChange>
          </w:rPr>
          <w:tab/>
        </w:r>
      </w:ins>
      <w:ins w:id="185" w:author="Mohsen Jafarinejad" w:date="2019-05-12T11:04:00Z">
        <w:r w:rsidR="00974A00">
          <w:rPr>
            <w:rFonts w:ascii="Times New Roman" w:hAnsi="Times New Roman" w:cs="B Nazanin" w:hint="cs"/>
            <w:b w:val="0"/>
            <w:bCs w:val="0"/>
            <w:noProof/>
            <w:rtl/>
          </w:rPr>
          <w:t>2</w:t>
        </w:r>
      </w:ins>
    </w:p>
    <w:p w14:paraId="5D9DBE83" w14:textId="10E5AD0F" w:rsidR="009667A9" w:rsidRPr="009667A9" w:rsidRDefault="009667A9">
      <w:pPr>
        <w:pStyle w:val="TOC2"/>
        <w:tabs>
          <w:tab w:val="right" w:leader="dot" w:pos="8827"/>
        </w:tabs>
        <w:bidi/>
        <w:rPr>
          <w:ins w:id="186" w:author="Mohsen Jafarinejad" w:date="2019-05-12T10:47:00Z"/>
          <w:rFonts w:ascii="Times New Roman" w:eastAsiaTheme="minorEastAsia" w:hAnsi="Times New Roman" w:cs="B Nazanin"/>
          <w:b w:val="0"/>
          <w:bCs w:val="0"/>
          <w:noProof/>
          <w:szCs w:val="22"/>
          <w:rPrChange w:id="187" w:author="Mohsen Jafarinejad" w:date="2019-05-12T10:51:00Z">
            <w:rPr>
              <w:ins w:id="188" w:author="Mohsen Jafarinejad" w:date="2019-05-12T10:47:00Z"/>
              <w:rFonts w:eastAsiaTheme="minorEastAsia" w:cstheme="minorBidi"/>
              <w:b w:val="0"/>
              <w:bCs w:val="0"/>
              <w:noProof/>
              <w:szCs w:val="22"/>
            </w:rPr>
          </w:rPrChange>
        </w:rPr>
        <w:pPrChange w:id="189" w:author="Mohsen Jafarinejad" w:date="2019-05-12T11:04:00Z">
          <w:pPr>
            <w:pStyle w:val="TOC2"/>
            <w:tabs>
              <w:tab w:val="right" w:leader="dot" w:pos="8827"/>
            </w:tabs>
          </w:pPr>
        </w:pPrChange>
      </w:pPr>
      <w:ins w:id="190" w:author="Mohsen Jafarinejad" w:date="2019-05-12T10:47:00Z">
        <w:r w:rsidRPr="009667A9">
          <w:rPr>
            <w:rFonts w:ascii="Times New Roman" w:hAnsi="Times New Roman" w:cs="B Nazanin"/>
            <w:b w:val="0"/>
            <w:bCs w:val="0"/>
            <w:noProof/>
            <w:rtl/>
            <w:rPrChange w:id="191" w:author="Mohsen Jafarinejad" w:date="2019-05-12T10:51:00Z">
              <w:rPr>
                <w:rFonts w:cs="Times New Roman"/>
                <w:noProof/>
                <w:rtl/>
              </w:rPr>
            </w:rPrChange>
          </w:rPr>
          <w:t xml:space="preserve">1-3 </w:t>
        </w:r>
        <w:r w:rsidRPr="009667A9">
          <w:rPr>
            <w:rFonts w:ascii="Times New Roman" w:hAnsi="Times New Roman" w:cs="B Nazanin" w:hint="cs"/>
            <w:b w:val="0"/>
            <w:bCs w:val="0"/>
            <w:noProof/>
            <w:rtl/>
            <w:rPrChange w:id="192" w:author="Mohsen Jafarinejad" w:date="2019-05-12T10:51:00Z">
              <w:rPr>
                <w:rFonts w:cs="Times New Roman" w:hint="cs"/>
                <w:noProof/>
                <w:rtl/>
              </w:rPr>
            </w:rPrChange>
          </w:rPr>
          <w:t>اساس</w:t>
        </w:r>
        <w:r w:rsidRPr="009667A9">
          <w:rPr>
            <w:rFonts w:ascii="Times New Roman" w:hAnsi="Times New Roman" w:cs="B Nazanin"/>
            <w:b w:val="0"/>
            <w:bCs w:val="0"/>
            <w:noProof/>
            <w:rtl/>
            <w:rPrChange w:id="193"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94" w:author="Mohsen Jafarinejad" w:date="2019-05-12T10:51:00Z">
              <w:rPr>
                <w:rFonts w:cs="Times New Roman" w:hint="cs"/>
                <w:noProof/>
                <w:rtl/>
              </w:rPr>
            </w:rPrChange>
          </w:rPr>
          <w:t>عملکرد</w:t>
        </w:r>
        <w:r w:rsidRPr="009667A9">
          <w:rPr>
            <w:rFonts w:ascii="Times New Roman" w:hAnsi="Times New Roman" w:cs="B Nazanin"/>
            <w:b w:val="0"/>
            <w:bCs w:val="0"/>
            <w:noProof/>
            <w:rtl/>
            <w:rPrChange w:id="195"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96" w:author="Mohsen Jafarinejad" w:date="2019-05-12T10:51:00Z">
              <w:rPr>
                <w:rFonts w:cs="Times New Roman" w:hint="cs"/>
                <w:noProof/>
                <w:rtl/>
              </w:rPr>
            </w:rPrChange>
          </w:rPr>
          <w:t>پیل</w:t>
        </w:r>
        <w:r w:rsidRPr="009667A9">
          <w:rPr>
            <w:rFonts w:ascii="Times New Roman" w:hAnsi="Times New Roman" w:cs="B Nazanin"/>
            <w:b w:val="0"/>
            <w:bCs w:val="0"/>
            <w:noProof/>
            <w:rtl/>
            <w:rPrChange w:id="197"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98" w:author="Mohsen Jafarinejad" w:date="2019-05-12T10:51:00Z">
              <w:rPr>
                <w:rFonts w:cs="Times New Roman" w:hint="cs"/>
                <w:noProof/>
                <w:rtl/>
              </w:rPr>
            </w:rPrChange>
          </w:rPr>
          <w:t>سوختی</w:t>
        </w:r>
        <w:r w:rsidRPr="009667A9">
          <w:rPr>
            <w:rFonts w:ascii="Times New Roman" w:hAnsi="Times New Roman" w:cs="B Nazanin"/>
            <w:b w:val="0"/>
            <w:bCs w:val="0"/>
            <w:noProof/>
            <w:rPrChange w:id="199" w:author="Mohsen Jafarinejad" w:date="2019-05-12T10:51:00Z">
              <w:rPr>
                <w:noProof/>
              </w:rPr>
            </w:rPrChange>
          </w:rPr>
          <w:tab/>
        </w:r>
      </w:ins>
      <w:ins w:id="200" w:author="Mohsen Jafarinejad" w:date="2019-05-12T11:04:00Z">
        <w:r w:rsidR="00974A00">
          <w:rPr>
            <w:rFonts w:ascii="Times New Roman" w:hAnsi="Times New Roman" w:cs="B Nazanin" w:hint="cs"/>
            <w:b w:val="0"/>
            <w:bCs w:val="0"/>
            <w:noProof/>
            <w:rtl/>
          </w:rPr>
          <w:t>3</w:t>
        </w:r>
      </w:ins>
    </w:p>
    <w:p w14:paraId="07A28ACC" w14:textId="5018644D" w:rsidR="009667A9" w:rsidRPr="009667A9" w:rsidRDefault="009667A9">
      <w:pPr>
        <w:pStyle w:val="TOC2"/>
        <w:tabs>
          <w:tab w:val="right" w:leader="dot" w:pos="8827"/>
        </w:tabs>
        <w:bidi/>
        <w:rPr>
          <w:ins w:id="201" w:author="Mohsen Jafarinejad" w:date="2019-05-12T10:47:00Z"/>
          <w:rFonts w:ascii="Times New Roman" w:eastAsiaTheme="minorEastAsia" w:hAnsi="Times New Roman" w:cs="B Nazanin"/>
          <w:b w:val="0"/>
          <w:bCs w:val="0"/>
          <w:noProof/>
          <w:szCs w:val="22"/>
          <w:rPrChange w:id="202" w:author="Mohsen Jafarinejad" w:date="2019-05-12T10:51:00Z">
            <w:rPr>
              <w:ins w:id="203" w:author="Mohsen Jafarinejad" w:date="2019-05-12T10:47:00Z"/>
              <w:rFonts w:eastAsiaTheme="minorEastAsia" w:cstheme="minorBidi"/>
              <w:b w:val="0"/>
              <w:bCs w:val="0"/>
              <w:noProof/>
              <w:szCs w:val="22"/>
            </w:rPr>
          </w:rPrChange>
        </w:rPr>
        <w:pPrChange w:id="204" w:author="Mohsen Jafarinejad" w:date="2019-05-12T11:04:00Z">
          <w:pPr>
            <w:pStyle w:val="TOC2"/>
            <w:tabs>
              <w:tab w:val="right" w:leader="dot" w:pos="8827"/>
            </w:tabs>
          </w:pPr>
        </w:pPrChange>
      </w:pPr>
      <w:ins w:id="205" w:author="Mohsen Jafarinejad" w:date="2019-05-12T10:47:00Z">
        <w:r w:rsidRPr="009667A9">
          <w:rPr>
            <w:rFonts w:ascii="Times New Roman" w:hAnsi="Times New Roman" w:cs="B Nazanin"/>
            <w:b w:val="0"/>
            <w:bCs w:val="0"/>
            <w:noProof/>
            <w:rtl/>
            <w:rPrChange w:id="206" w:author="Mohsen Jafarinejad" w:date="2019-05-12T10:51:00Z">
              <w:rPr>
                <w:rFonts w:cs="Times New Roman"/>
                <w:noProof/>
                <w:rtl/>
              </w:rPr>
            </w:rPrChange>
          </w:rPr>
          <w:t xml:space="preserve">1-4 </w:t>
        </w:r>
        <w:r w:rsidRPr="009667A9">
          <w:rPr>
            <w:rFonts w:ascii="Times New Roman" w:hAnsi="Times New Roman" w:cs="B Nazanin" w:hint="cs"/>
            <w:b w:val="0"/>
            <w:bCs w:val="0"/>
            <w:noProof/>
            <w:rtl/>
            <w:rPrChange w:id="207" w:author="Mohsen Jafarinejad" w:date="2019-05-12T10:51:00Z">
              <w:rPr>
                <w:rFonts w:cs="Times New Roman" w:hint="cs"/>
                <w:noProof/>
                <w:rtl/>
              </w:rPr>
            </w:rPrChange>
          </w:rPr>
          <w:t>انواع</w:t>
        </w:r>
        <w:r w:rsidRPr="009667A9">
          <w:rPr>
            <w:rFonts w:ascii="Times New Roman" w:hAnsi="Times New Roman" w:cs="B Nazanin"/>
            <w:b w:val="0"/>
            <w:bCs w:val="0"/>
            <w:noProof/>
            <w:rtl/>
            <w:rPrChange w:id="208"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209" w:author="Mohsen Jafarinejad" w:date="2019-05-12T10:51:00Z">
              <w:rPr>
                <w:rFonts w:cs="Times New Roman" w:hint="cs"/>
                <w:noProof/>
                <w:rtl/>
              </w:rPr>
            </w:rPrChange>
          </w:rPr>
          <w:t>پیل</w:t>
        </w:r>
        <w:r w:rsidRPr="009667A9">
          <w:rPr>
            <w:rFonts w:ascii="Times New Roman" w:hAnsi="Times New Roman" w:cs="B Nazanin"/>
            <w:b w:val="0"/>
            <w:bCs w:val="0"/>
            <w:noProof/>
            <w:rtl/>
            <w:rPrChange w:id="210"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211" w:author="Mohsen Jafarinejad" w:date="2019-05-12T10:51:00Z">
              <w:rPr>
                <w:rFonts w:cs="Times New Roman" w:hint="cs"/>
                <w:noProof/>
                <w:rtl/>
              </w:rPr>
            </w:rPrChange>
          </w:rPr>
          <w:t>سوختی</w:t>
        </w:r>
        <w:r w:rsidRPr="009667A9">
          <w:rPr>
            <w:rFonts w:ascii="Times New Roman" w:hAnsi="Times New Roman" w:cs="B Nazanin"/>
            <w:b w:val="0"/>
            <w:bCs w:val="0"/>
            <w:noProof/>
            <w:rPrChange w:id="212" w:author="Mohsen Jafarinejad" w:date="2019-05-12T10:51:00Z">
              <w:rPr>
                <w:noProof/>
              </w:rPr>
            </w:rPrChange>
          </w:rPr>
          <w:tab/>
        </w:r>
      </w:ins>
      <w:ins w:id="213" w:author="Mohsen Jafarinejad" w:date="2019-05-12T11:04:00Z">
        <w:r w:rsidR="00974A00">
          <w:rPr>
            <w:rFonts w:ascii="Times New Roman" w:hAnsi="Times New Roman" w:cs="B Nazanin" w:hint="cs"/>
            <w:b w:val="0"/>
            <w:bCs w:val="0"/>
            <w:noProof/>
            <w:rtl/>
          </w:rPr>
          <w:t>4</w:t>
        </w:r>
      </w:ins>
    </w:p>
    <w:p w14:paraId="01B37A79" w14:textId="5E65FDBF" w:rsidR="009667A9" w:rsidRPr="009667A9" w:rsidRDefault="009667A9" w:rsidP="004E29A1">
      <w:pPr>
        <w:pStyle w:val="TOC3"/>
        <w:rPr>
          <w:ins w:id="214" w:author="Mohsen Jafarinejad" w:date="2019-05-12T10:47:00Z"/>
          <w:rFonts w:ascii="Times New Roman" w:eastAsiaTheme="minorEastAsia" w:hAnsi="Times New Roman"/>
          <w:i w:val="0"/>
          <w:rPrChange w:id="215" w:author="Mohsen Jafarinejad" w:date="2019-05-12T10:51:00Z">
            <w:rPr>
              <w:ins w:id="216" w:author="Mohsen Jafarinejad" w:date="2019-05-12T10:47:00Z"/>
              <w:rFonts w:eastAsiaTheme="minorEastAsia" w:cstheme="minorBidi"/>
            </w:rPr>
          </w:rPrChange>
        </w:rPr>
      </w:pPr>
      <w:ins w:id="217" w:author="Mohsen Jafarinejad" w:date="2019-05-12T10:47:00Z">
        <w:r w:rsidRPr="009667A9">
          <w:rPr>
            <w:rFonts w:ascii="Times New Roman" w:hAnsi="Times New Roman"/>
            <w:rtl/>
            <w:rPrChange w:id="218" w:author="Mohsen Jafarinejad" w:date="2019-05-12T10:51:00Z">
              <w:rPr>
                <w:rtl/>
              </w:rPr>
            </w:rPrChange>
          </w:rPr>
          <w:t xml:space="preserve">1-4-1 </w:t>
        </w:r>
        <w:r w:rsidRPr="009667A9">
          <w:rPr>
            <w:rFonts w:ascii="Times New Roman" w:hAnsi="Times New Roman" w:hint="cs"/>
            <w:rtl/>
            <w:rPrChange w:id="219" w:author="Mohsen Jafarinejad" w:date="2019-05-12T10:51:00Z">
              <w:rPr>
                <w:rFonts w:hint="cs"/>
                <w:rtl/>
              </w:rPr>
            </w:rPrChange>
          </w:rPr>
          <w:t>پیل</w:t>
        </w:r>
        <w:r w:rsidRPr="009667A9">
          <w:rPr>
            <w:rFonts w:ascii="Times New Roman" w:hAnsi="Times New Roman"/>
            <w:rtl/>
            <w:rPrChange w:id="220" w:author="Mohsen Jafarinejad" w:date="2019-05-12T10:51:00Z">
              <w:rPr>
                <w:rtl/>
              </w:rPr>
            </w:rPrChange>
          </w:rPr>
          <w:t xml:space="preserve"> </w:t>
        </w:r>
        <w:r w:rsidRPr="009667A9">
          <w:rPr>
            <w:rFonts w:ascii="Times New Roman" w:hAnsi="Times New Roman" w:hint="cs"/>
            <w:rtl/>
            <w:rPrChange w:id="221" w:author="Mohsen Jafarinejad" w:date="2019-05-12T10:51:00Z">
              <w:rPr>
                <w:rFonts w:hint="cs"/>
                <w:rtl/>
              </w:rPr>
            </w:rPrChange>
          </w:rPr>
          <w:t>سوختی</w:t>
        </w:r>
        <w:r w:rsidRPr="009667A9">
          <w:rPr>
            <w:rFonts w:ascii="Times New Roman" w:hAnsi="Times New Roman"/>
            <w:rtl/>
            <w:rPrChange w:id="222" w:author="Mohsen Jafarinejad" w:date="2019-05-12T10:51:00Z">
              <w:rPr>
                <w:rtl/>
              </w:rPr>
            </w:rPrChange>
          </w:rPr>
          <w:t xml:space="preserve"> </w:t>
        </w:r>
        <w:r w:rsidRPr="009667A9">
          <w:rPr>
            <w:rFonts w:ascii="Times New Roman" w:hAnsi="Times New Roman" w:hint="cs"/>
            <w:rtl/>
            <w:rPrChange w:id="223" w:author="Mohsen Jafarinejad" w:date="2019-05-12T10:51:00Z">
              <w:rPr>
                <w:rFonts w:hint="cs"/>
                <w:rtl/>
              </w:rPr>
            </w:rPrChange>
          </w:rPr>
          <w:t>پلیمری</w:t>
        </w:r>
        <w:r w:rsidRPr="009667A9">
          <w:rPr>
            <w:rFonts w:ascii="Times New Roman" w:hAnsi="Times New Roman"/>
            <w:rPrChange w:id="224" w:author="Mohsen Jafarinejad" w:date="2019-05-12T10:51:00Z">
              <w:rPr/>
            </w:rPrChange>
          </w:rPr>
          <w:tab/>
        </w:r>
      </w:ins>
      <w:ins w:id="225" w:author="Mohsen Jafarinejad" w:date="2019-05-12T11:04:00Z">
        <w:r w:rsidR="00974A00">
          <w:rPr>
            <w:rFonts w:ascii="Times New Roman" w:hAnsi="Times New Roman" w:hint="cs"/>
            <w:rtl/>
          </w:rPr>
          <w:t>5</w:t>
        </w:r>
      </w:ins>
    </w:p>
    <w:p w14:paraId="5D6E1693" w14:textId="36380448" w:rsidR="009667A9" w:rsidRPr="009667A9" w:rsidRDefault="009667A9" w:rsidP="00795FC2">
      <w:pPr>
        <w:pStyle w:val="TOC3"/>
        <w:rPr>
          <w:ins w:id="226" w:author="Mohsen Jafarinejad" w:date="2019-05-12T10:47:00Z"/>
          <w:rFonts w:ascii="Times New Roman" w:eastAsiaTheme="minorEastAsia" w:hAnsi="Times New Roman"/>
          <w:i w:val="0"/>
          <w:rPrChange w:id="227" w:author="Mohsen Jafarinejad" w:date="2019-05-12T10:51:00Z">
            <w:rPr>
              <w:ins w:id="228" w:author="Mohsen Jafarinejad" w:date="2019-05-12T10:47:00Z"/>
              <w:rFonts w:eastAsiaTheme="minorEastAsia" w:cstheme="minorBidi"/>
            </w:rPr>
          </w:rPrChange>
        </w:rPr>
      </w:pPr>
      <w:ins w:id="229" w:author="Mohsen Jafarinejad" w:date="2019-05-12T10:47:00Z">
        <w:r w:rsidRPr="009667A9">
          <w:rPr>
            <w:rFonts w:ascii="Times New Roman" w:hAnsi="Times New Roman"/>
            <w:rtl/>
            <w:rPrChange w:id="230" w:author="Mohsen Jafarinejad" w:date="2019-05-12T10:51:00Z">
              <w:rPr>
                <w:rtl/>
              </w:rPr>
            </w:rPrChange>
          </w:rPr>
          <w:t xml:space="preserve">1-4-2 </w:t>
        </w:r>
        <w:r w:rsidRPr="009667A9">
          <w:rPr>
            <w:rFonts w:ascii="Times New Roman" w:hAnsi="Times New Roman" w:hint="cs"/>
            <w:rtl/>
            <w:rPrChange w:id="231" w:author="Mohsen Jafarinejad" w:date="2019-05-12T10:51:00Z">
              <w:rPr>
                <w:rFonts w:hint="cs"/>
                <w:rtl/>
              </w:rPr>
            </w:rPrChange>
          </w:rPr>
          <w:t>پیل‌های</w:t>
        </w:r>
        <w:r w:rsidRPr="009667A9">
          <w:rPr>
            <w:rFonts w:ascii="Times New Roman" w:hAnsi="Times New Roman"/>
            <w:rtl/>
            <w:rPrChange w:id="232" w:author="Mohsen Jafarinejad" w:date="2019-05-12T10:51:00Z">
              <w:rPr>
                <w:rtl/>
              </w:rPr>
            </w:rPrChange>
          </w:rPr>
          <w:t xml:space="preserve"> </w:t>
        </w:r>
        <w:r w:rsidRPr="009667A9">
          <w:rPr>
            <w:rFonts w:ascii="Times New Roman" w:hAnsi="Times New Roman" w:hint="cs"/>
            <w:rtl/>
            <w:rPrChange w:id="233" w:author="Mohsen Jafarinejad" w:date="2019-05-12T10:51:00Z">
              <w:rPr>
                <w:rFonts w:hint="cs"/>
                <w:rtl/>
              </w:rPr>
            </w:rPrChange>
          </w:rPr>
          <w:t>سوختی</w:t>
        </w:r>
        <w:r w:rsidRPr="009667A9">
          <w:rPr>
            <w:rFonts w:ascii="Times New Roman" w:hAnsi="Times New Roman"/>
            <w:rtl/>
            <w:rPrChange w:id="234" w:author="Mohsen Jafarinejad" w:date="2019-05-12T10:51:00Z">
              <w:rPr>
                <w:rtl/>
              </w:rPr>
            </w:rPrChange>
          </w:rPr>
          <w:t xml:space="preserve"> </w:t>
        </w:r>
        <w:r w:rsidRPr="009667A9">
          <w:rPr>
            <w:rFonts w:ascii="Times New Roman" w:hAnsi="Times New Roman" w:hint="cs"/>
            <w:rtl/>
            <w:rPrChange w:id="235" w:author="Mohsen Jafarinejad" w:date="2019-05-12T10:51:00Z">
              <w:rPr>
                <w:rFonts w:hint="cs"/>
                <w:rtl/>
              </w:rPr>
            </w:rPrChange>
          </w:rPr>
          <w:t>قلیایی</w:t>
        </w:r>
        <w:r w:rsidRPr="009667A9">
          <w:rPr>
            <w:rFonts w:ascii="Times New Roman" w:hAnsi="Times New Roman"/>
            <w:rPrChange w:id="236" w:author="Mohsen Jafarinejad" w:date="2019-05-12T10:51:00Z">
              <w:rPr/>
            </w:rPrChange>
          </w:rPr>
          <w:tab/>
        </w:r>
      </w:ins>
      <w:ins w:id="237" w:author="Mohsen Jafarinejad" w:date="2019-05-12T11:04:00Z">
        <w:r w:rsidR="00974A00">
          <w:rPr>
            <w:rFonts w:ascii="Times New Roman" w:hAnsi="Times New Roman" w:hint="cs"/>
            <w:rtl/>
          </w:rPr>
          <w:t>6</w:t>
        </w:r>
      </w:ins>
    </w:p>
    <w:p w14:paraId="6364DC18" w14:textId="737CC8AB" w:rsidR="009667A9" w:rsidRPr="009667A9" w:rsidRDefault="009667A9" w:rsidP="00CF7090">
      <w:pPr>
        <w:pStyle w:val="TOC3"/>
        <w:rPr>
          <w:ins w:id="238" w:author="Mohsen Jafarinejad" w:date="2019-05-12T10:47:00Z"/>
          <w:rFonts w:ascii="Times New Roman" w:eastAsiaTheme="minorEastAsia" w:hAnsi="Times New Roman"/>
          <w:i w:val="0"/>
          <w:rPrChange w:id="239" w:author="Mohsen Jafarinejad" w:date="2019-05-12T10:51:00Z">
            <w:rPr>
              <w:ins w:id="240" w:author="Mohsen Jafarinejad" w:date="2019-05-12T10:47:00Z"/>
              <w:rFonts w:eastAsiaTheme="minorEastAsia" w:cstheme="minorBidi"/>
            </w:rPr>
          </w:rPrChange>
        </w:rPr>
      </w:pPr>
      <w:ins w:id="241" w:author="Mohsen Jafarinejad" w:date="2019-05-12T10:47:00Z">
        <w:r w:rsidRPr="009667A9">
          <w:rPr>
            <w:rFonts w:ascii="Times New Roman" w:hAnsi="Times New Roman"/>
            <w:rtl/>
            <w:rPrChange w:id="242" w:author="Mohsen Jafarinejad" w:date="2019-05-12T10:51:00Z">
              <w:rPr>
                <w:rtl/>
              </w:rPr>
            </w:rPrChange>
          </w:rPr>
          <w:t xml:space="preserve">1-4-3 </w:t>
        </w:r>
        <w:r w:rsidRPr="009667A9">
          <w:rPr>
            <w:rFonts w:ascii="Times New Roman" w:hAnsi="Times New Roman" w:hint="cs"/>
            <w:rtl/>
            <w:rPrChange w:id="243" w:author="Mohsen Jafarinejad" w:date="2019-05-12T10:51:00Z">
              <w:rPr>
                <w:rFonts w:hint="cs"/>
                <w:rtl/>
              </w:rPr>
            </w:rPrChange>
          </w:rPr>
          <w:t>پیل</w:t>
        </w:r>
        <w:r w:rsidRPr="009667A9">
          <w:rPr>
            <w:rFonts w:ascii="Times New Roman" w:hAnsi="Times New Roman"/>
            <w:rtl/>
            <w:rPrChange w:id="244" w:author="Mohsen Jafarinejad" w:date="2019-05-12T10:51:00Z">
              <w:rPr>
                <w:rtl/>
              </w:rPr>
            </w:rPrChange>
          </w:rPr>
          <w:t xml:space="preserve"> </w:t>
        </w:r>
        <w:r w:rsidRPr="009667A9">
          <w:rPr>
            <w:rFonts w:ascii="Times New Roman" w:hAnsi="Times New Roman" w:hint="cs"/>
            <w:rtl/>
            <w:rPrChange w:id="245" w:author="Mohsen Jafarinejad" w:date="2019-05-12T10:51:00Z">
              <w:rPr>
                <w:rFonts w:hint="cs"/>
                <w:rtl/>
              </w:rPr>
            </w:rPrChange>
          </w:rPr>
          <w:t>سوختی</w:t>
        </w:r>
        <w:r w:rsidRPr="009667A9">
          <w:rPr>
            <w:rFonts w:ascii="Times New Roman" w:hAnsi="Times New Roman"/>
            <w:rtl/>
            <w:rPrChange w:id="246" w:author="Mohsen Jafarinejad" w:date="2019-05-12T10:51:00Z">
              <w:rPr>
                <w:rtl/>
              </w:rPr>
            </w:rPrChange>
          </w:rPr>
          <w:t xml:space="preserve"> </w:t>
        </w:r>
        <w:r w:rsidRPr="009667A9">
          <w:rPr>
            <w:rFonts w:ascii="Times New Roman" w:hAnsi="Times New Roman" w:hint="cs"/>
            <w:rtl/>
            <w:rPrChange w:id="247" w:author="Mohsen Jafarinejad" w:date="2019-05-12T10:51:00Z">
              <w:rPr>
                <w:rFonts w:hint="cs"/>
                <w:rtl/>
              </w:rPr>
            </w:rPrChange>
          </w:rPr>
          <w:t>اسید</w:t>
        </w:r>
        <w:r w:rsidRPr="009667A9">
          <w:rPr>
            <w:rFonts w:ascii="Times New Roman" w:hAnsi="Times New Roman"/>
            <w:rtl/>
            <w:rPrChange w:id="248" w:author="Mohsen Jafarinejad" w:date="2019-05-12T10:51:00Z">
              <w:rPr>
                <w:rtl/>
              </w:rPr>
            </w:rPrChange>
          </w:rPr>
          <w:t xml:space="preserve"> </w:t>
        </w:r>
        <w:r w:rsidRPr="009667A9">
          <w:rPr>
            <w:rFonts w:ascii="Times New Roman" w:hAnsi="Times New Roman" w:hint="cs"/>
            <w:rtl/>
            <w:rPrChange w:id="249" w:author="Mohsen Jafarinejad" w:date="2019-05-12T10:51:00Z">
              <w:rPr>
                <w:rFonts w:hint="cs"/>
                <w:rtl/>
              </w:rPr>
            </w:rPrChange>
          </w:rPr>
          <w:t>فسفریک</w:t>
        </w:r>
        <w:r w:rsidRPr="009667A9">
          <w:rPr>
            <w:rFonts w:ascii="Times New Roman" w:hAnsi="Times New Roman"/>
            <w:rPrChange w:id="250" w:author="Mohsen Jafarinejad" w:date="2019-05-12T10:51:00Z">
              <w:rPr/>
            </w:rPrChange>
          </w:rPr>
          <w:tab/>
        </w:r>
      </w:ins>
      <w:ins w:id="251" w:author="Mohsen Jafarinejad" w:date="2019-05-12T11:04:00Z">
        <w:r w:rsidR="00974A00">
          <w:rPr>
            <w:rFonts w:ascii="Times New Roman" w:hAnsi="Times New Roman" w:hint="cs"/>
            <w:rtl/>
          </w:rPr>
          <w:t>8</w:t>
        </w:r>
      </w:ins>
    </w:p>
    <w:p w14:paraId="2F5C7BA2" w14:textId="174E3FCB" w:rsidR="009667A9" w:rsidRPr="009667A9" w:rsidRDefault="009667A9" w:rsidP="00C60693">
      <w:pPr>
        <w:pStyle w:val="TOC3"/>
        <w:rPr>
          <w:ins w:id="252" w:author="Mohsen Jafarinejad" w:date="2019-05-12T10:47:00Z"/>
          <w:rFonts w:ascii="Times New Roman" w:eastAsiaTheme="minorEastAsia" w:hAnsi="Times New Roman"/>
          <w:i w:val="0"/>
          <w:rPrChange w:id="253" w:author="Mohsen Jafarinejad" w:date="2019-05-12T10:51:00Z">
            <w:rPr>
              <w:ins w:id="254" w:author="Mohsen Jafarinejad" w:date="2019-05-12T10:47:00Z"/>
              <w:rFonts w:eastAsiaTheme="minorEastAsia" w:cstheme="minorBidi"/>
            </w:rPr>
          </w:rPrChange>
        </w:rPr>
      </w:pPr>
      <w:ins w:id="255" w:author="Mohsen Jafarinejad" w:date="2019-05-12T10:47:00Z">
        <w:r w:rsidRPr="009667A9">
          <w:rPr>
            <w:rFonts w:ascii="Times New Roman" w:hAnsi="Times New Roman"/>
            <w:rtl/>
            <w:rPrChange w:id="256" w:author="Mohsen Jafarinejad" w:date="2019-05-12T10:51:00Z">
              <w:rPr>
                <w:rtl/>
              </w:rPr>
            </w:rPrChange>
          </w:rPr>
          <w:t xml:space="preserve">1-4-4 </w:t>
        </w:r>
        <w:r w:rsidRPr="009667A9">
          <w:rPr>
            <w:rFonts w:ascii="Times New Roman" w:hAnsi="Times New Roman" w:hint="cs"/>
            <w:rtl/>
            <w:rPrChange w:id="257" w:author="Mohsen Jafarinejad" w:date="2019-05-12T10:51:00Z">
              <w:rPr>
                <w:rFonts w:hint="cs"/>
                <w:rtl/>
              </w:rPr>
            </w:rPrChange>
          </w:rPr>
          <w:t>پیل</w:t>
        </w:r>
        <w:r w:rsidRPr="009667A9">
          <w:rPr>
            <w:rFonts w:ascii="Times New Roman" w:hAnsi="Times New Roman"/>
            <w:rtl/>
            <w:rPrChange w:id="258" w:author="Mohsen Jafarinejad" w:date="2019-05-12T10:51:00Z">
              <w:rPr>
                <w:rtl/>
              </w:rPr>
            </w:rPrChange>
          </w:rPr>
          <w:t xml:space="preserve"> </w:t>
        </w:r>
        <w:r w:rsidRPr="009667A9">
          <w:rPr>
            <w:rFonts w:ascii="Times New Roman" w:hAnsi="Times New Roman" w:hint="cs"/>
            <w:rtl/>
            <w:rPrChange w:id="259" w:author="Mohsen Jafarinejad" w:date="2019-05-12T10:51:00Z">
              <w:rPr>
                <w:rFonts w:hint="cs"/>
                <w:rtl/>
              </w:rPr>
            </w:rPrChange>
          </w:rPr>
          <w:t>سوختی</w:t>
        </w:r>
        <w:r w:rsidRPr="009667A9">
          <w:rPr>
            <w:rFonts w:ascii="Times New Roman" w:hAnsi="Times New Roman"/>
            <w:rtl/>
            <w:rPrChange w:id="260" w:author="Mohsen Jafarinejad" w:date="2019-05-12T10:51:00Z">
              <w:rPr>
                <w:rtl/>
              </w:rPr>
            </w:rPrChange>
          </w:rPr>
          <w:t xml:space="preserve"> </w:t>
        </w:r>
        <w:r w:rsidRPr="009667A9">
          <w:rPr>
            <w:rFonts w:ascii="Times New Roman" w:hAnsi="Times New Roman" w:hint="cs"/>
            <w:rtl/>
            <w:rPrChange w:id="261" w:author="Mohsen Jafarinejad" w:date="2019-05-12T10:51:00Z">
              <w:rPr>
                <w:rFonts w:hint="cs"/>
                <w:rtl/>
              </w:rPr>
            </w:rPrChange>
          </w:rPr>
          <w:t>کربنات</w:t>
        </w:r>
        <w:r w:rsidRPr="009667A9">
          <w:rPr>
            <w:rFonts w:ascii="Times New Roman" w:hAnsi="Times New Roman"/>
            <w:rtl/>
            <w:rPrChange w:id="262" w:author="Mohsen Jafarinejad" w:date="2019-05-12T10:51:00Z">
              <w:rPr>
                <w:rtl/>
              </w:rPr>
            </w:rPrChange>
          </w:rPr>
          <w:t xml:space="preserve"> </w:t>
        </w:r>
        <w:r w:rsidRPr="009667A9">
          <w:rPr>
            <w:rFonts w:ascii="Times New Roman" w:hAnsi="Times New Roman" w:hint="cs"/>
            <w:rtl/>
            <w:rPrChange w:id="263" w:author="Mohsen Jafarinejad" w:date="2019-05-12T10:51:00Z">
              <w:rPr>
                <w:rFonts w:hint="cs"/>
                <w:rtl/>
              </w:rPr>
            </w:rPrChange>
          </w:rPr>
          <w:t>مذاب</w:t>
        </w:r>
        <w:r w:rsidRPr="009667A9">
          <w:rPr>
            <w:rFonts w:ascii="Times New Roman" w:hAnsi="Times New Roman"/>
            <w:rPrChange w:id="264" w:author="Mohsen Jafarinejad" w:date="2019-05-12T10:51:00Z">
              <w:rPr/>
            </w:rPrChange>
          </w:rPr>
          <w:tab/>
        </w:r>
      </w:ins>
      <w:ins w:id="265" w:author="Mohsen Jafarinejad" w:date="2019-05-12T11:04:00Z">
        <w:r w:rsidR="00974A00">
          <w:rPr>
            <w:rFonts w:ascii="Times New Roman" w:hAnsi="Times New Roman" w:hint="cs"/>
            <w:rtl/>
          </w:rPr>
          <w:t>9</w:t>
        </w:r>
      </w:ins>
    </w:p>
    <w:p w14:paraId="09FFB372" w14:textId="12B88226" w:rsidR="009667A9" w:rsidRPr="009667A9" w:rsidRDefault="009667A9" w:rsidP="00695D04">
      <w:pPr>
        <w:pStyle w:val="TOC3"/>
        <w:rPr>
          <w:ins w:id="266" w:author="Mohsen Jafarinejad" w:date="2019-05-12T10:47:00Z"/>
          <w:rFonts w:ascii="Times New Roman" w:eastAsiaTheme="minorEastAsia" w:hAnsi="Times New Roman"/>
          <w:i w:val="0"/>
          <w:rPrChange w:id="267" w:author="Mohsen Jafarinejad" w:date="2019-05-12T10:51:00Z">
            <w:rPr>
              <w:ins w:id="268" w:author="Mohsen Jafarinejad" w:date="2019-05-12T10:47:00Z"/>
              <w:rFonts w:eastAsiaTheme="minorEastAsia" w:cstheme="minorBidi"/>
            </w:rPr>
          </w:rPrChange>
        </w:rPr>
      </w:pPr>
      <w:ins w:id="269" w:author="Mohsen Jafarinejad" w:date="2019-05-12T10:47:00Z">
        <w:r w:rsidRPr="009667A9">
          <w:rPr>
            <w:rFonts w:ascii="Times New Roman" w:hAnsi="Times New Roman"/>
            <w:rtl/>
            <w:rPrChange w:id="270" w:author="Mohsen Jafarinejad" w:date="2019-05-12T10:51:00Z">
              <w:rPr>
                <w:rtl/>
              </w:rPr>
            </w:rPrChange>
          </w:rPr>
          <w:t xml:space="preserve">1-4-5 </w:t>
        </w:r>
        <w:r w:rsidRPr="009667A9">
          <w:rPr>
            <w:rFonts w:ascii="Times New Roman" w:hAnsi="Times New Roman" w:hint="cs"/>
            <w:rtl/>
            <w:rPrChange w:id="271" w:author="Mohsen Jafarinejad" w:date="2019-05-12T10:51:00Z">
              <w:rPr>
                <w:rFonts w:hint="cs"/>
                <w:rtl/>
              </w:rPr>
            </w:rPrChange>
          </w:rPr>
          <w:t>پیل</w:t>
        </w:r>
        <w:r w:rsidRPr="009667A9">
          <w:rPr>
            <w:rFonts w:ascii="Times New Roman" w:hAnsi="Times New Roman"/>
            <w:rtl/>
            <w:rPrChange w:id="272" w:author="Mohsen Jafarinejad" w:date="2019-05-12T10:51:00Z">
              <w:rPr>
                <w:rtl/>
              </w:rPr>
            </w:rPrChange>
          </w:rPr>
          <w:t xml:space="preserve"> </w:t>
        </w:r>
        <w:r w:rsidRPr="009667A9">
          <w:rPr>
            <w:rFonts w:ascii="Times New Roman" w:hAnsi="Times New Roman" w:hint="cs"/>
            <w:rtl/>
            <w:rPrChange w:id="273" w:author="Mohsen Jafarinejad" w:date="2019-05-12T10:51:00Z">
              <w:rPr>
                <w:rFonts w:hint="cs"/>
                <w:rtl/>
              </w:rPr>
            </w:rPrChange>
          </w:rPr>
          <w:t>سوختی</w:t>
        </w:r>
        <w:r w:rsidRPr="009667A9">
          <w:rPr>
            <w:rFonts w:ascii="Times New Roman" w:hAnsi="Times New Roman"/>
            <w:rtl/>
            <w:rPrChange w:id="274" w:author="Mohsen Jafarinejad" w:date="2019-05-12T10:51:00Z">
              <w:rPr>
                <w:rtl/>
              </w:rPr>
            </w:rPrChange>
          </w:rPr>
          <w:t xml:space="preserve"> </w:t>
        </w:r>
        <w:r w:rsidRPr="009667A9">
          <w:rPr>
            <w:rFonts w:ascii="Times New Roman" w:hAnsi="Times New Roman" w:hint="cs"/>
            <w:rtl/>
            <w:rPrChange w:id="275" w:author="Mohsen Jafarinejad" w:date="2019-05-12T10:51:00Z">
              <w:rPr>
                <w:rFonts w:hint="cs"/>
                <w:rtl/>
              </w:rPr>
            </w:rPrChange>
          </w:rPr>
          <w:t>اکسید</w:t>
        </w:r>
        <w:r w:rsidRPr="009667A9">
          <w:rPr>
            <w:rFonts w:ascii="Times New Roman" w:hAnsi="Times New Roman"/>
            <w:rtl/>
            <w:rPrChange w:id="276" w:author="Mohsen Jafarinejad" w:date="2019-05-12T10:51:00Z">
              <w:rPr>
                <w:rtl/>
              </w:rPr>
            </w:rPrChange>
          </w:rPr>
          <w:t xml:space="preserve"> </w:t>
        </w:r>
        <w:r w:rsidRPr="009667A9">
          <w:rPr>
            <w:rFonts w:ascii="Times New Roman" w:hAnsi="Times New Roman" w:hint="cs"/>
            <w:rtl/>
            <w:rPrChange w:id="277" w:author="Mohsen Jafarinejad" w:date="2019-05-12T10:51:00Z">
              <w:rPr>
                <w:rFonts w:hint="cs"/>
                <w:rtl/>
              </w:rPr>
            </w:rPrChange>
          </w:rPr>
          <w:t>جامد</w:t>
        </w:r>
        <w:r w:rsidRPr="009667A9">
          <w:rPr>
            <w:rFonts w:ascii="Times New Roman" w:hAnsi="Times New Roman"/>
            <w:rPrChange w:id="278" w:author="Mohsen Jafarinejad" w:date="2019-05-12T10:51:00Z">
              <w:rPr/>
            </w:rPrChange>
          </w:rPr>
          <w:tab/>
        </w:r>
      </w:ins>
      <w:ins w:id="279" w:author="Mohsen Jafarinejad" w:date="2019-05-12T11:04:00Z">
        <w:r w:rsidR="00974A00">
          <w:rPr>
            <w:rFonts w:ascii="Times New Roman" w:hAnsi="Times New Roman" w:hint="cs"/>
            <w:rtl/>
          </w:rPr>
          <w:t>10</w:t>
        </w:r>
      </w:ins>
    </w:p>
    <w:p w14:paraId="3193DBBB" w14:textId="04F3E3D3" w:rsidR="009667A9" w:rsidRPr="009667A9" w:rsidRDefault="009667A9" w:rsidP="00E87BBB">
      <w:pPr>
        <w:pStyle w:val="TOC3"/>
        <w:rPr>
          <w:ins w:id="280" w:author="Mohsen Jafarinejad" w:date="2019-05-12T10:47:00Z"/>
          <w:rFonts w:ascii="Times New Roman" w:eastAsiaTheme="minorEastAsia" w:hAnsi="Times New Roman"/>
          <w:i w:val="0"/>
          <w:rPrChange w:id="281" w:author="Mohsen Jafarinejad" w:date="2019-05-12T10:51:00Z">
            <w:rPr>
              <w:ins w:id="282" w:author="Mohsen Jafarinejad" w:date="2019-05-12T10:47:00Z"/>
              <w:rFonts w:eastAsiaTheme="minorEastAsia" w:cstheme="minorBidi"/>
            </w:rPr>
          </w:rPrChange>
        </w:rPr>
      </w:pPr>
      <w:ins w:id="283" w:author="Mohsen Jafarinejad" w:date="2019-05-12T10:47:00Z">
        <w:r w:rsidRPr="009667A9">
          <w:rPr>
            <w:rFonts w:ascii="Times New Roman" w:hAnsi="Times New Roman"/>
            <w:rtl/>
            <w:rPrChange w:id="284" w:author="Mohsen Jafarinejad" w:date="2019-05-12T10:51:00Z">
              <w:rPr>
                <w:rtl/>
              </w:rPr>
            </w:rPrChange>
          </w:rPr>
          <w:t xml:space="preserve">1-4-6 </w:t>
        </w:r>
        <w:r w:rsidRPr="009667A9">
          <w:rPr>
            <w:rFonts w:ascii="Times New Roman" w:hAnsi="Times New Roman" w:hint="cs"/>
            <w:rtl/>
            <w:rPrChange w:id="285" w:author="Mohsen Jafarinejad" w:date="2019-05-12T10:51:00Z">
              <w:rPr>
                <w:rFonts w:hint="cs"/>
                <w:rtl/>
              </w:rPr>
            </w:rPrChange>
          </w:rPr>
          <w:t>پیل</w:t>
        </w:r>
        <w:r w:rsidRPr="009667A9">
          <w:rPr>
            <w:rFonts w:ascii="Times New Roman" w:hAnsi="Times New Roman"/>
            <w:rtl/>
            <w:rPrChange w:id="286" w:author="Mohsen Jafarinejad" w:date="2019-05-12T10:51:00Z">
              <w:rPr>
                <w:rtl/>
              </w:rPr>
            </w:rPrChange>
          </w:rPr>
          <w:t xml:space="preserve"> </w:t>
        </w:r>
        <w:r w:rsidRPr="009667A9">
          <w:rPr>
            <w:rFonts w:ascii="Times New Roman" w:hAnsi="Times New Roman" w:hint="cs"/>
            <w:rtl/>
            <w:rPrChange w:id="287" w:author="Mohsen Jafarinejad" w:date="2019-05-12T10:51:00Z">
              <w:rPr>
                <w:rFonts w:hint="cs"/>
                <w:rtl/>
              </w:rPr>
            </w:rPrChange>
          </w:rPr>
          <w:t>سوختی</w:t>
        </w:r>
        <w:r w:rsidRPr="009667A9">
          <w:rPr>
            <w:rFonts w:ascii="Times New Roman" w:hAnsi="Times New Roman"/>
            <w:rtl/>
            <w:rPrChange w:id="288" w:author="Mohsen Jafarinejad" w:date="2019-05-12T10:51:00Z">
              <w:rPr>
                <w:rtl/>
              </w:rPr>
            </w:rPrChange>
          </w:rPr>
          <w:t xml:space="preserve"> </w:t>
        </w:r>
        <w:r w:rsidRPr="009667A9">
          <w:rPr>
            <w:rFonts w:ascii="Times New Roman" w:hAnsi="Times New Roman" w:hint="cs"/>
            <w:rtl/>
            <w:rPrChange w:id="289" w:author="Mohsen Jafarinejad" w:date="2019-05-12T10:51:00Z">
              <w:rPr>
                <w:rFonts w:hint="cs"/>
                <w:rtl/>
              </w:rPr>
            </w:rPrChange>
          </w:rPr>
          <w:t>متانولی</w:t>
        </w:r>
        <w:r w:rsidRPr="009667A9">
          <w:rPr>
            <w:rFonts w:ascii="Times New Roman" w:hAnsi="Times New Roman"/>
            <w:rPrChange w:id="290" w:author="Mohsen Jafarinejad" w:date="2019-05-12T10:51:00Z">
              <w:rPr/>
            </w:rPrChange>
          </w:rPr>
          <w:tab/>
        </w:r>
      </w:ins>
      <w:ins w:id="291" w:author="Mohsen Jafarinejad" w:date="2019-05-12T11:04:00Z">
        <w:r w:rsidR="00974A00">
          <w:rPr>
            <w:rFonts w:ascii="Times New Roman" w:hAnsi="Times New Roman" w:hint="cs"/>
            <w:rtl/>
          </w:rPr>
          <w:t>12</w:t>
        </w:r>
      </w:ins>
    </w:p>
    <w:p w14:paraId="10615B12" w14:textId="3B73E0F9" w:rsidR="009667A9" w:rsidRPr="009667A9" w:rsidRDefault="009667A9">
      <w:pPr>
        <w:pStyle w:val="TOC3"/>
        <w:rPr>
          <w:ins w:id="292" w:author="Mohsen Jafarinejad" w:date="2019-05-12T10:47:00Z"/>
          <w:rFonts w:ascii="Times New Roman" w:eastAsiaTheme="minorEastAsia" w:hAnsi="Times New Roman"/>
          <w:i w:val="0"/>
          <w:rPrChange w:id="293" w:author="Mohsen Jafarinejad" w:date="2019-05-12T10:51:00Z">
            <w:rPr>
              <w:ins w:id="294" w:author="Mohsen Jafarinejad" w:date="2019-05-12T10:47:00Z"/>
              <w:rFonts w:eastAsiaTheme="minorEastAsia" w:cstheme="minorBidi"/>
            </w:rPr>
          </w:rPrChange>
        </w:rPr>
        <w:pPrChange w:id="295" w:author="Mohsen Jafarinejad" w:date="2019-05-12T11:04:00Z">
          <w:pPr>
            <w:pStyle w:val="TOC3"/>
            <w:bidi w:val="0"/>
          </w:pPr>
        </w:pPrChange>
      </w:pPr>
      <w:ins w:id="296" w:author="Mohsen Jafarinejad" w:date="2019-05-12T10:52:00Z">
        <w:r>
          <w:rPr>
            <w:rFonts w:ascii="Times New Roman" w:hAnsi="Times New Roman" w:hint="cs"/>
            <w:rtl/>
          </w:rPr>
          <w:t>1-4-7</w:t>
        </w:r>
      </w:ins>
      <w:ins w:id="297" w:author="Mohsen Jafarinejad" w:date="2019-05-12T10:47:00Z">
        <w:r w:rsidRPr="009667A9">
          <w:rPr>
            <w:rFonts w:ascii="Times New Roman" w:hAnsi="Times New Roman"/>
            <w:rtl/>
            <w:rPrChange w:id="298" w:author="Mohsen Jafarinejad" w:date="2019-05-12T10:51:00Z">
              <w:rPr>
                <w:rtl/>
              </w:rPr>
            </w:rPrChange>
          </w:rPr>
          <w:t xml:space="preserve"> </w:t>
        </w:r>
        <w:r w:rsidRPr="009667A9">
          <w:rPr>
            <w:rFonts w:ascii="Times New Roman" w:hAnsi="Times New Roman" w:hint="cs"/>
            <w:rtl/>
            <w:rPrChange w:id="299" w:author="Mohsen Jafarinejad" w:date="2019-05-12T10:51:00Z">
              <w:rPr>
                <w:rFonts w:hint="cs"/>
                <w:rtl/>
              </w:rPr>
            </w:rPrChange>
          </w:rPr>
          <w:t>پیل</w:t>
        </w:r>
        <w:r w:rsidRPr="009667A9">
          <w:rPr>
            <w:rFonts w:ascii="Times New Roman" w:hAnsi="Times New Roman"/>
            <w:rtl/>
            <w:rPrChange w:id="300" w:author="Mohsen Jafarinejad" w:date="2019-05-12T10:51:00Z">
              <w:rPr>
                <w:rtl/>
              </w:rPr>
            </w:rPrChange>
          </w:rPr>
          <w:t xml:space="preserve"> </w:t>
        </w:r>
        <w:r w:rsidRPr="009667A9">
          <w:rPr>
            <w:rFonts w:ascii="Times New Roman" w:hAnsi="Times New Roman" w:hint="cs"/>
            <w:rtl/>
            <w:rPrChange w:id="301" w:author="Mohsen Jafarinejad" w:date="2019-05-12T10:51:00Z">
              <w:rPr>
                <w:rFonts w:hint="cs"/>
                <w:rtl/>
              </w:rPr>
            </w:rPrChange>
          </w:rPr>
          <w:t>سوختی</w:t>
        </w:r>
        <w:r w:rsidRPr="009667A9">
          <w:rPr>
            <w:rFonts w:ascii="Times New Roman" w:hAnsi="Times New Roman"/>
            <w:rtl/>
            <w:rPrChange w:id="302" w:author="Mohsen Jafarinejad" w:date="2019-05-12T10:51:00Z">
              <w:rPr>
                <w:rtl/>
              </w:rPr>
            </w:rPrChange>
          </w:rPr>
          <w:t xml:space="preserve"> </w:t>
        </w:r>
        <w:r w:rsidRPr="009667A9">
          <w:rPr>
            <w:rFonts w:ascii="Times New Roman" w:hAnsi="Times New Roman" w:hint="cs"/>
            <w:rtl/>
            <w:rPrChange w:id="303" w:author="Mohsen Jafarinejad" w:date="2019-05-12T10:51:00Z">
              <w:rPr>
                <w:rFonts w:hint="cs"/>
                <w:rtl/>
              </w:rPr>
            </w:rPrChange>
          </w:rPr>
          <w:t>سرامیکی</w:t>
        </w:r>
        <w:r w:rsidRPr="009667A9">
          <w:rPr>
            <w:rFonts w:ascii="Times New Roman" w:hAnsi="Times New Roman"/>
            <w:rtl/>
            <w:rPrChange w:id="304" w:author="Mohsen Jafarinejad" w:date="2019-05-12T10:51:00Z">
              <w:rPr>
                <w:rtl/>
              </w:rPr>
            </w:rPrChange>
          </w:rPr>
          <w:t xml:space="preserve"> </w:t>
        </w:r>
        <w:r w:rsidRPr="009667A9">
          <w:rPr>
            <w:rFonts w:ascii="Times New Roman" w:hAnsi="Times New Roman" w:hint="cs"/>
            <w:rtl/>
            <w:rPrChange w:id="305" w:author="Mohsen Jafarinejad" w:date="2019-05-12T10:51:00Z">
              <w:rPr>
                <w:rFonts w:hint="cs"/>
                <w:rtl/>
              </w:rPr>
            </w:rPrChange>
          </w:rPr>
          <w:t>پروتونی</w:t>
        </w:r>
        <w:r w:rsidRPr="009667A9">
          <w:rPr>
            <w:rFonts w:ascii="Times New Roman" w:hAnsi="Times New Roman"/>
            <w:rPrChange w:id="306" w:author="Mohsen Jafarinejad" w:date="2019-05-12T10:51:00Z">
              <w:rPr/>
            </w:rPrChange>
          </w:rPr>
          <w:tab/>
        </w:r>
      </w:ins>
      <w:ins w:id="307" w:author="Mohsen Jafarinejad" w:date="2019-05-12T11:04:00Z">
        <w:r w:rsidR="00974A00">
          <w:rPr>
            <w:rFonts w:ascii="Times New Roman" w:hAnsi="Times New Roman" w:hint="cs"/>
            <w:rtl/>
          </w:rPr>
          <w:t>13</w:t>
        </w:r>
      </w:ins>
    </w:p>
    <w:p w14:paraId="01EF759E" w14:textId="700C12AB" w:rsidR="009667A9" w:rsidRPr="009667A9" w:rsidRDefault="009667A9">
      <w:pPr>
        <w:pStyle w:val="TOC3"/>
        <w:rPr>
          <w:ins w:id="308" w:author="Mohsen Jafarinejad" w:date="2019-05-12T10:47:00Z"/>
          <w:rFonts w:ascii="Times New Roman" w:eastAsiaTheme="minorEastAsia" w:hAnsi="Times New Roman"/>
          <w:i w:val="0"/>
          <w:rPrChange w:id="309" w:author="Mohsen Jafarinejad" w:date="2019-05-12T10:51:00Z">
            <w:rPr>
              <w:ins w:id="310" w:author="Mohsen Jafarinejad" w:date="2019-05-12T10:47:00Z"/>
              <w:rFonts w:eastAsiaTheme="minorEastAsia" w:cstheme="minorBidi"/>
            </w:rPr>
          </w:rPrChange>
        </w:rPr>
        <w:pPrChange w:id="311" w:author="Mohsen Jafarinejad" w:date="2019-05-12T11:04:00Z">
          <w:pPr>
            <w:pStyle w:val="TOC3"/>
            <w:bidi w:val="0"/>
          </w:pPr>
        </w:pPrChange>
      </w:pPr>
      <w:ins w:id="312" w:author="Mohsen Jafarinejad" w:date="2019-05-12T10:47:00Z">
        <w:r w:rsidRPr="009667A9">
          <w:rPr>
            <w:rFonts w:ascii="Times New Roman" w:hAnsi="Times New Roman"/>
            <w:rtl/>
            <w:rPrChange w:id="313" w:author="Mohsen Jafarinejad" w:date="2019-05-12T10:51:00Z">
              <w:rPr>
                <w:rtl/>
              </w:rPr>
            </w:rPrChange>
          </w:rPr>
          <w:t xml:space="preserve">1-4-8 </w:t>
        </w:r>
        <w:r w:rsidRPr="009667A9">
          <w:rPr>
            <w:rFonts w:ascii="Times New Roman" w:hAnsi="Times New Roman" w:hint="cs"/>
            <w:rtl/>
            <w:rPrChange w:id="314" w:author="Mohsen Jafarinejad" w:date="2019-05-12T10:51:00Z">
              <w:rPr>
                <w:rFonts w:hint="cs"/>
                <w:rtl/>
              </w:rPr>
            </w:rPrChange>
          </w:rPr>
          <w:t>پیل</w:t>
        </w:r>
        <w:r w:rsidRPr="009667A9">
          <w:rPr>
            <w:rFonts w:ascii="Times New Roman" w:hAnsi="Times New Roman"/>
            <w:rtl/>
            <w:rPrChange w:id="315" w:author="Mohsen Jafarinejad" w:date="2019-05-12T10:51:00Z">
              <w:rPr>
                <w:rtl/>
              </w:rPr>
            </w:rPrChange>
          </w:rPr>
          <w:t xml:space="preserve"> </w:t>
        </w:r>
        <w:r w:rsidRPr="009667A9">
          <w:rPr>
            <w:rFonts w:ascii="Times New Roman" w:hAnsi="Times New Roman" w:hint="cs"/>
            <w:rtl/>
            <w:rPrChange w:id="316" w:author="Mohsen Jafarinejad" w:date="2019-05-12T10:51:00Z">
              <w:rPr>
                <w:rFonts w:hint="cs"/>
                <w:rtl/>
              </w:rPr>
            </w:rPrChange>
          </w:rPr>
          <w:t>سوختی</w:t>
        </w:r>
        <w:r w:rsidRPr="009667A9">
          <w:rPr>
            <w:rFonts w:ascii="Times New Roman" w:hAnsi="Times New Roman"/>
            <w:rtl/>
            <w:rPrChange w:id="317" w:author="Mohsen Jafarinejad" w:date="2019-05-12T10:51:00Z">
              <w:rPr>
                <w:rtl/>
              </w:rPr>
            </w:rPrChange>
          </w:rPr>
          <w:t xml:space="preserve"> </w:t>
        </w:r>
        <w:r w:rsidRPr="009667A9">
          <w:rPr>
            <w:rFonts w:ascii="Times New Roman" w:hAnsi="Times New Roman" w:hint="cs"/>
            <w:rtl/>
            <w:rPrChange w:id="318" w:author="Mohsen Jafarinejad" w:date="2019-05-12T10:51:00Z">
              <w:rPr>
                <w:rFonts w:hint="cs"/>
                <w:rtl/>
              </w:rPr>
            </w:rPrChange>
          </w:rPr>
          <w:t>میکروبی</w:t>
        </w:r>
        <w:r w:rsidRPr="009667A9">
          <w:rPr>
            <w:rFonts w:ascii="Times New Roman" w:hAnsi="Times New Roman"/>
            <w:rPrChange w:id="319" w:author="Mohsen Jafarinejad" w:date="2019-05-12T10:51:00Z">
              <w:rPr/>
            </w:rPrChange>
          </w:rPr>
          <w:tab/>
        </w:r>
      </w:ins>
      <w:ins w:id="320" w:author="Mohsen Jafarinejad" w:date="2019-05-12T11:04:00Z">
        <w:r w:rsidR="00974A00">
          <w:rPr>
            <w:rFonts w:ascii="Times New Roman" w:hAnsi="Times New Roman" w:hint="cs"/>
            <w:rtl/>
          </w:rPr>
          <w:t>13</w:t>
        </w:r>
      </w:ins>
    </w:p>
    <w:p w14:paraId="5A7FEB17" w14:textId="20FA5651" w:rsidR="009667A9" w:rsidRPr="009667A9" w:rsidRDefault="009667A9">
      <w:pPr>
        <w:pStyle w:val="TOC2"/>
        <w:tabs>
          <w:tab w:val="right" w:leader="dot" w:pos="8827"/>
        </w:tabs>
        <w:bidi/>
        <w:rPr>
          <w:ins w:id="321" w:author="Mohsen Jafarinejad" w:date="2019-05-12T10:47:00Z"/>
          <w:rFonts w:ascii="Times New Roman" w:eastAsiaTheme="minorEastAsia" w:hAnsi="Times New Roman" w:cs="B Nazanin"/>
          <w:b w:val="0"/>
          <w:bCs w:val="0"/>
          <w:noProof/>
          <w:szCs w:val="22"/>
          <w:rPrChange w:id="322" w:author="Mohsen Jafarinejad" w:date="2019-05-12T10:51:00Z">
            <w:rPr>
              <w:ins w:id="323" w:author="Mohsen Jafarinejad" w:date="2019-05-12T10:47:00Z"/>
              <w:rFonts w:eastAsiaTheme="minorEastAsia" w:cstheme="minorBidi"/>
              <w:b w:val="0"/>
              <w:bCs w:val="0"/>
              <w:noProof/>
              <w:szCs w:val="22"/>
            </w:rPr>
          </w:rPrChange>
        </w:rPr>
        <w:pPrChange w:id="324" w:author="Mohsen Jafarinejad" w:date="2019-05-12T11:04:00Z">
          <w:pPr>
            <w:pStyle w:val="TOC2"/>
            <w:tabs>
              <w:tab w:val="right" w:leader="dot" w:pos="8827"/>
            </w:tabs>
          </w:pPr>
        </w:pPrChange>
      </w:pPr>
      <w:ins w:id="325" w:author="Mohsen Jafarinejad" w:date="2019-05-12T10:47:00Z">
        <w:r w:rsidRPr="009667A9">
          <w:rPr>
            <w:rFonts w:ascii="Times New Roman" w:hAnsi="Times New Roman" w:cs="B Nazanin"/>
            <w:b w:val="0"/>
            <w:bCs w:val="0"/>
            <w:noProof/>
            <w:rtl/>
            <w:rPrChange w:id="326" w:author="Mohsen Jafarinejad" w:date="2019-05-12T10:51:00Z">
              <w:rPr>
                <w:rFonts w:cs="Times New Roman"/>
                <w:noProof/>
                <w:rtl/>
              </w:rPr>
            </w:rPrChange>
          </w:rPr>
          <w:t xml:space="preserve">1-5 </w:t>
        </w:r>
        <w:r w:rsidRPr="009667A9">
          <w:rPr>
            <w:rFonts w:ascii="Times New Roman" w:hAnsi="Times New Roman" w:cs="B Nazanin" w:hint="cs"/>
            <w:b w:val="0"/>
            <w:bCs w:val="0"/>
            <w:noProof/>
            <w:rtl/>
            <w:rPrChange w:id="327" w:author="Mohsen Jafarinejad" w:date="2019-05-12T10:51:00Z">
              <w:rPr>
                <w:rFonts w:cs="Times New Roman" w:hint="cs"/>
                <w:noProof/>
                <w:rtl/>
              </w:rPr>
            </w:rPrChange>
          </w:rPr>
          <w:t>معادله</w:t>
        </w:r>
        <w:r w:rsidRPr="009667A9">
          <w:rPr>
            <w:rFonts w:ascii="Times New Roman" w:hAnsi="Times New Roman" w:cs="B Nazanin"/>
            <w:b w:val="0"/>
            <w:bCs w:val="0"/>
            <w:noProof/>
            <w:rtl/>
            <w:rPrChange w:id="328"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329" w:author="Mohsen Jafarinejad" w:date="2019-05-12T10:51:00Z">
              <w:rPr>
                <w:rFonts w:cs="Times New Roman" w:hint="cs"/>
                <w:noProof/>
                <w:rtl/>
              </w:rPr>
            </w:rPrChange>
          </w:rPr>
          <w:t>بیوشیمیای</w:t>
        </w:r>
        <w:r w:rsidRPr="009667A9">
          <w:rPr>
            <w:rFonts w:ascii="Times New Roman" w:hAnsi="Times New Roman" w:cs="B Nazanin"/>
            <w:b w:val="0"/>
            <w:bCs w:val="0"/>
            <w:noProof/>
            <w:rtl/>
            <w:rPrChange w:id="330"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331" w:author="Mohsen Jafarinejad" w:date="2019-05-12T10:51:00Z">
              <w:rPr>
                <w:rFonts w:cs="Times New Roman" w:hint="cs"/>
                <w:noProof/>
                <w:rtl/>
              </w:rPr>
            </w:rPrChange>
          </w:rPr>
          <w:t>پیل</w:t>
        </w:r>
        <w:r w:rsidRPr="009667A9">
          <w:rPr>
            <w:rFonts w:ascii="Times New Roman" w:hAnsi="Times New Roman" w:cs="B Nazanin"/>
            <w:b w:val="0"/>
            <w:bCs w:val="0"/>
            <w:noProof/>
            <w:rtl/>
            <w:rPrChange w:id="332"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333" w:author="Mohsen Jafarinejad" w:date="2019-05-12T10:51:00Z">
              <w:rPr>
                <w:rFonts w:cs="Times New Roman" w:hint="cs"/>
                <w:noProof/>
                <w:rtl/>
              </w:rPr>
            </w:rPrChange>
          </w:rPr>
          <w:t>سوختی</w:t>
        </w:r>
        <w:r w:rsidRPr="009667A9">
          <w:rPr>
            <w:rFonts w:ascii="Times New Roman" w:hAnsi="Times New Roman" w:cs="B Nazanin"/>
            <w:b w:val="0"/>
            <w:bCs w:val="0"/>
            <w:noProof/>
            <w:rtl/>
            <w:rPrChange w:id="334"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335" w:author="Mohsen Jafarinejad" w:date="2019-05-12T10:51:00Z">
              <w:rPr>
                <w:rFonts w:cs="Times New Roman" w:hint="cs"/>
                <w:noProof/>
                <w:rtl/>
              </w:rPr>
            </w:rPrChange>
          </w:rPr>
          <w:t>میکروبی</w:t>
        </w:r>
        <w:r w:rsidRPr="009667A9">
          <w:rPr>
            <w:rFonts w:ascii="Times New Roman" w:hAnsi="Times New Roman" w:cs="B Nazanin"/>
            <w:b w:val="0"/>
            <w:bCs w:val="0"/>
            <w:noProof/>
            <w:rPrChange w:id="336" w:author="Mohsen Jafarinejad" w:date="2019-05-12T10:51:00Z">
              <w:rPr>
                <w:noProof/>
              </w:rPr>
            </w:rPrChange>
          </w:rPr>
          <w:tab/>
        </w:r>
      </w:ins>
      <w:ins w:id="337" w:author="Mohsen Jafarinejad" w:date="2019-05-12T11:04:00Z">
        <w:r w:rsidR="00974A00">
          <w:rPr>
            <w:rFonts w:ascii="Times New Roman" w:hAnsi="Times New Roman" w:cs="B Nazanin" w:hint="cs"/>
            <w:b w:val="0"/>
            <w:bCs w:val="0"/>
            <w:noProof/>
            <w:rtl/>
          </w:rPr>
          <w:t>14</w:t>
        </w:r>
      </w:ins>
    </w:p>
    <w:p w14:paraId="786AB024" w14:textId="7033294F" w:rsidR="009667A9" w:rsidRPr="009667A9" w:rsidRDefault="009667A9">
      <w:pPr>
        <w:pStyle w:val="TOC2"/>
        <w:tabs>
          <w:tab w:val="right" w:leader="dot" w:pos="8827"/>
        </w:tabs>
        <w:bidi/>
        <w:rPr>
          <w:ins w:id="338" w:author="Mohsen Jafarinejad" w:date="2019-05-12T10:47:00Z"/>
          <w:rFonts w:ascii="Times New Roman" w:eastAsiaTheme="minorEastAsia" w:hAnsi="Times New Roman" w:cs="B Nazanin"/>
          <w:b w:val="0"/>
          <w:bCs w:val="0"/>
          <w:noProof/>
          <w:szCs w:val="22"/>
          <w:rPrChange w:id="339" w:author="Mohsen Jafarinejad" w:date="2019-05-12T10:51:00Z">
            <w:rPr>
              <w:ins w:id="340" w:author="Mohsen Jafarinejad" w:date="2019-05-12T10:47:00Z"/>
              <w:rFonts w:eastAsiaTheme="minorEastAsia" w:cstheme="minorBidi"/>
              <w:b w:val="0"/>
              <w:bCs w:val="0"/>
              <w:noProof/>
              <w:szCs w:val="22"/>
            </w:rPr>
          </w:rPrChange>
        </w:rPr>
        <w:pPrChange w:id="341" w:author="Mohsen Jafarinejad" w:date="2019-05-12T11:04:00Z">
          <w:pPr>
            <w:pStyle w:val="TOC2"/>
            <w:tabs>
              <w:tab w:val="right" w:leader="dot" w:pos="8827"/>
            </w:tabs>
          </w:pPr>
        </w:pPrChange>
      </w:pPr>
      <w:ins w:id="342" w:author="Mohsen Jafarinejad" w:date="2019-05-12T10:47:00Z">
        <w:r w:rsidRPr="009667A9">
          <w:rPr>
            <w:rFonts w:ascii="Times New Roman" w:hAnsi="Times New Roman" w:cs="B Nazanin"/>
            <w:b w:val="0"/>
            <w:bCs w:val="0"/>
            <w:noProof/>
            <w:rtl/>
            <w:rPrChange w:id="343" w:author="Mohsen Jafarinejad" w:date="2019-05-12T10:51:00Z">
              <w:rPr>
                <w:rFonts w:cs="Times New Roman"/>
                <w:noProof/>
                <w:rtl/>
              </w:rPr>
            </w:rPrChange>
          </w:rPr>
          <w:t xml:space="preserve">1-6 </w:t>
        </w:r>
        <w:r w:rsidRPr="009667A9">
          <w:rPr>
            <w:rFonts w:ascii="Times New Roman" w:hAnsi="Times New Roman" w:cs="B Nazanin" w:hint="cs"/>
            <w:b w:val="0"/>
            <w:bCs w:val="0"/>
            <w:noProof/>
            <w:rtl/>
            <w:rPrChange w:id="344" w:author="Mohsen Jafarinejad" w:date="2019-05-12T10:51:00Z">
              <w:rPr>
                <w:rFonts w:cs="Times New Roman" w:hint="cs"/>
                <w:noProof/>
                <w:rtl/>
              </w:rPr>
            </w:rPrChange>
          </w:rPr>
          <w:t>اجزاء</w:t>
        </w:r>
        <w:r w:rsidRPr="009667A9">
          <w:rPr>
            <w:rFonts w:ascii="Times New Roman" w:hAnsi="Times New Roman" w:cs="B Nazanin"/>
            <w:b w:val="0"/>
            <w:bCs w:val="0"/>
            <w:noProof/>
            <w:rtl/>
            <w:rPrChange w:id="345"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346" w:author="Mohsen Jafarinejad" w:date="2019-05-12T10:51:00Z">
              <w:rPr>
                <w:rFonts w:cs="Times New Roman" w:hint="cs"/>
                <w:noProof/>
                <w:rtl/>
              </w:rPr>
            </w:rPrChange>
          </w:rPr>
          <w:t>پیل</w:t>
        </w:r>
        <w:r w:rsidRPr="009667A9">
          <w:rPr>
            <w:rFonts w:ascii="Times New Roman" w:hAnsi="Times New Roman" w:cs="B Nazanin"/>
            <w:b w:val="0"/>
            <w:bCs w:val="0"/>
            <w:noProof/>
            <w:rtl/>
            <w:rPrChange w:id="347"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348" w:author="Mohsen Jafarinejad" w:date="2019-05-12T10:51:00Z">
              <w:rPr>
                <w:rFonts w:cs="Times New Roman" w:hint="cs"/>
                <w:noProof/>
                <w:rtl/>
              </w:rPr>
            </w:rPrChange>
          </w:rPr>
          <w:t>سوختی</w:t>
        </w:r>
        <w:r w:rsidRPr="009667A9">
          <w:rPr>
            <w:rFonts w:ascii="Times New Roman" w:hAnsi="Times New Roman" w:cs="B Nazanin"/>
            <w:b w:val="0"/>
            <w:bCs w:val="0"/>
            <w:noProof/>
            <w:rtl/>
            <w:rPrChange w:id="349"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350" w:author="Mohsen Jafarinejad" w:date="2019-05-12T10:51:00Z">
              <w:rPr>
                <w:rFonts w:cs="Times New Roman" w:hint="cs"/>
                <w:noProof/>
                <w:rtl/>
              </w:rPr>
            </w:rPrChange>
          </w:rPr>
          <w:t>میکروبی</w:t>
        </w:r>
        <w:r w:rsidRPr="009667A9">
          <w:rPr>
            <w:rFonts w:ascii="Times New Roman" w:hAnsi="Times New Roman" w:cs="B Nazanin"/>
            <w:b w:val="0"/>
            <w:bCs w:val="0"/>
            <w:noProof/>
            <w:rPrChange w:id="351" w:author="Mohsen Jafarinejad" w:date="2019-05-12T10:51:00Z">
              <w:rPr>
                <w:noProof/>
              </w:rPr>
            </w:rPrChange>
          </w:rPr>
          <w:tab/>
        </w:r>
      </w:ins>
      <w:ins w:id="352" w:author="Mohsen Jafarinejad" w:date="2019-05-12T11:04:00Z">
        <w:r w:rsidR="00974A00">
          <w:rPr>
            <w:rFonts w:ascii="Times New Roman" w:hAnsi="Times New Roman" w:cs="B Nazanin" w:hint="cs"/>
            <w:b w:val="0"/>
            <w:bCs w:val="0"/>
            <w:noProof/>
            <w:rtl/>
          </w:rPr>
          <w:t>15</w:t>
        </w:r>
      </w:ins>
    </w:p>
    <w:p w14:paraId="2FF43D4E" w14:textId="6F93B68B" w:rsidR="009667A9" w:rsidRPr="009667A9" w:rsidRDefault="009667A9" w:rsidP="004E29A1">
      <w:pPr>
        <w:pStyle w:val="TOC3"/>
        <w:rPr>
          <w:ins w:id="353" w:author="Mohsen Jafarinejad" w:date="2019-05-12T10:47:00Z"/>
          <w:rFonts w:ascii="Times New Roman" w:eastAsiaTheme="minorEastAsia" w:hAnsi="Times New Roman"/>
          <w:i w:val="0"/>
          <w:rPrChange w:id="354" w:author="Mohsen Jafarinejad" w:date="2019-05-12T10:51:00Z">
            <w:rPr>
              <w:ins w:id="355" w:author="Mohsen Jafarinejad" w:date="2019-05-12T10:47:00Z"/>
              <w:rFonts w:eastAsiaTheme="minorEastAsia" w:cstheme="minorBidi"/>
            </w:rPr>
          </w:rPrChange>
        </w:rPr>
      </w:pPr>
      <w:ins w:id="356" w:author="Mohsen Jafarinejad" w:date="2019-05-12T10:47:00Z">
        <w:r w:rsidRPr="009667A9">
          <w:rPr>
            <w:rFonts w:ascii="Times New Roman" w:hAnsi="Times New Roman"/>
            <w:rtl/>
            <w:rPrChange w:id="357" w:author="Mohsen Jafarinejad" w:date="2019-05-12T10:51:00Z">
              <w:rPr>
                <w:rtl/>
              </w:rPr>
            </w:rPrChange>
          </w:rPr>
          <w:t xml:space="preserve">1-6-2 </w:t>
        </w:r>
        <w:r w:rsidRPr="009667A9">
          <w:rPr>
            <w:rFonts w:ascii="Times New Roman" w:hAnsi="Times New Roman" w:hint="cs"/>
            <w:rtl/>
            <w:rPrChange w:id="358" w:author="Mohsen Jafarinejad" w:date="2019-05-12T10:51:00Z">
              <w:rPr>
                <w:rFonts w:hint="cs"/>
                <w:rtl/>
              </w:rPr>
            </w:rPrChange>
          </w:rPr>
          <w:t>مخزن</w:t>
        </w:r>
        <w:r w:rsidRPr="009667A9">
          <w:rPr>
            <w:rFonts w:ascii="Times New Roman" w:hAnsi="Times New Roman"/>
            <w:rtl/>
            <w:rPrChange w:id="359" w:author="Mohsen Jafarinejad" w:date="2019-05-12T10:51:00Z">
              <w:rPr>
                <w:rtl/>
              </w:rPr>
            </w:rPrChange>
          </w:rPr>
          <w:t xml:space="preserve"> </w:t>
        </w:r>
        <w:r w:rsidRPr="009667A9">
          <w:rPr>
            <w:rFonts w:ascii="Times New Roman" w:hAnsi="Times New Roman" w:hint="cs"/>
            <w:rtl/>
            <w:rPrChange w:id="360" w:author="Mohsen Jafarinejad" w:date="2019-05-12T10:51:00Z">
              <w:rPr>
                <w:rFonts w:hint="cs"/>
                <w:rtl/>
              </w:rPr>
            </w:rPrChange>
          </w:rPr>
          <w:t>آند</w:t>
        </w:r>
        <w:r w:rsidRPr="009667A9">
          <w:rPr>
            <w:rFonts w:ascii="Times New Roman" w:hAnsi="Times New Roman"/>
            <w:rPrChange w:id="361" w:author="Mohsen Jafarinejad" w:date="2019-05-12T10:51:00Z">
              <w:rPr/>
            </w:rPrChange>
          </w:rPr>
          <w:tab/>
        </w:r>
      </w:ins>
      <w:ins w:id="362" w:author="Mohsen Jafarinejad" w:date="2019-05-12T11:04:00Z">
        <w:r w:rsidR="00974A00">
          <w:rPr>
            <w:rFonts w:ascii="Times New Roman" w:hAnsi="Times New Roman" w:hint="cs"/>
            <w:rtl/>
          </w:rPr>
          <w:t>16</w:t>
        </w:r>
      </w:ins>
    </w:p>
    <w:p w14:paraId="47E0A64A" w14:textId="61BB6749" w:rsidR="009667A9" w:rsidRPr="009667A9" w:rsidRDefault="009667A9" w:rsidP="00795FC2">
      <w:pPr>
        <w:pStyle w:val="TOC3"/>
        <w:rPr>
          <w:ins w:id="363" w:author="Mohsen Jafarinejad" w:date="2019-05-12T10:47:00Z"/>
          <w:rFonts w:ascii="Times New Roman" w:eastAsiaTheme="minorEastAsia" w:hAnsi="Times New Roman"/>
          <w:i w:val="0"/>
          <w:rPrChange w:id="364" w:author="Mohsen Jafarinejad" w:date="2019-05-12T10:51:00Z">
            <w:rPr>
              <w:ins w:id="365" w:author="Mohsen Jafarinejad" w:date="2019-05-12T10:47:00Z"/>
              <w:rFonts w:eastAsiaTheme="minorEastAsia" w:cstheme="minorBidi"/>
            </w:rPr>
          </w:rPrChange>
        </w:rPr>
      </w:pPr>
      <w:ins w:id="366" w:author="Mohsen Jafarinejad" w:date="2019-05-12T10:47:00Z">
        <w:r w:rsidRPr="009667A9">
          <w:rPr>
            <w:rFonts w:ascii="Times New Roman" w:hAnsi="Times New Roman"/>
            <w:rtl/>
            <w:rPrChange w:id="367" w:author="Mohsen Jafarinejad" w:date="2019-05-12T10:51:00Z">
              <w:rPr>
                <w:rtl/>
              </w:rPr>
            </w:rPrChange>
          </w:rPr>
          <w:t xml:space="preserve">1-6-3 </w:t>
        </w:r>
        <w:r w:rsidRPr="009667A9">
          <w:rPr>
            <w:rFonts w:ascii="Times New Roman" w:hAnsi="Times New Roman" w:hint="cs"/>
            <w:rtl/>
            <w:rPrChange w:id="368" w:author="Mohsen Jafarinejad" w:date="2019-05-12T10:51:00Z">
              <w:rPr>
                <w:rFonts w:hint="cs"/>
                <w:rtl/>
              </w:rPr>
            </w:rPrChange>
          </w:rPr>
          <w:t>کشتگاه</w:t>
        </w:r>
        <w:r w:rsidRPr="009667A9">
          <w:rPr>
            <w:rFonts w:ascii="Times New Roman" w:hAnsi="Times New Roman"/>
            <w:rtl/>
            <w:rPrChange w:id="369" w:author="Mohsen Jafarinejad" w:date="2019-05-12T10:51:00Z">
              <w:rPr>
                <w:rtl/>
              </w:rPr>
            </w:rPrChange>
          </w:rPr>
          <w:t xml:space="preserve"> </w:t>
        </w:r>
        <w:r w:rsidRPr="009667A9">
          <w:rPr>
            <w:rFonts w:ascii="Times New Roman" w:hAnsi="Times New Roman" w:hint="cs"/>
            <w:rtl/>
            <w:rPrChange w:id="370" w:author="Mohsen Jafarinejad" w:date="2019-05-12T10:51:00Z">
              <w:rPr>
                <w:rFonts w:hint="cs"/>
                <w:rtl/>
              </w:rPr>
            </w:rPrChange>
          </w:rPr>
          <w:t>میکروبی</w:t>
        </w:r>
        <w:r w:rsidRPr="009667A9">
          <w:rPr>
            <w:rFonts w:ascii="Times New Roman" w:hAnsi="Times New Roman"/>
            <w:rPrChange w:id="371" w:author="Mohsen Jafarinejad" w:date="2019-05-12T10:51:00Z">
              <w:rPr/>
            </w:rPrChange>
          </w:rPr>
          <w:tab/>
        </w:r>
      </w:ins>
      <w:ins w:id="372" w:author="Mohsen Jafarinejad" w:date="2019-05-12T11:04:00Z">
        <w:r w:rsidR="00974A00">
          <w:rPr>
            <w:rFonts w:ascii="Times New Roman" w:hAnsi="Times New Roman" w:hint="cs"/>
            <w:rtl/>
          </w:rPr>
          <w:t>16</w:t>
        </w:r>
      </w:ins>
    </w:p>
    <w:p w14:paraId="10582D44" w14:textId="75B7A8ED" w:rsidR="009667A9" w:rsidRPr="009667A9" w:rsidRDefault="009667A9" w:rsidP="00CF7090">
      <w:pPr>
        <w:pStyle w:val="TOC3"/>
        <w:rPr>
          <w:ins w:id="373" w:author="Mohsen Jafarinejad" w:date="2019-05-12T10:47:00Z"/>
          <w:rFonts w:ascii="Times New Roman" w:eastAsiaTheme="minorEastAsia" w:hAnsi="Times New Roman"/>
          <w:i w:val="0"/>
          <w:rPrChange w:id="374" w:author="Mohsen Jafarinejad" w:date="2019-05-12T10:51:00Z">
            <w:rPr>
              <w:ins w:id="375" w:author="Mohsen Jafarinejad" w:date="2019-05-12T10:47:00Z"/>
              <w:rFonts w:eastAsiaTheme="minorEastAsia" w:cstheme="minorBidi"/>
            </w:rPr>
          </w:rPrChange>
        </w:rPr>
      </w:pPr>
      <w:ins w:id="376" w:author="Mohsen Jafarinejad" w:date="2019-05-12T10:47:00Z">
        <w:r w:rsidRPr="009667A9">
          <w:rPr>
            <w:rFonts w:ascii="Times New Roman" w:hAnsi="Times New Roman"/>
            <w:rtl/>
            <w:rPrChange w:id="377" w:author="Mohsen Jafarinejad" w:date="2019-05-12T10:51:00Z">
              <w:rPr>
                <w:rtl/>
              </w:rPr>
            </w:rPrChange>
          </w:rPr>
          <w:t xml:space="preserve">1-6-4 </w:t>
        </w:r>
        <w:r w:rsidRPr="009667A9">
          <w:rPr>
            <w:rFonts w:ascii="Times New Roman" w:hAnsi="Times New Roman" w:hint="cs"/>
            <w:rtl/>
            <w:rPrChange w:id="378" w:author="Mohsen Jafarinejad" w:date="2019-05-12T10:51:00Z">
              <w:rPr>
                <w:rFonts w:hint="cs"/>
                <w:rtl/>
              </w:rPr>
            </w:rPrChange>
          </w:rPr>
          <w:t>مواد</w:t>
        </w:r>
        <w:r w:rsidRPr="009667A9">
          <w:rPr>
            <w:rFonts w:ascii="Times New Roman" w:hAnsi="Times New Roman"/>
            <w:rtl/>
            <w:rPrChange w:id="379" w:author="Mohsen Jafarinejad" w:date="2019-05-12T10:51:00Z">
              <w:rPr>
                <w:rtl/>
              </w:rPr>
            </w:rPrChange>
          </w:rPr>
          <w:t xml:space="preserve"> </w:t>
        </w:r>
        <w:r w:rsidRPr="009667A9">
          <w:rPr>
            <w:rFonts w:ascii="Times New Roman" w:hAnsi="Times New Roman" w:hint="cs"/>
            <w:rtl/>
            <w:rPrChange w:id="380" w:author="Mohsen Jafarinejad" w:date="2019-05-12T10:51:00Z">
              <w:rPr>
                <w:rFonts w:hint="cs"/>
                <w:rtl/>
              </w:rPr>
            </w:rPrChange>
          </w:rPr>
          <w:t>حد</w:t>
        </w:r>
        <w:r w:rsidRPr="009667A9">
          <w:rPr>
            <w:rFonts w:ascii="Times New Roman" w:hAnsi="Times New Roman"/>
            <w:rtl/>
            <w:rPrChange w:id="381" w:author="Mohsen Jafarinejad" w:date="2019-05-12T10:51:00Z">
              <w:rPr>
                <w:rtl/>
              </w:rPr>
            </w:rPrChange>
          </w:rPr>
          <w:t xml:space="preserve"> </w:t>
        </w:r>
        <w:r w:rsidRPr="009667A9">
          <w:rPr>
            <w:rFonts w:ascii="Times New Roman" w:hAnsi="Times New Roman" w:hint="cs"/>
            <w:rtl/>
            <w:rPrChange w:id="382" w:author="Mohsen Jafarinejad" w:date="2019-05-12T10:51:00Z">
              <w:rPr>
                <w:rFonts w:hint="cs"/>
                <w:rtl/>
              </w:rPr>
            </w:rPrChange>
          </w:rPr>
          <w:t>واسط</w:t>
        </w:r>
        <w:r w:rsidRPr="009667A9">
          <w:rPr>
            <w:rFonts w:ascii="Times New Roman" w:hAnsi="Times New Roman"/>
            <w:rtl/>
            <w:rPrChange w:id="383" w:author="Mohsen Jafarinejad" w:date="2019-05-12T10:51:00Z">
              <w:rPr>
                <w:rtl/>
              </w:rPr>
            </w:rPrChange>
          </w:rPr>
          <w:t xml:space="preserve"> </w:t>
        </w:r>
        <w:r w:rsidRPr="009667A9">
          <w:rPr>
            <w:rFonts w:ascii="Times New Roman" w:hAnsi="Times New Roman" w:hint="cs"/>
            <w:rtl/>
            <w:rPrChange w:id="384" w:author="Mohsen Jafarinejad" w:date="2019-05-12T10:51:00Z">
              <w:rPr>
                <w:rFonts w:hint="cs"/>
                <w:rtl/>
              </w:rPr>
            </w:rPrChange>
          </w:rPr>
          <w:t>اکسیداسون</w:t>
        </w:r>
        <w:r w:rsidRPr="009667A9">
          <w:rPr>
            <w:rFonts w:ascii="Times New Roman" w:hAnsi="Times New Roman"/>
            <w:rtl/>
            <w:rPrChange w:id="385" w:author="Mohsen Jafarinejad" w:date="2019-05-12T10:51:00Z">
              <w:rPr>
                <w:rtl/>
              </w:rPr>
            </w:rPrChange>
          </w:rPr>
          <w:t xml:space="preserve"> </w:t>
        </w:r>
        <w:r w:rsidRPr="009667A9">
          <w:rPr>
            <w:rFonts w:ascii="Times New Roman" w:hAnsi="Times New Roman" w:hint="cs"/>
            <w:rtl/>
            <w:rPrChange w:id="386" w:author="Mohsen Jafarinejad" w:date="2019-05-12T10:51:00Z">
              <w:rPr>
                <w:rFonts w:hint="cs"/>
                <w:rtl/>
              </w:rPr>
            </w:rPrChange>
          </w:rPr>
          <w:t>و</w:t>
        </w:r>
        <w:r w:rsidRPr="009667A9">
          <w:rPr>
            <w:rFonts w:ascii="Times New Roman" w:hAnsi="Times New Roman"/>
            <w:rtl/>
            <w:rPrChange w:id="387" w:author="Mohsen Jafarinejad" w:date="2019-05-12T10:51:00Z">
              <w:rPr>
                <w:rtl/>
              </w:rPr>
            </w:rPrChange>
          </w:rPr>
          <w:t xml:space="preserve"> </w:t>
        </w:r>
        <w:r w:rsidRPr="009667A9">
          <w:rPr>
            <w:rFonts w:ascii="Times New Roman" w:hAnsi="Times New Roman" w:hint="cs"/>
            <w:rtl/>
            <w:rPrChange w:id="388" w:author="Mohsen Jafarinejad" w:date="2019-05-12T10:51:00Z">
              <w:rPr>
                <w:rFonts w:hint="cs"/>
                <w:rtl/>
              </w:rPr>
            </w:rPrChange>
          </w:rPr>
          <w:t>احیا</w:t>
        </w:r>
        <w:r w:rsidRPr="009667A9">
          <w:rPr>
            <w:rFonts w:ascii="Times New Roman" w:hAnsi="Times New Roman"/>
            <w:rPrChange w:id="389" w:author="Mohsen Jafarinejad" w:date="2019-05-12T10:51:00Z">
              <w:rPr/>
            </w:rPrChange>
          </w:rPr>
          <w:tab/>
        </w:r>
      </w:ins>
      <w:ins w:id="390" w:author="Mohsen Jafarinejad" w:date="2019-05-12T11:04:00Z">
        <w:r w:rsidR="00974A00">
          <w:rPr>
            <w:rFonts w:ascii="Times New Roman" w:hAnsi="Times New Roman" w:hint="cs"/>
            <w:rtl/>
          </w:rPr>
          <w:t>17</w:t>
        </w:r>
      </w:ins>
    </w:p>
    <w:p w14:paraId="21CD4F04" w14:textId="5153D748" w:rsidR="009667A9" w:rsidRPr="009667A9" w:rsidRDefault="009667A9" w:rsidP="00C60693">
      <w:pPr>
        <w:pStyle w:val="TOC3"/>
        <w:rPr>
          <w:ins w:id="391" w:author="Mohsen Jafarinejad" w:date="2019-05-12T10:47:00Z"/>
          <w:rFonts w:ascii="Times New Roman" w:eastAsiaTheme="minorEastAsia" w:hAnsi="Times New Roman"/>
          <w:i w:val="0"/>
          <w:rPrChange w:id="392" w:author="Mohsen Jafarinejad" w:date="2019-05-12T10:51:00Z">
            <w:rPr>
              <w:ins w:id="393" w:author="Mohsen Jafarinejad" w:date="2019-05-12T10:47:00Z"/>
              <w:rFonts w:eastAsiaTheme="minorEastAsia" w:cstheme="minorBidi"/>
            </w:rPr>
          </w:rPrChange>
        </w:rPr>
      </w:pPr>
      <w:ins w:id="394" w:author="Mohsen Jafarinejad" w:date="2019-05-12T10:47:00Z">
        <w:r w:rsidRPr="009667A9">
          <w:rPr>
            <w:rFonts w:ascii="Times New Roman" w:hAnsi="Times New Roman"/>
            <w:rtl/>
            <w:rPrChange w:id="395" w:author="Mohsen Jafarinejad" w:date="2019-05-12T10:51:00Z">
              <w:rPr>
                <w:rtl/>
              </w:rPr>
            </w:rPrChange>
          </w:rPr>
          <w:t xml:space="preserve">1-6-5 </w:t>
        </w:r>
        <w:r w:rsidRPr="009667A9">
          <w:rPr>
            <w:rFonts w:ascii="Times New Roman" w:hAnsi="Times New Roman" w:hint="cs"/>
            <w:rtl/>
            <w:rPrChange w:id="396" w:author="Mohsen Jafarinejad" w:date="2019-05-12T10:51:00Z">
              <w:rPr>
                <w:rFonts w:hint="cs"/>
                <w:rtl/>
              </w:rPr>
            </w:rPrChange>
          </w:rPr>
          <w:t>مخزن</w:t>
        </w:r>
        <w:r w:rsidRPr="009667A9">
          <w:rPr>
            <w:rFonts w:ascii="Times New Roman" w:hAnsi="Times New Roman"/>
            <w:rtl/>
            <w:rPrChange w:id="397" w:author="Mohsen Jafarinejad" w:date="2019-05-12T10:51:00Z">
              <w:rPr>
                <w:rtl/>
              </w:rPr>
            </w:rPrChange>
          </w:rPr>
          <w:t xml:space="preserve"> </w:t>
        </w:r>
        <w:r w:rsidRPr="009667A9">
          <w:rPr>
            <w:rFonts w:ascii="Times New Roman" w:hAnsi="Times New Roman" w:hint="cs"/>
            <w:rtl/>
            <w:rPrChange w:id="398" w:author="Mohsen Jafarinejad" w:date="2019-05-12T10:51:00Z">
              <w:rPr>
                <w:rFonts w:hint="cs"/>
                <w:rtl/>
              </w:rPr>
            </w:rPrChange>
          </w:rPr>
          <w:t>کاتد</w:t>
        </w:r>
        <w:r w:rsidRPr="009667A9">
          <w:rPr>
            <w:rFonts w:ascii="Times New Roman" w:hAnsi="Times New Roman"/>
            <w:rPrChange w:id="399" w:author="Mohsen Jafarinejad" w:date="2019-05-12T10:51:00Z">
              <w:rPr/>
            </w:rPrChange>
          </w:rPr>
          <w:tab/>
        </w:r>
      </w:ins>
      <w:ins w:id="400" w:author="Mohsen Jafarinejad" w:date="2019-05-12T11:04:00Z">
        <w:r w:rsidR="00974A00">
          <w:rPr>
            <w:rFonts w:ascii="Times New Roman" w:hAnsi="Times New Roman" w:hint="cs"/>
            <w:rtl/>
          </w:rPr>
          <w:t>18</w:t>
        </w:r>
      </w:ins>
    </w:p>
    <w:p w14:paraId="5C5D009A" w14:textId="6944A4A5" w:rsidR="009667A9" w:rsidRPr="009667A9" w:rsidRDefault="009667A9" w:rsidP="00695D04">
      <w:pPr>
        <w:pStyle w:val="TOC3"/>
        <w:rPr>
          <w:ins w:id="401" w:author="Mohsen Jafarinejad" w:date="2019-05-12T10:47:00Z"/>
          <w:rFonts w:ascii="Times New Roman" w:eastAsiaTheme="minorEastAsia" w:hAnsi="Times New Roman"/>
          <w:i w:val="0"/>
          <w:rPrChange w:id="402" w:author="Mohsen Jafarinejad" w:date="2019-05-12T10:51:00Z">
            <w:rPr>
              <w:ins w:id="403" w:author="Mohsen Jafarinejad" w:date="2019-05-12T10:47:00Z"/>
              <w:rFonts w:eastAsiaTheme="minorEastAsia" w:cstheme="minorBidi"/>
            </w:rPr>
          </w:rPrChange>
        </w:rPr>
      </w:pPr>
      <w:ins w:id="404" w:author="Mohsen Jafarinejad" w:date="2019-05-12T10:47:00Z">
        <w:r w:rsidRPr="009667A9">
          <w:rPr>
            <w:rFonts w:ascii="Times New Roman" w:hAnsi="Times New Roman"/>
            <w:rtl/>
            <w:rPrChange w:id="405" w:author="Mohsen Jafarinejad" w:date="2019-05-12T10:51:00Z">
              <w:rPr>
                <w:rtl/>
              </w:rPr>
            </w:rPrChange>
          </w:rPr>
          <w:t xml:space="preserve">1-6-6 </w:t>
        </w:r>
        <w:r w:rsidRPr="009667A9">
          <w:rPr>
            <w:rFonts w:ascii="Times New Roman" w:hAnsi="Times New Roman" w:hint="cs"/>
            <w:rtl/>
            <w:rPrChange w:id="406" w:author="Mohsen Jafarinejad" w:date="2019-05-12T10:51:00Z">
              <w:rPr>
                <w:rFonts w:hint="cs"/>
                <w:rtl/>
              </w:rPr>
            </w:rPrChange>
          </w:rPr>
          <w:t>غشای</w:t>
        </w:r>
        <w:r w:rsidRPr="009667A9">
          <w:rPr>
            <w:rFonts w:ascii="Times New Roman" w:hAnsi="Times New Roman"/>
            <w:rtl/>
            <w:rPrChange w:id="407" w:author="Mohsen Jafarinejad" w:date="2019-05-12T10:51:00Z">
              <w:rPr>
                <w:rtl/>
              </w:rPr>
            </w:rPrChange>
          </w:rPr>
          <w:t xml:space="preserve"> </w:t>
        </w:r>
        <w:r w:rsidRPr="009667A9">
          <w:rPr>
            <w:rFonts w:ascii="Times New Roman" w:hAnsi="Times New Roman" w:hint="cs"/>
            <w:rtl/>
            <w:rPrChange w:id="408" w:author="Mohsen Jafarinejad" w:date="2019-05-12T10:51:00Z">
              <w:rPr>
                <w:rFonts w:hint="cs"/>
                <w:rtl/>
              </w:rPr>
            </w:rPrChange>
          </w:rPr>
          <w:t>عبوردهنده</w:t>
        </w:r>
        <w:r w:rsidRPr="009667A9">
          <w:rPr>
            <w:rFonts w:ascii="Times New Roman" w:hAnsi="Times New Roman"/>
            <w:rtl/>
            <w:rPrChange w:id="409" w:author="Mohsen Jafarinejad" w:date="2019-05-12T10:51:00Z">
              <w:rPr>
                <w:rtl/>
              </w:rPr>
            </w:rPrChange>
          </w:rPr>
          <w:t xml:space="preserve"> </w:t>
        </w:r>
        <w:r w:rsidRPr="009667A9">
          <w:rPr>
            <w:rFonts w:ascii="Times New Roman" w:hAnsi="Times New Roman" w:hint="cs"/>
            <w:rtl/>
            <w:rPrChange w:id="410" w:author="Mohsen Jafarinejad" w:date="2019-05-12T10:51:00Z">
              <w:rPr>
                <w:rFonts w:hint="cs"/>
                <w:rtl/>
              </w:rPr>
            </w:rPrChange>
          </w:rPr>
          <w:t>پروتون</w:t>
        </w:r>
        <w:r w:rsidRPr="009667A9">
          <w:rPr>
            <w:rFonts w:ascii="Times New Roman" w:hAnsi="Times New Roman"/>
            <w:rPrChange w:id="411" w:author="Mohsen Jafarinejad" w:date="2019-05-12T10:51:00Z">
              <w:rPr/>
            </w:rPrChange>
          </w:rPr>
          <w:tab/>
        </w:r>
      </w:ins>
      <w:ins w:id="412" w:author="Mohsen Jafarinejad" w:date="2019-05-12T11:04:00Z">
        <w:r w:rsidR="00974A00">
          <w:rPr>
            <w:rFonts w:ascii="Times New Roman" w:hAnsi="Times New Roman" w:hint="cs"/>
            <w:rtl/>
          </w:rPr>
          <w:t>18</w:t>
        </w:r>
      </w:ins>
    </w:p>
    <w:p w14:paraId="76ECFDF7" w14:textId="1AB1FDE6" w:rsidR="009667A9" w:rsidRPr="009667A9" w:rsidRDefault="009667A9">
      <w:pPr>
        <w:pStyle w:val="TOC2"/>
        <w:tabs>
          <w:tab w:val="right" w:leader="dot" w:pos="8827"/>
        </w:tabs>
        <w:bidi/>
        <w:rPr>
          <w:ins w:id="413" w:author="Mohsen Jafarinejad" w:date="2019-05-12T10:47:00Z"/>
          <w:rFonts w:ascii="Times New Roman" w:eastAsiaTheme="minorEastAsia" w:hAnsi="Times New Roman" w:cs="B Nazanin"/>
          <w:b w:val="0"/>
          <w:bCs w:val="0"/>
          <w:noProof/>
          <w:szCs w:val="22"/>
          <w:rPrChange w:id="414" w:author="Mohsen Jafarinejad" w:date="2019-05-12T10:51:00Z">
            <w:rPr>
              <w:ins w:id="415" w:author="Mohsen Jafarinejad" w:date="2019-05-12T10:47:00Z"/>
              <w:rFonts w:eastAsiaTheme="minorEastAsia" w:cstheme="minorBidi"/>
              <w:b w:val="0"/>
              <w:bCs w:val="0"/>
              <w:noProof/>
              <w:szCs w:val="22"/>
            </w:rPr>
          </w:rPrChange>
        </w:rPr>
        <w:pPrChange w:id="416" w:author="Mohsen Jafarinejad" w:date="2019-05-12T11:04:00Z">
          <w:pPr>
            <w:pStyle w:val="TOC2"/>
            <w:tabs>
              <w:tab w:val="right" w:leader="dot" w:pos="8827"/>
            </w:tabs>
          </w:pPr>
        </w:pPrChange>
      </w:pPr>
      <w:ins w:id="417" w:author="Mohsen Jafarinejad" w:date="2019-05-12T10:47:00Z">
        <w:r w:rsidRPr="009667A9">
          <w:rPr>
            <w:rFonts w:ascii="Times New Roman" w:hAnsi="Times New Roman" w:cs="B Nazanin"/>
            <w:b w:val="0"/>
            <w:bCs w:val="0"/>
            <w:noProof/>
            <w:rtl/>
            <w:rPrChange w:id="418" w:author="Mohsen Jafarinejad" w:date="2019-05-12T10:51:00Z">
              <w:rPr>
                <w:rFonts w:cs="Times New Roman"/>
                <w:noProof/>
                <w:rtl/>
              </w:rPr>
            </w:rPrChange>
          </w:rPr>
          <w:t xml:space="preserve">1-7 </w:t>
        </w:r>
        <w:r w:rsidRPr="009667A9">
          <w:rPr>
            <w:rFonts w:ascii="Times New Roman" w:hAnsi="Times New Roman" w:cs="B Nazanin" w:hint="cs"/>
            <w:b w:val="0"/>
            <w:bCs w:val="0"/>
            <w:noProof/>
            <w:rtl/>
            <w:rPrChange w:id="419" w:author="Mohsen Jafarinejad" w:date="2019-05-12T10:51:00Z">
              <w:rPr>
                <w:rFonts w:cs="Times New Roman" w:hint="cs"/>
                <w:noProof/>
                <w:rtl/>
              </w:rPr>
            </w:rPrChange>
          </w:rPr>
          <w:t>پیل</w:t>
        </w:r>
        <w:r w:rsidRPr="009667A9">
          <w:rPr>
            <w:rFonts w:ascii="Times New Roman" w:hAnsi="Times New Roman" w:cs="B Nazanin"/>
            <w:b w:val="0"/>
            <w:bCs w:val="0"/>
            <w:noProof/>
            <w:rtl/>
            <w:rPrChange w:id="420"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421" w:author="Mohsen Jafarinejad" w:date="2019-05-12T10:51:00Z">
              <w:rPr>
                <w:rFonts w:cs="Times New Roman" w:hint="cs"/>
                <w:noProof/>
                <w:rtl/>
              </w:rPr>
            </w:rPrChange>
          </w:rPr>
          <w:t>سوختی</w:t>
        </w:r>
        <w:r w:rsidRPr="009667A9">
          <w:rPr>
            <w:rFonts w:ascii="Times New Roman" w:hAnsi="Times New Roman" w:cs="B Nazanin"/>
            <w:b w:val="0"/>
            <w:bCs w:val="0"/>
            <w:noProof/>
            <w:rtl/>
            <w:rPrChange w:id="422"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423" w:author="Mohsen Jafarinejad" w:date="2019-05-12T10:51:00Z">
              <w:rPr>
                <w:rFonts w:cs="Times New Roman" w:hint="cs"/>
                <w:noProof/>
                <w:rtl/>
              </w:rPr>
            </w:rPrChange>
          </w:rPr>
          <w:t>دو</w:t>
        </w:r>
        <w:r w:rsidRPr="009667A9">
          <w:rPr>
            <w:rFonts w:ascii="Times New Roman" w:hAnsi="Times New Roman" w:cs="B Nazanin"/>
            <w:b w:val="0"/>
            <w:bCs w:val="0"/>
            <w:noProof/>
            <w:rtl/>
            <w:rPrChange w:id="424"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425" w:author="Mohsen Jafarinejad" w:date="2019-05-12T10:51:00Z">
              <w:rPr>
                <w:rFonts w:cs="Times New Roman" w:hint="cs"/>
                <w:noProof/>
                <w:rtl/>
              </w:rPr>
            </w:rPrChange>
          </w:rPr>
          <w:t>مخزنی</w:t>
        </w:r>
        <w:r w:rsidRPr="009667A9">
          <w:rPr>
            <w:rFonts w:ascii="Times New Roman" w:hAnsi="Times New Roman" w:cs="B Nazanin"/>
            <w:b w:val="0"/>
            <w:bCs w:val="0"/>
            <w:noProof/>
            <w:rtl/>
            <w:rPrChange w:id="426"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427" w:author="Mohsen Jafarinejad" w:date="2019-05-12T10:51:00Z">
              <w:rPr>
                <w:rFonts w:cs="Times New Roman" w:hint="cs"/>
                <w:noProof/>
                <w:rtl/>
              </w:rPr>
            </w:rPrChange>
          </w:rPr>
          <w:t>و</w:t>
        </w:r>
        <w:r w:rsidRPr="009667A9">
          <w:rPr>
            <w:rFonts w:ascii="Times New Roman" w:hAnsi="Times New Roman" w:cs="B Nazanin"/>
            <w:b w:val="0"/>
            <w:bCs w:val="0"/>
            <w:noProof/>
            <w:rtl/>
            <w:rPrChange w:id="428"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429" w:author="Mohsen Jafarinejad" w:date="2019-05-12T10:51:00Z">
              <w:rPr>
                <w:rFonts w:cs="Times New Roman" w:hint="cs"/>
                <w:noProof/>
                <w:rtl/>
              </w:rPr>
            </w:rPrChange>
          </w:rPr>
          <w:t>یک</w:t>
        </w:r>
        <w:r w:rsidRPr="009667A9">
          <w:rPr>
            <w:rFonts w:ascii="Times New Roman" w:hAnsi="Times New Roman" w:cs="B Nazanin"/>
            <w:b w:val="0"/>
            <w:bCs w:val="0"/>
            <w:noProof/>
            <w:rtl/>
            <w:rPrChange w:id="430"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431" w:author="Mohsen Jafarinejad" w:date="2019-05-12T10:51:00Z">
              <w:rPr>
                <w:rFonts w:cs="Times New Roman" w:hint="cs"/>
                <w:noProof/>
                <w:rtl/>
              </w:rPr>
            </w:rPrChange>
          </w:rPr>
          <w:t>مخزنی</w:t>
        </w:r>
        <w:r w:rsidRPr="009667A9">
          <w:rPr>
            <w:rFonts w:ascii="Times New Roman" w:hAnsi="Times New Roman" w:cs="B Nazanin"/>
            <w:b w:val="0"/>
            <w:bCs w:val="0"/>
            <w:noProof/>
            <w:rPrChange w:id="432" w:author="Mohsen Jafarinejad" w:date="2019-05-12T10:51:00Z">
              <w:rPr>
                <w:noProof/>
              </w:rPr>
            </w:rPrChange>
          </w:rPr>
          <w:tab/>
        </w:r>
      </w:ins>
      <w:ins w:id="433" w:author="Mohsen Jafarinejad" w:date="2019-05-12T11:04:00Z">
        <w:r w:rsidR="00974A00">
          <w:rPr>
            <w:rFonts w:ascii="Times New Roman" w:hAnsi="Times New Roman" w:cs="B Nazanin" w:hint="cs"/>
            <w:b w:val="0"/>
            <w:bCs w:val="0"/>
            <w:noProof/>
            <w:rtl/>
          </w:rPr>
          <w:t>18</w:t>
        </w:r>
      </w:ins>
    </w:p>
    <w:p w14:paraId="7CD7EDC1" w14:textId="0E718DDD" w:rsidR="009667A9" w:rsidRPr="009667A9" w:rsidRDefault="009667A9">
      <w:pPr>
        <w:pStyle w:val="TOC2"/>
        <w:tabs>
          <w:tab w:val="right" w:leader="dot" w:pos="8827"/>
        </w:tabs>
        <w:bidi/>
        <w:rPr>
          <w:ins w:id="434" w:author="Mohsen Jafarinejad" w:date="2019-05-12T10:47:00Z"/>
          <w:rFonts w:ascii="Times New Roman" w:eastAsiaTheme="minorEastAsia" w:hAnsi="Times New Roman" w:cs="B Nazanin"/>
          <w:b w:val="0"/>
          <w:bCs w:val="0"/>
          <w:noProof/>
          <w:szCs w:val="22"/>
          <w:rPrChange w:id="435" w:author="Mohsen Jafarinejad" w:date="2019-05-12T10:51:00Z">
            <w:rPr>
              <w:ins w:id="436" w:author="Mohsen Jafarinejad" w:date="2019-05-12T10:47:00Z"/>
              <w:rFonts w:eastAsiaTheme="minorEastAsia" w:cstheme="minorBidi"/>
              <w:b w:val="0"/>
              <w:bCs w:val="0"/>
              <w:noProof/>
              <w:szCs w:val="22"/>
            </w:rPr>
          </w:rPrChange>
        </w:rPr>
        <w:pPrChange w:id="437" w:author="Mohsen Jafarinejad" w:date="2019-05-12T11:04:00Z">
          <w:pPr>
            <w:pStyle w:val="TOC2"/>
            <w:tabs>
              <w:tab w:val="right" w:leader="dot" w:pos="8827"/>
            </w:tabs>
          </w:pPr>
        </w:pPrChange>
      </w:pPr>
      <w:ins w:id="438" w:author="Mohsen Jafarinejad" w:date="2019-05-12T10:52:00Z">
        <w:r>
          <w:rPr>
            <w:rFonts w:ascii="Times New Roman" w:hAnsi="Times New Roman" w:cs="B Nazanin" w:hint="cs"/>
            <w:b w:val="0"/>
            <w:bCs w:val="0"/>
            <w:noProof/>
            <w:rtl/>
          </w:rPr>
          <w:t>1-8</w:t>
        </w:r>
      </w:ins>
      <w:ins w:id="439" w:author="Mohsen Jafarinejad" w:date="2019-05-12T10:47:00Z">
        <w:r w:rsidRPr="009667A9">
          <w:rPr>
            <w:rFonts w:ascii="Times New Roman" w:hAnsi="Times New Roman" w:cs="B Nazanin"/>
            <w:b w:val="0"/>
            <w:bCs w:val="0"/>
            <w:noProof/>
            <w:rtl/>
            <w:rPrChange w:id="440"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441" w:author="Mohsen Jafarinejad" w:date="2019-05-12T10:51:00Z">
              <w:rPr>
                <w:rFonts w:cs="Times New Roman" w:hint="cs"/>
                <w:noProof/>
                <w:rtl/>
              </w:rPr>
            </w:rPrChange>
          </w:rPr>
          <w:t>پیل‌های</w:t>
        </w:r>
        <w:r w:rsidRPr="009667A9">
          <w:rPr>
            <w:rFonts w:ascii="Times New Roman" w:hAnsi="Times New Roman" w:cs="B Nazanin"/>
            <w:b w:val="0"/>
            <w:bCs w:val="0"/>
            <w:noProof/>
            <w:rPrChange w:id="442" w:author="Mohsen Jafarinejad" w:date="2019-05-12T10:51:00Z">
              <w:rPr>
                <w:noProof/>
              </w:rPr>
            </w:rPrChange>
          </w:rPr>
          <w:t xml:space="preserve"> </w:t>
        </w:r>
        <w:r w:rsidRPr="009667A9">
          <w:rPr>
            <w:rFonts w:ascii="Times New Roman" w:hAnsi="Times New Roman" w:cs="B Nazanin"/>
            <w:b w:val="0"/>
            <w:bCs w:val="0"/>
            <w:noProof/>
            <w:rtl/>
            <w:rPrChange w:id="443" w:author="Mohsen Jafarinejad" w:date="2019-05-12T10:51:00Z">
              <w:rPr>
                <w:rFonts w:ascii="Tahoma" w:hAnsi="Tahoma" w:cs="Tahoma"/>
                <w:noProof/>
                <w:rtl/>
              </w:rPr>
            </w:rPrChange>
          </w:rPr>
          <w:t>سوختی</w:t>
        </w:r>
        <w:r w:rsidRPr="009667A9">
          <w:rPr>
            <w:rFonts w:ascii="Times New Roman" w:hAnsi="Times New Roman" w:cs="B Nazanin"/>
            <w:b w:val="0"/>
            <w:bCs w:val="0"/>
            <w:noProof/>
            <w:rPrChange w:id="444" w:author="Mohsen Jafarinejad" w:date="2019-05-12T10:51:00Z">
              <w:rPr>
                <w:noProof/>
              </w:rPr>
            </w:rPrChange>
          </w:rPr>
          <w:t xml:space="preserve"> </w:t>
        </w:r>
        <w:r w:rsidRPr="009667A9">
          <w:rPr>
            <w:rFonts w:ascii="Times New Roman" w:hAnsi="Times New Roman" w:cs="B Nazanin" w:hint="cs"/>
            <w:b w:val="0"/>
            <w:bCs w:val="0"/>
            <w:noProof/>
            <w:rtl/>
            <w:rPrChange w:id="445" w:author="Mohsen Jafarinejad" w:date="2019-05-12T10:51:00Z">
              <w:rPr>
                <w:rFonts w:ascii="Tahoma" w:hAnsi="Tahoma" w:cs="Tahoma" w:hint="cs"/>
                <w:noProof/>
                <w:rtl/>
              </w:rPr>
            </w:rPrChange>
          </w:rPr>
          <w:t>میکروبی</w:t>
        </w:r>
        <w:r w:rsidRPr="009667A9">
          <w:rPr>
            <w:rFonts w:ascii="Times New Roman" w:hAnsi="Times New Roman" w:cs="B Nazanin"/>
            <w:b w:val="0"/>
            <w:bCs w:val="0"/>
            <w:noProof/>
            <w:rPrChange w:id="446" w:author="Mohsen Jafarinejad" w:date="2019-05-12T10:51:00Z">
              <w:rPr>
                <w:noProof/>
              </w:rPr>
            </w:rPrChange>
          </w:rPr>
          <w:t xml:space="preserve"> </w:t>
        </w:r>
        <w:r w:rsidRPr="009667A9">
          <w:rPr>
            <w:rFonts w:ascii="Times New Roman" w:hAnsi="Times New Roman" w:cs="B Nazanin" w:hint="cs"/>
            <w:b w:val="0"/>
            <w:bCs w:val="0"/>
            <w:noProof/>
            <w:rtl/>
            <w:rPrChange w:id="447" w:author="Mohsen Jafarinejad" w:date="2019-05-12T10:51:00Z">
              <w:rPr>
                <w:rFonts w:ascii="Tahoma" w:hAnsi="Tahoma" w:cs="Tahoma" w:hint="cs"/>
                <w:noProof/>
                <w:rtl/>
              </w:rPr>
            </w:rPrChange>
          </w:rPr>
          <w:t>بدون</w:t>
        </w:r>
        <w:r w:rsidRPr="009667A9">
          <w:rPr>
            <w:rFonts w:ascii="Times New Roman" w:hAnsi="Times New Roman" w:cs="B Nazanin"/>
            <w:b w:val="0"/>
            <w:bCs w:val="0"/>
            <w:noProof/>
            <w:rPrChange w:id="448" w:author="Mohsen Jafarinejad" w:date="2019-05-12T10:51:00Z">
              <w:rPr>
                <w:noProof/>
              </w:rPr>
            </w:rPrChange>
          </w:rPr>
          <w:t xml:space="preserve"> </w:t>
        </w:r>
        <w:r w:rsidRPr="009667A9">
          <w:rPr>
            <w:rFonts w:ascii="Times New Roman" w:hAnsi="Times New Roman" w:cs="B Nazanin" w:hint="cs"/>
            <w:b w:val="0"/>
            <w:bCs w:val="0"/>
            <w:noProof/>
            <w:rtl/>
            <w:rPrChange w:id="449" w:author="Mohsen Jafarinejad" w:date="2019-05-12T10:51:00Z">
              <w:rPr>
                <w:rFonts w:ascii="Tahoma" w:hAnsi="Tahoma" w:cs="Tahoma" w:hint="cs"/>
                <w:noProof/>
                <w:rtl/>
              </w:rPr>
            </w:rPrChange>
          </w:rPr>
          <w:t>غشاء</w:t>
        </w:r>
        <w:r w:rsidRPr="009667A9">
          <w:rPr>
            <w:rFonts w:ascii="Times New Roman" w:hAnsi="Times New Roman" w:cs="B Nazanin"/>
            <w:b w:val="0"/>
            <w:bCs w:val="0"/>
            <w:noProof/>
            <w:rPrChange w:id="450" w:author="Mohsen Jafarinejad" w:date="2019-05-12T10:51:00Z">
              <w:rPr>
                <w:noProof/>
              </w:rPr>
            </w:rPrChange>
          </w:rPr>
          <w:tab/>
        </w:r>
      </w:ins>
      <w:ins w:id="451" w:author="Mohsen Jafarinejad" w:date="2019-05-12T11:04:00Z">
        <w:r w:rsidR="00974A00">
          <w:rPr>
            <w:rFonts w:ascii="Times New Roman" w:hAnsi="Times New Roman" w:cs="B Nazanin" w:hint="cs"/>
            <w:b w:val="0"/>
            <w:bCs w:val="0"/>
            <w:noProof/>
            <w:rtl/>
          </w:rPr>
          <w:t>18</w:t>
        </w:r>
      </w:ins>
    </w:p>
    <w:p w14:paraId="02C8FD14" w14:textId="4CC0B85B" w:rsidR="009667A9" w:rsidRPr="009667A9" w:rsidRDefault="009667A9">
      <w:pPr>
        <w:pStyle w:val="TOC2"/>
        <w:tabs>
          <w:tab w:val="right" w:leader="dot" w:pos="8827"/>
        </w:tabs>
        <w:bidi/>
        <w:rPr>
          <w:ins w:id="452" w:author="Mohsen Jafarinejad" w:date="2019-05-12T10:47:00Z"/>
          <w:rFonts w:ascii="Times New Roman" w:eastAsiaTheme="minorEastAsia" w:hAnsi="Times New Roman" w:cs="B Nazanin"/>
          <w:b w:val="0"/>
          <w:bCs w:val="0"/>
          <w:noProof/>
          <w:szCs w:val="22"/>
          <w:rPrChange w:id="453" w:author="Mohsen Jafarinejad" w:date="2019-05-12T10:51:00Z">
            <w:rPr>
              <w:ins w:id="454" w:author="Mohsen Jafarinejad" w:date="2019-05-12T10:47:00Z"/>
              <w:rFonts w:eastAsiaTheme="minorEastAsia" w:cstheme="minorBidi"/>
              <w:b w:val="0"/>
              <w:bCs w:val="0"/>
              <w:noProof/>
              <w:szCs w:val="22"/>
            </w:rPr>
          </w:rPrChange>
        </w:rPr>
        <w:pPrChange w:id="455" w:author="Mohsen Jafarinejad" w:date="2019-05-12T11:04:00Z">
          <w:pPr>
            <w:pStyle w:val="TOC2"/>
            <w:tabs>
              <w:tab w:val="right" w:leader="dot" w:pos="8827"/>
            </w:tabs>
          </w:pPr>
        </w:pPrChange>
      </w:pPr>
      <w:ins w:id="456" w:author="Mohsen Jafarinejad" w:date="2019-05-12T10:47:00Z">
        <w:r w:rsidRPr="009667A9">
          <w:rPr>
            <w:rFonts w:ascii="Times New Roman" w:hAnsi="Times New Roman" w:cs="B Nazanin"/>
            <w:b w:val="0"/>
            <w:bCs w:val="0"/>
            <w:noProof/>
            <w:rtl/>
            <w:rPrChange w:id="457" w:author="Mohsen Jafarinejad" w:date="2019-05-12T10:51:00Z">
              <w:rPr>
                <w:rFonts w:cs="Times New Roman"/>
                <w:noProof/>
                <w:rtl/>
              </w:rPr>
            </w:rPrChange>
          </w:rPr>
          <w:t xml:space="preserve">1-9 </w:t>
        </w:r>
        <w:r w:rsidRPr="009667A9">
          <w:rPr>
            <w:rFonts w:ascii="Times New Roman" w:hAnsi="Times New Roman" w:cs="B Nazanin" w:hint="cs"/>
            <w:b w:val="0"/>
            <w:bCs w:val="0"/>
            <w:noProof/>
            <w:rtl/>
            <w:rPrChange w:id="458" w:author="Mohsen Jafarinejad" w:date="2019-05-12T10:51:00Z">
              <w:rPr>
                <w:rFonts w:cs="Times New Roman" w:hint="cs"/>
                <w:noProof/>
                <w:rtl/>
              </w:rPr>
            </w:rPrChange>
          </w:rPr>
          <w:t>میکرواورگانیسم</w:t>
        </w:r>
        <w:r w:rsidRPr="009667A9">
          <w:rPr>
            <w:rFonts w:ascii="Times New Roman" w:hAnsi="Times New Roman" w:cs="B Nazanin"/>
            <w:b w:val="0"/>
            <w:bCs w:val="0"/>
            <w:noProof/>
            <w:rtl/>
            <w:rPrChange w:id="459"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460" w:author="Mohsen Jafarinejad" w:date="2019-05-12T10:51:00Z">
              <w:rPr>
                <w:rFonts w:cs="Times New Roman" w:hint="cs"/>
                <w:noProof/>
                <w:rtl/>
              </w:rPr>
            </w:rPrChange>
          </w:rPr>
          <w:t>ها</w:t>
        </w:r>
        <w:r w:rsidRPr="009667A9">
          <w:rPr>
            <w:rFonts w:ascii="Times New Roman" w:hAnsi="Times New Roman" w:cs="B Nazanin"/>
            <w:b w:val="0"/>
            <w:bCs w:val="0"/>
            <w:noProof/>
            <w:rtl/>
            <w:rPrChange w:id="461"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462" w:author="Mohsen Jafarinejad" w:date="2019-05-12T10:51:00Z">
              <w:rPr>
                <w:rFonts w:cs="Times New Roman" w:hint="cs"/>
                <w:noProof/>
                <w:rtl/>
              </w:rPr>
            </w:rPrChange>
          </w:rPr>
          <w:t>در</w:t>
        </w:r>
        <w:r w:rsidRPr="009667A9">
          <w:rPr>
            <w:rFonts w:ascii="Times New Roman" w:hAnsi="Times New Roman" w:cs="B Nazanin"/>
            <w:b w:val="0"/>
            <w:bCs w:val="0"/>
            <w:noProof/>
            <w:rtl/>
            <w:rPrChange w:id="463"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464" w:author="Mohsen Jafarinejad" w:date="2019-05-12T10:51:00Z">
              <w:rPr>
                <w:rFonts w:cs="Times New Roman" w:hint="cs"/>
                <w:noProof/>
                <w:rtl/>
              </w:rPr>
            </w:rPrChange>
          </w:rPr>
          <w:t>پیل</w:t>
        </w:r>
        <w:r w:rsidRPr="009667A9">
          <w:rPr>
            <w:rFonts w:ascii="Times New Roman" w:hAnsi="Times New Roman" w:cs="B Nazanin"/>
            <w:b w:val="0"/>
            <w:bCs w:val="0"/>
            <w:noProof/>
            <w:rtl/>
            <w:rPrChange w:id="465"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466" w:author="Mohsen Jafarinejad" w:date="2019-05-12T10:51:00Z">
              <w:rPr>
                <w:rFonts w:cs="Times New Roman" w:hint="cs"/>
                <w:noProof/>
                <w:rtl/>
              </w:rPr>
            </w:rPrChange>
          </w:rPr>
          <w:t>سوختی</w:t>
        </w:r>
        <w:r w:rsidRPr="009667A9">
          <w:rPr>
            <w:rFonts w:ascii="Times New Roman" w:hAnsi="Times New Roman" w:cs="B Nazanin"/>
            <w:b w:val="0"/>
            <w:bCs w:val="0"/>
            <w:noProof/>
            <w:rtl/>
            <w:rPrChange w:id="467"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468" w:author="Mohsen Jafarinejad" w:date="2019-05-12T10:51:00Z">
              <w:rPr>
                <w:rFonts w:cs="Times New Roman" w:hint="cs"/>
                <w:noProof/>
                <w:rtl/>
              </w:rPr>
            </w:rPrChange>
          </w:rPr>
          <w:t>میکروبی</w:t>
        </w:r>
        <w:r w:rsidRPr="009667A9">
          <w:rPr>
            <w:rFonts w:ascii="Times New Roman" w:hAnsi="Times New Roman" w:cs="B Nazanin"/>
            <w:b w:val="0"/>
            <w:bCs w:val="0"/>
            <w:noProof/>
            <w:rPrChange w:id="469" w:author="Mohsen Jafarinejad" w:date="2019-05-12T10:51:00Z">
              <w:rPr>
                <w:noProof/>
              </w:rPr>
            </w:rPrChange>
          </w:rPr>
          <w:tab/>
        </w:r>
      </w:ins>
      <w:ins w:id="470" w:author="Mohsen Jafarinejad" w:date="2019-05-12T11:04:00Z">
        <w:r w:rsidR="00974A00">
          <w:rPr>
            <w:rFonts w:ascii="Times New Roman" w:hAnsi="Times New Roman" w:cs="B Nazanin" w:hint="cs"/>
            <w:b w:val="0"/>
            <w:bCs w:val="0"/>
            <w:noProof/>
            <w:rtl/>
          </w:rPr>
          <w:t>19</w:t>
        </w:r>
      </w:ins>
    </w:p>
    <w:p w14:paraId="73A19465" w14:textId="0D52F067" w:rsidR="009667A9" w:rsidRPr="009667A9" w:rsidRDefault="009667A9">
      <w:pPr>
        <w:pStyle w:val="TOC2"/>
        <w:tabs>
          <w:tab w:val="right" w:leader="dot" w:pos="8827"/>
        </w:tabs>
        <w:bidi/>
        <w:rPr>
          <w:ins w:id="471" w:author="Mohsen Jafarinejad" w:date="2019-05-12T10:47:00Z"/>
          <w:rFonts w:ascii="Times New Roman" w:eastAsiaTheme="minorEastAsia" w:hAnsi="Times New Roman" w:cs="B Nazanin"/>
          <w:b w:val="0"/>
          <w:bCs w:val="0"/>
          <w:noProof/>
          <w:szCs w:val="22"/>
          <w:rPrChange w:id="472" w:author="Mohsen Jafarinejad" w:date="2019-05-12T10:51:00Z">
            <w:rPr>
              <w:ins w:id="473" w:author="Mohsen Jafarinejad" w:date="2019-05-12T10:47:00Z"/>
              <w:rFonts w:eastAsiaTheme="minorEastAsia" w:cstheme="minorBidi"/>
              <w:b w:val="0"/>
              <w:bCs w:val="0"/>
              <w:noProof/>
              <w:szCs w:val="22"/>
            </w:rPr>
          </w:rPrChange>
        </w:rPr>
        <w:pPrChange w:id="474" w:author="Mohsen Jafarinejad" w:date="2019-05-12T11:04:00Z">
          <w:pPr>
            <w:pStyle w:val="TOC2"/>
            <w:tabs>
              <w:tab w:val="right" w:leader="dot" w:pos="8827"/>
            </w:tabs>
          </w:pPr>
        </w:pPrChange>
      </w:pPr>
      <w:ins w:id="475" w:author="Mohsen Jafarinejad" w:date="2019-05-12T10:47:00Z">
        <w:r w:rsidRPr="009667A9">
          <w:rPr>
            <w:rFonts w:ascii="Times New Roman" w:hAnsi="Times New Roman" w:cs="B Nazanin"/>
            <w:b w:val="0"/>
            <w:bCs w:val="0"/>
            <w:noProof/>
            <w:rtl/>
            <w:rPrChange w:id="476" w:author="Mohsen Jafarinejad" w:date="2019-05-12T10:51:00Z">
              <w:rPr>
                <w:rFonts w:cs="Times New Roman"/>
                <w:noProof/>
                <w:rtl/>
              </w:rPr>
            </w:rPrChange>
          </w:rPr>
          <w:t xml:space="preserve">1-10 </w:t>
        </w:r>
        <w:r w:rsidRPr="009667A9">
          <w:rPr>
            <w:rFonts w:ascii="Times New Roman" w:hAnsi="Times New Roman" w:cs="B Nazanin" w:hint="cs"/>
            <w:b w:val="0"/>
            <w:bCs w:val="0"/>
            <w:noProof/>
            <w:rtl/>
            <w:rPrChange w:id="477" w:author="Mohsen Jafarinejad" w:date="2019-05-12T10:51:00Z">
              <w:rPr>
                <w:rFonts w:cs="Times New Roman" w:hint="cs"/>
                <w:noProof/>
                <w:rtl/>
              </w:rPr>
            </w:rPrChange>
          </w:rPr>
          <w:t>برهم</w:t>
        </w:r>
        <w:r w:rsidRPr="009667A9">
          <w:rPr>
            <w:rFonts w:ascii="Times New Roman" w:hAnsi="Times New Roman" w:cs="B Nazanin"/>
            <w:b w:val="0"/>
            <w:bCs w:val="0"/>
            <w:noProof/>
            <w:rtl/>
            <w:rPrChange w:id="478"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479" w:author="Mohsen Jafarinejad" w:date="2019-05-12T10:51:00Z">
              <w:rPr>
                <w:rFonts w:cs="Times New Roman" w:hint="cs"/>
                <w:noProof/>
                <w:rtl/>
              </w:rPr>
            </w:rPrChange>
          </w:rPr>
          <w:t>کنش</w:t>
        </w:r>
        <w:r w:rsidRPr="009667A9">
          <w:rPr>
            <w:rFonts w:ascii="Times New Roman" w:hAnsi="Times New Roman" w:cs="B Nazanin"/>
            <w:b w:val="0"/>
            <w:bCs w:val="0"/>
            <w:noProof/>
            <w:rtl/>
            <w:rPrChange w:id="480"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481" w:author="Mohsen Jafarinejad" w:date="2019-05-12T10:51:00Z">
              <w:rPr>
                <w:rFonts w:cs="Times New Roman" w:hint="cs"/>
                <w:noProof/>
                <w:rtl/>
              </w:rPr>
            </w:rPrChange>
          </w:rPr>
          <w:t>بین</w:t>
        </w:r>
        <w:r w:rsidRPr="009667A9">
          <w:rPr>
            <w:rFonts w:ascii="Times New Roman" w:hAnsi="Times New Roman" w:cs="B Nazanin"/>
            <w:b w:val="0"/>
            <w:bCs w:val="0"/>
            <w:noProof/>
            <w:rtl/>
            <w:rPrChange w:id="482"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483" w:author="Mohsen Jafarinejad" w:date="2019-05-12T10:51:00Z">
              <w:rPr>
                <w:rFonts w:cs="Times New Roman" w:hint="cs"/>
                <w:noProof/>
                <w:rtl/>
              </w:rPr>
            </w:rPrChange>
          </w:rPr>
          <w:t>میکروب</w:t>
        </w:r>
        <w:r w:rsidRPr="009667A9">
          <w:rPr>
            <w:rFonts w:ascii="Times New Roman" w:hAnsi="Times New Roman" w:cs="B Nazanin"/>
            <w:b w:val="0"/>
            <w:bCs w:val="0"/>
            <w:noProof/>
            <w:rPrChange w:id="484" w:author="Mohsen Jafarinejad" w:date="2019-05-12T10:51:00Z">
              <w:rPr>
                <w:rFonts w:ascii="Arial" w:hAnsi="Arial" w:cs="Arial"/>
                <w:noProof/>
              </w:rPr>
            </w:rPrChange>
          </w:rPr>
          <w:t>‌</w:t>
        </w:r>
        <w:r w:rsidRPr="009667A9">
          <w:rPr>
            <w:rFonts w:ascii="Times New Roman" w:hAnsi="Times New Roman" w:cs="B Nazanin" w:hint="cs"/>
            <w:b w:val="0"/>
            <w:bCs w:val="0"/>
            <w:noProof/>
            <w:rtl/>
            <w:rPrChange w:id="485" w:author="Mohsen Jafarinejad" w:date="2019-05-12T10:51:00Z">
              <w:rPr>
                <w:rFonts w:ascii="Tahoma" w:hAnsi="Tahoma" w:cs="Tahoma" w:hint="cs"/>
                <w:noProof/>
                <w:rtl/>
              </w:rPr>
            </w:rPrChange>
          </w:rPr>
          <w:t>ها</w:t>
        </w:r>
        <w:r w:rsidRPr="009667A9">
          <w:rPr>
            <w:rFonts w:ascii="Times New Roman" w:hAnsi="Times New Roman" w:cs="B Nazanin"/>
            <w:b w:val="0"/>
            <w:bCs w:val="0"/>
            <w:noProof/>
            <w:rtl/>
            <w:rPrChange w:id="486" w:author="Mohsen Jafarinejad" w:date="2019-05-12T10:51:00Z">
              <w:rPr>
                <w:rFonts w:ascii="Tahoma" w:hAnsi="Tahoma" w:cs="Tahoma"/>
                <w:noProof/>
                <w:rtl/>
              </w:rPr>
            </w:rPrChange>
          </w:rPr>
          <w:t xml:space="preserve"> </w:t>
        </w:r>
        <w:r w:rsidRPr="009667A9">
          <w:rPr>
            <w:rFonts w:ascii="Times New Roman" w:hAnsi="Times New Roman" w:cs="B Nazanin" w:hint="cs"/>
            <w:b w:val="0"/>
            <w:bCs w:val="0"/>
            <w:noProof/>
            <w:rtl/>
            <w:rPrChange w:id="487" w:author="Mohsen Jafarinejad" w:date="2019-05-12T10:51:00Z">
              <w:rPr>
                <w:rFonts w:ascii="Tahoma" w:hAnsi="Tahoma" w:cs="Tahoma" w:hint="cs"/>
                <w:noProof/>
                <w:rtl/>
              </w:rPr>
            </w:rPrChange>
          </w:rPr>
          <w:t>والکترود</w:t>
        </w:r>
        <w:r w:rsidRPr="009667A9">
          <w:rPr>
            <w:rFonts w:ascii="Times New Roman" w:hAnsi="Times New Roman" w:cs="B Nazanin"/>
            <w:b w:val="0"/>
            <w:bCs w:val="0"/>
            <w:noProof/>
            <w:rtl/>
            <w:rPrChange w:id="488" w:author="Mohsen Jafarinejad" w:date="2019-05-12T10:51:00Z">
              <w:rPr>
                <w:rFonts w:ascii="Tahoma" w:hAnsi="Tahoma" w:cs="Tahoma"/>
                <w:noProof/>
                <w:rtl/>
              </w:rPr>
            </w:rPrChange>
          </w:rPr>
          <w:t xml:space="preserve"> </w:t>
        </w:r>
        <w:r w:rsidRPr="009667A9">
          <w:rPr>
            <w:rFonts w:ascii="Times New Roman" w:hAnsi="Times New Roman" w:cs="B Nazanin" w:hint="cs"/>
            <w:b w:val="0"/>
            <w:bCs w:val="0"/>
            <w:noProof/>
            <w:rtl/>
            <w:rPrChange w:id="489" w:author="Mohsen Jafarinejad" w:date="2019-05-12T10:51:00Z">
              <w:rPr>
                <w:rFonts w:ascii="Tahoma" w:hAnsi="Tahoma" w:cs="Tahoma" w:hint="cs"/>
                <w:noProof/>
                <w:rtl/>
              </w:rPr>
            </w:rPrChange>
          </w:rPr>
          <w:t>ها</w:t>
        </w:r>
        <w:r w:rsidRPr="009667A9">
          <w:rPr>
            <w:rFonts w:ascii="Times New Roman" w:hAnsi="Times New Roman" w:cs="B Nazanin"/>
            <w:b w:val="0"/>
            <w:bCs w:val="0"/>
            <w:noProof/>
            <w:rPrChange w:id="490" w:author="Mohsen Jafarinejad" w:date="2019-05-12T10:51:00Z">
              <w:rPr>
                <w:noProof/>
              </w:rPr>
            </w:rPrChange>
          </w:rPr>
          <w:tab/>
        </w:r>
      </w:ins>
      <w:ins w:id="491" w:author="Mohsen Jafarinejad" w:date="2019-05-12T11:04:00Z">
        <w:r w:rsidR="00974A00">
          <w:rPr>
            <w:rFonts w:ascii="Times New Roman" w:hAnsi="Times New Roman" w:cs="B Nazanin" w:hint="cs"/>
            <w:b w:val="0"/>
            <w:bCs w:val="0"/>
            <w:noProof/>
            <w:rtl/>
          </w:rPr>
          <w:t>21</w:t>
        </w:r>
      </w:ins>
    </w:p>
    <w:p w14:paraId="18C6E660" w14:textId="0091FD07" w:rsidR="009667A9" w:rsidRPr="009667A9" w:rsidRDefault="009667A9">
      <w:pPr>
        <w:pStyle w:val="TOC2"/>
        <w:tabs>
          <w:tab w:val="right" w:leader="dot" w:pos="8827"/>
        </w:tabs>
        <w:bidi/>
        <w:rPr>
          <w:ins w:id="492" w:author="Mohsen Jafarinejad" w:date="2019-05-12T10:47:00Z"/>
          <w:rFonts w:ascii="Times New Roman" w:eastAsiaTheme="minorEastAsia" w:hAnsi="Times New Roman" w:cs="B Nazanin"/>
          <w:b w:val="0"/>
          <w:bCs w:val="0"/>
          <w:noProof/>
          <w:szCs w:val="22"/>
          <w:rPrChange w:id="493" w:author="Mohsen Jafarinejad" w:date="2019-05-12T10:51:00Z">
            <w:rPr>
              <w:ins w:id="494" w:author="Mohsen Jafarinejad" w:date="2019-05-12T10:47:00Z"/>
              <w:rFonts w:eastAsiaTheme="minorEastAsia" w:cstheme="minorBidi"/>
              <w:b w:val="0"/>
              <w:bCs w:val="0"/>
              <w:noProof/>
              <w:szCs w:val="22"/>
            </w:rPr>
          </w:rPrChange>
        </w:rPr>
        <w:pPrChange w:id="495" w:author="Mohsen Jafarinejad" w:date="2019-05-12T11:04:00Z">
          <w:pPr>
            <w:pStyle w:val="TOC2"/>
            <w:tabs>
              <w:tab w:val="right" w:leader="dot" w:pos="8827"/>
            </w:tabs>
          </w:pPr>
        </w:pPrChange>
      </w:pPr>
      <w:ins w:id="496" w:author="Mohsen Jafarinejad" w:date="2019-05-12T10:47:00Z">
        <w:r w:rsidRPr="009667A9">
          <w:rPr>
            <w:rFonts w:ascii="Times New Roman" w:hAnsi="Times New Roman" w:cs="B Nazanin"/>
            <w:b w:val="0"/>
            <w:bCs w:val="0"/>
            <w:noProof/>
            <w:rtl/>
            <w:rPrChange w:id="497" w:author="Mohsen Jafarinejad" w:date="2019-05-12T10:51:00Z">
              <w:rPr>
                <w:rFonts w:cs="Times New Roman"/>
                <w:noProof/>
                <w:rtl/>
              </w:rPr>
            </w:rPrChange>
          </w:rPr>
          <w:t xml:space="preserve">1-11 </w:t>
        </w:r>
        <w:r w:rsidRPr="009667A9">
          <w:rPr>
            <w:rFonts w:ascii="Times New Roman" w:hAnsi="Times New Roman" w:cs="B Nazanin" w:hint="cs"/>
            <w:b w:val="0"/>
            <w:bCs w:val="0"/>
            <w:noProof/>
            <w:rtl/>
            <w:rPrChange w:id="498" w:author="Mohsen Jafarinejad" w:date="2019-05-12T10:51:00Z">
              <w:rPr>
                <w:rFonts w:cs="Times New Roman" w:hint="cs"/>
                <w:noProof/>
                <w:rtl/>
              </w:rPr>
            </w:rPrChange>
          </w:rPr>
          <w:t>ممانعت</w:t>
        </w:r>
        <w:r w:rsidRPr="009667A9">
          <w:rPr>
            <w:rFonts w:ascii="Times New Roman" w:hAnsi="Times New Roman" w:cs="B Nazanin"/>
            <w:b w:val="0"/>
            <w:bCs w:val="0"/>
            <w:noProof/>
            <w:rtl/>
            <w:rPrChange w:id="499"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500" w:author="Mohsen Jafarinejad" w:date="2019-05-12T10:51:00Z">
              <w:rPr>
                <w:rFonts w:cs="Times New Roman" w:hint="cs"/>
                <w:noProof/>
                <w:rtl/>
              </w:rPr>
            </w:rPrChange>
          </w:rPr>
          <w:t>پروتونی</w:t>
        </w:r>
        <w:r w:rsidRPr="009667A9">
          <w:rPr>
            <w:rFonts w:ascii="Times New Roman" w:hAnsi="Times New Roman" w:cs="B Nazanin"/>
            <w:b w:val="0"/>
            <w:bCs w:val="0"/>
            <w:noProof/>
            <w:rtl/>
            <w:rPrChange w:id="501"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502" w:author="Mohsen Jafarinejad" w:date="2019-05-12T10:51:00Z">
              <w:rPr>
                <w:rFonts w:cs="Times New Roman" w:hint="cs"/>
                <w:noProof/>
                <w:rtl/>
              </w:rPr>
            </w:rPrChange>
          </w:rPr>
          <w:t>در</w:t>
        </w:r>
        <w:r w:rsidRPr="009667A9">
          <w:rPr>
            <w:rFonts w:ascii="Times New Roman" w:hAnsi="Times New Roman" w:cs="B Nazanin"/>
            <w:b w:val="0"/>
            <w:bCs w:val="0"/>
            <w:noProof/>
            <w:rtl/>
            <w:rPrChange w:id="503"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504" w:author="Mohsen Jafarinejad" w:date="2019-05-12T10:51:00Z">
              <w:rPr>
                <w:rFonts w:cs="Times New Roman" w:hint="cs"/>
                <w:noProof/>
                <w:rtl/>
              </w:rPr>
            </w:rPrChange>
          </w:rPr>
          <w:t>بیوفیلم</w:t>
        </w:r>
        <w:r w:rsidRPr="009667A9">
          <w:rPr>
            <w:rFonts w:ascii="Times New Roman" w:hAnsi="Times New Roman" w:cs="B Nazanin"/>
            <w:b w:val="0"/>
            <w:bCs w:val="0"/>
            <w:noProof/>
            <w:rtl/>
            <w:rPrChange w:id="505"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506" w:author="Mohsen Jafarinejad" w:date="2019-05-12T10:51:00Z">
              <w:rPr>
                <w:rFonts w:cs="Times New Roman" w:hint="cs"/>
                <w:noProof/>
                <w:rtl/>
              </w:rPr>
            </w:rPrChange>
          </w:rPr>
          <w:t>پیل</w:t>
        </w:r>
        <w:r w:rsidRPr="009667A9">
          <w:rPr>
            <w:rFonts w:ascii="Times New Roman" w:hAnsi="Times New Roman" w:cs="B Nazanin"/>
            <w:b w:val="0"/>
            <w:bCs w:val="0"/>
            <w:noProof/>
            <w:rtl/>
            <w:rPrChange w:id="507"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508" w:author="Mohsen Jafarinejad" w:date="2019-05-12T10:51:00Z">
              <w:rPr>
                <w:rFonts w:cs="Times New Roman" w:hint="cs"/>
                <w:noProof/>
                <w:rtl/>
              </w:rPr>
            </w:rPrChange>
          </w:rPr>
          <w:t>سوختی</w:t>
        </w:r>
        <w:r w:rsidRPr="009667A9">
          <w:rPr>
            <w:rFonts w:ascii="Times New Roman" w:hAnsi="Times New Roman" w:cs="B Nazanin"/>
            <w:b w:val="0"/>
            <w:bCs w:val="0"/>
            <w:noProof/>
            <w:rtl/>
            <w:rPrChange w:id="509"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510" w:author="Mohsen Jafarinejad" w:date="2019-05-12T10:51:00Z">
              <w:rPr>
                <w:rFonts w:cs="Times New Roman" w:hint="cs"/>
                <w:noProof/>
                <w:rtl/>
              </w:rPr>
            </w:rPrChange>
          </w:rPr>
          <w:t>میکروبی</w:t>
        </w:r>
        <w:r w:rsidRPr="009667A9">
          <w:rPr>
            <w:rFonts w:ascii="Times New Roman" w:hAnsi="Times New Roman" w:cs="B Nazanin"/>
            <w:b w:val="0"/>
            <w:bCs w:val="0"/>
            <w:noProof/>
            <w:rPrChange w:id="511" w:author="Mohsen Jafarinejad" w:date="2019-05-12T10:51:00Z">
              <w:rPr>
                <w:noProof/>
              </w:rPr>
            </w:rPrChange>
          </w:rPr>
          <w:tab/>
        </w:r>
      </w:ins>
      <w:ins w:id="512" w:author="Mohsen Jafarinejad" w:date="2019-05-12T11:04:00Z">
        <w:r w:rsidR="00974A00">
          <w:rPr>
            <w:rFonts w:ascii="Times New Roman" w:hAnsi="Times New Roman" w:cs="B Nazanin" w:hint="cs"/>
            <w:b w:val="0"/>
            <w:bCs w:val="0"/>
            <w:noProof/>
            <w:rtl/>
          </w:rPr>
          <w:t>24</w:t>
        </w:r>
      </w:ins>
    </w:p>
    <w:p w14:paraId="2180A8B3" w14:textId="3E8FC780" w:rsidR="009667A9" w:rsidRPr="009667A9" w:rsidRDefault="009667A9">
      <w:pPr>
        <w:pStyle w:val="TOC2"/>
        <w:tabs>
          <w:tab w:val="right" w:leader="dot" w:pos="8827"/>
        </w:tabs>
        <w:bidi/>
        <w:rPr>
          <w:ins w:id="513" w:author="Mohsen Jafarinejad" w:date="2019-05-12T10:47:00Z"/>
          <w:rFonts w:ascii="Times New Roman" w:eastAsiaTheme="minorEastAsia" w:hAnsi="Times New Roman" w:cs="B Nazanin"/>
          <w:b w:val="0"/>
          <w:bCs w:val="0"/>
          <w:noProof/>
          <w:szCs w:val="22"/>
          <w:rPrChange w:id="514" w:author="Mohsen Jafarinejad" w:date="2019-05-12T10:51:00Z">
            <w:rPr>
              <w:ins w:id="515" w:author="Mohsen Jafarinejad" w:date="2019-05-12T10:47:00Z"/>
              <w:rFonts w:eastAsiaTheme="minorEastAsia" w:cstheme="minorBidi"/>
              <w:b w:val="0"/>
              <w:bCs w:val="0"/>
              <w:noProof/>
              <w:szCs w:val="22"/>
            </w:rPr>
          </w:rPrChange>
        </w:rPr>
        <w:pPrChange w:id="516" w:author="Mohsen Jafarinejad" w:date="2019-05-12T11:03:00Z">
          <w:pPr>
            <w:pStyle w:val="TOC2"/>
            <w:tabs>
              <w:tab w:val="right" w:leader="dot" w:pos="8827"/>
            </w:tabs>
          </w:pPr>
        </w:pPrChange>
      </w:pPr>
      <w:ins w:id="517" w:author="Mohsen Jafarinejad" w:date="2019-05-12T10:47:00Z">
        <w:r w:rsidRPr="009667A9">
          <w:rPr>
            <w:rFonts w:ascii="Times New Roman" w:hAnsi="Times New Roman" w:cs="B Nazanin"/>
            <w:b w:val="0"/>
            <w:bCs w:val="0"/>
            <w:noProof/>
            <w:rtl/>
            <w:rPrChange w:id="518" w:author="Mohsen Jafarinejad" w:date="2019-05-12T10:51:00Z">
              <w:rPr>
                <w:rFonts w:cs="Times New Roman"/>
                <w:noProof/>
                <w:rtl/>
              </w:rPr>
            </w:rPrChange>
          </w:rPr>
          <w:t xml:space="preserve">1-12 </w:t>
        </w:r>
        <w:r w:rsidRPr="009667A9">
          <w:rPr>
            <w:rFonts w:ascii="Times New Roman" w:hAnsi="Times New Roman" w:cs="B Nazanin" w:hint="cs"/>
            <w:b w:val="0"/>
            <w:bCs w:val="0"/>
            <w:noProof/>
            <w:rtl/>
            <w:rPrChange w:id="519" w:author="Mohsen Jafarinejad" w:date="2019-05-12T10:51:00Z">
              <w:rPr>
                <w:rFonts w:cs="Times New Roman" w:hint="cs"/>
                <w:noProof/>
                <w:rtl/>
              </w:rPr>
            </w:rPrChange>
          </w:rPr>
          <w:t>برهمکنش</w:t>
        </w:r>
        <w:r w:rsidRPr="009667A9">
          <w:rPr>
            <w:rFonts w:ascii="Times New Roman" w:hAnsi="Times New Roman" w:cs="B Nazanin"/>
            <w:b w:val="0"/>
            <w:bCs w:val="0"/>
            <w:noProof/>
            <w:rtl/>
            <w:rPrChange w:id="520"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521" w:author="Mohsen Jafarinejad" w:date="2019-05-12T10:51:00Z">
              <w:rPr>
                <w:rFonts w:cs="Times New Roman" w:hint="cs"/>
                <w:noProof/>
                <w:rtl/>
              </w:rPr>
            </w:rPrChange>
          </w:rPr>
          <w:t>کاتد</w:t>
        </w:r>
        <w:r w:rsidRPr="009667A9">
          <w:rPr>
            <w:rFonts w:ascii="Times New Roman" w:hAnsi="Times New Roman" w:cs="B Nazanin"/>
            <w:b w:val="0"/>
            <w:bCs w:val="0"/>
            <w:noProof/>
            <w:rPrChange w:id="522" w:author="Mohsen Jafarinejad" w:date="2019-05-12T10:51:00Z">
              <w:rPr>
                <w:noProof/>
              </w:rPr>
            </w:rPrChange>
          </w:rPr>
          <w:tab/>
        </w:r>
      </w:ins>
      <w:ins w:id="523" w:author="Mohsen Jafarinejad" w:date="2019-05-12T11:03:00Z">
        <w:r w:rsidR="00974A00">
          <w:rPr>
            <w:rFonts w:ascii="Times New Roman" w:hAnsi="Times New Roman" w:cs="B Nazanin" w:hint="cs"/>
            <w:b w:val="0"/>
            <w:bCs w:val="0"/>
            <w:noProof/>
            <w:rtl/>
          </w:rPr>
          <w:t>24</w:t>
        </w:r>
      </w:ins>
    </w:p>
    <w:p w14:paraId="5FD49ADD" w14:textId="6C94B5D8" w:rsidR="009667A9" w:rsidRPr="009667A9" w:rsidRDefault="009667A9" w:rsidP="004E29A1">
      <w:pPr>
        <w:pStyle w:val="TOC1"/>
        <w:rPr>
          <w:ins w:id="524" w:author="Mohsen Jafarinejad" w:date="2019-05-12T10:47:00Z"/>
          <w:rFonts w:ascii="Times New Roman" w:eastAsiaTheme="minorEastAsia" w:hAnsi="Times New Roman"/>
          <w:b w:val="0"/>
          <w:bCs w:val="0"/>
          <w:i w:val="0"/>
          <w:sz w:val="22"/>
          <w:szCs w:val="22"/>
          <w:lang w:bidi="ar-SA"/>
          <w:rPrChange w:id="525" w:author="Mohsen Jafarinejad" w:date="2019-05-12T10:51:00Z">
            <w:rPr>
              <w:ins w:id="526" w:author="Mohsen Jafarinejad" w:date="2019-05-12T10:47:00Z"/>
              <w:rFonts w:asciiTheme="minorHAnsi" w:eastAsiaTheme="minorEastAsia" w:hAnsiTheme="minorHAnsi" w:cstheme="minorBidi"/>
              <w:b w:val="0"/>
              <w:bCs w:val="0"/>
              <w:i w:val="0"/>
              <w:lang w:bidi="ar-SA"/>
            </w:rPr>
          </w:rPrChange>
        </w:rPr>
      </w:pPr>
      <w:ins w:id="527" w:author="Mohsen Jafarinejad" w:date="2019-05-12T10:47:00Z">
        <w:r w:rsidRPr="009667A9">
          <w:rPr>
            <w:rFonts w:ascii="Times New Roman" w:hAnsi="Times New Roman" w:hint="cs"/>
            <w:b w:val="0"/>
            <w:bCs w:val="0"/>
            <w:rtl/>
            <w:rPrChange w:id="528" w:author="Mohsen Jafarinejad" w:date="2019-05-12T10:51:00Z">
              <w:rPr>
                <w:rFonts w:hint="cs"/>
                <w:rtl/>
              </w:rPr>
            </w:rPrChange>
          </w:rPr>
          <w:t>فصل</w:t>
        </w:r>
        <w:r w:rsidRPr="009667A9">
          <w:rPr>
            <w:rFonts w:ascii="Times New Roman" w:hAnsi="Times New Roman"/>
            <w:b w:val="0"/>
            <w:bCs w:val="0"/>
            <w:rtl/>
            <w:rPrChange w:id="529" w:author="Mohsen Jafarinejad" w:date="2019-05-12T10:51:00Z">
              <w:rPr>
                <w:rtl/>
              </w:rPr>
            </w:rPrChange>
          </w:rPr>
          <w:t xml:space="preserve"> 2</w:t>
        </w:r>
      </w:ins>
      <w:ins w:id="530" w:author="Mohsen Jafarinejad" w:date="2019-05-12T10:52:00Z">
        <w:r>
          <w:rPr>
            <w:rFonts w:ascii="Times New Roman" w:hAnsi="Times New Roman" w:hint="cs"/>
            <w:b w:val="0"/>
            <w:bCs w:val="0"/>
            <w:rtl/>
          </w:rPr>
          <w:t xml:space="preserve"> مروری برکارهای انجام شده</w:t>
        </w:r>
      </w:ins>
      <w:ins w:id="531" w:author="Mohsen Jafarinejad" w:date="2019-05-12T10:47:00Z">
        <w:r w:rsidRPr="009667A9">
          <w:rPr>
            <w:rFonts w:ascii="Times New Roman" w:hAnsi="Times New Roman"/>
            <w:b w:val="0"/>
            <w:bCs w:val="0"/>
            <w:rPrChange w:id="532" w:author="Mohsen Jafarinejad" w:date="2019-05-12T10:51:00Z">
              <w:rPr/>
            </w:rPrChange>
          </w:rPr>
          <w:tab/>
        </w:r>
      </w:ins>
      <w:ins w:id="533" w:author="Mohsen Jafarinejad" w:date="2019-05-12T11:03:00Z">
        <w:r w:rsidR="00974A00">
          <w:rPr>
            <w:rFonts w:ascii="Times New Roman" w:hAnsi="Times New Roman" w:hint="cs"/>
            <w:b w:val="0"/>
            <w:bCs w:val="0"/>
            <w:rtl/>
          </w:rPr>
          <w:t>26</w:t>
        </w:r>
      </w:ins>
    </w:p>
    <w:p w14:paraId="7A460731" w14:textId="386BF235" w:rsidR="009667A9" w:rsidRPr="009667A9" w:rsidRDefault="009667A9">
      <w:pPr>
        <w:pStyle w:val="TOC2"/>
        <w:tabs>
          <w:tab w:val="right" w:leader="dot" w:pos="8827"/>
        </w:tabs>
        <w:bidi/>
        <w:rPr>
          <w:ins w:id="534" w:author="Mohsen Jafarinejad" w:date="2019-05-12T10:47:00Z"/>
          <w:rFonts w:ascii="Times New Roman" w:eastAsiaTheme="minorEastAsia" w:hAnsi="Times New Roman" w:cs="B Nazanin"/>
          <w:b w:val="0"/>
          <w:bCs w:val="0"/>
          <w:noProof/>
          <w:szCs w:val="22"/>
          <w:rPrChange w:id="535" w:author="Mohsen Jafarinejad" w:date="2019-05-12T10:51:00Z">
            <w:rPr>
              <w:ins w:id="536" w:author="Mohsen Jafarinejad" w:date="2019-05-12T10:47:00Z"/>
              <w:rFonts w:eastAsiaTheme="minorEastAsia" w:cstheme="minorBidi"/>
              <w:b w:val="0"/>
              <w:bCs w:val="0"/>
              <w:noProof/>
              <w:szCs w:val="22"/>
            </w:rPr>
          </w:rPrChange>
        </w:rPr>
        <w:pPrChange w:id="537" w:author="Mohsen Jafarinejad" w:date="2019-05-12T11:03:00Z">
          <w:pPr>
            <w:pStyle w:val="TOC2"/>
            <w:tabs>
              <w:tab w:val="right" w:leader="dot" w:pos="8827"/>
            </w:tabs>
          </w:pPr>
        </w:pPrChange>
      </w:pPr>
      <w:ins w:id="538" w:author="Mohsen Jafarinejad" w:date="2019-05-12T10:47:00Z">
        <w:r w:rsidRPr="009667A9">
          <w:rPr>
            <w:rFonts w:ascii="Times New Roman" w:hAnsi="Times New Roman" w:cs="B Nazanin"/>
            <w:b w:val="0"/>
            <w:bCs w:val="0"/>
            <w:noProof/>
            <w:rtl/>
            <w:rPrChange w:id="539" w:author="Mohsen Jafarinejad" w:date="2019-05-12T10:51:00Z">
              <w:rPr>
                <w:rFonts w:cs="Times New Roman"/>
                <w:noProof/>
                <w:rtl/>
              </w:rPr>
            </w:rPrChange>
          </w:rPr>
          <w:lastRenderedPageBreak/>
          <w:t xml:space="preserve">2-1 </w:t>
        </w:r>
        <w:r w:rsidRPr="009667A9">
          <w:rPr>
            <w:rFonts w:ascii="Times New Roman" w:hAnsi="Times New Roman" w:cs="B Nazanin" w:hint="cs"/>
            <w:b w:val="0"/>
            <w:bCs w:val="0"/>
            <w:noProof/>
            <w:rtl/>
            <w:rPrChange w:id="540" w:author="Mohsen Jafarinejad" w:date="2019-05-12T10:51:00Z">
              <w:rPr>
                <w:rFonts w:cs="Times New Roman" w:hint="cs"/>
                <w:noProof/>
                <w:rtl/>
              </w:rPr>
            </w:rPrChange>
          </w:rPr>
          <w:t>کاربردهای</w:t>
        </w:r>
        <w:r w:rsidRPr="009667A9">
          <w:rPr>
            <w:rFonts w:ascii="Times New Roman" w:hAnsi="Times New Roman" w:cs="B Nazanin"/>
            <w:b w:val="0"/>
            <w:bCs w:val="0"/>
            <w:noProof/>
            <w:rtl/>
            <w:rPrChange w:id="541"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542" w:author="Mohsen Jafarinejad" w:date="2019-05-12T10:51:00Z">
              <w:rPr>
                <w:rFonts w:cs="Times New Roman" w:hint="cs"/>
                <w:noProof/>
                <w:rtl/>
              </w:rPr>
            </w:rPrChange>
          </w:rPr>
          <w:t>کنونی</w:t>
        </w:r>
        <w:r w:rsidRPr="009667A9">
          <w:rPr>
            <w:rFonts w:ascii="Times New Roman" w:hAnsi="Times New Roman" w:cs="B Nazanin"/>
            <w:b w:val="0"/>
            <w:bCs w:val="0"/>
            <w:noProof/>
            <w:rtl/>
            <w:rPrChange w:id="543"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544" w:author="Mohsen Jafarinejad" w:date="2019-05-12T10:51:00Z">
              <w:rPr>
                <w:rFonts w:cs="Times New Roman" w:hint="cs"/>
                <w:noProof/>
                <w:rtl/>
              </w:rPr>
            </w:rPrChange>
          </w:rPr>
          <w:t>پیل</w:t>
        </w:r>
        <w:r w:rsidRPr="009667A9">
          <w:rPr>
            <w:rFonts w:ascii="Times New Roman" w:hAnsi="Times New Roman" w:cs="B Nazanin"/>
            <w:b w:val="0"/>
            <w:bCs w:val="0"/>
            <w:noProof/>
            <w:rtl/>
            <w:rPrChange w:id="545"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546" w:author="Mohsen Jafarinejad" w:date="2019-05-12T10:51:00Z">
              <w:rPr>
                <w:rFonts w:cs="Times New Roman" w:hint="cs"/>
                <w:noProof/>
                <w:rtl/>
              </w:rPr>
            </w:rPrChange>
          </w:rPr>
          <w:t>سوختی</w:t>
        </w:r>
        <w:r w:rsidRPr="009667A9">
          <w:rPr>
            <w:rFonts w:ascii="Times New Roman" w:hAnsi="Times New Roman" w:cs="B Nazanin"/>
            <w:b w:val="0"/>
            <w:bCs w:val="0"/>
            <w:noProof/>
            <w:rtl/>
            <w:rPrChange w:id="547"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548" w:author="Mohsen Jafarinejad" w:date="2019-05-12T10:51:00Z">
              <w:rPr>
                <w:rFonts w:cs="Times New Roman" w:hint="cs"/>
                <w:noProof/>
                <w:rtl/>
              </w:rPr>
            </w:rPrChange>
          </w:rPr>
          <w:t>میکروبی</w:t>
        </w:r>
        <w:r w:rsidRPr="009667A9">
          <w:rPr>
            <w:rFonts w:ascii="Times New Roman" w:hAnsi="Times New Roman" w:cs="B Nazanin"/>
            <w:b w:val="0"/>
            <w:bCs w:val="0"/>
            <w:noProof/>
            <w:rPrChange w:id="549" w:author="Mohsen Jafarinejad" w:date="2019-05-12T10:51:00Z">
              <w:rPr>
                <w:noProof/>
              </w:rPr>
            </w:rPrChange>
          </w:rPr>
          <w:tab/>
        </w:r>
      </w:ins>
      <w:ins w:id="550" w:author="Mohsen Jafarinejad" w:date="2019-05-12T11:03:00Z">
        <w:r w:rsidR="00974A00">
          <w:rPr>
            <w:rFonts w:ascii="Times New Roman" w:hAnsi="Times New Roman" w:cs="B Nazanin" w:hint="cs"/>
            <w:b w:val="0"/>
            <w:bCs w:val="0"/>
            <w:noProof/>
            <w:rtl/>
          </w:rPr>
          <w:t>27</w:t>
        </w:r>
      </w:ins>
    </w:p>
    <w:p w14:paraId="6B8EED1E" w14:textId="22C384A9" w:rsidR="009667A9" w:rsidRPr="009667A9" w:rsidRDefault="009667A9">
      <w:pPr>
        <w:pStyle w:val="TOC2"/>
        <w:tabs>
          <w:tab w:val="right" w:leader="dot" w:pos="8827"/>
        </w:tabs>
        <w:bidi/>
        <w:rPr>
          <w:ins w:id="551" w:author="Mohsen Jafarinejad" w:date="2019-05-12T10:47:00Z"/>
          <w:rFonts w:ascii="Times New Roman" w:eastAsiaTheme="minorEastAsia" w:hAnsi="Times New Roman" w:cs="B Nazanin"/>
          <w:b w:val="0"/>
          <w:bCs w:val="0"/>
          <w:noProof/>
          <w:szCs w:val="22"/>
          <w:rPrChange w:id="552" w:author="Mohsen Jafarinejad" w:date="2019-05-12T10:51:00Z">
            <w:rPr>
              <w:ins w:id="553" w:author="Mohsen Jafarinejad" w:date="2019-05-12T10:47:00Z"/>
              <w:rFonts w:eastAsiaTheme="minorEastAsia" w:cstheme="minorBidi"/>
              <w:b w:val="0"/>
              <w:bCs w:val="0"/>
              <w:noProof/>
              <w:szCs w:val="22"/>
            </w:rPr>
          </w:rPrChange>
        </w:rPr>
        <w:pPrChange w:id="554" w:author="Mohsen Jafarinejad" w:date="2019-05-12T11:03:00Z">
          <w:pPr>
            <w:pStyle w:val="TOC2"/>
            <w:tabs>
              <w:tab w:val="right" w:leader="dot" w:pos="8827"/>
            </w:tabs>
          </w:pPr>
        </w:pPrChange>
      </w:pPr>
      <w:ins w:id="555" w:author="Mohsen Jafarinejad" w:date="2019-05-12T10:47:00Z">
        <w:r w:rsidRPr="009667A9">
          <w:rPr>
            <w:rFonts w:ascii="Times New Roman" w:hAnsi="Times New Roman" w:cs="B Nazanin"/>
            <w:b w:val="0"/>
            <w:bCs w:val="0"/>
            <w:noProof/>
            <w:rtl/>
            <w:rPrChange w:id="556" w:author="Mohsen Jafarinejad" w:date="2019-05-12T10:51:00Z">
              <w:rPr>
                <w:rFonts w:cs="Times New Roman"/>
                <w:noProof/>
                <w:rtl/>
              </w:rPr>
            </w:rPrChange>
          </w:rPr>
          <w:t xml:space="preserve">2-2 </w:t>
        </w:r>
        <w:r w:rsidRPr="009667A9">
          <w:rPr>
            <w:rFonts w:ascii="Times New Roman" w:hAnsi="Times New Roman" w:cs="B Nazanin" w:hint="cs"/>
            <w:b w:val="0"/>
            <w:bCs w:val="0"/>
            <w:noProof/>
            <w:rtl/>
            <w:rPrChange w:id="557" w:author="Mohsen Jafarinejad" w:date="2019-05-12T10:51:00Z">
              <w:rPr>
                <w:rFonts w:cs="Times New Roman" w:hint="cs"/>
                <w:noProof/>
                <w:rtl/>
              </w:rPr>
            </w:rPrChange>
          </w:rPr>
          <w:t>کاربردهای</w:t>
        </w:r>
        <w:r w:rsidRPr="009667A9">
          <w:rPr>
            <w:rFonts w:ascii="Times New Roman" w:hAnsi="Times New Roman" w:cs="B Nazanin"/>
            <w:b w:val="0"/>
            <w:bCs w:val="0"/>
            <w:noProof/>
            <w:rtl/>
            <w:rPrChange w:id="558"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559" w:author="Mohsen Jafarinejad" w:date="2019-05-12T10:51:00Z">
              <w:rPr>
                <w:rFonts w:cs="Times New Roman" w:hint="cs"/>
                <w:noProof/>
                <w:rtl/>
              </w:rPr>
            </w:rPrChange>
          </w:rPr>
          <w:t>بالقوه</w:t>
        </w:r>
        <w:r w:rsidRPr="009667A9">
          <w:rPr>
            <w:rFonts w:ascii="Times New Roman" w:hAnsi="Times New Roman" w:cs="B Nazanin"/>
            <w:b w:val="0"/>
            <w:bCs w:val="0"/>
            <w:noProof/>
            <w:rtl/>
            <w:rPrChange w:id="560"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561" w:author="Mohsen Jafarinejad" w:date="2019-05-12T10:51:00Z">
              <w:rPr>
                <w:rFonts w:cs="Times New Roman" w:hint="cs"/>
                <w:noProof/>
                <w:rtl/>
              </w:rPr>
            </w:rPrChange>
          </w:rPr>
          <w:t>پیل</w:t>
        </w:r>
        <w:r w:rsidRPr="009667A9">
          <w:rPr>
            <w:rFonts w:ascii="Times New Roman" w:hAnsi="Times New Roman" w:cs="B Nazanin"/>
            <w:b w:val="0"/>
            <w:bCs w:val="0"/>
            <w:noProof/>
            <w:rtl/>
            <w:rPrChange w:id="562"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563" w:author="Mohsen Jafarinejad" w:date="2019-05-12T10:51:00Z">
              <w:rPr>
                <w:rFonts w:cs="Times New Roman" w:hint="cs"/>
                <w:noProof/>
                <w:rtl/>
              </w:rPr>
            </w:rPrChange>
          </w:rPr>
          <w:t>سوختی</w:t>
        </w:r>
        <w:r w:rsidRPr="009667A9">
          <w:rPr>
            <w:rFonts w:ascii="Times New Roman" w:hAnsi="Times New Roman" w:cs="B Nazanin"/>
            <w:b w:val="0"/>
            <w:bCs w:val="0"/>
            <w:noProof/>
            <w:rtl/>
            <w:rPrChange w:id="564"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565" w:author="Mohsen Jafarinejad" w:date="2019-05-12T10:51:00Z">
              <w:rPr>
                <w:rFonts w:cs="Times New Roman" w:hint="cs"/>
                <w:noProof/>
                <w:rtl/>
              </w:rPr>
            </w:rPrChange>
          </w:rPr>
          <w:t>میکروبی</w:t>
        </w:r>
        <w:r w:rsidRPr="009667A9">
          <w:rPr>
            <w:rFonts w:ascii="Times New Roman" w:hAnsi="Times New Roman" w:cs="B Nazanin"/>
            <w:b w:val="0"/>
            <w:bCs w:val="0"/>
            <w:noProof/>
            <w:rPrChange w:id="566" w:author="Mohsen Jafarinejad" w:date="2019-05-12T10:51:00Z">
              <w:rPr>
                <w:noProof/>
              </w:rPr>
            </w:rPrChange>
          </w:rPr>
          <w:tab/>
        </w:r>
      </w:ins>
      <w:ins w:id="567" w:author="Mohsen Jafarinejad" w:date="2019-05-12T11:03:00Z">
        <w:r w:rsidR="00974A00">
          <w:rPr>
            <w:rFonts w:ascii="Times New Roman" w:hAnsi="Times New Roman" w:cs="B Nazanin" w:hint="cs"/>
            <w:b w:val="0"/>
            <w:bCs w:val="0"/>
            <w:noProof/>
            <w:rtl/>
          </w:rPr>
          <w:t>28</w:t>
        </w:r>
      </w:ins>
    </w:p>
    <w:p w14:paraId="652B7D93" w14:textId="3AF5999A" w:rsidR="009667A9" w:rsidRPr="009667A9" w:rsidRDefault="009667A9">
      <w:pPr>
        <w:pStyle w:val="TOC2"/>
        <w:tabs>
          <w:tab w:val="right" w:leader="dot" w:pos="8827"/>
        </w:tabs>
        <w:bidi/>
        <w:rPr>
          <w:ins w:id="568" w:author="Mohsen Jafarinejad" w:date="2019-05-12T10:47:00Z"/>
          <w:rFonts w:ascii="Times New Roman" w:eastAsiaTheme="minorEastAsia" w:hAnsi="Times New Roman" w:cs="B Nazanin"/>
          <w:b w:val="0"/>
          <w:bCs w:val="0"/>
          <w:noProof/>
          <w:szCs w:val="22"/>
          <w:rPrChange w:id="569" w:author="Mohsen Jafarinejad" w:date="2019-05-12T10:51:00Z">
            <w:rPr>
              <w:ins w:id="570" w:author="Mohsen Jafarinejad" w:date="2019-05-12T10:47:00Z"/>
              <w:rFonts w:eastAsiaTheme="minorEastAsia" w:cstheme="minorBidi"/>
              <w:b w:val="0"/>
              <w:bCs w:val="0"/>
              <w:noProof/>
              <w:szCs w:val="22"/>
            </w:rPr>
          </w:rPrChange>
        </w:rPr>
        <w:pPrChange w:id="571" w:author="Mohsen Jafarinejad" w:date="2019-05-12T11:03:00Z">
          <w:pPr>
            <w:pStyle w:val="TOC2"/>
            <w:tabs>
              <w:tab w:val="right" w:leader="dot" w:pos="8827"/>
            </w:tabs>
          </w:pPr>
        </w:pPrChange>
      </w:pPr>
      <w:ins w:id="572" w:author="Mohsen Jafarinejad" w:date="2019-05-12T10:47:00Z">
        <w:r w:rsidRPr="009667A9">
          <w:rPr>
            <w:rFonts w:ascii="Times New Roman" w:hAnsi="Times New Roman" w:cs="B Nazanin"/>
            <w:b w:val="0"/>
            <w:bCs w:val="0"/>
            <w:noProof/>
            <w:rtl/>
            <w:rPrChange w:id="573" w:author="Mohsen Jafarinejad" w:date="2019-05-12T10:51:00Z">
              <w:rPr>
                <w:rFonts w:cs="Times New Roman"/>
                <w:noProof/>
                <w:rtl/>
              </w:rPr>
            </w:rPrChange>
          </w:rPr>
          <w:t xml:space="preserve">2-3 </w:t>
        </w:r>
        <w:r w:rsidRPr="009667A9">
          <w:rPr>
            <w:rFonts w:ascii="Times New Roman" w:hAnsi="Times New Roman" w:cs="B Nazanin" w:hint="cs"/>
            <w:b w:val="0"/>
            <w:bCs w:val="0"/>
            <w:noProof/>
            <w:rtl/>
            <w:rPrChange w:id="574" w:author="Mohsen Jafarinejad" w:date="2019-05-12T10:51:00Z">
              <w:rPr>
                <w:rFonts w:cs="Times New Roman" w:hint="cs"/>
                <w:noProof/>
                <w:rtl/>
              </w:rPr>
            </w:rPrChange>
          </w:rPr>
          <w:t>تحقیقات</w:t>
        </w:r>
        <w:r w:rsidRPr="009667A9">
          <w:rPr>
            <w:rFonts w:ascii="Times New Roman" w:hAnsi="Times New Roman" w:cs="B Nazanin"/>
            <w:b w:val="0"/>
            <w:bCs w:val="0"/>
            <w:noProof/>
            <w:rtl/>
            <w:rPrChange w:id="575"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576" w:author="Mohsen Jafarinejad" w:date="2019-05-12T10:51:00Z">
              <w:rPr>
                <w:rFonts w:cs="Times New Roman" w:hint="cs"/>
                <w:noProof/>
                <w:rtl/>
              </w:rPr>
            </w:rPrChange>
          </w:rPr>
          <w:t>آزمایشگاهی</w:t>
        </w:r>
        <w:r w:rsidRPr="009667A9">
          <w:rPr>
            <w:rFonts w:ascii="Times New Roman" w:hAnsi="Times New Roman" w:cs="B Nazanin"/>
            <w:b w:val="0"/>
            <w:bCs w:val="0"/>
            <w:noProof/>
            <w:rtl/>
            <w:rPrChange w:id="577"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578" w:author="Mohsen Jafarinejad" w:date="2019-05-12T10:51:00Z">
              <w:rPr>
                <w:rFonts w:cs="Times New Roman" w:hint="cs"/>
                <w:noProof/>
                <w:rtl/>
              </w:rPr>
            </w:rPrChange>
          </w:rPr>
          <w:t>صورت</w:t>
        </w:r>
        <w:r w:rsidRPr="009667A9">
          <w:rPr>
            <w:rFonts w:ascii="Times New Roman" w:hAnsi="Times New Roman" w:cs="B Nazanin"/>
            <w:b w:val="0"/>
            <w:bCs w:val="0"/>
            <w:noProof/>
            <w:rtl/>
            <w:rPrChange w:id="579"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580" w:author="Mohsen Jafarinejad" w:date="2019-05-12T10:51:00Z">
              <w:rPr>
                <w:rFonts w:cs="Times New Roman" w:hint="cs"/>
                <w:noProof/>
                <w:rtl/>
              </w:rPr>
            </w:rPrChange>
          </w:rPr>
          <w:t>گرفته</w:t>
        </w:r>
        <w:r w:rsidRPr="009667A9">
          <w:rPr>
            <w:rFonts w:ascii="Times New Roman" w:hAnsi="Times New Roman" w:cs="B Nazanin"/>
            <w:b w:val="0"/>
            <w:bCs w:val="0"/>
            <w:noProof/>
            <w:rtl/>
            <w:rPrChange w:id="581"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582" w:author="Mohsen Jafarinejad" w:date="2019-05-12T10:51:00Z">
              <w:rPr>
                <w:rFonts w:cs="Times New Roman" w:hint="cs"/>
                <w:noProof/>
                <w:rtl/>
              </w:rPr>
            </w:rPrChange>
          </w:rPr>
          <w:t>بر</w:t>
        </w:r>
        <w:r w:rsidRPr="009667A9">
          <w:rPr>
            <w:rFonts w:ascii="Times New Roman" w:hAnsi="Times New Roman" w:cs="B Nazanin"/>
            <w:b w:val="0"/>
            <w:bCs w:val="0"/>
            <w:noProof/>
            <w:rtl/>
            <w:rPrChange w:id="583"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584" w:author="Mohsen Jafarinejad" w:date="2019-05-12T10:51:00Z">
              <w:rPr>
                <w:rFonts w:cs="Times New Roman" w:hint="cs"/>
                <w:noProof/>
                <w:rtl/>
              </w:rPr>
            </w:rPrChange>
          </w:rPr>
          <w:t>روی</w:t>
        </w:r>
        <w:r w:rsidRPr="009667A9">
          <w:rPr>
            <w:rFonts w:ascii="Times New Roman" w:hAnsi="Times New Roman" w:cs="B Nazanin"/>
            <w:b w:val="0"/>
            <w:bCs w:val="0"/>
            <w:noProof/>
            <w:rtl/>
            <w:rPrChange w:id="585"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586" w:author="Mohsen Jafarinejad" w:date="2019-05-12T10:51:00Z">
              <w:rPr>
                <w:rFonts w:cs="Times New Roman" w:hint="cs"/>
                <w:noProof/>
                <w:rtl/>
              </w:rPr>
            </w:rPrChange>
          </w:rPr>
          <w:t>پیل</w:t>
        </w:r>
        <w:r w:rsidRPr="009667A9">
          <w:rPr>
            <w:rFonts w:ascii="Times New Roman" w:hAnsi="Times New Roman" w:cs="B Nazanin"/>
            <w:b w:val="0"/>
            <w:bCs w:val="0"/>
            <w:noProof/>
            <w:rtl/>
            <w:rPrChange w:id="587"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588" w:author="Mohsen Jafarinejad" w:date="2019-05-12T10:51:00Z">
              <w:rPr>
                <w:rFonts w:cs="Times New Roman" w:hint="cs"/>
                <w:noProof/>
                <w:rtl/>
              </w:rPr>
            </w:rPrChange>
          </w:rPr>
          <w:t>میکروبی</w:t>
        </w:r>
        <w:r w:rsidRPr="009667A9">
          <w:rPr>
            <w:rFonts w:ascii="Times New Roman" w:hAnsi="Times New Roman" w:cs="B Nazanin"/>
            <w:b w:val="0"/>
            <w:bCs w:val="0"/>
            <w:noProof/>
            <w:rPrChange w:id="589" w:author="Mohsen Jafarinejad" w:date="2019-05-12T10:51:00Z">
              <w:rPr>
                <w:noProof/>
              </w:rPr>
            </w:rPrChange>
          </w:rPr>
          <w:tab/>
        </w:r>
      </w:ins>
      <w:ins w:id="590" w:author="Mohsen Jafarinejad" w:date="2019-05-12T11:03:00Z">
        <w:r w:rsidR="00974A00">
          <w:rPr>
            <w:rFonts w:ascii="Times New Roman" w:hAnsi="Times New Roman" w:cs="B Nazanin" w:hint="cs"/>
            <w:b w:val="0"/>
            <w:bCs w:val="0"/>
            <w:noProof/>
            <w:rtl/>
          </w:rPr>
          <w:t>31</w:t>
        </w:r>
      </w:ins>
    </w:p>
    <w:p w14:paraId="507D5CF9" w14:textId="565E3849" w:rsidR="009667A9" w:rsidRPr="009667A9" w:rsidRDefault="009667A9" w:rsidP="004E29A1">
      <w:pPr>
        <w:pStyle w:val="TOC3"/>
        <w:rPr>
          <w:ins w:id="591" w:author="Mohsen Jafarinejad" w:date="2019-05-12T10:47:00Z"/>
          <w:rFonts w:ascii="Times New Roman" w:eastAsiaTheme="minorEastAsia" w:hAnsi="Times New Roman"/>
          <w:i w:val="0"/>
          <w:rPrChange w:id="592" w:author="Mohsen Jafarinejad" w:date="2019-05-12T10:51:00Z">
            <w:rPr>
              <w:ins w:id="593" w:author="Mohsen Jafarinejad" w:date="2019-05-12T10:47:00Z"/>
              <w:rFonts w:eastAsiaTheme="minorEastAsia" w:cstheme="minorBidi"/>
            </w:rPr>
          </w:rPrChange>
        </w:rPr>
      </w:pPr>
      <w:ins w:id="594" w:author="Mohsen Jafarinejad" w:date="2019-05-12T10:47:00Z">
        <w:r w:rsidRPr="009667A9">
          <w:rPr>
            <w:rFonts w:ascii="Times New Roman" w:hAnsi="Times New Roman"/>
            <w:rtl/>
            <w:rPrChange w:id="595" w:author="Mohsen Jafarinejad" w:date="2019-05-12T10:51:00Z">
              <w:rPr>
                <w:rtl/>
              </w:rPr>
            </w:rPrChange>
          </w:rPr>
          <w:t xml:space="preserve">2-3-1 </w:t>
        </w:r>
        <w:r w:rsidRPr="009667A9">
          <w:rPr>
            <w:rFonts w:ascii="Times New Roman" w:hAnsi="Times New Roman" w:hint="cs"/>
            <w:rtl/>
            <w:rPrChange w:id="596" w:author="Mohsen Jafarinejad" w:date="2019-05-12T10:51:00Z">
              <w:rPr>
                <w:rFonts w:hint="cs"/>
                <w:rtl/>
              </w:rPr>
            </w:rPrChange>
          </w:rPr>
          <w:t>اثر</w:t>
        </w:r>
        <w:r w:rsidRPr="009667A9">
          <w:rPr>
            <w:rFonts w:ascii="Times New Roman" w:hAnsi="Times New Roman"/>
            <w:rtl/>
            <w:rPrChange w:id="597" w:author="Mohsen Jafarinejad" w:date="2019-05-12T10:51:00Z">
              <w:rPr>
                <w:rtl/>
              </w:rPr>
            </w:rPrChange>
          </w:rPr>
          <w:t xml:space="preserve"> </w:t>
        </w:r>
        <w:r w:rsidRPr="009667A9">
          <w:rPr>
            <w:rFonts w:ascii="Times New Roman" w:hAnsi="Times New Roman" w:hint="cs"/>
            <w:rtl/>
            <w:rPrChange w:id="598" w:author="Mohsen Jafarinejad" w:date="2019-05-12T10:51:00Z">
              <w:rPr>
                <w:rFonts w:hint="cs"/>
                <w:rtl/>
              </w:rPr>
            </w:rPrChange>
          </w:rPr>
          <w:t>غلظت</w:t>
        </w:r>
        <w:r w:rsidRPr="009667A9">
          <w:rPr>
            <w:rFonts w:ascii="Times New Roman" w:hAnsi="Times New Roman"/>
            <w:rtl/>
            <w:rPrChange w:id="599" w:author="Mohsen Jafarinejad" w:date="2019-05-12T10:51:00Z">
              <w:rPr>
                <w:rtl/>
              </w:rPr>
            </w:rPrChange>
          </w:rPr>
          <w:t xml:space="preserve"> </w:t>
        </w:r>
        <w:r w:rsidRPr="009667A9">
          <w:rPr>
            <w:rFonts w:ascii="Times New Roman" w:hAnsi="Times New Roman" w:hint="cs"/>
            <w:rtl/>
            <w:rPrChange w:id="600" w:author="Mohsen Jafarinejad" w:date="2019-05-12T10:51:00Z">
              <w:rPr>
                <w:rFonts w:hint="cs"/>
                <w:rtl/>
              </w:rPr>
            </w:rPrChange>
          </w:rPr>
          <w:t>سابستریت</w:t>
        </w:r>
        <w:r w:rsidRPr="009667A9">
          <w:rPr>
            <w:rFonts w:ascii="Times New Roman" w:hAnsi="Times New Roman"/>
            <w:rtl/>
            <w:rPrChange w:id="601" w:author="Mohsen Jafarinejad" w:date="2019-05-12T10:51:00Z">
              <w:rPr>
                <w:rtl/>
              </w:rPr>
            </w:rPrChange>
          </w:rPr>
          <w:t xml:space="preserve"> </w:t>
        </w:r>
        <w:r w:rsidRPr="009667A9">
          <w:rPr>
            <w:rFonts w:ascii="Times New Roman" w:hAnsi="Times New Roman" w:hint="cs"/>
            <w:rtl/>
            <w:rPrChange w:id="602" w:author="Mohsen Jafarinejad" w:date="2019-05-12T10:51:00Z">
              <w:rPr>
                <w:rFonts w:hint="cs"/>
                <w:rtl/>
              </w:rPr>
            </w:rPrChange>
          </w:rPr>
          <w:t>بر</w:t>
        </w:r>
        <w:r w:rsidRPr="009667A9">
          <w:rPr>
            <w:rFonts w:ascii="Times New Roman" w:hAnsi="Times New Roman"/>
            <w:rtl/>
            <w:rPrChange w:id="603" w:author="Mohsen Jafarinejad" w:date="2019-05-12T10:51:00Z">
              <w:rPr>
                <w:rtl/>
              </w:rPr>
            </w:rPrChange>
          </w:rPr>
          <w:t xml:space="preserve"> </w:t>
        </w:r>
        <w:r w:rsidRPr="009667A9">
          <w:rPr>
            <w:rFonts w:ascii="Times New Roman" w:hAnsi="Times New Roman" w:hint="cs"/>
            <w:rtl/>
            <w:rPrChange w:id="604" w:author="Mohsen Jafarinejad" w:date="2019-05-12T10:51:00Z">
              <w:rPr>
                <w:rFonts w:hint="cs"/>
                <w:rtl/>
              </w:rPr>
            </w:rPrChange>
          </w:rPr>
          <w:t>عملکرد</w:t>
        </w:r>
        <w:r w:rsidRPr="009667A9">
          <w:rPr>
            <w:rFonts w:ascii="Times New Roman" w:hAnsi="Times New Roman"/>
            <w:rtl/>
            <w:rPrChange w:id="605" w:author="Mohsen Jafarinejad" w:date="2019-05-12T10:51:00Z">
              <w:rPr>
                <w:rtl/>
              </w:rPr>
            </w:rPrChange>
          </w:rPr>
          <w:t xml:space="preserve"> </w:t>
        </w:r>
        <w:r w:rsidRPr="009667A9">
          <w:rPr>
            <w:rFonts w:ascii="Times New Roman" w:hAnsi="Times New Roman" w:hint="cs"/>
            <w:rtl/>
            <w:rPrChange w:id="606" w:author="Mohsen Jafarinejad" w:date="2019-05-12T10:51:00Z">
              <w:rPr>
                <w:rFonts w:hint="cs"/>
                <w:rtl/>
              </w:rPr>
            </w:rPrChange>
          </w:rPr>
          <w:t>پیل</w:t>
        </w:r>
        <w:r w:rsidRPr="009667A9">
          <w:rPr>
            <w:rFonts w:ascii="Times New Roman" w:hAnsi="Times New Roman"/>
            <w:rtl/>
            <w:rPrChange w:id="607" w:author="Mohsen Jafarinejad" w:date="2019-05-12T10:51:00Z">
              <w:rPr>
                <w:rtl/>
              </w:rPr>
            </w:rPrChange>
          </w:rPr>
          <w:t xml:space="preserve"> </w:t>
        </w:r>
        <w:r w:rsidRPr="009667A9">
          <w:rPr>
            <w:rFonts w:ascii="Times New Roman" w:hAnsi="Times New Roman" w:hint="cs"/>
            <w:rtl/>
            <w:rPrChange w:id="608" w:author="Mohsen Jafarinejad" w:date="2019-05-12T10:51:00Z">
              <w:rPr>
                <w:rFonts w:hint="cs"/>
                <w:rtl/>
              </w:rPr>
            </w:rPrChange>
          </w:rPr>
          <w:t>سوختی</w:t>
        </w:r>
        <w:r w:rsidRPr="009667A9">
          <w:rPr>
            <w:rFonts w:ascii="Times New Roman" w:hAnsi="Times New Roman"/>
            <w:rtl/>
            <w:rPrChange w:id="609" w:author="Mohsen Jafarinejad" w:date="2019-05-12T10:51:00Z">
              <w:rPr>
                <w:rtl/>
              </w:rPr>
            </w:rPrChange>
          </w:rPr>
          <w:t xml:space="preserve"> </w:t>
        </w:r>
        <w:r w:rsidRPr="009667A9">
          <w:rPr>
            <w:rFonts w:ascii="Times New Roman" w:hAnsi="Times New Roman" w:hint="cs"/>
            <w:rtl/>
            <w:rPrChange w:id="610" w:author="Mohsen Jafarinejad" w:date="2019-05-12T10:51:00Z">
              <w:rPr>
                <w:rFonts w:hint="cs"/>
                <w:rtl/>
              </w:rPr>
            </w:rPrChange>
          </w:rPr>
          <w:t>پیوسته</w:t>
        </w:r>
        <w:r w:rsidRPr="009667A9">
          <w:rPr>
            <w:rFonts w:ascii="Times New Roman" w:hAnsi="Times New Roman"/>
            <w:rPrChange w:id="611" w:author="Mohsen Jafarinejad" w:date="2019-05-12T10:51:00Z">
              <w:rPr/>
            </w:rPrChange>
          </w:rPr>
          <w:tab/>
        </w:r>
      </w:ins>
      <w:ins w:id="612" w:author="Mohsen Jafarinejad" w:date="2019-05-12T11:03:00Z">
        <w:r w:rsidR="00974A00">
          <w:rPr>
            <w:rFonts w:ascii="Times New Roman" w:hAnsi="Times New Roman" w:hint="cs"/>
            <w:rtl/>
          </w:rPr>
          <w:t>31</w:t>
        </w:r>
      </w:ins>
    </w:p>
    <w:p w14:paraId="74649DDC" w14:textId="36FC08D7" w:rsidR="009667A9" w:rsidRPr="009667A9" w:rsidRDefault="009667A9" w:rsidP="00795FC2">
      <w:pPr>
        <w:pStyle w:val="TOC3"/>
        <w:rPr>
          <w:ins w:id="613" w:author="Mohsen Jafarinejad" w:date="2019-05-12T10:47:00Z"/>
          <w:rFonts w:ascii="Times New Roman" w:eastAsiaTheme="minorEastAsia" w:hAnsi="Times New Roman"/>
          <w:i w:val="0"/>
          <w:rPrChange w:id="614" w:author="Mohsen Jafarinejad" w:date="2019-05-12T10:51:00Z">
            <w:rPr>
              <w:ins w:id="615" w:author="Mohsen Jafarinejad" w:date="2019-05-12T10:47:00Z"/>
              <w:rFonts w:eastAsiaTheme="minorEastAsia" w:cstheme="minorBidi"/>
            </w:rPr>
          </w:rPrChange>
        </w:rPr>
      </w:pPr>
      <w:ins w:id="616" w:author="Mohsen Jafarinejad" w:date="2019-05-12T10:47:00Z">
        <w:r w:rsidRPr="009667A9">
          <w:rPr>
            <w:rFonts w:ascii="Times New Roman" w:hAnsi="Times New Roman"/>
            <w:rtl/>
            <w:rPrChange w:id="617" w:author="Mohsen Jafarinejad" w:date="2019-05-12T10:51:00Z">
              <w:rPr>
                <w:rtl/>
              </w:rPr>
            </w:rPrChange>
          </w:rPr>
          <w:t xml:space="preserve">2-3-2 </w:t>
        </w:r>
        <w:r w:rsidRPr="009667A9">
          <w:rPr>
            <w:rFonts w:ascii="Times New Roman" w:hAnsi="Times New Roman" w:hint="cs"/>
            <w:rtl/>
            <w:rPrChange w:id="618" w:author="Mohsen Jafarinejad" w:date="2019-05-12T10:51:00Z">
              <w:rPr>
                <w:rFonts w:hint="cs"/>
                <w:rtl/>
              </w:rPr>
            </w:rPrChange>
          </w:rPr>
          <w:t>اثر</w:t>
        </w:r>
        <w:r w:rsidRPr="009667A9">
          <w:rPr>
            <w:rFonts w:ascii="Times New Roman" w:hAnsi="Times New Roman"/>
            <w:rtl/>
            <w:rPrChange w:id="619" w:author="Mohsen Jafarinejad" w:date="2019-05-12T10:51:00Z">
              <w:rPr>
                <w:rtl/>
              </w:rPr>
            </w:rPrChange>
          </w:rPr>
          <w:t xml:space="preserve"> </w:t>
        </w:r>
        <w:r w:rsidRPr="009667A9">
          <w:rPr>
            <w:rFonts w:ascii="Times New Roman" w:hAnsi="Times New Roman"/>
            <w:rPrChange w:id="620" w:author="Mohsen Jafarinejad" w:date="2019-05-12T10:51:00Z">
              <w:rPr/>
            </w:rPrChange>
          </w:rPr>
          <w:t>pH</w:t>
        </w:r>
      </w:ins>
      <w:ins w:id="621" w:author="Mohsen Jafarinejad" w:date="2019-05-12T10:52:00Z">
        <w:r>
          <w:rPr>
            <w:rFonts w:ascii="Times New Roman" w:hAnsi="Times New Roman" w:hint="cs"/>
            <w:rtl/>
          </w:rPr>
          <w:t xml:space="preserve"> </w:t>
        </w:r>
      </w:ins>
      <w:ins w:id="622" w:author="Mohsen Jafarinejad" w:date="2019-05-12T10:47:00Z">
        <w:r w:rsidRPr="009667A9">
          <w:rPr>
            <w:rFonts w:ascii="Times New Roman" w:hAnsi="Times New Roman"/>
            <w:rtl/>
            <w:rPrChange w:id="623" w:author="Mohsen Jafarinejad" w:date="2019-05-12T10:51:00Z">
              <w:rPr>
                <w:rtl/>
              </w:rPr>
            </w:rPrChange>
          </w:rPr>
          <w:t xml:space="preserve"> </w:t>
        </w:r>
        <w:r w:rsidRPr="009667A9">
          <w:rPr>
            <w:rFonts w:ascii="Times New Roman" w:hAnsi="Times New Roman" w:hint="cs"/>
            <w:rtl/>
            <w:rPrChange w:id="624" w:author="Mohsen Jafarinejad" w:date="2019-05-12T10:51:00Z">
              <w:rPr>
                <w:rFonts w:hint="cs"/>
                <w:rtl/>
              </w:rPr>
            </w:rPrChange>
          </w:rPr>
          <w:t>بر</w:t>
        </w:r>
        <w:r w:rsidRPr="009667A9">
          <w:rPr>
            <w:rFonts w:ascii="Times New Roman" w:hAnsi="Times New Roman"/>
            <w:rtl/>
            <w:rPrChange w:id="625" w:author="Mohsen Jafarinejad" w:date="2019-05-12T10:51:00Z">
              <w:rPr>
                <w:rtl/>
              </w:rPr>
            </w:rPrChange>
          </w:rPr>
          <w:t xml:space="preserve"> </w:t>
        </w:r>
        <w:r w:rsidRPr="009667A9">
          <w:rPr>
            <w:rFonts w:ascii="Times New Roman" w:hAnsi="Times New Roman" w:hint="cs"/>
            <w:rtl/>
            <w:rPrChange w:id="626" w:author="Mohsen Jafarinejad" w:date="2019-05-12T10:51:00Z">
              <w:rPr>
                <w:rFonts w:hint="cs"/>
                <w:rtl/>
              </w:rPr>
            </w:rPrChange>
          </w:rPr>
          <w:t>روی</w:t>
        </w:r>
        <w:r w:rsidRPr="009667A9">
          <w:rPr>
            <w:rFonts w:ascii="Times New Roman" w:hAnsi="Times New Roman"/>
            <w:rtl/>
            <w:rPrChange w:id="627" w:author="Mohsen Jafarinejad" w:date="2019-05-12T10:51:00Z">
              <w:rPr>
                <w:rtl/>
              </w:rPr>
            </w:rPrChange>
          </w:rPr>
          <w:t xml:space="preserve"> </w:t>
        </w:r>
        <w:r w:rsidRPr="009667A9">
          <w:rPr>
            <w:rFonts w:ascii="Times New Roman" w:hAnsi="Times New Roman" w:hint="cs"/>
            <w:rtl/>
            <w:rPrChange w:id="628" w:author="Mohsen Jafarinejad" w:date="2019-05-12T10:51:00Z">
              <w:rPr>
                <w:rFonts w:hint="cs"/>
                <w:rtl/>
              </w:rPr>
            </w:rPrChange>
          </w:rPr>
          <w:t>عملکرد</w:t>
        </w:r>
        <w:r w:rsidRPr="009667A9">
          <w:rPr>
            <w:rFonts w:ascii="Times New Roman" w:hAnsi="Times New Roman"/>
            <w:rtl/>
            <w:rPrChange w:id="629" w:author="Mohsen Jafarinejad" w:date="2019-05-12T10:51:00Z">
              <w:rPr>
                <w:rtl/>
              </w:rPr>
            </w:rPrChange>
          </w:rPr>
          <w:t xml:space="preserve"> </w:t>
        </w:r>
        <w:r w:rsidRPr="009667A9">
          <w:rPr>
            <w:rFonts w:ascii="Times New Roman" w:hAnsi="Times New Roman" w:hint="cs"/>
            <w:rtl/>
            <w:rPrChange w:id="630" w:author="Mohsen Jafarinejad" w:date="2019-05-12T10:51:00Z">
              <w:rPr>
                <w:rFonts w:hint="cs"/>
                <w:rtl/>
              </w:rPr>
            </w:rPrChange>
          </w:rPr>
          <w:t>پیل</w:t>
        </w:r>
        <w:r w:rsidRPr="009667A9">
          <w:rPr>
            <w:rFonts w:ascii="Times New Roman" w:hAnsi="Times New Roman"/>
            <w:rtl/>
            <w:rPrChange w:id="631" w:author="Mohsen Jafarinejad" w:date="2019-05-12T10:51:00Z">
              <w:rPr>
                <w:rtl/>
              </w:rPr>
            </w:rPrChange>
          </w:rPr>
          <w:t xml:space="preserve"> </w:t>
        </w:r>
        <w:r w:rsidRPr="009667A9">
          <w:rPr>
            <w:rFonts w:ascii="Times New Roman" w:hAnsi="Times New Roman" w:hint="cs"/>
            <w:rtl/>
            <w:rPrChange w:id="632" w:author="Mohsen Jafarinejad" w:date="2019-05-12T10:51:00Z">
              <w:rPr>
                <w:rFonts w:hint="cs"/>
                <w:rtl/>
              </w:rPr>
            </w:rPrChange>
          </w:rPr>
          <w:t>میکروبی</w:t>
        </w:r>
        <w:r w:rsidRPr="009667A9">
          <w:rPr>
            <w:rFonts w:ascii="Times New Roman" w:hAnsi="Times New Roman"/>
            <w:rPrChange w:id="633" w:author="Mohsen Jafarinejad" w:date="2019-05-12T10:51:00Z">
              <w:rPr/>
            </w:rPrChange>
          </w:rPr>
          <w:tab/>
        </w:r>
      </w:ins>
      <w:ins w:id="634" w:author="Mohsen Jafarinejad" w:date="2019-05-12T11:03:00Z">
        <w:r w:rsidR="00974A00">
          <w:rPr>
            <w:rFonts w:ascii="Times New Roman" w:hAnsi="Times New Roman" w:hint="cs"/>
            <w:rtl/>
          </w:rPr>
          <w:t>35</w:t>
        </w:r>
      </w:ins>
    </w:p>
    <w:p w14:paraId="53090638" w14:textId="644FD174" w:rsidR="009667A9" w:rsidRPr="009667A9" w:rsidRDefault="009667A9" w:rsidP="00CF7090">
      <w:pPr>
        <w:pStyle w:val="TOC3"/>
        <w:rPr>
          <w:ins w:id="635" w:author="Mohsen Jafarinejad" w:date="2019-05-12T10:47:00Z"/>
          <w:rFonts w:ascii="Times New Roman" w:eastAsiaTheme="minorEastAsia" w:hAnsi="Times New Roman"/>
          <w:i w:val="0"/>
          <w:rPrChange w:id="636" w:author="Mohsen Jafarinejad" w:date="2019-05-12T10:51:00Z">
            <w:rPr>
              <w:ins w:id="637" w:author="Mohsen Jafarinejad" w:date="2019-05-12T10:47:00Z"/>
              <w:rFonts w:eastAsiaTheme="minorEastAsia" w:cstheme="minorBidi"/>
            </w:rPr>
          </w:rPrChange>
        </w:rPr>
      </w:pPr>
      <w:ins w:id="638" w:author="Mohsen Jafarinejad" w:date="2019-05-12T10:47:00Z">
        <w:r w:rsidRPr="009667A9">
          <w:rPr>
            <w:rFonts w:ascii="Times New Roman" w:hAnsi="Times New Roman"/>
            <w:rtl/>
            <w:rPrChange w:id="639" w:author="Mohsen Jafarinejad" w:date="2019-05-12T10:51:00Z">
              <w:rPr>
                <w:rtl/>
              </w:rPr>
            </w:rPrChange>
          </w:rPr>
          <w:t xml:space="preserve">2-3-3 </w:t>
        </w:r>
        <w:r w:rsidRPr="009667A9">
          <w:rPr>
            <w:rFonts w:ascii="Times New Roman" w:hAnsi="Times New Roman" w:hint="cs"/>
            <w:rtl/>
            <w:rPrChange w:id="640" w:author="Mohsen Jafarinejad" w:date="2019-05-12T10:51:00Z">
              <w:rPr>
                <w:rFonts w:hint="cs"/>
                <w:rtl/>
              </w:rPr>
            </w:rPrChange>
          </w:rPr>
          <w:t>اثر</w:t>
        </w:r>
        <w:r w:rsidRPr="009667A9">
          <w:rPr>
            <w:rFonts w:ascii="Times New Roman" w:hAnsi="Times New Roman"/>
            <w:rtl/>
            <w:rPrChange w:id="641" w:author="Mohsen Jafarinejad" w:date="2019-05-12T10:51:00Z">
              <w:rPr>
                <w:rtl/>
              </w:rPr>
            </w:rPrChange>
          </w:rPr>
          <w:t xml:space="preserve"> </w:t>
        </w:r>
        <w:r w:rsidRPr="009667A9">
          <w:rPr>
            <w:rFonts w:ascii="Times New Roman" w:hAnsi="Times New Roman" w:hint="cs"/>
            <w:rtl/>
            <w:rPrChange w:id="642" w:author="Mohsen Jafarinejad" w:date="2019-05-12T10:51:00Z">
              <w:rPr>
                <w:rFonts w:hint="cs"/>
                <w:rtl/>
              </w:rPr>
            </w:rPrChange>
          </w:rPr>
          <w:t>سابستر</w:t>
        </w:r>
        <w:r w:rsidRPr="009667A9">
          <w:rPr>
            <w:rFonts w:ascii="Times New Roman" w:hAnsi="Times New Roman"/>
            <w:rtl/>
            <w:rPrChange w:id="643" w:author="Mohsen Jafarinejad" w:date="2019-05-12T10:51:00Z">
              <w:rPr>
                <w:rtl/>
              </w:rPr>
            </w:rPrChange>
          </w:rPr>
          <w:t xml:space="preserve"> </w:t>
        </w:r>
        <w:r w:rsidRPr="009667A9">
          <w:rPr>
            <w:rFonts w:ascii="Times New Roman" w:hAnsi="Times New Roman" w:hint="cs"/>
            <w:rtl/>
            <w:rPrChange w:id="644" w:author="Mohsen Jafarinejad" w:date="2019-05-12T10:51:00Z">
              <w:rPr>
                <w:rFonts w:hint="cs"/>
                <w:rtl/>
              </w:rPr>
            </w:rPrChange>
          </w:rPr>
          <w:t>بر</w:t>
        </w:r>
        <w:r w:rsidRPr="009667A9">
          <w:rPr>
            <w:rFonts w:ascii="Times New Roman" w:hAnsi="Times New Roman"/>
            <w:rtl/>
            <w:rPrChange w:id="645" w:author="Mohsen Jafarinejad" w:date="2019-05-12T10:51:00Z">
              <w:rPr>
                <w:rtl/>
              </w:rPr>
            </w:rPrChange>
          </w:rPr>
          <w:t xml:space="preserve"> </w:t>
        </w:r>
        <w:r w:rsidRPr="009667A9">
          <w:rPr>
            <w:rFonts w:ascii="Times New Roman" w:hAnsi="Times New Roman" w:hint="cs"/>
            <w:rtl/>
            <w:rPrChange w:id="646" w:author="Mohsen Jafarinejad" w:date="2019-05-12T10:51:00Z">
              <w:rPr>
                <w:rFonts w:hint="cs"/>
                <w:rtl/>
              </w:rPr>
            </w:rPrChange>
          </w:rPr>
          <w:t>رشد</w:t>
        </w:r>
        <w:r w:rsidRPr="009667A9">
          <w:rPr>
            <w:rFonts w:ascii="Times New Roman" w:hAnsi="Times New Roman"/>
            <w:rtl/>
            <w:rPrChange w:id="647" w:author="Mohsen Jafarinejad" w:date="2019-05-12T10:51:00Z">
              <w:rPr>
                <w:rtl/>
              </w:rPr>
            </w:rPrChange>
          </w:rPr>
          <w:t xml:space="preserve"> </w:t>
        </w:r>
        <w:r w:rsidRPr="009667A9">
          <w:rPr>
            <w:rFonts w:ascii="Times New Roman" w:hAnsi="Times New Roman" w:hint="cs"/>
            <w:rtl/>
            <w:rPrChange w:id="648" w:author="Mohsen Jafarinejad" w:date="2019-05-12T10:51:00Z">
              <w:rPr>
                <w:rFonts w:hint="cs"/>
                <w:rtl/>
              </w:rPr>
            </w:rPrChange>
          </w:rPr>
          <w:t>باکتری‌ها</w:t>
        </w:r>
        <w:r w:rsidRPr="009667A9">
          <w:rPr>
            <w:rFonts w:ascii="Times New Roman" w:hAnsi="Times New Roman"/>
            <w:rPrChange w:id="649" w:author="Mohsen Jafarinejad" w:date="2019-05-12T10:51:00Z">
              <w:rPr/>
            </w:rPrChange>
          </w:rPr>
          <w:tab/>
        </w:r>
      </w:ins>
      <w:ins w:id="650" w:author="Mohsen Jafarinejad" w:date="2019-05-12T11:03:00Z">
        <w:r w:rsidR="00974A00">
          <w:rPr>
            <w:rFonts w:ascii="Times New Roman" w:hAnsi="Times New Roman" w:hint="cs"/>
            <w:rtl/>
          </w:rPr>
          <w:t>35</w:t>
        </w:r>
      </w:ins>
    </w:p>
    <w:p w14:paraId="1C407195" w14:textId="79C5A205" w:rsidR="009667A9" w:rsidRPr="009667A9" w:rsidRDefault="009667A9" w:rsidP="00C60693">
      <w:pPr>
        <w:pStyle w:val="TOC3"/>
        <w:rPr>
          <w:ins w:id="651" w:author="Mohsen Jafarinejad" w:date="2019-05-12T10:47:00Z"/>
          <w:rFonts w:ascii="Times New Roman" w:eastAsiaTheme="minorEastAsia" w:hAnsi="Times New Roman"/>
          <w:i w:val="0"/>
          <w:rPrChange w:id="652" w:author="Mohsen Jafarinejad" w:date="2019-05-12T10:51:00Z">
            <w:rPr>
              <w:ins w:id="653" w:author="Mohsen Jafarinejad" w:date="2019-05-12T10:47:00Z"/>
              <w:rFonts w:eastAsiaTheme="minorEastAsia" w:cstheme="minorBidi"/>
            </w:rPr>
          </w:rPrChange>
        </w:rPr>
      </w:pPr>
      <w:ins w:id="654" w:author="Mohsen Jafarinejad" w:date="2019-05-12T10:47:00Z">
        <w:r w:rsidRPr="009667A9">
          <w:rPr>
            <w:rFonts w:ascii="Times New Roman" w:hAnsi="Times New Roman"/>
            <w:rtl/>
            <w:rPrChange w:id="655" w:author="Mohsen Jafarinejad" w:date="2019-05-12T10:51:00Z">
              <w:rPr>
                <w:rtl/>
              </w:rPr>
            </w:rPrChange>
          </w:rPr>
          <w:t xml:space="preserve">2-3-4 </w:t>
        </w:r>
        <w:r w:rsidRPr="009667A9">
          <w:rPr>
            <w:rFonts w:ascii="Times New Roman" w:hAnsi="Times New Roman" w:hint="cs"/>
            <w:rtl/>
            <w:rPrChange w:id="656" w:author="Mohsen Jafarinejad" w:date="2019-05-12T10:51:00Z">
              <w:rPr>
                <w:rFonts w:hint="cs"/>
                <w:rtl/>
              </w:rPr>
            </w:rPrChange>
          </w:rPr>
          <w:t>اثر</w:t>
        </w:r>
        <w:r w:rsidRPr="009667A9">
          <w:rPr>
            <w:rFonts w:ascii="Times New Roman" w:hAnsi="Times New Roman"/>
            <w:rtl/>
            <w:rPrChange w:id="657" w:author="Mohsen Jafarinejad" w:date="2019-05-12T10:51:00Z">
              <w:rPr>
                <w:rtl/>
              </w:rPr>
            </w:rPrChange>
          </w:rPr>
          <w:t xml:space="preserve"> </w:t>
        </w:r>
        <w:r w:rsidRPr="009667A9">
          <w:rPr>
            <w:rFonts w:ascii="Times New Roman" w:hAnsi="Times New Roman" w:hint="cs"/>
            <w:rtl/>
            <w:rPrChange w:id="658" w:author="Mohsen Jafarinejad" w:date="2019-05-12T10:51:00Z">
              <w:rPr>
                <w:rFonts w:hint="cs"/>
                <w:rtl/>
              </w:rPr>
            </w:rPrChange>
          </w:rPr>
          <w:t>پارامترهای</w:t>
        </w:r>
        <w:r w:rsidRPr="009667A9">
          <w:rPr>
            <w:rFonts w:ascii="Times New Roman" w:hAnsi="Times New Roman"/>
            <w:rtl/>
            <w:rPrChange w:id="659" w:author="Mohsen Jafarinejad" w:date="2019-05-12T10:51:00Z">
              <w:rPr>
                <w:rtl/>
              </w:rPr>
            </w:rPrChange>
          </w:rPr>
          <w:t xml:space="preserve"> </w:t>
        </w:r>
        <w:r w:rsidRPr="009667A9">
          <w:rPr>
            <w:rFonts w:ascii="Times New Roman" w:hAnsi="Times New Roman" w:hint="cs"/>
            <w:rtl/>
            <w:rPrChange w:id="660" w:author="Mohsen Jafarinejad" w:date="2019-05-12T10:51:00Z">
              <w:rPr>
                <w:rFonts w:hint="cs"/>
                <w:rtl/>
              </w:rPr>
            </w:rPrChange>
          </w:rPr>
          <w:t>محفظه</w:t>
        </w:r>
        <w:r w:rsidRPr="009667A9">
          <w:rPr>
            <w:rFonts w:ascii="Times New Roman" w:hAnsi="Times New Roman"/>
            <w:rtl/>
            <w:rPrChange w:id="661" w:author="Mohsen Jafarinejad" w:date="2019-05-12T10:51:00Z">
              <w:rPr>
                <w:rtl/>
              </w:rPr>
            </w:rPrChange>
          </w:rPr>
          <w:t xml:space="preserve"> </w:t>
        </w:r>
        <w:r w:rsidRPr="009667A9">
          <w:rPr>
            <w:rFonts w:ascii="Times New Roman" w:hAnsi="Times New Roman" w:hint="cs"/>
            <w:rtl/>
            <w:rPrChange w:id="662" w:author="Mohsen Jafarinejad" w:date="2019-05-12T10:51:00Z">
              <w:rPr>
                <w:rFonts w:hint="cs"/>
                <w:rtl/>
              </w:rPr>
            </w:rPrChange>
          </w:rPr>
          <w:t>آند</w:t>
        </w:r>
        <w:r w:rsidRPr="009667A9">
          <w:rPr>
            <w:rFonts w:ascii="Times New Roman" w:hAnsi="Times New Roman"/>
            <w:rPrChange w:id="663" w:author="Mohsen Jafarinejad" w:date="2019-05-12T10:51:00Z">
              <w:rPr/>
            </w:rPrChange>
          </w:rPr>
          <w:tab/>
        </w:r>
      </w:ins>
      <w:ins w:id="664" w:author="Mohsen Jafarinejad" w:date="2019-05-12T11:03:00Z">
        <w:r w:rsidR="00974A00">
          <w:rPr>
            <w:rFonts w:ascii="Times New Roman" w:hAnsi="Times New Roman" w:hint="cs"/>
            <w:rtl/>
          </w:rPr>
          <w:t>36</w:t>
        </w:r>
      </w:ins>
    </w:p>
    <w:p w14:paraId="6F520F6F" w14:textId="6EAD8DB6" w:rsidR="009667A9" w:rsidRPr="009667A9" w:rsidRDefault="009667A9" w:rsidP="00695D04">
      <w:pPr>
        <w:pStyle w:val="TOC3"/>
        <w:rPr>
          <w:ins w:id="665" w:author="Mohsen Jafarinejad" w:date="2019-05-12T10:47:00Z"/>
          <w:rFonts w:ascii="Times New Roman" w:eastAsiaTheme="minorEastAsia" w:hAnsi="Times New Roman"/>
          <w:i w:val="0"/>
          <w:rPrChange w:id="666" w:author="Mohsen Jafarinejad" w:date="2019-05-12T10:51:00Z">
            <w:rPr>
              <w:ins w:id="667" w:author="Mohsen Jafarinejad" w:date="2019-05-12T10:47:00Z"/>
              <w:rFonts w:eastAsiaTheme="minorEastAsia" w:cstheme="minorBidi"/>
            </w:rPr>
          </w:rPrChange>
        </w:rPr>
      </w:pPr>
      <w:ins w:id="668" w:author="Mohsen Jafarinejad" w:date="2019-05-12T10:47:00Z">
        <w:r w:rsidRPr="009667A9">
          <w:rPr>
            <w:rFonts w:ascii="Times New Roman" w:hAnsi="Times New Roman"/>
            <w:rtl/>
            <w:rPrChange w:id="669" w:author="Mohsen Jafarinejad" w:date="2019-05-12T10:51:00Z">
              <w:rPr>
                <w:rtl/>
              </w:rPr>
            </w:rPrChange>
          </w:rPr>
          <w:t xml:space="preserve">2-3-5 </w:t>
        </w:r>
        <w:r w:rsidRPr="009667A9">
          <w:rPr>
            <w:rFonts w:ascii="Times New Roman" w:hAnsi="Times New Roman" w:hint="cs"/>
            <w:rtl/>
            <w:rPrChange w:id="670" w:author="Mohsen Jafarinejad" w:date="2019-05-12T10:51:00Z">
              <w:rPr>
                <w:rFonts w:hint="cs"/>
                <w:rtl/>
              </w:rPr>
            </w:rPrChange>
          </w:rPr>
          <w:t>اثر</w:t>
        </w:r>
        <w:r w:rsidRPr="009667A9">
          <w:rPr>
            <w:rFonts w:ascii="Times New Roman" w:hAnsi="Times New Roman"/>
            <w:rtl/>
            <w:rPrChange w:id="671" w:author="Mohsen Jafarinejad" w:date="2019-05-12T10:51:00Z">
              <w:rPr>
                <w:rtl/>
              </w:rPr>
            </w:rPrChange>
          </w:rPr>
          <w:t xml:space="preserve"> </w:t>
        </w:r>
        <w:r w:rsidRPr="009667A9">
          <w:rPr>
            <w:rFonts w:ascii="Times New Roman" w:hAnsi="Times New Roman" w:hint="cs"/>
            <w:rtl/>
            <w:rPrChange w:id="672" w:author="Mohsen Jafarinejad" w:date="2019-05-12T10:51:00Z">
              <w:rPr>
                <w:rFonts w:hint="cs"/>
                <w:rtl/>
              </w:rPr>
            </w:rPrChange>
          </w:rPr>
          <w:t>پارامترهای</w:t>
        </w:r>
        <w:r w:rsidRPr="009667A9">
          <w:rPr>
            <w:rFonts w:ascii="Times New Roman" w:hAnsi="Times New Roman"/>
            <w:rtl/>
            <w:rPrChange w:id="673" w:author="Mohsen Jafarinejad" w:date="2019-05-12T10:51:00Z">
              <w:rPr>
                <w:rtl/>
              </w:rPr>
            </w:rPrChange>
          </w:rPr>
          <w:t xml:space="preserve"> </w:t>
        </w:r>
        <w:r w:rsidRPr="009667A9">
          <w:rPr>
            <w:rFonts w:ascii="Times New Roman" w:hAnsi="Times New Roman" w:hint="cs"/>
            <w:rtl/>
            <w:rPrChange w:id="674" w:author="Mohsen Jafarinejad" w:date="2019-05-12T10:51:00Z">
              <w:rPr>
                <w:rFonts w:hint="cs"/>
                <w:rtl/>
              </w:rPr>
            </w:rPrChange>
          </w:rPr>
          <w:t>محفظه</w:t>
        </w:r>
        <w:r w:rsidRPr="009667A9">
          <w:rPr>
            <w:rFonts w:ascii="Times New Roman" w:hAnsi="Times New Roman"/>
            <w:rtl/>
            <w:rPrChange w:id="675" w:author="Mohsen Jafarinejad" w:date="2019-05-12T10:51:00Z">
              <w:rPr>
                <w:rtl/>
              </w:rPr>
            </w:rPrChange>
          </w:rPr>
          <w:t xml:space="preserve"> </w:t>
        </w:r>
        <w:r w:rsidRPr="009667A9">
          <w:rPr>
            <w:rFonts w:ascii="Times New Roman" w:hAnsi="Times New Roman" w:hint="cs"/>
            <w:rtl/>
            <w:rPrChange w:id="676" w:author="Mohsen Jafarinejad" w:date="2019-05-12T10:51:00Z">
              <w:rPr>
                <w:rFonts w:hint="cs"/>
                <w:rtl/>
              </w:rPr>
            </w:rPrChange>
          </w:rPr>
          <w:t>کاتد</w:t>
        </w:r>
        <w:r w:rsidRPr="009667A9">
          <w:rPr>
            <w:rFonts w:ascii="Times New Roman" w:hAnsi="Times New Roman"/>
            <w:rPrChange w:id="677" w:author="Mohsen Jafarinejad" w:date="2019-05-12T10:51:00Z">
              <w:rPr/>
            </w:rPrChange>
          </w:rPr>
          <w:tab/>
        </w:r>
      </w:ins>
      <w:ins w:id="678" w:author="Mohsen Jafarinejad" w:date="2019-05-12T11:03:00Z">
        <w:r w:rsidR="00974A00">
          <w:rPr>
            <w:rFonts w:ascii="Times New Roman" w:hAnsi="Times New Roman" w:hint="cs"/>
            <w:rtl/>
          </w:rPr>
          <w:t>37</w:t>
        </w:r>
      </w:ins>
    </w:p>
    <w:p w14:paraId="3A26F8E8" w14:textId="27E26DE5" w:rsidR="009667A9" w:rsidRPr="009667A9" w:rsidRDefault="009667A9" w:rsidP="00E87BBB">
      <w:pPr>
        <w:pStyle w:val="TOC3"/>
        <w:rPr>
          <w:ins w:id="679" w:author="Mohsen Jafarinejad" w:date="2019-05-12T10:47:00Z"/>
          <w:rFonts w:ascii="Times New Roman" w:eastAsiaTheme="minorEastAsia" w:hAnsi="Times New Roman"/>
          <w:i w:val="0"/>
          <w:rPrChange w:id="680" w:author="Mohsen Jafarinejad" w:date="2019-05-12T10:51:00Z">
            <w:rPr>
              <w:ins w:id="681" w:author="Mohsen Jafarinejad" w:date="2019-05-12T10:47:00Z"/>
              <w:rFonts w:eastAsiaTheme="minorEastAsia" w:cstheme="minorBidi"/>
            </w:rPr>
          </w:rPrChange>
        </w:rPr>
      </w:pPr>
      <w:ins w:id="682" w:author="Mohsen Jafarinejad" w:date="2019-05-12T10:47:00Z">
        <w:r w:rsidRPr="009667A9">
          <w:rPr>
            <w:rFonts w:ascii="Times New Roman" w:hAnsi="Times New Roman"/>
            <w:rtl/>
            <w:rPrChange w:id="683" w:author="Mohsen Jafarinejad" w:date="2019-05-12T10:51:00Z">
              <w:rPr>
                <w:rtl/>
              </w:rPr>
            </w:rPrChange>
          </w:rPr>
          <w:t xml:space="preserve">2-3-6 </w:t>
        </w:r>
        <w:r w:rsidRPr="009667A9">
          <w:rPr>
            <w:rFonts w:ascii="Times New Roman" w:hAnsi="Times New Roman" w:hint="cs"/>
            <w:rtl/>
            <w:rPrChange w:id="684" w:author="Mohsen Jafarinejad" w:date="2019-05-12T10:51:00Z">
              <w:rPr>
                <w:rFonts w:hint="cs"/>
                <w:rtl/>
              </w:rPr>
            </w:rPrChange>
          </w:rPr>
          <w:t>مدلسازی</w:t>
        </w:r>
        <w:r w:rsidRPr="009667A9">
          <w:rPr>
            <w:rFonts w:ascii="Times New Roman" w:hAnsi="Times New Roman"/>
            <w:rtl/>
            <w:rPrChange w:id="685" w:author="Mohsen Jafarinejad" w:date="2019-05-12T10:51:00Z">
              <w:rPr>
                <w:rtl/>
              </w:rPr>
            </w:rPrChange>
          </w:rPr>
          <w:t xml:space="preserve"> </w:t>
        </w:r>
        <w:r w:rsidRPr="009667A9">
          <w:rPr>
            <w:rFonts w:ascii="Times New Roman" w:hAnsi="Times New Roman" w:hint="cs"/>
            <w:rtl/>
            <w:rPrChange w:id="686" w:author="Mohsen Jafarinejad" w:date="2019-05-12T10:51:00Z">
              <w:rPr>
                <w:rFonts w:hint="cs"/>
                <w:rtl/>
              </w:rPr>
            </w:rPrChange>
          </w:rPr>
          <w:t>های</w:t>
        </w:r>
        <w:r w:rsidRPr="009667A9">
          <w:rPr>
            <w:rFonts w:ascii="Times New Roman" w:hAnsi="Times New Roman"/>
            <w:rtl/>
            <w:rPrChange w:id="687" w:author="Mohsen Jafarinejad" w:date="2019-05-12T10:51:00Z">
              <w:rPr>
                <w:rtl/>
              </w:rPr>
            </w:rPrChange>
          </w:rPr>
          <w:t xml:space="preserve"> </w:t>
        </w:r>
        <w:r w:rsidRPr="009667A9">
          <w:rPr>
            <w:rFonts w:ascii="Times New Roman" w:hAnsi="Times New Roman" w:hint="cs"/>
            <w:rtl/>
            <w:rPrChange w:id="688" w:author="Mohsen Jafarinejad" w:date="2019-05-12T10:51:00Z">
              <w:rPr>
                <w:rFonts w:hint="cs"/>
                <w:rtl/>
              </w:rPr>
            </w:rPrChange>
          </w:rPr>
          <w:t>صورت</w:t>
        </w:r>
        <w:r w:rsidRPr="009667A9">
          <w:rPr>
            <w:rFonts w:ascii="Times New Roman" w:hAnsi="Times New Roman"/>
            <w:rtl/>
            <w:rPrChange w:id="689" w:author="Mohsen Jafarinejad" w:date="2019-05-12T10:51:00Z">
              <w:rPr>
                <w:rtl/>
              </w:rPr>
            </w:rPrChange>
          </w:rPr>
          <w:t xml:space="preserve"> </w:t>
        </w:r>
        <w:r w:rsidRPr="009667A9">
          <w:rPr>
            <w:rFonts w:ascii="Times New Roman" w:hAnsi="Times New Roman" w:hint="cs"/>
            <w:rtl/>
            <w:rPrChange w:id="690" w:author="Mohsen Jafarinejad" w:date="2019-05-12T10:51:00Z">
              <w:rPr>
                <w:rFonts w:hint="cs"/>
                <w:rtl/>
              </w:rPr>
            </w:rPrChange>
          </w:rPr>
          <w:t>گرفته</w:t>
        </w:r>
        <w:r w:rsidRPr="009667A9">
          <w:rPr>
            <w:rFonts w:ascii="Times New Roman" w:hAnsi="Times New Roman"/>
            <w:rtl/>
            <w:rPrChange w:id="691" w:author="Mohsen Jafarinejad" w:date="2019-05-12T10:51:00Z">
              <w:rPr>
                <w:rtl/>
              </w:rPr>
            </w:rPrChange>
          </w:rPr>
          <w:t xml:space="preserve"> </w:t>
        </w:r>
        <w:r w:rsidRPr="009667A9">
          <w:rPr>
            <w:rFonts w:ascii="Times New Roman" w:hAnsi="Times New Roman" w:hint="cs"/>
            <w:rtl/>
            <w:rPrChange w:id="692" w:author="Mohsen Jafarinejad" w:date="2019-05-12T10:51:00Z">
              <w:rPr>
                <w:rFonts w:hint="cs"/>
                <w:rtl/>
              </w:rPr>
            </w:rPrChange>
          </w:rPr>
          <w:t>برای</w:t>
        </w:r>
        <w:r w:rsidRPr="009667A9">
          <w:rPr>
            <w:rFonts w:ascii="Times New Roman" w:hAnsi="Times New Roman"/>
            <w:rtl/>
            <w:rPrChange w:id="693" w:author="Mohsen Jafarinejad" w:date="2019-05-12T10:51:00Z">
              <w:rPr>
                <w:rtl/>
              </w:rPr>
            </w:rPrChange>
          </w:rPr>
          <w:t xml:space="preserve"> </w:t>
        </w:r>
        <w:r w:rsidRPr="009667A9">
          <w:rPr>
            <w:rFonts w:ascii="Times New Roman" w:hAnsi="Times New Roman" w:hint="cs"/>
            <w:rtl/>
            <w:rPrChange w:id="694" w:author="Mohsen Jafarinejad" w:date="2019-05-12T10:51:00Z">
              <w:rPr>
                <w:rFonts w:hint="cs"/>
                <w:rtl/>
              </w:rPr>
            </w:rPrChange>
          </w:rPr>
          <w:t>پیل</w:t>
        </w:r>
        <w:r w:rsidRPr="009667A9">
          <w:rPr>
            <w:rFonts w:ascii="Times New Roman" w:hAnsi="Times New Roman"/>
            <w:rtl/>
            <w:rPrChange w:id="695" w:author="Mohsen Jafarinejad" w:date="2019-05-12T10:51:00Z">
              <w:rPr>
                <w:rtl/>
              </w:rPr>
            </w:rPrChange>
          </w:rPr>
          <w:t xml:space="preserve"> </w:t>
        </w:r>
        <w:r w:rsidRPr="009667A9">
          <w:rPr>
            <w:rFonts w:ascii="Times New Roman" w:hAnsi="Times New Roman" w:hint="cs"/>
            <w:rtl/>
            <w:rPrChange w:id="696" w:author="Mohsen Jafarinejad" w:date="2019-05-12T10:51:00Z">
              <w:rPr>
                <w:rFonts w:hint="cs"/>
                <w:rtl/>
              </w:rPr>
            </w:rPrChange>
          </w:rPr>
          <w:t>میکروبی</w:t>
        </w:r>
        <w:r w:rsidRPr="009667A9">
          <w:rPr>
            <w:rFonts w:ascii="Times New Roman" w:hAnsi="Times New Roman"/>
            <w:rPrChange w:id="697" w:author="Mohsen Jafarinejad" w:date="2019-05-12T10:51:00Z">
              <w:rPr/>
            </w:rPrChange>
          </w:rPr>
          <w:tab/>
        </w:r>
      </w:ins>
      <w:ins w:id="698" w:author="Mohsen Jafarinejad" w:date="2019-05-12T11:03:00Z">
        <w:r w:rsidR="00974A00">
          <w:rPr>
            <w:rFonts w:ascii="Times New Roman" w:hAnsi="Times New Roman" w:hint="cs"/>
            <w:rtl/>
          </w:rPr>
          <w:t>38</w:t>
        </w:r>
      </w:ins>
    </w:p>
    <w:p w14:paraId="04279F32" w14:textId="5AC8025F" w:rsidR="009667A9" w:rsidRPr="009667A9" w:rsidRDefault="009667A9">
      <w:pPr>
        <w:pStyle w:val="TOC2"/>
        <w:tabs>
          <w:tab w:val="right" w:leader="dot" w:pos="8827"/>
        </w:tabs>
        <w:bidi/>
        <w:rPr>
          <w:ins w:id="699" w:author="Mohsen Jafarinejad" w:date="2019-05-12T10:47:00Z"/>
          <w:rFonts w:ascii="Times New Roman" w:eastAsiaTheme="minorEastAsia" w:hAnsi="Times New Roman" w:cs="B Nazanin"/>
          <w:b w:val="0"/>
          <w:bCs w:val="0"/>
          <w:noProof/>
          <w:szCs w:val="22"/>
          <w:rPrChange w:id="700" w:author="Mohsen Jafarinejad" w:date="2019-05-12T10:51:00Z">
            <w:rPr>
              <w:ins w:id="701" w:author="Mohsen Jafarinejad" w:date="2019-05-12T10:47:00Z"/>
              <w:rFonts w:eastAsiaTheme="minorEastAsia" w:cstheme="minorBidi"/>
              <w:b w:val="0"/>
              <w:bCs w:val="0"/>
              <w:noProof/>
              <w:szCs w:val="22"/>
            </w:rPr>
          </w:rPrChange>
        </w:rPr>
        <w:pPrChange w:id="702" w:author="Mohsen Jafarinejad" w:date="2019-05-12T11:03:00Z">
          <w:pPr>
            <w:pStyle w:val="TOC2"/>
            <w:tabs>
              <w:tab w:val="right" w:leader="dot" w:pos="8827"/>
            </w:tabs>
          </w:pPr>
        </w:pPrChange>
      </w:pPr>
      <w:ins w:id="703" w:author="Mohsen Jafarinejad" w:date="2019-05-12T10:47:00Z">
        <w:r w:rsidRPr="009667A9">
          <w:rPr>
            <w:rFonts w:ascii="Times New Roman" w:hAnsi="Times New Roman" w:cs="B Nazanin"/>
            <w:b w:val="0"/>
            <w:bCs w:val="0"/>
            <w:noProof/>
            <w:rtl/>
            <w:rPrChange w:id="704" w:author="Mohsen Jafarinejad" w:date="2019-05-12T10:51:00Z">
              <w:rPr>
                <w:rFonts w:cs="Times New Roman"/>
                <w:noProof/>
                <w:rtl/>
              </w:rPr>
            </w:rPrChange>
          </w:rPr>
          <w:t xml:space="preserve">2-4 </w:t>
        </w:r>
        <w:r w:rsidRPr="009667A9">
          <w:rPr>
            <w:rFonts w:ascii="Times New Roman" w:hAnsi="Times New Roman" w:cs="B Nazanin" w:hint="cs"/>
            <w:b w:val="0"/>
            <w:bCs w:val="0"/>
            <w:noProof/>
            <w:rtl/>
            <w:rPrChange w:id="705" w:author="Mohsen Jafarinejad" w:date="2019-05-12T10:51:00Z">
              <w:rPr>
                <w:rFonts w:cs="Times New Roman" w:hint="cs"/>
                <w:noProof/>
                <w:rtl/>
              </w:rPr>
            </w:rPrChange>
          </w:rPr>
          <w:t>نوآوری</w:t>
        </w:r>
        <w:r w:rsidRPr="009667A9">
          <w:rPr>
            <w:rFonts w:ascii="Times New Roman" w:hAnsi="Times New Roman" w:cs="B Nazanin"/>
            <w:b w:val="0"/>
            <w:bCs w:val="0"/>
            <w:noProof/>
            <w:rtl/>
            <w:rPrChange w:id="706"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707" w:author="Mohsen Jafarinejad" w:date="2019-05-12T10:51:00Z">
              <w:rPr>
                <w:rFonts w:cs="Times New Roman" w:hint="cs"/>
                <w:noProof/>
                <w:rtl/>
              </w:rPr>
            </w:rPrChange>
          </w:rPr>
          <w:t>تحقیقات</w:t>
        </w:r>
        <w:r w:rsidRPr="009667A9">
          <w:rPr>
            <w:rFonts w:ascii="Times New Roman" w:hAnsi="Times New Roman" w:cs="B Nazanin"/>
            <w:b w:val="0"/>
            <w:bCs w:val="0"/>
            <w:noProof/>
            <w:rtl/>
            <w:rPrChange w:id="708"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709" w:author="Mohsen Jafarinejad" w:date="2019-05-12T10:51:00Z">
              <w:rPr>
                <w:rFonts w:cs="Times New Roman" w:hint="cs"/>
                <w:noProof/>
                <w:rtl/>
              </w:rPr>
            </w:rPrChange>
          </w:rPr>
          <w:t>پیشِ</w:t>
        </w:r>
        <w:r w:rsidRPr="009667A9">
          <w:rPr>
            <w:rFonts w:ascii="Times New Roman" w:hAnsi="Times New Roman" w:cs="B Nazanin"/>
            <w:b w:val="0"/>
            <w:bCs w:val="0"/>
            <w:noProof/>
            <w:rtl/>
            <w:rPrChange w:id="710"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711" w:author="Mohsen Jafarinejad" w:date="2019-05-12T10:51:00Z">
              <w:rPr>
                <w:rFonts w:cs="Times New Roman" w:hint="cs"/>
                <w:noProof/>
                <w:rtl/>
              </w:rPr>
            </w:rPrChange>
          </w:rPr>
          <w:t>رو</w:t>
        </w:r>
        <w:r w:rsidRPr="009667A9">
          <w:rPr>
            <w:rFonts w:ascii="Times New Roman" w:hAnsi="Times New Roman" w:cs="B Nazanin"/>
            <w:b w:val="0"/>
            <w:bCs w:val="0"/>
            <w:noProof/>
            <w:rPrChange w:id="712" w:author="Mohsen Jafarinejad" w:date="2019-05-12T10:51:00Z">
              <w:rPr>
                <w:noProof/>
              </w:rPr>
            </w:rPrChange>
          </w:rPr>
          <w:tab/>
        </w:r>
      </w:ins>
      <w:ins w:id="713" w:author="Mohsen Jafarinejad" w:date="2019-05-12T11:03:00Z">
        <w:r w:rsidR="00974A00">
          <w:rPr>
            <w:rFonts w:ascii="Times New Roman" w:hAnsi="Times New Roman" w:cs="B Nazanin" w:hint="cs"/>
            <w:b w:val="0"/>
            <w:bCs w:val="0"/>
            <w:noProof/>
            <w:rtl/>
          </w:rPr>
          <w:t>44</w:t>
        </w:r>
      </w:ins>
    </w:p>
    <w:p w14:paraId="7F12FC81" w14:textId="4C430652" w:rsidR="009667A9" w:rsidRPr="009667A9" w:rsidRDefault="009667A9" w:rsidP="004E29A1">
      <w:pPr>
        <w:pStyle w:val="TOC1"/>
        <w:rPr>
          <w:ins w:id="714" w:author="Mohsen Jafarinejad" w:date="2019-05-12T10:47:00Z"/>
          <w:rFonts w:ascii="Times New Roman" w:eastAsiaTheme="minorEastAsia" w:hAnsi="Times New Roman"/>
          <w:b w:val="0"/>
          <w:bCs w:val="0"/>
          <w:i w:val="0"/>
          <w:sz w:val="22"/>
          <w:szCs w:val="22"/>
          <w:lang w:bidi="ar-SA"/>
          <w:rPrChange w:id="715" w:author="Mohsen Jafarinejad" w:date="2019-05-12T10:51:00Z">
            <w:rPr>
              <w:ins w:id="716" w:author="Mohsen Jafarinejad" w:date="2019-05-12T10:47:00Z"/>
              <w:rFonts w:asciiTheme="minorHAnsi" w:eastAsiaTheme="minorEastAsia" w:hAnsiTheme="minorHAnsi" w:cstheme="minorBidi"/>
              <w:b w:val="0"/>
              <w:bCs w:val="0"/>
              <w:i w:val="0"/>
              <w:lang w:bidi="ar-SA"/>
            </w:rPr>
          </w:rPrChange>
        </w:rPr>
      </w:pPr>
      <w:ins w:id="717" w:author="Mohsen Jafarinejad" w:date="2019-05-12T10:47:00Z">
        <w:r w:rsidRPr="009667A9">
          <w:rPr>
            <w:rFonts w:ascii="Times New Roman" w:hAnsi="Times New Roman" w:hint="cs"/>
            <w:b w:val="0"/>
            <w:bCs w:val="0"/>
            <w:rtl/>
            <w:rPrChange w:id="718" w:author="Mohsen Jafarinejad" w:date="2019-05-12T10:51:00Z">
              <w:rPr>
                <w:rFonts w:hint="cs"/>
                <w:rtl/>
              </w:rPr>
            </w:rPrChange>
          </w:rPr>
          <w:t>فصل</w:t>
        </w:r>
        <w:r w:rsidRPr="009667A9">
          <w:rPr>
            <w:rFonts w:ascii="Times New Roman" w:hAnsi="Times New Roman"/>
            <w:b w:val="0"/>
            <w:bCs w:val="0"/>
            <w:rtl/>
            <w:rPrChange w:id="719" w:author="Mohsen Jafarinejad" w:date="2019-05-12T10:51:00Z">
              <w:rPr>
                <w:rtl/>
              </w:rPr>
            </w:rPrChange>
          </w:rPr>
          <w:t xml:space="preserve"> 3</w:t>
        </w:r>
      </w:ins>
      <w:ins w:id="720" w:author="Mohsen Jafarinejad" w:date="2019-05-12T10:52:00Z">
        <w:r>
          <w:rPr>
            <w:rFonts w:ascii="Times New Roman" w:hAnsi="Times New Roman" w:hint="cs"/>
            <w:b w:val="0"/>
            <w:bCs w:val="0"/>
            <w:rtl/>
          </w:rPr>
          <w:t xml:space="preserve"> شبیه‌سازی پیل سوختی</w:t>
        </w:r>
      </w:ins>
      <w:ins w:id="721" w:author="Mohsen Jafarinejad" w:date="2019-05-12T10:53:00Z">
        <w:r>
          <w:rPr>
            <w:rFonts w:ascii="Times New Roman" w:hAnsi="Times New Roman" w:hint="cs"/>
            <w:b w:val="0"/>
            <w:bCs w:val="0"/>
            <w:rtl/>
          </w:rPr>
          <w:t xml:space="preserve"> میکروبی</w:t>
        </w:r>
      </w:ins>
      <w:ins w:id="722" w:author="Mohsen Jafarinejad" w:date="2019-05-12T10:47:00Z">
        <w:r w:rsidRPr="009667A9">
          <w:rPr>
            <w:rFonts w:ascii="Times New Roman" w:hAnsi="Times New Roman"/>
            <w:b w:val="0"/>
            <w:bCs w:val="0"/>
            <w:rPrChange w:id="723" w:author="Mohsen Jafarinejad" w:date="2019-05-12T10:51:00Z">
              <w:rPr/>
            </w:rPrChange>
          </w:rPr>
          <w:tab/>
        </w:r>
      </w:ins>
      <w:ins w:id="724" w:author="Mohsen Jafarinejad" w:date="2019-05-12T11:03:00Z">
        <w:r w:rsidR="00974A00">
          <w:rPr>
            <w:rFonts w:ascii="Times New Roman" w:hAnsi="Times New Roman" w:hint="cs"/>
            <w:b w:val="0"/>
            <w:bCs w:val="0"/>
            <w:rtl/>
          </w:rPr>
          <w:t>45</w:t>
        </w:r>
      </w:ins>
    </w:p>
    <w:p w14:paraId="166DDBAC" w14:textId="633D05CD" w:rsidR="009667A9" w:rsidRPr="009667A9" w:rsidRDefault="009667A9">
      <w:pPr>
        <w:pStyle w:val="TOC2"/>
        <w:tabs>
          <w:tab w:val="right" w:leader="dot" w:pos="8827"/>
        </w:tabs>
        <w:bidi/>
        <w:rPr>
          <w:ins w:id="725" w:author="Mohsen Jafarinejad" w:date="2019-05-12T10:47:00Z"/>
          <w:rFonts w:ascii="Times New Roman" w:eastAsiaTheme="minorEastAsia" w:hAnsi="Times New Roman" w:cs="B Nazanin"/>
          <w:b w:val="0"/>
          <w:bCs w:val="0"/>
          <w:noProof/>
          <w:szCs w:val="22"/>
          <w:rPrChange w:id="726" w:author="Mohsen Jafarinejad" w:date="2019-05-12T10:51:00Z">
            <w:rPr>
              <w:ins w:id="727" w:author="Mohsen Jafarinejad" w:date="2019-05-12T10:47:00Z"/>
              <w:rFonts w:eastAsiaTheme="minorEastAsia" w:cstheme="minorBidi"/>
              <w:b w:val="0"/>
              <w:bCs w:val="0"/>
              <w:noProof/>
              <w:szCs w:val="22"/>
            </w:rPr>
          </w:rPrChange>
        </w:rPr>
        <w:pPrChange w:id="728" w:author="Mohsen Jafarinejad" w:date="2019-05-12T11:03:00Z">
          <w:pPr>
            <w:pStyle w:val="TOC2"/>
            <w:tabs>
              <w:tab w:val="right" w:leader="dot" w:pos="8827"/>
            </w:tabs>
          </w:pPr>
        </w:pPrChange>
      </w:pPr>
      <w:ins w:id="729" w:author="Mohsen Jafarinejad" w:date="2019-05-12T10:47:00Z">
        <w:r w:rsidRPr="009667A9">
          <w:rPr>
            <w:rFonts w:ascii="Times New Roman" w:hAnsi="Times New Roman" w:cs="B Nazanin"/>
            <w:b w:val="0"/>
            <w:bCs w:val="0"/>
            <w:noProof/>
            <w:rtl/>
            <w:rPrChange w:id="730" w:author="Mohsen Jafarinejad" w:date="2019-05-12T10:51:00Z">
              <w:rPr>
                <w:rFonts w:cs="Times New Roman"/>
                <w:noProof/>
                <w:rtl/>
              </w:rPr>
            </w:rPrChange>
          </w:rPr>
          <w:t xml:space="preserve">3-1 </w:t>
        </w:r>
        <w:r w:rsidRPr="009667A9">
          <w:rPr>
            <w:rFonts w:ascii="Times New Roman" w:hAnsi="Times New Roman" w:cs="B Nazanin" w:hint="cs"/>
            <w:b w:val="0"/>
            <w:bCs w:val="0"/>
            <w:noProof/>
            <w:rtl/>
            <w:rPrChange w:id="731" w:author="Mohsen Jafarinejad" w:date="2019-05-12T10:51:00Z">
              <w:rPr>
                <w:rFonts w:cs="Times New Roman" w:hint="cs"/>
                <w:noProof/>
                <w:rtl/>
              </w:rPr>
            </w:rPrChange>
          </w:rPr>
          <w:t>مقدمه</w:t>
        </w:r>
        <w:r w:rsidRPr="009667A9">
          <w:rPr>
            <w:rFonts w:ascii="Times New Roman" w:hAnsi="Times New Roman" w:cs="B Nazanin"/>
            <w:b w:val="0"/>
            <w:bCs w:val="0"/>
            <w:noProof/>
            <w:rPrChange w:id="732" w:author="Mohsen Jafarinejad" w:date="2019-05-12T10:51:00Z">
              <w:rPr>
                <w:noProof/>
              </w:rPr>
            </w:rPrChange>
          </w:rPr>
          <w:tab/>
        </w:r>
      </w:ins>
      <w:ins w:id="733" w:author="Mohsen Jafarinejad" w:date="2019-05-12T11:03:00Z">
        <w:r w:rsidR="00974A00">
          <w:rPr>
            <w:rFonts w:ascii="Times New Roman" w:hAnsi="Times New Roman" w:cs="B Nazanin" w:hint="cs"/>
            <w:b w:val="0"/>
            <w:bCs w:val="0"/>
            <w:noProof/>
            <w:rtl/>
          </w:rPr>
          <w:t>46</w:t>
        </w:r>
      </w:ins>
    </w:p>
    <w:p w14:paraId="0F91243D" w14:textId="4D9D22E0" w:rsidR="009667A9" w:rsidRPr="009667A9" w:rsidRDefault="009667A9">
      <w:pPr>
        <w:pStyle w:val="TOC2"/>
        <w:tabs>
          <w:tab w:val="right" w:leader="dot" w:pos="8827"/>
        </w:tabs>
        <w:bidi/>
        <w:rPr>
          <w:ins w:id="734" w:author="Mohsen Jafarinejad" w:date="2019-05-12T10:47:00Z"/>
          <w:rFonts w:ascii="Times New Roman" w:eastAsiaTheme="minorEastAsia" w:hAnsi="Times New Roman" w:cs="B Nazanin"/>
          <w:b w:val="0"/>
          <w:bCs w:val="0"/>
          <w:noProof/>
          <w:szCs w:val="22"/>
          <w:rPrChange w:id="735" w:author="Mohsen Jafarinejad" w:date="2019-05-12T10:51:00Z">
            <w:rPr>
              <w:ins w:id="736" w:author="Mohsen Jafarinejad" w:date="2019-05-12T10:47:00Z"/>
              <w:rFonts w:eastAsiaTheme="minorEastAsia" w:cstheme="minorBidi"/>
              <w:b w:val="0"/>
              <w:bCs w:val="0"/>
              <w:noProof/>
              <w:szCs w:val="22"/>
            </w:rPr>
          </w:rPrChange>
        </w:rPr>
        <w:pPrChange w:id="737" w:author="Mohsen Jafarinejad" w:date="2019-05-12T11:03:00Z">
          <w:pPr>
            <w:pStyle w:val="TOC2"/>
            <w:tabs>
              <w:tab w:val="right" w:leader="dot" w:pos="8827"/>
            </w:tabs>
          </w:pPr>
        </w:pPrChange>
      </w:pPr>
      <w:ins w:id="738" w:author="Mohsen Jafarinejad" w:date="2019-05-12T10:47:00Z">
        <w:r w:rsidRPr="009667A9">
          <w:rPr>
            <w:rFonts w:ascii="Times New Roman" w:hAnsi="Times New Roman" w:cs="B Nazanin"/>
            <w:b w:val="0"/>
            <w:bCs w:val="0"/>
            <w:noProof/>
            <w:rtl/>
            <w:rPrChange w:id="739" w:author="Mohsen Jafarinejad" w:date="2019-05-12T10:51:00Z">
              <w:rPr>
                <w:rFonts w:cs="Times New Roman"/>
                <w:noProof/>
                <w:rtl/>
              </w:rPr>
            </w:rPrChange>
          </w:rPr>
          <w:t xml:space="preserve">3-2 </w:t>
        </w:r>
        <w:r w:rsidRPr="009667A9">
          <w:rPr>
            <w:rFonts w:ascii="Times New Roman" w:hAnsi="Times New Roman" w:cs="B Nazanin" w:hint="cs"/>
            <w:b w:val="0"/>
            <w:bCs w:val="0"/>
            <w:noProof/>
            <w:rtl/>
            <w:rPrChange w:id="740" w:author="Mohsen Jafarinejad" w:date="2019-05-12T10:51:00Z">
              <w:rPr>
                <w:rFonts w:cs="Times New Roman" w:hint="cs"/>
                <w:noProof/>
                <w:rtl/>
              </w:rPr>
            </w:rPrChange>
          </w:rPr>
          <w:t>آزمایشات</w:t>
        </w:r>
        <w:r w:rsidRPr="009667A9">
          <w:rPr>
            <w:rFonts w:ascii="Times New Roman" w:hAnsi="Times New Roman" w:cs="B Nazanin"/>
            <w:b w:val="0"/>
            <w:bCs w:val="0"/>
            <w:noProof/>
            <w:rtl/>
            <w:rPrChange w:id="741"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742" w:author="Mohsen Jafarinejad" w:date="2019-05-12T10:51:00Z">
              <w:rPr>
                <w:rFonts w:cs="Times New Roman" w:hint="cs"/>
                <w:noProof/>
                <w:rtl/>
              </w:rPr>
            </w:rPrChange>
          </w:rPr>
          <w:t>تجربی</w:t>
        </w:r>
        <w:r w:rsidRPr="009667A9">
          <w:rPr>
            <w:rFonts w:ascii="Times New Roman" w:hAnsi="Times New Roman" w:cs="B Nazanin"/>
            <w:b w:val="0"/>
            <w:bCs w:val="0"/>
            <w:noProof/>
            <w:rtl/>
            <w:rPrChange w:id="743"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744" w:author="Mohsen Jafarinejad" w:date="2019-05-12T10:51:00Z">
              <w:rPr>
                <w:rFonts w:cs="Times New Roman" w:hint="cs"/>
                <w:noProof/>
                <w:rtl/>
              </w:rPr>
            </w:rPrChange>
          </w:rPr>
          <w:t>جهت</w:t>
        </w:r>
        <w:r w:rsidRPr="009667A9">
          <w:rPr>
            <w:rFonts w:ascii="Times New Roman" w:hAnsi="Times New Roman" w:cs="B Nazanin"/>
            <w:b w:val="0"/>
            <w:bCs w:val="0"/>
            <w:noProof/>
            <w:rtl/>
            <w:rPrChange w:id="745"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746" w:author="Mohsen Jafarinejad" w:date="2019-05-12T10:51:00Z">
              <w:rPr>
                <w:rFonts w:cs="Times New Roman" w:hint="cs"/>
                <w:noProof/>
                <w:rtl/>
              </w:rPr>
            </w:rPrChange>
          </w:rPr>
          <w:t>تعیین</w:t>
        </w:r>
        <w:r w:rsidRPr="009667A9">
          <w:rPr>
            <w:rFonts w:ascii="Times New Roman" w:hAnsi="Times New Roman" w:cs="B Nazanin"/>
            <w:b w:val="0"/>
            <w:bCs w:val="0"/>
            <w:noProof/>
            <w:rtl/>
            <w:rPrChange w:id="747"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748" w:author="Mohsen Jafarinejad" w:date="2019-05-12T10:51:00Z">
              <w:rPr>
                <w:rFonts w:cs="Times New Roman" w:hint="cs"/>
                <w:noProof/>
                <w:rtl/>
              </w:rPr>
            </w:rPrChange>
          </w:rPr>
          <w:t>مشخصات</w:t>
        </w:r>
        <w:r w:rsidRPr="009667A9">
          <w:rPr>
            <w:rFonts w:ascii="Times New Roman" w:hAnsi="Times New Roman" w:cs="B Nazanin"/>
            <w:b w:val="0"/>
            <w:bCs w:val="0"/>
            <w:noProof/>
            <w:rtl/>
            <w:rPrChange w:id="749"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750" w:author="Mohsen Jafarinejad" w:date="2019-05-12T10:51:00Z">
              <w:rPr>
                <w:rFonts w:cs="Times New Roman" w:hint="cs"/>
                <w:noProof/>
                <w:rtl/>
              </w:rPr>
            </w:rPrChange>
          </w:rPr>
          <w:t>مدل</w:t>
        </w:r>
        <w:r w:rsidRPr="009667A9">
          <w:rPr>
            <w:rFonts w:ascii="Times New Roman" w:hAnsi="Times New Roman" w:cs="B Nazanin"/>
            <w:b w:val="0"/>
            <w:bCs w:val="0"/>
            <w:noProof/>
            <w:rPrChange w:id="751" w:author="Mohsen Jafarinejad" w:date="2019-05-12T10:51:00Z">
              <w:rPr>
                <w:noProof/>
              </w:rPr>
            </w:rPrChange>
          </w:rPr>
          <w:tab/>
        </w:r>
      </w:ins>
      <w:ins w:id="752" w:author="Mohsen Jafarinejad" w:date="2019-05-12T11:03:00Z">
        <w:r w:rsidR="00974A00">
          <w:rPr>
            <w:rFonts w:ascii="Times New Roman" w:hAnsi="Times New Roman" w:cs="B Nazanin" w:hint="cs"/>
            <w:b w:val="0"/>
            <w:bCs w:val="0"/>
            <w:noProof/>
            <w:rtl/>
          </w:rPr>
          <w:t>46</w:t>
        </w:r>
      </w:ins>
    </w:p>
    <w:p w14:paraId="4E27E7F7" w14:textId="508CF5BB" w:rsidR="009667A9" w:rsidRPr="009667A9" w:rsidRDefault="009667A9" w:rsidP="004E29A1">
      <w:pPr>
        <w:pStyle w:val="TOC3"/>
        <w:rPr>
          <w:ins w:id="753" w:author="Mohsen Jafarinejad" w:date="2019-05-12T10:47:00Z"/>
          <w:rFonts w:ascii="Times New Roman" w:eastAsiaTheme="minorEastAsia" w:hAnsi="Times New Roman"/>
          <w:i w:val="0"/>
          <w:rPrChange w:id="754" w:author="Mohsen Jafarinejad" w:date="2019-05-12T10:51:00Z">
            <w:rPr>
              <w:ins w:id="755" w:author="Mohsen Jafarinejad" w:date="2019-05-12T10:47:00Z"/>
              <w:rFonts w:eastAsiaTheme="minorEastAsia" w:cstheme="minorBidi"/>
            </w:rPr>
          </w:rPrChange>
        </w:rPr>
      </w:pPr>
      <w:ins w:id="756" w:author="Mohsen Jafarinejad" w:date="2019-05-12T10:53:00Z">
        <w:r>
          <w:rPr>
            <w:rFonts w:ascii="Times New Roman" w:hAnsi="Times New Roman" w:hint="cs"/>
            <w:rtl/>
          </w:rPr>
          <w:t xml:space="preserve">3-2-1 </w:t>
        </w:r>
      </w:ins>
      <w:ins w:id="757" w:author="Mohsen Jafarinejad" w:date="2019-05-12T10:47:00Z">
        <w:r w:rsidRPr="009667A9">
          <w:rPr>
            <w:rFonts w:ascii="Times New Roman" w:hAnsi="Times New Roman" w:hint="cs"/>
            <w:rtl/>
            <w:rPrChange w:id="758" w:author="Mohsen Jafarinejad" w:date="2019-05-12T10:51:00Z">
              <w:rPr>
                <w:rFonts w:hint="cs"/>
                <w:rtl/>
              </w:rPr>
            </w:rPrChange>
          </w:rPr>
          <w:t>محصولات</w:t>
        </w:r>
        <w:r w:rsidRPr="009667A9">
          <w:rPr>
            <w:rFonts w:ascii="Times New Roman" w:hAnsi="Times New Roman"/>
            <w:rtl/>
            <w:rPrChange w:id="759" w:author="Mohsen Jafarinejad" w:date="2019-05-12T10:51:00Z">
              <w:rPr>
                <w:rtl/>
              </w:rPr>
            </w:rPrChange>
          </w:rPr>
          <w:t xml:space="preserve"> </w:t>
        </w:r>
        <w:r w:rsidRPr="009667A9">
          <w:rPr>
            <w:rFonts w:ascii="Times New Roman" w:hAnsi="Times New Roman" w:hint="cs"/>
            <w:rtl/>
            <w:rPrChange w:id="760" w:author="Mohsen Jafarinejad" w:date="2019-05-12T10:51:00Z">
              <w:rPr>
                <w:rFonts w:hint="cs"/>
                <w:rtl/>
              </w:rPr>
            </w:rPrChange>
          </w:rPr>
          <w:t>محفظه</w:t>
        </w:r>
        <w:r w:rsidRPr="009667A9">
          <w:rPr>
            <w:rFonts w:ascii="Times New Roman" w:hAnsi="Times New Roman"/>
            <w:rtl/>
            <w:rPrChange w:id="761" w:author="Mohsen Jafarinejad" w:date="2019-05-12T10:51:00Z">
              <w:rPr>
                <w:rtl/>
              </w:rPr>
            </w:rPrChange>
          </w:rPr>
          <w:t xml:space="preserve"> </w:t>
        </w:r>
        <w:r w:rsidRPr="009667A9">
          <w:rPr>
            <w:rFonts w:ascii="Times New Roman" w:hAnsi="Times New Roman" w:hint="cs"/>
            <w:rtl/>
            <w:rPrChange w:id="762" w:author="Mohsen Jafarinejad" w:date="2019-05-12T10:51:00Z">
              <w:rPr>
                <w:rFonts w:hint="cs"/>
                <w:rtl/>
              </w:rPr>
            </w:rPrChange>
          </w:rPr>
          <w:t>آند</w:t>
        </w:r>
        <w:r w:rsidRPr="009667A9">
          <w:rPr>
            <w:rFonts w:ascii="Times New Roman" w:hAnsi="Times New Roman"/>
            <w:rPrChange w:id="763" w:author="Mohsen Jafarinejad" w:date="2019-05-12T10:51:00Z">
              <w:rPr/>
            </w:rPrChange>
          </w:rPr>
          <w:tab/>
        </w:r>
      </w:ins>
      <w:ins w:id="764" w:author="Mohsen Jafarinejad" w:date="2019-05-12T11:03:00Z">
        <w:r w:rsidR="00974A00">
          <w:rPr>
            <w:rFonts w:ascii="Times New Roman" w:hAnsi="Times New Roman" w:hint="cs"/>
            <w:rtl/>
          </w:rPr>
          <w:t>47</w:t>
        </w:r>
      </w:ins>
    </w:p>
    <w:p w14:paraId="6BFAC439" w14:textId="26CDA6C2" w:rsidR="009667A9" w:rsidRPr="009667A9" w:rsidRDefault="009667A9" w:rsidP="00795FC2">
      <w:pPr>
        <w:pStyle w:val="TOC3"/>
        <w:rPr>
          <w:ins w:id="765" w:author="Mohsen Jafarinejad" w:date="2019-05-12T10:47:00Z"/>
          <w:rFonts w:ascii="Times New Roman" w:eastAsiaTheme="minorEastAsia" w:hAnsi="Times New Roman"/>
          <w:i w:val="0"/>
          <w:rPrChange w:id="766" w:author="Mohsen Jafarinejad" w:date="2019-05-12T10:51:00Z">
            <w:rPr>
              <w:ins w:id="767" w:author="Mohsen Jafarinejad" w:date="2019-05-12T10:47:00Z"/>
              <w:rFonts w:eastAsiaTheme="minorEastAsia" w:cstheme="minorBidi"/>
            </w:rPr>
          </w:rPrChange>
        </w:rPr>
      </w:pPr>
      <w:ins w:id="768" w:author="Mohsen Jafarinejad" w:date="2019-05-12T10:47:00Z">
        <w:r w:rsidRPr="009667A9">
          <w:rPr>
            <w:rFonts w:ascii="Times New Roman" w:hAnsi="Times New Roman"/>
            <w:rtl/>
            <w:rPrChange w:id="769" w:author="Mohsen Jafarinejad" w:date="2019-05-12T10:51:00Z">
              <w:rPr>
                <w:rtl/>
              </w:rPr>
            </w:rPrChange>
          </w:rPr>
          <w:t xml:space="preserve">3-2-2 </w:t>
        </w:r>
        <w:r w:rsidRPr="009667A9">
          <w:rPr>
            <w:rFonts w:ascii="Times New Roman" w:hAnsi="Times New Roman" w:hint="cs"/>
            <w:rtl/>
            <w:rPrChange w:id="770" w:author="Mohsen Jafarinejad" w:date="2019-05-12T10:51:00Z">
              <w:rPr>
                <w:rFonts w:hint="cs"/>
                <w:rtl/>
              </w:rPr>
            </w:rPrChange>
          </w:rPr>
          <w:t>معرفی</w:t>
        </w:r>
        <w:r w:rsidRPr="009667A9">
          <w:rPr>
            <w:rFonts w:ascii="Times New Roman" w:hAnsi="Times New Roman"/>
            <w:rtl/>
            <w:rPrChange w:id="771" w:author="Mohsen Jafarinejad" w:date="2019-05-12T10:51:00Z">
              <w:rPr>
                <w:rtl/>
              </w:rPr>
            </w:rPrChange>
          </w:rPr>
          <w:t xml:space="preserve"> </w:t>
        </w:r>
        <w:r w:rsidRPr="009667A9">
          <w:rPr>
            <w:rFonts w:ascii="Times New Roman" w:hAnsi="Times New Roman" w:hint="cs"/>
            <w:rtl/>
            <w:rPrChange w:id="772" w:author="Mohsen Jafarinejad" w:date="2019-05-12T10:51:00Z">
              <w:rPr>
                <w:rFonts w:hint="cs"/>
                <w:rtl/>
              </w:rPr>
            </w:rPrChange>
          </w:rPr>
          <w:t>کاتالیست</w:t>
        </w:r>
        <w:r w:rsidRPr="009667A9">
          <w:rPr>
            <w:rFonts w:ascii="Times New Roman" w:hAnsi="Times New Roman"/>
            <w:rtl/>
            <w:rPrChange w:id="773" w:author="Mohsen Jafarinejad" w:date="2019-05-12T10:51:00Z">
              <w:rPr>
                <w:rtl/>
              </w:rPr>
            </w:rPrChange>
          </w:rPr>
          <w:t xml:space="preserve"> </w:t>
        </w:r>
        <w:r w:rsidRPr="009667A9">
          <w:rPr>
            <w:rFonts w:ascii="Times New Roman" w:hAnsi="Times New Roman" w:hint="cs"/>
            <w:rtl/>
            <w:rPrChange w:id="774" w:author="Mohsen Jafarinejad" w:date="2019-05-12T10:51:00Z">
              <w:rPr>
                <w:rFonts w:hint="cs"/>
                <w:rtl/>
              </w:rPr>
            </w:rPrChange>
          </w:rPr>
          <w:t>الکترود</w:t>
        </w:r>
        <w:r w:rsidRPr="009667A9">
          <w:rPr>
            <w:rFonts w:ascii="Times New Roman" w:hAnsi="Times New Roman"/>
            <w:rtl/>
            <w:rPrChange w:id="775" w:author="Mohsen Jafarinejad" w:date="2019-05-12T10:51:00Z">
              <w:rPr>
                <w:rtl/>
              </w:rPr>
            </w:rPrChange>
          </w:rPr>
          <w:t xml:space="preserve"> </w:t>
        </w:r>
        <w:r w:rsidRPr="009667A9">
          <w:rPr>
            <w:rFonts w:ascii="Times New Roman" w:hAnsi="Times New Roman" w:hint="cs"/>
            <w:rtl/>
            <w:rPrChange w:id="776" w:author="Mohsen Jafarinejad" w:date="2019-05-12T10:51:00Z">
              <w:rPr>
                <w:rFonts w:hint="cs"/>
                <w:rtl/>
              </w:rPr>
            </w:rPrChange>
          </w:rPr>
          <w:t>آند</w:t>
        </w:r>
        <w:r w:rsidRPr="009667A9">
          <w:rPr>
            <w:rFonts w:ascii="Times New Roman" w:hAnsi="Times New Roman"/>
            <w:rPrChange w:id="777" w:author="Mohsen Jafarinejad" w:date="2019-05-12T10:51:00Z">
              <w:rPr/>
            </w:rPrChange>
          </w:rPr>
          <w:tab/>
        </w:r>
      </w:ins>
      <w:ins w:id="778" w:author="Mohsen Jafarinejad" w:date="2019-05-12T11:03:00Z">
        <w:r w:rsidR="00974A00">
          <w:rPr>
            <w:rFonts w:ascii="Times New Roman" w:hAnsi="Times New Roman" w:hint="cs"/>
            <w:rtl/>
          </w:rPr>
          <w:t>48</w:t>
        </w:r>
      </w:ins>
    </w:p>
    <w:p w14:paraId="0E46A237" w14:textId="6D00EA50" w:rsidR="009667A9" w:rsidRPr="009667A9" w:rsidRDefault="009667A9">
      <w:pPr>
        <w:pStyle w:val="TOC2"/>
        <w:tabs>
          <w:tab w:val="right" w:leader="dot" w:pos="8827"/>
        </w:tabs>
        <w:bidi/>
        <w:rPr>
          <w:ins w:id="779" w:author="Mohsen Jafarinejad" w:date="2019-05-12T10:47:00Z"/>
          <w:rFonts w:ascii="Times New Roman" w:eastAsiaTheme="minorEastAsia" w:hAnsi="Times New Roman" w:cs="B Nazanin"/>
          <w:b w:val="0"/>
          <w:bCs w:val="0"/>
          <w:noProof/>
          <w:szCs w:val="22"/>
          <w:rPrChange w:id="780" w:author="Mohsen Jafarinejad" w:date="2019-05-12T10:51:00Z">
            <w:rPr>
              <w:ins w:id="781" w:author="Mohsen Jafarinejad" w:date="2019-05-12T10:47:00Z"/>
              <w:rFonts w:eastAsiaTheme="minorEastAsia" w:cstheme="minorBidi"/>
              <w:b w:val="0"/>
              <w:bCs w:val="0"/>
              <w:noProof/>
              <w:szCs w:val="22"/>
            </w:rPr>
          </w:rPrChange>
        </w:rPr>
        <w:pPrChange w:id="782" w:author="Mohsen Jafarinejad" w:date="2019-05-12T11:03:00Z">
          <w:pPr>
            <w:pStyle w:val="TOC2"/>
            <w:tabs>
              <w:tab w:val="right" w:leader="dot" w:pos="8827"/>
            </w:tabs>
          </w:pPr>
        </w:pPrChange>
      </w:pPr>
      <w:ins w:id="783" w:author="Mohsen Jafarinejad" w:date="2019-05-12T10:47:00Z">
        <w:r w:rsidRPr="009667A9">
          <w:rPr>
            <w:rFonts w:ascii="Times New Roman" w:hAnsi="Times New Roman" w:cs="B Nazanin"/>
            <w:b w:val="0"/>
            <w:bCs w:val="0"/>
            <w:noProof/>
            <w:rtl/>
            <w:rPrChange w:id="784" w:author="Mohsen Jafarinejad" w:date="2019-05-12T10:51:00Z">
              <w:rPr>
                <w:rFonts w:cs="Times New Roman"/>
                <w:noProof/>
                <w:rtl/>
              </w:rPr>
            </w:rPrChange>
          </w:rPr>
          <w:t xml:space="preserve">3-3 </w:t>
        </w:r>
        <w:r w:rsidRPr="009667A9">
          <w:rPr>
            <w:rFonts w:ascii="Times New Roman" w:hAnsi="Times New Roman" w:cs="B Nazanin" w:hint="cs"/>
            <w:b w:val="0"/>
            <w:bCs w:val="0"/>
            <w:noProof/>
            <w:rtl/>
            <w:rPrChange w:id="785" w:author="Mohsen Jafarinejad" w:date="2019-05-12T10:51:00Z">
              <w:rPr>
                <w:rFonts w:cs="Times New Roman" w:hint="cs"/>
                <w:noProof/>
                <w:rtl/>
              </w:rPr>
            </w:rPrChange>
          </w:rPr>
          <w:t>هندسه</w:t>
        </w:r>
        <w:r w:rsidRPr="009667A9">
          <w:rPr>
            <w:rFonts w:ascii="Times New Roman" w:hAnsi="Times New Roman" w:cs="B Nazanin"/>
            <w:b w:val="0"/>
            <w:bCs w:val="0"/>
            <w:noProof/>
            <w:rtl/>
            <w:rPrChange w:id="786"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787" w:author="Mohsen Jafarinejad" w:date="2019-05-12T10:51:00Z">
              <w:rPr>
                <w:rFonts w:cs="Times New Roman" w:hint="cs"/>
                <w:noProof/>
                <w:rtl/>
              </w:rPr>
            </w:rPrChange>
          </w:rPr>
          <w:t>پیل</w:t>
        </w:r>
        <w:r w:rsidRPr="009667A9">
          <w:rPr>
            <w:rFonts w:ascii="Times New Roman" w:hAnsi="Times New Roman" w:cs="B Nazanin"/>
            <w:b w:val="0"/>
            <w:bCs w:val="0"/>
            <w:noProof/>
            <w:rtl/>
            <w:rPrChange w:id="788"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789" w:author="Mohsen Jafarinejad" w:date="2019-05-12T10:51:00Z">
              <w:rPr>
                <w:rFonts w:cs="Times New Roman" w:hint="cs"/>
                <w:noProof/>
                <w:rtl/>
              </w:rPr>
            </w:rPrChange>
          </w:rPr>
          <w:t>شبیه</w:t>
        </w:r>
        <w:r w:rsidRPr="009667A9">
          <w:rPr>
            <w:rFonts w:ascii="Times New Roman" w:hAnsi="Times New Roman" w:cs="B Nazanin"/>
            <w:b w:val="0"/>
            <w:bCs w:val="0"/>
            <w:noProof/>
            <w:rtl/>
            <w:rPrChange w:id="790"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791" w:author="Mohsen Jafarinejad" w:date="2019-05-12T10:51:00Z">
              <w:rPr>
                <w:rFonts w:cs="Times New Roman" w:hint="cs"/>
                <w:noProof/>
                <w:rtl/>
              </w:rPr>
            </w:rPrChange>
          </w:rPr>
          <w:t>سازی</w:t>
        </w:r>
        <w:r w:rsidRPr="009667A9">
          <w:rPr>
            <w:rFonts w:ascii="Times New Roman" w:hAnsi="Times New Roman" w:cs="B Nazanin"/>
            <w:b w:val="0"/>
            <w:bCs w:val="0"/>
            <w:noProof/>
            <w:rtl/>
            <w:rPrChange w:id="792"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793" w:author="Mohsen Jafarinejad" w:date="2019-05-12T10:51:00Z">
              <w:rPr>
                <w:rFonts w:cs="Times New Roman" w:hint="cs"/>
                <w:noProof/>
                <w:rtl/>
              </w:rPr>
            </w:rPrChange>
          </w:rPr>
          <w:t>شده</w:t>
        </w:r>
        <w:r w:rsidRPr="009667A9">
          <w:rPr>
            <w:rFonts w:ascii="Times New Roman" w:hAnsi="Times New Roman" w:cs="B Nazanin"/>
            <w:b w:val="0"/>
            <w:bCs w:val="0"/>
            <w:noProof/>
            <w:rPrChange w:id="794" w:author="Mohsen Jafarinejad" w:date="2019-05-12T10:51:00Z">
              <w:rPr>
                <w:noProof/>
              </w:rPr>
            </w:rPrChange>
          </w:rPr>
          <w:tab/>
        </w:r>
      </w:ins>
      <w:ins w:id="795" w:author="Mohsen Jafarinejad" w:date="2019-05-12T11:03:00Z">
        <w:r w:rsidR="00974A00">
          <w:rPr>
            <w:rFonts w:ascii="Times New Roman" w:hAnsi="Times New Roman" w:cs="B Nazanin" w:hint="cs"/>
            <w:b w:val="0"/>
            <w:bCs w:val="0"/>
            <w:noProof/>
            <w:rtl/>
          </w:rPr>
          <w:t>50</w:t>
        </w:r>
      </w:ins>
    </w:p>
    <w:p w14:paraId="46C9D3D9" w14:textId="2AC2DCFB" w:rsidR="009667A9" w:rsidRPr="009667A9" w:rsidRDefault="009667A9">
      <w:pPr>
        <w:pStyle w:val="TOC2"/>
        <w:tabs>
          <w:tab w:val="right" w:leader="dot" w:pos="8827"/>
        </w:tabs>
        <w:bidi/>
        <w:rPr>
          <w:ins w:id="796" w:author="Mohsen Jafarinejad" w:date="2019-05-12T10:47:00Z"/>
          <w:rFonts w:ascii="Times New Roman" w:eastAsiaTheme="minorEastAsia" w:hAnsi="Times New Roman" w:cs="B Nazanin"/>
          <w:b w:val="0"/>
          <w:bCs w:val="0"/>
          <w:noProof/>
          <w:szCs w:val="22"/>
          <w:rPrChange w:id="797" w:author="Mohsen Jafarinejad" w:date="2019-05-12T10:51:00Z">
            <w:rPr>
              <w:ins w:id="798" w:author="Mohsen Jafarinejad" w:date="2019-05-12T10:47:00Z"/>
              <w:rFonts w:eastAsiaTheme="minorEastAsia" w:cstheme="minorBidi"/>
              <w:b w:val="0"/>
              <w:bCs w:val="0"/>
              <w:noProof/>
              <w:szCs w:val="22"/>
            </w:rPr>
          </w:rPrChange>
        </w:rPr>
        <w:pPrChange w:id="799" w:author="Mohsen Jafarinejad" w:date="2019-05-12T11:03:00Z">
          <w:pPr>
            <w:pStyle w:val="TOC2"/>
            <w:tabs>
              <w:tab w:val="right" w:leader="dot" w:pos="8827"/>
            </w:tabs>
          </w:pPr>
        </w:pPrChange>
      </w:pPr>
      <w:ins w:id="800" w:author="Mohsen Jafarinejad" w:date="2019-05-12T10:47:00Z">
        <w:r w:rsidRPr="009667A9">
          <w:rPr>
            <w:rFonts w:ascii="Times New Roman" w:hAnsi="Times New Roman" w:cs="B Nazanin"/>
            <w:b w:val="0"/>
            <w:bCs w:val="0"/>
            <w:noProof/>
            <w:rtl/>
            <w:rPrChange w:id="801" w:author="Mohsen Jafarinejad" w:date="2019-05-12T10:51:00Z">
              <w:rPr>
                <w:rFonts w:cs="Times New Roman"/>
                <w:noProof/>
                <w:rtl/>
              </w:rPr>
            </w:rPrChange>
          </w:rPr>
          <w:t xml:space="preserve">3-4 </w:t>
        </w:r>
        <w:r w:rsidRPr="009667A9">
          <w:rPr>
            <w:rFonts w:ascii="Times New Roman" w:hAnsi="Times New Roman" w:cs="B Nazanin" w:hint="cs"/>
            <w:b w:val="0"/>
            <w:bCs w:val="0"/>
            <w:noProof/>
            <w:rtl/>
            <w:rPrChange w:id="802" w:author="Mohsen Jafarinejad" w:date="2019-05-12T10:51:00Z">
              <w:rPr>
                <w:rFonts w:cs="Times New Roman" w:hint="cs"/>
                <w:noProof/>
                <w:rtl/>
              </w:rPr>
            </w:rPrChange>
          </w:rPr>
          <w:t>مفروضات</w:t>
        </w:r>
        <w:r w:rsidRPr="009667A9">
          <w:rPr>
            <w:rFonts w:ascii="Times New Roman" w:hAnsi="Times New Roman" w:cs="B Nazanin"/>
            <w:b w:val="0"/>
            <w:bCs w:val="0"/>
            <w:noProof/>
            <w:rtl/>
            <w:rPrChange w:id="803"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804" w:author="Mohsen Jafarinejad" w:date="2019-05-12T10:51:00Z">
              <w:rPr>
                <w:rFonts w:cs="Times New Roman" w:hint="cs"/>
                <w:noProof/>
                <w:rtl/>
              </w:rPr>
            </w:rPrChange>
          </w:rPr>
          <w:t>پایه</w:t>
        </w:r>
        <w:r w:rsidRPr="009667A9">
          <w:rPr>
            <w:rFonts w:ascii="Times New Roman" w:hAnsi="Times New Roman" w:cs="B Nazanin"/>
            <w:b w:val="0"/>
            <w:bCs w:val="0"/>
            <w:noProof/>
            <w:rtl/>
            <w:rPrChange w:id="805"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806" w:author="Mohsen Jafarinejad" w:date="2019-05-12T10:51:00Z">
              <w:rPr>
                <w:rFonts w:cs="Times New Roman" w:hint="cs"/>
                <w:noProof/>
                <w:rtl/>
              </w:rPr>
            </w:rPrChange>
          </w:rPr>
          <w:t>سیستم</w:t>
        </w:r>
        <w:r w:rsidRPr="009667A9">
          <w:rPr>
            <w:rFonts w:ascii="Times New Roman" w:hAnsi="Times New Roman" w:cs="B Nazanin"/>
            <w:b w:val="0"/>
            <w:bCs w:val="0"/>
            <w:noProof/>
            <w:rtl/>
            <w:rPrChange w:id="807"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808" w:author="Mohsen Jafarinejad" w:date="2019-05-12T10:51:00Z">
              <w:rPr>
                <w:rFonts w:cs="Times New Roman" w:hint="cs"/>
                <w:noProof/>
                <w:rtl/>
              </w:rPr>
            </w:rPrChange>
          </w:rPr>
          <w:t>مورد</w:t>
        </w:r>
        <w:r w:rsidRPr="009667A9">
          <w:rPr>
            <w:rFonts w:ascii="Times New Roman" w:hAnsi="Times New Roman" w:cs="B Nazanin"/>
            <w:b w:val="0"/>
            <w:bCs w:val="0"/>
            <w:noProof/>
            <w:rtl/>
            <w:rPrChange w:id="809"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810" w:author="Mohsen Jafarinejad" w:date="2019-05-12T10:51:00Z">
              <w:rPr>
                <w:rFonts w:cs="Times New Roman" w:hint="cs"/>
                <w:noProof/>
                <w:rtl/>
              </w:rPr>
            </w:rPrChange>
          </w:rPr>
          <w:t>مدل‌سازی</w:t>
        </w:r>
        <w:r w:rsidRPr="009667A9">
          <w:rPr>
            <w:rFonts w:ascii="Times New Roman" w:hAnsi="Times New Roman" w:cs="B Nazanin"/>
            <w:b w:val="0"/>
            <w:bCs w:val="0"/>
            <w:noProof/>
            <w:rPrChange w:id="811" w:author="Mohsen Jafarinejad" w:date="2019-05-12T10:51:00Z">
              <w:rPr>
                <w:noProof/>
              </w:rPr>
            </w:rPrChange>
          </w:rPr>
          <w:tab/>
        </w:r>
      </w:ins>
      <w:ins w:id="812" w:author="Mohsen Jafarinejad" w:date="2019-05-12T11:03:00Z">
        <w:r w:rsidR="00974A00">
          <w:rPr>
            <w:rFonts w:ascii="Times New Roman" w:hAnsi="Times New Roman" w:cs="B Nazanin" w:hint="cs"/>
            <w:b w:val="0"/>
            <w:bCs w:val="0"/>
            <w:noProof/>
            <w:rtl/>
          </w:rPr>
          <w:t>51</w:t>
        </w:r>
      </w:ins>
    </w:p>
    <w:p w14:paraId="3994007E" w14:textId="5418363A" w:rsidR="009667A9" w:rsidRPr="009667A9" w:rsidRDefault="009667A9">
      <w:pPr>
        <w:pStyle w:val="TOC2"/>
        <w:tabs>
          <w:tab w:val="right" w:leader="dot" w:pos="8827"/>
        </w:tabs>
        <w:bidi/>
        <w:rPr>
          <w:ins w:id="813" w:author="Mohsen Jafarinejad" w:date="2019-05-12T10:47:00Z"/>
          <w:rFonts w:ascii="Times New Roman" w:eastAsiaTheme="minorEastAsia" w:hAnsi="Times New Roman" w:cs="B Nazanin"/>
          <w:b w:val="0"/>
          <w:bCs w:val="0"/>
          <w:noProof/>
          <w:szCs w:val="22"/>
          <w:rPrChange w:id="814" w:author="Mohsen Jafarinejad" w:date="2019-05-12T10:51:00Z">
            <w:rPr>
              <w:ins w:id="815" w:author="Mohsen Jafarinejad" w:date="2019-05-12T10:47:00Z"/>
              <w:rFonts w:eastAsiaTheme="minorEastAsia" w:cstheme="minorBidi"/>
              <w:b w:val="0"/>
              <w:bCs w:val="0"/>
              <w:noProof/>
              <w:szCs w:val="22"/>
            </w:rPr>
          </w:rPrChange>
        </w:rPr>
        <w:pPrChange w:id="816" w:author="Mohsen Jafarinejad" w:date="2019-05-12T11:03:00Z">
          <w:pPr>
            <w:pStyle w:val="TOC2"/>
            <w:tabs>
              <w:tab w:val="right" w:leader="dot" w:pos="8827"/>
            </w:tabs>
          </w:pPr>
        </w:pPrChange>
      </w:pPr>
      <w:ins w:id="817" w:author="Mohsen Jafarinejad" w:date="2019-05-12T10:47:00Z">
        <w:r w:rsidRPr="009667A9">
          <w:rPr>
            <w:rFonts w:ascii="Times New Roman" w:hAnsi="Times New Roman" w:cs="B Nazanin"/>
            <w:b w:val="0"/>
            <w:bCs w:val="0"/>
            <w:noProof/>
            <w:rtl/>
            <w:rPrChange w:id="818" w:author="Mohsen Jafarinejad" w:date="2019-05-12T10:51:00Z">
              <w:rPr>
                <w:rFonts w:cs="Times New Roman"/>
                <w:noProof/>
                <w:rtl/>
              </w:rPr>
            </w:rPrChange>
          </w:rPr>
          <w:t xml:space="preserve">3-5 </w:t>
        </w:r>
        <w:r w:rsidRPr="009667A9">
          <w:rPr>
            <w:rFonts w:ascii="Times New Roman" w:hAnsi="Times New Roman" w:cs="B Nazanin" w:hint="cs"/>
            <w:b w:val="0"/>
            <w:bCs w:val="0"/>
            <w:noProof/>
            <w:rtl/>
            <w:rPrChange w:id="819" w:author="Mohsen Jafarinejad" w:date="2019-05-12T10:51:00Z">
              <w:rPr>
                <w:rFonts w:cs="Times New Roman" w:hint="cs"/>
                <w:noProof/>
                <w:rtl/>
              </w:rPr>
            </w:rPrChange>
          </w:rPr>
          <w:t>معادلات</w:t>
        </w:r>
        <w:r w:rsidRPr="009667A9">
          <w:rPr>
            <w:rFonts w:ascii="Times New Roman" w:hAnsi="Times New Roman" w:cs="B Nazanin"/>
            <w:b w:val="0"/>
            <w:bCs w:val="0"/>
            <w:noProof/>
            <w:rtl/>
            <w:rPrChange w:id="820"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821" w:author="Mohsen Jafarinejad" w:date="2019-05-12T10:51:00Z">
              <w:rPr>
                <w:rFonts w:cs="Times New Roman" w:hint="cs"/>
                <w:noProof/>
                <w:rtl/>
              </w:rPr>
            </w:rPrChange>
          </w:rPr>
          <w:t>حاکم</w:t>
        </w:r>
        <w:r w:rsidRPr="009667A9">
          <w:rPr>
            <w:rFonts w:ascii="Times New Roman" w:hAnsi="Times New Roman" w:cs="B Nazanin"/>
            <w:b w:val="0"/>
            <w:bCs w:val="0"/>
            <w:noProof/>
            <w:rtl/>
            <w:rPrChange w:id="822"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823" w:author="Mohsen Jafarinejad" w:date="2019-05-12T10:51:00Z">
              <w:rPr>
                <w:rFonts w:cs="Times New Roman" w:hint="cs"/>
                <w:noProof/>
                <w:rtl/>
              </w:rPr>
            </w:rPrChange>
          </w:rPr>
          <w:t>بر</w:t>
        </w:r>
        <w:r w:rsidRPr="009667A9">
          <w:rPr>
            <w:rFonts w:ascii="Times New Roman" w:hAnsi="Times New Roman" w:cs="B Nazanin"/>
            <w:b w:val="0"/>
            <w:bCs w:val="0"/>
            <w:noProof/>
            <w:rtl/>
            <w:rPrChange w:id="824"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825" w:author="Mohsen Jafarinejad" w:date="2019-05-12T10:51:00Z">
              <w:rPr>
                <w:rFonts w:cs="Times New Roman" w:hint="cs"/>
                <w:noProof/>
                <w:rtl/>
              </w:rPr>
            </w:rPrChange>
          </w:rPr>
          <w:t>مدل</w:t>
        </w:r>
        <w:r w:rsidRPr="009667A9">
          <w:rPr>
            <w:rFonts w:ascii="Times New Roman" w:hAnsi="Times New Roman" w:cs="B Nazanin"/>
            <w:b w:val="0"/>
            <w:bCs w:val="0"/>
            <w:noProof/>
            <w:rPrChange w:id="826" w:author="Mohsen Jafarinejad" w:date="2019-05-12T10:51:00Z">
              <w:rPr>
                <w:noProof/>
              </w:rPr>
            </w:rPrChange>
          </w:rPr>
          <w:tab/>
        </w:r>
      </w:ins>
      <w:ins w:id="827" w:author="Mohsen Jafarinejad" w:date="2019-05-12T11:03:00Z">
        <w:r w:rsidR="00974A00">
          <w:rPr>
            <w:rFonts w:ascii="Times New Roman" w:hAnsi="Times New Roman" w:cs="B Nazanin" w:hint="cs"/>
            <w:b w:val="0"/>
            <w:bCs w:val="0"/>
            <w:noProof/>
            <w:rtl/>
          </w:rPr>
          <w:t>53</w:t>
        </w:r>
      </w:ins>
    </w:p>
    <w:p w14:paraId="7DE3B397" w14:textId="1967384D" w:rsidR="009667A9" w:rsidRPr="009667A9" w:rsidRDefault="009667A9" w:rsidP="004E29A1">
      <w:pPr>
        <w:pStyle w:val="TOC3"/>
        <w:rPr>
          <w:ins w:id="828" w:author="Mohsen Jafarinejad" w:date="2019-05-12T10:47:00Z"/>
          <w:rFonts w:ascii="Times New Roman" w:eastAsiaTheme="minorEastAsia" w:hAnsi="Times New Roman"/>
          <w:i w:val="0"/>
          <w:rPrChange w:id="829" w:author="Mohsen Jafarinejad" w:date="2019-05-12T10:51:00Z">
            <w:rPr>
              <w:ins w:id="830" w:author="Mohsen Jafarinejad" w:date="2019-05-12T10:47:00Z"/>
              <w:rFonts w:eastAsiaTheme="minorEastAsia" w:cstheme="minorBidi"/>
            </w:rPr>
          </w:rPrChange>
        </w:rPr>
      </w:pPr>
      <w:ins w:id="831" w:author="Mohsen Jafarinejad" w:date="2019-05-12T10:47:00Z">
        <w:r w:rsidRPr="009667A9">
          <w:rPr>
            <w:rFonts w:ascii="Times New Roman" w:hAnsi="Times New Roman"/>
            <w:rtl/>
            <w:rPrChange w:id="832" w:author="Mohsen Jafarinejad" w:date="2019-05-12T10:51:00Z">
              <w:rPr>
                <w:rtl/>
              </w:rPr>
            </w:rPrChange>
          </w:rPr>
          <w:t xml:space="preserve">3-5-1 </w:t>
        </w:r>
        <w:r w:rsidRPr="009667A9">
          <w:rPr>
            <w:rFonts w:ascii="Times New Roman" w:hAnsi="Times New Roman" w:hint="cs"/>
            <w:rtl/>
            <w:rPrChange w:id="833" w:author="Mohsen Jafarinejad" w:date="2019-05-12T10:51:00Z">
              <w:rPr>
                <w:rFonts w:hint="cs"/>
                <w:rtl/>
              </w:rPr>
            </w:rPrChange>
          </w:rPr>
          <w:t>محاسبات</w:t>
        </w:r>
        <w:r w:rsidRPr="009667A9">
          <w:rPr>
            <w:rFonts w:ascii="Times New Roman" w:hAnsi="Times New Roman"/>
            <w:rtl/>
            <w:rPrChange w:id="834" w:author="Mohsen Jafarinejad" w:date="2019-05-12T10:51:00Z">
              <w:rPr>
                <w:rtl/>
              </w:rPr>
            </w:rPrChange>
          </w:rPr>
          <w:t xml:space="preserve"> </w:t>
        </w:r>
        <w:r w:rsidRPr="009667A9">
          <w:rPr>
            <w:rFonts w:ascii="Times New Roman" w:hAnsi="Times New Roman" w:hint="cs"/>
            <w:rtl/>
            <w:rPrChange w:id="835" w:author="Mohsen Jafarinejad" w:date="2019-05-12T10:51:00Z">
              <w:rPr>
                <w:rFonts w:hint="cs"/>
                <w:rtl/>
              </w:rPr>
            </w:rPrChange>
          </w:rPr>
          <w:t>مربوط</w:t>
        </w:r>
        <w:r w:rsidRPr="009667A9">
          <w:rPr>
            <w:rFonts w:ascii="Times New Roman" w:hAnsi="Times New Roman"/>
            <w:rtl/>
            <w:rPrChange w:id="836" w:author="Mohsen Jafarinejad" w:date="2019-05-12T10:51:00Z">
              <w:rPr>
                <w:rtl/>
              </w:rPr>
            </w:rPrChange>
          </w:rPr>
          <w:t xml:space="preserve"> </w:t>
        </w:r>
        <w:r w:rsidRPr="009667A9">
          <w:rPr>
            <w:rFonts w:ascii="Times New Roman" w:hAnsi="Times New Roman" w:hint="cs"/>
            <w:rtl/>
            <w:rPrChange w:id="837" w:author="Mohsen Jafarinejad" w:date="2019-05-12T10:51:00Z">
              <w:rPr>
                <w:rFonts w:hint="cs"/>
                <w:rtl/>
              </w:rPr>
            </w:rPrChange>
          </w:rPr>
          <w:t>به</w:t>
        </w:r>
        <w:r w:rsidRPr="009667A9">
          <w:rPr>
            <w:rFonts w:ascii="Times New Roman" w:hAnsi="Times New Roman"/>
            <w:rtl/>
            <w:rPrChange w:id="838" w:author="Mohsen Jafarinejad" w:date="2019-05-12T10:51:00Z">
              <w:rPr>
                <w:rtl/>
              </w:rPr>
            </w:rPrChange>
          </w:rPr>
          <w:t xml:space="preserve"> </w:t>
        </w:r>
        <w:r w:rsidRPr="009667A9">
          <w:rPr>
            <w:rFonts w:ascii="Times New Roman" w:hAnsi="Times New Roman" w:hint="cs"/>
            <w:rtl/>
            <w:rPrChange w:id="839" w:author="Mohsen Jafarinejad" w:date="2019-05-12T10:51:00Z">
              <w:rPr>
                <w:rFonts w:hint="cs"/>
                <w:rtl/>
              </w:rPr>
            </w:rPrChange>
          </w:rPr>
          <w:t>گونه‌ها</w:t>
        </w:r>
        <w:r w:rsidRPr="009667A9">
          <w:rPr>
            <w:rFonts w:ascii="Times New Roman" w:hAnsi="Times New Roman"/>
            <w:rPrChange w:id="840" w:author="Mohsen Jafarinejad" w:date="2019-05-12T10:51:00Z">
              <w:rPr/>
            </w:rPrChange>
          </w:rPr>
          <w:tab/>
        </w:r>
      </w:ins>
      <w:ins w:id="841" w:author="Mohsen Jafarinejad" w:date="2019-05-12T11:03:00Z">
        <w:r w:rsidR="00974A00">
          <w:rPr>
            <w:rFonts w:ascii="Times New Roman" w:hAnsi="Times New Roman" w:hint="cs"/>
            <w:rtl/>
          </w:rPr>
          <w:t>53</w:t>
        </w:r>
      </w:ins>
    </w:p>
    <w:p w14:paraId="236DB58C" w14:textId="6DC43F1A" w:rsidR="009667A9" w:rsidRPr="009667A9" w:rsidRDefault="009667A9" w:rsidP="00795FC2">
      <w:pPr>
        <w:pStyle w:val="TOC3"/>
        <w:rPr>
          <w:ins w:id="842" w:author="Mohsen Jafarinejad" w:date="2019-05-12T10:47:00Z"/>
          <w:rFonts w:ascii="Times New Roman" w:eastAsiaTheme="minorEastAsia" w:hAnsi="Times New Roman"/>
          <w:i w:val="0"/>
          <w:rPrChange w:id="843" w:author="Mohsen Jafarinejad" w:date="2019-05-12T10:51:00Z">
            <w:rPr>
              <w:ins w:id="844" w:author="Mohsen Jafarinejad" w:date="2019-05-12T10:47:00Z"/>
              <w:rFonts w:eastAsiaTheme="minorEastAsia" w:cstheme="minorBidi"/>
            </w:rPr>
          </w:rPrChange>
        </w:rPr>
      </w:pPr>
      <w:ins w:id="845" w:author="Mohsen Jafarinejad" w:date="2019-05-12T10:53:00Z">
        <w:r>
          <w:rPr>
            <w:rFonts w:ascii="Times New Roman" w:hAnsi="Times New Roman" w:hint="cs"/>
            <w:rtl/>
          </w:rPr>
          <w:t>3-5-2</w:t>
        </w:r>
      </w:ins>
      <w:ins w:id="846" w:author="Mohsen Jafarinejad" w:date="2019-05-12T10:47:00Z">
        <w:r w:rsidRPr="009667A9">
          <w:rPr>
            <w:rFonts w:ascii="Times New Roman" w:hAnsi="Times New Roman"/>
            <w:rtl/>
            <w:rPrChange w:id="847" w:author="Mohsen Jafarinejad" w:date="2019-05-12T10:51:00Z">
              <w:rPr>
                <w:rtl/>
              </w:rPr>
            </w:rPrChange>
          </w:rPr>
          <w:t xml:space="preserve"> </w:t>
        </w:r>
        <w:r w:rsidRPr="009667A9">
          <w:rPr>
            <w:rFonts w:ascii="Times New Roman" w:hAnsi="Times New Roman" w:hint="cs"/>
            <w:rtl/>
            <w:rPrChange w:id="848" w:author="Mohsen Jafarinejad" w:date="2019-05-12T10:51:00Z">
              <w:rPr>
                <w:rFonts w:hint="cs"/>
                <w:rtl/>
              </w:rPr>
            </w:rPrChange>
          </w:rPr>
          <w:t>مکانیزم‌های</w:t>
        </w:r>
        <w:r w:rsidRPr="009667A9">
          <w:rPr>
            <w:rFonts w:ascii="Times New Roman" w:hAnsi="Times New Roman"/>
            <w:rtl/>
            <w:rPrChange w:id="849" w:author="Mohsen Jafarinejad" w:date="2019-05-12T10:51:00Z">
              <w:rPr>
                <w:rtl/>
              </w:rPr>
            </w:rPrChange>
          </w:rPr>
          <w:t xml:space="preserve"> </w:t>
        </w:r>
        <w:r w:rsidRPr="009667A9">
          <w:rPr>
            <w:rFonts w:ascii="Times New Roman" w:hAnsi="Times New Roman" w:hint="cs"/>
            <w:rtl/>
            <w:rPrChange w:id="850" w:author="Mohsen Jafarinejad" w:date="2019-05-12T10:51:00Z">
              <w:rPr>
                <w:rFonts w:hint="cs"/>
                <w:rtl/>
              </w:rPr>
            </w:rPrChange>
          </w:rPr>
          <w:t>انتقال</w:t>
        </w:r>
        <w:r w:rsidRPr="009667A9">
          <w:rPr>
            <w:rFonts w:ascii="Times New Roman" w:hAnsi="Times New Roman"/>
            <w:rtl/>
            <w:rPrChange w:id="851" w:author="Mohsen Jafarinejad" w:date="2019-05-12T10:51:00Z">
              <w:rPr>
                <w:rtl/>
              </w:rPr>
            </w:rPrChange>
          </w:rPr>
          <w:t xml:space="preserve"> </w:t>
        </w:r>
        <w:r w:rsidRPr="009667A9">
          <w:rPr>
            <w:rFonts w:ascii="Times New Roman" w:hAnsi="Times New Roman" w:hint="cs"/>
            <w:rtl/>
            <w:rPrChange w:id="852" w:author="Mohsen Jafarinejad" w:date="2019-05-12T10:51:00Z">
              <w:rPr>
                <w:rFonts w:hint="cs"/>
                <w:rtl/>
              </w:rPr>
            </w:rPrChange>
          </w:rPr>
          <w:t>در</w:t>
        </w:r>
        <w:r w:rsidRPr="009667A9">
          <w:rPr>
            <w:rFonts w:ascii="Times New Roman" w:hAnsi="Times New Roman"/>
            <w:rtl/>
            <w:rPrChange w:id="853" w:author="Mohsen Jafarinejad" w:date="2019-05-12T10:51:00Z">
              <w:rPr>
                <w:rtl/>
              </w:rPr>
            </w:rPrChange>
          </w:rPr>
          <w:t xml:space="preserve"> </w:t>
        </w:r>
        <w:r w:rsidRPr="009667A9">
          <w:rPr>
            <w:rFonts w:ascii="Times New Roman" w:hAnsi="Times New Roman" w:hint="cs"/>
            <w:rtl/>
            <w:rPrChange w:id="854" w:author="Mohsen Jafarinejad" w:date="2019-05-12T10:51:00Z">
              <w:rPr>
                <w:rFonts w:hint="cs"/>
                <w:rtl/>
              </w:rPr>
            </w:rPrChange>
          </w:rPr>
          <w:t>پیل</w:t>
        </w:r>
        <w:r w:rsidRPr="009667A9">
          <w:rPr>
            <w:rFonts w:ascii="Times New Roman" w:hAnsi="Times New Roman"/>
            <w:rtl/>
            <w:rPrChange w:id="855" w:author="Mohsen Jafarinejad" w:date="2019-05-12T10:51:00Z">
              <w:rPr>
                <w:rtl/>
              </w:rPr>
            </w:rPrChange>
          </w:rPr>
          <w:t xml:space="preserve"> </w:t>
        </w:r>
        <w:r w:rsidRPr="009667A9">
          <w:rPr>
            <w:rFonts w:ascii="Times New Roman" w:hAnsi="Times New Roman" w:hint="cs"/>
            <w:rtl/>
            <w:rPrChange w:id="856" w:author="Mohsen Jafarinejad" w:date="2019-05-12T10:51:00Z">
              <w:rPr>
                <w:rFonts w:hint="cs"/>
                <w:rtl/>
              </w:rPr>
            </w:rPrChange>
          </w:rPr>
          <w:t>سوختی</w:t>
        </w:r>
        <w:r w:rsidRPr="009667A9">
          <w:rPr>
            <w:rFonts w:ascii="Times New Roman" w:hAnsi="Times New Roman"/>
            <w:rtl/>
            <w:rPrChange w:id="857" w:author="Mohsen Jafarinejad" w:date="2019-05-12T10:51:00Z">
              <w:rPr>
                <w:rtl/>
              </w:rPr>
            </w:rPrChange>
          </w:rPr>
          <w:t xml:space="preserve"> </w:t>
        </w:r>
        <w:r w:rsidRPr="009667A9">
          <w:rPr>
            <w:rFonts w:ascii="Times New Roman" w:hAnsi="Times New Roman" w:hint="cs"/>
            <w:rtl/>
            <w:rPrChange w:id="858" w:author="Mohsen Jafarinejad" w:date="2019-05-12T10:51:00Z">
              <w:rPr>
                <w:rFonts w:hint="cs"/>
                <w:rtl/>
              </w:rPr>
            </w:rPrChange>
          </w:rPr>
          <w:t>میکروبی</w:t>
        </w:r>
        <w:r w:rsidRPr="009667A9">
          <w:rPr>
            <w:rFonts w:ascii="Times New Roman" w:hAnsi="Times New Roman"/>
            <w:rPrChange w:id="859" w:author="Mohsen Jafarinejad" w:date="2019-05-12T10:51:00Z">
              <w:rPr/>
            </w:rPrChange>
          </w:rPr>
          <w:tab/>
        </w:r>
      </w:ins>
      <w:ins w:id="860" w:author="Mohsen Jafarinejad" w:date="2019-05-12T11:03:00Z">
        <w:r w:rsidR="00974A00">
          <w:rPr>
            <w:rFonts w:ascii="Times New Roman" w:hAnsi="Times New Roman" w:hint="cs"/>
            <w:rtl/>
          </w:rPr>
          <w:t>55</w:t>
        </w:r>
      </w:ins>
    </w:p>
    <w:p w14:paraId="42DA81EB" w14:textId="67368A4A" w:rsidR="009667A9" w:rsidRPr="009667A9" w:rsidRDefault="009667A9" w:rsidP="00CF7090">
      <w:pPr>
        <w:pStyle w:val="TOC3"/>
        <w:rPr>
          <w:ins w:id="861" w:author="Mohsen Jafarinejad" w:date="2019-05-12T10:47:00Z"/>
          <w:rFonts w:ascii="Times New Roman" w:eastAsiaTheme="minorEastAsia" w:hAnsi="Times New Roman"/>
          <w:i w:val="0"/>
          <w:rPrChange w:id="862" w:author="Mohsen Jafarinejad" w:date="2019-05-12T10:51:00Z">
            <w:rPr>
              <w:ins w:id="863" w:author="Mohsen Jafarinejad" w:date="2019-05-12T10:47:00Z"/>
              <w:rFonts w:eastAsiaTheme="minorEastAsia" w:cstheme="minorBidi"/>
            </w:rPr>
          </w:rPrChange>
        </w:rPr>
      </w:pPr>
      <w:ins w:id="864" w:author="Mohsen Jafarinejad" w:date="2019-05-12T10:53:00Z">
        <w:r>
          <w:rPr>
            <w:rFonts w:ascii="Times New Roman" w:hAnsi="Times New Roman" w:hint="cs"/>
            <w:rtl/>
            <w:lang w:bidi="fa-IR"/>
          </w:rPr>
          <w:t>3-5-3</w:t>
        </w:r>
      </w:ins>
      <w:ins w:id="865" w:author="Mohsen Jafarinejad" w:date="2019-05-12T10:47:00Z">
        <w:r w:rsidRPr="009667A9">
          <w:rPr>
            <w:rFonts w:ascii="Times New Roman" w:hAnsi="Times New Roman"/>
            <w:rtl/>
            <w:lang w:bidi="fa-IR"/>
            <w:rPrChange w:id="866" w:author="Mohsen Jafarinejad" w:date="2019-05-12T10:51:00Z">
              <w:rPr>
                <w:rtl/>
                <w:lang w:bidi="fa-IR"/>
              </w:rPr>
            </w:rPrChange>
          </w:rPr>
          <w:t xml:space="preserve"> </w:t>
        </w:r>
        <w:r w:rsidRPr="009667A9">
          <w:rPr>
            <w:rFonts w:ascii="Times New Roman" w:hAnsi="Times New Roman" w:hint="cs"/>
            <w:rtl/>
            <w:lang w:bidi="fa-IR"/>
            <w:rPrChange w:id="867" w:author="Mohsen Jafarinejad" w:date="2019-05-12T10:51:00Z">
              <w:rPr>
                <w:rFonts w:hint="cs"/>
                <w:rtl/>
                <w:lang w:bidi="fa-IR"/>
              </w:rPr>
            </w:rPrChange>
          </w:rPr>
          <w:t>معادلات</w:t>
        </w:r>
        <w:r w:rsidRPr="009667A9">
          <w:rPr>
            <w:rFonts w:ascii="Times New Roman" w:hAnsi="Times New Roman"/>
            <w:rtl/>
            <w:lang w:bidi="fa-IR"/>
            <w:rPrChange w:id="868" w:author="Mohsen Jafarinejad" w:date="2019-05-12T10:51:00Z">
              <w:rPr>
                <w:rtl/>
                <w:lang w:bidi="fa-IR"/>
              </w:rPr>
            </w:rPrChange>
          </w:rPr>
          <w:t xml:space="preserve"> </w:t>
        </w:r>
        <w:r w:rsidRPr="009667A9">
          <w:rPr>
            <w:rFonts w:ascii="Times New Roman" w:hAnsi="Times New Roman" w:hint="cs"/>
            <w:rtl/>
            <w:rPrChange w:id="869" w:author="Mohsen Jafarinejad" w:date="2019-05-12T10:51:00Z">
              <w:rPr>
                <w:rFonts w:hint="cs"/>
                <w:rtl/>
              </w:rPr>
            </w:rPrChange>
          </w:rPr>
          <w:t>انتقال</w:t>
        </w:r>
        <w:r w:rsidRPr="009667A9">
          <w:rPr>
            <w:rFonts w:ascii="Times New Roman" w:hAnsi="Times New Roman"/>
            <w:rPrChange w:id="870" w:author="Mohsen Jafarinejad" w:date="2019-05-12T10:51:00Z">
              <w:rPr>
                <w:rFonts w:ascii="Arial" w:hAnsi="Arial" w:cs="Arial"/>
              </w:rPr>
            </w:rPrChange>
          </w:rPr>
          <w:t>‌</w:t>
        </w:r>
        <w:r w:rsidRPr="009667A9">
          <w:rPr>
            <w:rFonts w:ascii="Times New Roman" w:hAnsi="Times New Roman" w:hint="cs"/>
            <w:rtl/>
            <w:rPrChange w:id="871" w:author="Mohsen Jafarinejad" w:date="2019-05-12T10:51:00Z">
              <w:rPr>
                <w:rFonts w:hint="cs"/>
                <w:rtl/>
              </w:rPr>
            </w:rPrChange>
          </w:rPr>
          <w:t>گونه‌ها</w:t>
        </w:r>
        <w:r w:rsidRPr="009667A9">
          <w:rPr>
            <w:rFonts w:ascii="Times New Roman" w:hAnsi="Times New Roman"/>
            <w:rPrChange w:id="872" w:author="Mohsen Jafarinejad" w:date="2019-05-12T10:51:00Z">
              <w:rPr/>
            </w:rPrChange>
          </w:rPr>
          <w:tab/>
        </w:r>
      </w:ins>
      <w:ins w:id="873" w:author="Mohsen Jafarinejad" w:date="2019-05-12T11:02:00Z">
        <w:r w:rsidR="00974A00">
          <w:rPr>
            <w:rFonts w:ascii="Times New Roman" w:hAnsi="Times New Roman" w:hint="cs"/>
            <w:rtl/>
          </w:rPr>
          <w:t>55</w:t>
        </w:r>
      </w:ins>
    </w:p>
    <w:p w14:paraId="53B6E7D7" w14:textId="508971B8" w:rsidR="009667A9" w:rsidRPr="009667A9" w:rsidRDefault="009667A9" w:rsidP="00C60693">
      <w:pPr>
        <w:pStyle w:val="TOC3"/>
        <w:rPr>
          <w:ins w:id="874" w:author="Mohsen Jafarinejad" w:date="2019-05-12T10:47:00Z"/>
          <w:rFonts w:ascii="Times New Roman" w:eastAsiaTheme="minorEastAsia" w:hAnsi="Times New Roman"/>
          <w:i w:val="0"/>
          <w:rPrChange w:id="875" w:author="Mohsen Jafarinejad" w:date="2019-05-12T10:51:00Z">
            <w:rPr>
              <w:ins w:id="876" w:author="Mohsen Jafarinejad" w:date="2019-05-12T10:47:00Z"/>
              <w:rFonts w:eastAsiaTheme="minorEastAsia" w:cstheme="minorBidi"/>
            </w:rPr>
          </w:rPrChange>
        </w:rPr>
      </w:pPr>
      <w:ins w:id="877" w:author="Mohsen Jafarinejad" w:date="2019-05-12T10:53:00Z">
        <w:r>
          <w:rPr>
            <w:rFonts w:ascii="Times New Roman" w:hAnsi="Times New Roman" w:hint="cs"/>
            <w:rtl/>
          </w:rPr>
          <w:t>3-5-4</w:t>
        </w:r>
      </w:ins>
      <w:ins w:id="878" w:author="Mohsen Jafarinejad" w:date="2019-05-12T10:47:00Z">
        <w:r w:rsidRPr="009667A9">
          <w:rPr>
            <w:rFonts w:ascii="Times New Roman" w:hAnsi="Times New Roman"/>
            <w:rtl/>
            <w:rPrChange w:id="879" w:author="Mohsen Jafarinejad" w:date="2019-05-12T10:51:00Z">
              <w:rPr>
                <w:rtl/>
              </w:rPr>
            </w:rPrChange>
          </w:rPr>
          <w:t xml:space="preserve"> </w:t>
        </w:r>
        <w:r w:rsidRPr="009667A9">
          <w:rPr>
            <w:rFonts w:ascii="Times New Roman" w:hAnsi="Times New Roman" w:hint="cs"/>
            <w:rtl/>
            <w:rPrChange w:id="880" w:author="Mohsen Jafarinejad" w:date="2019-05-12T10:51:00Z">
              <w:rPr>
                <w:rFonts w:hint="cs"/>
                <w:rtl/>
              </w:rPr>
            </w:rPrChange>
          </w:rPr>
          <w:t>انتقال</w:t>
        </w:r>
        <w:r w:rsidRPr="009667A9">
          <w:rPr>
            <w:rFonts w:ascii="Times New Roman" w:hAnsi="Times New Roman"/>
            <w:rtl/>
            <w:rPrChange w:id="881" w:author="Mohsen Jafarinejad" w:date="2019-05-12T10:51:00Z">
              <w:rPr>
                <w:rtl/>
              </w:rPr>
            </w:rPrChange>
          </w:rPr>
          <w:t xml:space="preserve"> </w:t>
        </w:r>
        <w:r w:rsidRPr="009667A9">
          <w:rPr>
            <w:rFonts w:ascii="Times New Roman" w:hAnsi="Times New Roman" w:hint="cs"/>
            <w:rtl/>
            <w:rPrChange w:id="882" w:author="Mohsen Jafarinejad" w:date="2019-05-12T10:51:00Z">
              <w:rPr>
                <w:rFonts w:hint="cs"/>
                <w:rtl/>
              </w:rPr>
            </w:rPrChange>
          </w:rPr>
          <w:t>شارژ</w:t>
        </w:r>
        <w:r w:rsidRPr="009667A9">
          <w:rPr>
            <w:rFonts w:ascii="Times New Roman" w:hAnsi="Times New Roman"/>
            <w:rPrChange w:id="883" w:author="Mohsen Jafarinejad" w:date="2019-05-12T10:51:00Z">
              <w:rPr/>
            </w:rPrChange>
          </w:rPr>
          <w:tab/>
        </w:r>
      </w:ins>
      <w:ins w:id="884" w:author="Mohsen Jafarinejad" w:date="2019-05-12T11:02:00Z">
        <w:r w:rsidR="00974A00">
          <w:rPr>
            <w:rFonts w:ascii="Times New Roman" w:hAnsi="Times New Roman" w:hint="cs"/>
            <w:rtl/>
          </w:rPr>
          <w:t>56</w:t>
        </w:r>
      </w:ins>
    </w:p>
    <w:p w14:paraId="2AE90A49" w14:textId="079B63A6" w:rsidR="009667A9" w:rsidRPr="009667A9" w:rsidRDefault="009667A9" w:rsidP="00695D04">
      <w:pPr>
        <w:pStyle w:val="TOC3"/>
        <w:rPr>
          <w:ins w:id="885" w:author="Mohsen Jafarinejad" w:date="2019-05-12T10:47:00Z"/>
          <w:rFonts w:ascii="Times New Roman" w:eastAsiaTheme="minorEastAsia" w:hAnsi="Times New Roman"/>
          <w:i w:val="0"/>
          <w:rPrChange w:id="886" w:author="Mohsen Jafarinejad" w:date="2019-05-12T10:51:00Z">
            <w:rPr>
              <w:ins w:id="887" w:author="Mohsen Jafarinejad" w:date="2019-05-12T10:47:00Z"/>
              <w:rFonts w:eastAsiaTheme="minorEastAsia" w:cstheme="minorBidi"/>
            </w:rPr>
          </w:rPrChange>
        </w:rPr>
      </w:pPr>
      <w:ins w:id="888" w:author="Mohsen Jafarinejad" w:date="2019-05-12T10:53:00Z">
        <w:r>
          <w:rPr>
            <w:rFonts w:ascii="Times New Roman" w:hAnsi="Times New Roman" w:hint="cs"/>
            <w:rtl/>
          </w:rPr>
          <w:t>3-5-5</w:t>
        </w:r>
      </w:ins>
      <w:ins w:id="889" w:author="Mohsen Jafarinejad" w:date="2019-05-12T10:47:00Z">
        <w:r w:rsidRPr="009667A9">
          <w:rPr>
            <w:rFonts w:ascii="Times New Roman" w:hAnsi="Times New Roman"/>
            <w:rtl/>
            <w:rPrChange w:id="890" w:author="Mohsen Jafarinejad" w:date="2019-05-12T10:51:00Z">
              <w:rPr>
                <w:rtl/>
              </w:rPr>
            </w:rPrChange>
          </w:rPr>
          <w:t xml:space="preserve"> </w:t>
        </w:r>
        <w:r w:rsidRPr="009667A9">
          <w:rPr>
            <w:rFonts w:ascii="Times New Roman" w:hAnsi="Times New Roman" w:hint="cs"/>
            <w:rtl/>
            <w:rPrChange w:id="891" w:author="Mohsen Jafarinejad" w:date="2019-05-12T10:51:00Z">
              <w:rPr>
                <w:rFonts w:hint="cs"/>
                <w:rtl/>
              </w:rPr>
            </w:rPrChange>
          </w:rPr>
          <w:t>معادلات</w:t>
        </w:r>
        <w:r w:rsidRPr="009667A9">
          <w:rPr>
            <w:rFonts w:ascii="Times New Roman" w:hAnsi="Times New Roman"/>
            <w:rtl/>
            <w:rPrChange w:id="892" w:author="Mohsen Jafarinejad" w:date="2019-05-12T10:51:00Z">
              <w:rPr>
                <w:rtl/>
              </w:rPr>
            </w:rPrChange>
          </w:rPr>
          <w:t xml:space="preserve"> </w:t>
        </w:r>
        <w:r w:rsidRPr="009667A9">
          <w:rPr>
            <w:rFonts w:ascii="Times New Roman" w:hAnsi="Times New Roman" w:hint="cs"/>
            <w:rtl/>
            <w:rPrChange w:id="893" w:author="Mohsen Jafarinejad" w:date="2019-05-12T10:51:00Z">
              <w:rPr>
                <w:rFonts w:hint="cs"/>
                <w:rtl/>
              </w:rPr>
            </w:rPrChange>
          </w:rPr>
          <w:t>واکنش</w:t>
        </w:r>
        <w:r w:rsidRPr="009667A9">
          <w:rPr>
            <w:rFonts w:ascii="Times New Roman" w:hAnsi="Times New Roman"/>
            <w:rPrChange w:id="894" w:author="Mohsen Jafarinejad" w:date="2019-05-12T10:51:00Z">
              <w:rPr/>
            </w:rPrChange>
          </w:rPr>
          <w:tab/>
        </w:r>
      </w:ins>
      <w:ins w:id="895" w:author="Mohsen Jafarinejad" w:date="2019-05-12T11:02:00Z">
        <w:r w:rsidR="00974A00">
          <w:rPr>
            <w:rFonts w:ascii="Times New Roman" w:hAnsi="Times New Roman" w:hint="cs"/>
            <w:rtl/>
          </w:rPr>
          <w:t>57</w:t>
        </w:r>
      </w:ins>
    </w:p>
    <w:p w14:paraId="493C4A91" w14:textId="5E3613DF" w:rsidR="009667A9" w:rsidRPr="009667A9" w:rsidRDefault="009667A9" w:rsidP="00E87BBB">
      <w:pPr>
        <w:pStyle w:val="TOC3"/>
        <w:rPr>
          <w:ins w:id="896" w:author="Mohsen Jafarinejad" w:date="2019-05-12T10:47:00Z"/>
          <w:rFonts w:ascii="Times New Roman" w:eastAsiaTheme="minorEastAsia" w:hAnsi="Times New Roman"/>
          <w:i w:val="0"/>
          <w:rPrChange w:id="897" w:author="Mohsen Jafarinejad" w:date="2019-05-12T10:51:00Z">
            <w:rPr>
              <w:ins w:id="898" w:author="Mohsen Jafarinejad" w:date="2019-05-12T10:47:00Z"/>
              <w:rFonts w:eastAsiaTheme="minorEastAsia" w:cstheme="minorBidi"/>
            </w:rPr>
          </w:rPrChange>
        </w:rPr>
      </w:pPr>
      <w:ins w:id="899" w:author="Mohsen Jafarinejad" w:date="2019-05-12T10:54:00Z">
        <w:r>
          <w:rPr>
            <w:rFonts w:ascii="Times New Roman" w:hAnsi="Times New Roman" w:hint="cs"/>
            <w:rtl/>
          </w:rPr>
          <w:t>3-5-6</w:t>
        </w:r>
      </w:ins>
      <w:ins w:id="900" w:author="Mohsen Jafarinejad" w:date="2019-05-12T10:47:00Z">
        <w:r w:rsidRPr="009667A9">
          <w:rPr>
            <w:rFonts w:ascii="Times New Roman" w:hAnsi="Times New Roman"/>
            <w:rtl/>
            <w:rPrChange w:id="901" w:author="Mohsen Jafarinejad" w:date="2019-05-12T10:51:00Z">
              <w:rPr>
                <w:rtl/>
              </w:rPr>
            </w:rPrChange>
          </w:rPr>
          <w:t xml:space="preserve"> </w:t>
        </w:r>
        <w:r w:rsidRPr="009667A9">
          <w:rPr>
            <w:rFonts w:ascii="Times New Roman" w:hAnsi="Times New Roman" w:hint="cs"/>
            <w:rtl/>
            <w:rPrChange w:id="902" w:author="Mohsen Jafarinejad" w:date="2019-05-12T10:51:00Z">
              <w:rPr>
                <w:rFonts w:hint="cs"/>
                <w:rtl/>
              </w:rPr>
            </w:rPrChange>
          </w:rPr>
          <w:t>محاسبات</w:t>
        </w:r>
        <w:r w:rsidRPr="009667A9">
          <w:rPr>
            <w:rFonts w:ascii="Times New Roman" w:hAnsi="Times New Roman"/>
            <w:rtl/>
            <w:rPrChange w:id="903" w:author="Mohsen Jafarinejad" w:date="2019-05-12T10:51:00Z">
              <w:rPr>
                <w:rtl/>
              </w:rPr>
            </w:rPrChange>
          </w:rPr>
          <w:t xml:space="preserve"> </w:t>
        </w:r>
        <w:r w:rsidRPr="009667A9">
          <w:rPr>
            <w:rFonts w:ascii="Times New Roman" w:hAnsi="Times New Roman" w:hint="cs"/>
            <w:rtl/>
            <w:rPrChange w:id="904" w:author="Mohsen Jafarinejad" w:date="2019-05-12T10:51:00Z">
              <w:rPr>
                <w:rFonts w:hint="cs"/>
                <w:rtl/>
              </w:rPr>
            </w:rPrChange>
          </w:rPr>
          <w:t>جریان</w:t>
        </w:r>
        <w:r w:rsidRPr="009667A9">
          <w:rPr>
            <w:rFonts w:ascii="Times New Roman" w:hAnsi="Times New Roman"/>
            <w:rtl/>
            <w:rPrChange w:id="905" w:author="Mohsen Jafarinejad" w:date="2019-05-12T10:51:00Z">
              <w:rPr>
                <w:rtl/>
              </w:rPr>
            </w:rPrChange>
          </w:rPr>
          <w:t xml:space="preserve"> </w:t>
        </w:r>
        <w:r w:rsidRPr="009667A9">
          <w:rPr>
            <w:rFonts w:ascii="Times New Roman" w:hAnsi="Times New Roman" w:hint="cs"/>
            <w:rtl/>
            <w:rPrChange w:id="906" w:author="Mohsen Jafarinejad" w:date="2019-05-12T10:51:00Z">
              <w:rPr>
                <w:rFonts w:hint="cs"/>
                <w:rtl/>
              </w:rPr>
            </w:rPrChange>
          </w:rPr>
          <w:t>حدی</w:t>
        </w:r>
        <w:r w:rsidRPr="009667A9">
          <w:rPr>
            <w:rFonts w:ascii="Times New Roman" w:hAnsi="Times New Roman"/>
            <w:rtl/>
            <w:rPrChange w:id="907" w:author="Mohsen Jafarinejad" w:date="2019-05-12T10:51:00Z">
              <w:rPr>
                <w:rtl/>
              </w:rPr>
            </w:rPrChange>
          </w:rPr>
          <w:t xml:space="preserve"> </w:t>
        </w:r>
        <w:r w:rsidRPr="009667A9">
          <w:rPr>
            <w:rFonts w:ascii="Times New Roman" w:hAnsi="Times New Roman" w:hint="cs"/>
            <w:rtl/>
            <w:rPrChange w:id="908" w:author="Mohsen Jafarinejad" w:date="2019-05-12T10:51:00Z">
              <w:rPr>
                <w:rFonts w:hint="cs"/>
                <w:rtl/>
              </w:rPr>
            </w:rPrChange>
          </w:rPr>
          <w:t>تولیدی</w:t>
        </w:r>
        <w:r w:rsidRPr="009667A9">
          <w:rPr>
            <w:rFonts w:ascii="Times New Roman" w:hAnsi="Times New Roman"/>
            <w:rPrChange w:id="909" w:author="Mohsen Jafarinejad" w:date="2019-05-12T10:51:00Z">
              <w:rPr/>
            </w:rPrChange>
          </w:rPr>
          <w:tab/>
        </w:r>
      </w:ins>
      <w:ins w:id="910" w:author="Mohsen Jafarinejad" w:date="2019-05-12T11:02:00Z">
        <w:r w:rsidR="00974A00">
          <w:rPr>
            <w:rFonts w:ascii="Times New Roman" w:hAnsi="Times New Roman" w:hint="cs"/>
            <w:rtl/>
          </w:rPr>
          <w:t>59</w:t>
        </w:r>
      </w:ins>
    </w:p>
    <w:p w14:paraId="2905716C" w14:textId="7E052709" w:rsidR="009667A9" w:rsidRPr="009667A9" w:rsidRDefault="009667A9">
      <w:pPr>
        <w:pStyle w:val="TOC3"/>
        <w:rPr>
          <w:ins w:id="911" w:author="Mohsen Jafarinejad" w:date="2019-05-12T10:47:00Z"/>
          <w:rFonts w:ascii="Times New Roman" w:eastAsiaTheme="minorEastAsia" w:hAnsi="Times New Roman"/>
          <w:i w:val="0"/>
          <w:rPrChange w:id="912" w:author="Mohsen Jafarinejad" w:date="2019-05-12T10:51:00Z">
            <w:rPr>
              <w:ins w:id="913" w:author="Mohsen Jafarinejad" w:date="2019-05-12T10:47:00Z"/>
              <w:rFonts w:eastAsiaTheme="minorEastAsia" w:cstheme="minorBidi"/>
            </w:rPr>
          </w:rPrChange>
        </w:rPr>
        <w:pPrChange w:id="914" w:author="Mohsen Jafarinejad" w:date="2019-05-12T11:02:00Z">
          <w:pPr>
            <w:pStyle w:val="TOC3"/>
            <w:bidi w:val="0"/>
          </w:pPr>
        </w:pPrChange>
      </w:pPr>
      <w:ins w:id="915" w:author="Mohsen Jafarinejad" w:date="2019-05-12T10:54:00Z">
        <w:r>
          <w:rPr>
            <w:rFonts w:ascii="Times New Roman" w:hAnsi="Times New Roman" w:hint="cs"/>
            <w:rtl/>
          </w:rPr>
          <w:t>3-5-7</w:t>
        </w:r>
      </w:ins>
      <w:ins w:id="916" w:author="Mohsen Jafarinejad" w:date="2019-05-12T10:47:00Z">
        <w:r w:rsidRPr="009667A9">
          <w:rPr>
            <w:rFonts w:ascii="Times New Roman" w:hAnsi="Times New Roman"/>
            <w:rtl/>
            <w:rPrChange w:id="917" w:author="Mohsen Jafarinejad" w:date="2019-05-12T10:51:00Z">
              <w:rPr>
                <w:rtl/>
              </w:rPr>
            </w:rPrChange>
          </w:rPr>
          <w:t xml:space="preserve"> </w:t>
        </w:r>
        <w:r w:rsidRPr="009667A9">
          <w:rPr>
            <w:rFonts w:ascii="Times New Roman" w:hAnsi="Times New Roman" w:hint="cs"/>
            <w:rtl/>
            <w:rPrChange w:id="918" w:author="Mohsen Jafarinejad" w:date="2019-05-12T10:51:00Z">
              <w:rPr>
                <w:rFonts w:hint="cs"/>
                <w:rtl/>
              </w:rPr>
            </w:rPrChange>
          </w:rPr>
          <w:t>مدل‌سازی</w:t>
        </w:r>
        <w:r w:rsidRPr="009667A9">
          <w:rPr>
            <w:rFonts w:ascii="Times New Roman" w:hAnsi="Times New Roman"/>
            <w:rtl/>
            <w:rPrChange w:id="919" w:author="Mohsen Jafarinejad" w:date="2019-05-12T10:51:00Z">
              <w:rPr>
                <w:rtl/>
              </w:rPr>
            </w:rPrChange>
          </w:rPr>
          <w:t xml:space="preserve"> </w:t>
        </w:r>
        <w:r w:rsidRPr="009667A9">
          <w:rPr>
            <w:rFonts w:ascii="Times New Roman" w:hAnsi="Times New Roman" w:hint="cs"/>
            <w:rtl/>
            <w:rPrChange w:id="920" w:author="Mohsen Jafarinejad" w:date="2019-05-12T10:51:00Z">
              <w:rPr>
                <w:rFonts w:hint="cs"/>
                <w:rtl/>
              </w:rPr>
            </w:rPrChange>
          </w:rPr>
          <w:t>غشاء</w:t>
        </w:r>
        <w:r w:rsidRPr="009667A9">
          <w:rPr>
            <w:rFonts w:ascii="Times New Roman" w:hAnsi="Times New Roman"/>
            <w:rPrChange w:id="921" w:author="Mohsen Jafarinejad" w:date="2019-05-12T10:51:00Z">
              <w:rPr/>
            </w:rPrChange>
          </w:rPr>
          <w:tab/>
        </w:r>
      </w:ins>
      <w:ins w:id="922" w:author="Mohsen Jafarinejad" w:date="2019-05-12T11:02:00Z">
        <w:r w:rsidR="00974A00">
          <w:rPr>
            <w:rFonts w:ascii="Times New Roman" w:hAnsi="Times New Roman" w:hint="cs"/>
            <w:rtl/>
          </w:rPr>
          <w:t>60</w:t>
        </w:r>
      </w:ins>
    </w:p>
    <w:p w14:paraId="50DD006B" w14:textId="29EA7607" w:rsidR="009667A9" w:rsidRPr="009667A9" w:rsidRDefault="009667A9">
      <w:pPr>
        <w:pStyle w:val="TOC2"/>
        <w:tabs>
          <w:tab w:val="right" w:leader="dot" w:pos="8827"/>
        </w:tabs>
        <w:bidi/>
        <w:rPr>
          <w:ins w:id="923" w:author="Mohsen Jafarinejad" w:date="2019-05-12T10:47:00Z"/>
          <w:rFonts w:ascii="Times New Roman" w:eastAsiaTheme="minorEastAsia" w:hAnsi="Times New Roman" w:cs="B Nazanin"/>
          <w:b w:val="0"/>
          <w:bCs w:val="0"/>
          <w:noProof/>
          <w:szCs w:val="22"/>
          <w:rPrChange w:id="924" w:author="Mohsen Jafarinejad" w:date="2019-05-12T10:51:00Z">
            <w:rPr>
              <w:ins w:id="925" w:author="Mohsen Jafarinejad" w:date="2019-05-12T10:47:00Z"/>
              <w:rFonts w:eastAsiaTheme="minorEastAsia" w:cstheme="minorBidi"/>
              <w:b w:val="0"/>
              <w:bCs w:val="0"/>
              <w:noProof/>
              <w:szCs w:val="22"/>
            </w:rPr>
          </w:rPrChange>
        </w:rPr>
        <w:pPrChange w:id="926" w:author="Mohsen Jafarinejad" w:date="2019-05-12T11:02:00Z">
          <w:pPr>
            <w:pStyle w:val="TOC2"/>
            <w:tabs>
              <w:tab w:val="right" w:leader="dot" w:pos="8827"/>
            </w:tabs>
          </w:pPr>
        </w:pPrChange>
      </w:pPr>
      <w:ins w:id="927" w:author="Mohsen Jafarinejad" w:date="2019-05-12T10:47:00Z">
        <w:r w:rsidRPr="009667A9">
          <w:rPr>
            <w:rFonts w:ascii="Times New Roman" w:hAnsi="Times New Roman" w:cs="B Nazanin"/>
            <w:b w:val="0"/>
            <w:bCs w:val="0"/>
            <w:noProof/>
            <w:rtl/>
            <w:rPrChange w:id="928" w:author="Mohsen Jafarinejad" w:date="2019-05-12T10:51:00Z">
              <w:rPr>
                <w:rFonts w:cs="Times New Roman"/>
                <w:noProof/>
                <w:rtl/>
              </w:rPr>
            </w:rPrChange>
          </w:rPr>
          <w:t xml:space="preserve">3-6 </w:t>
        </w:r>
        <w:r w:rsidRPr="009667A9">
          <w:rPr>
            <w:rFonts w:ascii="Times New Roman" w:hAnsi="Times New Roman" w:cs="B Nazanin" w:hint="cs"/>
            <w:b w:val="0"/>
            <w:bCs w:val="0"/>
            <w:noProof/>
            <w:rtl/>
            <w:rPrChange w:id="929" w:author="Mohsen Jafarinejad" w:date="2019-05-12T10:51:00Z">
              <w:rPr>
                <w:rFonts w:cs="Times New Roman" w:hint="cs"/>
                <w:noProof/>
                <w:rtl/>
              </w:rPr>
            </w:rPrChange>
          </w:rPr>
          <w:t>معادلات</w:t>
        </w:r>
        <w:r w:rsidRPr="009667A9">
          <w:rPr>
            <w:rFonts w:ascii="Times New Roman" w:hAnsi="Times New Roman" w:cs="B Nazanin"/>
            <w:b w:val="0"/>
            <w:bCs w:val="0"/>
            <w:noProof/>
            <w:rtl/>
            <w:rPrChange w:id="930"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931" w:author="Mohsen Jafarinejad" w:date="2019-05-12T10:51:00Z">
              <w:rPr>
                <w:rFonts w:cs="Times New Roman" w:hint="cs"/>
                <w:noProof/>
                <w:rtl/>
              </w:rPr>
            </w:rPrChange>
          </w:rPr>
          <w:t>حاکم</w:t>
        </w:r>
        <w:r w:rsidRPr="009667A9">
          <w:rPr>
            <w:rFonts w:ascii="Times New Roman" w:hAnsi="Times New Roman" w:cs="B Nazanin"/>
            <w:b w:val="0"/>
            <w:bCs w:val="0"/>
            <w:noProof/>
            <w:rtl/>
            <w:rPrChange w:id="932"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933" w:author="Mohsen Jafarinejad" w:date="2019-05-12T10:51:00Z">
              <w:rPr>
                <w:rFonts w:cs="Times New Roman" w:hint="cs"/>
                <w:noProof/>
                <w:rtl/>
              </w:rPr>
            </w:rPrChange>
          </w:rPr>
          <w:t>بر</w:t>
        </w:r>
        <w:r w:rsidRPr="009667A9">
          <w:rPr>
            <w:rFonts w:ascii="Times New Roman" w:hAnsi="Times New Roman" w:cs="B Nazanin"/>
            <w:b w:val="0"/>
            <w:bCs w:val="0"/>
            <w:noProof/>
            <w:rtl/>
            <w:rPrChange w:id="934"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935" w:author="Mohsen Jafarinejad" w:date="2019-05-12T10:51:00Z">
              <w:rPr>
                <w:rFonts w:cs="Times New Roman" w:hint="cs"/>
                <w:noProof/>
                <w:rtl/>
              </w:rPr>
            </w:rPrChange>
          </w:rPr>
          <w:t>منحنی</w:t>
        </w:r>
        <w:r w:rsidRPr="009667A9">
          <w:rPr>
            <w:rFonts w:ascii="Times New Roman" w:hAnsi="Times New Roman" w:cs="B Nazanin"/>
            <w:b w:val="0"/>
            <w:bCs w:val="0"/>
            <w:noProof/>
            <w:rtl/>
            <w:rPrChange w:id="936"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937" w:author="Mohsen Jafarinejad" w:date="2019-05-12T10:51:00Z">
              <w:rPr>
                <w:rFonts w:cs="Times New Roman" w:hint="cs"/>
                <w:noProof/>
                <w:rtl/>
              </w:rPr>
            </w:rPrChange>
          </w:rPr>
          <w:t>پلاریزاسیون</w:t>
        </w:r>
        <w:r w:rsidRPr="009667A9">
          <w:rPr>
            <w:rFonts w:ascii="Times New Roman" w:hAnsi="Times New Roman" w:cs="B Nazanin"/>
            <w:b w:val="0"/>
            <w:bCs w:val="0"/>
            <w:noProof/>
            <w:rPrChange w:id="938" w:author="Mohsen Jafarinejad" w:date="2019-05-12T10:51:00Z">
              <w:rPr>
                <w:noProof/>
              </w:rPr>
            </w:rPrChange>
          </w:rPr>
          <w:tab/>
        </w:r>
      </w:ins>
      <w:ins w:id="939" w:author="Mohsen Jafarinejad" w:date="2019-05-12T11:02:00Z">
        <w:r w:rsidR="00974A00">
          <w:rPr>
            <w:rFonts w:ascii="Times New Roman" w:hAnsi="Times New Roman" w:cs="B Nazanin" w:hint="cs"/>
            <w:b w:val="0"/>
            <w:bCs w:val="0"/>
            <w:noProof/>
            <w:rtl/>
          </w:rPr>
          <w:t>61</w:t>
        </w:r>
      </w:ins>
    </w:p>
    <w:p w14:paraId="4965EDF3" w14:textId="4CD6078D" w:rsidR="009667A9" w:rsidRPr="009667A9" w:rsidRDefault="009667A9" w:rsidP="004E29A1">
      <w:pPr>
        <w:pStyle w:val="TOC3"/>
        <w:rPr>
          <w:ins w:id="940" w:author="Mohsen Jafarinejad" w:date="2019-05-12T10:47:00Z"/>
          <w:rFonts w:ascii="Times New Roman" w:eastAsiaTheme="minorEastAsia" w:hAnsi="Times New Roman"/>
          <w:i w:val="0"/>
          <w:rPrChange w:id="941" w:author="Mohsen Jafarinejad" w:date="2019-05-12T10:51:00Z">
            <w:rPr>
              <w:ins w:id="942" w:author="Mohsen Jafarinejad" w:date="2019-05-12T10:47:00Z"/>
              <w:rFonts w:eastAsiaTheme="minorEastAsia" w:cstheme="minorBidi"/>
            </w:rPr>
          </w:rPrChange>
        </w:rPr>
      </w:pPr>
      <w:ins w:id="943" w:author="Mohsen Jafarinejad" w:date="2019-05-12T10:47:00Z">
        <w:r w:rsidRPr="009667A9">
          <w:rPr>
            <w:rFonts w:ascii="Times New Roman" w:hAnsi="Times New Roman"/>
            <w:rtl/>
            <w:rPrChange w:id="944" w:author="Mohsen Jafarinejad" w:date="2019-05-12T10:51:00Z">
              <w:rPr>
                <w:rtl/>
              </w:rPr>
            </w:rPrChange>
          </w:rPr>
          <w:t xml:space="preserve">3-6-1 </w:t>
        </w:r>
        <w:r w:rsidRPr="009667A9">
          <w:rPr>
            <w:rFonts w:ascii="Times New Roman" w:hAnsi="Times New Roman" w:hint="cs"/>
            <w:rtl/>
            <w:rPrChange w:id="945" w:author="Mohsen Jafarinejad" w:date="2019-05-12T10:51:00Z">
              <w:rPr>
                <w:rFonts w:hint="cs"/>
                <w:rtl/>
              </w:rPr>
            </w:rPrChange>
          </w:rPr>
          <w:t>معادله</w:t>
        </w:r>
        <w:r w:rsidRPr="009667A9">
          <w:rPr>
            <w:rFonts w:ascii="Times New Roman" w:hAnsi="Times New Roman"/>
            <w:rtl/>
            <w:rPrChange w:id="946" w:author="Mohsen Jafarinejad" w:date="2019-05-12T10:51:00Z">
              <w:rPr>
                <w:rtl/>
              </w:rPr>
            </w:rPrChange>
          </w:rPr>
          <w:t xml:space="preserve"> </w:t>
        </w:r>
        <w:r w:rsidRPr="009667A9">
          <w:rPr>
            <w:rFonts w:ascii="Times New Roman" w:hAnsi="Times New Roman" w:hint="cs"/>
            <w:rtl/>
            <w:rPrChange w:id="947" w:author="Mohsen Jafarinejad" w:date="2019-05-12T10:51:00Z">
              <w:rPr>
                <w:rFonts w:hint="cs"/>
                <w:rtl/>
              </w:rPr>
            </w:rPrChange>
          </w:rPr>
          <w:t>پتانسیل</w:t>
        </w:r>
        <w:r w:rsidRPr="009667A9">
          <w:rPr>
            <w:rFonts w:ascii="Times New Roman" w:hAnsi="Times New Roman"/>
            <w:rtl/>
            <w:rPrChange w:id="948" w:author="Mohsen Jafarinejad" w:date="2019-05-12T10:51:00Z">
              <w:rPr>
                <w:rtl/>
              </w:rPr>
            </w:rPrChange>
          </w:rPr>
          <w:t xml:space="preserve"> </w:t>
        </w:r>
        <w:r w:rsidRPr="009667A9">
          <w:rPr>
            <w:rFonts w:ascii="Times New Roman" w:hAnsi="Times New Roman" w:hint="cs"/>
            <w:rtl/>
            <w:rPrChange w:id="949" w:author="Mohsen Jafarinejad" w:date="2019-05-12T10:51:00Z">
              <w:rPr>
                <w:rFonts w:hint="cs"/>
                <w:rtl/>
              </w:rPr>
            </w:rPrChange>
          </w:rPr>
          <w:t>ولتاژ</w:t>
        </w:r>
        <w:r w:rsidRPr="009667A9">
          <w:rPr>
            <w:rFonts w:ascii="Times New Roman" w:hAnsi="Times New Roman"/>
            <w:rPrChange w:id="950" w:author="Mohsen Jafarinejad" w:date="2019-05-12T10:51:00Z">
              <w:rPr/>
            </w:rPrChange>
          </w:rPr>
          <w:tab/>
        </w:r>
      </w:ins>
      <w:ins w:id="951" w:author="Mohsen Jafarinejad" w:date="2019-05-12T11:02:00Z">
        <w:r w:rsidR="00974A00">
          <w:rPr>
            <w:rFonts w:ascii="Times New Roman" w:hAnsi="Times New Roman" w:hint="cs"/>
            <w:rtl/>
          </w:rPr>
          <w:t>61</w:t>
        </w:r>
      </w:ins>
    </w:p>
    <w:p w14:paraId="66665E63" w14:textId="74E7D29D" w:rsidR="009667A9" w:rsidRPr="009667A9" w:rsidRDefault="009667A9" w:rsidP="00795FC2">
      <w:pPr>
        <w:pStyle w:val="TOC3"/>
        <w:rPr>
          <w:ins w:id="952" w:author="Mohsen Jafarinejad" w:date="2019-05-12T10:47:00Z"/>
          <w:rFonts w:ascii="Times New Roman" w:eastAsiaTheme="minorEastAsia" w:hAnsi="Times New Roman"/>
          <w:i w:val="0"/>
          <w:rPrChange w:id="953" w:author="Mohsen Jafarinejad" w:date="2019-05-12T10:51:00Z">
            <w:rPr>
              <w:ins w:id="954" w:author="Mohsen Jafarinejad" w:date="2019-05-12T10:47:00Z"/>
              <w:rFonts w:eastAsiaTheme="minorEastAsia" w:cstheme="minorBidi"/>
            </w:rPr>
          </w:rPrChange>
        </w:rPr>
      </w:pPr>
      <w:ins w:id="955" w:author="Mohsen Jafarinejad" w:date="2019-05-12T10:47:00Z">
        <w:r w:rsidRPr="009667A9">
          <w:rPr>
            <w:rFonts w:ascii="Times New Roman" w:hAnsi="Times New Roman"/>
            <w:rtl/>
            <w:rPrChange w:id="956" w:author="Mohsen Jafarinejad" w:date="2019-05-12T10:51:00Z">
              <w:rPr>
                <w:rtl/>
              </w:rPr>
            </w:rPrChange>
          </w:rPr>
          <w:t xml:space="preserve">3-6-2 </w:t>
        </w:r>
        <w:r w:rsidRPr="009667A9">
          <w:rPr>
            <w:rFonts w:ascii="Times New Roman" w:hAnsi="Times New Roman" w:hint="cs"/>
            <w:rtl/>
            <w:rPrChange w:id="957" w:author="Mohsen Jafarinejad" w:date="2019-05-12T10:51:00Z">
              <w:rPr>
                <w:rFonts w:hint="cs"/>
                <w:rtl/>
              </w:rPr>
            </w:rPrChange>
          </w:rPr>
          <w:t>افت</w:t>
        </w:r>
        <w:r w:rsidRPr="009667A9">
          <w:rPr>
            <w:rFonts w:ascii="Times New Roman" w:hAnsi="Times New Roman"/>
            <w:rtl/>
            <w:rPrChange w:id="958" w:author="Mohsen Jafarinejad" w:date="2019-05-12T10:51:00Z">
              <w:rPr>
                <w:rtl/>
              </w:rPr>
            </w:rPrChange>
          </w:rPr>
          <w:t xml:space="preserve"> </w:t>
        </w:r>
        <w:r w:rsidRPr="009667A9">
          <w:rPr>
            <w:rFonts w:ascii="Times New Roman" w:hAnsi="Times New Roman" w:hint="cs"/>
            <w:rtl/>
            <w:rPrChange w:id="959" w:author="Mohsen Jafarinejad" w:date="2019-05-12T10:51:00Z">
              <w:rPr>
                <w:rFonts w:hint="cs"/>
                <w:rtl/>
              </w:rPr>
            </w:rPrChange>
          </w:rPr>
          <w:t>فعال</w:t>
        </w:r>
        <w:r w:rsidRPr="009667A9">
          <w:rPr>
            <w:rFonts w:ascii="Times New Roman" w:hAnsi="Times New Roman"/>
            <w:rtl/>
            <w:rPrChange w:id="960" w:author="Mohsen Jafarinejad" w:date="2019-05-12T10:51:00Z">
              <w:rPr>
                <w:rtl/>
              </w:rPr>
            </w:rPrChange>
          </w:rPr>
          <w:t xml:space="preserve"> </w:t>
        </w:r>
        <w:r w:rsidRPr="009667A9">
          <w:rPr>
            <w:rFonts w:ascii="Times New Roman" w:hAnsi="Times New Roman" w:hint="cs"/>
            <w:rtl/>
            <w:rPrChange w:id="961" w:author="Mohsen Jafarinejad" w:date="2019-05-12T10:51:00Z">
              <w:rPr>
                <w:rFonts w:hint="cs"/>
                <w:rtl/>
              </w:rPr>
            </w:rPrChange>
          </w:rPr>
          <w:t>سازی</w:t>
        </w:r>
        <w:r w:rsidRPr="009667A9">
          <w:rPr>
            <w:rFonts w:ascii="Times New Roman" w:hAnsi="Times New Roman"/>
            <w:rPrChange w:id="962" w:author="Mohsen Jafarinejad" w:date="2019-05-12T10:51:00Z">
              <w:rPr/>
            </w:rPrChange>
          </w:rPr>
          <w:tab/>
        </w:r>
      </w:ins>
      <w:ins w:id="963" w:author="Mohsen Jafarinejad" w:date="2019-05-12T11:02:00Z">
        <w:r w:rsidR="00974A00">
          <w:rPr>
            <w:rFonts w:ascii="Times New Roman" w:hAnsi="Times New Roman" w:hint="cs"/>
            <w:rtl/>
          </w:rPr>
          <w:t>62</w:t>
        </w:r>
      </w:ins>
    </w:p>
    <w:p w14:paraId="003FF760" w14:textId="719B822C" w:rsidR="009667A9" w:rsidRPr="009667A9" w:rsidRDefault="009667A9" w:rsidP="00CF7090">
      <w:pPr>
        <w:pStyle w:val="TOC3"/>
        <w:rPr>
          <w:ins w:id="964" w:author="Mohsen Jafarinejad" w:date="2019-05-12T10:47:00Z"/>
          <w:rFonts w:ascii="Times New Roman" w:eastAsiaTheme="minorEastAsia" w:hAnsi="Times New Roman"/>
          <w:i w:val="0"/>
          <w:rPrChange w:id="965" w:author="Mohsen Jafarinejad" w:date="2019-05-12T10:51:00Z">
            <w:rPr>
              <w:ins w:id="966" w:author="Mohsen Jafarinejad" w:date="2019-05-12T10:47:00Z"/>
              <w:rFonts w:eastAsiaTheme="minorEastAsia" w:cstheme="minorBidi"/>
            </w:rPr>
          </w:rPrChange>
        </w:rPr>
      </w:pPr>
      <w:ins w:id="967" w:author="Mohsen Jafarinejad" w:date="2019-05-12T10:47:00Z">
        <w:r w:rsidRPr="009667A9">
          <w:rPr>
            <w:rFonts w:ascii="Times New Roman" w:hAnsi="Times New Roman"/>
            <w:rtl/>
            <w:rPrChange w:id="968" w:author="Mohsen Jafarinejad" w:date="2019-05-12T10:51:00Z">
              <w:rPr>
                <w:rtl/>
              </w:rPr>
            </w:rPrChange>
          </w:rPr>
          <w:t xml:space="preserve">3-6-3 </w:t>
        </w:r>
        <w:r w:rsidRPr="009667A9">
          <w:rPr>
            <w:rFonts w:ascii="Times New Roman" w:hAnsi="Times New Roman" w:hint="cs"/>
            <w:rtl/>
            <w:rPrChange w:id="969" w:author="Mohsen Jafarinejad" w:date="2019-05-12T10:51:00Z">
              <w:rPr>
                <w:rFonts w:hint="cs"/>
                <w:rtl/>
              </w:rPr>
            </w:rPrChange>
          </w:rPr>
          <w:t>افت</w:t>
        </w:r>
        <w:r w:rsidRPr="009667A9">
          <w:rPr>
            <w:rFonts w:ascii="Times New Roman" w:hAnsi="Times New Roman"/>
            <w:rtl/>
            <w:rPrChange w:id="970" w:author="Mohsen Jafarinejad" w:date="2019-05-12T10:51:00Z">
              <w:rPr>
                <w:rtl/>
              </w:rPr>
            </w:rPrChange>
          </w:rPr>
          <w:t xml:space="preserve"> </w:t>
        </w:r>
        <w:r w:rsidRPr="009667A9">
          <w:rPr>
            <w:rFonts w:ascii="Times New Roman" w:hAnsi="Times New Roman" w:hint="cs"/>
            <w:rtl/>
            <w:rPrChange w:id="971" w:author="Mohsen Jafarinejad" w:date="2019-05-12T10:51:00Z">
              <w:rPr>
                <w:rFonts w:hint="cs"/>
                <w:rtl/>
              </w:rPr>
            </w:rPrChange>
          </w:rPr>
          <w:t>غلظتی</w:t>
        </w:r>
        <w:r w:rsidRPr="009667A9">
          <w:rPr>
            <w:rFonts w:ascii="Times New Roman" w:hAnsi="Times New Roman"/>
            <w:rPrChange w:id="972" w:author="Mohsen Jafarinejad" w:date="2019-05-12T10:51:00Z">
              <w:rPr/>
            </w:rPrChange>
          </w:rPr>
          <w:tab/>
        </w:r>
      </w:ins>
      <w:ins w:id="973" w:author="Mohsen Jafarinejad" w:date="2019-05-12T11:02:00Z">
        <w:r w:rsidR="00974A00">
          <w:rPr>
            <w:rFonts w:ascii="Times New Roman" w:hAnsi="Times New Roman" w:hint="cs"/>
            <w:rtl/>
          </w:rPr>
          <w:t>62</w:t>
        </w:r>
      </w:ins>
    </w:p>
    <w:p w14:paraId="3101D792" w14:textId="22912E1D" w:rsidR="009667A9" w:rsidRPr="009667A9" w:rsidRDefault="009667A9" w:rsidP="00CF7090">
      <w:pPr>
        <w:pStyle w:val="TOC3"/>
        <w:rPr>
          <w:ins w:id="974" w:author="Mohsen Jafarinejad" w:date="2019-05-12T10:47:00Z"/>
          <w:rFonts w:ascii="Times New Roman" w:eastAsiaTheme="minorEastAsia" w:hAnsi="Times New Roman"/>
          <w:i w:val="0"/>
          <w:rPrChange w:id="975" w:author="Mohsen Jafarinejad" w:date="2019-05-12T10:51:00Z">
            <w:rPr>
              <w:ins w:id="976" w:author="Mohsen Jafarinejad" w:date="2019-05-12T10:47:00Z"/>
              <w:rFonts w:eastAsiaTheme="minorEastAsia" w:cstheme="minorBidi"/>
            </w:rPr>
          </w:rPrChange>
        </w:rPr>
      </w:pPr>
      <w:ins w:id="977" w:author="Mohsen Jafarinejad" w:date="2019-05-12T10:47:00Z">
        <w:r w:rsidRPr="009667A9">
          <w:rPr>
            <w:rFonts w:ascii="Times New Roman" w:hAnsi="Times New Roman"/>
            <w:rtl/>
            <w:rPrChange w:id="978" w:author="Mohsen Jafarinejad" w:date="2019-05-12T10:51:00Z">
              <w:rPr>
                <w:rtl/>
              </w:rPr>
            </w:rPrChange>
          </w:rPr>
          <w:lastRenderedPageBreak/>
          <w:t xml:space="preserve">3-6-4 </w:t>
        </w:r>
        <w:r w:rsidRPr="009667A9">
          <w:rPr>
            <w:rFonts w:ascii="Times New Roman" w:hAnsi="Times New Roman" w:hint="cs"/>
            <w:rtl/>
            <w:rPrChange w:id="979" w:author="Mohsen Jafarinejad" w:date="2019-05-12T10:51:00Z">
              <w:rPr>
                <w:rFonts w:hint="cs"/>
                <w:rtl/>
              </w:rPr>
            </w:rPrChange>
          </w:rPr>
          <w:t>افت</w:t>
        </w:r>
        <w:r w:rsidRPr="009667A9">
          <w:rPr>
            <w:rFonts w:ascii="Times New Roman" w:hAnsi="Times New Roman"/>
            <w:rtl/>
            <w:rPrChange w:id="980" w:author="Mohsen Jafarinejad" w:date="2019-05-12T10:51:00Z">
              <w:rPr>
                <w:rtl/>
              </w:rPr>
            </w:rPrChange>
          </w:rPr>
          <w:t xml:space="preserve"> </w:t>
        </w:r>
        <w:r w:rsidRPr="009667A9">
          <w:rPr>
            <w:rFonts w:ascii="Times New Roman" w:hAnsi="Times New Roman" w:hint="cs"/>
            <w:rtl/>
            <w:rPrChange w:id="981" w:author="Mohsen Jafarinejad" w:date="2019-05-12T10:51:00Z">
              <w:rPr>
                <w:rFonts w:hint="cs"/>
                <w:rtl/>
              </w:rPr>
            </w:rPrChange>
          </w:rPr>
          <w:t>اهمی</w:t>
        </w:r>
        <w:r w:rsidRPr="009667A9">
          <w:rPr>
            <w:rFonts w:ascii="Times New Roman" w:hAnsi="Times New Roman"/>
            <w:rPrChange w:id="982" w:author="Mohsen Jafarinejad" w:date="2019-05-12T10:51:00Z">
              <w:rPr/>
            </w:rPrChange>
          </w:rPr>
          <w:tab/>
        </w:r>
      </w:ins>
      <w:ins w:id="983" w:author="Mohsen Jafarinejad" w:date="2019-05-12T11:02:00Z">
        <w:r w:rsidR="00974A00">
          <w:rPr>
            <w:rFonts w:ascii="Times New Roman" w:hAnsi="Times New Roman" w:hint="cs"/>
            <w:rtl/>
          </w:rPr>
          <w:t>63</w:t>
        </w:r>
      </w:ins>
    </w:p>
    <w:p w14:paraId="2EB7D0A3" w14:textId="5F82256A" w:rsidR="009667A9" w:rsidRPr="009667A9" w:rsidRDefault="009667A9" w:rsidP="00C60693">
      <w:pPr>
        <w:pStyle w:val="TOC3"/>
        <w:rPr>
          <w:ins w:id="984" w:author="Mohsen Jafarinejad" w:date="2019-05-12T10:47:00Z"/>
          <w:rFonts w:ascii="Times New Roman" w:eastAsiaTheme="minorEastAsia" w:hAnsi="Times New Roman"/>
          <w:i w:val="0"/>
          <w:rPrChange w:id="985" w:author="Mohsen Jafarinejad" w:date="2019-05-12T10:51:00Z">
            <w:rPr>
              <w:ins w:id="986" w:author="Mohsen Jafarinejad" w:date="2019-05-12T10:47:00Z"/>
              <w:rFonts w:eastAsiaTheme="minorEastAsia" w:cstheme="minorBidi"/>
            </w:rPr>
          </w:rPrChange>
        </w:rPr>
      </w:pPr>
      <w:ins w:id="987" w:author="Mohsen Jafarinejad" w:date="2019-05-12T10:47:00Z">
        <w:r w:rsidRPr="009667A9">
          <w:rPr>
            <w:rFonts w:ascii="Times New Roman" w:hAnsi="Times New Roman"/>
            <w:rtl/>
            <w:rPrChange w:id="988" w:author="Mohsen Jafarinejad" w:date="2019-05-12T10:51:00Z">
              <w:rPr>
                <w:rtl/>
              </w:rPr>
            </w:rPrChange>
          </w:rPr>
          <w:t xml:space="preserve">3-6-5 </w:t>
        </w:r>
        <w:r w:rsidRPr="009667A9">
          <w:rPr>
            <w:rFonts w:ascii="Times New Roman" w:hAnsi="Times New Roman" w:hint="cs"/>
            <w:rtl/>
            <w:rPrChange w:id="989" w:author="Mohsen Jafarinejad" w:date="2019-05-12T10:51:00Z">
              <w:rPr>
                <w:rFonts w:hint="cs"/>
                <w:rtl/>
              </w:rPr>
            </w:rPrChange>
          </w:rPr>
          <w:t>فرمول</w:t>
        </w:r>
        <w:r w:rsidRPr="009667A9">
          <w:rPr>
            <w:rFonts w:ascii="Times New Roman" w:hAnsi="Times New Roman"/>
            <w:rtl/>
            <w:rPrChange w:id="990" w:author="Mohsen Jafarinejad" w:date="2019-05-12T10:51:00Z">
              <w:rPr>
                <w:rtl/>
              </w:rPr>
            </w:rPrChange>
          </w:rPr>
          <w:t xml:space="preserve"> </w:t>
        </w:r>
        <w:r w:rsidRPr="009667A9">
          <w:rPr>
            <w:rFonts w:ascii="Times New Roman" w:hAnsi="Times New Roman" w:hint="cs"/>
            <w:rtl/>
            <w:rPrChange w:id="991" w:author="Mohsen Jafarinejad" w:date="2019-05-12T10:51:00Z">
              <w:rPr>
                <w:rFonts w:hint="cs"/>
                <w:rtl/>
              </w:rPr>
            </w:rPrChange>
          </w:rPr>
          <w:t>ساده</w:t>
        </w:r>
        <w:r w:rsidRPr="009667A9">
          <w:rPr>
            <w:rFonts w:ascii="Times New Roman" w:hAnsi="Times New Roman"/>
            <w:rtl/>
            <w:rPrChange w:id="992" w:author="Mohsen Jafarinejad" w:date="2019-05-12T10:51:00Z">
              <w:rPr>
                <w:rtl/>
              </w:rPr>
            </w:rPrChange>
          </w:rPr>
          <w:t xml:space="preserve"> </w:t>
        </w:r>
        <w:r w:rsidRPr="009667A9">
          <w:rPr>
            <w:rFonts w:ascii="Times New Roman" w:hAnsi="Times New Roman" w:hint="cs"/>
            <w:rtl/>
            <w:rPrChange w:id="993" w:author="Mohsen Jafarinejad" w:date="2019-05-12T10:51:00Z">
              <w:rPr>
                <w:rFonts w:hint="cs"/>
                <w:rtl/>
              </w:rPr>
            </w:rPrChange>
          </w:rPr>
          <w:t>شده</w:t>
        </w:r>
        <w:r w:rsidRPr="009667A9">
          <w:rPr>
            <w:rFonts w:ascii="Times New Roman" w:hAnsi="Times New Roman"/>
            <w:rtl/>
            <w:rPrChange w:id="994" w:author="Mohsen Jafarinejad" w:date="2019-05-12T10:51:00Z">
              <w:rPr>
                <w:rtl/>
              </w:rPr>
            </w:rPrChange>
          </w:rPr>
          <w:t xml:space="preserve"> </w:t>
        </w:r>
        <w:r w:rsidRPr="009667A9">
          <w:rPr>
            <w:rFonts w:ascii="Times New Roman" w:hAnsi="Times New Roman" w:hint="cs"/>
            <w:rtl/>
            <w:rPrChange w:id="995" w:author="Mohsen Jafarinejad" w:date="2019-05-12T10:51:00Z">
              <w:rPr>
                <w:rFonts w:hint="cs"/>
                <w:rtl/>
              </w:rPr>
            </w:rPrChange>
          </w:rPr>
          <w:t>پلاریزاسیون</w:t>
        </w:r>
        <w:r w:rsidRPr="009667A9">
          <w:rPr>
            <w:rFonts w:ascii="Times New Roman" w:hAnsi="Times New Roman"/>
            <w:rPrChange w:id="996" w:author="Mohsen Jafarinejad" w:date="2019-05-12T10:51:00Z">
              <w:rPr/>
            </w:rPrChange>
          </w:rPr>
          <w:tab/>
        </w:r>
      </w:ins>
      <w:ins w:id="997" w:author="Mohsen Jafarinejad" w:date="2019-05-12T11:02:00Z">
        <w:r w:rsidR="00974A00">
          <w:rPr>
            <w:rFonts w:ascii="Times New Roman" w:hAnsi="Times New Roman" w:hint="cs"/>
            <w:rtl/>
          </w:rPr>
          <w:t>63</w:t>
        </w:r>
      </w:ins>
    </w:p>
    <w:p w14:paraId="5CCBC1D9" w14:textId="6D78BABB" w:rsidR="009667A9" w:rsidRPr="009667A9" w:rsidRDefault="009667A9">
      <w:pPr>
        <w:pStyle w:val="TOC2"/>
        <w:tabs>
          <w:tab w:val="right" w:leader="dot" w:pos="8827"/>
        </w:tabs>
        <w:bidi/>
        <w:rPr>
          <w:ins w:id="998" w:author="Mohsen Jafarinejad" w:date="2019-05-12T10:47:00Z"/>
          <w:rFonts w:ascii="Times New Roman" w:eastAsiaTheme="minorEastAsia" w:hAnsi="Times New Roman" w:cs="B Nazanin"/>
          <w:b w:val="0"/>
          <w:bCs w:val="0"/>
          <w:noProof/>
          <w:szCs w:val="22"/>
          <w:rPrChange w:id="999" w:author="Mohsen Jafarinejad" w:date="2019-05-12T10:51:00Z">
            <w:rPr>
              <w:ins w:id="1000" w:author="Mohsen Jafarinejad" w:date="2019-05-12T10:47:00Z"/>
              <w:rFonts w:eastAsiaTheme="minorEastAsia" w:cstheme="minorBidi"/>
              <w:b w:val="0"/>
              <w:bCs w:val="0"/>
              <w:noProof/>
              <w:szCs w:val="22"/>
            </w:rPr>
          </w:rPrChange>
        </w:rPr>
        <w:pPrChange w:id="1001" w:author="Mohsen Jafarinejad" w:date="2019-05-12T11:02:00Z">
          <w:pPr>
            <w:pStyle w:val="TOC2"/>
            <w:tabs>
              <w:tab w:val="right" w:leader="dot" w:pos="8827"/>
            </w:tabs>
          </w:pPr>
        </w:pPrChange>
      </w:pPr>
      <w:ins w:id="1002" w:author="Mohsen Jafarinejad" w:date="2019-05-12T10:54:00Z">
        <w:r>
          <w:rPr>
            <w:rFonts w:ascii="Times New Roman" w:hAnsi="Times New Roman" w:cs="B Nazanin" w:hint="cs"/>
            <w:b w:val="0"/>
            <w:bCs w:val="0"/>
            <w:noProof/>
            <w:rtl/>
          </w:rPr>
          <w:t>3-7</w:t>
        </w:r>
      </w:ins>
      <w:ins w:id="1003" w:author="Mohsen Jafarinejad" w:date="2019-05-12T10:47:00Z">
        <w:r w:rsidRPr="009667A9">
          <w:rPr>
            <w:rFonts w:ascii="Times New Roman" w:hAnsi="Times New Roman" w:cs="B Nazanin"/>
            <w:b w:val="0"/>
            <w:bCs w:val="0"/>
            <w:noProof/>
            <w:rtl/>
            <w:rPrChange w:id="1004"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005" w:author="Mohsen Jafarinejad" w:date="2019-05-12T10:51:00Z">
              <w:rPr>
                <w:rFonts w:cs="Times New Roman" w:hint="cs"/>
                <w:noProof/>
                <w:rtl/>
              </w:rPr>
            </w:rPrChange>
          </w:rPr>
          <w:t>انتخاب</w:t>
        </w:r>
        <w:r w:rsidRPr="009667A9">
          <w:rPr>
            <w:rFonts w:ascii="Times New Roman" w:hAnsi="Times New Roman" w:cs="B Nazanin"/>
            <w:b w:val="0"/>
            <w:bCs w:val="0"/>
            <w:noProof/>
            <w:rtl/>
            <w:rPrChange w:id="1006"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007" w:author="Mohsen Jafarinejad" w:date="2019-05-12T10:51:00Z">
              <w:rPr>
                <w:rFonts w:cs="Times New Roman" w:hint="cs"/>
                <w:noProof/>
                <w:rtl/>
              </w:rPr>
            </w:rPrChange>
          </w:rPr>
          <w:t>ابعاد</w:t>
        </w:r>
        <w:r w:rsidRPr="009667A9">
          <w:rPr>
            <w:rFonts w:ascii="Times New Roman" w:hAnsi="Times New Roman" w:cs="B Nazanin"/>
            <w:b w:val="0"/>
            <w:bCs w:val="0"/>
            <w:noProof/>
            <w:rtl/>
            <w:rPrChange w:id="1008"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009" w:author="Mohsen Jafarinejad" w:date="2019-05-12T10:51:00Z">
              <w:rPr>
                <w:rFonts w:cs="Times New Roman" w:hint="cs"/>
                <w:noProof/>
                <w:rtl/>
              </w:rPr>
            </w:rPrChange>
          </w:rPr>
          <w:t>و</w:t>
        </w:r>
        <w:r w:rsidRPr="009667A9">
          <w:rPr>
            <w:rFonts w:ascii="Times New Roman" w:hAnsi="Times New Roman" w:cs="B Nazanin"/>
            <w:b w:val="0"/>
            <w:bCs w:val="0"/>
            <w:noProof/>
            <w:rtl/>
            <w:rPrChange w:id="1010"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011" w:author="Mohsen Jafarinejad" w:date="2019-05-12T10:51:00Z">
              <w:rPr>
                <w:rFonts w:cs="Times New Roman" w:hint="cs"/>
                <w:noProof/>
                <w:rtl/>
              </w:rPr>
            </w:rPrChange>
          </w:rPr>
          <w:t>متغیرهای</w:t>
        </w:r>
        <w:r w:rsidRPr="009667A9">
          <w:rPr>
            <w:rFonts w:ascii="Times New Roman" w:hAnsi="Times New Roman" w:cs="B Nazanin"/>
            <w:b w:val="0"/>
            <w:bCs w:val="0"/>
            <w:noProof/>
            <w:rtl/>
            <w:rPrChange w:id="1012"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013" w:author="Mohsen Jafarinejad" w:date="2019-05-12T10:51:00Z">
              <w:rPr>
                <w:rFonts w:cs="Times New Roman" w:hint="cs"/>
                <w:noProof/>
                <w:rtl/>
              </w:rPr>
            </w:rPrChange>
          </w:rPr>
          <w:t>سیستم</w:t>
        </w:r>
        <w:r w:rsidRPr="009667A9">
          <w:rPr>
            <w:rFonts w:ascii="Times New Roman" w:hAnsi="Times New Roman" w:cs="B Nazanin"/>
            <w:b w:val="0"/>
            <w:bCs w:val="0"/>
            <w:noProof/>
            <w:rPrChange w:id="1014" w:author="Mohsen Jafarinejad" w:date="2019-05-12T10:51:00Z">
              <w:rPr>
                <w:noProof/>
              </w:rPr>
            </w:rPrChange>
          </w:rPr>
          <w:tab/>
        </w:r>
      </w:ins>
      <w:ins w:id="1015" w:author="Mohsen Jafarinejad" w:date="2019-05-12T11:02:00Z">
        <w:r w:rsidR="00974A00">
          <w:rPr>
            <w:rFonts w:ascii="Times New Roman" w:hAnsi="Times New Roman" w:cs="B Nazanin" w:hint="cs"/>
            <w:b w:val="0"/>
            <w:bCs w:val="0"/>
            <w:noProof/>
            <w:rtl/>
          </w:rPr>
          <w:t>64</w:t>
        </w:r>
      </w:ins>
    </w:p>
    <w:p w14:paraId="0FD88A5C" w14:textId="190BAAA0" w:rsidR="009667A9" w:rsidRPr="009667A9" w:rsidRDefault="009667A9">
      <w:pPr>
        <w:pStyle w:val="TOC2"/>
        <w:tabs>
          <w:tab w:val="right" w:leader="dot" w:pos="8827"/>
        </w:tabs>
        <w:bidi/>
        <w:rPr>
          <w:ins w:id="1016" w:author="Mohsen Jafarinejad" w:date="2019-05-12T10:47:00Z"/>
          <w:rFonts w:ascii="Times New Roman" w:eastAsiaTheme="minorEastAsia" w:hAnsi="Times New Roman" w:cs="B Nazanin"/>
          <w:b w:val="0"/>
          <w:bCs w:val="0"/>
          <w:noProof/>
          <w:szCs w:val="22"/>
          <w:rPrChange w:id="1017" w:author="Mohsen Jafarinejad" w:date="2019-05-12T10:51:00Z">
            <w:rPr>
              <w:ins w:id="1018" w:author="Mohsen Jafarinejad" w:date="2019-05-12T10:47:00Z"/>
              <w:rFonts w:eastAsiaTheme="minorEastAsia" w:cstheme="minorBidi"/>
              <w:b w:val="0"/>
              <w:bCs w:val="0"/>
              <w:noProof/>
              <w:szCs w:val="22"/>
            </w:rPr>
          </w:rPrChange>
        </w:rPr>
        <w:pPrChange w:id="1019" w:author="Mohsen Jafarinejad" w:date="2019-05-12T11:02:00Z">
          <w:pPr>
            <w:pStyle w:val="TOC2"/>
            <w:tabs>
              <w:tab w:val="right" w:leader="dot" w:pos="8827"/>
            </w:tabs>
          </w:pPr>
        </w:pPrChange>
      </w:pPr>
      <w:ins w:id="1020" w:author="Mohsen Jafarinejad" w:date="2019-05-12T10:54:00Z">
        <w:r>
          <w:rPr>
            <w:rFonts w:ascii="Times New Roman" w:hAnsi="Times New Roman" w:cs="B Nazanin" w:hint="cs"/>
            <w:b w:val="0"/>
            <w:bCs w:val="0"/>
            <w:noProof/>
            <w:rtl/>
          </w:rPr>
          <w:t>3-8</w:t>
        </w:r>
      </w:ins>
      <w:ins w:id="1021" w:author="Mohsen Jafarinejad" w:date="2019-05-12T10:47:00Z">
        <w:r w:rsidRPr="009667A9">
          <w:rPr>
            <w:rFonts w:ascii="Times New Roman" w:hAnsi="Times New Roman" w:cs="B Nazanin"/>
            <w:b w:val="0"/>
            <w:bCs w:val="0"/>
            <w:noProof/>
            <w:rtl/>
            <w:rPrChange w:id="1022"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023" w:author="Mohsen Jafarinejad" w:date="2019-05-12T10:51:00Z">
              <w:rPr>
                <w:rFonts w:cs="Times New Roman" w:hint="cs"/>
                <w:noProof/>
                <w:rtl/>
              </w:rPr>
            </w:rPrChange>
          </w:rPr>
          <w:t>واکنش‌های</w:t>
        </w:r>
        <w:r w:rsidRPr="009667A9">
          <w:rPr>
            <w:rFonts w:ascii="Times New Roman" w:hAnsi="Times New Roman" w:cs="B Nazanin"/>
            <w:b w:val="0"/>
            <w:bCs w:val="0"/>
            <w:noProof/>
            <w:rtl/>
            <w:rPrChange w:id="1024" w:author="Mohsen Jafarinejad" w:date="2019-05-12T10:51:00Z">
              <w:rPr>
                <w:rFonts w:cs="Times New Roman"/>
                <w:noProof/>
                <w:rtl/>
              </w:rPr>
            </w:rPrChange>
          </w:rPr>
          <w:t xml:space="preserve"> </w:t>
        </w:r>
        <w:r w:rsidRPr="009667A9">
          <w:rPr>
            <w:rFonts w:ascii="Times New Roman" w:hAnsi="Times New Roman" w:cs="B Nazanin" w:hint="cs"/>
            <w:b w:val="0"/>
            <w:bCs w:val="0"/>
            <w:noProof/>
            <w:color w:val="000000"/>
            <w:rtl/>
            <w:lang w:bidi="fa-IR"/>
            <w:rPrChange w:id="1025" w:author="Mohsen Jafarinejad" w:date="2019-05-12T10:51:00Z">
              <w:rPr>
                <w:rFonts w:ascii="Tahoma" w:hAnsi="Tahoma" w:cs="Tahoma" w:hint="cs"/>
                <w:noProof/>
                <w:color w:val="000000"/>
                <w:rtl/>
                <w:lang w:bidi="fa-IR"/>
              </w:rPr>
            </w:rPrChange>
          </w:rPr>
          <w:t>شیمیایی</w:t>
        </w:r>
        <w:r w:rsidRPr="009667A9">
          <w:rPr>
            <w:rFonts w:ascii="Times New Roman" w:hAnsi="Times New Roman" w:cs="B Nazanin"/>
            <w:b w:val="0"/>
            <w:bCs w:val="0"/>
            <w:noProof/>
            <w:rtl/>
            <w:rPrChange w:id="1026"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027" w:author="Mohsen Jafarinejad" w:date="2019-05-12T10:51:00Z">
              <w:rPr>
                <w:rFonts w:cs="Times New Roman" w:hint="cs"/>
                <w:noProof/>
                <w:rtl/>
              </w:rPr>
            </w:rPrChange>
          </w:rPr>
          <w:t>ما</w:t>
        </w:r>
        <w:r w:rsidRPr="009667A9">
          <w:rPr>
            <w:rFonts w:ascii="Times New Roman" w:hAnsi="Times New Roman" w:cs="B Nazanin"/>
            <w:b w:val="0"/>
            <w:bCs w:val="0"/>
            <w:noProof/>
            <w:rtl/>
            <w:rPrChange w:id="1028"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029" w:author="Mohsen Jafarinejad" w:date="2019-05-12T10:51:00Z">
              <w:rPr>
                <w:rFonts w:cs="Times New Roman" w:hint="cs"/>
                <w:noProof/>
                <w:rtl/>
              </w:rPr>
            </w:rPrChange>
          </w:rPr>
          <w:t>بین</w:t>
        </w:r>
        <w:r w:rsidRPr="009667A9">
          <w:rPr>
            <w:rFonts w:ascii="Times New Roman" w:hAnsi="Times New Roman" w:cs="B Nazanin"/>
            <w:b w:val="0"/>
            <w:bCs w:val="0"/>
            <w:noProof/>
            <w:rtl/>
            <w:rPrChange w:id="1030"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031" w:author="Mohsen Jafarinejad" w:date="2019-05-12T10:51:00Z">
              <w:rPr>
                <w:rFonts w:cs="Times New Roman" w:hint="cs"/>
                <w:noProof/>
                <w:rtl/>
              </w:rPr>
            </w:rPrChange>
          </w:rPr>
          <w:t>گونه‌ها</w:t>
        </w:r>
        <w:r w:rsidRPr="009667A9">
          <w:rPr>
            <w:rFonts w:ascii="Times New Roman" w:hAnsi="Times New Roman" w:cs="B Nazanin"/>
            <w:b w:val="0"/>
            <w:bCs w:val="0"/>
            <w:noProof/>
            <w:rPrChange w:id="1032" w:author="Mohsen Jafarinejad" w:date="2019-05-12T10:51:00Z">
              <w:rPr>
                <w:noProof/>
              </w:rPr>
            </w:rPrChange>
          </w:rPr>
          <w:tab/>
        </w:r>
      </w:ins>
      <w:ins w:id="1033" w:author="Mohsen Jafarinejad" w:date="2019-05-12T11:02:00Z">
        <w:r w:rsidR="00974A00">
          <w:rPr>
            <w:rFonts w:ascii="Times New Roman" w:hAnsi="Times New Roman" w:cs="B Nazanin" w:hint="cs"/>
            <w:b w:val="0"/>
            <w:bCs w:val="0"/>
            <w:noProof/>
            <w:rtl/>
          </w:rPr>
          <w:t>65</w:t>
        </w:r>
      </w:ins>
    </w:p>
    <w:p w14:paraId="0140ADD0" w14:textId="4931072B" w:rsidR="009667A9" w:rsidRPr="009667A9" w:rsidRDefault="009667A9">
      <w:pPr>
        <w:pStyle w:val="TOC2"/>
        <w:tabs>
          <w:tab w:val="right" w:leader="dot" w:pos="8827"/>
        </w:tabs>
        <w:bidi/>
        <w:rPr>
          <w:ins w:id="1034" w:author="Mohsen Jafarinejad" w:date="2019-05-12T10:47:00Z"/>
          <w:rFonts w:ascii="Times New Roman" w:eastAsiaTheme="minorEastAsia" w:hAnsi="Times New Roman" w:cs="B Nazanin"/>
          <w:b w:val="0"/>
          <w:bCs w:val="0"/>
          <w:noProof/>
          <w:szCs w:val="22"/>
          <w:rPrChange w:id="1035" w:author="Mohsen Jafarinejad" w:date="2019-05-12T10:51:00Z">
            <w:rPr>
              <w:ins w:id="1036" w:author="Mohsen Jafarinejad" w:date="2019-05-12T10:47:00Z"/>
              <w:rFonts w:eastAsiaTheme="minorEastAsia" w:cstheme="minorBidi"/>
              <w:b w:val="0"/>
              <w:bCs w:val="0"/>
              <w:noProof/>
              <w:szCs w:val="22"/>
            </w:rPr>
          </w:rPrChange>
        </w:rPr>
        <w:pPrChange w:id="1037" w:author="Mohsen Jafarinejad" w:date="2019-05-12T11:02:00Z">
          <w:pPr>
            <w:pStyle w:val="TOC2"/>
            <w:tabs>
              <w:tab w:val="right" w:leader="dot" w:pos="8827"/>
            </w:tabs>
          </w:pPr>
        </w:pPrChange>
      </w:pPr>
      <w:ins w:id="1038" w:author="Mohsen Jafarinejad" w:date="2019-05-12T10:54:00Z">
        <w:r>
          <w:rPr>
            <w:rFonts w:ascii="Times New Roman" w:hAnsi="Times New Roman" w:cs="B Nazanin" w:hint="cs"/>
            <w:b w:val="0"/>
            <w:bCs w:val="0"/>
            <w:noProof/>
            <w:rtl/>
          </w:rPr>
          <w:t>3-8</w:t>
        </w:r>
      </w:ins>
      <w:ins w:id="1039" w:author="Mohsen Jafarinejad" w:date="2019-05-12T10:47:00Z">
        <w:r w:rsidRPr="009667A9">
          <w:rPr>
            <w:rFonts w:ascii="Times New Roman" w:hAnsi="Times New Roman" w:cs="B Nazanin"/>
            <w:b w:val="0"/>
            <w:bCs w:val="0"/>
            <w:noProof/>
            <w:rtl/>
            <w:rPrChange w:id="1040"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041" w:author="Mohsen Jafarinejad" w:date="2019-05-12T10:51:00Z">
              <w:rPr>
                <w:rFonts w:cs="Times New Roman" w:hint="cs"/>
                <w:noProof/>
                <w:rtl/>
              </w:rPr>
            </w:rPrChange>
          </w:rPr>
          <w:t>مدل</w:t>
        </w:r>
        <w:r w:rsidRPr="009667A9">
          <w:rPr>
            <w:rFonts w:ascii="Times New Roman" w:hAnsi="Times New Roman" w:cs="B Nazanin"/>
            <w:b w:val="0"/>
            <w:bCs w:val="0"/>
            <w:noProof/>
            <w:rtl/>
            <w:rPrChange w:id="1042"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043" w:author="Mohsen Jafarinejad" w:date="2019-05-12T10:51:00Z">
              <w:rPr>
                <w:rFonts w:cs="Times New Roman" w:hint="cs"/>
                <w:noProof/>
                <w:rtl/>
              </w:rPr>
            </w:rPrChange>
          </w:rPr>
          <w:t>سازی</w:t>
        </w:r>
        <w:r w:rsidRPr="009667A9">
          <w:rPr>
            <w:rFonts w:ascii="Times New Roman" w:hAnsi="Times New Roman" w:cs="B Nazanin"/>
            <w:b w:val="0"/>
            <w:bCs w:val="0"/>
            <w:noProof/>
            <w:rtl/>
            <w:rPrChange w:id="1044"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045" w:author="Mohsen Jafarinejad" w:date="2019-05-12T10:51:00Z">
              <w:rPr>
                <w:rFonts w:cs="Times New Roman" w:hint="cs"/>
                <w:noProof/>
                <w:rtl/>
              </w:rPr>
            </w:rPrChange>
          </w:rPr>
          <w:t>واکنش‌ها</w:t>
        </w:r>
        <w:r w:rsidRPr="009667A9">
          <w:rPr>
            <w:rFonts w:ascii="Times New Roman" w:hAnsi="Times New Roman" w:cs="B Nazanin"/>
            <w:b w:val="0"/>
            <w:bCs w:val="0"/>
            <w:noProof/>
            <w:rPrChange w:id="1046" w:author="Mohsen Jafarinejad" w:date="2019-05-12T10:51:00Z">
              <w:rPr>
                <w:noProof/>
              </w:rPr>
            </w:rPrChange>
          </w:rPr>
          <w:tab/>
        </w:r>
      </w:ins>
      <w:ins w:id="1047" w:author="Mohsen Jafarinejad" w:date="2019-05-12T11:02:00Z">
        <w:r w:rsidR="00974A00">
          <w:rPr>
            <w:rFonts w:ascii="Times New Roman" w:hAnsi="Times New Roman" w:cs="B Nazanin" w:hint="cs"/>
            <w:b w:val="0"/>
            <w:bCs w:val="0"/>
            <w:noProof/>
            <w:rtl/>
          </w:rPr>
          <w:t>65</w:t>
        </w:r>
      </w:ins>
    </w:p>
    <w:p w14:paraId="2958B57E" w14:textId="2861B65B" w:rsidR="009667A9" w:rsidRPr="009667A9" w:rsidRDefault="009667A9">
      <w:pPr>
        <w:pStyle w:val="TOC2"/>
        <w:tabs>
          <w:tab w:val="right" w:leader="dot" w:pos="8827"/>
        </w:tabs>
        <w:bidi/>
        <w:rPr>
          <w:ins w:id="1048" w:author="Mohsen Jafarinejad" w:date="2019-05-12T10:47:00Z"/>
          <w:rFonts w:ascii="Times New Roman" w:eastAsiaTheme="minorEastAsia" w:hAnsi="Times New Roman" w:cs="B Nazanin"/>
          <w:b w:val="0"/>
          <w:bCs w:val="0"/>
          <w:noProof/>
          <w:szCs w:val="22"/>
          <w:rPrChange w:id="1049" w:author="Mohsen Jafarinejad" w:date="2019-05-12T10:51:00Z">
            <w:rPr>
              <w:ins w:id="1050" w:author="Mohsen Jafarinejad" w:date="2019-05-12T10:47:00Z"/>
              <w:rFonts w:eastAsiaTheme="minorEastAsia" w:cstheme="minorBidi"/>
              <w:b w:val="0"/>
              <w:bCs w:val="0"/>
              <w:noProof/>
              <w:szCs w:val="22"/>
            </w:rPr>
          </w:rPrChange>
        </w:rPr>
        <w:pPrChange w:id="1051" w:author="Mohsen Jafarinejad" w:date="2019-05-12T11:02:00Z">
          <w:pPr>
            <w:pStyle w:val="TOC2"/>
            <w:tabs>
              <w:tab w:val="right" w:leader="dot" w:pos="8827"/>
            </w:tabs>
          </w:pPr>
        </w:pPrChange>
      </w:pPr>
      <w:ins w:id="1052" w:author="Mohsen Jafarinejad" w:date="2019-05-12T10:54:00Z">
        <w:r>
          <w:rPr>
            <w:rFonts w:ascii="Times New Roman" w:hAnsi="Times New Roman" w:cs="B Nazanin" w:hint="cs"/>
            <w:b w:val="0"/>
            <w:bCs w:val="0"/>
            <w:noProof/>
            <w:rtl/>
          </w:rPr>
          <w:t>3-10</w:t>
        </w:r>
      </w:ins>
      <w:ins w:id="1053" w:author="Mohsen Jafarinejad" w:date="2019-05-12T10:47:00Z">
        <w:r w:rsidRPr="009667A9">
          <w:rPr>
            <w:rFonts w:ascii="Times New Roman" w:hAnsi="Times New Roman" w:cs="B Nazanin"/>
            <w:b w:val="0"/>
            <w:bCs w:val="0"/>
            <w:noProof/>
            <w:rtl/>
            <w:rPrChange w:id="1054"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055" w:author="Mohsen Jafarinejad" w:date="2019-05-12T10:51:00Z">
              <w:rPr>
                <w:rFonts w:cs="Times New Roman" w:hint="cs"/>
                <w:noProof/>
                <w:rtl/>
              </w:rPr>
            </w:rPrChange>
          </w:rPr>
          <w:t>شبیه</w:t>
        </w:r>
        <w:r w:rsidRPr="009667A9">
          <w:rPr>
            <w:rFonts w:ascii="Times New Roman" w:hAnsi="Times New Roman" w:cs="B Nazanin"/>
            <w:b w:val="0"/>
            <w:bCs w:val="0"/>
            <w:noProof/>
            <w:rtl/>
            <w:rPrChange w:id="1056"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057" w:author="Mohsen Jafarinejad" w:date="2019-05-12T10:51:00Z">
              <w:rPr>
                <w:rFonts w:cs="Times New Roman" w:hint="cs"/>
                <w:noProof/>
                <w:rtl/>
              </w:rPr>
            </w:rPrChange>
          </w:rPr>
          <w:t>سازی</w:t>
        </w:r>
        <w:r w:rsidRPr="009667A9">
          <w:rPr>
            <w:rFonts w:ascii="Times New Roman" w:hAnsi="Times New Roman" w:cs="B Nazanin"/>
            <w:b w:val="0"/>
            <w:bCs w:val="0"/>
            <w:noProof/>
            <w:rtl/>
            <w:rPrChange w:id="1058"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059" w:author="Mohsen Jafarinejad" w:date="2019-05-12T10:51:00Z">
              <w:rPr>
                <w:rFonts w:cs="Times New Roman" w:hint="cs"/>
                <w:noProof/>
                <w:rtl/>
              </w:rPr>
            </w:rPrChange>
          </w:rPr>
          <w:t>گونه‌ها</w:t>
        </w:r>
        <w:r w:rsidRPr="009667A9">
          <w:rPr>
            <w:rFonts w:ascii="Times New Roman" w:hAnsi="Times New Roman" w:cs="B Nazanin"/>
            <w:b w:val="0"/>
            <w:bCs w:val="0"/>
            <w:noProof/>
            <w:rPrChange w:id="1060" w:author="Mohsen Jafarinejad" w:date="2019-05-12T10:51:00Z">
              <w:rPr>
                <w:noProof/>
              </w:rPr>
            </w:rPrChange>
          </w:rPr>
          <w:tab/>
        </w:r>
      </w:ins>
      <w:ins w:id="1061" w:author="Mohsen Jafarinejad" w:date="2019-05-12T11:02:00Z">
        <w:r w:rsidR="00974A00">
          <w:rPr>
            <w:rFonts w:ascii="Times New Roman" w:hAnsi="Times New Roman" w:cs="B Nazanin" w:hint="cs"/>
            <w:b w:val="0"/>
            <w:bCs w:val="0"/>
            <w:noProof/>
            <w:rtl/>
          </w:rPr>
          <w:t>66</w:t>
        </w:r>
      </w:ins>
    </w:p>
    <w:p w14:paraId="4B376DB4" w14:textId="241637BD" w:rsidR="009667A9" w:rsidRPr="009667A9" w:rsidRDefault="009667A9">
      <w:pPr>
        <w:pStyle w:val="TOC2"/>
        <w:tabs>
          <w:tab w:val="right" w:leader="dot" w:pos="8827"/>
        </w:tabs>
        <w:bidi/>
        <w:rPr>
          <w:ins w:id="1062" w:author="Mohsen Jafarinejad" w:date="2019-05-12T10:47:00Z"/>
          <w:rFonts w:ascii="Times New Roman" w:eastAsiaTheme="minorEastAsia" w:hAnsi="Times New Roman" w:cs="B Nazanin"/>
          <w:b w:val="0"/>
          <w:bCs w:val="0"/>
          <w:noProof/>
          <w:szCs w:val="22"/>
          <w:rPrChange w:id="1063" w:author="Mohsen Jafarinejad" w:date="2019-05-12T10:51:00Z">
            <w:rPr>
              <w:ins w:id="1064" w:author="Mohsen Jafarinejad" w:date="2019-05-12T10:47:00Z"/>
              <w:rFonts w:eastAsiaTheme="minorEastAsia" w:cstheme="minorBidi"/>
              <w:b w:val="0"/>
              <w:bCs w:val="0"/>
              <w:noProof/>
              <w:szCs w:val="22"/>
            </w:rPr>
          </w:rPrChange>
        </w:rPr>
        <w:pPrChange w:id="1065" w:author="Mohsen Jafarinejad" w:date="2019-05-12T11:02:00Z">
          <w:pPr>
            <w:pStyle w:val="TOC2"/>
            <w:tabs>
              <w:tab w:val="right" w:leader="dot" w:pos="8827"/>
            </w:tabs>
          </w:pPr>
        </w:pPrChange>
      </w:pPr>
      <w:ins w:id="1066" w:author="Mohsen Jafarinejad" w:date="2019-05-12T10:54:00Z">
        <w:r>
          <w:rPr>
            <w:rFonts w:ascii="Times New Roman" w:hAnsi="Times New Roman" w:cs="B Nazanin" w:hint="cs"/>
            <w:b w:val="0"/>
            <w:bCs w:val="0"/>
            <w:noProof/>
            <w:rtl/>
          </w:rPr>
          <w:t>3-11</w:t>
        </w:r>
      </w:ins>
      <w:ins w:id="1067" w:author="Mohsen Jafarinejad" w:date="2019-05-12T10:47:00Z">
        <w:r w:rsidRPr="009667A9">
          <w:rPr>
            <w:rFonts w:ascii="Times New Roman" w:hAnsi="Times New Roman" w:cs="B Nazanin"/>
            <w:b w:val="0"/>
            <w:bCs w:val="0"/>
            <w:noProof/>
            <w:rtl/>
            <w:rPrChange w:id="1068"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069" w:author="Mohsen Jafarinejad" w:date="2019-05-12T10:51:00Z">
              <w:rPr>
                <w:rFonts w:cs="Times New Roman" w:hint="cs"/>
                <w:noProof/>
                <w:rtl/>
              </w:rPr>
            </w:rPrChange>
          </w:rPr>
          <w:t>مکانیزم‌های</w:t>
        </w:r>
        <w:r w:rsidRPr="009667A9">
          <w:rPr>
            <w:rFonts w:ascii="Times New Roman" w:hAnsi="Times New Roman" w:cs="B Nazanin"/>
            <w:b w:val="0"/>
            <w:bCs w:val="0"/>
            <w:noProof/>
            <w:rtl/>
            <w:rPrChange w:id="1070"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071" w:author="Mohsen Jafarinejad" w:date="2019-05-12T10:51:00Z">
              <w:rPr>
                <w:rFonts w:cs="Times New Roman" w:hint="cs"/>
                <w:noProof/>
                <w:rtl/>
              </w:rPr>
            </w:rPrChange>
          </w:rPr>
          <w:t>واکنش</w:t>
        </w:r>
        <w:r w:rsidRPr="009667A9">
          <w:rPr>
            <w:rFonts w:ascii="Times New Roman" w:hAnsi="Times New Roman" w:cs="B Nazanin"/>
            <w:b w:val="0"/>
            <w:bCs w:val="0"/>
            <w:noProof/>
            <w:rPrChange w:id="1072" w:author="Mohsen Jafarinejad" w:date="2019-05-12T10:51:00Z">
              <w:rPr>
                <w:noProof/>
              </w:rPr>
            </w:rPrChange>
          </w:rPr>
          <w:tab/>
        </w:r>
      </w:ins>
      <w:ins w:id="1073" w:author="Mohsen Jafarinejad" w:date="2019-05-12T11:02:00Z">
        <w:r w:rsidR="00974A00">
          <w:rPr>
            <w:rFonts w:ascii="Times New Roman" w:hAnsi="Times New Roman" w:cs="B Nazanin" w:hint="cs"/>
            <w:b w:val="0"/>
            <w:bCs w:val="0"/>
            <w:noProof/>
            <w:rtl/>
          </w:rPr>
          <w:t>67</w:t>
        </w:r>
      </w:ins>
    </w:p>
    <w:p w14:paraId="287869F2" w14:textId="4E319BD9" w:rsidR="009667A9" w:rsidRPr="009667A9" w:rsidRDefault="009667A9">
      <w:pPr>
        <w:pStyle w:val="TOC2"/>
        <w:tabs>
          <w:tab w:val="right" w:leader="dot" w:pos="8827"/>
        </w:tabs>
        <w:bidi/>
        <w:rPr>
          <w:ins w:id="1074" w:author="Mohsen Jafarinejad" w:date="2019-05-12T10:47:00Z"/>
          <w:rFonts w:ascii="Times New Roman" w:eastAsiaTheme="minorEastAsia" w:hAnsi="Times New Roman" w:cs="B Nazanin"/>
          <w:b w:val="0"/>
          <w:bCs w:val="0"/>
          <w:noProof/>
          <w:szCs w:val="22"/>
          <w:rPrChange w:id="1075" w:author="Mohsen Jafarinejad" w:date="2019-05-12T10:51:00Z">
            <w:rPr>
              <w:ins w:id="1076" w:author="Mohsen Jafarinejad" w:date="2019-05-12T10:47:00Z"/>
              <w:rFonts w:eastAsiaTheme="minorEastAsia" w:cstheme="minorBidi"/>
              <w:b w:val="0"/>
              <w:bCs w:val="0"/>
              <w:noProof/>
              <w:szCs w:val="22"/>
            </w:rPr>
          </w:rPrChange>
        </w:rPr>
        <w:pPrChange w:id="1077" w:author="Mohsen Jafarinejad" w:date="2019-05-12T11:02:00Z">
          <w:pPr>
            <w:pStyle w:val="TOC2"/>
            <w:tabs>
              <w:tab w:val="right" w:leader="dot" w:pos="8827"/>
            </w:tabs>
          </w:pPr>
        </w:pPrChange>
      </w:pPr>
      <w:ins w:id="1078" w:author="Mohsen Jafarinejad" w:date="2019-05-12T10:47:00Z">
        <w:r w:rsidRPr="009667A9">
          <w:rPr>
            <w:rFonts w:ascii="Times New Roman" w:hAnsi="Times New Roman" w:cs="B Nazanin"/>
            <w:b w:val="0"/>
            <w:bCs w:val="0"/>
            <w:noProof/>
            <w:rtl/>
            <w:rPrChange w:id="1079" w:author="Mohsen Jafarinejad" w:date="2019-05-12T10:51:00Z">
              <w:rPr>
                <w:rFonts w:cs="Times New Roman"/>
                <w:noProof/>
                <w:rtl/>
              </w:rPr>
            </w:rPrChange>
          </w:rPr>
          <w:t xml:space="preserve">3-12 </w:t>
        </w:r>
        <w:r w:rsidRPr="009667A9">
          <w:rPr>
            <w:rFonts w:ascii="Times New Roman" w:hAnsi="Times New Roman" w:cs="B Nazanin" w:hint="cs"/>
            <w:b w:val="0"/>
            <w:bCs w:val="0"/>
            <w:noProof/>
            <w:rtl/>
            <w:rPrChange w:id="1080" w:author="Mohsen Jafarinejad" w:date="2019-05-12T10:51:00Z">
              <w:rPr>
                <w:rFonts w:cs="Times New Roman" w:hint="cs"/>
                <w:noProof/>
                <w:rtl/>
              </w:rPr>
            </w:rPrChange>
          </w:rPr>
          <w:t>نرخ</w:t>
        </w:r>
        <w:r w:rsidRPr="009667A9">
          <w:rPr>
            <w:rFonts w:ascii="Times New Roman" w:hAnsi="Times New Roman" w:cs="B Nazanin"/>
            <w:b w:val="0"/>
            <w:bCs w:val="0"/>
            <w:noProof/>
            <w:rtl/>
            <w:rPrChange w:id="1081"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082" w:author="Mohsen Jafarinejad" w:date="2019-05-12T10:51:00Z">
              <w:rPr>
                <w:rFonts w:cs="Times New Roman" w:hint="cs"/>
                <w:noProof/>
                <w:rtl/>
              </w:rPr>
            </w:rPrChange>
          </w:rPr>
          <w:t>واکنش</w:t>
        </w:r>
        <w:r w:rsidRPr="009667A9">
          <w:rPr>
            <w:rFonts w:ascii="Times New Roman" w:hAnsi="Times New Roman" w:cs="B Nazanin"/>
            <w:b w:val="0"/>
            <w:bCs w:val="0"/>
            <w:noProof/>
            <w:rPrChange w:id="1083" w:author="Mohsen Jafarinejad" w:date="2019-05-12T10:51:00Z">
              <w:rPr>
                <w:noProof/>
              </w:rPr>
            </w:rPrChange>
          </w:rPr>
          <w:tab/>
        </w:r>
      </w:ins>
      <w:ins w:id="1084" w:author="Mohsen Jafarinejad" w:date="2019-05-12T11:02:00Z">
        <w:r w:rsidR="00974A00">
          <w:rPr>
            <w:rFonts w:ascii="Times New Roman" w:hAnsi="Times New Roman" w:cs="B Nazanin" w:hint="cs"/>
            <w:b w:val="0"/>
            <w:bCs w:val="0"/>
            <w:noProof/>
            <w:rtl/>
          </w:rPr>
          <w:t>67</w:t>
        </w:r>
      </w:ins>
    </w:p>
    <w:p w14:paraId="2E853917" w14:textId="08DC4549" w:rsidR="009667A9" w:rsidRPr="009667A9" w:rsidRDefault="009667A9">
      <w:pPr>
        <w:pStyle w:val="TOC2"/>
        <w:tabs>
          <w:tab w:val="right" w:leader="dot" w:pos="8827"/>
        </w:tabs>
        <w:bidi/>
        <w:rPr>
          <w:ins w:id="1085" w:author="Mohsen Jafarinejad" w:date="2019-05-12T10:47:00Z"/>
          <w:rFonts w:ascii="Times New Roman" w:eastAsiaTheme="minorEastAsia" w:hAnsi="Times New Roman" w:cs="B Nazanin"/>
          <w:b w:val="0"/>
          <w:bCs w:val="0"/>
          <w:noProof/>
          <w:szCs w:val="22"/>
          <w:rPrChange w:id="1086" w:author="Mohsen Jafarinejad" w:date="2019-05-12T10:51:00Z">
            <w:rPr>
              <w:ins w:id="1087" w:author="Mohsen Jafarinejad" w:date="2019-05-12T10:47:00Z"/>
              <w:rFonts w:eastAsiaTheme="minorEastAsia" w:cstheme="minorBidi"/>
              <w:b w:val="0"/>
              <w:bCs w:val="0"/>
              <w:noProof/>
              <w:szCs w:val="22"/>
            </w:rPr>
          </w:rPrChange>
        </w:rPr>
        <w:pPrChange w:id="1088" w:author="Mohsen Jafarinejad" w:date="2019-05-12T11:01:00Z">
          <w:pPr>
            <w:pStyle w:val="TOC2"/>
            <w:tabs>
              <w:tab w:val="right" w:leader="dot" w:pos="8827"/>
            </w:tabs>
          </w:pPr>
        </w:pPrChange>
      </w:pPr>
      <w:ins w:id="1089" w:author="Mohsen Jafarinejad" w:date="2019-05-12T10:54:00Z">
        <w:r>
          <w:rPr>
            <w:rFonts w:ascii="Times New Roman" w:hAnsi="Times New Roman" w:cs="B Nazanin" w:hint="cs"/>
            <w:b w:val="0"/>
            <w:bCs w:val="0"/>
            <w:noProof/>
            <w:rtl/>
          </w:rPr>
          <w:t>3-13</w:t>
        </w:r>
      </w:ins>
      <w:ins w:id="1090" w:author="Mohsen Jafarinejad" w:date="2019-05-12T10:47:00Z">
        <w:r w:rsidRPr="009667A9">
          <w:rPr>
            <w:rFonts w:ascii="Times New Roman" w:hAnsi="Times New Roman" w:cs="B Nazanin"/>
            <w:b w:val="0"/>
            <w:bCs w:val="0"/>
            <w:noProof/>
            <w:rtl/>
            <w:rPrChange w:id="1091"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092" w:author="Mohsen Jafarinejad" w:date="2019-05-12T10:51:00Z">
              <w:rPr>
                <w:rFonts w:cs="Times New Roman" w:hint="cs"/>
                <w:noProof/>
                <w:rtl/>
              </w:rPr>
            </w:rPrChange>
          </w:rPr>
          <w:t>محاسبه</w:t>
        </w:r>
        <w:r w:rsidRPr="009667A9">
          <w:rPr>
            <w:rFonts w:ascii="Times New Roman" w:hAnsi="Times New Roman" w:cs="B Nazanin"/>
            <w:b w:val="0"/>
            <w:bCs w:val="0"/>
            <w:noProof/>
            <w:rtl/>
            <w:rPrChange w:id="1093"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094" w:author="Mohsen Jafarinejad" w:date="2019-05-12T10:51:00Z">
              <w:rPr>
                <w:rFonts w:cs="Times New Roman" w:hint="cs"/>
                <w:noProof/>
                <w:rtl/>
              </w:rPr>
            </w:rPrChange>
          </w:rPr>
          <w:t>غلظت</w:t>
        </w:r>
        <w:r w:rsidRPr="009667A9">
          <w:rPr>
            <w:rFonts w:ascii="Times New Roman" w:hAnsi="Times New Roman" w:cs="B Nazanin"/>
            <w:b w:val="0"/>
            <w:bCs w:val="0"/>
            <w:noProof/>
            <w:rtl/>
            <w:rPrChange w:id="1095"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096" w:author="Mohsen Jafarinejad" w:date="2019-05-12T10:51:00Z">
              <w:rPr>
                <w:rFonts w:cs="Times New Roman" w:hint="cs"/>
                <w:noProof/>
                <w:rtl/>
              </w:rPr>
            </w:rPrChange>
          </w:rPr>
          <w:t>گونه‌ها</w:t>
        </w:r>
        <w:r w:rsidRPr="009667A9">
          <w:rPr>
            <w:rFonts w:ascii="Times New Roman" w:hAnsi="Times New Roman" w:cs="B Nazanin"/>
            <w:b w:val="0"/>
            <w:bCs w:val="0"/>
            <w:noProof/>
            <w:rPrChange w:id="1097" w:author="Mohsen Jafarinejad" w:date="2019-05-12T10:51:00Z">
              <w:rPr>
                <w:noProof/>
              </w:rPr>
            </w:rPrChange>
          </w:rPr>
          <w:tab/>
        </w:r>
      </w:ins>
      <w:ins w:id="1098" w:author="Mohsen Jafarinejad" w:date="2019-05-12T11:01:00Z">
        <w:r w:rsidR="00974A00">
          <w:rPr>
            <w:rFonts w:ascii="Times New Roman" w:hAnsi="Times New Roman" w:cs="B Nazanin" w:hint="cs"/>
            <w:b w:val="0"/>
            <w:bCs w:val="0"/>
            <w:noProof/>
            <w:rtl/>
          </w:rPr>
          <w:t>68</w:t>
        </w:r>
      </w:ins>
    </w:p>
    <w:p w14:paraId="47EBE878" w14:textId="15230126" w:rsidR="009667A9" w:rsidRPr="009667A9" w:rsidRDefault="009667A9">
      <w:pPr>
        <w:pStyle w:val="TOC2"/>
        <w:tabs>
          <w:tab w:val="right" w:leader="dot" w:pos="8827"/>
        </w:tabs>
        <w:bidi/>
        <w:rPr>
          <w:ins w:id="1099" w:author="Mohsen Jafarinejad" w:date="2019-05-12T10:47:00Z"/>
          <w:rFonts w:ascii="Times New Roman" w:eastAsiaTheme="minorEastAsia" w:hAnsi="Times New Roman" w:cs="B Nazanin"/>
          <w:b w:val="0"/>
          <w:bCs w:val="0"/>
          <w:noProof/>
          <w:szCs w:val="22"/>
          <w:rPrChange w:id="1100" w:author="Mohsen Jafarinejad" w:date="2019-05-12T10:51:00Z">
            <w:rPr>
              <w:ins w:id="1101" w:author="Mohsen Jafarinejad" w:date="2019-05-12T10:47:00Z"/>
              <w:rFonts w:eastAsiaTheme="minorEastAsia" w:cstheme="minorBidi"/>
              <w:b w:val="0"/>
              <w:bCs w:val="0"/>
              <w:noProof/>
              <w:szCs w:val="22"/>
            </w:rPr>
          </w:rPrChange>
        </w:rPr>
        <w:pPrChange w:id="1102" w:author="Mohsen Jafarinejad" w:date="2019-05-12T11:01:00Z">
          <w:pPr>
            <w:pStyle w:val="TOC2"/>
            <w:tabs>
              <w:tab w:val="right" w:leader="dot" w:pos="8827"/>
            </w:tabs>
          </w:pPr>
        </w:pPrChange>
      </w:pPr>
      <w:ins w:id="1103" w:author="Mohsen Jafarinejad" w:date="2019-05-12T10:54:00Z">
        <w:r>
          <w:rPr>
            <w:rFonts w:ascii="Times New Roman" w:hAnsi="Times New Roman" w:cs="B Nazanin" w:hint="cs"/>
            <w:b w:val="0"/>
            <w:bCs w:val="0"/>
            <w:noProof/>
            <w:rtl/>
          </w:rPr>
          <w:t>3-14</w:t>
        </w:r>
      </w:ins>
      <w:ins w:id="1104" w:author="Mohsen Jafarinejad" w:date="2019-05-12T10:47:00Z">
        <w:r w:rsidRPr="009667A9">
          <w:rPr>
            <w:rFonts w:ascii="Times New Roman" w:hAnsi="Times New Roman" w:cs="B Nazanin"/>
            <w:b w:val="0"/>
            <w:bCs w:val="0"/>
            <w:noProof/>
            <w:rtl/>
            <w:rPrChange w:id="1105"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106" w:author="Mohsen Jafarinejad" w:date="2019-05-12T10:51:00Z">
              <w:rPr>
                <w:rFonts w:cs="Times New Roman" w:hint="cs"/>
                <w:noProof/>
                <w:rtl/>
              </w:rPr>
            </w:rPrChange>
          </w:rPr>
          <w:t>محاسبه</w:t>
        </w:r>
        <w:r w:rsidRPr="009667A9">
          <w:rPr>
            <w:rFonts w:ascii="Times New Roman" w:hAnsi="Times New Roman" w:cs="B Nazanin"/>
            <w:b w:val="0"/>
            <w:bCs w:val="0"/>
            <w:noProof/>
            <w:rtl/>
            <w:rPrChange w:id="1107"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108" w:author="Mohsen Jafarinejad" w:date="2019-05-12T10:51:00Z">
              <w:rPr>
                <w:rFonts w:cs="Times New Roman" w:hint="cs"/>
                <w:noProof/>
                <w:rtl/>
              </w:rPr>
            </w:rPrChange>
          </w:rPr>
          <w:t>ضرایب</w:t>
        </w:r>
        <w:r w:rsidRPr="009667A9">
          <w:rPr>
            <w:rFonts w:ascii="Times New Roman" w:hAnsi="Times New Roman" w:cs="B Nazanin"/>
            <w:b w:val="0"/>
            <w:bCs w:val="0"/>
            <w:noProof/>
            <w:rtl/>
            <w:rPrChange w:id="1109"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110" w:author="Mohsen Jafarinejad" w:date="2019-05-12T10:51:00Z">
              <w:rPr>
                <w:rFonts w:cs="Times New Roman" w:hint="cs"/>
                <w:noProof/>
                <w:rtl/>
              </w:rPr>
            </w:rPrChange>
          </w:rPr>
          <w:t>انتشار</w:t>
        </w:r>
        <w:r w:rsidRPr="009667A9">
          <w:rPr>
            <w:rFonts w:ascii="Times New Roman" w:hAnsi="Times New Roman" w:cs="B Nazanin"/>
            <w:b w:val="0"/>
            <w:bCs w:val="0"/>
            <w:noProof/>
            <w:rPrChange w:id="1111" w:author="Mohsen Jafarinejad" w:date="2019-05-12T10:51:00Z">
              <w:rPr>
                <w:noProof/>
              </w:rPr>
            </w:rPrChange>
          </w:rPr>
          <w:tab/>
        </w:r>
      </w:ins>
      <w:ins w:id="1112" w:author="Mohsen Jafarinejad" w:date="2019-05-12T11:01:00Z">
        <w:r w:rsidR="00974A00">
          <w:rPr>
            <w:rFonts w:ascii="Times New Roman" w:hAnsi="Times New Roman" w:cs="B Nazanin" w:hint="cs"/>
            <w:b w:val="0"/>
            <w:bCs w:val="0"/>
            <w:noProof/>
            <w:rtl/>
          </w:rPr>
          <w:t>69</w:t>
        </w:r>
      </w:ins>
    </w:p>
    <w:p w14:paraId="40421784" w14:textId="11FC64E7" w:rsidR="009667A9" w:rsidRPr="009667A9" w:rsidRDefault="009667A9" w:rsidP="004E29A1">
      <w:pPr>
        <w:pStyle w:val="TOC3"/>
        <w:rPr>
          <w:ins w:id="1113" w:author="Mohsen Jafarinejad" w:date="2019-05-12T10:47:00Z"/>
          <w:rFonts w:ascii="Times New Roman" w:eastAsiaTheme="minorEastAsia" w:hAnsi="Times New Roman"/>
          <w:i w:val="0"/>
          <w:rPrChange w:id="1114" w:author="Mohsen Jafarinejad" w:date="2019-05-12T10:51:00Z">
            <w:rPr>
              <w:ins w:id="1115" w:author="Mohsen Jafarinejad" w:date="2019-05-12T10:47:00Z"/>
              <w:rFonts w:eastAsiaTheme="minorEastAsia" w:cstheme="minorBidi"/>
            </w:rPr>
          </w:rPrChange>
        </w:rPr>
      </w:pPr>
      <w:ins w:id="1116" w:author="Mohsen Jafarinejad" w:date="2019-05-12T10:54:00Z">
        <w:r>
          <w:rPr>
            <w:rFonts w:ascii="Times New Roman" w:hAnsi="Times New Roman" w:hint="cs"/>
            <w:rtl/>
          </w:rPr>
          <w:t>3-14-1</w:t>
        </w:r>
      </w:ins>
      <w:ins w:id="1117" w:author="Mohsen Jafarinejad" w:date="2019-05-12T10:47:00Z">
        <w:r w:rsidRPr="009667A9">
          <w:rPr>
            <w:rFonts w:ascii="Times New Roman" w:hAnsi="Times New Roman"/>
            <w:rtl/>
            <w:rPrChange w:id="1118" w:author="Mohsen Jafarinejad" w:date="2019-05-12T10:51:00Z">
              <w:rPr>
                <w:rtl/>
              </w:rPr>
            </w:rPrChange>
          </w:rPr>
          <w:t xml:space="preserve"> </w:t>
        </w:r>
        <w:r w:rsidRPr="009667A9">
          <w:rPr>
            <w:rFonts w:ascii="Times New Roman" w:hAnsi="Times New Roman" w:hint="cs"/>
            <w:rtl/>
            <w:rPrChange w:id="1119" w:author="Mohsen Jafarinejad" w:date="2019-05-12T10:51:00Z">
              <w:rPr>
                <w:rFonts w:hint="cs"/>
                <w:rtl/>
              </w:rPr>
            </w:rPrChange>
          </w:rPr>
          <w:t>انتشار</w:t>
        </w:r>
        <w:r w:rsidRPr="009667A9">
          <w:rPr>
            <w:rFonts w:ascii="Times New Roman" w:hAnsi="Times New Roman"/>
            <w:rtl/>
            <w:rPrChange w:id="1120" w:author="Mohsen Jafarinejad" w:date="2019-05-12T10:51:00Z">
              <w:rPr>
                <w:rtl/>
              </w:rPr>
            </w:rPrChange>
          </w:rPr>
          <w:t xml:space="preserve"> </w:t>
        </w:r>
        <w:r w:rsidRPr="009667A9">
          <w:rPr>
            <w:rFonts w:ascii="Times New Roman" w:hAnsi="Times New Roman" w:hint="cs"/>
            <w:rtl/>
            <w:rPrChange w:id="1121" w:author="Mohsen Jafarinejad" w:date="2019-05-12T10:51:00Z">
              <w:rPr>
                <w:rFonts w:hint="cs"/>
                <w:rtl/>
              </w:rPr>
            </w:rPrChange>
          </w:rPr>
          <w:t>مغشوش</w:t>
        </w:r>
        <w:r w:rsidRPr="009667A9">
          <w:rPr>
            <w:rFonts w:ascii="Times New Roman" w:hAnsi="Times New Roman"/>
            <w:rPrChange w:id="1122" w:author="Mohsen Jafarinejad" w:date="2019-05-12T10:51:00Z">
              <w:rPr/>
            </w:rPrChange>
          </w:rPr>
          <w:tab/>
        </w:r>
      </w:ins>
      <w:ins w:id="1123" w:author="Mohsen Jafarinejad" w:date="2019-05-12T11:01:00Z">
        <w:r w:rsidR="00974A00">
          <w:rPr>
            <w:rFonts w:ascii="Times New Roman" w:hAnsi="Times New Roman" w:hint="cs"/>
            <w:rtl/>
          </w:rPr>
          <w:t>70</w:t>
        </w:r>
      </w:ins>
    </w:p>
    <w:p w14:paraId="428CE737" w14:textId="13B66A2B" w:rsidR="009667A9" w:rsidRPr="009667A9" w:rsidRDefault="009667A9">
      <w:pPr>
        <w:pStyle w:val="TOC2"/>
        <w:tabs>
          <w:tab w:val="right" w:leader="dot" w:pos="8827"/>
        </w:tabs>
        <w:bidi/>
        <w:rPr>
          <w:ins w:id="1124" w:author="Mohsen Jafarinejad" w:date="2019-05-12T10:47:00Z"/>
          <w:rFonts w:ascii="Times New Roman" w:eastAsiaTheme="minorEastAsia" w:hAnsi="Times New Roman" w:cs="B Nazanin"/>
          <w:b w:val="0"/>
          <w:bCs w:val="0"/>
          <w:noProof/>
          <w:szCs w:val="22"/>
          <w:rPrChange w:id="1125" w:author="Mohsen Jafarinejad" w:date="2019-05-12T10:51:00Z">
            <w:rPr>
              <w:ins w:id="1126" w:author="Mohsen Jafarinejad" w:date="2019-05-12T10:47:00Z"/>
              <w:rFonts w:eastAsiaTheme="minorEastAsia" w:cstheme="minorBidi"/>
              <w:b w:val="0"/>
              <w:bCs w:val="0"/>
              <w:noProof/>
              <w:szCs w:val="22"/>
            </w:rPr>
          </w:rPrChange>
        </w:rPr>
        <w:pPrChange w:id="1127" w:author="Mohsen Jafarinejad" w:date="2019-05-12T11:01:00Z">
          <w:pPr>
            <w:pStyle w:val="TOC2"/>
            <w:tabs>
              <w:tab w:val="right" w:leader="dot" w:pos="8827"/>
            </w:tabs>
          </w:pPr>
        </w:pPrChange>
      </w:pPr>
      <w:ins w:id="1128" w:author="Mohsen Jafarinejad" w:date="2019-05-12T10:54:00Z">
        <w:r>
          <w:rPr>
            <w:rFonts w:ascii="Times New Roman" w:hAnsi="Times New Roman" w:cs="B Nazanin" w:hint="cs"/>
            <w:b w:val="0"/>
            <w:bCs w:val="0"/>
            <w:noProof/>
            <w:rtl/>
          </w:rPr>
          <w:t>3-15</w:t>
        </w:r>
      </w:ins>
      <w:ins w:id="1129" w:author="Mohsen Jafarinejad" w:date="2019-05-12T10:47:00Z">
        <w:r w:rsidRPr="009667A9">
          <w:rPr>
            <w:rFonts w:ascii="Times New Roman" w:hAnsi="Times New Roman" w:cs="B Nazanin"/>
            <w:b w:val="0"/>
            <w:bCs w:val="0"/>
            <w:noProof/>
            <w:rtl/>
            <w:rPrChange w:id="1130"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131" w:author="Mohsen Jafarinejad" w:date="2019-05-12T10:51:00Z">
              <w:rPr>
                <w:rFonts w:cs="Times New Roman" w:hint="cs"/>
                <w:noProof/>
                <w:rtl/>
              </w:rPr>
            </w:rPrChange>
          </w:rPr>
          <w:t>مدل</w:t>
        </w:r>
        <w:r w:rsidRPr="009667A9">
          <w:rPr>
            <w:rFonts w:ascii="Times New Roman" w:hAnsi="Times New Roman" w:cs="B Nazanin"/>
            <w:b w:val="0"/>
            <w:bCs w:val="0"/>
            <w:noProof/>
            <w:rtl/>
            <w:rPrChange w:id="1132"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133" w:author="Mohsen Jafarinejad" w:date="2019-05-12T10:51:00Z">
              <w:rPr>
                <w:rFonts w:cs="Times New Roman" w:hint="cs"/>
                <w:noProof/>
                <w:rtl/>
              </w:rPr>
            </w:rPrChange>
          </w:rPr>
          <w:t>سازی</w:t>
        </w:r>
        <w:r w:rsidRPr="009667A9">
          <w:rPr>
            <w:rFonts w:ascii="Times New Roman" w:hAnsi="Times New Roman" w:cs="B Nazanin"/>
            <w:b w:val="0"/>
            <w:bCs w:val="0"/>
            <w:noProof/>
            <w:rtl/>
            <w:rPrChange w:id="1134"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135" w:author="Mohsen Jafarinejad" w:date="2019-05-12T10:51:00Z">
              <w:rPr>
                <w:rFonts w:cs="Times New Roman" w:hint="cs"/>
                <w:noProof/>
                <w:rtl/>
              </w:rPr>
            </w:rPrChange>
          </w:rPr>
          <w:t>غشاء</w:t>
        </w:r>
        <w:r w:rsidRPr="009667A9">
          <w:rPr>
            <w:rFonts w:ascii="Times New Roman" w:hAnsi="Times New Roman" w:cs="B Nazanin"/>
            <w:b w:val="0"/>
            <w:bCs w:val="0"/>
            <w:noProof/>
            <w:rPrChange w:id="1136" w:author="Mohsen Jafarinejad" w:date="2019-05-12T10:51:00Z">
              <w:rPr>
                <w:noProof/>
              </w:rPr>
            </w:rPrChange>
          </w:rPr>
          <w:tab/>
        </w:r>
      </w:ins>
      <w:ins w:id="1137" w:author="Mohsen Jafarinejad" w:date="2019-05-12T11:01:00Z">
        <w:r w:rsidR="00974A00">
          <w:rPr>
            <w:rFonts w:ascii="Times New Roman" w:hAnsi="Times New Roman" w:cs="B Nazanin" w:hint="cs"/>
            <w:b w:val="0"/>
            <w:bCs w:val="0"/>
            <w:noProof/>
            <w:rtl/>
          </w:rPr>
          <w:t>71</w:t>
        </w:r>
      </w:ins>
    </w:p>
    <w:p w14:paraId="328EEEAA" w14:textId="4ECA441E" w:rsidR="009667A9" w:rsidRPr="009667A9" w:rsidRDefault="009667A9">
      <w:pPr>
        <w:pStyle w:val="TOC2"/>
        <w:tabs>
          <w:tab w:val="right" w:leader="dot" w:pos="8827"/>
        </w:tabs>
        <w:bidi/>
        <w:rPr>
          <w:ins w:id="1138" w:author="Mohsen Jafarinejad" w:date="2019-05-12T10:47:00Z"/>
          <w:rFonts w:ascii="Times New Roman" w:eastAsiaTheme="minorEastAsia" w:hAnsi="Times New Roman" w:cs="B Nazanin"/>
          <w:b w:val="0"/>
          <w:bCs w:val="0"/>
          <w:noProof/>
          <w:szCs w:val="22"/>
          <w:rPrChange w:id="1139" w:author="Mohsen Jafarinejad" w:date="2019-05-12T10:51:00Z">
            <w:rPr>
              <w:ins w:id="1140" w:author="Mohsen Jafarinejad" w:date="2019-05-12T10:47:00Z"/>
              <w:rFonts w:eastAsiaTheme="minorEastAsia" w:cstheme="minorBidi"/>
              <w:b w:val="0"/>
              <w:bCs w:val="0"/>
              <w:noProof/>
              <w:szCs w:val="22"/>
            </w:rPr>
          </w:rPrChange>
        </w:rPr>
        <w:pPrChange w:id="1141" w:author="Mohsen Jafarinejad" w:date="2019-05-12T11:01:00Z">
          <w:pPr>
            <w:pStyle w:val="TOC2"/>
            <w:tabs>
              <w:tab w:val="right" w:leader="dot" w:pos="8827"/>
            </w:tabs>
          </w:pPr>
        </w:pPrChange>
      </w:pPr>
      <w:ins w:id="1142" w:author="Mohsen Jafarinejad" w:date="2019-05-12T10:47:00Z">
        <w:r w:rsidRPr="009667A9">
          <w:rPr>
            <w:rFonts w:ascii="Times New Roman" w:hAnsi="Times New Roman" w:cs="B Nazanin"/>
            <w:b w:val="0"/>
            <w:bCs w:val="0"/>
            <w:noProof/>
            <w:rtl/>
            <w:rPrChange w:id="1143" w:author="Mohsen Jafarinejad" w:date="2019-05-12T10:51:00Z">
              <w:rPr>
                <w:rFonts w:cs="Times New Roman"/>
                <w:noProof/>
                <w:rtl/>
              </w:rPr>
            </w:rPrChange>
          </w:rPr>
          <w:t xml:space="preserve">3-16 </w:t>
        </w:r>
        <w:r w:rsidRPr="009667A9">
          <w:rPr>
            <w:rFonts w:ascii="Times New Roman" w:hAnsi="Times New Roman" w:cs="B Nazanin" w:hint="cs"/>
            <w:b w:val="0"/>
            <w:bCs w:val="0"/>
            <w:noProof/>
            <w:rtl/>
            <w:rPrChange w:id="1144" w:author="Mohsen Jafarinejad" w:date="2019-05-12T10:51:00Z">
              <w:rPr>
                <w:rFonts w:cs="Times New Roman" w:hint="cs"/>
                <w:noProof/>
                <w:rtl/>
              </w:rPr>
            </w:rPrChange>
          </w:rPr>
          <w:t>شرایط</w:t>
        </w:r>
        <w:r w:rsidRPr="009667A9">
          <w:rPr>
            <w:rFonts w:ascii="Times New Roman" w:hAnsi="Times New Roman" w:cs="B Nazanin"/>
            <w:b w:val="0"/>
            <w:bCs w:val="0"/>
            <w:noProof/>
            <w:rtl/>
            <w:rPrChange w:id="1145"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146" w:author="Mohsen Jafarinejad" w:date="2019-05-12T10:51:00Z">
              <w:rPr>
                <w:rFonts w:cs="Times New Roman" w:hint="cs"/>
                <w:noProof/>
                <w:rtl/>
              </w:rPr>
            </w:rPrChange>
          </w:rPr>
          <w:t>مرزی</w:t>
        </w:r>
        <w:r w:rsidRPr="009667A9">
          <w:rPr>
            <w:rFonts w:ascii="Times New Roman" w:hAnsi="Times New Roman" w:cs="B Nazanin"/>
            <w:b w:val="0"/>
            <w:bCs w:val="0"/>
            <w:noProof/>
            <w:rPrChange w:id="1147" w:author="Mohsen Jafarinejad" w:date="2019-05-12T10:51:00Z">
              <w:rPr>
                <w:noProof/>
              </w:rPr>
            </w:rPrChange>
          </w:rPr>
          <w:tab/>
        </w:r>
      </w:ins>
      <w:ins w:id="1148" w:author="Mohsen Jafarinejad" w:date="2019-05-12T11:01:00Z">
        <w:r w:rsidR="00974A00">
          <w:rPr>
            <w:rFonts w:ascii="Times New Roman" w:hAnsi="Times New Roman" w:cs="B Nazanin" w:hint="cs"/>
            <w:b w:val="0"/>
            <w:bCs w:val="0"/>
            <w:noProof/>
            <w:rtl/>
          </w:rPr>
          <w:t>73</w:t>
        </w:r>
      </w:ins>
    </w:p>
    <w:p w14:paraId="3066C6C0" w14:textId="3BD203E3" w:rsidR="009667A9" w:rsidRPr="009667A9" w:rsidRDefault="009667A9">
      <w:pPr>
        <w:pStyle w:val="TOC2"/>
        <w:tabs>
          <w:tab w:val="right" w:leader="dot" w:pos="8827"/>
        </w:tabs>
        <w:bidi/>
        <w:rPr>
          <w:ins w:id="1149" w:author="Mohsen Jafarinejad" w:date="2019-05-12T10:47:00Z"/>
          <w:rFonts w:ascii="Times New Roman" w:eastAsiaTheme="minorEastAsia" w:hAnsi="Times New Roman" w:cs="B Nazanin"/>
          <w:b w:val="0"/>
          <w:bCs w:val="0"/>
          <w:noProof/>
          <w:szCs w:val="22"/>
          <w:rPrChange w:id="1150" w:author="Mohsen Jafarinejad" w:date="2019-05-12T10:51:00Z">
            <w:rPr>
              <w:ins w:id="1151" w:author="Mohsen Jafarinejad" w:date="2019-05-12T10:47:00Z"/>
              <w:rFonts w:eastAsiaTheme="minorEastAsia" w:cstheme="minorBidi"/>
              <w:b w:val="0"/>
              <w:bCs w:val="0"/>
              <w:noProof/>
              <w:szCs w:val="22"/>
            </w:rPr>
          </w:rPrChange>
        </w:rPr>
        <w:pPrChange w:id="1152" w:author="Mohsen Jafarinejad" w:date="2019-05-12T11:01:00Z">
          <w:pPr>
            <w:pStyle w:val="TOC2"/>
            <w:tabs>
              <w:tab w:val="right" w:leader="dot" w:pos="8827"/>
            </w:tabs>
          </w:pPr>
        </w:pPrChange>
      </w:pPr>
      <w:ins w:id="1153" w:author="Mohsen Jafarinejad" w:date="2019-05-12T10:47:00Z">
        <w:r w:rsidRPr="009667A9">
          <w:rPr>
            <w:rFonts w:ascii="Times New Roman" w:hAnsi="Times New Roman" w:cs="B Nazanin"/>
            <w:b w:val="0"/>
            <w:bCs w:val="0"/>
            <w:noProof/>
            <w:rtl/>
            <w:rPrChange w:id="1154" w:author="Mohsen Jafarinejad" w:date="2019-05-12T10:51:00Z">
              <w:rPr>
                <w:rFonts w:cs="Times New Roman"/>
                <w:noProof/>
                <w:rtl/>
              </w:rPr>
            </w:rPrChange>
          </w:rPr>
          <w:t>3-17</w:t>
        </w:r>
        <w:r w:rsidRPr="009667A9">
          <w:rPr>
            <w:rFonts w:ascii="Times New Roman" w:hAnsi="Times New Roman" w:cs="B Nazanin"/>
            <w:b w:val="0"/>
            <w:bCs w:val="0"/>
            <w:noProof/>
            <w:rtl/>
            <w:lang w:bidi="fa-IR"/>
            <w:rPrChange w:id="1155" w:author="Mohsen Jafarinejad" w:date="2019-05-12T10:51:00Z">
              <w:rPr>
                <w:rFonts w:cs="Times New Roman"/>
                <w:noProof/>
                <w:rtl/>
                <w:lang w:bidi="fa-IR"/>
              </w:rPr>
            </w:rPrChange>
          </w:rPr>
          <w:t xml:space="preserve"> </w:t>
        </w:r>
        <w:r w:rsidRPr="009667A9">
          <w:rPr>
            <w:rFonts w:ascii="Times New Roman" w:hAnsi="Times New Roman" w:cs="B Nazanin" w:hint="cs"/>
            <w:b w:val="0"/>
            <w:bCs w:val="0"/>
            <w:noProof/>
            <w:rtl/>
            <w:lang w:bidi="fa-IR"/>
            <w:rPrChange w:id="1156" w:author="Mohsen Jafarinejad" w:date="2019-05-12T10:51:00Z">
              <w:rPr>
                <w:rFonts w:cs="Times New Roman" w:hint="cs"/>
                <w:noProof/>
                <w:rtl/>
                <w:lang w:bidi="fa-IR"/>
              </w:rPr>
            </w:rPrChange>
          </w:rPr>
          <w:t>تعیین</w:t>
        </w:r>
        <w:r w:rsidRPr="009667A9">
          <w:rPr>
            <w:rFonts w:ascii="Times New Roman" w:hAnsi="Times New Roman" w:cs="B Nazanin"/>
            <w:b w:val="0"/>
            <w:bCs w:val="0"/>
            <w:noProof/>
            <w:rtl/>
            <w:lang w:bidi="fa-IR"/>
            <w:rPrChange w:id="1157" w:author="Mohsen Jafarinejad" w:date="2019-05-12T10:51:00Z">
              <w:rPr>
                <w:rFonts w:cs="Times New Roman"/>
                <w:noProof/>
                <w:rtl/>
                <w:lang w:bidi="fa-IR"/>
              </w:rPr>
            </w:rPrChange>
          </w:rPr>
          <w:t xml:space="preserve"> </w:t>
        </w:r>
        <w:r w:rsidRPr="009667A9">
          <w:rPr>
            <w:rFonts w:ascii="Times New Roman" w:hAnsi="Times New Roman" w:cs="B Nazanin" w:hint="cs"/>
            <w:b w:val="0"/>
            <w:bCs w:val="0"/>
            <w:noProof/>
            <w:rtl/>
            <w:lang w:bidi="fa-IR"/>
            <w:rPrChange w:id="1158" w:author="Mohsen Jafarinejad" w:date="2019-05-12T10:51:00Z">
              <w:rPr>
                <w:rFonts w:cs="Times New Roman" w:hint="cs"/>
                <w:noProof/>
                <w:rtl/>
                <w:lang w:bidi="fa-IR"/>
              </w:rPr>
            </w:rPrChange>
          </w:rPr>
          <w:t>متغییر</w:t>
        </w:r>
        <w:r w:rsidRPr="009667A9">
          <w:rPr>
            <w:rFonts w:ascii="Times New Roman" w:hAnsi="Times New Roman" w:cs="B Nazanin"/>
            <w:b w:val="0"/>
            <w:bCs w:val="0"/>
            <w:noProof/>
            <w:rtl/>
            <w:lang w:bidi="fa-IR"/>
            <w:rPrChange w:id="1159" w:author="Mohsen Jafarinejad" w:date="2019-05-12T10:51:00Z">
              <w:rPr>
                <w:rFonts w:cs="Times New Roman"/>
                <w:noProof/>
                <w:rtl/>
                <w:lang w:bidi="fa-IR"/>
              </w:rPr>
            </w:rPrChange>
          </w:rPr>
          <w:t xml:space="preserve"> </w:t>
        </w:r>
        <w:r w:rsidRPr="009667A9">
          <w:rPr>
            <w:rFonts w:ascii="Times New Roman" w:hAnsi="Times New Roman" w:cs="B Nazanin" w:hint="cs"/>
            <w:b w:val="0"/>
            <w:bCs w:val="0"/>
            <w:noProof/>
            <w:rtl/>
            <w:lang w:bidi="fa-IR"/>
            <w:rPrChange w:id="1160" w:author="Mohsen Jafarinejad" w:date="2019-05-12T10:51:00Z">
              <w:rPr>
                <w:rFonts w:cs="Times New Roman" w:hint="cs"/>
                <w:noProof/>
                <w:rtl/>
                <w:lang w:bidi="fa-IR"/>
              </w:rPr>
            </w:rPrChange>
          </w:rPr>
          <w:t>های</w:t>
        </w:r>
        <w:r w:rsidRPr="009667A9">
          <w:rPr>
            <w:rFonts w:ascii="Times New Roman" w:hAnsi="Times New Roman" w:cs="B Nazanin"/>
            <w:b w:val="0"/>
            <w:bCs w:val="0"/>
            <w:noProof/>
            <w:rtl/>
            <w:lang w:bidi="fa-IR"/>
            <w:rPrChange w:id="1161" w:author="Mohsen Jafarinejad" w:date="2019-05-12T10:51:00Z">
              <w:rPr>
                <w:rFonts w:cs="Times New Roman"/>
                <w:noProof/>
                <w:rtl/>
                <w:lang w:bidi="fa-IR"/>
              </w:rPr>
            </w:rPrChange>
          </w:rPr>
          <w:t xml:space="preserve"> </w:t>
        </w:r>
        <w:r w:rsidRPr="009667A9">
          <w:rPr>
            <w:rFonts w:ascii="Times New Roman" w:hAnsi="Times New Roman" w:cs="B Nazanin" w:hint="cs"/>
            <w:b w:val="0"/>
            <w:bCs w:val="0"/>
            <w:noProof/>
            <w:rtl/>
            <w:lang w:bidi="fa-IR"/>
            <w:rPrChange w:id="1162" w:author="Mohsen Jafarinejad" w:date="2019-05-12T10:51:00Z">
              <w:rPr>
                <w:rFonts w:cs="Times New Roman" w:hint="cs"/>
                <w:noProof/>
                <w:rtl/>
                <w:lang w:bidi="fa-IR"/>
              </w:rPr>
            </w:rPrChange>
          </w:rPr>
          <w:t>منحنی</w:t>
        </w:r>
        <w:r w:rsidRPr="009667A9">
          <w:rPr>
            <w:rFonts w:ascii="Times New Roman" w:hAnsi="Times New Roman" w:cs="B Nazanin"/>
            <w:b w:val="0"/>
            <w:bCs w:val="0"/>
            <w:noProof/>
            <w:rtl/>
            <w:lang w:bidi="fa-IR"/>
            <w:rPrChange w:id="1163" w:author="Mohsen Jafarinejad" w:date="2019-05-12T10:51:00Z">
              <w:rPr>
                <w:rFonts w:cs="Times New Roman"/>
                <w:noProof/>
                <w:rtl/>
                <w:lang w:bidi="fa-IR"/>
              </w:rPr>
            </w:rPrChange>
          </w:rPr>
          <w:t xml:space="preserve"> </w:t>
        </w:r>
        <w:r w:rsidRPr="009667A9">
          <w:rPr>
            <w:rFonts w:ascii="Times New Roman" w:hAnsi="Times New Roman" w:cs="B Nazanin" w:hint="cs"/>
            <w:b w:val="0"/>
            <w:bCs w:val="0"/>
            <w:noProof/>
            <w:rtl/>
            <w:rPrChange w:id="1164" w:author="Mohsen Jafarinejad" w:date="2019-05-12T10:51:00Z">
              <w:rPr>
                <w:rFonts w:ascii="Tahoma" w:hAnsi="Tahoma" w:cs="Tahoma" w:hint="cs"/>
                <w:noProof/>
                <w:rtl/>
              </w:rPr>
            </w:rPrChange>
          </w:rPr>
          <w:t>پلاریزاسیون</w:t>
        </w:r>
        <w:r w:rsidRPr="009667A9">
          <w:rPr>
            <w:rFonts w:ascii="Times New Roman" w:hAnsi="Times New Roman" w:cs="B Nazanin"/>
            <w:b w:val="0"/>
            <w:bCs w:val="0"/>
            <w:noProof/>
            <w:rtl/>
            <w:rPrChange w:id="1165" w:author="Mohsen Jafarinejad" w:date="2019-05-12T10:51:00Z">
              <w:rPr>
                <w:rFonts w:ascii="Tahoma" w:hAnsi="Tahoma" w:cs="Tahoma"/>
                <w:noProof/>
                <w:rtl/>
              </w:rPr>
            </w:rPrChange>
          </w:rPr>
          <w:t xml:space="preserve"> </w:t>
        </w:r>
        <w:r w:rsidRPr="009667A9">
          <w:rPr>
            <w:rFonts w:ascii="Times New Roman" w:hAnsi="Times New Roman" w:cs="B Nazanin" w:hint="cs"/>
            <w:b w:val="0"/>
            <w:bCs w:val="0"/>
            <w:noProof/>
            <w:rtl/>
            <w:rPrChange w:id="1166" w:author="Mohsen Jafarinejad" w:date="2019-05-12T10:51:00Z">
              <w:rPr>
                <w:rFonts w:ascii="Tahoma" w:hAnsi="Tahoma" w:cs="Tahoma" w:hint="cs"/>
                <w:noProof/>
                <w:rtl/>
              </w:rPr>
            </w:rPrChange>
          </w:rPr>
          <w:t>پیل</w:t>
        </w:r>
        <w:r w:rsidRPr="009667A9">
          <w:rPr>
            <w:rFonts w:ascii="Times New Roman" w:hAnsi="Times New Roman" w:cs="B Nazanin"/>
            <w:b w:val="0"/>
            <w:bCs w:val="0"/>
            <w:noProof/>
            <w:rtl/>
            <w:rPrChange w:id="1167" w:author="Mohsen Jafarinejad" w:date="2019-05-12T10:51:00Z">
              <w:rPr>
                <w:rFonts w:ascii="Tahoma" w:hAnsi="Tahoma" w:cs="Tahoma"/>
                <w:noProof/>
                <w:rtl/>
              </w:rPr>
            </w:rPrChange>
          </w:rPr>
          <w:t xml:space="preserve"> </w:t>
        </w:r>
        <w:r w:rsidRPr="009667A9">
          <w:rPr>
            <w:rFonts w:ascii="Times New Roman" w:hAnsi="Times New Roman" w:cs="B Nazanin" w:hint="cs"/>
            <w:b w:val="0"/>
            <w:bCs w:val="0"/>
            <w:noProof/>
            <w:rtl/>
            <w:rPrChange w:id="1168" w:author="Mohsen Jafarinejad" w:date="2019-05-12T10:51:00Z">
              <w:rPr>
                <w:rFonts w:ascii="Tahoma" w:hAnsi="Tahoma" w:cs="Tahoma" w:hint="cs"/>
                <w:noProof/>
                <w:rtl/>
              </w:rPr>
            </w:rPrChange>
          </w:rPr>
          <w:t>میکروبی</w:t>
        </w:r>
        <w:r w:rsidRPr="009667A9">
          <w:rPr>
            <w:rFonts w:ascii="Times New Roman" w:hAnsi="Times New Roman" w:cs="B Nazanin"/>
            <w:b w:val="0"/>
            <w:bCs w:val="0"/>
            <w:noProof/>
            <w:rtl/>
            <w:rPrChange w:id="1169" w:author="Mohsen Jafarinejad" w:date="2019-05-12T10:51:00Z">
              <w:rPr>
                <w:rFonts w:ascii="Tahoma" w:hAnsi="Tahoma" w:cs="Tahoma"/>
                <w:noProof/>
                <w:rtl/>
              </w:rPr>
            </w:rPrChange>
          </w:rPr>
          <w:t xml:space="preserve"> </w:t>
        </w:r>
        <w:r w:rsidRPr="009667A9">
          <w:rPr>
            <w:rFonts w:ascii="Times New Roman" w:hAnsi="Times New Roman" w:cs="B Nazanin" w:hint="cs"/>
            <w:b w:val="0"/>
            <w:bCs w:val="0"/>
            <w:noProof/>
            <w:rtl/>
            <w:rPrChange w:id="1170" w:author="Mohsen Jafarinejad" w:date="2019-05-12T10:51:00Z">
              <w:rPr>
                <w:rFonts w:ascii="Tahoma" w:hAnsi="Tahoma" w:cs="Tahoma" w:hint="cs"/>
                <w:noProof/>
                <w:rtl/>
              </w:rPr>
            </w:rPrChange>
          </w:rPr>
          <w:t>مورد</w:t>
        </w:r>
        <w:r w:rsidRPr="009667A9">
          <w:rPr>
            <w:rFonts w:ascii="Times New Roman" w:hAnsi="Times New Roman" w:cs="B Nazanin"/>
            <w:b w:val="0"/>
            <w:bCs w:val="0"/>
            <w:noProof/>
            <w:rtl/>
            <w:rPrChange w:id="1171" w:author="Mohsen Jafarinejad" w:date="2019-05-12T10:51:00Z">
              <w:rPr>
                <w:rFonts w:ascii="Tahoma" w:hAnsi="Tahoma" w:cs="Tahoma"/>
                <w:noProof/>
                <w:rtl/>
              </w:rPr>
            </w:rPrChange>
          </w:rPr>
          <w:t xml:space="preserve"> </w:t>
        </w:r>
        <w:r w:rsidRPr="009667A9">
          <w:rPr>
            <w:rFonts w:ascii="Times New Roman" w:hAnsi="Times New Roman" w:cs="B Nazanin" w:hint="cs"/>
            <w:b w:val="0"/>
            <w:bCs w:val="0"/>
            <w:noProof/>
            <w:rtl/>
            <w:rPrChange w:id="1172" w:author="Mohsen Jafarinejad" w:date="2019-05-12T10:51:00Z">
              <w:rPr>
                <w:rFonts w:ascii="Tahoma" w:hAnsi="Tahoma" w:cs="Tahoma" w:hint="cs"/>
                <w:noProof/>
                <w:rtl/>
              </w:rPr>
            </w:rPrChange>
          </w:rPr>
          <w:t>شبیه</w:t>
        </w:r>
        <w:r w:rsidRPr="009667A9">
          <w:rPr>
            <w:rFonts w:ascii="Times New Roman" w:hAnsi="Times New Roman" w:cs="B Nazanin"/>
            <w:b w:val="0"/>
            <w:bCs w:val="0"/>
            <w:noProof/>
            <w:rtl/>
            <w:rPrChange w:id="1173" w:author="Mohsen Jafarinejad" w:date="2019-05-12T10:51:00Z">
              <w:rPr>
                <w:rFonts w:ascii="Tahoma" w:hAnsi="Tahoma" w:cs="Tahoma"/>
                <w:noProof/>
                <w:rtl/>
              </w:rPr>
            </w:rPrChange>
          </w:rPr>
          <w:t xml:space="preserve"> </w:t>
        </w:r>
        <w:r w:rsidRPr="009667A9">
          <w:rPr>
            <w:rFonts w:ascii="Times New Roman" w:hAnsi="Times New Roman" w:cs="B Nazanin" w:hint="cs"/>
            <w:b w:val="0"/>
            <w:bCs w:val="0"/>
            <w:noProof/>
            <w:rtl/>
            <w:rPrChange w:id="1174" w:author="Mohsen Jafarinejad" w:date="2019-05-12T10:51:00Z">
              <w:rPr>
                <w:rFonts w:ascii="Tahoma" w:hAnsi="Tahoma" w:cs="Tahoma" w:hint="cs"/>
                <w:noProof/>
                <w:rtl/>
              </w:rPr>
            </w:rPrChange>
          </w:rPr>
          <w:t>سازی</w:t>
        </w:r>
        <w:r w:rsidRPr="009667A9">
          <w:rPr>
            <w:rFonts w:ascii="Times New Roman" w:hAnsi="Times New Roman" w:cs="B Nazanin"/>
            <w:b w:val="0"/>
            <w:bCs w:val="0"/>
            <w:noProof/>
            <w:rPrChange w:id="1175" w:author="Mohsen Jafarinejad" w:date="2019-05-12T10:51:00Z">
              <w:rPr>
                <w:noProof/>
              </w:rPr>
            </w:rPrChange>
          </w:rPr>
          <w:tab/>
        </w:r>
      </w:ins>
      <w:ins w:id="1176" w:author="Mohsen Jafarinejad" w:date="2019-05-12T11:01:00Z">
        <w:r w:rsidR="00974A00">
          <w:rPr>
            <w:rFonts w:ascii="Times New Roman" w:hAnsi="Times New Roman" w:cs="B Nazanin" w:hint="cs"/>
            <w:b w:val="0"/>
            <w:bCs w:val="0"/>
            <w:noProof/>
            <w:rtl/>
          </w:rPr>
          <w:t>73</w:t>
        </w:r>
      </w:ins>
    </w:p>
    <w:p w14:paraId="71E3892A" w14:textId="263F133D" w:rsidR="009667A9" w:rsidRPr="009667A9" w:rsidRDefault="009667A9" w:rsidP="004E29A1">
      <w:pPr>
        <w:pStyle w:val="TOC3"/>
        <w:rPr>
          <w:ins w:id="1177" w:author="Mohsen Jafarinejad" w:date="2019-05-12T10:47:00Z"/>
          <w:rFonts w:ascii="Times New Roman" w:eastAsiaTheme="minorEastAsia" w:hAnsi="Times New Roman"/>
          <w:i w:val="0"/>
          <w:rPrChange w:id="1178" w:author="Mohsen Jafarinejad" w:date="2019-05-12T10:51:00Z">
            <w:rPr>
              <w:ins w:id="1179" w:author="Mohsen Jafarinejad" w:date="2019-05-12T10:47:00Z"/>
              <w:rFonts w:eastAsiaTheme="minorEastAsia" w:cstheme="minorBidi"/>
            </w:rPr>
          </w:rPrChange>
        </w:rPr>
      </w:pPr>
      <w:ins w:id="1180" w:author="Mohsen Jafarinejad" w:date="2019-05-12T10:47:00Z">
        <w:r w:rsidRPr="009667A9">
          <w:rPr>
            <w:rFonts w:ascii="Times New Roman" w:hAnsi="Times New Roman"/>
            <w:rtl/>
            <w:rPrChange w:id="1181" w:author="Mohsen Jafarinejad" w:date="2019-05-12T10:51:00Z">
              <w:rPr>
                <w:rtl/>
              </w:rPr>
            </w:rPrChange>
          </w:rPr>
          <w:t xml:space="preserve">3-17-1 </w:t>
        </w:r>
        <w:r w:rsidRPr="009667A9">
          <w:rPr>
            <w:rFonts w:ascii="Times New Roman" w:hAnsi="Times New Roman" w:hint="cs"/>
            <w:rtl/>
            <w:rPrChange w:id="1182" w:author="Mohsen Jafarinejad" w:date="2019-05-12T10:51:00Z">
              <w:rPr>
                <w:rFonts w:hint="cs"/>
                <w:rtl/>
              </w:rPr>
            </w:rPrChange>
          </w:rPr>
          <w:t>محاسبه</w:t>
        </w:r>
        <w:r w:rsidRPr="009667A9">
          <w:rPr>
            <w:rFonts w:ascii="Times New Roman" w:hAnsi="Times New Roman"/>
            <w:rtl/>
            <w:rPrChange w:id="1183" w:author="Mohsen Jafarinejad" w:date="2019-05-12T10:51:00Z">
              <w:rPr>
                <w:rtl/>
              </w:rPr>
            </w:rPrChange>
          </w:rPr>
          <w:t xml:space="preserve"> </w:t>
        </w:r>
        <w:r w:rsidRPr="009667A9">
          <w:rPr>
            <w:rFonts w:ascii="Times New Roman" w:hAnsi="Times New Roman" w:hint="cs"/>
            <w:rtl/>
            <w:rPrChange w:id="1184" w:author="Mohsen Jafarinejad" w:date="2019-05-12T10:51:00Z">
              <w:rPr>
                <w:rFonts w:hint="cs"/>
                <w:rtl/>
              </w:rPr>
            </w:rPrChange>
          </w:rPr>
          <w:t>مقاومت</w:t>
        </w:r>
        <w:r w:rsidRPr="009667A9">
          <w:rPr>
            <w:rFonts w:ascii="Times New Roman" w:hAnsi="Times New Roman"/>
            <w:rtl/>
            <w:rPrChange w:id="1185" w:author="Mohsen Jafarinejad" w:date="2019-05-12T10:51:00Z">
              <w:rPr>
                <w:rtl/>
              </w:rPr>
            </w:rPrChange>
          </w:rPr>
          <w:t xml:space="preserve"> </w:t>
        </w:r>
        <w:r w:rsidRPr="009667A9">
          <w:rPr>
            <w:rFonts w:ascii="Times New Roman" w:hAnsi="Times New Roman" w:hint="cs"/>
            <w:rtl/>
            <w:rPrChange w:id="1186" w:author="Mohsen Jafarinejad" w:date="2019-05-12T10:51:00Z">
              <w:rPr>
                <w:rFonts w:hint="cs"/>
                <w:rtl/>
              </w:rPr>
            </w:rPrChange>
          </w:rPr>
          <w:t>داخلی</w:t>
        </w:r>
        <w:r w:rsidRPr="009667A9">
          <w:rPr>
            <w:rFonts w:ascii="Times New Roman" w:hAnsi="Times New Roman"/>
            <w:rtl/>
            <w:rPrChange w:id="1187" w:author="Mohsen Jafarinejad" w:date="2019-05-12T10:51:00Z">
              <w:rPr>
                <w:rtl/>
              </w:rPr>
            </w:rPrChange>
          </w:rPr>
          <w:t xml:space="preserve"> </w:t>
        </w:r>
        <w:r w:rsidRPr="009667A9">
          <w:rPr>
            <w:rFonts w:ascii="Times New Roman" w:hAnsi="Times New Roman" w:hint="cs"/>
            <w:rtl/>
            <w:rPrChange w:id="1188" w:author="Mohsen Jafarinejad" w:date="2019-05-12T10:51:00Z">
              <w:rPr>
                <w:rFonts w:hint="cs"/>
                <w:rtl/>
              </w:rPr>
            </w:rPrChange>
          </w:rPr>
          <w:t>پیل</w:t>
        </w:r>
        <w:r w:rsidRPr="009667A9">
          <w:rPr>
            <w:rFonts w:ascii="Times New Roman" w:hAnsi="Times New Roman"/>
            <w:rPrChange w:id="1189" w:author="Mohsen Jafarinejad" w:date="2019-05-12T10:51:00Z">
              <w:rPr/>
            </w:rPrChange>
          </w:rPr>
          <w:tab/>
        </w:r>
      </w:ins>
      <w:ins w:id="1190" w:author="Mohsen Jafarinejad" w:date="2019-05-12T11:01:00Z">
        <w:r w:rsidR="00974A00">
          <w:rPr>
            <w:rFonts w:ascii="Times New Roman" w:hAnsi="Times New Roman" w:hint="cs"/>
            <w:rtl/>
          </w:rPr>
          <w:t>73</w:t>
        </w:r>
      </w:ins>
    </w:p>
    <w:p w14:paraId="41121328" w14:textId="01A29F3F" w:rsidR="009667A9" w:rsidRPr="009667A9" w:rsidRDefault="009667A9" w:rsidP="00795FC2">
      <w:pPr>
        <w:pStyle w:val="TOC3"/>
        <w:rPr>
          <w:ins w:id="1191" w:author="Mohsen Jafarinejad" w:date="2019-05-12T10:47:00Z"/>
          <w:rFonts w:ascii="Times New Roman" w:eastAsiaTheme="minorEastAsia" w:hAnsi="Times New Roman"/>
          <w:i w:val="0"/>
          <w:rPrChange w:id="1192" w:author="Mohsen Jafarinejad" w:date="2019-05-12T10:51:00Z">
            <w:rPr>
              <w:ins w:id="1193" w:author="Mohsen Jafarinejad" w:date="2019-05-12T10:47:00Z"/>
              <w:rFonts w:eastAsiaTheme="minorEastAsia" w:cstheme="minorBidi"/>
            </w:rPr>
          </w:rPrChange>
        </w:rPr>
      </w:pPr>
      <w:ins w:id="1194" w:author="Mohsen Jafarinejad" w:date="2019-05-12T10:47:00Z">
        <w:r w:rsidRPr="009667A9">
          <w:rPr>
            <w:rFonts w:ascii="Times New Roman" w:hAnsi="Times New Roman"/>
            <w:rtl/>
            <w:rPrChange w:id="1195" w:author="Mohsen Jafarinejad" w:date="2019-05-12T10:51:00Z">
              <w:rPr>
                <w:rtl/>
              </w:rPr>
            </w:rPrChange>
          </w:rPr>
          <w:t xml:space="preserve">3-17-2 </w:t>
        </w:r>
        <w:r w:rsidRPr="009667A9">
          <w:rPr>
            <w:rFonts w:ascii="Times New Roman" w:hAnsi="Times New Roman" w:hint="cs"/>
            <w:rtl/>
            <w:rPrChange w:id="1196" w:author="Mohsen Jafarinejad" w:date="2019-05-12T10:51:00Z">
              <w:rPr>
                <w:rFonts w:hint="cs"/>
                <w:rtl/>
              </w:rPr>
            </w:rPrChange>
          </w:rPr>
          <w:t>محاسبه</w:t>
        </w:r>
        <w:r w:rsidRPr="009667A9">
          <w:rPr>
            <w:rFonts w:ascii="Times New Roman" w:hAnsi="Times New Roman"/>
            <w:rtl/>
            <w:rPrChange w:id="1197" w:author="Mohsen Jafarinejad" w:date="2019-05-12T10:51:00Z">
              <w:rPr>
                <w:rtl/>
              </w:rPr>
            </w:rPrChange>
          </w:rPr>
          <w:t xml:space="preserve"> </w:t>
        </w:r>
        <w:r w:rsidRPr="009667A9">
          <w:rPr>
            <w:rFonts w:ascii="Times New Roman" w:hAnsi="Times New Roman" w:hint="cs"/>
            <w:rtl/>
            <w:rPrChange w:id="1198" w:author="Mohsen Jafarinejad" w:date="2019-05-12T10:51:00Z">
              <w:rPr>
                <w:rFonts w:hint="cs"/>
                <w:rtl/>
              </w:rPr>
            </w:rPrChange>
          </w:rPr>
          <w:t>جریان</w:t>
        </w:r>
        <w:r w:rsidRPr="009667A9">
          <w:rPr>
            <w:rFonts w:ascii="Times New Roman" w:hAnsi="Times New Roman"/>
            <w:rtl/>
            <w:rPrChange w:id="1199" w:author="Mohsen Jafarinejad" w:date="2019-05-12T10:51:00Z">
              <w:rPr>
                <w:rtl/>
              </w:rPr>
            </w:rPrChange>
          </w:rPr>
          <w:t xml:space="preserve"> </w:t>
        </w:r>
        <w:r w:rsidRPr="009667A9">
          <w:rPr>
            <w:rFonts w:ascii="Times New Roman" w:hAnsi="Times New Roman" w:hint="cs"/>
            <w:rtl/>
            <w:rPrChange w:id="1200" w:author="Mohsen Jafarinejad" w:date="2019-05-12T10:51:00Z">
              <w:rPr>
                <w:rFonts w:hint="cs"/>
                <w:rtl/>
              </w:rPr>
            </w:rPrChange>
          </w:rPr>
          <w:t>محدود</w:t>
        </w:r>
        <w:r w:rsidRPr="009667A9">
          <w:rPr>
            <w:rFonts w:ascii="Times New Roman" w:hAnsi="Times New Roman"/>
            <w:rtl/>
            <w:rPrChange w:id="1201" w:author="Mohsen Jafarinejad" w:date="2019-05-12T10:51:00Z">
              <w:rPr>
                <w:rtl/>
              </w:rPr>
            </w:rPrChange>
          </w:rPr>
          <w:t xml:space="preserve"> </w:t>
        </w:r>
        <w:r w:rsidRPr="009667A9">
          <w:rPr>
            <w:rFonts w:ascii="Times New Roman" w:hAnsi="Times New Roman" w:hint="cs"/>
            <w:rtl/>
            <w:rPrChange w:id="1202" w:author="Mohsen Jafarinejad" w:date="2019-05-12T10:51:00Z">
              <w:rPr>
                <w:rFonts w:hint="cs"/>
                <w:rtl/>
              </w:rPr>
            </w:rPrChange>
          </w:rPr>
          <w:t>کننده</w:t>
        </w:r>
        <w:r w:rsidRPr="009667A9">
          <w:rPr>
            <w:rFonts w:ascii="Times New Roman" w:hAnsi="Times New Roman"/>
            <w:rtl/>
            <w:rPrChange w:id="1203" w:author="Mohsen Jafarinejad" w:date="2019-05-12T10:51:00Z">
              <w:rPr>
                <w:rtl/>
              </w:rPr>
            </w:rPrChange>
          </w:rPr>
          <w:t xml:space="preserve"> </w:t>
        </w:r>
        <w:r w:rsidRPr="009667A9">
          <w:rPr>
            <w:rFonts w:ascii="Times New Roman" w:hAnsi="Times New Roman" w:hint="cs"/>
            <w:rtl/>
            <w:rPrChange w:id="1204" w:author="Mohsen Jafarinejad" w:date="2019-05-12T10:51:00Z">
              <w:rPr>
                <w:rFonts w:hint="cs"/>
                <w:rtl/>
              </w:rPr>
            </w:rPrChange>
          </w:rPr>
          <w:t>مربوط</w:t>
        </w:r>
        <w:r w:rsidRPr="009667A9">
          <w:rPr>
            <w:rFonts w:ascii="Times New Roman" w:hAnsi="Times New Roman"/>
            <w:rtl/>
            <w:rPrChange w:id="1205" w:author="Mohsen Jafarinejad" w:date="2019-05-12T10:51:00Z">
              <w:rPr>
                <w:rtl/>
              </w:rPr>
            </w:rPrChange>
          </w:rPr>
          <w:t xml:space="preserve"> </w:t>
        </w:r>
        <w:r w:rsidRPr="009667A9">
          <w:rPr>
            <w:rFonts w:ascii="Times New Roman" w:hAnsi="Times New Roman" w:hint="cs"/>
            <w:rtl/>
            <w:rPrChange w:id="1206" w:author="Mohsen Jafarinejad" w:date="2019-05-12T10:51:00Z">
              <w:rPr>
                <w:rFonts w:hint="cs"/>
                <w:rtl/>
              </w:rPr>
            </w:rPrChange>
          </w:rPr>
          <w:t>به</w:t>
        </w:r>
        <w:r w:rsidRPr="009667A9">
          <w:rPr>
            <w:rFonts w:ascii="Times New Roman" w:hAnsi="Times New Roman"/>
            <w:rtl/>
            <w:rPrChange w:id="1207" w:author="Mohsen Jafarinejad" w:date="2019-05-12T10:51:00Z">
              <w:rPr>
                <w:rtl/>
              </w:rPr>
            </w:rPrChange>
          </w:rPr>
          <w:t xml:space="preserve"> </w:t>
        </w:r>
        <w:r w:rsidRPr="009667A9">
          <w:rPr>
            <w:rFonts w:ascii="Times New Roman" w:hAnsi="Times New Roman" w:hint="cs"/>
            <w:rtl/>
            <w:rPrChange w:id="1208" w:author="Mohsen Jafarinejad" w:date="2019-05-12T10:51:00Z">
              <w:rPr>
                <w:rFonts w:hint="cs"/>
                <w:rtl/>
              </w:rPr>
            </w:rPrChange>
          </w:rPr>
          <w:t>افت</w:t>
        </w:r>
        <w:r w:rsidRPr="009667A9">
          <w:rPr>
            <w:rFonts w:ascii="Times New Roman" w:hAnsi="Times New Roman"/>
            <w:rtl/>
            <w:rPrChange w:id="1209" w:author="Mohsen Jafarinejad" w:date="2019-05-12T10:51:00Z">
              <w:rPr>
                <w:rtl/>
              </w:rPr>
            </w:rPrChange>
          </w:rPr>
          <w:t xml:space="preserve"> </w:t>
        </w:r>
        <w:r w:rsidRPr="009667A9">
          <w:rPr>
            <w:rFonts w:ascii="Times New Roman" w:hAnsi="Times New Roman" w:hint="cs"/>
            <w:rtl/>
            <w:rPrChange w:id="1210" w:author="Mohsen Jafarinejad" w:date="2019-05-12T10:51:00Z">
              <w:rPr>
                <w:rFonts w:hint="cs"/>
                <w:rtl/>
              </w:rPr>
            </w:rPrChange>
          </w:rPr>
          <w:t>غلظتی</w:t>
        </w:r>
        <w:r w:rsidRPr="009667A9">
          <w:rPr>
            <w:rFonts w:ascii="Times New Roman" w:hAnsi="Times New Roman"/>
            <w:rPrChange w:id="1211" w:author="Mohsen Jafarinejad" w:date="2019-05-12T10:51:00Z">
              <w:rPr/>
            </w:rPrChange>
          </w:rPr>
          <w:tab/>
        </w:r>
      </w:ins>
      <w:ins w:id="1212" w:author="Mohsen Jafarinejad" w:date="2019-05-12T11:01:00Z">
        <w:r w:rsidR="00974A00">
          <w:rPr>
            <w:rFonts w:ascii="Times New Roman" w:hAnsi="Times New Roman" w:hint="cs"/>
            <w:rtl/>
          </w:rPr>
          <w:t>74</w:t>
        </w:r>
      </w:ins>
    </w:p>
    <w:p w14:paraId="6D75CBF5" w14:textId="70E5B21D" w:rsidR="009667A9" w:rsidRPr="009667A9" w:rsidRDefault="009667A9" w:rsidP="00CF7090">
      <w:pPr>
        <w:pStyle w:val="TOC3"/>
        <w:rPr>
          <w:ins w:id="1213" w:author="Mohsen Jafarinejad" w:date="2019-05-12T10:47:00Z"/>
          <w:rFonts w:ascii="Times New Roman" w:eastAsiaTheme="minorEastAsia" w:hAnsi="Times New Roman"/>
          <w:i w:val="0"/>
          <w:rPrChange w:id="1214" w:author="Mohsen Jafarinejad" w:date="2019-05-12T10:51:00Z">
            <w:rPr>
              <w:ins w:id="1215" w:author="Mohsen Jafarinejad" w:date="2019-05-12T10:47:00Z"/>
              <w:rFonts w:eastAsiaTheme="minorEastAsia" w:cstheme="minorBidi"/>
            </w:rPr>
          </w:rPrChange>
        </w:rPr>
      </w:pPr>
      <w:ins w:id="1216" w:author="Mohsen Jafarinejad" w:date="2019-05-12T10:47:00Z">
        <w:r w:rsidRPr="009667A9">
          <w:rPr>
            <w:rFonts w:ascii="Times New Roman" w:hAnsi="Times New Roman"/>
            <w:rtl/>
            <w:rPrChange w:id="1217" w:author="Mohsen Jafarinejad" w:date="2019-05-12T10:51:00Z">
              <w:rPr>
                <w:rtl/>
              </w:rPr>
            </w:rPrChange>
          </w:rPr>
          <w:t xml:space="preserve">3-17-3 </w:t>
        </w:r>
        <w:r w:rsidRPr="009667A9">
          <w:rPr>
            <w:rFonts w:ascii="Times New Roman" w:hAnsi="Times New Roman" w:hint="cs"/>
            <w:rtl/>
            <w:rPrChange w:id="1218" w:author="Mohsen Jafarinejad" w:date="2019-05-12T10:51:00Z">
              <w:rPr>
                <w:rFonts w:hint="cs"/>
                <w:rtl/>
              </w:rPr>
            </w:rPrChange>
          </w:rPr>
          <w:t>محاسبه</w:t>
        </w:r>
        <w:r w:rsidRPr="009667A9">
          <w:rPr>
            <w:rFonts w:ascii="Times New Roman" w:hAnsi="Times New Roman"/>
            <w:rtl/>
            <w:rPrChange w:id="1219" w:author="Mohsen Jafarinejad" w:date="2019-05-12T10:51:00Z">
              <w:rPr>
                <w:rtl/>
              </w:rPr>
            </w:rPrChange>
          </w:rPr>
          <w:t xml:space="preserve"> </w:t>
        </w:r>
        <w:r w:rsidRPr="009667A9">
          <w:rPr>
            <w:rFonts w:ascii="Times New Roman" w:hAnsi="Times New Roman" w:hint="cs"/>
            <w:rtl/>
            <w:rPrChange w:id="1220" w:author="Mohsen Jafarinejad" w:date="2019-05-12T10:51:00Z">
              <w:rPr>
                <w:rFonts w:hint="cs"/>
                <w:rtl/>
              </w:rPr>
            </w:rPrChange>
          </w:rPr>
          <w:t>ثابت‌های</w:t>
        </w:r>
        <w:r w:rsidRPr="009667A9">
          <w:rPr>
            <w:rFonts w:ascii="Times New Roman" w:hAnsi="Times New Roman"/>
            <w:rtl/>
            <w:rPrChange w:id="1221" w:author="Mohsen Jafarinejad" w:date="2019-05-12T10:51:00Z">
              <w:rPr>
                <w:rtl/>
              </w:rPr>
            </w:rPrChange>
          </w:rPr>
          <w:t xml:space="preserve"> </w:t>
        </w:r>
        <w:r w:rsidRPr="009667A9">
          <w:rPr>
            <w:rFonts w:ascii="Times New Roman" w:hAnsi="Times New Roman" w:hint="cs"/>
            <w:rtl/>
            <w:rPrChange w:id="1222" w:author="Mohsen Jafarinejad" w:date="2019-05-12T10:51:00Z">
              <w:rPr>
                <w:rFonts w:hint="cs"/>
                <w:rtl/>
              </w:rPr>
            </w:rPrChange>
          </w:rPr>
          <w:t>افت</w:t>
        </w:r>
        <w:r w:rsidRPr="009667A9">
          <w:rPr>
            <w:rFonts w:ascii="Times New Roman" w:hAnsi="Times New Roman"/>
            <w:rtl/>
            <w:rPrChange w:id="1223" w:author="Mohsen Jafarinejad" w:date="2019-05-12T10:51:00Z">
              <w:rPr>
                <w:rtl/>
              </w:rPr>
            </w:rPrChange>
          </w:rPr>
          <w:t xml:space="preserve"> </w:t>
        </w:r>
        <w:r w:rsidRPr="009667A9">
          <w:rPr>
            <w:rFonts w:ascii="Times New Roman" w:hAnsi="Times New Roman" w:hint="cs"/>
            <w:rtl/>
            <w:rPrChange w:id="1224" w:author="Mohsen Jafarinejad" w:date="2019-05-12T10:51:00Z">
              <w:rPr>
                <w:rFonts w:hint="cs"/>
                <w:rtl/>
              </w:rPr>
            </w:rPrChange>
          </w:rPr>
          <w:t>پتانسیل</w:t>
        </w:r>
        <w:r w:rsidRPr="009667A9">
          <w:rPr>
            <w:rFonts w:ascii="Times New Roman" w:hAnsi="Times New Roman"/>
            <w:rtl/>
            <w:rPrChange w:id="1225" w:author="Mohsen Jafarinejad" w:date="2019-05-12T10:51:00Z">
              <w:rPr>
                <w:rtl/>
              </w:rPr>
            </w:rPrChange>
          </w:rPr>
          <w:t xml:space="preserve"> </w:t>
        </w:r>
        <w:r w:rsidRPr="009667A9">
          <w:rPr>
            <w:rFonts w:ascii="Times New Roman" w:hAnsi="Times New Roman" w:hint="cs"/>
            <w:rtl/>
            <w:rPrChange w:id="1226" w:author="Mohsen Jafarinejad" w:date="2019-05-12T10:51:00Z">
              <w:rPr>
                <w:rFonts w:hint="cs"/>
                <w:rtl/>
              </w:rPr>
            </w:rPrChange>
          </w:rPr>
          <w:t>فعال</w:t>
        </w:r>
        <w:r w:rsidRPr="009667A9">
          <w:rPr>
            <w:rFonts w:ascii="Times New Roman" w:hAnsi="Times New Roman"/>
            <w:rtl/>
            <w:rPrChange w:id="1227" w:author="Mohsen Jafarinejad" w:date="2019-05-12T10:51:00Z">
              <w:rPr>
                <w:rtl/>
              </w:rPr>
            </w:rPrChange>
          </w:rPr>
          <w:t xml:space="preserve"> </w:t>
        </w:r>
        <w:r w:rsidRPr="009667A9">
          <w:rPr>
            <w:rFonts w:ascii="Times New Roman" w:hAnsi="Times New Roman" w:hint="cs"/>
            <w:rtl/>
            <w:rPrChange w:id="1228" w:author="Mohsen Jafarinejad" w:date="2019-05-12T10:51:00Z">
              <w:rPr>
                <w:rFonts w:hint="cs"/>
                <w:rtl/>
              </w:rPr>
            </w:rPrChange>
          </w:rPr>
          <w:t>سازی</w:t>
        </w:r>
        <w:r w:rsidRPr="009667A9">
          <w:rPr>
            <w:rFonts w:ascii="Times New Roman" w:hAnsi="Times New Roman"/>
            <w:rPrChange w:id="1229" w:author="Mohsen Jafarinejad" w:date="2019-05-12T10:51:00Z">
              <w:rPr/>
            </w:rPrChange>
          </w:rPr>
          <w:tab/>
        </w:r>
      </w:ins>
      <w:ins w:id="1230" w:author="Mohsen Jafarinejad" w:date="2019-05-12T11:01:00Z">
        <w:r w:rsidR="00974A00">
          <w:rPr>
            <w:rFonts w:ascii="Times New Roman" w:hAnsi="Times New Roman" w:hint="cs"/>
            <w:rtl/>
          </w:rPr>
          <w:t>74</w:t>
        </w:r>
      </w:ins>
    </w:p>
    <w:p w14:paraId="5B1E5B75" w14:textId="4758139B" w:rsidR="009667A9" w:rsidRPr="009667A9" w:rsidRDefault="009667A9">
      <w:pPr>
        <w:pStyle w:val="TOC2"/>
        <w:tabs>
          <w:tab w:val="right" w:leader="dot" w:pos="8827"/>
        </w:tabs>
        <w:bidi/>
        <w:rPr>
          <w:ins w:id="1231" w:author="Mohsen Jafarinejad" w:date="2019-05-12T10:47:00Z"/>
          <w:rFonts w:ascii="Times New Roman" w:eastAsiaTheme="minorEastAsia" w:hAnsi="Times New Roman" w:cs="B Nazanin"/>
          <w:b w:val="0"/>
          <w:bCs w:val="0"/>
          <w:noProof/>
          <w:szCs w:val="22"/>
          <w:rPrChange w:id="1232" w:author="Mohsen Jafarinejad" w:date="2019-05-12T10:51:00Z">
            <w:rPr>
              <w:ins w:id="1233" w:author="Mohsen Jafarinejad" w:date="2019-05-12T10:47:00Z"/>
              <w:rFonts w:eastAsiaTheme="minorEastAsia" w:cstheme="minorBidi"/>
              <w:b w:val="0"/>
              <w:bCs w:val="0"/>
              <w:noProof/>
              <w:szCs w:val="22"/>
            </w:rPr>
          </w:rPrChange>
        </w:rPr>
        <w:pPrChange w:id="1234" w:author="Mohsen Jafarinejad" w:date="2019-05-12T11:01:00Z">
          <w:pPr>
            <w:pStyle w:val="TOC2"/>
            <w:tabs>
              <w:tab w:val="right" w:leader="dot" w:pos="8827"/>
            </w:tabs>
          </w:pPr>
        </w:pPrChange>
      </w:pPr>
      <w:ins w:id="1235" w:author="Mohsen Jafarinejad" w:date="2019-05-12T10:47:00Z">
        <w:r w:rsidRPr="009667A9">
          <w:rPr>
            <w:rFonts w:ascii="Times New Roman" w:hAnsi="Times New Roman" w:cs="B Nazanin"/>
            <w:b w:val="0"/>
            <w:bCs w:val="0"/>
            <w:noProof/>
            <w:rtl/>
            <w:rPrChange w:id="1236" w:author="Mohsen Jafarinejad" w:date="2019-05-12T10:51:00Z">
              <w:rPr>
                <w:rFonts w:cs="Times New Roman"/>
                <w:noProof/>
                <w:rtl/>
              </w:rPr>
            </w:rPrChange>
          </w:rPr>
          <w:t xml:space="preserve">3-18 </w:t>
        </w:r>
        <w:r w:rsidRPr="009667A9">
          <w:rPr>
            <w:rFonts w:ascii="Times New Roman" w:hAnsi="Times New Roman" w:cs="B Nazanin" w:hint="cs"/>
            <w:b w:val="0"/>
            <w:bCs w:val="0"/>
            <w:noProof/>
            <w:rtl/>
            <w:rPrChange w:id="1237" w:author="Mohsen Jafarinejad" w:date="2019-05-12T10:51:00Z">
              <w:rPr>
                <w:rFonts w:cs="Times New Roman" w:hint="cs"/>
                <w:noProof/>
                <w:rtl/>
              </w:rPr>
            </w:rPrChange>
          </w:rPr>
          <w:t>روش</w:t>
        </w:r>
        <w:r w:rsidRPr="009667A9">
          <w:rPr>
            <w:rFonts w:ascii="Times New Roman" w:hAnsi="Times New Roman" w:cs="B Nazanin"/>
            <w:b w:val="0"/>
            <w:bCs w:val="0"/>
            <w:noProof/>
            <w:rtl/>
            <w:rPrChange w:id="1238"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239" w:author="Mohsen Jafarinejad" w:date="2019-05-12T10:51:00Z">
              <w:rPr>
                <w:rFonts w:cs="Times New Roman" w:hint="cs"/>
                <w:noProof/>
                <w:rtl/>
              </w:rPr>
            </w:rPrChange>
          </w:rPr>
          <w:t>حل</w:t>
        </w:r>
        <w:r w:rsidRPr="009667A9">
          <w:rPr>
            <w:rFonts w:ascii="Times New Roman" w:hAnsi="Times New Roman" w:cs="B Nazanin"/>
            <w:b w:val="0"/>
            <w:bCs w:val="0"/>
            <w:noProof/>
            <w:rtl/>
            <w:rPrChange w:id="1240"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241" w:author="Mohsen Jafarinejad" w:date="2019-05-12T10:51:00Z">
              <w:rPr>
                <w:rFonts w:cs="Times New Roman" w:hint="cs"/>
                <w:noProof/>
                <w:rtl/>
              </w:rPr>
            </w:rPrChange>
          </w:rPr>
          <w:t>معادلات</w:t>
        </w:r>
        <w:r w:rsidRPr="009667A9">
          <w:rPr>
            <w:rFonts w:ascii="Times New Roman" w:hAnsi="Times New Roman" w:cs="B Nazanin"/>
            <w:b w:val="0"/>
            <w:bCs w:val="0"/>
            <w:noProof/>
            <w:rPrChange w:id="1242" w:author="Mohsen Jafarinejad" w:date="2019-05-12T10:51:00Z">
              <w:rPr>
                <w:noProof/>
              </w:rPr>
            </w:rPrChange>
          </w:rPr>
          <w:tab/>
        </w:r>
      </w:ins>
      <w:ins w:id="1243" w:author="Mohsen Jafarinejad" w:date="2019-05-12T11:01:00Z">
        <w:r w:rsidR="00974A00">
          <w:rPr>
            <w:rFonts w:ascii="Times New Roman" w:hAnsi="Times New Roman" w:cs="B Nazanin" w:hint="cs"/>
            <w:b w:val="0"/>
            <w:bCs w:val="0"/>
            <w:noProof/>
            <w:rtl/>
          </w:rPr>
          <w:t>75</w:t>
        </w:r>
      </w:ins>
    </w:p>
    <w:p w14:paraId="505DD285" w14:textId="4B6BEEB9" w:rsidR="009667A9" w:rsidRPr="009667A9" w:rsidRDefault="009667A9" w:rsidP="004E29A1">
      <w:pPr>
        <w:pStyle w:val="TOC1"/>
        <w:rPr>
          <w:ins w:id="1244" w:author="Mohsen Jafarinejad" w:date="2019-05-12T10:47:00Z"/>
          <w:rFonts w:ascii="Times New Roman" w:eastAsiaTheme="minorEastAsia" w:hAnsi="Times New Roman"/>
          <w:b w:val="0"/>
          <w:bCs w:val="0"/>
          <w:i w:val="0"/>
          <w:sz w:val="22"/>
          <w:szCs w:val="22"/>
          <w:lang w:bidi="ar-SA"/>
          <w:rPrChange w:id="1245" w:author="Mohsen Jafarinejad" w:date="2019-05-12T10:51:00Z">
            <w:rPr>
              <w:ins w:id="1246" w:author="Mohsen Jafarinejad" w:date="2019-05-12T10:47:00Z"/>
              <w:rFonts w:asciiTheme="minorHAnsi" w:eastAsiaTheme="minorEastAsia" w:hAnsiTheme="minorHAnsi" w:cstheme="minorBidi"/>
              <w:b w:val="0"/>
              <w:bCs w:val="0"/>
              <w:i w:val="0"/>
              <w:lang w:bidi="ar-SA"/>
            </w:rPr>
          </w:rPrChange>
        </w:rPr>
      </w:pPr>
      <w:ins w:id="1247" w:author="Mohsen Jafarinejad" w:date="2019-05-12T10:47:00Z">
        <w:r w:rsidRPr="009667A9">
          <w:rPr>
            <w:rFonts w:ascii="Times New Roman" w:hAnsi="Times New Roman" w:hint="cs"/>
            <w:b w:val="0"/>
            <w:bCs w:val="0"/>
            <w:rtl/>
            <w:rPrChange w:id="1248" w:author="Mohsen Jafarinejad" w:date="2019-05-12T10:51:00Z">
              <w:rPr>
                <w:rFonts w:hint="cs"/>
                <w:rtl/>
              </w:rPr>
            </w:rPrChange>
          </w:rPr>
          <w:t>فصل</w:t>
        </w:r>
        <w:r w:rsidRPr="009667A9">
          <w:rPr>
            <w:rFonts w:ascii="Times New Roman" w:hAnsi="Times New Roman"/>
            <w:b w:val="0"/>
            <w:bCs w:val="0"/>
            <w:rtl/>
            <w:rPrChange w:id="1249" w:author="Mohsen Jafarinejad" w:date="2019-05-12T10:51:00Z">
              <w:rPr>
                <w:rtl/>
              </w:rPr>
            </w:rPrChange>
          </w:rPr>
          <w:t xml:space="preserve"> 4</w:t>
        </w:r>
      </w:ins>
      <w:ins w:id="1250" w:author="Mohsen Jafarinejad" w:date="2019-05-12T10:55:00Z">
        <w:r>
          <w:rPr>
            <w:rFonts w:ascii="Times New Roman" w:hAnsi="Times New Roman" w:hint="cs"/>
            <w:b w:val="0"/>
            <w:bCs w:val="0"/>
            <w:rtl/>
          </w:rPr>
          <w:t xml:space="preserve"> </w:t>
        </w:r>
      </w:ins>
      <w:ins w:id="1251" w:author="Mohsen Jafarinejad" w:date="2019-05-12T10:47:00Z">
        <w:r w:rsidRPr="009667A9">
          <w:rPr>
            <w:rFonts w:ascii="Times New Roman" w:hAnsi="Times New Roman" w:hint="cs"/>
            <w:b w:val="0"/>
            <w:bCs w:val="0"/>
            <w:rtl/>
            <w:rPrChange w:id="1252" w:author="Mohsen Jafarinejad" w:date="2019-05-12T10:51:00Z">
              <w:rPr>
                <w:rFonts w:hint="cs"/>
                <w:rtl/>
              </w:rPr>
            </w:rPrChange>
          </w:rPr>
          <w:t>نتایج</w:t>
        </w:r>
        <w:r w:rsidRPr="009667A9">
          <w:rPr>
            <w:rFonts w:ascii="Times New Roman" w:hAnsi="Times New Roman"/>
            <w:b w:val="0"/>
            <w:bCs w:val="0"/>
            <w:rtl/>
            <w:rPrChange w:id="1253" w:author="Mohsen Jafarinejad" w:date="2019-05-12T10:51:00Z">
              <w:rPr>
                <w:rtl/>
              </w:rPr>
            </w:rPrChange>
          </w:rPr>
          <w:t xml:space="preserve"> </w:t>
        </w:r>
        <w:r w:rsidRPr="009667A9">
          <w:rPr>
            <w:rFonts w:ascii="Times New Roman" w:hAnsi="Times New Roman" w:hint="cs"/>
            <w:b w:val="0"/>
            <w:bCs w:val="0"/>
            <w:rtl/>
            <w:rPrChange w:id="1254" w:author="Mohsen Jafarinejad" w:date="2019-05-12T10:51:00Z">
              <w:rPr>
                <w:rFonts w:hint="cs"/>
                <w:rtl/>
              </w:rPr>
            </w:rPrChange>
          </w:rPr>
          <w:t>شبیه</w:t>
        </w:r>
        <w:r w:rsidRPr="009667A9">
          <w:rPr>
            <w:rFonts w:ascii="Times New Roman" w:hAnsi="Times New Roman"/>
            <w:b w:val="0"/>
            <w:bCs w:val="0"/>
            <w:rtl/>
            <w:rPrChange w:id="1255" w:author="Mohsen Jafarinejad" w:date="2019-05-12T10:51:00Z">
              <w:rPr>
                <w:rtl/>
              </w:rPr>
            </w:rPrChange>
          </w:rPr>
          <w:t xml:space="preserve"> </w:t>
        </w:r>
        <w:r w:rsidRPr="009667A9">
          <w:rPr>
            <w:rFonts w:ascii="Times New Roman" w:hAnsi="Times New Roman" w:hint="cs"/>
            <w:b w:val="0"/>
            <w:bCs w:val="0"/>
            <w:rtl/>
            <w:rPrChange w:id="1256" w:author="Mohsen Jafarinejad" w:date="2019-05-12T10:51:00Z">
              <w:rPr>
                <w:rFonts w:hint="cs"/>
                <w:rtl/>
              </w:rPr>
            </w:rPrChange>
          </w:rPr>
          <w:t>سازی</w:t>
        </w:r>
        <w:r w:rsidRPr="009667A9">
          <w:rPr>
            <w:rFonts w:ascii="Times New Roman" w:hAnsi="Times New Roman"/>
            <w:b w:val="0"/>
            <w:bCs w:val="0"/>
            <w:rtl/>
            <w:rPrChange w:id="1257" w:author="Mohsen Jafarinejad" w:date="2019-05-12T10:51:00Z">
              <w:rPr>
                <w:rtl/>
              </w:rPr>
            </w:rPrChange>
          </w:rPr>
          <w:t xml:space="preserve"> </w:t>
        </w:r>
        <w:r w:rsidRPr="009667A9">
          <w:rPr>
            <w:rFonts w:ascii="Times New Roman" w:hAnsi="Times New Roman" w:hint="cs"/>
            <w:b w:val="0"/>
            <w:bCs w:val="0"/>
            <w:rtl/>
            <w:rPrChange w:id="1258" w:author="Mohsen Jafarinejad" w:date="2019-05-12T10:51:00Z">
              <w:rPr>
                <w:rFonts w:hint="cs"/>
                <w:rtl/>
              </w:rPr>
            </w:rPrChange>
          </w:rPr>
          <w:t>و</w:t>
        </w:r>
        <w:r w:rsidRPr="009667A9">
          <w:rPr>
            <w:rFonts w:ascii="Times New Roman" w:hAnsi="Times New Roman"/>
            <w:b w:val="0"/>
            <w:bCs w:val="0"/>
            <w:rtl/>
            <w:rPrChange w:id="1259" w:author="Mohsen Jafarinejad" w:date="2019-05-12T10:51:00Z">
              <w:rPr>
                <w:rtl/>
              </w:rPr>
            </w:rPrChange>
          </w:rPr>
          <w:t xml:space="preserve"> </w:t>
        </w:r>
        <w:r w:rsidRPr="009667A9">
          <w:rPr>
            <w:rFonts w:ascii="Times New Roman" w:hAnsi="Times New Roman" w:hint="cs"/>
            <w:b w:val="0"/>
            <w:bCs w:val="0"/>
            <w:rtl/>
            <w:rPrChange w:id="1260" w:author="Mohsen Jafarinejad" w:date="2019-05-12T10:51:00Z">
              <w:rPr>
                <w:rFonts w:hint="cs"/>
                <w:rtl/>
              </w:rPr>
            </w:rPrChange>
          </w:rPr>
          <w:t>تحلیل</w:t>
        </w:r>
        <w:r w:rsidRPr="009667A9">
          <w:rPr>
            <w:rFonts w:ascii="Times New Roman" w:hAnsi="Times New Roman"/>
            <w:b w:val="0"/>
            <w:bCs w:val="0"/>
            <w:rtl/>
            <w:rPrChange w:id="1261" w:author="Mohsen Jafarinejad" w:date="2019-05-12T10:51:00Z">
              <w:rPr>
                <w:rtl/>
              </w:rPr>
            </w:rPrChange>
          </w:rPr>
          <w:t xml:space="preserve"> </w:t>
        </w:r>
        <w:r w:rsidRPr="009667A9">
          <w:rPr>
            <w:rFonts w:ascii="Times New Roman" w:hAnsi="Times New Roman" w:hint="cs"/>
            <w:b w:val="0"/>
            <w:bCs w:val="0"/>
            <w:rtl/>
            <w:rPrChange w:id="1262" w:author="Mohsen Jafarinejad" w:date="2019-05-12T10:51:00Z">
              <w:rPr>
                <w:rFonts w:hint="cs"/>
                <w:rtl/>
              </w:rPr>
            </w:rPrChange>
          </w:rPr>
          <w:t>مدل</w:t>
        </w:r>
        <w:r w:rsidRPr="009667A9">
          <w:rPr>
            <w:rFonts w:ascii="Times New Roman" w:hAnsi="Times New Roman"/>
            <w:b w:val="0"/>
            <w:bCs w:val="0"/>
            <w:rPrChange w:id="1263" w:author="Mohsen Jafarinejad" w:date="2019-05-12T10:51:00Z">
              <w:rPr/>
            </w:rPrChange>
          </w:rPr>
          <w:tab/>
        </w:r>
      </w:ins>
      <w:ins w:id="1264" w:author="Mohsen Jafarinejad" w:date="2019-05-12T11:01:00Z">
        <w:r w:rsidR="00974A00">
          <w:rPr>
            <w:rFonts w:ascii="Times New Roman" w:hAnsi="Times New Roman" w:hint="cs"/>
            <w:b w:val="0"/>
            <w:bCs w:val="0"/>
            <w:rtl/>
          </w:rPr>
          <w:t>77</w:t>
        </w:r>
      </w:ins>
    </w:p>
    <w:p w14:paraId="3A621A40" w14:textId="1B668EE0" w:rsidR="009667A9" w:rsidRPr="009667A9" w:rsidRDefault="009667A9">
      <w:pPr>
        <w:pStyle w:val="TOC2"/>
        <w:tabs>
          <w:tab w:val="right" w:leader="dot" w:pos="8827"/>
        </w:tabs>
        <w:bidi/>
        <w:rPr>
          <w:ins w:id="1265" w:author="Mohsen Jafarinejad" w:date="2019-05-12T10:47:00Z"/>
          <w:rFonts w:ascii="Times New Roman" w:eastAsiaTheme="minorEastAsia" w:hAnsi="Times New Roman" w:cs="B Nazanin"/>
          <w:b w:val="0"/>
          <w:bCs w:val="0"/>
          <w:noProof/>
          <w:szCs w:val="22"/>
          <w:rPrChange w:id="1266" w:author="Mohsen Jafarinejad" w:date="2019-05-12T10:51:00Z">
            <w:rPr>
              <w:ins w:id="1267" w:author="Mohsen Jafarinejad" w:date="2019-05-12T10:47:00Z"/>
              <w:rFonts w:eastAsiaTheme="minorEastAsia" w:cstheme="minorBidi"/>
              <w:b w:val="0"/>
              <w:bCs w:val="0"/>
              <w:noProof/>
              <w:szCs w:val="22"/>
            </w:rPr>
          </w:rPrChange>
        </w:rPr>
        <w:pPrChange w:id="1268" w:author="Mohsen Jafarinejad" w:date="2019-05-12T11:01:00Z">
          <w:pPr>
            <w:pStyle w:val="TOC2"/>
            <w:tabs>
              <w:tab w:val="right" w:leader="dot" w:pos="8827"/>
            </w:tabs>
          </w:pPr>
        </w:pPrChange>
      </w:pPr>
      <w:ins w:id="1269" w:author="Mohsen Jafarinejad" w:date="2019-05-12T10:47:00Z">
        <w:r w:rsidRPr="009667A9">
          <w:rPr>
            <w:rFonts w:ascii="Times New Roman" w:hAnsi="Times New Roman" w:cs="B Nazanin"/>
            <w:b w:val="0"/>
            <w:bCs w:val="0"/>
            <w:noProof/>
            <w:rtl/>
            <w:rPrChange w:id="1270" w:author="Mohsen Jafarinejad" w:date="2019-05-12T10:51:00Z">
              <w:rPr>
                <w:rFonts w:cs="Times New Roman"/>
                <w:noProof/>
                <w:rtl/>
              </w:rPr>
            </w:rPrChange>
          </w:rPr>
          <w:t xml:space="preserve">4-1 </w:t>
        </w:r>
        <w:r w:rsidRPr="009667A9">
          <w:rPr>
            <w:rFonts w:ascii="Times New Roman" w:hAnsi="Times New Roman" w:cs="B Nazanin" w:hint="cs"/>
            <w:b w:val="0"/>
            <w:bCs w:val="0"/>
            <w:noProof/>
            <w:rtl/>
            <w:rPrChange w:id="1271" w:author="Mohsen Jafarinejad" w:date="2019-05-12T10:51:00Z">
              <w:rPr>
                <w:rFonts w:cs="Times New Roman" w:hint="cs"/>
                <w:noProof/>
                <w:rtl/>
              </w:rPr>
            </w:rPrChange>
          </w:rPr>
          <w:t>مقدمه</w:t>
        </w:r>
        <w:r w:rsidRPr="009667A9">
          <w:rPr>
            <w:rFonts w:ascii="Times New Roman" w:hAnsi="Times New Roman" w:cs="B Nazanin"/>
            <w:b w:val="0"/>
            <w:bCs w:val="0"/>
            <w:noProof/>
            <w:rPrChange w:id="1272" w:author="Mohsen Jafarinejad" w:date="2019-05-12T10:51:00Z">
              <w:rPr>
                <w:noProof/>
              </w:rPr>
            </w:rPrChange>
          </w:rPr>
          <w:tab/>
        </w:r>
      </w:ins>
      <w:ins w:id="1273" w:author="Mohsen Jafarinejad" w:date="2019-05-12T11:01:00Z">
        <w:r w:rsidR="00974A00">
          <w:rPr>
            <w:rFonts w:ascii="Times New Roman" w:hAnsi="Times New Roman" w:cs="B Nazanin" w:hint="cs"/>
            <w:b w:val="0"/>
            <w:bCs w:val="0"/>
            <w:noProof/>
            <w:rtl/>
          </w:rPr>
          <w:t>78</w:t>
        </w:r>
      </w:ins>
    </w:p>
    <w:p w14:paraId="6095CC3C" w14:textId="2181262C" w:rsidR="009667A9" w:rsidRPr="009667A9" w:rsidRDefault="009667A9">
      <w:pPr>
        <w:pStyle w:val="TOC2"/>
        <w:tabs>
          <w:tab w:val="right" w:leader="dot" w:pos="8827"/>
        </w:tabs>
        <w:bidi/>
        <w:rPr>
          <w:ins w:id="1274" w:author="Mohsen Jafarinejad" w:date="2019-05-12T10:47:00Z"/>
          <w:rFonts w:ascii="Times New Roman" w:eastAsiaTheme="minorEastAsia" w:hAnsi="Times New Roman" w:cs="B Nazanin"/>
          <w:b w:val="0"/>
          <w:bCs w:val="0"/>
          <w:noProof/>
          <w:szCs w:val="22"/>
          <w:rPrChange w:id="1275" w:author="Mohsen Jafarinejad" w:date="2019-05-12T10:51:00Z">
            <w:rPr>
              <w:ins w:id="1276" w:author="Mohsen Jafarinejad" w:date="2019-05-12T10:47:00Z"/>
              <w:rFonts w:eastAsiaTheme="minorEastAsia" w:cstheme="minorBidi"/>
              <w:b w:val="0"/>
              <w:bCs w:val="0"/>
              <w:noProof/>
              <w:szCs w:val="22"/>
            </w:rPr>
          </w:rPrChange>
        </w:rPr>
        <w:pPrChange w:id="1277" w:author="Mohsen Jafarinejad" w:date="2019-05-12T11:01:00Z">
          <w:pPr>
            <w:pStyle w:val="TOC2"/>
            <w:tabs>
              <w:tab w:val="right" w:leader="dot" w:pos="8827"/>
            </w:tabs>
          </w:pPr>
        </w:pPrChange>
      </w:pPr>
      <w:ins w:id="1278" w:author="Mohsen Jafarinejad" w:date="2019-05-12T10:47:00Z">
        <w:r w:rsidRPr="009667A9">
          <w:rPr>
            <w:rFonts w:ascii="Times New Roman" w:hAnsi="Times New Roman" w:cs="B Nazanin"/>
            <w:b w:val="0"/>
            <w:bCs w:val="0"/>
            <w:noProof/>
            <w:rtl/>
            <w:rPrChange w:id="1279" w:author="Mohsen Jafarinejad" w:date="2019-05-12T10:51:00Z">
              <w:rPr>
                <w:rFonts w:cs="Times New Roman"/>
                <w:noProof/>
                <w:rtl/>
              </w:rPr>
            </w:rPrChange>
          </w:rPr>
          <w:t xml:space="preserve">4-2 </w:t>
        </w:r>
        <w:r w:rsidRPr="009667A9">
          <w:rPr>
            <w:rFonts w:ascii="Times New Roman" w:hAnsi="Times New Roman" w:cs="B Nazanin" w:hint="cs"/>
            <w:b w:val="0"/>
            <w:bCs w:val="0"/>
            <w:noProof/>
            <w:rtl/>
            <w:rPrChange w:id="1280" w:author="Mohsen Jafarinejad" w:date="2019-05-12T10:51:00Z">
              <w:rPr>
                <w:rFonts w:cs="Times New Roman" w:hint="cs"/>
                <w:noProof/>
                <w:rtl/>
              </w:rPr>
            </w:rPrChange>
          </w:rPr>
          <w:t>مقایسه</w:t>
        </w:r>
        <w:r w:rsidRPr="009667A9">
          <w:rPr>
            <w:rFonts w:ascii="Times New Roman" w:hAnsi="Times New Roman" w:cs="B Nazanin"/>
            <w:b w:val="0"/>
            <w:bCs w:val="0"/>
            <w:noProof/>
            <w:rtl/>
            <w:rPrChange w:id="1281"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282" w:author="Mohsen Jafarinejad" w:date="2019-05-12T10:51:00Z">
              <w:rPr>
                <w:rFonts w:cs="Times New Roman" w:hint="cs"/>
                <w:noProof/>
                <w:rtl/>
              </w:rPr>
            </w:rPrChange>
          </w:rPr>
          <w:t>مدل</w:t>
        </w:r>
        <w:r w:rsidRPr="009667A9">
          <w:rPr>
            <w:rFonts w:ascii="Times New Roman" w:hAnsi="Times New Roman" w:cs="B Nazanin"/>
            <w:b w:val="0"/>
            <w:bCs w:val="0"/>
            <w:noProof/>
            <w:rtl/>
            <w:rPrChange w:id="1283"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284" w:author="Mohsen Jafarinejad" w:date="2019-05-12T10:51:00Z">
              <w:rPr>
                <w:rFonts w:cs="Times New Roman" w:hint="cs"/>
                <w:noProof/>
                <w:rtl/>
              </w:rPr>
            </w:rPrChange>
          </w:rPr>
          <w:t>ساخته</w:t>
        </w:r>
        <w:r w:rsidRPr="009667A9">
          <w:rPr>
            <w:rFonts w:ascii="Times New Roman" w:hAnsi="Times New Roman" w:cs="B Nazanin"/>
            <w:b w:val="0"/>
            <w:bCs w:val="0"/>
            <w:noProof/>
            <w:rtl/>
            <w:rPrChange w:id="1285"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286" w:author="Mohsen Jafarinejad" w:date="2019-05-12T10:51:00Z">
              <w:rPr>
                <w:rFonts w:cs="Times New Roman" w:hint="cs"/>
                <w:noProof/>
                <w:rtl/>
              </w:rPr>
            </w:rPrChange>
          </w:rPr>
          <w:t>شده</w:t>
        </w:r>
        <w:r w:rsidRPr="009667A9">
          <w:rPr>
            <w:rFonts w:ascii="Times New Roman" w:hAnsi="Times New Roman" w:cs="B Nazanin"/>
            <w:b w:val="0"/>
            <w:bCs w:val="0"/>
            <w:noProof/>
            <w:rtl/>
            <w:rPrChange w:id="1287"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288" w:author="Mohsen Jafarinejad" w:date="2019-05-12T10:51:00Z">
              <w:rPr>
                <w:rFonts w:cs="Times New Roman" w:hint="cs"/>
                <w:noProof/>
                <w:rtl/>
              </w:rPr>
            </w:rPrChange>
          </w:rPr>
          <w:t>با</w:t>
        </w:r>
        <w:r w:rsidRPr="009667A9">
          <w:rPr>
            <w:rFonts w:ascii="Times New Roman" w:hAnsi="Times New Roman" w:cs="B Nazanin"/>
            <w:b w:val="0"/>
            <w:bCs w:val="0"/>
            <w:noProof/>
            <w:rtl/>
            <w:rPrChange w:id="1289"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290" w:author="Mohsen Jafarinejad" w:date="2019-05-12T10:51:00Z">
              <w:rPr>
                <w:rFonts w:cs="Times New Roman" w:hint="cs"/>
                <w:noProof/>
                <w:rtl/>
              </w:rPr>
            </w:rPrChange>
          </w:rPr>
          <w:t>تحقیقات</w:t>
        </w:r>
        <w:r w:rsidRPr="009667A9">
          <w:rPr>
            <w:rFonts w:ascii="Times New Roman" w:hAnsi="Times New Roman" w:cs="B Nazanin"/>
            <w:b w:val="0"/>
            <w:bCs w:val="0"/>
            <w:noProof/>
            <w:rtl/>
            <w:rPrChange w:id="1291"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292" w:author="Mohsen Jafarinejad" w:date="2019-05-12T10:51:00Z">
              <w:rPr>
                <w:rFonts w:cs="Times New Roman" w:hint="cs"/>
                <w:noProof/>
                <w:rtl/>
              </w:rPr>
            </w:rPrChange>
          </w:rPr>
          <w:t>پیشین</w:t>
        </w:r>
        <w:r w:rsidRPr="009667A9">
          <w:rPr>
            <w:rFonts w:ascii="Times New Roman" w:hAnsi="Times New Roman" w:cs="B Nazanin"/>
            <w:b w:val="0"/>
            <w:bCs w:val="0"/>
            <w:noProof/>
            <w:rPrChange w:id="1293" w:author="Mohsen Jafarinejad" w:date="2019-05-12T10:51:00Z">
              <w:rPr>
                <w:noProof/>
              </w:rPr>
            </w:rPrChange>
          </w:rPr>
          <w:tab/>
        </w:r>
      </w:ins>
      <w:ins w:id="1294" w:author="Mohsen Jafarinejad" w:date="2019-05-12T11:01:00Z">
        <w:r w:rsidR="00974A00">
          <w:rPr>
            <w:rFonts w:ascii="Times New Roman" w:hAnsi="Times New Roman" w:cs="B Nazanin" w:hint="cs"/>
            <w:b w:val="0"/>
            <w:bCs w:val="0"/>
            <w:noProof/>
            <w:rtl/>
          </w:rPr>
          <w:t>78</w:t>
        </w:r>
      </w:ins>
    </w:p>
    <w:p w14:paraId="6DC90278" w14:textId="7A7E7E8C" w:rsidR="009667A9" w:rsidRPr="009667A9" w:rsidRDefault="009667A9">
      <w:pPr>
        <w:pStyle w:val="TOC2"/>
        <w:tabs>
          <w:tab w:val="right" w:leader="dot" w:pos="8827"/>
        </w:tabs>
        <w:bidi/>
        <w:rPr>
          <w:ins w:id="1295" w:author="Mohsen Jafarinejad" w:date="2019-05-12T10:47:00Z"/>
          <w:rFonts w:ascii="Times New Roman" w:eastAsiaTheme="minorEastAsia" w:hAnsi="Times New Roman" w:cs="B Nazanin"/>
          <w:b w:val="0"/>
          <w:bCs w:val="0"/>
          <w:noProof/>
          <w:szCs w:val="22"/>
          <w:rPrChange w:id="1296" w:author="Mohsen Jafarinejad" w:date="2019-05-12T10:51:00Z">
            <w:rPr>
              <w:ins w:id="1297" w:author="Mohsen Jafarinejad" w:date="2019-05-12T10:47:00Z"/>
              <w:rFonts w:eastAsiaTheme="minorEastAsia" w:cstheme="minorBidi"/>
              <w:b w:val="0"/>
              <w:bCs w:val="0"/>
              <w:noProof/>
              <w:szCs w:val="22"/>
            </w:rPr>
          </w:rPrChange>
        </w:rPr>
        <w:pPrChange w:id="1298" w:author="Mohsen Jafarinejad" w:date="2019-05-12T11:01:00Z">
          <w:pPr>
            <w:pStyle w:val="TOC2"/>
            <w:tabs>
              <w:tab w:val="right" w:leader="dot" w:pos="8827"/>
            </w:tabs>
          </w:pPr>
        </w:pPrChange>
      </w:pPr>
      <w:ins w:id="1299" w:author="Mohsen Jafarinejad" w:date="2019-05-12T10:47:00Z">
        <w:r w:rsidRPr="009667A9">
          <w:rPr>
            <w:rFonts w:ascii="Times New Roman" w:hAnsi="Times New Roman" w:cs="B Nazanin"/>
            <w:b w:val="0"/>
            <w:bCs w:val="0"/>
            <w:noProof/>
            <w:rtl/>
            <w:rPrChange w:id="1300" w:author="Mohsen Jafarinejad" w:date="2019-05-12T10:51:00Z">
              <w:rPr>
                <w:rFonts w:cs="Times New Roman"/>
                <w:noProof/>
                <w:rtl/>
              </w:rPr>
            </w:rPrChange>
          </w:rPr>
          <w:t>4-3</w:t>
        </w:r>
        <w:r w:rsidRPr="009667A9">
          <w:rPr>
            <w:rFonts w:ascii="Times New Roman" w:hAnsi="Times New Roman" w:cs="B Nazanin"/>
            <w:b w:val="0"/>
            <w:bCs w:val="0"/>
            <w:noProof/>
            <w:rtl/>
            <w:lang w:bidi="fa-IR"/>
            <w:rPrChange w:id="1301" w:author="Mohsen Jafarinejad" w:date="2019-05-12T10:51:00Z">
              <w:rPr>
                <w:rFonts w:cs="Times New Roman"/>
                <w:noProof/>
                <w:rtl/>
                <w:lang w:bidi="fa-IR"/>
              </w:rPr>
            </w:rPrChange>
          </w:rPr>
          <w:t xml:space="preserve"> </w:t>
        </w:r>
        <w:r w:rsidRPr="009667A9">
          <w:rPr>
            <w:rFonts w:ascii="Times New Roman" w:hAnsi="Times New Roman" w:cs="B Nazanin" w:hint="cs"/>
            <w:b w:val="0"/>
            <w:bCs w:val="0"/>
            <w:noProof/>
            <w:rtl/>
            <w:lang w:bidi="fa-IR"/>
            <w:rPrChange w:id="1302" w:author="Mohsen Jafarinejad" w:date="2019-05-12T10:51:00Z">
              <w:rPr>
                <w:rFonts w:cs="Times New Roman" w:hint="cs"/>
                <w:noProof/>
                <w:rtl/>
                <w:lang w:bidi="fa-IR"/>
              </w:rPr>
            </w:rPrChange>
          </w:rPr>
          <w:t>مقایسه</w:t>
        </w:r>
        <w:r w:rsidRPr="009667A9">
          <w:rPr>
            <w:rFonts w:ascii="Times New Roman" w:hAnsi="Times New Roman" w:cs="B Nazanin"/>
            <w:b w:val="0"/>
            <w:bCs w:val="0"/>
            <w:noProof/>
            <w:rtl/>
            <w:lang w:bidi="fa-IR"/>
            <w:rPrChange w:id="1303" w:author="Mohsen Jafarinejad" w:date="2019-05-12T10:51:00Z">
              <w:rPr>
                <w:rFonts w:cs="Times New Roman"/>
                <w:noProof/>
                <w:rtl/>
                <w:lang w:bidi="fa-IR"/>
              </w:rPr>
            </w:rPrChange>
          </w:rPr>
          <w:t xml:space="preserve"> </w:t>
        </w:r>
        <w:r w:rsidRPr="009667A9">
          <w:rPr>
            <w:rFonts w:ascii="Times New Roman" w:hAnsi="Times New Roman" w:cs="B Nazanin" w:hint="cs"/>
            <w:b w:val="0"/>
            <w:bCs w:val="0"/>
            <w:noProof/>
            <w:rtl/>
            <w:rPrChange w:id="1304" w:author="Mohsen Jafarinejad" w:date="2019-05-12T10:51:00Z">
              <w:rPr>
                <w:rFonts w:ascii="Tahoma" w:hAnsi="Tahoma" w:cs="Tahoma" w:hint="cs"/>
                <w:noProof/>
                <w:rtl/>
              </w:rPr>
            </w:rPrChange>
          </w:rPr>
          <w:t>منحنی</w:t>
        </w:r>
        <w:r w:rsidRPr="009667A9">
          <w:rPr>
            <w:rFonts w:ascii="Times New Roman" w:hAnsi="Times New Roman" w:cs="B Nazanin"/>
            <w:b w:val="0"/>
            <w:bCs w:val="0"/>
            <w:noProof/>
            <w:rtl/>
            <w:rPrChange w:id="1305" w:author="Mohsen Jafarinejad" w:date="2019-05-12T10:51:00Z">
              <w:rPr>
                <w:rFonts w:ascii="Tahoma" w:hAnsi="Tahoma" w:cs="Tahoma"/>
                <w:noProof/>
                <w:rtl/>
              </w:rPr>
            </w:rPrChange>
          </w:rPr>
          <w:t xml:space="preserve"> </w:t>
        </w:r>
        <w:r w:rsidRPr="009667A9">
          <w:rPr>
            <w:rFonts w:ascii="Times New Roman" w:hAnsi="Times New Roman" w:cs="B Nazanin" w:hint="cs"/>
            <w:b w:val="0"/>
            <w:bCs w:val="0"/>
            <w:noProof/>
            <w:rtl/>
            <w:rPrChange w:id="1306" w:author="Mohsen Jafarinejad" w:date="2019-05-12T10:51:00Z">
              <w:rPr>
                <w:rFonts w:ascii="Tahoma" w:hAnsi="Tahoma" w:cs="Tahoma" w:hint="cs"/>
                <w:noProof/>
                <w:rtl/>
              </w:rPr>
            </w:rPrChange>
          </w:rPr>
          <w:t>پلاریزاسیون</w:t>
        </w:r>
        <w:r w:rsidRPr="009667A9">
          <w:rPr>
            <w:rFonts w:ascii="Times New Roman" w:hAnsi="Times New Roman" w:cs="B Nazanin"/>
            <w:b w:val="0"/>
            <w:bCs w:val="0"/>
            <w:noProof/>
            <w:rtl/>
            <w:rPrChange w:id="1307" w:author="Mohsen Jafarinejad" w:date="2019-05-12T10:51:00Z">
              <w:rPr>
                <w:rFonts w:ascii="Tahoma" w:hAnsi="Tahoma" w:cs="Tahoma"/>
                <w:noProof/>
                <w:rtl/>
              </w:rPr>
            </w:rPrChange>
          </w:rPr>
          <w:t xml:space="preserve"> </w:t>
        </w:r>
        <w:r w:rsidRPr="009667A9">
          <w:rPr>
            <w:rFonts w:ascii="Times New Roman" w:hAnsi="Times New Roman" w:cs="B Nazanin" w:hint="cs"/>
            <w:b w:val="0"/>
            <w:bCs w:val="0"/>
            <w:noProof/>
            <w:rtl/>
            <w:rPrChange w:id="1308" w:author="Mohsen Jafarinejad" w:date="2019-05-12T10:51:00Z">
              <w:rPr>
                <w:rFonts w:ascii="Tahoma" w:hAnsi="Tahoma" w:cs="Tahoma" w:hint="cs"/>
                <w:noProof/>
                <w:rtl/>
              </w:rPr>
            </w:rPrChange>
          </w:rPr>
          <w:t>آزمایشات</w:t>
        </w:r>
        <w:r w:rsidRPr="009667A9">
          <w:rPr>
            <w:rFonts w:ascii="Times New Roman" w:hAnsi="Times New Roman" w:cs="B Nazanin"/>
            <w:b w:val="0"/>
            <w:bCs w:val="0"/>
            <w:noProof/>
            <w:rtl/>
            <w:rPrChange w:id="1309" w:author="Mohsen Jafarinejad" w:date="2019-05-12T10:51:00Z">
              <w:rPr>
                <w:rFonts w:ascii="Tahoma" w:hAnsi="Tahoma" w:cs="Tahoma"/>
                <w:noProof/>
                <w:rtl/>
              </w:rPr>
            </w:rPrChange>
          </w:rPr>
          <w:t xml:space="preserve"> </w:t>
        </w:r>
        <w:r w:rsidRPr="009667A9">
          <w:rPr>
            <w:rFonts w:ascii="Times New Roman" w:hAnsi="Times New Roman" w:cs="B Nazanin" w:hint="cs"/>
            <w:b w:val="0"/>
            <w:bCs w:val="0"/>
            <w:noProof/>
            <w:rtl/>
            <w:rPrChange w:id="1310" w:author="Mohsen Jafarinejad" w:date="2019-05-12T10:51:00Z">
              <w:rPr>
                <w:rFonts w:ascii="Tahoma" w:hAnsi="Tahoma" w:cs="Tahoma" w:hint="cs"/>
                <w:noProof/>
                <w:rtl/>
              </w:rPr>
            </w:rPrChange>
          </w:rPr>
          <w:t>تجربی</w:t>
        </w:r>
        <w:r w:rsidRPr="009667A9">
          <w:rPr>
            <w:rFonts w:ascii="Times New Roman" w:hAnsi="Times New Roman" w:cs="B Nazanin"/>
            <w:b w:val="0"/>
            <w:bCs w:val="0"/>
            <w:noProof/>
            <w:rtl/>
            <w:rPrChange w:id="1311" w:author="Mohsen Jafarinejad" w:date="2019-05-12T10:51:00Z">
              <w:rPr>
                <w:rFonts w:ascii="Tahoma" w:hAnsi="Tahoma" w:cs="Tahoma"/>
                <w:noProof/>
                <w:rtl/>
              </w:rPr>
            </w:rPrChange>
          </w:rPr>
          <w:t xml:space="preserve"> </w:t>
        </w:r>
        <w:r w:rsidRPr="009667A9">
          <w:rPr>
            <w:rFonts w:ascii="Times New Roman" w:hAnsi="Times New Roman" w:cs="B Nazanin" w:hint="cs"/>
            <w:b w:val="0"/>
            <w:bCs w:val="0"/>
            <w:noProof/>
            <w:rtl/>
            <w:rPrChange w:id="1312" w:author="Mohsen Jafarinejad" w:date="2019-05-12T10:51:00Z">
              <w:rPr>
                <w:rFonts w:ascii="Tahoma" w:hAnsi="Tahoma" w:cs="Tahoma" w:hint="cs"/>
                <w:noProof/>
                <w:rtl/>
              </w:rPr>
            </w:rPrChange>
          </w:rPr>
          <w:t>و</w:t>
        </w:r>
        <w:r w:rsidRPr="009667A9">
          <w:rPr>
            <w:rFonts w:ascii="Times New Roman" w:hAnsi="Times New Roman" w:cs="B Nazanin"/>
            <w:b w:val="0"/>
            <w:bCs w:val="0"/>
            <w:noProof/>
            <w:rtl/>
            <w:rPrChange w:id="1313" w:author="Mohsen Jafarinejad" w:date="2019-05-12T10:51:00Z">
              <w:rPr>
                <w:rFonts w:ascii="Tahoma" w:hAnsi="Tahoma" w:cs="Tahoma"/>
                <w:noProof/>
                <w:rtl/>
              </w:rPr>
            </w:rPrChange>
          </w:rPr>
          <w:t xml:space="preserve"> </w:t>
        </w:r>
        <w:r w:rsidRPr="009667A9">
          <w:rPr>
            <w:rFonts w:ascii="Times New Roman" w:hAnsi="Times New Roman" w:cs="B Nazanin" w:hint="cs"/>
            <w:b w:val="0"/>
            <w:bCs w:val="0"/>
            <w:noProof/>
            <w:rtl/>
            <w:rPrChange w:id="1314" w:author="Mohsen Jafarinejad" w:date="2019-05-12T10:51:00Z">
              <w:rPr>
                <w:rFonts w:ascii="Tahoma" w:hAnsi="Tahoma" w:cs="Tahoma" w:hint="cs"/>
                <w:noProof/>
                <w:rtl/>
              </w:rPr>
            </w:rPrChange>
          </w:rPr>
          <w:t>مدل</w:t>
        </w:r>
        <w:r w:rsidRPr="009667A9">
          <w:rPr>
            <w:rFonts w:ascii="Times New Roman" w:hAnsi="Times New Roman" w:cs="B Nazanin"/>
            <w:b w:val="0"/>
            <w:bCs w:val="0"/>
            <w:noProof/>
            <w:rtl/>
            <w:rPrChange w:id="1315" w:author="Mohsen Jafarinejad" w:date="2019-05-12T10:51:00Z">
              <w:rPr>
                <w:rFonts w:ascii="Tahoma" w:hAnsi="Tahoma" w:cs="Tahoma"/>
                <w:noProof/>
                <w:rtl/>
              </w:rPr>
            </w:rPrChange>
          </w:rPr>
          <w:t xml:space="preserve"> </w:t>
        </w:r>
        <w:r w:rsidRPr="009667A9">
          <w:rPr>
            <w:rFonts w:ascii="Times New Roman" w:hAnsi="Times New Roman" w:cs="B Nazanin" w:hint="cs"/>
            <w:b w:val="0"/>
            <w:bCs w:val="0"/>
            <w:noProof/>
            <w:rtl/>
            <w:rPrChange w:id="1316" w:author="Mohsen Jafarinejad" w:date="2019-05-12T10:51:00Z">
              <w:rPr>
                <w:rFonts w:ascii="Tahoma" w:hAnsi="Tahoma" w:cs="Tahoma" w:hint="cs"/>
                <w:noProof/>
                <w:rtl/>
              </w:rPr>
            </w:rPrChange>
          </w:rPr>
          <w:t>ساخته</w:t>
        </w:r>
        <w:r w:rsidRPr="009667A9">
          <w:rPr>
            <w:rFonts w:ascii="Times New Roman" w:hAnsi="Times New Roman" w:cs="B Nazanin"/>
            <w:b w:val="0"/>
            <w:bCs w:val="0"/>
            <w:noProof/>
            <w:rtl/>
            <w:rPrChange w:id="1317" w:author="Mohsen Jafarinejad" w:date="2019-05-12T10:51:00Z">
              <w:rPr>
                <w:rFonts w:ascii="Tahoma" w:hAnsi="Tahoma" w:cs="Tahoma"/>
                <w:noProof/>
                <w:rtl/>
              </w:rPr>
            </w:rPrChange>
          </w:rPr>
          <w:t xml:space="preserve"> </w:t>
        </w:r>
        <w:r w:rsidRPr="009667A9">
          <w:rPr>
            <w:rFonts w:ascii="Times New Roman" w:hAnsi="Times New Roman" w:cs="B Nazanin" w:hint="cs"/>
            <w:b w:val="0"/>
            <w:bCs w:val="0"/>
            <w:noProof/>
            <w:rtl/>
            <w:rPrChange w:id="1318" w:author="Mohsen Jafarinejad" w:date="2019-05-12T10:51:00Z">
              <w:rPr>
                <w:rFonts w:ascii="Tahoma" w:hAnsi="Tahoma" w:cs="Tahoma" w:hint="cs"/>
                <w:noProof/>
                <w:rtl/>
              </w:rPr>
            </w:rPrChange>
          </w:rPr>
          <w:t>شده</w:t>
        </w:r>
        <w:r w:rsidRPr="009667A9">
          <w:rPr>
            <w:rFonts w:ascii="Times New Roman" w:hAnsi="Times New Roman" w:cs="B Nazanin"/>
            <w:b w:val="0"/>
            <w:bCs w:val="0"/>
            <w:noProof/>
            <w:rPrChange w:id="1319" w:author="Mohsen Jafarinejad" w:date="2019-05-12T10:51:00Z">
              <w:rPr>
                <w:noProof/>
              </w:rPr>
            </w:rPrChange>
          </w:rPr>
          <w:tab/>
        </w:r>
      </w:ins>
      <w:ins w:id="1320" w:author="Mohsen Jafarinejad" w:date="2019-05-12T11:01:00Z">
        <w:r w:rsidR="00974A00">
          <w:rPr>
            <w:rFonts w:ascii="Times New Roman" w:hAnsi="Times New Roman" w:cs="B Nazanin" w:hint="cs"/>
            <w:b w:val="0"/>
            <w:bCs w:val="0"/>
            <w:noProof/>
            <w:rtl/>
          </w:rPr>
          <w:t>79</w:t>
        </w:r>
      </w:ins>
    </w:p>
    <w:p w14:paraId="5370AC48" w14:textId="41CDACC7" w:rsidR="009667A9" w:rsidRPr="009667A9" w:rsidRDefault="009667A9">
      <w:pPr>
        <w:pStyle w:val="TOC2"/>
        <w:tabs>
          <w:tab w:val="right" w:leader="dot" w:pos="8827"/>
        </w:tabs>
        <w:bidi/>
        <w:rPr>
          <w:ins w:id="1321" w:author="Mohsen Jafarinejad" w:date="2019-05-12T10:47:00Z"/>
          <w:rFonts w:ascii="Times New Roman" w:eastAsiaTheme="minorEastAsia" w:hAnsi="Times New Roman" w:cs="B Nazanin"/>
          <w:b w:val="0"/>
          <w:bCs w:val="0"/>
          <w:noProof/>
          <w:szCs w:val="22"/>
          <w:rPrChange w:id="1322" w:author="Mohsen Jafarinejad" w:date="2019-05-12T10:51:00Z">
            <w:rPr>
              <w:ins w:id="1323" w:author="Mohsen Jafarinejad" w:date="2019-05-12T10:47:00Z"/>
              <w:rFonts w:eastAsiaTheme="minorEastAsia" w:cstheme="minorBidi"/>
              <w:b w:val="0"/>
              <w:bCs w:val="0"/>
              <w:noProof/>
              <w:szCs w:val="22"/>
            </w:rPr>
          </w:rPrChange>
        </w:rPr>
        <w:pPrChange w:id="1324" w:author="Mohsen Jafarinejad" w:date="2019-05-12T11:01:00Z">
          <w:pPr>
            <w:pStyle w:val="TOC2"/>
            <w:tabs>
              <w:tab w:val="right" w:leader="dot" w:pos="8827"/>
            </w:tabs>
          </w:pPr>
        </w:pPrChange>
      </w:pPr>
      <w:ins w:id="1325" w:author="Mohsen Jafarinejad" w:date="2019-05-12T10:47:00Z">
        <w:r w:rsidRPr="009667A9">
          <w:rPr>
            <w:rFonts w:ascii="Times New Roman" w:hAnsi="Times New Roman" w:cs="B Nazanin"/>
            <w:b w:val="0"/>
            <w:bCs w:val="0"/>
            <w:noProof/>
            <w:rtl/>
            <w:rPrChange w:id="1326" w:author="Mohsen Jafarinejad" w:date="2019-05-12T10:51:00Z">
              <w:rPr>
                <w:rFonts w:cs="Times New Roman"/>
                <w:noProof/>
                <w:rtl/>
              </w:rPr>
            </w:rPrChange>
          </w:rPr>
          <w:t xml:space="preserve">4-4 </w:t>
        </w:r>
        <w:r w:rsidRPr="009667A9">
          <w:rPr>
            <w:rFonts w:ascii="Times New Roman" w:hAnsi="Times New Roman" w:cs="B Nazanin" w:hint="cs"/>
            <w:b w:val="0"/>
            <w:bCs w:val="0"/>
            <w:noProof/>
            <w:rtl/>
            <w:rPrChange w:id="1327" w:author="Mohsen Jafarinejad" w:date="2019-05-12T10:51:00Z">
              <w:rPr>
                <w:rFonts w:cs="Times New Roman" w:hint="cs"/>
                <w:noProof/>
                <w:rtl/>
              </w:rPr>
            </w:rPrChange>
          </w:rPr>
          <w:t>تغییرات</w:t>
        </w:r>
        <w:r w:rsidRPr="009667A9">
          <w:rPr>
            <w:rFonts w:ascii="Times New Roman" w:hAnsi="Times New Roman" w:cs="B Nazanin"/>
            <w:b w:val="0"/>
            <w:bCs w:val="0"/>
            <w:noProof/>
            <w:rtl/>
            <w:rPrChange w:id="1328"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329" w:author="Mohsen Jafarinejad" w:date="2019-05-12T10:51:00Z">
              <w:rPr>
                <w:rFonts w:cs="Times New Roman" w:hint="cs"/>
                <w:noProof/>
                <w:rtl/>
              </w:rPr>
            </w:rPrChange>
          </w:rPr>
          <w:t>غلظت</w:t>
        </w:r>
        <w:r w:rsidRPr="009667A9">
          <w:rPr>
            <w:rFonts w:ascii="Times New Roman" w:hAnsi="Times New Roman" w:cs="B Nazanin"/>
            <w:b w:val="0"/>
            <w:bCs w:val="0"/>
            <w:noProof/>
            <w:rtl/>
            <w:rPrChange w:id="1330" w:author="Mohsen Jafarinejad" w:date="2019-05-12T10:51:00Z">
              <w:rPr>
                <w:rFonts w:cs="Times New Roman"/>
                <w:noProof/>
                <w:rtl/>
              </w:rPr>
            </w:rPrChange>
          </w:rPr>
          <w:t xml:space="preserve"> </w:t>
        </w:r>
        <w:r w:rsidRPr="009667A9">
          <w:rPr>
            <w:rFonts w:ascii="Times New Roman" w:hAnsi="Times New Roman" w:cs="B Nazanin" w:hint="cs"/>
            <w:b w:val="0"/>
            <w:bCs w:val="0"/>
            <w:noProof/>
            <w:rtl/>
            <w:lang w:bidi="fa-IR"/>
            <w:rPrChange w:id="1331" w:author="Mohsen Jafarinejad" w:date="2019-05-12T10:51:00Z">
              <w:rPr>
                <w:rFonts w:ascii="Tahoma" w:hAnsi="Tahoma" w:cs="Tahoma" w:hint="cs"/>
                <w:noProof/>
                <w:rtl/>
                <w:lang w:bidi="fa-IR"/>
              </w:rPr>
            </w:rPrChange>
          </w:rPr>
          <w:t>واکنشگرها</w:t>
        </w:r>
        <w:r w:rsidRPr="009667A9">
          <w:rPr>
            <w:rFonts w:ascii="Times New Roman" w:hAnsi="Times New Roman" w:cs="B Nazanin"/>
            <w:b w:val="0"/>
            <w:bCs w:val="0"/>
            <w:noProof/>
            <w:rtl/>
            <w:rPrChange w:id="1332"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333" w:author="Mohsen Jafarinejad" w:date="2019-05-12T10:51:00Z">
              <w:rPr>
                <w:rFonts w:cs="Times New Roman" w:hint="cs"/>
                <w:noProof/>
                <w:rtl/>
              </w:rPr>
            </w:rPrChange>
          </w:rPr>
          <w:t>در</w:t>
        </w:r>
        <w:r w:rsidRPr="009667A9">
          <w:rPr>
            <w:rFonts w:ascii="Times New Roman" w:hAnsi="Times New Roman" w:cs="B Nazanin"/>
            <w:b w:val="0"/>
            <w:bCs w:val="0"/>
            <w:noProof/>
            <w:rtl/>
            <w:rPrChange w:id="1334"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335" w:author="Mohsen Jafarinejad" w:date="2019-05-12T10:51:00Z">
              <w:rPr>
                <w:rFonts w:cs="Times New Roman" w:hint="cs"/>
                <w:noProof/>
                <w:rtl/>
              </w:rPr>
            </w:rPrChange>
          </w:rPr>
          <w:t>طول</w:t>
        </w:r>
        <w:r w:rsidRPr="009667A9">
          <w:rPr>
            <w:rFonts w:ascii="Times New Roman" w:hAnsi="Times New Roman" w:cs="B Nazanin"/>
            <w:b w:val="0"/>
            <w:bCs w:val="0"/>
            <w:noProof/>
            <w:rtl/>
            <w:rPrChange w:id="1336"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337" w:author="Mohsen Jafarinejad" w:date="2019-05-12T10:51:00Z">
              <w:rPr>
                <w:rFonts w:cs="Times New Roman" w:hint="cs"/>
                <w:noProof/>
                <w:rtl/>
              </w:rPr>
            </w:rPrChange>
          </w:rPr>
          <w:t>پیل</w:t>
        </w:r>
        <w:r w:rsidRPr="009667A9">
          <w:rPr>
            <w:rFonts w:ascii="Times New Roman" w:hAnsi="Times New Roman" w:cs="B Nazanin"/>
            <w:b w:val="0"/>
            <w:bCs w:val="0"/>
            <w:noProof/>
            <w:rtl/>
            <w:rPrChange w:id="1338"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339" w:author="Mohsen Jafarinejad" w:date="2019-05-12T10:51:00Z">
              <w:rPr>
                <w:rFonts w:cs="Times New Roman" w:hint="cs"/>
                <w:noProof/>
                <w:rtl/>
              </w:rPr>
            </w:rPrChange>
          </w:rPr>
          <w:t>میکروبی</w:t>
        </w:r>
        <w:r w:rsidRPr="009667A9">
          <w:rPr>
            <w:rFonts w:ascii="Times New Roman" w:hAnsi="Times New Roman" w:cs="B Nazanin"/>
            <w:b w:val="0"/>
            <w:bCs w:val="0"/>
            <w:noProof/>
            <w:rPrChange w:id="1340" w:author="Mohsen Jafarinejad" w:date="2019-05-12T10:51:00Z">
              <w:rPr>
                <w:noProof/>
              </w:rPr>
            </w:rPrChange>
          </w:rPr>
          <w:tab/>
        </w:r>
      </w:ins>
      <w:ins w:id="1341" w:author="Mohsen Jafarinejad" w:date="2019-05-12T11:01:00Z">
        <w:r w:rsidR="00974A00">
          <w:rPr>
            <w:rFonts w:ascii="Times New Roman" w:hAnsi="Times New Roman" w:cs="B Nazanin" w:hint="cs"/>
            <w:b w:val="0"/>
            <w:bCs w:val="0"/>
            <w:noProof/>
            <w:rtl/>
          </w:rPr>
          <w:t>81</w:t>
        </w:r>
      </w:ins>
    </w:p>
    <w:p w14:paraId="248E1535" w14:textId="04FEA224" w:rsidR="009667A9" w:rsidRPr="009667A9" w:rsidRDefault="009667A9">
      <w:pPr>
        <w:pStyle w:val="TOC2"/>
        <w:tabs>
          <w:tab w:val="right" w:leader="dot" w:pos="8827"/>
        </w:tabs>
        <w:bidi/>
        <w:rPr>
          <w:ins w:id="1342" w:author="Mohsen Jafarinejad" w:date="2019-05-12T10:47:00Z"/>
          <w:rFonts w:ascii="Times New Roman" w:eastAsiaTheme="minorEastAsia" w:hAnsi="Times New Roman" w:cs="B Nazanin"/>
          <w:b w:val="0"/>
          <w:bCs w:val="0"/>
          <w:noProof/>
          <w:szCs w:val="22"/>
          <w:rPrChange w:id="1343" w:author="Mohsen Jafarinejad" w:date="2019-05-12T10:51:00Z">
            <w:rPr>
              <w:ins w:id="1344" w:author="Mohsen Jafarinejad" w:date="2019-05-12T10:47:00Z"/>
              <w:rFonts w:eastAsiaTheme="minorEastAsia" w:cstheme="minorBidi"/>
              <w:b w:val="0"/>
              <w:bCs w:val="0"/>
              <w:noProof/>
              <w:szCs w:val="22"/>
            </w:rPr>
          </w:rPrChange>
        </w:rPr>
        <w:pPrChange w:id="1345" w:author="Mohsen Jafarinejad" w:date="2019-05-12T11:01:00Z">
          <w:pPr>
            <w:pStyle w:val="TOC2"/>
            <w:tabs>
              <w:tab w:val="right" w:leader="dot" w:pos="8827"/>
            </w:tabs>
          </w:pPr>
        </w:pPrChange>
      </w:pPr>
      <w:ins w:id="1346" w:author="Mohsen Jafarinejad" w:date="2019-05-12T10:47:00Z">
        <w:r w:rsidRPr="009667A9">
          <w:rPr>
            <w:rFonts w:ascii="Times New Roman" w:hAnsi="Times New Roman" w:cs="B Nazanin"/>
            <w:b w:val="0"/>
            <w:bCs w:val="0"/>
            <w:noProof/>
            <w:rtl/>
            <w:rPrChange w:id="1347" w:author="Mohsen Jafarinejad" w:date="2019-05-12T10:51:00Z">
              <w:rPr>
                <w:rFonts w:cs="Times New Roman"/>
                <w:noProof/>
                <w:rtl/>
              </w:rPr>
            </w:rPrChange>
          </w:rPr>
          <w:t xml:space="preserve">4-5 </w:t>
        </w:r>
        <w:r w:rsidRPr="009667A9">
          <w:rPr>
            <w:rFonts w:ascii="Times New Roman" w:hAnsi="Times New Roman" w:cs="B Nazanin" w:hint="cs"/>
            <w:b w:val="0"/>
            <w:bCs w:val="0"/>
            <w:noProof/>
            <w:rtl/>
            <w:rPrChange w:id="1348" w:author="Mohsen Jafarinejad" w:date="2019-05-12T10:51:00Z">
              <w:rPr>
                <w:rFonts w:cs="Times New Roman" w:hint="cs"/>
                <w:noProof/>
                <w:rtl/>
              </w:rPr>
            </w:rPrChange>
          </w:rPr>
          <w:t>تغییرات</w:t>
        </w:r>
        <w:r w:rsidRPr="009667A9">
          <w:rPr>
            <w:rFonts w:ascii="Times New Roman" w:hAnsi="Times New Roman" w:cs="B Nazanin"/>
            <w:b w:val="0"/>
            <w:bCs w:val="0"/>
            <w:noProof/>
            <w:rtl/>
            <w:rPrChange w:id="1349"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350" w:author="Mohsen Jafarinejad" w:date="2019-05-12T10:51:00Z">
              <w:rPr>
                <w:rFonts w:cs="Times New Roman" w:hint="cs"/>
                <w:noProof/>
                <w:rtl/>
              </w:rPr>
            </w:rPrChange>
          </w:rPr>
          <w:t>غلظت</w:t>
        </w:r>
        <w:r w:rsidRPr="009667A9">
          <w:rPr>
            <w:rFonts w:ascii="Times New Roman" w:hAnsi="Times New Roman" w:cs="B Nazanin"/>
            <w:b w:val="0"/>
            <w:bCs w:val="0"/>
            <w:noProof/>
            <w:rtl/>
            <w:rPrChange w:id="1351"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352" w:author="Mohsen Jafarinejad" w:date="2019-05-12T10:51:00Z">
              <w:rPr>
                <w:rFonts w:cs="Times New Roman" w:hint="cs"/>
                <w:noProof/>
                <w:rtl/>
              </w:rPr>
            </w:rPrChange>
          </w:rPr>
          <w:t>محصولات</w:t>
        </w:r>
        <w:r w:rsidRPr="009667A9">
          <w:rPr>
            <w:rFonts w:ascii="Times New Roman" w:hAnsi="Times New Roman" w:cs="B Nazanin"/>
            <w:b w:val="0"/>
            <w:bCs w:val="0"/>
            <w:noProof/>
            <w:rtl/>
            <w:rPrChange w:id="1353"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354" w:author="Mohsen Jafarinejad" w:date="2019-05-12T10:51:00Z">
              <w:rPr>
                <w:rFonts w:cs="Times New Roman" w:hint="cs"/>
                <w:noProof/>
                <w:rtl/>
              </w:rPr>
            </w:rPrChange>
          </w:rPr>
          <w:t>در</w:t>
        </w:r>
        <w:r w:rsidRPr="009667A9">
          <w:rPr>
            <w:rFonts w:ascii="Times New Roman" w:hAnsi="Times New Roman" w:cs="B Nazanin"/>
            <w:b w:val="0"/>
            <w:bCs w:val="0"/>
            <w:noProof/>
            <w:rtl/>
            <w:rPrChange w:id="1355"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356" w:author="Mohsen Jafarinejad" w:date="2019-05-12T10:51:00Z">
              <w:rPr>
                <w:rFonts w:cs="Times New Roman" w:hint="cs"/>
                <w:noProof/>
                <w:rtl/>
              </w:rPr>
            </w:rPrChange>
          </w:rPr>
          <w:t>طول</w:t>
        </w:r>
        <w:r w:rsidRPr="009667A9">
          <w:rPr>
            <w:rFonts w:ascii="Times New Roman" w:hAnsi="Times New Roman" w:cs="B Nazanin"/>
            <w:b w:val="0"/>
            <w:bCs w:val="0"/>
            <w:noProof/>
            <w:rtl/>
            <w:rPrChange w:id="1357"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358" w:author="Mohsen Jafarinejad" w:date="2019-05-12T10:51:00Z">
              <w:rPr>
                <w:rFonts w:cs="Times New Roman" w:hint="cs"/>
                <w:noProof/>
                <w:rtl/>
              </w:rPr>
            </w:rPrChange>
          </w:rPr>
          <w:t>پیل</w:t>
        </w:r>
        <w:r w:rsidRPr="009667A9">
          <w:rPr>
            <w:rFonts w:ascii="Times New Roman" w:hAnsi="Times New Roman" w:cs="B Nazanin"/>
            <w:b w:val="0"/>
            <w:bCs w:val="0"/>
            <w:noProof/>
            <w:rtl/>
            <w:rPrChange w:id="1359"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360" w:author="Mohsen Jafarinejad" w:date="2019-05-12T10:51:00Z">
              <w:rPr>
                <w:rFonts w:cs="Times New Roman" w:hint="cs"/>
                <w:noProof/>
                <w:rtl/>
              </w:rPr>
            </w:rPrChange>
          </w:rPr>
          <w:t>میکروبی</w:t>
        </w:r>
        <w:r w:rsidRPr="009667A9">
          <w:rPr>
            <w:rFonts w:ascii="Times New Roman" w:hAnsi="Times New Roman" w:cs="B Nazanin"/>
            <w:b w:val="0"/>
            <w:bCs w:val="0"/>
            <w:noProof/>
            <w:rPrChange w:id="1361" w:author="Mohsen Jafarinejad" w:date="2019-05-12T10:51:00Z">
              <w:rPr>
                <w:noProof/>
              </w:rPr>
            </w:rPrChange>
          </w:rPr>
          <w:tab/>
        </w:r>
      </w:ins>
      <w:ins w:id="1362" w:author="Mohsen Jafarinejad" w:date="2019-05-12T11:01:00Z">
        <w:r w:rsidR="00974A00">
          <w:rPr>
            <w:rFonts w:ascii="Times New Roman" w:hAnsi="Times New Roman" w:cs="B Nazanin" w:hint="cs"/>
            <w:b w:val="0"/>
            <w:bCs w:val="0"/>
            <w:noProof/>
            <w:rtl/>
          </w:rPr>
          <w:t>83</w:t>
        </w:r>
      </w:ins>
    </w:p>
    <w:p w14:paraId="79D05DEE" w14:textId="3472C3B7" w:rsidR="009667A9" w:rsidRPr="009667A9" w:rsidRDefault="009667A9">
      <w:pPr>
        <w:pStyle w:val="TOC2"/>
        <w:tabs>
          <w:tab w:val="right" w:leader="dot" w:pos="8827"/>
        </w:tabs>
        <w:bidi/>
        <w:rPr>
          <w:ins w:id="1363" w:author="Mohsen Jafarinejad" w:date="2019-05-12T10:47:00Z"/>
          <w:rFonts w:ascii="Times New Roman" w:eastAsiaTheme="minorEastAsia" w:hAnsi="Times New Roman" w:cs="B Nazanin"/>
          <w:b w:val="0"/>
          <w:bCs w:val="0"/>
          <w:noProof/>
          <w:szCs w:val="22"/>
          <w:rPrChange w:id="1364" w:author="Mohsen Jafarinejad" w:date="2019-05-12T10:51:00Z">
            <w:rPr>
              <w:ins w:id="1365" w:author="Mohsen Jafarinejad" w:date="2019-05-12T10:47:00Z"/>
              <w:rFonts w:eastAsiaTheme="minorEastAsia" w:cstheme="minorBidi"/>
              <w:b w:val="0"/>
              <w:bCs w:val="0"/>
              <w:noProof/>
              <w:szCs w:val="22"/>
            </w:rPr>
          </w:rPrChange>
        </w:rPr>
        <w:pPrChange w:id="1366" w:author="Mohsen Jafarinejad" w:date="2019-05-12T11:01:00Z">
          <w:pPr>
            <w:pStyle w:val="TOC2"/>
            <w:tabs>
              <w:tab w:val="right" w:leader="dot" w:pos="8827"/>
            </w:tabs>
          </w:pPr>
        </w:pPrChange>
      </w:pPr>
      <w:ins w:id="1367" w:author="Mohsen Jafarinejad" w:date="2019-05-12T10:47:00Z">
        <w:r w:rsidRPr="009667A9">
          <w:rPr>
            <w:rFonts w:ascii="Times New Roman" w:hAnsi="Times New Roman" w:cs="B Nazanin"/>
            <w:b w:val="0"/>
            <w:bCs w:val="0"/>
            <w:noProof/>
            <w:rtl/>
            <w:rPrChange w:id="1368" w:author="Mohsen Jafarinejad" w:date="2019-05-12T10:51:00Z">
              <w:rPr>
                <w:rFonts w:cs="Times New Roman"/>
                <w:noProof/>
                <w:rtl/>
              </w:rPr>
            </w:rPrChange>
          </w:rPr>
          <w:t xml:space="preserve">4-6 </w:t>
        </w:r>
        <w:r w:rsidRPr="009667A9">
          <w:rPr>
            <w:rFonts w:ascii="Times New Roman" w:hAnsi="Times New Roman" w:cs="B Nazanin" w:hint="cs"/>
            <w:b w:val="0"/>
            <w:bCs w:val="0"/>
            <w:noProof/>
            <w:rtl/>
            <w:rPrChange w:id="1369" w:author="Mohsen Jafarinejad" w:date="2019-05-12T10:51:00Z">
              <w:rPr>
                <w:rFonts w:cs="Times New Roman" w:hint="cs"/>
                <w:noProof/>
                <w:rtl/>
              </w:rPr>
            </w:rPrChange>
          </w:rPr>
          <w:t>تغییرات</w:t>
        </w:r>
        <w:r w:rsidRPr="009667A9">
          <w:rPr>
            <w:rFonts w:ascii="Times New Roman" w:hAnsi="Times New Roman" w:cs="B Nazanin"/>
            <w:b w:val="0"/>
            <w:bCs w:val="0"/>
            <w:noProof/>
            <w:rtl/>
            <w:rPrChange w:id="1370"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371" w:author="Mohsen Jafarinejad" w:date="2019-05-12T10:51:00Z">
              <w:rPr>
                <w:rFonts w:cs="Times New Roman" w:hint="cs"/>
                <w:noProof/>
                <w:rtl/>
              </w:rPr>
            </w:rPrChange>
          </w:rPr>
          <w:t>شدت</w:t>
        </w:r>
        <w:r w:rsidRPr="009667A9">
          <w:rPr>
            <w:rFonts w:ascii="Times New Roman" w:hAnsi="Times New Roman" w:cs="B Nazanin"/>
            <w:b w:val="0"/>
            <w:bCs w:val="0"/>
            <w:noProof/>
            <w:rtl/>
            <w:rPrChange w:id="1372"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373" w:author="Mohsen Jafarinejad" w:date="2019-05-12T10:51:00Z">
              <w:rPr>
                <w:rFonts w:cs="Times New Roman" w:hint="cs"/>
                <w:noProof/>
                <w:rtl/>
              </w:rPr>
            </w:rPrChange>
          </w:rPr>
          <w:t>واکنش</w:t>
        </w:r>
        <w:r w:rsidRPr="009667A9">
          <w:rPr>
            <w:rFonts w:ascii="Times New Roman" w:hAnsi="Times New Roman" w:cs="B Nazanin"/>
            <w:b w:val="0"/>
            <w:bCs w:val="0"/>
            <w:noProof/>
            <w:rtl/>
            <w:rPrChange w:id="1374"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375" w:author="Mohsen Jafarinejad" w:date="2019-05-12T10:51:00Z">
              <w:rPr>
                <w:rFonts w:cs="Times New Roman" w:hint="cs"/>
                <w:noProof/>
                <w:rtl/>
              </w:rPr>
            </w:rPrChange>
          </w:rPr>
          <w:t>در</w:t>
        </w:r>
        <w:r w:rsidRPr="009667A9">
          <w:rPr>
            <w:rFonts w:ascii="Times New Roman" w:hAnsi="Times New Roman" w:cs="B Nazanin"/>
            <w:b w:val="0"/>
            <w:bCs w:val="0"/>
            <w:noProof/>
            <w:rtl/>
            <w:rPrChange w:id="1376"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377" w:author="Mohsen Jafarinejad" w:date="2019-05-12T10:51:00Z">
              <w:rPr>
                <w:rFonts w:cs="Times New Roman" w:hint="cs"/>
                <w:noProof/>
                <w:rtl/>
              </w:rPr>
            </w:rPrChange>
          </w:rPr>
          <w:t>طول</w:t>
        </w:r>
        <w:r w:rsidRPr="009667A9">
          <w:rPr>
            <w:rFonts w:ascii="Times New Roman" w:hAnsi="Times New Roman" w:cs="B Nazanin"/>
            <w:b w:val="0"/>
            <w:bCs w:val="0"/>
            <w:noProof/>
            <w:rtl/>
            <w:rPrChange w:id="1378"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379" w:author="Mohsen Jafarinejad" w:date="2019-05-12T10:51:00Z">
              <w:rPr>
                <w:rFonts w:cs="Times New Roman" w:hint="cs"/>
                <w:noProof/>
                <w:rtl/>
              </w:rPr>
            </w:rPrChange>
          </w:rPr>
          <w:t>الکترود</w:t>
        </w:r>
        <w:r w:rsidRPr="009667A9">
          <w:rPr>
            <w:rFonts w:ascii="Times New Roman" w:hAnsi="Times New Roman" w:cs="B Nazanin"/>
            <w:b w:val="0"/>
            <w:bCs w:val="0"/>
            <w:noProof/>
            <w:rtl/>
            <w:rPrChange w:id="1380"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381" w:author="Mohsen Jafarinejad" w:date="2019-05-12T10:51:00Z">
              <w:rPr>
                <w:rFonts w:cs="Times New Roman" w:hint="cs"/>
                <w:noProof/>
                <w:rtl/>
              </w:rPr>
            </w:rPrChange>
          </w:rPr>
          <w:t>آند</w:t>
        </w:r>
        <w:r w:rsidRPr="009667A9">
          <w:rPr>
            <w:rFonts w:ascii="Times New Roman" w:hAnsi="Times New Roman" w:cs="B Nazanin"/>
            <w:b w:val="0"/>
            <w:bCs w:val="0"/>
            <w:noProof/>
            <w:rtl/>
            <w:rPrChange w:id="1382"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383" w:author="Mohsen Jafarinejad" w:date="2019-05-12T10:51:00Z">
              <w:rPr>
                <w:rFonts w:cs="Times New Roman" w:hint="cs"/>
                <w:noProof/>
                <w:rtl/>
              </w:rPr>
            </w:rPrChange>
          </w:rPr>
          <w:t>و</w:t>
        </w:r>
        <w:r w:rsidRPr="009667A9">
          <w:rPr>
            <w:rFonts w:ascii="Times New Roman" w:hAnsi="Times New Roman" w:cs="B Nazanin"/>
            <w:b w:val="0"/>
            <w:bCs w:val="0"/>
            <w:noProof/>
            <w:rtl/>
            <w:rPrChange w:id="1384"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385" w:author="Mohsen Jafarinejad" w:date="2019-05-12T10:51:00Z">
              <w:rPr>
                <w:rFonts w:cs="Times New Roman" w:hint="cs"/>
                <w:noProof/>
                <w:rtl/>
              </w:rPr>
            </w:rPrChange>
          </w:rPr>
          <w:t>کاتد</w:t>
        </w:r>
        <w:r w:rsidRPr="009667A9">
          <w:rPr>
            <w:rFonts w:ascii="Times New Roman" w:hAnsi="Times New Roman" w:cs="B Nazanin"/>
            <w:b w:val="0"/>
            <w:bCs w:val="0"/>
            <w:noProof/>
            <w:rPrChange w:id="1386" w:author="Mohsen Jafarinejad" w:date="2019-05-12T10:51:00Z">
              <w:rPr>
                <w:noProof/>
              </w:rPr>
            </w:rPrChange>
          </w:rPr>
          <w:tab/>
        </w:r>
      </w:ins>
      <w:ins w:id="1387" w:author="Mohsen Jafarinejad" w:date="2019-05-12T11:01:00Z">
        <w:r w:rsidR="00974A00">
          <w:rPr>
            <w:rFonts w:ascii="Times New Roman" w:hAnsi="Times New Roman" w:cs="B Nazanin" w:hint="cs"/>
            <w:b w:val="0"/>
            <w:bCs w:val="0"/>
            <w:noProof/>
            <w:rtl/>
          </w:rPr>
          <w:t>85</w:t>
        </w:r>
      </w:ins>
    </w:p>
    <w:p w14:paraId="49B05ED5" w14:textId="3FEE97F8" w:rsidR="009667A9" w:rsidRPr="009667A9" w:rsidRDefault="009667A9">
      <w:pPr>
        <w:pStyle w:val="TOC2"/>
        <w:tabs>
          <w:tab w:val="right" w:leader="dot" w:pos="8827"/>
        </w:tabs>
        <w:bidi/>
        <w:rPr>
          <w:ins w:id="1388" w:author="Mohsen Jafarinejad" w:date="2019-05-12T10:47:00Z"/>
          <w:rFonts w:ascii="Times New Roman" w:eastAsiaTheme="minorEastAsia" w:hAnsi="Times New Roman" w:cs="B Nazanin"/>
          <w:b w:val="0"/>
          <w:bCs w:val="0"/>
          <w:noProof/>
          <w:szCs w:val="22"/>
          <w:rPrChange w:id="1389" w:author="Mohsen Jafarinejad" w:date="2019-05-12T10:51:00Z">
            <w:rPr>
              <w:ins w:id="1390" w:author="Mohsen Jafarinejad" w:date="2019-05-12T10:47:00Z"/>
              <w:rFonts w:eastAsiaTheme="minorEastAsia" w:cstheme="minorBidi"/>
              <w:b w:val="0"/>
              <w:bCs w:val="0"/>
              <w:noProof/>
              <w:szCs w:val="22"/>
            </w:rPr>
          </w:rPrChange>
        </w:rPr>
        <w:pPrChange w:id="1391" w:author="Mohsen Jafarinejad" w:date="2019-05-12T11:01:00Z">
          <w:pPr>
            <w:pStyle w:val="TOC2"/>
            <w:tabs>
              <w:tab w:val="right" w:leader="dot" w:pos="8827"/>
            </w:tabs>
          </w:pPr>
        </w:pPrChange>
      </w:pPr>
      <w:ins w:id="1392" w:author="Mohsen Jafarinejad" w:date="2019-05-12T10:47:00Z">
        <w:r w:rsidRPr="009667A9">
          <w:rPr>
            <w:rFonts w:ascii="Times New Roman" w:hAnsi="Times New Roman" w:cs="B Nazanin"/>
            <w:b w:val="0"/>
            <w:bCs w:val="0"/>
            <w:noProof/>
            <w:rtl/>
            <w:rPrChange w:id="1393" w:author="Mohsen Jafarinejad" w:date="2019-05-12T10:51:00Z">
              <w:rPr>
                <w:rFonts w:cs="Times New Roman"/>
                <w:noProof/>
                <w:rtl/>
              </w:rPr>
            </w:rPrChange>
          </w:rPr>
          <w:lastRenderedPageBreak/>
          <w:t xml:space="preserve">4-7 </w:t>
        </w:r>
        <w:r w:rsidRPr="009667A9">
          <w:rPr>
            <w:rFonts w:ascii="Times New Roman" w:hAnsi="Times New Roman" w:cs="B Nazanin" w:hint="cs"/>
            <w:b w:val="0"/>
            <w:bCs w:val="0"/>
            <w:noProof/>
            <w:rtl/>
            <w:rPrChange w:id="1394" w:author="Mohsen Jafarinejad" w:date="2019-05-12T10:51:00Z">
              <w:rPr>
                <w:rFonts w:cs="Times New Roman" w:hint="cs"/>
                <w:noProof/>
                <w:rtl/>
              </w:rPr>
            </w:rPrChange>
          </w:rPr>
          <w:t>نمودار</w:t>
        </w:r>
        <w:r w:rsidRPr="009667A9">
          <w:rPr>
            <w:rFonts w:ascii="Times New Roman" w:hAnsi="Times New Roman" w:cs="B Nazanin"/>
            <w:b w:val="0"/>
            <w:bCs w:val="0"/>
            <w:noProof/>
            <w:rtl/>
            <w:rPrChange w:id="1395"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396" w:author="Mohsen Jafarinejad" w:date="2019-05-12T10:51:00Z">
              <w:rPr>
                <w:rFonts w:cs="Times New Roman" w:hint="cs"/>
                <w:noProof/>
                <w:rtl/>
              </w:rPr>
            </w:rPrChange>
          </w:rPr>
          <w:t>تغییرات</w:t>
        </w:r>
        <w:r w:rsidRPr="009667A9">
          <w:rPr>
            <w:rFonts w:ascii="Times New Roman" w:hAnsi="Times New Roman" w:cs="B Nazanin"/>
            <w:b w:val="0"/>
            <w:bCs w:val="0"/>
            <w:noProof/>
            <w:rtl/>
            <w:rPrChange w:id="1397"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398" w:author="Mohsen Jafarinejad" w:date="2019-05-12T10:51:00Z">
              <w:rPr>
                <w:rFonts w:cs="Times New Roman" w:hint="cs"/>
                <w:noProof/>
                <w:rtl/>
              </w:rPr>
            </w:rPrChange>
          </w:rPr>
          <w:t>چگالی</w:t>
        </w:r>
        <w:r w:rsidRPr="009667A9">
          <w:rPr>
            <w:rFonts w:ascii="Times New Roman" w:hAnsi="Times New Roman" w:cs="B Nazanin"/>
            <w:b w:val="0"/>
            <w:bCs w:val="0"/>
            <w:noProof/>
            <w:rtl/>
            <w:rPrChange w:id="1399"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00" w:author="Mohsen Jafarinejad" w:date="2019-05-12T10:51:00Z">
              <w:rPr>
                <w:rFonts w:cs="Times New Roman" w:hint="cs"/>
                <w:noProof/>
                <w:rtl/>
              </w:rPr>
            </w:rPrChange>
          </w:rPr>
          <w:t>جریان</w:t>
        </w:r>
        <w:r w:rsidRPr="009667A9">
          <w:rPr>
            <w:rFonts w:ascii="Times New Roman" w:hAnsi="Times New Roman" w:cs="B Nazanin"/>
            <w:b w:val="0"/>
            <w:bCs w:val="0"/>
            <w:noProof/>
            <w:rtl/>
            <w:rPrChange w:id="1401"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02" w:author="Mohsen Jafarinejad" w:date="2019-05-12T10:51:00Z">
              <w:rPr>
                <w:rFonts w:cs="Times New Roman" w:hint="cs"/>
                <w:noProof/>
                <w:rtl/>
              </w:rPr>
            </w:rPrChange>
          </w:rPr>
          <w:t>اتصال‌کوتاه</w:t>
        </w:r>
        <w:r w:rsidRPr="009667A9">
          <w:rPr>
            <w:rFonts w:ascii="Times New Roman" w:hAnsi="Times New Roman" w:cs="B Nazanin"/>
            <w:b w:val="0"/>
            <w:bCs w:val="0"/>
            <w:noProof/>
            <w:rtl/>
            <w:rPrChange w:id="1403"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04" w:author="Mohsen Jafarinejad" w:date="2019-05-12T10:51:00Z">
              <w:rPr>
                <w:rFonts w:cs="Times New Roman" w:hint="cs"/>
                <w:noProof/>
                <w:rtl/>
              </w:rPr>
            </w:rPrChange>
          </w:rPr>
          <w:t>به</w:t>
        </w:r>
        <w:r w:rsidRPr="009667A9">
          <w:rPr>
            <w:rFonts w:ascii="Times New Roman" w:hAnsi="Times New Roman" w:cs="B Nazanin"/>
            <w:b w:val="0"/>
            <w:bCs w:val="0"/>
            <w:noProof/>
            <w:rtl/>
            <w:rPrChange w:id="1405"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06" w:author="Mohsen Jafarinejad" w:date="2019-05-12T10:51:00Z">
              <w:rPr>
                <w:rFonts w:cs="Times New Roman" w:hint="cs"/>
                <w:noProof/>
                <w:rtl/>
              </w:rPr>
            </w:rPrChange>
          </w:rPr>
          <w:t>ازای</w:t>
        </w:r>
        <w:r w:rsidRPr="009667A9">
          <w:rPr>
            <w:rFonts w:ascii="Times New Roman" w:hAnsi="Times New Roman" w:cs="B Nazanin"/>
            <w:b w:val="0"/>
            <w:bCs w:val="0"/>
            <w:noProof/>
            <w:rtl/>
            <w:rPrChange w:id="1407"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08" w:author="Mohsen Jafarinejad" w:date="2019-05-12T10:51:00Z">
              <w:rPr>
                <w:rFonts w:cs="Times New Roman" w:hint="cs"/>
                <w:noProof/>
                <w:rtl/>
              </w:rPr>
            </w:rPrChange>
          </w:rPr>
          <w:t>تغییرات</w:t>
        </w:r>
        <w:r w:rsidRPr="009667A9">
          <w:rPr>
            <w:rFonts w:ascii="Times New Roman" w:hAnsi="Times New Roman" w:cs="B Nazanin"/>
            <w:b w:val="0"/>
            <w:bCs w:val="0"/>
            <w:noProof/>
            <w:rtl/>
            <w:rPrChange w:id="1409"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10" w:author="Mohsen Jafarinejad" w:date="2019-05-12T10:51:00Z">
              <w:rPr>
                <w:rFonts w:cs="Times New Roman" w:hint="cs"/>
                <w:noProof/>
                <w:rtl/>
              </w:rPr>
            </w:rPrChange>
          </w:rPr>
          <w:t>غلظت</w:t>
        </w:r>
        <w:r w:rsidRPr="009667A9">
          <w:rPr>
            <w:rFonts w:ascii="Times New Roman" w:hAnsi="Times New Roman" w:cs="B Nazanin"/>
            <w:b w:val="0"/>
            <w:bCs w:val="0"/>
            <w:noProof/>
            <w:rtl/>
            <w:rPrChange w:id="1411"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12" w:author="Mohsen Jafarinejad" w:date="2019-05-12T10:51:00Z">
              <w:rPr>
                <w:rFonts w:cs="Times New Roman" w:hint="cs"/>
                <w:noProof/>
                <w:rtl/>
              </w:rPr>
            </w:rPrChange>
          </w:rPr>
          <w:t>اکسیژن</w:t>
        </w:r>
        <w:r w:rsidRPr="009667A9">
          <w:rPr>
            <w:rFonts w:ascii="Times New Roman" w:hAnsi="Times New Roman" w:cs="B Nazanin"/>
            <w:b w:val="0"/>
            <w:bCs w:val="0"/>
            <w:noProof/>
            <w:rPrChange w:id="1413" w:author="Mohsen Jafarinejad" w:date="2019-05-12T10:51:00Z">
              <w:rPr>
                <w:noProof/>
              </w:rPr>
            </w:rPrChange>
          </w:rPr>
          <w:tab/>
        </w:r>
      </w:ins>
      <w:ins w:id="1414" w:author="Mohsen Jafarinejad" w:date="2019-05-12T11:01:00Z">
        <w:r w:rsidR="00974A00">
          <w:rPr>
            <w:rFonts w:ascii="Times New Roman" w:hAnsi="Times New Roman" w:cs="B Nazanin" w:hint="cs"/>
            <w:b w:val="0"/>
            <w:bCs w:val="0"/>
            <w:noProof/>
            <w:rtl/>
          </w:rPr>
          <w:t>87</w:t>
        </w:r>
      </w:ins>
    </w:p>
    <w:p w14:paraId="0E32F676" w14:textId="778892E9" w:rsidR="009667A9" w:rsidRPr="009667A9" w:rsidRDefault="009667A9">
      <w:pPr>
        <w:pStyle w:val="TOC2"/>
        <w:tabs>
          <w:tab w:val="right" w:leader="dot" w:pos="8827"/>
        </w:tabs>
        <w:bidi/>
        <w:rPr>
          <w:ins w:id="1415" w:author="Mohsen Jafarinejad" w:date="2019-05-12T10:47:00Z"/>
          <w:rFonts w:ascii="Times New Roman" w:eastAsiaTheme="minorEastAsia" w:hAnsi="Times New Roman" w:cs="B Nazanin"/>
          <w:b w:val="0"/>
          <w:bCs w:val="0"/>
          <w:noProof/>
          <w:szCs w:val="22"/>
          <w:rPrChange w:id="1416" w:author="Mohsen Jafarinejad" w:date="2019-05-12T10:51:00Z">
            <w:rPr>
              <w:ins w:id="1417" w:author="Mohsen Jafarinejad" w:date="2019-05-12T10:47:00Z"/>
              <w:rFonts w:eastAsiaTheme="minorEastAsia" w:cstheme="minorBidi"/>
              <w:b w:val="0"/>
              <w:bCs w:val="0"/>
              <w:noProof/>
              <w:szCs w:val="22"/>
            </w:rPr>
          </w:rPrChange>
        </w:rPr>
        <w:pPrChange w:id="1418" w:author="Mohsen Jafarinejad" w:date="2019-05-12T11:01:00Z">
          <w:pPr>
            <w:pStyle w:val="TOC2"/>
            <w:tabs>
              <w:tab w:val="right" w:leader="dot" w:pos="8827"/>
            </w:tabs>
          </w:pPr>
        </w:pPrChange>
      </w:pPr>
      <w:ins w:id="1419" w:author="Mohsen Jafarinejad" w:date="2019-05-12T10:47:00Z">
        <w:r w:rsidRPr="009667A9">
          <w:rPr>
            <w:rFonts w:ascii="Times New Roman" w:hAnsi="Times New Roman" w:cs="B Nazanin"/>
            <w:b w:val="0"/>
            <w:bCs w:val="0"/>
            <w:noProof/>
            <w:rtl/>
            <w:rPrChange w:id="1420" w:author="Mohsen Jafarinejad" w:date="2019-05-12T10:51:00Z">
              <w:rPr>
                <w:rFonts w:cs="Times New Roman"/>
                <w:noProof/>
                <w:rtl/>
              </w:rPr>
            </w:rPrChange>
          </w:rPr>
          <w:t xml:space="preserve">4-8 </w:t>
        </w:r>
        <w:r w:rsidRPr="009667A9">
          <w:rPr>
            <w:rFonts w:ascii="Times New Roman" w:hAnsi="Times New Roman" w:cs="B Nazanin" w:hint="cs"/>
            <w:b w:val="0"/>
            <w:bCs w:val="0"/>
            <w:noProof/>
            <w:rtl/>
            <w:rPrChange w:id="1421" w:author="Mohsen Jafarinejad" w:date="2019-05-12T10:51:00Z">
              <w:rPr>
                <w:rFonts w:cs="Times New Roman" w:hint="cs"/>
                <w:noProof/>
                <w:rtl/>
              </w:rPr>
            </w:rPrChange>
          </w:rPr>
          <w:t>نمودار</w:t>
        </w:r>
        <w:r w:rsidRPr="009667A9">
          <w:rPr>
            <w:rFonts w:ascii="Times New Roman" w:hAnsi="Times New Roman" w:cs="B Nazanin"/>
            <w:b w:val="0"/>
            <w:bCs w:val="0"/>
            <w:noProof/>
            <w:rtl/>
            <w:rPrChange w:id="1422"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23" w:author="Mohsen Jafarinejad" w:date="2019-05-12T10:51:00Z">
              <w:rPr>
                <w:rFonts w:cs="Times New Roman" w:hint="cs"/>
                <w:noProof/>
                <w:rtl/>
              </w:rPr>
            </w:rPrChange>
          </w:rPr>
          <w:t>چگالی</w:t>
        </w:r>
        <w:r w:rsidRPr="009667A9">
          <w:rPr>
            <w:rFonts w:ascii="Times New Roman" w:hAnsi="Times New Roman" w:cs="B Nazanin"/>
            <w:b w:val="0"/>
            <w:bCs w:val="0"/>
            <w:noProof/>
            <w:rtl/>
            <w:rPrChange w:id="1424"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25" w:author="Mohsen Jafarinejad" w:date="2019-05-12T10:51:00Z">
              <w:rPr>
                <w:rFonts w:cs="Times New Roman" w:hint="cs"/>
                <w:noProof/>
                <w:rtl/>
              </w:rPr>
            </w:rPrChange>
          </w:rPr>
          <w:t>جریان</w:t>
        </w:r>
        <w:r w:rsidRPr="009667A9">
          <w:rPr>
            <w:rFonts w:ascii="Times New Roman" w:hAnsi="Times New Roman" w:cs="B Nazanin"/>
            <w:b w:val="0"/>
            <w:bCs w:val="0"/>
            <w:noProof/>
            <w:rtl/>
            <w:rPrChange w:id="1426"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27" w:author="Mohsen Jafarinejad" w:date="2019-05-12T10:51:00Z">
              <w:rPr>
                <w:rFonts w:cs="Times New Roman" w:hint="cs"/>
                <w:noProof/>
                <w:rtl/>
              </w:rPr>
            </w:rPrChange>
          </w:rPr>
          <w:t>اتصال‌کوتاه</w:t>
        </w:r>
        <w:r w:rsidRPr="009667A9">
          <w:rPr>
            <w:rFonts w:ascii="Times New Roman" w:hAnsi="Times New Roman" w:cs="B Nazanin"/>
            <w:b w:val="0"/>
            <w:bCs w:val="0"/>
            <w:noProof/>
            <w:rtl/>
            <w:rPrChange w:id="1428"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29" w:author="Mohsen Jafarinejad" w:date="2019-05-12T10:51:00Z">
              <w:rPr>
                <w:rFonts w:cs="Times New Roman" w:hint="cs"/>
                <w:noProof/>
                <w:rtl/>
              </w:rPr>
            </w:rPrChange>
          </w:rPr>
          <w:t>به</w:t>
        </w:r>
        <w:r w:rsidRPr="009667A9">
          <w:rPr>
            <w:rFonts w:ascii="Times New Roman" w:hAnsi="Times New Roman" w:cs="B Nazanin"/>
            <w:b w:val="0"/>
            <w:bCs w:val="0"/>
            <w:noProof/>
            <w:rtl/>
            <w:rPrChange w:id="1430"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31" w:author="Mohsen Jafarinejad" w:date="2019-05-12T10:51:00Z">
              <w:rPr>
                <w:rFonts w:cs="Times New Roman" w:hint="cs"/>
                <w:noProof/>
                <w:rtl/>
              </w:rPr>
            </w:rPrChange>
          </w:rPr>
          <w:t>ازای</w:t>
        </w:r>
        <w:r w:rsidRPr="009667A9">
          <w:rPr>
            <w:rFonts w:ascii="Times New Roman" w:hAnsi="Times New Roman" w:cs="B Nazanin"/>
            <w:b w:val="0"/>
            <w:bCs w:val="0"/>
            <w:noProof/>
            <w:rtl/>
            <w:rPrChange w:id="1432"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33" w:author="Mohsen Jafarinejad" w:date="2019-05-12T10:51:00Z">
              <w:rPr>
                <w:rFonts w:cs="Times New Roman" w:hint="cs"/>
                <w:noProof/>
                <w:rtl/>
              </w:rPr>
            </w:rPrChange>
          </w:rPr>
          <w:t>تغییرات</w:t>
        </w:r>
        <w:r w:rsidRPr="009667A9">
          <w:rPr>
            <w:rFonts w:ascii="Times New Roman" w:hAnsi="Times New Roman" w:cs="B Nazanin"/>
            <w:b w:val="0"/>
            <w:bCs w:val="0"/>
            <w:noProof/>
            <w:rtl/>
            <w:rPrChange w:id="1434"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35" w:author="Mohsen Jafarinejad" w:date="2019-05-12T10:51:00Z">
              <w:rPr>
                <w:rFonts w:cs="Times New Roman" w:hint="cs"/>
                <w:noProof/>
                <w:rtl/>
              </w:rPr>
            </w:rPrChange>
          </w:rPr>
          <w:t>شدت</w:t>
        </w:r>
        <w:r w:rsidRPr="009667A9">
          <w:rPr>
            <w:rFonts w:ascii="Times New Roman" w:hAnsi="Times New Roman" w:cs="B Nazanin"/>
            <w:b w:val="0"/>
            <w:bCs w:val="0"/>
            <w:noProof/>
            <w:rtl/>
            <w:rPrChange w:id="1436"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37" w:author="Mohsen Jafarinejad" w:date="2019-05-12T10:51:00Z">
              <w:rPr>
                <w:rFonts w:cs="Times New Roman" w:hint="cs"/>
                <w:noProof/>
                <w:rtl/>
              </w:rPr>
            </w:rPrChange>
          </w:rPr>
          <w:t>اغتشاش</w:t>
        </w:r>
        <w:r w:rsidRPr="009667A9">
          <w:rPr>
            <w:rFonts w:ascii="Times New Roman" w:hAnsi="Times New Roman" w:cs="B Nazanin"/>
            <w:b w:val="0"/>
            <w:bCs w:val="0"/>
            <w:noProof/>
            <w:rPrChange w:id="1438" w:author="Mohsen Jafarinejad" w:date="2019-05-12T10:51:00Z">
              <w:rPr>
                <w:noProof/>
              </w:rPr>
            </w:rPrChange>
          </w:rPr>
          <w:tab/>
        </w:r>
      </w:ins>
      <w:ins w:id="1439" w:author="Mohsen Jafarinejad" w:date="2019-05-12T11:01:00Z">
        <w:r w:rsidR="00974A00">
          <w:rPr>
            <w:rFonts w:ascii="Times New Roman" w:hAnsi="Times New Roman" w:cs="B Nazanin" w:hint="cs"/>
            <w:b w:val="0"/>
            <w:bCs w:val="0"/>
            <w:noProof/>
            <w:rtl/>
          </w:rPr>
          <w:t>88</w:t>
        </w:r>
      </w:ins>
    </w:p>
    <w:p w14:paraId="5425C19E" w14:textId="3C8732EE" w:rsidR="009667A9" w:rsidRPr="009667A9" w:rsidRDefault="009667A9">
      <w:pPr>
        <w:pStyle w:val="TOC2"/>
        <w:tabs>
          <w:tab w:val="right" w:leader="dot" w:pos="8827"/>
        </w:tabs>
        <w:bidi/>
        <w:rPr>
          <w:ins w:id="1440" w:author="Mohsen Jafarinejad" w:date="2019-05-12T10:47:00Z"/>
          <w:rFonts w:ascii="Times New Roman" w:eastAsiaTheme="minorEastAsia" w:hAnsi="Times New Roman" w:cs="B Nazanin"/>
          <w:b w:val="0"/>
          <w:bCs w:val="0"/>
          <w:noProof/>
          <w:szCs w:val="22"/>
          <w:rPrChange w:id="1441" w:author="Mohsen Jafarinejad" w:date="2019-05-12T10:51:00Z">
            <w:rPr>
              <w:ins w:id="1442" w:author="Mohsen Jafarinejad" w:date="2019-05-12T10:47:00Z"/>
              <w:rFonts w:eastAsiaTheme="minorEastAsia" w:cstheme="minorBidi"/>
              <w:b w:val="0"/>
              <w:bCs w:val="0"/>
              <w:noProof/>
              <w:szCs w:val="22"/>
            </w:rPr>
          </w:rPrChange>
        </w:rPr>
        <w:pPrChange w:id="1443" w:author="Mohsen Jafarinejad" w:date="2019-05-12T11:01:00Z">
          <w:pPr>
            <w:pStyle w:val="TOC2"/>
            <w:tabs>
              <w:tab w:val="right" w:leader="dot" w:pos="8827"/>
            </w:tabs>
          </w:pPr>
        </w:pPrChange>
      </w:pPr>
      <w:ins w:id="1444" w:author="Mohsen Jafarinejad" w:date="2019-05-12T10:47:00Z">
        <w:r w:rsidRPr="009667A9">
          <w:rPr>
            <w:rFonts w:ascii="Times New Roman" w:hAnsi="Times New Roman" w:cs="B Nazanin"/>
            <w:b w:val="0"/>
            <w:bCs w:val="0"/>
            <w:noProof/>
            <w:rtl/>
            <w:rPrChange w:id="1445" w:author="Mohsen Jafarinejad" w:date="2019-05-12T10:51:00Z">
              <w:rPr>
                <w:rFonts w:cs="Times New Roman"/>
                <w:noProof/>
                <w:rtl/>
              </w:rPr>
            </w:rPrChange>
          </w:rPr>
          <w:t xml:space="preserve">4-9 </w:t>
        </w:r>
        <w:r w:rsidRPr="009667A9">
          <w:rPr>
            <w:rFonts w:ascii="Times New Roman" w:hAnsi="Times New Roman" w:cs="B Nazanin" w:hint="cs"/>
            <w:b w:val="0"/>
            <w:bCs w:val="0"/>
            <w:noProof/>
            <w:rtl/>
            <w:rPrChange w:id="1446" w:author="Mohsen Jafarinejad" w:date="2019-05-12T10:51:00Z">
              <w:rPr>
                <w:rFonts w:cs="Times New Roman" w:hint="cs"/>
                <w:noProof/>
                <w:rtl/>
              </w:rPr>
            </w:rPrChange>
          </w:rPr>
          <w:t>نمودار</w:t>
        </w:r>
        <w:r w:rsidRPr="009667A9">
          <w:rPr>
            <w:rFonts w:ascii="Times New Roman" w:hAnsi="Times New Roman" w:cs="B Nazanin"/>
            <w:b w:val="0"/>
            <w:bCs w:val="0"/>
            <w:noProof/>
            <w:rtl/>
            <w:rPrChange w:id="1447"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48" w:author="Mohsen Jafarinejad" w:date="2019-05-12T10:51:00Z">
              <w:rPr>
                <w:rFonts w:cs="Times New Roman" w:hint="cs"/>
                <w:noProof/>
                <w:rtl/>
              </w:rPr>
            </w:rPrChange>
          </w:rPr>
          <w:t>تغییرات</w:t>
        </w:r>
        <w:r w:rsidRPr="009667A9">
          <w:rPr>
            <w:rFonts w:ascii="Times New Roman" w:hAnsi="Times New Roman" w:cs="B Nazanin"/>
            <w:b w:val="0"/>
            <w:bCs w:val="0"/>
            <w:noProof/>
            <w:rtl/>
            <w:rPrChange w:id="1449"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50" w:author="Mohsen Jafarinejad" w:date="2019-05-12T10:51:00Z">
              <w:rPr>
                <w:rFonts w:cs="Times New Roman" w:hint="cs"/>
                <w:noProof/>
                <w:rtl/>
              </w:rPr>
            </w:rPrChange>
          </w:rPr>
          <w:t>چگالی</w:t>
        </w:r>
        <w:r w:rsidRPr="009667A9">
          <w:rPr>
            <w:rFonts w:ascii="Times New Roman" w:hAnsi="Times New Roman" w:cs="B Nazanin"/>
            <w:b w:val="0"/>
            <w:bCs w:val="0"/>
            <w:noProof/>
            <w:rtl/>
            <w:rPrChange w:id="1451"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52" w:author="Mohsen Jafarinejad" w:date="2019-05-12T10:51:00Z">
              <w:rPr>
                <w:rFonts w:cs="Times New Roman" w:hint="cs"/>
                <w:noProof/>
                <w:rtl/>
              </w:rPr>
            </w:rPrChange>
          </w:rPr>
          <w:t>جریان</w:t>
        </w:r>
        <w:r w:rsidRPr="009667A9">
          <w:rPr>
            <w:rFonts w:ascii="Times New Roman" w:hAnsi="Times New Roman" w:cs="B Nazanin"/>
            <w:b w:val="0"/>
            <w:bCs w:val="0"/>
            <w:noProof/>
            <w:rtl/>
            <w:rPrChange w:id="1453"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54" w:author="Mohsen Jafarinejad" w:date="2019-05-12T10:51:00Z">
              <w:rPr>
                <w:rFonts w:cs="Times New Roman" w:hint="cs"/>
                <w:noProof/>
                <w:rtl/>
              </w:rPr>
            </w:rPrChange>
          </w:rPr>
          <w:t>اتصال‌کوتاه</w:t>
        </w:r>
        <w:r w:rsidRPr="009667A9">
          <w:rPr>
            <w:rFonts w:ascii="Times New Roman" w:hAnsi="Times New Roman" w:cs="B Nazanin"/>
            <w:b w:val="0"/>
            <w:bCs w:val="0"/>
            <w:noProof/>
            <w:rtl/>
            <w:rPrChange w:id="1455"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56" w:author="Mohsen Jafarinejad" w:date="2019-05-12T10:51:00Z">
              <w:rPr>
                <w:rFonts w:cs="Times New Roman" w:hint="cs"/>
                <w:noProof/>
                <w:rtl/>
              </w:rPr>
            </w:rPrChange>
          </w:rPr>
          <w:t>به</w:t>
        </w:r>
        <w:r w:rsidRPr="009667A9">
          <w:rPr>
            <w:rFonts w:ascii="Times New Roman" w:hAnsi="Times New Roman" w:cs="B Nazanin"/>
            <w:b w:val="0"/>
            <w:bCs w:val="0"/>
            <w:noProof/>
            <w:rtl/>
            <w:rPrChange w:id="1457"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58" w:author="Mohsen Jafarinejad" w:date="2019-05-12T10:51:00Z">
              <w:rPr>
                <w:rFonts w:cs="Times New Roman" w:hint="cs"/>
                <w:noProof/>
                <w:rtl/>
              </w:rPr>
            </w:rPrChange>
          </w:rPr>
          <w:t>ازای</w:t>
        </w:r>
        <w:r w:rsidRPr="009667A9">
          <w:rPr>
            <w:rFonts w:ascii="Times New Roman" w:hAnsi="Times New Roman" w:cs="B Nazanin"/>
            <w:b w:val="0"/>
            <w:bCs w:val="0"/>
            <w:noProof/>
            <w:rtl/>
            <w:rPrChange w:id="1459"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60" w:author="Mohsen Jafarinejad" w:date="2019-05-12T10:51:00Z">
              <w:rPr>
                <w:rFonts w:cs="Times New Roman" w:hint="cs"/>
                <w:noProof/>
                <w:rtl/>
              </w:rPr>
            </w:rPrChange>
          </w:rPr>
          <w:t>تغییرات</w:t>
        </w:r>
        <w:r w:rsidRPr="009667A9">
          <w:rPr>
            <w:rFonts w:ascii="Times New Roman" w:hAnsi="Times New Roman" w:cs="B Nazanin"/>
            <w:b w:val="0"/>
            <w:bCs w:val="0"/>
            <w:noProof/>
            <w:rtl/>
            <w:rPrChange w:id="1461"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62" w:author="Mohsen Jafarinejad" w:date="2019-05-12T10:51:00Z">
              <w:rPr>
                <w:rFonts w:cs="Times New Roman" w:hint="cs"/>
                <w:noProof/>
                <w:rtl/>
              </w:rPr>
            </w:rPrChange>
          </w:rPr>
          <w:t>غلظت</w:t>
        </w:r>
        <w:r w:rsidRPr="009667A9">
          <w:rPr>
            <w:rFonts w:ascii="Times New Roman" w:hAnsi="Times New Roman" w:cs="B Nazanin"/>
            <w:b w:val="0"/>
            <w:bCs w:val="0"/>
            <w:noProof/>
            <w:rtl/>
            <w:rPrChange w:id="1463"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64" w:author="Mohsen Jafarinejad" w:date="2019-05-12T10:51:00Z">
              <w:rPr>
                <w:rFonts w:cs="Times New Roman" w:hint="cs"/>
                <w:noProof/>
                <w:rtl/>
              </w:rPr>
            </w:rPrChange>
          </w:rPr>
          <w:t>سابستر</w:t>
        </w:r>
        <w:r w:rsidRPr="009667A9">
          <w:rPr>
            <w:rFonts w:ascii="Times New Roman" w:hAnsi="Times New Roman" w:cs="B Nazanin"/>
            <w:b w:val="0"/>
            <w:bCs w:val="0"/>
            <w:noProof/>
            <w:rPrChange w:id="1465" w:author="Mohsen Jafarinejad" w:date="2019-05-12T10:51:00Z">
              <w:rPr>
                <w:noProof/>
              </w:rPr>
            </w:rPrChange>
          </w:rPr>
          <w:tab/>
        </w:r>
      </w:ins>
      <w:ins w:id="1466" w:author="Mohsen Jafarinejad" w:date="2019-05-12T11:01:00Z">
        <w:r w:rsidR="00974A00">
          <w:rPr>
            <w:rFonts w:ascii="Times New Roman" w:hAnsi="Times New Roman" w:cs="B Nazanin" w:hint="cs"/>
            <w:b w:val="0"/>
            <w:bCs w:val="0"/>
            <w:noProof/>
            <w:rtl/>
          </w:rPr>
          <w:t>90</w:t>
        </w:r>
      </w:ins>
    </w:p>
    <w:p w14:paraId="52CE921C" w14:textId="2AC3A13A" w:rsidR="009667A9" w:rsidRPr="009667A9" w:rsidRDefault="009667A9">
      <w:pPr>
        <w:pStyle w:val="TOC2"/>
        <w:tabs>
          <w:tab w:val="right" w:leader="dot" w:pos="8827"/>
        </w:tabs>
        <w:bidi/>
        <w:rPr>
          <w:ins w:id="1467" w:author="Mohsen Jafarinejad" w:date="2019-05-12T10:47:00Z"/>
          <w:rFonts w:ascii="Times New Roman" w:eastAsiaTheme="minorEastAsia" w:hAnsi="Times New Roman" w:cs="B Nazanin"/>
          <w:b w:val="0"/>
          <w:bCs w:val="0"/>
          <w:noProof/>
          <w:szCs w:val="22"/>
          <w:rPrChange w:id="1468" w:author="Mohsen Jafarinejad" w:date="2019-05-12T10:51:00Z">
            <w:rPr>
              <w:ins w:id="1469" w:author="Mohsen Jafarinejad" w:date="2019-05-12T10:47:00Z"/>
              <w:rFonts w:eastAsiaTheme="minorEastAsia" w:cstheme="minorBidi"/>
              <w:b w:val="0"/>
              <w:bCs w:val="0"/>
              <w:noProof/>
              <w:szCs w:val="22"/>
            </w:rPr>
          </w:rPrChange>
        </w:rPr>
        <w:pPrChange w:id="1470" w:author="Mohsen Jafarinejad" w:date="2019-05-12T11:01:00Z">
          <w:pPr>
            <w:pStyle w:val="TOC2"/>
            <w:tabs>
              <w:tab w:val="right" w:leader="dot" w:pos="8827"/>
            </w:tabs>
          </w:pPr>
        </w:pPrChange>
      </w:pPr>
      <w:ins w:id="1471" w:author="Mohsen Jafarinejad" w:date="2019-05-12T10:47:00Z">
        <w:r w:rsidRPr="009667A9">
          <w:rPr>
            <w:rFonts w:ascii="Times New Roman" w:hAnsi="Times New Roman" w:cs="B Nazanin"/>
            <w:b w:val="0"/>
            <w:bCs w:val="0"/>
            <w:noProof/>
            <w:rtl/>
            <w:rPrChange w:id="1472" w:author="Mohsen Jafarinejad" w:date="2019-05-12T10:51:00Z">
              <w:rPr>
                <w:rFonts w:cs="Times New Roman"/>
                <w:noProof/>
                <w:rtl/>
              </w:rPr>
            </w:rPrChange>
          </w:rPr>
          <w:t xml:space="preserve">4-10 </w:t>
        </w:r>
        <w:r w:rsidRPr="009667A9">
          <w:rPr>
            <w:rFonts w:ascii="Times New Roman" w:hAnsi="Times New Roman" w:cs="B Nazanin" w:hint="cs"/>
            <w:b w:val="0"/>
            <w:bCs w:val="0"/>
            <w:noProof/>
            <w:rtl/>
            <w:rPrChange w:id="1473" w:author="Mohsen Jafarinejad" w:date="2019-05-12T10:51:00Z">
              <w:rPr>
                <w:rFonts w:cs="Times New Roman" w:hint="cs"/>
                <w:noProof/>
                <w:rtl/>
              </w:rPr>
            </w:rPrChange>
          </w:rPr>
          <w:t>تأثیر</w:t>
        </w:r>
        <w:r w:rsidRPr="009667A9">
          <w:rPr>
            <w:rFonts w:ascii="Times New Roman" w:hAnsi="Times New Roman" w:cs="B Nazanin"/>
            <w:b w:val="0"/>
            <w:bCs w:val="0"/>
            <w:noProof/>
            <w:rtl/>
            <w:rPrChange w:id="1474"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75" w:author="Mohsen Jafarinejad" w:date="2019-05-12T10:51:00Z">
              <w:rPr>
                <w:rFonts w:cs="Times New Roman" w:hint="cs"/>
                <w:noProof/>
                <w:rtl/>
              </w:rPr>
            </w:rPrChange>
          </w:rPr>
          <w:t>نشتی</w:t>
        </w:r>
        <w:r w:rsidRPr="009667A9">
          <w:rPr>
            <w:rFonts w:ascii="Times New Roman" w:hAnsi="Times New Roman" w:cs="B Nazanin"/>
            <w:b w:val="0"/>
            <w:bCs w:val="0"/>
            <w:noProof/>
            <w:rtl/>
            <w:rPrChange w:id="1476"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77" w:author="Mohsen Jafarinejad" w:date="2019-05-12T10:51:00Z">
              <w:rPr>
                <w:rFonts w:cs="Times New Roman" w:hint="cs"/>
                <w:noProof/>
                <w:rtl/>
              </w:rPr>
            </w:rPrChange>
          </w:rPr>
          <w:t>اکسیژن</w:t>
        </w:r>
        <w:r w:rsidRPr="009667A9">
          <w:rPr>
            <w:rFonts w:ascii="Times New Roman" w:hAnsi="Times New Roman" w:cs="B Nazanin"/>
            <w:b w:val="0"/>
            <w:bCs w:val="0"/>
            <w:noProof/>
            <w:rtl/>
            <w:rPrChange w:id="1478"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79" w:author="Mohsen Jafarinejad" w:date="2019-05-12T10:51:00Z">
              <w:rPr>
                <w:rFonts w:cs="Times New Roman" w:hint="cs"/>
                <w:noProof/>
                <w:rtl/>
              </w:rPr>
            </w:rPrChange>
          </w:rPr>
          <w:t>محلول</w:t>
        </w:r>
        <w:r w:rsidRPr="009667A9">
          <w:rPr>
            <w:rFonts w:ascii="Times New Roman" w:hAnsi="Times New Roman" w:cs="B Nazanin"/>
            <w:b w:val="0"/>
            <w:bCs w:val="0"/>
            <w:noProof/>
            <w:rtl/>
            <w:rPrChange w:id="1480"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81" w:author="Mohsen Jafarinejad" w:date="2019-05-12T10:51:00Z">
              <w:rPr>
                <w:rFonts w:cs="Times New Roman" w:hint="cs"/>
                <w:noProof/>
                <w:rtl/>
              </w:rPr>
            </w:rPrChange>
          </w:rPr>
          <w:t>از</w:t>
        </w:r>
        <w:r w:rsidRPr="009667A9">
          <w:rPr>
            <w:rFonts w:ascii="Times New Roman" w:hAnsi="Times New Roman" w:cs="B Nazanin"/>
            <w:b w:val="0"/>
            <w:bCs w:val="0"/>
            <w:noProof/>
            <w:rtl/>
            <w:rPrChange w:id="1482"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83" w:author="Mohsen Jafarinejad" w:date="2019-05-12T10:51:00Z">
              <w:rPr>
                <w:rFonts w:cs="Times New Roman" w:hint="cs"/>
                <w:noProof/>
                <w:rtl/>
              </w:rPr>
            </w:rPrChange>
          </w:rPr>
          <w:t>غشاء</w:t>
        </w:r>
        <w:r w:rsidRPr="009667A9">
          <w:rPr>
            <w:rFonts w:ascii="Times New Roman" w:hAnsi="Times New Roman" w:cs="B Nazanin"/>
            <w:b w:val="0"/>
            <w:bCs w:val="0"/>
            <w:noProof/>
            <w:rtl/>
            <w:rPrChange w:id="1484"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85" w:author="Mohsen Jafarinejad" w:date="2019-05-12T10:51:00Z">
              <w:rPr>
                <w:rFonts w:cs="Times New Roman" w:hint="cs"/>
                <w:noProof/>
                <w:rtl/>
              </w:rPr>
            </w:rPrChange>
          </w:rPr>
          <w:t>نفیونی</w:t>
        </w:r>
        <w:r w:rsidRPr="009667A9">
          <w:rPr>
            <w:rFonts w:ascii="Times New Roman" w:hAnsi="Times New Roman" w:cs="B Nazanin"/>
            <w:b w:val="0"/>
            <w:bCs w:val="0"/>
            <w:noProof/>
            <w:rtl/>
            <w:rPrChange w:id="1486"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87" w:author="Mohsen Jafarinejad" w:date="2019-05-12T10:51:00Z">
              <w:rPr>
                <w:rFonts w:cs="Times New Roman" w:hint="cs"/>
                <w:noProof/>
                <w:rtl/>
              </w:rPr>
            </w:rPrChange>
          </w:rPr>
          <w:t>بر</w:t>
        </w:r>
        <w:r w:rsidRPr="009667A9">
          <w:rPr>
            <w:rFonts w:ascii="Times New Roman" w:hAnsi="Times New Roman" w:cs="B Nazanin"/>
            <w:b w:val="0"/>
            <w:bCs w:val="0"/>
            <w:noProof/>
            <w:rtl/>
            <w:rPrChange w:id="1488"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89" w:author="Mohsen Jafarinejad" w:date="2019-05-12T10:51:00Z">
              <w:rPr>
                <w:rFonts w:cs="Times New Roman" w:hint="cs"/>
                <w:noProof/>
                <w:rtl/>
              </w:rPr>
            </w:rPrChange>
          </w:rPr>
          <w:t>عملکرد</w:t>
        </w:r>
        <w:r w:rsidRPr="009667A9">
          <w:rPr>
            <w:rFonts w:ascii="Times New Roman" w:hAnsi="Times New Roman" w:cs="B Nazanin"/>
            <w:b w:val="0"/>
            <w:bCs w:val="0"/>
            <w:noProof/>
            <w:rtl/>
            <w:rPrChange w:id="1490"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491" w:author="Mohsen Jafarinejad" w:date="2019-05-12T10:51:00Z">
              <w:rPr>
                <w:rFonts w:cs="Times New Roman" w:hint="cs"/>
                <w:noProof/>
                <w:rtl/>
              </w:rPr>
            </w:rPrChange>
          </w:rPr>
          <w:t>پیل</w:t>
        </w:r>
        <w:r w:rsidRPr="009667A9">
          <w:rPr>
            <w:rFonts w:ascii="Times New Roman" w:hAnsi="Times New Roman" w:cs="B Nazanin"/>
            <w:b w:val="0"/>
            <w:bCs w:val="0"/>
            <w:noProof/>
            <w:rPrChange w:id="1492" w:author="Mohsen Jafarinejad" w:date="2019-05-12T10:51:00Z">
              <w:rPr>
                <w:noProof/>
              </w:rPr>
            </w:rPrChange>
          </w:rPr>
          <w:tab/>
        </w:r>
      </w:ins>
      <w:ins w:id="1493" w:author="Mohsen Jafarinejad" w:date="2019-05-12T11:01:00Z">
        <w:r w:rsidR="00974A00">
          <w:rPr>
            <w:rFonts w:ascii="Times New Roman" w:hAnsi="Times New Roman" w:cs="B Nazanin" w:hint="cs"/>
            <w:b w:val="0"/>
            <w:bCs w:val="0"/>
            <w:noProof/>
            <w:rtl/>
          </w:rPr>
          <w:t>93</w:t>
        </w:r>
      </w:ins>
    </w:p>
    <w:p w14:paraId="59C810C4" w14:textId="15BC7DB8" w:rsidR="009667A9" w:rsidRPr="009667A9" w:rsidRDefault="009667A9">
      <w:pPr>
        <w:pStyle w:val="TOC2"/>
        <w:tabs>
          <w:tab w:val="right" w:leader="dot" w:pos="8827"/>
        </w:tabs>
        <w:bidi/>
        <w:rPr>
          <w:ins w:id="1494" w:author="Mohsen Jafarinejad" w:date="2019-05-12T10:47:00Z"/>
          <w:rFonts w:ascii="Times New Roman" w:eastAsiaTheme="minorEastAsia" w:hAnsi="Times New Roman" w:cs="B Nazanin"/>
          <w:b w:val="0"/>
          <w:bCs w:val="0"/>
          <w:noProof/>
          <w:szCs w:val="22"/>
          <w:rPrChange w:id="1495" w:author="Mohsen Jafarinejad" w:date="2019-05-12T10:51:00Z">
            <w:rPr>
              <w:ins w:id="1496" w:author="Mohsen Jafarinejad" w:date="2019-05-12T10:47:00Z"/>
              <w:rFonts w:eastAsiaTheme="minorEastAsia" w:cstheme="minorBidi"/>
              <w:b w:val="0"/>
              <w:bCs w:val="0"/>
              <w:noProof/>
              <w:szCs w:val="22"/>
            </w:rPr>
          </w:rPrChange>
        </w:rPr>
        <w:pPrChange w:id="1497" w:author="Mohsen Jafarinejad" w:date="2019-05-12T11:01:00Z">
          <w:pPr>
            <w:pStyle w:val="TOC2"/>
            <w:tabs>
              <w:tab w:val="right" w:leader="dot" w:pos="8827"/>
            </w:tabs>
          </w:pPr>
        </w:pPrChange>
      </w:pPr>
      <w:ins w:id="1498" w:author="Mohsen Jafarinejad" w:date="2019-05-12T10:47:00Z">
        <w:r w:rsidRPr="009667A9">
          <w:rPr>
            <w:rFonts w:ascii="Times New Roman" w:hAnsi="Times New Roman" w:cs="B Nazanin"/>
            <w:b w:val="0"/>
            <w:bCs w:val="0"/>
            <w:noProof/>
            <w:rtl/>
            <w:rPrChange w:id="1499" w:author="Mohsen Jafarinejad" w:date="2019-05-12T10:51:00Z">
              <w:rPr>
                <w:rFonts w:cs="Times New Roman"/>
                <w:noProof/>
                <w:rtl/>
              </w:rPr>
            </w:rPrChange>
          </w:rPr>
          <w:t xml:space="preserve">4-11 </w:t>
        </w:r>
        <w:r w:rsidRPr="009667A9">
          <w:rPr>
            <w:rFonts w:ascii="Times New Roman" w:hAnsi="Times New Roman" w:cs="B Nazanin" w:hint="cs"/>
            <w:b w:val="0"/>
            <w:bCs w:val="0"/>
            <w:noProof/>
            <w:rtl/>
            <w:rPrChange w:id="1500" w:author="Mohsen Jafarinejad" w:date="2019-05-12T10:51:00Z">
              <w:rPr>
                <w:rFonts w:cs="Times New Roman" w:hint="cs"/>
                <w:noProof/>
                <w:rtl/>
              </w:rPr>
            </w:rPrChange>
          </w:rPr>
          <w:t>اثر</w:t>
        </w:r>
        <w:r w:rsidRPr="009667A9">
          <w:rPr>
            <w:rFonts w:ascii="Times New Roman" w:hAnsi="Times New Roman" w:cs="B Nazanin"/>
            <w:b w:val="0"/>
            <w:bCs w:val="0"/>
            <w:noProof/>
            <w:rtl/>
            <w:rPrChange w:id="1501"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502" w:author="Mohsen Jafarinejad" w:date="2019-05-12T10:51:00Z">
              <w:rPr>
                <w:rFonts w:cs="Times New Roman" w:hint="cs"/>
                <w:noProof/>
                <w:rtl/>
              </w:rPr>
            </w:rPrChange>
          </w:rPr>
          <w:t>اغتشاش</w:t>
        </w:r>
        <w:r w:rsidRPr="009667A9">
          <w:rPr>
            <w:rFonts w:ascii="Times New Roman" w:hAnsi="Times New Roman" w:cs="B Nazanin"/>
            <w:b w:val="0"/>
            <w:bCs w:val="0"/>
            <w:noProof/>
            <w:rtl/>
            <w:rPrChange w:id="1503"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504" w:author="Mohsen Jafarinejad" w:date="2019-05-12T10:51:00Z">
              <w:rPr>
                <w:rFonts w:cs="Times New Roman" w:hint="cs"/>
                <w:noProof/>
                <w:rtl/>
              </w:rPr>
            </w:rPrChange>
          </w:rPr>
          <w:t>بر</w:t>
        </w:r>
        <w:r w:rsidRPr="009667A9">
          <w:rPr>
            <w:rFonts w:ascii="Times New Roman" w:hAnsi="Times New Roman" w:cs="B Nazanin"/>
            <w:b w:val="0"/>
            <w:bCs w:val="0"/>
            <w:noProof/>
            <w:rtl/>
            <w:rPrChange w:id="1505"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506" w:author="Mohsen Jafarinejad" w:date="2019-05-12T10:51:00Z">
              <w:rPr>
                <w:rFonts w:cs="Times New Roman" w:hint="cs"/>
                <w:noProof/>
                <w:rtl/>
              </w:rPr>
            </w:rPrChange>
          </w:rPr>
          <w:t>منحنی</w:t>
        </w:r>
        <w:r w:rsidRPr="009667A9">
          <w:rPr>
            <w:rFonts w:ascii="Times New Roman" w:hAnsi="Times New Roman" w:cs="B Nazanin"/>
            <w:b w:val="0"/>
            <w:bCs w:val="0"/>
            <w:noProof/>
            <w:rtl/>
            <w:rPrChange w:id="1507"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508" w:author="Mohsen Jafarinejad" w:date="2019-05-12T10:51:00Z">
              <w:rPr>
                <w:rFonts w:cs="Times New Roman" w:hint="cs"/>
                <w:noProof/>
                <w:rtl/>
              </w:rPr>
            </w:rPrChange>
          </w:rPr>
          <w:t>پلاریزاسیون</w:t>
        </w:r>
        <w:r w:rsidRPr="009667A9">
          <w:rPr>
            <w:rFonts w:ascii="Times New Roman" w:hAnsi="Times New Roman" w:cs="B Nazanin"/>
            <w:b w:val="0"/>
            <w:bCs w:val="0"/>
            <w:noProof/>
            <w:rtl/>
            <w:rPrChange w:id="1509"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510" w:author="Mohsen Jafarinejad" w:date="2019-05-12T10:51:00Z">
              <w:rPr>
                <w:rFonts w:cs="Times New Roman" w:hint="cs"/>
                <w:noProof/>
                <w:rtl/>
              </w:rPr>
            </w:rPrChange>
          </w:rPr>
          <w:t>و</w:t>
        </w:r>
        <w:r w:rsidRPr="009667A9">
          <w:rPr>
            <w:rFonts w:ascii="Times New Roman" w:hAnsi="Times New Roman" w:cs="B Nazanin"/>
            <w:b w:val="0"/>
            <w:bCs w:val="0"/>
            <w:noProof/>
            <w:rtl/>
            <w:rPrChange w:id="1511"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512" w:author="Mohsen Jafarinejad" w:date="2019-05-12T10:51:00Z">
              <w:rPr>
                <w:rFonts w:cs="Times New Roman" w:hint="cs"/>
                <w:noProof/>
                <w:rtl/>
              </w:rPr>
            </w:rPrChange>
          </w:rPr>
          <w:t>توان</w:t>
        </w:r>
        <w:r w:rsidRPr="009667A9">
          <w:rPr>
            <w:rFonts w:ascii="Times New Roman" w:hAnsi="Times New Roman" w:cs="B Nazanin"/>
            <w:b w:val="0"/>
            <w:bCs w:val="0"/>
            <w:noProof/>
            <w:rtl/>
            <w:rPrChange w:id="1513"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514" w:author="Mohsen Jafarinejad" w:date="2019-05-12T10:51:00Z">
              <w:rPr>
                <w:rFonts w:cs="Times New Roman" w:hint="cs"/>
                <w:noProof/>
                <w:rtl/>
              </w:rPr>
            </w:rPrChange>
          </w:rPr>
          <w:t>تولیدی</w:t>
        </w:r>
        <w:r w:rsidRPr="009667A9">
          <w:rPr>
            <w:rFonts w:ascii="Times New Roman" w:hAnsi="Times New Roman" w:cs="B Nazanin"/>
            <w:b w:val="0"/>
            <w:bCs w:val="0"/>
            <w:noProof/>
            <w:rtl/>
            <w:rPrChange w:id="1515"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516" w:author="Mohsen Jafarinejad" w:date="2019-05-12T10:51:00Z">
              <w:rPr>
                <w:rFonts w:cs="Times New Roman" w:hint="cs"/>
                <w:noProof/>
                <w:rtl/>
              </w:rPr>
            </w:rPrChange>
          </w:rPr>
          <w:t>پیل</w:t>
        </w:r>
        <w:r w:rsidRPr="009667A9">
          <w:rPr>
            <w:rFonts w:ascii="Times New Roman" w:hAnsi="Times New Roman" w:cs="B Nazanin"/>
            <w:b w:val="0"/>
            <w:bCs w:val="0"/>
            <w:noProof/>
            <w:rPrChange w:id="1517" w:author="Mohsen Jafarinejad" w:date="2019-05-12T10:51:00Z">
              <w:rPr>
                <w:noProof/>
              </w:rPr>
            </w:rPrChange>
          </w:rPr>
          <w:tab/>
        </w:r>
      </w:ins>
      <w:ins w:id="1518" w:author="Mohsen Jafarinejad" w:date="2019-05-12T11:01:00Z">
        <w:r w:rsidR="00974A00">
          <w:rPr>
            <w:rFonts w:ascii="Times New Roman" w:hAnsi="Times New Roman" w:cs="B Nazanin" w:hint="cs"/>
            <w:b w:val="0"/>
            <w:bCs w:val="0"/>
            <w:noProof/>
            <w:rtl/>
          </w:rPr>
          <w:t>95</w:t>
        </w:r>
      </w:ins>
    </w:p>
    <w:p w14:paraId="6B380BD0" w14:textId="3E09A4F8" w:rsidR="009667A9" w:rsidRPr="009667A9" w:rsidRDefault="009667A9">
      <w:pPr>
        <w:pStyle w:val="TOC2"/>
        <w:tabs>
          <w:tab w:val="right" w:leader="dot" w:pos="8827"/>
        </w:tabs>
        <w:bidi/>
        <w:rPr>
          <w:ins w:id="1519" w:author="Mohsen Jafarinejad" w:date="2019-05-12T10:47:00Z"/>
          <w:rFonts w:ascii="Times New Roman" w:eastAsiaTheme="minorEastAsia" w:hAnsi="Times New Roman" w:cs="B Nazanin"/>
          <w:b w:val="0"/>
          <w:bCs w:val="0"/>
          <w:noProof/>
          <w:szCs w:val="22"/>
          <w:rPrChange w:id="1520" w:author="Mohsen Jafarinejad" w:date="2019-05-12T10:51:00Z">
            <w:rPr>
              <w:ins w:id="1521" w:author="Mohsen Jafarinejad" w:date="2019-05-12T10:47:00Z"/>
              <w:rFonts w:eastAsiaTheme="minorEastAsia" w:cstheme="minorBidi"/>
              <w:b w:val="0"/>
              <w:bCs w:val="0"/>
              <w:noProof/>
              <w:szCs w:val="22"/>
            </w:rPr>
          </w:rPrChange>
        </w:rPr>
        <w:pPrChange w:id="1522" w:author="Mohsen Jafarinejad" w:date="2019-05-12T11:01:00Z">
          <w:pPr>
            <w:pStyle w:val="TOC2"/>
            <w:tabs>
              <w:tab w:val="right" w:leader="dot" w:pos="8827"/>
            </w:tabs>
          </w:pPr>
        </w:pPrChange>
      </w:pPr>
      <w:ins w:id="1523" w:author="Mohsen Jafarinejad" w:date="2019-05-12T10:47:00Z">
        <w:r w:rsidRPr="009667A9">
          <w:rPr>
            <w:rFonts w:ascii="Times New Roman" w:hAnsi="Times New Roman" w:cs="B Nazanin"/>
            <w:b w:val="0"/>
            <w:bCs w:val="0"/>
            <w:noProof/>
            <w:rtl/>
            <w:rPrChange w:id="1524" w:author="Mohsen Jafarinejad" w:date="2019-05-12T10:51:00Z">
              <w:rPr>
                <w:rFonts w:cs="Times New Roman"/>
                <w:noProof/>
                <w:rtl/>
              </w:rPr>
            </w:rPrChange>
          </w:rPr>
          <w:t xml:space="preserve">4-12 </w:t>
        </w:r>
        <w:r w:rsidRPr="009667A9">
          <w:rPr>
            <w:rFonts w:ascii="Times New Roman" w:hAnsi="Times New Roman" w:cs="B Nazanin" w:hint="cs"/>
            <w:b w:val="0"/>
            <w:bCs w:val="0"/>
            <w:noProof/>
            <w:rtl/>
            <w:rPrChange w:id="1525" w:author="Mohsen Jafarinejad" w:date="2019-05-12T10:51:00Z">
              <w:rPr>
                <w:rFonts w:cs="Times New Roman" w:hint="cs"/>
                <w:noProof/>
                <w:rtl/>
              </w:rPr>
            </w:rPrChange>
          </w:rPr>
          <w:t>اثر</w:t>
        </w:r>
        <w:r w:rsidRPr="009667A9">
          <w:rPr>
            <w:rFonts w:ascii="Times New Roman" w:hAnsi="Times New Roman" w:cs="B Nazanin"/>
            <w:b w:val="0"/>
            <w:bCs w:val="0"/>
            <w:noProof/>
            <w:rtl/>
            <w:rPrChange w:id="1526"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527" w:author="Mohsen Jafarinejad" w:date="2019-05-12T10:51:00Z">
              <w:rPr>
                <w:rFonts w:cs="Times New Roman" w:hint="cs"/>
                <w:noProof/>
                <w:rtl/>
              </w:rPr>
            </w:rPrChange>
          </w:rPr>
          <w:t>تغییرغلظت</w:t>
        </w:r>
        <w:r w:rsidRPr="009667A9">
          <w:rPr>
            <w:rFonts w:ascii="Times New Roman" w:hAnsi="Times New Roman" w:cs="B Nazanin"/>
            <w:b w:val="0"/>
            <w:bCs w:val="0"/>
            <w:noProof/>
            <w:rtl/>
            <w:rPrChange w:id="1528"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529" w:author="Mohsen Jafarinejad" w:date="2019-05-12T10:51:00Z">
              <w:rPr>
                <w:rFonts w:cs="Times New Roman" w:hint="cs"/>
                <w:noProof/>
                <w:rtl/>
              </w:rPr>
            </w:rPrChange>
          </w:rPr>
          <w:t>اکسیژن</w:t>
        </w:r>
        <w:r w:rsidRPr="009667A9">
          <w:rPr>
            <w:rFonts w:ascii="Times New Roman" w:hAnsi="Times New Roman" w:cs="B Nazanin"/>
            <w:b w:val="0"/>
            <w:bCs w:val="0"/>
            <w:noProof/>
            <w:rtl/>
            <w:rPrChange w:id="1530"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531" w:author="Mohsen Jafarinejad" w:date="2019-05-12T10:51:00Z">
              <w:rPr>
                <w:rFonts w:cs="Times New Roman" w:hint="cs"/>
                <w:noProof/>
                <w:rtl/>
              </w:rPr>
            </w:rPrChange>
          </w:rPr>
          <w:t>بر</w:t>
        </w:r>
        <w:r w:rsidRPr="009667A9">
          <w:rPr>
            <w:rFonts w:ascii="Times New Roman" w:hAnsi="Times New Roman" w:cs="B Nazanin"/>
            <w:b w:val="0"/>
            <w:bCs w:val="0"/>
            <w:noProof/>
            <w:rtl/>
            <w:rPrChange w:id="1532"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533" w:author="Mohsen Jafarinejad" w:date="2019-05-12T10:51:00Z">
              <w:rPr>
                <w:rFonts w:cs="Times New Roman" w:hint="cs"/>
                <w:noProof/>
                <w:rtl/>
              </w:rPr>
            </w:rPrChange>
          </w:rPr>
          <w:t>منحنی</w:t>
        </w:r>
        <w:r w:rsidRPr="009667A9">
          <w:rPr>
            <w:rFonts w:ascii="Times New Roman" w:hAnsi="Times New Roman" w:cs="B Nazanin"/>
            <w:b w:val="0"/>
            <w:bCs w:val="0"/>
            <w:noProof/>
            <w:rtl/>
            <w:rPrChange w:id="1534"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535" w:author="Mohsen Jafarinejad" w:date="2019-05-12T10:51:00Z">
              <w:rPr>
                <w:rFonts w:cs="Times New Roman" w:hint="cs"/>
                <w:noProof/>
                <w:rtl/>
              </w:rPr>
            </w:rPrChange>
          </w:rPr>
          <w:t>پلاریزاسیون</w:t>
        </w:r>
        <w:r w:rsidRPr="009667A9">
          <w:rPr>
            <w:rFonts w:ascii="Times New Roman" w:hAnsi="Times New Roman" w:cs="B Nazanin"/>
            <w:b w:val="0"/>
            <w:bCs w:val="0"/>
            <w:noProof/>
            <w:rtl/>
            <w:rPrChange w:id="1536"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537" w:author="Mohsen Jafarinejad" w:date="2019-05-12T10:51:00Z">
              <w:rPr>
                <w:rFonts w:cs="Times New Roman" w:hint="cs"/>
                <w:noProof/>
                <w:rtl/>
              </w:rPr>
            </w:rPrChange>
          </w:rPr>
          <w:t>و</w:t>
        </w:r>
        <w:r w:rsidRPr="009667A9">
          <w:rPr>
            <w:rFonts w:ascii="Times New Roman" w:hAnsi="Times New Roman" w:cs="B Nazanin"/>
            <w:b w:val="0"/>
            <w:bCs w:val="0"/>
            <w:noProof/>
            <w:rtl/>
            <w:rPrChange w:id="1538"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539" w:author="Mohsen Jafarinejad" w:date="2019-05-12T10:51:00Z">
              <w:rPr>
                <w:rFonts w:cs="Times New Roman" w:hint="cs"/>
                <w:noProof/>
                <w:rtl/>
              </w:rPr>
            </w:rPrChange>
          </w:rPr>
          <w:t>توان</w:t>
        </w:r>
        <w:r w:rsidRPr="009667A9">
          <w:rPr>
            <w:rFonts w:ascii="Times New Roman" w:hAnsi="Times New Roman" w:cs="B Nazanin"/>
            <w:b w:val="0"/>
            <w:bCs w:val="0"/>
            <w:noProof/>
            <w:rtl/>
            <w:rPrChange w:id="1540"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541" w:author="Mohsen Jafarinejad" w:date="2019-05-12T10:51:00Z">
              <w:rPr>
                <w:rFonts w:cs="Times New Roman" w:hint="cs"/>
                <w:noProof/>
                <w:rtl/>
              </w:rPr>
            </w:rPrChange>
          </w:rPr>
          <w:t>تولیدی</w:t>
        </w:r>
        <w:r w:rsidRPr="009667A9">
          <w:rPr>
            <w:rFonts w:ascii="Times New Roman" w:hAnsi="Times New Roman" w:cs="B Nazanin"/>
            <w:b w:val="0"/>
            <w:bCs w:val="0"/>
            <w:noProof/>
            <w:rtl/>
            <w:rPrChange w:id="1542"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543" w:author="Mohsen Jafarinejad" w:date="2019-05-12T10:51:00Z">
              <w:rPr>
                <w:rFonts w:cs="Times New Roman" w:hint="cs"/>
                <w:noProof/>
                <w:rtl/>
              </w:rPr>
            </w:rPrChange>
          </w:rPr>
          <w:t>پیل</w:t>
        </w:r>
        <w:r w:rsidRPr="009667A9">
          <w:rPr>
            <w:rFonts w:ascii="Times New Roman" w:hAnsi="Times New Roman" w:cs="B Nazanin"/>
            <w:b w:val="0"/>
            <w:bCs w:val="0"/>
            <w:noProof/>
            <w:rPrChange w:id="1544" w:author="Mohsen Jafarinejad" w:date="2019-05-12T10:51:00Z">
              <w:rPr>
                <w:noProof/>
              </w:rPr>
            </w:rPrChange>
          </w:rPr>
          <w:tab/>
        </w:r>
      </w:ins>
      <w:ins w:id="1545" w:author="Mohsen Jafarinejad" w:date="2019-05-12T11:01:00Z">
        <w:r w:rsidR="00974A00">
          <w:rPr>
            <w:rFonts w:ascii="Times New Roman" w:hAnsi="Times New Roman" w:cs="B Nazanin" w:hint="cs"/>
            <w:b w:val="0"/>
            <w:bCs w:val="0"/>
            <w:noProof/>
            <w:rtl/>
          </w:rPr>
          <w:t>97</w:t>
        </w:r>
      </w:ins>
    </w:p>
    <w:p w14:paraId="602A17E2" w14:textId="015899CA" w:rsidR="009667A9" w:rsidRPr="009667A9" w:rsidRDefault="009667A9">
      <w:pPr>
        <w:pStyle w:val="TOC2"/>
        <w:tabs>
          <w:tab w:val="right" w:leader="dot" w:pos="8827"/>
        </w:tabs>
        <w:bidi/>
        <w:rPr>
          <w:ins w:id="1546" w:author="Mohsen Jafarinejad" w:date="2019-05-12T10:47:00Z"/>
          <w:rFonts w:ascii="Times New Roman" w:eastAsiaTheme="minorEastAsia" w:hAnsi="Times New Roman" w:cs="B Nazanin"/>
          <w:b w:val="0"/>
          <w:bCs w:val="0"/>
          <w:noProof/>
          <w:szCs w:val="22"/>
          <w:rPrChange w:id="1547" w:author="Mohsen Jafarinejad" w:date="2019-05-12T10:51:00Z">
            <w:rPr>
              <w:ins w:id="1548" w:author="Mohsen Jafarinejad" w:date="2019-05-12T10:47:00Z"/>
              <w:rFonts w:eastAsiaTheme="minorEastAsia" w:cstheme="minorBidi"/>
              <w:b w:val="0"/>
              <w:bCs w:val="0"/>
              <w:noProof/>
              <w:szCs w:val="22"/>
            </w:rPr>
          </w:rPrChange>
        </w:rPr>
        <w:pPrChange w:id="1549" w:author="Mohsen Jafarinejad" w:date="2019-05-12T11:01:00Z">
          <w:pPr>
            <w:pStyle w:val="TOC2"/>
            <w:tabs>
              <w:tab w:val="right" w:leader="dot" w:pos="8827"/>
            </w:tabs>
          </w:pPr>
        </w:pPrChange>
      </w:pPr>
      <w:ins w:id="1550" w:author="Mohsen Jafarinejad" w:date="2019-05-12T10:47:00Z">
        <w:r w:rsidRPr="009667A9">
          <w:rPr>
            <w:rFonts w:ascii="Times New Roman" w:hAnsi="Times New Roman" w:cs="B Nazanin"/>
            <w:b w:val="0"/>
            <w:bCs w:val="0"/>
            <w:noProof/>
            <w:rtl/>
            <w:rPrChange w:id="1551" w:author="Mohsen Jafarinejad" w:date="2019-05-12T10:51:00Z">
              <w:rPr>
                <w:rFonts w:cs="Times New Roman"/>
                <w:noProof/>
                <w:rtl/>
              </w:rPr>
            </w:rPrChange>
          </w:rPr>
          <w:t xml:space="preserve">4-13 </w:t>
        </w:r>
        <w:r w:rsidRPr="009667A9">
          <w:rPr>
            <w:rFonts w:ascii="Times New Roman" w:hAnsi="Times New Roman" w:cs="B Nazanin" w:hint="cs"/>
            <w:b w:val="0"/>
            <w:bCs w:val="0"/>
            <w:noProof/>
            <w:rtl/>
            <w:rPrChange w:id="1552" w:author="Mohsen Jafarinejad" w:date="2019-05-12T10:51:00Z">
              <w:rPr>
                <w:rFonts w:cs="Times New Roman" w:hint="cs"/>
                <w:noProof/>
                <w:rtl/>
              </w:rPr>
            </w:rPrChange>
          </w:rPr>
          <w:t>اثر</w:t>
        </w:r>
        <w:r w:rsidRPr="009667A9">
          <w:rPr>
            <w:rFonts w:ascii="Times New Roman" w:hAnsi="Times New Roman" w:cs="B Nazanin"/>
            <w:b w:val="0"/>
            <w:bCs w:val="0"/>
            <w:noProof/>
            <w:rtl/>
            <w:rPrChange w:id="1553"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554" w:author="Mohsen Jafarinejad" w:date="2019-05-12T10:51:00Z">
              <w:rPr>
                <w:rFonts w:cs="Times New Roman" w:hint="cs"/>
                <w:noProof/>
                <w:rtl/>
              </w:rPr>
            </w:rPrChange>
          </w:rPr>
          <w:t>تغییرغلظت</w:t>
        </w:r>
        <w:r w:rsidRPr="009667A9">
          <w:rPr>
            <w:rFonts w:ascii="Times New Roman" w:hAnsi="Times New Roman" w:cs="B Nazanin"/>
            <w:b w:val="0"/>
            <w:bCs w:val="0"/>
            <w:noProof/>
            <w:rtl/>
            <w:rPrChange w:id="1555"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556" w:author="Mohsen Jafarinejad" w:date="2019-05-12T10:51:00Z">
              <w:rPr>
                <w:rFonts w:cs="Times New Roman" w:hint="cs"/>
                <w:noProof/>
                <w:rtl/>
              </w:rPr>
            </w:rPrChange>
          </w:rPr>
          <w:t>سابستر</w:t>
        </w:r>
        <w:r w:rsidRPr="009667A9">
          <w:rPr>
            <w:rFonts w:ascii="Times New Roman" w:hAnsi="Times New Roman" w:cs="B Nazanin"/>
            <w:b w:val="0"/>
            <w:bCs w:val="0"/>
            <w:noProof/>
            <w:rtl/>
            <w:rPrChange w:id="1557"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558" w:author="Mohsen Jafarinejad" w:date="2019-05-12T10:51:00Z">
              <w:rPr>
                <w:rFonts w:cs="Times New Roman" w:hint="cs"/>
                <w:noProof/>
                <w:rtl/>
              </w:rPr>
            </w:rPrChange>
          </w:rPr>
          <w:t>بر</w:t>
        </w:r>
        <w:r w:rsidRPr="009667A9">
          <w:rPr>
            <w:rFonts w:ascii="Times New Roman" w:hAnsi="Times New Roman" w:cs="B Nazanin"/>
            <w:b w:val="0"/>
            <w:bCs w:val="0"/>
            <w:noProof/>
            <w:rtl/>
            <w:lang w:bidi="fa-IR"/>
            <w:rPrChange w:id="1559" w:author="Mohsen Jafarinejad" w:date="2019-05-12T10:51:00Z">
              <w:rPr>
                <w:rFonts w:cs="Times New Roman"/>
                <w:noProof/>
                <w:rtl/>
                <w:lang w:bidi="fa-IR"/>
              </w:rPr>
            </w:rPrChange>
          </w:rPr>
          <w:t xml:space="preserve"> </w:t>
        </w:r>
        <w:r w:rsidRPr="009667A9">
          <w:rPr>
            <w:rFonts w:ascii="Times New Roman" w:hAnsi="Times New Roman" w:cs="B Nazanin" w:hint="cs"/>
            <w:b w:val="0"/>
            <w:bCs w:val="0"/>
            <w:noProof/>
            <w:rtl/>
            <w:rPrChange w:id="1560" w:author="Mohsen Jafarinejad" w:date="2019-05-12T10:51:00Z">
              <w:rPr>
                <w:rFonts w:ascii="Tahoma" w:hAnsi="Tahoma" w:cs="Tahoma" w:hint="cs"/>
                <w:noProof/>
                <w:rtl/>
              </w:rPr>
            </w:rPrChange>
          </w:rPr>
          <w:t>منحنی</w:t>
        </w:r>
        <w:r w:rsidRPr="009667A9">
          <w:rPr>
            <w:rFonts w:ascii="Times New Roman" w:hAnsi="Times New Roman" w:cs="B Nazanin"/>
            <w:b w:val="0"/>
            <w:bCs w:val="0"/>
            <w:noProof/>
            <w:rtl/>
            <w:rPrChange w:id="1561" w:author="Mohsen Jafarinejad" w:date="2019-05-12T10:51:00Z">
              <w:rPr>
                <w:rFonts w:ascii="Tahoma" w:hAnsi="Tahoma" w:cs="Tahoma"/>
                <w:noProof/>
                <w:rtl/>
              </w:rPr>
            </w:rPrChange>
          </w:rPr>
          <w:t xml:space="preserve"> </w:t>
        </w:r>
        <w:r w:rsidRPr="009667A9">
          <w:rPr>
            <w:rFonts w:ascii="Times New Roman" w:hAnsi="Times New Roman" w:cs="B Nazanin" w:hint="cs"/>
            <w:b w:val="0"/>
            <w:bCs w:val="0"/>
            <w:noProof/>
            <w:rtl/>
            <w:rPrChange w:id="1562" w:author="Mohsen Jafarinejad" w:date="2019-05-12T10:51:00Z">
              <w:rPr>
                <w:rFonts w:ascii="Tahoma" w:hAnsi="Tahoma" w:cs="Tahoma" w:hint="cs"/>
                <w:noProof/>
                <w:rtl/>
              </w:rPr>
            </w:rPrChange>
          </w:rPr>
          <w:t>پلاریزاسیون</w:t>
        </w:r>
        <w:r w:rsidRPr="009667A9">
          <w:rPr>
            <w:rFonts w:ascii="Times New Roman" w:hAnsi="Times New Roman" w:cs="B Nazanin"/>
            <w:b w:val="0"/>
            <w:bCs w:val="0"/>
            <w:noProof/>
            <w:rtl/>
            <w:rPrChange w:id="1563" w:author="Mohsen Jafarinejad" w:date="2019-05-12T10:51:00Z">
              <w:rPr>
                <w:rFonts w:ascii="Tahoma" w:hAnsi="Tahoma" w:cs="Tahoma"/>
                <w:noProof/>
                <w:rtl/>
              </w:rPr>
            </w:rPrChange>
          </w:rPr>
          <w:t xml:space="preserve"> </w:t>
        </w:r>
        <w:r w:rsidRPr="009667A9">
          <w:rPr>
            <w:rFonts w:ascii="Times New Roman" w:hAnsi="Times New Roman" w:cs="B Nazanin" w:hint="cs"/>
            <w:b w:val="0"/>
            <w:bCs w:val="0"/>
            <w:noProof/>
            <w:rtl/>
            <w:rPrChange w:id="1564" w:author="Mohsen Jafarinejad" w:date="2019-05-12T10:51:00Z">
              <w:rPr>
                <w:rFonts w:ascii="Tahoma" w:hAnsi="Tahoma" w:cs="Tahoma" w:hint="cs"/>
                <w:noProof/>
                <w:rtl/>
              </w:rPr>
            </w:rPrChange>
          </w:rPr>
          <w:t>و</w:t>
        </w:r>
        <w:r w:rsidRPr="009667A9">
          <w:rPr>
            <w:rFonts w:ascii="Times New Roman" w:hAnsi="Times New Roman" w:cs="B Nazanin"/>
            <w:b w:val="0"/>
            <w:bCs w:val="0"/>
            <w:noProof/>
            <w:rtl/>
            <w:rPrChange w:id="1565" w:author="Mohsen Jafarinejad" w:date="2019-05-12T10:51:00Z">
              <w:rPr>
                <w:rFonts w:ascii="Tahoma" w:hAnsi="Tahoma" w:cs="Tahoma"/>
                <w:noProof/>
                <w:rtl/>
              </w:rPr>
            </w:rPrChange>
          </w:rPr>
          <w:t xml:space="preserve"> </w:t>
        </w:r>
        <w:r w:rsidRPr="009667A9">
          <w:rPr>
            <w:rFonts w:ascii="Times New Roman" w:hAnsi="Times New Roman" w:cs="B Nazanin" w:hint="cs"/>
            <w:b w:val="0"/>
            <w:bCs w:val="0"/>
            <w:noProof/>
            <w:rtl/>
            <w:rPrChange w:id="1566" w:author="Mohsen Jafarinejad" w:date="2019-05-12T10:51:00Z">
              <w:rPr>
                <w:rFonts w:ascii="Tahoma" w:hAnsi="Tahoma" w:cs="Tahoma" w:hint="cs"/>
                <w:noProof/>
                <w:rtl/>
              </w:rPr>
            </w:rPrChange>
          </w:rPr>
          <w:t>توان</w:t>
        </w:r>
        <w:r w:rsidRPr="009667A9">
          <w:rPr>
            <w:rFonts w:ascii="Times New Roman" w:hAnsi="Times New Roman" w:cs="B Nazanin"/>
            <w:b w:val="0"/>
            <w:bCs w:val="0"/>
            <w:noProof/>
            <w:rtl/>
            <w:rPrChange w:id="1567" w:author="Mohsen Jafarinejad" w:date="2019-05-12T10:51:00Z">
              <w:rPr>
                <w:rFonts w:ascii="Tahoma" w:hAnsi="Tahoma" w:cs="Tahoma"/>
                <w:noProof/>
                <w:rtl/>
              </w:rPr>
            </w:rPrChange>
          </w:rPr>
          <w:t xml:space="preserve"> </w:t>
        </w:r>
        <w:r w:rsidRPr="009667A9">
          <w:rPr>
            <w:rFonts w:ascii="Times New Roman" w:hAnsi="Times New Roman" w:cs="B Nazanin" w:hint="cs"/>
            <w:b w:val="0"/>
            <w:bCs w:val="0"/>
            <w:noProof/>
            <w:rtl/>
            <w:rPrChange w:id="1568" w:author="Mohsen Jafarinejad" w:date="2019-05-12T10:51:00Z">
              <w:rPr>
                <w:rFonts w:ascii="Tahoma" w:hAnsi="Tahoma" w:cs="Tahoma" w:hint="cs"/>
                <w:noProof/>
                <w:rtl/>
              </w:rPr>
            </w:rPrChange>
          </w:rPr>
          <w:t>تولیدی</w:t>
        </w:r>
        <w:r w:rsidRPr="009667A9">
          <w:rPr>
            <w:rFonts w:ascii="Times New Roman" w:hAnsi="Times New Roman" w:cs="B Nazanin"/>
            <w:b w:val="0"/>
            <w:bCs w:val="0"/>
            <w:noProof/>
            <w:rtl/>
            <w:rPrChange w:id="1569" w:author="Mohsen Jafarinejad" w:date="2019-05-12T10:51:00Z">
              <w:rPr>
                <w:rFonts w:ascii="Tahoma" w:hAnsi="Tahoma" w:cs="Tahoma"/>
                <w:noProof/>
                <w:rtl/>
              </w:rPr>
            </w:rPrChange>
          </w:rPr>
          <w:t xml:space="preserve"> </w:t>
        </w:r>
        <w:r w:rsidRPr="009667A9">
          <w:rPr>
            <w:rFonts w:ascii="Times New Roman" w:hAnsi="Times New Roman" w:cs="B Nazanin" w:hint="cs"/>
            <w:b w:val="0"/>
            <w:bCs w:val="0"/>
            <w:noProof/>
            <w:rtl/>
            <w:rPrChange w:id="1570" w:author="Mohsen Jafarinejad" w:date="2019-05-12T10:51:00Z">
              <w:rPr>
                <w:rFonts w:ascii="Tahoma" w:hAnsi="Tahoma" w:cs="Tahoma" w:hint="cs"/>
                <w:noProof/>
                <w:rtl/>
              </w:rPr>
            </w:rPrChange>
          </w:rPr>
          <w:t>پیل</w:t>
        </w:r>
        <w:r w:rsidRPr="009667A9">
          <w:rPr>
            <w:rFonts w:ascii="Times New Roman" w:hAnsi="Times New Roman" w:cs="B Nazanin"/>
            <w:b w:val="0"/>
            <w:bCs w:val="0"/>
            <w:noProof/>
            <w:rPrChange w:id="1571" w:author="Mohsen Jafarinejad" w:date="2019-05-12T10:51:00Z">
              <w:rPr>
                <w:noProof/>
              </w:rPr>
            </w:rPrChange>
          </w:rPr>
          <w:tab/>
        </w:r>
      </w:ins>
      <w:ins w:id="1572" w:author="Mohsen Jafarinejad" w:date="2019-05-12T11:01:00Z">
        <w:r w:rsidR="00974A00">
          <w:rPr>
            <w:rFonts w:ascii="Times New Roman" w:hAnsi="Times New Roman" w:cs="B Nazanin" w:hint="cs"/>
            <w:b w:val="0"/>
            <w:bCs w:val="0"/>
            <w:noProof/>
            <w:rtl/>
          </w:rPr>
          <w:t>99</w:t>
        </w:r>
      </w:ins>
    </w:p>
    <w:p w14:paraId="49E3138A" w14:textId="0BD1F458" w:rsidR="009667A9" w:rsidRPr="009667A9" w:rsidRDefault="009667A9">
      <w:pPr>
        <w:pStyle w:val="TOC2"/>
        <w:tabs>
          <w:tab w:val="right" w:leader="dot" w:pos="8827"/>
        </w:tabs>
        <w:bidi/>
        <w:rPr>
          <w:ins w:id="1573" w:author="Mohsen Jafarinejad" w:date="2019-05-12T10:47:00Z"/>
          <w:rFonts w:ascii="Times New Roman" w:eastAsiaTheme="minorEastAsia" w:hAnsi="Times New Roman" w:cs="B Nazanin"/>
          <w:b w:val="0"/>
          <w:bCs w:val="0"/>
          <w:noProof/>
          <w:szCs w:val="22"/>
          <w:rPrChange w:id="1574" w:author="Mohsen Jafarinejad" w:date="2019-05-12T10:51:00Z">
            <w:rPr>
              <w:ins w:id="1575" w:author="Mohsen Jafarinejad" w:date="2019-05-12T10:47:00Z"/>
              <w:rFonts w:eastAsiaTheme="minorEastAsia" w:cstheme="minorBidi"/>
              <w:b w:val="0"/>
              <w:bCs w:val="0"/>
              <w:noProof/>
              <w:szCs w:val="22"/>
            </w:rPr>
          </w:rPrChange>
        </w:rPr>
        <w:pPrChange w:id="1576" w:author="Mohsen Jafarinejad" w:date="2019-05-12T11:01:00Z">
          <w:pPr>
            <w:pStyle w:val="TOC2"/>
            <w:tabs>
              <w:tab w:val="right" w:leader="dot" w:pos="8827"/>
            </w:tabs>
          </w:pPr>
        </w:pPrChange>
      </w:pPr>
      <w:ins w:id="1577" w:author="Mohsen Jafarinejad" w:date="2019-05-12T10:47:00Z">
        <w:r w:rsidRPr="009667A9">
          <w:rPr>
            <w:rFonts w:ascii="Times New Roman" w:hAnsi="Times New Roman" w:cs="B Nazanin"/>
            <w:b w:val="0"/>
            <w:bCs w:val="0"/>
            <w:noProof/>
            <w:rtl/>
            <w:rPrChange w:id="1578" w:author="Mohsen Jafarinejad" w:date="2019-05-12T10:51:00Z">
              <w:rPr>
                <w:rFonts w:cs="Times New Roman"/>
                <w:noProof/>
                <w:rtl/>
              </w:rPr>
            </w:rPrChange>
          </w:rPr>
          <w:t xml:space="preserve">4-14 </w:t>
        </w:r>
        <w:r w:rsidRPr="009667A9">
          <w:rPr>
            <w:rFonts w:ascii="Times New Roman" w:hAnsi="Times New Roman" w:cs="B Nazanin" w:hint="cs"/>
            <w:b w:val="0"/>
            <w:bCs w:val="0"/>
            <w:noProof/>
            <w:rtl/>
            <w:rPrChange w:id="1579" w:author="Mohsen Jafarinejad" w:date="2019-05-12T10:51:00Z">
              <w:rPr>
                <w:rFonts w:cs="Times New Roman" w:hint="cs"/>
                <w:noProof/>
                <w:rtl/>
              </w:rPr>
            </w:rPrChange>
          </w:rPr>
          <w:t>نتیجه</w:t>
        </w:r>
        <w:r w:rsidRPr="009667A9">
          <w:rPr>
            <w:rFonts w:ascii="Times New Roman" w:hAnsi="Times New Roman" w:cs="B Nazanin"/>
            <w:b w:val="0"/>
            <w:bCs w:val="0"/>
            <w:noProof/>
            <w:rtl/>
            <w:rPrChange w:id="1580"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581" w:author="Mohsen Jafarinejad" w:date="2019-05-12T10:51:00Z">
              <w:rPr>
                <w:rFonts w:cs="Times New Roman" w:hint="cs"/>
                <w:noProof/>
                <w:rtl/>
              </w:rPr>
            </w:rPrChange>
          </w:rPr>
          <w:t>گیری</w:t>
        </w:r>
        <w:r w:rsidRPr="009667A9">
          <w:rPr>
            <w:rFonts w:ascii="Times New Roman" w:hAnsi="Times New Roman" w:cs="B Nazanin"/>
            <w:b w:val="0"/>
            <w:bCs w:val="0"/>
            <w:noProof/>
            <w:rPrChange w:id="1582" w:author="Mohsen Jafarinejad" w:date="2019-05-12T10:51:00Z">
              <w:rPr>
                <w:noProof/>
              </w:rPr>
            </w:rPrChange>
          </w:rPr>
          <w:tab/>
        </w:r>
      </w:ins>
      <w:ins w:id="1583" w:author="Mohsen Jafarinejad" w:date="2019-05-12T11:01:00Z">
        <w:r w:rsidR="00974A00">
          <w:rPr>
            <w:rFonts w:ascii="Times New Roman" w:hAnsi="Times New Roman" w:cs="B Nazanin" w:hint="cs"/>
            <w:b w:val="0"/>
            <w:bCs w:val="0"/>
            <w:noProof/>
            <w:rtl/>
          </w:rPr>
          <w:t>101</w:t>
        </w:r>
      </w:ins>
    </w:p>
    <w:p w14:paraId="27717831" w14:textId="0B08E933" w:rsidR="009667A9" w:rsidRPr="009667A9" w:rsidRDefault="009667A9">
      <w:pPr>
        <w:pStyle w:val="TOC2"/>
        <w:tabs>
          <w:tab w:val="right" w:leader="dot" w:pos="8827"/>
        </w:tabs>
        <w:bidi/>
        <w:rPr>
          <w:ins w:id="1584" w:author="Mohsen Jafarinejad" w:date="2019-05-12T10:47:00Z"/>
          <w:rFonts w:ascii="Times New Roman" w:eastAsiaTheme="minorEastAsia" w:hAnsi="Times New Roman" w:cs="B Nazanin"/>
          <w:b w:val="0"/>
          <w:bCs w:val="0"/>
          <w:noProof/>
          <w:szCs w:val="22"/>
          <w:rPrChange w:id="1585" w:author="Mohsen Jafarinejad" w:date="2019-05-12T10:51:00Z">
            <w:rPr>
              <w:ins w:id="1586" w:author="Mohsen Jafarinejad" w:date="2019-05-12T10:47:00Z"/>
              <w:rFonts w:eastAsiaTheme="minorEastAsia" w:cstheme="minorBidi"/>
              <w:b w:val="0"/>
              <w:bCs w:val="0"/>
              <w:noProof/>
              <w:szCs w:val="22"/>
            </w:rPr>
          </w:rPrChange>
        </w:rPr>
        <w:pPrChange w:id="1587" w:author="Mohsen Jafarinejad" w:date="2019-05-12T11:01:00Z">
          <w:pPr>
            <w:pStyle w:val="TOC2"/>
            <w:tabs>
              <w:tab w:val="right" w:leader="dot" w:pos="8827"/>
            </w:tabs>
          </w:pPr>
        </w:pPrChange>
      </w:pPr>
      <w:ins w:id="1588" w:author="Mohsen Jafarinejad" w:date="2019-05-12T10:47:00Z">
        <w:r w:rsidRPr="009667A9">
          <w:rPr>
            <w:rFonts w:ascii="Times New Roman" w:hAnsi="Times New Roman" w:cs="B Nazanin"/>
            <w:b w:val="0"/>
            <w:bCs w:val="0"/>
            <w:noProof/>
            <w:rtl/>
            <w:rPrChange w:id="1589" w:author="Mohsen Jafarinejad" w:date="2019-05-12T10:51:00Z">
              <w:rPr>
                <w:rFonts w:cs="Times New Roman"/>
                <w:noProof/>
                <w:rtl/>
              </w:rPr>
            </w:rPrChange>
          </w:rPr>
          <w:t xml:space="preserve">4-15 </w:t>
        </w:r>
        <w:r w:rsidRPr="009667A9">
          <w:rPr>
            <w:rFonts w:ascii="Times New Roman" w:hAnsi="Times New Roman" w:cs="B Nazanin" w:hint="cs"/>
            <w:b w:val="0"/>
            <w:bCs w:val="0"/>
            <w:noProof/>
            <w:rtl/>
            <w:rPrChange w:id="1590" w:author="Mohsen Jafarinejad" w:date="2019-05-12T10:51:00Z">
              <w:rPr>
                <w:rFonts w:cs="Times New Roman" w:hint="cs"/>
                <w:noProof/>
                <w:rtl/>
              </w:rPr>
            </w:rPrChange>
          </w:rPr>
          <w:t>پیشنهاد</w:t>
        </w:r>
        <w:r w:rsidRPr="009667A9">
          <w:rPr>
            <w:rFonts w:ascii="Times New Roman" w:hAnsi="Times New Roman" w:cs="B Nazanin"/>
            <w:b w:val="0"/>
            <w:bCs w:val="0"/>
            <w:noProof/>
            <w:rtl/>
            <w:rPrChange w:id="1591"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592" w:author="Mohsen Jafarinejad" w:date="2019-05-12T10:51:00Z">
              <w:rPr>
                <w:rFonts w:cs="Times New Roman" w:hint="cs"/>
                <w:noProof/>
                <w:rtl/>
              </w:rPr>
            </w:rPrChange>
          </w:rPr>
          <w:t>برای</w:t>
        </w:r>
        <w:r w:rsidRPr="009667A9">
          <w:rPr>
            <w:rFonts w:ascii="Times New Roman" w:hAnsi="Times New Roman" w:cs="B Nazanin"/>
            <w:b w:val="0"/>
            <w:bCs w:val="0"/>
            <w:noProof/>
            <w:rtl/>
            <w:rPrChange w:id="1593"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594" w:author="Mohsen Jafarinejad" w:date="2019-05-12T10:51:00Z">
              <w:rPr>
                <w:rFonts w:cs="Times New Roman" w:hint="cs"/>
                <w:noProof/>
                <w:rtl/>
              </w:rPr>
            </w:rPrChange>
          </w:rPr>
          <w:t>تحقیقات</w:t>
        </w:r>
        <w:r w:rsidRPr="009667A9">
          <w:rPr>
            <w:rFonts w:ascii="Times New Roman" w:hAnsi="Times New Roman" w:cs="B Nazanin"/>
            <w:b w:val="0"/>
            <w:bCs w:val="0"/>
            <w:noProof/>
            <w:rtl/>
            <w:rPrChange w:id="1595" w:author="Mohsen Jafarinejad" w:date="2019-05-12T10:51:00Z">
              <w:rPr>
                <w:rFonts w:cs="Times New Roman"/>
                <w:noProof/>
                <w:rtl/>
              </w:rPr>
            </w:rPrChange>
          </w:rPr>
          <w:t xml:space="preserve"> </w:t>
        </w:r>
        <w:r w:rsidRPr="009667A9">
          <w:rPr>
            <w:rFonts w:ascii="Times New Roman" w:hAnsi="Times New Roman" w:cs="B Nazanin" w:hint="cs"/>
            <w:b w:val="0"/>
            <w:bCs w:val="0"/>
            <w:noProof/>
            <w:rtl/>
            <w:rPrChange w:id="1596" w:author="Mohsen Jafarinejad" w:date="2019-05-12T10:51:00Z">
              <w:rPr>
                <w:rFonts w:cs="Times New Roman" w:hint="cs"/>
                <w:noProof/>
                <w:rtl/>
              </w:rPr>
            </w:rPrChange>
          </w:rPr>
          <w:t>بیشتر</w:t>
        </w:r>
        <w:r w:rsidRPr="009667A9">
          <w:rPr>
            <w:rFonts w:ascii="Times New Roman" w:hAnsi="Times New Roman" w:cs="B Nazanin"/>
            <w:b w:val="0"/>
            <w:bCs w:val="0"/>
            <w:noProof/>
            <w:rPrChange w:id="1597" w:author="Mohsen Jafarinejad" w:date="2019-05-12T10:51:00Z">
              <w:rPr>
                <w:noProof/>
              </w:rPr>
            </w:rPrChange>
          </w:rPr>
          <w:tab/>
        </w:r>
      </w:ins>
      <w:ins w:id="1598" w:author="Mohsen Jafarinejad" w:date="2019-05-12T11:01:00Z">
        <w:r w:rsidR="00974A00">
          <w:rPr>
            <w:rFonts w:ascii="Times New Roman" w:hAnsi="Times New Roman" w:cs="B Nazanin" w:hint="cs"/>
            <w:b w:val="0"/>
            <w:bCs w:val="0"/>
            <w:noProof/>
            <w:rtl/>
          </w:rPr>
          <w:t>103</w:t>
        </w:r>
      </w:ins>
    </w:p>
    <w:p w14:paraId="43391DB9" w14:textId="3A130617" w:rsidR="00EA69A2" w:rsidRPr="009667A9" w:rsidDel="00730BF4" w:rsidRDefault="00EA69A2" w:rsidP="004E29A1">
      <w:pPr>
        <w:pStyle w:val="TOC1"/>
        <w:rPr>
          <w:del w:id="1599" w:author="Mohsen Jafarinejad" w:date="2019-05-12T09:33:00Z"/>
          <w:rFonts w:ascii="Times New Roman" w:eastAsiaTheme="minorEastAsia" w:hAnsi="Times New Roman"/>
          <w:b w:val="0"/>
          <w:bCs w:val="0"/>
          <w:rPrChange w:id="1600" w:author="Mohsen Jafarinejad" w:date="2019-05-12T10:51:00Z">
            <w:rPr>
              <w:del w:id="1601" w:author="Mohsen Jafarinejad" w:date="2019-05-12T09:33:00Z"/>
              <w:rFonts w:eastAsiaTheme="minorEastAsia"/>
            </w:rPr>
          </w:rPrChange>
        </w:rPr>
      </w:pPr>
      <w:del w:id="1602" w:author="Mohsen Jafarinejad" w:date="2019-05-12T09:33:00Z">
        <w:r w:rsidRPr="009667A9" w:rsidDel="00730BF4">
          <w:rPr>
            <w:rFonts w:ascii="Times New Roman" w:hAnsi="Times New Roman"/>
            <w:rtl/>
            <w:rPrChange w:id="1603" w:author="Mohsen Jafarinejad" w:date="2019-05-12T10:51:00Z">
              <w:rPr>
                <w:sz w:val="24"/>
                <w:szCs w:val="24"/>
                <w:rtl/>
              </w:rPr>
            </w:rPrChange>
          </w:rPr>
          <w:delText>فصل 1</w:delText>
        </w:r>
        <w:r w:rsidR="004D1950" w:rsidRPr="009667A9" w:rsidDel="00730BF4">
          <w:rPr>
            <w:rFonts w:ascii="Times New Roman" w:hAnsi="Times New Roman"/>
            <w:rtl/>
            <w:rPrChange w:id="1604" w:author="Mohsen Jafarinejad" w:date="2019-05-12T10:51:00Z">
              <w:rPr>
                <w:sz w:val="24"/>
                <w:szCs w:val="24"/>
                <w:rtl/>
              </w:rPr>
            </w:rPrChange>
          </w:rPr>
          <w:delText xml:space="preserve"> </w:delText>
        </w:r>
        <w:r w:rsidRPr="009667A9" w:rsidDel="00730BF4">
          <w:rPr>
            <w:rFonts w:ascii="Times New Roman" w:hAnsi="Times New Roman"/>
            <w:rtl/>
            <w:rPrChange w:id="1605" w:author="Mohsen Jafarinejad" w:date="2019-05-12T10:51:00Z">
              <w:rPr>
                <w:sz w:val="24"/>
                <w:szCs w:val="24"/>
                <w:rtl/>
              </w:rPr>
            </w:rPrChange>
          </w:rPr>
          <w:delText>آشنا</w:delText>
        </w:r>
        <w:r w:rsidRPr="009667A9" w:rsidDel="00730BF4">
          <w:rPr>
            <w:rFonts w:ascii="Times New Roman" w:hAnsi="Times New Roman" w:hint="cs"/>
            <w:rtl/>
            <w:rPrChange w:id="1606" w:author="Mohsen Jafarinejad" w:date="2019-05-12T10:51:00Z">
              <w:rPr>
                <w:rFonts w:hint="cs"/>
                <w:sz w:val="24"/>
                <w:szCs w:val="24"/>
                <w:rtl/>
              </w:rPr>
            </w:rPrChange>
          </w:rPr>
          <w:delText>یی</w:delText>
        </w:r>
        <w:r w:rsidRPr="009667A9" w:rsidDel="00730BF4">
          <w:rPr>
            <w:rFonts w:ascii="Times New Roman" w:hAnsi="Times New Roman"/>
            <w:rtl/>
            <w:rPrChange w:id="1607" w:author="Mohsen Jafarinejad" w:date="2019-05-12T10:51:00Z">
              <w:rPr>
                <w:sz w:val="24"/>
                <w:szCs w:val="24"/>
                <w:rtl/>
              </w:rPr>
            </w:rPrChange>
          </w:rPr>
          <w:delText xml:space="preserve"> باپ</w:delText>
        </w:r>
        <w:r w:rsidRPr="009667A9" w:rsidDel="00730BF4">
          <w:rPr>
            <w:rFonts w:ascii="Times New Roman" w:hAnsi="Times New Roman" w:hint="cs"/>
            <w:rtl/>
            <w:rPrChange w:id="1608" w:author="Mohsen Jafarinejad" w:date="2019-05-12T10:51:00Z">
              <w:rPr>
                <w:rFonts w:hint="cs"/>
                <w:sz w:val="24"/>
                <w:szCs w:val="24"/>
                <w:rtl/>
              </w:rPr>
            </w:rPrChange>
          </w:rPr>
          <w:delText>یل</w:delText>
        </w:r>
        <w:r w:rsidRPr="009667A9" w:rsidDel="00730BF4">
          <w:rPr>
            <w:rFonts w:ascii="Times New Roman" w:hAnsi="Times New Roman"/>
            <w:rPrChange w:id="1609" w:author="Mohsen Jafarinejad" w:date="2019-05-12T10:51:00Z">
              <w:rPr>
                <w:sz w:val="24"/>
                <w:szCs w:val="24"/>
              </w:rPr>
            </w:rPrChange>
          </w:rPr>
          <w:delText>‌</w:delText>
        </w:r>
        <w:r w:rsidRPr="009667A9" w:rsidDel="00730BF4">
          <w:rPr>
            <w:rFonts w:ascii="Times New Roman" w:hAnsi="Times New Roman"/>
            <w:rtl/>
            <w:rPrChange w:id="1610" w:author="Mohsen Jafarinejad" w:date="2019-05-12T10:51:00Z">
              <w:rPr>
                <w:sz w:val="24"/>
                <w:szCs w:val="24"/>
                <w:rtl/>
              </w:rPr>
            </w:rPrChange>
          </w:rPr>
          <w:delText>ها</w:delText>
        </w:r>
        <w:r w:rsidRPr="009667A9" w:rsidDel="00730BF4">
          <w:rPr>
            <w:rFonts w:ascii="Times New Roman" w:hAnsi="Times New Roman" w:hint="cs"/>
            <w:rtl/>
            <w:rPrChange w:id="1611" w:author="Mohsen Jafarinejad" w:date="2019-05-12T10:51:00Z">
              <w:rPr>
                <w:rFonts w:hint="cs"/>
                <w:sz w:val="24"/>
                <w:szCs w:val="24"/>
                <w:rtl/>
              </w:rPr>
            </w:rPrChange>
          </w:rPr>
          <w:delText>ی</w:delText>
        </w:r>
        <w:r w:rsidRPr="009667A9" w:rsidDel="00730BF4">
          <w:rPr>
            <w:rFonts w:ascii="Times New Roman" w:hAnsi="Times New Roman"/>
            <w:rtl/>
            <w:rPrChange w:id="1612" w:author="Mohsen Jafarinejad" w:date="2019-05-12T10:51:00Z">
              <w:rPr>
                <w:sz w:val="24"/>
                <w:szCs w:val="24"/>
                <w:rtl/>
              </w:rPr>
            </w:rPrChange>
          </w:rPr>
          <w:delText xml:space="preserve"> سوخت</w:delText>
        </w:r>
        <w:r w:rsidRPr="009667A9" w:rsidDel="00730BF4">
          <w:rPr>
            <w:rFonts w:ascii="Times New Roman" w:hAnsi="Times New Roman" w:hint="cs"/>
            <w:rtl/>
            <w:rPrChange w:id="1613" w:author="Mohsen Jafarinejad" w:date="2019-05-12T10:51:00Z">
              <w:rPr>
                <w:rFonts w:hint="cs"/>
                <w:sz w:val="24"/>
                <w:szCs w:val="24"/>
                <w:rtl/>
              </w:rPr>
            </w:rPrChange>
          </w:rPr>
          <w:delText>ی</w:delText>
        </w:r>
        <w:r w:rsidRPr="009667A9" w:rsidDel="00730BF4">
          <w:rPr>
            <w:rFonts w:ascii="Times New Roman" w:hAnsi="Times New Roman"/>
            <w:rPrChange w:id="1614" w:author="Mohsen Jafarinejad" w:date="2019-05-12T10:51:00Z">
              <w:rPr>
                <w:sz w:val="24"/>
                <w:szCs w:val="24"/>
              </w:rPr>
            </w:rPrChange>
          </w:rPr>
          <w:tab/>
        </w:r>
      </w:del>
      <w:ins w:id="1615" w:author="Mohsen" w:date="2019-03-18T01:27:00Z">
        <w:del w:id="1616" w:author="Mohsen Jafarinejad" w:date="2019-04-06T08:40:00Z">
          <w:r w:rsidR="00C607BA" w:rsidRPr="009667A9" w:rsidDel="005222D8">
            <w:rPr>
              <w:rFonts w:ascii="Times New Roman" w:hAnsi="Times New Roman"/>
              <w:b w:val="0"/>
              <w:bCs w:val="0"/>
              <w:i w:val="0"/>
              <w:rtl/>
              <w:lang w:bidi="ar-SA"/>
              <w:rPrChange w:id="1617" w:author="Mohsen Jafarinejad" w:date="2019-05-12T10:51:00Z">
                <w:rPr>
                  <w:b w:val="0"/>
                  <w:bCs w:val="0"/>
                  <w:i w:val="0"/>
                  <w:sz w:val="24"/>
                  <w:szCs w:val="24"/>
                  <w:rtl/>
                </w:rPr>
              </w:rPrChange>
            </w:rPr>
            <w:delText>9</w:delText>
          </w:r>
        </w:del>
      </w:ins>
      <w:del w:id="1618" w:author="Mohsen Jafarinejad" w:date="2019-04-06T08:40:00Z">
        <w:r w:rsidRPr="009667A9" w:rsidDel="005222D8">
          <w:rPr>
            <w:rFonts w:ascii="Times New Roman" w:hAnsi="Times New Roman"/>
            <w:rPrChange w:id="1619" w:author="Mohsen Jafarinejad" w:date="2019-05-12T10:51:00Z">
              <w:rPr>
                <w:sz w:val="24"/>
                <w:szCs w:val="24"/>
              </w:rPr>
            </w:rPrChange>
          </w:rPr>
          <w:delText>9</w:delText>
        </w:r>
      </w:del>
    </w:p>
    <w:p w14:paraId="013623B1" w14:textId="28221707" w:rsidR="00EA69A2" w:rsidRPr="009667A9" w:rsidDel="00730BF4" w:rsidRDefault="00EA69A2" w:rsidP="004E29A1">
      <w:pPr>
        <w:pStyle w:val="TOC2"/>
        <w:tabs>
          <w:tab w:val="right" w:leader="dot" w:pos="8827"/>
        </w:tabs>
        <w:bidi/>
        <w:rPr>
          <w:del w:id="1620" w:author="Mohsen Jafarinejad" w:date="2019-05-12T09:33:00Z"/>
          <w:rFonts w:ascii="Times New Roman" w:eastAsiaTheme="minorEastAsia" w:hAnsi="Times New Roman" w:cs="B Nazanin"/>
          <w:b w:val="0"/>
          <w:bCs w:val="0"/>
          <w:i/>
          <w:noProof/>
          <w:sz w:val="24"/>
          <w:szCs w:val="24"/>
          <w:rPrChange w:id="1621" w:author="Mohsen Jafarinejad" w:date="2019-05-12T10:51:00Z">
            <w:rPr>
              <w:del w:id="1622" w:author="Mohsen Jafarinejad" w:date="2019-05-12T09:33:00Z"/>
              <w:rFonts w:eastAsiaTheme="minorEastAsia" w:cs="B Nazanin"/>
              <w:b w:val="0"/>
              <w:bCs w:val="0"/>
              <w:noProof/>
              <w:sz w:val="20"/>
              <w:szCs w:val="20"/>
            </w:rPr>
          </w:rPrChange>
        </w:rPr>
      </w:pPr>
      <w:del w:id="1623" w:author="Mohsen Jafarinejad" w:date="2019-05-12T09:33:00Z">
        <w:r w:rsidRPr="009667A9" w:rsidDel="00730BF4">
          <w:rPr>
            <w:rFonts w:ascii="Times New Roman" w:hAnsi="Times New Roman" w:cs="B Nazanin"/>
            <w:b w:val="0"/>
            <w:bCs w:val="0"/>
            <w:i/>
            <w:noProof/>
            <w:sz w:val="24"/>
            <w:szCs w:val="24"/>
            <w:rtl/>
            <w:rPrChange w:id="1624" w:author="Mohsen Jafarinejad" w:date="2019-05-12T10:51:00Z">
              <w:rPr>
                <w:rFonts w:cs="B Nazanin"/>
                <w:b w:val="0"/>
                <w:bCs w:val="0"/>
                <w:noProof/>
                <w:sz w:val="20"/>
                <w:szCs w:val="20"/>
                <w:rtl/>
              </w:rPr>
            </w:rPrChange>
          </w:rPr>
          <w:delText xml:space="preserve">1-1 </w:delText>
        </w:r>
        <w:r w:rsidRPr="009667A9" w:rsidDel="00730BF4">
          <w:rPr>
            <w:rFonts w:ascii="Times New Roman" w:hAnsi="Times New Roman" w:cs="B Nazanin" w:hint="cs"/>
            <w:b w:val="0"/>
            <w:bCs w:val="0"/>
            <w:i/>
            <w:noProof/>
            <w:sz w:val="24"/>
            <w:szCs w:val="24"/>
            <w:rtl/>
            <w:rPrChange w:id="1625" w:author="Mohsen Jafarinejad" w:date="2019-05-12T10:51:00Z">
              <w:rPr>
                <w:rFonts w:cs="B Nazanin" w:hint="cs"/>
                <w:b w:val="0"/>
                <w:bCs w:val="0"/>
                <w:noProof/>
                <w:sz w:val="20"/>
                <w:szCs w:val="20"/>
                <w:rtl/>
              </w:rPr>
            </w:rPrChange>
          </w:rPr>
          <w:delText>مقدمه</w:delText>
        </w:r>
        <w:r w:rsidRPr="009667A9" w:rsidDel="00730BF4">
          <w:rPr>
            <w:rFonts w:ascii="Times New Roman" w:hAnsi="Times New Roman" w:cs="B Nazanin"/>
            <w:b w:val="0"/>
            <w:bCs w:val="0"/>
            <w:i/>
            <w:noProof/>
            <w:sz w:val="24"/>
            <w:szCs w:val="24"/>
            <w:rPrChange w:id="1626" w:author="Mohsen Jafarinejad" w:date="2019-05-12T10:51:00Z">
              <w:rPr>
                <w:rFonts w:cs="B Nazanin"/>
                <w:b w:val="0"/>
                <w:bCs w:val="0"/>
                <w:noProof/>
                <w:sz w:val="20"/>
                <w:szCs w:val="20"/>
              </w:rPr>
            </w:rPrChange>
          </w:rPr>
          <w:tab/>
        </w:r>
      </w:del>
      <w:ins w:id="1627" w:author="Mohsen" w:date="2019-03-18T01:27:00Z">
        <w:del w:id="1628" w:author="Mohsen Jafarinejad" w:date="2019-04-06T08:40:00Z">
          <w:r w:rsidR="00C607BA" w:rsidRPr="009667A9" w:rsidDel="005222D8">
            <w:rPr>
              <w:rFonts w:ascii="Times New Roman" w:hAnsi="Times New Roman" w:cs="B Nazanin"/>
              <w:i/>
              <w:noProof/>
              <w:sz w:val="24"/>
              <w:szCs w:val="24"/>
              <w:rtl/>
              <w:rPrChange w:id="1629" w:author="Mohsen Jafarinejad" w:date="2019-05-12T10:51:00Z">
                <w:rPr>
                  <w:rFonts w:asciiTheme="majorBidi" w:hAnsiTheme="majorBidi" w:cs="B Nazanin"/>
                  <w:i/>
                  <w:iCs/>
                  <w:noProof/>
                  <w:sz w:val="20"/>
                  <w:szCs w:val="20"/>
                  <w:rtl/>
                </w:rPr>
              </w:rPrChange>
            </w:rPr>
            <w:delText>2</w:delText>
          </w:r>
        </w:del>
      </w:ins>
      <w:del w:id="1630" w:author="Mohsen Jafarinejad" w:date="2019-04-06T08:40:00Z">
        <w:r w:rsidRPr="009667A9" w:rsidDel="005222D8">
          <w:rPr>
            <w:rFonts w:ascii="Times New Roman" w:hAnsi="Times New Roman" w:cs="B Nazanin"/>
            <w:b w:val="0"/>
            <w:bCs w:val="0"/>
            <w:i/>
            <w:noProof/>
            <w:sz w:val="24"/>
            <w:szCs w:val="24"/>
            <w:rPrChange w:id="1631" w:author="Mohsen Jafarinejad" w:date="2019-05-12T10:51:00Z">
              <w:rPr>
                <w:rFonts w:cs="B Nazanin"/>
                <w:b w:val="0"/>
                <w:bCs w:val="0"/>
                <w:noProof/>
                <w:sz w:val="20"/>
                <w:szCs w:val="20"/>
              </w:rPr>
            </w:rPrChange>
          </w:rPr>
          <w:delText>10</w:delText>
        </w:r>
      </w:del>
    </w:p>
    <w:p w14:paraId="1503FCD8" w14:textId="230DA55D" w:rsidR="00EA69A2" w:rsidRPr="009667A9" w:rsidDel="00730BF4" w:rsidRDefault="004D1950" w:rsidP="00795FC2">
      <w:pPr>
        <w:pStyle w:val="TOC2"/>
        <w:tabs>
          <w:tab w:val="right" w:leader="dot" w:pos="8827"/>
        </w:tabs>
        <w:bidi/>
        <w:rPr>
          <w:del w:id="1632" w:author="Mohsen Jafarinejad" w:date="2019-05-12T09:33:00Z"/>
          <w:rFonts w:ascii="Times New Roman" w:eastAsiaTheme="minorEastAsia" w:hAnsi="Times New Roman" w:cs="B Nazanin"/>
          <w:b w:val="0"/>
          <w:bCs w:val="0"/>
          <w:i/>
          <w:noProof/>
          <w:sz w:val="24"/>
          <w:szCs w:val="24"/>
          <w:rPrChange w:id="1633" w:author="Mohsen Jafarinejad" w:date="2019-05-12T10:51:00Z">
            <w:rPr>
              <w:del w:id="1634" w:author="Mohsen Jafarinejad" w:date="2019-05-12T09:33:00Z"/>
              <w:rFonts w:eastAsiaTheme="minorEastAsia" w:cs="B Nazanin"/>
              <w:b w:val="0"/>
              <w:bCs w:val="0"/>
              <w:noProof/>
              <w:sz w:val="20"/>
              <w:szCs w:val="20"/>
            </w:rPr>
          </w:rPrChange>
        </w:rPr>
      </w:pPr>
      <w:del w:id="1635" w:author="Mohsen Jafarinejad" w:date="2019-05-12T09:33:00Z">
        <w:r w:rsidRPr="009667A9" w:rsidDel="00730BF4">
          <w:rPr>
            <w:rFonts w:ascii="Times New Roman" w:hAnsi="Times New Roman" w:cs="B Nazanin"/>
            <w:b w:val="0"/>
            <w:bCs w:val="0"/>
            <w:i/>
            <w:noProof/>
            <w:sz w:val="24"/>
            <w:szCs w:val="24"/>
            <w:rtl/>
            <w:rPrChange w:id="1636" w:author="Mohsen Jafarinejad" w:date="2019-05-12T10:51:00Z">
              <w:rPr>
                <w:rFonts w:cs="B Nazanin"/>
                <w:b w:val="0"/>
                <w:bCs w:val="0"/>
                <w:noProof/>
                <w:sz w:val="20"/>
                <w:szCs w:val="20"/>
                <w:rtl/>
              </w:rPr>
            </w:rPrChange>
          </w:rPr>
          <w:delText>1-2</w:delText>
        </w:r>
        <w:r w:rsidR="00EA69A2" w:rsidRPr="009667A9" w:rsidDel="00730BF4">
          <w:rPr>
            <w:rFonts w:ascii="Times New Roman" w:hAnsi="Times New Roman" w:cs="B Nazanin"/>
            <w:b w:val="0"/>
            <w:bCs w:val="0"/>
            <w:i/>
            <w:noProof/>
            <w:sz w:val="24"/>
            <w:szCs w:val="24"/>
            <w:rtl/>
            <w:rPrChange w:id="1637"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1638" w:author="Mohsen Jafarinejad" w:date="2019-05-12T10:51:00Z">
              <w:rPr>
                <w:rFonts w:cs="B Nazanin" w:hint="cs"/>
                <w:b w:val="0"/>
                <w:bCs w:val="0"/>
                <w:noProof/>
                <w:sz w:val="20"/>
                <w:szCs w:val="20"/>
                <w:rtl/>
              </w:rPr>
            </w:rPrChange>
          </w:rPr>
          <w:delText>پیل</w:delText>
        </w:r>
        <w:r w:rsidR="00EA69A2" w:rsidRPr="009667A9" w:rsidDel="00730BF4">
          <w:rPr>
            <w:rFonts w:ascii="Times New Roman" w:hAnsi="Times New Roman" w:cs="B Nazanin"/>
            <w:b w:val="0"/>
            <w:bCs w:val="0"/>
            <w:i/>
            <w:noProof/>
            <w:sz w:val="24"/>
            <w:szCs w:val="24"/>
            <w:rtl/>
            <w:rPrChange w:id="1639"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1640" w:author="Mohsen Jafarinejad" w:date="2019-05-12T10:51:00Z">
              <w:rPr>
                <w:rFonts w:cs="B Nazanin" w:hint="cs"/>
                <w:b w:val="0"/>
                <w:bCs w:val="0"/>
                <w:noProof/>
                <w:sz w:val="20"/>
                <w:szCs w:val="20"/>
                <w:rtl/>
              </w:rPr>
            </w:rPrChange>
          </w:rPr>
          <w:delText>سوختی</w:delText>
        </w:r>
        <w:r w:rsidR="00EA69A2" w:rsidRPr="009667A9" w:rsidDel="00730BF4">
          <w:rPr>
            <w:rFonts w:ascii="Times New Roman" w:hAnsi="Times New Roman" w:cs="B Nazanin"/>
            <w:b w:val="0"/>
            <w:bCs w:val="0"/>
            <w:i/>
            <w:noProof/>
            <w:sz w:val="24"/>
            <w:szCs w:val="24"/>
            <w:rtl/>
            <w:rPrChange w:id="1641"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1642" w:author="Mohsen Jafarinejad" w:date="2019-05-12T10:51:00Z">
              <w:rPr>
                <w:rFonts w:cs="B Nazanin" w:hint="cs"/>
                <w:b w:val="0"/>
                <w:bCs w:val="0"/>
                <w:noProof/>
                <w:sz w:val="20"/>
                <w:szCs w:val="20"/>
                <w:rtl/>
              </w:rPr>
            </w:rPrChange>
          </w:rPr>
          <w:delText>چیست</w:delText>
        </w:r>
        <w:r w:rsidR="00EA69A2" w:rsidRPr="009667A9" w:rsidDel="00730BF4">
          <w:rPr>
            <w:rFonts w:ascii="Times New Roman" w:hAnsi="Times New Roman" w:cs="B Nazanin"/>
            <w:b w:val="0"/>
            <w:bCs w:val="0"/>
            <w:i/>
            <w:noProof/>
            <w:sz w:val="24"/>
            <w:szCs w:val="24"/>
            <w:rPrChange w:id="1643" w:author="Mohsen Jafarinejad" w:date="2019-05-12T10:51:00Z">
              <w:rPr>
                <w:rFonts w:cs="B Nazanin"/>
                <w:b w:val="0"/>
                <w:bCs w:val="0"/>
                <w:noProof/>
                <w:sz w:val="20"/>
                <w:szCs w:val="20"/>
              </w:rPr>
            </w:rPrChange>
          </w:rPr>
          <w:tab/>
        </w:r>
      </w:del>
      <w:ins w:id="1644" w:author="Mohsen" w:date="2019-03-18T01:27:00Z">
        <w:del w:id="1645" w:author="Mohsen Jafarinejad" w:date="2019-04-06T08:40:00Z">
          <w:r w:rsidR="00C607BA" w:rsidRPr="009667A9" w:rsidDel="005222D8">
            <w:rPr>
              <w:rFonts w:ascii="Times New Roman" w:hAnsi="Times New Roman" w:cs="B Nazanin"/>
              <w:i/>
              <w:noProof/>
              <w:sz w:val="24"/>
              <w:szCs w:val="24"/>
              <w:rtl/>
              <w:rPrChange w:id="1646" w:author="Mohsen Jafarinejad" w:date="2019-05-12T10:51:00Z">
                <w:rPr>
                  <w:rFonts w:asciiTheme="majorBidi" w:hAnsiTheme="majorBidi" w:cs="B Nazanin"/>
                  <w:i/>
                  <w:iCs/>
                  <w:noProof/>
                  <w:sz w:val="20"/>
                  <w:szCs w:val="20"/>
                  <w:rtl/>
                </w:rPr>
              </w:rPrChange>
            </w:rPr>
            <w:delText>2</w:delText>
          </w:r>
        </w:del>
      </w:ins>
      <w:del w:id="1647" w:author="Mohsen Jafarinejad" w:date="2019-04-06T08:40:00Z">
        <w:r w:rsidR="00EA69A2" w:rsidRPr="009667A9" w:rsidDel="005222D8">
          <w:rPr>
            <w:rFonts w:ascii="Times New Roman" w:hAnsi="Times New Roman" w:cs="B Nazanin"/>
            <w:b w:val="0"/>
            <w:bCs w:val="0"/>
            <w:i/>
            <w:noProof/>
            <w:sz w:val="24"/>
            <w:szCs w:val="24"/>
            <w:rPrChange w:id="1648" w:author="Mohsen Jafarinejad" w:date="2019-05-12T10:51:00Z">
              <w:rPr>
                <w:rFonts w:cs="B Nazanin"/>
                <w:b w:val="0"/>
                <w:bCs w:val="0"/>
                <w:noProof/>
                <w:sz w:val="20"/>
                <w:szCs w:val="20"/>
              </w:rPr>
            </w:rPrChange>
          </w:rPr>
          <w:delText>10</w:delText>
        </w:r>
      </w:del>
    </w:p>
    <w:p w14:paraId="55079F25" w14:textId="449DDD0D" w:rsidR="00EA69A2" w:rsidRPr="009667A9" w:rsidDel="00730BF4" w:rsidRDefault="004D1950" w:rsidP="00CF7090">
      <w:pPr>
        <w:pStyle w:val="TOC2"/>
        <w:tabs>
          <w:tab w:val="right" w:leader="dot" w:pos="8827"/>
        </w:tabs>
        <w:bidi/>
        <w:rPr>
          <w:del w:id="1649" w:author="Mohsen Jafarinejad" w:date="2019-05-12T09:33:00Z"/>
          <w:rFonts w:ascii="Times New Roman" w:eastAsiaTheme="minorEastAsia" w:hAnsi="Times New Roman" w:cs="B Nazanin"/>
          <w:b w:val="0"/>
          <w:bCs w:val="0"/>
          <w:i/>
          <w:noProof/>
          <w:sz w:val="24"/>
          <w:szCs w:val="24"/>
          <w:rPrChange w:id="1650" w:author="Mohsen Jafarinejad" w:date="2019-05-12T10:51:00Z">
            <w:rPr>
              <w:del w:id="1651" w:author="Mohsen Jafarinejad" w:date="2019-05-12T09:33:00Z"/>
              <w:rFonts w:eastAsiaTheme="minorEastAsia" w:cs="B Nazanin"/>
              <w:b w:val="0"/>
              <w:bCs w:val="0"/>
              <w:noProof/>
              <w:sz w:val="20"/>
              <w:szCs w:val="20"/>
            </w:rPr>
          </w:rPrChange>
        </w:rPr>
      </w:pPr>
      <w:del w:id="1652" w:author="Mohsen Jafarinejad" w:date="2019-05-12T09:33:00Z">
        <w:r w:rsidRPr="009667A9" w:rsidDel="00730BF4">
          <w:rPr>
            <w:rFonts w:ascii="Times New Roman" w:hAnsi="Times New Roman" w:cs="B Nazanin"/>
            <w:b w:val="0"/>
            <w:bCs w:val="0"/>
            <w:i/>
            <w:noProof/>
            <w:sz w:val="24"/>
            <w:szCs w:val="24"/>
            <w:rtl/>
            <w:rPrChange w:id="1653" w:author="Mohsen Jafarinejad" w:date="2019-05-12T10:51:00Z">
              <w:rPr>
                <w:rFonts w:cs="B Nazanin"/>
                <w:b w:val="0"/>
                <w:bCs w:val="0"/>
                <w:noProof/>
                <w:sz w:val="20"/>
                <w:szCs w:val="20"/>
                <w:rtl/>
              </w:rPr>
            </w:rPrChange>
          </w:rPr>
          <w:delText>1-3</w:delText>
        </w:r>
        <w:r w:rsidR="00EA69A2" w:rsidRPr="009667A9" w:rsidDel="00730BF4">
          <w:rPr>
            <w:rFonts w:ascii="Times New Roman" w:hAnsi="Times New Roman" w:cs="B Nazanin"/>
            <w:b w:val="0"/>
            <w:bCs w:val="0"/>
            <w:i/>
            <w:noProof/>
            <w:sz w:val="24"/>
            <w:szCs w:val="24"/>
            <w:rtl/>
            <w:rPrChange w:id="165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1655" w:author="Mohsen Jafarinejad" w:date="2019-05-12T10:51:00Z">
              <w:rPr>
                <w:rFonts w:cs="B Nazanin" w:hint="cs"/>
                <w:b w:val="0"/>
                <w:bCs w:val="0"/>
                <w:noProof/>
                <w:sz w:val="20"/>
                <w:szCs w:val="20"/>
                <w:rtl/>
              </w:rPr>
            </w:rPrChange>
          </w:rPr>
          <w:delText>اساس</w:delText>
        </w:r>
        <w:r w:rsidR="00EA69A2" w:rsidRPr="009667A9" w:rsidDel="00730BF4">
          <w:rPr>
            <w:rFonts w:ascii="Times New Roman" w:hAnsi="Times New Roman" w:cs="B Nazanin"/>
            <w:b w:val="0"/>
            <w:bCs w:val="0"/>
            <w:i/>
            <w:noProof/>
            <w:sz w:val="24"/>
            <w:szCs w:val="24"/>
            <w:rtl/>
            <w:rPrChange w:id="165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1657" w:author="Mohsen Jafarinejad" w:date="2019-05-12T10:51:00Z">
              <w:rPr>
                <w:rFonts w:cs="B Nazanin" w:hint="cs"/>
                <w:b w:val="0"/>
                <w:bCs w:val="0"/>
                <w:noProof/>
                <w:sz w:val="20"/>
                <w:szCs w:val="20"/>
                <w:rtl/>
              </w:rPr>
            </w:rPrChange>
          </w:rPr>
          <w:delText>عملکرد</w:delText>
        </w:r>
        <w:r w:rsidR="00EA69A2" w:rsidRPr="009667A9" w:rsidDel="00730BF4">
          <w:rPr>
            <w:rFonts w:ascii="Times New Roman" w:hAnsi="Times New Roman" w:cs="B Nazanin"/>
            <w:b w:val="0"/>
            <w:bCs w:val="0"/>
            <w:i/>
            <w:noProof/>
            <w:sz w:val="24"/>
            <w:szCs w:val="24"/>
            <w:rtl/>
            <w:rPrChange w:id="165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1659" w:author="Mohsen Jafarinejad" w:date="2019-05-12T10:51:00Z">
              <w:rPr>
                <w:rFonts w:cs="B Nazanin" w:hint="cs"/>
                <w:b w:val="0"/>
                <w:bCs w:val="0"/>
                <w:noProof/>
                <w:sz w:val="20"/>
                <w:szCs w:val="20"/>
                <w:rtl/>
              </w:rPr>
            </w:rPrChange>
          </w:rPr>
          <w:delText>پیل</w:delText>
        </w:r>
        <w:r w:rsidR="00EA69A2" w:rsidRPr="009667A9" w:rsidDel="00730BF4">
          <w:rPr>
            <w:rFonts w:ascii="Times New Roman" w:hAnsi="Times New Roman" w:cs="B Nazanin"/>
            <w:b w:val="0"/>
            <w:bCs w:val="0"/>
            <w:i/>
            <w:noProof/>
            <w:sz w:val="24"/>
            <w:szCs w:val="24"/>
            <w:rtl/>
            <w:rPrChange w:id="166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1661" w:author="Mohsen Jafarinejad" w:date="2019-05-12T10:51:00Z">
              <w:rPr>
                <w:rFonts w:cs="B Nazanin" w:hint="cs"/>
                <w:b w:val="0"/>
                <w:bCs w:val="0"/>
                <w:noProof/>
                <w:sz w:val="20"/>
                <w:szCs w:val="20"/>
                <w:rtl/>
              </w:rPr>
            </w:rPrChange>
          </w:rPr>
          <w:delText>سوختی</w:delText>
        </w:r>
        <w:r w:rsidR="00EA69A2" w:rsidRPr="009667A9" w:rsidDel="00730BF4">
          <w:rPr>
            <w:rFonts w:ascii="Times New Roman" w:hAnsi="Times New Roman" w:cs="B Nazanin"/>
            <w:b w:val="0"/>
            <w:bCs w:val="0"/>
            <w:i/>
            <w:noProof/>
            <w:sz w:val="24"/>
            <w:szCs w:val="24"/>
            <w:rPrChange w:id="1662" w:author="Mohsen Jafarinejad" w:date="2019-05-12T10:51:00Z">
              <w:rPr>
                <w:rFonts w:cs="B Nazanin"/>
                <w:b w:val="0"/>
                <w:bCs w:val="0"/>
                <w:noProof/>
                <w:sz w:val="20"/>
                <w:szCs w:val="20"/>
              </w:rPr>
            </w:rPrChange>
          </w:rPr>
          <w:tab/>
        </w:r>
      </w:del>
      <w:ins w:id="1663" w:author="Mohsen" w:date="2019-03-18T01:27:00Z">
        <w:del w:id="1664" w:author="Mohsen Jafarinejad" w:date="2019-04-06T08:40:00Z">
          <w:r w:rsidR="00C607BA" w:rsidRPr="009667A9" w:rsidDel="005222D8">
            <w:rPr>
              <w:rFonts w:ascii="Times New Roman" w:hAnsi="Times New Roman" w:cs="B Nazanin"/>
              <w:i/>
              <w:noProof/>
              <w:sz w:val="24"/>
              <w:szCs w:val="24"/>
              <w:rtl/>
              <w:rPrChange w:id="1665" w:author="Mohsen Jafarinejad" w:date="2019-05-12T10:51:00Z">
                <w:rPr>
                  <w:rFonts w:asciiTheme="majorBidi" w:hAnsiTheme="majorBidi" w:cs="B Nazanin"/>
                  <w:i/>
                  <w:iCs/>
                  <w:noProof/>
                  <w:sz w:val="20"/>
                  <w:szCs w:val="20"/>
                  <w:rtl/>
                </w:rPr>
              </w:rPrChange>
            </w:rPr>
            <w:delText>3</w:delText>
          </w:r>
        </w:del>
      </w:ins>
      <w:del w:id="1666" w:author="Mohsen Jafarinejad" w:date="2019-04-06T08:40:00Z">
        <w:r w:rsidR="00EA69A2" w:rsidRPr="009667A9" w:rsidDel="005222D8">
          <w:rPr>
            <w:rFonts w:ascii="Times New Roman" w:hAnsi="Times New Roman" w:cs="B Nazanin"/>
            <w:b w:val="0"/>
            <w:bCs w:val="0"/>
            <w:i/>
            <w:noProof/>
            <w:sz w:val="24"/>
            <w:szCs w:val="24"/>
            <w:rPrChange w:id="1667" w:author="Mohsen Jafarinejad" w:date="2019-05-12T10:51:00Z">
              <w:rPr>
                <w:rFonts w:cs="B Nazanin"/>
                <w:b w:val="0"/>
                <w:bCs w:val="0"/>
                <w:noProof/>
                <w:sz w:val="20"/>
                <w:szCs w:val="20"/>
              </w:rPr>
            </w:rPrChange>
          </w:rPr>
          <w:delText>11</w:delText>
        </w:r>
      </w:del>
    </w:p>
    <w:p w14:paraId="20712805" w14:textId="6820D11F" w:rsidR="00EA69A2" w:rsidRPr="009667A9" w:rsidDel="00730BF4" w:rsidRDefault="004D1950" w:rsidP="00C60693">
      <w:pPr>
        <w:pStyle w:val="TOC2"/>
        <w:tabs>
          <w:tab w:val="right" w:leader="dot" w:pos="8827"/>
        </w:tabs>
        <w:bidi/>
        <w:rPr>
          <w:del w:id="1668" w:author="Mohsen Jafarinejad" w:date="2019-05-12T09:33:00Z"/>
          <w:rFonts w:ascii="Times New Roman" w:eastAsiaTheme="minorEastAsia" w:hAnsi="Times New Roman" w:cs="B Nazanin"/>
          <w:b w:val="0"/>
          <w:bCs w:val="0"/>
          <w:i/>
          <w:noProof/>
          <w:sz w:val="24"/>
          <w:szCs w:val="24"/>
          <w:rPrChange w:id="1669" w:author="Mohsen Jafarinejad" w:date="2019-05-12T10:51:00Z">
            <w:rPr>
              <w:del w:id="1670" w:author="Mohsen Jafarinejad" w:date="2019-05-12T09:33:00Z"/>
              <w:rFonts w:eastAsiaTheme="minorEastAsia" w:cs="B Nazanin"/>
              <w:b w:val="0"/>
              <w:bCs w:val="0"/>
              <w:noProof/>
              <w:sz w:val="20"/>
              <w:szCs w:val="20"/>
            </w:rPr>
          </w:rPrChange>
        </w:rPr>
      </w:pPr>
      <w:del w:id="1671" w:author="Mohsen Jafarinejad" w:date="2019-05-12T09:33:00Z">
        <w:r w:rsidRPr="009667A9" w:rsidDel="00730BF4">
          <w:rPr>
            <w:rFonts w:ascii="Times New Roman" w:hAnsi="Times New Roman" w:cs="B Nazanin"/>
            <w:b w:val="0"/>
            <w:bCs w:val="0"/>
            <w:i/>
            <w:noProof/>
            <w:sz w:val="24"/>
            <w:szCs w:val="24"/>
            <w:rtl/>
            <w:rPrChange w:id="1672" w:author="Mohsen Jafarinejad" w:date="2019-05-12T10:51:00Z">
              <w:rPr>
                <w:rFonts w:cs="B Nazanin"/>
                <w:b w:val="0"/>
                <w:bCs w:val="0"/>
                <w:noProof/>
                <w:sz w:val="20"/>
                <w:szCs w:val="20"/>
                <w:rtl/>
              </w:rPr>
            </w:rPrChange>
          </w:rPr>
          <w:delText>1-4</w:delText>
        </w:r>
        <w:r w:rsidR="00EA69A2" w:rsidRPr="009667A9" w:rsidDel="00730BF4">
          <w:rPr>
            <w:rFonts w:ascii="Times New Roman" w:hAnsi="Times New Roman" w:cs="B Nazanin"/>
            <w:b w:val="0"/>
            <w:bCs w:val="0"/>
            <w:i/>
            <w:noProof/>
            <w:sz w:val="24"/>
            <w:szCs w:val="24"/>
            <w:rtl/>
            <w:rPrChange w:id="1673"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1674" w:author="Mohsen Jafarinejad" w:date="2019-05-12T10:51:00Z">
              <w:rPr>
                <w:rFonts w:cs="B Nazanin" w:hint="cs"/>
                <w:b w:val="0"/>
                <w:bCs w:val="0"/>
                <w:noProof/>
                <w:sz w:val="20"/>
                <w:szCs w:val="20"/>
                <w:rtl/>
              </w:rPr>
            </w:rPrChange>
          </w:rPr>
          <w:delText>انواع</w:delText>
        </w:r>
        <w:r w:rsidR="00EA69A2" w:rsidRPr="009667A9" w:rsidDel="00730BF4">
          <w:rPr>
            <w:rFonts w:ascii="Times New Roman" w:hAnsi="Times New Roman" w:cs="B Nazanin"/>
            <w:b w:val="0"/>
            <w:bCs w:val="0"/>
            <w:i/>
            <w:noProof/>
            <w:sz w:val="24"/>
            <w:szCs w:val="24"/>
            <w:rtl/>
            <w:rPrChange w:id="1675"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1676" w:author="Mohsen Jafarinejad" w:date="2019-05-12T10:51:00Z">
              <w:rPr>
                <w:rFonts w:cs="B Nazanin" w:hint="cs"/>
                <w:b w:val="0"/>
                <w:bCs w:val="0"/>
                <w:noProof/>
                <w:sz w:val="20"/>
                <w:szCs w:val="20"/>
                <w:rtl/>
              </w:rPr>
            </w:rPrChange>
          </w:rPr>
          <w:delText>پیل</w:delText>
        </w:r>
        <w:r w:rsidR="00EA69A2" w:rsidRPr="009667A9" w:rsidDel="00730BF4">
          <w:rPr>
            <w:rFonts w:ascii="Times New Roman" w:hAnsi="Times New Roman" w:cs="B Nazanin"/>
            <w:b w:val="0"/>
            <w:bCs w:val="0"/>
            <w:i/>
            <w:noProof/>
            <w:sz w:val="24"/>
            <w:szCs w:val="24"/>
            <w:rtl/>
            <w:rPrChange w:id="1677"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1678" w:author="Mohsen Jafarinejad" w:date="2019-05-12T10:51:00Z">
              <w:rPr>
                <w:rFonts w:cs="B Nazanin" w:hint="cs"/>
                <w:b w:val="0"/>
                <w:bCs w:val="0"/>
                <w:noProof/>
                <w:sz w:val="20"/>
                <w:szCs w:val="20"/>
                <w:rtl/>
              </w:rPr>
            </w:rPrChange>
          </w:rPr>
          <w:delText>سوختی</w:delText>
        </w:r>
        <w:r w:rsidR="00EA69A2" w:rsidRPr="009667A9" w:rsidDel="00730BF4">
          <w:rPr>
            <w:rFonts w:ascii="Times New Roman" w:hAnsi="Times New Roman" w:cs="B Nazanin"/>
            <w:b w:val="0"/>
            <w:bCs w:val="0"/>
            <w:i/>
            <w:noProof/>
            <w:sz w:val="24"/>
            <w:szCs w:val="24"/>
            <w:rPrChange w:id="1679" w:author="Mohsen Jafarinejad" w:date="2019-05-12T10:51:00Z">
              <w:rPr>
                <w:rFonts w:cs="B Nazanin"/>
                <w:b w:val="0"/>
                <w:bCs w:val="0"/>
                <w:noProof/>
                <w:sz w:val="20"/>
                <w:szCs w:val="20"/>
              </w:rPr>
            </w:rPrChange>
          </w:rPr>
          <w:tab/>
        </w:r>
      </w:del>
      <w:ins w:id="1680" w:author="Mohsen" w:date="2019-03-18T01:27:00Z">
        <w:del w:id="1681" w:author="Mohsen Jafarinejad" w:date="2019-04-06T08:40:00Z">
          <w:r w:rsidR="00C607BA" w:rsidRPr="009667A9" w:rsidDel="005222D8">
            <w:rPr>
              <w:rFonts w:ascii="Times New Roman" w:hAnsi="Times New Roman" w:cs="B Nazanin"/>
              <w:i/>
              <w:noProof/>
              <w:sz w:val="24"/>
              <w:szCs w:val="24"/>
              <w:rtl/>
              <w:rPrChange w:id="1682" w:author="Mohsen Jafarinejad" w:date="2019-05-12T10:51:00Z">
                <w:rPr>
                  <w:rFonts w:asciiTheme="majorBidi" w:hAnsiTheme="majorBidi" w:cs="B Nazanin"/>
                  <w:i/>
                  <w:iCs/>
                  <w:noProof/>
                  <w:sz w:val="20"/>
                  <w:szCs w:val="20"/>
                  <w:rtl/>
                </w:rPr>
              </w:rPrChange>
            </w:rPr>
            <w:delText>4</w:delText>
          </w:r>
        </w:del>
      </w:ins>
      <w:del w:id="1683" w:author="Mohsen Jafarinejad" w:date="2019-04-06T08:40:00Z">
        <w:r w:rsidR="00EA69A2" w:rsidRPr="009667A9" w:rsidDel="005222D8">
          <w:rPr>
            <w:rFonts w:ascii="Times New Roman" w:hAnsi="Times New Roman" w:cs="B Nazanin"/>
            <w:b w:val="0"/>
            <w:bCs w:val="0"/>
            <w:i/>
            <w:noProof/>
            <w:sz w:val="24"/>
            <w:szCs w:val="24"/>
            <w:rPrChange w:id="1684" w:author="Mohsen Jafarinejad" w:date="2019-05-12T10:51:00Z">
              <w:rPr>
                <w:rFonts w:cs="B Nazanin"/>
                <w:b w:val="0"/>
                <w:bCs w:val="0"/>
                <w:noProof/>
                <w:sz w:val="20"/>
                <w:szCs w:val="20"/>
              </w:rPr>
            </w:rPrChange>
          </w:rPr>
          <w:delText>12</w:delText>
        </w:r>
      </w:del>
    </w:p>
    <w:p w14:paraId="3019143F" w14:textId="31A1950A" w:rsidR="00EA69A2" w:rsidRPr="009667A9" w:rsidDel="00730BF4" w:rsidRDefault="004D1950" w:rsidP="004E29A1">
      <w:pPr>
        <w:pStyle w:val="TOC3"/>
        <w:rPr>
          <w:del w:id="1685" w:author="Mohsen Jafarinejad" w:date="2019-05-12T09:33:00Z"/>
          <w:rFonts w:ascii="Times New Roman" w:eastAsiaTheme="minorEastAsia" w:hAnsi="Times New Roman"/>
          <w:rPrChange w:id="1686" w:author="Mohsen Jafarinejad" w:date="2019-05-12T10:51:00Z">
            <w:rPr>
              <w:del w:id="1687" w:author="Mohsen Jafarinejad" w:date="2019-05-12T09:33:00Z"/>
              <w:rFonts w:eastAsiaTheme="minorEastAsia"/>
            </w:rPr>
          </w:rPrChange>
        </w:rPr>
      </w:pPr>
      <w:del w:id="1688" w:author="Mohsen Jafarinejad" w:date="2019-05-12T09:33:00Z">
        <w:r w:rsidRPr="009667A9" w:rsidDel="00730BF4">
          <w:rPr>
            <w:rFonts w:ascii="Times New Roman" w:hAnsi="Times New Roman"/>
            <w:i w:val="0"/>
            <w:rtl/>
            <w:rPrChange w:id="1689" w:author="Mohsen Jafarinejad" w:date="2019-05-12T10:51:00Z">
              <w:rPr>
                <w:rFonts w:cs="Times New Roman"/>
                <w:i/>
                <w:noProof/>
                <w:rtl/>
              </w:rPr>
            </w:rPrChange>
          </w:rPr>
          <w:delText>1-4-1</w:delText>
        </w:r>
        <w:r w:rsidR="00EA69A2" w:rsidRPr="009667A9" w:rsidDel="00730BF4">
          <w:rPr>
            <w:rFonts w:ascii="Times New Roman" w:hAnsi="Times New Roman"/>
            <w:i w:val="0"/>
            <w:rtl/>
            <w:rPrChange w:id="1690"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691" w:author="Mohsen Jafarinejad" w:date="2019-05-12T10:51:00Z">
              <w:rPr>
                <w:rFonts w:cs="Times New Roman" w:hint="cs"/>
                <w:i/>
                <w:noProof/>
                <w:rtl/>
              </w:rPr>
            </w:rPrChange>
          </w:rPr>
          <w:delText>پیل</w:delText>
        </w:r>
        <w:r w:rsidR="00EA69A2" w:rsidRPr="009667A9" w:rsidDel="00730BF4">
          <w:rPr>
            <w:rFonts w:ascii="Times New Roman" w:hAnsi="Times New Roman"/>
            <w:i w:val="0"/>
            <w:rtl/>
            <w:rPrChange w:id="1692"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693" w:author="Mohsen Jafarinejad" w:date="2019-05-12T10:51:00Z">
              <w:rPr>
                <w:rFonts w:cs="Times New Roman" w:hint="cs"/>
                <w:i/>
                <w:noProof/>
                <w:rtl/>
              </w:rPr>
            </w:rPrChange>
          </w:rPr>
          <w:delText>سوختی</w:delText>
        </w:r>
        <w:r w:rsidR="00EA69A2" w:rsidRPr="009667A9" w:rsidDel="00730BF4">
          <w:rPr>
            <w:rFonts w:ascii="Times New Roman" w:hAnsi="Times New Roman"/>
            <w:i w:val="0"/>
            <w:rtl/>
            <w:rPrChange w:id="1694"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695" w:author="Mohsen Jafarinejad" w:date="2019-05-12T10:51:00Z">
              <w:rPr>
                <w:rFonts w:cs="Times New Roman" w:hint="cs"/>
                <w:i/>
                <w:noProof/>
                <w:rtl/>
              </w:rPr>
            </w:rPrChange>
          </w:rPr>
          <w:delText>پلیمری</w:delText>
        </w:r>
        <w:r w:rsidR="00EA69A2" w:rsidRPr="009667A9" w:rsidDel="00730BF4">
          <w:rPr>
            <w:rFonts w:ascii="Times New Roman" w:hAnsi="Times New Roman"/>
            <w:i w:val="0"/>
            <w:rPrChange w:id="1696" w:author="Mohsen Jafarinejad" w:date="2019-05-12T10:51:00Z">
              <w:rPr>
                <w:rFonts w:cs="B Nazanin"/>
                <w:i/>
                <w:noProof/>
              </w:rPr>
            </w:rPrChange>
          </w:rPr>
          <w:tab/>
        </w:r>
      </w:del>
      <w:ins w:id="1697" w:author="Mohsen" w:date="2019-03-18T01:27:00Z">
        <w:del w:id="1698" w:author="Mohsen Jafarinejad" w:date="2019-04-06T08:40:00Z">
          <w:r w:rsidR="00C607BA" w:rsidRPr="009667A9" w:rsidDel="005222D8">
            <w:rPr>
              <w:rFonts w:ascii="Times New Roman" w:hAnsi="Times New Roman"/>
              <w:i w:val="0"/>
              <w:rtl/>
              <w:rPrChange w:id="1699" w:author="Mohsen Jafarinejad" w:date="2019-05-12T10:51:00Z">
                <w:rPr>
                  <w:rFonts w:cs="B Nazanin"/>
                  <w:i/>
                  <w:noProof/>
                  <w:rtl/>
                </w:rPr>
              </w:rPrChange>
            </w:rPr>
            <w:delText>5</w:delText>
          </w:r>
        </w:del>
      </w:ins>
      <w:del w:id="1700" w:author="Mohsen Jafarinejad" w:date="2019-04-06T08:40:00Z">
        <w:r w:rsidR="00EA69A2" w:rsidRPr="009667A9" w:rsidDel="005222D8">
          <w:rPr>
            <w:rFonts w:ascii="Times New Roman" w:hAnsi="Times New Roman"/>
            <w:i w:val="0"/>
            <w:rPrChange w:id="1701" w:author="Mohsen Jafarinejad" w:date="2019-05-12T10:51:00Z">
              <w:rPr>
                <w:rFonts w:cs="B Nazanin"/>
                <w:i/>
                <w:noProof/>
              </w:rPr>
            </w:rPrChange>
          </w:rPr>
          <w:delText>12</w:delText>
        </w:r>
      </w:del>
    </w:p>
    <w:p w14:paraId="4D2A72DA" w14:textId="264121E5" w:rsidR="00EA69A2" w:rsidRPr="009667A9" w:rsidDel="00730BF4" w:rsidRDefault="004D1950" w:rsidP="00795FC2">
      <w:pPr>
        <w:pStyle w:val="TOC3"/>
        <w:rPr>
          <w:del w:id="1702" w:author="Mohsen Jafarinejad" w:date="2019-05-12T09:33:00Z"/>
          <w:rFonts w:ascii="Times New Roman" w:eastAsiaTheme="minorEastAsia" w:hAnsi="Times New Roman"/>
          <w:rPrChange w:id="1703" w:author="Mohsen Jafarinejad" w:date="2019-05-12T10:51:00Z">
            <w:rPr>
              <w:del w:id="1704" w:author="Mohsen Jafarinejad" w:date="2019-05-12T09:33:00Z"/>
              <w:rFonts w:eastAsiaTheme="minorEastAsia"/>
            </w:rPr>
          </w:rPrChange>
        </w:rPr>
      </w:pPr>
      <w:del w:id="1705" w:author="Mohsen Jafarinejad" w:date="2019-05-12T09:33:00Z">
        <w:r w:rsidRPr="009667A9" w:rsidDel="00730BF4">
          <w:rPr>
            <w:rFonts w:ascii="Times New Roman" w:hAnsi="Times New Roman"/>
            <w:i w:val="0"/>
            <w:rtl/>
            <w:rPrChange w:id="1706" w:author="Mohsen Jafarinejad" w:date="2019-05-12T10:51:00Z">
              <w:rPr>
                <w:rFonts w:cs="Times New Roman"/>
                <w:i/>
                <w:noProof/>
                <w:rtl/>
              </w:rPr>
            </w:rPrChange>
          </w:rPr>
          <w:delText>1-4-2</w:delText>
        </w:r>
        <w:r w:rsidR="00EA69A2" w:rsidRPr="009667A9" w:rsidDel="00730BF4">
          <w:rPr>
            <w:rFonts w:ascii="Times New Roman" w:hAnsi="Times New Roman"/>
            <w:i w:val="0"/>
            <w:rtl/>
            <w:rPrChange w:id="1707"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708" w:author="Mohsen Jafarinejad" w:date="2019-05-12T10:51:00Z">
              <w:rPr>
                <w:rFonts w:cs="Times New Roman" w:hint="cs"/>
                <w:i/>
                <w:noProof/>
                <w:rtl/>
              </w:rPr>
            </w:rPrChange>
          </w:rPr>
          <w:delText>پیل‌های</w:delText>
        </w:r>
        <w:r w:rsidR="00EA69A2" w:rsidRPr="009667A9" w:rsidDel="00730BF4">
          <w:rPr>
            <w:rFonts w:ascii="Times New Roman" w:hAnsi="Times New Roman"/>
            <w:i w:val="0"/>
            <w:rtl/>
            <w:rPrChange w:id="1709"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710" w:author="Mohsen Jafarinejad" w:date="2019-05-12T10:51:00Z">
              <w:rPr>
                <w:rFonts w:cs="Times New Roman" w:hint="cs"/>
                <w:i/>
                <w:noProof/>
                <w:rtl/>
              </w:rPr>
            </w:rPrChange>
          </w:rPr>
          <w:delText>سوختی</w:delText>
        </w:r>
        <w:r w:rsidR="00EA69A2" w:rsidRPr="009667A9" w:rsidDel="00730BF4">
          <w:rPr>
            <w:rFonts w:ascii="Times New Roman" w:hAnsi="Times New Roman"/>
            <w:i w:val="0"/>
            <w:rtl/>
            <w:rPrChange w:id="1711"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712" w:author="Mohsen Jafarinejad" w:date="2019-05-12T10:51:00Z">
              <w:rPr>
                <w:rFonts w:cs="Times New Roman" w:hint="cs"/>
                <w:i/>
                <w:noProof/>
                <w:rtl/>
              </w:rPr>
            </w:rPrChange>
          </w:rPr>
          <w:delText>قلیایی</w:delText>
        </w:r>
        <w:r w:rsidR="00EA69A2" w:rsidRPr="009667A9" w:rsidDel="00730BF4">
          <w:rPr>
            <w:rFonts w:ascii="Times New Roman" w:hAnsi="Times New Roman"/>
            <w:i w:val="0"/>
            <w:rPrChange w:id="1713" w:author="Mohsen Jafarinejad" w:date="2019-05-12T10:51:00Z">
              <w:rPr>
                <w:rFonts w:cs="B Nazanin"/>
                <w:i/>
                <w:noProof/>
              </w:rPr>
            </w:rPrChange>
          </w:rPr>
          <w:tab/>
        </w:r>
      </w:del>
      <w:ins w:id="1714" w:author="Mohsen" w:date="2019-03-18T01:27:00Z">
        <w:del w:id="1715" w:author="Mohsen Jafarinejad" w:date="2019-04-06T08:40:00Z">
          <w:r w:rsidR="00C607BA" w:rsidRPr="009667A9" w:rsidDel="005222D8">
            <w:rPr>
              <w:rFonts w:ascii="Times New Roman" w:hAnsi="Times New Roman"/>
              <w:i w:val="0"/>
              <w:rtl/>
              <w:rPrChange w:id="1716" w:author="Mohsen Jafarinejad" w:date="2019-05-12T10:51:00Z">
                <w:rPr>
                  <w:rFonts w:cs="B Nazanin"/>
                  <w:i/>
                  <w:noProof/>
                  <w:rtl/>
                </w:rPr>
              </w:rPrChange>
            </w:rPr>
            <w:delText>6</w:delText>
          </w:r>
        </w:del>
      </w:ins>
      <w:del w:id="1717" w:author="Mohsen Jafarinejad" w:date="2019-04-06T08:40:00Z">
        <w:r w:rsidR="00EA69A2" w:rsidRPr="009667A9" w:rsidDel="005222D8">
          <w:rPr>
            <w:rFonts w:ascii="Times New Roman" w:hAnsi="Times New Roman"/>
            <w:i w:val="0"/>
            <w:rPrChange w:id="1718" w:author="Mohsen Jafarinejad" w:date="2019-05-12T10:51:00Z">
              <w:rPr>
                <w:rFonts w:cs="B Nazanin"/>
                <w:i/>
                <w:noProof/>
              </w:rPr>
            </w:rPrChange>
          </w:rPr>
          <w:delText>14</w:delText>
        </w:r>
      </w:del>
    </w:p>
    <w:p w14:paraId="7084F759" w14:textId="0439B314" w:rsidR="00EA69A2" w:rsidRPr="009667A9" w:rsidDel="00730BF4" w:rsidRDefault="004D1950" w:rsidP="00CF7090">
      <w:pPr>
        <w:pStyle w:val="TOC3"/>
        <w:rPr>
          <w:del w:id="1719" w:author="Mohsen Jafarinejad" w:date="2019-05-12T09:33:00Z"/>
          <w:rFonts w:ascii="Times New Roman" w:eastAsiaTheme="minorEastAsia" w:hAnsi="Times New Roman"/>
          <w:rPrChange w:id="1720" w:author="Mohsen Jafarinejad" w:date="2019-05-12T10:51:00Z">
            <w:rPr>
              <w:del w:id="1721" w:author="Mohsen Jafarinejad" w:date="2019-05-12T09:33:00Z"/>
              <w:rFonts w:eastAsiaTheme="minorEastAsia"/>
            </w:rPr>
          </w:rPrChange>
        </w:rPr>
      </w:pPr>
      <w:del w:id="1722" w:author="Mohsen Jafarinejad" w:date="2019-05-12T09:33:00Z">
        <w:r w:rsidRPr="009667A9" w:rsidDel="00730BF4">
          <w:rPr>
            <w:rFonts w:ascii="Times New Roman" w:hAnsi="Times New Roman"/>
            <w:i w:val="0"/>
            <w:rtl/>
            <w:rPrChange w:id="1723" w:author="Mohsen Jafarinejad" w:date="2019-05-12T10:51:00Z">
              <w:rPr>
                <w:rFonts w:cs="Times New Roman"/>
                <w:i/>
                <w:noProof/>
                <w:rtl/>
              </w:rPr>
            </w:rPrChange>
          </w:rPr>
          <w:delText>1-4-3</w:delText>
        </w:r>
        <w:r w:rsidR="00EA69A2" w:rsidRPr="009667A9" w:rsidDel="00730BF4">
          <w:rPr>
            <w:rFonts w:ascii="Times New Roman" w:hAnsi="Times New Roman"/>
            <w:i w:val="0"/>
            <w:rtl/>
            <w:rPrChange w:id="1724"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725" w:author="Mohsen Jafarinejad" w:date="2019-05-12T10:51:00Z">
              <w:rPr>
                <w:rFonts w:cs="Times New Roman" w:hint="cs"/>
                <w:i/>
                <w:noProof/>
                <w:rtl/>
              </w:rPr>
            </w:rPrChange>
          </w:rPr>
          <w:delText>پیل</w:delText>
        </w:r>
        <w:r w:rsidR="00EA69A2" w:rsidRPr="009667A9" w:rsidDel="00730BF4">
          <w:rPr>
            <w:rFonts w:ascii="Times New Roman" w:hAnsi="Times New Roman"/>
            <w:i w:val="0"/>
            <w:rtl/>
            <w:rPrChange w:id="1726"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727" w:author="Mohsen Jafarinejad" w:date="2019-05-12T10:51:00Z">
              <w:rPr>
                <w:rFonts w:cs="Times New Roman" w:hint="cs"/>
                <w:i/>
                <w:noProof/>
                <w:rtl/>
              </w:rPr>
            </w:rPrChange>
          </w:rPr>
          <w:delText>سوختی</w:delText>
        </w:r>
        <w:r w:rsidR="00EA69A2" w:rsidRPr="009667A9" w:rsidDel="00730BF4">
          <w:rPr>
            <w:rFonts w:ascii="Times New Roman" w:hAnsi="Times New Roman"/>
            <w:i w:val="0"/>
            <w:rtl/>
            <w:rPrChange w:id="1728"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729" w:author="Mohsen Jafarinejad" w:date="2019-05-12T10:51:00Z">
              <w:rPr>
                <w:rFonts w:cs="Times New Roman" w:hint="cs"/>
                <w:i/>
                <w:noProof/>
                <w:rtl/>
              </w:rPr>
            </w:rPrChange>
          </w:rPr>
          <w:delText>اسید</w:delText>
        </w:r>
        <w:r w:rsidR="00EA69A2" w:rsidRPr="009667A9" w:rsidDel="00730BF4">
          <w:rPr>
            <w:rFonts w:ascii="Times New Roman" w:hAnsi="Times New Roman"/>
            <w:i w:val="0"/>
            <w:rtl/>
            <w:rPrChange w:id="1730"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731" w:author="Mohsen Jafarinejad" w:date="2019-05-12T10:51:00Z">
              <w:rPr>
                <w:rFonts w:cs="Times New Roman" w:hint="cs"/>
                <w:i/>
                <w:noProof/>
                <w:rtl/>
              </w:rPr>
            </w:rPrChange>
          </w:rPr>
          <w:delText>فسفریک</w:delText>
        </w:r>
        <w:r w:rsidR="00EA69A2" w:rsidRPr="009667A9" w:rsidDel="00730BF4">
          <w:rPr>
            <w:rFonts w:ascii="Times New Roman" w:hAnsi="Times New Roman"/>
            <w:i w:val="0"/>
            <w:rPrChange w:id="1732" w:author="Mohsen Jafarinejad" w:date="2019-05-12T10:51:00Z">
              <w:rPr>
                <w:rFonts w:cs="B Nazanin"/>
                <w:i/>
                <w:noProof/>
              </w:rPr>
            </w:rPrChange>
          </w:rPr>
          <w:tab/>
        </w:r>
      </w:del>
      <w:ins w:id="1733" w:author="Mohsen" w:date="2019-03-18T01:27:00Z">
        <w:del w:id="1734" w:author="Mohsen Jafarinejad" w:date="2019-04-06T08:40:00Z">
          <w:r w:rsidR="00C607BA" w:rsidRPr="009667A9" w:rsidDel="005222D8">
            <w:rPr>
              <w:rFonts w:ascii="Times New Roman" w:hAnsi="Times New Roman"/>
              <w:i w:val="0"/>
              <w:rtl/>
              <w:rPrChange w:id="1735" w:author="Mohsen Jafarinejad" w:date="2019-05-12T10:51:00Z">
                <w:rPr>
                  <w:rFonts w:cs="B Nazanin"/>
                  <w:i/>
                  <w:noProof/>
                  <w:rtl/>
                </w:rPr>
              </w:rPrChange>
            </w:rPr>
            <w:delText>8</w:delText>
          </w:r>
        </w:del>
      </w:ins>
      <w:del w:id="1736" w:author="Mohsen Jafarinejad" w:date="2019-04-06T08:40:00Z">
        <w:r w:rsidR="00EA69A2" w:rsidRPr="009667A9" w:rsidDel="005222D8">
          <w:rPr>
            <w:rFonts w:ascii="Times New Roman" w:hAnsi="Times New Roman"/>
            <w:i w:val="0"/>
            <w:rPrChange w:id="1737" w:author="Mohsen Jafarinejad" w:date="2019-05-12T10:51:00Z">
              <w:rPr>
                <w:rFonts w:cs="B Nazanin"/>
                <w:i/>
                <w:noProof/>
              </w:rPr>
            </w:rPrChange>
          </w:rPr>
          <w:delText>16</w:delText>
        </w:r>
      </w:del>
    </w:p>
    <w:p w14:paraId="38120F96" w14:textId="4F6108B9" w:rsidR="00EA69A2" w:rsidRPr="009667A9" w:rsidDel="00730BF4" w:rsidRDefault="004D1950" w:rsidP="00C60693">
      <w:pPr>
        <w:pStyle w:val="TOC3"/>
        <w:rPr>
          <w:del w:id="1738" w:author="Mohsen Jafarinejad" w:date="2019-05-12T09:33:00Z"/>
          <w:rFonts w:ascii="Times New Roman" w:eastAsiaTheme="minorEastAsia" w:hAnsi="Times New Roman"/>
          <w:rPrChange w:id="1739" w:author="Mohsen Jafarinejad" w:date="2019-05-12T10:51:00Z">
            <w:rPr>
              <w:del w:id="1740" w:author="Mohsen Jafarinejad" w:date="2019-05-12T09:33:00Z"/>
              <w:rFonts w:eastAsiaTheme="minorEastAsia"/>
            </w:rPr>
          </w:rPrChange>
        </w:rPr>
      </w:pPr>
      <w:del w:id="1741" w:author="Mohsen Jafarinejad" w:date="2019-05-12T09:33:00Z">
        <w:r w:rsidRPr="009667A9" w:rsidDel="00730BF4">
          <w:rPr>
            <w:rFonts w:ascii="Times New Roman" w:hAnsi="Times New Roman"/>
            <w:i w:val="0"/>
            <w:rtl/>
            <w:rPrChange w:id="1742" w:author="Mohsen Jafarinejad" w:date="2019-05-12T10:51:00Z">
              <w:rPr>
                <w:rFonts w:cs="Times New Roman"/>
                <w:i/>
                <w:noProof/>
                <w:rtl/>
              </w:rPr>
            </w:rPrChange>
          </w:rPr>
          <w:delText xml:space="preserve">1-4-4 </w:delText>
        </w:r>
        <w:r w:rsidR="00EA69A2" w:rsidRPr="009667A9" w:rsidDel="00730BF4">
          <w:rPr>
            <w:rFonts w:ascii="Times New Roman" w:hAnsi="Times New Roman" w:hint="cs"/>
            <w:i w:val="0"/>
            <w:rtl/>
            <w:rPrChange w:id="1743" w:author="Mohsen Jafarinejad" w:date="2019-05-12T10:51:00Z">
              <w:rPr>
                <w:rFonts w:cs="Times New Roman" w:hint="cs"/>
                <w:i/>
                <w:noProof/>
                <w:rtl/>
              </w:rPr>
            </w:rPrChange>
          </w:rPr>
          <w:delText>پیل</w:delText>
        </w:r>
        <w:r w:rsidR="00EA69A2" w:rsidRPr="009667A9" w:rsidDel="00730BF4">
          <w:rPr>
            <w:rFonts w:ascii="Times New Roman" w:hAnsi="Times New Roman"/>
            <w:i w:val="0"/>
            <w:rtl/>
            <w:rPrChange w:id="1744"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745" w:author="Mohsen Jafarinejad" w:date="2019-05-12T10:51:00Z">
              <w:rPr>
                <w:rFonts w:cs="Times New Roman" w:hint="cs"/>
                <w:i/>
                <w:noProof/>
                <w:rtl/>
              </w:rPr>
            </w:rPrChange>
          </w:rPr>
          <w:delText>سوختی</w:delText>
        </w:r>
        <w:r w:rsidR="00EA69A2" w:rsidRPr="009667A9" w:rsidDel="00730BF4">
          <w:rPr>
            <w:rFonts w:ascii="Times New Roman" w:hAnsi="Times New Roman"/>
            <w:i w:val="0"/>
            <w:rtl/>
            <w:rPrChange w:id="1746"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747" w:author="Mohsen Jafarinejad" w:date="2019-05-12T10:51:00Z">
              <w:rPr>
                <w:rFonts w:cs="Times New Roman" w:hint="cs"/>
                <w:i/>
                <w:noProof/>
                <w:rtl/>
              </w:rPr>
            </w:rPrChange>
          </w:rPr>
          <w:delText>کربنات</w:delText>
        </w:r>
        <w:r w:rsidR="00EA69A2" w:rsidRPr="009667A9" w:rsidDel="00730BF4">
          <w:rPr>
            <w:rFonts w:ascii="Times New Roman" w:hAnsi="Times New Roman"/>
            <w:i w:val="0"/>
            <w:rtl/>
            <w:rPrChange w:id="1748"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749" w:author="Mohsen Jafarinejad" w:date="2019-05-12T10:51:00Z">
              <w:rPr>
                <w:rFonts w:cs="Times New Roman" w:hint="cs"/>
                <w:i/>
                <w:noProof/>
                <w:rtl/>
              </w:rPr>
            </w:rPrChange>
          </w:rPr>
          <w:delText>مذاب</w:delText>
        </w:r>
        <w:r w:rsidR="00EA69A2" w:rsidRPr="009667A9" w:rsidDel="00730BF4">
          <w:rPr>
            <w:rFonts w:ascii="Times New Roman" w:hAnsi="Times New Roman"/>
            <w:i w:val="0"/>
            <w:rPrChange w:id="1750" w:author="Mohsen Jafarinejad" w:date="2019-05-12T10:51:00Z">
              <w:rPr>
                <w:rFonts w:cs="B Nazanin"/>
                <w:i/>
                <w:noProof/>
              </w:rPr>
            </w:rPrChange>
          </w:rPr>
          <w:tab/>
        </w:r>
      </w:del>
      <w:ins w:id="1751" w:author="Mohsen" w:date="2019-03-18T01:27:00Z">
        <w:del w:id="1752" w:author="Mohsen Jafarinejad" w:date="2019-04-06T08:40:00Z">
          <w:r w:rsidR="00C607BA" w:rsidRPr="009667A9" w:rsidDel="005222D8">
            <w:rPr>
              <w:rFonts w:ascii="Times New Roman" w:hAnsi="Times New Roman"/>
              <w:i w:val="0"/>
              <w:rtl/>
              <w:rPrChange w:id="1753" w:author="Mohsen Jafarinejad" w:date="2019-05-12T10:51:00Z">
                <w:rPr>
                  <w:rFonts w:cs="B Nazanin"/>
                  <w:i/>
                  <w:noProof/>
                  <w:rtl/>
                </w:rPr>
              </w:rPrChange>
            </w:rPr>
            <w:delText>9</w:delText>
          </w:r>
        </w:del>
      </w:ins>
      <w:del w:id="1754" w:author="Mohsen Jafarinejad" w:date="2019-04-06T08:40:00Z">
        <w:r w:rsidR="00EA69A2" w:rsidRPr="009667A9" w:rsidDel="005222D8">
          <w:rPr>
            <w:rFonts w:ascii="Times New Roman" w:hAnsi="Times New Roman"/>
            <w:i w:val="0"/>
            <w:rPrChange w:id="1755" w:author="Mohsen Jafarinejad" w:date="2019-05-12T10:51:00Z">
              <w:rPr>
                <w:rFonts w:cs="B Nazanin"/>
                <w:i/>
                <w:noProof/>
              </w:rPr>
            </w:rPrChange>
          </w:rPr>
          <w:delText>17</w:delText>
        </w:r>
      </w:del>
    </w:p>
    <w:p w14:paraId="27ECC9E1" w14:textId="199A1989" w:rsidR="00EA69A2" w:rsidRPr="009667A9" w:rsidDel="00730BF4" w:rsidRDefault="004D1950" w:rsidP="00695D04">
      <w:pPr>
        <w:pStyle w:val="TOC3"/>
        <w:rPr>
          <w:del w:id="1756" w:author="Mohsen Jafarinejad" w:date="2019-05-12T09:33:00Z"/>
          <w:rFonts w:ascii="Times New Roman" w:eastAsiaTheme="minorEastAsia" w:hAnsi="Times New Roman"/>
          <w:rPrChange w:id="1757" w:author="Mohsen Jafarinejad" w:date="2019-05-12T10:51:00Z">
            <w:rPr>
              <w:del w:id="1758" w:author="Mohsen Jafarinejad" w:date="2019-05-12T09:33:00Z"/>
              <w:rFonts w:eastAsiaTheme="minorEastAsia"/>
            </w:rPr>
          </w:rPrChange>
        </w:rPr>
      </w:pPr>
      <w:del w:id="1759" w:author="Mohsen Jafarinejad" w:date="2019-05-12T09:33:00Z">
        <w:r w:rsidRPr="009667A9" w:rsidDel="00730BF4">
          <w:rPr>
            <w:rFonts w:ascii="Times New Roman" w:hAnsi="Times New Roman"/>
            <w:i w:val="0"/>
            <w:rtl/>
            <w:rPrChange w:id="1760" w:author="Mohsen Jafarinejad" w:date="2019-05-12T10:51:00Z">
              <w:rPr>
                <w:rFonts w:cs="Times New Roman"/>
                <w:i/>
                <w:noProof/>
                <w:rtl/>
              </w:rPr>
            </w:rPrChange>
          </w:rPr>
          <w:delText xml:space="preserve">1-4-5 </w:delText>
        </w:r>
        <w:r w:rsidR="00EA69A2" w:rsidRPr="009667A9" w:rsidDel="00730BF4">
          <w:rPr>
            <w:rFonts w:ascii="Times New Roman" w:hAnsi="Times New Roman" w:hint="cs"/>
            <w:i w:val="0"/>
            <w:rtl/>
            <w:rPrChange w:id="1761" w:author="Mohsen Jafarinejad" w:date="2019-05-12T10:51:00Z">
              <w:rPr>
                <w:rFonts w:cs="Times New Roman" w:hint="cs"/>
                <w:i/>
                <w:noProof/>
                <w:rtl/>
              </w:rPr>
            </w:rPrChange>
          </w:rPr>
          <w:delText>پیل</w:delText>
        </w:r>
        <w:r w:rsidR="00EA69A2" w:rsidRPr="009667A9" w:rsidDel="00730BF4">
          <w:rPr>
            <w:rFonts w:ascii="Times New Roman" w:hAnsi="Times New Roman"/>
            <w:i w:val="0"/>
            <w:rtl/>
            <w:rPrChange w:id="1762"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763" w:author="Mohsen Jafarinejad" w:date="2019-05-12T10:51:00Z">
              <w:rPr>
                <w:rFonts w:cs="Times New Roman" w:hint="cs"/>
                <w:i/>
                <w:noProof/>
                <w:rtl/>
              </w:rPr>
            </w:rPrChange>
          </w:rPr>
          <w:delText>سوختی</w:delText>
        </w:r>
        <w:r w:rsidR="00EA69A2" w:rsidRPr="009667A9" w:rsidDel="00730BF4">
          <w:rPr>
            <w:rFonts w:ascii="Times New Roman" w:hAnsi="Times New Roman"/>
            <w:i w:val="0"/>
            <w:rtl/>
            <w:rPrChange w:id="1764"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765" w:author="Mohsen Jafarinejad" w:date="2019-05-12T10:51:00Z">
              <w:rPr>
                <w:rFonts w:cs="Times New Roman" w:hint="cs"/>
                <w:i/>
                <w:noProof/>
                <w:rtl/>
              </w:rPr>
            </w:rPrChange>
          </w:rPr>
          <w:delText>اکسید</w:delText>
        </w:r>
        <w:r w:rsidR="00EA69A2" w:rsidRPr="009667A9" w:rsidDel="00730BF4">
          <w:rPr>
            <w:rFonts w:ascii="Times New Roman" w:hAnsi="Times New Roman"/>
            <w:i w:val="0"/>
            <w:rtl/>
            <w:rPrChange w:id="1766"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767" w:author="Mohsen Jafarinejad" w:date="2019-05-12T10:51:00Z">
              <w:rPr>
                <w:rFonts w:cs="Times New Roman" w:hint="cs"/>
                <w:i/>
                <w:noProof/>
                <w:rtl/>
              </w:rPr>
            </w:rPrChange>
          </w:rPr>
          <w:delText>جامد</w:delText>
        </w:r>
        <w:r w:rsidR="00EA69A2" w:rsidRPr="009667A9" w:rsidDel="00730BF4">
          <w:rPr>
            <w:rFonts w:ascii="Times New Roman" w:hAnsi="Times New Roman"/>
            <w:i w:val="0"/>
            <w:rPrChange w:id="1768" w:author="Mohsen Jafarinejad" w:date="2019-05-12T10:51:00Z">
              <w:rPr>
                <w:rFonts w:cs="B Nazanin"/>
                <w:i/>
                <w:noProof/>
              </w:rPr>
            </w:rPrChange>
          </w:rPr>
          <w:tab/>
        </w:r>
      </w:del>
      <w:ins w:id="1769" w:author="Mohsen" w:date="2019-03-18T01:27:00Z">
        <w:del w:id="1770" w:author="Mohsen Jafarinejad" w:date="2019-04-06T08:40:00Z">
          <w:r w:rsidR="00C607BA" w:rsidRPr="009667A9" w:rsidDel="005222D8">
            <w:rPr>
              <w:rFonts w:ascii="Times New Roman" w:hAnsi="Times New Roman"/>
              <w:i w:val="0"/>
              <w:rtl/>
              <w:rPrChange w:id="1771" w:author="Mohsen Jafarinejad" w:date="2019-05-12T10:51:00Z">
                <w:rPr>
                  <w:rFonts w:cs="B Nazanin"/>
                  <w:i/>
                  <w:noProof/>
                  <w:rtl/>
                </w:rPr>
              </w:rPrChange>
            </w:rPr>
            <w:delText>11</w:delText>
          </w:r>
        </w:del>
      </w:ins>
      <w:del w:id="1772" w:author="Mohsen Jafarinejad" w:date="2019-04-06T08:40:00Z">
        <w:r w:rsidR="00EA69A2" w:rsidRPr="009667A9" w:rsidDel="005222D8">
          <w:rPr>
            <w:rFonts w:ascii="Times New Roman" w:hAnsi="Times New Roman"/>
            <w:i w:val="0"/>
            <w:rPrChange w:id="1773" w:author="Mohsen Jafarinejad" w:date="2019-05-12T10:51:00Z">
              <w:rPr>
                <w:rFonts w:cs="B Nazanin"/>
                <w:i/>
                <w:noProof/>
              </w:rPr>
            </w:rPrChange>
          </w:rPr>
          <w:delText>18</w:delText>
        </w:r>
      </w:del>
    </w:p>
    <w:p w14:paraId="42099527" w14:textId="4B3FBE04" w:rsidR="00EA69A2" w:rsidRPr="009667A9" w:rsidDel="00730BF4" w:rsidRDefault="004D1950" w:rsidP="00E87BBB">
      <w:pPr>
        <w:pStyle w:val="TOC3"/>
        <w:rPr>
          <w:del w:id="1774" w:author="Mohsen Jafarinejad" w:date="2019-05-12T09:33:00Z"/>
          <w:rFonts w:ascii="Times New Roman" w:eastAsiaTheme="minorEastAsia" w:hAnsi="Times New Roman"/>
          <w:rPrChange w:id="1775" w:author="Mohsen Jafarinejad" w:date="2019-05-12T10:51:00Z">
            <w:rPr>
              <w:del w:id="1776" w:author="Mohsen Jafarinejad" w:date="2019-05-12T09:33:00Z"/>
              <w:rFonts w:eastAsiaTheme="minorEastAsia"/>
            </w:rPr>
          </w:rPrChange>
        </w:rPr>
      </w:pPr>
      <w:del w:id="1777" w:author="Mohsen Jafarinejad" w:date="2019-05-12T09:33:00Z">
        <w:r w:rsidRPr="009667A9" w:rsidDel="00730BF4">
          <w:rPr>
            <w:rFonts w:ascii="Times New Roman" w:hAnsi="Times New Roman"/>
            <w:i w:val="0"/>
            <w:rtl/>
            <w:rPrChange w:id="1778" w:author="Mohsen Jafarinejad" w:date="2019-05-12T10:51:00Z">
              <w:rPr>
                <w:rFonts w:cs="Times New Roman"/>
                <w:i/>
                <w:noProof/>
                <w:rtl/>
              </w:rPr>
            </w:rPrChange>
          </w:rPr>
          <w:delText xml:space="preserve">1-4-6 </w:delText>
        </w:r>
        <w:r w:rsidR="00EA69A2" w:rsidRPr="009667A9" w:rsidDel="00730BF4">
          <w:rPr>
            <w:rFonts w:ascii="Times New Roman" w:hAnsi="Times New Roman"/>
            <w:i w:val="0"/>
            <w:rtl/>
            <w:rPrChange w:id="1779"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780" w:author="Mohsen Jafarinejad" w:date="2019-05-12T10:51:00Z">
              <w:rPr>
                <w:rFonts w:cs="Times New Roman" w:hint="cs"/>
                <w:i/>
                <w:noProof/>
                <w:rtl/>
              </w:rPr>
            </w:rPrChange>
          </w:rPr>
          <w:delText>پیل</w:delText>
        </w:r>
        <w:r w:rsidR="00EA69A2" w:rsidRPr="009667A9" w:rsidDel="00730BF4">
          <w:rPr>
            <w:rFonts w:ascii="Times New Roman" w:hAnsi="Times New Roman"/>
            <w:i w:val="0"/>
            <w:rtl/>
            <w:rPrChange w:id="1781"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782" w:author="Mohsen Jafarinejad" w:date="2019-05-12T10:51:00Z">
              <w:rPr>
                <w:rFonts w:cs="Times New Roman" w:hint="cs"/>
                <w:i/>
                <w:noProof/>
                <w:rtl/>
              </w:rPr>
            </w:rPrChange>
          </w:rPr>
          <w:delText>سوختی</w:delText>
        </w:r>
        <w:r w:rsidR="00EA69A2" w:rsidRPr="009667A9" w:rsidDel="00730BF4">
          <w:rPr>
            <w:rFonts w:ascii="Times New Roman" w:hAnsi="Times New Roman"/>
            <w:i w:val="0"/>
            <w:rtl/>
            <w:rPrChange w:id="1783"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784" w:author="Mohsen Jafarinejad" w:date="2019-05-12T10:51:00Z">
              <w:rPr>
                <w:rFonts w:cs="Times New Roman" w:hint="cs"/>
                <w:i/>
                <w:noProof/>
                <w:rtl/>
              </w:rPr>
            </w:rPrChange>
          </w:rPr>
          <w:delText>متانولی</w:delText>
        </w:r>
        <w:r w:rsidR="00EA69A2" w:rsidRPr="009667A9" w:rsidDel="00730BF4">
          <w:rPr>
            <w:rFonts w:ascii="Times New Roman" w:hAnsi="Times New Roman"/>
            <w:i w:val="0"/>
            <w:rPrChange w:id="1785" w:author="Mohsen Jafarinejad" w:date="2019-05-12T10:51:00Z">
              <w:rPr>
                <w:rFonts w:cs="B Nazanin"/>
                <w:i/>
                <w:noProof/>
              </w:rPr>
            </w:rPrChange>
          </w:rPr>
          <w:tab/>
        </w:r>
      </w:del>
      <w:ins w:id="1786" w:author="Mohsen" w:date="2019-03-18T01:27:00Z">
        <w:del w:id="1787" w:author="Mohsen Jafarinejad" w:date="2019-04-06T08:40:00Z">
          <w:r w:rsidR="00C607BA" w:rsidRPr="009667A9" w:rsidDel="005222D8">
            <w:rPr>
              <w:rFonts w:ascii="Times New Roman" w:hAnsi="Times New Roman"/>
              <w:i w:val="0"/>
              <w:rtl/>
              <w:rPrChange w:id="1788" w:author="Mohsen Jafarinejad" w:date="2019-05-12T10:51:00Z">
                <w:rPr>
                  <w:rFonts w:cs="B Nazanin"/>
                  <w:i/>
                  <w:noProof/>
                  <w:rtl/>
                </w:rPr>
              </w:rPrChange>
            </w:rPr>
            <w:delText>12</w:delText>
          </w:r>
        </w:del>
      </w:ins>
      <w:del w:id="1789" w:author="Mohsen Jafarinejad" w:date="2019-04-06T08:40:00Z">
        <w:r w:rsidR="00EA69A2" w:rsidRPr="009667A9" w:rsidDel="005222D8">
          <w:rPr>
            <w:rFonts w:ascii="Times New Roman" w:hAnsi="Times New Roman"/>
            <w:i w:val="0"/>
            <w:rPrChange w:id="1790" w:author="Mohsen Jafarinejad" w:date="2019-05-12T10:51:00Z">
              <w:rPr>
                <w:rFonts w:cs="B Nazanin"/>
                <w:i/>
                <w:noProof/>
              </w:rPr>
            </w:rPrChange>
          </w:rPr>
          <w:delText>20</w:delText>
        </w:r>
      </w:del>
    </w:p>
    <w:p w14:paraId="04ABDFE6" w14:textId="3FE67B6B" w:rsidR="00EA69A2" w:rsidRPr="009667A9" w:rsidDel="00730BF4" w:rsidRDefault="00EB6040">
      <w:pPr>
        <w:pStyle w:val="TOC3"/>
        <w:rPr>
          <w:del w:id="1791" w:author="Mohsen Jafarinejad" w:date="2019-05-12T09:33:00Z"/>
          <w:rFonts w:ascii="Times New Roman" w:eastAsiaTheme="minorEastAsia" w:hAnsi="Times New Roman"/>
          <w:rPrChange w:id="1792" w:author="Mohsen Jafarinejad" w:date="2019-05-12T10:51:00Z">
            <w:rPr>
              <w:del w:id="1793" w:author="Mohsen Jafarinejad" w:date="2019-05-12T09:33:00Z"/>
              <w:rFonts w:eastAsiaTheme="minorEastAsia"/>
            </w:rPr>
          </w:rPrChange>
        </w:rPr>
        <w:pPrChange w:id="1794" w:author="Mohsen Jafarinejad" w:date="2019-05-12T10:51:00Z">
          <w:pPr>
            <w:pStyle w:val="TOC3"/>
          </w:pPr>
        </w:pPrChange>
      </w:pPr>
      <w:ins w:id="1795" w:author="Mohsen" w:date="2019-03-17T19:25:00Z">
        <w:del w:id="1796" w:author="Mohsen Jafarinejad" w:date="2019-05-12T09:33:00Z">
          <w:r w:rsidRPr="009667A9" w:rsidDel="00730BF4">
            <w:rPr>
              <w:rFonts w:ascii="Times New Roman" w:hAnsi="Times New Roman"/>
              <w:i w:val="0"/>
              <w:rtl/>
              <w:rPrChange w:id="1797" w:author="Mohsen Jafarinejad" w:date="2019-05-12T10:51:00Z">
                <w:rPr>
                  <w:rFonts w:cs="B Nazanin"/>
                  <w:i/>
                  <w:noProof/>
                  <w:rtl/>
                </w:rPr>
              </w:rPrChange>
            </w:rPr>
            <w:delText>1-4-7</w:delText>
          </w:r>
          <w:r w:rsidRPr="009667A9" w:rsidDel="00730BF4">
            <w:rPr>
              <w:rFonts w:ascii="Times New Roman" w:hAnsi="Times New Roman" w:hint="cs"/>
              <w:i w:val="0"/>
              <w:rtl/>
              <w:rPrChange w:id="1798" w:author="Mohsen Jafarinejad" w:date="2019-05-12T10:51:00Z">
                <w:rPr>
                  <w:rFonts w:cs="B Nazanin" w:hint="cs"/>
                  <w:i/>
                  <w:noProof/>
                  <w:rtl/>
                </w:rPr>
              </w:rPrChange>
            </w:rPr>
            <w:delText>پ</w:delText>
          </w:r>
        </w:del>
      </w:ins>
      <w:del w:id="1799" w:author="Mohsen Jafarinejad" w:date="2019-05-12T09:33:00Z">
        <w:r w:rsidR="00EA69A2" w:rsidRPr="009667A9" w:rsidDel="00730BF4">
          <w:rPr>
            <w:rFonts w:ascii="Times New Roman" w:hAnsi="Times New Roman"/>
            <w:i w:val="0"/>
            <w:rPrChange w:id="1800" w:author="Mohsen Jafarinejad" w:date="2019-05-12T10:51:00Z">
              <w:rPr>
                <w:rFonts w:cs="B Nazanin"/>
                <w:i/>
                <w:noProof/>
              </w:rPr>
            </w:rPrChange>
          </w:rPr>
          <w:delText>7-4-1</w:delText>
        </w:r>
        <w:r w:rsidR="00EA69A2" w:rsidRPr="009667A9" w:rsidDel="00730BF4">
          <w:rPr>
            <w:rFonts w:ascii="Times New Roman" w:hAnsi="Times New Roman"/>
            <w:i w:val="0"/>
            <w:rtl/>
            <w:rPrChange w:id="1801"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802" w:author="Mohsen Jafarinejad" w:date="2019-05-12T10:51:00Z">
              <w:rPr>
                <w:rFonts w:cs="Times New Roman" w:hint="cs"/>
                <w:i/>
                <w:noProof/>
                <w:rtl/>
              </w:rPr>
            </w:rPrChange>
          </w:rPr>
          <w:delText>پیل</w:delText>
        </w:r>
        <w:r w:rsidR="00EA69A2" w:rsidRPr="009667A9" w:rsidDel="00730BF4">
          <w:rPr>
            <w:rFonts w:ascii="Times New Roman" w:hAnsi="Times New Roman"/>
            <w:i w:val="0"/>
            <w:rtl/>
            <w:rPrChange w:id="1803"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804" w:author="Mohsen Jafarinejad" w:date="2019-05-12T10:51:00Z">
              <w:rPr>
                <w:rFonts w:cs="Times New Roman" w:hint="cs"/>
                <w:i/>
                <w:noProof/>
                <w:rtl/>
              </w:rPr>
            </w:rPrChange>
          </w:rPr>
          <w:delText>سوختی</w:delText>
        </w:r>
        <w:r w:rsidR="00EA69A2" w:rsidRPr="009667A9" w:rsidDel="00730BF4">
          <w:rPr>
            <w:rFonts w:ascii="Times New Roman" w:hAnsi="Times New Roman"/>
            <w:i w:val="0"/>
            <w:rtl/>
            <w:rPrChange w:id="1805"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806" w:author="Mohsen Jafarinejad" w:date="2019-05-12T10:51:00Z">
              <w:rPr>
                <w:rFonts w:cs="Times New Roman" w:hint="cs"/>
                <w:i/>
                <w:noProof/>
                <w:rtl/>
              </w:rPr>
            </w:rPrChange>
          </w:rPr>
          <w:delText>سرامیکی</w:delText>
        </w:r>
        <w:r w:rsidR="00EA69A2" w:rsidRPr="009667A9" w:rsidDel="00730BF4">
          <w:rPr>
            <w:rFonts w:ascii="Times New Roman" w:hAnsi="Times New Roman"/>
            <w:i w:val="0"/>
            <w:rtl/>
            <w:rPrChange w:id="1807"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808" w:author="Mohsen Jafarinejad" w:date="2019-05-12T10:51:00Z">
              <w:rPr>
                <w:rFonts w:cs="Times New Roman" w:hint="cs"/>
                <w:i/>
                <w:noProof/>
                <w:rtl/>
              </w:rPr>
            </w:rPrChange>
          </w:rPr>
          <w:delText>پروتونی</w:delText>
        </w:r>
        <w:r w:rsidR="00EA69A2" w:rsidRPr="009667A9" w:rsidDel="00730BF4">
          <w:rPr>
            <w:rFonts w:ascii="Times New Roman" w:hAnsi="Times New Roman"/>
            <w:i w:val="0"/>
            <w:rPrChange w:id="1809" w:author="Mohsen Jafarinejad" w:date="2019-05-12T10:51:00Z">
              <w:rPr>
                <w:rFonts w:cs="B Nazanin"/>
                <w:i/>
                <w:noProof/>
              </w:rPr>
            </w:rPrChange>
          </w:rPr>
          <w:tab/>
        </w:r>
      </w:del>
      <w:ins w:id="1810" w:author="Mohsen" w:date="2019-03-18T01:27:00Z">
        <w:del w:id="1811" w:author="Mohsen Jafarinejad" w:date="2019-04-06T08:40:00Z">
          <w:r w:rsidR="00C607BA" w:rsidRPr="009667A9" w:rsidDel="005222D8">
            <w:rPr>
              <w:rFonts w:ascii="Times New Roman" w:hAnsi="Times New Roman"/>
              <w:i w:val="0"/>
              <w:rtl/>
              <w:rPrChange w:id="1812" w:author="Mohsen Jafarinejad" w:date="2019-05-12T10:51:00Z">
                <w:rPr>
                  <w:rFonts w:cs="B Nazanin"/>
                  <w:i/>
                  <w:noProof/>
                  <w:rtl/>
                </w:rPr>
              </w:rPrChange>
            </w:rPr>
            <w:delText>13</w:delText>
          </w:r>
        </w:del>
      </w:ins>
      <w:del w:id="1813" w:author="Mohsen Jafarinejad" w:date="2019-04-06T08:40:00Z">
        <w:r w:rsidR="00EA69A2" w:rsidRPr="009667A9" w:rsidDel="005222D8">
          <w:rPr>
            <w:rFonts w:ascii="Times New Roman" w:hAnsi="Times New Roman"/>
            <w:i w:val="0"/>
            <w:rPrChange w:id="1814" w:author="Mohsen Jafarinejad" w:date="2019-05-12T10:51:00Z">
              <w:rPr>
                <w:rFonts w:cs="B Nazanin"/>
                <w:i/>
                <w:noProof/>
              </w:rPr>
            </w:rPrChange>
          </w:rPr>
          <w:delText>21</w:delText>
        </w:r>
      </w:del>
    </w:p>
    <w:p w14:paraId="50B92F27" w14:textId="73154070" w:rsidR="00EA69A2" w:rsidRPr="009667A9" w:rsidDel="00730BF4" w:rsidRDefault="004D1950">
      <w:pPr>
        <w:pStyle w:val="TOC3"/>
        <w:rPr>
          <w:del w:id="1815" w:author="Mohsen Jafarinejad" w:date="2019-05-12T09:33:00Z"/>
          <w:rFonts w:ascii="Times New Roman" w:eastAsiaTheme="minorEastAsia" w:hAnsi="Times New Roman"/>
          <w:rPrChange w:id="1816" w:author="Mohsen Jafarinejad" w:date="2019-05-12T10:51:00Z">
            <w:rPr>
              <w:del w:id="1817" w:author="Mohsen Jafarinejad" w:date="2019-05-12T09:33:00Z"/>
              <w:rFonts w:eastAsiaTheme="minorEastAsia"/>
            </w:rPr>
          </w:rPrChange>
        </w:rPr>
        <w:pPrChange w:id="1818" w:author="Mohsen Jafarinejad" w:date="2019-05-12T10:51:00Z">
          <w:pPr>
            <w:pStyle w:val="TOC3"/>
          </w:pPr>
        </w:pPrChange>
      </w:pPr>
      <w:del w:id="1819" w:author="Mohsen Jafarinejad" w:date="2019-05-12T09:33:00Z">
        <w:r w:rsidRPr="009667A9" w:rsidDel="00730BF4">
          <w:rPr>
            <w:rFonts w:ascii="Times New Roman" w:hAnsi="Times New Roman"/>
            <w:i w:val="0"/>
            <w:rtl/>
            <w:rPrChange w:id="1820" w:author="Mohsen Jafarinejad" w:date="2019-05-12T10:51:00Z">
              <w:rPr>
                <w:rFonts w:cs="Times New Roman"/>
                <w:i/>
                <w:noProof/>
                <w:rtl/>
              </w:rPr>
            </w:rPrChange>
          </w:rPr>
          <w:delText xml:space="preserve">1-4-8 </w:delText>
        </w:r>
        <w:r w:rsidR="00EA69A2" w:rsidRPr="009667A9" w:rsidDel="00730BF4">
          <w:rPr>
            <w:rFonts w:ascii="Times New Roman" w:hAnsi="Times New Roman" w:hint="cs"/>
            <w:i w:val="0"/>
            <w:rtl/>
            <w:rPrChange w:id="1821" w:author="Mohsen Jafarinejad" w:date="2019-05-12T10:51:00Z">
              <w:rPr>
                <w:rFonts w:cs="Times New Roman" w:hint="cs"/>
                <w:i/>
                <w:noProof/>
                <w:rtl/>
              </w:rPr>
            </w:rPrChange>
          </w:rPr>
          <w:delText>پیل</w:delText>
        </w:r>
        <w:r w:rsidR="00EA69A2" w:rsidRPr="009667A9" w:rsidDel="00730BF4">
          <w:rPr>
            <w:rFonts w:ascii="Times New Roman" w:hAnsi="Times New Roman"/>
            <w:i w:val="0"/>
            <w:rtl/>
            <w:rPrChange w:id="1822"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823" w:author="Mohsen Jafarinejad" w:date="2019-05-12T10:51:00Z">
              <w:rPr>
                <w:rFonts w:cs="Times New Roman" w:hint="cs"/>
                <w:i/>
                <w:noProof/>
                <w:rtl/>
              </w:rPr>
            </w:rPrChange>
          </w:rPr>
          <w:delText>سوختی</w:delText>
        </w:r>
        <w:r w:rsidR="00EA69A2" w:rsidRPr="009667A9" w:rsidDel="00730BF4">
          <w:rPr>
            <w:rFonts w:ascii="Times New Roman" w:hAnsi="Times New Roman"/>
            <w:i w:val="0"/>
            <w:rtl/>
            <w:rPrChange w:id="1824"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825" w:author="Mohsen Jafarinejad" w:date="2019-05-12T10:51:00Z">
              <w:rPr>
                <w:rFonts w:cs="Times New Roman" w:hint="cs"/>
                <w:i/>
                <w:noProof/>
                <w:rtl/>
              </w:rPr>
            </w:rPrChange>
          </w:rPr>
          <w:delText>میکروبی</w:delText>
        </w:r>
        <w:r w:rsidR="00EA69A2" w:rsidRPr="009667A9" w:rsidDel="00730BF4">
          <w:rPr>
            <w:rFonts w:ascii="Times New Roman" w:hAnsi="Times New Roman"/>
            <w:i w:val="0"/>
            <w:rPrChange w:id="1826" w:author="Mohsen Jafarinejad" w:date="2019-05-12T10:51:00Z">
              <w:rPr>
                <w:rFonts w:cs="B Nazanin"/>
                <w:i/>
                <w:noProof/>
              </w:rPr>
            </w:rPrChange>
          </w:rPr>
          <w:tab/>
        </w:r>
      </w:del>
      <w:ins w:id="1827" w:author="Mohsen" w:date="2019-03-18T01:27:00Z">
        <w:del w:id="1828" w:author="Mohsen Jafarinejad" w:date="2019-04-06T08:40:00Z">
          <w:r w:rsidR="00C607BA" w:rsidRPr="009667A9" w:rsidDel="005222D8">
            <w:rPr>
              <w:rFonts w:ascii="Times New Roman" w:hAnsi="Times New Roman"/>
              <w:i w:val="0"/>
              <w:rtl/>
              <w:rPrChange w:id="1829" w:author="Mohsen Jafarinejad" w:date="2019-05-12T10:51:00Z">
                <w:rPr>
                  <w:rFonts w:cs="B Nazanin"/>
                  <w:i/>
                  <w:noProof/>
                  <w:rtl/>
                </w:rPr>
              </w:rPrChange>
            </w:rPr>
            <w:delText>14</w:delText>
          </w:r>
        </w:del>
      </w:ins>
      <w:del w:id="1830" w:author="Mohsen Jafarinejad" w:date="2019-04-06T08:40:00Z">
        <w:r w:rsidR="00EA69A2" w:rsidRPr="009667A9" w:rsidDel="005222D8">
          <w:rPr>
            <w:rFonts w:ascii="Times New Roman" w:hAnsi="Times New Roman"/>
            <w:i w:val="0"/>
            <w:rPrChange w:id="1831" w:author="Mohsen Jafarinejad" w:date="2019-05-12T10:51:00Z">
              <w:rPr>
                <w:rFonts w:cs="B Nazanin"/>
                <w:i/>
                <w:noProof/>
              </w:rPr>
            </w:rPrChange>
          </w:rPr>
          <w:delText>21</w:delText>
        </w:r>
      </w:del>
    </w:p>
    <w:p w14:paraId="6B52D8A3" w14:textId="642C44F7" w:rsidR="00EA69A2" w:rsidRPr="009667A9" w:rsidDel="00730BF4" w:rsidRDefault="004D1950" w:rsidP="004E29A1">
      <w:pPr>
        <w:pStyle w:val="TOC2"/>
        <w:tabs>
          <w:tab w:val="right" w:leader="dot" w:pos="8827"/>
        </w:tabs>
        <w:bidi/>
        <w:rPr>
          <w:del w:id="1832" w:author="Mohsen Jafarinejad" w:date="2019-05-12T09:33:00Z"/>
          <w:rFonts w:ascii="Times New Roman" w:eastAsiaTheme="minorEastAsia" w:hAnsi="Times New Roman" w:cs="B Nazanin"/>
          <w:b w:val="0"/>
          <w:bCs w:val="0"/>
          <w:i/>
          <w:noProof/>
          <w:sz w:val="24"/>
          <w:szCs w:val="24"/>
          <w:rPrChange w:id="1833" w:author="Mohsen Jafarinejad" w:date="2019-05-12T10:51:00Z">
            <w:rPr>
              <w:del w:id="1834" w:author="Mohsen Jafarinejad" w:date="2019-05-12T09:33:00Z"/>
              <w:rFonts w:eastAsiaTheme="minorEastAsia" w:cs="B Nazanin"/>
              <w:b w:val="0"/>
              <w:bCs w:val="0"/>
              <w:noProof/>
              <w:sz w:val="20"/>
              <w:szCs w:val="20"/>
            </w:rPr>
          </w:rPrChange>
        </w:rPr>
      </w:pPr>
      <w:del w:id="1835" w:author="Mohsen Jafarinejad" w:date="2019-05-12T09:33:00Z">
        <w:r w:rsidRPr="009667A9" w:rsidDel="00730BF4">
          <w:rPr>
            <w:rFonts w:ascii="Times New Roman" w:hAnsi="Times New Roman" w:cs="B Nazanin"/>
            <w:b w:val="0"/>
            <w:bCs w:val="0"/>
            <w:i/>
            <w:noProof/>
            <w:sz w:val="24"/>
            <w:szCs w:val="24"/>
            <w:rtl/>
            <w:rPrChange w:id="1836" w:author="Mohsen Jafarinejad" w:date="2019-05-12T10:51:00Z">
              <w:rPr>
                <w:rFonts w:cs="B Nazanin"/>
                <w:b w:val="0"/>
                <w:bCs w:val="0"/>
                <w:noProof/>
                <w:sz w:val="20"/>
                <w:szCs w:val="20"/>
                <w:rtl/>
              </w:rPr>
            </w:rPrChange>
          </w:rPr>
          <w:delText xml:space="preserve">1-5 </w:delText>
        </w:r>
        <w:r w:rsidR="00EA69A2" w:rsidRPr="009667A9" w:rsidDel="00730BF4">
          <w:rPr>
            <w:rFonts w:ascii="Times New Roman" w:hAnsi="Times New Roman" w:cs="B Nazanin" w:hint="cs"/>
            <w:b w:val="0"/>
            <w:bCs w:val="0"/>
            <w:i/>
            <w:noProof/>
            <w:sz w:val="24"/>
            <w:szCs w:val="24"/>
            <w:rtl/>
            <w:rPrChange w:id="1837" w:author="Mohsen Jafarinejad" w:date="2019-05-12T10:51:00Z">
              <w:rPr>
                <w:rFonts w:cs="B Nazanin" w:hint="cs"/>
                <w:b w:val="0"/>
                <w:bCs w:val="0"/>
                <w:noProof/>
                <w:sz w:val="20"/>
                <w:szCs w:val="20"/>
                <w:rtl/>
              </w:rPr>
            </w:rPrChange>
          </w:rPr>
          <w:delText>معادله</w:delText>
        </w:r>
        <w:r w:rsidR="00EA69A2" w:rsidRPr="009667A9" w:rsidDel="00730BF4">
          <w:rPr>
            <w:rFonts w:ascii="Times New Roman" w:hAnsi="Times New Roman" w:cs="B Nazanin"/>
            <w:b w:val="0"/>
            <w:bCs w:val="0"/>
            <w:i/>
            <w:noProof/>
            <w:sz w:val="24"/>
            <w:szCs w:val="24"/>
            <w:rtl/>
            <w:rPrChange w:id="183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1839" w:author="Mohsen Jafarinejad" w:date="2019-05-12T10:51:00Z">
              <w:rPr>
                <w:rFonts w:cs="B Nazanin" w:hint="cs"/>
                <w:b w:val="0"/>
                <w:bCs w:val="0"/>
                <w:noProof/>
                <w:sz w:val="20"/>
                <w:szCs w:val="20"/>
                <w:rtl/>
              </w:rPr>
            </w:rPrChange>
          </w:rPr>
          <w:delText>بیوشیمیای</w:delText>
        </w:r>
        <w:r w:rsidR="00EA69A2" w:rsidRPr="009667A9" w:rsidDel="00730BF4">
          <w:rPr>
            <w:rFonts w:ascii="Times New Roman" w:hAnsi="Times New Roman" w:cs="B Nazanin"/>
            <w:b w:val="0"/>
            <w:bCs w:val="0"/>
            <w:i/>
            <w:noProof/>
            <w:sz w:val="24"/>
            <w:szCs w:val="24"/>
            <w:rtl/>
            <w:rPrChange w:id="184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1841" w:author="Mohsen Jafarinejad" w:date="2019-05-12T10:51:00Z">
              <w:rPr>
                <w:rFonts w:cs="B Nazanin" w:hint="cs"/>
                <w:b w:val="0"/>
                <w:bCs w:val="0"/>
                <w:noProof/>
                <w:sz w:val="20"/>
                <w:szCs w:val="20"/>
                <w:rtl/>
              </w:rPr>
            </w:rPrChange>
          </w:rPr>
          <w:delText>پیل</w:delText>
        </w:r>
        <w:r w:rsidR="00EA69A2" w:rsidRPr="009667A9" w:rsidDel="00730BF4">
          <w:rPr>
            <w:rFonts w:ascii="Times New Roman" w:hAnsi="Times New Roman" w:cs="B Nazanin"/>
            <w:b w:val="0"/>
            <w:bCs w:val="0"/>
            <w:i/>
            <w:noProof/>
            <w:sz w:val="24"/>
            <w:szCs w:val="24"/>
            <w:rtl/>
            <w:rPrChange w:id="1842"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1843" w:author="Mohsen Jafarinejad" w:date="2019-05-12T10:51:00Z">
              <w:rPr>
                <w:rFonts w:cs="B Nazanin" w:hint="cs"/>
                <w:b w:val="0"/>
                <w:bCs w:val="0"/>
                <w:noProof/>
                <w:sz w:val="20"/>
                <w:szCs w:val="20"/>
                <w:rtl/>
              </w:rPr>
            </w:rPrChange>
          </w:rPr>
          <w:delText>سوختی</w:delText>
        </w:r>
        <w:r w:rsidR="00EA69A2" w:rsidRPr="009667A9" w:rsidDel="00730BF4">
          <w:rPr>
            <w:rFonts w:ascii="Times New Roman" w:hAnsi="Times New Roman" w:cs="B Nazanin"/>
            <w:b w:val="0"/>
            <w:bCs w:val="0"/>
            <w:i/>
            <w:noProof/>
            <w:sz w:val="24"/>
            <w:szCs w:val="24"/>
            <w:rtl/>
            <w:rPrChange w:id="184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1845" w:author="Mohsen Jafarinejad" w:date="2019-05-12T10:51:00Z">
              <w:rPr>
                <w:rFonts w:cs="B Nazanin" w:hint="cs"/>
                <w:b w:val="0"/>
                <w:bCs w:val="0"/>
                <w:noProof/>
                <w:sz w:val="20"/>
                <w:szCs w:val="20"/>
                <w:rtl/>
              </w:rPr>
            </w:rPrChange>
          </w:rPr>
          <w:delText>میکروبی</w:delText>
        </w:r>
        <w:r w:rsidR="00EA69A2" w:rsidRPr="009667A9" w:rsidDel="00730BF4">
          <w:rPr>
            <w:rFonts w:ascii="Times New Roman" w:hAnsi="Times New Roman" w:cs="B Nazanin"/>
            <w:b w:val="0"/>
            <w:bCs w:val="0"/>
            <w:i/>
            <w:noProof/>
            <w:sz w:val="24"/>
            <w:szCs w:val="24"/>
            <w:rPrChange w:id="1846" w:author="Mohsen Jafarinejad" w:date="2019-05-12T10:51:00Z">
              <w:rPr>
                <w:rFonts w:cs="B Nazanin"/>
                <w:b w:val="0"/>
                <w:bCs w:val="0"/>
                <w:noProof/>
                <w:sz w:val="20"/>
                <w:szCs w:val="20"/>
              </w:rPr>
            </w:rPrChange>
          </w:rPr>
          <w:tab/>
        </w:r>
      </w:del>
      <w:ins w:id="1847" w:author="Mohsen" w:date="2019-03-18T01:27:00Z">
        <w:del w:id="1848" w:author="Mohsen Jafarinejad" w:date="2019-04-06T08:40:00Z">
          <w:r w:rsidR="00C607BA" w:rsidRPr="009667A9" w:rsidDel="005222D8">
            <w:rPr>
              <w:rFonts w:ascii="Times New Roman" w:hAnsi="Times New Roman" w:cs="B Nazanin"/>
              <w:i/>
              <w:noProof/>
              <w:sz w:val="24"/>
              <w:szCs w:val="24"/>
              <w:rtl/>
              <w:rPrChange w:id="1849" w:author="Mohsen Jafarinejad" w:date="2019-05-12T10:51:00Z">
                <w:rPr>
                  <w:rFonts w:asciiTheme="majorBidi" w:hAnsiTheme="majorBidi" w:cs="B Nazanin"/>
                  <w:i/>
                  <w:iCs/>
                  <w:noProof/>
                  <w:sz w:val="20"/>
                  <w:szCs w:val="20"/>
                  <w:rtl/>
                </w:rPr>
              </w:rPrChange>
            </w:rPr>
            <w:delText>14</w:delText>
          </w:r>
        </w:del>
      </w:ins>
      <w:del w:id="1850" w:author="Mohsen Jafarinejad" w:date="2019-04-06T08:40:00Z">
        <w:r w:rsidR="00EA69A2" w:rsidRPr="009667A9" w:rsidDel="005222D8">
          <w:rPr>
            <w:rFonts w:ascii="Times New Roman" w:hAnsi="Times New Roman" w:cs="B Nazanin"/>
            <w:b w:val="0"/>
            <w:bCs w:val="0"/>
            <w:i/>
            <w:noProof/>
            <w:sz w:val="24"/>
            <w:szCs w:val="24"/>
            <w:rPrChange w:id="1851" w:author="Mohsen Jafarinejad" w:date="2019-05-12T10:51:00Z">
              <w:rPr>
                <w:rFonts w:cs="B Nazanin"/>
                <w:b w:val="0"/>
                <w:bCs w:val="0"/>
                <w:noProof/>
                <w:sz w:val="20"/>
                <w:szCs w:val="20"/>
              </w:rPr>
            </w:rPrChange>
          </w:rPr>
          <w:delText>22</w:delText>
        </w:r>
      </w:del>
    </w:p>
    <w:p w14:paraId="644DCD83" w14:textId="14810A4F" w:rsidR="00EA69A2" w:rsidRPr="009667A9" w:rsidDel="00730BF4" w:rsidRDefault="004D1950" w:rsidP="00795FC2">
      <w:pPr>
        <w:pStyle w:val="TOC2"/>
        <w:tabs>
          <w:tab w:val="right" w:leader="dot" w:pos="8827"/>
        </w:tabs>
        <w:bidi/>
        <w:rPr>
          <w:del w:id="1852" w:author="Mohsen Jafarinejad" w:date="2019-05-12T09:33:00Z"/>
          <w:rFonts w:ascii="Times New Roman" w:eastAsiaTheme="minorEastAsia" w:hAnsi="Times New Roman" w:cs="B Nazanin"/>
          <w:b w:val="0"/>
          <w:bCs w:val="0"/>
          <w:i/>
          <w:noProof/>
          <w:sz w:val="24"/>
          <w:szCs w:val="24"/>
          <w:rPrChange w:id="1853" w:author="Mohsen Jafarinejad" w:date="2019-05-12T10:51:00Z">
            <w:rPr>
              <w:del w:id="1854" w:author="Mohsen Jafarinejad" w:date="2019-05-12T09:33:00Z"/>
              <w:rFonts w:eastAsiaTheme="minorEastAsia" w:cs="B Nazanin"/>
              <w:b w:val="0"/>
              <w:bCs w:val="0"/>
              <w:noProof/>
              <w:sz w:val="20"/>
              <w:szCs w:val="20"/>
            </w:rPr>
          </w:rPrChange>
        </w:rPr>
      </w:pPr>
      <w:del w:id="1855" w:author="Mohsen Jafarinejad" w:date="2019-05-12T09:33:00Z">
        <w:r w:rsidRPr="009667A9" w:rsidDel="00730BF4">
          <w:rPr>
            <w:rFonts w:ascii="Times New Roman" w:hAnsi="Times New Roman" w:cs="B Nazanin"/>
            <w:b w:val="0"/>
            <w:bCs w:val="0"/>
            <w:i/>
            <w:noProof/>
            <w:sz w:val="24"/>
            <w:szCs w:val="24"/>
            <w:rtl/>
            <w:rPrChange w:id="1856" w:author="Mohsen Jafarinejad" w:date="2019-05-12T10:51:00Z">
              <w:rPr>
                <w:rFonts w:cs="B Nazanin"/>
                <w:b w:val="0"/>
                <w:bCs w:val="0"/>
                <w:noProof/>
                <w:sz w:val="20"/>
                <w:szCs w:val="20"/>
                <w:rtl/>
              </w:rPr>
            </w:rPrChange>
          </w:rPr>
          <w:delText xml:space="preserve">1-6 </w:delText>
        </w:r>
        <w:r w:rsidR="00EA69A2" w:rsidRPr="009667A9" w:rsidDel="00730BF4">
          <w:rPr>
            <w:rFonts w:ascii="Times New Roman" w:hAnsi="Times New Roman" w:cs="B Nazanin" w:hint="cs"/>
            <w:b w:val="0"/>
            <w:bCs w:val="0"/>
            <w:i/>
            <w:noProof/>
            <w:sz w:val="24"/>
            <w:szCs w:val="24"/>
            <w:rtl/>
            <w:rPrChange w:id="1857" w:author="Mohsen Jafarinejad" w:date="2019-05-12T10:51:00Z">
              <w:rPr>
                <w:rFonts w:cs="B Nazanin" w:hint="cs"/>
                <w:b w:val="0"/>
                <w:bCs w:val="0"/>
                <w:noProof/>
                <w:sz w:val="20"/>
                <w:szCs w:val="20"/>
                <w:rtl/>
              </w:rPr>
            </w:rPrChange>
          </w:rPr>
          <w:delText>اجزاء</w:delText>
        </w:r>
        <w:r w:rsidR="00EA69A2" w:rsidRPr="009667A9" w:rsidDel="00730BF4">
          <w:rPr>
            <w:rFonts w:ascii="Times New Roman" w:hAnsi="Times New Roman" w:cs="B Nazanin"/>
            <w:b w:val="0"/>
            <w:bCs w:val="0"/>
            <w:i/>
            <w:noProof/>
            <w:sz w:val="24"/>
            <w:szCs w:val="24"/>
            <w:rtl/>
            <w:rPrChange w:id="185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1859" w:author="Mohsen Jafarinejad" w:date="2019-05-12T10:51:00Z">
              <w:rPr>
                <w:rFonts w:cs="B Nazanin" w:hint="cs"/>
                <w:b w:val="0"/>
                <w:bCs w:val="0"/>
                <w:noProof/>
                <w:sz w:val="20"/>
                <w:szCs w:val="20"/>
                <w:rtl/>
              </w:rPr>
            </w:rPrChange>
          </w:rPr>
          <w:delText>پیل</w:delText>
        </w:r>
        <w:r w:rsidR="00EA69A2" w:rsidRPr="009667A9" w:rsidDel="00730BF4">
          <w:rPr>
            <w:rFonts w:ascii="Times New Roman" w:hAnsi="Times New Roman" w:cs="B Nazanin"/>
            <w:b w:val="0"/>
            <w:bCs w:val="0"/>
            <w:i/>
            <w:noProof/>
            <w:sz w:val="24"/>
            <w:szCs w:val="24"/>
            <w:rtl/>
            <w:rPrChange w:id="186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1861" w:author="Mohsen Jafarinejad" w:date="2019-05-12T10:51:00Z">
              <w:rPr>
                <w:rFonts w:cs="B Nazanin" w:hint="cs"/>
                <w:b w:val="0"/>
                <w:bCs w:val="0"/>
                <w:noProof/>
                <w:sz w:val="20"/>
                <w:szCs w:val="20"/>
                <w:rtl/>
              </w:rPr>
            </w:rPrChange>
          </w:rPr>
          <w:delText>سوختی</w:delText>
        </w:r>
        <w:r w:rsidR="00EA69A2" w:rsidRPr="009667A9" w:rsidDel="00730BF4">
          <w:rPr>
            <w:rFonts w:ascii="Times New Roman" w:hAnsi="Times New Roman" w:cs="B Nazanin"/>
            <w:b w:val="0"/>
            <w:bCs w:val="0"/>
            <w:i/>
            <w:noProof/>
            <w:sz w:val="24"/>
            <w:szCs w:val="24"/>
            <w:rtl/>
            <w:rPrChange w:id="1862"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1863" w:author="Mohsen Jafarinejad" w:date="2019-05-12T10:51:00Z">
              <w:rPr>
                <w:rFonts w:cs="B Nazanin" w:hint="cs"/>
                <w:b w:val="0"/>
                <w:bCs w:val="0"/>
                <w:noProof/>
                <w:sz w:val="20"/>
                <w:szCs w:val="20"/>
                <w:rtl/>
              </w:rPr>
            </w:rPrChange>
          </w:rPr>
          <w:delText>میکروبی</w:delText>
        </w:r>
        <w:r w:rsidR="00EA69A2" w:rsidRPr="009667A9" w:rsidDel="00730BF4">
          <w:rPr>
            <w:rFonts w:ascii="Times New Roman" w:hAnsi="Times New Roman" w:cs="B Nazanin"/>
            <w:b w:val="0"/>
            <w:bCs w:val="0"/>
            <w:i/>
            <w:noProof/>
            <w:sz w:val="24"/>
            <w:szCs w:val="24"/>
            <w:rPrChange w:id="1864" w:author="Mohsen Jafarinejad" w:date="2019-05-12T10:51:00Z">
              <w:rPr>
                <w:rFonts w:cs="B Nazanin"/>
                <w:b w:val="0"/>
                <w:bCs w:val="0"/>
                <w:noProof/>
                <w:sz w:val="20"/>
                <w:szCs w:val="20"/>
              </w:rPr>
            </w:rPrChange>
          </w:rPr>
          <w:tab/>
        </w:r>
      </w:del>
      <w:ins w:id="1865" w:author="Mohsen" w:date="2019-03-18T01:27:00Z">
        <w:del w:id="1866" w:author="Mohsen Jafarinejad" w:date="2019-04-06T08:40:00Z">
          <w:r w:rsidR="00C607BA" w:rsidRPr="009667A9" w:rsidDel="005222D8">
            <w:rPr>
              <w:rFonts w:ascii="Times New Roman" w:hAnsi="Times New Roman" w:cs="B Nazanin"/>
              <w:i/>
              <w:noProof/>
              <w:sz w:val="24"/>
              <w:szCs w:val="24"/>
              <w:rtl/>
              <w:rPrChange w:id="1867" w:author="Mohsen Jafarinejad" w:date="2019-05-12T10:51:00Z">
                <w:rPr>
                  <w:rFonts w:asciiTheme="majorBidi" w:hAnsiTheme="majorBidi" w:cs="B Nazanin"/>
                  <w:i/>
                  <w:iCs/>
                  <w:noProof/>
                  <w:sz w:val="20"/>
                  <w:szCs w:val="20"/>
                  <w:rtl/>
                </w:rPr>
              </w:rPrChange>
            </w:rPr>
            <w:delText>15</w:delText>
          </w:r>
        </w:del>
      </w:ins>
      <w:del w:id="1868" w:author="Mohsen Jafarinejad" w:date="2019-04-06T08:40:00Z">
        <w:r w:rsidR="00EA69A2" w:rsidRPr="009667A9" w:rsidDel="005222D8">
          <w:rPr>
            <w:rFonts w:ascii="Times New Roman" w:hAnsi="Times New Roman" w:cs="B Nazanin"/>
            <w:b w:val="0"/>
            <w:bCs w:val="0"/>
            <w:i/>
            <w:noProof/>
            <w:sz w:val="24"/>
            <w:szCs w:val="24"/>
            <w:rPrChange w:id="1869" w:author="Mohsen Jafarinejad" w:date="2019-05-12T10:51:00Z">
              <w:rPr>
                <w:rFonts w:cs="B Nazanin"/>
                <w:b w:val="0"/>
                <w:bCs w:val="0"/>
                <w:noProof/>
                <w:sz w:val="20"/>
                <w:szCs w:val="20"/>
              </w:rPr>
            </w:rPrChange>
          </w:rPr>
          <w:delText>23</w:delText>
        </w:r>
      </w:del>
    </w:p>
    <w:p w14:paraId="17D214CD" w14:textId="72A30B3F" w:rsidR="00EA69A2" w:rsidRPr="009667A9" w:rsidDel="00730BF4" w:rsidRDefault="004D1950" w:rsidP="004E29A1">
      <w:pPr>
        <w:pStyle w:val="TOC3"/>
        <w:rPr>
          <w:del w:id="1870" w:author="Mohsen Jafarinejad" w:date="2019-05-12T09:33:00Z"/>
          <w:rFonts w:ascii="Times New Roman" w:eastAsiaTheme="minorEastAsia" w:hAnsi="Times New Roman"/>
          <w:rPrChange w:id="1871" w:author="Mohsen Jafarinejad" w:date="2019-05-12T10:51:00Z">
            <w:rPr>
              <w:del w:id="1872" w:author="Mohsen Jafarinejad" w:date="2019-05-12T09:33:00Z"/>
              <w:rFonts w:eastAsiaTheme="minorEastAsia"/>
            </w:rPr>
          </w:rPrChange>
        </w:rPr>
      </w:pPr>
      <w:del w:id="1873" w:author="Mohsen Jafarinejad" w:date="2019-05-12T09:33:00Z">
        <w:r w:rsidRPr="009667A9" w:rsidDel="00730BF4">
          <w:rPr>
            <w:rFonts w:ascii="Times New Roman" w:hAnsi="Times New Roman"/>
            <w:i w:val="0"/>
            <w:rtl/>
            <w:rPrChange w:id="1874" w:author="Mohsen Jafarinejad" w:date="2019-05-12T10:51:00Z">
              <w:rPr>
                <w:rFonts w:cs="Times New Roman"/>
                <w:i/>
                <w:noProof/>
                <w:rtl/>
              </w:rPr>
            </w:rPrChange>
          </w:rPr>
          <w:delText>1-6-1</w:delText>
        </w:r>
        <w:r w:rsidR="00EA69A2" w:rsidRPr="009667A9" w:rsidDel="00730BF4">
          <w:rPr>
            <w:rFonts w:ascii="Times New Roman" w:hAnsi="Times New Roman"/>
            <w:i w:val="0"/>
            <w:rtl/>
            <w:rPrChange w:id="1875"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876" w:author="Mohsen Jafarinejad" w:date="2019-05-12T10:51:00Z">
              <w:rPr>
                <w:rFonts w:cs="Times New Roman" w:hint="cs"/>
                <w:i/>
                <w:noProof/>
                <w:rtl/>
              </w:rPr>
            </w:rPrChange>
          </w:rPr>
          <w:delText>مخزن</w:delText>
        </w:r>
        <w:r w:rsidR="00EA69A2" w:rsidRPr="009667A9" w:rsidDel="00730BF4">
          <w:rPr>
            <w:rFonts w:ascii="Times New Roman" w:hAnsi="Times New Roman"/>
            <w:i w:val="0"/>
            <w:rtl/>
            <w:rPrChange w:id="1877"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878" w:author="Mohsen Jafarinejad" w:date="2019-05-12T10:51:00Z">
              <w:rPr>
                <w:rFonts w:cs="Times New Roman" w:hint="cs"/>
                <w:i/>
                <w:noProof/>
                <w:rtl/>
              </w:rPr>
            </w:rPrChange>
          </w:rPr>
          <w:delText>آند</w:delText>
        </w:r>
        <w:r w:rsidR="00EA69A2" w:rsidRPr="009667A9" w:rsidDel="00730BF4">
          <w:rPr>
            <w:rFonts w:ascii="Times New Roman" w:hAnsi="Times New Roman"/>
            <w:i w:val="0"/>
            <w:rPrChange w:id="1879" w:author="Mohsen Jafarinejad" w:date="2019-05-12T10:51:00Z">
              <w:rPr>
                <w:rFonts w:cs="B Nazanin"/>
                <w:i/>
                <w:noProof/>
              </w:rPr>
            </w:rPrChange>
          </w:rPr>
          <w:tab/>
        </w:r>
      </w:del>
      <w:ins w:id="1880" w:author="Mohsen" w:date="2019-03-18T01:27:00Z">
        <w:del w:id="1881" w:author="Mohsen Jafarinejad" w:date="2019-04-06T08:40:00Z">
          <w:r w:rsidR="00C607BA" w:rsidRPr="009667A9" w:rsidDel="005222D8">
            <w:rPr>
              <w:rFonts w:ascii="Times New Roman" w:hAnsi="Times New Roman"/>
              <w:i w:val="0"/>
              <w:rtl/>
              <w:rPrChange w:id="1882" w:author="Mohsen Jafarinejad" w:date="2019-05-12T10:51:00Z">
                <w:rPr>
                  <w:rFonts w:cs="B Nazanin"/>
                  <w:i/>
                  <w:noProof/>
                  <w:rtl/>
                </w:rPr>
              </w:rPrChange>
            </w:rPr>
            <w:delText>16</w:delText>
          </w:r>
        </w:del>
      </w:ins>
      <w:del w:id="1883" w:author="Mohsen Jafarinejad" w:date="2019-04-06T08:40:00Z">
        <w:r w:rsidR="00EA69A2" w:rsidRPr="009667A9" w:rsidDel="005222D8">
          <w:rPr>
            <w:rFonts w:ascii="Times New Roman" w:hAnsi="Times New Roman"/>
            <w:i w:val="0"/>
            <w:rPrChange w:id="1884" w:author="Mohsen Jafarinejad" w:date="2019-05-12T10:51:00Z">
              <w:rPr>
                <w:rFonts w:cs="B Nazanin"/>
                <w:i/>
                <w:noProof/>
              </w:rPr>
            </w:rPrChange>
          </w:rPr>
          <w:delText>24</w:delText>
        </w:r>
      </w:del>
    </w:p>
    <w:p w14:paraId="7174B9C3" w14:textId="68A1B48C" w:rsidR="00EA69A2" w:rsidRPr="009667A9" w:rsidDel="00730BF4" w:rsidRDefault="004D1950" w:rsidP="00795FC2">
      <w:pPr>
        <w:pStyle w:val="TOC3"/>
        <w:rPr>
          <w:del w:id="1885" w:author="Mohsen Jafarinejad" w:date="2019-05-12T09:33:00Z"/>
          <w:rFonts w:ascii="Times New Roman" w:eastAsiaTheme="minorEastAsia" w:hAnsi="Times New Roman"/>
          <w:rPrChange w:id="1886" w:author="Mohsen Jafarinejad" w:date="2019-05-12T10:51:00Z">
            <w:rPr>
              <w:del w:id="1887" w:author="Mohsen Jafarinejad" w:date="2019-05-12T09:33:00Z"/>
              <w:rFonts w:eastAsiaTheme="minorEastAsia"/>
            </w:rPr>
          </w:rPrChange>
        </w:rPr>
      </w:pPr>
      <w:del w:id="1888" w:author="Mohsen Jafarinejad" w:date="2019-05-12T09:33:00Z">
        <w:r w:rsidRPr="009667A9" w:rsidDel="00730BF4">
          <w:rPr>
            <w:rFonts w:ascii="Times New Roman" w:hAnsi="Times New Roman"/>
            <w:i w:val="0"/>
            <w:rtl/>
            <w:rPrChange w:id="1889" w:author="Mohsen Jafarinejad" w:date="2019-05-12T10:51:00Z">
              <w:rPr>
                <w:rFonts w:cs="Times New Roman"/>
                <w:i/>
                <w:noProof/>
                <w:rtl/>
              </w:rPr>
            </w:rPrChange>
          </w:rPr>
          <w:delText>1-6-2</w:delText>
        </w:r>
        <w:r w:rsidR="00EA69A2" w:rsidRPr="009667A9" w:rsidDel="00730BF4">
          <w:rPr>
            <w:rFonts w:ascii="Times New Roman" w:hAnsi="Times New Roman"/>
            <w:i w:val="0"/>
            <w:rtl/>
            <w:rPrChange w:id="1890"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891" w:author="Mohsen Jafarinejad" w:date="2019-05-12T10:51:00Z">
              <w:rPr>
                <w:rFonts w:cs="Times New Roman" w:hint="cs"/>
                <w:i/>
                <w:noProof/>
                <w:rtl/>
              </w:rPr>
            </w:rPrChange>
          </w:rPr>
          <w:delText>کشتگاه</w:delText>
        </w:r>
        <w:r w:rsidR="00EA69A2" w:rsidRPr="009667A9" w:rsidDel="00730BF4">
          <w:rPr>
            <w:rFonts w:ascii="Times New Roman" w:hAnsi="Times New Roman"/>
            <w:i w:val="0"/>
            <w:rtl/>
            <w:rPrChange w:id="1892"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893" w:author="Mohsen Jafarinejad" w:date="2019-05-12T10:51:00Z">
              <w:rPr>
                <w:rFonts w:cs="Times New Roman" w:hint="cs"/>
                <w:i/>
                <w:noProof/>
                <w:rtl/>
              </w:rPr>
            </w:rPrChange>
          </w:rPr>
          <w:delText>میکروبی</w:delText>
        </w:r>
        <w:r w:rsidR="00EA69A2" w:rsidRPr="009667A9" w:rsidDel="00730BF4">
          <w:rPr>
            <w:rFonts w:ascii="Times New Roman" w:hAnsi="Times New Roman"/>
            <w:i w:val="0"/>
            <w:rPrChange w:id="1894" w:author="Mohsen Jafarinejad" w:date="2019-05-12T10:51:00Z">
              <w:rPr>
                <w:rFonts w:cs="B Nazanin"/>
                <w:i/>
                <w:noProof/>
              </w:rPr>
            </w:rPrChange>
          </w:rPr>
          <w:tab/>
        </w:r>
      </w:del>
      <w:ins w:id="1895" w:author="Mohsen" w:date="2019-03-18T01:27:00Z">
        <w:del w:id="1896" w:author="Mohsen Jafarinejad" w:date="2019-04-06T08:40:00Z">
          <w:r w:rsidR="00C607BA" w:rsidRPr="009667A9" w:rsidDel="005222D8">
            <w:rPr>
              <w:rFonts w:ascii="Times New Roman" w:hAnsi="Times New Roman"/>
              <w:i w:val="0"/>
              <w:rtl/>
              <w:rPrChange w:id="1897" w:author="Mohsen Jafarinejad" w:date="2019-05-12T10:51:00Z">
                <w:rPr>
                  <w:rFonts w:cs="B Nazanin"/>
                  <w:i/>
                  <w:noProof/>
                  <w:rtl/>
                </w:rPr>
              </w:rPrChange>
            </w:rPr>
            <w:delText>17</w:delText>
          </w:r>
        </w:del>
      </w:ins>
      <w:del w:id="1898" w:author="Mohsen Jafarinejad" w:date="2019-04-06T08:40:00Z">
        <w:r w:rsidR="00EA69A2" w:rsidRPr="009667A9" w:rsidDel="005222D8">
          <w:rPr>
            <w:rFonts w:ascii="Times New Roman" w:hAnsi="Times New Roman"/>
            <w:i w:val="0"/>
            <w:rPrChange w:id="1899" w:author="Mohsen Jafarinejad" w:date="2019-05-12T10:51:00Z">
              <w:rPr>
                <w:rFonts w:cs="B Nazanin"/>
                <w:i/>
                <w:noProof/>
              </w:rPr>
            </w:rPrChange>
          </w:rPr>
          <w:delText>24</w:delText>
        </w:r>
      </w:del>
    </w:p>
    <w:p w14:paraId="26075E02" w14:textId="077D4581" w:rsidR="00EA69A2" w:rsidRPr="009667A9" w:rsidDel="00730BF4" w:rsidRDefault="004D1950" w:rsidP="00CF7090">
      <w:pPr>
        <w:pStyle w:val="TOC3"/>
        <w:rPr>
          <w:del w:id="1900" w:author="Mohsen Jafarinejad" w:date="2019-05-12T09:33:00Z"/>
          <w:rFonts w:ascii="Times New Roman" w:eastAsiaTheme="minorEastAsia" w:hAnsi="Times New Roman"/>
          <w:rPrChange w:id="1901" w:author="Mohsen Jafarinejad" w:date="2019-05-12T10:51:00Z">
            <w:rPr>
              <w:del w:id="1902" w:author="Mohsen Jafarinejad" w:date="2019-05-12T09:33:00Z"/>
              <w:rFonts w:eastAsiaTheme="minorEastAsia"/>
            </w:rPr>
          </w:rPrChange>
        </w:rPr>
      </w:pPr>
      <w:del w:id="1903" w:author="Mohsen Jafarinejad" w:date="2019-05-12T09:33:00Z">
        <w:r w:rsidRPr="009667A9" w:rsidDel="00730BF4">
          <w:rPr>
            <w:rFonts w:ascii="Times New Roman" w:hAnsi="Times New Roman"/>
            <w:i w:val="0"/>
            <w:rtl/>
            <w:rPrChange w:id="1904" w:author="Mohsen Jafarinejad" w:date="2019-05-12T10:51:00Z">
              <w:rPr>
                <w:rFonts w:cs="Times New Roman"/>
                <w:i/>
                <w:noProof/>
                <w:rtl/>
              </w:rPr>
            </w:rPrChange>
          </w:rPr>
          <w:delText xml:space="preserve">1-6-3 </w:delText>
        </w:r>
        <w:r w:rsidR="00EA69A2" w:rsidRPr="009667A9" w:rsidDel="00730BF4">
          <w:rPr>
            <w:rFonts w:ascii="Times New Roman" w:hAnsi="Times New Roman" w:hint="cs"/>
            <w:i w:val="0"/>
            <w:rtl/>
            <w:rPrChange w:id="1905" w:author="Mohsen Jafarinejad" w:date="2019-05-12T10:51:00Z">
              <w:rPr>
                <w:rFonts w:cs="Times New Roman" w:hint="cs"/>
                <w:i/>
                <w:noProof/>
                <w:rtl/>
              </w:rPr>
            </w:rPrChange>
          </w:rPr>
          <w:delText>مواد</w:delText>
        </w:r>
        <w:r w:rsidR="00EA69A2" w:rsidRPr="009667A9" w:rsidDel="00730BF4">
          <w:rPr>
            <w:rFonts w:ascii="Times New Roman" w:hAnsi="Times New Roman"/>
            <w:i w:val="0"/>
            <w:rtl/>
            <w:rPrChange w:id="1906"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907" w:author="Mohsen Jafarinejad" w:date="2019-05-12T10:51:00Z">
              <w:rPr>
                <w:rFonts w:cs="Times New Roman" w:hint="cs"/>
                <w:i/>
                <w:noProof/>
                <w:rtl/>
              </w:rPr>
            </w:rPrChange>
          </w:rPr>
          <w:delText>حد</w:delText>
        </w:r>
        <w:r w:rsidR="00EA69A2" w:rsidRPr="009667A9" w:rsidDel="00730BF4">
          <w:rPr>
            <w:rFonts w:ascii="Times New Roman" w:hAnsi="Times New Roman"/>
            <w:i w:val="0"/>
            <w:rtl/>
            <w:rPrChange w:id="1908"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909" w:author="Mohsen Jafarinejad" w:date="2019-05-12T10:51:00Z">
              <w:rPr>
                <w:rFonts w:cs="Times New Roman" w:hint="cs"/>
                <w:i/>
                <w:noProof/>
                <w:rtl/>
              </w:rPr>
            </w:rPrChange>
          </w:rPr>
          <w:delText>واسط</w:delText>
        </w:r>
        <w:r w:rsidR="00EA69A2" w:rsidRPr="009667A9" w:rsidDel="00730BF4">
          <w:rPr>
            <w:rFonts w:ascii="Times New Roman" w:hAnsi="Times New Roman"/>
            <w:i w:val="0"/>
            <w:rtl/>
            <w:rPrChange w:id="1910"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911" w:author="Mohsen Jafarinejad" w:date="2019-05-12T10:51:00Z">
              <w:rPr>
                <w:rFonts w:cs="Times New Roman" w:hint="cs"/>
                <w:i/>
                <w:noProof/>
                <w:rtl/>
              </w:rPr>
            </w:rPrChange>
          </w:rPr>
          <w:delText>اکسیداسون</w:delText>
        </w:r>
        <w:r w:rsidR="00EA69A2" w:rsidRPr="009667A9" w:rsidDel="00730BF4">
          <w:rPr>
            <w:rFonts w:ascii="Times New Roman" w:hAnsi="Times New Roman"/>
            <w:i w:val="0"/>
            <w:rtl/>
            <w:rPrChange w:id="1912"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913" w:author="Mohsen Jafarinejad" w:date="2019-05-12T10:51:00Z">
              <w:rPr>
                <w:rFonts w:cs="Times New Roman" w:hint="cs"/>
                <w:i/>
                <w:noProof/>
                <w:rtl/>
              </w:rPr>
            </w:rPrChange>
          </w:rPr>
          <w:delText>و</w:delText>
        </w:r>
        <w:r w:rsidR="00EA69A2" w:rsidRPr="009667A9" w:rsidDel="00730BF4">
          <w:rPr>
            <w:rFonts w:ascii="Times New Roman" w:hAnsi="Times New Roman"/>
            <w:i w:val="0"/>
            <w:rtl/>
            <w:rPrChange w:id="1914"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915" w:author="Mohsen Jafarinejad" w:date="2019-05-12T10:51:00Z">
              <w:rPr>
                <w:rFonts w:cs="Times New Roman" w:hint="cs"/>
                <w:i/>
                <w:noProof/>
                <w:rtl/>
              </w:rPr>
            </w:rPrChange>
          </w:rPr>
          <w:delText>احیا</w:delText>
        </w:r>
        <w:r w:rsidR="00EA69A2" w:rsidRPr="009667A9" w:rsidDel="00730BF4">
          <w:rPr>
            <w:rFonts w:ascii="Times New Roman" w:hAnsi="Times New Roman"/>
            <w:i w:val="0"/>
            <w:rPrChange w:id="1916" w:author="Mohsen Jafarinejad" w:date="2019-05-12T10:51:00Z">
              <w:rPr>
                <w:rFonts w:cs="B Nazanin"/>
                <w:i/>
                <w:noProof/>
              </w:rPr>
            </w:rPrChange>
          </w:rPr>
          <w:tab/>
        </w:r>
      </w:del>
      <w:ins w:id="1917" w:author="Mohsen" w:date="2019-03-18T01:27:00Z">
        <w:del w:id="1918" w:author="Mohsen Jafarinejad" w:date="2019-04-06T08:40:00Z">
          <w:r w:rsidR="00C607BA" w:rsidRPr="009667A9" w:rsidDel="005222D8">
            <w:rPr>
              <w:rFonts w:ascii="Times New Roman" w:hAnsi="Times New Roman"/>
              <w:i w:val="0"/>
              <w:rtl/>
              <w:rPrChange w:id="1919" w:author="Mohsen Jafarinejad" w:date="2019-05-12T10:51:00Z">
                <w:rPr>
                  <w:rFonts w:cs="B Nazanin"/>
                  <w:i/>
                  <w:noProof/>
                  <w:rtl/>
                </w:rPr>
              </w:rPrChange>
            </w:rPr>
            <w:delText>17</w:delText>
          </w:r>
        </w:del>
      </w:ins>
      <w:del w:id="1920" w:author="Mohsen Jafarinejad" w:date="2019-04-06T08:40:00Z">
        <w:r w:rsidR="00EA69A2" w:rsidRPr="009667A9" w:rsidDel="005222D8">
          <w:rPr>
            <w:rFonts w:ascii="Times New Roman" w:hAnsi="Times New Roman"/>
            <w:i w:val="0"/>
            <w:rPrChange w:id="1921" w:author="Mohsen Jafarinejad" w:date="2019-05-12T10:51:00Z">
              <w:rPr>
                <w:rFonts w:cs="B Nazanin"/>
                <w:i/>
                <w:noProof/>
              </w:rPr>
            </w:rPrChange>
          </w:rPr>
          <w:delText>25</w:delText>
        </w:r>
      </w:del>
    </w:p>
    <w:p w14:paraId="03AE496C" w14:textId="7C51E746" w:rsidR="00EA69A2" w:rsidRPr="009667A9" w:rsidDel="00730BF4" w:rsidRDefault="004D1950" w:rsidP="00CF7090">
      <w:pPr>
        <w:pStyle w:val="TOC3"/>
        <w:rPr>
          <w:del w:id="1922" w:author="Mohsen Jafarinejad" w:date="2019-05-12T09:33:00Z"/>
          <w:rFonts w:ascii="Times New Roman" w:eastAsiaTheme="minorEastAsia" w:hAnsi="Times New Roman"/>
          <w:rPrChange w:id="1923" w:author="Mohsen Jafarinejad" w:date="2019-05-12T10:51:00Z">
            <w:rPr>
              <w:del w:id="1924" w:author="Mohsen Jafarinejad" w:date="2019-05-12T09:33:00Z"/>
              <w:rFonts w:eastAsiaTheme="minorEastAsia"/>
            </w:rPr>
          </w:rPrChange>
        </w:rPr>
      </w:pPr>
      <w:del w:id="1925" w:author="Mohsen Jafarinejad" w:date="2019-05-12T09:33:00Z">
        <w:r w:rsidRPr="009667A9" w:rsidDel="00730BF4">
          <w:rPr>
            <w:rFonts w:ascii="Times New Roman" w:hAnsi="Times New Roman"/>
            <w:i w:val="0"/>
            <w:rtl/>
            <w:rPrChange w:id="1926" w:author="Mohsen Jafarinejad" w:date="2019-05-12T10:51:00Z">
              <w:rPr>
                <w:rFonts w:cs="Times New Roman"/>
                <w:i/>
                <w:noProof/>
                <w:rtl/>
              </w:rPr>
            </w:rPrChange>
          </w:rPr>
          <w:delText xml:space="preserve">1-6-4 </w:delText>
        </w:r>
        <w:r w:rsidR="00EA69A2" w:rsidRPr="009667A9" w:rsidDel="00730BF4">
          <w:rPr>
            <w:rFonts w:ascii="Times New Roman" w:hAnsi="Times New Roman" w:hint="cs"/>
            <w:i w:val="0"/>
            <w:rtl/>
            <w:rPrChange w:id="1927" w:author="Mohsen Jafarinejad" w:date="2019-05-12T10:51:00Z">
              <w:rPr>
                <w:rFonts w:cs="Times New Roman" w:hint="cs"/>
                <w:i/>
                <w:noProof/>
                <w:rtl/>
              </w:rPr>
            </w:rPrChange>
          </w:rPr>
          <w:delText>مخزن</w:delText>
        </w:r>
        <w:r w:rsidR="00EA69A2" w:rsidRPr="009667A9" w:rsidDel="00730BF4">
          <w:rPr>
            <w:rFonts w:ascii="Times New Roman" w:hAnsi="Times New Roman"/>
            <w:i w:val="0"/>
            <w:rtl/>
            <w:rPrChange w:id="1928"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929" w:author="Mohsen Jafarinejad" w:date="2019-05-12T10:51:00Z">
              <w:rPr>
                <w:rFonts w:cs="Times New Roman" w:hint="cs"/>
                <w:i/>
                <w:noProof/>
                <w:rtl/>
              </w:rPr>
            </w:rPrChange>
          </w:rPr>
          <w:delText>کاتد</w:delText>
        </w:r>
        <w:r w:rsidR="00EA69A2" w:rsidRPr="009667A9" w:rsidDel="00730BF4">
          <w:rPr>
            <w:rFonts w:ascii="Times New Roman" w:hAnsi="Times New Roman"/>
            <w:i w:val="0"/>
            <w:rPrChange w:id="1930" w:author="Mohsen Jafarinejad" w:date="2019-05-12T10:51:00Z">
              <w:rPr>
                <w:rFonts w:cs="B Nazanin"/>
                <w:i/>
                <w:noProof/>
              </w:rPr>
            </w:rPrChange>
          </w:rPr>
          <w:tab/>
        </w:r>
      </w:del>
      <w:ins w:id="1931" w:author="Mohsen" w:date="2019-03-18T01:27:00Z">
        <w:del w:id="1932" w:author="Mohsen Jafarinejad" w:date="2019-04-06T08:40:00Z">
          <w:r w:rsidR="00C607BA" w:rsidRPr="009667A9" w:rsidDel="005222D8">
            <w:rPr>
              <w:rFonts w:ascii="Times New Roman" w:hAnsi="Times New Roman"/>
              <w:i w:val="0"/>
              <w:rtl/>
              <w:rPrChange w:id="1933" w:author="Mohsen Jafarinejad" w:date="2019-05-12T10:51:00Z">
                <w:rPr>
                  <w:rFonts w:cs="B Nazanin"/>
                  <w:i/>
                  <w:noProof/>
                  <w:rtl/>
                </w:rPr>
              </w:rPrChange>
            </w:rPr>
            <w:delText>18</w:delText>
          </w:r>
        </w:del>
      </w:ins>
      <w:del w:id="1934" w:author="Mohsen Jafarinejad" w:date="2019-04-06T08:40:00Z">
        <w:r w:rsidR="00EA69A2" w:rsidRPr="009667A9" w:rsidDel="005222D8">
          <w:rPr>
            <w:rFonts w:ascii="Times New Roman" w:hAnsi="Times New Roman"/>
            <w:i w:val="0"/>
            <w:rPrChange w:id="1935" w:author="Mohsen Jafarinejad" w:date="2019-05-12T10:51:00Z">
              <w:rPr>
                <w:rFonts w:cs="B Nazanin"/>
                <w:i/>
                <w:noProof/>
              </w:rPr>
            </w:rPrChange>
          </w:rPr>
          <w:delText>26</w:delText>
        </w:r>
      </w:del>
    </w:p>
    <w:p w14:paraId="50436DC7" w14:textId="44A5C090" w:rsidR="00EA69A2" w:rsidRPr="009667A9" w:rsidDel="00730BF4" w:rsidRDefault="004D1950" w:rsidP="00C60693">
      <w:pPr>
        <w:pStyle w:val="TOC3"/>
        <w:rPr>
          <w:del w:id="1936" w:author="Mohsen Jafarinejad" w:date="2019-05-12T09:33:00Z"/>
          <w:rFonts w:ascii="Times New Roman" w:eastAsiaTheme="minorEastAsia" w:hAnsi="Times New Roman"/>
          <w:rPrChange w:id="1937" w:author="Mohsen Jafarinejad" w:date="2019-05-12T10:51:00Z">
            <w:rPr>
              <w:del w:id="1938" w:author="Mohsen Jafarinejad" w:date="2019-05-12T09:33:00Z"/>
              <w:rFonts w:eastAsiaTheme="minorEastAsia"/>
            </w:rPr>
          </w:rPrChange>
        </w:rPr>
      </w:pPr>
      <w:del w:id="1939" w:author="Mohsen Jafarinejad" w:date="2019-05-12T09:33:00Z">
        <w:r w:rsidRPr="009667A9" w:rsidDel="00730BF4">
          <w:rPr>
            <w:rFonts w:ascii="Times New Roman" w:hAnsi="Times New Roman"/>
            <w:i w:val="0"/>
            <w:rtl/>
            <w:rPrChange w:id="1940" w:author="Mohsen Jafarinejad" w:date="2019-05-12T10:51:00Z">
              <w:rPr>
                <w:rFonts w:cs="Times New Roman"/>
                <w:i/>
                <w:noProof/>
                <w:rtl/>
              </w:rPr>
            </w:rPrChange>
          </w:rPr>
          <w:delText xml:space="preserve">1-6-5 </w:delText>
        </w:r>
        <w:r w:rsidR="00EA69A2" w:rsidRPr="009667A9" w:rsidDel="00730BF4">
          <w:rPr>
            <w:rFonts w:ascii="Times New Roman" w:hAnsi="Times New Roman" w:hint="cs"/>
            <w:i w:val="0"/>
            <w:rtl/>
            <w:rPrChange w:id="1941" w:author="Mohsen Jafarinejad" w:date="2019-05-12T10:51:00Z">
              <w:rPr>
                <w:rFonts w:cs="Times New Roman" w:hint="cs"/>
                <w:i/>
                <w:noProof/>
                <w:rtl/>
              </w:rPr>
            </w:rPrChange>
          </w:rPr>
          <w:delText>غشای</w:delText>
        </w:r>
        <w:r w:rsidR="00EA69A2" w:rsidRPr="009667A9" w:rsidDel="00730BF4">
          <w:rPr>
            <w:rFonts w:ascii="Times New Roman" w:hAnsi="Times New Roman"/>
            <w:i w:val="0"/>
            <w:rtl/>
            <w:rPrChange w:id="1942"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943" w:author="Mohsen Jafarinejad" w:date="2019-05-12T10:51:00Z">
              <w:rPr>
                <w:rFonts w:cs="Times New Roman" w:hint="cs"/>
                <w:i/>
                <w:noProof/>
                <w:rtl/>
              </w:rPr>
            </w:rPrChange>
          </w:rPr>
          <w:delText>عبوردهنده</w:delText>
        </w:r>
        <w:r w:rsidR="00EA69A2" w:rsidRPr="009667A9" w:rsidDel="00730BF4">
          <w:rPr>
            <w:rFonts w:ascii="Times New Roman" w:hAnsi="Times New Roman"/>
            <w:i w:val="0"/>
            <w:rtl/>
            <w:rPrChange w:id="1944"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1945" w:author="Mohsen Jafarinejad" w:date="2019-05-12T10:51:00Z">
              <w:rPr>
                <w:rFonts w:cs="Times New Roman" w:hint="cs"/>
                <w:i/>
                <w:noProof/>
                <w:rtl/>
              </w:rPr>
            </w:rPrChange>
          </w:rPr>
          <w:delText>پروتون</w:delText>
        </w:r>
        <w:r w:rsidR="00EA69A2" w:rsidRPr="009667A9" w:rsidDel="00730BF4">
          <w:rPr>
            <w:rFonts w:ascii="Times New Roman" w:hAnsi="Times New Roman"/>
            <w:i w:val="0"/>
            <w:rPrChange w:id="1946" w:author="Mohsen Jafarinejad" w:date="2019-05-12T10:51:00Z">
              <w:rPr>
                <w:rFonts w:cs="B Nazanin"/>
                <w:i/>
                <w:noProof/>
              </w:rPr>
            </w:rPrChange>
          </w:rPr>
          <w:tab/>
        </w:r>
      </w:del>
      <w:ins w:id="1947" w:author="Mohsen" w:date="2019-03-18T01:27:00Z">
        <w:del w:id="1948" w:author="Mohsen Jafarinejad" w:date="2019-04-06T08:40:00Z">
          <w:r w:rsidR="00C607BA" w:rsidRPr="009667A9" w:rsidDel="005222D8">
            <w:rPr>
              <w:rFonts w:ascii="Times New Roman" w:hAnsi="Times New Roman"/>
              <w:i w:val="0"/>
              <w:rtl/>
              <w:rPrChange w:id="1949" w:author="Mohsen Jafarinejad" w:date="2019-05-12T10:51:00Z">
                <w:rPr>
                  <w:rFonts w:cs="B Nazanin"/>
                  <w:i/>
                  <w:noProof/>
                  <w:rtl/>
                </w:rPr>
              </w:rPrChange>
            </w:rPr>
            <w:delText>18</w:delText>
          </w:r>
        </w:del>
      </w:ins>
      <w:del w:id="1950" w:author="Mohsen Jafarinejad" w:date="2019-04-06T08:40:00Z">
        <w:r w:rsidR="00EA69A2" w:rsidRPr="009667A9" w:rsidDel="005222D8">
          <w:rPr>
            <w:rFonts w:ascii="Times New Roman" w:hAnsi="Times New Roman"/>
            <w:i w:val="0"/>
            <w:rPrChange w:id="1951" w:author="Mohsen Jafarinejad" w:date="2019-05-12T10:51:00Z">
              <w:rPr>
                <w:rFonts w:cs="B Nazanin"/>
                <w:i/>
                <w:noProof/>
              </w:rPr>
            </w:rPrChange>
          </w:rPr>
          <w:delText>26</w:delText>
        </w:r>
      </w:del>
    </w:p>
    <w:p w14:paraId="45D75850" w14:textId="394D3327" w:rsidR="00EA69A2" w:rsidRPr="009667A9" w:rsidDel="00730BF4" w:rsidRDefault="004D1950" w:rsidP="004E29A1">
      <w:pPr>
        <w:pStyle w:val="TOC2"/>
        <w:tabs>
          <w:tab w:val="right" w:leader="dot" w:pos="8827"/>
        </w:tabs>
        <w:bidi/>
        <w:rPr>
          <w:del w:id="1952" w:author="Mohsen Jafarinejad" w:date="2019-05-12T09:33:00Z"/>
          <w:rFonts w:ascii="Times New Roman" w:eastAsiaTheme="minorEastAsia" w:hAnsi="Times New Roman" w:cs="B Nazanin"/>
          <w:b w:val="0"/>
          <w:bCs w:val="0"/>
          <w:i/>
          <w:noProof/>
          <w:sz w:val="24"/>
          <w:szCs w:val="24"/>
          <w:rPrChange w:id="1953" w:author="Mohsen Jafarinejad" w:date="2019-05-12T10:51:00Z">
            <w:rPr>
              <w:del w:id="1954" w:author="Mohsen Jafarinejad" w:date="2019-05-12T09:33:00Z"/>
              <w:rFonts w:eastAsiaTheme="minorEastAsia" w:cs="B Nazanin"/>
              <w:b w:val="0"/>
              <w:bCs w:val="0"/>
              <w:noProof/>
              <w:sz w:val="20"/>
              <w:szCs w:val="20"/>
            </w:rPr>
          </w:rPrChange>
        </w:rPr>
      </w:pPr>
      <w:del w:id="1955" w:author="Mohsen Jafarinejad" w:date="2019-05-12T09:33:00Z">
        <w:r w:rsidRPr="009667A9" w:rsidDel="00730BF4">
          <w:rPr>
            <w:rFonts w:ascii="Times New Roman" w:hAnsi="Times New Roman" w:cs="B Nazanin"/>
            <w:b w:val="0"/>
            <w:bCs w:val="0"/>
            <w:i/>
            <w:noProof/>
            <w:sz w:val="24"/>
            <w:szCs w:val="24"/>
            <w:rtl/>
            <w:rPrChange w:id="1956" w:author="Mohsen Jafarinejad" w:date="2019-05-12T10:51:00Z">
              <w:rPr>
                <w:rFonts w:cs="B Nazanin"/>
                <w:b w:val="0"/>
                <w:bCs w:val="0"/>
                <w:noProof/>
                <w:sz w:val="20"/>
                <w:szCs w:val="20"/>
                <w:rtl/>
              </w:rPr>
            </w:rPrChange>
          </w:rPr>
          <w:delText xml:space="preserve">1-7 </w:delText>
        </w:r>
        <w:r w:rsidR="00EA69A2" w:rsidRPr="009667A9" w:rsidDel="00730BF4">
          <w:rPr>
            <w:rFonts w:ascii="Times New Roman" w:hAnsi="Times New Roman" w:cs="B Nazanin" w:hint="cs"/>
            <w:b w:val="0"/>
            <w:bCs w:val="0"/>
            <w:i/>
            <w:noProof/>
            <w:sz w:val="24"/>
            <w:szCs w:val="24"/>
            <w:rtl/>
            <w:rPrChange w:id="1957" w:author="Mohsen Jafarinejad" w:date="2019-05-12T10:51:00Z">
              <w:rPr>
                <w:rFonts w:cs="B Nazanin" w:hint="cs"/>
                <w:b w:val="0"/>
                <w:bCs w:val="0"/>
                <w:noProof/>
                <w:sz w:val="20"/>
                <w:szCs w:val="20"/>
                <w:rtl/>
              </w:rPr>
            </w:rPrChange>
          </w:rPr>
          <w:delText>پیل</w:delText>
        </w:r>
        <w:r w:rsidR="00EA69A2" w:rsidRPr="009667A9" w:rsidDel="00730BF4">
          <w:rPr>
            <w:rFonts w:ascii="Times New Roman" w:hAnsi="Times New Roman" w:cs="B Nazanin"/>
            <w:b w:val="0"/>
            <w:bCs w:val="0"/>
            <w:i/>
            <w:noProof/>
            <w:sz w:val="24"/>
            <w:szCs w:val="24"/>
            <w:rtl/>
            <w:rPrChange w:id="195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1959" w:author="Mohsen Jafarinejad" w:date="2019-05-12T10:51:00Z">
              <w:rPr>
                <w:rFonts w:cs="B Nazanin" w:hint="cs"/>
                <w:b w:val="0"/>
                <w:bCs w:val="0"/>
                <w:noProof/>
                <w:sz w:val="20"/>
                <w:szCs w:val="20"/>
                <w:rtl/>
              </w:rPr>
            </w:rPrChange>
          </w:rPr>
          <w:delText>سوختی</w:delText>
        </w:r>
        <w:r w:rsidR="00EA69A2" w:rsidRPr="009667A9" w:rsidDel="00730BF4">
          <w:rPr>
            <w:rFonts w:ascii="Times New Roman" w:hAnsi="Times New Roman" w:cs="B Nazanin"/>
            <w:b w:val="0"/>
            <w:bCs w:val="0"/>
            <w:i/>
            <w:noProof/>
            <w:sz w:val="24"/>
            <w:szCs w:val="24"/>
            <w:rtl/>
            <w:rPrChange w:id="196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1961" w:author="Mohsen Jafarinejad" w:date="2019-05-12T10:51:00Z">
              <w:rPr>
                <w:rFonts w:cs="B Nazanin" w:hint="cs"/>
                <w:b w:val="0"/>
                <w:bCs w:val="0"/>
                <w:noProof/>
                <w:sz w:val="20"/>
                <w:szCs w:val="20"/>
                <w:rtl/>
              </w:rPr>
            </w:rPrChange>
          </w:rPr>
          <w:delText>دو</w:delText>
        </w:r>
        <w:r w:rsidR="00EA69A2" w:rsidRPr="009667A9" w:rsidDel="00730BF4">
          <w:rPr>
            <w:rFonts w:ascii="Times New Roman" w:hAnsi="Times New Roman" w:cs="B Nazanin"/>
            <w:b w:val="0"/>
            <w:bCs w:val="0"/>
            <w:i/>
            <w:noProof/>
            <w:sz w:val="24"/>
            <w:szCs w:val="24"/>
            <w:rtl/>
            <w:rPrChange w:id="1962"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1963" w:author="Mohsen Jafarinejad" w:date="2019-05-12T10:51:00Z">
              <w:rPr>
                <w:rFonts w:cs="B Nazanin" w:hint="cs"/>
                <w:b w:val="0"/>
                <w:bCs w:val="0"/>
                <w:noProof/>
                <w:sz w:val="20"/>
                <w:szCs w:val="20"/>
                <w:rtl/>
              </w:rPr>
            </w:rPrChange>
          </w:rPr>
          <w:delText>مخزنی</w:delText>
        </w:r>
        <w:r w:rsidR="00EA69A2" w:rsidRPr="009667A9" w:rsidDel="00730BF4">
          <w:rPr>
            <w:rFonts w:ascii="Times New Roman" w:hAnsi="Times New Roman" w:cs="B Nazanin"/>
            <w:b w:val="0"/>
            <w:bCs w:val="0"/>
            <w:i/>
            <w:noProof/>
            <w:sz w:val="24"/>
            <w:szCs w:val="24"/>
            <w:rtl/>
            <w:rPrChange w:id="196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1965" w:author="Mohsen Jafarinejad" w:date="2019-05-12T10:51:00Z">
              <w:rPr>
                <w:rFonts w:cs="B Nazanin" w:hint="cs"/>
                <w:b w:val="0"/>
                <w:bCs w:val="0"/>
                <w:noProof/>
                <w:sz w:val="20"/>
                <w:szCs w:val="20"/>
                <w:rtl/>
              </w:rPr>
            </w:rPrChange>
          </w:rPr>
          <w:delText>و</w:delText>
        </w:r>
        <w:r w:rsidR="00EA69A2" w:rsidRPr="009667A9" w:rsidDel="00730BF4">
          <w:rPr>
            <w:rFonts w:ascii="Times New Roman" w:hAnsi="Times New Roman" w:cs="B Nazanin"/>
            <w:b w:val="0"/>
            <w:bCs w:val="0"/>
            <w:i/>
            <w:noProof/>
            <w:sz w:val="24"/>
            <w:szCs w:val="24"/>
            <w:rtl/>
            <w:rPrChange w:id="196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1967" w:author="Mohsen Jafarinejad" w:date="2019-05-12T10:51:00Z">
              <w:rPr>
                <w:rFonts w:cs="B Nazanin" w:hint="cs"/>
                <w:b w:val="0"/>
                <w:bCs w:val="0"/>
                <w:noProof/>
                <w:sz w:val="20"/>
                <w:szCs w:val="20"/>
                <w:rtl/>
              </w:rPr>
            </w:rPrChange>
          </w:rPr>
          <w:delText>یک</w:delText>
        </w:r>
        <w:r w:rsidR="00EA69A2" w:rsidRPr="009667A9" w:rsidDel="00730BF4">
          <w:rPr>
            <w:rFonts w:ascii="Times New Roman" w:hAnsi="Times New Roman" w:cs="B Nazanin"/>
            <w:b w:val="0"/>
            <w:bCs w:val="0"/>
            <w:i/>
            <w:noProof/>
            <w:sz w:val="24"/>
            <w:szCs w:val="24"/>
            <w:rtl/>
            <w:rPrChange w:id="196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1969" w:author="Mohsen Jafarinejad" w:date="2019-05-12T10:51:00Z">
              <w:rPr>
                <w:rFonts w:cs="B Nazanin" w:hint="cs"/>
                <w:b w:val="0"/>
                <w:bCs w:val="0"/>
                <w:noProof/>
                <w:sz w:val="20"/>
                <w:szCs w:val="20"/>
                <w:rtl/>
              </w:rPr>
            </w:rPrChange>
          </w:rPr>
          <w:delText>مخزنی</w:delText>
        </w:r>
        <w:r w:rsidR="00EA69A2" w:rsidRPr="009667A9" w:rsidDel="00730BF4">
          <w:rPr>
            <w:rFonts w:ascii="Times New Roman" w:hAnsi="Times New Roman" w:cs="B Nazanin"/>
            <w:b w:val="0"/>
            <w:bCs w:val="0"/>
            <w:i/>
            <w:noProof/>
            <w:sz w:val="24"/>
            <w:szCs w:val="24"/>
            <w:rPrChange w:id="1970" w:author="Mohsen Jafarinejad" w:date="2019-05-12T10:51:00Z">
              <w:rPr>
                <w:rFonts w:cs="B Nazanin"/>
                <w:b w:val="0"/>
                <w:bCs w:val="0"/>
                <w:noProof/>
                <w:sz w:val="20"/>
                <w:szCs w:val="20"/>
              </w:rPr>
            </w:rPrChange>
          </w:rPr>
          <w:tab/>
        </w:r>
      </w:del>
      <w:ins w:id="1971" w:author="Mohsen" w:date="2019-03-18T01:27:00Z">
        <w:del w:id="1972" w:author="Mohsen Jafarinejad" w:date="2019-04-06T08:40:00Z">
          <w:r w:rsidR="00C607BA" w:rsidRPr="009667A9" w:rsidDel="005222D8">
            <w:rPr>
              <w:rFonts w:ascii="Times New Roman" w:hAnsi="Times New Roman" w:cs="B Nazanin"/>
              <w:i/>
              <w:noProof/>
              <w:sz w:val="24"/>
              <w:szCs w:val="24"/>
              <w:rtl/>
              <w:rPrChange w:id="1973" w:author="Mohsen Jafarinejad" w:date="2019-05-12T10:51:00Z">
                <w:rPr>
                  <w:rFonts w:asciiTheme="majorBidi" w:hAnsiTheme="majorBidi" w:cs="B Nazanin"/>
                  <w:i/>
                  <w:iCs/>
                  <w:noProof/>
                  <w:sz w:val="20"/>
                  <w:szCs w:val="20"/>
                  <w:rtl/>
                </w:rPr>
              </w:rPrChange>
            </w:rPr>
            <w:delText>18</w:delText>
          </w:r>
        </w:del>
      </w:ins>
      <w:del w:id="1974" w:author="Mohsen Jafarinejad" w:date="2019-04-06T08:40:00Z">
        <w:r w:rsidR="00EA69A2" w:rsidRPr="009667A9" w:rsidDel="005222D8">
          <w:rPr>
            <w:rFonts w:ascii="Times New Roman" w:hAnsi="Times New Roman" w:cs="B Nazanin"/>
            <w:b w:val="0"/>
            <w:bCs w:val="0"/>
            <w:i/>
            <w:noProof/>
            <w:sz w:val="24"/>
            <w:szCs w:val="24"/>
            <w:rPrChange w:id="1975" w:author="Mohsen Jafarinejad" w:date="2019-05-12T10:51:00Z">
              <w:rPr>
                <w:rFonts w:cs="B Nazanin"/>
                <w:b w:val="0"/>
                <w:bCs w:val="0"/>
                <w:noProof/>
                <w:sz w:val="20"/>
                <w:szCs w:val="20"/>
              </w:rPr>
            </w:rPrChange>
          </w:rPr>
          <w:delText>26</w:delText>
        </w:r>
      </w:del>
    </w:p>
    <w:p w14:paraId="7163D9EA" w14:textId="3DD10F4D" w:rsidR="00EA69A2" w:rsidRPr="009667A9" w:rsidDel="00730BF4" w:rsidRDefault="00EA69A2" w:rsidP="00795FC2">
      <w:pPr>
        <w:pStyle w:val="TOC2"/>
        <w:tabs>
          <w:tab w:val="right" w:leader="dot" w:pos="8827"/>
        </w:tabs>
        <w:bidi/>
        <w:rPr>
          <w:del w:id="1976" w:author="Mohsen Jafarinejad" w:date="2019-05-12T09:33:00Z"/>
          <w:rFonts w:ascii="Times New Roman" w:eastAsiaTheme="minorEastAsia" w:hAnsi="Times New Roman" w:cs="B Nazanin"/>
          <w:b w:val="0"/>
          <w:bCs w:val="0"/>
          <w:i/>
          <w:noProof/>
          <w:sz w:val="24"/>
          <w:szCs w:val="24"/>
          <w:rPrChange w:id="1977" w:author="Mohsen Jafarinejad" w:date="2019-05-12T10:51:00Z">
            <w:rPr>
              <w:del w:id="1978" w:author="Mohsen Jafarinejad" w:date="2019-05-12T09:33:00Z"/>
              <w:rFonts w:eastAsiaTheme="minorEastAsia" w:cs="B Nazanin"/>
              <w:b w:val="0"/>
              <w:bCs w:val="0"/>
              <w:noProof/>
              <w:sz w:val="20"/>
              <w:szCs w:val="20"/>
            </w:rPr>
          </w:rPrChange>
        </w:rPr>
      </w:pPr>
      <w:del w:id="1979" w:author="Mohsen Jafarinejad" w:date="2019-05-12T09:33:00Z">
        <w:r w:rsidRPr="009667A9" w:rsidDel="00730BF4">
          <w:rPr>
            <w:rFonts w:ascii="Times New Roman" w:hAnsi="Times New Roman" w:cs="B Nazanin"/>
            <w:b w:val="0"/>
            <w:bCs w:val="0"/>
            <w:i/>
            <w:noProof/>
            <w:sz w:val="24"/>
            <w:szCs w:val="24"/>
            <w:rPrChange w:id="1980" w:author="Mohsen Jafarinejad" w:date="2019-05-12T10:51:00Z">
              <w:rPr>
                <w:rFonts w:cs="B Nazanin"/>
                <w:b w:val="0"/>
                <w:bCs w:val="0"/>
                <w:noProof/>
                <w:sz w:val="20"/>
                <w:szCs w:val="20"/>
              </w:rPr>
            </w:rPrChange>
          </w:rPr>
          <w:delText>8-1</w:delText>
        </w:r>
      </w:del>
      <w:ins w:id="1981" w:author="Mohsen" w:date="2019-03-17T19:25:00Z">
        <w:del w:id="1982" w:author="Mohsen Jafarinejad" w:date="2019-05-12T09:33:00Z">
          <w:r w:rsidR="00EB6040" w:rsidRPr="009667A9" w:rsidDel="00730BF4">
            <w:rPr>
              <w:rFonts w:ascii="Times New Roman" w:hAnsi="Times New Roman" w:cs="B Nazanin"/>
              <w:i/>
              <w:noProof/>
              <w:sz w:val="24"/>
              <w:szCs w:val="24"/>
              <w:rtl/>
              <w:rPrChange w:id="1983" w:author="Mohsen Jafarinejad" w:date="2019-05-12T10:51:00Z">
                <w:rPr>
                  <w:rFonts w:asciiTheme="majorBidi" w:hAnsiTheme="majorBidi" w:cs="B Nazanin"/>
                  <w:i/>
                  <w:iCs/>
                  <w:noProof/>
                  <w:sz w:val="20"/>
                  <w:szCs w:val="20"/>
                  <w:rtl/>
                </w:rPr>
              </w:rPrChange>
            </w:rPr>
            <w:delText>1-8</w:delText>
          </w:r>
        </w:del>
      </w:ins>
      <w:del w:id="1984" w:author="Mohsen Jafarinejad" w:date="2019-05-12T09:33:00Z">
        <w:r w:rsidRPr="009667A9" w:rsidDel="00730BF4">
          <w:rPr>
            <w:rFonts w:ascii="Times New Roman" w:hAnsi="Times New Roman" w:cs="B Nazanin"/>
            <w:b w:val="0"/>
            <w:bCs w:val="0"/>
            <w:i/>
            <w:noProof/>
            <w:sz w:val="24"/>
            <w:szCs w:val="24"/>
            <w:rtl/>
            <w:rPrChange w:id="1985"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1986" w:author="Mohsen Jafarinejad" w:date="2019-05-12T10:51:00Z">
              <w:rPr>
                <w:rFonts w:cs="B Nazanin" w:hint="cs"/>
                <w:b w:val="0"/>
                <w:bCs w:val="0"/>
                <w:noProof/>
                <w:sz w:val="20"/>
                <w:szCs w:val="20"/>
                <w:rtl/>
              </w:rPr>
            </w:rPrChange>
          </w:rPr>
          <w:delText>پیل‌های</w:delText>
        </w:r>
        <w:r w:rsidRPr="009667A9" w:rsidDel="00730BF4">
          <w:rPr>
            <w:rFonts w:ascii="Times New Roman" w:hAnsi="Times New Roman" w:cs="B Nazanin"/>
            <w:b w:val="0"/>
            <w:bCs w:val="0"/>
            <w:i/>
            <w:noProof/>
            <w:sz w:val="24"/>
            <w:szCs w:val="24"/>
            <w:rPrChange w:id="1987" w:author="Mohsen Jafarinejad" w:date="2019-05-12T10:51:00Z">
              <w:rPr>
                <w:rFonts w:cs="B Nazanin"/>
                <w:b w:val="0"/>
                <w:bCs w:val="0"/>
                <w:noProof/>
                <w:sz w:val="20"/>
                <w:szCs w:val="20"/>
              </w:rPr>
            </w:rPrChange>
          </w:rPr>
          <w:delText xml:space="preserve"> </w:delText>
        </w:r>
        <w:r w:rsidRPr="009667A9" w:rsidDel="00730BF4">
          <w:rPr>
            <w:rFonts w:ascii="Times New Roman" w:hAnsi="Times New Roman" w:cs="B Nazanin" w:hint="cs"/>
            <w:b w:val="0"/>
            <w:bCs w:val="0"/>
            <w:i/>
            <w:noProof/>
            <w:sz w:val="24"/>
            <w:szCs w:val="24"/>
            <w:rtl/>
            <w:rPrChange w:id="1988" w:author="Mohsen Jafarinejad" w:date="2019-05-12T10:51:00Z">
              <w:rPr>
                <w:rFonts w:cs="B Nazanin" w:hint="cs"/>
                <w:b w:val="0"/>
                <w:bCs w:val="0"/>
                <w:noProof/>
                <w:sz w:val="20"/>
                <w:szCs w:val="20"/>
                <w:rtl/>
              </w:rPr>
            </w:rPrChange>
          </w:rPr>
          <w:delText>سوختی</w:delText>
        </w:r>
        <w:r w:rsidRPr="009667A9" w:rsidDel="00730BF4">
          <w:rPr>
            <w:rFonts w:ascii="Times New Roman" w:hAnsi="Times New Roman" w:cs="B Nazanin"/>
            <w:b w:val="0"/>
            <w:bCs w:val="0"/>
            <w:i/>
            <w:noProof/>
            <w:sz w:val="24"/>
            <w:szCs w:val="24"/>
            <w:rPrChange w:id="1989" w:author="Mohsen Jafarinejad" w:date="2019-05-12T10:51:00Z">
              <w:rPr>
                <w:rFonts w:cs="B Nazanin"/>
                <w:b w:val="0"/>
                <w:bCs w:val="0"/>
                <w:noProof/>
                <w:sz w:val="20"/>
                <w:szCs w:val="20"/>
              </w:rPr>
            </w:rPrChange>
          </w:rPr>
          <w:delText xml:space="preserve"> </w:delText>
        </w:r>
        <w:r w:rsidRPr="009667A9" w:rsidDel="00730BF4">
          <w:rPr>
            <w:rFonts w:ascii="Times New Roman" w:hAnsi="Times New Roman" w:cs="B Nazanin" w:hint="cs"/>
            <w:b w:val="0"/>
            <w:bCs w:val="0"/>
            <w:i/>
            <w:noProof/>
            <w:sz w:val="24"/>
            <w:szCs w:val="24"/>
            <w:rtl/>
            <w:rPrChange w:id="1990" w:author="Mohsen Jafarinejad" w:date="2019-05-12T10:51:00Z">
              <w:rPr>
                <w:rFonts w:cs="B Nazanin" w:hint="cs"/>
                <w:b w:val="0"/>
                <w:bCs w:val="0"/>
                <w:noProof/>
                <w:sz w:val="20"/>
                <w:szCs w:val="20"/>
                <w:rtl/>
              </w:rPr>
            </w:rPrChange>
          </w:rPr>
          <w:delText>میکروبی</w:delText>
        </w:r>
        <w:r w:rsidRPr="009667A9" w:rsidDel="00730BF4">
          <w:rPr>
            <w:rFonts w:ascii="Times New Roman" w:hAnsi="Times New Roman" w:cs="B Nazanin"/>
            <w:b w:val="0"/>
            <w:bCs w:val="0"/>
            <w:i/>
            <w:noProof/>
            <w:sz w:val="24"/>
            <w:szCs w:val="24"/>
            <w:rPrChange w:id="1991" w:author="Mohsen Jafarinejad" w:date="2019-05-12T10:51:00Z">
              <w:rPr>
                <w:rFonts w:cs="B Nazanin"/>
                <w:b w:val="0"/>
                <w:bCs w:val="0"/>
                <w:noProof/>
                <w:sz w:val="20"/>
                <w:szCs w:val="20"/>
              </w:rPr>
            </w:rPrChange>
          </w:rPr>
          <w:delText xml:space="preserve"> </w:delText>
        </w:r>
        <w:r w:rsidRPr="009667A9" w:rsidDel="00730BF4">
          <w:rPr>
            <w:rFonts w:ascii="Times New Roman" w:hAnsi="Times New Roman" w:cs="B Nazanin" w:hint="cs"/>
            <w:b w:val="0"/>
            <w:bCs w:val="0"/>
            <w:i/>
            <w:noProof/>
            <w:sz w:val="24"/>
            <w:szCs w:val="24"/>
            <w:rtl/>
            <w:rPrChange w:id="1992" w:author="Mohsen Jafarinejad" w:date="2019-05-12T10:51:00Z">
              <w:rPr>
                <w:rFonts w:cs="B Nazanin" w:hint="cs"/>
                <w:b w:val="0"/>
                <w:bCs w:val="0"/>
                <w:noProof/>
                <w:sz w:val="20"/>
                <w:szCs w:val="20"/>
                <w:rtl/>
              </w:rPr>
            </w:rPrChange>
          </w:rPr>
          <w:delText>بدون</w:delText>
        </w:r>
        <w:r w:rsidRPr="009667A9" w:rsidDel="00730BF4">
          <w:rPr>
            <w:rFonts w:ascii="Times New Roman" w:hAnsi="Times New Roman" w:cs="B Nazanin"/>
            <w:b w:val="0"/>
            <w:bCs w:val="0"/>
            <w:i/>
            <w:noProof/>
            <w:sz w:val="24"/>
            <w:szCs w:val="24"/>
            <w:rPrChange w:id="1993" w:author="Mohsen Jafarinejad" w:date="2019-05-12T10:51:00Z">
              <w:rPr>
                <w:rFonts w:cs="B Nazanin"/>
                <w:b w:val="0"/>
                <w:bCs w:val="0"/>
                <w:noProof/>
                <w:sz w:val="20"/>
                <w:szCs w:val="20"/>
              </w:rPr>
            </w:rPrChange>
          </w:rPr>
          <w:delText xml:space="preserve"> </w:delText>
        </w:r>
        <w:r w:rsidRPr="009667A9" w:rsidDel="00730BF4">
          <w:rPr>
            <w:rFonts w:ascii="Times New Roman" w:hAnsi="Times New Roman" w:cs="B Nazanin" w:hint="cs"/>
            <w:b w:val="0"/>
            <w:bCs w:val="0"/>
            <w:i/>
            <w:noProof/>
            <w:sz w:val="24"/>
            <w:szCs w:val="24"/>
            <w:rtl/>
            <w:rPrChange w:id="1994" w:author="Mohsen Jafarinejad" w:date="2019-05-12T10:51:00Z">
              <w:rPr>
                <w:rFonts w:cs="B Nazanin" w:hint="cs"/>
                <w:b w:val="0"/>
                <w:bCs w:val="0"/>
                <w:noProof/>
                <w:sz w:val="20"/>
                <w:szCs w:val="20"/>
                <w:rtl/>
              </w:rPr>
            </w:rPrChange>
          </w:rPr>
          <w:delText>غشاء</w:delText>
        </w:r>
        <w:r w:rsidRPr="009667A9" w:rsidDel="00730BF4">
          <w:rPr>
            <w:rFonts w:ascii="Times New Roman" w:hAnsi="Times New Roman" w:cs="B Nazanin"/>
            <w:b w:val="0"/>
            <w:bCs w:val="0"/>
            <w:i/>
            <w:noProof/>
            <w:sz w:val="24"/>
            <w:szCs w:val="24"/>
            <w:rPrChange w:id="1995" w:author="Mohsen Jafarinejad" w:date="2019-05-12T10:51:00Z">
              <w:rPr>
                <w:rFonts w:cs="B Nazanin"/>
                <w:b w:val="0"/>
                <w:bCs w:val="0"/>
                <w:noProof/>
                <w:sz w:val="20"/>
                <w:szCs w:val="20"/>
              </w:rPr>
            </w:rPrChange>
          </w:rPr>
          <w:tab/>
        </w:r>
      </w:del>
      <w:ins w:id="1996" w:author="Mohsen" w:date="2019-03-18T01:27:00Z">
        <w:del w:id="1997" w:author="Mohsen Jafarinejad" w:date="2019-04-06T08:40:00Z">
          <w:r w:rsidR="00C607BA" w:rsidRPr="009667A9" w:rsidDel="005222D8">
            <w:rPr>
              <w:rFonts w:ascii="Times New Roman" w:hAnsi="Times New Roman" w:cs="B Nazanin"/>
              <w:i/>
              <w:noProof/>
              <w:sz w:val="24"/>
              <w:szCs w:val="24"/>
              <w:rtl/>
              <w:rPrChange w:id="1998" w:author="Mohsen Jafarinejad" w:date="2019-05-12T10:51:00Z">
                <w:rPr>
                  <w:rFonts w:asciiTheme="majorBidi" w:hAnsiTheme="majorBidi" w:cs="B Nazanin"/>
                  <w:i/>
                  <w:iCs/>
                  <w:noProof/>
                  <w:sz w:val="20"/>
                  <w:szCs w:val="20"/>
                  <w:rtl/>
                </w:rPr>
              </w:rPrChange>
            </w:rPr>
            <w:delText>19</w:delText>
          </w:r>
        </w:del>
      </w:ins>
      <w:del w:id="1999" w:author="Mohsen Jafarinejad" w:date="2019-04-06T08:40:00Z">
        <w:r w:rsidRPr="009667A9" w:rsidDel="005222D8">
          <w:rPr>
            <w:rFonts w:ascii="Times New Roman" w:hAnsi="Times New Roman" w:cs="B Nazanin"/>
            <w:b w:val="0"/>
            <w:bCs w:val="0"/>
            <w:i/>
            <w:noProof/>
            <w:sz w:val="24"/>
            <w:szCs w:val="24"/>
            <w:rPrChange w:id="2000" w:author="Mohsen Jafarinejad" w:date="2019-05-12T10:51:00Z">
              <w:rPr>
                <w:rFonts w:cs="B Nazanin"/>
                <w:b w:val="0"/>
                <w:bCs w:val="0"/>
                <w:noProof/>
                <w:sz w:val="20"/>
                <w:szCs w:val="20"/>
              </w:rPr>
            </w:rPrChange>
          </w:rPr>
          <w:delText>26</w:delText>
        </w:r>
      </w:del>
    </w:p>
    <w:p w14:paraId="1EABD295" w14:textId="7C027A13" w:rsidR="00EA69A2" w:rsidRPr="009667A9" w:rsidDel="00730BF4" w:rsidRDefault="004D1950" w:rsidP="00CF7090">
      <w:pPr>
        <w:pStyle w:val="TOC2"/>
        <w:tabs>
          <w:tab w:val="right" w:leader="dot" w:pos="8827"/>
        </w:tabs>
        <w:bidi/>
        <w:rPr>
          <w:del w:id="2001" w:author="Mohsen Jafarinejad" w:date="2019-05-12T09:33:00Z"/>
          <w:rFonts w:ascii="Times New Roman" w:eastAsiaTheme="minorEastAsia" w:hAnsi="Times New Roman" w:cs="B Nazanin"/>
          <w:b w:val="0"/>
          <w:bCs w:val="0"/>
          <w:i/>
          <w:noProof/>
          <w:sz w:val="24"/>
          <w:szCs w:val="24"/>
          <w:rPrChange w:id="2002" w:author="Mohsen Jafarinejad" w:date="2019-05-12T10:51:00Z">
            <w:rPr>
              <w:del w:id="2003" w:author="Mohsen Jafarinejad" w:date="2019-05-12T09:33:00Z"/>
              <w:rFonts w:eastAsiaTheme="minorEastAsia" w:cs="B Nazanin"/>
              <w:b w:val="0"/>
              <w:bCs w:val="0"/>
              <w:noProof/>
              <w:sz w:val="20"/>
              <w:szCs w:val="20"/>
            </w:rPr>
          </w:rPrChange>
        </w:rPr>
      </w:pPr>
      <w:del w:id="2004" w:author="Mohsen Jafarinejad" w:date="2019-05-12T09:33:00Z">
        <w:r w:rsidRPr="009667A9" w:rsidDel="00730BF4">
          <w:rPr>
            <w:rFonts w:ascii="Times New Roman" w:hAnsi="Times New Roman" w:cs="B Nazanin"/>
            <w:b w:val="0"/>
            <w:bCs w:val="0"/>
            <w:i/>
            <w:noProof/>
            <w:sz w:val="24"/>
            <w:szCs w:val="24"/>
            <w:rtl/>
            <w:rPrChange w:id="2005" w:author="Mohsen Jafarinejad" w:date="2019-05-12T10:51:00Z">
              <w:rPr>
                <w:rFonts w:cs="B Nazanin"/>
                <w:b w:val="0"/>
                <w:bCs w:val="0"/>
                <w:noProof/>
                <w:sz w:val="20"/>
                <w:szCs w:val="20"/>
                <w:rtl/>
              </w:rPr>
            </w:rPrChange>
          </w:rPr>
          <w:delText>1-9</w:delText>
        </w:r>
        <w:r w:rsidR="00EA69A2" w:rsidRPr="009667A9" w:rsidDel="00730BF4">
          <w:rPr>
            <w:rFonts w:ascii="Times New Roman" w:hAnsi="Times New Roman" w:cs="B Nazanin"/>
            <w:b w:val="0"/>
            <w:bCs w:val="0"/>
            <w:i/>
            <w:noProof/>
            <w:sz w:val="24"/>
            <w:szCs w:val="24"/>
            <w:rtl/>
            <w:rPrChange w:id="200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007" w:author="Mohsen Jafarinejad" w:date="2019-05-12T10:51:00Z">
              <w:rPr>
                <w:rFonts w:cs="B Nazanin" w:hint="cs"/>
                <w:b w:val="0"/>
                <w:bCs w:val="0"/>
                <w:noProof/>
                <w:sz w:val="20"/>
                <w:szCs w:val="20"/>
                <w:rtl/>
              </w:rPr>
            </w:rPrChange>
          </w:rPr>
          <w:delText>میکرواورگانیسم</w:delText>
        </w:r>
        <w:r w:rsidR="00EA69A2" w:rsidRPr="009667A9" w:rsidDel="00730BF4">
          <w:rPr>
            <w:rFonts w:ascii="Times New Roman" w:hAnsi="Times New Roman" w:cs="B Nazanin"/>
            <w:b w:val="0"/>
            <w:bCs w:val="0"/>
            <w:i/>
            <w:noProof/>
            <w:sz w:val="24"/>
            <w:szCs w:val="24"/>
            <w:rtl/>
            <w:rPrChange w:id="200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009" w:author="Mohsen Jafarinejad" w:date="2019-05-12T10:51:00Z">
              <w:rPr>
                <w:rFonts w:cs="B Nazanin" w:hint="cs"/>
                <w:b w:val="0"/>
                <w:bCs w:val="0"/>
                <w:noProof/>
                <w:sz w:val="20"/>
                <w:szCs w:val="20"/>
                <w:rtl/>
              </w:rPr>
            </w:rPrChange>
          </w:rPr>
          <w:delText>ها</w:delText>
        </w:r>
        <w:r w:rsidR="00EA69A2" w:rsidRPr="009667A9" w:rsidDel="00730BF4">
          <w:rPr>
            <w:rFonts w:ascii="Times New Roman" w:hAnsi="Times New Roman" w:cs="B Nazanin"/>
            <w:b w:val="0"/>
            <w:bCs w:val="0"/>
            <w:i/>
            <w:noProof/>
            <w:sz w:val="24"/>
            <w:szCs w:val="24"/>
            <w:rtl/>
            <w:rPrChange w:id="201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011" w:author="Mohsen Jafarinejad" w:date="2019-05-12T10:51:00Z">
              <w:rPr>
                <w:rFonts w:cs="B Nazanin" w:hint="cs"/>
                <w:b w:val="0"/>
                <w:bCs w:val="0"/>
                <w:noProof/>
                <w:sz w:val="20"/>
                <w:szCs w:val="20"/>
                <w:rtl/>
              </w:rPr>
            </w:rPrChange>
          </w:rPr>
          <w:delText>در</w:delText>
        </w:r>
        <w:r w:rsidR="00EA69A2" w:rsidRPr="009667A9" w:rsidDel="00730BF4">
          <w:rPr>
            <w:rFonts w:ascii="Times New Roman" w:hAnsi="Times New Roman" w:cs="B Nazanin"/>
            <w:b w:val="0"/>
            <w:bCs w:val="0"/>
            <w:i/>
            <w:noProof/>
            <w:sz w:val="24"/>
            <w:szCs w:val="24"/>
            <w:rtl/>
            <w:rPrChange w:id="2012"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013" w:author="Mohsen Jafarinejad" w:date="2019-05-12T10:51:00Z">
              <w:rPr>
                <w:rFonts w:cs="B Nazanin" w:hint="cs"/>
                <w:b w:val="0"/>
                <w:bCs w:val="0"/>
                <w:noProof/>
                <w:sz w:val="20"/>
                <w:szCs w:val="20"/>
                <w:rtl/>
              </w:rPr>
            </w:rPrChange>
          </w:rPr>
          <w:delText>پیل</w:delText>
        </w:r>
        <w:r w:rsidR="00EA69A2" w:rsidRPr="009667A9" w:rsidDel="00730BF4">
          <w:rPr>
            <w:rFonts w:ascii="Times New Roman" w:hAnsi="Times New Roman" w:cs="B Nazanin"/>
            <w:b w:val="0"/>
            <w:bCs w:val="0"/>
            <w:i/>
            <w:noProof/>
            <w:sz w:val="24"/>
            <w:szCs w:val="24"/>
            <w:rtl/>
            <w:rPrChange w:id="201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015" w:author="Mohsen Jafarinejad" w:date="2019-05-12T10:51:00Z">
              <w:rPr>
                <w:rFonts w:cs="B Nazanin" w:hint="cs"/>
                <w:b w:val="0"/>
                <w:bCs w:val="0"/>
                <w:noProof/>
                <w:sz w:val="20"/>
                <w:szCs w:val="20"/>
                <w:rtl/>
              </w:rPr>
            </w:rPrChange>
          </w:rPr>
          <w:delText>سوختی</w:delText>
        </w:r>
        <w:r w:rsidR="00EA69A2" w:rsidRPr="009667A9" w:rsidDel="00730BF4">
          <w:rPr>
            <w:rFonts w:ascii="Times New Roman" w:hAnsi="Times New Roman" w:cs="B Nazanin"/>
            <w:b w:val="0"/>
            <w:bCs w:val="0"/>
            <w:i/>
            <w:noProof/>
            <w:sz w:val="24"/>
            <w:szCs w:val="24"/>
            <w:rtl/>
            <w:rPrChange w:id="201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017" w:author="Mohsen Jafarinejad" w:date="2019-05-12T10:51:00Z">
              <w:rPr>
                <w:rFonts w:cs="B Nazanin" w:hint="cs"/>
                <w:b w:val="0"/>
                <w:bCs w:val="0"/>
                <w:noProof/>
                <w:sz w:val="20"/>
                <w:szCs w:val="20"/>
                <w:rtl/>
              </w:rPr>
            </w:rPrChange>
          </w:rPr>
          <w:delText>میکروبی</w:delText>
        </w:r>
        <w:r w:rsidR="00EA69A2" w:rsidRPr="009667A9" w:rsidDel="00730BF4">
          <w:rPr>
            <w:rFonts w:ascii="Times New Roman" w:hAnsi="Times New Roman" w:cs="B Nazanin"/>
            <w:b w:val="0"/>
            <w:bCs w:val="0"/>
            <w:i/>
            <w:noProof/>
            <w:sz w:val="24"/>
            <w:szCs w:val="24"/>
            <w:rPrChange w:id="2018" w:author="Mohsen Jafarinejad" w:date="2019-05-12T10:51:00Z">
              <w:rPr>
                <w:rFonts w:cs="B Nazanin"/>
                <w:b w:val="0"/>
                <w:bCs w:val="0"/>
                <w:noProof/>
                <w:sz w:val="20"/>
                <w:szCs w:val="20"/>
              </w:rPr>
            </w:rPrChange>
          </w:rPr>
          <w:tab/>
        </w:r>
      </w:del>
      <w:ins w:id="2019" w:author="Mohsen" w:date="2019-03-18T01:27:00Z">
        <w:del w:id="2020" w:author="Mohsen Jafarinejad" w:date="2019-04-06T08:40:00Z">
          <w:r w:rsidR="00C607BA" w:rsidRPr="009667A9" w:rsidDel="005222D8">
            <w:rPr>
              <w:rFonts w:ascii="Times New Roman" w:hAnsi="Times New Roman" w:cs="B Nazanin"/>
              <w:i/>
              <w:noProof/>
              <w:sz w:val="24"/>
              <w:szCs w:val="24"/>
              <w:rtl/>
              <w:rPrChange w:id="2021" w:author="Mohsen Jafarinejad" w:date="2019-05-12T10:51:00Z">
                <w:rPr>
                  <w:rFonts w:asciiTheme="majorBidi" w:hAnsiTheme="majorBidi" w:cs="B Nazanin"/>
                  <w:i/>
                  <w:iCs/>
                  <w:noProof/>
                  <w:sz w:val="20"/>
                  <w:szCs w:val="20"/>
                  <w:rtl/>
                </w:rPr>
              </w:rPrChange>
            </w:rPr>
            <w:delText>19</w:delText>
          </w:r>
        </w:del>
      </w:ins>
      <w:del w:id="2022" w:author="Mohsen Jafarinejad" w:date="2019-04-06T08:40:00Z">
        <w:r w:rsidR="00EA69A2" w:rsidRPr="009667A9" w:rsidDel="005222D8">
          <w:rPr>
            <w:rFonts w:ascii="Times New Roman" w:hAnsi="Times New Roman" w:cs="B Nazanin"/>
            <w:b w:val="0"/>
            <w:bCs w:val="0"/>
            <w:i/>
            <w:noProof/>
            <w:sz w:val="24"/>
            <w:szCs w:val="24"/>
            <w:rPrChange w:id="2023" w:author="Mohsen Jafarinejad" w:date="2019-05-12T10:51:00Z">
              <w:rPr>
                <w:rFonts w:cs="B Nazanin"/>
                <w:b w:val="0"/>
                <w:bCs w:val="0"/>
                <w:noProof/>
                <w:sz w:val="20"/>
                <w:szCs w:val="20"/>
              </w:rPr>
            </w:rPrChange>
          </w:rPr>
          <w:delText>27</w:delText>
        </w:r>
      </w:del>
    </w:p>
    <w:p w14:paraId="40BA593F" w14:textId="0DF64557" w:rsidR="00EA69A2" w:rsidRPr="009667A9" w:rsidDel="00730BF4" w:rsidRDefault="004D1950" w:rsidP="00C60693">
      <w:pPr>
        <w:pStyle w:val="TOC2"/>
        <w:tabs>
          <w:tab w:val="right" w:leader="dot" w:pos="8827"/>
        </w:tabs>
        <w:bidi/>
        <w:rPr>
          <w:del w:id="2024" w:author="Mohsen Jafarinejad" w:date="2019-05-12T09:33:00Z"/>
          <w:rFonts w:ascii="Times New Roman" w:eastAsiaTheme="minorEastAsia" w:hAnsi="Times New Roman" w:cs="B Nazanin"/>
          <w:b w:val="0"/>
          <w:bCs w:val="0"/>
          <w:i/>
          <w:noProof/>
          <w:sz w:val="24"/>
          <w:szCs w:val="24"/>
          <w:rPrChange w:id="2025" w:author="Mohsen Jafarinejad" w:date="2019-05-12T10:51:00Z">
            <w:rPr>
              <w:del w:id="2026" w:author="Mohsen Jafarinejad" w:date="2019-05-12T09:33:00Z"/>
              <w:rFonts w:eastAsiaTheme="minorEastAsia" w:cs="B Nazanin"/>
              <w:b w:val="0"/>
              <w:bCs w:val="0"/>
              <w:noProof/>
              <w:sz w:val="20"/>
              <w:szCs w:val="20"/>
            </w:rPr>
          </w:rPrChange>
        </w:rPr>
      </w:pPr>
      <w:del w:id="2027" w:author="Mohsen Jafarinejad" w:date="2019-05-12T09:33:00Z">
        <w:r w:rsidRPr="009667A9" w:rsidDel="00730BF4">
          <w:rPr>
            <w:rFonts w:ascii="Times New Roman" w:hAnsi="Times New Roman" w:cs="B Nazanin"/>
            <w:b w:val="0"/>
            <w:bCs w:val="0"/>
            <w:i/>
            <w:noProof/>
            <w:sz w:val="24"/>
            <w:szCs w:val="24"/>
            <w:rtl/>
            <w:rPrChange w:id="2028" w:author="Mohsen Jafarinejad" w:date="2019-05-12T10:51:00Z">
              <w:rPr>
                <w:rFonts w:cs="B Nazanin"/>
                <w:b w:val="0"/>
                <w:bCs w:val="0"/>
                <w:noProof/>
                <w:sz w:val="20"/>
                <w:szCs w:val="20"/>
                <w:rtl/>
              </w:rPr>
            </w:rPrChange>
          </w:rPr>
          <w:delText>1-10</w:delText>
        </w:r>
        <w:r w:rsidR="00EA69A2" w:rsidRPr="009667A9" w:rsidDel="00730BF4">
          <w:rPr>
            <w:rFonts w:ascii="Times New Roman" w:hAnsi="Times New Roman" w:cs="B Nazanin"/>
            <w:b w:val="0"/>
            <w:bCs w:val="0"/>
            <w:i/>
            <w:noProof/>
            <w:sz w:val="24"/>
            <w:szCs w:val="24"/>
            <w:rtl/>
            <w:rPrChange w:id="2029"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030" w:author="Mohsen Jafarinejad" w:date="2019-05-12T10:51:00Z">
              <w:rPr>
                <w:rFonts w:cs="B Nazanin" w:hint="cs"/>
                <w:b w:val="0"/>
                <w:bCs w:val="0"/>
                <w:noProof/>
                <w:sz w:val="20"/>
                <w:szCs w:val="20"/>
                <w:rtl/>
              </w:rPr>
            </w:rPrChange>
          </w:rPr>
          <w:delText>برهم</w:delText>
        </w:r>
        <w:r w:rsidR="00EA69A2" w:rsidRPr="009667A9" w:rsidDel="00730BF4">
          <w:rPr>
            <w:rFonts w:ascii="Times New Roman" w:hAnsi="Times New Roman" w:cs="B Nazanin"/>
            <w:b w:val="0"/>
            <w:bCs w:val="0"/>
            <w:i/>
            <w:noProof/>
            <w:sz w:val="24"/>
            <w:szCs w:val="24"/>
            <w:rtl/>
            <w:rPrChange w:id="2031"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032" w:author="Mohsen Jafarinejad" w:date="2019-05-12T10:51:00Z">
              <w:rPr>
                <w:rFonts w:cs="B Nazanin" w:hint="cs"/>
                <w:b w:val="0"/>
                <w:bCs w:val="0"/>
                <w:noProof/>
                <w:sz w:val="20"/>
                <w:szCs w:val="20"/>
                <w:rtl/>
              </w:rPr>
            </w:rPrChange>
          </w:rPr>
          <w:delText>کنش</w:delText>
        </w:r>
        <w:r w:rsidR="00EA69A2" w:rsidRPr="009667A9" w:rsidDel="00730BF4">
          <w:rPr>
            <w:rFonts w:ascii="Times New Roman" w:hAnsi="Times New Roman" w:cs="B Nazanin"/>
            <w:b w:val="0"/>
            <w:bCs w:val="0"/>
            <w:i/>
            <w:noProof/>
            <w:sz w:val="24"/>
            <w:szCs w:val="24"/>
            <w:rtl/>
            <w:rPrChange w:id="2033"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034" w:author="Mohsen Jafarinejad" w:date="2019-05-12T10:51:00Z">
              <w:rPr>
                <w:rFonts w:cs="B Nazanin" w:hint="cs"/>
                <w:b w:val="0"/>
                <w:bCs w:val="0"/>
                <w:noProof/>
                <w:sz w:val="20"/>
                <w:szCs w:val="20"/>
                <w:rtl/>
              </w:rPr>
            </w:rPrChange>
          </w:rPr>
          <w:delText>بین</w:delText>
        </w:r>
        <w:r w:rsidR="00EA69A2" w:rsidRPr="009667A9" w:rsidDel="00730BF4">
          <w:rPr>
            <w:rFonts w:ascii="Times New Roman" w:hAnsi="Times New Roman" w:cs="B Nazanin"/>
            <w:b w:val="0"/>
            <w:bCs w:val="0"/>
            <w:i/>
            <w:noProof/>
            <w:sz w:val="24"/>
            <w:szCs w:val="24"/>
            <w:rtl/>
            <w:rPrChange w:id="2035"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036" w:author="Mohsen Jafarinejad" w:date="2019-05-12T10:51:00Z">
              <w:rPr>
                <w:rFonts w:cs="B Nazanin" w:hint="cs"/>
                <w:b w:val="0"/>
                <w:bCs w:val="0"/>
                <w:noProof/>
                <w:sz w:val="20"/>
                <w:szCs w:val="20"/>
                <w:rtl/>
              </w:rPr>
            </w:rPrChange>
          </w:rPr>
          <w:delText>میکروب</w:delText>
        </w:r>
        <w:r w:rsidR="00EA69A2" w:rsidRPr="009667A9" w:rsidDel="00730BF4">
          <w:rPr>
            <w:rFonts w:ascii="Times New Roman" w:hAnsi="Times New Roman" w:cs="B Nazanin" w:hint="cs"/>
            <w:b w:val="0"/>
            <w:bCs w:val="0"/>
            <w:i/>
            <w:noProof/>
            <w:sz w:val="24"/>
            <w:szCs w:val="24"/>
            <w:rPrChange w:id="2037" w:author="Mohsen Jafarinejad" w:date="2019-05-12T10:51:00Z">
              <w:rPr>
                <w:rFonts w:cs="B Nazanin" w:hint="cs"/>
                <w:b w:val="0"/>
                <w:bCs w:val="0"/>
                <w:noProof/>
                <w:sz w:val="20"/>
                <w:szCs w:val="20"/>
              </w:rPr>
            </w:rPrChange>
          </w:rPr>
          <w:delText>‌</w:delText>
        </w:r>
        <w:r w:rsidR="00EA69A2" w:rsidRPr="009667A9" w:rsidDel="00730BF4">
          <w:rPr>
            <w:rFonts w:ascii="Times New Roman" w:hAnsi="Times New Roman" w:cs="B Nazanin" w:hint="cs"/>
            <w:b w:val="0"/>
            <w:bCs w:val="0"/>
            <w:i/>
            <w:noProof/>
            <w:sz w:val="24"/>
            <w:szCs w:val="24"/>
            <w:rtl/>
            <w:rPrChange w:id="2038" w:author="Mohsen Jafarinejad" w:date="2019-05-12T10:51:00Z">
              <w:rPr>
                <w:rFonts w:cs="B Nazanin" w:hint="cs"/>
                <w:b w:val="0"/>
                <w:bCs w:val="0"/>
                <w:noProof/>
                <w:sz w:val="20"/>
                <w:szCs w:val="20"/>
                <w:rtl/>
              </w:rPr>
            </w:rPrChange>
          </w:rPr>
          <w:delText>ها</w:delText>
        </w:r>
        <w:r w:rsidR="00EA69A2" w:rsidRPr="009667A9" w:rsidDel="00730BF4">
          <w:rPr>
            <w:rFonts w:ascii="Times New Roman" w:hAnsi="Times New Roman" w:cs="B Nazanin"/>
            <w:b w:val="0"/>
            <w:bCs w:val="0"/>
            <w:i/>
            <w:noProof/>
            <w:sz w:val="24"/>
            <w:szCs w:val="24"/>
            <w:rtl/>
            <w:rPrChange w:id="2039"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040" w:author="Mohsen Jafarinejad" w:date="2019-05-12T10:51:00Z">
              <w:rPr>
                <w:rFonts w:cs="B Nazanin" w:hint="cs"/>
                <w:b w:val="0"/>
                <w:bCs w:val="0"/>
                <w:noProof/>
                <w:sz w:val="20"/>
                <w:szCs w:val="20"/>
                <w:rtl/>
              </w:rPr>
            </w:rPrChange>
          </w:rPr>
          <w:delText>والکترود</w:delText>
        </w:r>
        <w:r w:rsidR="00EA69A2" w:rsidRPr="009667A9" w:rsidDel="00730BF4">
          <w:rPr>
            <w:rFonts w:ascii="Times New Roman" w:hAnsi="Times New Roman" w:cs="B Nazanin"/>
            <w:b w:val="0"/>
            <w:bCs w:val="0"/>
            <w:i/>
            <w:noProof/>
            <w:sz w:val="24"/>
            <w:szCs w:val="24"/>
            <w:rtl/>
            <w:rPrChange w:id="2041"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042" w:author="Mohsen Jafarinejad" w:date="2019-05-12T10:51:00Z">
              <w:rPr>
                <w:rFonts w:cs="B Nazanin" w:hint="cs"/>
                <w:b w:val="0"/>
                <w:bCs w:val="0"/>
                <w:noProof/>
                <w:sz w:val="20"/>
                <w:szCs w:val="20"/>
                <w:rtl/>
              </w:rPr>
            </w:rPrChange>
          </w:rPr>
          <w:delText>ها</w:delText>
        </w:r>
        <w:r w:rsidR="00EA69A2" w:rsidRPr="009667A9" w:rsidDel="00730BF4">
          <w:rPr>
            <w:rFonts w:ascii="Times New Roman" w:hAnsi="Times New Roman" w:cs="B Nazanin"/>
            <w:b w:val="0"/>
            <w:bCs w:val="0"/>
            <w:i/>
            <w:noProof/>
            <w:sz w:val="24"/>
            <w:szCs w:val="24"/>
            <w:rPrChange w:id="2043" w:author="Mohsen Jafarinejad" w:date="2019-05-12T10:51:00Z">
              <w:rPr>
                <w:rFonts w:cs="B Nazanin"/>
                <w:b w:val="0"/>
                <w:bCs w:val="0"/>
                <w:noProof/>
                <w:sz w:val="20"/>
                <w:szCs w:val="20"/>
              </w:rPr>
            </w:rPrChange>
          </w:rPr>
          <w:tab/>
        </w:r>
      </w:del>
      <w:ins w:id="2044" w:author="Mohsen" w:date="2019-03-18T01:27:00Z">
        <w:del w:id="2045" w:author="Mohsen Jafarinejad" w:date="2019-04-06T08:40:00Z">
          <w:r w:rsidR="00C607BA" w:rsidRPr="009667A9" w:rsidDel="005222D8">
            <w:rPr>
              <w:rFonts w:ascii="Times New Roman" w:hAnsi="Times New Roman" w:cs="B Nazanin"/>
              <w:i/>
              <w:noProof/>
              <w:sz w:val="24"/>
              <w:szCs w:val="24"/>
              <w:rtl/>
              <w:rPrChange w:id="2046" w:author="Mohsen Jafarinejad" w:date="2019-05-12T10:51:00Z">
                <w:rPr>
                  <w:rFonts w:asciiTheme="majorBidi" w:hAnsiTheme="majorBidi" w:cs="B Nazanin"/>
                  <w:i/>
                  <w:iCs/>
                  <w:noProof/>
                  <w:sz w:val="20"/>
                  <w:szCs w:val="20"/>
                  <w:rtl/>
                </w:rPr>
              </w:rPrChange>
            </w:rPr>
            <w:delText>21</w:delText>
          </w:r>
        </w:del>
      </w:ins>
      <w:del w:id="2047" w:author="Mohsen Jafarinejad" w:date="2019-04-06T08:40:00Z">
        <w:r w:rsidR="00EA69A2" w:rsidRPr="009667A9" w:rsidDel="005222D8">
          <w:rPr>
            <w:rFonts w:ascii="Times New Roman" w:hAnsi="Times New Roman" w:cs="B Nazanin"/>
            <w:b w:val="0"/>
            <w:bCs w:val="0"/>
            <w:i/>
            <w:noProof/>
            <w:sz w:val="24"/>
            <w:szCs w:val="24"/>
            <w:rPrChange w:id="2048" w:author="Mohsen Jafarinejad" w:date="2019-05-12T10:51:00Z">
              <w:rPr>
                <w:rFonts w:cs="B Nazanin"/>
                <w:b w:val="0"/>
                <w:bCs w:val="0"/>
                <w:noProof/>
                <w:sz w:val="20"/>
                <w:szCs w:val="20"/>
              </w:rPr>
            </w:rPrChange>
          </w:rPr>
          <w:delText>29</w:delText>
        </w:r>
      </w:del>
    </w:p>
    <w:p w14:paraId="47FEABCA" w14:textId="63F07A99" w:rsidR="00EA69A2" w:rsidRPr="009667A9" w:rsidDel="00730BF4" w:rsidRDefault="004D1950" w:rsidP="00695D04">
      <w:pPr>
        <w:pStyle w:val="TOC2"/>
        <w:tabs>
          <w:tab w:val="right" w:leader="dot" w:pos="8827"/>
        </w:tabs>
        <w:bidi/>
        <w:rPr>
          <w:del w:id="2049" w:author="Mohsen Jafarinejad" w:date="2019-05-12T09:33:00Z"/>
          <w:rFonts w:ascii="Times New Roman" w:eastAsiaTheme="minorEastAsia" w:hAnsi="Times New Roman" w:cs="B Nazanin"/>
          <w:b w:val="0"/>
          <w:bCs w:val="0"/>
          <w:i/>
          <w:noProof/>
          <w:sz w:val="24"/>
          <w:szCs w:val="24"/>
          <w:rPrChange w:id="2050" w:author="Mohsen Jafarinejad" w:date="2019-05-12T10:51:00Z">
            <w:rPr>
              <w:del w:id="2051" w:author="Mohsen Jafarinejad" w:date="2019-05-12T09:33:00Z"/>
              <w:rFonts w:eastAsiaTheme="minorEastAsia" w:cs="B Nazanin"/>
              <w:b w:val="0"/>
              <w:bCs w:val="0"/>
              <w:noProof/>
              <w:sz w:val="20"/>
              <w:szCs w:val="20"/>
            </w:rPr>
          </w:rPrChange>
        </w:rPr>
      </w:pPr>
      <w:del w:id="2052" w:author="Mohsen Jafarinejad" w:date="2019-05-12T09:33:00Z">
        <w:r w:rsidRPr="009667A9" w:rsidDel="00730BF4">
          <w:rPr>
            <w:rFonts w:ascii="Times New Roman" w:hAnsi="Times New Roman" w:cs="B Nazanin"/>
            <w:b w:val="0"/>
            <w:bCs w:val="0"/>
            <w:i/>
            <w:noProof/>
            <w:sz w:val="24"/>
            <w:szCs w:val="24"/>
            <w:rtl/>
            <w:rPrChange w:id="2053" w:author="Mohsen Jafarinejad" w:date="2019-05-12T10:51:00Z">
              <w:rPr>
                <w:rFonts w:cs="B Nazanin"/>
                <w:b w:val="0"/>
                <w:bCs w:val="0"/>
                <w:noProof/>
                <w:sz w:val="20"/>
                <w:szCs w:val="20"/>
                <w:rtl/>
              </w:rPr>
            </w:rPrChange>
          </w:rPr>
          <w:delText>1-11</w:delText>
        </w:r>
        <w:r w:rsidR="00EA69A2" w:rsidRPr="009667A9" w:rsidDel="00730BF4">
          <w:rPr>
            <w:rFonts w:ascii="Times New Roman" w:hAnsi="Times New Roman" w:cs="B Nazanin"/>
            <w:b w:val="0"/>
            <w:bCs w:val="0"/>
            <w:i/>
            <w:noProof/>
            <w:sz w:val="24"/>
            <w:szCs w:val="24"/>
            <w:rtl/>
            <w:rPrChange w:id="205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055" w:author="Mohsen Jafarinejad" w:date="2019-05-12T10:51:00Z">
              <w:rPr>
                <w:rFonts w:cs="B Nazanin" w:hint="cs"/>
                <w:b w:val="0"/>
                <w:bCs w:val="0"/>
                <w:noProof/>
                <w:sz w:val="20"/>
                <w:szCs w:val="20"/>
                <w:rtl/>
              </w:rPr>
            </w:rPrChange>
          </w:rPr>
          <w:delText>ممانعت</w:delText>
        </w:r>
        <w:r w:rsidR="00EA69A2" w:rsidRPr="009667A9" w:rsidDel="00730BF4">
          <w:rPr>
            <w:rFonts w:ascii="Times New Roman" w:hAnsi="Times New Roman" w:cs="B Nazanin"/>
            <w:b w:val="0"/>
            <w:bCs w:val="0"/>
            <w:i/>
            <w:noProof/>
            <w:sz w:val="24"/>
            <w:szCs w:val="24"/>
            <w:rtl/>
            <w:rPrChange w:id="205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057" w:author="Mohsen Jafarinejad" w:date="2019-05-12T10:51:00Z">
              <w:rPr>
                <w:rFonts w:cs="B Nazanin" w:hint="cs"/>
                <w:b w:val="0"/>
                <w:bCs w:val="0"/>
                <w:noProof/>
                <w:sz w:val="20"/>
                <w:szCs w:val="20"/>
                <w:rtl/>
              </w:rPr>
            </w:rPrChange>
          </w:rPr>
          <w:delText>پروتونی</w:delText>
        </w:r>
        <w:r w:rsidR="00EA69A2" w:rsidRPr="009667A9" w:rsidDel="00730BF4">
          <w:rPr>
            <w:rFonts w:ascii="Times New Roman" w:hAnsi="Times New Roman" w:cs="B Nazanin"/>
            <w:b w:val="0"/>
            <w:bCs w:val="0"/>
            <w:i/>
            <w:noProof/>
            <w:sz w:val="24"/>
            <w:szCs w:val="24"/>
            <w:rtl/>
            <w:rPrChange w:id="205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059" w:author="Mohsen Jafarinejad" w:date="2019-05-12T10:51:00Z">
              <w:rPr>
                <w:rFonts w:cs="B Nazanin" w:hint="cs"/>
                <w:b w:val="0"/>
                <w:bCs w:val="0"/>
                <w:noProof/>
                <w:sz w:val="20"/>
                <w:szCs w:val="20"/>
                <w:rtl/>
              </w:rPr>
            </w:rPrChange>
          </w:rPr>
          <w:delText>در</w:delText>
        </w:r>
        <w:r w:rsidR="00EA69A2" w:rsidRPr="009667A9" w:rsidDel="00730BF4">
          <w:rPr>
            <w:rFonts w:ascii="Times New Roman" w:hAnsi="Times New Roman" w:cs="B Nazanin"/>
            <w:b w:val="0"/>
            <w:bCs w:val="0"/>
            <w:i/>
            <w:noProof/>
            <w:sz w:val="24"/>
            <w:szCs w:val="24"/>
            <w:rtl/>
            <w:rPrChange w:id="206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061" w:author="Mohsen Jafarinejad" w:date="2019-05-12T10:51:00Z">
              <w:rPr>
                <w:rFonts w:cs="B Nazanin" w:hint="cs"/>
                <w:b w:val="0"/>
                <w:bCs w:val="0"/>
                <w:noProof/>
                <w:sz w:val="20"/>
                <w:szCs w:val="20"/>
                <w:rtl/>
              </w:rPr>
            </w:rPrChange>
          </w:rPr>
          <w:delText>بیوفیلم</w:delText>
        </w:r>
        <w:r w:rsidR="00EA69A2" w:rsidRPr="009667A9" w:rsidDel="00730BF4">
          <w:rPr>
            <w:rFonts w:ascii="Times New Roman" w:hAnsi="Times New Roman" w:cs="B Nazanin"/>
            <w:b w:val="0"/>
            <w:bCs w:val="0"/>
            <w:i/>
            <w:noProof/>
            <w:sz w:val="24"/>
            <w:szCs w:val="24"/>
            <w:rtl/>
            <w:rPrChange w:id="2062"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063" w:author="Mohsen Jafarinejad" w:date="2019-05-12T10:51:00Z">
              <w:rPr>
                <w:rFonts w:cs="B Nazanin" w:hint="cs"/>
                <w:b w:val="0"/>
                <w:bCs w:val="0"/>
                <w:noProof/>
                <w:sz w:val="20"/>
                <w:szCs w:val="20"/>
                <w:rtl/>
              </w:rPr>
            </w:rPrChange>
          </w:rPr>
          <w:delText>پیل</w:delText>
        </w:r>
        <w:r w:rsidR="00EA69A2" w:rsidRPr="009667A9" w:rsidDel="00730BF4">
          <w:rPr>
            <w:rFonts w:ascii="Times New Roman" w:hAnsi="Times New Roman" w:cs="B Nazanin"/>
            <w:b w:val="0"/>
            <w:bCs w:val="0"/>
            <w:i/>
            <w:noProof/>
            <w:sz w:val="24"/>
            <w:szCs w:val="24"/>
            <w:rtl/>
            <w:rPrChange w:id="206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065" w:author="Mohsen Jafarinejad" w:date="2019-05-12T10:51:00Z">
              <w:rPr>
                <w:rFonts w:cs="B Nazanin" w:hint="cs"/>
                <w:b w:val="0"/>
                <w:bCs w:val="0"/>
                <w:noProof/>
                <w:sz w:val="20"/>
                <w:szCs w:val="20"/>
                <w:rtl/>
              </w:rPr>
            </w:rPrChange>
          </w:rPr>
          <w:delText>سوختی</w:delText>
        </w:r>
        <w:r w:rsidR="00EA69A2" w:rsidRPr="009667A9" w:rsidDel="00730BF4">
          <w:rPr>
            <w:rFonts w:ascii="Times New Roman" w:hAnsi="Times New Roman" w:cs="B Nazanin"/>
            <w:b w:val="0"/>
            <w:bCs w:val="0"/>
            <w:i/>
            <w:noProof/>
            <w:sz w:val="24"/>
            <w:szCs w:val="24"/>
            <w:rtl/>
            <w:rPrChange w:id="206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067" w:author="Mohsen Jafarinejad" w:date="2019-05-12T10:51:00Z">
              <w:rPr>
                <w:rFonts w:cs="B Nazanin" w:hint="cs"/>
                <w:b w:val="0"/>
                <w:bCs w:val="0"/>
                <w:noProof/>
                <w:sz w:val="20"/>
                <w:szCs w:val="20"/>
                <w:rtl/>
              </w:rPr>
            </w:rPrChange>
          </w:rPr>
          <w:delText>میکروبی</w:delText>
        </w:r>
        <w:r w:rsidR="00EA69A2" w:rsidRPr="009667A9" w:rsidDel="00730BF4">
          <w:rPr>
            <w:rFonts w:ascii="Times New Roman" w:hAnsi="Times New Roman" w:cs="B Nazanin"/>
            <w:b w:val="0"/>
            <w:bCs w:val="0"/>
            <w:i/>
            <w:noProof/>
            <w:sz w:val="24"/>
            <w:szCs w:val="24"/>
            <w:rPrChange w:id="2068" w:author="Mohsen Jafarinejad" w:date="2019-05-12T10:51:00Z">
              <w:rPr>
                <w:rFonts w:cs="B Nazanin"/>
                <w:b w:val="0"/>
                <w:bCs w:val="0"/>
                <w:noProof/>
                <w:sz w:val="20"/>
                <w:szCs w:val="20"/>
              </w:rPr>
            </w:rPrChange>
          </w:rPr>
          <w:tab/>
        </w:r>
      </w:del>
      <w:ins w:id="2069" w:author="Mohsen" w:date="2019-03-18T01:27:00Z">
        <w:del w:id="2070" w:author="Mohsen Jafarinejad" w:date="2019-04-06T08:40:00Z">
          <w:r w:rsidR="00C607BA" w:rsidRPr="009667A9" w:rsidDel="005222D8">
            <w:rPr>
              <w:rFonts w:ascii="Times New Roman" w:hAnsi="Times New Roman" w:cs="B Nazanin"/>
              <w:i/>
              <w:noProof/>
              <w:sz w:val="24"/>
              <w:szCs w:val="24"/>
              <w:rtl/>
              <w:rPrChange w:id="2071" w:author="Mohsen Jafarinejad" w:date="2019-05-12T10:51:00Z">
                <w:rPr>
                  <w:rFonts w:asciiTheme="majorBidi" w:hAnsiTheme="majorBidi" w:cs="B Nazanin"/>
                  <w:i/>
                  <w:iCs/>
                  <w:noProof/>
                  <w:sz w:val="20"/>
                  <w:szCs w:val="20"/>
                  <w:rtl/>
                </w:rPr>
              </w:rPrChange>
            </w:rPr>
            <w:delText>24</w:delText>
          </w:r>
        </w:del>
      </w:ins>
      <w:del w:id="2072" w:author="Mohsen Jafarinejad" w:date="2019-04-06T08:40:00Z">
        <w:r w:rsidR="00EA69A2" w:rsidRPr="009667A9" w:rsidDel="005222D8">
          <w:rPr>
            <w:rFonts w:ascii="Times New Roman" w:hAnsi="Times New Roman" w:cs="B Nazanin"/>
            <w:b w:val="0"/>
            <w:bCs w:val="0"/>
            <w:i/>
            <w:noProof/>
            <w:sz w:val="24"/>
            <w:szCs w:val="24"/>
            <w:rPrChange w:id="2073" w:author="Mohsen Jafarinejad" w:date="2019-05-12T10:51:00Z">
              <w:rPr>
                <w:rFonts w:cs="B Nazanin"/>
                <w:b w:val="0"/>
                <w:bCs w:val="0"/>
                <w:noProof/>
                <w:sz w:val="20"/>
                <w:szCs w:val="20"/>
              </w:rPr>
            </w:rPrChange>
          </w:rPr>
          <w:delText>32</w:delText>
        </w:r>
      </w:del>
    </w:p>
    <w:p w14:paraId="10113F6D" w14:textId="222127EB" w:rsidR="00EA69A2" w:rsidRPr="009667A9" w:rsidDel="00730BF4" w:rsidRDefault="004D1950" w:rsidP="00E87BBB">
      <w:pPr>
        <w:pStyle w:val="TOC2"/>
        <w:tabs>
          <w:tab w:val="right" w:leader="dot" w:pos="8827"/>
        </w:tabs>
        <w:bidi/>
        <w:rPr>
          <w:del w:id="2074" w:author="Mohsen Jafarinejad" w:date="2019-05-12T09:33:00Z"/>
          <w:rFonts w:ascii="Times New Roman" w:eastAsiaTheme="minorEastAsia" w:hAnsi="Times New Roman" w:cs="B Nazanin"/>
          <w:b w:val="0"/>
          <w:bCs w:val="0"/>
          <w:i/>
          <w:noProof/>
          <w:sz w:val="24"/>
          <w:szCs w:val="24"/>
          <w:rPrChange w:id="2075" w:author="Mohsen Jafarinejad" w:date="2019-05-12T10:51:00Z">
            <w:rPr>
              <w:del w:id="2076" w:author="Mohsen Jafarinejad" w:date="2019-05-12T09:33:00Z"/>
              <w:rFonts w:eastAsiaTheme="minorEastAsia" w:cs="B Nazanin"/>
              <w:b w:val="0"/>
              <w:bCs w:val="0"/>
              <w:noProof/>
              <w:sz w:val="20"/>
              <w:szCs w:val="20"/>
            </w:rPr>
          </w:rPrChange>
        </w:rPr>
      </w:pPr>
      <w:del w:id="2077" w:author="Mohsen Jafarinejad" w:date="2019-05-12T09:33:00Z">
        <w:r w:rsidRPr="009667A9" w:rsidDel="00730BF4">
          <w:rPr>
            <w:rFonts w:ascii="Times New Roman" w:hAnsi="Times New Roman" w:cs="B Nazanin"/>
            <w:b w:val="0"/>
            <w:bCs w:val="0"/>
            <w:i/>
            <w:noProof/>
            <w:sz w:val="24"/>
            <w:szCs w:val="24"/>
            <w:rtl/>
            <w:rPrChange w:id="2078" w:author="Mohsen Jafarinejad" w:date="2019-05-12T10:51:00Z">
              <w:rPr>
                <w:rFonts w:cs="B Nazanin"/>
                <w:b w:val="0"/>
                <w:bCs w:val="0"/>
                <w:noProof/>
                <w:sz w:val="20"/>
                <w:szCs w:val="20"/>
                <w:rtl/>
              </w:rPr>
            </w:rPrChange>
          </w:rPr>
          <w:delText>1-12</w:delText>
        </w:r>
        <w:r w:rsidR="00EA69A2" w:rsidRPr="009667A9" w:rsidDel="00730BF4">
          <w:rPr>
            <w:rFonts w:ascii="Times New Roman" w:hAnsi="Times New Roman" w:cs="B Nazanin"/>
            <w:b w:val="0"/>
            <w:bCs w:val="0"/>
            <w:i/>
            <w:noProof/>
            <w:sz w:val="24"/>
            <w:szCs w:val="24"/>
            <w:rtl/>
            <w:rPrChange w:id="2079"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080" w:author="Mohsen Jafarinejad" w:date="2019-05-12T10:51:00Z">
              <w:rPr>
                <w:rFonts w:cs="B Nazanin" w:hint="cs"/>
                <w:b w:val="0"/>
                <w:bCs w:val="0"/>
                <w:noProof/>
                <w:sz w:val="20"/>
                <w:szCs w:val="20"/>
                <w:rtl/>
              </w:rPr>
            </w:rPrChange>
          </w:rPr>
          <w:delText>برهمکنش</w:delText>
        </w:r>
        <w:r w:rsidR="00EA69A2" w:rsidRPr="009667A9" w:rsidDel="00730BF4">
          <w:rPr>
            <w:rFonts w:ascii="Times New Roman" w:hAnsi="Times New Roman" w:cs="B Nazanin"/>
            <w:b w:val="0"/>
            <w:bCs w:val="0"/>
            <w:i/>
            <w:noProof/>
            <w:sz w:val="24"/>
            <w:szCs w:val="24"/>
            <w:rtl/>
            <w:rPrChange w:id="2081"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082" w:author="Mohsen Jafarinejad" w:date="2019-05-12T10:51:00Z">
              <w:rPr>
                <w:rFonts w:cs="B Nazanin" w:hint="cs"/>
                <w:b w:val="0"/>
                <w:bCs w:val="0"/>
                <w:noProof/>
                <w:sz w:val="20"/>
                <w:szCs w:val="20"/>
                <w:rtl/>
              </w:rPr>
            </w:rPrChange>
          </w:rPr>
          <w:delText>کاتد</w:delText>
        </w:r>
        <w:r w:rsidR="00EA69A2" w:rsidRPr="009667A9" w:rsidDel="00730BF4">
          <w:rPr>
            <w:rFonts w:ascii="Times New Roman" w:hAnsi="Times New Roman" w:cs="B Nazanin"/>
            <w:b w:val="0"/>
            <w:bCs w:val="0"/>
            <w:i/>
            <w:noProof/>
            <w:sz w:val="24"/>
            <w:szCs w:val="24"/>
            <w:rPrChange w:id="2083" w:author="Mohsen Jafarinejad" w:date="2019-05-12T10:51:00Z">
              <w:rPr>
                <w:rFonts w:cs="B Nazanin"/>
                <w:b w:val="0"/>
                <w:bCs w:val="0"/>
                <w:noProof/>
                <w:sz w:val="20"/>
                <w:szCs w:val="20"/>
              </w:rPr>
            </w:rPrChange>
          </w:rPr>
          <w:tab/>
        </w:r>
      </w:del>
      <w:ins w:id="2084" w:author="Mohsen" w:date="2019-03-18T01:27:00Z">
        <w:del w:id="2085" w:author="Mohsen Jafarinejad" w:date="2019-04-06T08:40:00Z">
          <w:r w:rsidR="00C607BA" w:rsidRPr="009667A9" w:rsidDel="005222D8">
            <w:rPr>
              <w:rFonts w:ascii="Times New Roman" w:hAnsi="Times New Roman" w:cs="B Nazanin"/>
              <w:i/>
              <w:noProof/>
              <w:sz w:val="24"/>
              <w:szCs w:val="24"/>
              <w:rtl/>
              <w:rPrChange w:id="2086" w:author="Mohsen Jafarinejad" w:date="2019-05-12T10:51:00Z">
                <w:rPr>
                  <w:rFonts w:asciiTheme="majorBidi" w:hAnsiTheme="majorBidi" w:cs="B Nazanin"/>
                  <w:i/>
                  <w:iCs/>
                  <w:noProof/>
                  <w:sz w:val="20"/>
                  <w:szCs w:val="20"/>
                  <w:rtl/>
                </w:rPr>
              </w:rPrChange>
            </w:rPr>
            <w:delText>25</w:delText>
          </w:r>
        </w:del>
      </w:ins>
      <w:del w:id="2087" w:author="Mohsen Jafarinejad" w:date="2019-04-06T08:40:00Z">
        <w:r w:rsidR="00EA69A2" w:rsidRPr="009667A9" w:rsidDel="005222D8">
          <w:rPr>
            <w:rFonts w:ascii="Times New Roman" w:hAnsi="Times New Roman" w:cs="B Nazanin"/>
            <w:b w:val="0"/>
            <w:bCs w:val="0"/>
            <w:i/>
            <w:noProof/>
            <w:sz w:val="24"/>
            <w:szCs w:val="24"/>
            <w:rPrChange w:id="2088" w:author="Mohsen Jafarinejad" w:date="2019-05-12T10:51:00Z">
              <w:rPr>
                <w:rFonts w:cs="B Nazanin"/>
                <w:b w:val="0"/>
                <w:bCs w:val="0"/>
                <w:noProof/>
                <w:sz w:val="20"/>
                <w:szCs w:val="20"/>
              </w:rPr>
            </w:rPrChange>
          </w:rPr>
          <w:delText>32</w:delText>
        </w:r>
      </w:del>
    </w:p>
    <w:p w14:paraId="1C3C1AE1" w14:textId="5B98D4DA" w:rsidR="00EA69A2" w:rsidRPr="009667A9" w:rsidDel="00730BF4" w:rsidRDefault="00EA69A2" w:rsidP="004E29A1">
      <w:pPr>
        <w:pStyle w:val="TOC1"/>
        <w:rPr>
          <w:del w:id="2089" w:author="Mohsen Jafarinejad" w:date="2019-05-12T09:33:00Z"/>
          <w:rFonts w:ascii="Times New Roman" w:eastAsiaTheme="minorEastAsia" w:hAnsi="Times New Roman"/>
          <w:b w:val="0"/>
          <w:bCs w:val="0"/>
          <w:rPrChange w:id="2090" w:author="Mohsen Jafarinejad" w:date="2019-05-12T10:51:00Z">
            <w:rPr>
              <w:del w:id="2091" w:author="Mohsen Jafarinejad" w:date="2019-05-12T09:33:00Z"/>
              <w:rFonts w:eastAsiaTheme="minorEastAsia"/>
            </w:rPr>
          </w:rPrChange>
        </w:rPr>
      </w:pPr>
      <w:del w:id="2092" w:author="Mohsen Jafarinejad" w:date="2019-05-12T09:33:00Z">
        <w:r w:rsidRPr="009667A9" w:rsidDel="00730BF4">
          <w:rPr>
            <w:rFonts w:ascii="Times New Roman" w:hAnsi="Times New Roman"/>
            <w:rtl/>
            <w:rPrChange w:id="2093" w:author="Mohsen Jafarinejad" w:date="2019-05-12T10:51:00Z">
              <w:rPr>
                <w:sz w:val="24"/>
                <w:szCs w:val="24"/>
                <w:rtl/>
              </w:rPr>
            </w:rPrChange>
          </w:rPr>
          <w:delText>فصل 2</w:delText>
        </w:r>
        <w:r w:rsidR="00176B2D" w:rsidRPr="009667A9" w:rsidDel="00730BF4">
          <w:rPr>
            <w:rFonts w:ascii="Times New Roman" w:hAnsi="Times New Roman"/>
            <w:rtl/>
            <w:rPrChange w:id="2094" w:author="Mohsen Jafarinejad" w:date="2019-05-12T10:51:00Z">
              <w:rPr>
                <w:sz w:val="24"/>
                <w:szCs w:val="24"/>
                <w:rtl/>
              </w:rPr>
            </w:rPrChange>
          </w:rPr>
          <w:delText xml:space="preserve"> </w:delText>
        </w:r>
      </w:del>
      <w:del w:id="2095" w:author="Mohsen Jafarinejad" w:date="2019-04-27T11:03:00Z">
        <w:r w:rsidRPr="009667A9" w:rsidDel="007078FB">
          <w:rPr>
            <w:rFonts w:ascii="Times New Roman" w:hAnsi="Times New Roman"/>
            <w:rtl/>
            <w:rPrChange w:id="2096" w:author="Mohsen Jafarinejad" w:date="2019-05-12T10:51:00Z">
              <w:rPr>
                <w:sz w:val="24"/>
                <w:szCs w:val="24"/>
                <w:rtl/>
              </w:rPr>
            </w:rPrChange>
          </w:rPr>
          <w:delText>تحق</w:delText>
        </w:r>
        <w:r w:rsidRPr="009667A9" w:rsidDel="007078FB">
          <w:rPr>
            <w:rFonts w:ascii="Times New Roman" w:hAnsi="Times New Roman" w:hint="cs"/>
            <w:rtl/>
            <w:rPrChange w:id="2097" w:author="Mohsen Jafarinejad" w:date="2019-05-12T10:51:00Z">
              <w:rPr>
                <w:rFonts w:hint="cs"/>
                <w:sz w:val="24"/>
                <w:szCs w:val="24"/>
                <w:rtl/>
              </w:rPr>
            </w:rPrChange>
          </w:rPr>
          <w:delText>یقات</w:delText>
        </w:r>
        <w:r w:rsidRPr="009667A9" w:rsidDel="007078FB">
          <w:rPr>
            <w:rFonts w:ascii="Times New Roman" w:hAnsi="Times New Roman"/>
            <w:rtl/>
            <w:rPrChange w:id="2098" w:author="Mohsen Jafarinejad" w:date="2019-05-12T10:51:00Z">
              <w:rPr>
                <w:sz w:val="24"/>
                <w:szCs w:val="24"/>
                <w:rtl/>
              </w:rPr>
            </w:rPrChange>
          </w:rPr>
          <w:delText xml:space="preserve"> پارامتر</w:delText>
        </w:r>
        <w:r w:rsidRPr="009667A9" w:rsidDel="007078FB">
          <w:rPr>
            <w:rFonts w:ascii="Times New Roman" w:hAnsi="Times New Roman" w:hint="cs"/>
            <w:rtl/>
            <w:rPrChange w:id="2099" w:author="Mohsen Jafarinejad" w:date="2019-05-12T10:51:00Z">
              <w:rPr>
                <w:rFonts w:hint="cs"/>
                <w:sz w:val="24"/>
                <w:szCs w:val="24"/>
                <w:rtl/>
              </w:rPr>
            </w:rPrChange>
          </w:rPr>
          <w:delText>ی</w:delText>
        </w:r>
        <w:r w:rsidRPr="009667A9" w:rsidDel="007078FB">
          <w:rPr>
            <w:rFonts w:ascii="Times New Roman" w:hAnsi="Times New Roman"/>
            <w:rtl/>
            <w:rPrChange w:id="2100" w:author="Mohsen Jafarinejad" w:date="2019-05-12T10:51:00Z">
              <w:rPr>
                <w:sz w:val="24"/>
                <w:szCs w:val="24"/>
                <w:rtl/>
              </w:rPr>
            </w:rPrChange>
          </w:rPr>
          <w:delText xml:space="preserve"> صورت گرفته بر عملکرد پ</w:delText>
        </w:r>
        <w:r w:rsidRPr="009667A9" w:rsidDel="007078FB">
          <w:rPr>
            <w:rFonts w:ascii="Times New Roman" w:hAnsi="Times New Roman" w:hint="cs"/>
            <w:rtl/>
            <w:rPrChange w:id="2101" w:author="Mohsen Jafarinejad" w:date="2019-05-12T10:51:00Z">
              <w:rPr>
                <w:rFonts w:hint="cs"/>
                <w:sz w:val="24"/>
                <w:szCs w:val="24"/>
                <w:rtl/>
              </w:rPr>
            </w:rPrChange>
          </w:rPr>
          <w:delText>یل</w:delText>
        </w:r>
        <w:r w:rsidRPr="009667A9" w:rsidDel="007078FB">
          <w:rPr>
            <w:rFonts w:ascii="Times New Roman" w:hAnsi="Times New Roman"/>
            <w:rtl/>
            <w:rPrChange w:id="2102" w:author="Mohsen Jafarinejad" w:date="2019-05-12T10:51:00Z">
              <w:rPr>
                <w:sz w:val="24"/>
                <w:szCs w:val="24"/>
                <w:rtl/>
              </w:rPr>
            </w:rPrChange>
          </w:rPr>
          <w:delText xml:space="preserve"> سوخت</w:delText>
        </w:r>
        <w:r w:rsidRPr="009667A9" w:rsidDel="007078FB">
          <w:rPr>
            <w:rFonts w:ascii="Times New Roman" w:hAnsi="Times New Roman" w:hint="cs"/>
            <w:rtl/>
            <w:rPrChange w:id="2103" w:author="Mohsen Jafarinejad" w:date="2019-05-12T10:51:00Z">
              <w:rPr>
                <w:rFonts w:hint="cs"/>
                <w:sz w:val="24"/>
                <w:szCs w:val="24"/>
                <w:rtl/>
              </w:rPr>
            </w:rPrChange>
          </w:rPr>
          <w:delText>ی</w:delText>
        </w:r>
        <w:r w:rsidRPr="009667A9" w:rsidDel="007078FB">
          <w:rPr>
            <w:rFonts w:ascii="Times New Roman" w:hAnsi="Times New Roman"/>
            <w:rtl/>
            <w:rPrChange w:id="2104" w:author="Mohsen Jafarinejad" w:date="2019-05-12T10:51:00Z">
              <w:rPr>
                <w:sz w:val="24"/>
                <w:szCs w:val="24"/>
                <w:rtl/>
              </w:rPr>
            </w:rPrChange>
          </w:rPr>
          <w:delText xml:space="preserve"> م</w:delText>
        </w:r>
        <w:r w:rsidRPr="009667A9" w:rsidDel="007078FB">
          <w:rPr>
            <w:rFonts w:ascii="Times New Roman" w:hAnsi="Times New Roman" w:hint="cs"/>
            <w:rtl/>
            <w:rPrChange w:id="2105" w:author="Mohsen Jafarinejad" w:date="2019-05-12T10:51:00Z">
              <w:rPr>
                <w:rFonts w:hint="cs"/>
                <w:sz w:val="24"/>
                <w:szCs w:val="24"/>
                <w:rtl/>
              </w:rPr>
            </w:rPrChange>
          </w:rPr>
          <w:delText>یکروبی</w:delText>
        </w:r>
      </w:del>
      <w:del w:id="2106" w:author="Mohsen Jafarinejad" w:date="2019-05-12T09:33:00Z">
        <w:r w:rsidRPr="009667A9" w:rsidDel="00730BF4">
          <w:rPr>
            <w:rFonts w:ascii="Times New Roman" w:hAnsi="Times New Roman"/>
            <w:rPrChange w:id="2107" w:author="Mohsen Jafarinejad" w:date="2019-05-12T10:51:00Z">
              <w:rPr>
                <w:sz w:val="24"/>
                <w:szCs w:val="24"/>
              </w:rPr>
            </w:rPrChange>
          </w:rPr>
          <w:tab/>
        </w:r>
      </w:del>
      <w:ins w:id="2108" w:author="Mohsen" w:date="2019-03-18T01:27:00Z">
        <w:del w:id="2109" w:author="Mohsen Jafarinejad" w:date="2019-04-06T08:40:00Z">
          <w:r w:rsidR="00C607BA" w:rsidRPr="009667A9" w:rsidDel="005222D8">
            <w:rPr>
              <w:rFonts w:ascii="Times New Roman" w:hAnsi="Times New Roman"/>
              <w:rtl/>
              <w:rPrChange w:id="2110" w:author="Mohsen Jafarinejad" w:date="2019-05-12T10:51:00Z">
                <w:rPr>
                  <w:sz w:val="24"/>
                  <w:szCs w:val="24"/>
                  <w:rtl/>
                </w:rPr>
              </w:rPrChange>
            </w:rPr>
            <w:delText>1</w:delText>
          </w:r>
        </w:del>
      </w:ins>
      <w:del w:id="2111" w:author="Mohsen Jafarinejad" w:date="2019-04-06T08:40:00Z">
        <w:r w:rsidRPr="009667A9" w:rsidDel="005222D8">
          <w:rPr>
            <w:rFonts w:ascii="Times New Roman" w:hAnsi="Times New Roman"/>
            <w:rPrChange w:id="2112" w:author="Mohsen Jafarinejad" w:date="2019-05-12T10:51:00Z">
              <w:rPr>
                <w:sz w:val="24"/>
                <w:szCs w:val="24"/>
              </w:rPr>
            </w:rPrChange>
          </w:rPr>
          <w:delText>34</w:delText>
        </w:r>
      </w:del>
      <w:ins w:id="2113" w:author="Mohsen" w:date="2019-03-17T21:26:00Z">
        <w:del w:id="2114" w:author="Mohsen Jafarinejad" w:date="2019-05-12T09:33:00Z">
          <w:r w:rsidR="00565622" w:rsidRPr="009667A9" w:rsidDel="00730BF4">
            <w:rPr>
              <w:rFonts w:ascii="Times New Roman" w:hAnsi="Times New Roman"/>
              <w:rtl/>
              <w:rPrChange w:id="2115" w:author="Mohsen Jafarinejad" w:date="2019-05-12T10:51:00Z">
                <w:rPr>
                  <w:sz w:val="24"/>
                  <w:szCs w:val="24"/>
                  <w:rtl/>
                </w:rPr>
              </w:rPrChange>
            </w:rPr>
            <w:delText>26</w:delText>
          </w:r>
        </w:del>
      </w:ins>
    </w:p>
    <w:p w14:paraId="48DFFDF5" w14:textId="3AB398FD" w:rsidR="00EA69A2" w:rsidRPr="009667A9" w:rsidDel="00730BF4" w:rsidRDefault="004D1950" w:rsidP="004E29A1">
      <w:pPr>
        <w:pStyle w:val="TOC2"/>
        <w:tabs>
          <w:tab w:val="right" w:leader="dot" w:pos="8827"/>
        </w:tabs>
        <w:bidi/>
        <w:rPr>
          <w:del w:id="2116" w:author="Mohsen Jafarinejad" w:date="2019-05-12T09:33:00Z"/>
          <w:rFonts w:ascii="Times New Roman" w:eastAsiaTheme="minorEastAsia" w:hAnsi="Times New Roman" w:cs="B Nazanin"/>
          <w:b w:val="0"/>
          <w:bCs w:val="0"/>
          <w:i/>
          <w:noProof/>
          <w:sz w:val="24"/>
          <w:szCs w:val="24"/>
          <w:rPrChange w:id="2117" w:author="Mohsen Jafarinejad" w:date="2019-05-12T10:51:00Z">
            <w:rPr>
              <w:del w:id="2118" w:author="Mohsen Jafarinejad" w:date="2019-05-12T09:33:00Z"/>
              <w:rFonts w:eastAsiaTheme="minorEastAsia" w:cs="B Nazanin"/>
              <w:b w:val="0"/>
              <w:bCs w:val="0"/>
              <w:noProof/>
              <w:sz w:val="20"/>
              <w:szCs w:val="20"/>
            </w:rPr>
          </w:rPrChange>
        </w:rPr>
      </w:pPr>
      <w:del w:id="2119" w:author="Mohsen Jafarinejad" w:date="2019-05-12T09:33:00Z">
        <w:r w:rsidRPr="009667A9" w:rsidDel="00730BF4">
          <w:rPr>
            <w:rFonts w:ascii="Times New Roman" w:hAnsi="Times New Roman" w:cs="B Nazanin"/>
            <w:b w:val="0"/>
            <w:bCs w:val="0"/>
            <w:i/>
            <w:noProof/>
            <w:sz w:val="24"/>
            <w:szCs w:val="24"/>
            <w:rtl/>
            <w:rPrChange w:id="2120" w:author="Mohsen Jafarinejad" w:date="2019-05-12T10:51:00Z">
              <w:rPr>
                <w:rFonts w:cs="B Nazanin"/>
                <w:b w:val="0"/>
                <w:bCs w:val="0"/>
                <w:noProof/>
                <w:sz w:val="20"/>
                <w:szCs w:val="20"/>
                <w:rtl/>
              </w:rPr>
            </w:rPrChange>
          </w:rPr>
          <w:delText>2-1</w:delText>
        </w:r>
        <w:r w:rsidR="00EA69A2" w:rsidRPr="009667A9" w:rsidDel="00730BF4">
          <w:rPr>
            <w:rFonts w:ascii="Times New Roman" w:hAnsi="Times New Roman" w:cs="B Nazanin"/>
            <w:b w:val="0"/>
            <w:bCs w:val="0"/>
            <w:i/>
            <w:noProof/>
            <w:sz w:val="24"/>
            <w:szCs w:val="24"/>
            <w:rtl/>
            <w:rPrChange w:id="2121"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122" w:author="Mohsen Jafarinejad" w:date="2019-05-12T10:51:00Z">
              <w:rPr>
                <w:rFonts w:cs="B Nazanin" w:hint="cs"/>
                <w:b w:val="0"/>
                <w:bCs w:val="0"/>
                <w:noProof/>
                <w:sz w:val="20"/>
                <w:szCs w:val="20"/>
                <w:rtl/>
              </w:rPr>
            </w:rPrChange>
          </w:rPr>
          <w:delText>کاربردهای</w:delText>
        </w:r>
        <w:r w:rsidR="00EA69A2" w:rsidRPr="009667A9" w:rsidDel="00730BF4">
          <w:rPr>
            <w:rFonts w:ascii="Times New Roman" w:hAnsi="Times New Roman" w:cs="B Nazanin"/>
            <w:b w:val="0"/>
            <w:bCs w:val="0"/>
            <w:i/>
            <w:noProof/>
            <w:sz w:val="24"/>
            <w:szCs w:val="24"/>
            <w:rtl/>
            <w:rPrChange w:id="2123"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124" w:author="Mohsen Jafarinejad" w:date="2019-05-12T10:51:00Z">
              <w:rPr>
                <w:rFonts w:cs="B Nazanin" w:hint="cs"/>
                <w:b w:val="0"/>
                <w:bCs w:val="0"/>
                <w:noProof/>
                <w:sz w:val="20"/>
                <w:szCs w:val="20"/>
                <w:rtl/>
              </w:rPr>
            </w:rPrChange>
          </w:rPr>
          <w:delText>کنونی</w:delText>
        </w:r>
        <w:r w:rsidR="00EA69A2" w:rsidRPr="009667A9" w:rsidDel="00730BF4">
          <w:rPr>
            <w:rFonts w:ascii="Times New Roman" w:hAnsi="Times New Roman" w:cs="B Nazanin"/>
            <w:b w:val="0"/>
            <w:bCs w:val="0"/>
            <w:i/>
            <w:noProof/>
            <w:sz w:val="24"/>
            <w:szCs w:val="24"/>
            <w:rtl/>
            <w:rPrChange w:id="2125"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126" w:author="Mohsen Jafarinejad" w:date="2019-05-12T10:51:00Z">
              <w:rPr>
                <w:rFonts w:cs="B Nazanin" w:hint="cs"/>
                <w:b w:val="0"/>
                <w:bCs w:val="0"/>
                <w:noProof/>
                <w:sz w:val="20"/>
                <w:szCs w:val="20"/>
                <w:rtl/>
              </w:rPr>
            </w:rPrChange>
          </w:rPr>
          <w:delText>پیل</w:delText>
        </w:r>
        <w:r w:rsidR="00EA69A2" w:rsidRPr="009667A9" w:rsidDel="00730BF4">
          <w:rPr>
            <w:rFonts w:ascii="Times New Roman" w:hAnsi="Times New Roman" w:cs="B Nazanin"/>
            <w:b w:val="0"/>
            <w:bCs w:val="0"/>
            <w:i/>
            <w:noProof/>
            <w:sz w:val="24"/>
            <w:szCs w:val="24"/>
            <w:rtl/>
            <w:rPrChange w:id="2127"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128" w:author="Mohsen Jafarinejad" w:date="2019-05-12T10:51:00Z">
              <w:rPr>
                <w:rFonts w:cs="B Nazanin" w:hint="cs"/>
                <w:b w:val="0"/>
                <w:bCs w:val="0"/>
                <w:noProof/>
                <w:sz w:val="20"/>
                <w:szCs w:val="20"/>
                <w:rtl/>
              </w:rPr>
            </w:rPrChange>
          </w:rPr>
          <w:delText>سوختی</w:delText>
        </w:r>
        <w:r w:rsidR="00EA69A2" w:rsidRPr="009667A9" w:rsidDel="00730BF4">
          <w:rPr>
            <w:rFonts w:ascii="Times New Roman" w:hAnsi="Times New Roman" w:cs="B Nazanin"/>
            <w:b w:val="0"/>
            <w:bCs w:val="0"/>
            <w:i/>
            <w:noProof/>
            <w:sz w:val="24"/>
            <w:szCs w:val="24"/>
            <w:rtl/>
            <w:rPrChange w:id="2129"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130" w:author="Mohsen Jafarinejad" w:date="2019-05-12T10:51:00Z">
              <w:rPr>
                <w:rFonts w:cs="B Nazanin" w:hint="cs"/>
                <w:b w:val="0"/>
                <w:bCs w:val="0"/>
                <w:noProof/>
                <w:sz w:val="20"/>
                <w:szCs w:val="20"/>
                <w:rtl/>
              </w:rPr>
            </w:rPrChange>
          </w:rPr>
          <w:delText>میکروبی</w:delText>
        </w:r>
        <w:r w:rsidR="00EA69A2" w:rsidRPr="009667A9" w:rsidDel="00730BF4">
          <w:rPr>
            <w:rFonts w:ascii="Times New Roman" w:hAnsi="Times New Roman" w:cs="B Nazanin"/>
            <w:b w:val="0"/>
            <w:bCs w:val="0"/>
            <w:i/>
            <w:noProof/>
            <w:sz w:val="24"/>
            <w:szCs w:val="24"/>
            <w:rPrChange w:id="2131" w:author="Mohsen Jafarinejad" w:date="2019-05-12T10:51:00Z">
              <w:rPr>
                <w:rFonts w:cs="B Nazanin"/>
                <w:b w:val="0"/>
                <w:bCs w:val="0"/>
                <w:noProof/>
                <w:sz w:val="20"/>
                <w:szCs w:val="20"/>
              </w:rPr>
            </w:rPrChange>
          </w:rPr>
          <w:tab/>
        </w:r>
      </w:del>
      <w:ins w:id="2132" w:author="Mohsen" w:date="2019-03-18T01:27:00Z">
        <w:del w:id="2133" w:author="Mohsen Jafarinejad" w:date="2019-04-06T08:40:00Z">
          <w:r w:rsidR="00C607BA" w:rsidRPr="009667A9" w:rsidDel="005222D8">
            <w:rPr>
              <w:rFonts w:ascii="Times New Roman" w:hAnsi="Times New Roman" w:cs="B Nazanin"/>
              <w:i/>
              <w:noProof/>
              <w:sz w:val="24"/>
              <w:szCs w:val="24"/>
              <w:rtl/>
              <w:rPrChange w:id="2134" w:author="Mohsen Jafarinejad" w:date="2019-05-12T10:51:00Z">
                <w:rPr>
                  <w:rFonts w:asciiTheme="majorBidi" w:hAnsiTheme="majorBidi" w:cs="B Nazanin"/>
                  <w:i/>
                  <w:iCs/>
                  <w:noProof/>
                  <w:sz w:val="20"/>
                  <w:szCs w:val="20"/>
                  <w:rtl/>
                </w:rPr>
              </w:rPrChange>
            </w:rPr>
            <w:delText>27</w:delText>
          </w:r>
        </w:del>
      </w:ins>
      <w:del w:id="2135" w:author="Mohsen Jafarinejad" w:date="2019-04-06T08:40:00Z">
        <w:r w:rsidR="00EA69A2" w:rsidRPr="009667A9" w:rsidDel="005222D8">
          <w:rPr>
            <w:rFonts w:ascii="Times New Roman" w:hAnsi="Times New Roman" w:cs="B Nazanin"/>
            <w:b w:val="0"/>
            <w:bCs w:val="0"/>
            <w:i/>
            <w:noProof/>
            <w:sz w:val="24"/>
            <w:szCs w:val="24"/>
            <w:rPrChange w:id="2136" w:author="Mohsen Jafarinejad" w:date="2019-05-12T10:51:00Z">
              <w:rPr>
                <w:rFonts w:cs="B Nazanin"/>
                <w:b w:val="0"/>
                <w:bCs w:val="0"/>
                <w:noProof/>
                <w:sz w:val="20"/>
                <w:szCs w:val="20"/>
              </w:rPr>
            </w:rPrChange>
          </w:rPr>
          <w:delText>35</w:delText>
        </w:r>
      </w:del>
    </w:p>
    <w:p w14:paraId="541E8BA3" w14:textId="2E2AD34B" w:rsidR="00EA69A2" w:rsidRPr="009667A9" w:rsidDel="00730BF4" w:rsidRDefault="00EA69A2" w:rsidP="00795FC2">
      <w:pPr>
        <w:pStyle w:val="TOC2"/>
        <w:tabs>
          <w:tab w:val="right" w:leader="dot" w:pos="8827"/>
        </w:tabs>
        <w:bidi/>
        <w:rPr>
          <w:del w:id="2137" w:author="Mohsen Jafarinejad" w:date="2019-05-12T09:33:00Z"/>
          <w:rFonts w:ascii="Times New Roman" w:eastAsiaTheme="minorEastAsia" w:hAnsi="Times New Roman" w:cs="B Nazanin"/>
          <w:b w:val="0"/>
          <w:bCs w:val="0"/>
          <w:i/>
          <w:noProof/>
          <w:sz w:val="24"/>
          <w:szCs w:val="24"/>
          <w:rPrChange w:id="2138" w:author="Mohsen Jafarinejad" w:date="2019-05-12T10:51:00Z">
            <w:rPr>
              <w:del w:id="2139" w:author="Mohsen Jafarinejad" w:date="2019-05-12T09:33:00Z"/>
              <w:rFonts w:eastAsiaTheme="minorEastAsia" w:cs="B Nazanin"/>
              <w:b w:val="0"/>
              <w:bCs w:val="0"/>
              <w:noProof/>
              <w:sz w:val="20"/>
              <w:szCs w:val="20"/>
            </w:rPr>
          </w:rPrChange>
        </w:rPr>
      </w:pPr>
      <w:del w:id="2140" w:author="Mohsen Jafarinejad" w:date="2019-05-12T09:33:00Z">
        <w:r w:rsidRPr="009667A9" w:rsidDel="00730BF4">
          <w:rPr>
            <w:rFonts w:ascii="Times New Roman" w:hAnsi="Times New Roman" w:cs="B Nazanin"/>
            <w:b w:val="0"/>
            <w:bCs w:val="0"/>
            <w:i/>
            <w:noProof/>
            <w:sz w:val="24"/>
            <w:szCs w:val="24"/>
            <w:rtl/>
            <w:rPrChange w:id="2141" w:author="Mohsen Jafarinejad" w:date="2019-05-12T10:51:00Z">
              <w:rPr>
                <w:rFonts w:cs="B Nazanin"/>
                <w:b w:val="0"/>
                <w:bCs w:val="0"/>
                <w:noProof/>
                <w:sz w:val="20"/>
                <w:szCs w:val="20"/>
                <w:rtl/>
              </w:rPr>
            </w:rPrChange>
          </w:rPr>
          <w:delText xml:space="preserve">2-2 </w:delText>
        </w:r>
        <w:r w:rsidRPr="009667A9" w:rsidDel="00730BF4">
          <w:rPr>
            <w:rFonts w:ascii="Times New Roman" w:hAnsi="Times New Roman" w:cs="B Nazanin" w:hint="cs"/>
            <w:b w:val="0"/>
            <w:bCs w:val="0"/>
            <w:i/>
            <w:noProof/>
            <w:sz w:val="24"/>
            <w:szCs w:val="24"/>
            <w:rtl/>
            <w:rPrChange w:id="2142" w:author="Mohsen Jafarinejad" w:date="2019-05-12T10:51:00Z">
              <w:rPr>
                <w:rFonts w:cs="B Nazanin" w:hint="cs"/>
                <w:b w:val="0"/>
                <w:bCs w:val="0"/>
                <w:noProof/>
                <w:sz w:val="20"/>
                <w:szCs w:val="20"/>
                <w:rtl/>
              </w:rPr>
            </w:rPrChange>
          </w:rPr>
          <w:delText>کاربردهای</w:delText>
        </w:r>
        <w:r w:rsidRPr="009667A9" w:rsidDel="00730BF4">
          <w:rPr>
            <w:rFonts w:ascii="Times New Roman" w:hAnsi="Times New Roman" w:cs="B Nazanin"/>
            <w:b w:val="0"/>
            <w:bCs w:val="0"/>
            <w:i/>
            <w:noProof/>
            <w:sz w:val="24"/>
            <w:szCs w:val="24"/>
            <w:rtl/>
            <w:rPrChange w:id="2143"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144" w:author="Mohsen Jafarinejad" w:date="2019-05-12T10:51:00Z">
              <w:rPr>
                <w:rFonts w:cs="B Nazanin" w:hint="cs"/>
                <w:b w:val="0"/>
                <w:bCs w:val="0"/>
                <w:noProof/>
                <w:sz w:val="20"/>
                <w:szCs w:val="20"/>
                <w:rtl/>
              </w:rPr>
            </w:rPrChange>
          </w:rPr>
          <w:delText>بالقوه</w:delText>
        </w:r>
        <w:r w:rsidRPr="009667A9" w:rsidDel="00730BF4">
          <w:rPr>
            <w:rFonts w:ascii="Times New Roman" w:hAnsi="Times New Roman" w:cs="B Nazanin"/>
            <w:b w:val="0"/>
            <w:bCs w:val="0"/>
            <w:i/>
            <w:noProof/>
            <w:sz w:val="24"/>
            <w:szCs w:val="24"/>
            <w:rtl/>
            <w:rPrChange w:id="2145"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146" w:author="Mohsen Jafarinejad" w:date="2019-05-12T10:51:00Z">
              <w:rPr>
                <w:rFonts w:cs="B Nazanin" w:hint="cs"/>
                <w:b w:val="0"/>
                <w:bCs w:val="0"/>
                <w:noProof/>
                <w:sz w:val="20"/>
                <w:szCs w:val="20"/>
                <w:rtl/>
              </w:rPr>
            </w:rPrChange>
          </w:rPr>
          <w:delText>پیل</w:delText>
        </w:r>
        <w:r w:rsidRPr="009667A9" w:rsidDel="00730BF4">
          <w:rPr>
            <w:rFonts w:ascii="Times New Roman" w:hAnsi="Times New Roman" w:cs="B Nazanin"/>
            <w:b w:val="0"/>
            <w:bCs w:val="0"/>
            <w:i/>
            <w:noProof/>
            <w:sz w:val="24"/>
            <w:szCs w:val="24"/>
            <w:rtl/>
            <w:rPrChange w:id="2147"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148" w:author="Mohsen Jafarinejad" w:date="2019-05-12T10:51:00Z">
              <w:rPr>
                <w:rFonts w:cs="B Nazanin" w:hint="cs"/>
                <w:b w:val="0"/>
                <w:bCs w:val="0"/>
                <w:noProof/>
                <w:sz w:val="20"/>
                <w:szCs w:val="20"/>
                <w:rtl/>
              </w:rPr>
            </w:rPrChange>
          </w:rPr>
          <w:delText>سوختی</w:delText>
        </w:r>
        <w:r w:rsidRPr="009667A9" w:rsidDel="00730BF4">
          <w:rPr>
            <w:rFonts w:ascii="Times New Roman" w:hAnsi="Times New Roman" w:cs="B Nazanin"/>
            <w:b w:val="0"/>
            <w:bCs w:val="0"/>
            <w:i/>
            <w:noProof/>
            <w:sz w:val="24"/>
            <w:szCs w:val="24"/>
            <w:rtl/>
            <w:rPrChange w:id="2149"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150" w:author="Mohsen Jafarinejad" w:date="2019-05-12T10:51:00Z">
              <w:rPr>
                <w:rFonts w:cs="B Nazanin" w:hint="cs"/>
                <w:b w:val="0"/>
                <w:bCs w:val="0"/>
                <w:noProof/>
                <w:sz w:val="20"/>
                <w:szCs w:val="20"/>
                <w:rtl/>
              </w:rPr>
            </w:rPrChange>
          </w:rPr>
          <w:delText>میکروبی</w:delText>
        </w:r>
        <w:r w:rsidRPr="009667A9" w:rsidDel="00730BF4">
          <w:rPr>
            <w:rFonts w:ascii="Times New Roman" w:hAnsi="Times New Roman" w:cs="B Nazanin"/>
            <w:b w:val="0"/>
            <w:bCs w:val="0"/>
            <w:i/>
            <w:noProof/>
            <w:sz w:val="24"/>
            <w:szCs w:val="24"/>
            <w:rPrChange w:id="2151" w:author="Mohsen Jafarinejad" w:date="2019-05-12T10:51:00Z">
              <w:rPr>
                <w:rFonts w:cs="B Nazanin"/>
                <w:b w:val="0"/>
                <w:bCs w:val="0"/>
                <w:noProof/>
                <w:sz w:val="20"/>
                <w:szCs w:val="20"/>
              </w:rPr>
            </w:rPrChange>
          </w:rPr>
          <w:tab/>
        </w:r>
      </w:del>
      <w:ins w:id="2152" w:author="Mohsen" w:date="2019-03-18T01:27:00Z">
        <w:del w:id="2153" w:author="Mohsen Jafarinejad" w:date="2019-04-06T08:40:00Z">
          <w:r w:rsidR="00C607BA" w:rsidRPr="009667A9" w:rsidDel="005222D8">
            <w:rPr>
              <w:rFonts w:ascii="Times New Roman" w:hAnsi="Times New Roman" w:cs="B Nazanin"/>
              <w:i/>
              <w:noProof/>
              <w:sz w:val="24"/>
              <w:szCs w:val="24"/>
              <w:rtl/>
              <w:rPrChange w:id="2154" w:author="Mohsen Jafarinejad" w:date="2019-05-12T10:51:00Z">
                <w:rPr>
                  <w:rFonts w:asciiTheme="majorBidi" w:hAnsiTheme="majorBidi" w:cs="B Nazanin"/>
                  <w:i/>
                  <w:iCs/>
                  <w:noProof/>
                  <w:sz w:val="20"/>
                  <w:szCs w:val="20"/>
                  <w:rtl/>
                </w:rPr>
              </w:rPrChange>
            </w:rPr>
            <w:delText>29</w:delText>
          </w:r>
        </w:del>
      </w:ins>
      <w:del w:id="2155" w:author="Mohsen Jafarinejad" w:date="2019-04-06T08:40:00Z">
        <w:r w:rsidRPr="009667A9" w:rsidDel="005222D8">
          <w:rPr>
            <w:rFonts w:ascii="Times New Roman" w:hAnsi="Times New Roman" w:cs="B Nazanin"/>
            <w:b w:val="0"/>
            <w:bCs w:val="0"/>
            <w:i/>
            <w:noProof/>
            <w:sz w:val="24"/>
            <w:szCs w:val="24"/>
            <w:rPrChange w:id="2156" w:author="Mohsen Jafarinejad" w:date="2019-05-12T10:51:00Z">
              <w:rPr>
                <w:rFonts w:cs="B Nazanin"/>
                <w:b w:val="0"/>
                <w:bCs w:val="0"/>
                <w:noProof/>
                <w:sz w:val="20"/>
                <w:szCs w:val="20"/>
              </w:rPr>
            </w:rPrChange>
          </w:rPr>
          <w:delText>36</w:delText>
        </w:r>
      </w:del>
    </w:p>
    <w:p w14:paraId="32DFD677" w14:textId="74379389" w:rsidR="00EA69A2" w:rsidRPr="009667A9" w:rsidDel="00730BF4" w:rsidRDefault="004D1950" w:rsidP="00CF7090">
      <w:pPr>
        <w:pStyle w:val="TOC2"/>
        <w:tabs>
          <w:tab w:val="right" w:leader="dot" w:pos="8827"/>
        </w:tabs>
        <w:bidi/>
        <w:rPr>
          <w:del w:id="2157" w:author="Mohsen Jafarinejad" w:date="2019-05-12T09:33:00Z"/>
          <w:rFonts w:ascii="Times New Roman" w:eastAsiaTheme="minorEastAsia" w:hAnsi="Times New Roman" w:cs="B Nazanin"/>
          <w:b w:val="0"/>
          <w:bCs w:val="0"/>
          <w:i/>
          <w:noProof/>
          <w:sz w:val="24"/>
          <w:szCs w:val="24"/>
          <w:rPrChange w:id="2158" w:author="Mohsen Jafarinejad" w:date="2019-05-12T10:51:00Z">
            <w:rPr>
              <w:del w:id="2159" w:author="Mohsen Jafarinejad" w:date="2019-05-12T09:33:00Z"/>
              <w:rFonts w:eastAsiaTheme="minorEastAsia" w:cs="B Nazanin"/>
              <w:b w:val="0"/>
              <w:bCs w:val="0"/>
              <w:noProof/>
              <w:sz w:val="20"/>
              <w:szCs w:val="20"/>
            </w:rPr>
          </w:rPrChange>
        </w:rPr>
      </w:pPr>
      <w:del w:id="2160" w:author="Mohsen Jafarinejad" w:date="2019-05-12T09:33:00Z">
        <w:r w:rsidRPr="009667A9" w:rsidDel="00730BF4">
          <w:rPr>
            <w:rFonts w:ascii="Times New Roman" w:hAnsi="Times New Roman" w:cs="B Nazanin"/>
            <w:b w:val="0"/>
            <w:bCs w:val="0"/>
            <w:i/>
            <w:noProof/>
            <w:sz w:val="24"/>
            <w:szCs w:val="24"/>
            <w:rtl/>
            <w:rPrChange w:id="2161" w:author="Mohsen Jafarinejad" w:date="2019-05-12T10:51:00Z">
              <w:rPr>
                <w:rFonts w:cs="B Nazanin"/>
                <w:b w:val="0"/>
                <w:bCs w:val="0"/>
                <w:noProof/>
                <w:sz w:val="20"/>
                <w:szCs w:val="20"/>
                <w:rtl/>
              </w:rPr>
            </w:rPrChange>
          </w:rPr>
          <w:delText xml:space="preserve">2-3 </w:delText>
        </w:r>
        <w:r w:rsidR="00EA69A2" w:rsidRPr="009667A9" w:rsidDel="00730BF4">
          <w:rPr>
            <w:rFonts w:ascii="Times New Roman" w:hAnsi="Times New Roman" w:cs="B Nazanin" w:hint="cs"/>
            <w:b w:val="0"/>
            <w:bCs w:val="0"/>
            <w:i/>
            <w:noProof/>
            <w:sz w:val="24"/>
            <w:szCs w:val="24"/>
            <w:rtl/>
            <w:rPrChange w:id="2162" w:author="Mohsen Jafarinejad" w:date="2019-05-12T10:51:00Z">
              <w:rPr>
                <w:rFonts w:cs="B Nazanin" w:hint="cs"/>
                <w:b w:val="0"/>
                <w:bCs w:val="0"/>
                <w:noProof/>
                <w:sz w:val="20"/>
                <w:szCs w:val="20"/>
                <w:rtl/>
              </w:rPr>
            </w:rPrChange>
          </w:rPr>
          <w:delText>تحقیقات</w:delText>
        </w:r>
        <w:r w:rsidR="00EA69A2" w:rsidRPr="009667A9" w:rsidDel="00730BF4">
          <w:rPr>
            <w:rFonts w:ascii="Times New Roman" w:hAnsi="Times New Roman" w:cs="B Nazanin"/>
            <w:b w:val="0"/>
            <w:bCs w:val="0"/>
            <w:i/>
            <w:noProof/>
            <w:sz w:val="24"/>
            <w:szCs w:val="24"/>
            <w:rtl/>
            <w:rPrChange w:id="2163"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164" w:author="Mohsen Jafarinejad" w:date="2019-05-12T10:51:00Z">
              <w:rPr>
                <w:rFonts w:cs="B Nazanin" w:hint="cs"/>
                <w:b w:val="0"/>
                <w:bCs w:val="0"/>
                <w:noProof/>
                <w:sz w:val="20"/>
                <w:szCs w:val="20"/>
                <w:rtl/>
              </w:rPr>
            </w:rPrChange>
          </w:rPr>
          <w:delText>آزمایشگاهی</w:delText>
        </w:r>
        <w:r w:rsidR="00EA69A2" w:rsidRPr="009667A9" w:rsidDel="00730BF4">
          <w:rPr>
            <w:rFonts w:ascii="Times New Roman" w:hAnsi="Times New Roman" w:cs="B Nazanin"/>
            <w:b w:val="0"/>
            <w:bCs w:val="0"/>
            <w:i/>
            <w:noProof/>
            <w:sz w:val="24"/>
            <w:szCs w:val="24"/>
            <w:rtl/>
            <w:rPrChange w:id="2165"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166" w:author="Mohsen Jafarinejad" w:date="2019-05-12T10:51:00Z">
              <w:rPr>
                <w:rFonts w:cs="B Nazanin" w:hint="cs"/>
                <w:b w:val="0"/>
                <w:bCs w:val="0"/>
                <w:noProof/>
                <w:sz w:val="20"/>
                <w:szCs w:val="20"/>
                <w:rtl/>
              </w:rPr>
            </w:rPrChange>
          </w:rPr>
          <w:delText>صورت</w:delText>
        </w:r>
        <w:r w:rsidR="00EA69A2" w:rsidRPr="009667A9" w:rsidDel="00730BF4">
          <w:rPr>
            <w:rFonts w:ascii="Times New Roman" w:hAnsi="Times New Roman" w:cs="B Nazanin"/>
            <w:b w:val="0"/>
            <w:bCs w:val="0"/>
            <w:i/>
            <w:noProof/>
            <w:sz w:val="24"/>
            <w:szCs w:val="24"/>
            <w:rtl/>
            <w:rPrChange w:id="2167"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168" w:author="Mohsen Jafarinejad" w:date="2019-05-12T10:51:00Z">
              <w:rPr>
                <w:rFonts w:cs="B Nazanin" w:hint="cs"/>
                <w:b w:val="0"/>
                <w:bCs w:val="0"/>
                <w:noProof/>
                <w:sz w:val="20"/>
                <w:szCs w:val="20"/>
                <w:rtl/>
              </w:rPr>
            </w:rPrChange>
          </w:rPr>
          <w:delText>گرفته</w:delText>
        </w:r>
        <w:r w:rsidR="00EA69A2" w:rsidRPr="009667A9" w:rsidDel="00730BF4">
          <w:rPr>
            <w:rFonts w:ascii="Times New Roman" w:hAnsi="Times New Roman" w:cs="B Nazanin"/>
            <w:b w:val="0"/>
            <w:bCs w:val="0"/>
            <w:i/>
            <w:noProof/>
            <w:sz w:val="24"/>
            <w:szCs w:val="24"/>
            <w:rtl/>
            <w:rPrChange w:id="2169"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170" w:author="Mohsen Jafarinejad" w:date="2019-05-12T10:51:00Z">
              <w:rPr>
                <w:rFonts w:cs="B Nazanin" w:hint="cs"/>
                <w:b w:val="0"/>
                <w:bCs w:val="0"/>
                <w:noProof/>
                <w:sz w:val="20"/>
                <w:szCs w:val="20"/>
                <w:rtl/>
              </w:rPr>
            </w:rPrChange>
          </w:rPr>
          <w:delText>بر</w:delText>
        </w:r>
        <w:r w:rsidR="00EA69A2" w:rsidRPr="009667A9" w:rsidDel="00730BF4">
          <w:rPr>
            <w:rFonts w:ascii="Times New Roman" w:hAnsi="Times New Roman" w:cs="B Nazanin"/>
            <w:b w:val="0"/>
            <w:bCs w:val="0"/>
            <w:i/>
            <w:noProof/>
            <w:sz w:val="24"/>
            <w:szCs w:val="24"/>
            <w:rtl/>
            <w:rPrChange w:id="2171"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172" w:author="Mohsen Jafarinejad" w:date="2019-05-12T10:51:00Z">
              <w:rPr>
                <w:rFonts w:cs="B Nazanin" w:hint="cs"/>
                <w:b w:val="0"/>
                <w:bCs w:val="0"/>
                <w:noProof/>
                <w:sz w:val="20"/>
                <w:szCs w:val="20"/>
                <w:rtl/>
              </w:rPr>
            </w:rPrChange>
          </w:rPr>
          <w:delText>روی</w:delText>
        </w:r>
        <w:r w:rsidR="00EA69A2" w:rsidRPr="009667A9" w:rsidDel="00730BF4">
          <w:rPr>
            <w:rFonts w:ascii="Times New Roman" w:hAnsi="Times New Roman" w:cs="B Nazanin"/>
            <w:b w:val="0"/>
            <w:bCs w:val="0"/>
            <w:i/>
            <w:noProof/>
            <w:sz w:val="24"/>
            <w:szCs w:val="24"/>
            <w:rtl/>
            <w:rPrChange w:id="2173"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174" w:author="Mohsen Jafarinejad" w:date="2019-05-12T10:51:00Z">
              <w:rPr>
                <w:rFonts w:cs="B Nazanin" w:hint="cs"/>
                <w:b w:val="0"/>
                <w:bCs w:val="0"/>
                <w:noProof/>
                <w:sz w:val="20"/>
                <w:szCs w:val="20"/>
                <w:rtl/>
              </w:rPr>
            </w:rPrChange>
          </w:rPr>
          <w:delText>پیل</w:delText>
        </w:r>
        <w:r w:rsidR="00EA69A2" w:rsidRPr="009667A9" w:rsidDel="00730BF4">
          <w:rPr>
            <w:rFonts w:ascii="Times New Roman" w:hAnsi="Times New Roman" w:cs="B Nazanin"/>
            <w:b w:val="0"/>
            <w:bCs w:val="0"/>
            <w:i/>
            <w:noProof/>
            <w:sz w:val="24"/>
            <w:szCs w:val="24"/>
            <w:rtl/>
            <w:rPrChange w:id="2175"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176" w:author="Mohsen Jafarinejad" w:date="2019-05-12T10:51:00Z">
              <w:rPr>
                <w:rFonts w:cs="B Nazanin" w:hint="cs"/>
                <w:b w:val="0"/>
                <w:bCs w:val="0"/>
                <w:noProof/>
                <w:sz w:val="20"/>
                <w:szCs w:val="20"/>
                <w:rtl/>
              </w:rPr>
            </w:rPrChange>
          </w:rPr>
          <w:delText>میکروبی</w:delText>
        </w:r>
        <w:r w:rsidR="00EA69A2" w:rsidRPr="009667A9" w:rsidDel="00730BF4">
          <w:rPr>
            <w:rFonts w:ascii="Times New Roman" w:hAnsi="Times New Roman" w:cs="B Nazanin"/>
            <w:b w:val="0"/>
            <w:bCs w:val="0"/>
            <w:i/>
            <w:noProof/>
            <w:sz w:val="24"/>
            <w:szCs w:val="24"/>
            <w:rPrChange w:id="2177" w:author="Mohsen Jafarinejad" w:date="2019-05-12T10:51:00Z">
              <w:rPr>
                <w:rFonts w:cs="B Nazanin"/>
                <w:b w:val="0"/>
                <w:bCs w:val="0"/>
                <w:noProof/>
                <w:sz w:val="20"/>
                <w:szCs w:val="20"/>
              </w:rPr>
            </w:rPrChange>
          </w:rPr>
          <w:tab/>
        </w:r>
      </w:del>
      <w:ins w:id="2178" w:author="Mohsen" w:date="2019-03-18T01:27:00Z">
        <w:del w:id="2179" w:author="Mohsen Jafarinejad" w:date="2019-04-06T08:40:00Z">
          <w:r w:rsidR="00C607BA" w:rsidRPr="009667A9" w:rsidDel="005222D8">
            <w:rPr>
              <w:rFonts w:ascii="Times New Roman" w:hAnsi="Times New Roman" w:cs="B Nazanin"/>
              <w:i/>
              <w:noProof/>
              <w:sz w:val="24"/>
              <w:szCs w:val="24"/>
              <w:rtl/>
              <w:rPrChange w:id="2180" w:author="Mohsen Jafarinejad" w:date="2019-05-12T10:51:00Z">
                <w:rPr>
                  <w:rFonts w:asciiTheme="majorBidi" w:hAnsiTheme="majorBidi" w:cs="B Nazanin"/>
                  <w:i/>
                  <w:iCs/>
                  <w:noProof/>
                  <w:sz w:val="20"/>
                  <w:szCs w:val="20"/>
                  <w:rtl/>
                </w:rPr>
              </w:rPrChange>
            </w:rPr>
            <w:delText>31</w:delText>
          </w:r>
        </w:del>
      </w:ins>
      <w:del w:id="2181" w:author="Mohsen Jafarinejad" w:date="2019-04-06T08:40:00Z">
        <w:r w:rsidR="00EA69A2" w:rsidRPr="009667A9" w:rsidDel="005222D8">
          <w:rPr>
            <w:rFonts w:ascii="Times New Roman" w:hAnsi="Times New Roman" w:cs="B Nazanin"/>
            <w:b w:val="0"/>
            <w:bCs w:val="0"/>
            <w:i/>
            <w:noProof/>
            <w:sz w:val="24"/>
            <w:szCs w:val="24"/>
            <w:rPrChange w:id="2182" w:author="Mohsen Jafarinejad" w:date="2019-05-12T10:51:00Z">
              <w:rPr>
                <w:rFonts w:cs="B Nazanin"/>
                <w:b w:val="0"/>
                <w:bCs w:val="0"/>
                <w:noProof/>
                <w:sz w:val="20"/>
                <w:szCs w:val="20"/>
              </w:rPr>
            </w:rPrChange>
          </w:rPr>
          <w:delText>39</w:delText>
        </w:r>
      </w:del>
    </w:p>
    <w:p w14:paraId="50335C6F" w14:textId="1F6E63FA" w:rsidR="00EA69A2" w:rsidRPr="009667A9" w:rsidDel="00730BF4" w:rsidRDefault="004D1950" w:rsidP="004E29A1">
      <w:pPr>
        <w:pStyle w:val="TOC3"/>
        <w:rPr>
          <w:del w:id="2183" w:author="Mohsen Jafarinejad" w:date="2019-05-12T09:33:00Z"/>
          <w:rFonts w:ascii="Times New Roman" w:eastAsiaTheme="minorEastAsia" w:hAnsi="Times New Roman"/>
          <w:rPrChange w:id="2184" w:author="Mohsen Jafarinejad" w:date="2019-05-12T10:51:00Z">
            <w:rPr>
              <w:del w:id="2185" w:author="Mohsen Jafarinejad" w:date="2019-05-12T09:33:00Z"/>
              <w:rFonts w:eastAsiaTheme="minorEastAsia"/>
            </w:rPr>
          </w:rPrChange>
        </w:rPr>
      </w:pPr>
      <w:del w:id="2186" w:author="Mohsen Jafarinejad" w:date="2019-05-12T09:33:00Z">
        <w:r w:rsidRPr="009667A9" w:rsidDel="00730BF4">
          <w:rPr>
            <w:rFonts w:ascii="Times New Roman" w:hAnsi="Times New Roman"/>
            <w:i w:val="0"/>
            <w:rtl/>
            <w:rPrChange w:id="2187" w:author="Mohsen Jafarinejad" w:date="2019-05-12T10:51:00Z">
              <w:rPr>
                <w:rFonts w:cs="Times New Roman"/>
                <w:i/>
                <w:noProof/>
                <w:rtl/>
              </w:rPr>
            </w:rPrChange>
          </w:rPr>
          <w:delText>2-3-1</w:delText>
        </w:r>
        <w:r w:rsidR="00EA69A2" w:rsidRPr="009667A9" w:rsidDel="00730BF4">
          <w:rPr>
            <w:rFonts w:ascii="Times New Roman" w:hAnsi="Times New Roman"/>
            <w:i w:val="0"/>
            <w:rtl/>
            <w:rPrChange w:id="2188"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189" w:author="Mohsen Jafarinejad" w:date="2019-05-12T10:51:00Z">
              <w:rPr>
                <w:rFonts w:cs="Times New Roman" w:hint="cs"/>
                <w:i/>
                <w:noProof/>
                <w:rtl/>
              </w:rPr>
            </w:rPrChange>
          </w:rPr>
          <w:delText>اثر</w:delText>
        </w:r>
        <w:r w:rsidR="00EA69A2" w:rsidRPr="009667A9" w:rsidDel="00730BF4">
          <w:rPr>
            <w:rFonts w:ascii="Times New Roman" w:hAnsi="Times New Roman"/>
            <w:i w:val="0"/>
            <w:rtl/>
            <w:rPrChange w:id="2190"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191" w:author="Mohsen Jafarinejad" w:date="2019-05-12T10:51:00Z">
              <w:rPr>
                <w:rFonts w:cs="Times New Roman" w:hint="cs"/>
                <w:i/>
                <w:noProof/>
                <w:rtl/>
              </w:rPr>
            </w:rPrChange>
          </w:rPr>
          <w:delText>غلظت</w:delText>
        </w:r>
        <w:r w:rsidR="00EA69A2" w:rsidRPr="009667A9" w:rsidDel="00730BF4">
          <w:rPr>
            <w:rFonts w:ascii="Times New Roman" w:hAnsi="Times New Roman"/>
            <w:i w:val="0"/>
            <w:rtl/>
            <w:rPrChange w:id="2192"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193" w:author="Mohsen Jafarinejad" w:date="2019-05-12T10:51:00Z">
              <w:rPr>
                <w:rFonts w:cs="Times New Roman" w:hint="cs"/>
                <w:i/>
                <w:noProof/>
                <w:rtl/>
              </w:rPr>
            </w:rPrChange>
          </w:rPr>
          <w:delText>سابستریت</w:delText>
        </w:r>
        <w:r w:rsidR="00EA69A2" w:rsidRPr="009667A9" w:rsidDel="00730BF4">
          <w:rPr>
            <w:rFonts w:ascii="Times New Roman" w:hAnsi="Times New Roman"/>
            <w:i w:val="0"/>
            <w:rtl/>
            <w:rPrChange w:id="2194"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195" w:author="Mohsen Jafarinejad" w:date="2019-05-12T10:51:00Z">
              <w:rPr>
                <w:rFonts w:cs="Times New Roman" w:hint="cs"/>
                <w:i/>
                <w:noProof/>
                <w:rtl/>
              </w:rPr>
            </w:rPrChange>
          </w:rPr>
          <w:delText>بر</w:delText>
        </w:r>
        <w:r w:rsidR="00EA69A2" w:rsidRPr="009667A9" w:rsidDel="00730BF4">
          <w:rPr>
            <w:rFonts w:ascii="Times New Roman" w:hAnsi="Times New Roman"/>
            <w:i w:val="0"/>
            <w:rtl/>
            <w:rPrChange w:id="2196"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197" w:author="Mohsen Jafarinejad" w:date="2019-05-12T10:51:00Z">
              <w:rPr>
                <w:rFonts w:cs="Times New Roman" w:hint="cs"/>
                <w:i/>
                <w:noProof/>
                <w:rtl/>
              </w:rPr>
            </w:rPrChange>
          </w:rPr>
          <w:delText>عملکرد</w:delText>
        </w:r>
        <w:r w:rsidR="00EA69A2" w:rsidRPr="009667A9" w:rsidDel="00730BF4">
          <w:rPr>
            <w:rFonts w:ascii="Times New Roman" w:hAnsi="Times New Roman"/>
            <w:i w:val="0"/>
            <w:rtl/>
            <w:rPrChange w:id="2198"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199" w:author="Mohsen Jafarinejad" w:date="2019-05-12T10:51:00Z">
              <w:rPr>
                <w:rFonts w:cs="Times New Roman" w:hint="cs"/>
                <w:i/>
                <w:noProof/>
                <w:rtl/>
              </w:rPr>
            </w:rPrChange>
          </w:rPr>
          <w:delText>پیل</w:delText>
        </w:r>
        <w:r w:rsidR="00EA69A2" w:rsidRPr="009667A9" w:rsidDel="00730BF4">
          <w:rPr>
            <w:rFonts w:ascii="Times New Roman" w:hAnsi="Times New Roman"/>
            <w:i w:val="0"/>
            <w:rtl/>
            <w:rPrChange w:id="2200"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201" w:author="Mohsen Jafarinejad" w:date="2019-05-12T10:51:00Z">
              <w:rPr>
                <w:rFonts w:cs="Times New Roman" w:hint="cs"/>
                <w:i/>
                <w:noProof/>
                <w:rtl/>
              </w:rPr>
            </w:rPrChange>
          </w:rPr>
          <w:delText>سوختی</w:delText>
        </w:r>
        <w:r w:rsidR="00EA69A2" w:rsidRPr="009667A9" w:rsidDel="00730BF4">
          <w:rPr>
            <w:rFonts w:ascii="Times New Roman" w:hAnsi="Times New Roman"/>
            <w:i w:val="0"/>
            <w:rtl/>
            <w:rPrChange w:id="2202"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203" w:author="Mohsen Jafarinejad" w:date="2019-05-12T10:51:00Z">
              <w:rPr>
                <w:rFonts w:cs="Times New Roman" w:hint="cs"/>
                <w:i/>
                <w:noProof/>
                <w:rtl/>
              </w:rPr>
            </w:rPrChange>
          </w:rPr>
          <w:delText>پیوسته</w:delText>
        </w:r>
        <w:r w:rsidR="00EA69A2" w:rsidRPr="009667A9" w:rsidDel="00730BF4">
          <w:rPr>
            <w:rFonts w:ascii="Times New Roman" w:hAnsi="Times New Roman"/>
            <w:i w:val="0"/>
            <w:rPrChange w:id="2204" w:author="Mohsen Jafarinejad" w:date="2019-05-12T10:51:00Z">
              <w:rPr>
                <w:rFonts w:cs="B Nazanin"/>
                <w:i/>
                <w:noProof/>
              </w:rPr>
            </w:rPrChange>
          </w:rPr>
          <w:tab/>
        </w:r>
      </w:del>
      <w:ins w:id="2205" w:author="Mohsen" w:date="2019-03-18T01:27:00Z">
        <w:del w:id="2206" w:author="Mohsen Jafarinejad" w:date="2019-04-06T08:40:00Z">
          <w:r w:rsidR="00C607BA" w:rsidRPr="009667A9" w:rsidDel="005222D8">
            <w:rPr>
              <w:rFonts w:ascii="Times New Roman" w:hAnsi="Times New Roman"/>
              <w:i w:val="0"/>
              <w:rtl/>
              <w:rPrChange w:id="2207" w:author="Mohsen Jafarinejad" w:date="2019-05-12T10:51:00Z">
                <w:rPr>
                  <w:rFonts w:cs="B Nazanin"/>
                  <w:i/>
                  <w:noProof/>
                  <w:rtl/>
                </w:rPr>
              </w:rPrChange>
            </w:rPr>
            <w:delText>31</w:delText>
          </w:r>
        </w:del>
      </w:ins>
      <w:del w:id="2208" w:author="Mohsen Jafarinejad" w:date="2019-04-06T08:40:00Z">
        <w:r w:rsidR="00EA69A2" w:rsidRPr="009667A9" w:rsidDel="005222D8">
          <w:rPr>
            <w:rFonts w:ascii="Times New Roman" w:hAnsi="Times New Roman"/>
            <w:i w:val="0"/>
            <w:rPrChange w:id="2209" w:author="Mohsen Jafarinejad" w:date="2019-05-12T10:51:00Z">
              <w:rPr>
                <w:rFonts w:cs="B Nazanin"/>
                <w:i/>
                <w:noProof/>
              </w:rPr>
            </w:rPrChange>
          </w:rPr>
          <w:delText>39</w:delText>
        </w:r>
      </w:del>
    </w:p>
    <w:p w14:paraId="5D6DF9EB" w14:textId="01B26A6D" w:rsidR="00EA69A2" w:rsidRPr="009667A9" w:rsidDel="00730BF4" w:rsidRDefault="004D1950" w:rsidP="00795FC2">
      <w:pPr>
        <w:pStyle w:val="TOC3"/>
        <w:rPr>
          <w:del w:id="2210" w:author="Mohsen Jafarinejad" w:date="2019-05-12T09:33:00Z"/>
          <w:rFonts w:ascii="Times New Roman" w:eastAsiaTheme="minorEastAsia" w:hAnsi="Times New Roman"/>
          <w:rPrChange w:id="2211" w:author="Mohsen Jafarinejad" w:date="2019-05-12T10:51:00Z">
            <w:rPr>
              <w:del w:id="2212" w:author="Mohsen Jafarinejad" w:date="2019-05-12T09:33:00Z"/>
              <w:rFonts w:eastAsiaTheme="minorEastAsia"/>
            </w:rPr>
          </w:rPrChange>
        </w:rPr>
      </w:pPr>
      <w:del w:id="2213" w:author="Mohsen Jafarinejad" w:date="2019-05-12T09:33:00Z">
        <w:r w:rsidRPr="009667A9" w:rsidDel="00730BF4">
          <w:rPr>
            <w:rFonts w:ascii="Times New Roman" w:hAnsi="Times New Roman"/>
            <w:i w:val="0"/>
            <w:rtl/>
            <w:rPrChange w:id="2214" w:author="Mohsen Jafarinejad" w:date="2019-05-12T10:51:00Z">
              <w:rPr>
                <w:rFonts w:cs="Times New Roman"/>
                <w:i/>
                <w:noProof/>
                <w:rtl/>
              </w:rPr>
            </w:rPrChange>
          </w:rPr>
          <w:delText>2-3-2</w:delText>
        </w:r>
        <w:r w:rsidR="00EA69A2" w:rsidRPr="009667A9" w:rsidDel="00730BF4">
          <w:rPr>
            <w:rFonts w:ascii="Times New Roman" w:hAnsi="Times New Roman"/>
            <w:i w:val="0"/>
            <w:rtl/>
            <w:rPrChange w:id="2215"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216" w:author="Mohsen Jafarinejad" w:date="2019-05-12T10:51:00Z">
              <w:rPr>
                <w:rFonts w:cs="Times New Roman" w:hint="cs"/>
                <w:i/>
                <w:noProof/>
                <w:rtl/>
              </w:rPr>
            </w:rPrChange>
          </w:rPr>
          <w:delText>اثر</w:delText>
        </w:r>
        <w:r w:rsidR="00EA69A2" w:rsidRPr="009667A9" w:rsidDel="00730BF4">
          <w:rPr>
            <w:rFonts w:ascii="Times New Roman" w:hAnsi="Times New Roman"/>
            <w:i w:val="0"/>
            <w:rtl/>
            <w:rPrChange w:id="2217" w:author="Mohsen Jafarinejad" w:date="2019-05-12T10:51:00Z">
              <w:rPr>
                <w:rFonts w:cs="Times New Roman"/>
                <w:i/>
                <w:noProof/>
                <w:rtl/>
              </w:rPr>
            </w:rPrChange>
          </w:rPr>
          <w:delText xml:space="preserve"> </w:delText>
        </w:r>
        <w:r w:rsidR="00EA69A2" w:rsidRPr="009667A9" w:rsidDel="00730BF4">
          <w:rPr>
            <w:rFonts w:ascii="Times New Roman" w:hAnsi="Times New Roman"/>
            <w:i w:val="0"/>
            <w:rPrChange w:id="2218" w:author="Mohsen Jafarinejad" w:date="2019-05-12T10:51:00Z">
              <w:rPr>
                <w:rFonts w:asciiTheme="majorBidi" w:hAnsiTheme="majorBidi" w:cstheme="majorBidi"/>
                <w:i/>
                <w:noProof/>
              </w:rPr>
            </w:rPrChange>
          </w:rPr>
          <w:delText>pH</w:delText>
        </w:r>
        <w:r w:rsidR="00EA69A2" w:rsidRPr="009667A9" w:rsidDel="00730BF4">
          <w:rPr>
            <w:rFonts w:ascii="Times New Roman" w:hAnsi="Times New Roman"/>
            <w:i w:val="0"/>
            <w:rtl/>
            <w:rPrChange w:id="2219"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220" w:author="Mohsen Jafarinejad" w:date="2019-05-12T10:51:00Z">
              <w:rPr>
                <w:rFonts w:cs="Times New Roman" w:hint="cs"/>
                <w:i/>
                <w:noProof/>
                <w:rtl/>
              </w:rPr>
            </w:rPrChange>
          </w:rPr>
          <w:delText>بر</w:delText>
        </w:r>
        <w:r w:rsidR="00EA69A2" w:rsidRPr="009667A9" w:rsidDel="00730BF4">
          <w:rPr>
            <w:rFonts w:ascii="Times New Roman" w:hAnsi="Times New Roman"/>
            <w:i w:val="0"/>
            <w:rtl/>
            <w:rPrChange w:id="2221"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222" w:author="Mohsen Jafarinejad" w:date="2019-05-12T10:51:00Z">
              <w:rPr>
                <w:rFonts w:cs="Times New Roman" w:hint="cs"/>
                <w:i/>
                <w:noProof/>
                <w:rtl/>
              </w:rPr>
            </w:rPrChange>
          </w:rPr>
          <w:delText>روی</w:delText>
        </w:r>
        <w:r w:rsidR="00EA69A2" w:rsidRPr="009667A9" w:rsidDel="00730BF4">
          <w:rPr>
            <w:rFonts w:ascii="Times New Roman" w:hAnsi="Times New Roman"/>
            <w:i w:val="0"/>
            <w:rtl/>
            <w:rPrChange w:id="2223"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224" w:author="Mohsen Jafarinejad" w:date="2019-05-12T10:51:00Z">
              <w:rPr>
                <w:rFonts w:cs="Times New Roman" w:hint="cs"/>
                <w:i/>
                <w:noProof/>
                <w:rtl/>
              </w:rPr>
            </w:rPrChange>
          </w:rPr>
          <w:delText>عملکرد</w:delText>
        </w:r>
        <w:r w:rsidR="00EA69A2" w:rsidRPr="009667A9" w:rsidDel="00730BF4">
          <w:rPr>
            <w:rFonts w:ascii="Times New Roman" w:hAnsi="Times New Roman"/>
            <w:i w:val="0"/>
            <w:rtl/>
            <w:rPrChange w:id="2225"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226" w:author="Mohsen Jafarinejad" w:date="2019-05-12T10:51:00Z">
              <w:rPr>
                <w:rFonts w:cs="Times New Roman" w:hint="cs"/>
                <w:i/>
                <w:noProof/>
                <w:rtl/>
              </w:rPr>
            </w:rPrChange>
          </w:rPr>
          <w:delText>پیل</w:delText>
        </w:r>
        <w:r w:rsidR="00EA69A2" w:rsidRPr="009667A9" w:rsidDel="00730BF4">
          <w:rPr>
            <w:rFonts w:ascii="Times New Roman" w:hAnsi="Times New Roman"/>
            <w:i w:val="0"/>
            <w:rtl/>
            <w:rPrChange w:id="2227"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228" w:author="Mohsen Jafarinejad" w:date="2019-05-12T10:51:00Z">
              <w:rPr>
                <w:rFonts w:cs="Times New Roman" w:hint="cs"/>
                <w:i/>
                <w:noProof/>
                <w:rtl/>
              </w:rPr>
            </w:rPrChange>
          </w:rPr>
          <w:delText>میکروبی</w:delText>
        </w:r>
        <w:r w:rsidR="00EA69A2" w:rsidRPr="009667A9" w:rsidDel="00730BF4">
          <w:rPr>
            <w:rFonts w:ascii="Times New Roman" w:hAnsi="Times New Roman"/>
            <w:i w:val="0"/>
            <w:rPrChange w:id="2229" w:author="Mohsen Jafarinejad" w:date="2019-05-12T10:51:00Z">
              <w:rPr>
                <w:rFonts w:cs="B Nazanin"/>
                <w:i/>
                <w:noProof/>
              </w:rPr>
            </w:rPrChange>
          </w:rPr>
          <w:tab/>
        </w:r>
      </w:del>
      <w:ins w:id="2230" w:author="Mohsen" w:date="2019-03-18T01:27:00Z">
        <w:del w:id="2231" w:author="Mohsen Jafarinejad" w:date="2019-04-06T08:40:00Z">
          <w:r w:rsidR="00C607BA" w:rsidRPr="009667A9" w:rsidDel="005222D8">
            <w:rPr>
              <w:rFonts w:ascii="Times New Roman" w:hAnsi="Times New Roman"/>
              <w:i w:val="0"/>
              <w:rtl/>
              <w:rPrChange w:id="2232" w:author="Mohsen Jafarinejad" w:date="2019-05-12T10:51:00Z">
                <w:rPr>
                  <w:rFonts w:cs="B Nazanin"/>
                  <w:i/>
                  <w:noProof/>
                  <w:rtl/>
                </w:rPr>
              </w:rPrChange>
            </w:rPr>
            <w:delText>36</w:delText>
          </w:r>
        </w:del>
      </w:ins>
      <w:del w:id="2233" w:author="Mohsen Jafarinejad" w:date="2019-04-06T08:40:00Z">
        <w:r w:rsidR="00EA69A2" w:rsidRPr="009667A9" w:rsidDel="005222D8">
          <w:rPr>
            <w:rFonts w:ascii="Times New Roman" w:hAnsi="Times New Roman"/>
            <w:i w:val="0"/>
            <w:rPrChange w:id="2234" w:author="Mohsen Jafarinejad" w:date="2019-05-12T10:51:00Z">
              <w:rPr>
                <w:rFonts w:cs="B Nazanin"/>
                <w:i/>
                <w:noProof/>
              </w:rPr>
            </w:rPrChange>
          </w:rPr>
          <w:delText>43</w:delText>
        </w:r>
      </w:del>
    </w:p>
    <w:p w14:paraId="5F19A647" w14:textId="70C636BE" w:rsidR="00EA69A2" w:rsidRPr="009667A9" w:rsidDel="00730BF4" w:rsidRDefault="004D1950" w:rsidP="00CF7090">
      <w:pPr>
        <w:pStyle w:val="TOC3"/>
        <w:rPr>
          <w:del w:id="2235" w:author="Mohsen Jafarinejad" w:date="2019-05-12T09:33:00Z"/>
          <w:rFonts w:ascii="Times New Roman" w:eastAsiaTheme="minorEastAsia" w:hAnsi="Times New Roman"/>
          <w:rPrChange w:id="2236" w:author="Mohsen Jafarinejad" w:date="2019-05-12T10:51:00Z">
            <w:rPr>
              <w:del w:id="2237" w:author="Mohsen Jafarinejad" w:date="2019-05-12T09:33:00Z"/>
              <w:rFonts w:eastAsiaTheme="minorEastAsia"/>
            </w:rPr>
          </w:rPrChange>
        </w:rPr>
      </w:pPr>
      <w:del w:id="2238" w:author="Mohsen Jafarinejad" w:date="2019-05-12T09:33:00Z">
        <w:r w:rsidRPr="009667A9" w:rsidDel="00730BF4">
          <w:rPr>
            <w:rFonts w:ascii="Times New Roman" w:hAnsi="Times New Roman"/>
            <w:i w:val="0"/>
            <w:rtl/>
            <w:rPrChange w:id="2239" w:author="Mohsen Jafarinejad" w:date="2019-05-12T10:51:00Z">
              <w:rPr>
                <w:rFonts w:cs="Times New Roman"/>
                <w:i/>
                <w:noProof/>
                <w:rtl/>
              </w:rPr>
            </w:rPrChange>
          </w:rPr>
          <w:delText>2-3-3</w:delText>
        </w:r>
        <w:r w:rsidR="00EA69A2" w:rsidRPr="009667A9" w:rsidDel="00730BF4">
          <w:rPr>
            <w:rFonts w:ascii="Times New Roman" w:hAnsi="Times New Roman"/>
            <w:i w:val="0"/>
            <w:rtl/>
            <w:rPrChange w:id="2240"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241" w:author="Mohsen Jafarinejad" w:date="2019-05-12T10:51:00Z">
              <w:rPr>
                <w:rFonts w:cs="Times New Roman" w:hint="cs"/>
                <w:i/>
                <w:noProof/>
                <w:rtl/>
              </w:rPr>
            </w:rPrChange>
          </w:rPr>
          <w:delText>اثر</w:delText>
        </w:r>
        <w:r w:rsidR="00EA69A2" w:rsidRPr="009667A9" w:rsidDel="00730BF4">
          <w:rPr>
            <w:rFonts w:ascii="Times New Roman" w:hAnsi="Times New Roman"/>
            <w:i w:val="0"/>
            <w:rtl/>
            <w:rPrChange w:id="2242"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243" w:author="Mohsen Jafarinejad" w:date="2019-05-12T10:51:00Z">
              <w:rPr>
                <w:rFonts w:cs="Times New Roman" w:hint="cs"/>
                <w:i/>
                <w:noProof/>
                <w:rtl/>
              </w:rPr>
            </w:rPrChange>
          </w:rPr>
          <w:delText>سابستر</w:delText>
        </w:r>
        <w:r w:rsidR="00EA69A2" w:rsidRPr="009667A9" w:rsidDel="00730BF4">
          <w:rPr>
            <w:rFonts w:ascii="Times New Roman" w:hAnsi="Times New Roman"/>
            <w:i w:val="0"/>
            <w:rtl/>
            <w:rPrChange w:id="2244"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245" w:author="Mohsen Jafarinejad" w:date="2019-05-12T10:51:00Z">
              <w:rPr>
                <w:rFonts w:cs="Times New Roman" w:hint="cs"/>
                <w:i/>
                <w:noProof/>
                <w:rtl/>
              </w:rPr>
            </w:rPrChange>
          </w:rPr>
          <w:delText>بر</w:delText>
        </w:r>
        <w:r w:rsidR="00EA69A2" w:rsidRPr="009667A9" w:rsidDel="00730BF4">
          <w:rPr>
            <w:rFonts w:ascii="Times New Roman" w:hAnsi="Times New Roman"/>
            <w:i w:val="0"/>
            <w:rtl/>
            <w:rPrChange w:id="2246"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247" w:author="Mohsen Jafarinejad" w:date="2019-05-12T10:51:00Z">
              <w:rPr>
                <w:rFonts w:cs="Times New Roman" w:hint="cs"/>
                <w:i/>
                <w:noProof/>
                <w:rtl/>
              </w:rPr>
            </w:rPrChange>
          </w:rPr>
          <w:delText>رشد</w:delText>
        </w:r>
        <w:r w:rsidR="00EA69A2" w:rsidRPr="009667A9" w:rsidDel="00730BF4">
          <w:rPr>
            <w:rFonts w:ascii="Times New Roman" w:hAnsi="Times New Roman"/>
            <w:i w:val="0"/>
            <w:rtl/>
            <w:rPrChange w:id="2248" w:author="Mohsen Jafarinejad" w:date="2019-05-12T10:51:00Z">
              <w:rPr>
                <w:rFonts w:cs="Times New Roman"/>
                <w:i/>
                <w:noProof/>
                <w:rtl/>
              </w:rPr>
            </w:rPrChange>
          </w:rPr>
          <w:delText xml:space="preserve"> </w:delText>
        </w:r>
      </w:del>
      <w:ins w:id="2249" w:author="Mohsen" w:date="2019-03-17T16:51:00Z">
        <w:del w:id="2250" w:author="Mohsen Jafarinejad" w:date="2019-05-12T09:33:00Z">
          <w:r w:rsidR="00CF0011" w:rsidRPr="009667A9" w:rsidDel="00730BF4">
            <w:rPr>
              <w:rFonts w:ascii="Times New Roman" w:hAnsi="Times New Roman" w:hint="cs"/>
              <w:i w:val="0"/>
              <w:rtl/>
              <w:rPrChange w:id="2251" w:author="Mohsen Jafarinejad" w:date="2019-05-12T10:51:00Z">
                <w:rPr>
                  <w:rFonts w:cs="Times New Roman" w:hint="cs"/>
                  <w:i/>
                  <w:noProof/>
                  <w:rtl/>
                </w:rPr>
              </w:rPrChange>
            </w:rPr>
            <w:delText>باکتری‌ها</w:delText>
          </w:r>
        </w:del>
      </w:ins>
      <w:del w:id="2252" w:author="Mohsen Jafarinejad" w:date="2019-05-12T09:33:00Z">
        <w:r w:rsidR="00EA69A2" w:rsidRPr="009667A9" w:rsidDel="00730BF4">
          <w:rPr>
            <w:rFonts w:ascii="Times New Roman" w:hAnsi="Times New Roman" w:hint="cs"/>
            <w:i w:val="0"/>
            <w:rtl/>
            <w:rPrChange w:id="2253" w:author="Mohsen Jafarinejad" w:date="2019-05-12T10:51:00Z">
              <w:rPr>
                <w:rFonts w:cs="Times New Roman" w:hint="cs"/>
                <w:i/>
                <w:noProof/>
                <w:rtl/>
              </w:rPr>
            </w:rPrChange>
          </w:rPr>
          <w:delText>باکتری</w:delText>
        </w:r>
        <w:r w:rsidR="00EA69A2" w:rsidRPr="009667A9" w:rsidDel="00730BF4">
          <w:rPr>
            <w:rFonts w:ascii="Times New Roman" w:hAnsi="Times New Roman"/>
            <w:i w:val="0"/>
            <w:rtl/>
            <w:rPrChange w:id="2254"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255" w:author="Mohsen Jafarinejad" w:date="2019-05-12T10:51:00Z">
              <w:rPr>
                <w:rFonts w:cs="Times New Roman" w:hint="cs"/>
                <w:i/>
                <w:noProof/>
                <w:rtl/>
              </w:rPr>
            </w:rPrChange>
          </w:rPr>
          <w:delText>ها</w:delText>
        </w:r>
        <w:r w:rsidR="00EA69A2" w:rsidRPr="009667A9" w:rsidDel="00730BF4">
          <w:rPr>
            <w:rFonts w:ascii="Times New Roman" w:hAnsi="Times New Roman"/>
            <w:i w:val="0"/>
            <w:rPrChange w:id="2256" w:author="Mohsen Jafarinejad" w:date="2019-05-12T10:51:00Z">
              <w:rPr>
                <w:rFonts w:cs="B Nazanin"/>
                <w:i/>
                <w:noProof/>
              </w:rPr>
            </w:rPrChange>
          </w:rPr>
          <w:tab/>
        </w:r>
      </w:del>
      <w:ins w:id="2257" w:author="Mohsen" w:date="2019-03-18T01:27:00Z">
        <w:del w:id="2258" w:author="Mohsen Jafarinejad" w:date="2019-04-06T08:40:00Z">
          <w:r w:rsidR="00C607BA" w:rsidRPr="009667A9" w:rsidDel="005222D8">
            <w:rPr>
              <w:rFonts w:ascii="Times New Roman" w:hAnsi="Times New Roman"/>
              <w:i w:val="0"/>
              <w:rtl/>
              <w:rPrChange w:id="2259" w:author="Mohsen Jafarinejad" w:date="2019-05-12T10:51:00Z">
                <w:rPr>
                  <w:rFonts w:cs="B Nazanin"/>
                  <w:i/>
                  <w:noProof/>
                  <w:rtl/>
                </w:rPr>
              </w:rPrChange>
            </w:rPr>
            <w:delText>36</w:delText>
          </w:r>
        </w:del>
      </w:ins>
      <w:del w:id="2260" w:author="Mohsen Jafarinejad" w:date="2019-04-06T08:40:00Z">
        <w:r w:rsidR="00EA69A2" w:rsidRPr="009667A9" w:rsidDel="005222D8">
          <w:rPr>
            <w:rFonts w:ascii="Times New Roman" w:hAnsi="Times New Roman"/>
            <w:i w:val="0"/>
            <w:rPrChange w:id="2261" w:author="Mohsen Jafarinejad" w:date="2019-05-12T10:51:00Z">
              <w:rPr>
                <w:rFonts w:cs="B Nazanin"/>
                <w:i/>
                <w:noProof/>
              </w:rPr>
            </w:rPrChange>
          </w:rPr>
          <w:delText>43</w:delText>
        </w:r>
      </w:del>
    </w:p>
    <w:p w14:paraId="760CDFEF" w14:textId="5C9392FE" w:rsidR="00EA69A2" w:rsidRPr="009667A9" w:rsidDel="00730BF4" w:rsidRDefault="004D1950" w:rsidP="00C60693">
      <w:pPr>
        <w:pStyle w:val="TOC3"/>
        <w:rPr>
          <w:del w:id="2262" w:author="Mohsen Jafarinejad" w:date="2019-05-12T09:33:00Z"/>
          <w:rFonts w:ascii="Times New Roman" w:eastAsiaTheme="minorEastAsia" w:hAnsi="Times New Roman"/>
          <w:rPrChange w:id="2263" w:author="Mohsen Jafarinejad" w:date="2019-05-12T10:51:00Z">
            <w:rPr>
              <w:del w:id="2264" w:author="Mohsen Jafarinejad" w:date="2019-05-12T09:33:00Z"/>
              <w:rFonts w:eastAsiaTheme="minorEastAsia"/>
            </w:rPr>
          </w:rPrChange>
        </w:rPr>
      </w:pPr>
      <w:del w:id="2265" w:author="Mohsen Jafarinejad" w:date="2019-05-12T09:33:00Z">
        <w:r w:rsidRPr="009667A9" w:rsidDel="00730BF4">
          <w:rPr>
            <w:rFonts w:ascii="Times New Roman" w:hAnsi="Times New Roman"/>
            <w:i w:val="0"/>
            <w:rtl/>
            <w:rPrChange w:id="2266" w:author="Mohsen Jafarinejad" w:date="2019-05-12T10:51:00Z">
              <w:rPr>
                <w:rFonts w:cs="Times New Roman"/>
                <w:i/>
                <w:noProof/>
                <w:rtl/>
              </w:rPr>
            </w:rPrChange>
          </w:rPr>
          <w:delText>2-3-4</w:delText>
        </w:r>
        <w:r w:rsidR="00EA69A2" w:rsidRPr="009667A9" w:rsidDel="00730BF4">
          <w:rPr>
            <w:rFonts w:ascii="Times New Roman" w:hAnsi="Times New Roman"/>
            <w:i w:val="0"/>
            <w:rtl/>
            <w:rPrChange w:id="2267"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268" w:author="Mohsen Jafarinejad" w:date="2019-05-12T10:51:00Z">
              <w:rPr>
                <w:rFonts w:cs="Times New Roman" w:hint="cs"/>
                <w:i/>
                <w:noProof/>
                <w:rtl/>
              </w:rPr>
            </w:rPrChange>
          </w:rPr>
          <w:delText>اثر</w:delText>
        </w:r>
        <w:r w:rsidR="00EA69A2" w:rsidRPr="009667A9" w:rsidDel="00730BF4">
          <w:rPr>
            <w:rFonts w:ascii="Times New Roman" w:hAnsi="Times New Roman"/>
            <w:i w:val="0"/>
            <w:rtl/>
            <w:rPrChange w:id="2269"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270" w:author="Mohsen Jafarinejad" w:date="2019-05-12T10:51:00Z">
              <w:rPr>
                <w:rFonts w:cs="Times New Roman" w:hint="cs"/>
                <w:i/>
                <w:noProof/>
                <w:rtl/>
              </w:rPr>
            </w:rPrChange>
          </w:rPr>
          <w:delText>پارامترهای</w:delText>
        </w:r>
        <w:r w:rsidR="00EA69A2" w:rsidRPr="009667A9" w:rsidDel="00730BF4">
          <w:rPr>
            <w:rFonts w:ascii="Times New Roman" w:hAnsi="Times New Roman"/>
            <w:i w:val="0"/>
            <w:rtl/>
            <w:rPrChange w:id="2271"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272" w:author="Mohsen Jafarinejad" w:date="2019-05-12T10:51:00Z">
              <w:rPr>
                <w:rFonts w:cs="Times New Roman" w:hint="cs"/>
                <w:i/>
                <w:noProof/>
                <w:rtl/>
              </w:rPr>
            </w:rPrChange>
          </w:rPr>
          <w:delText>محفظه</w:delText>
        </w:r>
        <w:r w:rsidR="00EA69A2" w:rsidRPr="009667A9" w:rsidDel="00730BF4">
          <w:rPr>
            <w:rFonts w:ascii="Times New Roman" w:hAnsi="Times New Roman"/>
            <w:i w:val="0"/>
            <w:rtl/>
            <w:rPrChange w:id="2273"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274" w:author="Mohsen Jafarinejad" w:date="2019-05-12T10:51:00Z">
              <w:rPr>
                <w:rFonts w:cs="Times New Roman" w:hint="cs"/>
                <w:i/>
                <w:noProof/>
                <w:rtl/>
              </w:rPr>
            </w:rPrChange>
          </w:rPr>
          <w:delText>آند</w:delText>
        </w:r>
        <w:r w:rsidR="00EA69A2" w:rsidRPr="009667A9" w:rsidDel="00730BF4">
          <w:rPr>
            <w:rFonts w:ascii="Times New Roman" w:hAnsi="Times New Roman"/>
            <w:i w:val="0"/>
            <w:rPrChange w:id="2275" w:author="Mohsen Jafarinejad" w:date="2019-05-12T10:51:00Z">
              <w:rPr>
                <w:rFonts w:cs="B Nazanin"/>
                <w:i/>
                <w:noProof/>
              </w:rPr>
            </w:rPrChange>
          </w:rPr>
          <w:tab/>
        </w:r>
      </w:del>
      <w:ins w:id="2276" w:author="Mohsen" w:date="2019-03-18T01:27:00Z">
        <w:del w:id="2277" w:author="Mohsen Jafarinejad" w:date="2019-04-06T08:40:00Z">
          <w:r w:rsidR="00C607BA" w:rsidRPr="009667A9" w:rsidDel="005222D8">
            <w:rPr>
              <w:rFonts w:ascii="Times New Roman" w:hAnsi="Times New Roman"/>
              <w:i w:val="0"/>
              <w:rtl/>
              <w:rPrChange w:id="2278" w:author="Mohsen Jafarinejad" w:date="2019-05-12T10:51:00Z">
                <w:rPr>
                  <w:rFonts w:cs="B Nazanin"/>
                  <w:i/>
                  <w:noProof/>
                  <w:rtl/>
                </w:rPr>
              </w:rPrChange>
            </w:rPr>
            <w:delText>37</w:delText>
          </w:r>
        </w:del>
      </w:ins>
      <w:del w:id="2279" w:author="Mohsen Jafarinejad" w:date="2019-04-06T08:40:00Z">
        <w:r w:rsidR="00EA69A2" w:rsidRPr="009667A9" w:rsidDel="005222D8">
          <w:rPr>
            <w:rFonts w:ascii="Times New Roman" w:hAnsi="Times New Roman"/>
            <w:i w:val="0"/>
            <w:rPrChange w:id="2280" w:author="Mohsen Jafarinejad" w:date="2019-05-12T10:51:00Z">
              <w:rPr>
                <w:rFonts w:cs="B Nazanin"/>
                <w:i/>
                <w:noProof/>
              </w:rPr>
            </w:rPrChange>
          </w:rPr>
          <w:delText>44</w:delText>
        </w:r>
      </w:del>
    </w:p>
    <w:p w14:paraId="66F7D479" w14:textId="2E670BA8" w:rsidR="00EA69A2" w:rsidRPr="009667A9" w:rsidDel="00730BF4" w:rsidRDefault="004D1950" w:rsidP="00695D04">
      <w:pPr>
        <w:pStyle w:val="TOC3"/>
        <w:rPr>
          <w:del w:id="2281" w:author="Mohsen Jafarinejad" w:date="2019-05-12T09:33:00Z"/>
          <w:rFonts w:ascii="Times New Roman" w:eastAsiaTheme="minorEastAsia" w:hAnsi="Times New Roman"/>
          <w:rPrChange w:id="2282" w:author="Mohsen Jafarinejad" w:date="2019-05-12T10:51:00Z">
            <w:rPr>
              <w:del w:id="2283" w:author="Mohsen Jafarinejad" w:date="2019-05-12T09:33:00Z"/>
              <w:rFonts w:eastAsiaTheme="minorEastAsia"/>
            </w:rPr>
          </w:rPrChange>
        </w:rPr>
      </w:pPr>
      <w:del w:id="2284" w:author="Mohsen Jafarinejad" w:date="2019-05-12T09:33:00Z">
        <w:r w:rsidRPr="009667A9" w:rsidDel="00730BF4">
          <w:rPr>
            <w:rFonts w:ascii="Times New Roman" w:hAnsi="Times New Roman"/>
            <w:i w:val="0"/>
            <w:rtl/>
            <w:rPrChange w:id="2285" w:author="Mohsen Jafarinejad" w:date="2019-05-12T10:51:00Z">
              <w:rPr>
                <w:rFonts w:cs="Times New Roman"/>
                <w:i/>
                <w:noProof/>
                <w:rtl/>
              </w:rPr>
            </w:rPrChange>
          </w:rPr>
          <w:delText>2-3-5</w:delText>
        </w:r>
        <w:r w:rsidR="00EA69A2" w:rsidRPr="009667A9" w:rsidDel="00730BF4">
          <w:rPr>
            <w:rFonts w:ascii="Times New Roman" w:hAnsi="Times New Roman"/>
            <w:i w:val="0"/>
            <w:rtl/>
            <w:rPrChange w:id="2286"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287" w:author="Mohsen Jafarinejad" w:date="2019-05-12T10:51:00Z">
              <w:rPr>
                <w:rFonts w:cs="Times New Roman" w:hint="cs"/>
                <w:i/>
                <w:noProof/>
                <w:rtl/>
              </w:rPr>
            </w:rPrChange>
          </w:rPr>
          <w:delText>اثر</w:delText>
        </w:r>
        <w:r w:rsidR="00EA69A2" w:rsidRPr="009667A9" w:rsidDel="00730BF4">
          <w:rPr>
            <w:rFonts w:ascii="Times New Roman" w:hAnsi="Times New Roman"/>
            <w:i w:val="0"/>
            <w:rtl/>
            <w:rPrChange w:id="2288"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289" w:author="Mohsen Jafarinejad" w:date="2019-05-12T10:51:00Z">
              <w:rPr>
                <w:rFonts w:cs="Times New Roman" w:hint="cs"/>
                <w:i/>
                <w:noProof/>
                <w:rtl/>
              </w:rPr>
            </w:rPrChange>
          </w:rPr>
          <w:delText>پارامترهای</w:delText>
        </w:r>
        <w:r w:rsidR="00EA69A2" w:rsidRPr="009667A9" w:rsidDel="00730BF4">
          <w:rPr>
            <w:rFonts w:ascii="Times New Roman" w:hAnsi="Times New Roman"/>
            <w:i w:val="0"/>
            <w:rtl/>
            <w:rPrChange w:id="2290"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291" w:author="Mohsen Jafarinejad" w:date="2019-05-12T10:51:00Z">
              <w:rPr>
                <w:rFonts w:cs="Times New Roman" w:hint="cs"/>
                <w:i/>
                <w:noProof/>
                <w:rtl/>
              </w:rPr>
            </w:rPrChange>
          </w:rPr>
          <w:delText>محفظه</w:delText>
        </w:r>
        <w:r w:rsidR="00EA69A2" w:rsidRPr="009667A9" w:rsidDel="00730BF4">
          <w:rPr>
            <w:rFonts w:ascii="Times New Roman" w:hAnsi="Times New Roman"/>
            <w:i w:val="0"/>
            <w:rtl/>
            <w:rPrChange w:id="2292"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293" w:author="Mohsen Jafarinejad" w:date="2019-05-12T10:51:00Z">
              <w:rPr>
                <w:rFonts w:cs="Times New Roman" w:hint="cs"/>
                <w:i/>
                <w:noProof/>
                <w:rtl/>
              </w:rPr>
            </w:rPrChange>
          </w:rPr>
          <w:delText>کاتد</w:delText>
        </w:r>
        <w:r w:rsidR="00EA69A2" w:rsidRPr="009667A9" w:rsidDel="00730BF4">
          <w:rPr>
            <w:rFonts w:ascii="Times New Roman" w:hAnsi="Times New Roman"/>
            <w:i w:val="0"/>
            <w:rPrChange w:id="2294" w:author="Mohsen Jafarinejad" w:date="2019-05-12T10:51:00Z">
              <w:rPr>
                <w:rFonts w:cs="B Nazanin"/>
                <w:i/>
                <w:noProof/>
              </w:rPr>
            </w:rPrChange>
          </w:rPr>
          <w:tab/>
        </w:r>
      </w:del>
      <w:ins w:id="2295" w:author="Mohsen" w:date="2019-03-18T01:27:00Z">
        <w:del w:id="2296" w:author="Mohsen Jafarinejad" w:date="2019-04-06T08:40:00Z">
          <w:r w:rsidR="00C607BA" w:rsidRPr="009667A9" w:rsidDel="005222D8">
            <w:rPr>
              <w:rFonts w:ascii="Times New Roman" w:hAnsi="Times New Roman"/>
              <w:i w:val="0"/>
              <w:rtl/>
              <w:rPrChange w:id="2297" w:author="Mohsen Jafarinejad" w:date="2019-05-12T10:51:00Z">
                <w:rPr>
                  <w:rFonts w:cs="B Nazanin"/>
                  <w:i/>
                  <w:noProof/>
                  <w:rtl/>
                </w:rPr>
              </w:rPrChange>
            </w:rPr>
            <w:delText>38</w:delText>
          </w:r>
        </w:del>
      </w:ins>
      <w:del w:id="2298" w:author="Mohsen Jafarinejad" w:date="2019-04-06T08:40:00Z">
        <w:r w:rsidR="00EA69A2" w:rsidRPr="009667A9" w:rsidDel="005222D8">
          <w:rPr>
            <w:rFonts w:ascii="Times New Roman" w:hAnsi="Times New Roman"/>
            <w:i w:val="0"/>
            <w:rPrChange w:id="2299" w:author="Mohsen Jafarinejad" w:date="2019-05-12T10:51:00Z">
              <w:rPr>
                <w:rFonts w:cs="B Nazanin"/>
                <w:i/>
                <w:noProof/>
              </w:rPr>
            </w:rPrChange>
          </w:rPr>
          <w:delText>45</w:delText>
        </w:r>
      </w:del>
    </w:p>
    <w:p w14:paraId="4C9F2183" w14:textId="029D40E0" w:rsidR="00EA69A2" w:rsidRPr="009667A9" w:rsidDel="00730BF4" w:rsidRDefault="004D1950" w:rsidP="00E87BBB">
      <w:pPr>
        <w:pStyle w:val="TOC3"/>
        <w:rPr>
          <w:del w:id="2300" w:author="Mohsen Jafarinejad" w:date="2019-05-12T09:33:00Z"/>
          <w:rFonts w:ascii="Times New Roman" w:eastAsiaTheme="minorEastAsia" w:hAnsi="Times New Roman"/>
          <w:rPrChange w:id="2301" w:author="Mohsen Jafarinejad" w:date="2019-05-12T10:51:00Z">
            <w:rPr>
              <w:del w:id="2302" w:author="Mohsen Jafarinejad" w:date="2019-05-12T09:33:00Z"/>
              <w:rFonts w:eastAsiaTheme="minorEastAsia"/>
            </w:rPr>
          </w:rPrChange>
        </w:rPr>
      </w:pPr>
      <w:del w:id="2303" w:author="Mohsen Jafarinejad" w:date="2019-05-12T09:33:00Z">
        <w:r w:rsidRPr="009667A9" w:rsidDel="00730BF4">
          <w:rPr>
            <w:rFonts w:ascii="Times New Roman" w:hAnsi="Times New Roman"/>
            <w:i w:val="0"/>
            <w:rtl/>
            <w:rPrChange w:id="2304" w:author="Mohsen Jafarinejad" w:date="2019-05-12T10:51:00Z">
              <w:rPr>
                <w:rFonts w:cs="Times New Roman"/>
                <w:i/>
                <w:noProof/>
                <w:rtl/>
              </w:rPr>
            </w:rPrChange>
          </w:rPr>
          <w:delText>2-3-6</w:delText>
        </w:r>
        <w:r w:rsidR="00EA69A2" w:rsidRPr="009667A9" w:rsidDel="00730BF4">
          <w:rPr>
            <w:rFonts w:ascii="Times New Roman" w:hAnsi="Times New Roman"/>
            <w:i w:val="0"/>
            <w:rtl/>
            <w:rPrChange w:id="2305"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306" w:author="Mohsen Jafarinejad" w:date="2019-05-12T10:51:00Z">
              <w:rPr>
                <w:rFonts w:cs="Times New Roman" w:hint="cs"/>
                <w:i/>
                <w:noProof/>
                <w:rtl/>
              </w:rPr>
            </w:rPrChange>
          </w:rPr>
          <w:delText>مدلسازی</w:delText>
        </w:r>
        <w:r w:rsidR="00EA69A2" w:rsidRPr="009667A9" w:rsidDel="00730BF4">
          <w:rPr>
            <w:rFonts w:ascii="Times New Roman" w:hAnsi="Times New Roman"/>
            <w:i w:val="0"/>
            <w:rtl/>
            <w:rPrChange w:id="2307"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308" w:author="Mohsen Jafarinejad" w:date="2019-05-12T10:51:00Z">
              <w:rPr>
                <w:rFonts w:cs="Times New Roman" w:hint="cs"/>
                <w:i/>
                <w:noProof/>
                <w:rtl/>
              </w:rPr>
            </w:rPrChange>
          </w:rPr>
          <w:delText>های</w:delText>
        </w:r>
        <w:r w:rsidR="00EA69A2" w:rsidRPr="009667A9" w:rsidDel="00730BF4">
          <w:rPr>
            <w:rFonts w:ascii="Times New Roman" w:hAnsi="Times New Roman"/>
            <w:i w:val="0"/>
            <w:rtl/>
            <w:rPrChange w:id="2309"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310" w:author="Mohsen Jafarinejad" w:date="2019-05-12T10:51:00Z">
              <w:rPr>
                <w:rFonts w:cs="Times New Roman" w:hint="cs"/>
                <w:i/>
                <w:noProof/>
                <w:rtl/>
              </w:rPr>
            </w:rPrChange>
          </w:rPr>
          <w:delText>صورت</w:delText>
        </w:r>
        <w:r w:rsidR="00EA69A2" w:rsidRPr="009667A9" w:rsidDel="00730BF4">
          <w:rPr>
            <w:rFonts w:ascii="Times New Roman" w:hAnsi="Times New Roman"/>
            <w:i w:val="0"/>
            <w:rtl/>
            <w:rPrChange w:id="2311"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312" w:author="Mohsen Jafarinejad" w:date="2019-05-12T10:51:00Z">
              <w:rPr>
                <w:rFonts w:cs="Times New Roman" w:hint="cs"/>
                <w:i/>
                <w:noProof/>
                <w:rtl/>
              </w:rPr>
            </w:rPrChange>
          </w:rPr>
          <w:delText>گرفته</w:delText>
        </w:r>
        <w:r w:rsidR="00EA69A2" w:rsidRPr="009667A9" w:rsidDel="00730BF4">
          <w:rPr>
            <w:rFonts w:ascii="Times New Roman" w:hAnsi="Times New Roman"/>
            <w:i w:val="0"/>
            <w:rtl/>
            <w:rPrChange w:id="2313"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314" w:author="Mohsen Jafarinejad" w:date="2019-05-12T10:51:00Z">
              <w:rPr>
                <w:rFonts w:cs="Times New Roman" w:hint="cs"/>
                <w:i/>
                <w:noProof/>
                <w:rtl/>
              </w:rPr>
            </w:rPrChange>
          </w:rPr>
          <w:delText>برای</w:delText>
        </w:r>
        <w:r w:rsidR="00EA69A2" w:rsidRPr="009667A9" w:rsidDel="00730BF4">
          <w:rPr>
            <w:rFonts w:ascii="Times New Roman" w:hAnsi="Times New Roman"/>
            <w:i w:val="0"/>
            <w:rtl/>
            <w:rPrChange w:id="2315"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316" w:author="Mohsen Jafarinejad" w:date="2019-05-12T10:51:00Z">
              <w:rPr>
                <w:rFonts w:cs="Times New Roman" w:hint="cs"/>
                <w:i/>
                <w:noProof/>
                <w:rtl/>
              </w:rPr>
            </w:rPrChange>
          </w:rPr>
          <w:delText>پیل</w:delText>
        </w:r>
        <w:r w:rsidR="00EA69A2" w:rsidRPr="009667A9" w:rsidDel="00730BF4">
          <w:rPr>
            <w:rFonts w:ascii="Times New Roman" w:hAnsi="Times New Roman"/>
            <w:i w:val="0"/>
            <w:rtl/>
            <w:rPrChange w:id="2317"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318" w:author="Mohsen Jafarinejad" w:date="2019-05-12T10:51:00Z">
              <w:rPr>
                <w:rFonts w:cs="Times New Roman" w:hint="cs"/>
                <w:i/>
                <w:noProof/>
                <w:rtl/>
              </w:rPr>
            </w:rPrChange>
          </w:rPr>
          <w:delText>میکروبی</w:delText>
        </w:r>
        <w:r w:rsidR="00EA69A2" w:rsidRPr="009667A9" w:rsidDel="00730BF4">
          <w:rPr>
            <w:rFonts w:ascii="Times New Roman" w:hAnsi="Times New Roman"/>
            <w:i w:val="0"/>
            <w:rPrChange w:id="2319" w:author="Mohsen Jafarinejad" w:date="2019-05-12T10:51:00Z">
              <w:rPr>
                <w:rFonts w:cs="B Nazanin"/>
                <w:i/>
                <w:noProof/>
              </w:rPr>
            </w:rPrChange>
          </w:rPr>
          <w:tab/>
        </w:r>
      </w:del>
      <w:ins w:id="2320" w:author="Mohsen" w:date="2019-03-18T01:27:00Z">
        <w:del w:id="2321" w:author="Mohsen Jafarinejad" w:date="2019-04-06T08:40:00Z">
          <w:r w:rsidR="00C607BA" w:rsidRPr="009667A9" w:rsidDel="005222D8">
            <w:rPr>
              <w:rFonts w:ascii="Times New Roman" w:hAnsi="Times New Roman"/>
              <w:i w:val="0"/>
              <w:rtl/>
              <w:rPrChange w:id="2322" w:author="Mohsen Jafarinejad" w:date="2019-05-12T10:51:00Z">
                <w:rPr>
                  <w:rFonts w:cs="B Nazanin"/>
                  <w:i/>
                  <w:noProof/>
                  <w:rtl/>
                </w:rPr>
              </w:rPrChange>
            </w:rPr>
            <w:delText>39</w:delText>
          </w:r>
        </w:del>
      </w:ins>
      <w:del w:id="2323" w:author="Mohsen Jafarinejad" w:date="2019-04-06T08:40:00Z">
        <w:r w:rsidR="00EA69A2" w:rsidRPr="009667A9" w:rsidDel="005222D8">
          <w:rPr>
            <w:rFonts w:ascii="Times New Roman" w:hAnsi="Times New Roman"/>
            <w:i w:val="0"/>
            <w:rPrChange w:id="2324" w:author="Mohsen Jafarinejad" w:date="2019-05-12T10:51:00Z">
              <w:rPr>
                <w:rFonts w:cs="B Nazanin"/>
                <w:i/>
                <w:noProof/>
              </w:rPr>
            </w:rPrChange>
          </w:rPr>
          <w:delText>46</w:delText>
        </w:r>
      </w:del>
    </w:p>
    <w:p w14:paraId="0FD58C96" w14:textId="7DD7057B" w:rsidR="00EA69A2" w:rsidRPr="009667A9" w:rsidDel="00730BF4" w:rsidRDefault="004D1950" w:rsidP="004E29A1">
      <w:pPr>
        <w:pStyle w:val="TOC2"/>
        <w:tabs>
          <w:tab w:val="right" w:leader="dot" w:pos="8827"/>
        </w:tabs>
        <w:bidi/>
        <w:rPr>
          <w:del w:id="2325" w:author="Mohsen Jafarinejad" w:date="2019-05-12T09:33:00Z"/>
          <w:rFonts w:ascii="Times New Roman" w:eastAsiaTheme="minorEastAsia" w:hAnsi="Times New Roman" w:cs="B Nazanin"/>
          <w:b w:val="0"/>
          <w:bCs w:val="0"/>
          <w:i/>
          <w:noProof/>
          <w:sz w:val="24"/>
          <w:szCs w:val="24"/>
          <w:rPrChange w:id="2326" w:author="Mohsen Jafarinejad" w:date="2019-05-12T10:51:00Z">
            <w:rPr>
              <w:del w:id="2327" w:author="Mohsen Jafarinejad" w:date="2019-05-12T09:33:00Z"/>
              <w:rFonts w:eastAsiaTheme="minorEastAsia" w:cs="B Nazanin"/>
              <w:b w:val="0"/>
              <w:bCs w:val="0"/>
              <w:noProof/>
              <w:sz w:val="20"/>
              <w:szCs w:val="20"/>
            </w:rPr>
          </w:rPrChange>
        </w:rPr>
      </w:pPr>
      <w:del w:id="2328" w:author="Mohsen Jafarinejad" w:date="2019-05-12T09:33:00Z">
        <w:r w:rsidRPr="009667A9" w:rsidDel="00730BF4">
          <w:rPr>
            <w:rFonts w:ascii="Times New Roman" w:hAnsi="Times New Roman" w:cs="B Nazanin"/>
            <w:b w:val="0"/>
            <w:bCs w:val="0"/>
            <w:i/>
            <w:noProof/>
            <w:sz w:val="24"/>
            <w:szCs w:val="24"/>
            <w:rtl/>
            <w:rPrChange w:id="2329" w:author="Mohsen Jafarinejad" w:date="2019-05-12T10:51:00Z">
              <w:rPr>
                <w:rFonts w:cs="B Nazanin"/>
                <w:b w:val="0"/>
                <w:bCs w:val="0"/>
                <w:noProof/>
                <w:sz w:val="20"/>
                <w:szCs w:val="20"/>
                <w:rtl/>
              </w:rPr>
            </w:rPrChange>
          </w:rPr>
          <w:delText>2-4</w:delText>
        </w:r>
        <w:r w:rsidR="00EA69A2" w:rsidRPr="009667A9" w:rsidDel="00730BF4">
          <w:rPr>
            <w:rFonts w:ascii="Times New Roman" w:hAnsi="Times New Roman" w:cs="B Nazanin"/>
            <w:b w:val="0"/>
            <w:bCs w:val="0"/>
            <w:i/>
            <w:noProof/>
            <w:sz w:val="24"/>
            <w:szCs w:val="24"/>
            <w:rtl/>
            <w:rPrChange w:id="233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331" w:author="Mohsen Jafarinejad" w:date="2019-05-12T10:51:00Z">
              <w:rPr>
                <w:rFonts w:cs="B Nazanin" w:hint="cs"/>
                <w:b w:val="0"/>
                <w:bCs w:val="0"/>
                <w:noProof/>
                <w:sz w:val="20"/>
                <w:szCs w:val="20"/>
                <w:rtl/>
              </w:rPr>
            </w:rPrChange>
          </w:rPr>
          <w:delText>نوآوری</w:delText>
        </w:r>
        <w:r w:rsidR="00EA69A2" w:rsidRPr="009667A9" w:rsidDel="00730BF4">
          <w:rPr>
            <w:rFonts w:ascii="Times New Roman" w:hAnsi="Times New Roman" w:cs="B Nazanin"/>
            <w:b w:val="0"/>
            <w:bCs w:val="0"/>
            <w:i/>
            <w:noProof/>
            <w:sz w:val="24"/>
            <w:szCs w:val="24"/>
            <w:rtl/>
            <w:rPrChange w:id="2332"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333" w:author="Mohsen Jafarinejad" w:date="2019-05-12T10:51:00Z">
              <w:rPr>
                <w:rFonts w:cs="B Nazanin" w:hint="cs"/>
                <w:b w:val="0"/>
                <w:bCs w:val="0"/>
                <w:noProof/>
                <w:sz w:val="20"/>
                <w:szCs w:val="20"/>
                <w:rtl/>
              </w:rPr>
            </w:rPrChange>
          </w:rPr>
          <w:delText>تحقیقات</w:delText>
        </w:r>
        <w:r w:rsidR="00EA69A2" w:rsidRPr="009667A9" w:rsidDel="00730BF4">
          <w:rPr>
            <w:rFonts w:ascii="Times New Roman" w:hAnsi="Times New Roman" w:cs="B Nazanin"/>
            <w:b w:val="0"/>
            <w:bCs w:val="0"/>
            <w:i/>
            <w:noProof/>
            <w:sz w:val="24"/>
            <w:szCs w:val="24"/>
            <w:rtl/>
            <w:rPrChange w:id="233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335" w:author="Mohsen Jafarinejad" w:date="2019-05-12T10:51:00Z">
              <w:rPr>
                <w:rFonts w:cs="B Nazanin" w:hint="cs"/>
                <w:b w:val="0"/>
                <w:bCs w:val="0"/>
                <w:noProof/>
                <w:sz w:val="20"/>
                <w:szCs w:val="20"/>
                <w:rtl/>
              </w:rPr>
            </w:rPrChange>
          </w:rPr>
          <w:delText>پیشِ</w:delText>
        </w:r>
        <w:r w:rsidR="00EA69A2" w:rsidRPr="009667A9" w:rsidDel="00730BF4">
          <w:rPr>
            <w:rFonts w:ascii="Times New Roman" w:hAnsi="Times New Roman" w:cs="B Nazanin"/>
            <w:b w:val="0"/>
            <w:bCs w:val="0"/>
            <w:i/>
            <w:noProof/>
            <w:sz w:val="24"/>
            <w:szCs w:val="24"/>
            <w:rtl/>
            <w:rPrChange w:id="233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337" w:author="Mohsen Jafarinejad" w:date="2019-05-12T10:51:00Z">
              <w:rPr>
                <w:rFonts w:cs="B Nazanin" w:hint="cs"/>
                <w:b w:val="0"/>
                <w:bCs w:val="0"/>
                <w:noProof/>
                <w:sz w:val="20"/>
                <w:szCs w:val="20"/>
                <w:rtl/>
              </w:rPr>
            </w:rPrChange>
          </w:rPr>
          <w:delText>رو</w:delText>
        </w:r>
        <w:r w:rsidR="00EA69A2" w:rsidRPr="009667A9" w:rsidDel="00730BF4">
          <w:rPr>
            <w:rFonts w:ascii="Times New Roman" w:hAnsi="Times New Roman" w:cs="B Nazanin"/>
            <w:b w:val="0"/>
            <w:bCs w:val="0"/>
            <w:i/>
            <w:noProof/>
            <w:sz w:val="24"/>
            <w:szCs w:val="24"/>
            <w:rPrChange w:id="2338" w:author="Mohsen Jafarinejad" w:date="2019-05-12T10:51:00Z">
              <w:rPr>
                <w:rFonts w:cs="B Nazanin"/>
                <w:b w:val="0"/>
                <w:bCs w:val="0"/>
                <w:noProof/>
                <w:sz w:val="20"/>
                <w:szCs w:val="20"/>
              </w:rPr>
            </w:rPrChange>
          </w:rPr>
          <w:tab/>
        </w:r>
      </w:del>
      <w:ins w:id="2339" w:author="Mohsen" w:date="2019-03-18T01:27:00Z">
        <w:del w:id="2340" w:author="Mohsen Jafarinejad" w:date="2019-04-06T08:40:00Z">
          <w:r w:rsidR="00C607BA" w:rsidRPr="009667A9" w:rsidDel="005222D8">
            <w:rPr>
              <w:rFonts w:ascii="Times New Roman" w:hAnsi="Times New Roman" w:cs="B Nazanin"/>
              <w:i/>
              <w:noProof/>
              <w:sz w:val="24"/>
              <w:szCs w:val="24"/>
              <w:rtl/>
              <w:rPrChange w:id="2341" w:author="Mohsen Jafarinejad" w:date="2019-05-12T10:51:00Z">
                <w:rPr>
                  <w:rFonts w:asciiTheme="majorBidi" w:hAnsiTheme="majorBidi" w:cs="B Nazanin"/>
                  <w:i/>
                  <w:iCs/>
                  <w:noProof/>
                  <w:sz w:val="20"/>
                  <w:szCs w:val="20"/>
                  <w:rtl/>
                </w:rPr>
              </w:rPrChange>
            </w:rPr>
            <w:delText>45</w:delText>
          </w:r>
        </w:del>
      </w:ins>
      <w:del w:id="2342" w:author="Mohsen Jafarinejad" w:date="2019-04-06T08:40:00Z">
        <w:r w:rsidR="00EA69A2" w:rsidRPr="009667A9" w:rsidDel="005222D8">
          <w:rPr>
            <w:rFonts w:ascii="Times New Roman" w:hAnsi="Times New Roman" w:cs="B Nazanin"/>
            <w:b w:val="0"/>
            <w:bCs w:val="0"/>
            <w:i/>
            <w:noProof/>
            <w:sz w:val="24"/>
            <w:szCs w:val="24"/>
            <w:rPrChange w:id="2343" w:author="Mohsen Jafarinejad" w:date="2019-05-12T10:51:00Z">
              <w:rPr>
                <w:rFonts w:cs="B Nazanin"/>
                <w:b w:val="0"/>
                <w:bCs w:val="0"/>
                <w:noProof/>
                <w:sz w:val="20"/>
                <w:szCs w:val="20"/>
              </w:rPr>
            </w:rPrChange>
          </w:rPr>
          <w:delText>52</w:delText>
        </w:r>
      </w:del>
    </w:p>
    <w:p w14:paraId="0E7F22D9" w14:textId="2173CA77" w:rsidR="00EA69A2" w:rsidRPr="009667A9" w:rsidDel="00730BF4" w:rsidRDefault="00EA69A2" w:rsidP="004E29A1">
      <w:pPr>
        <w:pStyle w:val="TOC1"/>
        <w:rPr>
          <w:del w:id="2344" w:author="Mohsen Jafarinejad" w:date="2019-05-12T09:33:00Z"/>
          <w:rFonts w:ascii="Times New Roman" w:eastAsiaTheme="minorEastAsia" w:hAnsi="Times New Roman"/>
          <w:b w:val="0"/>
          <w:bCs w:val="0"/>
          <w:rPrChange w:id="2345" w:author="Mohsen Jafarinejad" w:date="2019-05-12T10:51:00Z">
            <w:rPr>
              <w:del w:id="2346" w:author="Mohsen Jafarinejad" w:date="2019-05-12T09:33:00Z"/>
              <w:rFonts w:eastAsiaTheme="minorEastAsia"/>
            </w:rPr>
          </w:rPrChange>
        </w:rPr>
      </w:pPr>
      <w:del w:id="2347" w:author="Mohsen Jafarinejad" w:date="2019-05-12T09:33:00Z">
        <w:r w:rsidRPr="009667A9" w:rsidDel="00730BF4">
          <w:rPr>
            <w:rFonts w:ascii="Times New Roman" w:hAnsi="Times New Roman"/>
            <w:rtl/>
            <w:rPrChange w:id="2348" w:author="Mohsen Jafarinejad" w:date="2019-05-12T10:51:00Z">
              <w:rPr>
                <w:sz w:val="24"/>
                <w:szCs w:val="24"/>
                <w:rtl/>
              </w:rPr>
            </w:rPrChange>
          </w:rPr>
          <w:delText>فصل 3</w:delText>
        </w:r>
        <w:r w:rsidR="004D1950" w:rsidRPr="009667A9" w:rsidDel="00730BF4">
          <w:rPr>
            <w:rFonts w:ascii="Times New Roman" w:hAnsi="Times New Roman"/>
            <w:rtl/>
            <w:rPrChange w:id="2349" w:author="Mohsen Jafarinejad" w:date="2019-05-12T10:51:00Z">
              <w:rPr>
                <w:sz w:val="24"/>
                <w:szCs w:val="24"/>
                <w:rtl/>
              </w:rPr>
            </w:rPrChange>
          </w:rPr>
          <w:delText xml:space="preserve"> شب</w:delText>
        </w:r>
        <w:r w:rsidR="004D1950" w:rsidRPr="009667A9" w:rsidDel="00730BF4">
          <w:rPr>
            <w:rFonts w:ascii="Times New Roman" w:hAnsi="Times New Roman" w:hint="cs"/>
            <w:rtl/>
            <w:rPrChange w:id="2350" w:author="Mohsen Jafarinejad" w:date="2019-05-12T10:51:00Z">
              <w:rPr>
                <w:rFonts w:hint="cs"/>
                <w:sz w:val="24"/>
                <w:szCs w:val="24"/>
                <w:rtl/>
              </w:rPr>
            </w:rPrChange>
          </w:rPr>
          <w:delText>یه‌سازی</w:delText>
        </w:r>
        <w:r w:rsidR="004D1950" w:rsidRPr="009667A9" w:rsidDel="00730BF4">
          <w:rPr>
            <w:rFonts w:ascii="Times New Roman" w:hAnsi="Times New Roman"/>
            <w:rtl/>
            <w:rPrChange w:id="2351" w:author="Mohsen Jafarinejad" w:date="2019-05-12T10:51:00Z">
              <w:rPr>
                <w:sz w:val="24"/>
                <w:szCs w:val="24"/>
                <w:rtl/>
              </w:rPr>
            </w:rPrChange>
          </w:rPr>
          <w:delText xml:space="preserve"> پ</w:delText>
        </w:r>
        <w:r w:rsidR="004D1950" w:rsidRPr="009667A9" w:rsidDel="00730BF4">
          <w:rPr>
            <w:rFonts w:ascii="Times New Roman" w:hAnsi="Times New Roman" w:hint="cs"/>
            <w:rtl/>
            <w:rPrChange w:id="2352" w:author="Mohsen Jafarinejad" w:date="2019-05-12T10:51:00Z">
              <w:rPr>
                <w:rFonts w:hint="cs"/>
                <w:sz w:val="24"/>
                <w:szCs w:val="24"/>
                <w:rtl/>
              </w:rPr>
            </w:rPrChange>
          </w:rPr>
          <w:delText>یل</w:delText>
        </w:r>
        <w:r w:rsidR="004D1950" w:rsidRPr="009667A9" w:rsidDel="00730BF4">
          <w:rPr>
            <w:rFonts w:ascii="Times New Roman" w:hAnsi="Times New Roman"/>
            <w:rtl/>
            <w:rPrChange w:id="2353" w:author="Mohsen Jafarinejad" w:date="2019-05-12T10:51:00Z">
              <w:rPr>
                <w:sz w:val="24"/>
                <w:szCs w:val="24"/>
                <w:rtl/>
              </w:rPr>
            </w:rPrChange>
          </w:rPr>
          <w:delText xml:space="preserve"> سوخت</w:delText>
        </w:r>
        <w:r w:rsidR="004D1950" w:rsidRPr="009667A9" w:rsidDel="00730BF4">
          <w:rPr>
            <w:rFonts w:ascii="Times New Roman" w:hAnsi="Times New Roman" w:hint="cs"/>
            <w:rtl/>
            <w:rPrChange w:id="2354" w:author="Mohsen Jafarinejad" w:date="2019-05-12T10:51:00Z">
              <w:rPr>
                <w:rFonts w:hint="cs"/>
                <w:sz w:val="24"/>
                <w:szCs w:val="24"/>
                <w:rtl/>
              </w:rPr>
            </w:rPrChange>
          </w:rPr>
          <w:delText>ی</w:delText>
        </w:r>
        <w:r w:rsidR="004D1950" w:rsidRPr="009667A9" w:rsidDel="00730BF4">
          <w:rPr>
            <w:rFonts w:ascii="Times New Roman" w:hAnsi="Times New Roman"/>
            <w:rtl/>
            <w:rPrChange w:id="2355" w:author="Mohsen Jafarinejad" w:date="2019-05-12T10:51:00Z">
              <w:rPr>
                <w:sz w:val="24"/>
                <w:szCs w:val="24"/>
                <w:rtl/>
              </w:rPr>
            </w:rPrChange>
          </w:rPr>
          <w:delText xml:space="preserve"> م</w:delText>
        </w:r>
        <w:r w:rsidR="004D1950" w:rsidRPr="009667A9" w:rsidDel="00730BF4">
          <w:rPr>
            <w:rFonts w:ascii="Times New Roman" w:hAnsi="Times New Roman" w:hint="cs"/>
            <w:rtl/>
            <w:rPrChange w:id="2356" w:author="Mohsen Jafarinejad" w:date="2019-05-12T10:51:00Z">
              <w:rPr>
                <w:rFonts w:hint="cs"/>
                <w:sz w:val="24"/>
                <w:szCs w:val="24"/>
                <w:rtl/>
              </w:rPr>
            </w:rPrChange>
          </w:rPr>
          <w:delText>یکروبی</w:delText>
        </w:r>
        <w:r w:rsidRPr="009667A9" w:rsidDel="00730BF4">
          <w:rPr>
            <w:rFonts w:ascii="Times New Roman" w:hAnsi="Times New Roman"/>
            <w:rPrChange w:id="2357" w:author="Mohsen Jafarinejad" w:date="2019-05-12T10:51:00Z">
              <w:rPr>
                <w:sz w:val="24"/>
                <w:szCs w:val="24"/>
              </w:rPr>
            </w:rPrChange>
          </w:rPr>
          <w:tab/>
        </w:r>
      </w:del>
      <w:ins w:id="2358" w:author="Mohsen" w:date="2019-03-18T01:27:00Z">
        <w:del w:id="2359" w:author="Mohsen Jafarinejad" w:date="2019-04-06T08:40:00Z">
          <w:r w:rsidR="00C607BA" w:rsidRPr="009667A9" w:rsidDel="005222D8">
            <w:rPr>
              <w:rFonts w:ascii="Times New Roman" w:hAnsi="Times New Roman"/>
              <w:b w:val="0"/>
              <w:bCs w:val="0"/>
              <w:i w:val="0"/>
              <w:rtl/>
              <w:lang w:bidi="ar-SA"/>
              <w:rPrChange w:id="2360" w:author="Mohsen Jafarinejad" w:date="2019-05-12T10:51:00Z">
                <w:rPr>
                  <w:b w:val="0"/>
                  <w:bCs w:val="0"/>
                  <w:i w:val="0"/>
                  <w:sz w:val="24"/>
                  <w:szCs w:val="24"/>
                  <w:rtl/>
                </w:rPr>
              </w:rPrChange>
            </w:rPr>
            <w:delText>27</w:delText>
          </w:r>
        </w:del>
      </w:ins>
      <w:del w:id="2361" w:author="Mohsen Jafarinejad" w:date="2019-04-06T08:40:00Z">
        <w:r w:rsidRPr="009667A9" w:rsidDel="005222D8">
          <w:rPr>
            <w:rFonts w:ascii="Times New Roman" w:hAnsi="Times New Roman"/>
            <w:rPrChange w:id="2362" w:author="Mohsen Jafarinejad" w:date="2019-05-12T10:51:00Z">
              <w:rPr>
                <w:sz w:val="24"/>
                <w:szCs w:val="24"/>
              </w:rPr>
            </w:rPrChange>
          </w:rPr>
          <w:delText>53</w:delText>
        </w:r>
      </w:del>
      <w:ins w:id="2363" w:author="Mohsen" w:date="2019-03-17T21:26:00Z">
        <w:del w:id="2364" w:author="Mohsen Jafarinejad" w:date="2019-05-12T09:33:00Z">
          <w:r w:rsidR="00565622" w:rsidRPr="009667A9" w:rsidDel="00730BF4">
            <w:rPr>
              <w:rFonts w:ascii="Times New Roman" w:hAnsi="Times New Roman"/>
              <w:rtl/>
              <w:rPrChange w:id="2365" w:author="Mohsen Jafarinejad" w:date="2019-05-12T10:51:00Z">
                <w:rPr>
                  <w:sz w:val="24"/>
                  <w:szCs w:val="24"/>
                  <w:rtl/>
                </w:rPr>
              </w:rPrChange>
            </w:rPr>
            <w:delText>46</w:delText>
          </w:r>
        </w:del>
      </w:ins>
    </w:p>
    <w:p w14:paraId="3E6895D4" w14:textId="311F2047" w:rsidR="00EA69A2" w:rsidRPr="009667A9" w:rsidDel="00730BF4" w:rsidRDefault="004D1950" w:rsidP="004E29A1">
      <w:pPr>
        <w:pStyle w:val="TOC2"/>
        <w:tabs>
          <w:tab w:val="right" w:leader="dot" w:pos="8827"/>
        </w:tabs>
        <w:bidi/>
        <w:rPr>
          <w:del w:id="2366" w:author="Mohsen Jafarinejad" w:date="2019-05-12T09:33:00Z"/>
          <w:rFonts w:ascii="Times New Roman" w:eastAsiaTheme="minorEastAsia" w:hAnsi="Times New Roman" w:cs="B Nazanin"/>
          <w:b w:val="0"/>
          <w:bCs w:val="0"/>
          <w:i/>
          <w:noProof/>
          <w:sz w:val="24"/>
          <w:szCs w:val="24"/>
          <w:rPrChange w:id="2367" w:author="Mohsen Jafarinejad" w:date="2019-05-12T10:51:00Z">
            <w:rPr>
              <w:del w:id="2368" w:author="Mohsen Jafarinejad" w:date="2019-05-12T09:33:00Z"/>
              <w:rFonts w:eastAsiaTheme="minorEastAsia" w:cs="B Nazanin"/>
              <w:b w:val="0"/>
              <w:bCs w:val="0"/>
              <w:noProof/>
              <w:sz w:val="20"/>
              <w:szCs w:val="20"/>
            </w:rPr>
          </w:rPrChange>
        </w:rPr>
      </w:pPr>
      <w:del w:id="2369" w:author="Mohsen Jafarinejad" w:date="2019-05-12T09:33:00Z">
        <w:r w:rsidRPr="009667A9" w:rsidDel="00730BF4">
          <w:rPr>
            <w:rFonts w:ascii="Times New Roman" w:hAnsi="Times New Roman" w:cs="B Nazanin"/>
            <w:b w:val="0"/>
            <w:bCs w:val="0"/>
            <w:i/>
            <w:noProof/>
            <w:sz w:val="24"/>
            <w:szCs w:val="24"/>
            <w:rtl/>
            <w:rPrChange w:id="2370" w:author="Mohsen Jafarinejad" w:date="2019-05-12T10:51:00Z">
              <w:rPr>
                <w:rFonts w:cs="B Nazanin"/>
                <w:b w:val="0"/>
                <w:bCs w:val="0"/>
                <w:noProof/>
                <w:sz w:val="20"/>
                <w:szCs w:val="20"/>
                <w:rtl/>
              </w:rPr>
            </w:rPrChange>
          </w:rPr>
          <w:delText>3-1</w:delText>
        </w:r>
        <w:r w:rsidR="00EA69A2" w:rsidRPr="009667A9" w:rsidDel="00730BF4">
          <w:rPr>
            <w:rFonts w:ascii="Times New Roman" w:hAnsi="Times New Roman" w:cs="B Nazanin"/>
            <w:b w:val="0"/>
            <w:bCs w:val="0"/>
            <w:i/>
            <w:noProof/>
            <w:sz w:val="24"/>
            <w:szCs w:val="24"/>
            <w:rtl/>
            <w:rPrChange w:id="2371"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372" w:author="Mohsen Jafarinejad" w:date="2019-05-12T10:51:00Z">
              <w:rPr>
                <w:rFonts w:cs="B Nazanin" w:hint="cs"/>
                <w:b w:val="0"/>
                <w:bCs w:val="0"/>
                <w:noProof/>
                <w:sz w:val="20"/>
                <w:szCs w:val="20"/>
                <w:rtl/>
              </w:rPr>
            </w:rPrChange>
          </w:rPr>
          <w:delText>مقدمه</w:delText>
        </w:r>
        <w:r w:rsidR="00EA69A2" w:rsidRPr="009667A9" w:rsidDel="00730BF4">
          <w:rPr>
            <w:rFonts w:ascii="Times New Roman" w:hAnsi="Times New Roman" w:cs="B Nazanin"/>
            <w:b w:val="0"/>
            <w:bCs w:val="0"/>
            <w:i/>
            <w:noProof/>
            <w:sz w:val="24"/>
            <w:szCs w:val="24"/>
            <w:rPrChange w:id="2373" w:author="Mohsen Jafarinejad" w:date="2019-05-12T10:51:00Z">
              <w:rPr>
                <w:rFonts w:cs="B Nazanin"/>
                <w:b w:val="0"/>
                <w:bCs w:val="0"/>
                <w:noProof/>
                <w:sz w:val="20"/>
                <w:szCs w:val="20"/>
              </w:rPr>
            </w:rPrChange>
          </w:rPr>
          <w:tab/>
        </w:r>
      </w:del>
      <w:ins w:id="2374" w:author="Mohsen" w:date="2019-03-18T01:27:00Z">
        <w:del w:id="2375" w:author="Mohsen Jafarinejad" w:date="2019-04-06T08:40:00Z">
          <w:r w:rsidR="00C607BA" w:rsidRPr="009667A9" w:rsidDel="005222D8">
            <w:rPr>
              <w:rFonts w:ascii="Times New Roman" w:hAnsi="Times New Roman" w:cs="B Nazanin"/>
              <w:i/>
              <w:noProof/>
              <w:sz w:val="24"/>
              <w:szCs w:val="24"/>
              <w:rtl/>
              <w:rPrChange w:id="2376" w:author="Mohsen Jafarinejad" w:date="2019-05-12T10:51:00Z">
                <w:rPr>
                  <w:rFonts w:asciiTheme="majorBidi" w:hAnsiTheme="majorBidi" w:cs="B Nazanin"/>
                  <w:i/>
                  <w:iCs/>
                  <w:noProof/>
                  <w:sz w:val="20"/>
                  <w:szCs w:val="20"/>
                  <w:rtl/>
                </w:rPr>
              </w:rPrChange>
            </w:rPr>
            <w:delText>47</w:delText>
          </w:r>
        </w:del>
      </w:ins>
      <w:del w:id="2377" w:author="Mohsen Jafarinejad" w:date="2019-04-06T08:40:00Z">
        <w:r w:rsidR="00EA69A2" w:rsidRPr="009667A9" w:rsidDel="005222D8">
          <w:rPr>
            <w:rFonts w:ascii="Times New Roman" w:hAnsi="Times New Roman" w:cs="B Nazanin"/>
            <w:b w:val="0"/>
            <w:bCs w:val="0"/>
            <w:i/>
            <w:noProof/>
            <w:sz w:val="24"/>
            <w:szCs w:val="24"/>
            <w:rPrChange w:id="2378" w:author="Mohsen Jafarinejad" w:date="2019-05-12T10:51:00Z">
              <w:rPr>
                <w:rFonts w:cs="B Nazanin"/>
                <w:b w:val="0"/>
                <w:bCs w:val="0"/>
                <w:noProof/>
                <w:sz w:val="20"/>
                <w:szCs w:val="20"/>
              </w:rPr>
            </w:rPrChange>
          </w:rPr>
          <w:delText>54</w:delText>
        </w:r>
      </w:del>
    </w:p>
    <w:p w14:paraId="4D48CC4B" w14:textId="15A58E7E" w:rsidR="00EA69A2" w:rsidRPr="009667A9" w:rsidDel="00730BF4" w:rsidRDefault="004D1950" w:rsidP="00795FC2">
      <w:pPr>
        <w:pStyle w:val="TOC2"/>
        <w:tabs>
          <w:tab w:val="right" w:leader="dot" w:pos="8827"/>
        </w:tabs>
        <w:bidi/>
        <w:rPr>
          <w:del w:id="2379" w:author="Mohsen Jafarinejad" w:date="2019-05-12T09:33:00Z"/>
          <w:rFonts w:ascii="Times New Roman" w:eastAsiaTheme="minorEastAsia" w:hAnsi="Times New Roman" w:cs="B Nazanin"/>
          <w:b w:val="0"/>
          <w:bCs w:val="0"/>
          <w:i/>
          <w:noProof/>
          <w:sz w:val="24"/>
          <w:szCs w:val="24"/>
          <w:rPrChange w:id="2380" w:author="Mohsen Jafarinejad" w:date="2019-05-12T10:51:00Z">
            <w:rPr>
              <w:del w:id="2381" w:author="Mohsen Jafarinejad" w:date="2019-05-12T09:33:00Z"/>
              <w:rFonts w:eastAsiaTheme="minorEastAsia" w:cs="B Nazanin"/>
              <w:b w:val="0"/>
              <w:bCs w:val="0"/>
              <w:noProof/>
              <w:sz w:val="20"/>
              <w:szCs w:val="20"/>
            </w:rPr>
          </w:rPrChange>
        </w:rPr>
      </w:pPr>
      <w:del w:id="2382" w:author="Mohsen Jafarinejad" w:date="2019-05-12T09:33:00Z">
        <w:r w:rsidRPr="009667A9" w:rsidDel="00730BF4">
          <w:rPr>
            <w:rFonts w:ascii="Times New Roman" w:hAnsi="Times New Roman" w:cs="B Nazanin"/>
            <w:b w:val="0"/>
            <w:bCs w:val="0"/>
            <w:i/>
            <w:noProof/>
            <w:sz w:val="24"/>
            <w:szCs w:val="24"/>
            <w:rtl/>
            <w:rPrChange w:id="2383" w:author="Mohsen Jafarinejad" w:date="2019-05-12T10:51:00Z">
              <w:rPr>
                <w:rFonts w:cs="B Nazanin"/>
                <w:b w:val="0"/>
                <w:bCs w:val="0"/>
                <w:noProof/>
                <w:sz w:val="20"/>
                <w:szCs w:val="20"/>
                <w:rtl/>
              </w:rPr>
            </w:rPrChange>
          </w:rPr>
          <w:delText>3-2</w:delText>
        </w:r>
      </w:del>
      <w:ins w:id="2384" w:author="Mohsen" w:date="2019-03-17T16:52:00Z">
        <w:del w:id="2385" w:author="Mohsen Jafarinejad" w:date="2019-05-12T09:33:00Z">
          <w:r w:rsidR="00CF0011" w:rsidRPr="009667A9" w:rsidDel="00730BF4">
            <w:rPr>
              <w:rFonts w:ascii="Times New Roman" w:hAnsi="Times New Roman" w:cs="B Nazanin"/>
              <w:b w:val="0"/>
              <w:bCs w:val="0"/>
              <w:i/>
              <w:noProof/>
              <w:sz w:val="24"/>
              <w:szCs w:val="24"/>
              <w:rtl/>
              <w:rPrChange w:id="2386" w:author="Mohsen Jafarinejad" w:date="2019-05-12T10:51:00Z">
                <w:rPr>
                  <w:rFonts w:cs="B Nazanin"/>
                  <w:b w:val="0"/>
                  <w:bCs w:val="0"/>
                  <w:noProof/>
                  <w:sz w:val="20"/>
                  <w:szCs w:val="20"/>
                  <w:rtl/>
                </w:rPr>
              </w:rPrChange>
            </w:rPr>
            <w:delText xml:space="preserve"> </w:delText>
          </w:r>
          <w:r w:rsidR="00CF0011" w:rsidRPr="009667A9" w:rsidDel="00730BF4">
            <w:rPr>
              <w:rFonts w:ascii="Times New Roman" w:hAnsi="Times New Roman" w:cs="B Nazanin" w:hint="cs"/>
              <w:b w:val="0"/>
              <w:bCs w:val="0"/>
              <w:i/>
              <w:noProof/>
              <w:sz w:val="24"/>
              <w:szCs w:val="24"/>
              <w:rtl/>
              <w:rPrChange w:id="2387" w:author="Mohsen Jafarinejad" w:date="2019-05-12T10:51:00Z">
                <w:rPr>
                  <w:rFonts w:cs="B Nazanin" w:hint="cs"/>
                  <w:b w:val="0"/>
                  <w:bCs w:val="0"/>
                  <w:noProof/>
                  <w:sz w:val="20"/>
                  <w:szCs w:val="20"/>
                  <w:rtl/>
                </w:rPr>
              </w:rPrChange>
            </w:rPr>
            <w:delText>معرفی</w:delText>
          </w:r>
        </w:del>
      </w:ins>
      <w:del w:id="2388" w:author="Mohsen Jafarinejad" w:date="2019-05-12T09:33:00Z">
        <w:r w:rsidR="00EA69A2" w:rsidRPr="009667A9" w:rsidDel="00730BF4">
          <w:rPr>
            <w:rFonts w:ascii="Times New Roman" w:hAnsi="Times New Roman" w:cs="B Nazanin" w:hint="cs"/>
            <w:b w:val="0"/>
            <w:bCs w:val="0"/>
            <w:i/>
            <w:noProof/>
            <w:sz w:val="24"/>
            <w:szCs w:val="24"/>
            <w:rtl/>
            <w:rPrChange w:id="2389" w:author="Mohsen Jafarinejad" w:date="2019-05-12T10:51:00Z">
              <w:rPr>
                <w:rFonts w:cs="B Nazanin" w:hint="cs"/>
                <w:b w:val="0"/>
                <w:bCs w:val="0"/>
                <w:noProof/>
                <w:sz w:val="20"/>
                <w:szCs w:val="20"/>
                <w:rtl/>
              </w:rPr>
            </w:rPrChange>
          </w:rPr>
          <w:delText>معرفی</w:delText>
        </w:r>
        <w:r w:rsidR="00EA69A2" w:rsidRPr="009667A9" w:rsidDel="00730BF4">
          <w:rPr>
            <w:rFonts w:ascii="Times New Roman" w:hAnsi="Times New Roman" w:cs="B Nazanin"/>
            <w:b w:val="0"/>
            <w:bCs w:val="0"/>
            <w:i/>
            <w:noProof/>
            <w:sz w:val="24"/>
            <w:szCs w:val="24"/>
            <w:rtl/>
            <w:rPrChange w:id="239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391" w:author="Mohsen Jafarinejad" w:date="2019-05-12T10:51:00Z">
              <w:rPr>
                <w:rFonts w:cs="B Nazanin" w:hint="cs"/>
                <w:b w:val="0"/>
                <w:bCs w:val="0"/>
                <w:noProof/>
                <w:sz w:val="20"/>
                <w:szCs w:val="20"/>
                <w:rtl/>
              </w:rPr>
            </w:rPrChange>
          </w:rPr>
          <w:delText>کاتالیست</w:delText>
        </w:r>
        <w:r w:rsidR="00EA69A2" w:rsidRPr="009667A9" w:rsidDel="00730BF4">
          <w:rPr>
            <w:rFonts w:ascii="Times New Roman" w:hAnsi="Times New Roman" w:cs="B Nazanin"/>
            <w:b w:val="0"/>
            <w:bCs w:val="0"/>
            <w:i/>
            <w:noProof/>
            <w:sz w:val="24"/>
            <w:szCs w:val="24"/>
            <w:rtl/>
            <w:rPrChange w:id="2392"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393" w:author="Mohsen Jafarinejad" w:date="2019-05-12T10:51:00Z">
              <w:rPr>
                <w:rFonts w:cs="B Nazanin" w:hint="cs"/>
                <w:b w:val="0"/>
                <w:bCs w:val="0"/>
                <w:noProof/>
                <w:sz w:val="20"/>
                <w:szCs w:val="20"/>
                <w:rtl/>
              </w:rPr>
            </w:rPrChange>
          </w:rPr>
          <w:delText>الکترود</w:delText>
        </w:r>
        <w:r w:rsidR="00EA69A2" w:rsidRPr="009667A9" w:rsidDel="00730BF4">
          <w:rPr>
            <w:rFonts w:ascii="Times New Roman" w:hAnsi="Times New Roman" w:cs="B Nazanin"/>
            <w:b w:val="0"/>
            <w:bCs w:val="0"/>
            <w:i/>
            <w:noProof/>
            <w:sz w:val="24"/>
            <w:szCs w:val="24"/>
            <w:rtl/>
            <w:rPrChange w:id="239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395" w:author="Mohsen Jafarinejad" w:date="2019-05-12T10:51:00Z">
              <w:rPr>
                <w:rFonts w:cs="B Nazanin" w:hint="cs"/>
                <w:b w:val="0"/>
                <w:bCs w:val="0"/>
                <w:noProof/>
                <w:sz w:val="20"/>
                <w:szCs w:val="20"/>
                <w:rtl/>
              </w:rPr>
            </w:rPrChange>
          </w:rPr>
          <w:delText>آند</w:delText>
        </w:r>
        <w:r w:rsidR="00EA69A2" w:rsidRPr="009667A9" w:rsidDel="00730BF4">
          <w:rPr>
            <w:rFonts w:ascii="Times New Roman" w:hAnsi="Times New Roman" w:cs="B Nazanin"/>
            <w:b w:val="0"/>
            <w:bCs w:val="0"/>
            <w:i/>
            <w:noProof/>
            <w:sz w:val="24"/>
            <w:szCs w:val="24"/>
            <w:rPrChange w:id="2396" w:author="Mohsen Jafarinejad" w:date="2019-05-12T10:51:00Z">
              <w:rPr>
                <w:rFonts w:cs="B Nazanin"/>
                <w:b w:val="0"/>
                <w:bCs w:val="0"/>
                <w:noProof/>
                <w:sz w:val="20"/>
                <w:szCs w:val="20"/>
              </w:rPr>
            </w:rPrChange>
          </w:rPr>
          <w:tab/>
        </w:r>
      </w:del>
      <w:ins w:id="2397" w:author="Mohsen" w:date="2019-03-18T01:27:00Z">
        <w:del w:id="2398" w:author="Mohsen Jafarinejad" w:date="2019-04-06T08:40:00Z">
          <w:r w:rsidR="00C607BA" w:rsidRPr="009667A9" w:rsidDel="005222D8">
            <w:rPr>
              <w:rFonts w:ascii="Times New Roman" w:hAnsi="Times New Roman" w:cs="B Nazanin"/>
              <w:i/>
              <w:noProof/>
              <w:sz w:val="24"/>
              <w:szCs w:val="24"/>
              <w:rtl/>
              <w:rPrChange w:id="2399" w:author="Mohsen Jafarinejad" w:date="2019-05-12T10:51:00Z">
                <w:rPr>
                  <w:rFonts w:asciiTheme="majorBidi" w:hAnsiTheme="majorBidi" w:cs="B Nazanin"/>
                  <w:i/>
                  <w:iCs/>
                  <w:noProof/>
                  <w:sz w:val="20"/>
                  <w:szCs w:val="20"/>
                  <w:rtl/>
                </w:rPr>
              </w:rPrChange>
            </w:rPr>
            <w:delText>47</w:delText>
          </w:r>
        </w:del>
      </w:ins>
      <w:del w:id="2400" w:author="Mohsen Jafarinejad" w:date="2019-04-06T08:40:00Z">
        <w:r w:rsidR="00EA69A2" w:rsidRPr="009667A9" w:rsidDel="005222D8">
          <w:rPr>
            <w:rFonts w:ascii="Times New Roman" w:hAnsi="Times New Roman" w:cs="B Nazanin"/>
            <w:b w:val="0"/>
            <w:bCs w:val="0"/>
            <w:i/>
            <w:noProof/>
            <w:sz w:val="24"/>
            <w:szCs w:val="24"/>
            <w:rPrChange w:id="2401" w:author="Mohsen Jafarinejad" w:date="2019-05-12T10:51:00Z">
              <w:rPr>
                <w:rFonts w:cs="B Nazanin"/>
                <w:b w:val="0"/>
                <w:bCs w:val="0"/>
                <w:noProof/>
                <w:sz w:val="20"/>
                <w:szCs w:val="20"/>
              </w:rPr>
            </w:rPrChange>
          </w:rPr>
          <w:delText>54</w:delText>
        </w:r>
      </w:del>
    </w:p>
    <w:p w14:paraId="7CD230C2" w14:textId="5C62A32F" w:rsidR="00EA69A2" w:rsidRPr="009667A9" w:rsidDel="00730BF4" w:rsidRDefault="00EA69A2" w:rsidP="00CF7090">
      <w:pPr>
        <w:pStyle w:val="TOC2"/>
        <w:tabs>
          <w:tab w:val="right" w:leader="dot" w:pos="8827"/>
        </w:tabs>
        <w:bidi/>
        <w:rPr>
          <w:del w:id="2402" w:author="Mohsen Jafarinejad" w:date="2019-05-12T09:33:00Z"/>
          <w:rFonts w:ascii="Times New Roman" w:eastAsiaTheme="minorEastAsia" w:hAnsi="Times New Roman" w:cs="B Nazanin"/>
          <w:b w:val="0"/>
          <w:bCs w:val="0"/>
          <w:i/>
          <w:noProof/>
          <w:sz w:val="24"/>
          <w:szCs w:val="24"/>
          <w:rPrChange w:id="2403" w:author="Mohsen Jafarinejad" w:date="2019-05-12T10:51:00Z">
            <w:rPr>
              <w:del w:id="2404" w:author="Mohsen Jafarinejad" w:date="2019-05-12T09:33:00Z"/>
              <w:rFonts w:eastAsiaTheme="minorEastAsia" w:cs="B Nazanin"/>
              <w:b w:val="0"/>
              <w:bCs w:val="0"/>
              <w:noProof/>
              <w:sz w:val="20"/>
              <w:szCs w:val="20"/>
            </w:rPr>
          </w:rPrChange>
        </w:rPr>
      </w:pPr>
      <w:del w:id="2405" w:author="Mohsen Jafarinejad" w:date="2019-05-12T09:33:00Z">
        <w:r w:rsidRPr="009667A9" w:rsidDel="00730BF4">
          <w:rPr>
            <w:rFonts w:ascii="Times New Roman" w:hAnsi="Times New Roman" w:cs="B Nazanin"/>
            <w:b w:val="0"/>
            <w:bCs w:val="0"/>
            <w:i/>
            <w:noProof/>
            <w:sz w:val="24"/>
            <w:szCs w:val="24"/>
            <w:rtl/>
            <w:rPrChange w:id="2406" w:author="Mohsen Jafarinejad" w:date="2019-05-12T10:51:00Z">
              <w:rPr>
                <w:rFonts w:cs="B Nazanin"/>
                <w:b w:val="0"/>
                <w:bCs w:val="0"/>
                <w:noProof/>
                <w:sz w:val="20"/>
                <w:szCs w:val="20"/>
                <w:rtl/>
              </w:rPr>
            </w:rPrChange>
          </w:rPr>
          <w:delText xml:space="preserve">3-3 </w:delText>
        </w:r>
        <w:r w:rsidRPr="009667A9" w:rsidDel="00730BF4">
          <w:rPr>
            <w:rFonts w:ascii="Times New Roman" w:hAnsi="Times New Roman" w:cs="B Nazanin" w:hint="cs"/>
            <w:b w:val="0"/>
            <w:bCs w:val="0"/>
            <w:i/>
            <w:noProof/>
            <w:sz w:val="24"/>
            <w:szCs w:val="24"/>
            <w:rtl/>
            <w:rPrChange w:id="2407" w:author="Mohsen Jafarinejad" w:date="2019-05-12T10:51:00Z">
              <w:rPr>
                <w:rFonts w:cs="B Nazanin" w:hint="cs"/>
                <w:b w:val="0"/>
                <w:bCs w:val="0"/>
                <w:noProof/>
                <w:sz w:val="20"/>
                <w:szCs w:val="20"/>
                <w:rtl/>
              </w:rPr>
            </w:rPrChange>
          </w:rPr>
          <w:delText>روش</w:delText>
        </w:r>
        <w:r w:rsidRPr="009667A9" w:rsidDel="00730BF4">
          <w:rPr>
            <w:rFonts w:ascii="Times New Roman" w:hAnsi="Times New Roman" w:cs="B Nazanin"/>
            <w:b w:val="0"/>
            <w:bCs w:val="0"/>
            <w:i/>
            <w:noProof/>
            <w:sz w:val="24"/>
            <w:szCs w:val="24"/>
            <w:rtl/>
            <w:rPrChange w:id="2408"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409" w:author="Mohsen Jafarinejad" w:date="2019-05-12T10:51:00Z">
              <w:rPr>
                <w:rFonts w:cs="B Nazanin" w:hint="cs"/>
                <w:b w:val="0"/>
                <w:bCs w:val="0"/>
                <w:noProof/>
                <w:sz w:val="20"/>
                <w:szCs w:val="20"/>
                <w:rtl/>
              </w:rPr>
            </w:rPrChange>
          </w:rPr>
          <w:delText>مدل‌سازی</w:delText>
        </w:r>
        <w:r w:rsidRPr="009667A9" w:rsidDel="00730BF4">
          <w:rPr>
            <w:rFonts w:ascii="Times New Roman" w:hAnsi="Times New Roman" w:cs="B Nazanin"/>
            <w:b w:val="0"/>
            <w:bCs w:val="0"/>
            <w:i/>
            <w:noProof/>
            <w:sz w:val="24"/>
            <w:szCs w:val="24"/>
            <w:rPrChange w:id="2410" w:author="Mohsen Jafarinejad" w:date="2019-05-12T10:51:00Z">
              <w:rPr>
                <w:rFonts w:cs="B Nazanin"/>
                <w:b w:val="0"/>
                <w:bCs w:val="0"/>
                <w:noProof/>
                <w:sz w:val="20"/>
                <w:szCs w:val="20"/>
              </w:rPr>
            </w:rPrChange>
          </w:rPr>
          <w:tab/>
        </w:r>
      </w:del>
      <w:ins w:id="2411" w:author="Mohsen" w:date="2019-03-18T01:27:00Z">
        <w:del w:id="2412" w:author="Mohsen Jafarinejad" w:date="2019-04-06T08:40:00Z">
          <w:r w:rsidR="00C607BA" w:rsidRPr="009667A9" w:rsidDel="005222D8">
            <w:rPr>
              <w:rFonts w:ascii="Times New Roman" w:hAnsi="Times New Roman" w:cs="B Nazanin"/>
              <w:i/>
              <w:noProof/>
              <w:sz w:val="24"/>
              <w:szCs w:val="24"/>
              <w:rtl/>
              <w:rPrChange w:id="2413" w:author="Mohsen Jafarinejad" w:date="2019-05-12T10:51:00Z">
                <w:rPr>
                  <w:rFonts w:asciiTheme="majorBidi" w:hAnsiTheme="majorBidi" w:cs="B Nazanin"/>
                  <w:i/>
                  <w:iCs/>
                  <w:noProof/>
                  <w:sz w:val="20"/>
                  <w:szCs w:val="20"/>
                  <w:rtl/>
                </w:rPr>
              </w:rPrChange>
            </w:rPr>
            <w:delText>49</w:delText>
          </w:r>
        </w:del>
      </w:ins>
      <w:del w:id="2414" w:author="Mohsen Jafarinejad" w:date="2019-04-06T08:40:00Z">
        <w:r w:rsidRPr="009667A9" w:rsidDel="005222D8">
          <w:rPr>
            <w:rFonts w:ascii="Times New Roman" w:hAnsi="Times New Roman" w:cs="B Nazanin"/>
            <w:b w:val="0"/>
            <w:bCs w:val="0"/>
            <w:i/>
            <w:noProof/>
            <w:sz w:val="24"/>
            <w:szCs w:val="24"/>
            <w:rPrChange w:id="2415" w:author="Mohsen Jafarinejad" w:date="2019-05-12T10:51:00Z">
              <w:rPr>
                <w:rFonts w:cs="B Nazanin"/>
                <w:b w:val="0"/>
                <w:bCs w:val="0"/>
                <w:noProof/>
                <w:sz w:val="20"/>
                <w:szCs w:val="20"/>
              </w:rPr>
            </w:rPrChange>
          </w:rPr>
          <w:delText>56</w:delText>
        </w:r>
      </w:del>
    </w:p>
    <w:p w14:paraId="26A588AD" w14:textId="138A7361" w:rsidR="00EA69A2" w:rsidRPr="009667A9" w:rsidDel="00730BF4" w:rsidRDefault="004D1950" w:rsidP="004E29A1">
      <w:pPr>
        <w:pStyle w:val="TOC3"/>
        <w:rPr>
          <w:del w:id="2416" w:author="Mohsen Jafarinejad" w:date="2019-05-12T09:33:00Z"/>
          <w:rFonts w:ascii="Times New Roman" w:eastAsiaTheme="minorEastAsia" w:hAnsi="Times New Roman"/>
          <w:rPrChange w:id="2417" w:author="Mohsen Jafarinejad" w:date="2019-05-12T10:51:00Z">
            <w:rPr>
              <w:del w:id="2418" w:author="Mohsen Jafarinejad" w:date="2019-05-12T09:33:00Z"/>
              <w:rFonts w:eastAsiaTheme="minorEastAsia"/>
            </w:rPr>
          </w:rPrChange>
        </w:rPr>
      </w:pPr>
      <w:del w:id="2419" w:author="Mohsen Jafarinejad" w:date="2019-05-12T09:33:00Z">
        <w:r w:rsidRPr="009667A9" w:rsidDel="00730BF4">
          <w:rPr>
            <w:rFonts w:ascii="Times New Roman" w:hAnsi="Times New Roman"/>
            <w:i w:val="0"/>
            <w:rtl/>
            <w:rPrChange w:id="2420" w:author="Mohsen Jafarinejad" w:date="2019-05-12T10:51:00Z">
              <w:rPr>
                <w:rFonts w:cs="Times New Roman"/>
                <w:i/>
                <w:noProof/>
                <w:rtl/>
              </w:rPr>
            </w:rPrChange>
          </w:rPr>
          <w:delText>3-3-1</w:delText>
        </w:r>
        <w:r w:rsidR="00EA69A2" w:rsidRPr="009667A9" w:rsidDel="00730BF4">
          <w:rPr>
            <w:rFonts w:ascii="Times New Roman" w:hAnsi="Times New Roman"/>
            <w:i w:val="0"/>
            <w:rtl/>
            <w:rPrChange w:id="2421"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422" w:author="Mohsen Jafarinejad" w:date="2019-05-12T10:51:00Z">
              <w:rPr>
                <w:rFonts w:cs="Times New Roman" w:hint="cs"/>
                <w:i/>
                <w:noProof/>
                <w:rtl/>
              </w:rPr>
            </w:rPrChange>
          </w:rPr>
          <w:delText>مفروضات</w:delText>
        </w:r>
        <w:r w:rsidR="00EA69A2" w:rsidRPr="009667A9" w:rsidDel="00730BF4">
          <w:rPr>
            <w:rFonts w:ascii="Times New Roman" w:hAnsi="Times New Roman"/>
            <w:i w:val="0"/>
            <w:rtl/>
            <w:rPrChange w:id="2423"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424" w:author="Mohsen Jafarinejad" w:date="2019-05-12T10:51:00Z">
              <w:rPr>
                <w:rFonts w:cs="Times New Roman" w:hint="cs"/>
                <w:i/>
                <w:noProof/>
                <w:rtl/>
              </w:rPr>
            </w:rPrChange>
          </w:rPr>
          <w:delText>پایه</w:delText>
        </w:r>
        <w:r w:rsidR="00EA69A2" w:rsidRPr="009667A9" w:rsidDel="00730BF4">
          <w:rPr>
            <w:rFonts w:ascii="Times New Roman" w:hAnsi="Times New Roman"/>
            <w:i w:val="0"/>
            <w:rtl/>
            <w:rPrChange w:id="2425" w:author="Mohsen Jafarinejad" w:date="2019-05-12T10:51:00Z">
              <w:rPr>
                <w:rFonts w:cs="Times New Roman"/>
                <w:i/>
                <w:noProof/>
                <w:rtl/>
              </w:rPr>
            </w:rPrChange>
          </w:rPr>
          <w:delText>.</w:delText>
        </w:r>
        <w:r w:rsidR="00EA69A2" w:rsidRPr="009667A9" w:rsidDel="00730BF4">
          <w:rPr>
            <w:rFonts w:ascii="Times New Roman" w:hAnsi="Times New Roman"/>
            <w:i w:val="0"/>
            <w:rPrChange w:id="2426" w:author="Mohsen Jafarinejad" w:date="2019-05-12T10:51:00Z">
              <w:rPr>
                <w:rFonts w:cs="B Nazanin"/>
                <w:i/>
                <w:noProof/>
              </w:rPr>
            </w:rPrChange>
          </w:rPr>
          <w:tab/>
        </w:r>
      </w:del>
      <w:ins w:id="2427" w:author="Mohsen" w:date="2019-03-18T01:27:00Z">
        <w:del w:id="2428" w:author="Mohsen Jafarinejad" w:date="2019-04-06T08:40:00Z">
          <w:r w:rsidR="00C607BA" w:rsidRPr="009667A9" w:rsidDel="005222D8">
            <w:rPr>
              <w:rFonts w:ascii="Times New Roman" w:hAnsi="Times New Roman"/>
              <w:i w:val="0"/>
              <w:rtl/>
              <w:rPrChange w:id="2429" w:author="Mohsen Jafarinejad" w:date="2019-05-12T10:51:00Z">
                <w:rPr>
                  <w:rFonts w:cs="B Nazanin"/>
                  <w:i/>
                  <w:noProof/>
                  <w:rtl/>
                </w:rPr>
              </w:rPrChange>
            </w:rPr>
            <w:delText>50</w:delText>
          </w:r>
        </w:del>
      </w:ins>
      <w:del w:id="2430" w:author="Mohsen Jafarinejad" w:date="2019-04-06T08:40:00Z">
        <w:r w:rsidR="00EA69A2" w:rsidRPr="009667A9" w:rsidDel="005222D8">
          <w:rPr>
            <w:rFonts w:ascii="Times New Roman" w:hAnsi="Times New Roman"/>
            <w:i w:val="0"/>
            <w:rPrChange w:id="2431" w:author="Mohsen Jafarinejad" w:date="2019-05-12T10:51:00Z">
              <w:rPr>
                <w:rFonts w:cs="B Nazanin"/>
                <w:i/>
                <w:noProof/>
              </w:rPr>
            </w:rPrChange>
          </w:rPr>
          <w:delText>57</w:delText>
        </w:r>
      </w:del>
    </w:p>
    <w:p w14:paraId="3779149D" w14:textId="4B2FE0BB" w:rsidR="00EA69A2" w:rsidRPr="009667A9" w:rsidDel="00730BF4" w:rsidRDefault="004D1950" w:rsidP="00795FC2">
      <w:pPr>
        <w:pStyle w:val="TOC3"/>
        <w:rPr>
          <w:del w:id="2432" w:author="Mohsen Jafarinejad" w:date="2019-05-12T09:33:00Z"/>
          <w:rFonts w:ascii="Times New Roman" w:eastAsiaTheme="minorEastAsia" w:hAnsi="Times New Roman"/>
          <w:rPrChange w:id="2433" w:author="Mohsen Jafarinejad" w:date="2019-05-12T10:51:00Z">
            <w:rPr>
              <w:del w:id="2434" w:author="Mohsen Jafarinejad" w:date="2019-05-12T09:33:00Z"/>
              <w:rFonts w:eastAsiaTheme="minorEastAsia"/>
            </w:rPr>
          </w:rPrChange>
        </w:rPr>
      </w:pPr>
      <w:del w:id="2435" w:author="Mohsen Jafarinejad" w:date="2019-05-12T09:33:00Z">
        <w:r w:rsidRPr="009667A9" w:rsidDel="00730BF4">
          <w:rPr>
            <w:rFonts w:ascii="Times New Roman" w:hAnsi="Times New Roman"/>
            <w:i w:val="0"/>
            <w:rtl/>
            <w:rPrChange w:id="2436" w:author="Mohsen Jafarinejad" w:date="2019-05-12T10:51:00Z">
              <w:rPr>
                <w:rFonts w:cs="Times New Roman"/>
                <w:i/>
                <w:noProof/>
                <w:rtl/>
              </w:rPr>
            </w:rPrChange>
          </w:rPr>
          <w:delText>3-3-2</w:delText>
        </w:r>
        <w:r w:rsidR="00EA69A2" w:rsidRPr="009667A9" w:rsidDel="00730BF4">
          <w:rPr>
            <w:rFonts w:ascii="Times New Roman" w:hAnsi="Times New Roman"/>
            <w:i w:val="0"/>
            <w:rtl/>
            <w:rPrChange w:id="2437"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438" w:author="Mohsen Jafarinejad" w:date="2019-05-12T10:51:00Z">
              <w:rPr>
                <w:rFonts w:cs="Times New Roman" w:hint="cs"/>
                <w:i/>
                <w:noProof/>
                <w:rtl/>
              </w:rPr>
            </w:rPrChange>
          </w:rPr>
          <w:delText>سیستم</w:delText>
        </w:r>
        <w:r w:rsidR="00EA69A2" w:rsidRPr="009667A9" w:rsidDel="00730BF4">
          <w:rPr>
            <w:rFonts w:ascii="Times New Roman" w:hAnsi="Times New Roman"/>
            <w:i w:val="0"/>
            <w:rtl/>
            <w:rPrChange w:id="2439"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440" w:author="Mohsen Jafarinejad" w:date="2019-05-12T10:51:00Z">
              <w:rPr>
                <w:rFonts w:cs="Times New Roman" w:hint="cs"/>
                <w:i/>
                <w:noProof/>
                <w:rtl/>
              </w:rPr>
            </w:rPrChange>
          </w:rPr>
          <w:delText>مورد</w:delText>
        </w:r>
        <w:r w:rsidR="00EA69A2" w:rsidRPr="009667A9" w:rsidDel="00730BF4">
          <w:rPr>
            <w:rFonts w:ascii="Times New Roman" w:hAnsi="Times New Roman"/>
            <w:i w:val="0"/>
            <w:rtl/>
            <w:rPrChange w:id="2441"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442" w:author="Mohsen Jafarinejad" w:date="2019-05-12T10:51:00Z">
              <w:rPr>
                <w:rFonts w:cs="Times New Roman" w:hint="cs"/>
                <w:i/>
                <w:noProof/>
                <w:rtl/>
              </w:rPr>
            </w:rPrChange>
          </w:rPr>
          <w:delText>مدل</w:delText>
        </w:r>
        <w:r w:rsidR="00EA69A2" w:rsidRPr="009667A9" w:rsidDel="00730BF4">
          <w:rPr>
            <w:rFonts w:ascii="Times New Roman" w:hAnsi="Times New Roman"/>
            <w:i w:val="0"/>
            <w:rtl/>
            <w:rPrChange w:id="2443"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444" w:author="Mohsen Jafarinejad" w:date="2019-05-12T10:51:00Z">
              <w:rPr>
                <w:rFonts w:cs="Times New Roman" w:hint="cs"/>
                <w:i/>
                <w:noProof/>
                <w:rtl/>
              </w:rPr>
            </w:rPrChange>
          </w:rPr>
          <w:delText>سازی</w:delText>
        </w:r>
        <w:r w:rsidR="00EA69A2" w:rsidRPr="009667A9" w:rsidDel="00730BF4">
          <w:rPr>
            <w:rFonts w:ascii="Times New Roman" w:hAnsi="Times New Roman"/>
            <w:i w:val="0"/>
            <w:rPrChange w:id="2445" w:author="Mohsen Jafarinejad" w:date="2019-05-12T10:51:00Z">
              <w:rPr>
                <w:rFonts w:cs="B Nazanin"/>
                <w:i/>
                <w:noProof/>
              </w:rPr>
            </w:rPrChange>
          </w:rPr>
          <w:tab/>
        </w:r>
      </w:del>
      <w:ins w:id="2446" w:author="Mohsen" w:date="2019-03-18T01:27:00Z">
        <w:del w:id="2447" w:author="Mohsen Jafarinejad" w:date="2019-04-06T08:40:00Z">
          <w:r w:rsidR="00C607BA" w:rsidRPr="009667A9" w:rsidDel="005222D8">
            <w:rPr>
              <w:rFonts w:ascii="Times New Roman" w:hAnsi="Times New Roman"/>
              <w:i w:val="0"/>
              <w:rtl/>
              <w:rPrChange w:id="2448" w:author="Mohsen Jafarinejad" w:date="2019-05-12T10:51:00Z">
                <w:rPr>
                  <w:rFonts w:cs="B Nazanin"/>
                  <w:i/>
                  <w:noProof/>
                  <w:rtl/>
                </w:rPr>
              </w:rPrChange>
            </w:rPr>
            <w:delText>50</w:delText>
          </w:r>
        </w:del>
      </w:ins>
      <w:del w:id="2449" w:author="Mohsen Jafarinejad" w:date="2019-04-06T08:40:00Z">
        <w:r w:rsidR="00EA69A2" w:rsidRPr="009667A9" w:rsidDel="005222D8">
          <w:rPr>
            <w:rFonts w:ascii="Times New Roman" w:hAnsi="Times New Roman"/>
            <w:i w:val="0"/>
            <w:rPrChange w:id="2450" w:author="Mohsen Jafarinejad" w:date="2019-05-12T10:51:00Z">
              <w:rPr>
                <w:rFonts w:cs="B Nazanin"/>
                <w:i/>
                <w:noProof/>
              </w:rPr>
            </w:rPrChange>
          </w:rPr>
          <w:delText>57</w:delText>
        </w:r>
      </w:del>
    </w:p>
    <w:p w14:paraId="3B18949E" w14:textId="12ADAC9A" w:rsidR="00EA69A2" w:rsidRPr="009667A9" w:rsidDel="00730BF4" w:rsidRDefault="004D1950" w:rsidP="00CF7090">
      <w:pPr>
        <w:pStyle w:val="TOC3"/>
        <w:rPr>
          <w:del w:id="2451" w:author="Mohsen Jafarinejad" w:date="2019-05-12T09:33:00Z"/>
          <w:rFonts w:ascii="Times New Roman" w:eastAsiaTheme="minorEastAsia" w:hAnsi="Times New Roman"/>
          <w:rPrChange w:id="2452" w:author="Mohsen Jafarinejad" w:date="2019-05-12T10:51:00Z">
            <w:rPr>
              <w:del w:id="2453" w:author="Mohsen Jafarinejad" w:date="2019-05-12T09:33:00Z"/>
              <w:rFonts w:eastAsiaTheme="minorEastAsia"/>
            </w:rPr>
          </w:rPrChange>
        </w:rPr>
      </w:pPr>
      <w:del w:id="2454" w:author="Mohsen Jafarinejad" w:date="2019-05-12T09:33:00Z">
        <w:r w:rsidRPr="009667A9" w:rsidDel="00730BF4">
          <w:rPr>
            <w:rFonts w:ascii="Times New Roman" w:hAnsi="Times New Roman"/>
            <w:i w:val="0"/>
            <w:rtl/>
            <w:rPrChange w:id="2455" w:author="Mohsen Jafarinejad" w:date="2019-05-12T10:51:00Z">
              <w:rPr>
                <w:rFonts w:cs="Times New Roman"/>
                <w:i/>
                <w:noProof/>
                <w:rtl/>
              </w:rPr>
            </w:rPrChange>
          </w:rPr>
          <w:delText>3-3-3</w:delText>
        </w:r>
        <w:r w:rsidR="00EA69A2" w:rsidRPr="009667A9" w:rsidDel="00730BF4">
          <w:rPr>
            <w:rFonts w:ascii="Times New Roman" w:hAnsi="Times New Roman"/>
            <w:i w:val="0"/>
            <w:rtl/>
            <w:rPrChange w:id="2456"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457" w:author="Mohsen Jafarinejad" w:date="2019-05-12T10:51:00Z">
              <w:rPr>
                <w:rFonts w:cs="Times New Roman" w:hint="cs"/>
                <w:i/>
                <w:noProof/>
                <w:rtl/>
              </w:rPr>
            </w:rPrChange>
          </w:rPr>
          <w:delText>آزمایشات</w:delText>
        </w:r>
        <w:r w:rsidR="00EA69A2" w:rsidRPr="009667A9" w:rsidDel="00730BF4">
          <w:rPr>
            <w:rFonts w:ascii="Times New Roman" w:hAnsi="Times New Roman"/>
            <w:i w:val="0"/>
            <w:rtl/>
            <w:rPrChange w:id="2458"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459" w:author="Mohsen Jafarinejad" w:date="2019-05-12T10:51:00Z">
              <w:rPr>
                <w:rFonts w:cs="Times New Roman" w:hint="cs"/>
                <w:i/>
                <w:noProof/>
                <w:rtl/>
              </w:rPr>
            </w:rPrChange>
          </w:rPr>
          <w:delText>تجربی</w:delText>
        </w:r>
        <w:r w:rsidR="00EA69A2" w:rsidRPr="009667A9" w:rsidDel="00730BF4">
          <w:rPr>
            <w:rFonts w:ascii="Times New Roman" w:hAnsi="Times New Roman"/>
            <w:i w:val="0"/>
            <w:rtl/>
            <w:rPrChange w:id="2460"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461" w:author="Mohsen Jafarinejad" w:date="2019-05-12T10:51:00Z">
              <w:rPr>
                <w:rFonts w:cs="Times New Roman" w:hint="cs"/>
                <w:i/>
                <w:noProof/>
                <w:rtl/>
              </w:rPr>
            </w:rPrChange>
          </w:rPr>
          <w:delText>جهت</w:delText>
        </w:r>
        <w:r w:rsidR="00EA69A2" w:rsidRPr="009667A9" w:rsidDel="00730BF4">
          <w:rPr>
            <w:rFonts w:ascii="Times New Roman" w:hAnsi="Times New Roman"/>
            <w:i w:val="0"/>
            <w:rtl/>
            <w:rPrChange w:id="2462"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463" w:author="Mohsen Jafarinejad" w:date="2019-05-12T10:51:00Z">
              <w:rPr>
                <w:rFonts w:cs="Times New Roman" w:hint="cs"/>
                <w:i/>
                <w:noProof/>
                <w:rtl/>
              </w:rPr>
            </w:rPrChange>
          </w:rPr>
          <w:delText>تعیین</w:delText>
        </w:r>
        <w:r w:rsidR="00EA69A2" w:rsidRPr="009667A9" w:rsidDel="00730BF4">
          <w:rPr>
            <w:rFonts w:ascii="Times New Roman" w:hAnsi="Times New Roman"/>
            <w:i w:val="0"/>
            <w:rtl/>
            <w:rPrChange w:id="2464"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465" w:author="Mohsen Jafarinejad" w:date="2019-05-12T10:51:00Z">
              <w:rPr>
                <w:rFonts w:cs="Times New Roman" w:hint="cs"/>
                <w:i/>
                <w:noProof/>
                <w:rtl/>
              </w:rPr>
            </w:rPrChange>
          </w:rPr>
          <w:delText>مشخصات</w:delText>
        </w:r>
        <w:r w:rsidR="00EA69A2" w:rsidRPr="009667A9" w:rsidDel="00730BF4">
          <w:rPr>
            <w:rFonts w:ascii="Times New Roman" w:hAnsi="Times New Roman"/>
            <w:i w:val="0"/>
            <w:rtl/>
            <w:rPrChange w:id="2466"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467" w:author="Mohsen Jafarinejad" w:date="2019-05-12T10:51:00Z">
              <w:rPr>
                <w:rFonts w:cs="Times New Roman" w:hint="cs"/>
                <w:i/>
                <w:noProof/>
                <w:rtl/>
              </w:rPr>
            </w:rPrChange>
          </w:rPr>
          <w:delText>مدل</w:delText>
        </w:r>
        <w:r w:rsidR="00EA69A2" w:rsidRPr="009667A9" w:rsidDel="00730BF4">
          <w:rPr>
            <w:rFonts w:ascii="Times New Roman" w:hAnsi="Times New Roman"/>
            <w:i w:val="0"/>
            <w:rtl/>
            <w:rPrChange w:id="2468"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469" w:author="Mohsen Jafarinejad" w:date="2019-05-12T10:51:00Z">
              <w:rPr>
                <w:rFonts w:cs="Times New Roman" w:hint="cs"/>
                <w:i/>
                <w:noProof/>
                <w:rtl/>
              </w:rPr>
            </w:rPrChange>
          </w:rPr>
          <w:delText>اولیه</w:delText>
        </w:r>
        <w:r w:rsidR="00EA69A2" w:rsidRPr="009667A9" w:rsidDel="00730BF4">
          <w:rPr>
            <w:rFonts w:ascii="Times New Roman" w:hAnsi="Times New Roman"/>
            <w:i w:val="0"/>
            <w:rPrChange w:id="2470" w:author="Mohsen Jafarinejad" w:date="2019-05-12T10:51:00Z">
              <w:rPr>
                <w:rFonts w:cs="B Nazanin"/>
                <w:i/>
                <w:noProof/>
              </w:rPr>
            </w:rPrChange>
          </w:rPr>
          <w:tab/>
        </w:r>
      </w:del>
      <w:ins w:id="2471" w:author="Mohsen" w:date="2019-03-18T01:27:00Z">
        <w:del w:id="2472" w:author="Mohsen Jafarinejad" w:date="2019-04-06T08:40:00Z">
          <w:r w:rsidR="00C607BA" w:rsidRPr="009667A9" w:rsidDel="005222D8">
            <w:rPr>
              <w:rFonts w:ascii="Times New Roman" w:hAnsi="Times New Roman"/>
              <w:i w:val="0"/>
              <w:rtl/>
              <w:rPrChange w:id="2473" w:author="Mohsen Jafarinejad" w:date="2019-05-12T10:51:00Z">
                <w:rPr>
                  <w:rFonts w:cs="B Nazanin"/>
                  <w:i/>
                  <w:noProof/>
                  <w:rtl/>
                </w:rPr>
              </w:rPrChange>
            </w:rPr>
            <w:delText>52</w:delText>
          </w:r>
        </w:del>
      </w:ins>
      <w:del w:id="2474" w:author="Mohsen Jafarinejad" w:date="2019-04-06T08:40:00Z">
        <w:r w:rsidR="00EA69A2" w:rsidRPr="009667A9" w:rsidDel="005222D8">
          <w:rPr>
            <w:rFonts w:ascii="Times New Roman" w:hAnsi="Times New Roman"/>
            <w:i w:val="0"/>
            <w:rPrChange w:id="2475" w:author="Mohsen Jafarinejad" w:date="2019-05-12T10:51:00Z">
              <w:rPr>
                <w:rFonts w:cs="B Nazanin"/>
                <w:i/>
                <w:noProof/>
              </w:rPr>
            </w:rPrChange>
          </w:rPr>
          <w:delText>59</w:delText>
        </w:r>
      </w:del>
    </w:p>
    <w:p w14:paraId="390A331C" w14:textId="19F04E51" w:rsidR="00EA69A2" w:rsidRPr="009667A9" w:rsidDel="00730BF4" w:rsidRDefault="004D1950" w:rsidP="00C60693">
      <w:pPr>
        <w:pStyle w:val="TOC3"/>
        <w:rPr>
          <w:del w:id="2476" w:author="Mohsen Jafarinejad" w:date="2019-05-12T09:33:00Z"/>
          <w:rFonts w:ascii="Times New Roman" w:eastAsiaTheme="minorEastAsia" w:hAnsi="Times New Roman"/>
          <w:rPrChange w:id="2477" w:author="Mohsen Jafarinejad" w:date="2019-05-12T10:51:00Z">
            <w:rPr>
              <w:del w:id="2478" w:author="Mohsen Jafarinejad" w:date="2019-05-12T09:33:00Z"/>
              <w:rFonts w:eastAsiaTheme="minorEastAsia"/>
            </w:rPr>
          </w:rPrChange>
        </w:rPr>
      </w:pPr>
      <w:del w:id="2479" w:author="Mohsen Jafarinejad" w:date="2019-05-12T09:33:00Z">
        <w:r w:rsidRPr="009667A9" w:rsidDel="00730BF4">
          <w:rPr>
            <w:rFonts w:ascii="Times New Roman" w:hAnsi="Times New Roman"/>
            <w:i w:val="0"/>
            <w:rtl/>
            <w:rPrChange w:id="2480" w:author="Mohsen Jafarinejad" w:date="2019-05-12T10:51:00Z">
              <w:rPr>
                <w:rFonts w:cs="Times New Roman"/>
                <w:i/>
                <w:noProof/>
                <w:rtl/>
              </w:rPr>
            </w:rPrChange>
          </w:rPr>
          <w:delText>3-3-4</w:delText>
        </w:r>
        <w:r w:rsidR="00EA69A2" w:rsidRPr="009667A9" w:rsidDel="00730BF4">
          <w:rPr>
            <w:rFonts w:ascii="Times New Roman" w:hAnsi="Times New Roman"/>
            <w:i w:val="0"/>
            <w:rtl/>
            <w:rPrChange w:id="2481"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482" w:author="Mohsen Jafarinejad" w:date="2019-05-12T10:51:00Z">
              <w:rPr>
                <w:rFonts w:cs="Times New Roman" w:hint="cs"/>
                <w:i/>
                <w:noProof/>
                <w:rtl/>
              </w:rPr>
            </w:rPrChange>
          </w:rPr>
          <w:delText>محصولات</w:delText>
        </w:r>
        <w:r w:rsidR="00EA69A2" w:rsidRPr="009667A9" w:rsidDel="00730BF4">
          <w:rPr>
            <w:rFonts w:ascii="Times New Roman" w:hAnsi="Times New Roman"/>
            <w:i w:val="0"/>
            <w:rtl/>
            <w:rPrChange w:id="2483"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484" w:author="Mohsen Jafarinejad" w:date="2019-05-12T10:51:00Z">
              <w:rPr>
                <w:rFonts w:cs="Times New Roman" w:hint="cs"/>
                <w:i/>
                <w:noProof/>
                <w:rtl/>
              </w:rPr>
            </w:rPrChange>
          </w:rPr>
          <w:delText>محفظه</w:delText>
        </w:r>
        <w:r w:rsidR="00EA69A2" w:rsidRPr="009667A9" w:rsidDel="00730BF4">
          <w:rPr>
            <w:rFonts w:ascii="Times New Roman" w:hAnsi="Times New Roman"/>
            <w:i w:val="0"/>
            <w:rtl/>
            <w:rPrChange w:id="2485"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486" w:author="Mohsen Jafarinejad" w:date="2019-05-12T10:51:00Z">
              <w:rPr>
                <w:rFonts w:cs="Times New Roman" w:hint="cs"/>
                <w:i/>
                <w:noProof/>
                <w:rtl/>
              </w:rPr>
            </w:rPrChange>
          </w:rPr>
          <w:delText>آند</w:delText>
        </w:r>
        <w:r w:rsidR="00EA69A2" w:rsidRPr="009667A9" w:rsidDel="00730BF4">
          <w:rPr>
            <w:rFonts w:ascii="Times New Roman" w:hAnsi="Times New Roman"/>
            <w:i w:val="0"/>
            <w:rPrChange w:id="2487" w:author="Mohsen Jafarinejad" w:date="2019-05-12T10:51:00Z">
              <w:rPr>
                <w:rFonts w:cs="B Nazanin"/>
                <w:i/>
                <w:noProof/>
              </w:rPr>
            </w:rPrChange>
          </w:rPr>
          <w:tab/>
        </w:r>
      </w:del>
      <w:ins w:id="2488" w:author="Mohsen" w:date="2019-03-18T01:27:00Z">
        <w:del w:id="2489" w:author="Mohsen Jafarinejad" w:date="2019-04-06T08:40:00Z">
          <w:r w:rsidR="00C607BA" w:rsidRPr="009667A9" w:rsidDel="005222D8">
            <w:rPr>
              <w:rFonts w:ascii="Times New Roman" w:hAnsi="Times New Roman"/>
              <w:i w:val="0"/>
              <w:rtl/>
              <w:rPrChange w:id="2490" w:author="Mohsen Jafarinejad" w:date="2019-05-12T10:51:00Z">
                <w:rPr>
                  <w:rFonts w:cs="B Nazanin"/>
                  <w:i/>
                  <w:noProof/>
                  <w:rtl/>
                </w:rPr>
              </w:rPrChange>
            </w:rPr>
            <w:delText>53</w:delText>
          </w:r>
        </w:del>
      </w:ins>
      <w:del w:id="2491" w:author="Mohsen Jafarinejad" w:date="2019-04-06T08:40:00Z">
        <w:r w:rsidR="00EA69A2" w:rsidRPr="009667A9" w:rsidDel="005222D8">
          <w:rPr>
            <w:rFonts w:ascii="Times New Roman" w:hAnsi="Times New Roman"/>
            <w:i w:val="0"/>
            <w:rPrChange w:id="2492" w:author="Mohsen Jafarinejad" w:date="2019-05-12T10:51:00Z">
              <w:rPr>
                <w:rFonts w:cs="B Nazanin"/>
                <w:i/>
                <w:noProof/>
              </w:rPr>
            </w:rPrChange>
          </w:rPr>
          <w:delText>60</w:delText>
        </w:r>
      </w:del>
    </w:p>
    <w:p w14:paraId="57579E79" w14:textId="22543FCB" w:rsidR="00EA69A2" w:rsidRPr="009667A9" w:rsidDel="00730BF4" w:rsidRDefault="004D1950" w:rsidP="004E29A1">
      <w:pPr>
        <w:pStyle w:val="TOC2"/>
        <w:tabs>
          <w:tab w:val="right" w:leader="dot" w:pos="8827"/>
        </w:tabs>
        <w:bidi/>
        <w:rPr>
          <w:del w:id="2493" w:author="Mohsen Jafarinejad" w:date="2019-05-12T09:33:00Z"/>
          <w:rFonts w:ascii="Times New Roman" w:eastAsiaTheme="minorEastAsia" w:hAnsi="Times New Roman" w:cs="B Nazanin"/>
          <w:b w:val="0"/>
          <w:bCs w:val="0"/>
          <w:i/>
          <w:noProof/>
          <w:sz w:val="24"/>
          <w:szCs w:val="24"/>
          <w:rPrChange w:id="2494" w:author="Mohsen Jafarinejad" w:date="2019-05-12T10:51:00Z">
            <w:rPr>
              <w:del w:id="2495" w:author="Mohsen Jafarinejad" w:date="2019-05-12T09:33:00Z"/>
              <w:rFonts w:eastAsiaTheme="minorEastAsia" w:cs="B Nazanin"/>
              <w:b w:val="0"/>
              <w:bCs w:val="0"/>
              <w:noProof/>
              <w:sz w:val="20"/>
              <w:szCs w:val="20"/>
            </w:rPr>
          </w:rPrChange>
        </w:rPr>
      </w:pPr>
      <w:del w:id="2496" w:author="Mohsen Jafarinejad" w:date="2019-05-12T09:33:00Z">
        <w:r w:rsidRPr="009667A9" w:rsidDel="00730BF4">
          <w:rPr>
            <w:rFonts w:ascii="Times New Roman" w:hAnsi="Times New Roman" w:cs="B Nazanin"/>
            <w:b w:val="0"/>
            <w:bCs w:val="0"/>
            <w:i/>
            <w:noProof/>
            <w:sz w:val="24"/>
            <w:szCs w:val="24"/>
            <w:rtl/>
            <w:rPrChange w:id="2497" w:author="Mohsen Jafarinejad" w:date="2019-05-12T10:51:00Z">
              <w:rPr>
                <w:rFonts w:cs="B Nazanin"/>
                <w:b w:val="0"/>
                <w:bCs w:val="0"/>
                <w:noProof/>
                <w:sz w:val="20"/>
                <w:szCs w:val="20"/>
                <w:rtl/>
              </w:rPr>
            </w:rPrChange>
          </w:rPr>
          <w:delText>3-4</w:delText>
        </w:r>
        <w:r w:rsidR="00EA69A2" w:rsidRPr="009667A9" w:rsidDel="00730BF4">
          <w:rPr>
            <w:rFonts w:ascii="Times New Roman" w:hAnsi="Times New Roman" w:cs="B Nazanin"/>
            <w:b w:val="0"/>
            <w:bCs w:val="0"/>
            <w:i/>
            <w:noProof/>
            <w:sz w:val="24"/>
            <w:szCs w:val="24"/>
            <w:rtl/>
            <w:rPrChange w:id="249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499" w:author="Mohsen Jafarinejad" w:date="2019-05-12T10:51:00Z">
              <w:rPr>
                <w:rFonts w:cs="B Nazanin" w:hint="cs"/>
                <w:b w:val="0"/>
                <w:bCs w:val="0"/>
                <w:noProof/>
                <w:sz w:val="20"/>
                <w:szCs w:val="20"/>
                <w:rtl/>
              </w:rPr>
            </w:rPrChange>
          </w:rPr>
          <w:delText>معادلات</w:delText>
        </w:r>
        <w:r w:rsidR="00EA69A2" w:rsidRPr="009667A9" w:rsidDel="00730BF4">
          <w:rPr>
            <w:rFonts w:ascii="Times New Roman" w:hAnsi="Times New Roman" w:cs="B Nazanin"/>
            <w:b w:val="0"/>
            <w:bCs w:val="0"/>
            <w:i/>
            <w:noProof/>
            <w:sz w:val="24"/>
            <w:szCs w:val="24"/>
            <w:rtl/>
            <w:rPrChange w:id="250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501" w:author="Mohsen Jafarinejad" w:date="2019-05-12T10:51:00Z">
              <w:rPr>
                <w:rFonts w:cs="B Nazanin" w:hint="cs"/>
                <w:b w:val="0"/>
                <w:bCs w:val="0"/>
                <w:noProof/>
                <w:sz w:val="20"/>
                <w:szCs w:val="20"/>
                <w:rtl/>
              </w:rPr>
            </w:rPrChange>
          </w:rPr>
          <w:delText>حاکم</w:delText>
        </w:r>
        <w:r w:rsidR="00EA69A2" w:rsidRPr="009667A9" w:rsidDel="00730BF4">
          <w:rPr>
            <w:rFonts w:ascii="Times New Roman" w:hAnsi="Times New Roman" w:cs="B Nazanin"/>
            <w:b w:val="0"/>
            <w:bCs w:val="0"/>
            <w:i/>
            <w:noProof/>
            <w:sz w:val="24"/>
            <w:szCs w:val="24"/>
            <w:rtl/>
            <w:rPrChange w:id="2502"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503" w:author="Mohsen Jafarinejad" w:date="2019-05-12T10:51:00Z">
              <w:rPr>
                <w:rFonts w:cs="B Nazanin" w:hint="cs"/>
                <w:b w:val="0"/>
                <w:bCs w:val="0"/>
                <w:noProof/>
                <w:sz w:val="20"/>
                <w:szCs w:val="20"/>
                <w:rtl/>
              </w:rPr>
            </w:rPrChange>
          </w:rPr>
          <w:delText>بر</w:delText>
        </w:r>
        <w:r w:rsidR="00EA69A2" w:rsidRPr="009667A9" w:rsidDel="00730BF4">
          <w:rPr>
            <w:rFonts w:ascii="Times New Roman" w:hAnsi="Times New Roman" w:cs="B Nazanin"/>
            <w:b w:val="0"/>
            <w:bCs w:val="0"/>
            <w:i/>
            <w:noProof/>
            <w:sz w:val="24"/>
            <w:szCs w:val="24"/>
            <w:rtl/>
            <w:rPrChange w:id="250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505" w:author="Mohsen Jafarinejad" w:date="2019-05-12T10:51:00Z">
              <w:rPr>
                <w:rFonts w:cs="B Nazanin" w:hint="cs"/>
                <w:b w:val="0"/>
                <w:bCs w:val="0"/>
                <w:noProof/>
                <w:sz w:val="20"/>
                <w:szCs w:val="20"/>
                <w:rtl/>
              </w:rPr>
            </w:rPrChange>
          </w:rPr>
          <w:delText>مدل</w:delText>
        </w:r>
        <w:r w:rsidR="00EA69A2" w:rsidRPr="009667A9" w:rsidDel="00730BF4">
          <w:rPr>
            <w:rFonts w:ascii="Times New Roman" w:hAnsi="Times New Roman" w:cs="B Nazanin"/>
            <w:b w:val="0"/>
            <w:bCs w:val="0"/>
            <w:i/>
            <w:noProof/>
            <w:sz w:val="24"/>
            <w:szCs w:val="24"/>
            <w:rtl/>
            <w:rPrChange w:id="250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507" w:author="Mohsen Jafarinejad" w:date="2019-05-12T10:51:00Z">
              <w:rPr>
                <w:rFonts w:cs="B Nazanin" w:hint="cs"/>
                <w:b w:val="0"/>
                <w:bCs w:val="0"/>
                <w:noProof/>
                <w:sz w:val="20"/>
                <w:szCs w:val="20"/>
                <w:rtl/>
              </w:rPr>
            </w:rPrChange>
          </w:rPr>
          <w:delText>ساخته</w:delText>
        </w:r>
        <w:r w:rsidR="00EA69A2" w:rsidRPr="009667A9" w:rsidDel="00730BF4">
          <w:rPr>
            <w:rFonts w:ascii="Times New Roman" w:hAnsi="Times New Roman" w:cs="B Nazanin"/>
            <w:b w:val="0"/>
            <w:bCs w:val="0"/>
            <w:i/>
            <w:noProof/>
            <w:sz w:val="24"/>
            <w:szCs w:val="24"/>
            <w:rtl/>
            <w:rPrChange w:id="250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509" w:author="Mohsen Jafarinejad" w:date="2019-05-12T10:51:00Z">
              <w:rPr>
                <w:rFonts w:cs="B Nazanin" w:hint="cs"/>
                <w:b w:val="0"/>
                <w:bCs w:val="0"/>
                <w:noProof/>
                <w:sz w:val="20"/>
                <w:szCs w:val="20"/>
                <w:rtl/>
              </w:rPr>
            </w:rPrChange>
          </w:rPr>
          <w:delText>شده</w:delText>
        </w:r>
        <w:r w:rsidR="00EA69A2" w:rsidRPr="009667A9" w:rsidDel="00730BF4">
          <w:rPr>
            <w:rFonts w:ascii="Times New Roman" w:hAnsi="Times New Roman" w:cs="B Nazanin"/>
            <w:b w:val="0"/>
            <w:bCs w:val="0"/>
            <w:i/>
            <w:noProof/>
            <w:sz w:val="24"/>
            <w:szCs w:val="24"/>
            <w:rtl/>
            <w:rPrChange w:id="251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511" w:author="Mohsen Jafarinejad" w:date="2019-05-12T10:51:00Z">
              <w:rPr>
                <w:rFonts w:cs="B Nazanin" w:hint="cs"/>
                <w:b w:val="0"/>
                <w:bCs w:val="0"/>
                <w:noProof/>
                <w:sz w:val="20"/>
                <w:szCs w:val="20"/>
                <w:rtl/>
              </w:rPr>
            </w:rPrChange>
          </w:rPr>
          <w:delText>در</w:delText>
        </w:r>
        <w:r w:rsidR="00EA69A2" w:rsidRPr="009667A9" w:rsidDel="00730BF4">
          <w:rPr>
            <w:rFonts w:ascii="Times New Roman" w:hAnsi="Times New Roman" w:cs="B Nazanin"/>
            <w:b w:val="0"/>
            <w:bCs w:val="0"/>
            <w:i/>
            <w:noProof/>
            <w:sz w:val="24"/>
            <w:szCs w:val="24"/>
            <w:rtl/>
            <w:rPrChange w:id="2512"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513" w:author="Mohsen Jafarinejad" w:date="2019-05-12T10:51:00Z">
              <w:rPr>
                <w:rFonts w:cs="B Nazanin" w:hint="cs"/>
                <w:b w:val="0"/>
                <w:bCs w:val="0"/>
                <w:noProof/>
                <w:sz w:val="20"/>
                <w:szCs w:val="20"/>
                <w:rtl/>
              </w:rPr>
            </w:rPrChange>
          </w:rPr>
          <w:delText>فلوئنت</w:delText>
        </w:r>
        <w:r w:rsidR="00EA69A2" w:rsidRPr="009667A9" w:rsidDel="00730BF4">
          <w:rPr>
            <w:rFonts w:ascii="Times New Roman" w:hAnsi="Times New Roman" w:cs="B Nazanin"/>
            <w:b w:val="0"/>
            <w:bCs w:val="0"/>
            <w:i/>
            <w:noProof/>
            <w:sz w:val="24"/>
            <w:szCs w:val="24"/>
            <w:rPrChange w:id="2514" w:author="Mohsen Jafarinejad" w:date="2019-05-12T10:51:00Z">
              <w:rPr>
                <w:rFonts w:cs="B Nazanin"/>
                <w:b w:val="0"/>
                <w:bCs w:val="0"/>
                <w:noProof/>
                <w:sz w:val="20"/>
                <w:szCs w:val="20"/>
              </w:rPr>
            </w:rPrChange>
          </w:rPr>
          <w:tab/>
        </w:r>
      </w:del>
      <w:ins w:id="2515" w:author="Mohsen" w:date="2019-03-18T01:27:00Z">
        <w:del w:id="2516" w:author="Mohsen Jafarinejad" w:date="2019-04-06T08:40:00Z">
          <w:r w:rsidR="00C607BA" w:rsidRPr="009667A9" w:rsidDel="005222D8">
            <w:rPr>
              <w:rFonts w:ascii="Times New Roman" w:hAnsi="Times New Roman" w:cs="B Nazanin"/>
              <w:i/>
              <w:noProof/>
              <w:sz w:val="24"/>
              <w:szCs w:val="24"/>
              <w:rtl/>
              <w:rPrChange w:id="2517" w:author="Mohsen Jafarinejad" w:date="2019-05-12T10:51:00Z">
                <w:rPr>
                  <w:rFonts w:asciiTheme="majorBidi" w:hAnsiTheme="majorBidi" w:cs="B Nazanin"/>
                  <w:i/>
                  <w:iCs/>
                  <w:noProof/>
                  <w:sz w:val="20"/>
                  <w:szCs w:val="20"/>
                  <w:rtl/>
                </w:rPr>
              </w:rPrChange>
            </w:rPr>
            <w:delText>54</w:delText>
          </w:r>
        </w:del>
      </w:ins>
      <w:del w:id="2518" w:author="Mohsen Jafarinejad" w:date="2019-04-06T08:40:00Z">
        <w:r w:rsidR="00EA69A2" w:rsidRPr="009667A9" w:rsidDel="005222D8">
          <w:rPr>
            <w:rFonts w:ascii="Times New Roman" w:hAnsi="Times New Roman" w:cs="B Nazanin"/>
            <w:b w:val="0"/>
            <w:bCs w:val="0"/>
            <w:i/>
            <w:noProof/>
            <w:sz w:val="24"/>
            <w:szCs w:val="24"/>
            <w:rPrChange w:id="2519" w:author="Mohsen Jafarinejad" w:date="2019-05-12T10:51:00Z">
              <w:rPr>
                <w:rFonts w:cs="B Nazanin"/>
                <w:b w:val="0"/>
                <w:bCs w:val="0"/>
                <w:noProof/>
                <w:sz w:val="20"/>
                <w:szCs w:val="20"/>
              </w:rPr>
            </w:rPrChange>
          </w:rPr>
          <w:delText>61</w:delText>
        </w:r>
      </w:del>
    </w:p>
    <w:p w14:paraId="576777F9" w14:textId="68759F3F" w:rsidR="00EA69A2" w:rsidRPr="009667A9" w:rsidDel="00730BF4" w:rsidRDefault="004D1950" w:rsidP="004E29A1">
      <w:pPr>
        <w:pStyle w:val="TOC3"/>
        <w:rPr>
          <w:del w:id="2520" w:author="Mohsen Jafarinejad" w:date="2019-05-12T09:33:00Z"/>
          <w:rFonts w:ascii="Times New Roman" w:eastAsiaTheme="minorEastAsia" w:hAnsi="Times New Roman"/>
          <w:rPrChange w:id="2521" w:author="Mohsen Jafarinejad" w:date="2019-05-12T10:51:00Z">
            <w:rPr>
              <w:del w:id="2522" w:author="Mohsen Jafarinejad" w:date="2019-05-12T09:33:00Z"/>
              <w:rFonts w:eastAsiaTheme="minorEastAsia"/>
            </w:rPr>
          </w:rPrChange>
        </w:rPr>
      </w:pPr>
      <w:del w:id="2523" w:author="Mohsen Jafarinejad" w:date="2019-05-12T09:33:00Z">
        <w:r w:rsidRPr="009667A9" w:rsidDel="00730BF4">
          <w:rPr>
            <w:rFonts w:ascii="Times New Roman" w:hAnsi="Times New Roman"/>
            <w:i w:val="0"/>
            <w:rtl/>
            <w:rPrChange w:id="2524" w:author="Mohsen Jafarinejad" w:date="2019-05-12T10:51:00Z">
              <w:rPr>
                <w:rFonts w:cs="Times New Roman"/>
                <w:i/>
                <w:noProof/>
                <w:rtl/>
              </w:rPr>
            </w:rPrChange>
          </w:rPr>
          <w:delText>3-4-1</w:delText>
        </w:r>
        <w:r w:rsidR="00EA69A2" w:rsidRPr="009667A9" w:rsidDel="00730BF4">
          <w:rPr>
            <w:rFonts w:ascii="Times New Roman" w:hAnsi="Times New Roman"/>
            <w:i w:val="0"/>
            <w:rtl/>
            <w:rPrChange w:id="2525"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526" w:author="Mohsen Jafarinejad" w:date="2019-05-12T10:51:00Z">
              <w:rPr>
                <w:rFonts w:cs="Times New Roman" w:hint="cs"/>
                <w:i/>
                <w:noProof/>
                <w:rtl/>
              </w:rPr>
            </w:rPrChange>
          </w:rPr>
          <w:delText>محاسبات</w:delText>
        </w:r>
        <w:r w:rsidR="00EA69A2" w:rsidRPr="009667A9" w:rsidDel="00730BF4">
          <w:rPr>
            <w:rFonts w:ascii="Times New Roman" w:hAnsi="Times New Roman"/>
            <w:i w:val="0"/>
            <w:rtl/>
            <w:rPrChange w:id="2527"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528" w:author="Mohsen Jafarinejad" w:date="2019-05-12T10:51:00Z">
              <w:rPr>
                <w:rFonts w:cs="Times New Roman" w:hint="cs"/>
                <w:i/>
                <w:noProof/>
                <w:rtl/>
              </w:rPr>
            </w:rPrChange>
          </w:rPr>
          <w:delText>مربوط</w:delText>
        </w:r>
        <w:r w:rsidR="00EA69A2" w:rsidRPr="009667A9" w:rsidDel="00730BF4">
          <w:rPr>
            <w:rFonts w:ascii="Times New Roman" w:hAnsi="Times New Roman"/>
            <w:i w:val="0"/>
            <w:rtl/>
            <w:rPrChange w:id="2529"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530" w:author="Mohsen Jafarinejad" w:date="2019-05-12T10:51:00Z">
              <w:rPr>
                <w:rFonts w:cs="Times New Roman" w:hint="cs"/>
                <w:i/>
                <w:noProof/>
                <w:rtl/>
              </w:rPr>
            </w:rPrChange>
          </w:rPr>
          <w:delText>به</w:delText>
        </w:r>
        <w:r w:rsidR="00EA69A2" w:rsidRPr="009667A9" w:rsidDel="00730BF4">
          <w:rPr>
            <w:rFonts w:ascii="Times New Roman" w:hAnsi="Times New Roman"/>
            <w:i w:val="0"/>
            <w:rtl/>
            <w:rPrChange w:id="2531"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532" w:author="Mohsen Jafarinejad" w:date="2019-05-12T10:51:00Z">
              <w:rPr>
                <w:rFonts w:cs="Times New Roman" w:hint="cs"/>
                <w:i/>
                <w:noProof/>
                <w:rtl/>
              </w:rPr>
            </w:rPrChange>
          </w:rPr>
          <w:delText>گونه‌ها</w:delText>
        </w:r>
        <w:r w:rsidR="00EA69A2" w:rsidRPr="009667A9" w:rsidDel="00730BF4">
          <w:rPr>
            <w:rFonts w:ascii="Times New Roman" w:hAnsi="Times New Roman"/>
            <w:i w:val="0"/>
            <w:rtl/>
            <w:rPrChange w:id="2533"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534" w:author="Mohsen Jafarinejad" w:date="2019-05-12T10:51:00Z">
              <w:rPr>
                <w:rFonts w:cs="Times New Roman" w:hint="cs"/>
                <w:i/>
                <w:noProof/>
                <w:rtl/>
              </w:rPr>
            </w:rPrChange>
          </w:rPr>
          <w:delText>در</w:delText>
        </w:r>
        <w:r w:rsidR="00EA69A2" w:rsidRPr="009667A9" w:rsidDel="00730BF4">
          <w:rPr>
            <w:rFonts w:ascii="Times New Roman" w:hAnsi="Times New Roman"/>
            <w:i w:val="0"/>
            <w:rtl/>
            <w:rPrChange w:id="2535"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536" w:author="Mohsen Jafarinejad" w:date="2019-05-12T10:51:00Z">
              <w:rPr>
                <w:rFonts w:cs="Times New Roman" w:hint="cs"/>
                <w:i/>
                <w:noProof/>
                <w:rtl/>
              </w:rPr>
            </w:rPrChange>
          </w:rPr>
          <w:delText>فلوئنت</w:delText>
        </w:r>
        <w:r w:rsidR="00EA69A2" w:rsidRPr="009667A9" w:rsidDel="00730BF4">
          <w:rPr>
            <w:rFonts w:ascii="Times New Roman" w:hAnsi="Times New Roman"/>
            <w:i w:val="0"/>
            <w:rPrChange w:id="2537" w:author="Mohsen Jafarinejad" w:date="2019-05-12T10:51:00Z">
              <w:rPr>
                <w:rFonts w:cs="B Nazanin"/>
                <w:i/>
                <w:noProof/>
              </w:rPr>
            </w:rPrChange>
          </w:rPr>
          <w:tab/>
        </w:r>
      </w:del>
      <w:ins w:id="2538" w:author="Mohsen" w:date="2019-03-18T01:27:00Z">
        <w:del w:id="2539" w:author="Mohsen Jafarinejad" w:date="2019-04-06T08:40:00Z">
          <w:r w:rsidR="00C607BA" w:rsidRPr="009667A9" w:rsidDel="005222D8">
            <w:rPr>
              <w:rFonts w:ascii="Times New Roman" w:hAnsi="Times New Roman"/>
              <w:i w:val="0"/>
              <w:rtl/>
              <w:rPrChange w:id="2540" w:author="Mohsen Jafarinejad" w:date="2019-05-12T10:51:00Z">
                <w:rPr>
                  <w:rFonts w:cs="B Nazanin"/>
                  <w:i/>
                  <w:noProof/>
                  <w:rtl/>
                </w:rPr>
              </w:rPrChange>
            </w:rPr>
            <w:delText>54</w:delText>
          </w:r>
        </w:del>
      </w:ins>
      <w:del w:id="2541" w:author="Mohsen Jafarinejad" w:date="2019-04-06T08:40:00Z">
        <w:r w:rsidR="00EA69A2" w:rsidRPr="009667A9" w:rsidDel="005222D8">
          <w:rPr>
            <w:rFonts w:ascii="Times New Roman" w:hAnsi="Times New Roman"/>
            <w:i w:val="0"/>
            <w:rPrChange w:id="2542" w:author="Mohsen Jafarinejad" w:date="2019-05-12T10:51:00Z">
              <w:rPr>
                <w:rFonts w:cs="B Nazanin"/>
                <w:i/>
                <w:noProof/>
              </w:rPr>
            </w:rPrChange>
          </w:rPr>
          <w:delText>61</w:delText>
        </w:r>
      </w:del>
    </w:p>
    <w:p w14:paraId="37727A80" w14:textId="54951FCB" w:rsidR="00EA69A2" w:rsidRPr="009667A9" w:rsidDel="00730BF4" w:rsidRDefault="00EA69A2" w:rsidP="00795FC2">
      <w:pPr>
        <w:pStyle w:val="TOC3"/>
        <w:rPr>
          <w:del w:id="2543" w:author="Mohsen Jafarinejad" w:date="2019-05-12T09:33:00Z"/>
          <w:rFonts w:ascii="Times New Roman" w:eastAsiaTheme="minorEastAsia" w:hAnsi="Times New Roman"/>
          <w:rPrChange w:id="2544" w:author="Mohsen Jafarinejad" w:date="2019-05-12T10:51:00Z">
            <w:rPr>
              <w:del w:id="2545" w:author="Mohsen Jafarinejad" w:date="2019-05-12T09:33:00Z"/>
              <w:rFonts w:eastAsiaTheme="minorEastAsia"/>
            </w:rPr>
          </w:rPrChange>
        </w:rPr>
      </w:pPr>
      <w:del w:id="2546" w:author="Mohsen Jafarinejad" w:date="2019-05-12T09:33:00Z">
        <w:r w:rsidRPr="009667A9" w:rsidDel="00730BF4">
          <w:rPr>
            <w:rFonts w:ascii="Times New Roman" w:hAnsi="Times New Roman"/>
            <w:i w:val="0"/>
            <w:rPrChange w:id="2547" w:author="Mohsen Jafarinejad" w:date="2019-05-12T10:51:00Z">
              <w:rPr>
                <w:rFonts w:cs="B Nazanin"/>
                <w:i/>
                <w:noProof/>
              </w:rPr>
            </w:rPrChange>
          </w:rPr>
          <w:delText>2-4-3</w:delText>
        </w:r>
      </w:del>
      <w:ins w:id="2548" w:author="Mohsen" w:date="2019-03-17T19:25:00Z">
        <w:del w:id="2549" w:author="Mohsen Jafarinejad" w:date="2019-05-12T09:33:00Z">
          <w:r w:rsidR="00EB6040" w:rsidRPr="009667A9" w:rsidDel="00730BF4">
            <w:rPr>
              <w:rFonts w:ascii="Times New Roman" w:hAnsi="Times New Roman"/>
              <w:i w:val="0"/>
              <w:rtl/>
              <w:rPrChange w:id="2550" w:author="Mohsen Jafarinejad" w:date="2019-05-12T10:51:00Z">
                <w:rPr>
                  <w:rFonts w:cs="B Nazanin"/>
                  <w:i/>
                  <w:noProof/>
                  <w:rtl/>
                </w:rPr>
              </w:rPrChange>
            </w:rPr>
            <w:delText>3-4-2</w:delText>
          </w:r>
        </w:del>
      </w:ins>
      <w:del w:id="2551" w:author="Mohsen Jafarinejad" w:date="2019-05-12T09:33:00Z">
        <w:r w:rsidRPr="009667A9" w:rsidDel="00730BF4">
          <w:rPr>
            <w:rFonts w:ascii="Times New Roman" w:hAnsi="Times New Roman"/>
            <w:i w:val="0"/>
            <w:rtl/>
            <w:rPrChange w:id="2552" w:author="Mohsen Jafarinejad" w:date="2019-05-12T10:51:00Z">
              <w:rPr>
                <w:rFonts w:cs="Times New Roman"/>
                <w:i/>
                <w:noProof/>
                <w:rtl/>
              </w:rPr>
            </w:rPrChange>
          </w:rPr>
          <w:delText xml:space="preserve"> </w:delText>
        </w:r>
      </w:del>
      <w:ins w:id="2553" w:author="Mohsen" w:date="2019-03-17T16:51:00Z">
        <w:del w:id="2554" w:author="Mohsen Jafarinejad" w:date="2019-05-12T09:33:00Z">
          <w:r w:rsidR="00CF0011" w:rsidRPr="009667A9" w:rsidDel="00730BF4">
            <w:rPr>
              <w:rFonts w:ascii="Times New Roman" w:hAnsi="Times New Roman" w:hint="cs"/>
              <w:i w:val="0"/>
              <w:rtl/>
              <w:rPrChange w:id="2555" w:author="Mohsen Jafarinejad" w:date="2019-05-12T10:51:00Z">
                <w:rPr>
                  <w:rFonts w:cs="Times New Roman" w:hint="cs"/>
                  <w:i/>
                  <w:noProof/>
                  <w:rtl/>
                </w:rPr>
              </w:rPrChange>
            </w:rPr>
            <w:delText>مکانیزم‌های</w:delText>
          </w:r>
        </w:del>
      </w:ins>
      <w:del w:id="2556" w:author="Mohsen Jafarinejad" w:date="2019-05-12T09:33:00Z">
        <w:r w:rsidRPr="009667A9" w:rsidDel="00730BF4">
          <w:rPr>
            <w:rFonts w:ascii="Times New Roman" w:hAnsi="Times New Roman" w:hint="cs"/>
            <w:i w:val="0"/>
            <w:rtl/>
            <w:rPrChange w:id="2557" w:author="Mohsen Jafarinejad" w:date="2019-05-12T10:51:00Z">
              <w:rPr>
                <w:rFonts w:cs="Times New Roman" w:hint="cs"/>
                <w:i/>
                <w:noProof/>
                <w:rtl/>
              </w:rPr>
            </w:rPrChange>
          </w:rPr>
          <w:delText>مکانیزم</w:delText>
        </w:r>
        <w:r w:rsidRPr="009667A9" w:rsidDel="00730BF4">
          <w:rPr>
            <w:rFonts w:ascii="Times New Roman" w:hAnsi="Times New Roman"/>
            <w:i w:val="0"/>
            <w:rtl/>
            <w:rPrChange w:id="2558" w:author="Mohsen Jafarinejad" w:date="2019-05-12T10:51:00Z">
              <w:rPr>
                <w:rFonts w:cs="Times New Roman"/>
                <w:i/>
                <w:noProof/>
                <w:rtl/>
              </w:rPr>
            </w:rPrChange>
          </w:rPr>
          <w:delText xml:space="preserve"> </w:delText>
        </w:r>
        <w:r w:rsidRPr="009667A9" w:rsidDel="00730BF4">
          <w:rPr>
            <w:rFonts w:ascii="Times New Roman" w:hAnsi="Times New Roman" w:hint="cs"/>
            <w:i w:val="0"/>
            <w:rtl/>
            <w:rPrChange w:id="2559" w:author="Mohsen Jafarinejad" w:date="2019-05-12T10:51:00Z">
              <w:rPr>
                <w:rFonts w:cs="Times New Roman" w:hint="cs"/>
                <w:i/>
                <w:noProof/>
                <w:rtl/>
              </w:rPr>
            </w:rPrChange>
          </w:rPr>
          <w:delText>های</w:delText>
        </w:r>
        <w:r w:rsidRPr="009667A9" w:rsidDel="00730BF4">
          <w:rPr>
            <w:rFonts w:ascii="Times New Roman" w:hAnsi="Times New Roman"/>
            <w:i w:val="0"/>
            <w:rtl/>
            <w:rPrChange w:id="2560" w:author="Mohsen Jafarinejad" w:date="2019-05-12T10:51:00Z">
              <w:rPr>
                <w:rFonts w:cs="Times New Roman"/>
                <w:i/>
                <w:noProof/>
                <w:rtl/>
              </w:rPr>
            </w:rPrChange>
          </w:rPr>
          <w:delText xml:space="preserve"> </w:delText>
        </w:r>
        <w:r w:rsidRPr="009667A9" w:rsidDel="00730BF4">
          <w:rPr>
            <w:rFonts w:ascii="Times New Roman" w:hAnsi="Times New Roman" w:hint="cs"/>
            <w:i w:val="0"/>
            <w:rtl/>
            <w:rPrChange w:id="2561" w:author="Mohsen Jafarinejad" w:date="2019-05-12T10:51:00Z">
              <w:rPr>
                <w:rFonts w:cs="Times New Roman" w:hint="cs"/>
                <w:i/>
                <w:noProof/>
                <w:rtl/>
              </w:rPr>
            </w:rPrChange>
          </w:rPr>
          <w:delText>انتقال</w:delText>
        </w:r>
        <w:r w:rsidRPr="009667A9" w:rsidDel="00730BF4">
          <w:rPr>
            <w:rFonts w:ascii="Times New Roman" w:hAnsi="Times New Roman"/>
            <w:i w:val="0"/>
            <w:rtl/>
            <w:rPrChange w:id="2562" w:author="Mohsen Jafarinejad" w:date="2019-05-12T10:51:00Z">
              <w:rPr>
                <w:rFonts w:cs="Times New Roman"/>
                <w:i/>
                <w:noProof/>
                <w:rtl/>
              </w:rPr>
            </w:rPrChange>
          </w:rPr>
          <w:delText xml:space="preserve"> </w:delText>
        </w:r>
        <w:r w:rsidRPr="009667A9" w:rsidDel="00730BF4">
          <w:rPr>
            <w:rFonts w:ascii="Times New Roman" w:hAnsi="Times New Roman" w:hint="cs"/>
            <w:i w:val="0"/>
            <w:rtl/>
            <w:rPrChange w:id="2563" w:author="Mohsen Jafarinejad" w:date="2019-05-12T10:51:00Z">
              <w:rPr>
                <w:rFonts w:cs="Times New Roman" w:hint="cs"/>
                <w:i/>
                <w:noProof/>
                <w:rtl/>
              </w:rPr>
            </w:rPrChange>
          </w:rPr>
          <w:delText>در</w:delText>
        </w:r>
        <w:r w:rsidRPr="009667A9" w:rsidDel="00730BF4">
          <w:rPr>
            <w:rFonts w:ascii="Times New Roman" w:hAnsi="Times New Roman"/>
            <w:i w:val="0"/>
            <w:rtl/>
            <w:rPrChange w:id="2564" w:author="Mohsen Jafarinejad" w:date="2019-05-12T10:51:00Z">
              <w:rPr>
                <w:rFonts w:cs="Times New Roman"/>
                <w:i/>
                <w:noProof/>
                <w:rtl/>
              </w:rPr>
            </w:rPrChange>
          </w:rPr>
          <w:delText xml:space="preserve"> </w:delText>
        </w:r>
        <w:r w:rsidRPr="009667A9" w:rsidDel="00730BF4">
          <w:rPr>
            <w:rFonts w:ascii="Times New Roman" w:hAnsi="Times New Roman" w:hint="cs"/>
            <w:i w:val="0"/>
            <w:rtl/>
            <w:rPrChange w:id="2565" w:author="Mohsen Jafarinejad" w:date="2019-05-12T10:51:00Z">
              <w:rPr>
                <w:rFonts w:cs="Times New Roman" w:hint="cs"/>
                <w:i/>
                <w:noProof/>
                <w:rtl/>
              </w:rPr>
            </w:rPrChange>
          </w:rPr>
          <w:delText>پیل</w:delText>
        </w:r>
        <w:r w:rsidRPr="009667A9" w:rsidDel="00730BF4">
          <w:rPr>
            <w:rFonts w:ascii="Times New Roman" w:hAnsi="Times New Roman"/>
            <w:i w:val="0"/>
            <w:rtl/>
            <w:rPrChange w:id="2566" w:author="Mohsen Jafarinejad" w:date="2019-05-12T10:51:00Z">
              <w:rPr>
                <w:rFonts w:cs="Times New Roman"/>
                <w:i/>
                <w:noProof/>
                <w:rtl/>
              </w:rPr>
            </w:rPrChange>
          </w:rPr>
          <w:delText xml:space="preserve"> </w:delText>
        </w:r>
        <w:r w:rsidRPr="009667A9" w:rsidDel="00730BF4">
          <w:rPr>
            <w:rFonts w:ascii="Times New Roman" w:hAnsi="Times New Roman" w:hint="cs"/>
            <w:i w:val="0"/>
            <w:rtl/>
            <w:rPrChange w:id="2567" w:author="Mohsen Jafarinejad" w:date="2019-05-12T10:51:00Z">
              <w:rPr>
                <w:rFonts w:cs="Times New Roman" w:hint="cs"/>
                <w:i/>
                <w:noProof/>
                <w:rtl/>
              </w:rPr>
            </w:rPrChange>
          </w:rPr>
          <w:delText>سوختی</w:delText>
        </w:r>
        <w:r w:rsidRPr="009667A9" w:rsidDel="00730BF4">
          <w:rPr>
            <w:rFonts w:ascii="Times New Roman" w:hAnsi="Times New Roman"/>
            <w:i w:val="0"/>
            <w:rtl/>
            <w:rPrChange w:id="2568" w:author="Mohsen Jafarinejad" w:date="2019-05-12T10:51:00Z">
              <w:rPr>
                <w:rFonts w:cs="Times New Roman"/>
                <w:i/>
                <w:noProof/>
                <w:rtl/>
              </w:rPr>
            </w:rPrChange>
          </w:rPr>
          <w:delText xml:space="preserve"> </w:delText>
        </w:r>
        <w:r w:rsidRPr="009667A9" w:rsidDel="00730BF4">
          <w:rPr>
            <w:rFonts w:ascii="Times New Roman" w:hAnsi="Times New Roman" w:hint="cs"/>
            <w:i w:val="0"/>
            <w:rtl/>
            <w:rPrChange w:id="2569" w:author="Mohsen Jafarinejad" w:date="2019-05-12T10:51:00Z">
              <w:rPr>
                <w:rFonts w:cs="Times New Roman" w:hint="cs"/>
                <w:i/>
                <w:noProof/>
                <w:rtl/>
              </w:rPr>
            </w:rPrChange>
          </w:rPr>
          <w:delText>میکروبی</w:delText>
        </w:r>
        <w:r w:rsidRPr="009667A9" w:rsidDel="00730BF4">
          <w:rPr>
            <w:rFonts w:ascii="Times New Roman" w:hAnsi="Times New Roman"/>
            <w:i w:val="0"/>
            <w:rPrChange w:id="2570" w:author="Mohsen Jafarinejad" w:date="2019-05-12T10:51:00Z">
              <w:rPr>
                <w:rFonts w:cs="B Nazanin"/>
                <w:i/>
                <w:noProof/>
              </w:rPr>
            </w:rPrChange>
          </w:rPr>
          <w:tab/>
        </w:r>
      </w:del>
      <w:ins w:id="2571" w:author="Mohsen" w:date="2019-03-18T01:27:00Z">
        <w:del w:id="2572" w:author="Mohsen Jafarinejad" w:date="2019-04-06T08:40:00Z">
          <w:r w:rsidR="00C607BA" w:rsidRPr="009667A9" w:rsidDel="005222D8">
            <w:rPr>
              <w:rFonts w:ascii="Times New Roman" w:hAnsi="Times New Roman"/>
              <w:i w:val="0"/>
              <w:rtl/>
              <w:rPrChange w:id="2573" w:author="Mohsen Jafarinejad" w:date="2019-05-12T10:51:00Z">
                <w:rPr>
                  <w:rFonts w:cs="B Nazanin"/>
                  <w:i/>
                  <w:noProof/>
                  <w:rtl/>
                </w:rPr>
              </w:rPrChange>
            </w:rPr>
            <w:delText>56</w:delText>
          </w:r>
        </w:del>
      </w:ins>
      <w:del w:id="2574" w:author="Mohsen Jafarinejad" w:date="2019-04-06T08:40:00Z">
        <w:r w:rsidRPr="009667A9" w:rsidDel="005222D8">
          <w:rPr>
            <w:rFonts w:ascii="Times New Roman" w:hAnsi="Times New Roman"/>
            <w:i w:val="0"/>
            <w:rPrChange w:id="2575" w:author="Mohsen Jafarinejad" w:date="2019-05-12T10:51:00Z">
              <w:rPr>
                <w:rFonts w:cs="B Nazanin"/>
                <w:i/>
                <w:noProof/>
              </w:rPr>
            </w:rPrChange>
          </w:rPr>
          <w:delText>63</w:delText>
        </w:r>
      </w:del>
    </w:p>
    <w:p w14:paraId="3DD261AF" w14:textId="5F08F3CE" w:rsidR="00EA69A2" w:rsidRPr="009667A9" w:rsidDel="00730BF4" w:rsidRDefault="00EA69A2" w:rsidP="00CF7090">
      <w:pPr>
        <w:pStyle w:val="TOC3"/>
        <w:rPr>
          <w:del w:id="2576" w:author="Mohsen Jafarinejad" w:date="2019-05-12T09:33:00Z"/>
          <w:rFonts w:ascii="Times New Roman" w:eastAsiaTheme="minorEastAsia" w:hAnsi="Times New Roman"/>
          <w:rPrChange w:id="2577" w:author="Mohsen Jafarinejad" w:date="2019-05-12T10:51:00Z">
            <w:rPr>
              <w:del w:id="2578" w:author="Mohsen Jafarinejad" w:date="2019-05-12T09:33:00Z"/>
              <w:rFonts w:eastAsiaTheme="minorEastAsia"/>
            </w:rPr>
          </w:rPrChange>
        </w:rPr>
      </w:pPr>
      <w:del w:id="2579" w:author="Mohsen Jafarinejad" w:date="2019-05-12T09:33:00Z">
        <w:r w:rsidRPr="009667A9" w:rsidDel="00730BF4">
          <w:rPr>
            <w:rFonts w:ascii="Times New Roman" w:hAnsi="Times New Roman"/>
            <w:i w:val="0"/>
            <w:rPrChange w:id="2580" w:author="Mohsen Jafarinejad" w:date="2019-05-12T10:51:00Z">
              <w:rPr>
                <w:rFonts w:cs="B Nazanin"/>
                <w:i/>
                <w:noProof/>
              </w:rPr>
            </w:rPrChange>
          </w:rPr>
          <w:delText>3-4-3</w:delText>
        </w:r>
      </w:del>
      <w:ins w:id="2581" w:author="Mohsen" w:date="2019-03-17T19:25:00Z">
        <w:del w:id="2582" w:author="Mohsen Jafarinejad" w:date="2019-05-12T09:33:00Z">
          <w:r w:rsidR="00EB6040" w:rsidRPr="009667A9" w:rsidDel="00730BF4">
            <w:rPr>
              <w:rFonts w:ascii="Times New Roman" w:hAnsi="Times New Roman"/>
              <w:i w:val="0"/>
              <w:rtl/>
              <w:rPrChange w:id="2583" w:author="Mohsen Jafarinejad" w:date="2019-05-12T10:51:00Z">
                <w:rPr>
                  <w:rFonts w:cs="B Nazanin"/>
                  <w:i/>
                  <w:noProof/>
                  <w:rtl/>
                </w:rPr>
              </w:rPrChange>
            </w:rPr>
            <w:delText>3-4-3</w:delText>
          </w:r>
        </w:del>
      </w:ins>
      <w:del w:id="2584" w:author="Mohsen Jafarinejad" w:date="2019-05-12T09:33:00Z">
        <w:r w:rsidRPr="009667A9" w:rsidDel="00730BF4">
          <w:rPr>
            <w:rFonts w:ascii="Times New Roman" w:hAnsi="Times New Roman"/>
            <w:i w:val="0"/>
            <w:rtl/>
            <w:rPrChange w:id="2585" w:author="Mohsen Jafarinejad" w:date="2019-05-12T10:51:00Z">
              <w:rPr>
                <w:rFonts w:cs="Times New Roman"/>
                <w:i/>
                <w:noProof/>
                <w:rtl/>
              </w:rPr>
            </w:rPrChange>
          </w:rPr>
          <w:delText xml:space="preserve"> </w:delText>
        </w:r>
        <w:r w:rsidRPr="009667A9" w:rsidDel="00730BF4">
          <w:rPr>
            <w:rFonts w:ascii="Times New Roman" w:hAnsi="Times New Roman" w:hint="cs"/>
            <w:i w:val="0"/>
            <w:rtl/>
            <w:rPrChange w:id="2586" w:author="Mohsen Jafarinejad" w:date="2019-05-12T10:51:00Z">
              <w:rPr>
                <w:rFonts w:cs="Times New Roman" w:hint="cs"/>
                <w:i/>
                <w:noProof/>
                <w:rtl/>
              </w:rPr>
            </w:rPrChange>
          </w:rPr>
          <w:delText>انتقال</w:delText>
        </w:r>
        <w:r w:rsidRPr="009667A9" w:rsidDel="00730BF4">
          <w:rPr>
            <w:rFonts w:ascii="Times New Roman" w:hAnsi="Times New Roman"/>
            <w:i w:val="0"/>
            <w:rtl/>
            <w:rPrChange w:id="2587" w:author="Mohsen Jafarinejad" w:date="2019-05-12T10:51:00Z">
              <w:rPr>
                <w:rFonts w:cs="Times New Roman"/>
                <w:i/>
                <w:noProof/>
                <w:rtl/>
              </w:rPr>
            </w:rPrChange>
          </w:rPr>
          <w:delText xml:space="preserve"> </w:delText>
        </w:r>
        <w:r w:rsidRPr="009667A9" w:rsidDel="00730BF4">
          <w:rPr>
            <w:rFonts w:ascii="Times New Roman" w:hAnsi="Times New Roman" w:hint="cs"/>
            <w:i w:val="0"/>
            <w:rtl/>
            <w:rPrChange w:id="2588" w:author="Mohsen Jafarinejad" w:date="2019-05-12T10:51:00Z">
              <w:rPr>
                <w:rFonts w:cs="Times New Roman" w:hint="cs"/>
                <w:i/>
                <w:noProof/>
                <w:rtl/>
              </w:rPr>
            </w:rPrChange>
          </w:rPr>
          <w:delText>گونه‌ها</w:delText>
        </w:r>
        <w:r w:rsidRPr="009667A9" w:rsidDel="00730BF4">
          <w:rPr>
            <w:rFonts w:ascii="Times New Roman" w:hAnsi="Times New Roman"/>
            <w:i w:val="0"/>
            <w:rtl/>
            <w:rPrChange w:id="2589" w:author="Mohsen Jafarinejad" w:date="2019-05-12T10:51:00Z">
              <w:rPr>
                <w:rFonts w:cs="Times New Roman"/>
                <w:i/>
                <w:noProof/>
                <w:rtl/>
              </w:rPr>
            </w:rPrChange>
          </w:rPr>
          <w:delText xml:space="preserve"> </w:delText>
        </w:r>
        <w:r w:rsidRPr="009667A9" w:rsidDel="00730BF4">
          <w:rPr>
            <w:rFonts w:ascii="Times New Roman" w:hAnsi="Times New Roman" w:hint="cs"/>
            <w:i w:val="0"/>
            <w:rtl/>
            <w:rPrChange w:id="2590" w:author="Mohsen Jafarinejad" w:date="2019-05-12T10:51:00Z">
              <w:rPr>
                <w:rFonts w:cs="Times New Roman" w:hint="cs"/>
                <w:i/>
                <w:noProof/>
                <w:rtl/>
              </w:rPr>
            </w:rPrChange>
          </w:rPr>
          <w:delText>در</w:delText>
        </w:r>
        <w:r w:rsidRPr="009667A9" w:rsidDel="00730BF4">
          <w:rPr>
            <w:rFonts w:ascii="Times New Roman" w:hAnsi="Times New Roman"/>
            <w:i w:val="0"/>
            <w:rtl/>
            <w:rPrChange w:id="2591" w:author="Mohsen Jafarinejad" w:date="2019-05-12T10:51:00Z">
              <w:rPr>
                <w:rFonts w:cs="Times New Roman"/>
                <w:i/>
                <w:noProof/>
                <w:rtl/>
              </w:rPr>
            </w:rPrChange>
          </w:rPr>
          <w:delText xml:space="preserve"> </w:delText>
        </w:r>
        <w:r w:rsidRPr="009667A9" w:rsidDel="00730BF4">
          <w:rPr>
            <w:rFonts w:ascii="Times New Roman" w:hAnsi="Times New Roman" w:hint="cs"/>
            <w:i w:val="0"/>
            <w:rtl/>
            <w:rPrChange w:id="2592" w:author="Mohsen Jafarinejad" w:date="2019-05-12T10:51:00Z">
              <w:rPr>
                <w:rFonts w:cs="Times New Roman" w:hint="cs"/>
                <w:i/>
                <w:noProof/>
                <w:rtl/>
              </w:rPr>
            </w:rPrChange>
          </w:rPr>
          <w:delText>فلوئنت</w:delText>
        </w:r>
        <w:r w:rsidRPr="009667A9" w:rsidDel="00730BF4">
          <w:rPr>
            <w:rFonts w:ascii="Times New Roman" w:hAnsi="Times New Roman"/>
            <w:i w:val="0"/>
            <w:rPrChange w:id="2593" w:author="Mohsen Jafarinejad" w:date="2019-05-12T10:51:00Z">
              <w:rPr>
                <w:rFonts w:cs="B Nazanin"/>
                <w:i/>
                <w:noProof/>
              </w:rPr>
            </w:rPrChange>
          </w:rPr>
          <w:tab/>
        </w:r>
      </w:del>
      <w:ins w:id="2594" w:author="Mohsen" w:date="2019-03-18T01:27:00Z">
        <w:del w:id="2595" w:author="Mohsen Jafarinejad" w:date="2019-04-06T08:40:00Z">
          <w:r w:rsidR="00C607BA" w:rsidRPr="009667A9" w:rsidDel="005222D8">
            <w:rPr>
              <w:rFonts w:ascii="Times New Roman" w:hAnsi="Times New Roman"/>
              <w:i w:val="0"/>
              <w:rtl/>
              <w:rPrChange w:id="2596" w:author="Mohsen Jafarinejad" w:date="2019-05-12T10:51:00Z">
                <w:rPr>
                  <w:rFonts w:cs="B Nazanin"/>
                  <w:i/>
                  <w:noProof/>
                  <w:rtl/>
                </w:rPr>
              </w:rPrChange>
            </w:rPr>
            <w:delText>56</w:delText>
          </w:r>
        </w:del>
      </w:ins>
      <w:del w:id="2597" w:author="Mohsen Jafarinejad" w:date="2019-04-06T08:40:00Z">
        <w:r w:rsidRPr="009667A9" w:rsidDel="005222D8">
          <w:rPr>
            <w:rFonts w:ascii="Times New Roman" w:hAnsi="Times New Roman"/>
            <w:i w:val="0"/>
            <w:rPrChange w:id="2598" w:author="Mohsen Jafarinejad" w:date="2019-05-12T10:51:00Z">
              <w:rPr>
                <w:rFonts w:cs="B Nazanin"/>
                <w:i/>
                <w:noProof/>
              </w:rPr>
            </w:rPrChange>
          </w:rPr>
          <w:delText>63</w:delText>
        </w:r>
      </w:del>
    </w:p>
    <w:p w14:paraId="4AFA409A" w14:textId="7BBECE58" w:rsidR="00EA69A2" w:rsidRPr="009667A9" w:rsidDel="00730BF4" w:rsidRDefault="00EA69A2" w:rsidP="00C60693">
      <w:pPr>
        <w:pStyle w:val="TOC3"/>
        <w:rPr>
          <w:del w:id="2599" w:author="Mohsen Jafarinejad" w:date="2019-05-12T09:33:00Z"/>
          <w:rFonts w:ascii="Times New Roman" w:eastAsiaTheme="minorEastAsia" w:hAnsi="Times New Roman"/>
          <w:rPrChange w:id="2600" w:author="Mohsen Jafarinejad" w:date="2019-05-12T10:51:00Z">
            <w:rPr>
              <w:del w:id="2601" w:author="Mohsen Jafarinejad" w:date="2019-05-12T09:33:00Z"/>
              <w:rFonts w:eastAsiaTheme="minorEastAsia"/>
            </w:rPr>
          </w:rPrChange>
        </w:rPr>
      </w:pPr>
      <w:del w:id="2602" w:author="Mohsen Jafarinejad" w:date="2019-05-12T09:33:00Z">
        <w:r w:rsidRPr="009667A9" w:rsidDel="00730BF4">
          <w:rPr>
            <w:rFonts w:ascii="Times New Roman" w:hAnsi="Times New Roman"/>
            <w:i w:val="0"/>
            <w:rPrChange w:id="2603" w:author="Mohsen Jafarinejad" w:date="2019-05-12T10:51:00Z">
              <w:rPr>
                <w:rFonts w:cs="B Nazanin"/>
                <w:i/>
                <w:noProof/>
              </w:rPr>
            </w:rPrChange>
          </w:rPr>
          <w:delText>4-4-3</w:delText>
        </w:r>
      </w:del>
      <w:ins w:id="2604" w:author="Mohsen" w:date="2019-03-17T19:25:00Z">
        <w:del w:id="2605" w:author="Mohsen Jafarinejad" w:date="2019-05-12T09:33:00Z">
          <w:r w:rsidR="00EB6040" w:rsidRPr="009667A9" w:rsidDel="00730BF4">
            <w:rPr>
              <w:rFonts w:ascii="Times New Roman" w:hAnsi="Times New Roman"/>
              <w:i w:val="0"/>
              <w:rtl/>
              <w:rPrChange w:id="2606" w:author="Mohsen Jafarinejad" w:date="2019-05-12T10:51:00Z">
                <w:rPr>
                  <w:rFonts w:cs="B Nazanin"/>
                  <w:i/>
                  <w:noProof/>
                  <w:rtl/>
                </w:rPr>
              </w:rPrChange>
            </w:rPr>
            <w:delText>3-4-4</w:delText>
          </w:r>
        </w:del>
      </w:ins>
      <w:del w:id="2607" w:author="Mohsen Jafarinejad" w:date="2019-05-12T09:33:00Z">
        <w:r w:rsidRPr="009667A9" w:rsidDel="00730BF4">
          <w:rPr>
            <w:rFonts w:ascii="Times New Roman" w:hAnsi="Times New Roman"/>
            <w:i w:val="0"/>
            <w:rtl/>
            <w:rPrChange w:id="2608" w:author="Mohsen Jafarinejad" w:date="2019-05-12T10:51:00Z">
              <w:rPr>
                <w:rFonts w:cs="Times New Roman"/>
                <w:i/>
                <w:noProof/>
                <w:rtl/>
              </w:rPr>
            </w:rPrChange>
          </w:rPr>
          <w:delText xml:space="preserve"> </w:delText>
        </w:r>
        <w:r w:rsidRPr="009667A9" w:rsidDel="00730BF4">
          <w:rPr>
            <w:rFonts w:ascii="Times New Roman" w:hAnsi="Times New Roman" w:hint="cs"/>
            <w:i w:val="0"/>
            <w:rtl/>
            <w:rPrChange w:id="2609" w:author="Mohsen Jafarinejad" w:date="2019-05-12T10:51:00Z">
              <w:rPr>
                <w:rFonts w:cs="Times New Roman" w:hint="cs"/>
                <w:i/>
                <w:noProof/>
                <w:rtl/>
              </w:rPr>
            </w:rPrChange>
          </w:rPr>
          <w:delText>انتقال</w:delText>
        </w:r>
        <w:r w:rsidRPr="009667A9" w:rsidDel="00730BF4">
          <w:rPr>
            <w:rFonts w:ascii="Times New Roman" w:hAnsi="Times New Roman"/>
            <w:i w:val="0"/>
            <w:rtl/>
            <w:rPrChange w:id="2610" w:author="Mohsen Jafarinejad" w:date="2019-05-12T10:51:00Z">
              <w:rPr>
                <w:rFonts w:cs="Times New Roman"/>
                <w:i/>
                <w:noProof/>
                <w:rtl/>
              </w:rPr>
            </w:rPrChange>
          </w:rPr>
          <w:delText xml:space="preserve"> </w:delText>
        </w:r>
        <w:r w:rsidRPr="009667A9" w:rsidDel="00730BF4">
          <w:rPr>
            <w:rFonts w:ascii="Times New Roman" w:hAnsi="Times New Roman" w:hint="cs"/>
            <w:i w:val="0"/>
            <w:rtl/>
            <w:rPrChange w:id="2611" w:author="Mohsen Jafarinejad" w:date="2019-05-12T10:51:00Z">
              <w:rPr>
                <w:rFonts w:cs="Times New Roman" w:hint="cs"/>
                <w:i/>
                <w:noProof/>
                <w:rtl/>
              </w:rPr>
            </w:rPrChange>
          </w:rPr>
          <w:delText>شارژ</w:delText>
        </w:r>
        <w:r w:rsidRPr="009667A9" w:rsidDel="00730BF4">
          <w:rPr>
            <w:rFonts w:ascii="Times New Roman" w:hAnsi="Times New Roman"/>
            <w:i w:val="0"/>
            <w:rPrChange w:id="2612" w:author="Mohsen Jafarinejad" w:date="2019-05-12T10:51:00Z">
              <w:rPr>
                <w:rFonts w:cs="B Nazanin"/>
                <w:i/>
                <w:noProof/>
              </w:rPr>
            </w:rPrChange>
          </w:rPr>
          <w:tab/>
        </w:r>
      </w:del>
      <w:ins w:id="2613" w:author="Mohsen" w:date="2019-03-18T01:27:00Z">
        <w:del w:id="2614" w:author="Mohsen Jafarinejad" w:date="2019-04-06T08:40:00Z">
          <w:r w:rsidR="00C607BA" w:rsidRPr="009667A9" w:rsidDel="005222D8">
            <w:rPr>
              <w:rFonts w:ascii="Times New Roman" w:hAnsi="Times New Roman"/>
              <w:i w:val="0"/>
              <w:rtl/>
              <w:rPrChange w:id="2615" w:author="Mohsen Jafarinejad" w:date="2019-05-12T10:51:00Z">
                <w:rPr>
                  <w:rFonts w:cs="B Nazanin"/>
                  <w:i/>
                  <w:noProof/>
                  <w:rtl/>
                </w:rPr>
              </w:rPrChange>
            </w:rPr>
            <w:delText>57</w:delText>
          </w:r>
        </w:del>
      </w:ins>
      <w:del w:id="2616" w:author="Mohsen Jafarinejad" w:date="2019-04-06T08:40:00Z">
        <w:r w:rsidRPr="009667A9" w:rsidDel="005222D8">
          <w:rPr>
            <w:rFonts w:ascii="Times New Roman" w:hAnsi="Times New Roman"/>
            <w:i w:val="0"/>
            <w:rPrChange w:id="2617" w:author="Mohsen Jafarinejad" w:date="2019-05-12T10:51:00Z">
              <w:rPr>
                <w:rFonts w:cs="B Nazanin"/>
                <w:i/>
                <w:noProof/>
              </w:rPr>
            </w:rPrChange>
          </w:rPr>
          <w:delText>64</w:delText>
        </w:r>
      </w:del>
    </w:p>
    <w:p w14:paraId="7D8D3F77" w14:textId="79E473E5" w:rsidR="00EA69A2" w:rsidRPr="009667A9" w:rsidDel="00730BF4" w:rsidRDefault="00EA69A2" w:rsidP="00695D04">
      <w:pPr>
        <w:pStyle w:val="TOC3"/>
        <w:rPr>
          <w:del w:id="2618" w:author="Mohsen Jafarinejad" w:date="2019-05-12T09:33:00Z"/>
          <w:rFonts w:ascii="Times New Roman" w:eastAsiaTheme="minorEastAsia" w:hAnsi="Times New Roman"/>
          <w:rPrChange w:id="2619" w:author="Mohsen Jafarinejad" w:date="2019-05-12T10:51:00Z">
            <w:rPr>
              <w:del w:id="2620" w:author="Mohsen Jafarinejad" w:date="2019-05-12T09:33:00Z"/>
              <w:rFonts w:eastAsiaTheme="minorEastAsia"/>
            </w:rPr>
          </w:rPrChange>
        </w:rPr>
      </w:pPr>
      <w:del w:id="2621" w:author="Mohsen Jafarinejad" w:date="2019-05-12T09:33:00Z">
        <w:r w:rsidRPr="009667A9" w:rsidDel="00730BF4">
          <w:rPr>
            <w:rFonts w:ascii="Times New Roman" w:hAnsi="Times New Roman"/>
            <w:i w:val="0"/>
            <w:rPrChange w:id="2622" w:author="Mohsen Jafarinejad" w:date="2019-05-12T10:51:00Z">
              <w:rPr>
                <w:rFonts w:cs="B Nazanin"/>
                <w:i/>
                <w:noProof/>
              </w:rPr>
            </w:rPrChange>
          </w:rPr>
          <w:delText>5-4-3</w:delText>
        </w:r>
      </w:del>
      <w:ins w:id="2623" w:author="Mohsen" w:date="2019-03-17T19:26:00Z">
        <w:del w:id="2624" w:author="Mohsen Jafarinejad" w:date="2019-05-12T09:33:00Z">
          <w:r w:rsidR="00EB6040" w:rsidRPr="009667A9" w:rsidDel="00730BF4">
            <w:rPr>
              <w:rFonts w:ascii="Times New Roman" w:hAnsi="Times New Roman"/>
              <w:i w:val="0"/>
              <w:rtl/>
              <w:rPrChange w:id="2625" w:author="Mohsen Jafarinejad" w:date="2019-05-12T10:51:00Z">
                <w:rPr>
                  <w:rFonts w:cs="B Nazanin"/>
                  <w:i/>
                  <w:noProof/>
                  <w:rtl/>
                </w:rPr>
              </w:rPrChange>
            </w:rPr>
            <w:delText>3-4-5</w:delText>
          </w:r>
        </w:del>
      </w:ins>
      <w:del w:id="2626" w:author="Mohsen Jafarinejad" w:date="2019-05-12T09:33:00Z">
        <w:r w:rsidRPr="009667A9" w:rsidDel="00730BF4">
          <w:rPr>
            <w:rFonts w:ascii="Times New Roman" w:hAnsi="Times New Roman"/>
            <w:i w:val="0"/>
            <w:rtl/>
            <w:rPrChange w:id="2627" w:author="Mohsen Jafarinejad" w:date="2019-05-12T10:51:00Z">
              <w:rPr>
                <w:rFonts w:cs="Times New Roman"/>
                <w:i/>
                <w:noProof/>
                <w:rtl/>
              </w:rPr>
            </w:rPrChange>
          </w:rPr>
          <w:delText xml:space="preserve"> </w:delText>
        </w:r>
        <w:r w:rsidRPr="009667A9" w:rsidDel="00730BF4">
          <w:rPr>
            <w:rFonts w:ascii="Times New Roman" w:hAnsi="Times New Roman" w:hint="cs"/>
            <w:i w:val="0"/>
            <w:rtl/>
            <w:rPrChange w:id="2628" w:author="Mohsen Jafarinejad" w:date="2019-05-12T10:51:00Z">
              <w:rPr>
                <w:rFonts w:cs="Times New Roman" w:hint="cs"/>
                <w:i/>
                <w:noProof/>
                <w:rtl/>
              </w:rPr>
            </w:rPrChange>
          </w:rPr>
          <w:delText>معادلات</w:delText>
        </w:r>
        <w:r w:rsidRPr="009667A9" w:rsidDel="00730BF4">
          <w:rPr>
            <w:rFonts w:ascii="Times New Roman" w:hAnsi="Times New Roman"/>
            <w:i w:val="0"/>
            <w:rtl/>
            <w:rPrChange w:id="2629" w:author="Mohsen Jafarinejad" w:date="2019-05-12T10:51:00Z">
              <w:rPr>
                <w:rFonts w:cs="Times New Roman"/>
                <w:i/>
                <w:noProof/>
                <w:rtl/>
              </w:rPr>
            </w:rPrChange>
          </w:rPr>
          <w:delText xml:space="preserve"> </w:delText>
        </w:r>
        <w:r w:rsidRPr="009667A9" w:rsidDel="00730BF4">
          <w:rPr>
            <w:rFonts w:ascii="Times New Roman" w:hAnsi="Times New Roman" w:hint="cs"/>
            <w:i w:val="0"/>
            <w:rtl/>
            <w:rPrChange w:id="2630" w:author="Mohsen Jafarinejad" w:date="2019-05-12T10:51:00Z">
              <w:rPr>
                <w:rFonts w:cs="Times New Roman" w:hint="cs"/>
                <w:i/>
                <w:noProof/>
                <w:rtl/>
              </w:rPr>
            </w:rPrChange>
          </w:rPr>
          <w:delText>واکنش</w:delText>
        </w:r>
        <w:r w:rsidRPr="009667A9" w:rsidDel="00730BF4">
          <w:rPr>
            <w:rFonts w:ascii="Times New Roman" w:hAnsi="Times New Roman"/>
            <w:i w:val="0"/>
            <w:rPrChange w:id="2631" w:author="Mohsen Jafarinejad" w:date="2019-05-12T10:51:00Z">
              <w:rPr>
                <w:rFonts w:cs="B Nazanin"/>
                <w:i/>
                <w:noProof/>
              </w:rPr>
            </w:rPrChange>
          </w:rPr>
          <w:tab/>
        </w:r>
      </w:del>
      <w:ins w:id="2632" w:author="Mohsen" w:date="2019-03-18T01:27:00Z">
        <w:del w:id="2633" w:author="Mohsen Jafarinejad" w:date="2019-04-06T08:40:00Z">
          <w:r w:rsidR="00C607BA" w:rsidRPr="009667A9" w:rsidDel="005222D8">
            <w:rPr>
              <w:rFonts w:ascii="Times New Roman" w:hAnsi="Times New Roman"/>
              <w:i w:val="0"/>
              <w:rtl/>
              <w:rPrChange w:id="2634" w:author="Mohsen Jafarinejad" w:date="2019-05-12T10:51:00Z">
                <w:rPr>
                  <w:rFonts w:cs="B Nazanin"/>
                  <w:i/>
                  <w:noProof/>
                  <w:rtl/>
                </w:rPr>
              </w:rPrChange>
            </w:rPr>
            <w:delText>58</w:delText>
          </w:r>
        </w:del>
      </w:ins>
      <w:del w:id="2635" w:author="Mohsen Jafarinejad" w:date="2019-04-06T08:40:00Z">
        <w:r w:rsidRPr="009667A9" w:rsidDel="005222D8">
          <w:rPr>
            <w:rFonts w:ascii="Times New Roman" w:hAnsi="Times New Roman"/>
            <w:i w:val="0"/>
            <w:rPrChange w:id="2636" w:author="Mohsen Jafarinejad" w:date="2019-05-12T10:51:00Z">
              <w:rPr>
                <w:rFonts w:cs="B Nazanin"/>
                <w:i/>
                <w:noProof/>
              </w:rPr>
            </w:rPrChange>
          </w:rPr>
          <w:delText>65</w:delText>
        </w:r>
      </w:del>
    </w:p>
    <w:p w14:paraId="2EC8AB2C" w14:textId="376785C5" w:rsidR="00EA69A2" w:rsidRPr="009667A9" w:rsidDel="00730BF4" w:rsidRDefault="00EA69A2" w:rsidP="004E29A1">
      <w:pPr>
        <w:pStyle w:val="TOC2"/>
        <w:tabs>
          <w:tab w:val="right" w:leader="dot" w:pos="8827"/>
        </w:tabs>
        <w:bidi/>
        <w:rPr>
          <w:del w:id="2637" w:author="Mohsen Jafarinejad" w:date="2019-05-12T09:33:00Z"/>
          <w:rFonts w:ascii="Times New Roman" w:eastAsiaTheme="minorEastAsia" w:hAnsi="Times New Roman" w:cs="B Nazanin"/>
          <w:b w:val="0"/>
          <w:bCs w:val="0"/>
          <w:i/>
          <w:noProof/>
          <w:sz w:val="24"/>
          <w:szCs w:val="24"/>
          <w:rPrChange w:id="2638" w:author="Mohsen Jafarinejad" w:date="2019-05-12T10:51:00Z">
            <w:rPr>
              <w:del w:id="2639" w:author="Mohsen Jafarinejad" w:date="2019-05-12T09:33:00Z"/>
              <w:rFonts w:eastAsiaTheme="minorEastAsia" w:cs="B Nazanin"/>
              <w:b w:val="0"/>
              <w:bCs w:val="0"/>
              <w:noProof/>
              <w:sz w:val="20"/>
              <w:szCs w:val="20"/>
            </w:rPr>
          </w:rPrChange>
        </w:rPr>
      </w:pPr>
      <w:del w:id="2640" w:author="Mohsen Jafarinejad" w:date="2019-05-12T09:33:00Z">
        <w:r w:rsidRPr="009667A9" w:rsidDel="00730BF4">
          <w:rPr>
            <w:rFonts w:ascii="Times New Roman" w:hAnsi="Times New Roman" w:cs="B Nazanin"/>
            <w:b w:val="0"/>
            <w:bCs w:val="0"/>
            <w:i/>
            <w:noProof/>
            <w:sz w:val="24"/>
            <w:szCs w:val="24"/>
            <w:rPrChange w:id="2641" w:author="Mohsen Jafarinejad" w:date="2019-05-12T10:51:00Z">
              <w:rPr>
                <w:rFonts w:cs="B Nazanin"/>
                <w:b w:val="0"/>
                <w:bCs w:val="0"/>
                <w:noProof/>
                <w:sz w:val="20"/>
                <w:szCs w:val="20"/>
              </w:rPr>
            </w:rPrChange>
          </w:rPr>
          <w:delText>5-3</w:delText>
        </w:r>
      </w:del>
      <w:ins w:id="2642" w:author="Mohsen" w:date="2019-03-17T19:26:00Z">
        <w:del w:id="2643" w:author="Mohsen Jafarinejad" w:date="2019-05-12T09:33:00Z">
          <w:r w:rsidR="00EB6040" w:rsidRPr="009667A9" w:rsidDel="00730BF4">
            <w:rPr>
              <w:rFonts w:ascii="Times New Roman" w:hAnsi="Times New Roman" w:cs="B Nazanin"/>
              <w:i/>
              <w:noProof/>
              <w:sz w:val="24"/>
              <w:szCs w:val="24"/>
              <w:rtl/>
              <w:rPrChange w:id="2644" w:author="Mohsen Jafarinejad" w:date="2019-05-12T10:51:00Z">
                <w:rPr>
                  <w:rFonts w:asciiTheme="majorBidi" w:hAnsiTheme="majorBidi" w:cs="B Nazanin"/>
                  <w:i/>
                  <w:iCs/>
                  <w:noProof/>
                  <w:sz w:val="20"/>
                  <w:szCs w:val="20"/>
                  <w:rtl/>
                </w:rPr>
              </w:rPrChange>
            </w:rPr>
            <w:delText>3-5</w:delText>
          </w:r>
        </w:del>
      </w:ins>
      <w:del w:id="2645" w:author="Mohsen Jafarinejad" w:date="2019-05-12T09:33:00Z">
        <w:r w:rsidRPr="009667A9" w:rsidDel="00730BF4">
          <w:rPr>
            <w:rFonts w:ascii="Times New Roman" w:hAnsi="Times New Roman" w:cs="B Nazanin"/>
            <w:b w:val="0"/>
            <w:bCs w:val="0"/>
            <w:i/>
            <w:noProof/>
            <w:sz w:val="24"/>
            <w:szCs w:val="24"/>
            <w:rtl/>
            <w:rPrChange w:id="2646"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647" w:author="Mohsen Jafarinejad" w:date="2019-05-12T10:51:00Z">
              <w:rPr>
                <w:rFonts w:cs="B Nazanin" w:hint="cs"/>
                <w:b w:val="0"/>
                <w:bCs w:val="0"/>
                <w:noProof/>
                <w:sz w:val="20"/>
                <w:szCs w:val="20"/>
                <w:rtl/>
              </w:rPr>
            </w:rPrChange>
          </w:rPr>
          <w:delText>محاسبات</w:delText>
        </w:r>
        <w:r w:rsidRPr="009667A9" w:rsidDel="00730BF4">
          <w:rPr>
            <w:rFonts w:ascii="Times New Roman" w:hAnsi="Times New Roman" w:cs="B Nazanin"/>
            <w:b w:val="0"/>
            <w:bCs w:val="0"/>
            <w:i/>
            <w:noProof/>
            <w:sz w:val="24"/>
            <w:szCs w:val="24"/>
            <w:rtl/>
            <w:rPrChange w:id="2648"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649" w:author="Mohsen Jafarinejad" w:date="2019-05-12T10:51:00Z">
              <w:rPr>
                <w:rFonts w:cs="B Nazanin" w:hint="cs"/>
                <w:b w:val="0"/>
                <w:bCs w:val="0"/>
                <w:noProof/>
                <w:sz w:val="20"/>
                <w:szCs w:val="20"/>
                <w:rtl/>
              </w:rPr>
            </w:rPrChange>
          </w:rPr>
          <w:delText>جریان</w:delText>
        </w:r>
        <w:r w:rsidRPr="009667A9" w:rsidDel="00730BF4">
          <w:rPr>
            <w:rFonts w:ascii="Times New Roman" w:hAnsi="Times New Roman" w:cs="B Nazanin"/>
            <w:b w:val="0"/>
            <w:bCs w:val="0"/>
            <w:i/>
            <w:noProof/>
            <w:sz w:val="24"/>
            <w:szCs w:val="24"/>
            <w:rtl/>
            <w:rPrChange w:id="2650"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651" w:author="Mohsen Jafarinejad" w:date="2019-05-12T10:51:00Z">
              <w:rPr>
                <w:rFonts w:cs="B Nazanin" w:hint="cs"/>
                <w:b w:val="0"/>
                <w:bCs w:val="0"/>
                <w:noProof/>
                <w:sz w:val="20"/>
                <w:szCs w:val="20"/>
                <w:rtl/>
              </w:rPr>
            </w:rPrChange>
          </w:rPr>
          <w:delText>تولیدی</w:delText>
        </w:r>
        <w:r w:rsidRPr="009667A9" w:rsidDel="00730BF4">
          <w:rPr>
            <w:rFonts w:ascii="Times New Roman" w:hAnsi="Times New Roman" w:cs="B Nazanin"/>
            <w:b w:val="0"/>
            <w:bCs w:val="0"/>
            <w:i/>
            <w:noProof/>
            <w:sz w:val="24"/>
            <w:szCs w:val="24"/>
            <w:rPrChange w:id="2652" w:author="Mohsen Jafarinejad" w:date="2019-05-12T10:51:00Z">
              <w:rPr>
                <w:rFonts w:cs="B Nazanin"/>
                <w:b w:val="0"/>
                <w:bCs w:val="0"/>
                <w:noProof/>
                <w:sz w:val="20"/>
                <w:szCs w:val="20"/>
              </w:rPr>
            </w:rPrChange>
          </w:rPr>
          <w:tab/>
        </w:r>
      </w:del>
      <w:ins w:id="2653" w:author="Mohsen" w:date="2019-03-18T01:27:00Z">
        <w:del w:id="2654" w:author="Mohsen Jafarinejad" w:date="2019-04-06T08:40:00Z">
          <w:r w:rsidR="00C607BA" w:rsidRPr="009667A9" w:rsidDel="005222D8">
            <w:rPr>
              <w:rFonts w:ascii="Times New Roman" w:hAnsi="Times New Roman" w:cs="B Nazanin"/>
              <w:i/>
              <w:noProof/>
              <w:sz w:val="24"/>
              <w:szCs w:val="24"/>
              <w:rtl/>
              <w:rPrChange w:id="2655" w:author="Mohsen Jafarinejad" w:date="2019-05-12T10:51:00Z">
                <w:rPr>
                  <w:rFonts w:asciiTheme="majorBidi" w:hAnsiTheme="majorBidi" w:cs="B Nazanin"/>
                  <w:i/>
                  <w:iCs/>
                  <w:noProof/>
                  <w:sz w:val="20"/>
                  <w:szCs w:val="20"/>
                  <w:rtl/>
                </w:rPr>
              </w:rPrChange>
            </w:rPr>
            <w:delText>60</w:delText>
          </w:r>
        </w:del>
      </w:ins>
      <w:del w:id="2656" w:author="Mohsen Jafarinejad" w:date="2019-04-06T08:40:00Z">
        <w:r w:rsidRPr="009667A9" w:rsidDel="005222D8">
          <w:rPr>
            <w:rFonts w:ascii="Times New Roman" w:hAnsi="Times New Roman" w:cs="B Nazanin"/>
            <w:b w:val="0"/>
            <w:bCs w:val="0"/>
            <w:i/>
            <w:noProof/>
            <w:sz w:val="24"/>
            <w:szCs w:val="24"/>
            <w:rPrChange w:id="2657" w:author="Mohsen Jafarinejad" w:date="2019-05-12T10:51:00Z">
              <w:rPr>
                <w:rFonts w:cs="B Nazanin"/>
                <w:b w:val="0"/>
                <w:bCs w:val="0"/>
                <w:noProof/>
                <w:sz w:val="20"/>
                <w:szCs w:val="20"/>
              </w:rPr>
            </w:rPrChange>
          </w:rPr>
          <w:delText>66</w:delText>
        </w:r>
      </w:del>
    </w:p>
    <w:p w14:paraId="635B8309" w14:textId="6AAE51C1" w:rsidR="00EA69A2" w:rsidRPr="009667A9" w:rsidDel="00730BF4" w:rsidRDefault="00EA69A2" w:rsidP="004E29A1">
      <w:pPr>
        <w:pStyle w:val="TOC3"/>
        <w:rPr>
          <w:del w:id="2658" w:author="Mohsen Jafarinejad" w:date="2019-05-12T09:33:00Z"/>
          <w:rFonts w:ascii="Times New Roman" w:eastAsiaTheme="minorEastAsia" w:hAnsi="Times New Roman"/>
          <w:rPrChange w:id="2659" w:author="Mohsen Jafarinejad" w:date="2019-05-12T10:51:00Z">
            <w:rPr>
              <w:del w:id="2660" w:author="Mohsen Jafarinejad" w:date="2019-05-12T09:33:00Z"/>
              <w:rFonts w:eastAsiaTheme="minorEastAsia"/>
            </w:rPr>
          </w:rPrChange>
        </w:rPr>
      </w:pPr>
      <w:del w:id="2661" w:author="Mohsen Jafarinejad" w:date="2019-05-12T09:33:00Z">
        <w:r w:rsidRPr="009667A9" w:rsidDel="00730BF4">
          <w:rPr>
            <w:rFonts w:ascii="Times New Roman" w:hAnsi="Times New Roman"/>
            <w:i w:val="0"/>
            <w:rPrChange w:id="2662" w:author="Mohsen Jafarinejad" w:date="2019-05-12T10:51:00Z">
              <w:rPr>
                <w:rFonts w:cs="B Nazanin"/>
                <w:i/>
                <w:noProof/>
              </w:rPr>
            </w:rPrChange>
          </w:rPr>
          <w:delText>1-5-3</w:delText>
        </w:r>
      </w:del>
      <w:ins w:id="2663" w:author="Mohsen" w:date="2019-03-17T19:26:00Z">
        <w:del w:id="2664" w:author="Mohsen Jafarinejad" w:date="2019-05-12T09:33:00Z">
          <w:r w:rsidR="00EB6040" w:rsidRPr="009667A9" w:rsidDel="00730BF4">
            <w:rPr>
              <w:rFonts w:ascii="Times New Roman" w:hAnsi="Times New Roman"/>
              <w:i w:val="0"/>
              <w:rtl/>
              <w:rPrChange w:id="2665" w:author="Mohsen Jafarinejad" w:date="2019-05-12T10:51:00Z">
                <w:rPr>
                  <w:rFonts w:cs="B Nazanin"/>
                  <w:i/>
                  <w:noProof/>
                  <w:rtl/>
                </w:rPr>
              </w:rPrChange>
            </w:rPr>
            <w:delText>3-5-1</w:delText>
          </w:r>
        </w:del>
      </w:ins>
      <w:del w:id="2666" w:author="Mohsen Jafarinejad" w:date="2019-05-12T09:33:00Z">
        <w:r w:rsidRPr="009667A9" w:rsidDel="00730BF4">
          <w:rPr>
            <w:rFonts w:ascii="Times New Roman" w:hAnsi="Times New Roman"/>
            <w:i w:val="0"/>
            <w:rtl/>
            <w:rPrChange w:id="2667" w:author="Mohsen Jafarinejad" w:date="2019-05-12T10:51:00Z">
              <w:rPr>
                <w:rFonts w:cs="Times New Roman"/>
                <w:i/>
                <w:noProof/>
                <w:rtl/>
              </w:rPr>
            </w:rPrChange>
          </w:rPr>
          <w:delText xml:space="preserve"> </w:delText>
        </w:r>
        <w:r w:rsidRPr="009667A9" w:rsidDel="00730BF4">
          <w:rPr>
            <w:rFonts w:ascii="Times New Roman" w:hAnsi="Times New Roman" w:hint="cs"/>
            <w:i w:val="0"/>
            <w:rtl/>
            <w:rPrChange w:id="2668" w:author="Mohsen Jafarinejad" w:date="2019-05-12T10:51:00Z">
              <w:rPr>
                <w:rFonts w:cs="Times New Roman" w:hint="cs"/>
                <w:i/>
                <w:noProof/>
                <w:rtl/>
              </w:rPr>
            </w:rPrChange>
          </w:rPr>
          <w:delText>مدل‌سازی</w:delText>
        </w:r>
        <w:r w:rsidRPr="009667A9" w:rsidDel="00730BF4">
          <w:rPr>
            <w:rFonts w:ascii="Times New Roman" w:hAnsi="Times New Roman"/>
            <w:i w:val="0"/>
            <w:rtl/>
            <w:rPrChange w:id="2669" w:author="Mohsen Jafarinejad" w:date="2019-05-12T10:51:00Z">
              <w:rPr>
                <w:rFonts w:cs="Times New Roman"/>
                <w:i/>
                <w:noProof/>
                <w:rtl/>
              </w:rPr>
            </w:rPrChange>
          </w:rPr>
          <w:delText xml:space="preserve"> </w:delText>
        </w:r>
        <w:r w:rsidRPr="009667A9" w:rsidDel="00730BF4">
          <w:rPr>
            <w:rFonts w:ascii="Times New Roman" w:hAnsi="Times New Roman" w:hint="cs"/>
            <w:i w:val="0"/>
            <w:rtl/>
            <w:rPrChange w:id="2670" w:author="Mohsen Jafarinejad" w:date="2019-05-12T10:51:00Z">
              <w:rPr>
                <w:rFonts w:cs="Times New Roman" w:hint="cs"/>
                <w:i/>
                <w:noProof/>
                <w:rtl/>
              </w:rPr>
            </w:rPrChange>
          </w:rPr>
          <w:delText>غشاء</w:delText>
        </w:r>
        <w:r w:rsidRPr="009667A9" w:rsidDel="00730BF4">
          <w:rPr>
            <w:rFonts w:ascii="Times New Roman" w:hAnsi="Times New Roman"/>
            <w:i w:val="0"/>
            <w:rPrChange w:id="2671" w:author="Mohsen Jafarinejad" w:date="2019-05-12T10:51:00Z">
              <w:rPr>
                <w:rFonts w:cs="B Nazanin"/>
                <w:i/>
                <w:noProof/>
              </w:rPr>
            </w:rPrChange>
          </w:rPr>
          <w:tab/>
        </w:r>
      </w:del>
      <w:ins w:id="2672" w:author="Mohsen" w:date="2019-03-18T01:27:00Z">
        <w:del w:id="2673" w:author="Mohsen Jafarinejad" w:date="2019-04-06T08:40:00Z">
          <w:r w:rsidR="00C607BA" w:rsidRPr="009667A9" w:rsidDel="005222D8">
            <w:rPr>
              <w:rFonts w:ascii="Times New Roman" w:hAnsi="Times New Roman"/>
              <w:i w:val="0"/>
              <w:rtl/>
              <w:rPrChange w:id="2674" w:author="Mohsen Jafarinejad" w:date="2019-05-12T10:51:00Z">
                <w:rPr>
                  <w:rFonts w:cs="B Nazanin"/>
                  <w:i/>
                  <w:noProof/>
                  <w:rtl/>
                </w:rPr>
              </w:rPrChange>
            </w:rPr>
            <w:delText>61</w:delText>
          </w:r>
        </w:del>
      </w:ins>
      <w:del w:id="2675" w:author="Mohsen Jafarinejad" w:date="2019-04-06T08:40:00Z">
        <w:r w:rsidRPr="009667A9" w:rsidDel="005222D8">
          <w:rPr>
            <w:rFonts w:ascii="Times New Roman" w:hAnsi="Times New Roman"/>
            <w:i w:val="0"/>
            <w:rPrChange w:id="2676" w:author="Mohsen Jafarinejad" w:date="2019-05-12T10:51:00Z">
              <w:rPr>
                <w:rFonts w:cs="B Nazanin"/>
                <w:i/>
                <w:noProof/>
              </w:rPr>
            </w:rPrChange>
          </w:rPr>
          <w:delText>68</w:delText>
        </w:r>
      </w:del>
    </w:p>
    <w:p w14:paraId="48BED81F" w14:textId="088DB385" w:rsidR="00EA69A2" w:rsidRPr="009667A9" w:rsidDel="00730BF4" w:rsidRDefault="00EA69A2" w:rsidP="004E29A1">
      <w:pPr>
        <w:pStyle w:val="TOC2"/>
        <w:tabs>
          <w:tab w:val="right" w:leader="dot" w:pos="8827"/>
        </w:tabs>
        <w:bidi/>
        <w:rPr>
          <w:del w:id="2677" w:author="Mohsen Jafarinejad" w:date="2019-05-12T09:33:00Z"/>
          <w:rFonts w:ascii="Times New Roman" w:eastAsiaTheme="minorEastAsia" w:hAnsi="Times New Roman" w:cs="B Nazanin"/>
          <w:b w:val="0"/>
          <w:bCs w:val="0"/>
          <w:i/>
          <w:noProof/>
          <w:sz w:val="24"/>
          <w:szCs w:val="24"/>
          <w:rPrChange w:id="2678" w:author="Mohsen Jafarinejad" w:date="2019-05-12T10:51:00Z">
            <w:rPr>
              <w:del w:id="2679" w:author="Mohsen Jafarinejad" w:date="2019-05-12T09:33:00Z"/>
              <w:rFonts w:eastAsiaTheme="minorEastAsia" w:cs="B Nazanin"/>
              <w:b w:val="0"/>
              <w:bCs w:val="0"/>
              <w:noProof/>
              <w:sz w:val="20"/>
              <w:szCs w:val="20"/>
            </w:rPr>
          </w:rPrChange>
        </w:rPr>
      </w:pPr>
      <w:del w:id="2680" w:author="Mohsen Jafarinejad" w:date="2019-05-12T09:33:00Z">
        <w:r w:rsidRPr="009667A9" w:rsidDel="00730BF4">
          <w:rPr>
            <w:rFonts w:ascii="Times New Roman" w:hAnsi="Times New Roman" w:cs="B Nazanin"/>
            <w:b w:val="0"/>
            <w:bCs w:val="0"/>
            <w:i/>
            <w:noProof/>
            <w:sz w:val="24"/>
            <w:szCs w:val="24"/>
            <w:rPrChange w:id="2681" w:author="Mohsen Jafarinejad" w:date="2019-05-12T10:51:00Z">
              <w:rPr>
                <w:rFonts w:cs="B Nazanin"/>
                <w:b w:val="0"/>
                <w:bCs w:val="0"/>
                <w:noProof/>
                <w:sz w:val="20"/>
                <w:szCs w:val="20"/>
              </w:rPr>
            </w:rPrChange>
          </w:rPr>
          <w:delText>6-3</w:delText>
        </w:r>
      </w:del>
      <w:ins w:id="2682" w:author="Mohsen" w:date="2019-03-17T19:26:00Z">
        <w:del w:id="2683" w:author="Mohsen Jafarinejad" w:date="2019-05-12T09:33:00Z">
          <w:r w:rsidR="00EB6040" w:rsidRPr="009667A9" w:rsidDel="00730BF4">
            <w:rPr>
              <w:rFonts w:ascii="Times New Roman" w:hAnsi="Times New Roman" w:cs="B Nazanin"/>
              <w:i/>
              <w:noProof/>
              <w:sz w:val="24"/>
              <w:szCs w:val="24"/>
              <w:rtl/>
              <w:rPrChange w:id="2684" w:author="Mohsen Jafarinejad" w:date="2019-05-12T10:51:00Z">
                <w:rPr>
                  <w:rFonts w:asciiTheme="majorBidi" w:hAnsiTheme="majorBidi" w:cs="B Nazanin"/>
                  <w:i/>
                  <w:iCs/>
                  <w:noProof/>
                  <w:sz w:val="20"/>
                  <w:szCs w:val="20"/>
                  <w:rtl/>
                </w:rPr>
              </w:rPrChange>
            </w:rPr>
            <w:delText>3-6</w:delText>
          </w:r>
        </w:del>
      </w:ins>
      <w:del w:id="2685" w:author="Mohsen Jafarinejad" w:date="2019-05-12T09:33:00Z">
        <w:r w:rsidRPr="009667A9" w:rsidDel="00730BF4">
          <w:rPr>
            <w:rFonts w:ascii="Times New Roman" w:hAnsi="Times New Roman" w:cs="B Nazanin"/>
            <w:b w:val="0"/>
            <w:bCs w:val="0"/>
            <w:i/>
            <w:noProof/>
            <w:sz w:val="24"/>
            <w:szCs w:val="24"/>
            <w:rtl/>
            <w:rPrChange w:id="2686"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687" w:author="Mohsen Jafarinejad" w:date="2019-05-12T10:51:00Z">
              <w:rPr>
                <w:rFonts w:cs="B Nazanin" w:hint="cs"/>
                <w:b w:val="0"/>
                <w:bCs w:val="0"/>
                <w:noProof/>
                <w:sz w:val="20"/>
                <w:szCs w:val="20"/>
                <w:rtl/>
              </w:rPr>
            </w:rPrChange>
          </w:rPr>
          <w:delText>انتخاب</w:delText>
        </w:r>
        <w:r w:rsidRPr="009667A9" w:rsidDel="00730BF4">
          <w:rPr>
            <w:rFonts w:ascii="Times New Roman" w:hAnsi="Times New Roman" w:cs="B Nazanin"/>
            <w:b w:val="0"/>
            <w:bCs w:val="0"/>
            <w:i/>
            <w:noProof/>
            <w:sz w:val="24"/>
            <w:szCs w:val="24"/>
            <w:rtl/>
            <w:rPrChange w:id="2688"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689" w:author="Mohsen Jafarinejad" w:date="2019-05-12T10:51:00Z">
              <w:rPr>
                <w:rFonts w:cs="B Nazanin" w:hint="cs"/>
                <w:b w:val="0"/>
                <w:bCs w:val="0"/>
                <w:noProof/>
                <w:sz w:val="20"/>
                <w:szCs w:val="20"/>
                <w:rtl/>
              </w:rPr>
            </w:rPrChange>
          </w:rPr>
          <w:delText>ابعاد</w:delText>
        </w:r>
        <w:r w:rsidRPr="009667A9" w:rsidDel="00730BF4">
          <w:rPr>
            <w:rFonts w:ascii="Times New Roman" w:hAnsi="Times New Roman" w:cs="B Nazanin"/>
            <w:b w:val="0"/>
            <w:bCs w:val="0"/>
            <w:i/>
            <w:noProof/>
            <w:sz w:val="24"/>
            <w:szCs w:val="24"/>
            <w:rtl/>
            <w:rPrChange w:id="2690"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691" w:author="Mohsen Jafarinejad" w:date="2019-05-12T10:51:00Z">
              <w:rPr>
                <w:rFonts w:cs="B Nazanin" w:hint="cs"/>
                <w:b w:val="0"/>
                <w:bCs w:val="0"/>
                <w:noProof/>
                <w:sz w:val="20"/>
                <w:szCs w:val="20"/>
                <w:rtl/>
              </w:rPr>
            </w:rPrChange>
          </w:rPr>
          <w:delText>و</w:delText>
        </w:r>
        <w:r w:rsidRPr="009667A9" w:rsidDel="00730BF4">
          <w:rPr>
            <w:rFonts w:ascii="Times New Roman" w:hAnsi="Times New Roman" w:cs="B Nazanin"/>
            <w:b w:val="0"/>
            <w:bCs w:val="0"/>
            <w:i/>
            <w:noProof/>
            <w:sz w:val="24"/>
            <w:szCs w:val="24"/>
            <w:rtl/>
            <w:rPrChange w:id="2692"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693" w:author="Mohsen Jafarinejad" w:date="2019-05-12T10:51:00Z">
              <w:rPr>
                <w:rFonts w:cs="B Nazanin" w:hint="cs"/>
                <w:b w:val="0"/>
                <w:bCs w:val="0"/>
                <w:noProof/>
                <w:sz w:val="20"/>
                <w:szCs w:val="20"/>
                <w:rtl/>
              </w:rPr>
            </w:rPrChange>
          </w:rPr>
          <w:delText>متغیرهای</w:delText>
        </w:r>
        <w:r w:rsidRPr="009667A9" w:rsidDel="00730BF4">
          <w:rPr>
            <w:rFonts w:ascii="Times New Roman" w:hAnsi="Times New Roman" w:cs="B Nazanin"/>
            <w:b w:val="0"/>
            <w:bCs w:val="0"/>
            <w:i/>
            <w:noProof/>
            <w:sz w:val="24"/>
            <w:szCs w:val="24"/>
            <w:rtl/>
            <w:rPrChange w:id="2694"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695" w:author="Mohsen Jafarinejad" w:date="2019-05-12T10:51:00Z">
              <w:rPr>
                <w:rFonts w:cs="B Nazanin" w:hint="cs"/>
                <w:b w:val="0"/>
                <w:bCs w:val="0"/>
                <w:noProof/>
                <w:sz w:val="20"/>
                <w:szCs w:val="20"/>
                <w:rtl/>
              </w:rPr>
            </w:rPrChange>
          </w:rPr>
          <w:delText>سیستم</w:delText>
        </w:r>
        <w:r w:rsidRPr="009667A9" w:rsidDel="00730BF4">
          <w:rPr>
            <w:rFonts w:ascii="Times New Roman" w:hAnsi="Times New Roman" w:cs="B Nazanin"/>
            <w:b w:val="0"/>
            <w:bCs w:val="0"/>
            <w:i/>
            <w:noProof/>
            <w:sz w:val="24"/>
            <w:szCs w:val="24"/>
            <w:rPrChange w:id="2696" w:author="Mohsen Jafarinejad" w:date="2019-05-12T10:51:00Z">
              <w:rPr>
                <w:rFonts w:cs="B Nazanin"/>
                <w:b w:val="0"/>
                <w:bCs w:val="0"/>
                <w:noProof/>
                <w:sz w:val="20"/>
                <w:szCs w:val="20"/>
              </w:rPr>
            </w:rPrChange>
          </w:rPr>
          <w:tab/>
        </w:r>
      </w:del>
      <w:ins w:id="2697" w:author="Mohsen" w:date="2019-03-18T01:27:00Z">
        <w:del w:id="2698" w:author="Mohsen Jafarinejad" w:date="2019-04-06T08:40:00Z">
          <w:r w:rsidR="00C607BA" w:rsidRPr="009667A9" w:rsidDel="005222D8">
            <w:rPr>
              <w:rFonts w:ascii="Times New Roman" w:hAnsi="Times New Roman" w:cs="B Nazanin"/>
              <w:i/>
              <w:noProof/>
              <w:sz w:val="24"/>
              <w:szCs w:val="24"/>
              <w:rtl/>
              <w:rPrChange w:id="2699" w:author="Mohsen Jafarinejad" w:date="2019-05-12T10:51:00Z">
                <w:rPr>
                  <w:rFonts w:asciiTheme="majorBidi" w:hAnsiTheme="majorBidi" w:cs="B Nazanin"/>
                  <w:i/>
                  <w:iCs/>
                  <w:noProof/>
                  <w:sz w:val="20"/>
                  <w:szCs w:val="20"/>
                  <w:rtl/>
                </w:rPr>
              </w:rPrChange>
            </w:rPr>
            <w:delText>61</w:delText>
          </w:r>
        </w:del>
      </w:ins>
      <w:del w:id="2700" w:author="Mohsen Jafarinejad" w:date="2019-04-06T08:40:00Z">
        <w:r w:rsidRPr="009667A9" w:rsidDel="005222D8">
          <w:rPr>
            <w:rFonts w:ascii="Times New Roman" w:hAnsi="Times New Roman" w:cs="B Nazanin"/>
            <w:b w:val="0"/>
            <w:bCs w:val="0"/>
            <w:i/>
            <w:noProof/>
            <w:sz w:val="24"/>
            <w:szCs w:val="24"/>
            <w:rPrChange w:id="2701" w:author="Mohsen Jafarinejad" w:date="2019-05-12T10:51:00Z">
              <w:rPr>
                <w:rFonts w:cs="B Nazanin"/>
                <w:b w:val="0"/>
                <w:bCs w:val="0"/>
                <w:noProof/>
                <w:sz w:val="20"/>
                <w:szCs w:val="20"/>
              </w:rPr>
            </w:rPrChange>
          </w:rPr>
          <w:delText>68</w:delText>
        </w:r>
      </w:del>
    </w:p>
    <w:p w14:paraId="5C75EDA9" w14:textId="0E42BB72" w:rsidR="00EA69A2" w:rsidRPr="009667A9" w:rsidDel="00730BF4" w:rsidRDefault="00EA69A2" w:rsidP="00795FC2">
      <w:pPr>
        <w:pStyle w:val="TOC2"/>
        <w:tabs>
          <w:tab w:val="right" w:leader="dot" w:pos="8827"/>
        </w:tabs>
        <w:bidi/>
        <w:rPr>
          <w:del w:id="2702" w:author="Mohsen Jafarinejad" w:date="2019-05-12T09:33:00Z"/>
          <w:rFonts w:ascii="Times New Roman" w:eastAsiaTheme="minorEastAsia" w:hAnsi="Times New Roman" w:cs="B Nazanin"/>
          <w:b w:val="0"/>
          <w:bCs w:val="0"/>
          <w:i/>
          <w:noProof/>
          <w:sz w:val="24"/>
          <w:szCs w:val="24"/>
          <w:rPrChange w:id="2703" w:author="Mohsen Jafarinejad" w:date="2019-05-12T10:51:00Z">
            <w:rPr>
              <w:del w:id="2704" w:author="Mohsen Jafarinejad" w:date="2019-05-12T09:33:00Z"/>
              <w:rFonts w:eastAsiaTheme="minorEastAsia" w:cs="B Nazanin"/>
              <w:b w:val="0"/>
              <w:bCs w:val="0"/>
              <w:noProof/>
              <w:sz w:val="20"/>
              <w:szCs w:val="20"/>
            </w:rPr>
          </w:rPrChange>
        </w:rPr>
      </w:pPr>
      <w:del w:id="2705" w:author="Mohsen Jafarinejad" w:date="2019-05-12T09:33:00Z">
        <w:r w:rsidRPr="009667A9" w:rsidDel="00730BF4">
          <w:rPr>
            <w:rFonts w:ascii="Times New Roman" w:hAnsi="Times New Roman" w:cs="B Nazanin"/>
            <w:b w:val="0"/>
            <w:bCs w:val="0"/>
            <w:i/>
            <w:noProof/>
            <w:sz w:val="24"/>
            <w:szCs w:val="24"/>
            <w:rPrChange w:id="2706" w:author="Mohsen Jafarinejad" w:date="2019-05-12T10:51:00Z">
              <w:rPr>
                <w:rFonts w:cs="B Nazanin"/>
                <w:b w:val="0"/>
                <w:bCs w:val="0"/>
                <w:noProof/>
                <w:sz w:val="20"/>
                <w:szCs w:val="20"/>
              </w:rPr>
            </w:rPrChange>
          </w:rPr>
          <w:delText>7-3</w:delText>
        </w:r>
      </w:del>
      <w:ins w:id="2707" w:author="Mohsen" w:date="2019-03-17T19:26:00Z">
        <w:del w:id="2708" w:author="Mohsen Jafarinejad" w:date="2019-05-12T09:33:00Z">
          <w:r w:rsidR="00EB6040" w:rsidRPr="009667A9" w:rsidDel="00730BF4">
            <w:rPr>
              <w:rFonts w:ascii="Times New Roman" w:hAnsi="Times New Roman" w:cs="B Nazanin"/>
              <w:i/>
              <w:noProof/>
              <w:sz w:val="24"/>
              <w:szCs w:val="24"/>
              <w:rtl/>
              <w:rPrChange w:id="2709" w:author="Mohsen Jafarinejad" w:date="2019-05-12T10:51:00Z">
                <w:rPr>
                  <w:rFonts w:asciiTheme="majorBidi" w:hAnsiTheme="majorBidi" w:cs="B Nazanin"/>
                  <w:i/>
                  <w:iCs/>
                  <w:noProof/>
                  <w:sz w:val="20"/>
                  <w:szCs w:val="20"/>
                  <w:rtl/>
                </w:rPr>
              </w:rPrChange>
            </w:rPr>
            <w:delText>3-7</w:delText>
          </w:r>
        </w:del>
      </w:ins>
      <w:del w:id="2710" w:author="Mohsen Jafarinejad" w:date="2019-05-12T09:33:00Z">
        <w:r w:rsidRPr="009667A9" w:rsidDel="00730BF4">
          <w:rPr>
            <w:rFonts w:ascii="Times New Roman" w:hAnsi="Times New Roman" w:cs="B Nazanin"/>
            <w:b w:val="0"/>
            <w:bCs w:val="0"/>
            <w:i/>
            <w:noProof/>
            <w:sz w:val="24"/>
            <w:szCs w:val="24"/>
            <w:rtl/>
            <w:rPrChange w:id="2711"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712" w:author="Mohsen Jafarinejad" w:date="2019-05-12T10:51:00Z">
              <w:rPr>
                <w:rFonts w:cs="B Nazanin" w:hint="cs"/>
                <w:b w:val="0"/>
                <w:bCs w:val="0"/>
                <w:noProof/>
                <w:sz w:val="20"/>
                <w:szCs w:val="20"/>
                <w:rtl/>
              </w:rPr>
            </w:rPrChange>
          </w:rPr>
          <w:delText>واکنش‌های</w:delText>
        </w:r>
        <w:r w:rsidRPr="009667A9" w:rsidDel="00730BF4">
          <w:rPr>
            <w:rFonts w:ascii="Times New Roman" w:hAnsi="Times New Roman" w:cs="B Nazanin"/>
            <w:b w:val="0"/>
            <w:bCs w:val="0"/>
            <w:i/>
            <w:noProof/>
            <w:sz w:val="24"/>
            <w:szCs w:val="24"/>
            <w:rtl/>
            <w:rPrChange w:id="2713"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color w:val="000000"/>
            <w:sz w:val="24"/>
            <w:szCs w:val="24"/>
            <w:rtl/>
            <w:lang w:bidi="fa-IR"/>
            <w:rPrChange w:id="2714" w:author="Mohsen Jafarinejad" w:date="2019-05-12T10:51:00Z">
              <w:rPr>
                <w:rFonts w:cs="B Nazanin" w:hint="cs"/>
                <w:b w:val="0"/>
                <w:bCs w:val="0"/>
                <w:noProof/>
                <w:color w:val="000000"/>
                <w:sz w:val="20"/>
                <w:szCs w:val="20"/>
                <w:rtl/>
                <w:lang w:bidi="fa-IR"/>
              </w:rPr>
            </w:rPrChange>
          </w:rPr>
          <w:delText>شیمیایی</w:delText>
        </w:r>
        <w:r w:rsidRPr="009667A9" w:rsidDel="00730BF4">
          <w:rPr>
            <w:rFonts w:ascii="Times New Roman" w:hAnsi="Times New Roman" w:cs="B Nazanin"/>
            <w:b w:val="0"/>
            <w:bCs w:val="0"/>
            <w:i/>
            <w:noProof/>
            <w:sz w:val="24"/>
            <w:szCs w:val="24"/>
            <w:rtl/>
            <w:rPrChange w:id="2715"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716" w:author="Mohsen Jafarinejad" w:date="2019-05-12T10:51:00Z">
              <w:rPr>
                <w:rFonts w:cs="B Nazanin" w:hint="cs"/>
                <w:b w:val="0"/>
                <w:bCs w:val="0"/>
                <w:noProof/>
                <w:sz w:val="20"/>
                <w:szCs w:val="20"/>
                <w:rtl/>
              </w:rPr>
            </w:rPrChange>
          </w:rPr>
          <w:delText>ما</w:delText>
        </w:r>
        <w:r w:rsidRPr="009667A9" w:rsidDel="00730BF4">
          <w:rPr>
            <w:rFonts w:ascii="Times New Roman" w:hAnsi="Times New Roman" w:cs="B Nazanin"/>
            <w:b w:val="0"/>
            <w:bCs w:val="0"/>
            <w:i/>
            <w:noProof/>
            <w:sz w:val="24"/>
            <w:szCs w:val="24"/>
            <w:rtl/>
            <w:rPrChange w:id="2717"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718" w:author="Mohsen Jafarinejad" w:date="2019-05-12T10:51:00Z">
              <w:rPr>
                <w:rFonts w:cs="B Nazanin" w:hint="cs"/>
                <w:b w:val="0"/>
                <w:bCs w:val="0"/>
                <w:noProof/>
                <w:sz w:val="20"/>
                <w:szCs w:val="20"/>
                <w:rtl/>
              </w:rPr>
            </w:rPrChange>
          </w:rPr>
          <w:delText>بین</w:delText>
        </w:r>
        <w:r w:rsidRPr="009667A9" w:rsidDel="00730BF4">
          <w:rPr>
            <w:rFonts w:ascii="Times New Roman" w:hAnsi="Times New Roman" w:cs="B Nazanin"/>
            <w:b w:val="0"/>
            <w:bCs w:val="0"/>
            <w:i/>
            <w:noProof/>
            <w:sz w:val="24"/>
            <w:szCs w:val="24"/>
            <w:rtl/>
            <w:rPrChange w:id="2719"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720" w:author="Mohsen Jafarinejad" w:date="2019-05-12T10:51:00Z">
              <w:rPr>
                <w:rFonts w:cs="B Nazanin" w:hint="cs"/>
                <w:b w:val="0"/>
                <w:bCs w:val="0"/>
                <w:noProof/>
                <w:sz w:val="20"/>
                <w:szCs w:val="20"/>
                <w:rtl/>
              </w:rPr>
            </w:rPrChange>
          </w:rPr>
          <w:delText>گونه‌ها</w:delText>
        </w:r>
        <w:r w:rsidRPr="009667A9" w:rsidDel="00730BF4">
          <w:rPr>
            <w:rFonts w:ascii="Times New Roman" w:hAnsi="Times New Roman" w:cs="B Nazanin"/>
            <w:b w:val="0"/>
            <w:bCs w:val="0"/>
            <w:i/>
            <w:noProof/>
            <w:sz w:val="24"/>
            <w:szCs w:val="24"/>
            <w:rPrChange w:id="2721" w:author="Mohsen Jafarinejad" w:date="2019-05-12T10:51:00Z">
              <w:rPr>
                <w:rFonts w:cs="B Nazanin"/>
                <w:b w:val="0"/>
                <w:bCs w:val="0"/>
                <w:noProof/>
                <w:sz w:val="20"/>
                <w:szCs w:val="20"/>
              </w:rPr>
            </w:rPrChange>
          </w:rPr>
          <w:tab/>
        </w:r>
      </w:del>
      <w:ins w:id="2722" w:author="Mohsen" w:date="2019-03-18T01:27:00Z">
        <w:del w:id="2723" w:author="Mohsen Jafarinejad" w:date="2019-04-06T08:40:00Z">
          <w:r w:rsidR="00C607BA" w:rsidRPr="009667A9" w:rsidDel="005222D8">
            <w:rPr>
              <w:rFonts w:ascii="Times New Roman" w:hAnsi="Times New Roman" w:cs="B Nazanin"/>
              <w:i/>
              <w:noProof/>
              <w:sz w:val="24"/>
              <w:szCs w:val="24"/>
              <w:rtl/>
              <w:rPrChange w:id="2724" w:author="Mohsen Jafarinejad" w:date="2019-05-12T10:51:00Z">
                <w:rPr>
                  <w:rFonts w:asciiTheme="majorBidi" w:hAnsiTheme="majorBidi" w:cs="B Nazanin"/>
                  <w:i/>
                  <w:iCs/>
                  <w:noProof/>
                  <w:sz w:val="20"/>
                  <w:szCs w:val="20"/>
                  <w:rtl/>
                </w:rPr>
              </w:rPrChange>
            </w:rPr>
            <w:delText>62</w:delText>
          </w:r>
        </w:del>
      </w:ins>
      <w:del w:id="2725" w:author="Mohsen Jafarinejad" w:date="2019-04-06T08:40:00Z">
        <w:r w:rsidRPr="009667A9" w:rsidDel="005222D8">
          <w:rPr>
            <w:rFonts w:ascii="Times New Roman" w:hAnsi="Times New Roman" w:cs="B Nazanin"/>
            <w:b w:val="0"/>
            <w:bCs w:val="0"/>
            <w:i/>
            <w:noProof/>
            <w:sz w:val="24"/>
            <w:szCs w:val="24"/>
            <w:rPrChange w:id="2726" w:author="Mohsen Jafarinejad" w:date="2019-05-12T10:51:00Z">
              <w:rPr>
                <w:rFonts w:cs="B Nazanin"/>
                <w:b w:val="0"/>
                <w:bCs w:val="0"/>
                <w:noProof/>
                <w:sz w:val="20"/>
                <w:szCs w:val="20"/>
              </w:rPr>
            </w:rPrChange>
          </w:rPr>
          <w:delText>69</w:delText>
        </w:r>
      </w:del>
    </w:p>
    <w:p w14:paraId="332B426A" w14:textId="6DCC5D35" w:rsidR="00EA69A2" w:rsidRPr="009667A9" w:rsidDel="00730BF4" w:rsidRDefault="00EA69A2" w:rsidP="00CF7090">
      <w:pPr>
        <w:pStyle w:val="TOC2"/>
        <w:tabs>
          <w:tab w:val="right" w:leader="dot" w:pos="8827"/>
        </w:tabs>
        <w:bidi/>
        <w:rPr>
          <w:del w:id="2727" w:author="Mohsen Jafarinejad" w:date="2019-05-12T09:33:00Z"/>
          <w:rFonts w:ascii="Times New Roman" w:eastAsiaTheme="minorEastAsia" w:hAnsi="Times New Roman" w:cs="B Nazanin"/>
          <w:b w:val="0"/>
          <w:bCs w:val="0"/>
          <w:i/>
          <w:noProof/>
          <w:sz w:val="24"/>
          <w:szCs w:val="24"/>
          <w:rPrChange w:id="2728" w:author="Mohsen Jafarinejad" w:date="2019-05-12T10:51:00Z">
            <w:rPr>
              <w:del w:id="2729" w:author="Mohsen Jafarinejad" w:date="2019-05-12T09:33:00Z"/>
              <w:rFonts w:eastAsiaTheme="minorEastAsia" w:cs="B Nazanin"/>
              <w:b w:val="0"/>
              <w:bCs w:val="0"/>
              <w:noProof/>
              <w:sz w:val="20"/>
              <w:szCs w:val="20"/>
            </w:rPr>
          </w:rPrChange>
        </w:rPr>
      </w:pPr>
      <w:del w:id="2730" w:author="Mohsen Jafarinejad" w:date="2019-05-12T09:33:00Z">
        <w:r w:rsidRPr="009667A9" w:rsidDel="00730BF4">
          <w:rPr>
            <w:rFonts w:ascii="Times New Roman" w:hAnsi="Times New Roman" w:cs="B Nazanin"/>
            <w:b w:val="0"/>
            <w:bCs w:val="0"/>
            <w:i/>
            <w:noProof/>
            <w:sz w:val="24"/>
            <w:szCs w:val="24"/>
            <w:rPrChange w:id="2731" w:author="Mohsen Jafarinejad" w:date="2019-05-12T10:51:00Z">
              <w:rPr>
                <w:rFonts w:cs="B Nazanin"/>
                <w:b w:val="0"/>
                <w:bCs w:val="0"/>
                <w:noProof/>
                <w:sz w:val="20"/>
                <w:szCs w:val="20"/>
              </w:rPr>
            </w:rPrChange>
          </w:rPr>
          <w:delText>8-3</w:delText>
        </w:r>
      </w:del>
      <w:ins w:id="2732" w:author="Mohsen" w:date="2019-03-17T19:26:00Z">
        <w:del w:id="2733" w:author="Mohsen Jafarinejad" w:date="2019-05-12T09:33:00Z">
          <w:r w:rsidR="00EB6040" w:rsidRPr="009667A9" w:rsidDel="00730BF4">
            <w:rPr>
              <w:rFonts w:ascii="Times New Roman" w:hAnsi="Times New Roman" w:cs="B Nazanin"/>
              <w:i/>
              <w:noProof/>
              <w:sz w:val="24"/>
              <w:szCs w:val="24"/>
              <w:rtl/>
              <w:rPrChange w:id="2734" w:author="Mohsen Jafarinejad" w:date="2019-05-12T10:51:00Z">
                <w:rPr>
                  <w:rFonts w:asciiTheme="majorBidi" w:hAnsiTheme="majorBidi" w:cs="B Nazanin"/>
                  <w:i/>
                  <w:iCs/>
                  <w:noProof/>
                  <w:sz w:val="20"/>
                  <w:szCs w:val="20"/>
                  <w:rtl/>
                </w:rPr>
              </w:rPrChange>
            </w:rPr>
            <w:delText>3-8</w:delText>
          </w:r>
        </w:del>
      </w:ins>
      <w:del w:id="2735" w:author="Mohsen Jafarinejad" w:date="2019-05-12T09:33:00Z">
        <w:r w:rsidRPr="009667A9" w:rsidDel="00730BF4">
          <w:rPr>
            <w:rFonts w:ascii="Times New Roman" w:hAnsi="Times New Roman" w:cs="B Nazanin"/>
            <w:b w:val="0"/>
            <w:bCs w:val="0"/>
            <w:i/>
            <w:noProof/>
            <w:sz w:val="24"/>
            <w:szCs w:val="24"/>
            <w:rtl/>
            <w:rPrChange w:id="2736"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737" w:author="Mohsen Jafarinejad" w:date="2019-05-12T10:51:00Z">
              <w:rPr>
                <w:rFonts w:cs="B Nazanin" w:hint="cs"/>
                <w:b w:val="0"/>
                <w:bCs w:val="0"/>
                <w:noProof/>
                <w:sz w:val="20"/>
                <w:szCs w:val="20"/>
                <w:rtl/>
              </w:rPr>
            </w:rPrChange>
          </w:rPr>
          <w:delText>مدل</w:delText>
        </w:r>
        <w:r w:rsidRPr="009667A9" w:rsidDel="00730BF4">
          <w:rPr>
            <w:rFonts w:ascii="Times New Roman" w:hAnsi="Times New Roman" w:cs="B Nazanin"/>
            <w:b w:val="0"/>
            <w:bCs w:val="0"/>
            <w:i/>
            <w:noProof/>
            <w:sz w:val="24"/>
            <w:szCs w:val="24"/>
            <w:rtl/>
            <w:rPrChange w:id="2738"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739" w:author="Mohsen Jafarinejad" w:date="2019-05-12T10:51:00Z">
              <w:rPr>
                <w:rFonts w:cs="B Nazanin" w:hint="cs"/>
                <w:b w:val="0"/>
                <w:bCs w:val="0"/>
                <w:noProof/>
                <w:sz w:val="20"/>
                <w:szCs w:val="20"/>
                <w:rtl/>
              </w:rPr>
            </w:rPrChange>
          </w:rPr>
          <w:delText>سازی</w:delText>
        </w:r>
        <w:r w:rsidRPr="009667A9" w:rsidDel="00730BF4">
          <w:rPr>
            <w:rFonts w:ascii="Times New Roman" w:hAnsi="Times New Roman" w:cs="B Nazanin"/>
            <w:b w:val="0"/>
            <w:bCs w:val="0"/>
            <w:i/>
            <w:noProof/>
            <w:sz w:val="24"/>
            <w:szCs w:val="24"/>
            <w:rtl/>
            <w:rPrChange w:id="2740"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741" w:author="Mohsen Jafarinejad" w:date="2019-05-12T10:51:00Z">
              <w:rPr>
                <w:rFonts w:cs="B Nazanin" w:hint="cs"/>
                <w:b w:val="0"/>
                <w:bCs w:val="0"/>
                <w:noProof/>
                <w:sz w:val="20"/>
                <w:szCs w:val="20"/>
                <w:rtl/>
              </w:rPr>
            </w:rPrChange>
          </w:rPr>
          <w:delText>واکنش‌ها</w:delText>
        </w:r>
        <w:r w:rsidRPr="009667A9" w:rsidDel="00730BF4">
          <w:rPr>
            <w:rFonts w:ascii="Times New Roman" w:hAnsi="Times New Roman" w:cs="B Nazanin"/>
            <w:b w:val="0"/>
            <w:bCs w:val="0"/>
            <w:i/>
            <w:noProof/>
            <w:sz w:val="24"/>
            <w:szCs w:val="24"/>
            <w:rPrChange w:id="2742" w:author="Mohsen Jafarinejad" w:date="2019-05-12T10:51:00Z">
              <w:rPr>
                <w:rFonts w:cs="B Nazanin"/>
                <w:b w:val="0"/>
                <w:bCs w:val="0"/>
                <w:noProof/>
                <w:sz w:val="20"/>
                <w:szCs w:val="20"/>
              </w:rPr>
            </w:rPrChange>
          </w:rPr>
          <w:tab/>
        </w:r>
      </w:del>
      <w:ins w:id="2743" w:author="Mohsen" w:date="2019-03-18T01:27:00Z">
        <w:del w:id="2744" w:author="Mohsen Jafarinejad" w:date="2019-04-06T08:40:00Z">
          <w:r w:rsidR="00C607BA" w:rsidRPr="009667A9" w:rsidDel="005222D8">
            <w:rPr>
              <w:rFonts w:ascii="Times New Roman" w:hAnsi="Times New Roman" w:cs="B Nazanin"/>
              <w:i/>
              <w:noProof/>
              <w:sz w:val="24"/>
              <w:szCs w:val="24"/>
              <w:rtl/>
              <w:rPrChange w:id="2745" w:author="Mohsen Jafarinejad" w:date="2019-05-12T10:51:00Z">
                <w:rPr>
                  <w:rFonts w:asciiTheme="majorBidi" w:hAnsiTheme="majorBidi" w:cs="B Nazanin"/>
                  <w:i/>
                  <w:iCs/>
                  <w:noProof/>
                  <w:sz w:val="20"/>
                  <w:szCs w:val="20"/>
                  <w:rtl/>
                </w:rPr>
              </w:rPrChange>
            </w:rPr>
            <w:delText>63</w:delText>
          </w:r>
        </w:del>
      </w:ins>
      <w:del w:id="2746" w:author="Mohsen Jafarinejad" w:date="2019-04-06T08:40:00Z">
        <w:r w:rsidRPr="009667A9" w:rsidDel="005222D8">
          <w:rPr>
            <w:rFonts w:ascii="Times New Roman" w:hAnsi="Times New Roman" w:cs="B Nazanin"/>
            <w:b w:val="0"/>
            <w:bCs w:val="0"/>
            <w:i/>
            <w:noProof/>
            <w:sz w:val="24"/>
            <w:szCs w:val="24"/>
            <w:rPrChange w:id="2747" w:author="Mohsen Jafarinejad" w:date="2019-05-12T10:51:00Z">
              <w:rPr>
                <w:rFonts w:cs="B Nazanin"/>
                <w:b w:val="0"/>
                <w:bCs w:val="0"/>
                <w:noProof/>
                <w:sz w:val="20"/>
                <w:szCs w:val="20"/>
              </w:rPr>
            </w:rPrChange>
          </w:rPr>
          <w:delText>69</w:delText>
        </w:r>
      </w:del>
    </w:p>
    <w:p w14:paraId="1D9FA411" w14:textId="5605C230" w:rsidR="00EA69A2" w:rsidRPr="009667A9" w:rsidDel="00730BF4" w:rsidRDefault="00EA69A2" w:rsidP="00C60693">
      <w:pPr>
        <w:pStyle w:val="TOC2"/>
        <w:tabs>
          <w:tab w:val="right" w:leader="dot" w:pos="8827"/>
        </w:tabs>
        <w:bidi/>
        <w:rPr>
          <w:del w:id="2748" w:author="Mohsen Jafarinejad" w:date="2019-05-12T09:33:00Z"/>
          <w:rFonts w:ascii="Times New Roman" w:eastAsiaTheme="minorEastAsia" w:hAnsi="Times New Roman" w:cs="B Nazanin"/>
          <w:b w:val="0"/>
          <w:bCs w:val="0"/>
          <w:i/>
          <w:noProof/>
          <w:sz w:val="24"/>
          <w:szCs w:val="24"/>
          <w:rPrChange w:id="2749" w:author="Mohsen Jafarinejad" w:date="2019-05-12T10:51:00Z">
            <w:rPr>
              <w:del w:id="2750" w:author="Mohsen Jafarinejad" w:date="2019-05-12T09:33:00Z"/>
              <w:rFonts w:eastAsiaTheme="minorEastAsia" w:cs="B Nazanin"/>
              <w:b w:val="0"/>
              <w:bCs w:val="0"/>
              <w:noProof/>
              <w:sz w:val="20"/>
              <w:szCs w:val="20"/>
            </w:rPr>
          </w:rPrChange>
        </w:rPr>
      </w:pPr>
      <w:del w:id="2751" w:author="Mohsen Jafarinejad" w:date="2019-05-12T09:33:00Z">
        <w:r w:rsidRPr="009667A9" w:rsidDel="00730BF4">
          <w:rPr>
            <w:rFonts w:ascii="Times New Roman" w:hAnsi="Times New Roman" w:cs="B Nazanin"/>
            <w:b w:val="0"/>
            <w:bCs w:val="0"/>
            <w:i/>
            <w:noProof/>
            <w:sz w:val="24"/>
            <w:szCs w:val="24"/>
            <w:rPrChange w:id="2752" w:author="Mohsen Jafarinejad" w:date="2019-05-12T10:51:00Z">
              <w:rPr>
                <w:rFonts w:cs="B Nazanin"/>
                <w:b w:val="0"/>
                <w:bCs w:val="0"/>
                <w:noProof/>
                <w:sz w:val="20"/>
                <w:szCs w:val="20"/>
              </w:rPr>
            </w:rPrChange>
          </w:rPr>
          <w:delText>9-3</w:delText>
        </w:r>
      </w:del>
      <w:ins w:id="2753" w:author="Mohsen" w:date="2019-03-17T19:26:00Z">
        <w:del w:id="2754" w:author="Mohsen Jafarinejad" w:date="2019-05-12T09:33:00Z">
          <w:r w:rsidR="00EB6040" w:rsidRPr="009667A9" w:rsidDel="00730BF4">
            <w:rPr>
              <w:rFonts w:ascii="Times New Roman" w:hAnsi="Times New Roman" w:cs="B Nazanin"/>
              <w:i/>
              <w:noProof/>
              <w:sz w:val="24"/>
              <w:szCs w:val="24"/>
              <w:rtl/>
              <w:rPrChange w:id="2755" w:author="Mohsen Jafarinejad" w:date="2019-05-12T10:51:00Z">
                <w:rPr>
                  <w:rFonts w:asciiTheme="majorBidi" w:hAnsiTheme="majorBidi" w:cs="B Nazanin"/>
                  <w:i/>
                  <w:iCs/>
                  <w:noProof/>
                  <w:sz w:val="20"/>
                  <w:szCs w:val="20"/>
                  <w:rtl/>
                </w:rPr>
              </w:rPrChange>
            </w:rPr>
            <w:delText>3-9</w:delText>
          </w:r>
        </w:del>
      </w:ins>
      <w:del w:id="2756" w:author="Mohsen Jafarinejad" w:date="2019-05-12T09:33:00Z">
        <w:r w:rsidRPr="009667A9" w:rsidDel="00730BF4">
          <w:rPr>
            <w:rFonts w:ascii="Times New Roman" w:hAnsi="Times New Roman" w:cs="B Nazanin"/>
            <w:b w:val="0"/>
            <w:bCs w:val="0"/>
            <w:i/>
            <w:noProof/>
            <w:sz w:val="24"/>
            <w:szCs w:val="24"/>
            <w:rtl/>
            <w:rPrChange w:id="2757"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758" w:author="Mohsen Jafarinejad" w:date="2019-05-12T10:51:00Z">
              <w:rPr>
                <w:rFonts w:cs="B Nazanin" w:hint="cs"/>
                <w:b w:val="0"/>
                <w:bCs w:val="0"/>
                <w:noProof/>
                <w:sz w:val="20"/>
                <w:szCs w:val="20"/>
                <w:rtl/>
              </w:rPr>
            </w:rPrChange>
          </w:rPr>
          <w:delText>شبیه</w:delText>
        </w:r>
        <w:r w:rsidRPr="009667A9" w:rsidDel="00730BF4">
          <w:rPr>
            <w:rFonts w:ascii="Times New Roman" w:hAnsi="Times New Roman" w:cs="B Nazanin"/>
            <w:b w:val="0"/>
            <w:bCs w:val="0"/>
            <w:i/>
            <w:noProof/>
            <w:sz w:val="24"/>
            <w:szCs w:val="24"/>
            <w:rtl/>
            <w:rPrChange w:id="2759"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760" w:author="Mohsen Jafarinejad" w:date="2019-05-12T10:51:00Z">
              <w:rPr>
                <w:rFonts w:cs="B Nazanin" w:hint="cs"/>
                <w:b w:val="0"/>
                <w:bCs w:val="0"/>
                <w:noProof/>
                <w:sz w:val="20"/>
                <w:szCs w:val="20"/>
                <w:rtl/>
              </w:rPr>
            </w:rPrChange>
          </w:rPr>
          <w:delText>سازی</w:delText>
        </w:r>
        <w:r w:rsidRPr="009667A9" w:rsidDel="00730BF4">
          <w:rPr>
            <w:rFonts w:ascii="Times New Roman" w:hAnsi="Times New Roman" w:cs="B Nazanin"/>
            <w:b w:val="0"/>
            <w:bCs w:val="0"/>
            <w:i/>
            <w:noProof/>
            <w:sz w:val="24"/>
            <w:szCs w:val="24"/>
            <w:rtl/>
            <w:rPrChange w:id="2761"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762" w:author="Mohsen Jafarinejad" w:date="2019-05-12T10:51:00Z">
              <w:rPr>
                <w:rFonts w:cs="B Nazanin" w:hint="cs"/>
                <w:b w:val="0"/>
                <w:bCs w:val="0"/>
                <w:noProof/>
                <w:sz w:val="20"/>
                <w:szCs w:val="20"/>
                <w:rtl/>
              </w:rPr>
            </w:rPrChange>
          </w:rPr>
          <w:delText>گونه‌ها</w:delText>
        </w:r>
        <w:r w:rsidRPr="009667A9" w:rsidDel="00730BF4">
          <w:rPr>
            <w:rFonts w:ascii="Times New Roman" w:hAnsi="Times New Roman" w:cs="B Nazanin"/>
            <w:b w:val="0"/>
            <w:bCs w:val="0"/>
            <w:i/>
            <w:noProof/>
            <w:sz w:val="24"/>
            <w:szCs w:val="24"/>
            <w:rPrChange w:id="2763" w:author="Mohsen Jafarinejad" w:date="2019-05-12T10:51:00Z">
              <w:rPr>
                <w:rFonts w:cs="B Nazanin"/>
                <w:b w:val="0"/>
                <w:bCs w:val="0"/>
                <w:noProof/>
                <w:sz w:val="20"/>
                <w:szCs w:val="20"/>
              </w:rPr>
            </w:rPrChange>
          </w:rPr>
          <w:tab/>
        </w:r>
      </w:del>
      <w:ins w:id="2764" w:author="Mohsen" w:date="2019-03-18T01:27:00Z">
        <w:del w:id="2765" w:author="Mohsen Jafarinejad" w:date="2019-04-06T08:40:00Z">
          <w:r w:rsidR="00C607BA" w:rsidRPr="009667A9" w:rsidDel="005222D8">
            <w:rPr>
              <w:rFonts w:ascii="Times New Roman" w:hAnsi="Times New Roman" w:cs="B Nazanin"/>
              <w:i/>
              <w:noProof/>
              <w:sz w:val="24"/>
              <w:szCs w:val="24"/>
              <w:rtl/>
              <w:rPrChange w:id="2766" w:author="Mohsen Jafarinejad" w:date="2019-05-12T10:51:00Z">
                <w:rPr>
                  <w:rFonts w:asciiTheme="majorBidi" w:hAnsiTheme="majorBidi" w:cs="B Nazanin"/>
                  <w:i/>
                  <w:iCs/>
                  <w:noProof/>
                  <w:sz w:val="20"/>
                  <w:szCs w:val="20"/>
                  <w:rtl/>
                </w:rPr>
              </w:rPrChange>
            </w:rPr>
            <w:delText>63</w:delText>
          </w:r>
        </w:del>
      </w:ins>
      <w:del w:id="2767" w:author="Mohsen Jafarinejad" w:date="2019-04-06T08:40:00Z">
        <w:r w:rsidRPr="009667A9" w:rsidDel="005222D8">
          <w:rPr>
            <w:rFonts w:ascii="Times New Roman" w:hAnsi="Times New Roman" w:cs="B Nazanin"/>
            <w:b w:val="0"/>
            <w:bCs w:val="0"/>
            <w:i/>
            <w:noProof/>
            <w:sz w:val="24"/>
            <w:szCs w:val="24"/>
            <w:rPrChange w:id="2768" w:author="Mohsen Jafarinejad" w:date="2019-05-12T10:51:00Z">
              <w:rPr>
                <w:rFonts w:cs="B Nazanin"/>
                <w:b w:val="0"/>
                <w:bCs w:val="0"/>
                <w:noProof/>
                <w:sz w:val="20"/>
                <w:szCs w:val="20"/>
              </w:rPr>
            </w:rPrChange>
          </w:rPr>
          <w:delText>70</w:delText>
        </w:r>
      </w:del>
    </w:p>
    <w:p w14:paraId="1065E590" w14:textId="42D17361" w:rsidR="00EA69A2" w:rsidRPr="009667A9" w:rsidDel="00730BF4" w:rsidRDefault="00EA69A2" w:rsidP="00695D04">
      <w:pPr>
        <w:pStyle w:val="TOC2"/>
        <w:tabs>
          <w:tab w:val="right" w:leader="dot" w:pos="8827"/>
        </w:tabs>
        <w:bidi/>
        <w:rPr>
          <w:del w:id="2769" w:author="Mohsen Jafarinejad" w:date="2019-05-12T09:33:00Z"/>
          <w:rFonts w:ascii="Times New Roman" w:eastAsiaTheme="minorEastAsia" w:hAnsi="Times New Roman" w:cs="B Nazanin"/>
          <w:b w:val="0"/>
          <w:bCs w:val="0"/>
          <w:i/>
          <w:noProof/>
          <w:sz w:val="24"/>
          <w:szCs w:val="24"/>
          <w:rPrChange w:id="2770" w:author="Mohsen Jafarinejad" w:date="2019-05-12T10:51:00Z">
            <w:rPr>
              <w:del w:id="2771" w:author="Mohsen Jafarinejad" w:date="2019-05-12T09:33:00Z"/>
              <w:rFonts w:eastAsiaTheme="minorEastAsia" w:cs="B Nazanin"/>
              <w:b w:val="0"/>
              <w:bCs w:val="0"/>
              <w:noProof/>
              <w:sz w:val="20"/>
              <w:szCs w:val="20"/>
            </w:rPr>
          </w:rPrChange>
        </w:rPr>
      </w:pPr>
      <w:del w:id="2772" w:author="Mohsen Jafarinejad" w:date="2019-05-12T09:33:00Z">
        <w:r w:rsidRPr="009667A9" w:rsidDel="00730BF4">
          <w:rPr>
            <w:rFonts w:ascii="Times New Roman" w:hAnsi="Times New Roman" w:cs="B Nazanin"/>
            <w:b w:val="0"/>
            <w:bCs w:val="0"/>
            <w:i/>
            <w:noProof/>
            <w:sz w:val="24"/>
            <w:szCs w:val="24"/>
            <w:rPrChange w:id="2773" w:author="Mohsen Jafarinejad" w:date="2019-05-12T10:51:00Z">
              <w:rPr>
                <w:rFonts w:cs="B Nazanin"/>
                <w:b w:val="0"/>
                <w:bCs w:val="0"/>
                <w:noProof/>
                <w:sz w:val="20"/>
                <w:szCs w:val="20"/>
              </w:rPr>
            </w:rPrChange>
          </w:rPr>
          <w:delText>10-3</w:delText>
        </w:r>
      </w:del>
      <w:ins w:id="2774" w:author="Mohsen" w:date="2019-03-17T19:26:00Z">
        <w:del w:id="2775" w:author="Mohsen Jafarinejad" w:date="2019-05-12T09:33:00Z">
          <w:r w:rsidR="00EB6040" w:rsidRPr="009667A9" w:rsidDel="00730BF4">
            <w:rPr>
              <w:rFonts w:ascii="Times New Roman" w:hAnsi="Times New Roman" w:cs="B Nazanin"/>
              <w:i/>
              <w:noProof/>
              <w:sz w:val="24"/>
              <w:szCs w:val="24"/>
              <w:rtl/>
              <w:rPrChange w:id="2776" w:author="Mohsen Jafarinejad" w:date="2019-05-12T10:51:00Z">
                <w:rPr>
                  <w:rFonts w:asciiTheme="majorBidi" w:hAnsiTheme="majorBidi" w:cs="B Nazanin"/>
                  <w:i/>
                  <w:iCs/>
                  <w:noProof/>
                  <w:sz w:val="20"/>
                  <w:szCs w:val="20"/>
                  <w:rtl/>
                </w:rPr>
              </w:rPrChange>
            </w:rPr>
            <w:delText>3-10</w:delText>
          </w:r>
        </w:del>
      </w:ins>
      <w:del w:id="2777" w:author="Mohsen Jafarinejad" w:date="2019-05-12T09:33:00Z">
        <w:r w:rsidRPr="009667A9" w:rsidDel="00730BF4">
          <w:rPr>
            <w:rFonts w:ascii="Times New Roman" w:hAnsi="Times New Roman" w:cs="B Nazanin"/>
            <w:b w:val="0"/>
            <w:bCs w:val="0"/>
            <w:i/>
            <w:noProof/>
            <w:sz w:val="24"/>
            <w:szCs w:val="24"/>
            <w:rtl/>
            <w:rPrChange w:id="2778"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779" w:author="Mohsen Jafarinejad" w:date="2019-05-12T10:51:00Z">
              <w:rPr>
                <w:rFonts w:cs="B Nazanin" w:hint="cs"/>
                <w:b w:val="0"/>
                <w:bCs w:val="0"/>
                <w:noProof/>
                <w:sz w:val="20"/>
                <w:szCs w:val="20"/>
                <w:rtl/>
              </w:rPr>
            </w:rPrChange>
          </w:rPr>
          <w:delText>مکانیزه‌های</w:delText>
        </w:r>
        <w:r w:rsidRPr="009667A9" w:rsidDel="00730BF4">
          <w:rPr>
            <w:rFonts w:ascii="Times New Roman" w:hAnsi="Times New Roman" w:cs="B Nazanin"/>
            <w:b w:val="0"/>
            <w:bCs w:val="0"/>
            <w:i/>
            <w:noProof/>
            <w:sz w:val="24"/>
            <w:szCs w:val="24"/>
            <w:rtl/>
            <w:rPrChange w:id="2780"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781" w:author="Mohsen Jafarinejad" w:date="2019-05-12T10:51:00Z">
              <w:rPr>
                <w:rFonts w:cs="B Nazanin" w:hint="cs"/>
                <w:b w:val="0"/>
                <w:bCs w:val="0"/>
                <w:noProof/>
                <w:sz w:val="20"/>
                <w:szCs w:val="20"/>
                <w:rtl/>
              </w:rPr>
            </w:rPrChange>
          </w:rPr>
          <w:delText>واکنش</w:delText>
        </w:r>
        <w:r w:rsidRPr="009667A9" w:rsidDel="00730BF4">
          <w:rPr>
            <w:rFonts w:ascii="Times New Roman" w:hAnsi="Times New Roman" w:cs="B Nazanin"/>
            <w:b w:val="0"/>
            <w:bCs w:val="0"/>
            <w:i/>
            <w:noProof/>
            <w:sz w:val="24"/>
            <w:szCs w:val="24"/>
            <w:rPrChange w:id="2782" w:author="Mohsen Jafarinejad" w:date="2019-05-12T10:51:00Z">
              <w:rPr>
                <w:rFonts w:cs="B Nazanin"/>
                <w:b w:val="0"/>
                <w:bCs w:val="0"/>
                <w:noProof/>
                <w:sz w:val="20"/>
                <w:szCs w:val="20"/>
              </w:rPr>
            </w:rPrChange>
          </w:rPr>
          <w:tab/>
        </w:r>
      </w:del>
      <w:ins w:id="2783" w:author="Mohsen" w:date="2019-03-18T01:27:00Z">
        <w:del w:id="2784" w:author="Mohsen Jafarinejad" w:date="2019-04-06T08:40:00Z">
          <w:r w:rsidR="00C607BA" w:rsidRPr="009667A9" w:rsidDel="005222D8">
            <w:rPr>
              <w:rFonts w:ascii="Times New Roman" w:hAnsi="Times New Roman" w:cs="B Nazanin"/>
              <w:i/>
              <w:noProof/>
              <w:sz w:val="24"/>
              <w:szCs w:val="24"/>
              <w:rtl/>
              <w:rPrChange w:id="2785" w:author="Mohsen Jafarinejad" w:date="2019-05-12T10:51:00Z">
                <w:rPr>
                  <w:rFonts w:asciiTheme="majorBidi" w:hAnsiTheme="majorBidi" w:cs="B Nazanin"/>
                  <w:i/>
                  <w:iCs/>
                  <w:noProof/>
                  <w:sz w:val="20"/>
                  <w:szCs w:val="20"/>
                  <w:rtl/>
                </w:rPr>
              </w:rPrChange>
            </w:rPr>
            <w:delText>64</w:delText>
          </w:r>
        </w:del>
      </w:ins>
      <w:del w:id="2786" w:author="Mohsen Jafarinejad" w:date="2019-04-06T08:40:00Z">
        <w:r w:rsidRPr="009667A9" w:rsidDel="005222D8">
          <w:rPr>
            <w:rFonts w:ascii="Times New Roman" w:hAnsi="Times New Roman" w:cs="B Nazanin"/>
            <w:b w:val="0"/>
            <w:bCs w:val="0"/>
            <w:i/>
            <w:noProof/>
            <w:sz w:val="24"/>
            <w:szCs w:val="24"/>
            <w:rPrChange w:id="2787" w:author="Mohsen Jafarinejad" w:date="2019-05-12T10:51:00Z">
              <w:rPr>
                <w:rFonts w:cs="B Nazanin"/>
                <w:b w:val="0"/>
                <w:bCs w:val="0"/>
                <w:noProof/>
                <w:sz w:val="20"/>
                <w:szCs w:val="20"/>
              </w:rPr>
            </w:rPrChange>
          </w:rPr>
          <w:delText>71</w:delText>
        </w:r>
      </w:del>
    </w:p>
    <w:p w14:paraId="3024806F" w14:textId="0E4FCD0F" w:rsidR="00EA69A2" w:rsidRPr="009667A9" w:rsidDel="00730BF4" w:rsidRDefault="00EA69A2" w:rsidP="00E87BBB">
      <w:pPr>
        <w:pStyle w:val="TOC2"/>
        <w:tabs>
          <w:tab w:val="right" w:leader="dot" w:pos="8827"/>
        </w:tabs>
        <w:bidi/>
        <w:rPr>
          <w:del w:id="2788" w:author="Mohsen Jafarinejad" w:date="2019-05-12T09:33:00Z"/>
          <w:rFonts w:ascii="Times New Roman" w:eastAsiaTheme="minorEastAsia" w:hAnsi="Times New Roman" w:cs="B Nazanin"/>
          <w:b w:val="0"/>
          <w:bCs w:val="0"/>
          <w:i/>
          <w:noProof/>
          <w:sz w:val="24"/>
          <w:szCs w:val="24"/>
          <w:rPrChange w:id="2789" w:author="Mohsen Jafarinejad" w:date="2019-05-12T10:51:00Z">
            <w:rPr>
              <w:del w:id="2790" w:author="Mohsen Jafarinejad" w:date="2019-05-12T09:33:00Z"/>
              <w:rFonts w:eastAsiaTheme="minorEastAsia" w:cs="B Nazanin"/>
              <w:b w:val="0"/>
              <w:bCs w:val="0"/>
              <w:noProof/>
              <w:sz w:val="20"/>
              <w:szCs w:val="20"/>
            </w:rPr>
          </w:rPrChange>
        </w:rPr>
      </w:pPr>
      <w:del w:id="2791" w:author="Mohsen Jafarinejad" w:date="2019-05-12T09:33:00Z">
        <w:r w:rsidRPr="009667A9" w:rsidDel="00730BF4">
          <w:rPr>
            <w:rFonts w:ascii="Times New Roman" w:hAnsi="Times New Roman" w:cs="B Nazanin"/>
            <w:b w:val="0"/>
            <w:bCs w:val="0"/>
            <w:i/>
            <w:noProof/>
            <w:sz w:val="24"/>
            <w:szCs w:val="24"/>
            <w:rtl/>
            <w:rPrChange w:id="2792" w:author="Mohsen Jafarinejad" w:date="2019-05-12T10:51:00Z">
              <w:rPr>
                <w:rFonts w:cs="B Nazanin"/>
                <w:b w:val="0"/>
                <w:bCs w:val="0"/>
                <w:noProof/>
                <w:sz w:val="20"/>
                <w:szCs w:val="20"/>
                <w:rtl/>
              </w:rPr>
            </w:rPrChange>
          </w:rPr>
          <w:delText>11-3</w:delText>
        </w:r>
      </w:del>
      <w:ins w:id="2793" w:author="Mohsen" w:date="2019-03-17T19:26:00Z">
        <w:del w:id="2794" w:author="Mohsen Jafarinejad" w:date="2019-05-12T09:33:00Z">
          <w:r w:rsidR="00EB6040" w:rsidRPr="009667A9" w:rsidDel="00730BF4">
            <w:rPr>
              <w:rFonts w:ascii="Times New Roman" w:hAnsi="Times New Roman" w:cs="B Nazanin"/>
              <w:i/>
              <w:noProof/>
              <w:sz w:val="24"/>
              <w:szCs w:val="24"/>
              <w:rtl/>
              <w:rPrChange w:id="2795" w:author="Mohsen Jafarinejad" w:date="2019-05-12T10:51:00Z">
                <w:rPr>
                  <w:rFonts w:asciiTheme="majorBidi" w:hAnsiTheme="majorBidi" w:cs="B Nazanin"/>
                  <w:i/>
                  <w:iCs/>
                  <w:noProof/>
                  <w:sz w:val="20"/>
                  <w:szCs w:val="20"/>
                  <w:rtl/>
                </w:rPr>
              </w:rPrChange>
            </w:rPr>
            <w:delText>3-11</w:delText>
          </w:r>
        </w:del>
      </w:ins>
      <w:del w:id="2796" w:author="Mohsen Jafarinejad" w:date="2019-05-12T09:33:00Z">
        <w:r w:rsidRPr="009667A9" w:rsidDel="00730BF4">
          <w:rPr>
            <w:rFonts w:ascii="Times New Roman" w:hAnsi="Times New Roman" w:cs="B Nazanin"/>
            <w:b w:val="0"/>
            <w:bCs w:val="0"/>
            <w:i/>
            <w:noProof/>
            <w:sz w:val="24"/>
            <w:szCs w:val="24"/>
            <w:rtl/>
            <w:rPrChange w:id="2797"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798" w:author="Mohsen Jafarinejad" w:date="2019-05-12T10:51:00Z">
              <w:rPr>
                <w:rFonts w:cs="B Nazanin" w:hint="cs"/>
                <w:b w:val="0"/>
                <w:bCs w:val="0"/>
                <w:noProof/>
                <w:sz w:val="20"/>
                <w:szCs w:val="20"/>
                <w:rtl/>
              </w:rPr>
            </w:rPrChange>
          </w:rPr>
          <w:delText>نرخ</w:delText>
        </w:r>
        <w:r w:rsidRPr="009667A9" w:rsidDel="00730BF4">
          <w:rPr>
            <w:rFonts w:ascii="Times New Roman" w:hAnsi="Times New Roman" w:cs="B Nazanin"/>
            <w:b w:val="0"/>
            <w:bCs w:val="0"/>
            <w:i/>
            <w:noProof/>
            <w:sz w:val="24"/>
            <w:szCs w:val="24"/>
            <w:rtl/>
            <w:rPrChange w:id="2799"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800" w:author="Mohsen Jafarinejad" w:date="2019-05-12T10:51:00Z">
              <w:rPr>
                <w:rFonts w:cs="B Nazanin" w:hint="cs"/>
                <w:b w:val="0"/>
                <w:bCs w:val="0"/>
                <w:noProof/>
                <w:sz w:val="20"/>
                <w:szCs w:val="20"/>
                <w:rtl/>
              </w:rPr>
            </w:rPrChange>
          </w:rPr>
          <w:delText>واکنش</w:delText>
        </w:r>
        <w:r w:rsidRPr="009667A9" w:rsidDel="00730BF4">
          <w:rPr>
            <w:rFonts w:ascii="Times New Roman" w:hAnsi="Times New Roman" w:cs="B Nazanin"/>
            <w:b w:val="0"/>
            <w:bCs w:val="0"/>
            <w:i/>
            <w:noProof/>
            <w:sz w:val="24"/>
            <w:szCs w:val="24"/>
            <w:rPrChange w:id="2801" w:author="Mohsen Jafarinejad" w:date="2019-05-12T10:51:00Z">
              <w:rPr>
                <w:rFonts w:cs="B Nazanin"/>
                <w:b w:val="0"/>
                <w:bCs w:val="0"/>
                <w:noProof/>
                <w:sz w:val="20"/>
                <w:szCs w:val="20"/>
              </w:rPr>
            </w:rPrChange>
          </w:rPr>
          <w:tab/>
        </w:r>
      </w:del>
      <w:ins w:id="2802" w:author="Mohsen" w:date="2019-03-18T01:27:00Z">
        <w:del w:id="2803" w:author="Mohsen Jafarinejad" w:date="2019-04-06T08:40:00Z">
          <w:r w:rsidR="00C607BA" w:rsidRPr="009667A9" w:rsidDel="005222D8">
            <w:rPr>
              <w:rFonts w:ascii="Times New Roman" w:hAnsi="Times New Roman" w:cs="B Nazanin"/>
              <w:i/>
              <w:noProof/>
              <w:sz w:val="24"/>
              <w:szCs w:val="24"/>
              <w:rtl/>
              <w:rPrChange w:id="2804" w:author="Mohsen Jafarinejad" w:date="2019-05-12T10:51:00Z">
                <w:rPr>
                  <w:rFonts w:asciiTheme="majorBidi" w:hAnsiTheme="majorBidi" w:cs="B Nazanin"/>
                  <w:i/>
                  <w:iCs/>
                  <w:noProof/>
                  <w:sz w:val="20"/>
                  <w:szCs w:val="20"/>
                  <w:rtl/>
                </w:rPr>
              </w:rPrChange>
            </w:rPr>
            <w:delText>65</w:delText>
          </w:r>
        </w:del>
      </w:ins>
      <w:del w:id="2805" w:author="Mohsen Jafarinejad" w:date="2019-04-06T08:40:00Z">
        <w:r w:rsidRPr="009667A9" w:rsidDel="005222D8">
          <w:rPr>
            <w:rFonts w:ascii="Times New Roman" w:hAnsi="Times New Roman" w:cs="B Nazanin"/>
            <w:b w:val="0"/>
            <w:bCs w:val="0"/>
            <w:i/>
            <w:noProof/>
            <w:sz w:val="24"/>
            <w:szCs w:val="24"/>
            <w:rPrChange w:id="2806" w:author="Mohsen Jafarinejad" w:date="2019-05-12T10:51:00Z">
              <w:rPr>
                <w:rFonts w:cs="B Nazanin"/>
                <w:b w:val="0"/>
                <w:bCs w:val="0"/>
                <w:noProof/>
                <w:sz w:val="20"/>
                <w:szCs w:val="20"/>
              </w:rPr>
            </w:rPrChange>
          </w:rPr>
          <w:delText>72</w:delText>
        </w:r>
      </w:del>
    </w:p>
    <w:p w14:paraId="035FE1DE" w14:textId="00718DD1" w:rsidR="00EA69A2" w:rsidRPr="009667A9" w:rsidDel="00730BF4" w:rsidRDefault="00EA69A2">
      <w:pPr>
        <w:pStyle w:val="TOC2"/>
        <w:tabs>
          <w:tab w:val="right" w:leader="dot" w:pos="8827"/>
        </w:tabs>
        <w:bidi/>
        <w:rPr>
          <w:del w:id="2807" w:author="Mohsen Jafarinejad" w:date="2019-05-12T09:33:00Z"/>
          <w:rFonts w:ascii="Times New Roman" w:eastAsiaTheme="minorEastAsia" w:hAnsi="Times New Roman" w:cs="B Nazanin"/>
          <w:b w:val="0"/>
          <w:bCs w:val="0"/>
          <w:i/>
          <w:noProof/>
          <w:sz w:val="24"/>
          <w:szCs w:val="24"/>
          <w:rPrChange w:id="2808" w:author="Mohsen Jafarinejad" w:date="2019-05-12T10:51:00Z">
            <w:rPr>
              <w:del w:id="2809" w:author="Mohsen Jafarinejad" w:date="2019-05-12T09:33:00Z"/>
              <w:rFonts w:eastAsiaTheme="minorEastAsia" w:cs="B Nazanin"/>
              <w:b w:val="0"/>
              <w:bCs w:val="0"/>
              <w:noProof/>
              <w:sz w:val="20"/>
              <w:szCs w:val="20"/>
            </w:rPr>
          </w:rPrChange>
        </w:rPr>
        <w:pPrChange w:id="2810" w:author="Mohsen Jafarinejad" w:date="2019-05-12T10:51:00Z">
          <w:pPr>
            <w:pStyle w:val="TOC2"/>
            <w:tabs>
              <w:tab w:val="right" w:leader="dot" w:pos="8827"/>
            </w:tabs>
            <w:bidi/>
          </w:pPr>
        </w:pPrChange>
      </w:pPr>
      <w:del w:id="2811" w:author="Mohsen Jafarinejad" w:date="2019-05-12T09:33:00Z">
        <w:r w:rsidRPr="009667A9" w:rsidDel="00730BF4">
          <w:rPr>
            <w:rFonts w:ascii="Times New Roman" w:hAnsi="Times New Roman" w:cs="B Nazanin"/>
            <w:b w:val="0"/>
            <w:bCs w:val="0"/>
            <w:i/>
            <w:noProof/>
            <w:sz w:val="24"/>
            <w:szCs w:val="24"/>
            <w:rPrChange w:id="2812" w:author="Mohsen Jafarinejad" w:date="2019-05-12T10:51:00Z">
              <w:rPr>
                <w:rFonts w:cs="B Nazanin"/>
                <w:b w:val="0"/>
                <w:bCs w:val="0"/>
                <w:noProof/>
                <w:sz w:val="20"/>
                <w:szCs w:val="20"/>
              </w:rPr>
            </w:rPrChange>
          </w:rPr>
          <w:delText>12-3</w:delText>
        </w:r>
      </w:del>
      <w:ins w:id="2813" w:author="Mohsen" w:date="2019-03-17T19:26:00Z">
        <w:del w:id="2814" w:author="Mohsen Jafarinejad" w:date="2019-05-12T09:33:00Z">
          <w:r w:rsidR="00EB6040" w:rsidRPr="009667A9" w:rsidDel="00730BF4">
            <w:rPr>
              <w:rFonts w:ascii="Times New Roman" w:hAnsi="Times New Roman" w:cs="B Nazanin"/>
              <w:i/>
              <w:noProof/>
              <w:sz w:val="24"/>
              <w:szCs w:val="24"/>
              <w:rtl/>
              <w:rPrChange w:id="2815" w:author="Mohsen Jafarinejad" w:date="2019-05-12T10:51:00Z">
                <w:rPr>
                  <w:rFonts w:asciiTheme="majorBidi" w:hAnsiTheme="majorBidi" w:cs="B Nazanin"/>
                  <w:i/>
                  <w:iCs/>
                  <w:noProof/>
                  <w:sz w:val="20"/>
                  <w:szCs w:val="20"/>
                  <w:rtl/>
                </w:rPr>
              </w:rPrChange>
            </w:rPr>
            <w:delText>3-12</w:delText>
          </w:r>
        </w:del>
      </w:ins>
      <w:del w:id="2816" w:author="Mohsen Jafarinejad" w:date="2019-05-12T09:33:00Z">
        <w:r w:rsidRPr="009667A9" w:rsidDel="00730BF4">
          <w:rPr>
            <w:rFonts w:ascii="Times New Roman" w:hAnsi="Times New Roman" w:cs="B Nazanin"/>
            <w:b w:val="0"/>
            <w:bCs w:val="0"/>
            <w:i/>
            <w:noProof/>
            <w:sz w:val="24"/>
            <w:szCs w:val="24"/>
            <w:rtl/>
            <w:rPrChange w:id="2817"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818" w:author="Mohsen Jafarinejad" w:date="2019-05-12T10:51:00Z">
              <w:rPr>
                <w:rFonts w:cs="B Nazanin" w:hint="cs"/>
                <w:b w:val="0"/>
                <w:bCs w:val="0"/>
                <w:noProof/>
                <w:sz w:val="20"/>
                <w:szCs w:val="20"/>
                <w:rtl/>
              </w:rPr>
            </w:rPrChange>
          </w:rPr>
          <w:delText>محاسبه</w:delText>
        </w:r>
        <w:r w:rsidRPr="009667A9" w:rsidDel="00730BF4">
          <w:rPr>
            <w:rFonts w:ascii="Times New Roman" w:hAnsi="Times New Roman" w:cs="B Nazanin"/>
            <w:b w:val="0"/>
            <w:bCs w:val="0"/>
            <w:i/>
            <w:noProof/>
            <w:sz w:val="24"/>
            <w:szCs w:val="24"/>
            <w:rtl/>
            <w:rPrChange w:id="2819"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820" w:author="Mohsen Jafarinejad" w:date="2019-05-12T10:51:00Z">
              <w:rPr>
                <w:rFonts w:cs="B Nazanin" w:hint="cs"/>
                <w:b w:val="0"/>
                <w:bCs w:val="0"/>
                <w:noProof/>
                <w:sz w:val="20"/>
                <w:szCs w:val="20"/>
                <w:rtl/>
              </w:rPr>
            </w:rPrChange>
          </w:rPr>
          <w:delText>غلظت</w:delText>
        </w:r>
        <w:r w:rsidRPr="009667A9" w:rsidDel="00730BF4">
          <w:rPr>
            <w:rFonts w:ascii="Times New Roman" w:hAnsi="Times New Roman" w:cs="B Nazanin"/>
            <w:b w:val="0"/>
            <w:bCs w:val="0"/>
            <w:i/>
            <w:noProof/>
            <w:sz w:val="24"/>
            <w:szCs w:val="24"/>
            <w:rtl/>
            <w:rPrChange w:id="2821"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822" w:author="Mohsen Jafarinejad" w:date="2019-05-12T10:51:00Z">
              <w:rPr>
                <w:rFonts w:cs="B Nazanin" w:hint="cs"/>
                <w:b w:val="0"/>
                <w:bCs w:val="0"/>
                <w:noProof/>
                <w:sz w:val="20"/>
                <w:szCs w:val="20"/>
                <w:rtl/>
              </w:rPr>
            </w:rPrChange>
          </w:rPr>
          <w:delText>گونه‌ها</w:delText>
        </w:r>
        <w:r w:rsidRPr="009667A9" w:rsidDel="00730BF4">
          <w:rPr>
            <w:rFonts w:ascii="Times New Roman" w:hAnsi="Times New Roman" w:cs="B Nazanin"/>
            <w:b w:val="0"/>
            <w:bCs w:val="0"/>
            <w:i/>
            <w:noProof/>
            <w:sz w:val="24"/>
            <w:szCs w:val="24"/>
            <w:rPrChange w:id="2823" w:author="Mohsen Jafarinejad" w:date="2019-05-12T10:51:00Z">
              <w:rPr>
                <w:rFonts w:cs="B Nazanin"/>
                <w:b w:val="0"/>
                <w:bCs w:val="0"/>
                <w:noProof/>
                <w:sz w:val="20"/>
                <w:szCs w:val="20"/>
              </w:rPr>
            </w:rPrChange>
          </w:rPr>
          <w:tab/>
        </w:r>
      </w:del>
      <w:ins w:id="2824" w:author="Mohsen" w:date="2019-03-18T01:27:00Z">
        <w:del w:id="2825" w:author="Mohsen Jafarinejad" w:date="2019-04-06T08:40:00Z">
          <w:r w:rsidR="00C607BA" w:rsidRPr="009667A9" w:rsidDel="005222D8">
            <w:rPr>
              <w:rFonts w:ascii="Times New Roman" w:hAnsi="Times New Roman" w:cs="B Nazanin"/>
              <w:i/>
              <w:noProof/>
              <w:sz w:val="24"/>
              <w:szCs w:val="24"/>
              <w:rtl/>
              <w:rPrChange w:id="2826" w:author="Mohsen Jafarinejad" w:date="2019-05-12T10:51:00Z">
                <w:rPr>
                  <w:rFonts w:asciiTheme="majorBidi" w:hAnsiTheme="majorBidi" w:cs="B Nazanin"/>
                  <w:i/>
                  <w:iCs/>
                  <w:noProof/>
                  <w:sz w:val="20"/>
                  <w:szCs w:val="20"/>
                  <w:rtl/>
                </w:rPr>
              </w:rPrChange>
            </w:rPr>
            <w:delText>66</w:delText>
          </w:r>
        </w:del>
      </w:ins>
      <w:del w:id="2827" w:author="Mohsen Jafarinejad" w:date="2019-04-06T08:40:00Z">
        <w:r w:rsidRPr="009667A9" w:rsidDel="005222D8">
          <w:rPr>
            <w:rFonts w:ascii="Times New Roman" w:hAnsi="Times New Roman" w:cs="B Nazanin"/>
            <w:b w:val="0"/>
            <w:bCs w:val="0"/>
            <w:i/>
            <w:noProof/>
            <w:sz w:val="24"/>
            <w:szCs w:val="24"/>
            <w:rPrChange w:id="2828" w:author="Mohsen Jafarinejad" w:date="2019-05-12T10:51:00Z">
              <w:rPr>
                <w:rFonts w:cs="B Nazanin"/>
                <w:b w:val="0"/>
                <w:bCs w:val="0"/>
                <w:noProof/>
                <w:sz w:val="20"/>
                <w:szCs w:val="20"/>
              </w:rPr>
            </w:rPrChange>
          </w:rPr>
          <w:delText>73</w:delText>
        </w:r>
      </w:del>
    </w:p>
    <w:p w14:paraId="1068B654" w14:textId="555C2F36" w:rsidR="00EA69A2" w:rsidRPr="009667A9" w:rsidDel="00730BF4" w:rsidRDefault="00EA69A2">
      <w:pPr>
        <w:pStyle w:val="TOC2"/>
        <w:tabs>
          <w:tab w:val="right" w:leader="dot" w:pos="8827"/>
        </w:tabs>
        <w:bidi/>
        <w:rPr>
          <w:del w:id="2829" w:author="Mohsen Jafarinejad" w:date="2019-05-12T09:33:00Z"/>
          <w:rFonts w:ascii="Times New Roman" w:eastAsiaTheme="minorEastAsia" w:hAnsi="Times New Roman" w:cs="B Nazanin"/>
          <w:b w:val="0"/>
          <w:bCs w:val="0"/>
          <w:i/>
          <w:noProof/>
          <w:sz w:val="24"/>
          <w:szCs w:val="24"/>
          <w:rPrChange w:id="2830" w:author="Mohsen Jafarinejad" w:date="2019-05-12T10:51:00Z">
            <w:rPr>
              <w:del w:id="2831" w:author="Mohsen Jafarinejad" w:date="2019-05-12T09:33:00Z"/>
              <w:rFonts w:eastAsiaTheme="minorEastAsia" w:cs="B Nazanin"/>
              <w:b w:val="0"/>
              <w:bCs w:val="0"/>
              <w:noProof/>
              <w:sz w:val="20"/>
              <w:szCs w:val="20"/>
            </w:rPr>
          </w:rPrChange>
        </w:rPr>
        <w:pPrChange w:id="2832" w:author="Mohsen Jafarinejad" w:date="2019-05-12T10:51:00Z">
          <w:pPr>
            <w:pStyle w:val="TOC2"/>
            <w:tabs>
              <w:tab w:val="right" w:leader="dot" w:pos="8827"/>
            </w:tabs>
            <w:bidi/>
          </w:pPr>
        </w:pPrChange>
      </w:pPr>
      <w:del w:id="2833" w:author="Mohsen Jafarinejad" w:date="2019-05-12T09:33:00Z">
        <w:r w:rsidRPr="009667A9" w:rsidDel="00730BF4">
          <w:rPr>
            <w:rFonts w:ascii="Times New Roman" w:hAnsi="Times New Roman" w:cs="B Nazanin"/>
            <w:b w:val="0"/>
            <w:bCs w:val="0"/>
            <w:i/>
            <w:noProof/>
            <w:sz w:val="24"/>
            <w:szCs w:val="24"/>
            <w:rPrChange w:id="2834" w:author="Mohsen Jafarinejad" w:date="2019-05-12T10:51:00Z">
              <w:rPr>
                <w:rFonts w:cs="B Nazanin"/>
                <w:b w:val="0"/>
                <w:bCs w:val="0"/>
                <w:noProof/>
                <w:sz w:val="20"/>
                <w:szCs w:val="20"/>
              </w:rPr>
            </w:rPrChange>
          </w:rPr>
          <w:delText>13-3</w:delText>
        </w:r>
      </w:del>
      <w:ins w:id="2835" w:author="Mohsen" w:date="2019-03-17T19:26:00Z">
        <w:del w:id="2836" w:author="Mohsen Jafarinejad" w:date="2019-05-12T09:33:00Z">
          <w:r w:rsidR="00EB6040" w:rsidRPr="009667A9" w:rsidDel="00730BF4">
            <w:rPr>
              <w:rFonts w:ascii="Times New Roman" w:hAnsi="Times New Roman" w:cs="B Nazanin"/>
              <w:i/>
              <w:noProof/>
              <w:sz w:val="24"/>
              <w:szCs w:val="24"/>
              <w:rtl/>
              <w:rPrChange w:id="2837" w:author="Mohsen Jafarinejad" w:date="2019-05-12T10:51:00Z">
                <w:rPr>
                  <w:rFonts w:asciiTheme="majorBidi" w:hAnsiTheme="majorBidi" w:cs="B Nazanin"/>
                  <w:i/>
                  <w:iCs/>
                  <w:noProof/>
                  <w:sz w:val="20"/>
                  <w:szCs w:val="20"/>
                  <w:rtl/>
                </w:rPr>
              </w:rPrChange>
            </w:rPr>
            <w:delText>3-13</w:delText>
          </w:r>
        </w:del>
      </w:ins>
      <w:del w:id="2838" w:author="Mohsen Jafarinejad" w:date="2019-05-12T09:33:00Z">
        <w:r w:rsidRPr="009667A9" w:rsidDel="00730BF4">
          <w:rPr>
            <w:rFonts w:ascii="Times New Roman" w:hAnsi="Times New Roman" w:cs="B Nazanin"/>
            <w:b w:val="0"/>
            <w:bCs w:val="0"/>
            <w:i/>
            <w:noProof/>
            <w:sz w:val="24"/>
            <w:szCs w:val="24"/>
            <w:rtl/>
            <w:rPrChange w:id="2839"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840" w:author="Mohsen Jafarinejad" w:date="2019-05-12T10:51:00Z">
              <w:rPr>
                <w:rFonts w:cs="B Nazanin" w:hint="cs"/>
                <w:b w:val="0"/>
                <w:bCs w:val="0"/>
                <w:noProof/>
                <w:sz w:val="20"/>
                <w:szCs w:val="20"/>
                <w:rtl/>
              </w:rPr>
            </w:rPrChange>
          </w:rPr>
          <w:delText>محاسبه</w:delText>
        </w:r>
        <w:r w:rsidRPr="009667A9" w:rsidDel="00730BF4">
          <w:rPr>
            <w:rFonts w:ascii="Times New Roman" w:hAnsi="Times New Roman" w:cs="B Nazanin"/>
            <w:b w:val="0"/>
            <w:bCs w:val="0"/>
            <w:i/>
            <w:noProof/>
            <w:sz w:val="24"/>
            <w:szCs w:val="24"/>
            <w:rtl/>
            <w:rPrChange w:id="2841"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842" w:author="Mohsen Jafarinejad" w:date="2019-05-12T10:51:00Z">
              <w:rPr>
                <w:rFonts w:cs="B Nazanin" w:hint="cs"/>
                <w:b w:val="0"/>
                <w:bCs w:val="0"/>
                <w:noProof/>
                <w:sz w:val="20"/>
                <w:szCs w:val="20"/>
                <w:rtl/>
              </w:rPr>
            </w:rPrChange>
          </w:rPr>
          <w:delText>ضرایب</w:delText>
        </w:r>
        <w:r w:rsidRPr="009667A9" w:rsidDel="00730BF4">
          <w:rPr>
            <w:rFonts w:ascii="Times New Roman" w:hAnsi="Times New Roman" w:cs="B Nazanin"/>
            <w:b w:val="0"/>
            <w:bCs w:val="0"/>
            <w:i/>
            <w:noProof/>
            <w:sz w:val="24"/>
            <w:szCs w:val="24"/>
            <w:rtl/>
            <w:rPrChange w:id="2843"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844" w:author="Mohsen Jafarinejad" w:date="2019-05-12T10:51:00Z">
              <w:rPr>
                <w:rFonts w:cs="B Nazanin" w:hint="cs"/>
                <w:b w:val="0"/>
                <w:bCs w:val="0"/>
                <w:noProof/>
                <w:sz w:val="20"/>
                <w:szCs w:val="20"/>
                <w:rtl/>
              </w:rPr>
            </w:rPrChange>
          </w:rPr>
          <w:delText>انتشار</w:delText>
        </w:r>
        <w:r w:rsidRPr="009667A9" w:rsidDel="00730BF4">
          <w:rPr>
            <w:rFonts w:ascii="Times New Roman" w:hAnsi="Times New Roman" w:cs="B Nazanin"/>
            <w:b w:val="0"/>
            <w:bCs w:val="0"/>
            <w:i/>
            <w:noProof/>
            <w:sz w:val="24"/>
            <w:szCs w:val="24"/>
            <w:rPrChange w:id="2845" w:author="Mohsen Jafarinejad" w:date="2019-05-12T10:51:00Z">
              <w:rPr>
                <w:rFonts w:cs="B Nazanin"/>
                <w:b w:val="0"/>
                <w:bCs w:val="0"/>
                <w:noProof/>
                <w:sz w:val="20"/>
                <w:szCs w:val="20"/>
              </w:rPr>
            </w:rPrChange>
          </w:rPr>
          <w:tab/>
        </w:r>
      </w:del>
      <w:ins w:id="2846" w:author="Mohsen" w:date="2019-03-18T01:27:00Z">
        <w:del w:id="2847" w:author="Mohsen Jafarinejad" w:date="2019-04-06T08:40:00Z">
          <w:r w:rsidR="00C607BA" w:rsidRPr="009667A9" w:rsidDel="005222D8">
            <w:rPr>
              <w:rFonts w:ascii="Times New Roman" w:hAnsi="Times New Roman" w:cs="B Nazanin"/>
              <w:i/>
              <w:noProof/>
              <w:sz w:val="24"/>
              <w:szCs w:val="24"/>
              <w:rtl/>
              <w:rPrChange w:id="2848" w:author="Mohsen Jafarinejad" w:date="2019-05-12T10:51:00Z">
                <w:rPr>
                  <w:rFonts w:asciiTheme="majorBidi" w:hAnsiTheme="majorBidi" w:cs="B Nazanin"/>
                  <w:i/>
                  <w:iCs/>
                  <w:noProof/>
                  <w:sz w:val="20"/>
                  <w:szCs w:val="20"/>
                  <w:rtl/>
                </w:rPr>
              </w:rPrChange>
            </w:rPr>
            <w:delText>67</w:delText>
          </w:r>
        </w:del>
      </w:ins>
      <w:del w:id="2849" w:author="Mohsen Jafarinejad" w:date="2019-04-06T08:40:00Z">
        <w:r w:rsidRPr="009667A9" w:rsidDel="005222D8">
          <w:rPr>
            <w:rFonts w:ascii="Times New Roman" w:hAnsi="Times New Roman" w:cs="B Nazanin"/>
            <w:b w:val="0"/>
            <w:bCs w:val="0"/>
            <w:i/>
            <w:noProof/>
            <w:sz w:val="24"/>
            <w:szCs w:val="24"/>
            <w:rPrChange w:id="2850" w:author="Mohsen Jafarinejad" w:date="2019-05-12T10:51:00Z">
              <w:rPr>
                <w:rFonts w:cs="B Nazanin"/>
                <w:b w:val="0"/>
                <w:bCs w:val="0"/>
                <w:noProof/>
                <w:sz w:val="20"/>
                <w:szCs w:val="20"/>
              </w:rPr>
            </w:rPrChange>
          </w:rPr>
          <w:delText>73</w:delText>
        </w:r>
      </w:del>
    </w:p>
    <w:p w14:paraId="1C275C3B" w14:textId="6E2E7720" w:rsidR="00EA69A2" w:rsidRPr="009667A9" w:rsidDel="00730BF4" w:rsidRDefault="004D1950" w:rsidP="004E29A1">
      <w:pPr>
        <w:pStyle w:val="TOC3"/>
        <w:rPr>
          <w:del w:id="2851" w:author="Mohsen Jafarinejad" w:date="2019-05-12T09:33:00Z"/>
          <w:rFonts w:ascii="Times New Roman" w:eastAsiaTheme="minorEastAsia" w:hAnsi="Times New Roman"/>
          <w:rPrChange w:id="2852" w:author="Mohsen Jafarinejad" w:date="2019-05-12T10:51:00Z">
            <w:rPr>
              <w:del w:id="2853" w:author="Mohsen Jafarinejad" w:date="2019-05-12T09:33:00Z"/>
              <w:rFonts w:eastAsiaTheme="minorEastAsia"/>
            </w:rPr>
          </w:rPrChange>
        </w:rPr>
      </w:pPr>
      <w:del w:id="2854" w:author="Mohsen Jafarinejad" w:date="2019-05-12T09:33:00Z">
        <w:r w:rsidRPr="009667A9" w:rsidDel="00730BF4">
          <w:rPr>
            <w:rFonts w:ascii="Times New Roman" w:hAnsi="Times New Roman"/>
            <w:i w:val="0"/>
            <w:rtl/>
            <w:rPrChange w:id="2855" w:author="Mohsen Jafarinejad" w:date="2019-05-12T10:51:00Z">
              <w:rPr>
                <w:rFonts w:cs="Times New Roman"/>
                <w:i/>
                <w:noProof/>
                <w:rtl/>
              </w:rPr>
            </w:rPrChange>
          </w:rPr>
          <w:delText>3-13-1</w:delText>
        </w:r>
        <w:r w:rsidR="00EA69A2" w:rsidRPr="009667A9" w:rsidDel="00730BF4">
          <w:rPr>
            <w:rFonts w:ascii="Times New Roman" w:hAnsi="Times New Roman"/>
            <w:i w:val="0"/>
            <w:rtl/>
            <w:rPrChange w:id="2856"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857" w:author="Mohsen Jafarinejad" w:date="2019-05-12T10:51:00Z">
              <w:rPr>
                <w:rFonts w:cs="Times New Roman" w:hint="cs"/>
                <w:i/>
                <w:noProof/>
                <w:rtl/>
              </w:rPr>
            </w:rPrChange>
          </w:rPr>
          <w:delText>انتشار</w:delText>
        </w:r>
        <w:r w:rsidR="00EA69A2" w:rsidRPr="009667A9" w:rsidDel="00730BF4">
          <w:rPr>
            <w:rFonts w:ascii="Times New Roman" w:hAnsi="Times New Roman"/>
            <w:i w:val="0"/>
            <w:rtl/>
            <w:rPrChange w:id="2858"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859" w:author="Mohsen Jafarinejad" w:date="2019-05-12T10:51:00Z">
              <w:rPr>
                <w:rFonts w:cs="Times New Roman" w:hint="cs"/>
                <w:i/>
                <w:noProof/>
                <w:rtl/>
              </w:rPr>
            </w:rPrChange>
          </w:rPr>
          <w:delText>مغشوش</w:delText>
        </w:r>
        <w:r w:rsidR="00EA69A2" w:rsidRPr="009667A9" w:rsidDel="00730BF4">
          <w:rPr>
            <w:rFonts w:ascii="Times New Roman" w:hAnsi="Times New Roman"/>
            <w:i w:val="0"/>
            <w:rPrChange w:id="2860" w:author="Mohsen Jafarinejad" w:date="2019-05-12T10:51:00Z">
              <w:rPr>
                <w:rFonts w:cs="B Nazanin"/>
                <w:i/>
                <w:noProof/>
              </w:rPr>
            </w:rPrChange>
          </w:rPr>
          <w:tab/>
        </w:r>
      </w:del>
      <w:ins w:id="2861" w:author="Mohsen" w:date="2019-03-18T01:27:00Z">
        <w:del w:id="2862" w:author="Mohsen Jafarinejad" w:date="2019-04-06T08:40:00Z">
          <w:r w:rsidR="00C607BA" w:rsidRPr="009667A9" w:rsidDel="005222D8">
            <w:rPr>
              <w:rFonts w:ascii="Times New Roman" w:hAnsi="Times New Roman"/>
              <w:i w:val="0"/>
              <w:rtl/>
              <w:rPrChange w:id="2863" w:author="Mohsen Jafarinejad" w:date="2019-05-12T10:51:00Z">
                <w:rPr>
                  <w:rFonts w:cs="B Nazanin"/>
                  <w:i/>
                  <w:noProof/>
                  <w:rtl/>
                </w:rPr>
              </w:rPrChange>
            </w:rPr>
            <w:delText>67</w:delText>
          </w:r>
        </w:del>
      </w:ins>
      <w:del w:id="2864" w:author="Mohsen Jafarinejad" w:date="2019-04-06T08:40:00Z">
        <w:r w:rsidR="00EA69A2" w:rsidRPr="009667A9" w:rsidDel="005222D8">
          <w:rPr>
            <w:rFonts w:ascii="Times New Roman" w:hAnsi="Times New Roman"/>
            <w:i w:val="0"/>
            <w:rPrChange w:id="2865" w:author="Mohsen Jafarinejad" w:date="2019-05-12T10:51:00Z">
              <w:rPr>
                <w:rFonts w:cs="B Nazanin"/>
                <w:i/>
                <w:noProof/>
              </w:rPr>
            </w:rPrChange>
          </w:rPr>
          <w:delText>74</w:delText>
        </w:r>
      </w:del>
    </w:p>
    <w:p w14:paraId="2D0A0140" w14:textId="3E3FE093" w:rsidR="00EA69A2" w:rsidRPr="009667A9" w:rsidDel="00730BF4" w:rsidRDefault="00EA69A2" w:rsidP="004E29A1">
      <w:pPr>
        <w:pStyle w:val="TOC2"/>
        <w:tabs>
          <w:tab w:val="right" w:leader="dot" w:pos="8827"/>
        </w:tabs>
        <w:bidi/>
        <w:rPr>
          <w:del w:id="2866" w:author="Mohsen Jafarinejad" w:date="2019-05-12T09:33:00Z"/>
          <w:rFonts w:ascii="Times New Roman" w:eastAsiaTheme="minorEastAsia" w:hAnsi="Times New Roman" w:cs="B Nazanin"/>
          <w:b w:val="0"/>
          <w:bCs w:val="0"/>
          <w:i/>
          <w:noProof/>
          <w:sz w:val="24"/>
          <w:szCs w:val="24"/>
          <w:rPrChange w:id="2867" w:author="Mohsen Jafarinejad" w:date="2019-05-12T10:51:00Z">
            <w:rPr>
              <w:del w:id="2868" w:author="Mohsen Jafarinejad" w:date="2019-05-12T09:33:00Z"/>
              <w:rFonts w:eastAsiaTheme="minorEastAsia" w:cs="B Nazanin"/>
              <w:b w:val="0"/>
              <w:bCs w:val="0"/>
              <w:noProof/>
              <w:sz w:val="20"/>
              <w:szCs w:val="20"/>
            </w:rPr>
          </w:rPrChange>
        </w:rPr>
      </w:pPr>
      <w:del w:id="2869" w:author="Mohsen Jafarinejad" w:date="2019-05-12T09:33:00Z">
        <w:r w:rsidRPr="009667A9" w:rsidDel="00730BF4">
          <w:rPr>
            <w:rFonts w:ascii="Times New Roman" w:hAnsi="Times New Roman" w:cs="B Nazanin"/>
            <w:b w:val="0"/>
            <w:bCs w:val="0"/>
            <w:i/>
            <w:noProof/>
            <w:sz w:val="24"/>
            <w:szCs w:val="24"/>
            <w:rPrChange w:id="2870" w:author="Mohsen Jafarinejad" w:date="2019-05-12T10:51:00Z">
              <w:rPr>
                <w:rFonts w:cs="B Nazanin"/>
                <w:b w:val="0"/>
                <w:bCs w:val="0"/>
                <w:noProof/>
                <w:sz w:val="20"/>
                <w:szCs w:val="20"/>
              </w:rPr>
            </w:rPrChange>
          </w:rPr>
          <w:delText>14-3</w:delText>
        </w:r>
      </w:del>
      <w:ins w:id="2871" w:author="Mohsen" w:date="2019-03-17T19:27:00Z">
        <w:del w:id="2872" w:author="Mohsen Jafarinejad" w:date="2019-05-12T09:33:00Z">
          <w:r w:rsidR="00EB6040" w:rsidRPr="009667A9" w:rsidDel="00730BF4">
            <w:rPr>
              <w:rFonts w:ascii="Times New Roman" w:hAnsi="Times New Roman" w:cs="B Nazanin"/>
              <w:i/>
              <w:noProof/>
              <w:sz w:val="24"/>
              <w:szCs w:val="24"/>
              <w:rtl/>
              <w:rPrChange w:id="2873" w:author="Mohsen Jafarinejad" w:date="2019-05-12T10:51:00Z">
                <w:rPr>
                  <w:rFonts w:asciiTheme="majorBidi" w:hAnsiTheme="majorBidi" w:cs="B Nazanin"/>
                  <w:i/>
                  <w:iCs/>
                  <w:noProof/>
                  <w:sz w:val="20"/>
                  <w:szCs w:val="20"/>
                  <w:rtl/>
                </w:rPr>
              </w:rPrChange>
            </w:rPr>
            <w:delText>3-14</w:delText>
          </w:r>
        </w:del>
      </w:ins>
      <w:del w:id="2874" w:author="Mohsen Jafarinejad" w:date="2019-05-12T09:33:00Z">
        <w:r w:rsidRPr="009667A9" w:rsidDel="00730BF4">
          <w:rPr>
            <w:rFonts w:ascii="Times New Roman" w:hAnsi="Times New Roman" w:cs="B Nazanin"/>
            <w:b w:val="0"/>
            <w:bCs w:val="0"/>
            <w:i/>
            <w:noProof/>
            <w:sz w:val="24"/>
            <w:szCs w:val="24"/>
            <w:rtl/>
            <w:rPrChange w:id="2875"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876" w:author="Mohsen Jafarinejad" w:date="2019-05-12T10:51:00Z">
              <w:rPr>
                <w:rFonts w:cs="B Nazanin" w:hint="cs"/>
                <w:b w:val="0"/>
                <w:bCs w:val="0"/>
                <w:noProof/>
                <w:sz w:val="20"/>
                <w:szCs w:val="20"/>
                <w:rtl/>
              </w:rPr>
            </w:rPrChange>
          </w:rPr>
          <w:delText>مدل</w:delText>
        </w:r>
        <w:r w:rsidRPr="009667A9" w:rsidDel="00730BF4">
          <w:rPr>
            <w:rFonts w:ascii="Times New Roman" w:hAnsi="Times New Roman" w:cs="B Nazanin"/>
            <w:b w:val="0"/>
            <w:bCs w:val="0"/>
            <w:i/>
            <w:noProof/>
            <w:sz w:val="24"/>
            <w:szCs w:val="24"/>
            <w:rtl/>
            <w:rPrChange w:id="2877"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878" w:author="Mohsen Jafarinejad" w:date="2019-05-12T10:51:00Z">
              <w:rPr>
                <w:rFonts w:cs="B Nazanin" w:hint="cs"/>
                <w:b w:val="0"/>
                <w:bCs w:val="0"/>
                <w:noProof/>
                <w:sz w:val="20"/>
                <w:szCs w:val="20"/>
                <w:rtl/>
              </w:rPr>
            </w:rPrChange>
          </w:rPr>
          <w:delText>سازی</w:delText>
        </w:r>
        <w:r w:rsidRPr="009667A9" w:rsidDel="00730BF4">
          <w:rPr>
            <w:rFonts w:ascii="Times New Roman" w:hAnsi="Times New Roman" w:cs="B Nazanin"/>
            <w:b w:val="0"/>
            <w:bCs w:val="0"/>
            <w:i/>
            <w:noProof/>
            <w:sz w:val="24"/>
            <w:szCs w:val="24"/>
            <w:rtl/>
            <w:rPrChange w:id="2879"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880" w:author="Mohsen Jafarinejad" w:date="2019-05-12T10:51:00Z">
              <w:rPr>
                <w:rFonts w:cs="B Nazanin" w:hint="cs"/>
                <w:b w:val="0"/>
                <w:bCs w:val="0"/>
                <w:noProof/>
                <w:sz w:val="20"/>
                <w:szCs w:val="20"/>
                <w:rtl/>
              </w:rPr>
            </w:rPrChange>
          </w:rPr>
          <w:delText>غشاء</w:delText>
        </w:r>
        <w:r w:rsidRPr="009667A9" w:rsidDel="00730BF4">
          <w:rPr>
            <w:rFonts w:ascii="Times New Roman" w:hAnsi="Times New Roman" w:cs="B Nazanin"/>
            <w:b w:val="0"/>
            <w:bCs w:val="0"/>
            <w:i/>
            <w:noProof/>
            <w:sz w:val="24"/>
            <w:szCs w:val="24"/>
            <w:rtl/>
            <w:rPrChange w:id="2881"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882" w:author="Mohsen Jafarinejad" w:date="2019-05-12T10:51:00Z">
              <w:rPr>
                <w:rFonts w:cs="B Nazanin" w:hint="cs"/>
                <w:b w:val="0"/>
                <w:bCs w:val="0"/>
                <w:noProof/>
                <w:sz w:val="20"/>
                <w:szCs w:val="20"/>
                <w:rtl/>
              </w:rPr>
            </w:rPrChange>
          </w:rPr>
          <w:delText>نفیون</w:delText>
        </w:r>
        <w:r w:rsidRPr="009667A9" w:rsidDel="00730BF4">
          <w:rPr>
            <w:rFonts w:ascii="Times New Roman" w:hAnsi="Times New Roman" w:cs="B Nazanin"/>
            <w:b w:val="0"/>
            <w:bCs w:val="0"/>
            <w:i/>
            <w:noProof/>
            <w:sz w:val="24"/>
            <w:szCs w:val="24"/>
            <w:rtl/>
            <w:rPrChange w:id="2883"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884" w:author="Mohsen Jafarinejad" w:date="2019-05-12T10:51:00Z">
              <w:rPr>
                <w:rFonts w:cs="B Nazanin" w:hint="cs"/>
                <w:b w:val="0"/>
                <w:bCs w:val="0"/>
                <w:noProof/>
                <w:sz w:val="20"/>
                <w:szCs w:val="20"/>
                <w:rtl/>
              </w:rPr>
            </w:rPrChange>
          </w:rPr>
          <w:delText>با</w:delText>
        </w:r>
        <w:r w:rsidRPr="009667A9" w:rsidDel="00730BF4">
          <w:rPr>
            <w:rFonts w:ascii="Times New Roman" w:hAnsi="Times New Roman" w:cs="B Nazanin"/>
            <w:b w:val="0"/>
            <w:bCs w:val="0"/>
            <w:i/>
            <w:noProof/>
            <w:sz w:val="24"/>
            <w:szCs w:val="24"/>
            <w:rtl/>
            <w:rPrChange w:id="2885"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886" w:author="Mohsen Jafarinejad" w:date="2019-05-12T10:51:00Z">
              <w:rPr>
                <w:rFonts w:cs="B Nazanin" w:hint="cs"/>
                <w:b w:val="0"/>
                <w:bCs w:val="0"/>
                <w:noProof/>
                <w:sz w:val="20"/>
                <w:szCs w:val="20"/>
                <w:rtl/>
              </w:rPr>
            </w:rPrChange>
          </w:rPr>
          <w:delText>کد</w:delText>
        </w:r>
        <w:r w:rsidRPr="009667A9" w:rsidDel="00730BF4">
          <w:rPr>
            <w:rFonts w:ascii="Times New Roman" w:hAnsi="Times New Roman" w:cs="B Nazanin"/>
            <w:b w:val="0"/>
            <w:bCs w:val="0"/>
            <w:i/>
            <w:noProof/>
            <w:sz w:val="24"/>
            <w:szCs w:val="24"/>
            <w:rtl/>
            <w:rPrChange w:id="2887" w:author="Mohsen Jafarinejad" w:date="2019-05-12T10:51:00Z">
              <w:rPr>
                <w:rFonts w:cs="B Nazanin"/>
                <w:b w:val="0"/>
                <w:bCs w:val="0"/>
                <w:noProof/>
                <w:sz w:val="20"/>
                <w:szCs w:val="20"/>
                <w:rtl/>
              </w:rPr>
            </w:rPrChange>
          </w:rPr>
          <w:delText xml:space="preserve"> </w:delText>
        </w:r>
        <w:r w:rsidRPr="009667A9" w:rsidDel="00730BF4">
          <w:rPr>
            <w:rFonts w:ascii="Times New Roman" w:hAnsi="Times New Roman" w:cs="B Nazanin" w:hint="cs"/>
            <w:b w:val="0"/>
            <w:bCs w:val="0"/>
            <w:i/>
            <w:noProof/>
            <w:sz w:val="24"/>
            <w:szCs w:val="24"/>
            <w:rtl/>
            <w:rPrChange w:id="2888" w:author="Mohsen Jafarinejad" w:date="2019-05-12T10:51:00Z">
              <w:rPr>
                <w:rFonts w:cs="B Nazanin" w:hint="cs"/>
                <w:b w:val="0"/>
                <w:bCs w:val="0"/>
                <w:noProof/>
                <w:sz w:val="20"/>
                <w:szCs w:val="20"/>
                <w:rtl/>
              </w:rPr>
            </w:rPrChange>
          </w:rPr>
          <w:delText>نویسی</w:delText>
        </w:r>
        <w:r w:rsidRPr="009667A9" w:rsidDel="00730BF4">
          <w:rPr>
            <w:rFonts w:ascii="Times New Roman" w:hAnsi="Times New Roman" w:cs="B Nazanin"/>
            <w:b w:val="0"/>
            <w:bCs w:val="0"/>
            <w:i/>
            <w:noProof/>
            <w:sz w:val="24"/>
            <w:szCs w:val="24"/>
            <w:rPrChange w:id="2889" w:author="Mohsen Jafarinejad" w:date="2019-05-12T10:51:00Z">
              <w:rPr>
                <w:rFonts w:cs="B Nazanin"/>
                <w:b w:val="0"/>
                <w:bCs w:val="0"/>
                <w:noProof/>
                <w:sz w:val="20"/>
                <w:szCs w:val="20"/>
              </w:rPr>
            </w:rPrChange>
          </w:rPr>
          <w:tab/>
        </w:r>
      </w:del>
      <w:ins w:id="2890" w:author="Mohsen" w:date="2019-03-18T01:27:00Z">
        <w:del w:id="2891" w:author="Mohsen Jafarinejad" w:date="2019-04-06T08:40:00Z">
          <w:r w:rsidR="00C607BA" w:rsidRPr="009667A9" w:rsidDel="005222D8">
            <w:rPr>
              <w:rFonts w:ascii="Times New Roman" w:hAnsi="Times New Roman" w:cs="B Nazanin"/>
              <w:i/>
              <w:noProof/>
              <w:sz w:val="24"/>
              <w:szCs w:val="24"/>
              <w:rtl/>
              <w:rPrChange w:id="2892" w:author="Mohsen Jafarinejad" w:date="2019-05-12T10:51:00Z">
                <w:rPr>
                  <w:rFonts w:asciiTheme="majorBidi" w:hAnsiTheme="majorBidi" w:cs="B Nazanin"/>
                  <w:i/>
                  <w:iCs/>
                  <w:noProof/>
                  <w:sz w:val="20"/>
                  <w:szCs w:val="20"/>
                  <w:rtl/>
                </w:rPr>
              </w:rPrChange>
            </w:rPr>
            <w:delText>68</w:delText>
          </w:r>
        </w:del>
      </w:ins>
      <w:del w:id="2893" w:author="Mohsen Jafarinejad" w:date="2019-04-06T08:40:00Z">
        <w:r w:rsidRPr="009667A9" w:rsidDel="005222D8">
          <w:rPr>
            <w:rFonts w:ascii="Times New Roman" w:hAnsi="Times New Roman" w:cs="B Nazanin"/>
            <w:b w:val="0"/>
            <w:bCs w:val="0"/>
            <w:i/>
            <w:noProof/>
            <w:sz w:val="24"/>
            <w:szCs w:val="24"/>
            <w:rPrChange w:id="2894" w:author="Mohsen Jafarinejad" w:date="2019-05-12T10:51:00Z">
              <w:rPr>
                <w:rFonts w:cs="B Nazanin"/>
                <w:b w:val="0"/>
                <w:bCs w:val="0"/>
                <w:noProof/>
                <w:sz w:val="20"/>
                <w:szCs w:val="20"/>
              </w:rPr>
            </w:rPrChange>
          </w:rPr>
          <w:delText>75</w:delText>
        </w:r>
      </w:del>
    </w:p>
    <w:p w14:paraId="73DEC877" w14:textId="4174993F" w:rsidR="00EA69A2" w:rsidRPr="009667A9" w:rsidDel="00730BF4" w:rsidRDefault="004D1950" w:rsidP="00795FC2">
      <w:pPr>
        <w:pStyle w:val="TOC2"/>
        <w:tabs>
          <w:tab w:val="right" w:leader="dot" w:pos="8827"/>
        </w:tabs>
        <w:bidi/>
        <w:rPr>
          <w:del w:id="2895" w:author="Mohsen Jafarinejad" w:date="2019-05-12T09:33:00Z"/>
          <w:rFonts w:ascii="Times New Roman" w:eastAsiaTheme="minorEastAsia" w:hAnsi="Times New Roman" w:cs="B Nazanin"/>
          <w:b w:val="0"/>
          <w:bCs w:val="0"/>
          <w:i/>
          <w:noProof/>
          <w:sz w:val="24"/>
          <w:szCs w:val="24"/>
          <w:rPrChange w:id="2896" w:author="Mohsen Jafarinejad" w:date="2019-05-12T10:51:00Z">
            <w:rPr>
              <w:del w:id="2897" w:author="Mohsen Jafarinejad" w:date="2019-05-12T09:33:00Z"/>
              <w:rFonts w:eastAsiaTheme="minorEastAsia" w:cs="B Nazanin"/>
              <w:b w:val="0"/>
              <w:bCs w:val="0"/>
              <w:noProof/>
              <w:sz w:val="20"/>
              <w:szCs w:val="20"/>
            </w:rPr>
          </w:rPrChange>
        </w:rPr>
      </w:pPr>
      <w:del w:id="2898" w:author="Mohsen Jafarinejad" w:date="2019-05-12T09:33:00Z">
        <w:r w:rsidRPr="009667A9" w:rsidDel="00730BF4">
          <w:rPr>
            <w:rFonts w:ascii="Times New Roman" w:hAnsi="Times New Roman" w:cs="B Nazanin"/>
            <w:b w:val="0"/>
            <w:bCs w:val="0"/>
            <w:i/>
            <w:noProof/>
            <w:sz w:val="24"/>
            <w:szCs w:val="24"/>
            <w:rtl/>
            <w:rPrChange w:id="2899" w:author="Mohsen Jafarinejad" w:date="2019-05-12T10:51:00Z">
              <w:rPr>
                <w:rFonts w:cs="B Nazanin"/>
                <w:b w:val="0"/>
                <w:bCs w:val="0"/>
                <w:noProof/>
                <w:sz w:val="20"/>
                <w:szCs w:val="20"/>
                <w:rtl/>
              </w:rPr>
            </w:rPrChange>
          </w:rPr>
          <w:delText>3-15</w:delText>
        </w:r>
      </w:del>
      <w:ins w:id="2900" w:author="Mohsen" w:date="2019-03-17T19:27:00Z">
        <w:del w:id="2901" w:author="Mohsen Jafarinejad" w:date="2019-05-12T09:33:00Z">
          <w:r w:rsidR="00EB6040" w:rsidRPr="009667A9" w:rsidDel="00730BF4">
            <w:rPr>
              <w:rFonts w:ascii="Times New Roman" w:hAnsi="Times New Roman" w:cs="B Nazanin"/>
              <w:i/>
              <w:noProof/>
              <w:sz w:val="24"/>
              <w:szCs w:val="24"/>
              <w:rtl/>
              <w:rPrChange w:id="2902" w:author="Mohsen Jafarinejad" w:date="2019-05-12T10:51:00Z">
                <w:rPr>
                  <w:rFonts w:asciiTheme="majorBidi" w:hAnsiTheme="majorBidi" w:cs="B Nazanin"/>
                  <w:i/>
                  <w:iCs/>
                  <w:noProof/>
                  <w:sz w:val="20"/>
                  <w:szCs w:val="20"/>
                  <w:rtl/>
                </w:rPr>
              </w:rPrChange>
            </w:rPr>
            <w:delText>3-15</w:delText>
          </w:r>
        </w:del>
      </w:ins>
      <w:del w:id="2903" w:author="Mohsen Jafarinejad" w:date="2019-05-12T09:33:00Z">
        <w:r w:rsidRPr="009667A9" w:rsidDel="00730BF4">
          <w:rPr>
            <w:rFonts w:ascii="Times New Roman" w:hAnsi="Times New Roman" w:cs="B Nazanin"/>
            <w:b w:val="0"/>
            <w:bCs w:val="0"/>
            <w:i/>
            <w:noProof/>
            <w:sz w:val="24"/>
            <w:szCs w:val="24"/>
            <w:rtl/>
            <w:rPrChange w:id="290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905" w:author="Mohsen Jafarinejad" w:date="2019-05-12T10:51:00Z">
              <w:rPr>
                <w:rFonts w:cs="B Nazanin" w:hint="cs"/>
                <w:b w:val="0"/>
                <w:bCs w:val="0"/>
                <w:noProof/>
                <w:sz w:val="20"/>
                <w:szCs w:val="20"/>
                <w:rtl/>
              </w:rPr>
            </w:rPrChange>
          </w:rPr>
          <w:delText>شرایط</w:delText>
        </w:r>
        <w:r w:rsidR="00EA69A2" w:rsidRPr="009667A9" w:rsidDel="00730BF4">
          <w:rPr>
            <w:rFonts w:ascii="Times New Roman" w:hAnsi="Times New Roman" w:cs="B Nazanin"/>
            <w:b w:val="0"/>
            <w:bCs w:val="0"/>
            <w:i/>
            <w:noProof/>
            <w:sz w:val="24"/>
            <w:szCs w:val="24"/>
            <w:rtl/>
            <w:rPrChange w:id="290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907" w:author="Mohsen Jafarinejad" w:date="2019-05-12T10:51:00Z">
              <w:rPr>
                <w:rFonts w:cs="B Nazanin" w:hint="cs"/>
                <w:b w:val="0"/>
                <w:bCs w:val="0"/>
                <w:noProof/>
                <w:sz w:val="20"/>
                <w:szCs w:val="20"/>
                <w:rtl/>
              </w:rPr>
            </w:rPrChange>
          </w:rPr>
          <w:delText>مرزی</w:delText>
        </w:r>
        <w:r w:rsidR="00EA69A2" w:rsidRPr="009667A9" w:rsidDel="00730BF4">
          <w:rPr>
            <w:rFonts w:ascii="Times New Roman" w:hAnsi="Times New Roman" w:cs="B Nazanin"/>
            <w:b w:val="0"/>
            <w:bCs w:val="0"/>
            <w:i/>
            <w:noProof/>
            <w:sz w:val="24"/>
            <w:szCs w:val="24"/>
            <w:rPrChange w:id="2908" w:author="Mohsen Jafarinejad" w:date="2019-05-12T10:51:00Z">
              <w:rPr>
                <w:rFonts w:cs="B Nazanin"/>
                <w:b w:val="0"/>
                <w:bCs w:val="0"/>
                <w:noProof/>
                <w:sz w:val="20"/>
                <w:szCs w:val="20"/>
              </w:rPr>
            </w:rPrChange>
          </w:rPr>
          <w:tab/>
        </w:r>
      </w:del>
      <w:ins w:id="2909" w:author="Mohsen" w:date="2019-03-18T01:27:00Z">
        <w:del w:id="2910" w:author="Mohsen Jafarinejad" w:date="2019-04-06T08:40:00Z">
          <w:r w:rsidR="00C607BA" w:rsidRPr="009667A9" w:rsidDel="005222D8">
            <w:rPr>
              <w:rFonts w:ascii="Times New Roman" w:hAnsi="Times New Roman" w:cs="B Nazanin"/>
              <w:i/>
              <w:noProof/>
              <w:sz w:val="24"/>
              <w:szCs w:val="24"/>
              <w:rtl/>
              <w:rPrChange w:id="2911" w:author="Mohsen Jafarinejad" w:date="2019-05-12T10:51:00Z">
                <w:rPr>
                  <w:rFonts w:asciiTheme="majorBidi" w:hAnsiTheme="majorBidi" w:cs="B Nazanin"/>
                  <w:i/>
                  <w:iCs/>
                  <w:noProof/>
                  <w:sz w:val="20"/>
                  <w:szCs w:val="20"/>
                  <w:rtl/>
                </w:rPr>
              </w:rPrChange>
            </w:rPr>
            <w:delText>70</w:delText>
          </w:r>
        </w:del>
      </w:ins>
      <w:del w:id="2912" w:author="Mohsen Jafarinejad" w:date="2019-04-06T08:40:00Z">
        <w:r w:rsidR="00EA69A2" w:rsidRPr="009667A9" w:rsidDel="005222D8">
          <w:rPr>
            <w:rFonts w:ascii="Times New Roman" w:hAnsi="Times New Roman" w:cs="B Nazanin"/>
            <w:b w:val="0"/>
            <w:bCs w:val="0"/>
            <w:i/>
            <w:noProof/>
            <w:sz w:val="24"/>
            <w:szCs w:val="24"/>
            <w:rPrChange w:id="2913" w:author="Mohsen Jafarinejad" w:date="2019-05-12T10:51:00Z">
              <w:rPr>
                <w:rFonts w:cs="B Nazanin"/>
                <w:b w:val="0"/>
                <w:bCs w:val="0"/>
                <w:noProof/>
                <w:sz w:val="20"/>
                <w:szCs w:val="20"/>
              </w:rPr>
            </w:rPrChange>
          </w:rPr>
          <w:delText>77</w:delText>
        </w:r>
      </w:del>
    </w:p>
    <w:p w14:paraId="44BD83BA" w14:textId="7419DFD0" w:rsidR="00EA69A2" w:rsidRPr="009667A9" w:rsidDel="00730BF4" w:rsidRDefault="004D1950" w:rsidP="00CF7090">
      <w:pPr>
        <w:pStyle w:val="TOC2"/>
        <w:tabs>
          <w:tab w:val="right" w:leader="dot" w:pos="8827"/>
        </w:tabs>
        <w:bidi/>
        <w:rPr>
          <w:del w:id="2914" w:author="Mohsen Jafarinejad" w:date="2019-05-12T09:33:00Z"/>
          <w:rFonts w:ascii="Times New Roman" w:eastAsiaTheme="minorEastAsia" w:hAnsi="Times New Roman" w:cs="B Nazanin"/>
          <w:b w:val="0"/>
          <w:bCs w:val="0"/>
          <w:i/>
          <w:noProof/>
          <w:sz w:val="24"/>
          <w:szCs w:val="24"/>
          <w:rPrChange w:id="2915" w:author="Mohsen Jafarinejad" w:date="2019-05-12T10:51:00Z">
            <w:rPr>
              <w:del w:id="2916" w:author="Mohsen Jafarinejad" w:date="2019-05-12T09:33:00Z"/>
              <w:rFonts w:eastAsiaTheme="minorEastAsia" w:cs="B Nazanin"/>
              <w:b w:val="0"/>
              <w:bCs w:val="0"/>
              <w:noProof/>
              <w:sz w:val="20"/>
              <w:szCs w:val="20"/>
            </w:rPr>
          </w:rPrChange>
        </w:rPr>
      </w:pPr>
      <w:del w:id="2917" w:author="Mohsen Jafarinejad" w:date="2019-05-12T09:33:00Z">
        <w:r w:rsidRPr="009667A9" w:rsidDel="00730BF4">
          <w:rPr>
            <w:rFonts w:ascii="Times New Roman" w:hAnsi="Times New Roman" w:cs="B Nazanin"/>
            <w:b w:val="0"/>
            <w:bCs w:val="0"/>
            <w:i/>
            <w:noProof/>
            <w:sz w:val="24"/>
            <w:szCs w:val="24"/>
            <w:rtl/>
            <w:rPrChange w:id="2918" w:author="Mohsen Jafarinejad" w:date="2019-05-12T10:51:00Z">
              <w:rPr>
                <w:rFonts w:cs="B Nazanin"/>
                <w:b w:val="0"/>
                <w:bCs w:val="0"/>
                <w:noProof/>
                <w:sz w:val="20"/>
                <w:szCs w:val="20"/>
                <w:rtl/>
              </w:rPr>
            </w:rPrChange>
          </w:rPr>
          <w:delText>3-16</w:delText>
        </w:r>
        <w:r w:rsidR="00EA69A2" w:rsidRPr="009667A9" w:rsidDel="00730BF4">
          <w:rPr>
            <w:rFonts w:ascii="Times New Roman" w:hAnsi="Times New Roman" w:cs="B Nazanin"/>
            <w:b w:val="0"/>
            <w:bCs w:val="0"/>
            <w:i/>
            <w:noProof/>
            <w:sz w:val="24"/>
            <w:szCs w:val="24"/>
            <w:rtl/>
            <w:rPrChange w:id="2919"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920" w:author="Mohsen Jafarinejad" w:date="2019-05-12T10:51:00Z">
              <w:rPr>
                <w:rFonts w:cs="B Nazanin" w:hint="cs"/>
                <w:b w:val="0"/>
                <w:bCs w:val="0"/>
                <w:noProof/>
                <w:sz w:val="20"/>
                <w:szCs w:val="20"/>
                <w:rtl/>
              </w:rPr>
            </w:rPrChange>
          </w:rPr>
          <w:delText>معادلات</w:delText>
        </w:r>
        <w:r w:rsidR="00EA69A2" w:rsidRPr="009667A9" w:rsidDel="00730BF4">
          <w:rPr>
            <w:rFonts w:ascii="Times New Roman" w:hAnsi="Times New Roman" w:cs="B Nazanin"/>
            <w:b w:val="0"/>
            <w:bCs w:val="0"/>
            <w:i/>
            <w:noProof/>
            <w:sz w:val="24"/>
            <w:szCs w:val="24"/>
            <w:rtl/>
            <w:rPrChange w:id="2921"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922" w:author="Mohsen Jafarinejad" w:date="2019-05-12T10:51:00Z">
              <w:rPr>
                <w:rFonts w:cs="B Nazanin" w:hint="cs"/>
                <w:b w:val="0"/>
                <w:bCs w:val="0"/>
                <w:noProof/>
                <w:sz w:val="20"/>
                <w:szCs w:val="20"/>
                <w:rtl/>
              </w:rPr>
            </w:rPrChange>
          </w:rPr>
          <w:delText>حاکم</w:delText>
        </w:r>
        <w:r w:rsidR="00EA69A2" w:rsidRPr="009667A9" w:rsidDel="00730BF4">
          <w:rPr>
            <w:rFonts w:ascii="Times New Roman" w:hAnsi="Times New Roman" w:cs="B Nazanin"/>
            <w:b w:val="0"/>
            <w:bCs w:val="0"/>
            <w:i/>
            <w:noProof/>
            <w:sz w:val="24"/>
            <w:szCs w:val="24"/>
            <w:rtl/>
            <w:rPrChange w:id="2923"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924" w:author="Mohsen Jafarinejad" w:date="2019-05-12T10:51:00Z">
              <w:rPr>
                <w:rFonts w:cs="B Nazanin" w:hint="cs"/>
                <w:b w:val="0"/>
                <w:bCs w:val="0"/>
                <w:noProof/>
                <w:sz w:val="20"/>
                <w:szCs w:val="20"/>
                <w:rtl/>
              </w:rPr>
            </w:rPrChange>
          </w:rPr>
          <w:delText>بر</w:delText>
        </w:r>
        <w:r w:rsidR="00EA69A2" w:rsidRPr="009667A9" w:rsidDel="00730BF4">
          <w:rPr>
            <w:rFonts w:ascii="Times New Roman" w:hAnsi="Times New Roman" w:cs="B Nazanin"/>
            <w:b w:val="0"/>
            <w:bCs w:val="0"/>
            <w:i/>
            <w:noProof/>
            <w:sz w:val="24"/>
            <w:szCs w:val="24"/>
            <w:rtl/>
            <w:rPrChange w:id="2925"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926" w:author="Mohsen Jafarinejad" w:date="2019-05-12T10:51:00Z">
              <w:rPr>
                <w:rFonts w:cs="B Nazanin" w:hint="cs"/>
                <w:b w:val="0"/>
                <w:bCs w:val="0"/>
                <w:noProof/>
                <w:sz w:val="20"/>
                <w:szCs w:val="20"/>
                <w:rtl/>
              </w:rPr>
            </w:rPrChange>
          </w:rPr>
          <w:delText>منحنی</w:delText>
        </w:r>
        <w:r w:rsidR="00EA69A2" w:rsidRPr="009667A9" w:rsidDel="00730BF4">
          <w:rPr>
            <w:rFonts w:ascii="Times New Roman" w:hAnsi="Times New Roman" w:cs="B Nazanin"/>
            <w:b w:val="0"/>
            <w:bCs w:val="0"/>
            <w:i/>
            <w:noProof/>
            <w:sz w:val="24"/>
            <w:szCs w:val="24"/>
            <w:rtl/>
            <w:rPrChange w:id="2927"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2928" w:author="Mohsen Jafarinejad" w:date="2019-05-12T10:51:00Z">
              <w:rPr>
                <w:rFonts w:cs="B Nazanin" w:hint="cs"/>
                <w:b w:val="0"/>
                <w:bCs w:val="0"/>
                <w:noProof/>
                <w:sz w:val="20"/>
                <w:szCs w:val="20"/>
                <w:rtl/>
              </w:rPr>
            </w:rPrChange>
          </w:rPr>
          <w:delText>پلاریزاسیون</w:delText>
        </w:r>
        <w:r w:rsidR="00EA69A2" w:rsidRPr="009667A9" w:rsidDel="00730BF4">
          <w:rPr>
            <w:rFonts w:ascii="Times New Roman" w:hAnsi="Times New Roman" w:cs="B Nazanin"/>
            <w:b w:val="0"/>
            <w:bCs w:val="0"/>
            <w:i/>
            <w:noProof/>
            <w:sz w:val="24"/>
            <w:szCs w:val="24"/>
            <w:rPrChange w:id="2929" w:author="Mohsen Jafarinejad" w:date="2019-05-12T10:51:00Z">
              <w:rPr>
                <w:rFonts w:cs="B Nazanin"/>
                <w:b w:val="0"/>
                <w:bCs w:val="0"/>
                <w:noProof/>
                <w:sz w:val="20"/>
                <w:szCs w:val="20"/>
              </w:rPr>
            </w:rPrChange>
          </w:rPr>
          <w:tab/>
        </w:r>
      </w:del>
      <w:ins w:id="2930" w:author="Mohsen" w:date="2019-03-18T01:27:00Z">
        <w:del w:id="2931" w:author="Mohsen Jafarinejad" w:date="2019-04-06T08:40:00Z">
          <w:r w:rsidR="00C607BA" w:rsidRPr="009667A9" w:rsidDel="005222D8">
            <w:rPr>
              <w:rFonts w:ascii="Times New Roman" w:hAnsi="Times New Roman" w:cs="B Nazanin"/>
              <w:i/>
              <w:noProof/>
              <w:sz w:val="24"/>
              <w:szCs w:val="24"/>
              <w:rtl/>
              <w:rPrChange w:id="2932" w:author="Mohsen Jafarinejad" w:date="2019-05-12T10:51:00Z">
                <w:rPr>
                  <w:rFonts w:asciiTheme="majorBidi" w:hAnsiTheme="majorBidi" w:cs="B Nazanin"/>
                  <w:i/>
                  <w:iCs/>
                  <w:noProof/>
                  <w:sz w:val="20"/>
                  <w:szCs w:val="20"/>
                  <w:rtl/>
                </w:rPr>
              </w:rPrChange>
            </w:rPr>
            <w:delText>70</w:delText>
          </w:r>
        </w:del>
      </w:ins>
      <w:del w:id="2933" w:author="Mohsen Jafarinejad" w:date="2019-04-06T08:40:00Z">
        <w:r w:rsidR="00EA69A2" w:rsidRPr="009667A9" w:rsidDel="005222D8">
          <w:rPr>
            <w:rFonts w:ascii="Times New Roman" w:hAnsi="Times New Roman" w:cs="B Nazanin"/>
            <w:b w:val="0"/>
            <w:bCs w:val="0"/>
            <w:i/>
            <w:noProof/>
            <w:sz w:val="24"/>
            <w:szCs w:val="24"/>
            <w:rPrChange w:id="2934" w:author="Mohsen Jafarinejad" w:date="2019-05-12T10:51:00Z">
              <w:rPr>
                <w:rFonts w:cs="B Nazanin"/>
                <w:b w:val="0"/>
                <w:bCs w:val="0"/>
                <w:noProof/>
                <w:sz w:val="20"/>
                <w:szCs w:val="20"/>
              </w:rPr>
            </w:rPrChange>
          </w:rPr>
          <w:delText>77</w:delText>
        </w:r>
      </w:del>
    </w:p>
    <w:p w14:paraId="35735235" w14:textId="24738E25" w:rsidR="00EA69A2" w:rsidRPr="009667A9" w:rsidDel="00730BF4" w:rsidRDefault="004D1950" w:rsidP="004E29A1">
      <w:pPr>
        <w:pStyle w:val="TOC3"/>
        <w:rPr>
          <w:del w:id="2935" w:author="Mohsen Jafarinejad" w:date="2019-05-12T09:33:00Z"/>
          <w:rFonts w:ascii="Times New Roman" w:eastAsiaTheme="minorEastAsia" w:hAnsi="Times New Roman"/>
          <w:rPrChange w:id="2936" w:author="Mohsen Jafarinejad" w:date="2019-05-12T10:51:00Z">
            <w:rPr>
              <w:del w:id="2937" w:author="Mohsen Jafarinejad" w:date="2019-05-12T09:33:00Z"/>
              <w:rFonts w:eastAsiaTheme="minorEastAsia"/>
            </w:rPr>
          </w:rPrChange>
        </w:rPr>
      </w:pPr>
      <w:del w:id="2938" w:author="Mohsen Jafarinejad" w:date="2019-05-12T09:33:00Z">
        <w:r w:rsidRPr="009667A9" w:rsidDel="00730BF4">
          <w:rPr>
            <w:rFonts w:ascii="Times New Roman" w:hAnsi="Times New Roman"/>
            <w:i w:val="0"/>
            <w:rtl/>
            <w:rPrChange w:id="2939" w:author="Mohsen Jafarinejad" w:date="2019-05-12T10:51:00Z">
              <w:rPr>
                <w:rFonts w:cs="Times New Roman"/>
                <w:i/>
                <w:noProof/>
                <w:rtl/>
              </w:rPr>
            </w:rPrChange>
          </w:rPr>
          <w:delText>3-16-1</w:delText>
        </w:r>
        <w:r w:rsidR="00EA69A2" w:rsidRPr="009667A9" w:rsidDel="00730BF4">
          <w:rPr>
            <w:rFonts w:ascii="Times New Roman" w:hAnsi="Times New Roman"/>
            <w:i w:val="0"/>
            <w:rtl/>
            <w:rPrChange w:id="2940"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941" w:author="Mohsen Jafarinejad" w:date="2019-05-12T10:51:00Z">
              <w:rPr>
                <w:rFonts w:cs="Times New Roman" w:hint="cs"/>
                <w:i/>
                <w:noProof/>
                <w:rtl/>
              </w:rPr>
            </w:rPrChange>
          </w:rPr>
          <w:delText>معادله</w:delText>
        </w:r>
        <w:r w:rsidR="00EA69A2" w:rsidRPr="009667A9" w:rsidDel="00730BF4">
          <w:rPr>
            <w:rFonts w:ascii="Times New Roman" w:hAnsi="Times New Roman"/>
            <w:i w:val="0"/>
            <w:rtl/>
            <w:rPrChange w:id="2942"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943" w:author="Mohsen Jafarinejad" w:date="2019-05-12T10:51:00Z">
              <w:rPr>
                <w:rFonts w:cs="Times New Roman" w:hint="cs"/>
                <w:i/>
                <w:noProof/>
                <w:rtl/>
              </w:rPr>
            </w:rPrChange>
          </w:rPr>
          <w:delText>پتانسیل</w:delText>
        </w:r>
        <w:r w:rsidR="00EA69A2" w:rsidRPr="009667A9" w:rsidDel="00730BF4">
          <w:rPr>
            <w:rFonts w:ascii="Times New Roman" w:hAnsi="Times New Roman"/>
            <w:i w:val="0"/>
            <w:rtl/>
            <w:rPrChange w:id="2944"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945" w:author="Mohsen Jafarinejad" w:date="2019-05-12T10:51:00Z">
              <w:rPr>
                <w:rFonts w:cs="Times New Roman" w:hint="cs"/>
                <w:i/>
                <w:noProof/>
                <w:rtl/>
              </w:rPr>
            </w:rPrChange>
          </w:rPr>
          <w:delText>ولتاژ</w:delText>
        </w:r>
        <w:r w:rsidR="00EA69A2" w:rsidRPr="009667A9" w:rsidDel="00730BF4">
          <w:rPr>
            <w:rFonts w:ascii="Times New Roman" w:hAnsi="Times New Roman"/>
            <w:i w:val="0"/>
            <w:rPrChange w:id="2946" w:author="Mohsen Jafarinejad" w:date="2019-05-12T10:51:00Z">
              <w:rPr>
                <w:rFonts w:cs="B Nazanin"/>
                <w:i/>
                <w:noProof/>
              </w:rPr>
            </w:rPrChange>
          </w:rPr>
          <w:tab/>
        </w:r>
      </w:del>
      <w:ins w:id="2947" w:author="Mohsen" w:date="2019-03-18T01:27:00Z">
        <w:del w:id="2948" w:author="Mohsen Jafarinejad" w:date="2019-04-06T08:40:00Z">
          <w:r w:rsidR="00C607BA" w:rsidRPr="009667A9" w:rsidDel="005222D8">
            <w:rPr>
              <w:rFonts w:ascii="Times New Roman" w:hAnsi="Times New Roman"/>
              <w:i w:val="0"/>
              <w:rtl/>
              <w:rPrChange w:id="2949" w:author="Mohsen Jafarinejad" w:date="2019-05-12T10:51:00Z">
                <w:rPr>
                  <w:rFonts w:cs="B Nazanin"/>
                  <w:i/>
                  <w:noProof/>
                  <w:rtl/>
                </w:rPr>
              </w:rPrChange>
            </w:rPr>
            <w:delText>70</w:delText>
          </w:r>
        </w:del>
      </w:ins>
      <w:del w:id="2950" w:author="Mohsen Jafarinejad" w:date="2019-04-06T08:40:00Z">
        <w:r w:rsidR="00EA69A2" w:rsidRPr="009667A9" w:rsidDel="005222D8">
          <w:rPr>
            <w:rFonts w:ascii="Times New Roman" w:hAnsi="Times New Roman"/>
            <w:i w:val="0"/>
            <w:rPrChange w:id="2951" w:author="Mohsen Jafarinejad" w:date="2019-05-12T10:51:00Z">
              <w:rPr>
                <w:rFonts w:cs="B Nazanin"/>
                <w:i/>
                <w:noProof/>
              </w:rPr>
            </w:rPrChange>
          </w:rPr>
          <w:delText>77</w:delText>
        </w:r>
      </w:del>
    </w:p>
    <w:p w14:paraId="24259AB7" w14:textId="6DEA0466" w:rsidR="00EA69A2" w:rsidRPr="009667A9" w:rsidDel="00730BF4" w:rsidRDefault="004D1950" w:rsidP="00795FC2">
      <w:pPr>
        <w:pStyle w:val="TOC3"/>
        <w:rPr>
          <w:del w:id="2952" w:author="Mohsen Jafarinejad" w:date="2019-05-12T09:33:00Z"/>
          <w:rFonts w:ascii="Times New Roman" w:eastAsiaTheme="minorEastAsia" w:hAnsi="Times New Roman"/>
          <w:rPrChange w:id="2953" w:author="Mohsen Jafarinejad" w:date="2019-05-12T10:51:00Z">
            <w:rPr>
              <w:del w:id="2954" w:author="Mohsen Jafarinejad" w:date="2019-05-12T09:33:00Z"/>
              <w:rFonts w:eastAsiaTheme="minorEastAsia"/>
            </w:rPr>
          </w:rPrChange>
        </w:rPr>
      </w:pPr>
      <w:del w:id="2955" w:author="Mohsen Jafarinejad" w:date="2019-05-12T09:33:00Z">
        <w:r w:rsidRPr="009667A9" w:rsidDel="00730BF4">
          <w:rPr>
            <w:rFonts w:ascii="Times New Roman" w:hAnsi="Times New Roman"/>
            <w:i w:val="0"/>
            <w:rtl/>
            <w:rPrChange w:id="2956" w:author="Mohsen Jafarinejad" w:date="2019-05-12T10:51:00Z">
              <w:rPr>
                <w:rFonts w:cs="Times New Roman"/>
                <w:i/>
                <w:noProof/>
                <w:rtl/>
              </w:rPr>
            </w:rPrChange>
          </w:rPr>
          <w:delText>3-16-2</w:delText>
        </w:r>
        <w:r w:rsidR="00EA69A2" w:rsidRPr="009667A9" w:rsidDel="00730BF4">
          <w:rPr>
            <w:rFonts w:ascii="Times New Roman" w:hAnsi="Times New Roman"/>
            <w:i w:val="0"/>
            <w:rtl/>
            <w:rPrChange w:id="2957"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958" w:author="Mohsen Jafarinejad" w:date="2019-05-12T10:51:00Z">
              <w:rPr>
                <w:rFonts w:cs="Times New Roman" w:hint="cs"/>
                <w:i/>
                <w:noProof/>
                <w:rtl/>
              </w:rPr>
            </w:rPrChange>
          </w:rPr>
          <w:delText>افت</w:delText>
        </w:r>
        <w:r w:rsidR="00EA69A2" w:rsidRPr="009667A9" w:rsidDel="00730BF4">
          <w:rPr>
            <w:rFonts w:ascii="Times New Roman" w:hAnsi="Times New Roman"/>
            <w:i w:val="0"/>
            <w:rtl/>
            <w:rPrChange w:id="2959"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960" w:author="Mohsen Jafarinejad" w:date="2019-05-12T10:51:00Z">
              <w:rPr>
                <w:rFonts w:cs="Times New Roman" w:hint="cs"/>
                <w:i/>
                <w:noProof/>
                <w:rtl/>
              </w:rPr>
            </w:rPrChange>
          </w:rPr>
          <w:delText>فعال</w:delText>
        </w:r>
        <w:r w:rsidR="00EA69A2" w:rsidRPr="009667A9" w:rsidDel="00730BF4">
          <w:rPr>
            <w:rFonts w:ascii="Times New Roman" w:hAnsi="Times New Roman"/>
            <w:i w:val="0"/>
            <w:rtl/>
            <w:rPrChange w:id="2961"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962" w:author="Mohsen Jafarinejad" w:date="2019-05-12T10:51:00Z">
              <w:rPr>
                <w:rFonts w:cs="Times New Roman" w:hint="cs"/>
                <w:i/>
                <w:noProof/>
                <w:rtl/>
              </w:rPr>
            </w:rPrChange>
          </w:rPr>
          <w:delText>سازی</w:delText>
        </w:r>
        <w:r w:rsidR="00EA69A2" w:rsidRPr="009667A9" w:rsidDel="00730BF4">
          <w:rPr>
            <w:rFonts w:ascii="Times New Roman" w:hAnsi="Times New Roman"/>
            <w:i w:val="0"/>
            <w:rPrChange w:id="2963" w:author="Mohsen Jafarinejad" w:date="2019-05-12T10:51:00Z">
              <w:rPr>
                <w:rFonts w:cs="B Nazanin"/>
                <w:i/>
                <w:noProof/>
              </w:rPr>
            </w:rPrChange>
          </w:rPr>
          <w:tab/>
        </w:r>
      </w:del>
      <w:ins w:id="2964" w:author="Mohsen" w:date="2019-03-18T01:27:00Z">
        <w:del w:id="2965" w:author="Mohsen Jafarinejad" w:date="2019-04-06T08:40:00Z">
          <w:r w:rsidR="00C607BA" w:rsidRPr="009667A9" w:rsidDel="005222D8">
            <w:rPr>
              <w:rFonts w:ascii="Times New Roman" w:hAnsi="Times New Roman"/>
              <w:i w:val="0"/>
              <w:rtl/>
              <w:rPrChange w:id="2966" w:author="Mohsen Jafarinejad" w:date="2019-05-12T10:51:00Z">
                <w:rPr>
                  <w:rFonts w:cs="B Nazanin"/>
                  <w:i/>
                  <w:noProof/>
                  <w:rtl/>
                </w:rPr>
              </w:rPrChange>
            </w:rPr>
            <w:delText>71</w:delText>
          </w:r>
        </w:del>
      </w:ins>
      <w:del w:id="2967" w:author="Mohsen Jafarinejad" w:date="2019-04-06T08:40:00Z">
        <w:r w:rsidR="00EA69A2" w:rsidRPr="009667A9" w:rsidDel="005222D8">
          <w:rPr>
            <w:rFonts w:ascii="Times New Roman" w:hAnsi="Times New Roman"/>
            <w:i w:val="0"/>
            <w:rPrChange w:id="2968" w:author="Mohsen Jafarinejad" w:date="2019-05-12T10:51:00Z">
              <w:rPr>
                <w:rFonts w:cs="B Nazanin"/>
                <w:i/>
                <w:noProof/>
              </w:rPr>
            </w:rPrChange>
          </w:rPr>
          <w:delText>78</w:delText>
        </w:r>
      </w:del>
    </w:p>
    <w:p w14:paraId="51AD21B1" w14:textId="307524F2" w:rsidR="00EA69A2" w:rsidRPr="009667A9" w:rsidDel="00730BF4" w:rsidRDefault="004D1950" w:rsidP="00CF7090">
      <w:pPr>
        <w:pStyle w:val="TOC3"/>
        <w:rPr>
          <w:del w:id="2969" w:author="Mohsen Jafarinejad" w:date="2019-05-12T09:33:00Z"/>
          <w:rFonts w:ascii="Times New Roman" w:eastAsiaTheme="minorEastAsia" w:hAnsi="Times New Roman"/>
          <w:rPrChange w:id="2970" w:author="Mohsen Jafarinejad" w:date="2019-05-12T10:51:00Z">
            <w:rPr>
              <w:del w:id="2971" w:author="Mohsen Jafarinejad" w:date="2019-05-12T09:33:00Z"/>
              <w:rFonts w:eastAsiaTheme="minorEastAsia"/>
            </w:rPr>
          </w:rPrChange>
        </w:rPr>
      </w:pPr>
      <w:del w:id="2972" w:author="Mohsen Jafarinejad" w:date="2019-05-12T09:33:00Z">
        <w:r w:rsidRPr="009667A9" w:rsidDel="00730BF4">
          <w:rPr>
            <w:rFonts w:ascii="Times New Roman" w:hAnsi="Times New Roman"/>
            <w:i w:val="0"/>
            <w:rtl/>
            <w:rPrChange w:id="2973" w:author="Mohsen Jafarinejad" w:date="2019-05-12T10:51:00Z">
              <w:rPr>
                <w:rFonts w:cs="Times New Roman"/>
                <w:i/>
                <w:noProof/>
                <w:rtl/>
              </w:rPr>
            </w:rPrChange>
          </w:rPr>
          <w:delText>3-16-3</w:delText>
        </w:r>
        <w:r w:rsidR="00EA69A2" w:rsidRPr="009667A9" w:rsidDel="00730BF4">
          <w:rPr>
            <w:rFonts w:ascii="Times New Roman" w:hAnsi="Times New Roman"/>
            <w:i w:val="0"/>
            <w:rtl/>
            <w:rPrChange w:id="2974"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975" w:author="Mohsen Jafarinejad" w:date="2019-05-12T10:51:00Z">
              <w:rPr>
                <w:rFonts w:cs="Times New Roman" w:hint="cs"/>
                <w:i/>
                <w:noProof/>
                <w:rtl/>
              </w:rPr>
            </w:rPrChange>
          </w:rPr>
          <w:delText>افت</w:delText>
        </w:r>
        <w:r w:rsidR="00EA69A2" w:rsidRPr="009667A9" w:rsidDel="00730BF4">
          <w:rPr>
            <w:rFonts w:ascii="Times New Roman" w:hAnsi="Times New Roman"/>
            <w:i w:val="0"/>
            <w:rtl/>
            <w:rPrChange w:id="2976"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977" w:author="Mohsen Jafarinejad" w:date="2019-05-12T10:51:00Z">
              <w:rPr>
                <w:rFonts w:cs="Times New Roman" w:hint="cs"/>
                <w:i/>
                <w:noProof/>
                <w:rtl/>
              </w:rPr>
            </w:rPrChange>
          </w:rPr>
          <w:delText>غلظتی</w:delText>
        </w:r>
        <w:r w:rsidR="00EA69A2" w:rsidRPr="009667A9" w:rsidDel="00730BF4">
          <w:rPr>
            <w:rFonts w:ascii="Times New Roman" w:hAnsi="Times New Roman"/>
            <w:i w:val="0"/>
            <w:rPrChange w:id="2978" w:author="Mohsen Jafarinejad" w:date="2019-05-12T10:51:00Z">
              <w:rPr>
                <w:rFonts w:cs="B Nazanin"/>
                <w:i/>
                <w:noProof/>
              </w:rPr>
            </w:rPrChange>
          </w:rPr>
          <w:tab/>
        </w:r>
      </w:del>
      <w:ins w:id="2979" w:author="Mohsen" w:date="2019-03-18T01:27:00Z">
        <w:del w:id="2980" w:author="Mohsen Jafarinejad" w:date="2019-04-06T08:40:00Z">
          <w:r w:rsidR="00C607BA" w:rsidRPr="009667A9" w:rsidDel="005222D8">
            <w:rPr>
              <w:rFonts w:ascii="Times New Roman" w:hAnsi="Times New Roman"/>
              <w:i w:val="0"/>
              <w:rtl/>
              <w:rPrChange w:id="2981" w:author="Mohsen Jafarinejad" w:date="2019-05-12T10:51:00Z">
                <w:rPr>
                  <w:rFonts w:cs="B Nazanin"/>
                  <w:i/>
                  <w:noProof/>
                  <w:rtl/>
                </w:rPr>
              </w:rPrChange>
            </w:rPr>
            <w:delText>72</w:delText>
          </w:r>
        </w:del>
      </w:ins>
      <w:del w:id="2982" w:author="Mohsen Jafarinejad" w:date="2019-04-06T08:40:00Z">
        <w:r w:rsidR="00EA69A2" w:rsidRPr="009667A9" w:rsidDel="005222D8">
          <w:rPr>
            <w:rFonts w:ascii="Times New Roman" w:hAnsi="Times New Roman"/>
            <w:i w:val="0"/>
            <w:rPrChange w:id="2983" w:author="Mohsen Jafarinejad" w:date="2019-05-12T10:51:00Z">
              <w:rPr>
                <w:rFonts w:cs="B Nazanin"/>
                <w:i/>
                <w:noProof/>
              </w:rPr>
            </w:rPrChange>
          </w:rPr>
          <w:delText>79</w:delText>
        </w:r>
      </w:del>
    </w:p>
    <w:p w14:paraId="79F25A84" w14:textId="48A06DEE" w:rsidR="00EA69A2" w:rsidRPr="009667A9" w:rsidDel="00730BF4" w:rsidRDefault="004D1950" w:rsidP="00C60693">
      <w:pPr>
        <w:pStyle w:val="TOC3"/>
        <w:rPr>
          <w:del w:id="2984" w:author="Mohsen Jafarinejad" w:date="2019-05-12T09:33:00Z"/>
          <w:rFonts w:ascii="Times New Roman" w:eastAsiaTheme="minorEastAsia" w:hAnsi="Times New Roman"/>
          <w:rPrChange w:id="2985" w:author="Mohsen Jafarinejad" w:date="2019-05-12T10:51:00Z">
            <w:rPr>
              <w:del w:id="2986" w:author="Mohsen Jafarinejad" w:date="2019-05-12T09:33:00Z"/>
              <w:rFonts w:eastAsiaTheme="minorEastAsia"/>
            </w:rPr>
          </w:rPrChange>
        </w:rPr>
      </w:pPr>
      <w:del w:id="2987" w:author="Mohsen Jafarinejad" w:date="2019-05-12T09:33:00Z">
        <w:r w:rsidRPr="009667A9" w:rsidDel="00730BF4">
          <w:rPr>
            <w:rFonts w:ascii="Times New Roman" w:hAnsi="Times New Roman"/>
            <w:i w:val="0"/>
            <w:rtl/>
            <w:rPrChange w:id="2988" w:author="Mohsen Jafarinejad" w:date="2019-05-12T10:51:00Z">
              <w:rPr>
                <w:rFonts w:cs="Times New Roman"/>
                <w:i/>
                <w:noProof/>
                <w:rtl/>
              </w:rPr>
            </w:rPrChange>
          </w:rPr>
          <w:delText>3-16-4</w:delText>
        </w:r>
        <w:r w:rsidR="00EA69A2" w:rsidRPr="009667A9" w:rsidDel="00730BF4">
          <w:rPr>
            <w:rFonts w:ascii="Times New Roman" w:hAnsi="Times New Roman"/>
            <w:i w:val="0"/>
            <w:rtl/>
            <w:rPrChange w:id="2989"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990" w:author="Mohsen Jafarinejad" w:date="2019-05-12T10:51:00Z">
              <w:rPr>
                <w:rFonts w:cs="Times New Roman" w:hint="cs"/>
                <w:i/>
                <w:noProof/>
                <w:rtl/>
              </w:rPr>
            </w:rPrChange>
          </w:rPr>
          <w:delText>افت</w:delText>
        </w:r>
        <w:r w:rsidR="00EA69A2" w:rsidRPr="009667A9" w:rsidDel="00730BF4">
          <w:rPr>
            <w:rFonts w:ascii="Times New Roman" w:hAnsi="Times New Roman"/>
            <w:i w:val="0"/>
            <w:rtl/>
            <w:rPrChange w:id="2991" w:author="Mohsen Jafarinejad" w:date="2019-05-12T10:51:00Z">
              <w:rPr>
                <w:rFonts w:cs="Times New Roman"/>
                <w:i/>
                <w:noProof/>
                <w:rtl/>
              </w:rPr>
            </w:rPrChange>
          </w:rPr>
          <w:delText xml:space="preserve"> </w:delText>
        </w:r>
        <w:r w:rsidR="00EA69A2" w:rsidRPr="009667A9" w:rsidDel="00730BF4">
          <w:rPr>
            <w:rFonts w:ascii="Times New Roman" w:hAnsi="Times New Roman" w:hint="cs"/>
            <w:i w:val="0"/>
            <w:rtl/>
            <w:rPrChange w:id="2992" w:author="Mohsen Jafarinejad" w:date="2019-05-12T10:51:00Z">
              <w:rPr>
                <w:rFonts w:cs="Times New Roman" w:hint="cs"/>
                <w:i/>
                <w:noProof/>
                <w:rtl/>
              </w:rPr>
            </w:rPrChange>
          </w:rPr>
          <w:delText>اهمی</w:delText>
        </w:r>
        <w:r w:rsidR="00EA69A2" w:rsidRPr="009667A9" w:rsidDel="00730BF4">
          <w:rPr>
            <w:rFonts w:ascii="Times New Roman" w:hAnsi="Times New Roman"/>
            <w:i w:val="0"/>
            <w:rPrChange w:id="2993" w:author="Mohsen Jafarinejad" w:date="2019-05-12T10:51:00Z">
              <w:rPr>
                <w:rFonts w:cs="B Nazanin"/>
                <w:i/>
                <w:noProof/>
              </w:rPr>
            </w:rPrChange>
          </w:rPr>
          <w:tab/>
        </w:r>
      </w:del>
      <w:ins w:id="2994" w:author="Mohsen" w:date="2019-03-18T01:27:00Z">
        <w:del w:id="2995" w:author="Mohsen Jafarinejad" w:date="2019-04-06T08:40:00Z">
          <w:r w:rsidR="00C607BA" w:rsidRPr="009667A9" w:rsidDel="005222D8">
            <w:rPr>
              <w:rFonts w:ascii="Times New Roman" w:hAnsi="Times New Roman"/>
              <w:i w:val="0"/>
              <w:rtl/>
              <w:rPrChange w:id="2996" w:author="Mohsen Jafarinejad" w:date="2019-05-12T10:51:00Z">
                <w:rPr>
                  <w:rFonts w:cs="B Nazanin"/>
                  <w:i/>
                  <w:noProof/>
                  <w:rtl/>
                </w:rPr>
              </w:rPrChange>
            </w:rPr>
            <w:delText>72</w:delText>
          </w:r>
        </w:del>
      </w:ins>
      <w:del w:id="2997" w:author="Mohsen Jafarinejad" w:date="2019-04-06T08:40:00Z">
        <w:r w:rsidR="00EA69A2" w:rsidRPr="009667A9" w:rsidDel="005222D8">
          <w:rPr>
            <w:rFonts w:ascii="Times New Roman" w:hAnsi="Times New Roman"/>
            <w:i w:val="0"/>
            <w:rPrChange w:id="2998" w:author="Mohsen Jafarinejad" w:date="2019-05-12T10:51:00Z">
              <w:rPr>
                <w:rFonts w:cs="B Nazanin"/>
                <w:i/>
                <w:noProof/>
              </w:rPr>
            </w:rPrChange>
          </w:rPr>
          <w:delText>79</w:delText>
        </w:r>
      </w:del>
    </w:p>
    <w:p w14:paraId="221EC80B" w14:textId="08AFE437" w:rsidR="00EA69A2" w:rsidRPr="009667A9" w:rsidDel="00730BF4" w:rsidRDefault="00EA69A2" w:rsidP="00695D04">
      <w:pPr>
        <w:pStyle w:val="TOC1"/>
        <w:rPr>
          <w:del w:id="2999" w:author="Mohsen Jafarinejad" w:date="2019-05-12T09:33:00Z"/>
          <w:rFonts w:ascii="Times New Roman" w:eastAsiaTheme="minorEastAsia" w:hAnsi="Times New Roman"/>
          <w:b w:val="0"/>
          <w:bCs w:val="0"/>
          <w:rtl/>
          <w:rPrChange w:id="3000" w:author="Mohsen Jafarinejad" w:date="2019-05-12T10:51:00Z">
            <w:rPr>
              <w:del w:id="3001" w:author="Mohsen Jafarinejad" w:date="2019-05-12T09:33:00Z"/>
              <w:rFonts w:eastAsiaTheme="minorEastAsia"/>
              <w:rtl/>
            </w:rPr>
          </w:rPrChange>
        </w:rPr>
      </w:pPr>
      <w:del w:id="3002" w:author="Mohsen Jafarinejad" w:date="2019-05-12T09:33:00Z">
        <w:r w:rsidRPr="009667A9" w:rsidDel="00730BF4">
          <w:rPr>
            <w:rFonts w:ascii="Times New Roman" w:hAnsi="Times New Roman"/>
            <w:rtl/>
            <w:rPrChange w:id="3003" w:author="Mohsen Jafarinejad" w:date="2019-05-12T10:51:00Z">
              <w:rPr>
                <w:sz w:val="24"/>
                <w:szCs w:val="24"/>
                <w:rtl/>
              </w:rPr>
            </w:rPrChange>
          </w:rPr>
          <w:delText>فصل 4</w:delText>
        </w:r>
        <w:r w:rsidR="004D1950" w:rsidRPr="009667A9" w:rsidDel="00730BF4">
          <w:rPr>
            <w:rFonts w:ascii="Times New Roman" w:hAnsi="Times New Roman"/>
            <w:rtl/>
            <w:rPrChange w:id="3004" w:author="Mohsen Jafarinejad" w:date="2019-05-12T10:51:00Z">
              <w:rPr>
                <w:sz w:val="24"/>
                <w:szCs w:val="24"/>
                <w:rtl/>
              </w:rPr>
            </w:rPrChange>
          </w:rPr>
          <w:delText xml:space="preserve"> </w:delText>
        </w:r>
        <w:r w:rsidRPr="009667A9" w:rsidDel="00730BF4">
          <w:rPr>
            <w:rFonts w:ascii="Times New Roman" w:hAnsi="Times New Roman"/>
            <w:rtl/>
            <w:rPrChange w:id="3005" w:author="Mohsen Jafarinejad" w:date="2019-05-12T10:51:00Z">
              <w:rPr>
                <w:sz w:val="24"/>
                <w:szCs w:val="24"/>
                <w:rtl/>
              </w:rPr>
            </w:rPrChange>
          </w:rPr>
          <w:delText>نتا</w:delText>
        </w:r>
        <w:r w:rsidRPr="009667A9" w:rsidDel="00730BF4">
          <w:rPr>
            <w:rFonts w:ascii="Times New Roman" w:hAnsi="Times New Roman" w:hint="cs"/>
            <w:rtl/>
            <w:rPrChange w:id="3006" w:author="Mohsen Jafarinejad" w:date="2019-05-12T10:51:00Z">
              <w:rPr>
                <w:rFonts w:hint="cs"/>
                <w:sz w:val="24"/>
                <w:szCs w:val="24"/>
                <w:rtl/>
              </w:rPr>
            </w:rPrChange>
          </w:rPr>
          <w:delText>یج</w:delText>
        </w:r>
        <w:r w:rsidRPr="009667A9" w:rsidDel="00730BF4">
          <w:rPr>
            <w:rFonts w:ascii="Times New Roman" w:hAnsi="Times New Roman"/>
            <w:rtl/>
            <w:rPrChange w:id="3007" w:author="Mohsen Jafarinejad" w:date="2019-05-12T10:51:00Z">
              <w:rPr>
                <w:sz w:val="24"/>
                <w:szCs w:val="24"/>
                <w:rtl/>
              </w:rPr>
            </w:rPrChange>
          </w:rPr>
          <w:delText xml:space="preserve"> شب</w:delText>
        </w:r>
        <w:r w:rsidRPr="009667A9" w:rsidDel="00730BF4">
          <w:rPr>
            <w:rFonts w:ascii="Times New Roman" w:hAnsi="Times New Roman" w:hint="cs"/>
            <w:rtl/>
            <w:rPrChange w:id="3008" w:author="Mohsen Jafarinejad" w:date="2019-05-12T10:51:00Z">
              <w:rPr>
                <w:rFonts w:hint="cs"/>
                <w:sz w:val="24"/>
                <w:szCs w:val="24"/>
                <w:rtl/>
              </w:rPr>
            </w:rPrChange>
          </w:rPr>
          <w:delText>یه</w:delText>
        </w:r>
        <w:r w:rsidRPr="009667A9" w:rsidDel="00730BF4">
          <w:rPr>
            <w:rFonts w:ascii="Times New Roman" w:hAnsi="Times New Roman"/>
            <w:rtl/>
            <w:rPrChange w:id="3009" w:author="Mohsen Jafarinejad" w:date="2019-05-12T10:51:00Z">
              <w:rPr>
                <w:sz w:val="24"/>
                <w:szCs w:val="24"/>
                <w:rtl/>
              </w:rPr>
            </w:rPrChange>
          </w:rPr>
          <w:delText xml:space="preserve"> ساز</w:delText>
        </w:r>
        <w:r w:rsidRPr="009667A9" w:rsidDel="00730BF4">
          <w:rPr>
            <w:rFonts w:ascii="Times New Roman" w:hAnsi="Times New Roman" w:hint="cs"/>
            <w:rtl/>
            <w:rPrChange w:id="3010" w:author="Mohsen Jafarinejad" w:date="2019-05-12T10:51:00Z">
              <w:rPr>
                <w:rFonts w:hint="cs"/>
                <w:sz w:val="24"/>
                <w:szCs w:val="24"/>
                <w:rtl/>
              </w:rPr>
            </w:rPrChange>
          </w:rPr>
          <w:delText>ی</w:delText>
        </w:r>
        <w:r w:rsidRPr="009667A9" w:rsidDel="00730BF4">
          <w:rPr>
            <w:rFonts w:ascii="Times New Roman" w:hAnsi="Times New Roman"/>
            <w:rtl/>
            <w:rPrChange w:id="3011" w:author="Mohsen Jafarinejad" w:date="2019-05-12T10:51:00Z">
              <w:rPr>
                <w:sz w:val="24"/>
                <w:szCs w:val="24"/>
                <w:rtl/>
              </w:rPr>
            </w:rPrChange>
          </w:rPr>
          <w:delText xml:space="preserve"> و تحل</w:delText>
        </w:r>
        <w:r w:rsidRPr="009667A9" w:rsidDel="00730BF4">
          <w:rPr>
            <w:rFonts w:ascii="Times New Roman" w:hAnsi="Times New Roman" w:hint="cs"/>
            <w:rtl/>
            <w:rPrChange w:id="3012" w:author="Mohsen Jafarinejad" w:date="2019-05-12T10:51:00Z">
              <w:rPr>
                <w:rFonts w:hint="cs"/>
                <w:sz w:val="24"/>
                <w:szCs w:val="24"/>
                <w:rtl/>
              </w:rPr>
            </w:rPrChange>
          </w:rPr>
          <w:delText>یل</w:delText>
        </w:r>
        <w:r w:rsidRPr="009667A9" w:rsidDel="00730BF4">
          <w:rPr>
            <w:rFonts w:ascii="Times New Roman" w:hAnsi="Times New Roman"/>
            <w:rtl/>
            <w:rPrChange w:id="3013" w:author="Mohsen Jafarinejad" w:date="2019-05-12T10:51:00Z">
              <w:rPr>
                <w:sz w:val="24"/>
                <w:szCs w:val="24"/>
                <w:rtl/>
              </w:rPr>
            </w:rPrChange>
          </w:rPr>
          <w:delText xml:space="preserve"> مدل</w:delText>
        </w:r>
        <w:r w:rsidRPr="009667A9" w:rsidDel="00730BF4">
          <w:rPr>
            <w:rFonts w:ascii="Times New Roman" w:hAnsi="Times New Roman"/>
            <w:rPrChange w:id="3014" w:author="Mohsen Jafarinejad" w:date="2019-05-12T10:51:00Z">
              <w:rPr>
                <w:sz w:val="24"/>
                <w:szCs w:val="24"/>
              </w:rPr>
            </w:rPrChange>
          </w:rPr>
          <w:tab/>
        </w:r>
      </w:del>
      <w:ins w:id="3015" w:author="Mohsen" w:date="2019-03-17T21:26:00Z">
        <w:del w:id="3016" w:author="Mohsen Jafarinejad" w:date="2019-04-06T13:31:00Z">
          <w:r w:rsidR="00565622" w:rsidRPr="009667A9" w:rsidDel="00471B4D">
            <w:rPr>
              <w:rFonts w:ascii="Times New Roman" w:hAnsi="Times New Roman"/>
              <w:rtl/>
              <w:rPrChange w:id="3017" w:author="Mohsen Jafarinejad" w:date="2019-05-12T10:51:00Z">
                <w:rPr>
                  <w:sz w:val="24"/>
                  <w:szCs w:val="24"/>
                  <w:rtl/>
                </w:rPr>
              </w:rPrChange>
            </w:rPr>
            <w:delText>73</w:delText>
          </w:r>
        </w:del>
      </w:ins>
      <w:ins w:id="3018" w:author="Mohsen" w:date="2019-03-18T01:27:00Z">
        <w:del w:id="3019" w:author="Mohsen Jafarinejad" w:date="2019-04-06T08:40:00Z">
          <w:r w:rsidR="00C607BA" w:rsidRPr="009667A9" w:rsidDel="005222D8">
            <w:rPr>
              <w:rFonts w:ascii="Times New Roman" w:hAnsi="Times New Roman"/>
              <w:b w:val="0"/>
              <w:bCs w:val="0"/>
              <w:i w:val="0"/>
              <w:rtl/>
              <w:lang w:bidi="ar-SA"/>
              <w:rPrChange w:id="3020" w:author="Mohsen Jafarinejad" w:date="2019-05-12T10:51:00Z">
                <w:rPr>
                  <w:b w:val="0"/>
                  <w:bCs w:val="0"/>
                  <w:i w:val="0"/>
                  <w:sz w:val="24"/>
                  <w:szCs w:val="24"/>
                  <w:rtl/>
                </w:rPr>
              </w:rPrChange>
            </w:rPr>
            <w:delText>47</w:delText>
          </w:r>
        </w:del>
      </w:ins>
      <w:del w:id="3021" w:author="Mohsen Jafarinejad" w:date="2019-04-06T08:40:00Z">
        <w:r w:rsidRPr="009667A9" w:rsidDel="005222D8">
          <w:rPr>
            <w:rFonts w:ascii="Times New Roman" w:hAnsi="Times New Roman"/>
            <w:rPrChange w:id="3022" w:author="Mohsen Jafarinejad" w:date="2019-05-12T10:51:00Z">
              <w:rPr>
                <w:sz w:val="24"/>
                <w:szCs w:val="24"/>
              </w:rPr>
            </w:rPrChange>
          </w:rPr>
          <w:delText>80</w:delText>
        </w:r>
      </w:del>
    </w:p>
    <w:p w14:paraId="11ED1615" w14:textId="24D706D8" w:rsidR="00EA69A2" w:rsidRPr="009667A9" w:rsidDel="00730BF4" w:rsidRDefault="004D1950" w:rsidP="004E29A1">
      <w:pPr>
        <w:pStyle w:val="TOC2"/>
        <w:tabs>
          <w:tab w:val="right" w:leader="dot" w:pos="8827"/>
        </w:tabs>
        <w:bidi/>
        <w:rPr>
          <w:del w:id="3023" w:author="Mohsen Jafarinejad" w:date="2019-05-12T09:33:00Z"/>
          <w:rFonts w:ascii="Times New Roman" w:eastAsiaTheme="minorEastAsia" w:hAnsi="Times New Roman" w:cs="B Nazanin"/>
          <w:b w:val="0"/>
          <w:bCs w:val="0"/>
          <w:i/>
          <w:noProof/>
          <w:sz w:val="24"/>
          <w:szCs w:val="24"/>
          <w:rPrChange w:id="3024" w:author="Mohsen Jafarinejad" w:date="2019-05-12T10:51:00Z">
            <w:rPr>
              <w:del w:id="3025" w:author="Mohsen Jafarinejad" w:date="2019-05-12T09:33:00Z"/>
              <w:rFonts w:eastAsiaTheme="minorEastAsia" w:cs="B Nazanin"/>
              <w:b w:val="0"/>
              <w:bCs w:val="0"/>
              <w:noProof/>
              <w:sz w:val="20"/>
              <w:szCs w:val="20"/>
            </w:rPr>
          </w:rPrChange>
        </w:rPr>
      </w:pPr>
      <w:del w:id="3026" w:author="Mohsen Jafarinejad" w:date="2019-05-12T09:33:00Z">
        <w:r w:rsidRPr="009667A9" w:rsidDel="00730BF4">
          <w:rPr>
            <w:rFonts w:ascii="Times New Roman" w:hAnsi="Times New Roman" w:cs="B Nazanin"/>
            <w:b w:val="0"/>
            <w:bCs w:val="0"/>
            <w:i/>
            <w:noProof/>
            <w:sz w:val="24"/>
            <w:szCs w:val="24"/>
            <w:rtl/>
            <w:rPrChange w:id="3027" w:author="Mohsen Jafarinejad" w:date="2019-05-12T10:51:00Z">
              <w:rPr>
                <w:rFonts w:cs="B Nazanin"/>
                <w:b w:val="0"/>
                <w:bCs w:val="0"/>
                <w:noProof/>
                <w:sz w:val="20"/>
                <w:szCs w:val="20"/>
                <w:rtl/>
              </w:rPr>
            </w:rPrChange>
          </w:rPr>
          <w:delText>4-1</w:delText>
        </w:r>
        <w:r w:rsidR="00EA69A2" w:rsidRPr="009667A9" w:rsidDel="00730BF4">
          <w:rPr>
            <w:rFonts w:ascii="Times New Roman" w:hAnsi="Times New Roman" w:cs="B Nazanin"/>
            <w:b w:val="0"/>
            <w:bCs w:val="0"/>
            <w:i/>
            <w:noProof/>
            <w:sz w:val="24"/>
            <w:szCs w:val="24"/>
            <w:rtl/>
            <w:rPrChange w:id="302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029" w:author="Mohsen Jafarinejad" w:date="2019-05-12T10:51:00Z">
              <w:rPr>
                <w:rFonts w:cs="B Nazanin" w:hint="cs"/>
                <w:b w:val="0"/>
                <w:bCs w:val="0"/>
                <w:noProof/>
                <w:sz w:val="20"/>
                <w:szCs w:val="20"/>
                <w:rtl/>
              </w:rPr>
            </w:rPrChange>
          </w:rPr>
          <w:delText>مقدمه</w:delText>
        </w:r>
        <w:r w:rsidR="00EA69A2" w:rsidRPr="009667A9" w:rsidDel="00730BF4">
          <w:rPr>
            <w:rFonts w:ascii="Times New Roman" w:hAnsi="Times New Roman" w:cs="B Nazanin"/>
            <w:b w:val="0"/>
            <w:bCs w:val="0"/>
            <w:i/>
            <w:noProof/>
            <w:sz w:val="24"/>
            <w:szCs w:val="24"/>
            <w:rPrChange w:id="3030" w:author="Mohsen Jafarinejad" w:date="2019-05-12T10:51:00Z">
              <w:rPr>
                <w:rFonts w:cs="B Nazanin"/>
                <w:b w:val="0"/>
                <w:bCs w:val="0"/>
                <w:noProof/>
                <w:sz w:val="20"/>
                <w:szCs w:val="20"/>
              </w:rPr>
            </w:rPrChange>
          </w:rPr>
          <w:tab/>
        </w:r>
      </w:del>
      <w:ins w:id="3031" w:author="Mohsen" w:date="2019-03-18T01:27:00Z">
        <w:del w:id="3032" w:author="Mohsen Jafarinejad" w:date="2019-04-06T08:40:00Z">
          <w:r w:rsidR="00C607BA" w:rsidRPr="009667A9" w:rsidDel="005222D8">
            <w:rPr>
              <w:rFonts w:ascii="Times New Roman" w:hAnsi="Times New Roman" w:cs="B Nazanin"/>
              <w:i/>
              <w:noProof/>
              <w:sz w:val="24"/>
              <w:szCs w:val="24"/>
              <w:rtl/>
              <w:rPrChange w:id="3033" w:author="Mohsen Jafarinejad" w:date="2019-05-12T10:51:00Z">
                <w:rPr>
                  <w:rFonts w:asciiTheme="majorBidi" w:hAnsiTheme="majorBidi" w:cs="B Nazanin"/>
                  <w:i/>
                  <w:iCs/>
                  <w:noProof/>
                  <w:sz w:val="20"/>
                  <w:szCs w:val="20"/>
                  <w:rtl/>
                </w:rPr>
              </w:rPrChange>
            </w:rPr>
            <w:delText>74</w:delText>
          </w:r>
        </w:del>
      </w:ins>
      <w:del w:id="3034" w:author="Mohsen Jafarinejad" w:date="2019-04-06T08:40:00Z">
        <w:r w:rsidR="00EA69A2" w:rsidRPr="009667A9" w:rsidDel="005222D8">
          <w:rPr>
            <w:rFonts w:ascii="Times New Roman" w:hAnsi="Times New Roman" w:cs="B Nazanin"/>
            <w:b w:val="0"/>
            <w:bCs w:val="0"/>
            <w:i/>
            <w:noProof/>
            <w:sz w:val="24"/>
            <w:szCs w:val="24"/>
            <w:rPrChange w:id="3035" w:author="Mohsen Jafarinejad" w:date="2019-05-12T10:51:00Z">
              <w:rPr>
                <w:rFonts w:cs="B Nazanin"/>
                <w:b w:val="0"/>
                <w:bCs w:val="0"/>
                <w:noProof/>
                <w:sz w:val="20"/>
                <w:szCs w:val="20"/>
              </w:rPr>
            </w:rPrChange>
          </w:rPr>
          <w:delText>81</w:delText>
        </w:r>
      </w:del>
    </w:p>
    <w:p w14:paraId="4F74CD10" w14:textId="2E8AA486" w:rsidR="00EA69A2" w:rsidRPr="009667A9" w:rsidDel="00730BF4" w:rsidRDefault="004D1950" w:rsidP="00795FC2">
      <w:pPr>
        <w:pStyle w:val="TOC2"/>
        <w:tabs>
          <w:tab w:val="right" w:leader="dot" w:pos="8827"/>
        </w:tabs>
        <w:bidi/>
        <w:rPr>
          <w:del w:id="3036" w:author="Mohsen Jafarinejad" w:date="2019-05-12T09:33:00Z"/>
          <w:rFonts w:ascii="Times New Roman" w:eastAsiaTheme="minorEastAsia" w:hAnsi="Times New Roman" w:cs="B Nazanin"/>
          <w:b w:val="0"/>
          <w:bCs w:val="0"/>
          <w:i/>
          <w:noProof/>
          <w:sz w:val="24"/>
          <w:szCs w:val="24"/>
          <w:rPrChange w:id="3037" w:author="Mohsen Jafarinejad" w:date="2019-05-12T10:51:00Z">
            <w:rPr>
              <w:del w:id="3038" w:author="Mohsen Jafarinejad" w:date="2019-05-12T09:33:00Z"/>
              <w:rFonts w:eastAsiaTheme="minorEastAsia" w:cs="B Nazanin"/>
              <w:b w:val="0"/>
              <w:bCs w:val="0"/>
              <w:noProof/>
              <w:sz w:val="20"/>
              <w:szCs w:val="20"/>
            </w:rPr>
          </w:rPrChange>
        </w:rPr>
      </w:pPr>
      <w:del w:id="3039" w:author="Mohsen Jafarinejad" w:date="2019-05-12T09:33:00Z">
        <w:r w:rsidRPr="009667A9" w:rsidDel="00730BF4">
          <w:rPr>
            <w:rFonts w:ascii="Times New Roman" w:hAnsi="Times New Roman" w:cs="B Nazanin"/>
            <w:b w:val="0"/>
            <w:bCs w:val="0"/>
            <w:i/>
            <w:noProof/>
            <w:sz w:val="24"/>
            <w:szCs w:val="24"/>
            <w:rtl/>
            <w:rPrChange w:id="3040" w:author="Mohsen Jafarinejad" w:date="2019-05-12T10:51:00Z">
              <w:rPr>
                <w:rFonts w:cs="B Nazanin"/>
                <w:b w:val="0"/>
                <w:bCs w:val="0"/>
                <w:noProof/>
                <w:sz w:val="20"/>
                <w:szCs w:val="20"/>
                <w:rtl/>
              </w:rPr>
            </w:rPrChange>
          </w:rPr>
          <w:delText xml:space="preserve">4-2 </w:delText>
        </w:r>
        <w:r w:rsidR="00EA69A2" w:rsidRPr="009667A9" w:rsidDel="00730BF4">
          <w:rPr>
            <w:rFonts w:ascii="Times New Roman" w:hAnsi="Times New Roman" w:cs="B Nazanin" w:hint="cs"/>
            <w:b w:val="0"/>
            <w:bCs w:val="0"/>
            <w:i/>
            <w:noProof/>
            <w:sz w:val="24"/>
            <w:szCs w:val="24"/>
            <w:rtl/>
            <w:rPrChange w:id="3041" w:author="Mohsen Jafarinejad" w:date="2019-05-12T10:51:00Z">
              <w:rPr>
                <w:rFonts w:cs="B Nazanin" w:hint="cs"/>
                <w:b w:val="0"/>
                <w:bCs w:val="0"/>
                <w:noProof/>
                <w:sz w:val="20"/>
                <w:szCs w:val="20"/>
                <w:rtl/>
              </w:rPr>
            </w:rPrChange>
          </w:rPr>
          <w:delText>مقایسه</w:delText>
        </w:r>
        <w:r w:rsidR="00EA69A2" w:rsidRPr="009667A9" w:rsidDel="00730BF4">
          <w:rPr>
            <w:rFonts w:ascii="Times New Roman" w:hAnsi="Times New Roman" w:cs="B Nazanin"/>
            <w:b w:val="0"/>
            <w:bCs w:val="0"/>
            <w:i/>
            <w:noProof/>
            <w:sz w:val="24"/>
            <w:szCs w:val="24"/>
            <w:rtl/>
            <w:rPrChange w:id="3042"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043" w:author="Mohsen Jafarinejad" w:date="2019-05-12T10:51:00Z">
              <w:rPr>
                <w:rFonts w:cs="B Nazanin" w:hint="cs"/>
                <w:b w:val="0"/>
                <w:bCs w:val="0"/>
                <w:noProof/>
                <w:sz w:val="20"/>
                <w:szCs w:val="20"/>
                <w:rtl/>
              </w:rPr>
            </w:rPrChange>
          </w:rPr>
          <w:delText>اثر</w:delText>
        </w:r>
        <w:r w:rsidR="00EA69A2" w:rsidRPr="009667A9" w:rsidDel="00730BF4">
          <w:rPr>
            <w:rFonts w:ascii="Times New Roman" w:hAnsi="Times New Roman" w:cs="B Nazanin"/>
            <w:b w:val="0"/>
            <w:bCs w:val="0"/>
            <w:i/>
            <w:noProof/>
            <w:sz w:val="24"/>
            <w:szCs w:val="24"/>
            <w:rtl/>
            <w:rPrChange w:id="304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045" w:author="Mohsen Jafarinejad" w:date="2019-05-12T10:51:00Z">
              <w:rPr>
                <w:rFonts w:cs="B Nazanin" w:hint="cs"/>
                <w:b w:val="0"/>
                <w:bCs w:val="0"/>
                <w:noProof/>
                <w:sz w:val="20"/>
                <w:szCs w:val="20"/>
                <w:rtl/>
              </w:rPr>
            </w:rPrChange>
          </w:rPr>
          <w:delText>سطح</w:delText>
        </w:r>
        <w:r w:rsidR="00EA69A2" w:rsidRPr="009667A9" w:rsidDel="00730BF4">
          <w:rPr>
            <w:rFonts w:ascii="Times New Roman" w:hAnsi="Times New Roman" w:cs="B Nazanin"/>
            <w:b w:val="0"/>
            <w:bCs w:val="0"/>
            <w:i/>
            <w:noProof/>
            <w:sz w:val="24"/>
            <w:szCs w:val="24"/>
            <w:rtl/>
            <w:rPrChange w:id="304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047" w:author="Mohsen Jafarinejad" w:date="2019-05-12T10:51:00Z">
              <w:rPr>
                <w:rFonts w:cs="B Nazanin" w:hint="cs"/>
                <w:b w:val="0"/>
                <w:bCs w:val="0"/>
                <w:noProof/>
                <w:sz w:val="20"/>
                <w:szCs w:val="20"/>
                <w:rtl/>
              </w:rPr>
            </w:rPrChange>
          </w:rPr>
          <w:delText>تصویر</w:delText>
        </w:r>
        <w:r w:rsidR="00EA69A2" w:rsidRPr="009667A9" w:rsidDel="00730BF4">
          <w:rPr>
            <w:rFonts w:ascii="Times New Roman" w:hAnsi="Times New Roman" w:cs="B Nazanin"/>
            <w:b w:val="0"/>
            <w:bCs w:val="0"/>
            <w:i/>
            <w:noProof/>
            <w:sz w:val="24"/>
            <w:szCs w:val="24"/>
            <w:rtl/>
            <w:rPrChange w:id="304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049" w:author="Mohsen Jafarinejad" w:date="2019-05-12T10:51:00Z">
              <w:rPr>
                <w:rFonts w:cs="B Nazanin" w:hint="cs"/>
                <w:b w:val="0"/>
                <w:bCs w:val="0"/>
                <w:noProof/>
                <w:sz w:val="20"/>
                <w:szCs w:val="20"/>
                <w:rtl/>
              </w:rPr>
            </w:rPrChange>
          </w:rPr>
          <w:delText>غشاء</w:delText>
        </w:r>
        <w:r w:rsidR="00EA69A2" w:rsidRPr="009667A9" w:rsidDel="00730BF4">
          <w:rPr>
            <w:rFonts w:ascii="Times New Roman" w:hAnsi="Times New Roman" w:cs="B Nazanin"/>
            <w:b w:val="0"/>
            <w:bCs w:val="0"/>
            <w:i/>
            <w:noProof/>
            <w:sz w:val="24"/>
            <w:szCs w:val="24"/>
            <w:rtl/>
            <w:rPrChange w:id="305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051" w:author="Mohsen Jafarinejad" w:date="2019-05-12T10:51:00Z">
              <w:rPr>
                <w:rFonts w:cs="B Nazanin" w:hint="cs"/>
                <w:b w:val="0"/>
                <w:bCs w:val="0"/>
                <w:noProof/>
                <w:sz w:val="20"/>
                <w:szCs w:val="20"/>
                <w:rtl/>
              </w:rPr>
            </w:rPrChange>
          </w:rPr>
          <w:delText>بر</w:delText>
        </w:r>
        <w:r w:rsidR="00EA69A2" w:rsidRPr="009667A9" w:rsidDel="00730BF4">
          <w:rPr>
            <w:rFonts w:ascii="Times New Roman" w:hAnsi="Times New Roman" w:cs="B Nazanin"/>
            <w:b w:val="0"/>
            <w:bCs w:val="0"/>
            <w:i/>
            <w:noProof/>
            <w:sz w:val="24"/>
            <w:szCs w:val="24"/>
            <w:rtl/>
            <w:rPrChange w:id="3052"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053" w:author="Mohsen Jafarinejad" w:date="2019-05-12T10:51:00Z">
              <w:rPr>
                <w:rFonts w:cs="B Nazanin" w:hint="cs"/>
                <w:b w:val="0"/>
                <w:bCs w:val="0"/>
                <w:noProof/>
                <w:sz w:val="20"/>
                <w:szCs w:val="20"/>
                <w:rtl/>
              </w:rPr>
            </w:rPrChange>
          </w:rPr>
          <w:delText>عملکرد</w:delText>
        </w:r>
        <w:r w:rsidR="00EA69A2" w:rsidRPr="009667A9" w:rsidDel="00730BF4">
          <w:rPr>
            <w:rFonts w:ascii="Times New Roman" w:hAnsi="Times New Roman" w:cs="B Nazanin"/>
            <w:b w:val="0"/>
            <w:bCs w:val="0"/>
            <w:i/>
            <w:noProof/>
            <w:sz w:val="24"/>
            <w:szCs w:val="24"/>
            <w:rtl/>
            <w:rPrChange w:id="305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055" w:author="Mohsen Jafarinejad" w:date="2019-05-12T10:51:00Z">
              <w:rPr>
                <w:rFonts w:cs="B Nazanin" w:hint="cs"/>
                <w:b w:val="0"/>
                <w:bCs w:val="0"/>
                <w:noProof/>
                <w:sz w:val="20"/>
                <w:szCs w:val="20"/>
                <w:rtl/>
              </w:rPr>
            </w:rPrChange>
          </w:rPr>
          <w:delText>جریان</w:delText>
        </w:r>
        <w:r w:rsidR="00EA69A2" w:rsidRPr="009667A9" w:rsidDel="00730BF4">
          <w:rPr>
            <w:rFonts w:ascii="Times New Roman" w:hAnsi="Times New Roman" w:cs="B Nazanin"/>
            <w:b w:val="0"/>
            <w:bCs w:val="0"/>
            <w:i/>
            <w:noProof/>
            <w:sz w:val="24"/>
            <w:szCs w:val="24"/>
            <w:rtl/>
            <w:rPrChange w:id="305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057" w:author="Mohsen Jafarinejad" w:date="2019-05-12T10:51:00Z">
              <w:rPr>
                <w:rFonts w:cs="B Nazanin" w:hint="cs"/>
                <w:b w:val="0"/>
                <w:bCs w:val="0"/>
                <w:noProof/>
                <w:sz w:val="20"/>
                <w:szCs w:val="20"/>
                <w:rtl/>
              </w:rPr>
            </w:rPrChange>
          </w:rPr>
          <w:delText>اتصال</w:delText>
        </w:r>
        <w:r w:rsidR="00EA69A2" w:rsidRPr="009667A9" w:rsidDel="00730BF4">
          <w:rPr>
            <w:rFonts w:ascii="Times New Roman" w:hAnsi="Times New Roman" w:cs="B Nazanin"/>
            <w:b w:val="0"/>
            <w:bCs w:val="0"/>
            <w:i/>
            <w:noProof/>
            <w:sz w:val="24"/>
            <w:szCs w:val="24"/>
            <w:rtl/>
            <w:rPrChange w:id="305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059" w:author="Mohsen Jafarinejad" w:date="2019-05-12T10:51:00Z">
              <w:rPr>
                <w:rFonts w:cs="B Nazanin" w:hint="cs"/>
                <w:b w:val="0"/>
                <w:bCs w:val="0"/>
                <w:noProof/>
                <w:sz w:val="20"/>
                <w:szCs w:val="20"/>
                <w:rtl/>
              </w:rPr>
            </w:rPrChange>
          </w:rPr>
          <w:delText>کوتاه</w:delText>
        </w:r>
        <w:r w:rsidR="00EA69A2" w:rsidRPr="009667A9" w:rsidDel="00730BF4">
          <w:rPr>
            <w:rFonts w:ascii="Times New Roman" w:hAnsi="Times New Roman" w:cs="B Nazanin"/>
            <w:b w:val="0"/>
            <w:bCs w:val="0"/>
            <w:i/>
            <w:noProof/>
            <w:sz w:val="24"/>
            <w:szCs w:val="24"/>
            <w:rtl/>
            <w:rPrChange w:id="306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061" w:author="Mohsen Jafarinejad" w:date="2019-05-12T10:51:00Z">
              <w:rPr>
                <w:rFonts w:cs="B Nazanin" w:hint="cs"/>
                <w:b w:val="0"/>
                <w:bCs w:val="0"/>
                <w:noProof/>
                <w:sz w:val="20"/>
                <w:szCs w:val="20"/>
                <w:rtl/>
              </w:rPr>
            </w:rPrChange>
          </w:rPr>
          <w:delText>پیل</w:delText>
        </w:r>
        <w:r w:rsidR="00EA69A2" w:rsidRPr="009667A9" w:rsidDel="00730BF4">
          <w:rPr>
            <w:rFonts w:ascii="Times New Roman" w:hAnsi="Times New Roman" w:cs="B Nazanin"/>
            <w:b w:val="0"/>
            <w:bCs w:val="0"/>
            <w:i/>
            <w:noProof/>
            <w:sz w:val="24"/>
            <w:szCs w:val="24"/>
            <w:rPrChange w:id="3062" w:author="Mohsen Jafarinejad" w:date="2019-05-12T10:51:00Z">
              <w:rPr>
                <w:rFonts w:cs="B Nazanin"/>
                <w:b w:val="0"/>
                <w:bCs w:val="0"/>
                <w:noProof/>
                <w:sz w:val="20"/>
                <w:szCs w:val="20"/>
              </w:rPr>
            </w:rPrChange>
          </w:rPr>
          <w:tab/>
        </w:r>
      </w:del>
      <w:ins w:id="3063" w:author="Mohsen" w:date="2019-03-18T01:27:00Z">
        <w:del w:id="3064" w:author="Mohsen Jafarinejad" w:date="2019-04-06T08:40:00Z">
          <w:r w:rsidR="00C607BA" w:rsidRPr="009667A9" w:rsidDel="005222D8">
            <w:rPr>
              <w:rFonts w:ascii="Times New Roman" w:hAnsi="Times New Roman" w:cs="B Nazanin"/>
              <w:i/>
              <w:noProof/>
              <w:sz w:val="24"/>
              <w:szCs w:val="24"/>
              <w:rtl/>
              <w:rPrChange w:id="3065" w:author="Mohsen Jafarinejad" w:date="2019-05-12T10:51:00Z">
                <w:rPr>
                  <w:rFonts w:asciiTheme="majorBidi" w:hAnsiTheme="majorBidi" w:cs="B Nazanin"/>
                  <w:i/>
                  <w:iCs/>
                  <w:noProof/>
                  <w:sz w:val="20"/>
                  <w:szCs w:val="20"/>
                  <w:rtl/>
                </w:rPr>
              </w:rPrChange>
            </w:rPr>
            <w:delText>75</w:delText>
          </w:r>
        </w:del>
      </w:ins>
      <w:del w:id="3066" w:author="Mohsen Jafarinejad" w:date="2019-04-06T08:40:00Z">
        <w:r w:rsidR="00EA69A2" w:rsidRPr="009667A9" w:rsidDel="005222D8">
          <w:rPr>
            <w:rFonts w:ascii="Times New Roman" w:hAnsi="Times New Roman" w:cs="B Nazanin"/>
            <w:b w:val="0"/>
            <w:bCs w:val="0"/>
            <w:i/>
            <w:noProof/>
            <w:sz w:val="24"/>
            <w:szCs w:val="24"/>
            <w:rPrChange w:id="3067" w:author="Mohsen Jafarinejad" w:date="2019-05-12T10:51:00Z">
              <w:rPr>
                <w:rFonts w:cs="B Nazanin"/>
                <w:b w:val="0"/>
                <w:bCs w:val="0"/>
                <w:noProof/>
                <w:sz w:val="20"/>
                <w:szCs w:val="20"/>
              </w:rPr>
            </w:rPrChange>
          </w:rPr>
          <w:delText>81</w:delText>
        </w:r>
      </w:del>
    </w:p>
    <w:p w14:paraId="4EEBC9CF" w14:textId="414ABC29" w:rsidR="00EA69A2" w:rsidRPr="009667A9" w:rsidDel="00730BF4" w:rsidRDefault="004D1950" w:rsidP="00795FC2">
      <w:pPr>
        <w:pStyle w:val="TOC2"/>
        <w:tabs>
          <w:tab w:val="right" w:leader="dot" w:pos="8827"/>
        </w:tabs>
        <w:bidi/>
        <w:rPr>
          <w:del w:id="3068" w:author="Mohsen Jafarinejad" w:date="2019-05-12T09:33:00Z"/>
          <w:rFonts w:ascii="Times New Roman" w:eastAsiaTheme="minorEastAsia" w:hAnsi="Times New Roman" w:cs="B Nazanin"/>
          <w:b w:val="0"/>
          <w:bCs w:val="0"/>
          <w:i/>
          <w:noProof/>
          <w:sz w:val="24"/>
          <w:szCs w:val="24"/>
          <w:rPrChange w:id="3069" w:author="Mohsen Jafarinejad" w:date="2019-05-12T10:51:00Z">
            <w:rPr>
              <w:del w:id="3070" w:author="Mohsen Jafarinejad" w:date="2019-05-12T09:33:00Z"/>
              <w:rFonts w:eastAsiaTheme="minorEastAsia" w:cs="B Nazanin"/>
              <w:b w:val="0"/>
              <w:bCs w:val="0"/>
              <w:noProof/>
              <w:sz w:val="20"/>
              <w:szCs w:val="20"/>
            </w:rPr>
          </w:rPrChange>
        </w:rPr>
      </w:pPr>
      <w:del w:id="3071" w:author="Mohsen Jafarinejad" w:date="2019-05-12T09:33:00Z">
        <w:r w:rsidRPr="009667A9" w:rsidDel="00730BF4">
          <w:rPr>
            <w:rFonts w:ascii="Times New Roman" w:hAnsi="Times New Roman" w:cs="B Nazanin"/>
            <w:b w:val="0"/>
            <w:bCs w:val="0"/>
            <w:i/>
            <w:noProof/>
            <w:sz w:val="24"/>
            <w:szCs w:val="24"/>
            <w:rtl/>
            <w:rPrChange w:id="3072" w:author="Mohsen Jafarinejad" w:date="2019-05-12T10:51:00Z">
              <w:rPr>
                <w:rFonts w:cs="B Nazanin"/>
                <w:b w:val="0"/>
                <w:bCs w:val="0"/>
                <w:noProof/>
                <w:sz w:val="20"/>
                <w:szCs w:val="20"/>
                <w:rtl/>
              </w:rPr>
            </w:rPrChange>
          </w:rPr>
          <w:delText xml:space="preserve">4-3 </w:delText>
        </w:r>
        <w:r w:rsidR="00EA69A2" w:rsidRPr="009667A9" w:rsidDel="00730BF4">
          <w:rPr>
            <w:rFonts w:ascii="Times New Roman" w:hAnsi="Times New Roman" w:cs="B Nazanin" w:hint="cs"/>
            <w:b w:val="0"/>
            <w:bCs w:val="0"/>
            <w:i/>
            <w:noProof/>
            <w:sz w:val="24"/>
            <w:szCs w:val="24"/>
            <w:rtl/>
            <w:rPrChange w:id="3073" w:author="Mohsen Jafarinejad" w:date="2019-05-12T10:51:00Z">
              <w:rPr>
                <w:rFonts w:cs="B Nazanin" w:hint="cs"/>
                <w:b w:val="0"/>
                <w:bCs w:val="0"/>
                <w:noProof/>
                <w:sz w:val="20"/>
                <w:szCs w:val="20"/>
                <w:rtl/>
              </w:rPr>
            </w:rPrChange>
          </w:rPr>
          <w:delText>تغییرات</w:delText>
        </w:r>
        <w:r w:rsidR="00EA69A2" w:rsidRPr="009667A9" w:rsidDel="00730BF4">
          <w:rPr>
            <w:rFonts w:ascii="Times New Roman" w:hAnsi="Times New Roman" w:cs="B Nazanin"/>
            <w:b w:val="0"/>
            <w:bCs w:val="0"/>
            <w:i/>
            <w:noProof/>
            <w:sz w:val="24"/>
            <w:szCs w:val="24"/>
            <w:rtl/>
            <w:rPrChange w:id="307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075" w:author="Mohsen Jafarinejad" w:date="2019-05-12T10:51:00Z">
              <w:rPr>
                <w:rFonts w:cs="B Nazanin" w:hint="cs"/>
                <w:b w:val="0"/>
                <w:bCs w:val="0"/>
                <w:noProof/>
                <w:sz w:val="20"/>
                <w:szCs w:val="20"/>
                <w:rtl/>
              </w:rPr>
            </w:rPrChange>
          </w:rPr>
          <w:delText>غلظت</w:delText>
        </w:r>
        <w:r w:rsidR="00EA69A2" w:rsidRPr="009667A9" w:rsidDel="00730BF4">
          <w:rPr>
            <w:rFonts w:ascii="Times New Roman" w:hAnsi="Times New Roman" w:cs="B Nazanin"/>
            <w:b w:val="0"/>
            <w:bCs w:val="0"/>
            <w:i/>
            <w:noProof/>
            <w:sz w:val="24"/>
            <w:szCs w:val="24"/>
            <w:rtl/>
            <w:rPrChange w:id="307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077" w:author="Mohsen Jafarinejad" w:date="2019-05-12T10:51:00Z">
              <w:rPr>
                <w:rFonts w:cs="B Nazanin" w:hint="cs"/>
                <w:b w:val="0"/>
                <w:bCs w:val="0"/>
                <w:noProof/>
                <w:sz w:val="20"/>
                <w:szCs w:val="20"/>
                <w:rtl/>
              </w:rPr>
            </w:rPrChange>
          </w:rPr>
          <w:delText>سابستر</w:delText>
        </w:r>
        <w:r w:rsidR="00EA69A2" w:rsidRPr="009667A9" w:rsidDel="00730BF4">
          <w:rPr>
            <w:rFonts w:ascii="Times New Roman" w:hAnsi="Times New Roman" w:cs="B Nazanin"/>
            <w:b w:val="0"/>
            <w:bCs w:val="0"/>
            <w:i/>
            <w:noProof/>
            <w:sz w:val="24"/>
            <w:szCs w:val="24"/>
            <w:rtl/>
            <w:rPrChange w:id="307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079" w:author="Mohsen Jafarinejad" w:date="2019-05-12T10:51:00Z">
              <w:rPr>
                <w:rFonts w:cs="B Nazanin" w:hint="cs"/>
                <w:b w:val="0"/>
                <w:bCs w:val="0"/>
                <w:noProof/>
                <w:sz w:val="20"/>
                <w:szCs w:val="20"/>
                <w:rtl/>
              </w:rPr>
            </w:rPrChange>
          </w:rPr>
          <w:delText>در</w:delText>
        </w:r>
        <w:r w:rsidR="00EA69A2" w:rsidRPr="009667A9" w:rsidDel="00730BF4">
          <w:rPr>
            <w:rFonts w:ascii="Times New Roman" w:hAnsi="Times New Roman" w:cs="B Nazanin"/>
            <w:b w:val="0"/>
            <w:bCs w:val="0"/>
            <w:i/>
            <w:noProof/>
            <w:sz w:val="24"/>
            <w:szCs w:val="24"/>
            <w:rtl/>
            <w:rPrChange w:id="308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081" w:author="Mohsen Jafarinejad" w:date="2019-05-12T10:51:00Z">
              <w:rPr>
                <w:rFonts w:cs="B Nazanin" w:hint="cs"/>
                <w:b w:val="0"/>
                <w:bCs w:val="0"/>
                <w:noProof/>
                <w:sz w:val="20"/>
                <w:szCs w:val="20"/>
                <w:rtl/>
              </w:rPr>
            </w:rPrChange>
          </w:rPr>
          <w:delText>طول</w:delText>
        </w:r>
        <w:r w:rsidR="00EA69A2" w:rsidRPr="009667A9" w:rsidDel="00730BF4">
          <w:rPr>
            <w:rFonts w:ascii="Times New Roman" w:hAnsi="Times New Roman" w:cs="B Nazanin"/>
            <w:b w:val="0"/>
            <w:bCs w:val="0"/>
            <w:i/>
            <w:noProof/>
            <w:sz w:val="24"/>
            <w:szCs w:val="24"/>
            <w:rtl/>
            <w:rPrChange w:id="3082"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083" w:author="Mohsen Jafarinejad" w:date="2019-05-12T10:51:00Z">
              <w:rPr>
                <w:rFonts w:cs="B Nazanin" w:hint="cs"/>
                <w:b w:val="0"/>
                <w:bCs w:val="0"/>
                <w:noProof/>
                <w:sz w:val="20"/>
                <w:szCs w:val="20"/>
                <w:rtl/>
              </w:rPr>
            </w:rPrChange>
          </w:rPr>
          <w:delText>پیل</w:delText>
        </w:r>
        <w:r w:rsidR="00EA69A2" w:rsidRPr="009667A9" w:rsidDel="00730BF4">
          <w:rPr>
            <w:rFonts w:ascii="Times New Roman" w:hAnsi="Times New Roman" w:cs="B Nazanin"/>
            <w:b w:val="0"/>
            <w:bCs w:val="0"/>
            <w:i/>
            <w:noProof/>
            <w:sz w:val="24"/>
            <w:szCs w:val="24"/>
            <w:rtl/>
            <w:rPrChange w:id="308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085" w:author="Mohsen Jafarinejad" w:date="2019-05-12T10:51:00Z">
              <w:rPr>
                <w:rFonts w:cs="B Nazanin" w:hint="cs"/>
                <w:b w:val="0"/>
                <w:bCs w:val="0"/>
                <w:noProof/>
                <w:sz w:val="20"/>
                <w:szCs w:val="20"/>
                <w:rtl/>
              </w:rPr>
            </w:rPrChange>
          </w:rPr>
          <w:delText>میکروبی</w:delText>
        </w:r>
        <w:r w:rsidR="00EA69A2" w:rsidRPr="009667A9" w:rsidDel="00730BF4">
          <w:rPr>
            <w:rFonts w:ascii="Times New Roman" w:hAnsi="Times New Roman" w:cs="B Nazanin"/>
            <w:b w:val="0"/>
            <w:bCs w:val="0"/>
            <w:i/>
            <w:noProof/>
            <w:sz w:val="24"/>
            <w:szCs w:val="24"/>
            <w:rPrChange w:id="3086" w:author="Mohsen Jafarinejad" w:date="2019-05-12T10:51:00Z">
              <w:rPr>
                <w:rFonts w:cs="B Nazanin"/>
                <w:b w:val="0"/>
                <w:bCs w:val="0"/>
                <w:noProof/>
                <w:sz w:val="20"/>
                <w:szCs w:val="20"/>
              </w:rPr>
            </w:rPrChange>
          </w:rPr>
          <w:tab/>
        </w:r>
      </w:del>
      <w:ins w:id="3087" w:author="Mohsen" w:date="2019-03-18T01:27:00Z">
        <w:del w:id="3088" w:author="Mohsen Jafarinejad" w:date="2019-04-06T08:40:00Z">
          <w:r w:rsidR="00C607BA" w:rsidRPr="009667A9" w:rsidDel="005222D8">
            <w:rPr>
              <w:rFonts w:ascii="Times New Roman" w:hAnsi="Times New Roman" w:cs="B Nazanin"/>
              <w:i/>
              <w:noProof/>
              <w:sz w:val="24"/>
              <w:szCs w:val="24"/>
              <w:rtl/>
              <w:rPrChange w:id="3089" w:author="Mohsen Jafarinejad" w:date="2019-05-12T10:51:00Z">
                <w:rPr>
                  <w:rFonts w:asciiTheme="majorBidi" w:hAnsiTheme="majorBidi" w:cs="B Nazanin"/>
                  <w:i/>
                  <w:iCs/>
                  <w:noProof/>
                  <w:sz w:val="20"/>
                  <w:szCs w:val="20"/>
                  <w:rtl/>
                </w:rPr>
              </w:rPrChange>
            </w:rPr>
            <w:delText>76</w:delText>
          </w:r>
        </w:del>
      </w:ins>
      <w:del w:id="3090" w:author="Mohsen Jafarinejad" w:date="2019-04-06T08:40:00Z">
        <w:r w:rsidR="00EA69A2" w:rsidRPr="009667A9" w:rsidDel="005222D8">
          <w:rPr>
            <w:rFonts w:ascii="Times New Roman" w:hAnsi="Times New Roman" w:cs="B Nazanin"/>
            <w:b w:val="0"/>
            <w:bCs w:val="0"/>
            <w:i/>
            <w:noProof/>
            <w:sz w:val="24"/>
            <w:szCs w:val="24"/>
            <w:rPrChange w:id="3091" w:author="Mohsen Jafarinejad" w:date="2019-05-12T10:51:00Z">
              <w:rPr>
                <w:rFonts w:cs="B Nazanin"/>
                <w:b w:val="0"/>
                <w:bCs w:val="0"/>
                <w:noProof/>
                <w:sz w:val="20"/>
                <w:szCs w:val="20"/>
              </w:rPr>
            </w:rPrChange>
          </w:rPr>
          <w:delText>83</w:delText>
        </w:r>
      </w:del>
    </w:p>
    <w:p w14:paraId="46A9F2B9" w14:textId="3D013A07" w:rsidR="00EA69A2" w:rsidRPr="009667A9" w:rsidDel="00730BF4" w:rsidRDefault="004D1950" w:rsidP="00CF7090">
      <w:pPr>
        <w:pStyle w:val="TOC2"/>
        <w:tabs>
          <w:tab w:val="right" w:leader="dot" w:pos="8827"/>
        </w:tabs>
        <w:bidi/>
        <w:rPr>
          <w:del w:id="3092" w:author="Mohsen Jafarinejad" w:date="2019-05-12T09:33:00Z"/>
          <w:rFonts w:ascii="Times New Roman" w:eastAsiaTheme="minorEastAsia" w:hAnsi="Times New Roman" w:cs="B Nazanin"/>
          <w:b w:val="0"/>
          <w:bCs w:val="0"/>
          <w:i/>
          <w:noProof/>
          <w:sz w:val="24"/>
          <w:szCs w:val="24"/>
          <w:rPrChange w:id="3093" w:author="Mohsen Jafarinejad" w:date="2019-05-12T10:51:00Z">
            <w:rPr>
              <w:del w:id="3094" w:author="Mohsen Jafarinejad" w:date="2019-05-12T09:33:00Z"/>
              <w:rFonts w:eastAsiaTheme="minorEastAsia" w:cs="B Nazanin"/>
              <w:b w:val="0"/>
              <w:bCs w:val="0"/>
              <w:noProof/>
              <w:sz w:val="20"/>
              <w:szCs w:val="20"/>
            </w:rPr>
          </w:rPrChange>
        </w:rPr>
      </w:pPr>
      <w:del w:id="3095" w:author="Mohsen Jafarinejad" w:date="2019-05-12T09:33:00Z">
        <w:r w:rsidRPr="009667A9" w:rsidDel="00730BF4">
          <w:rPr>
            <w:rFonts w:ascii="Times New Roman" w:hAnsi="Times New Roman" w:cs="B Nazanin"/>
            <w:b w:val="0"/>
            <w:bCs w:val="0"/>
            <w:i/>
            <w:noProof/>
            <w:sz w:val="24"/>
            <w:szCs w:val="24"/>
            <w:rtl/>
            <w:rPrChange w:id="3096" w:author="Mohsen Jafarinejad" w:date="2019-05-12T10:51:00Z">
              <w:rPr>
                <w:rFonts w:cs="B Nazanin"/>
                <w:b w:val="0"/>
                <w:bCs w:val="0"/>
                <w:noProof/>
                <w:sz w:val="20"/>
                <w:szCs w:val="20"/>
                <w:rtl/>
              </w:rPr>
            </w:rPrChange>
          </w:rPr>
          <w:delText xml:space="preserve">4-4 </w:delText>
        </w:r>
        <w:r w:rsidR="00EA69A2" w:rsidRPr="009667A9" w:rsidDel="00730BF4">
          <w:rPr>
            <w:rFonts w:ascii="Times New Roman" w:hAnsi="Times New Roman" w:cs="B Nazanin" w:hint="cs"/>
            <w:b w:val="0"/>
            <w:bCs w:val="0"/>
            <w:i/>
            <w:noProof/>
            <w:sz w:val="24"/>
            <w:szCs w:val="24"/>
            <w:rtl/>
            <w:rPrChange w:id="3097" w:author="Mohsen Jafarinejad" w:date="2019-05-12T10:51:00Z">
              <w:rPr>
                <w:rFonts w:cs="B Nazanin" w:hint="cs"/>
                <w:b w:val="0"/>
                <w:bCs w:val="0"/>
                <w:noProof/>
                <w:sz w:val="20"/>
                <w:szCs w:val="20"/>
                <w:rtl/>
              </w:rPr>
            </w:rPrChange>
          </w:rPr>
          <w:delText>تغییرات</w:delText>
        </w:r>
        <w:r w:rsidR="00EA69A2" w:rsidRPr="009667A9" w:rsidDel="00730BF4">
          <w:rPr>
            <w:rFonts w:ascii="Times New Roman" w:hAnsi="Times New Roman" w:cs="B Nazanin"/>
            <w:b w:val="0"/>
            <w:bCs w:val="0"/>
            <w:i/>
            <w:noProof/>
            <w:sz w:val="24"/>
            <w:szCs w:val="24"/>
            <w:rtl/>
            <w:rPrChange w:id="309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099" w:author="Mohsen Jafarinejad" w:date="2019-05-12T10:51:00Z">
              <w:rPr>
                <w:rFonts w:cs="B Nazanin" w:hint="cs"/>
                <w:b w:val="0"/>
                <w:bCs w:val="0"/>
                <w:noProof/>
                <w:sz w:val="20"/>
                <w:szCs w:val="20"/>
                <w:rtl/>
              </w:rPr>
            </w:rPrChange>
          </w:rPr>
          <w:delText>غلظت</w:delText>
        </w:r>
        <w:r w:rsidR="00EA69A2" w:rsidRPr="009667A9" w:rsidDel="00730BF4">
          <w:rPr>
            <w:rFonts w:ascii="Times New Roman" w:hAnsi="Times New Roman" w:cs="B Nazanin"/>
            <w:b w:val="0"/>
            <w:bCs w:val="0"/>
            <w:i/>
            <w:noProof/>
            <w:sz w:val="24"/>
            <w:szCs w:val="24"/>
            <w:rtl/>
            <w:rPrChange w:id="310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01" w:author="Mohsen Jafarinejad" w:date="2019-05-12T10:51:00Z">
              <w:rPr>
                <w:rFonts w:cs="B Nazanin" w:hint="cs"/>
                <w:b w:val="0"/>
                <w:bCs w:val="0"/>
                <w:noProof/>
                <w:sz w:val="20"/>
                <w:szCs w:val="20"/>
                <w:rtl/>
              </w:rPr>
            </w:rPrChange>
          </w:rPr>
          <w:delText>اکسیژن</w:delText>
        </w:r>
        <w:r w:rsidR="00EA69A2" w:rsidRPr="009667A9" w:rsidDel="00730BF4">
          <w:rPr>
            <w:rFonts w:ascii="Times New Roman" w:hAnsi="Times New Roman" w:cs="B Nazanin"/>
            <w:b w:val="0"/>
            <w:bCs w:val="0"/>
            <w:i/>
            <w:noProof/>
            <w:sz w:val="24"/>
            <w:szCs w:val="24"/>
            <w:rtl/>
            <w:rPrChange w:id="3102"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03" w:author="Mohsen Jafarinejad" w:date="2019-05-12T10:51:00Z">
              <w:rPr>
                <w:rFonts w:cs="B Nazanin" w:hint="cs"/>
                <w:b w:val="0"/>
                <w:bCs w:val="0"/>
                <w:noProof/>
                <w:sz w:val="20"/>
                <w:szCs w:val="20"/>
                <w:rtl/>
              </w:rPr>
            </w:rPrChange>
          </w:rPr>
          <w:delText>در</w:delText>
        </w:r>
        <w:r w:rsidR="00EA69A2" w:rsidRPr="009667A9" w:rsidDel="00730BF4">
          <w:rPr>
            <w:rFonts w:ascii="Times New Roman" w:hAnsi="Times New Roman" w:cs="B Nazanin"/>
            <w:b w:val="0"/>
            <w:bCs w:val="0"/>
            <w:i/>
            <w:noProof/>
            <w:sz w:val="24"/>
            <w:szCs w:val="24"/>
            <w:rtl/>
            <w:rPrChange w:id="310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05" w:author="Mohsen Jafarinejad" w:date="2019-05-12T10:51:00Z">
              <w:rPr>
                <w:rFonts w:cs="B Nazanin" w:hint="cs"/>
                <w:b w:val="0"/>
                <w:bCs w:val="0"/>
                <w:noProof/>
                <w:sz w:val="20"/>
                <w:szCs w:val="20"/>
                <w:rtl/>
              </w:rPr>
            </w:rPrChange>
          </w:rPr>
          <w:delText>طول</w:delText>
        </w:r>
        <w:r w:rsidR="00EA69A2" w:rsidRPr="009667A9" w:rsidDel="00730BF4">
          <w:rPr>
            <w:rFonts w:ascii="Times New Roman" w:hAnsi="Times New Roman" w:cs="B Nazanin"/>
            <w:b w:val="0"/>
            <w:bCs w:val="0"/>
            <w:i/>
            <w:noProof/>
            <w:sz w:val="24"/>
            <w:szCs w:val="24"/>
            <w:rtl/>
            <w:rPrChange w:id="310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07" w:author="Mohsen Jafarinejad" w:date="2019-05-12T10:51:00Z">
              <w:rPr>
                <w:rFonts w:cs="B Nazanin" w:hint="cs"/>
                <w:b w:val="0"/>
                <w:bCs w:val="0"/>
                <w:noProof/>
                <w:sz w:val="20"/>
                <w:szCs w:val="20"/>
                <w:rtl/>
              </w:rPr>
            </w:rPrChange>
          </w:rPr>
          <w:delText>پیل</w:delText>
        </w:r>
        <w:r w:rsidR="00EA69A2" w:rsidRPr="009667A9" w:rsidDel="00730BF4">
          <w:rPr>
            <w:rFonts w:ascii="Times New Roman" w:hAnsi="Times New Roman" w:cs="B Nazanin"/>
            <w:b w:val="0"/>
            <w:bCs w:val="0"/>
            <w:i/>
            <w:noProof/>
            <w:sz w:val="24"/>
            <w:szCs w:val="24"/>
            <w:rtl/>
            <w:rPrChange w:id="310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09" w:author="Mohsen Jafarinejad" w:date="2019-05-12T10:51:00Z">
              <w:rPr>
                <w:rFonts w:cs="B Nazanin" w:hint="cs"/>
                <w:b w:val="0"/>
                <w:bCs w:val="0"/>
                <w:noProof/>
                <w:sz w:val="20"/>
                <w:szCs w:val="20"/>
                <w:rtl/>
              </w:rPr>
            </w:rPrChange>
          </w:rPr>
          <w:delText>میکروبی</w:delText>
        </w:r>
        <w:r w:rsidR="00EA69A2" w:rsidRPr="009667A9" w:rsidDel="00730BF4">
          <w:rPr>
            <w:rFonts w:ascii="Times New Roman" w:hAnsi="Times New Roman" w:cs="B Nazanin"/>
            <w:b w:val="0"/>
            <w:bCs w:val="0"/>
            <w:i/>
            <w:noProof/>
            <w:sz w:val="24"/>
            <w:szCs w:val="24"/>
            <w:rPrChange w:id="3110" w:author="Mohsen Jafarinejad" w:date="2019-05-12T10:51:00Z">
              <w:rPr>
                <w:rFonts w:cs="B Nazanin"/>
                <w:b w:val="0"/>
                <w:bCs w:val="0"/>
                <w:noProof/>
                <w:sz w:val="20"/>
                <w:szCs w:val="20"/>
              </w:rPr>
            </w:rPrChange>
          </w:rPr>
          <w:tab/>
        </w:r>
      </w:del>
      <w:ins w:id="3111" w:author="Mohsen" w:date="2019-03-18T01:27:00Z">
        <w:del w:id="3112" w:author="Mohsen Jafarinejad" w:date="2019-04-06T08:40:00Z">
          <w:r w:rsidR="00C607BA" w:rsidRPr="009667A9" w:rsidDel="005222D8">
            <w:rPr>
              <w:rFonts w:ascii="Times New Roman" w:hAnsi="Times New Roman" w:cs="B Nazanin"/>
              <w:i/>
              <w:noProof/>
              <w:sz w:val="24"/>
              <w:szCs w:val="24"/>
              <w:rtl/>
              <w:rPrChange w:id="3113" w:author="Mohsen Jafarinejad" w:date="2019-05-12T10:51:00Z">
                <w:rPr>
                  <w:rFonts w:asciiTheme="majorBidi" w:hAnsiTheme="majorBidi" w:cs="B Nazanin"/>
                  <w:i/>
                  <w:iCs/>
                  <w:noProof/>
                  <w:sz w:val="20"/>
                  <w:szCs w:val="20"/>
                  <w:rtl/>
                </w:rPr>
              </w:rPrChange>
            </w:rPr>
            <w:delText>77</w:delText>
          </w:r>
        </w:del>
      </w:ins>
      <w:del w:id="3114" w:author="Mohsen Jafarinejad" w:date="2019-04-06T08:40:00Z">
        <w:r w:rsidR="00EA69A2" w:rsidRPr="009667A9" w:rsidDel="005222D8">
          <w:rPr>
            <w:rFonts w:ascii="Times New Roman" w:hAnsi="Times New Roman" w:cs="B Nazanin"/>
            <w:b w:val="0"/>
            <w:bCs w:val="0"/>
            <w:i/>
            <w:noProof/>
            <w:sz w:val="24"/>
            <w:szCs w:val="24"/>
            <w:rPrChange w:id="3115" w:author="Mohsen Jafarinejad" w:date="2019-05-12T10:51:00Z">
              <w:rPr>
                <w:rFonts w:cs="B Nazanin"/>
                <w:b w:val="0"/>
                <w:bCs w:val="0"/>
                <w:noProof/>
                <w:sz w:val="20"/>
                <w:szCs w:val="20"/>
              </w:rPr>
            </w:rPrChange>
          </w:rPr>
          <w:delText>84</w:delText>
        </w:r>
      </w:del>
    </w:p>
    <w:p w14:paraId="00D18BF6" w14:textId="5B6CB2A9" w:rsidR="00EA69A2" w:rsidRPr="009667A9" w:rsidDel="00730BF4" w:rsidRDefault="004D1950" w:rsidP="00C60693">
      <w:pPr>
        <w:pStyle w:val="TOC2"/>
        <w:tabs>
          <w:tab w:val="right" w:leader="dot" w:pos="8827"/>
        </w:tabs>
        <w:bidi/>
        <w:rPr>
          <w:del w:id="3116" w:author="Mohsen Jafarinejad" w:date="2019-05-12T09:33:00Z"/>
          <w:rFonts w:ascii="Times New Roman" w:eastAsiaTheme="minorEastAsia" w:hAnsi="Times New Roman" w:cs="B Nazanin"/>
          <w:b w:val="0"/>
          <w:bCs w:val="0"/>
          <w:i/>
          <w:noProof/>
          <w:sz w:val="24"/>
          <w:szCs w:val="24"/>
          <w:rPrChange w:id="3117" w:author="Mohsen Jafarinejad" w:date="2019-05-12T10:51:00Z">
            <w:rPr>
              <w:del w:id="3118" w:author="Mohsen Jafarinejad" w:date="2019-05-12T09:33:00Z"/>
              <w:rFonts w:eastAsiaTheme="minorEastAsia" w:cs="B Nazanin"/>
              <w:b w:val="0"/>
              <w:bCs w:val="0"/>
              <w:noProof/>
              <w:sz w:val="20"/>
              <w:szCs w:val="20"/>
            </w:rPr>
          </w:rPrChange>
        </w:rPr>
      </w:pPr>
      <w:del w:id="3119" w:author="Mohsen Jafarinejad" w:date="2019-05-12T09:33:00Z">
        <w:r w:rsidRPr="009667A9" w:rsidDel="00730BF4">
          <w:rPr>
            <w:rFonts w:ascii="Times New Roman" w:hAnsi="Times New Roman" w:cs="B Nazanin"/>
            <w:b w:val="0"/>
            <w:bCs w:val="0"/>
            <w:i/>
            <w:noProof/>
            <w:sz w:val="24"/>
            <w:szCs w:val="24"/>
            <w:rtl/>
            <w:rPrChange w:id="3120" w:author="Mohsen Jafarinejad" w:date="2019-05-12T10:51:00Z">
              <w:rPr>
                <w:rFonts w:cs="B Nazanin"/>
                <w:b w:val="0"/>
                <w:bCs w:val="0"/>
                <w:noProof/>
                <w:sz w:val="20"/>
                <w:szCs w:val="20"/>
                <w:rtl/>
              </w:rPr>
            </w:rPrChange>
          </w:rPr>
          <w:delText xml:space="preserve">4-5 </w:delText>
        </w:r>
        <w:r w:rsidR="00EA69A2" w:rsidRPr="009667A9" w:rsidDel="00730BF4">
          <w:rPr>
            <w:rFonts w:ascii="Times New Roman" w:hAnsi="Times New Roman" w:cs="B Nazanin" w:hint="cs"/>
            <w:b w:val="0"/>
            <w:bCs w:val="0"/>
            <w:i/>
            <w:noProof/>
            <w:sz w:val="24"/>
            <w:szCs w:val="24"/>
            <w:rtl/>
            <w:rPrChange w:id="3121" w:author="Mohsen Jafarinejad" w:date="2019-05-12T10:51:00Z">
              <w:rPr>
                <w:rFonts w:cs="B Nazanin" w:hint="cs"/>
                <w:b w:val="0"/>
                <w:bCs w:val="0"/>
                <w:noProof/>
                <w:sz w:val="20"/>
                <w:szCs w:val="20"/>
                <w:rtl/>
              </w:rPr>
            </w:rPrChange>
          </w:rPr>
          <w:delText>تغییرات</w:delText>
        </w:r>
        <w:r w:rsidR="00EA69A2" w:rsidRPr="009667A9" w:rsidDel="00730BF4">
          <w:rPr>
            <w:rFonts w:ascii="Times New Roman" w:hAnsi="Times New Roman" w:cs="B Nazanin"/>
            <w:b w:val="0"/>
            <w:bCs w:val="0"/>
            <w:i/>
            <w:noProof/>
            <w:sz w:val="24"/>
            <w:szCs w:val="24"/>
            <w:rtl/>
            <w:rPrChange w:id="3122"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23" w:author="Mohsen Jafarinejad" w:date="2019-05-12T10:51:00Z">
              <w:rPr>
                <w:rFonts w:cs="B Nazanin" w:hint="cs"/>
                <w:b w:val="0"/>
                <w:bCs w:val="0"/>
                <w:noProof/>
                <w:sz w:val="20"/>
                <w:szCs w:val="20"/>
                <w:rtl/>
              </w:rPr>
            </w:rPrChange>
          </w:rPr>
          <w:delText>غلظت</w:delText>
        </w:r>
        <w:r w:rsidR="00EA69A2" w:rsidRPr="009667A9" w:rsidDel="00730BF4">
          <w:rPr>
            <w:rFonts w:ascii="Times New Roman" w:hAnsi="Times New Roman" w:cs="B Nazanin"/>
            <w:b w:val="0"/>
            <w:bCs w:val="0"/>
            <w:i/>
            <w:noProof/>
            <w:sz w:val="24"/>
            <w:szCs w:val="24"/>
            <w:rtl/>
            <w:rPrChange w:id="312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25" w:author="Mohsen Jafarinejad" w:date="2019-05-12T10:51:00Z">
              <w:rPr>
                <w:rFonts w:cs="B Nazanin" w:hint="cs"/>
                <w:b w:val="0"/>
                <w:bCs w:val="0"/>
                <w:noProof/>
                <w:sz w:val="20"/>
                <w:szCs w:val="20"/>
                <w:rtl/>
              </w:rPr>
            </w:rPrChange>
          </w:rPr>
          <w:delText>یون</w:delText>
        </w:r>
        <w:r w:rsidR="00EA69A2" w:rsidRPr="009667A9" w:rsidDel="00730BF4">
          <w:rPr>
            <w:rFonts w:ascii="Times New Roman" w:hAnsi="Times New Roman" w:cs="B Nazanin"/>
            <w:b w:val="0"/>
            <w:bCs w:val="0"/>
            <w:i/>
            <w:noProof/>
            <w:sz w:val="24"/>
            <w:szCs w:val="24"/>
            <w:rtl/>
            <w:rPrChange w:id="312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27" w:author="Mohsen Jafarinejad" w:date="2019-05-12T10:51:00Z">
              <w:rPr>
                <w:rFonts w:cs="B Nazanin" w:hint="cs"/>
                <w:b w:val="0"/>
                <w:bCs w:val="0"/>
                <w:noProof/>
                <w:sz w:val="20"/>
                <w:szCs w:val="20"/>
                <w:rtl/>
              </w:rPr>
            </w:rPrChange>
          </w:rPr>
          <w:delText>هیدروژن</w:delText>
        </w:r>
        <w:r w:rsidR="00EA69A2" w:rsidRPr="009667A9" w:rsidDel="00730BF4">
          <w:rPr>
            <w:rFonts w:ascii="Times New Roman" w:hAnsi="Times New Roman" w:cs="B Nazanin"/>
            <w:b w:val="0"/>
            <w:bCs w:val="0"/>
            <w:i/>
            <w:noProof/>
            <w:sz w:val="24"/>
            <w:szCs w:val="24"/>
            <w:rtl/>
            <w:rPrChange w:id="312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29" w:author="Mohsen Jafarinejad" w:date="2019-05-12T10:51:00Z">
              <w:rPr>
                <w:rFonts w:cs="B Nazanin" w:hint="cs"/>
                <w:b w:val="0"/>
                <w:bCs w:val="0"/>
                <w:noProof/>
                <w:sz w:val="20"/>
                <w:szCs w:val="20"/>
                <w:rtl/>
              </w:rPr>
            </w:rPrChange>
          </w:rPr>
          <w:delText>در</w:delText>
        </w:r>
        <w:r w:rsidR="00EA69A2" w:rsidRPr="009667A9" w:rsidDel="00730BF4">
          <w:rPr>
            <w:rFonts w:ascii="Times New Roman" w:hAnsi="Times New Roman" w:cs="B Nazanin"/>
            <w:b w:val="0"/>
            <w:bCs w:val="0"/>
            <w:i/>
            <w:noProof/>
            <w:sz w:val="24"/>
            <w:szCs w:val="24"/>
            <w:rtl/>
            <w:rPrChange w:id="313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31" w:author="Mohsen Jafarinejad" w:date="2019-05-12T10:51:00Z">
              <w:rPr>
                <w:rFonts w:cs="B Nazanin" w:hint="cs"/>
                <w:b w:val="0"/>
                <w:bCs w:val="0"/>
                <w:noProof/>
                <w:sz w:val="20"/>
                <w:szCs w:val="20"/>
                <w:rtl/>
              </w:rPr>
            </w:rPrChange>
          </w:rPr>
          <w:delText>طول</w:delText>
        </w:r>
        <w:r w:rsidR="00EA69A2" w:rsidRPr="009667A9" w:rsidDel="00730BF4">
          <w:rPr>
            <w:rFonts w:ascii="Times New Roman" w:hAnsi="Times New Roman" w:cs="B Nazanin"/>
            <w:b w:val="0"/>
            <w:bCs w:val="0"/>
            <w:i/>
            <w:noProof/>
            <w:sz w:val="24"/>
            <w:szCs w:val="24"/>
            <w:rtl/>
            <w:rPrChange w:id="3132"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33" w:author="Mohsen Jafarinejad" w:date="2019-05-12T10:51:00Z">
              <w:rPr>
                <w:rFonts w:cs="B Nazanin" w:hint="cs"/>
                <w:b w:val="0"/>
                <w:bCs w:val="0"/>
                <w:noProof/>
                <w:sz w:val="20"/>
                <w:szCs w:val="20"/>
                <w:rtl/>
              </w:rPr>
            </w:rPrChange>
          </w:rPr>
          <w:delText>پیل</w:delText>
        </w:r>
        <w:r w:rsidR="00EA69A2" w:rsidRPr="009667A9" w:rsidDel="00730BF4">
          <w:rPr>
            <w:rFonts w:ascii="Times New Roman" w:hAnsi="Times New Roman" w:cs="B Nazanin"/>
            <w:b w:val="0"/>
            <w:bCs w:val="0"/>
            <w:i/>
            <w:noProof/>
            <w:sz w:val="24"/>
            <w:szCs w:val="24"/>
            <w:rtl/>
            <w:rPrChange w:id="313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35" w:author="Mohsen Jafarinejad" w:date="2019-05-12T10:51:00Z">
              <w:rPr>
                <w:rFonts w:cs="B Nazanin" w:hint="cs"/>
                <w:b w:val="0"/>
                <w:bCs w:val="0"/>
                <w:noProof/>
                <w:sz w:val="20"/>
                <w:szCs w:val="20"/>
                <w:rtl/>
              </w:rPr>
            </w:rPrChange>
          </w:rPr>
          <w:delText>میکروبی</w:delText>
        </w:r>
        <w:r w:rsidR="00EA69A2" w:rsidRPr="009667A9" w:rsidDel="00730BF4">
          <w:rPr>
            <w:rFonts w:ascii="Times New Roman" w:hAnsi="Times New Roman" w:cs="B Nazanin"/>
            <w:b w:val="0"/>
            <w:bCs w:val="0"/>
            <w:i/>
            <w:noProof/>
            <w:sz w:val="24"/>
            <w:szCs w:val="24"/>
            <w:rPrChange w:id="3136" w:author="Mohsen Jafarinejad" w:date="2019-05-12T10:51:00Z">
              <w:rPr>
                <w:rFonts w:cs="B Nazanin"/>
                <w:b w:val="0"/>
                <w:bCs w:val="0"/>
                <w:noProof/>
                <w:sz w:val="20"/>
                <w:szCs w:val="20"/>
              </w:rPr>
            </w:rPrChange>
          </w:rPr>
          <w:tab/>
        </w:r>
      </w:del>
      <w:ins w:id="3137" w:author="Mohsen" w:date="2019-03-18T01:27:00Z">
        <w:del w:id="3138" w:author="Mohsen Jafarinejad" w:date="2019-04-06T08:40:00Z">
          <w:r w:rsidR="00C607BA" w:rsidRPr="009667A9" w:rsidDel="005222D8">
            <w:rPr>
              <w:rFonts w:ascii="Times New Roman" w:hAnsi="Times New Roman" w:cs="B Nazanin"/>
              <w:i/>
              <w:noProof/>
              <w:sz w:val="24"/>
              <w:szCs w:val="24"/>
              <w:rtl/>
              <w:rPrChange w:id="3139" w:author="Mohsen Jafarinejad" w:date="2019-05-12T10:51:00Z">
                <w:rPr>
                  <w:rFonts w:asciiTheme="majorBidi" w:hAnsiTheme="majorBidi" w:cs="B Nazanin"/>
                  <w:i/>
                  <w:iCs/>
                  <w:noProof/>
                  <w:sz w:val="20"/>
                  <w:szCs w:val="20"/>
                  <w:rtl/>
                </w:rPr>
              </w:rPrChange>
            </w:rPr>
            <w:delText>79</w:delText>
          </w:r>
        </w:del>
      </w:ins>
      <w:del w:id="3140" w:author="Mohsen Jafarinejad" w:date="2019-04-06T08:40:00Z">
        <w:r w:rsidR="00EA69A2" w:rsidRPr="009667A9" w:rsidDel="005222D8">
          <w:rPr>
            <w:rFonts w:ascii="Times New Roman" w:hAnsi="Times New Roman" w:cs="B Nazanin"/>
            <w:b w:val="0"/>
            <w:bCs w:val="0"/>
            <w:i/>
            <w:noProof/>
            <w:sz w:val="24"/>
            <w:szCs w:val="24"/>
            <w:rPrChange w:id="3141" w:author="Mohsen Jafarinejad" w:date="2019-05-12T10:51:00Z">
              <w:rPr>
                <w:rFonts w:cs="B Nazanin"/>
                <w:b w:val="0"/>
                <w:bCs w:val="0"/>
                <w:noProof/>
                <w:sz w:val="20"/>
                <w:szCs w:val="20"/>
              </w:rPr>
            </w:rPrChange>
          </w:rPr>
          <w:delText>86</w:delText>
        </w:r>
      </w:del>
    </w:p>
    <w:p w14:paraId="01F30D4D" w14:textId="39B63CE3" w:rsidR="00EA69A2" w:rsidRPr="009667A9" w:rsidDel="00730BF4" w:rsidRDefault="004D1950" w:rsidP="00695D04">
      <w:pPr>
        <w:pStyle w:val="TOC2"/>
        <w:tabs>
          <w:tab w:val="right" w:leader="dot" w:pos="8827"/>
        </w:tabs>
        <w:bidi/>
        <w:rPr>
          <w:del w:id="3142" w:author="Mohsen Jafarinejad" w:date="2019-05-12T09:33:00Z"/>
          <w:rFonts w:ascii="Times New Roman" w:eastAsiaTheme="minorEastAsia" w:hAnsi="Times New Roman" w:cs="B Nazanin"/>
          <w:b w:val="0"/>
          <w:bCs w:val="0"/>
          <w:i/>
          <w:noProof/>
          <w:sz w:val="24"/>
          <w:szCs w:val="24"/>
          <w:rPrChange w:id="3143" w:author="Mohsen Jafarinejad" w:date="2019-05-12T10:51:00Z">
            <w:rPr>
              <w:del w:id="3144" w:author="Mohsen Jafarinejad" w:date="2019-05-12T09:33:00Z"/>
              <w:rFonts w:eastAsiaTheme="minorEastAsia" w:cs="B Nazanin"/>
              <w:b w:val="0"/>
              <w:bCs w:val="0"/>
              <w:noProof/>
              <w:sz w:val="20"/>
              <w:szCs w:val="20"/>
            </w:rPr>
          </w:rPrChange>
        </w:rPr>
      </w:pPr>
      <w:del w:id="3145" w:author="Mohsen Jafarinejad" w:date="2019-05-12T09:33:00Z">
        <w:r w:rsidRPr="009667A9" w:rsidDel="00730BF4">
          <w:rPr>
            <w:rFonts w:ascii="Times New Roman" w:hAnsi="Times New Roman" w:cs="B Nazanin"/>
            <w:b w:val="0"/>
            <w:bCs w:val="0"/>
            <w:i/>
            <w:noProof/>
            <w:sz w:val="24"/>
            <w:szCs w:val="24"/>
            <w:rtl/>
            <w:rPrChange w:id="3146" w:author="Mohsen Jafarinejad" w:date="2019-05-12T10:51:00Z">
              <w:rPr>
                <w:rFonts w:cs="B Nazanin"/>
                <w:b w:val="0"/>
                <w:bCs w:val="0"/>
                <w:noProof/>
                <w:sz w:val="20"/>
                <w:szCs w:val="20"/>
                <w:rtl/>
              </w:rPr>
            </w:rPrChange>
          </w:rPr>
          <w:delText xml:space="preserve">4-6 </w:delText>
        </w:r>
        <w:r w:rsidR="00EA69A2" w:rsidRPr="009667A9" w:rsidDel="00730BF4">
          <w:rPr>
            <w:rFonts w:ascii="Times New Roman" w:hAnsi="Times New Roman" w:cs="B Nazanin" w:hint="cs"/>
            <w:b w:val="0"/>
            <w:bCs w:val="0"/>
            <w:i/>
            <w:noProof/>
            <w:sz w:val="24"/>
            <w:szCs w:val="24"/>
            <w:rtl/>
            <w:rPrChange w:id="3147" w:author="Mohsen Jafarinejad" w:date="2019-05-12T10:51:00Z">
              <w:rPr>
                <w:rFonts w:cs="B Nazanin" w:hint="cs"/>
                <w:b w:val="0"/>
                <w:bCs w:val="0"/>
                <w:noProof/>
                <w:sz w:val="20"/>
                <w:szCs w:val="20"/>
                <w:rtl/>
              </w:rPr>
            </w:rPrChange>
          </w:rPr>
          <w:delText>تغییرات</w:delText>
        </w:r>
        <w:r w:rsidR="00EA69A2" w:rsidRPr="009667A9" w:rsidDel="00730BF4">
          <w:rPr>
            <w:rFonts w:ascii="Times New Roman" w:hAnsi="Times New Roman" w:cs="B Nazanin"/>
            <w:b w:val="0"/>
            <w:bCs w:val="0"/>
            <w:i/>
            <w:noProof/>
            <w:sz w:val="24"/>
            <w:szCs w:val="24"/>
            <w:rtl/>
            <w:rPrChange w:id="314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49" w:author="Mohsen Jafarinejad" w:date="2019-05-12T10:51:00Z">
              <w:rPr>
                <w:rFonts w:cs="B Nazanin" w:hint="cs"/>
                <w:b w:val="0"/>
                <w:bCs w:val="0"/>
                <w:noProof/>
                <w:sz w:val="20"/>
                <w:szCs w:val="20"/>
                <w:rtl/>
              </w:rPr>
            </w:rPrChange>
          </w:rPr>
          <w:delText>غلظت</w:delText>
        </w:r>
        <w:r w:rsidR="00EA69A2" w:rsidRPr="009667A9" w:rsidDel="00730BF4">
          <w:rPr>
            <w:rFonts w:ascii="Times New Roman" w:hAnsi="Times New Roman" w:cs="B Nazanin"/>
            <w:b w:val="0"/>
            <w:bCs w:val="0"/>
            <w:i/>
            <w:noProof/>
            <w:sz w:val="24"/>
            <w:szCs w:val="24"/>
            <w:rtl/>
            <w:rPrChange w:id="315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51" w:author="Mohsen Jafarinejad" w:date="2019-05-12T10:51:00Z">
              <w:rPr>
                <w:rFonts w:cs="B Nazanin" w:hint="cs"/>
                <w:b w:val="0"/>
                <w:bCs w:val="0"/>
                <w:noProof/>
                <w:sz w:val="20"/>
                <w:szCs w:val="20"/>
                <w:rtl/>
              </w:rPr>
            </w:rPrChange>
          </w:rPr>
          <w:delText>محصول</w:delText>
        </w:r>
        <w:r w:rsidR="00EA69A2" w:rsidRPr="009667A9" w:rsidDel="00730BF4">
          <w:rPr>
            <w:rFonts w:ascii="Times New Roman" w:hAnsi="Times New Roman" w:cs="B Nazanin"/>
            <w:b w:val="0"/>
            <w:bCs w:val="0"/>
            <w:i/>
            <w:noProof/>
            <w:sz w:val="24"/>
            <w:szCs w:val="24"/>
            <w:rtl/>
            <w:rPrChange w:id="3152"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53" w:author="Mohsen Jafarinejad" w:date="2019-05-12T10:51:00Z">
              <w:rPr>
                <w:rFonts w:cs="B Nazanin" w:hint="cs"/>
                <w:b w:val="0"/>
                <w:bCs w:val="0"/>
                <w:noProof/>
                <w:sz w:val="20"/>
                <w:szCs w:val="20"/>
                <w:rtl/>
              </w:rPr>
            </w:rPrChange>
          </w:rPr>
          <w:delText>تجزیه</w:delText>
        </w:r>
        <w:r w:rsidR="00EA69A2" w:rsidRPr="009667A9" w:rsidDel="00730BF4">
          <w:rPr>
            <w:rFonts w:ascii="Times New Roman" w:hAnsi="Times New Roman" w:cs="B Nazanin"/>
            <w:b w:val="0"/>
            <w:bCs w:val="0"/>
            <w:i/>
            <w:noProof/>
            <w:sz w:val="24"/>
            <w:szCs w:val="24"/>
            <w:rtl/>
            <w:rPrChange w:id="315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55" w:author="Mohsen Jafarinejad" w:date="2019-05-12T10:51:00Z">
              <w:rPr>
                <w:rFonts w:cs="B Nazanin" w:hint="cs"/>
                <w:b w:val="0"/>
                <w:bCs w:val="0"/>
                <w:noProof/>
                <w:sz w:val="20"/>
                <w:szCs w:val="20"/>
                <w:rtl/>
              </w:rPr>
            </w:rPrChange>
          </w:rPr>
          <w:delText>لاکتات</w:delText>
        </w:r>
        <w:r w:rsidR="00EA69A2" w:rsidRPr="009667A9" w:rsidDel="00730BF4">
          <w:rPr>
            <w:rFonts w:ascii="Times New Roman" w:hAnsi="Times New Roman" w:cs="B Nazanin"/>
            <w:b w:val="0"/>
            <w:bCs w:val="0"/>
            <w:i/>
            <w:noProof/>
            <w:sz w:val="24"/>
            <w:szCs w:val="24"/>
            <w:rtl/>
            <w:rPrChange w:id="315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57" w:author="Mohsen Jafarinejad" w:date="2019-05-12T10:51:00Z">
              <w:rPr>
                <w:rFonts w:cs="B Nazanin" w:hint="cs"/>
                <w:b w:val="0"/>
                <w:bCs w:val="0"/>
                <w:noProof/>
                <w:sz w:val="20"/>
                <w:szCs w:val="20"/>
                <w:rtl/>
              </w:rPr>
            </w:rPrChange>
          </w:rPr>
          <w:delText>در</w:delText>
        </w:r>
        <w:r w:rsidR="00EA69A2" w:rsidRPr="009667A9" w:rsidDel="00730BF4">
          <w:rPr>
            <w:rFonts w:ascii="Times New Roman" w:hAnsi="Times New Roman" w:cs="B Nazanin"/>
            <w:b w:val="0"/>
            <w:bCs w:val="0"/>
            <w:i/>
            <w:noProof/>
            <w:sz w:val="24"/>
            <w:szCs w:val="24"/>
            <w:rtl/>
            <w:rPrChange w:id="315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59" w:author="Mohsen Jafarinejad" w:date="2019-05-12T10:51:00Z">
              <w:rPr>
                <w:rFonts w:cs="B Nazanin" w:hint="cs"/>
                <w:b w:val="0"/>
                <w:bCs w:val="0"/>
                <w:noProof/>
                <w:sz w:val="20"/>
                <w:szCs w:val="20"/>
                <w:rtl/>
              </w:rPr>
            </w:rPrChange>
          </w:rPr>
          <w:delText>طول</w:delText>
        </w:r>
        <w:r w:rsidR="00EA69A2" w:rsidRPr="009667A9" w:rsidDel="00730BF4">
          <w:rPr>
            <w:rFonts w:ascii="Times New Roman" w:hAnsi="Times New Roman" w:cs="B Nazanin"/>
            <w:b w:val="0"/>
            <w:bCs w:val="0"/>
            <w:i/>
            <w:noProof/>
            <w:sz w:val="24"/>
            <w:szCs w:val="24"/>
            <w:rtl/>
            <w:rPrChange w:id="316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61" w:author="Mohsen Jafarinejad" w:date="2019-05-12T10:51:00Z">
              <w:rPr>
                <w:rFonts w:cs="B Nazanin" w:hint="cs"/>
                <w:b w:val="0"/>
                <w:bCs w:val="0"/>
                <w:noProof/>
                <w:sz w:val="20"/>
                <w:szCs w:val="20"/>
                <w:rtl/>
              </w:rPr>
            </w:rPrChange>
          </w:rPr>
          <w:delText>پیل</w:delText>
        </w:r>
        <w:r w:rsidR="00EA69A2" w:rsidRPr="009667A9" w:rsidDel="00730BF4">
          <w:rPr>
            <w:rFonts w:ascii="Times New Roman" w:hAnsi="Times New Roman" w:cs="B Nazanin"/>
            <w:b w:val="0"/>
            <w:bCs w:val="0"/>
            <w:i/>
            <w:noProof/>
            <w:sz w:val="24"/>
            <w:szCs w:val="24"/>
            <w:rtl/>
            <w:rPrChange w:id="3162"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63" w:author="Mohsen Jafarinejad" w:date="2019-05-12T10:51:00Z">
              <w:rPr>
                <w:rFonts w:cs="B Nazanin" w:hint="cs"/>
                <w:b w:val="0"/>
                <w:bCs w:val="0"/>
                <w:noProof/>
                <w:sz w:val="20"/>
                <w:szCs w:val="20"/>
                <w:rtl/>
              </w:rPr>
            </w:rPrChange>
          </w:rPr>
          <w:delText>میکروبی</w:delText>
        </w:r>
        <w:r w:rsidR="00EA69A2" w:rsidRPr="009667A9" w:rsidDel="00730BF4">
          <w:rPr>
            <w:rFonts w:ascii="Times New Roman" w:hAnsi="Times New Roman" w:cs="B Nazanin"/>
            <w:b w:val="0"/>
            <w:bCs w:val="0"/>
            <w:i/>
            <w:noProof/>
            <w:sz w:val="24"/>
            <w:szCs w:val="24"/>
            <w:rPrChange w:id="3164" w:author="Mohsen Jafarinejad" w:date="2019-05-12T10:51:00Z">
              <w:rPr>
                <w:rFonts w:cs="B Nazanin"/>
                <w:b w:val="0"/>
                <w:bCs w:val="0"/>
                <w:noProof/>
                <w:sz w:val="20"/>
                <w:szCs w:val="20"/>
              </w:rPr>
            </w:rPrChange>
          </w:rPr>
          <w:tab/>
        </w:r>
      </w:del>
      <w:ins w:id="3165" w:author="Mohsen" w:date="2019-03-18T01:27:00Z">
        <w:del w:id="3166" w:author="Mohsen Jafarinejad" w:date="2019-04-06T08:40:00Z">
          <w:r w:rsidR="00C607BA" w:rsidRPr="009667A9" w:rsidDel="005222D8">
            <w:rPr>
              <w:rFonts w:ascii="Times New Roman" w:hAnsi="Times New Roman" w:cs="B Nazanin"/>
              <w:i/>
              <w:noProof/>
              <w:sz w:val="24"/>
              <w:szCs w:val="24"/>
              <w:rtl/>
              <w:rPrChange w:id="3167" w:author="Mohsen Jafarinejad" w:date="2019-05-12T10:51:00Z">
                <w:rPr>
                  <w:rFonts w:asciiTheme="majorBidi" w:hAnsiTheme="majorBidi" w:cs="B Nazanin"/>
                  <w:i/>
                  <w:iCs/>
                  <w:noProof/>
                  <w:sz w:val="20"/>
                  <w:szCs w:val="20"/>
                  <w:rtl/>
                </w:rPr>
              </w:rPrChange>
            </w:rPr>
            <w:delText>79</w:delText>
          </w:r>
        </w:del>
      </w:ins>
      <w:del w:id="3168" w:author="Mohsen Jafarinejad" w:date="2019-04-06T08:40:00Z">
        <w:r w:rsidR="00EA69A2" w:rsidRPr="009667A9" w:rsidDel="005222D8">
          <w:rPr>
            <w:rFonts w:ascii="Times New Roman" w:hAnsi="Times New Roman" w:cs="B Nazanin"/>
            <w:b w:val="0"/>
            <w:bCs w:val="0"/>
            <w:i/>
            <w:noProof/>
            <w:sz w:val="24"/>
            <w:szCs w:val="24"/>
            <w:rPrChange w:id="3169" w:author="Mohsen Jafarinejad" w:date="2019-05-12T10:51:00Z">
              <w:rPr>
                <w:rFonts w:cs="B Nazanin"/>
                <w:b w:val="0"/>
                <w:bCs w:val="0"/>
                <w:noProof/>
                <w:sz w:val="20"/>
                <w:szCs w:val="20"/>
              </w:rPr>
            </w:rPrChange>
          </w:rPr>
          <w:delText>86</w:delText>
        </w:r>
      </w:del>
    </w:p>
    <w:p w14:paraId="6451E789" w14:textId="5AE69300" w:rsidR="00EA69A2" w:rsidRPr="009667A9" w:rsidDel="00730BF4" w:rsidRDefault="004D1950" w:rsidP="00E87BBB">
      <w:pPr>
        <w:pStyle w:val="TOC2"/>
        <w:tabs>
          <w:tab w:val="right" w:leader="dot" w:pos="8827"/>
        </w:tabs>
        <w:bidi/>
        <w:rPr>
          <w:del w:id="3170" w:author="Mohsen Jafarinejad" w:date="2019-05-12T09:33:00Z"/>
          <w:rFonts w:ascii="Times New Roman" w:eastAsiaTheme="minorEastAsia" w:hAnsi="Times New Roman" w:cs="B Nazanin"/>
          <w:b w:val="0"/>
          <w:bCs w:val="0"/>
          <w:i/>
          <w:noProof/>
          <w:sz w:val="24"/>
          <w:szCs w:val="24"/>
          <w:rPrChange w:id="3171" w:author="Mohsen Jafarinejad" w:date="2019-05-12T10:51:00Z">
            <w:rPr>
              <w:del w:id="3172" w:author="Mohsen Jafarinejad" w:date="2019-05-12T09:33:00Z"/>
              <w:rFonts w:eastAsiaTheme="minorEastAsia" w:cs="B Nazanin"/>
              <w:b w:val="0"/>
              <w:bCs w:val="0"/>
              <w:noProof/>
              <w:sz w:val="20"/>
              <w:szCs w:val="20"/>
            </w:rPr>
          </w:rPrChange>
        </w:rPr>
      </w:pPr>
      <w:del w:id="3173" w:author="Mohsen Jafarinejad" w:date="2019-05-12T09:33:00Z">
        <w:r w:rsidRPr="009667A9" w:rsidDel="00730BF4">
          <w:rPr>
            <w:rFonts w:ascii="Times New Roman" w:hAnsi="Times New Roman" w:cs="B Nazanin"/>
            <w:b w:val="0"/>
            <w:bCs w:val="0"/>
            <w:i/>
            <w:noProof/>
            <w:sz w:val="24"/>
            <w:szCs w:val="24"/>
            <w:rtl/>
            <w:rPrChange w:id="3174" w:author="Mohsen Jafarinejad" w:date="2019-05-12T10:51:00Z">
              <w:rPr>
                <w:rFonts w:cs="B Nazanin"/>
                <w:b w:val="0"/>
                <w:bCs w:val="0"/>
                <w:noProof/>
                <w:sz w:val="20"/>
                <w:szCs w:val="20"/>
                <w:rtl/>
              </w:rPr>
            </w:rPrChange>
          </w:rPr>
          <w:delText xml:space="preserve">4-7 </w:delText>
        </w:r>
        <w:r w:rsidR="00EA69A2" w:rsidRPr="009667A9" w:rsidDel="00730BF4">
          <w:rPr>
            <w:rFonts w:ascii="Times New Roman" w:hAnsi="Times New Roman" w:cs="B Nazanin" w:hint="cs"/>
            <w:b w:val="0"/>
            <w:bCs w:val="0"/>
            <w:i/>
            <w:noProof/>
            <w:sz w:val="24"/>
            <w:szCs w:val="24"/>
            <w:rtl/>
            <w:rPrChange w:id="3175" w:author="Mohsen Jafarinejad" w:date="2019-05-12T10:51:00Z">
              <w:rPr>
                <w:rFonts w:cs="B Nazanin" w:hint="cs"/>
                <w:b w:val="0"/>
                <w:bCs w:val="0"/>
                <w:noProof/>
                <w:sz w:val="20"/>
                <w:szCs w:val="20"/>
                <w:rtl/>
              </w:rPr>
            </w:rPrChange>
          </w:rPr>
          <w:delText>تغییرات</w:delText>
        </w:r>
        <w:r w:rsidR="00EA69A2" w:rsidRPr="009667A9" w:rsidDel="00730BF4">
          <w:rPr>
            <w:rFonts w:ascii="Times New Roman" w:hAnsi="Times New Roman" w:cs="B Nazanin"/>
            <w:b w:val="0"/>
            <w:bCs w:val="0"/>
            <w:i/>
            <w:noProof/>
            <w:sz w:val="24"/>
            <w:szCs w:val="24"/>
            <w:rtl/>
            <w:rPrChange w:id="317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77" w:author="Mohsen Jafarinejad" w:date="2019-05-12T10:51:00Z">
              <w:rPr>
                <w:rFonts w:cs="B Nazanin" w:hint="cs"/>
                <w:b w:val="0"/>
                <w:bCs w:val="0"/>
                <w:noProof/>
                <w:sz w:val="20"/>
                <w:szCs w:val="20"/>
                <w:rtl/>
              </w:rPr>
            </w:rPrChange>
          </w:rPr>
          <w:delText>غلظت</w:delText>
        </w:r>
        <w:r w:rsidR="00EA69A2" w:rsidRPr="009667A9" w:rsidDel="00730BF4">
          <w:rPr>
            <w:rFonts w:ascii="Times New Roman" w:hAnsi="Times New Roman" w:cs="B Nazanin"/>
            <w:b w:val="0"/>
            <w:bCs w:val="0"/>
            <w:i/>
            <w:noProof/>
            <w:sz w:val="24"/>
            <w:szCs w:val="24"/>
            <w:rtl/>
            <w:rPrChange w:id="317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79" w:author="Mohsen Jafarinejad" w:date="2019-05-12T10:51:00Z">
              <w:rPr>
                <w:rFonts w:cs="B Nazanin" w:hint="cs"/>
                <w:b w:val="0"/>
                <w:bCs w:val="0"/>
                <w:noProof/>
                <w:sz w:val="20"/>
                <w:szCs w:val="20"/>
                <w:rtl/>
              </w:rPr>
            </w:rPrChange>
          </w:rPr>
          <w:delText>محصول</w:delText>
        </w:r>
        <w:r w:rsidR="00EA69A2" w:rsidRPr="009667A9" w:rsidDel="00730BF4">
          <w:rPr>
            <w:rFonts w:ascii="Times New Roman" w:hAnsi="Times New Roman" w:cs="B Nazanin"/>
            <w:b w:val="0"/>
            <w:bCs w:val="0"/>
            <w:i/>
            <w:noProof/>
            <w:sz w:val="24"/>
            <w:szCs w:val="24"/>
            <w:rtl/>
            <w:rPrChange w:id="318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81" w:author="Mohsen Jafarinejad" w:date="2019-05-12T10:51:00Z">
              <w:rPr>
                <w:rFonts w:cs="B Nazanin" w:hint="cs"/>
                <w:b w:val="0"/>
                <w:bCs w:val="0"/>
                <w:noProof/>
                <w:sz w:val="20"/>
                <w:szCs w:val="20"/>
                <w:rtl/>
              </w:rPr>
            </w:rPrChange>
          </w:rPr>
          <w:delText>الکترود</w:delText>
        </w:r>
        <w:r w:rsidR="00EA69A2" w:rsidRPr="009667A9" w:rsidDel="00730BF4">
          <w:rPr>
            <w:rFonts w:ascii="Times New Roman" w:hAnsi="Times New Roman" w:cs="B Nazanin"/>
            <w:b w:val="0"/>
            <w:bCs w:val="0"/>
            <w:i/>
            <w:noProof/>
            <w:sz w:val="24"/>
            <w:szCs w:val="24"/>
            <w:rtl/>
            <w:rPrChange w:id="3182"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83" w:author="Mohsen Jafarinejad" w:date="2019-05-12T10:51:00Z">
              <w:rPr>
                <w:rFonts w:cs="B Nazanin" w:hint="cs"/>
                <w:b w:val="0"/>
                <w:bCs w:val="0"/>
                <w:noProof/>
                <w:sz w:val="20"/>
                <w:szCs w:val="20"/>
                <w:rtl/>
              </w:rPr>
            </w:rPrChange>
          </w:rPr>
          <w:delText>کاتد</w:delText>
        </w:r>
        <w:r w:rsidR="00EA69A2" w:rsidRPr="009667A9" w:rsidDel="00730BF4">
          <w:rPr>
            <w:rFonts w:ascii="Times New Roman" w:hAnsi="Times New Roman" w:cs="B Nazanin"/>
            <w:b w:val="0"/>
            <w:bCs w:val="0"/>
            <w:i/>
            <w:noProof/>
            <w:sz w:val="24"/>
            <w:szCs w:val="24"/>
            <w:rtl/>
            <w:rPrChange w:id="318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85" w:author="Mohsen Jafarinejad" w:date="2019-05-12T10:51:00Z">
              <w:rPr>
                <w:rFonts w:cs="B Nazanin" w:hint="cs"/>
                <w:b w:val="0"/>
                <w:bCs w:val="0"/>
                <w:noProof/>
                <w:sz w:val="20"/>
                <w:szCs w:val="20"/>
                <w:rtl/>
              </w:rPr>
            </w:rPrChange>
          </w:rPr>
          <w:delText>در</w:delText>
        </w:r>
        <w:r w:rsidR="00EA69A2" w:rsidRPr="009667A9" w:rsidDel="00730BF4">
          <w:rPr>
            <w:rFonts w:ascii="Times New Roman" w:hAnsi="Times New Roman" w:cs="B Nazanin"/>
            <w:b w:val="0"/>
            <w:bCs w:val="0"/>
            <w:i/>
            <w:noProof/>
            <w:sz w:val="24"/>
            <w:szCs w:val="24"/>
            <w:rtl/>
            <w:rPrChange w:id="318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87" w:author="Mohsen Jafarinejad" w:date="2019-05-12T10:51:00Z">
              <w:rPr>
                <w:rFonts w:cs="B Nazanin" w:hint="cs"/>
                <w:b w:val="0"/>
                <w:bCs w:val="0"/>
                <w:noProof/>
                <w:sz w:val="20"/>
                <w:szCs w:val="20"/>
                <w:rtl/>
              </w:rPr>
            </w:rPrChange>
          </w:rPr>
          <w:delText>طول</w:delText>
        </w:r>
        <w:r w:rsidR="00EA69A2" w:rsidRPr="009667A9" w:rsidDel="00730BF4">
          <w:rPr>
            <w:rFonts w:ascii="Times New Roman" w:hAnsi="Times New Roman" w:cs="B Nazanin"/>
            <w:b w:val="0"/>
            <w:bCs w:val="0"/>
            <w:i/>
            <w:noProof/>
            <w:sz w:val="24"/>
            <w:szCs w:val="24"/>
            <w:rtl/>
            <w:rPrChange w:id="318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89" w:author="Mohsen Jafarinejad" w:date="2019-05-12T10:51:00Z">
              <w:rPr>
                <w:rFonts w:cs="B Nazanin" w:hint="cs"/>
                <w:b w:val="0"/>
                <w:bCs w:val="0"/>
                <w:noProof/>
                <w:sz w:val="20"/>
                <w:szCs w:val="20"/>
                <w:rtl/>
              </w:rPr>
            </w:rPrChange>
          </w:rPr>
          <w:delText>پیل</w:delText>
        </w:r>
        <w:r w:rsidR="00EA69A2" w:rsidRPr="009667A9" w:rsidDel="00730BF4">
          <w:rPr>
            <w:rFonts w:ascii="Times New Roman" w:hAnsi="Times New Roman" w:cs="B Nazanin"/>
            <w:b w:val="0"/>
            <w:bCs w:val="0"/>
            <w:i/>
            <w:noProof/>
            <w:sz w:val="24"/>
            <w:szCs w:val="24"/>
            <w:rtl/>
            <w:rPrChange w:id="319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191" w:author="Mohsen Jafarinejad" w:date="2019-05-12T10:51:00Z">
              <w:rPr>
                <w:rFonts w:cs="B Nazanin" w:hint="cs"/>
                <w:b w:val="0"/>
                <w:bCs w:val="0"/>
                <w:noProof/>
                <w:sz w:val="20"/>
                <w:szCs w:val="20"/>
                <w:rtl/>
              </w:rPr>
            </w:rPrChange>
          </w:rPr>
          <w:delText>میکروبی</w:delText>
        </w:r>
        <w:r w:rsidR="00EA69A2" w:rsidRPr="009667A9" w:rsidDel="00730BF4">
          <w:rPr>
            <w:rFonts w:ascii="Times New Roman" w:hAnsi="Times New Roman" w:cs="B Nazanin"/>
            <w:b w:val="0"/>
            <w:bCs w:val="0"/>
            <w:i/>
            <w:noProof/>
            <w:sz w:val="24"/>
            <w:szCs w:val="24"/>
            <w:rPrChange w:id="3192" w:author="Mohsen Jafarinejad" w:date="2019-05-12T10:51:00Z">
              <w:rPr>
                <w:rFonts w:cs="B Nazanin"/>
                <w:b w:val="0"/>
                <w:bCs w:val="0"/>
                <w:noProof/>
                <w:sz w:val="20"/>
                <w:szCs w:val="20"/>
              </w:rPr>
            </w:rPrChange>
          </w:rPr>
          <w:tab/>
        </w:r>
      </w:del>
      <w:ins w:id="3193" w:author="Mohsen" w:date="2019-03-18T01:27:00Z">
        <w:del w:id="3194" w:author="Mohsen Jafarinejad" w:date="2019-04-06T08:40:00Z">
          <w:r w:rsidR="00C607BA" w:rsidRPr="009667A9" w:rsidDel="005222D8">
            <w:rPr>
              <w:rFonts w:ascii="Times New Roman" w:hAnsi="Times New Roman" w:cs="B Nazanin"/>
              <w:i/>
              <w:noProof/>
              <w:sz w:val="24"/>
              <w:szCs w:val="24"/>
              <w:rtl/>
              <w:rPrChange w:id="3195" w:author="Mohsen Jafarinejad" w:date="2019-05-12T10:51:00Z">
                <w:rPr>
                  <w:rFonts w:asciiTheme="majorBidi" w:hAnsiTheme="majorBidi" w:cs="B Nazanin"/>
                  <w:i/>
                  <w:iCs/>
                  <w:noProof/>
                  <w:sz w:val="20"/>
                  <w:szCs w:val="20"/>
                  <w:rtl/>
                </w:rPr>
              </w:rPrChange>
            </w:rPr>
            <w:delText>80</w:delText>
          </w:r>
        </w:del>
      </w:ins>
      <w:del w:id="3196" w:author="Mohsen Jafarinejad" w:date="2019-04-06T08:40:00Z">
        <w:r w:rsidR="00EA69A2" w:rsidRPr="009667A9" w:rsidDel="005222D8">
          <w:rPr>
            <w:rFonts w:ascii="Times New Roman" w:hAnsi="Times New Roman" w:cs="B Nazanin"/>
            <w:b w:val="0"/>
            <w:bCs w:val="0"/>
            <w:i/>
            <w:noProof/>
            <w:sz w:val="24"/>
            <w:szCs w:val="24"/>
            <w:rPrChange w:id="3197" w:author="Mohsen Jafarinejad" w:date="2019-05-12T10:51:00Z">
              <w:rPr>
                <w:rFonts w:cs="B Nazanin"/>
                <w:b w:val="0"/>
                <w:bCs w:val="0"/>
                <w:noProof/>
                <w:sz w:val="20"/>
                <w:szCs w:val="20"/>
              </w:rPr>
            </w:rPrChange>
          </w:rPr>
          <w:delText>87</w:delText>
        </w:r>
      </w:del>
    </w:p>
    <w:p w14:paraId="352C70AF" w14:textId="42DCE7B5" w:rsidR="00EA69A2" w:rsidRPr="009667A9" w:rsidDel="00730BF4" w:rsidRDefault="004D1950">
      <w:pPr>
        <w:pStyle w:val="TOC2"/>
        <w:tabs>
          <w:tab w:val="right" w:leader="dot" w:pos="8827"/>
        </w:tabs>
        <w:bidi/>
        <w:rPr>
          <w:del w:id="3198" w:author="Mohsen Jafarinejad" w:date="2019-05-12T09:33:00Z"/>
          <w:rFonts w:ascii="Times New Roman" w:eastAsiaTheme="minorEastAsia" w:hAnsi="Times New Roman" w:cs="B Nazanin"/>
          <w:b w:val="0"/>
          <w:bCs w:val="0"/>
          <w:i/>
          <w:noProof/>
          <w:sz w:val="24"/>
          <w:szCs w:val="24"/>
          <w:rPrChange w:id="3199" w:author="Mohsen Jafarinejad" w:date="2019-05-12T10:51:00Z">
            <w:rPr>
              <w:del w:id="3200" w:author="Mohsen Jafarinejad" w:date="2019-05-12T09:33:00Z"/>
              <w:rFonts w:eastAsiaTheme="minorEastAsia" w:cs="B Nazanin"/>
              <w:b w:val="0"/>
              <w:bCs w:val="0"/>
              <w:noProof/>
              <w:sz w:val="20"/>
              <w:szCs w:val="20"/>
            </w:rPr>
          </w:rPrChange>
        </w:rPr>
        <w:pPrChange w:id="3201" w:author="Mohsen Jafarinejad" w:date="2019-05-12T10:51:00Z">
          <w:pPr>
            <w:pStyle w:val="TOC2"/>
            <w:tabs>
              <w:tab w:val="right" w:leader="dot" w:pos="8827"/>
            </w:tabs>
            <w:bidi/>
          </w:pPr>
        </w:pPrChange>
      </w:pPr>
      <w:del w:id="3202" w:author="Mohsen Jafarinejad" w:date="2019-05-12T09:33:00Z">
        <w:r w:rsidRPr="009667A9" w:rsidDel="00730BF4">
          <w:rPr>
            <w:rFonts w:ascii="Times New Roman" w:hAnsi="Times New Roman" w:cs="B Nazanin"/>
            <w:b w:val="0"/>
            <w:bCs w:val="0"/>
            <w:i/>
            <w:noProof/>
            <w:sz w:val="24"/>
            <w:szCs w:val="24"/>
            <w:rtl/>
            <w:rPrChange w:id="3203" w:author="Mohsen Jafarinejad" w:date="2019-05-12T10:51:00Z">
              <w:rPr>
                <w:rFonts w:cs="B Nazanin"/>
                <w:b w:val="0"/>
                <w:bCs w:val="0"/>
                <w:noProof/>
                <w:sz w:val="20"/>
                <w:szCs w:val="20"/>
                <w:rtl/>
              </w:rPr>
            </w:rPrChange>
          </w:rPr>
          <w:delText xml:space="preserve">4-8 </w:delText>
        </w:r>
        <w:r w:rsidR="00EA69A2" w:rsidRPr="009667A9" w:rsidDel="00730BF4">
          <w:rPr>
            <w:rFonts w:ascii="Times New Roman" w:hAnsi="Times New Roman" w:cs="B Nazanin" w:hint="cs"/>
            <w:b w:val="0"/>
            <w:bCs w:val="0"/>
            <w:i/>
            <w:noProof/>
            <w:sz w:val="24"/>
            <w:szCs w:val="24"/>
            <w:rtl/>
            <w:rPrChange w:id="3204" w:author="Mohsen Jafarinejad" w:date="2019-05-12T10:51:00Z">
              <w:rPr>
                <w:rFonts w:cs="B Nazanin" w:hint="cs"/>
                <w:b w:val="0"/>
                <w:bCs w:val="0"/>
                <w:noProof/>
                <w:sz w:val="20"/>
                <w:szCs w:val="20"/>
                <w:rtl/>
              </w:rPr>
            </w:rPrChange>
          </w:rPr>
          <w:delText>تغییرات</w:delText>
        </w:r>
        <w:r w:rsidR="00EA69A2" w:rsidRPr="009667A9" w:rsidDel="00730BF4">
          <w:rPr>
            <w:rFonts w:ascii="Times New Roman" w:hAnsi="Times New Roman" w:cs="B Nazanin"/>
            <w:b w:val="0"/>
            <w:bCs w:val="0"/>
            <w:i/>
            <w:noProof/>
            <w:sz w:val="24"/>
            <w:szCs w:val="24"/>
            <w:rtl/>
            <w:rPrChange w:id="3205"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06" w:author="Mohsen Jafarinejad" w:date="2019-05-12T10:51:00Z">
              <w:rPr>
                <w:rFonts w:cs="B Nazanin" w:hint="cs"/>
                <w:b w:val="0"/>
                <w:bCs w:val="0"/>
                <w:noProof/>
                <w:sz w:val="20"/>
                <w:szCs w:val="20"/>
                <w:rtl/>
              </w:rPr>
            </w:rPrChange>
          </w:rPr>
          <w:delText>شدت</w:delText>
        </w:r>
        <w:r w:rsidR="00EA69A2" w:rsidRPr="009667A9" w:rsidDel="00730BF4">
          <w:rPr>
            <w:rFonts w:ascii="Times New Roman" w:hAnsi="Times New Roman" w:cs="B Nazanin"/>
            <w:b w:val="0"/>
            <w:bCs w:val="0"/>
            <w:i/>
            <w:noProof/>
            <w:sz w:val="24"/>
            <w:szCs w:val="24"/>
            <w:rtl/>
            <w:rPrChange w:id="3207"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08" w:author="Mohsen Jafarinejad" w:date="2019-05-12T10:51:00Z">
              <w:rPr>
                <w:rFonts w:cs="B Nazanin" w:hint="cs"/>
                <w:b w:val="0"/>
                <w:bCs w:val="0"/>
                <w:noProof/>
                <w:sz w:val="20"/>
                <w:szCs w:val="20"/>
                <w:rtl/>
              </w:rPr>
            </w:rPrChange>
          </w:rPr>
          <w:delText>واکنش</w:delText>
        </w:r>
        <w:r w:rsidR="00EA69A2" w:rsidRPr="009667A9" w:rsidDel="00730BF4">
          <w:rPr>
            <w:rFonts w:ascii="Times New Roman" w:hAnsi="Times New Roman" w:cs="B Nazanin"/>
            <w:b w:val="0"/>
            <w:bCs w:val="0"/>
            <w:i/>
            <w:noProof/>
            <w:sz w:val="24"/>
            <w:szCs w:val="24"/>
            <w:rtl/>
            <w:rPrChange w:id="3209"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10" w:author="Mohsen Jafarinejad" w:date="2019-05-12T10:51:00Z">
              <w:rPr>
                <w:rFonts w:cs="B Nazanin" w:hint="cs"/>
                <w:b w:val="0"/>
                <w:bCs w:val="0"/>
                <w:noProof/>
                <w:sz w:val="20"/>
                <w:szCs w:val="20"/>
                <w:rtl/>
              </w:rPr>
            </w:rPrChange>
          </w:rPr>
          <w:delText>در</w:delText>
        </w:r>
        <w:r w:rsidR="00EA69A2" w:rsidRPr="009667A9" w:rsidDel="00730BF4">
          <w:rPr>
            <w:rFonts w:ascii="Times New Roman" w:hAnsi="Times New Roman" w:cs="B Nazanin"/>
            <w:b w:val="0"/>
            <w:bCs w:val="0"/>
            <w:i/>
            <w:noProof/>
            <w:sz w:val="24"/>
            <w:szCs w:val="24"/>
            <w:rtl/>
            <w:rPrChange w:id="3211"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12" w:author="Mohsen Jafarinejad" w:date="2019-05-12T10:51:00Z">
              <w:rPr>
                <w:rFonts w:cs="B Nazanin" w:hint="cs"/>
                <w:b w:val="0"/>
                <w:bCs w:val="0"/>
                <w:noProof/>
                <w:sz w:val="20"/>
                <w:szCs w:val="20"/>
                <w:rtl/>
              </w:rPr>
            </w:rPrChange>
          </w:rPr>
          <w:delText>طول</w:delText>
        </w:r>
        <w:r w:rsidR="00EA69A2" w:rsidRPr="009667A9" w:rsidDel="00730BF4">
          <w:rPr>
            <w:rFonts w:ascii="Times New Roman" w:hAnsi="Times New Roman" w:cs="B Nazanin"/>
            <w:b w:val="0"/>
            <w:bCs w:val="0"/>
            <w:i/>
            <w:noProof/>
            <w:sz w:val="24"/>
            <w:szCs w:val="24"/>
            <w:rtl/>
            <w:rPrChange w:id="3213"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14" w:author="Mohsen Jafarinejad" w:date="2019-05-12T10:51:00Z">
              <w:rPr>
                <w:rFonts w:cs="B Nazanin" w:hint="cs"/>
                <w:b w:val="0"/>
                <w:bCs w:val="0"/>
                <w:noProof/>
                <w:sz w:val="20"/>
                <w:szCs w:val="20"/>
                <w:rtl/>
              </w:rPr>
            </w:rPrChange>
          </w:rPr>
          <w:delText>الکترود</w:delText>
        </w:r>
        <w:r w:rsidR="00EA69A2" w:rsidRPr="009667A9" w:rsidDel="00730BF4">
          <w:rPr>
            <w:rFonts w:ascii="Times New Roman" w:hAnsi="Times New Roman" w:cs="B Nazanin"/>
            <w:b w:val="0"/>
            <w:bCs w:val="0"/>
            <w:i/>
            <w:noProof/>
            <w:sz w:val="24"/>
            <w:szCs w:val="24"/>
            <w:rtl/>
            <w:rPrChange w:id="3215"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16" w:author="Mohsen Jafarinejad" w:date="2019-05-12T10:51:00Z">
              <w:rPr>
                <w:rFonts w:cs="B Nazanin" w:hint="cs"/>
                <w:b w:val="0"/>
                <w:bCs w:val="0"/>
                <w:noProof/>
                <w:sz w:val="20"/>
                <w:szCs w:val="20"/>
                <w:rtl/>
              </w:rPr>
            </w:rPrChange>
          </w:rPr>
          <w:delText>آند</w:delText>
        </w:r>
        <w:r w:rsidR="00EA69A2" w:rsidRPr="009667A9" w:rsidDel="00730BF4">
          <w:rPr>
            <w:rFonts w:ascii="Times New Roman" w:hAnsi="Times New Roman" w:cs="B Nazanin"/>
            <w:b w:val="0"/>
            <w:bCs w:val="0"/>
            <w:i/>
            <w:noProof/>
            <w:sz w:val="24"/>
            <w:szCs w:val="24"/>
            <w:rPrChange w:id="3217" w:author="Mohsen Jafarinejad" w:date="2019-05-12T10:51:00Z">
              <w:rPr>
                <w:rFonts w:cs="B Nazanin"/>
                <w:b w:val="0"/>
                <w:bCs w:val="0"/>
                <w:noProof/>
                <w:sz w:val="20"/>
                <w:szCs w:val="20"/>
              </w:rPr>
            </w:rPrChange>
          </w:rPr>
          <w:tab/>
        </w:r>
      </w:del>
      <w:ins w:id="3218" w:author="Mohsen" w:date="2019-03-18T01:27:00Z">
        <w:del w:id="3219" w:author="Mohsen Jafarinejad" w:date="2019-04-06T08:40:00Z">
          <w:r w:rsidR="00C607BA" w:rsidRPr="009667A9" w:rsidDel="005222D8">
            <w:rPr>
              <w:rFonts w:ascii="Times New Roman" w:hAnsi="Times New Roman" w:cs="B Nazanin"/>
              <w:i/>
              <w:noProof/>
              <w:sz w:val="24"/>
              <w:szCs w:val="24"/>
              <w:rtl/>
              <w:rPrChange w:id="3220" w:author="Mohsen Jafarinejad" w:date="2019-05-12T10:51:00Z">
                <w:rPr>
                  <w:rFonts w:asciiTheme="majorBidi" w:hAnsiTheme="majorBidi" w:cs="B Nazanin"/>
                  <w:i/>
                  <w:iCs/>
                  <w:noProof/>
                  <w:sz w:val="20"/>
                  <w:szCs w:val="20"/>
                  <w:rtl/>
                </w:rPr>
              </w:rPrChange>
            </w:rPr>
            <w:delText>81</w:delText>
          </w:r>
        </w:del>
      </w:ins>
      <w:del w:id="3221" w:author="Mohsen Jafarinejad" w:date="2019-04-06T08:40:00Z">
        <w:r w:rsidR="00EA69A2" w:rsidRPr="009667A9" w:rsidDel="005222D8">
          <w:rPr>
            <w:rFonts w:ascii="Times New Roman" w:hAnsi="Times New Roman" w:cs="B Nazanin"/>
            <w:b w:val="0"/>
            <w:bCs w:val="0"/>
            <w:i/>
            <w:noProof/>
            <w:sz w:val="24"/>
            <w:szCs w:val="24"/>
            <w:rPrChange w:id="3222" w:author="Mohsen Jafarinejad" w:date="2019-05-12T10:51:00Z">
              <w:rPr>
                <w:rFonts w:cs="B Nazanin"/>
                <w:b w:val="0"/>
                <w:bCs w:val="0"/>
                <w:noProof/>
                <w:sz w:val="20"/>
                <w:szCs w:val="20"/>
              </w:rPr>
            </w:rPrChange>
          </w:rPr>
          <w:delText>88</w:delText>
        </w:r>
      </w:del>
    </w:p>
    <w:p w14:paraId="04EBC91D" w14:textId="5EB0D9F9" w:rsidR="00EA69A2" w:rsidRPr="009667A9" w:rsidDel="00730BF4" w:rsidRDefault="004D1950">
      <w:pPr>
        <w:pStyle w:val="TOC2"/>
        <w:tabs>
          <w:tab w:val="right" w:leader="dot" w:pos="8827"/>
        </w:tabs>
        <w:bidi/>
        <w:rPr>
          <w:del w:id="3223" w:author="Mohsen Jafarinejad" w:date="2019-05-12T09:33:00Z"/>
          <w:rFonts w:ascii="Times New Roman" w:eastAsiaTheme="minorEastAsia" w:hAnsi="Times New Roman" w:cs="B Nazanin"/>
          <w:b w:val="0"/>
          <w:bCs w:val="0"/>
          <w:i/>
          <w:noProof/>
          <w:sz w:val="24"/>
          <w:szCs w:val="24"/>
          <w:rPrChange w:id="3224" w:author="Mohsen Jafarinejad" w:date="2019-05-12T10:51:00Z">
            <w:rPr>
              <w:del w:id="3225" w:author="Mohsen Jafarinejad" w:date="2019-05-12T09:33:00Z"/>
              <w:rFonts w:eastAsiaTheme="minorEastAsia" w:cs="B Nazanin"/>
              <w:b w:val="0"/>
              <w:bCs w:val="0"/>
              <w:noProof/>
              <w:sz w:val="20"/>
              <w:szCs w:val="20"/>
            </w:rPr>
          </w:rPrChange>
        </w:rPr>
        <w:pPrChange w:id="3226" w:author="Mohsen Jafarinejad" w:date="2019-05-12T10:51:00Z">
          <w:pPr>
            <w:pStyle w:val="TOC2"/>
            <w:tabs>
              <w:tab w:val="right" w:leader="dot" w:pos="8827"/>
            </w:tabs>
            <w:bidi/>
          </w:pPr>
        </w:pPrChange>
      </w:pPr>
      <w:del w:id="3227" w:author="Mohsen Jafarinejad" w:date="2019-05-12T09:33:00Z">
        <w:r w:rsidRPr="009667A9" w:rsidDel="00730BF4">
          <w:rPr>
            <w:rFonts w:ascii="Times New Roman" w:hAnsi="Times New Roman" w:cs="B Nazanin"/>
            <w:b w:val="0"/>
            <w:bCs w:val="0"/>
            <w:i/>
            <w:noProof/>
            <w:sz w:val="24"/>
            <w:szCs w:val="24"/>
            <w:rtl/>
            <w:rPrChange w:id="3228" w:author="Mohsen Jafarinejad" w:date="2019-05-12T10:51:00Z">
              <w:rPr>
                <w:rFonts w:cs="B Nazanin"/>
                <w:b w:val="0"/>
                <w:bCs w:val="0"/>
                <w:noProof/>
                <w:sz w:val="20"/>
                <w:szCs w:val="20"/>
                <w:rtl/>
              </w:rPr>
            </w:rPrChange>
          </w:rPr>
          <w:delText xml:space="preserve">4-9 </w:delText>
        </w:r>
        <w:r w:rsidR="00EA69A2" w:rsidRPr="009667A9" w:rsidDel="00730BF4">
          <w:rPr>
            <w:rFonts w:ascii="Times New Roman" w:hAnsi="Times New Roman" w:cs="B Nazanin" w:hint="cs"/>
            <w:b w:val="0"/>
            <w:bCs w:val="0"/>
            <w:i/>
            <w:noProof/>
            <w:sz w:val="24"/>
            <w:szCs w:val="24"/>
            <w:rtl/>
            <w:rPrChange w:id="3229" w:author="Mohsen Jafarinejad" w:date="2019-05-12T10:51:00Z">
              <w:rPr>
                <w:rFonts w:cs="B Nazanin" w:hint="cs"/>
                <w:b w:val="0"/>
                <w:bCs w:val="0"/>
                <w:noProof/>
                <w:sz w:val="20"/>
                <w:szCs w:val="20"/>
                <w:rtl/>
              </w:rPr>
            </w:rPrChange>
          </w:rPr>
          <w:delText>تغییرات</w:delText>
        </w:r>
        <w:r w:rsidR="00EA69A2" w:rsidRPr="009667A9" w:rsidDel="00730BF4">
          <w:rPr>
            <w:rFonts w:ascii="Times New Roman" w:hAnsi="Times New Roman" w:cs="B Nazanin"/>
            <w:b w:val="0"/>
            <w:bCs w:val="0"/>
            <w:i/>
            <w:noProof/>
            <w:sz w:val="24"/>
            <w:szCs w:val="24"/>
            <w:rtl/>
            <w:rPrChange w:id="323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31" w:author="Mohsen Jafarinejad" w:date="2019-05-12T10:51:00Z">
              <w:rPr>
                <w:rFonts w:cs="B Nazanin" w:hint="cs"/>
                <w:b w:val="0"/>
                <w:bCs w:val="0"/>
                <w:noProof/>
                <w:sz w:val="20"/>
                <w:szCs w:val="20"/>
                <w:rtl/>
              </w:rPr>
            </w:rPrChange>
          </w:rPr>
          <w:delText>شدت</w:delText>
        </w:r>
        <w:r w:rsidR="00EA69A2" w:rsidRPr="009667A9" w:rsidDel="00730BF4">
          <w:rPr>
            <w:rFonts w:ascii="Times New Roman" w:hAnsi="Times New Roman" w:cs="B Nazanin"/>
            <w:b w:val="0"/>
            <w:bCs w:val="0"/>
            <w:i/>
            <w:noProof/>
            <w:sz w:val="24"/>
            <w:szCs w:val="24"/>
            <w:rtl/>
            <w:rPrChange w:id="3232"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33" w:author="Mohsen Jafarinejad" w:date="2019-05-12T10:51:00Z">
              <w:rPr>
                <w:rFonts w:cs="B Nazanin" w:hint="cs"/>
                <w:b w:val="0"/>
                <w:bCs w:val="0"/>
                <w:noProof/>
                <w:sz w:val="20"/>
                <w:szCs w:val="20"/>
                <w:rtl/>
              </w:rPr>
            </w:rPrChange>
          </w:rPr>
          <w:delText>واکنش</w:delText>
        </w:r>
        <w:r w:rsidR="00EA69A2" w:rsidRPr="009667A9" w:rsidDel="00730BF4">
          <w:rPr>
            <w:rFonts w:ascii="Times New Roman" w:hAnsi="Times New Roman" w:cs="B Nazanin"/>
            <w:b w:val="0"/>
            <w:bCs w:val="0"/>
            <w:i/>
            <w:noProof/>
            <w:sz w:val="24"/>
            <w:szCs w:val="24"/>
            <w:rtl/>
            <w:rPrChange w:id="323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35" w:author="Mohsen Jafarinejad" w:date="2019-05-12T10:51:00Z">
              <w:rPr>
                <w:rFonts w:cs="B Nazanin" w:hint="cs"/>
                <w:b w:val="0"/>
                <w:bCs w:val="0"/>
                <w:noProof/>
                <w:sz w:val="20"/>
                <w:szCs w:val="20"/>
                <w:rtl/>
              </w:rPr>
            </w:rPrChange>
          </w:rPr>
          <w:delText>در</w:delText>
        </w:r>
        <w:r w:rsidR="00EA69A2" w:rsidRPr="009667A9" w:rsidDel="00730BF4">
          <w:rPr>
            <w:rFonts w:ascii="Times New Roman" w:hAnsi="Times New Roman" w:cs="B Nazanin"/>
            <w:b w:val="0"/>
            <w:bCs w:val="0"/>
            <w:i/>
            <w:noProof/>
            <w:sz w:val="24"/>
            <w:szCs w:val="24"/>
            <w:rtl/>
            <w:rPrChange w:id="323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37" w:author="Mohsen Jafarinejad" w:date="2019-05-12T10:51:00Z">
              <w:rPr>
                <w:rFonts w:cs="B Nazanin" w:hint="cs"/>
                <w:b w:val="0"/>
                <w:bCs w:val="0"/>
                <w:noProof/>
                <w:sz w:val="20"/>
                <w:szCs w:val="20"/>
                <w:rtl/>
              </w:rPr>
            </w:rPrChange>
          </w:rPr>
          <w:delText>طول</w:delText>
        </w:r>
        <w:r w:rsidR="00EA69A2" w:rsidRPr="009667A9" w:rsidDel="00730BF4">
          <w:rPr>
            <w:rFonts w:ascii="Times New Roman" w:hAnsi="Times New Roman" w:cs="B Nazanin"/>
            <w:b w:val="0"/>
            <w:bCs w:val="0"/>
            <w:i/>
            <w:noProof/>
            <w:sz w:val="24"/>
            <w:szCs w:val="24"/>
            <w:rtl/>
            <w:rPrChange w:id="323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39" w:author="Mohsen Jafarinejad" w:date="2019-05-12T10:51:00Z">
              <w:rPr>
                <w:rFonts w:cs="B Nazanin" w:hint="cs"/>
                <w:b w:val="0"/>
                <w:bCs w:val="0"/>
                <w:noProof/>
                <w:sz w:val="20"/>
                <w:szCs w:val="20"/>
                <w:rtl/>
              </w:rPr>
            </w:rPrChange>
          </w:rPr>
          <w:delText>الکترود</w:delText>
        </w:r>
        <w:r w:rsidR="00EA69A2" w:rsidRPr="009667A9" w:rsidDel="00730BF4">
          <w:rPr>
            <w:rFonts w:ascii="Times New Roman" w:hAnsi="Times New Roman" w:cs="B Nazanin"/>
            <w:b w:val="0"/>
            <w:bCs w:val="0"/>
            <w:i/>
            <w:noProof/>
            <w:sz w:val="24"/>
            <w:szCs w:val="24"/>
            <w:rtl/>
            <w:rPrChange w:id="324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41" w:author="Mohsen Jafarinejad" w:date="2019-05-12T10:51:00Z">
              <w:rPr>
                <w:rFonts w:cs="B Nazanin" w:hint="cs"/>
                <w:b w:val="0"/>
                <w:bCs w:val="0"/>
                <w:noProof/>
                <w:sz w:val="20"/>
                <w:szCs w:val="20"/>
                <w:rtl/>
              </w:rPr>
            </w:rPrChange>
          </w:rPr>
          <w:delText>آند</w:delText>
        </w:r>
        <w:r w:rsidR="00EA69A2" w:rsidRPr="009667A9" w:rsidDel="00730BF4">
          <w:rPr>
            <w:rFonts w:ascii="Times New Roman" w:hAnsi="Times New Roman" w:cs="B Nazanin"/>
            <w:b w:val="0"/>
            <w:bCs w:val="0"/>
            <w:i/>
            <w:noProof/>
            <w:sz w:val="24"/>
            <w:szCs w:val="24"/>
            <w:rPrChange w:id="3242" w:author="Mohsen Jafarinejad" w:date="2019-05-12T10:51:00Z">
              <w:rPr>
                <w:rFonts w:cs="B Nazanin"/>
                <w:b w:val="0"/>
                <w:bCs w:val="0"/>
                <w:noProof/>
                <w:sz w:val="20"/>
                <w:szCs w:val="20"/>
              </w:rPr>
            </w:rPrChange>
          </w:rPr>
          <w:tab/>
        </w:r>
      </w:del>
      <w:ins w:id="3243" w:author="Mohsen" w:date="2019-03-18T01:27:00Z">
        <w:del w:id="3244" w:author="Mohsen Jafarinejad" w:date="2019-04-06T08:40:00Z">
          <w:r w:rsidR="00C607BA" w:rsidRPr="009667A9" w:rsidDel="005222D8">
            <w:rPr>
              <w:rFonts w:ascii="Times New Roman" w:hAnsi="Times New Roman" w:cs="B Nazanin"/>
              <w:i/>
              <w:noProof/>
              <w:sz w:val="24"/>
              <w:szCs w:val="24"/>
              <w:rtl/>
              <w:rPrChange w:id="3245" w:author="Mohsen Jafarinejad" w:date="2019-05-12T10:51:00Z">
                <w:rPr>
                  <w:rFonts w:asciiTheme="majorBidi" w:hAnsiTheme="majorBidi" w:cs="B Nazanin"/>
                  <w:i/>
                  <w:iCs/>
                  <w:noProof/>
                  <w:sz w:val="20"/>
                  <w:szCs w:val="20"/>
                  <w:rtl/>
                </w:rPr>
              </w:rPrChange>
            </w:rPr>
            <w:delText>82</w:delText>
          </w:r>
        </w:del>
      </w:ins>
      <w:del w:id="3246" w:author="Mohsen Jafarinejad" w:date="2019-04-06T08:40:00Z">
        <w:r w:rsidR="00EA69A2" w:rsidRPr="009667A9" w:rsidDel="005222D8">
          <w:rPr>
            <w:rFonts w:ascii="Times New Roman" w:hAnsi="Times New Roman" w:cs="B Nazanin"/>
            <w:b w:val="0"/>
            <w:bCs w:val="0"/>
            <w:i/>
            <w:noProof/>
            <w:sz w:val="24"/>
            <w:szCs w:val="24"/>
            <w:rPrChange w:id="3247" w:author="Mohsen Jafarinejad" w:date="2019-05-12T10:51:00Z">
              <w:rPr>
                <w:rFonts w:cs="B Nazanin"/>
                <w:b w:val="0"/>
                <w:bCs w:val="0"/>
                <w:noProof/>
                <w:sz w:val="20"/>
                <w:szCs w:val="20"/>
              </w:rPr>
            </w:rPrChange>
          </w:rPr>
          <w:delText>89</w:delText>
        </w:r>
      </w:del>
    </w:p>
    <w:p w14:paraId="648F0159" w14:textId="7AD9CB42" w:rsidR="00EA69A2" w:rsidRPr="009667A9" w:rsidDel="00730BF4" w:rsidRDefault="004D1950">
      <w:pPr>
        <w:pStyle w:val="TOC2"/>
        <w:tabs>
          <w:tab w:val="right" w:leader="dot" w:pos="8827"/>
        </w:tabs>
        <w:bidi/>
        <w:rPr>
          <w:del w:id="3248" w:author="Mohsen Jafarinejad" w:date="2019-05-12T09:33:00Z"/>
          <w:rFonts w:ascii="Times New Roman" w:eastAsiaTheme="minorEastAsia" w:hAnsi="Times New Roman" w:cs="B Nazanin"/>
          <w:b w:val="0"/>
          <w:bCs w:val="0"/>
          <w:i/>
          <w:noProof/>
          <w:sz w:val="24"/>
          <w:szCs w:val="24"/>
          <w:rPrChange w:id="3249" w:author="Mohsen Jafarinejad" w:date="2019-05-12T10:51:00Z">
            <w:rPr>
              <w:del w:id="3250" w:author="Mohsen Jafarinejad" w:date="2019-05-12T09:33:00Z"/>
              <w:rFonts w:eastAsiaTheme="minorEastAsia" w:cs="B Nazanin"/>
              <w:b w:val="0"/>
              <w:bCs w:val="0"/>
              <w:noProof/>
              <w:sz w:val="20"/>
              <w:szCs w:val="20"/>
            </w:rPr>
          </w:rPrChange>
        </w:rPr>
        <w:pPrChange w:id="3251" w:author="Mohsen Jafarinejad" w:date="2019-05-12T10:51:00Z">
          <w:pPr>
            <w:pStyle w:val="TOC2"/>
            <w:tabs>
              <w:tab w:val="right" w:leader="dot" w:pos="8827"/>
            </w:tabs>
            <w:bidi/>
          </w:pPr>
        </w:pPrChange>
      </w:pPr>
      <w:del w:id="3252" w:author="Mohsen Jafarinejad" w:date="2019-05-12T09:33:00Z">
        <w:r w:rsidRPr="009667A9" w:rsidDel="00730BF4">
          <w:rPr>
            <w:rFonts w:ascii="Times New Roman" w:hAnsi="Times New Roman" w:cs="B Nazanin"/>
            <w:b w:val="0"/>
            <w:bCs w:val="0"/>
            <w:i/>
            <w:noProof/>
            <w:sz w:val="24"/>
            <w:szCs w:val="24"/>
            <w:rtl/>
            <w:rPrChange w:id="3253" w:author="Mohsen Jafarinejad" w:date="2019-05-12T10:51:00Z">
              <w:rPr>
                <w:rFonts w:cs="B Nazanin"/>
                <w:b w:val="0"/>
                <w:bCs w:val="0"/>
                <w:noProof/>
                <w:sz w:val="20"/>
                <w:szCs w:val="20"/>
                <w:rtl/>
              </w:rPr>
            </w:rPrChange>
          </w:rPr>
          <w:delText>4-10</w:delText>
        </w:r>
        <w:r w:rsidR="00EA69A2" w:rsidRPr="009667A9" w:rsidDel="00730BF4">
          <w:rPr>
            <w:rFonts w:ascii="Times New Roman" w:hAnsi="Times New Roman" w:cs="B Nazanin"/>
            <w:b w:val="0"/>
            <w:bCs w:val="0"/>
            <w:i/>
            <w:noProof/>
            <w:sz w:val="24"/>
            <w:szCs w:val="24"/>
            <w:rtl/>
            <w:rPrChange w:id="325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55" w:author="Mohsen Jafarinejad" w:date="2019-05-12T10:51:00Z">
              <w:rPr>
                <w:rFonts w:cs="B Nazanin" w:hint="cs"/>
                <w:b w:val="0"/>
                <w:bCs w:val="0"/>
                <w:noProof/>
                <w:sz w:val="20"/>
                <w:szCs w:val="20"/>
                <w:rtl/>
              </w:rPr>
            </w:rPrChange>
          </w:rPr>
          <w:delText>نمودار</w:delText>
        </w:r>
        <w:r w:rsidR="00EA69A2" w:rsidRPr="009667A9" w:rsidDel="00730BF4">
          <w:rPr>
            <w:rFonts w:ascii="Times New Roman" w:hAnsi="Times New Roman" w:cs="B Nazanin"/>
            <w:b w:val="0"/>
            <w:bCs w:val="0"/>
            <w:i/>
            <w:noProof/>
            <w:sz w:val="24"/>
            <w:szCs w:val="24"/>
            <w:rtl/>
            <w:rPrChange w:id="325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57" w:author="Mohsen Jafarinejad" w:date="2019-05-12T10:51:00Z">
              <w:rPr>
                <w:rFonts w:cs="B Nazanin" w:hint="cs"/>
                <w:b w:val="0"/>
                <w:bCs w:val="0"/>
                <w:noProof/>
                <w:sz w:val="20"/>
                <w:szCs w:val="20"/>
                <w:rtl/>
              </w:rPr>
            </w:rPrChange>
          </w:rPr>
          <w:delText>تغییرات</w:delText>
        </w:r>
        <w:r w:rsidR="00EA69A2" w:rsidRPr="009667A9" w:rsidDel="00730BF4">
          <w:rPr>
            <w:rFonts w:ascii="Times New Roman" w:hAnsi="Times New Roman" w:cs="B Nazanin"/>
            <w:b w:val="0"/>
            <w:bCs w:val="0"/>
            <w:i/>
            <w:noProof/>
            <w:sz w:val="24"/>
            <w:szCs w:val="24"/>
            <w:rtl/>
            <w:rPrChange w:id="325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59" w:author="Mohsen Jafarinejad" w:date="2019-05-12T10:51:00Z">
              <w:rPr>
                <w:rFonts w:cs="B Nazanin" w:hint="cs"/>
                <w:b w:val="0"/>
                <w:bCs w:val="0"/>
                <w:noProof/>
                <w:sz w:val="20"/>
                <w:szCs w:val="20"/>
                <w:rtl/>
              </w:rPr>
            </w:rPrChange>
          </w:rPr>
          <w:delText>چگالی</w:delText>
        </w:r>
        <w:r w:rsidR="00EA69A2" w:rsidRPr="009667A9" w:rsidDel="00730BF4">
          <w:rPr>
            <w:rFonts w:ascii="Times New Roman" w:hAnsi="Times New Roman" w:cs="B Nazanin"/>
            <w:b w:val="0"/>
            <w:bCs w:val="0"/>
            <w:i/>
            <w:noProof/>
            <w:sz w:val="24"/>
            <w:szCs w:val="24"/>
            <w:rtl/>
            <w:rPrChange w:id="326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61" w:author="Mohsen Jafarinejad" w:date="2019-05-12T10:51:00Z">
              <w:rPr>
                <w:rFonts w:cs="B Nazanin" w:hint="cs"/>
                <w:b w:val="0"/>
                <w:bCs w:val="0"/>
                <w:noProof/>
                <w:sz w:val="20"/>
                <w:szCs w:val="20"/>
                <w:rtl/>
              </w:rPr>
            </w:rPrChange>
          </w:rPr>
          <w:delText>جریان</w:delText>
        </w:r>
        <w:r w:rsidR="00EA69A2" w:rsidRPr="009667A9" w:rsidDel="00730BF4">
          <w:rPr>
            <w:rFonts w:ascii="Times New Roman" w:hAnsi="Times New Roman" w:cs="B Nazanin"/>
            <w:b w:val="0"/>
            <w:bCs w:val="0"/>
            <w:i/>
            <w:noProof/>
            <w:sz w:val="24"/>
            <w:szCs w:val="24"/>
            <w:rtl/>
            <w:rPrChange w:id="3262"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63" w:author="Mohsen Jafarinejad" w:date="2019-05-12T10:51:00Z">
              <w:rPr>
                <w:rFonts w:cs="B Nazanin" w:hint="cs"/>
                <w:b w:val="0"/>
                <w:bCs w:val="0"/>
                <w:noProof/>
                <w:sz w:val="20"/>
                <w:szCs w:val="20"/>
                <w:rtl/>
              </w:rPr>
            </w:rPrChange>
          </w:rPr>
          <w:delText>اتصال‌کوتاه</w:delText>
        </w:r>
        <w:r w:rsidR="00EA69A2" w:rsidRPr="009667A9" w:rsidDel="00730BF4">
          <w:rPr>
            <w:rFonts w:ascii="Times New Roman" w:hAnsi="Times New Roman" w:cs="B Nazanin"/>
            <w:b w:val="0"/>
            <w:bCs w:val="0"/>
            <w:i/>
            <w:noProof/>
            <w:sz w:val="24"/>
            <w:szCs w:val="24"/>
            <w:rtl/>
            <w:rPrChange w:id="326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65" w:author="Mohsen Jafarinejad" w:date="2019-05-12T10:51:00Z">
              <w:rPr>
                <w:rFonts w:cs="B Nazanin" w:hint="cs"/>
                <w:b w:val="0"/>
                <w:bCs w:val="0"/>
                <w:noProof/>
                <w:sz w:val="20"/>
                <w:szCs w:val="20"/>
                <w:rtl/>
              </w:rPr>
            </w:rPrChange>
          </w:rPr>
          <w:delText>به</w:delText>
        </w:r>
        <w:r w:rsidR="00EA69A2" w:rsidRPr="009667A9" w:rsidDel="00730BF4">
          <w:rPr>
            <w:rFonts w:ascii="Times New Roman" w:hAnsi="Times New Roman" w:cs="B Nazanin"/>
            <w:b w:val="0"/>
            <w:bCs w:val="0"/>
            <w:i/>
            <w:noProof/>
            <w:sz w:val="24"/>
            <w:szCs w:val="24"/>
            <w:rtl/>
            <w:rPrChange w:id="326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67" w:author="Mohsen Jafarinejad" w:date="2019-05-12T10:51:00Z">
              <w:rPr>
                <w:rFonts w:cs="B Nazanin" w:hint="cs"/>
                <w:b w:val="0"/>
                <w:bCs w:val="0"/>
                <w:noProof/>
                <w:sz w:val="20"/>
                <w:szCs w:val="20"/>
                <w:rtl/>
              </w:rPr>
            </w:rPrChange>
          </w:rPr>
          <w:delText>ازای</w:delText>
        </w:r>
        <w:r w:rsidR="00EA69A2" w:rsidRPr="009667A9" w:rsidDel="00730BF4">
          <w:rPr>
            <w:rFonts w:ascii="Times New Roman" w:hAnsi="Times New Roman" w:cs="B Nazanin"/>
            <w:b w:val="0"/>
            <w:bCs w:val="0"/>
            <w:i/>
            <w:noProof/>
            <w:sz w:val="24"/>
            <w:szCs w:val="24"/>
            <w:rtl/>
            <w:rPrChange w:id="326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69" w:author="Mohsen Jafarinejad" w:date="2019-05-12T10:51:00Z">
              <w:rPr>
                <w:rFonts w:cs="B Nazanin" w:hint="cs"/>
                <w:b w:val="0"/>
                <w:bCs w:val="0"/>
                <w:noProof/>
                <w:sz w:val="20"/>
                <w:szCs w:val="20"/>
                <w:rtl/>
              </w:rPr>
            </w:rPrChange>
          </w:rPr>
          <w:delText>تغییرات</w:delText>
        </w:r>
        <w:r w:rsidR="00EA69A2" w:rsidRPr="009667A9" w:rsidDel="00730BF4">
          <w:rPr>
            <w:rFonts w:ascii="Times New Roman" w:hAnsi="Times New Roman" w:cs="B Nazanin"/>
            <w:b w:val="0"/>
            <w:bCs w:val="0"/>
            <w:i/>
            <w:noProof/>
            <w:sz w:val="24"/>
            <w:szCs w:val="24"/>
            <w:rtl/>
            <w:rPrChange w:id="327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71" w:author="Mohsen Jafarinejad" w:date="2019-05-12T10:51:00Z">
              <w:rPr>
                <w:rFonts w:cs="B Nazanin" w:hint="cs"/>
                <w:b w:val="0"/>
                <w:bCs w:val="0"/>
                <w:noProof/>
                <w:sz w:val="20"/>
                <w:szCs w:val="20"/>
                <w:rtl/>
              </w:rPr>
            </w:rPrChange>
          </w:rPr>
          <w:delText>غلظت</w:delText>
        </w:r>
        <w:r w:rsidR="00EA69A2" w:rsidRPr="009667A9" w:rsidDel="00730BF4">
          <w:rPr>
            <w:rFonts w:ascii="Times New Roman" w:hAnsi="Times New Roman" w:cs="B Nazanin"/>
            <w:b w:val="0"/>
            <w:bCs w:val="0"/>
            <w:i/>
            <w:noProof/>
            <w:sz w:val="24"/>
            <w:szCs w:val="24"/>
            <w:rtl/>
            <w:rPrChange w:id="3272"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73" w:author="Mohsen Jafarinejad" w:date="2019-05-12T10:51:00Z">
              <w:rPr>
                <w:rFonts w:cs="B Nazanin" w:hint="cs"/>
                <w:b w:val="0"/>
                <w:bCs w:val="0"/>
                <w:noProof/>
                <w:sz w:val="20"/>
                <w:szCs w:val="20"/>
                <w:rtl/>
              </w:rPr>
            </w:rPrChange>
          </w:rPr>
          <w:delText>اکسیژن</w:delText>
        </w:r>
        <w:r w:rsidR="00EA69A2" w:rsidRPr="009667A9" w:rsidDel="00730BF4">
          <w:rPr>
            <w:rFonts w:ascii="Times New Roman" w:hAnsi="Times New Roman" w:cs="B Nazanin"/>
            <w:b w:val="0"/>
            <w:bCs w:val="0"/>
            <w:i/>
            <w:noProof/>
            <w:sz w:val="24"/>
            <w:szCs w:val="24"/>
            <w:rPrChange w:id="3274" w:author="Mohsen Jafarinejad" w:date="2019-05-12T10:51:00Z">
              <w:rPr>
                <w:rFonts w:cs="B Nazanin"/>
                <w:b w:val="0"/>
                <w:bCs w:val="0"/>
                <w:noProof/>
                <w:sz w:val="20"/>
                <w:szCs w:val="20"/>
              </w:rPr>
            </w:rPrChange>
          </w:rPr>
          <w:tab/>
        </w:r>
      </w:del>
      <w:ins w:id="3275" w:author="Mohsen" w:date="2019-03-18T01:27:00Z">
        <w:del w:id="3276" w:author="Mohsen Jafarinejad" w:date="2019-04-06T08:40:00Z">
          <w:r w:rsidR="00C607BA" w:rsidRPr="009667A9" w:rsidDel="005222D8">
            <w:rPr>
              <w:rFonts w:ascii="Times New Roman" w:hAnsi="Times New Roman" w:cs="B Nazanin"/>
              <w:i/>
              <w:noProof/>
              <w:sz w:val="24"/>
              <w:szCs w:val="24"/>
              <w:rtl/>
              <w:rPrChange w:id="3277" w:author="Mohsen Jafarinejad" w:date="2019-05-12T10:51:00Z">
                <w:rPr>
                  <w:rFonts w:asciiTheme="majorBidi" w:hAnsiTheme="majorBidi" w:cs="B Nazanin"/>
                  <w:i/>
                  <w:iCs/>
                  <w:noProof/>
                  <w:sz w:val="20"/>
                  <w:szCs w:val="20"/>
                  <w:rtl/>
                </w:rPr>
              </w:rPrChange>
            </w:rPr>
            <w:delText>83</w:delText>
          </w:r>
        </w:del>
      </w:ins>
      <w:del w:id="3278" w:author="Mohsen Jafarinejad" w:date="2019-04-06T08:40:00Z">
        <w:r w:rsidR="00EA69A2" w:rsidRPr="009667A9" w:rsidDel="005222D8">
          <w:rPr>
            <w:rFonts w:ascii="Times New Roman" w:hAnsi="Times New Roman" w:cs="B Nazanin"/>
            <w:b w:val="0"/>
            <w:bCs w:val="0"/>
            <w:i/>
            <w:noProof/>
            <w:sz w:val="24"/>
            <w:szCs w:val="24"/>
            <w:rPrChange w:id="3279" w:author="Mohsen Jafarinejad" w:date="2019-05-12T10:51:00Z">
              <w:rPr>
                <w:rFonts w:cs="B Nazanin"/>
                <w:b w:val="0"/>
                <w:bCs w:val="0"/>
                <w:noProof/>
                <w:sz w:val="20"/>
                <w:szCs w:val="20"/>
              </w:rPr>
            </w:rPrChange>
          </w:rPr>
          <w:delText>90</w:delText>
        </w:r>
      </w:del>
    </w:p>
    <w:p w14:paraId="5D33ACCA" w14:textId="74058842" w:rsidR="00EA69A2" w:rsidRPr="009667A9" w:rsidDel="00730BF4" w:rsidRDefault="004D1950">
      <w:pPr>
        <w:pStyle w:val="TOC2"/>
        <w:tabs>
          <w:tab w:val="right" w:leader="dot" w:pos="8827"/>
        </w:tabs>
        <w:bidi/>
        <w:rPr>
          <w:del w:id="3280" w:author="Mohsen Jafarinejad" w:date="2019-05-12T09:33:00Z"/>
          <w:rFonts w:ascii="Times New Roman" w:eastAsiaTheme="minorEastAsia" w:hAnsi="Times New Roman" w:cs="B Nazanin"/>
          <w:b w:val="0"/>
          <w:bCs w:val="0"/>
          <w:i/>
          <w:noProof/>
          <w:sz w:val="24"/>
          <w:szCs w:val="24"/>
          <w:rPrChange w:id="3281" w:author="Mohsen Jafarinejad" w:date="2019-05-12T10:51:00Z">
            <w:rPr>
              <w:del w:id="3282" w:author="Mohsen Jafarinejad" w:date="2019-05-12T09:33:00Z"/>
              <w:rFonts w:eastAsiaTheme="minorEastAsia" w:cs="B Nazanin"/>
              <w:b w:val="0"/>
              <w:bCs w:val="0"/>
              <w:noProof/>
              <w:sz w:val="20"/>
              <w:szCs w:val="20"/>
            </w:rPr>
          </w:rPrChange>
        </w:rPr>
        <w:pPrChange w:id="3283" w:author="Mohsen Jafarinejad" w:date="2019-05-12T10:51:00Z">
          <w:pPr>
            <w:pStyle w:val="TOC2"/>
            <w:tabs>
              <w:tab w:val="right" w:leader="dot" w:pos="8827"/>
            </w:tabs>
            <w:bidi/>
          </w:pPr>
        </w:pPrChange>
      </w:pPr>
      <w:del w:id="3284" w:author="Mohsen Jafarinejad" w:date="2019-05-12T09:33:00Z">
        <w:r w:rsidRPr="009667A9" w:rsidDel="00730BF4">
          <w:rPr>
            <w:rFonts w:ascii="Times New Roman" w:hAnsi="Times New Roman" w:cs="B Nazanin"/>
            <w:b w:val="0"/>
            <w:bCs w:val="0"/>
            <w:i/>
            <w:noProof/>
            <w:sz w:val="24"/>
            <w:szCs w:val="24"/>
            <w:rtl/>
            <w:rPrChange w:id="3285" w:author="Mohsen Jafarinejad" w:date="2019-05-12T10:51:00Z">
              <w:rPr>
                <w:rFonts w:cs="B Nazanin"/>
                <w:b w:val="0"/>
                <w:bCs w:val="0"/>
                <w:noProof/>
                <w:sz w:val="20"/>
                <w:szCs w:val="20"/>
                <w:rtl/>
              </w:rPr>
            </w:rPrChange>
          </w:rPr>
          <w:delText xml:space="preserve">4-11 </w:delText>
        </w:r>
        <w:r w:rsidR="00EA69A2" w:rsidRPr="009667A9" w:rsidDel="00730BF4">
          <w:rPr>
            <w:rFonts w:ascii="Times New Roman" w:hAnsi="Times New Roman" w:cs="B Nazanin" w:hint="cs"/>
            <w:b w:val="0"/>
            <w:bCs w:val="0"/>
            <w:i/>
            <w:noProof/>
            <w:sz w:val="24"/>
            <w:szCs w:val="24"/>
            <w:rtl/>
            <w:rPrChange w:id="3286" w:author="Mohsen Jafarinejad" w:date="2019-05-12T10:51:00Z">
              <w:rPr>
                <w:rFonts w:cs="B Nazanin" w:hint="cs"/>
                <w:b w:val="0"/>
                <w:bCs w:val="0"/>
                <w:noProof/>
                <w:sz w:val="20"/>
                <w:szCs w:val="20"/>
                <w:rtl/>
              </w:rPr>
            </w:rPrChange>
          </w:rPr>
          <w:delText>نمودار</w:delText>
        </w:r>
        <w:r w:rsidR="00EA69A2" w:rsidRPr="009667A9" w:rsidDel="00730BF4">
          <w:rPr>
            <w:rFonts w:ascii="Times New Roman" w:hAnsi="Times New Roman" w:cs="B Nazanin"/>
            <w:b w:val="0"/>
            <w:bCs w:val="0"/>
            <w:i/>
            <w:noProof/>
            <w:sz w:val="24"/>
            <w:szCs w:val="24"/>
            <w:rtl/>
            <w:rPrChange w:id="3287"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88" w:author="Mohsen Jafarinejad" w:date="2019-05-12T10:51:00Z">
              <w:rPr>
                <w:rFonts w:cs="B Nazanin" w:hint="cs"/>
                <w:b w:val="0"/>
                <w:bCs w:val="0"/>
                <w:noProof/>
                <w:sz w:val="20"/>
                <w:szCs w:val="20"/>
                <w:rtl/>
              </w:rPr>
            </w:rPrChange>
          </w:rPr>
          <w:delText>چگالی</w:delText>
        </w:r>
        <w:r w:rsidR="00EA69A2" w:rsidRPr="009667A9" w:rsidDel="00730BF4">
          <w:rPr>
            <w:rFonts w:ascii="Times New Roman" w:hAnsi="Times New Roman" w:cs="B Nazanin"/>
            <w:b w:val="0"/>
            <w:bCs w:val="0"/>
            <w:i/>
            <w:noProof/>
            <w:sz w:val="24"/>
            <w:szCs w:val="24"/>
            <w:rtl/>
            <w:rPrChange w:id="3289"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90" w:author="Mohsen Jafarinejad" w:date="2019-05-12T10:51:00Z">
              <w:rPr>
                <w:rFonts w:cs="B Nazanin" w:hint="cs"/>
                <w:b w:val="0"/>
                <w:bCs w:val="0"/>
                <w:noProof/>
                <w:sz w:val="20"/>
                <w:szCs w:val="20"/>
                <w:rtl/>
              </w:rPr>
            </w:rPrChange>
          </w:rPr>
          <w:delText>جریان</w:delText>
        </w:r>
        <w:r w:rsidR="00EA69A2" w:rsidRPr="009667A9" w:rsidDel="00730BF4">
          <w:rPr>
            <w:rFonts w:ascii="Times New Roman" w:hAnsi="Times New Roman" w:cs="B Nazanin"/>
            <w:b w:val="0"/>
            <w:bCs w:val="0"/>
            <w:i/>
            <w:noProof/>
            <w:sz w:val="24"/>
            <w:szCs w:val="24"/>
            <w:rtl/>
            <w:rPrChange w:id="3291"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92" w:author="Mohsen Jafarinejad" w:date="2019-05-12T10:51:00Z">
              <w:rPr>
                <w:rFonts w:cs="B Nazanin" w:hint="cs"/>
                <w:b w:val="0"/>
                <w:bCs w:val="0"/>
                <w:noProof/>
                <w:sz w:val="20"/>
                <w:szCs w:val="20"/>
                <w:rtl/>
              </w:rPr>
            </w:rPrChange>
          </w:rPr>
          <w:delText>اتصال‌کوتاه</w:delText>
        </w:r>
        <w:r w:rsidR="00EA69A2" w:rsidRPr="009667A9" w:rsidDel="00730BF4">
          <w:rPr>
            <w:rFonts w:ascii="Times New Roman" w:hAnsi="Times New Roman" w:cs="B Nazanin"/>
            <w:b w:val="0"/>
            <w:bCs w:val="0"/>
            <w:i/>
            <w:noProof/>
            <w:sz w:val="24"/>
            <w:szCs w:val="24"/>
            <w:rtl/>
            <w:rPrChange w:id="3293"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94" w:author="Mohsen Jafarinejad" w:date="2019-05-12T10:51:00Z">
              <w:rPr>
                <w:rFonts w:cs="B Nazanin" w:hint="cs"/>
                <w:b w:val="0"/>
                <w:bCs w:val="0"/>
                <w:noProof/>
                <w:sz w:val="20"/>
                <w:szCs w:val="20"/>
                <w:rtl/>
              </w:rPr>
            </w:rPrChange>
          </w:rPr>
          <w:delText>به</w:delText>
        </w:r>
        <w:r w:rsidR="00EA69A2" w:rsidRPr="009667A9" w:rsidDel="00730BF4">
          <w:rPr>
            <w:rFonts w:ascii="Times New Roman" w:hAnsi="Times New Roman" w:cs="B Nazanin"/>
            <w:b w:val="0"/>
            <w:bCs w:val="0"/>
            <w:i/>
            <w:noProof/>
            <w:sz w:val="24"/>
            <w:szCs w:val="24"/>
            <w:rtl/>
            <w:rPrChange w:id="3295"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96" w:author="Mohsen Jafarinejad" w:date="2019-05-12T10:51:00Z">
              <w:rPr>
                <w:rFonts w:cs="B Nazanin" w:hint="cs"/>
                <w:b w:val="0"/>
                <w:bCs w:val="0"/>
                <w:noProof/>
                <w:sz w:val="20"/>
                <w:szCs w:val="20"/>
                <w:rtl/>
              </w:rPr>
            </w:rPrChange>
          </w:rPr>
          <w:delText>ازای</w:delText>
        </w:r>
        <w:r w:rsidR="00EA69A2" w:rsidRPr="009667A9" w:rsidDel="00730BF4">
          <w:rPr>
            <w:rFonts w:ascii="Times New Roman" w:hAnsi="Times New Roman" w:cs="B Nazanin"/>
            <w:b w:val="0"/>
            <w:bCs w:val="0"/>
            <w:i/>
            <w:noProof/>
            <w:sz w:val="24"/>
            <w:szCs w:val="24"/>
            <w:rtl/>
            <w:rPrChange w:id="3297"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298" w:author="Mohsen Jafarinejad" w:date="2019-05-12T10:51:00Z">
              <w:rPr>
                <w:rFonts w:cs="B Nazanin" w:hint="cs"/>
                <w:b w:val="0"/>
                <w:bCs w:val="0"/>
                <w:noProof/>
                <w:sz w:val="20"/>
                <w:szCs w:val="20"/>
                <w:rtl/>
              </w:rPr>
            </w:rPrChange>
          </w:rPr>
          <w:delText>تغییرات</w:delText>
        </w:r>
        <w:r w:rsidR="00EA69A2" w:rsidRPr="009667A9" w:rsidDel="00730BF4">
          <w:rPr>
            <w:rFonts w:ascii="Times New Roman" w:hAnsi="Times New Roman" w:cs="B Nazanin"/>
            <w:b w:val="0"/>
            <w:bCs w:val="0"/>
            <w:i/>
            <w:noProof/>
            <w:sz w:val="24"/>
            <w:szCs w:val="24"/>
            <w:rtl/>
            <w:rPrChange w:id="3299"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300" w:author="Mohsen Jafarinejad" w:date="2019-05-12T10:51:00Z">
              <w:rPr>
                <w:rFonts w:cs="B Nazanin" w:hint="cs"/>
                <w:b w:val="0"/>
                <w:bCs w:val="0"/>
                <w:noProof/>
                <w:sz w:val="20"/>
                <w:szCs w:val="20"/>
                <w:rtl/>
              </w:rPr>
            </w:rPrChange>
          </w:rPr>
          <w:delText>شدت</w:delText>
        </w:r>
        <w:r w:rsidR="00EA69A2" w:rsidRPr="009667A9" w:rsidDel="00730BF4">
          <w:rPr>
            <w:rFonts w:ascii="Times New Roman" w:hAnsi="Times New Roman" w:cs="B Nazanin"/>
            <w:b w:val="0"/>
            <w:bCs w:val="0"/>
            <w:i/>
            <w:noProof/>
            <w:sz w:val="24"/>
            <w:szCs w:val="24"/>
            <w:rtl/>
            <w:rPrChange w:id="3301"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302" w:author="Mohsen Jafarinejad" w:date="2019-05-12T10:51:00Z">
              <w:rPr>
                <w:rFonts w:cs="B Nazanin" w:hint="cs"/>
                <w:b w:val="0"/>
                <w:bCs w:val="0"/>
                <w:noProof/>
                <w:sz w:val="20"/>
                <w:szCs w:val="20"/>
                <w:rtl/>
              </w:rPr>
            </w:rPrChange>
          </w:rPr>
          <w:delText>اغتشاش</w:delText>
        </w:r>
        <w:r w:rsidR="00EA69A2" w:rsidRPr="009667A9" w:rsidDel="00730BF4">
          <w:rPr>
            <w:rFonts w:ascii="Times New Roman" w:hAnsi="Times New Roman" w:cs="B Nazanin"/>
            <w:b w:val="0"/>
            <w:bCs w:val="0"/>
            <w:i/>
            <w:noProof/>
            <w:sz w:val="24"/>
            <w:szCs w:val="24"/>
            <w:rPrChange w:id="3303" w:author="Mohsen Jafarinejad" w:date="2019-05-12T10:51:00Z">
              <w:rPr>
                <w:rFonts w:cs="B Nazanin"/>
                <w:b w:val="0"/>
                <w:bCs w:val="0"/>
                <w:noProof/>
                <w:sz w:val="20"/>
                <w:szCs w:val="20"/>
              </w:rPr>
            </w:rPrChange>
          </w:rPr>
          <w:tab/>
        </w:r>
      </w:del>
      <w:ins w:id="3304" w:author="Mohsen" w:date="2019-03-18T01:27:00Z">
        <w:del w:id="3305" w:author="Mohsen Jafarinejad" w:date="2019-04-06T08:40:00Z">
          <w:r w:rsidR="00C607BA" w:rsidRPr="009667A9" w:rsidDel="005222D8">
            <w:rPr>
              <w:rFonts w:ascii="Times New Roman" w:hAnsi="Times New Roman" w:cs="B Nazanin"/>
              <w:i/>
              <w:noProof/>
              <w:sz w:val="24"/>
              <w:szCs w:val="24"/>
              <w:rtl/>
              <w:rPrChange w:id="3306" w:author="Mohsen Jafarinejad" w:date="2019-05-12T10:51:00Z">
                <w:rPr>
                  <w:rFonts w:asciiTheme="majorBidi" w:hAnsiTheme="majorBidi" w:cs="B Nazanin"/>
                  <w:i/>
                  <w:iCs/>
                  <w:noProof/>
                  <w:sz w:val="20"/>
                  <w:szCs w:val="20"/>
                  <w:rtl/>
                </w:rPr>
              </w:rPrChange>
            </w:rPr>
            <w:delText>84</w:delText>
          </w:r>
        </w:del>
      </w:ins>
      <w:del w:id="3307" w:author="Mohsen Jafarinejad" w:date="2019-04-06T08:40:00Z">
        <w:r w:rsidR="00EA69A2" w:rsidRPr="009667A9" w:rsidDel="005222D8">
          <w:rPr>
            <w:rFonts w:ascii="Times New Roman" w:hAnsi="Times New Roman" w:cs="B Nazanin"/>
            <w:b w:val="0"/>
            <w:bCs w:val="0"/>
            <w:i/>
            <w:noProof/>
            <w:sz w:val="24"/>
            <w:szCs w:val="24"/>
            <w:rPrChange w:id="3308" w:author="Mohsen Jafarinejad" w:date="2019-05-12T10:51:00Z">
              <w:rPr>
                <w:rFonts w:cs="B Nazanin"/>
                <w:b w:val="0"/>
                <w:bCs w:val="0"/>
                <w:noProof/>
                <w:sz w:val="20"/>
                <w:szCs w:val="20"/>
              </w:rPr>
            </w:rPrChange>
          </w:rPr>
          <w:delText>91</w:delText>
        </w:r>
      </w:del>
    </w:p>
    <w:p w14:paraId="2278AC15" w14:textId="0030C2C7" w:rsidR="00EA69A2" w:rsidRPr="009667A9" w:rsidDel="00730BF4" w:rsidRDefault="004D1950">
      <w:pPr>
        <w:pStyle w:val="TOC2"/>
        <w:tabs>
          <w:tab w:val="right" w:leader="dot" w:pos="8827"/>
        </w:tabs>
        <w:bidi/>
        <w:rPr>
          <w:del w:id="3309" w:author="Mohsen Jafarinejad" w:date="2019-05-12T09:33:00Z"/>
          <w:rFonts w:ascii="Times New Roman" w:eastAsiaTheme="minorEastAsia" w:hAnsi="Times New Roman" w:cs="B Nazanin"/>
          <w:b w:val="0"/>
          <w:bCs w:val="0"/>
          <w:i/>
          <w:noProof/>
          <w:sz w:val="24"/>
          <w:szCs w:val="24"/>
          <w:rPrChange w:id="3310" w:author="Mohsen Jafarinejad" w:date="2019-05-12T10:51:00Z">
            <w:rPr>
              <w:del w:id="3311" w:author="Mohsen Jafarinejad" w:date="2019-05-12T09:33:00Z"/>
              <w:rFonts w:eastAsiaTheme="minorEastAsia" w:cs="B Nazanin"/>
              <w:b w:val="0"/>
              <w:bCs w:val="0"/>
              <w:noProof/>
              <w:sz w:val="20"/>
              <w:szCs w:val="20"/>
            </w:rPr>
          </w:rPrChange>
        </w:rPr>
        <w:pPrChange w:id="3312" w:author="Mohsen Jafarinejad" w:date="2019-05-12T10:51:00Z">
          <w:pPr>
            <w:pStyle w:val="TOC2"/>
            <w:tabs>
              <w:tab w:val="right" w:leader="dot" w:pos="8827"/>
            </w:tabs>
            <w:bidi/>
          </w:pPr>
        </w:pPrChange>
      </w:pPr>
      <w:del w:id="3313" w:author="Mohsen Jafarinejad" w:date="2019-05-12T09:33:00Z">
        <w:r w:rsidRPr="009667A9" w:rsidDel="00730BF4">
          <w:rPr>
            <w:rFonts w:ascii="Times New Roman" w:hAnsi="Times New Roman" w:cs="B Nazanin"/>
            <w:b w:val="0"/>
            <w:bCs w:val="0"/>
            <w:i/>
            <w:noProof/>
            <w:sz w:val="24"/>
            <w:szCs w:val="24"/>
            <w:rtl/>
            <w:rPrChange w:id="3314" w:author="Mohsen Jafarinejad" w:date="2019-05-12T10:51:00Z">
              <w:rPr>
                <w:rFonts w:cs="B Nazanin"/>
                <w:b w:val="0"/>
                <w:bCs w:val="0"/>
                <w:noProof/>
                <w:sz w:val="20"/>
                <w:szCs w:val="20"/>
                <w:rtl/>
              </w:rPr>
            </w:rPrChange>
          </w:rPr>
          <w:delText xml:space="preserve">4-12 </w:delText>
        </w:r>
        <w:r w:rsidR="00EA69A2" w:rsidRPr="009667A9" w:rsidDel="00730BF4">
          <w:rPr>
            <w:rFonts w:ascii="Times New Roman" w:hAnsi="Times New Roman" w:cs="B Nazanin" w:hint="cs"/>
            <w:b w:val="0"/>
            <w:bCs w:val="0"/>
            <w:i/>
            <w:noProof/>
            <w:sz w:val="24"/>
            <w:szCs w:val="24"/>
            <w:rtl/>
            <w:rPrChange w:id="3315" w:author="Mohsen Jafarinejad" w:date="2019-05-12T10:51:00Z">
              <w:rPr>
                <w:rFonts w:cs="B Nazanin" w:hint="cs"/>
                <w:b w:val="0"/>
                <w:bCs w:val="0"/>
                <w:noProof/>
                <w:sz w:val="20"/>
                <w:szCs w:val="20"/>
                <w:rtl/>
              </w:rPr>
            </w:rPrChange>
          </w:rPr>
          <w:delText>نمودار</w:delText>
        </w:r>
        <w:r w:rsidR="00EA69A2" w:rsidRPr="009667A9" w:rsidDel="00730BF4">
          <w:rPr>
            <w:rFonts w:ascii="Times New Roman" w:hAnsi="Times New Roman" w:cs="B Nazanin"/>
            <w:b w:val="0"/>
            <w:bCs w:val="0"/>
            <w:i/>
            <w:noProof/>
            <w:sz w:val="24"/>
            <w:szCs w:val="24"/>
            <w:rtl/>
            <w:rPrChange w:id="331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317" w:author="Mohsen Jafarinejad" w:date="2019-05-12T10:51:00Z">
              <w:rPr>
                <w:rFonts w:cs="B Nazanin" w:hint="cs"/>
                <w:b w:val="0"/>
                <w:bCs w:val="0"/>
                <w:noProof/>
                <w:sz w:val="20"/>
                <w:szCs w:val="20"/>
                <w:rtl/>
              </w:rPr>
            </w:rPrChange>
          </w:rPr>
          <w:delText>تغییرات</w:delText>
        </w:r>
        <w:r w:rsidR="00EA69A2" w:rsidRPr="009667A9" w:rsidDel="00730BF4">
          <w:rPr>
            <w:rFonts w:ascii="Times New Roman" w:hAnsi="Times New Roman" w:cs="B Nazanin"/>
            <w:b w:val="0"/>
            <w:bCs w:val="0"/>
            <w:i/>
            <w:noProof/>
            <w:sz w:val="24"/>
            <w:szCs w:val="24"/>
            <w:rtl/>
            <w:rPrChange w:id="331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319" w:author="Mohsen Jafarinejad" w:date="2019-05-12T10:51:00Z">
              <w:rPr>
                <w:rFonts w:cs="B Nazanin" w:hint="cs"/>
                <w:b w:val="0"/>
                <w:bCs w:val="0"/>
                <w:noProof/>
                <w:sz w:val="20"/>
                <w:szCs w:val="20"/>
                <w:rtl/>
              </w:rPr>
            </w:rPrChange>
          </w:rPr>
          <w:delText>چگالی</w:delText>
        </w:r>
        <w:r w:rsidR="00EA69A2" w:rsidRPr="009667A9" w:rsidDel="00730BF4">
          <w:rPr>
            <w:rFonts w:ascii="Times New Roman" w:hAnsi="Times New Roman" w:cs="B Nazanin"/>
            <w:b w:val="0"/>
            <w:bCs w:val="0"/>
            <w:i/>
            <w:noProof/>
            <w:sz w:val="24"/>
            <w:szCs w:val="24"/>
            <w:rtl/>
            <w:rPrChange w:id="332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321" w:author="Mohsen Jafarinejad" w:date="2019-05-12T10:51:00Z">
              <w:rPr>
                <w:rFonts w:cs="B Nazanin" w:hint="cs"/>
                <w:b w:val="0"/>
                <w:bCs w:val="0"/>
                <w:noProof/>
                <w:sz w:val="20"/>
                <w:szCs w:val="20"/>
                <w:rtl/>
              </w:rPr>
            </w:rPrChange>
          </w:rPr>
          <w:delText>جریان</w:delText>
        </w:r>
        <w:r w:rsidR="00EA69A2" w:rsidRPr="009667A9" w:rsidDel="00730BF4">
          <w:rPr>
            <w:rFonts w:ascii="Times New Roman" w:hAnsi="Times New Roman" w:cs="B Nazanin"/>
            <w:b w:val="0"/>
            <w:bCs w:val="0"/>
            <w:i/>
            <w:noProof/>
            <w:sz w:val="24"/>
            <w:szCs w:val="24"/>
            <w:rtl/>
            <w:rPrChange w:id="3322"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323" w:author="Mohsen Jafarinejad" w:date="2019-05-12T10:51:00Z">
              <w:rPr>
                <w:rFonts w:cs="B Nazanin" w:hint="cs"/>
                <w:b w:val="0"/>
                <w:bCs w:val="0"/>
                <w:noProof/>
                <w:sz w:val="20"/>
                <w:szCs w:val="20"/>
                <w:rtl/>
              </w:rPr>
            </w:rPrChange>
          </w:rPr>
          <w:delText>اتصال‌کوتاه</w:delText>
        </w:r>
        <w:r w:rsidR="00EA69A2" w:rsidRPr="009667A9" w:rsidDel="00730BF4">
          <w:rPr>
            <w:rFonts w:ascii="Times New Roman" w:hAnsi="Times New Roman" w:cs="B Nazanin"/>
            <w:b w:val="0"/>
            <w:bCs w:val="0"/>
            <w:i/>
            <w:noProof/>
            <w:sz w:val="24"/>
            <w:szCs w:val="24"/>
            <w:rtl/>
            <w:rPrChange w:id="332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325" w:author="Mohsen Jafarinejad" w:date="2019-05-12T10:51:00Z">
              <w:rPr>
                <w:rFonts w:cs="B Nazanin" w:hint="cs"/>
                <w:b w:val="0"/>
                <w:bCs w:val="0"/>
                <w:noProof/>
                <w:sz w:val="20"/>
                <w:szCs w:val="20"/>
                <w:rtl/>
              </w:rPr>
            </w:rPrChange>
          </w:rPr>
          <w:delText>به</w:delText>
        </w:r>
        <w:r w:rsidR="00EA69A2" w:rsidRPr="009667A9" w:rsidDel="00730BF4">
          <w:rPr>
            <w:rFonts w:ascii="Times New Roman" w:hAnsi="Times New Roman" w:cs="B Nazanin"/>
            <w:b w:val="0"/>
            <w:bCs w:val="0"/>
            <w:i/>
            <w:noProof/>
            <w:sz w:val="24"/>
            <w:szCs w:val="24"/>
            <w:rtl/>
            <w:rPrChange w:id="332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327" w:author="Mohsen Jafarinejad" w:date="2019-05-12T10:51:00Z">
              <w:rPr>
                <w:rFonts w:cs="B Nazanin" w:hint="cs"/>
                <w:b w:val="0"/>
                <w:bCs w:val="0"/>
                <w:noProof/>
                <w:sz w:val="20"/>
                <w:szCs w:val="20"/>
                <w:rtl/>
              </w:rPr>
            </w:rPrChange>
          </w:rPr>
          <w:delText>ازای</w:delText>
        </w:r>
        <w:r w:rsidR="00EA69A2" w:rsidRPr="009667A9" w:rsidDel="00730BF4">
          <w:rPr>
            <w:rFonts w:ascii="Times New Roman" w:hAnsi="Times New Roman" w:cs="B Nazanin"/>
            <w:b w:val="0"/>
            <w:bCs w:val="0"/>
            <w:i/>
            <w:noProof/>
            <w:sz w:val="24"/>
            <w:szCs w:val="24"/>
            <w:rtl/>
            <w:rPrChange w:id="332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329" w:author="Mohsen Jafarinejad" w:date="2019-05-12T10:51:00Z">
              <w:rPr>
                <w:rFonts w:cs="B Nazanin" w:hint="cs"/>
                <w:b w:val="0"/>
                <w:bCs w:val="0"/>
                <w:noProof/>
                <w:sz w:val="20"/>
                <w:szCs w:val="20"/>
                <w:rtl/>
              </w:rPr>
            </w:rPrChange>
          </w:rPr>
          <w:delText>تغییرات</w:delText>
        </w:r>
        <w:r w:rsidR="00EA69A2" w:rsidRPr="009667A9" w:rsidDel="00730BF4">
          <w:rPr>
            <w:rFonts w:ascii="Times New Roman" w:hAnsi="Times New Roman" w:cs="B Nazanin"/>
            <w:b w:val="0"/>
            <w:bCs w:val="0"/>
            <w:i/>
            <w:noProof/>
            <w:sz w:val="24"/>
            <w:szCs w:val="24"/>
            <w:rtl/>
            <w:rPrChange w:id="333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331" w:author="Mohsen Jafarinejad" w:date="2019-05-12T10:51:00Z">
              <w:rPr>
                <w:rFonts w:cs="B Nazanin" w:hint="cs"/>
                <w:b w:val="0"/>
                <w:bCs w:val="0"/>
                <w:noProof/>
                <w:sz w:val="20"/>
                <w:szCs w:val="20"/>
                <w:rtl/>
              </w:rPr>
            </w:rPrChange>
          </w:rPr>
          <w:delText>غلظت</w:delText>
        </w:r>
        <w:r w:rsidR="00EA69A2" w:rsidRPr="009667A9" w:rsidDel="00730BF4">
          <w:rPr>
            <w:rFonts w:ascii="Times New Roman" w:hAnsi="Times New Roman" w:cs="B Nazanin"/>
            <w:b w:val="0"/>
            <w:bCs w:val="0"/>
            <w:i/>
            <w:noProof/>
            <w:sz w:val="24"/>
            <w:szCs w:val="24"/>
            <w:rtl/>
            <w:rPrChange w:id="3332"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333" w:author="Mohsen Jafarinejad" w:date="2019-05-12T10:51:00Z">
              <w:rPr>
                <w:rFonts w:cs="B Nazanin" w:hint="cs"/>
                <w:b w:val="0"/>
                <w:bCs w:val="0"/>
                <w:noProof/>
                <w:sz w:val="20"/>
                <w:szCs w:val="20"/>
                <w:rtl/>
              </w:rPr>
            </w:rPrChange>
          </w:rPr>
          <w:delText>اکسیژن</w:delText>
        </w:r>
        <w:r w:rsidR="00EA69A2" w:rsidRPr="009667A9" w:rsidDel="00730BF4">
          <w:rPr>
            <w:rFonts w:ascii="Times New Roman" w:hAnsi="Times New Roman" w:cs="B Nazanin"/>
            <w:b w:val="0"/>
            <w:bCs w:val="0"/>
            <w:i/>
            <w:noProof/>
            <w:sz w:val="24"/>
            <w:szCs w:val="24"/>
            <w:rPrChange w:id="3334" w:author="Mohsen Jafarinejad" w:date="2019-05-12T10:51:00Z">
              <w:rPr>
                <w:rFonts w:cs="B Nazanin"/>
                <w:b w:val="0"/>
                <w:bCs w:val="0"/>
                <w:noProof/>
                <w:sz w:val="20"/>
                <w:szCs w:val="20"/>
              </w:rPr>
            </w:rPrChange>
          </w:rPr>
          <w:tab/>
        </w:r>
      </w:del>
      <w:ins w:id="3335" w:author="Mohsen" w:date="2019-03-18T01:27:00Z">
        <w:del w:id="3336" w:author="Mohsen Jafarinejad" w:date="2019-04-06T08:40:00Z">
          <w:r w:rsidR="00C607BA" w:rsidRPr="009667A9" w:rsidDel="005222D8">
            <w:rPr>
              <w:rFonts w:ascii="Times New Roman" w:hAnsi="Times New Roman" w:cs="B Nazanin"/>
              <w:i/>
              <w:noProof/>
              <w:sz w:val="24"/>
              <w:szCs w:val="24"/>
              <w:rtl/>
              <w:rPrChange w:id="3337" w:author="Mohsen Jafarinejad" w:date="2019-05-12T10:51:00Z">
                <w:rPr>
                  <w:rFonts w:asciiTheme="majorBidi" w:hAnsiTheme="majorBidi" w:cs="B Nazanin"/>
                  <w:i/>
                  <w:iCs/>
                  <w:noProof/>
                  <w:sz w:val="20"/>
                  <w:szCs w:val="20"/>
                  <w:rtl/>
                </w:rPr>
              </w:rPrChange>
            </w:rPr>
            <w:delText>85</w:delText>
          </w:r>
        </w:del>
      </w:ins>
      <w:del w:id="3338" w:author="Mohsen Jafarinejad" w:date="2019-04-06T08:40:00Z">
        <w:r w:rsidR="00EA69A2" w:rsidRPr="009667A9" w:rsidDel="005222D8">
          <w:rPr>
            <w:rFonts w:ascii="Times New Roman" w:hAnsi="Times New Roman" w:cs="B Nazanin"/>
            <w:b w:val="0"/>
            <w:bCs w:val="0"/>
            <w:i/>
            <w:noProof/>
            <w:sz w:val="24"/>
            <w:szCs w:val="24"/>
            <w:rPrChange w:id="3339" w:author="Mohsen Jafarinejad" w:date="2019-05-12T10:51:00Z">
              <w:rPr>
                <w:rFonts w:cs="B Nazanin"/>
                <w:b w:val="0"/>
                <w:bCs w:val="0"/>
                <w:noProof/>
                <w:sz w:val="20"/>
                <w:szCs w:val="20"/>
              </w:rPr>
            </w:rPrChange>
          </w:rPr>
          <w:delText>92</w:delText>
        </w:r>
      </w:del>
    </w:p>
    <w:p w14:paraId="0A6E6E49" w14:textId="2BC4CB35" w:rsidR="00EA69A2" w:rsidRPr="009667A9" w:rsidDel="00730BF4" w:rsidRDefault="004D1950">
      <w:pPr>
        <w:pStyle w:val="TOC2"/>
        <w:tabs>
          <w:tab w:val="right" w:leader="dot" w:pos="8827"/>
        </w:tabs>
        <w:bidi/>
        <w:rPr>
          <w:del w:id="3340" w:author="Mohsen Jafarinejad" w:date="2019-05-12T09:33:00Z"/>
          <w:rFonts w:ascii="Times New Roman" w:eastAsiaTheme="minorEastAsia" w:hAnsi="Times New Roman" w:cs="B Nazanin"/>
          <w:b w:val="0"/>
          <w:bCs w:val="0"/>
          <w:i/>
          <w:noProof/>
          <w:sz w:val="24"/>
          <w:szCs w:val="24"/>
          <w:rPrChange w:id="3341" w:author="Mohsen Jafarinejad" w:date="2019-05-12T10:51:00Z">
            <w:rPr>
              <w:del w:id="3342" w:author="Mohsen Jafarinejad" w:date="2019-05-12T09:33:00Z"/>
              <w:rFonts w:eastAsiaTheme="minorEastAsia" w:cs="B Nazanin"/>
              <w:b w:val="0"/>
              <w:bCs w:val="0"/>
              <w:noProof/>
              <w:sz w:val="20"/>
              <w:szCs w:val="20"/>
            </w:rPr>
          </w:rPrChange>
        </w:rPr>
        <w:pPrChange w:id="3343" w:author="Mohsen Jafarinejad" w:date="2019-05-12T10:51:00Z">
          <w:pPr>
            <w:pStyle w:val="TOC2"/>
            <w:tabs>
              <w:tab w:val="right" w:leader="dot" w:pos="8827"/>
            </w:tabs>
            <w:bidi/>
          </w:pPr>
        </w:pPrChange>
      </w:pPr>
      <w:del w:id="3344" w:author="Mohsen Jafarinejad" w:date="2019-05-12T09:33:00Z">
        <w:r w:rsidRPr="009667A9" w:rsidDel="00730BF4">
          <w:rPr>
            <w:rFonts w:ascii="Times New Roman" w:hAnsi="Times New Roman" w:cs="B Nazanin"/>
            <w:b w:val="0"/>
            <w:bCs w:val="0"/>
            <w:i/>
            <w:noProof/>
            <w:sz w:val="24"/>
            <w:szCs w:val="24"/>
            <w:rtl/>
            <w:rPrChange w:id="3345" w:author="Mohsen Jafarinejad" w:date="2019-05-12T10:51:00Z">
              <w:rPr>
                <w:rFonts w:cs="B Nazanin"/>
                <w:b w:val="0"/>
                <w:bCs w:val="0"/>
                <w:noProof/>
                <w:sz w:val="20"/>
                <w:szCs w:val="20"/>
                <w:rtl/>
              </w:rPr>
            </w:rPrChange>
          </w:rPr>
          <w:delText xml:space="preserve">4-13 </w:delText>
        </w:r>
      </w:del>
      <w:ins w:id="3346" w:author="Mohsen" w:date="2019-03-17T16:51:00Z">
        <w:del w:id="3347" w:author="Mohsen Jafarinejad" w:date="2019-05-12T09:33:00Z">
          <w:r w:rsidR="00CF0011" w:rsidRPr="009667A9" w:rsidDel="00730BF4">
            <w:rPr>
              <w:rFonts w:ascii="Times New Roman" w:hAnsi="Times New Roman" w:cs="B Nazanin" w:hint="cs"/>
              <w:b w:val="0"/>
              <w:bCs w:val="0"/>
              <w:i/>
              <w:noProof/>
              <w:sz w:val="24"/>
              <w:szCs w:val="24"/>
              <w:rtl/>
              <w:rPrChange w:id="3348" w:author="Mohsen Jafarinejad" w:date="2019-05-12T10:51:00Z">
                <w:rPr>
                  <w:rFonts w:cs="B Nazanin" w:hint="cs"/>
                  <w:b w:val="0"/>
                  <w:bCs w:val="0"/>
                  <w:noProof/>
                  <w:sz w:val="20"/>
                  <w:szCs w:val="20"/>
                  <w:rtl/>
                </w:rPr>
              </w:rPrChange>
            </w:rPr>
            <w:delText>تأثیر</w:delText>
          </w:r>
        </w:del>
      </w:ins>
      <w:del w:id="3349" w:author="Mohsen Jafarinejad" w:date="2019-05-12T09:33:00Z">
        <w:r w:rsidR="00EA69A2" w:rsidRPr="009667A9" w:rsidDel="00730BF4">
          <w:rPr>
            <w:rFonts w:ascii="Times New Roman" w:hAnsi="Times New Roman" w:cs="B Nazanin" w:hint="cs"/>
            <w:b w:val="0"/>
            <w:bCs w:val="0"/>
            <w:i/>
            <w:noProof/>
            <w:sz w:val="24"/>
            <w:szCs w:val="24"/>
            <w:rtl/>
            <w:rPrChange w:id="3350" w:author="Mohsen Jafarinejad" w:date="2019-05-12T10:51:00Z">
              <w:rPr>
                <w:rFonts w:cs="B Nazanin" w:hint="cs"/>
                <w:b w:val="0"/>
                <w:bCs w:val="0"/>
                <w:noProof/>
                <w:sz w:val="20"/>
                <w:szCs w:val="20"/>
                <w:rtl/>
              </w:rPr>
            </w:rPrChange>
          </w:rPr>
          <w:delText>تاثیر</w:delText>
        </w:r>
        <w:r w:rsidR="00EA69A2" w:rsidRPr="009667A9" w:rsidDel="00730BF4">
          <w:rPr>
            <w:rFonts w:ascii="Times New Roman" w:hAnsi="Times New Roman" w:cs="B Nazanin"/>
            <w:b w:val="0"/>
            <w:bCs w:val="0"/>
            <w:i/>
            <w:noProof/>
            <w:sz w:val="24"/>
            <w:szCs w:val="24"/>
            <w:rtl/>
            <w:rPrChange w:id="3351"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352" w:author="Mohsen Jafarinejad" w:date="2019-05-12T10:51:00Z">
              <w:rPr>
                <w:rFonts w:cs="B Nazanin" w:hint="cs"/>
                <w:b w:val="0"/>
                <w:bCs w:val="0"/>
                <w:noProof/>
                <w:sz w:val="20"/>
                <w:szCs w:val="20"/>
                <w:rtl/>
              </w:rPr>
            </w:rPrChange>
          </w:rPr>
          <w:delText>نشتی</w:delText>
        </w:r>
        <w:r w:rsidR="00EA69A2" w:rsidRPr="009667A9" w:rsidDel="00730BF4">
          <w:rPr>
            <w:rFonts w:ascii="Times New Roman" w:hAnsi="Times New Roman" w:cs="B Nazanin"/>
            <w:b w:val="0"/>
            <w:bCs w:val="0"/>
            <w:i/>
            <w:noProof/>
            <w:sz w:val="24"/>
            <w:szCs w:val="24"/>
            <w:rtl/>
            <w:rPrChange w:id="3353"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354" w:author="Mohsen Jafarinejad" w:date="2019-05-12T10:51:00Z">
              <w:rPr>
                <w:rFonts w:cs="B Nazanin" w:hint="cs"/>
                <w:b w:val="0"/>
                <w:bCs w:val="0"/>
                <w:noProof/>
                <w:sz w:val="20"/>
                <w:szCs w:val="20"/>
                <w:rtl/>
              </w:rPr>
            </w:rPrChange>
          </w:rPr>
          <w:delText>اکسیژن</w:delText>
        </w:r>
        <w:r w:rsidR="00EA69A2" w:rsidRPr="009667A9" w:rsidDel="00730BF4">
          <w:rPr>
            <w:rFonts w:ascii="Times New Roman" w:hAnsi="Times New Roman" w:cs="B Nazanin"/>
            <w:b w:val="0"/>
            <w:bCs w:val="0"/>
            <w:i/>
            <w:noProof/>
            <w:sz w:val="24"/>
            <w:szCs w:val="24"/>
            <w:rtl/>
            <w:rPrChange w:id="3355"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356" w:author="Mohsen Jafarinejad" w:date="2019-05-12T10:51:00Z">
              <w:rPr>
                <w:rFonts w:cs="B Nazanin" w:hint="cs"/>
                <w:b w:val="0"/>
                <w:bCs w:val="0"/>
                <w:noProof/>
                <w:sz w:val="20"/>
                <w:szCs w:val="20"/>
                <w:rtl/>
              </w:rPr>
            </w:rPrChange>
          </w:rPr>
          <w:delText>محلول</w:delText>
        </w:r>
        <w:r w:rsidR="00EA69A2" w:rsidRPr="009667A9" w:rsidDel="00730BF4">
          <w:rPr>
            <w:rFonts w:ascii="Times New Roman" w:hAnsi="Times New Roman" w:cs="B Nazanin"/>
            <w:b w:val="0"/>
            <w:bCs w:val="0"/>
            <w:i/>
            <w:noProof/>
            <w:sz w:val="24"/>
            <w:szCs w:val="24"/>
            <w:rtl/>
            <w:rPrChange w:id="3357"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358" w:author="Mohsen Jafarinejad" w:date="2019-05-12T10:51:00Z">
              <w:rPr>
                <w:rFonts w:cs="B Nazanin" w:hint="cs"/>
                <w:b w:val="0"/>
                <w:bCs w:val="0"/>
                <w:noProof/>
                <w:sz w:val="20"/>
                <w:szCs w:val="20"/>
                <w:rtl/>
              </w:rPr>
            </w:rPrChange>
          </w:rPr>
          <w:delText>از</w:delText>
        </w:r>
        <w:r w:rsidR="00EA69A2" w:rsidRPr="009667A9" w:rsidDel="00730BF4">
          <w:rPr>
            <w:rFonts w:ascii="Times New Roman" w:hAnsi="Times New Roman" w:cs="B Nazanin"/>
            <w:b w:val="0"/>
            <w:bCs w:val="0"/>
            <w:i/>
            <w:noProof/>
            <w:sz w:val="24"/>
            <w:szCs w:val="24"/>
            <w:rtl/>
            <w:rPrChange w:id="3359"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360" w:author="Mohsen Jafarinejad" w:date="2019-05-12T10:51:00Z">
              <w:rPr>
                <w:rFonts w:cs="B Nazanin" w:hint="cs"/>
                <w:b w:val="0"/>
                <w:bCs w:val="0"/>
                <w:noProof/>
                <w:sz w:val="20"/>
                <w:szCs w:val="20"/>
                <w:rtl/>
              </w:rPr>
            </w:rPrChange>
          </w:rPr>
          <w:delText>غشاء</w:delText>
        </w:r>
        <w:r w:rsidR="00EA69A2" w:rsidRPr="009667A9" w:rsidDel="00730BF4">
          <w:rPr>
            <w:rFonts w:ascii="Times New Roman" w:hAnsi="Times New Roman" w:cs="B Nazanin"/>
            <w:b w:val="0"/>
            <w:bCs w:val="0"/>
            <w:i/>
            <w:noProof/>
            <w:sz w:val="24"/>
            <w:szCs w:val="24"/>
            <w:rtl/>
            <w:rPrChange w:id="3361"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362" w:author="Mohsen Jafarinejad" w:date="2019-05-12T10:51:00Z">
              <w:rPr>
                <w:rFonts w:cs="B Nazanin" w:hint="cs"/>
                <w:b w:val="0"/>
                <w:bCs w:val="0"/>
                <w:noProof/>
                <w:sz w:val="20"/>
                <w:szCs w:val="20"/>
                <w:rtl/>
              </w:rPr>
            </w:rPrChange>
          </w:rPr>
          <w:delText>نفیونی</w:delText>
        </w:r>
        <w:r w:rsidR="00EA69A2" w:rsidRPr="009667A9" w:rsidDel="00730BF4">
          <w:rPr>
            <w:rFonts w:ascii="Times New Roman" w:hAnsi="Times New Roman" w:cs="B Nazanin"/>
            <w:b w:val="0"/>
            <w:bCs w:val="0"/>
            <w:i/>
            <w:noProof/>
            <w:sz w:val="24"/>
            <w:szCs w:val="24"/>
            <w:rtl/>
            <w:rPrChange w:id="3363"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364" w:author="Mohsen Jafarinejad" w:date="2019-05-12T10:51:00Z">
              <w:rPr>
                <w:rFonts w:cs="B Nazanin" w:hint="cs"/>
                <w:b w:val="0"/>
                <w:bCs w:val="0"/>
                <w:noProof/>
                <w:sz w:val="20"/>
                <w:szCs w:val="20"/>
                <w:rtl/>
              </w:rPr>
            </w:rPrChange>
          </w:rPr>
          <w:delText>بر</w:delText>
        </w:r>
        <w:r w:rsidR="00EA69A2" w:rsidRPr="009667A9" w:rsidDel="00730BF4">
          <w:rPr>
            <w:rFonts w:ascii="Times New Roman" w:hAnsi="Times New Roman" w:cs="B Nazanin"/>
            <w:b w:val="0"/>
            <w:bCs w:val="0"/>
            <w:i/>
            <w:noProof/>
            <w:sz w:val="24"/>
            <w:szCs w:val="24"/>
            <w:rtl/>
            <w:rPrChange w:id="3365"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366" w:author="Mohsen Jafarinejad" w:date="2019-05-12T10:51:00Z">
              <w:rPr>
                <w:rFonts w:cs="B Nazanin" w:hint="cs"/>
                <w:b w:val="0"/>
                <w:bCs w:val="0"/>
                <w:noProof/>
                <w:sz w:val="20"/>
                <w:szCs w:val="20"/>
                <w:rtl/>
              </w:rPr>
            </w:rPrChange>
          </w:rPr>
          <w:delText>عملکرد</w:delText>
        </w:r>
        <w:r w:rsidR="00EA69A2" w:rsidRPr="009667A9" w:rsidDel="00730BF4">
          <w:rPr>
            <w:rFonts w:ascii="Times New Roman" w:hAnsi="Times New Roman" w:cs="B Nazanin"/>
            <w:b w:val="0"/>
            <w:bCs w:val="0"/>
            <w:i/>
            <w:noProof/>
            <w:sz w:val="24"/>
            <w:szCs w:val="24"/>
            <w:rtl/>
            <w:rPrChange w:id="3367"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368" w:author="Mohsen Jafarinejad" w:date="2019-05-12T10:51:00Z">
              <w:rPr>
                <w:rFonts w:cs="B Nazanin" w:hint="cs"/>
                <w:b w:val="0"/>
                <w:bCs w:val="0"/>
                <w:noProof/>
                <w:sz w:val="20"/>
                <w:szCs w:val="20"/>
                <w:rtl/>
              </w:rPr>
            </w:rPrChange>
          </w:rPr>
          <w:delText>پیل</w:delText>
        </w:r>
        <w:r w:rsidR="00EA69A2" w:rsidRPr="009667A9" w:rsidDel="00730BF4">
          <w:rPr>
            <w:rFonts w:ascii="Times New Roman" w:hAnsi="Times New Roman" w:cs="B Nazanin"/>
            <w:b w:val="0"/>
            <w:bCs w:val="0"/>
            <w:i/>
            <w:noProof/>
            <w:sz w:val="24"/>
            <w:szCs w:val="24"/>
            <w:rPrChange w:id="3369" w:author="Mohsen Jafarinejad" w:date="2019-05-12T10:51:00Z">
              <w:rPr>
                <w:rFonts w:cs="B Nazanin"/>
                <w:b w:val="0"/>
                <w:bCs w:val="0"/>
                <w:noProof/>
                <w:sz w:val="20"/>
                <w:szCs w:val="20"/>
              </w:rPr>
            </w:rPrChange>
          </w:rPr>
          <w:tab/>
        </w:r>
      </w:del>
      <w:ins w:id="3370" w:author="Mohsen" w:date="2019-03-18T01:27:00Z">
        <w:del w:id="3371" w:author="Mohsen Jafarinejad" w:date="2019-04-06T08:40:00Z">
          <w:r w:rsidR="00C607BA" w:rsidRPr="009667A9" w:rsidDel="005222D8">
            <w:rPr>
              <w:rFonts w:ascii="Times New Roman" w:hAnsi="Times New Roman" w:cs="B Nazanin"/>
              <w:i/>
              <w:noProof/>
              <w:sz w:val="24"/>
              <w:szCs w:val="24"/>
              <w:rtl/>
              <w:rPrChange w:id="3372" w:author="Mohsen Jafarinejad" w:date="2019-05-12T10:51:00Z">
                <w:rPr>
                  <w:rFonts w:asciiTheme="majorBidi" w:hAnsiTheme="majorBidi" w:cs="B Nazanin"/>
                  <w:i/>
                  <w:iCs/>
                  <w:noProof/>
                  <w:sz w:val="20"/>
                  <w:szCs w:val="20"/>
                  <w:rtl/>
                </w:rPr>
              </w:rPrChange>
            </w:rPr>
            <w:delText>86</w:delText>
          </w:r>
        </w:del>
      </w:ins>
      <w:del w:id="3373" w:author="Mohsen Jafarinejad" w:date="2019-04-06T08:40:00Z">
        <w:r w:rsidR="00EA69A2" w:rsidRPr="009667A9" w:rsidDel="005222D8">
          <w:rPr>
            <w:rFonts w:ascii="Times New Roman" w:hAnsi="Times New Roman" w:cs="B Nazanin"/>
            <w:b w:val="0"/>
            <w:bCs w:val="0"/>
            <w:i/>
            <w:noProof/>
            <w:sz w:val="24"/>
            <w:szCs w:val="24"/>
            <w:rPrChange w:id="3374" w:author="Mohsen Jafarinejad" w:date="2019-05-12T10:51:00Z">
              <w:rPr>
                <w:rFonts w:cs="B Nazanin"/>
                <w:b w:val="0"/>
                <w:bCs w:val="0"/>
                <w:noProof/>
                <w:sz w:val="20"/>
                <w:szCs w:val="20"/>
              </w:rPr>
            </w:rPrChange>
          </w:rPr>
          <w:delText>93</w:delText>
        </w:r>
      </w:del>
    </w:p>
    <w:p w14:paraId="49899307" w14:textId="4C6B3626" w:rsidR="00EA69A2" w:rsidRPr="009667A9" w:rsidDel="00730BF4" w:rsidRDefault="004D1950">
      <w:pPr>
        <w:pStyle w:val="TOC2"/>
        <w:tabs>
          <w:tab w:val="right" w:leader="dot" w:pos="8827"/>
        </w:tabs>
        <w:bidi/>
        <w:rPr>
          <w:del w:id="3375" w:author="Mohsen Jafarinejad" w:date="2019-05-12T09:33:00Z"/>
          <w:rFonts w:ascii="Times New Roman" w:eastAsiaTheme="minorEastAsia" w:hAnsi="Times New Roman" w:cs="B Nazanin"/>
          <w:b w:val="0"/>
          <w:bCs w:val="0"/>
          <w:i/>
          <w:noProof/>
          <w:sz w:val="24"/>
          <w:szCs w:val="24"/>
          <w:rPrChange w:id="3376" w:author="Mohsen Jafarinejad" w:date="2019-05-12T10:51:00Z">
            <w:rPr>
              <w:del w:id="3377" w:author="Mohsen Jafarinejad" w:date="2019-05-12T09:33:00Z"/>
              <w:rFonts w:eastAsiaTheme="minorEastAsia" w:cs="B Nazanin"/>
              <w:b w:val="0"/>
              <w:bCs w:val="0"/>
              <w:noProof/>
              <w:sz w:val="20"/>
              <w:szCs w:val="20"/>
            </w:rPr>
          </w:rPrChange>
        </w:rPr>
        <w:pPrChange w:id="3378" w:author="Mohsen Jafarinejad" w:date="2019-05-12T10:51:00Z">
          <w:pPr>
            <w:pStyle w:val="TOC2"/>
            <w:tabs>
              <w:tab w:val="right" w:leader="dot" w:pos="8827"/>
            </w:tabs>
            <w:bidi/>
          </w:pPr>
        </w:pPrChange>
      </w:pPr>
      <w:del w:id="3379" w:author="Mohsen Jafarinejad" w:date="2019-05-12T09:33:00Z">
        <w:r w:rsidRPr="009667A9" w:rsidDel="00730BF4">
          <w:rPr>
            <w:rFonts w:ascii="Times New Roman" w:hAnsi="Times New Roman" w:cs="B Nazanin"/>
            <w:b w:val="0"/>
            <w:bCs w:val="0"/>
            <w:i/>
            <w:noProof/>
            <w:sz w:val="24"/>
            <w:szCs w:val="24"/>
            <w:rtl/>
            <w:rPrChange w:id="3380" w:author="Mohsen Jafarinejad" w:date="2019-05-12T10:51:00Z">
              <w:rPr>
                <w:rFonts w:cs="B Nazanin"/>
                <w:b w:val="0"/>
                <w:bCs w:val="0"/>
                <w:noProof/>
                <w:sz w:val="20"/>
                <w:szCs w:val="20"/>
                <w:rtl/>
              </w:rPr>
            </w:rPrChange>
          </w:rPr>
          <w:delText xml:space="preserve">4-14 </w:delText>
        </w:r>
        <w:r w:rsidR="00EA69A2" w:rsidRPr="009667A9" w:rsidDel="00730BF4">
          <w:rPr>
            <w:rFonts w:ascii="Times New Roman" w:hAnsi="Times New Roman" w:cs="B Nazanin" w:hint="cs"/>
            <w:b w:val="0"/>
            <w:bCs w:val="0"/>
            <w:i/>
            <w:noProof/>
            <w:sz w:val="24"/>
            <w:szCs w:val="24"/>
            <w:rtl/>
            <w:rPrChange w:id="3381" w:author="Mohsen Jafarinejad" w:date="2019-05-12T10:51:00Z">
              <w:rPr>
                <w:rFonts w:cs="B Nazanin" w:hint="cs"/>
                <w:b w:val="0"/>
                <w:bCs w:val="0"/>
                <w:noProof/>
                <w:sz w:val="20"/>
                <w:szCs w:val="20"/>
                <w:rtl/>
              </w:rPr>
            </w:rPrChange>
          </w:rPr>
          <w:delText>پلاریزاسیون</w:delText>
        </w:r>
        <w:r w:rsidR="00EA69A2" w:rsidRPr="009667A9" w:rsidDel="00730BF4">
          <w:rPr>
            <w:rFonts w:ascii="Times New Roman" w:hAnsi="Times New Roman" w:cs="B Nazanin"/>
            <w:b w:val="0"/>
            <w:bCs w:val="0"/>
            <w:i/>
            <w:noProof/>
            <w:sz w:val="24"/>
            <w:szCs w:val="24"/>
            <w:rtl/>
            <w:rPrChange w:id="3382"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383" w:author="Mohsen Jafarinejad" w:date="2019-05-12T10:51:00Z">
              <w:rPr>
                <w:rFonts w:cs="B Nazanin" w:hint="cs"/>
                <w:b w:val="0"/>
                <w:bCs w:val="0"/>
                <w:noProof/>
                <w:sz w:val="20"/>
                <w:szCs w:val="20"/>
                <w:rtl/>
              </w:rPr>
            </w:rPrChange>
          </w:rPr>
          <w:delText>پیل</w:delText>
        </w:r>
        <w:r w:rsidR="00EA69A2" w:rsidRPr="009667A9" w:rsidDel="00730BF4">
          <w:rPr>
            <w:rFonts w:ascii="Times New Roman" w:hAnsi="Times New Roman" w:cs="B Nazanin"/>
            <w:b w:val="0"/>
            <w:bCs w:val="0"/>
            <w:i/>
            <w:noProof/>
            <w:sz w:val="24"/>
            <w:szCs w:val="24"/>
            <w:rtl/>
            <w:rPrChange w:id="338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385" w:author="Mohsen Jafarinejad" w:date="2019-05-12T10:51:00Z">
              <w:rPr>
                <w:rFonts w:cs="B Nazanin" w:hint="cs"/>
                <w:b w:val="0"/>
                <w:bCs w:val="0"/>
                <w:noProof/>
                <w:sz w:val="20"/>
                <w:szCs w:val="20"/>
                <w:rtl/>
              </w:rPr>
            </w:rPrChange>
          </w:rPr>
          <w:delText>میکروبی</w:delText>
        </w:r>
        <w:r w:rsidR="00EA69A2" w:rsidRPr="009667A9" w:rsidDel="00730BF4">
          <w:rPr>
            <w:rFonts w:ascii="Times New Roman" w:hAnsi="Times New Roman" w:cs="B Nazanin"/>
            <w:b w:val="0"/>
            <w:bCs w:val="0"/>
            <w:i/>
            <w:noProof/>
            <w:sz w:val="24"/>
            <w:szCs w:val="24"/>
            <w:rtl/>
            <w:rPrChange w:id="338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387" w:author="Mohsen Jafarinejad" w:date="2019-05-12T10:51:00Z">
              <w:rPr>
                <w:rFonts w:cs="B Nazanin" w:hint="cs"/>
                <w:b w:val="0"/>
                <w:bCs w:val="0"/>
                <w:noProof/>
                <w:sz w:val="20"/>
                <w:szCs w:val="20"/>
                <w:rtl/>
              </w:rPr>
            </w:rPrChange>
          </w:rPr>
          <w:delText>مورد</w:delText>
        </w:r>
        <w:r w:rsidR="00EA69A2" w:rsidRPr="009667A9" w:rsidDel="00730BF4">
          <w:rPr>
            <w:rFonts w:ascii="Times New Roman" w:hAnsi="Times New Roman" w:cs="B Nazanin"/>
            <w:b w:val="0"/>
            <w:bCs w:val="0"/>
            <w:i/>
            <w:noProof/>
            <w:sz w:val="24"/>
            <w:szCs w:val="24"/>
            <w:rtl/>
            <w:rPrChange w:id="338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389" w:author="Mohsen Jafarinejad" w:date="2019-05-12T10:51:00Z">
              <w:rPr>
                <w:rFonts w:cs="B Nazanin" w:hint="cs"/>
                <w:b w:val="0"/>
                <w:bCs w:val="0"/>
                <w:noProof/>
                <w:sz w:val="20"/>
                <w:szCs w:val="20"/>
                <w:rtl/>
              </w:rPr>
            </w:rPrChange>
          </w:rPr>
          <w:delText>شبیه</w:delText>
        </w:r>
        <w:r w:rsidR="00EA69A2" w:rsidRPr="009667A9" w:rsidDel="00730BF4">
          <w:rPr>
            <w:rFonts w:ascii="Times New Roman" w:hAnsi="Times New Roman" w:cs="B Nazanin"/>
            <w:b w:val="0"/>
            <w:bCs w:val="0"/>
            <w:i/>
            <w:noProof/>
            <w:sz w:val="24"/>
            <w:szCs w:val="24"/>
            <w:rtl/>
            <w:rPrChange w:id="339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391" w:author="Mohsen Jafarinejad" w:date="2019-05-12T10:51:00Z">
              <w:rPr>
                <w:rFonts w:cs="B Nazanin" w:hint="cs"/>
                <w:b w:val="0"/>
                <w:bCs w:val="0"/>
                <w:noProof/>
                <w:sz w:val="20"/>
                <w:szCs w:val="20"/>
                <w:rtl/>
              </w:rPr>
            </w:rPrChange>
          </w:rPr>
          <w:delText>سازی</w:delText>
        </w:r>
        <w:r w:rsidR="00EA69A2" w:rsidRPr="009667A9" w:rsidDel="00730BF4">
          <w:rPr>
            <w:rFonts w:ascii="Times New Roman" w:hAnsi="Times New Roman" w:cs="B Nazanin"/>
            <w:b w:val="0"/>
            <w:bCs w:val="0"/>
            <w:i/>
            <w:noProof/>
            <w:sz w:val="24"/>
            <w:szCs w:val="24"/>
            <w:rPrChange w:id="3392" w:author="Mohsen Jafarinejad" w:date="2019-05-12T10:51:00Z">
              <w:rPr>
                <w:rFonts w:cs="B Nazanin"/>
                <w:b w:val="0"/>
                <w:bCs w:val="0"/>
                <w:noProof/>
                <w:sz w:val="20"/>
                <w:szCs w:val="20"/>
              </w:rPr>
            </w:rPrChange>
          </w:rPr>
          <w:tab/>
        </w:r>
      </w:del>
      <w:ins w:id="3393" w:author="Mohsen" w:date="2019-03-18T01:27:00Z">
        <w:del w:id="3394" w:author="Mohsen Jafarinejad" w:date="2019-04-06T08:40:00Z">
          <w:r w:rsidR="00C607BA" w:rsidRPr="009667A9" w:rsidDel="005222D8">
            <w:rPr>
              <w:rFonts w:ascii="Times New Roman" w:hAnsi="Times New Roman" w:cs="B Nazanin"/>
              <w:i/>
              <w:noProof/>
              <w:sz w:val="24"/>
              <w:szCs w:val="24"/>
              <w:rtl/>
              <w:rPrChange w:id="3395" w:author="Mohsen Jafarinejad" w:date="2019-05-12T10:51:00Z">
                <w:rPr>
                  <w:rFonts w:asciiTheme="majorBidi" w:hAnsiTheme="majorBidi" w:cs="B Nazanin"/>
                  <w:i/>
                  <w:iCs/>
                  <w:noProof/>
                  <w:sz w:val="20"/>
                  <w:szCs w:val="20"/>
                  <w:rtl/>
                </w:rPr>
              </w:rPrChange>
            </w:rPr>
            <w:delText>88</w:delText>
          </w:r>
        </w:del>
      </w:ins>
      <w:del w:id="3396" w:author="Mohsen Jafarinejad" w:date="2019-04-06T08:40:00Z">
        <w:r w:rsidR="00EA69A2" w:rsidRPr="009667A9" w:rsidDel="005222D8">
          <w:rPr>
            <w:rFonts w:ascii="Times New Roman" w:hAnsi="Times New Roman" w:cs="B Nazanin"/>
            <w:b w:val="0"/>
            <w:bCs w:val="0"/>
            <w:i/>
            <w:noProof/>
            <w:sz w:val="24"/>
            <w:szCs w:val="24"/>
            <w:rPrChange w:id="3397" w:author="Mohsen Jafarinejad" w:date="2019-05-12T10:51:00Z">
              <w:rPr>
                <w:rFonts w:cs="B Nazanin"/>
                <w:b w:val="0"/>
                <w:bCs w:val="0"/>
                <w:noProof/>
                <w:sz w:val="20"/>
                <w:szCs w:val="20"/>
              </w:rPr>
            </w:rPrChange>
          </w:rPr>
          <w:delText>95</w:delText>
        </w:r>
      </w:del>
    </w:p>
    <w:p w14:paraId="3DDA4956" w14:textId="6A2B6C19" w:rsidR="00EA69A2" w:rsidRPr="009667A9" w:rsidDel="00730BF4" w:rsidRDefault="004D1950">
      <w:pPr>
        <w:pStyle w:val="TOC2"/>
        <w:tabs>
          <w:tab w:val="right" w:leader="dot" w:pos="8827"/>
        </w:tabs>
        <w:bidi/>
        <w:rPr>
          <w:del w:id="3398" w:author="Mohsen Jafarinejad" w:date="2019-05-12T09:33:00Z"/>
          <w:rFonts w:ascii="Times New Roman" w:eastAsiaTheme="minorEastAsia" w:hAnsi="Times New Roman" w:cs="B Nazanin"/>
          <w:b w:val="0"/>
          <w:bCs w:val="0"/>
          <w:i/>
          <w:noProof/>
          <w:sz w:val="24"/>
          <w:szCs w:val="24"/>
          <w:rPrChange w:id="3399" w:author="Mohsen Jafarinejad" w:date="2019-05-12T10:51:00Z">
            <w:rPr>
              <w:del w:id="3400" w:author="Mohsen Jafarinejad" w:date="2019-05-12T09:33:00Z"/>
              <w:rFonts w:eastAsiaTheme="minorEastAsia" w:cs="B Nazanin"/>
              <w:b w:val="0"/>
              <w:bCs w:val="0"/>
              <w:noProof/>
              <w:sz w:val="20"/>
              <w:szCs w:val="20"/>
            </w:rPr>
          </w:rPrChange>
        </w:rPr>
        <w:pPrChange w:id="3401" w:author="Mohsen Jafarinejad" w:date="2019-05-12T10:51:00Z">
          <w:pPr>
            <w:pStyle w:val="TOC2"/>
            <w:tabs>
              <w:tab w:val="right" w:leader="dot" w:pos="8827"/>
            </w:tabs>
            <w:bidi/>
          </w:pPr>
        </w:pPrChange>
      </w:pPr>
      <w:del w:id="3402" w:author="Mohsen Jafarinejad" w:date="2019-05-12T09:33:00Z">
        <w:r w:rsidRPr="009667A9" w:rsidDel="00730BF4">
          <w:rPr>
            <w:rFonts w:ascii="Times New Roman" w:hAnsi="Times New Roman" w:cs="B Nazanin"/>
            <w:b w:val="0"/>
            <w:bCs w:val="0"/>
            <w:i/>
            <w:noProof/>
            <w:sz w:val="24"/>
            <w:szCs w:val="24"/>
            <w:rtl/>
            <w:rPrChange w:id="3403" w:author="Mohsen Jafarinejad" w:date="2019-05-12T10:51:00Z">
              <w:rPr>
                <w:rFonts w:cs="B Nazanin"/>
                <w:b w:val="0"/>
                <w:bCs w:val="0"/>
                <w:noProof/>
                <w:sz w:val="20"/>
                <w:szCs w:val="20"/>
                <w:rtl/>
              </w:rPr>
            </w:rPrChange>
          </w:rPr>
          <w:delText xml:space="preserve">4-15 </w:delText>
        </w:r>
        <w:r w:rsidR="00EA69A2" w:rsidRPr="009667A9" w:rsidDel="00730BF4">
          <w:rPr>
            <w:rFonts w:ascii="Times New Roman" w:hAnsi="Times New Roman" w:cs="B Nazanin" w:hint="cs"/>
            <w:b w:val="0"/>
            <w:bCs w:val="0"/>
            <w:i/>
            <w:noProof/>
            <w:sz w:val="24"/>
            <w:szCs w:val="24"/>
            <w:rtl/>
            <w:rPrChange w:id="3404" w:author="Mohsen Jafarinejad" w:date="2019-05-12T10:51:00Z">
              <w:rPr>
                <w:rFonts w:cs="B Nazanin" w:hint="cs"/>
                <w:b w:val="0"/>
                <w:bCs w:val="0"/>
                <w:noProof/>
                <w:sz w:val="20"/>
                <w:szCs w:val="20"/>
                <w:rtl/>
              </w:rPr>
            </w:rPrChange>
          </w:rPr>
          <w:delText>محاسبه</w:delText>
        </w:r>
        <w:r w:rsidR="00EA69A2" w:rsidRPr="009667A9" w:rsidDel="00730BF4">
          <w:rPr>
            <w:rFonts w:ascii="Times New Roman" w:hAnsi="Times New Roman" w:cs="B Nazanin"/>
            <w:b w:val="0"/>
            <w:bCs w:val="0"/>
            <w:i/>
            <w:noProof/>
            <w:sz w:val="24"/>
            <w:szCs w:val="24"/>
            <w:rtl/>
            <w:rPrChange w:id="3405"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406" w:author="Mohsen Jafarinejad" w:date="2019-05-12T10:51:00Z">
              <w:rPr>
                <w:rFonts w:cs="B Nazanin" w:hint="cs"/>
                <w:b w:val="0"/>
                <w:bCs w:val="0"/>
                <w:noProof/>
                <w:sz w:val="20"/>
                <w:szCs w:val="20"/>
                <w:rtl/>
              </w:rPr>
            </w:rPrChange>
          </w:rPr>
          <w:delText>مقاومت</w:delText>
        </w:r>
        <w:r w:rsidR="00EA69A2" w:rsidRPr="009667A9" w:rsidDel="00730BF4">
          <w:rPr>
            <w:rFonts w:ascii="Times New Roman" w:hAnsi="Times New Roman" w:cs="B Nazanin"/>
            <w:b w:val="0"/>
            <w:bCs w:val="0"/>
            <w:i/>
            <w:noProof/>
            <w:sz w:val="24"/>
            <w:szCs w:val="24"/>
            <w:rtl/>
            <w:rPrChange w:id="3407"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408" w:author="Mohsen Jafarinejad" w:date="2019-05-12T10:51:00Z">
              <w:rPr>
                <w:rFonts w:cs="B Nazanin" w:hint="cs"/>
                <w:b w:val="0"/>
                <w:bCs w:val="0"/>
                <w:noProof/>
                <w:sz w:val="20"/>
                <w:szCs w:val="20"/>
                <w:rtl/>
              </w:rPr>
            </w:rPrChange>
          </w:rPr>
          <w:delText>داخلی</w:delText>
        </w:r>
        <w:r w:rsidR="00EA69A2" w:rsidRPr="009667A9" w:rsidDel="00730BF4">
          <w:rPr>
            <w:rFonts w:ascii="Times New Roman" w:hAnsi="Times New Roman" w:cs="B Nazanin"/>
            <w:b w:val="0"/>
            <w:bCs w:val="0"/>
            <w:i/>
            <w:noProof/>
            <w:sz w:val="24"/>
            <w:szCs w:val="24"/>
            <w:rtl/>
            <w:rPrChange w:id="3409"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410" w:author="Mohsen Jafarinejad" w:date="2019-05-12T10:51:00Z">
              <w:rPr>
                <w:rFonts w:cs="B Nazanin" w:hint="cs"/>
                <w:b w:val="0"/>
                <w:bCs w:val="0"/>
                <w:noProof/>
                <w:sz w:val="20"/>
                <w:szCs w:val="20"/>
                <w:rtl/>
              </w:rPr>
            </w:rPrChange>
          </w:rPr>
          <w:delText>پیل</w:delText>
        </w:r>
        <w:r w:rsidR="00EA69A2" w:rsidRPr="009667A9" w:rsidDel="00730BF4">
          <w:rPr>
            <w:rFonts w:ascii="Times New Roman" w:hAnsi="Times New Roman" w:cs="B Nazanin"/>
            <w:b w:val="0"/>
            <w:bCs w:val="0"/>
            <w:i/>
            <w:noProof/>
            <w:sz w:val="24"/>
            <w:szCs w:val="24"/>
            <w:rPrChange w:id="3411" w:author="Mohsen Jafarinejad" w:date="2019-05-12T10:51:00Z">
              <w:rPr>
                <w:rFonts w:cs="B Nazanin"/>
                <w:b w:val="0"/>
                <w:bCs w:val="0"/>
                <w:noProof/>
                <w:sz w:val="20"/>
                <w:szCs w:val="20"/>
              </w:rPr>
            </w:rPrChange>
          </w:rPr>
          <w:tab/>
        </w:r>
      </w:del>
      <w:ins w:id="3412" w:author="Mohsen" w:date="2019-03-18T01:27:00Z">
        <w:del w:id="3413" w:author="Mohsen Jafarinejad" w:date="2019-04-06T08:40:00Z">
          <w:r w:rsidR="00C607BA" w:rsidRPr="009667A9" w:rsidDel="005222D8">
            <w:rPr>
              <w:rFonts w:ascii="Times New Roman" w:hAnsi="Times New Roman" w:cs="B Nazanin"/>
              <w:i/>
              <w:noProof/>
              <w:sz w:val="24"/>
              <w:szCs w:val="24"/>
              <w:rtl/>
              <w:rPrChange w:id="3414" w:author="Mohsen Jafarinejad" w:date="2019-05-12T10:51:00Z">
                <w:rPr>
                  <w:rFonts w:asciiTheme="majorBidi" w:hAnsiTheme="majorBidi" w:cs="B Nazanin"/>
                  <w:i/>
                  <w:iCs/>
                  <w:noProof/>
                  <w:sz w:val="20"/>
                  <w:szCs w:val="20"/>
                  <w:rtl/>
                </w:rPr>
              </w:rPrChange>
            </w:rPr>
            <w:delText>88</w:delText>
          </w:r>
        </w:del>
      </w:ins>
      <w:del w:id="3415" w:author="Mohsen Jafarinejad" w:date="2019-04-06T08:40:00Z">
        <w:r w:rsidR="00EA69A2" w:rsidRPr="009667A9" w:rsidDel="005222D8">
          <w:rPr>
            <w:rFonts w:ascii="Times New Roman" w:hAnsi="Times New Roman" w:cs="B Nazanin"/>
            <w:b w:val="0"/>
            <w:bCs w:val="0"/>
            <w:i/>
            <w:noProof/>
            <w:sz w:val="24"/>
            <w:szCs w:val="24"/>
            <w:rPrChange w:id="3416" w:author="Mohsen Jafarinejad" w:date="2019-05-12T10:51:00Z">
              <w:rPr>
                <w:rFonts w:cs="B Nazanin"/>
                <w:b w:val="0"/>
                <w:bCs w:val="0"/>
                <w:noProof/>
                <w:sz w:val="20"/>
                <w:szCs w:val="20"/>
              </w:rPr>
            </w:rPrChange>
          </w:rPr>
          <w:delText>95</w:delText>
        </w:r>
      </w:del>
    </w:p>
    <w:p w14:paraId="7A3C4141" w14:textId="5E31EF59" w:rsidR="00EA69A2" w:rsidRPr="009667A9" w:rsidDel="00730BF4" w:rsidRDefault="004D1950">
      <w:pPr>
        <w:pStyle w:val="TOC2"/>
        <w:tabs>
          <w:tab w:val="right" w:leader="dot" w:pos="8827"/>
        </w:tabs>
        <w:bidi/>
        <w:rPr>
          <w:del w:id="3417" w:author="Mohsen Jafarinejad" w:date="2019-05-12T09:33:00Z"/>
          <w:rFonts w:ascii="Times New Roman" w:eastAsiaTheme="minorEastAsia" w:hAnsi="Times New Roman" w:cs="B Nazanin"/>
          <w:b w:val="0"/>
          <w:bCs w:val="0"/>
          <w:i/>
          <w:noProof/>
          <w:sz w:val="24"/>
          <w:szCs w:val="24"/>
          <w:rPrChange w:id="3418" w:author="Mohsen Jafarinejad" w:date="2019-05-12T10:51:00Z">
            <w:rPr>
              <w:del w:id="3419" w:author="Mohsen Jafarinejad" w:date="2019-05-12T09:33:00Z"/>
              <w:rFonts w:eastAsiaTheme="minorEastAsia" w:cs="B Nazanin"/>
              <w:b w:val="0"/>
              <w:bCs w:val="0"/>
              <w:noProof/>
              <w:sz w:val="20"/>
              <w:szCs w:val="20"/>
            </w:rPr>
          </w:rPrChange>
        </w:rPr>
        <w:pPrChange w:id="3420" w:author="Mohsen Jafarinejad" w:date="2019-05-12T10:51:00Z">
          <w:pPr>
            <w:pStyle w:val="TOC2"/>
            <w:tabs>
              <w:tab w:val="right" w:leader="dot" w:pos="8827"/>
            </w:tabs>
            <w:bidi/>
          </w:pPr>
        </w:pPrChange>
      </w:pPr>
      <w:del w:id="3421" w:author="Mohsen Jafarinejad" w:date="2019-05-12T09:33:00Z">
        <w:r w:rsidRPr="009667A9" w:rsidDel="00730BF4">
          <w:rPr>
            <w:rFonts w:ascii="Times New Roman" w:hAnsi="Times New Roman" w:cs="B Nazanin"/>
            <w:b w:val="0"/>
            <w:bCs w:val="0"/>
            <w:i/>
            <w:noProof/>
            <w:sz w:val="24"/>
            <w:szCs w:val="24"/>
            <w:rtl/>
            <w:rPrChange w:id="3422" w:author="Mohsen Jafarinejad" w:date="2019-05-12T10:51:00Z">
              <w:rPr>
                <w:rFonts w:cs="B Nazanin"/>
                <w:b w:val="0"/>
                <w:bCs w:val="0"/>
                <w:noProof/>
                <w:sz w:val="20"/>
                <w:szCs w:val="20"/>
                <w:rtl/>
              </w:rPr>
            </w:rPrChange>
          </w:rPr>
          <w:delText xml:space="preserve">4-16 </w:delText>
        </w:r>
        <w:r w:rsidR="00EA69A2" w:rsidRPr="009667A9" w:rsidDel="00730BF4">
          <w:rPr>
            <w:rFonts w:ascii="Times New Roman" w:hAnsi="Times New Roman" w:cs="B Nazanin" w:hint="cs"/>
            <w:b w:val="0"/>
            <w:bCs w:val="0"/>
            <w:i/>
            <w:noProof/>
            <w:sz w:val="24"/>
            <w:szCs w:val="24"/>
            <w:rtl/>
            <w:rPrChange w:id="3423" w:author="Mohsen Jafarinejad" w:date="2019-05-12T10:51:00Z">
              <w:rPr>
                <w:rFonts w:cs="B Nazanin" w:hint="cs"/>
                <w:b w:val="0"/>
                <w:bCs w:val="0"/>
                <w:noProof/>
                <w:sz w:val="20"/>
                <w:szCs w:val="20"/>
                <w:rtl/>
              </w:rPr>
            </w:rPrChange>
          </w:rPr>
          <w:delText>محاسبه</w:delText>
        </w:r>
        <w:r w:rsidR="00EA69A2" w:rsidRPr="009667A9" w:rsidDel="00730BF4">
          <w:rPr>
            <w:rFonts w:ascii="Times New Roman" w:hAnsi="Times New Roman" w:cs="B Nazanin"/>
            <w:b w:val="0"/>
            <w:bCs w:val="0"/>
            <w:i/>
            <w:noProof/>
            <w:sz w:val="24"/>
            <w:szCs w:val="24"/>
            <w:rtl/>
            <w:rPrChange w:id="342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425" w:author="Mohsen Jafarinejad" w:date="2019-05-12T10:51:00Z">
              <w:rPr>
                <w:rFonts w:cs="B Nazanin" w:hint="cs"/>
                <w:b w:val="0"/>
                <w:bCs w:val="0"/>
                <w:noProof/>
                <w:sz w:val="20"/>
                <w:szCs w:val="20"/>
                <w:rtl/>
              </w:rPr>
            </w:rPrChange>
          </w:rPr>
          <w:delText>جریان</w:delText>
        </w:r>
        <w:r w:rsidR="00EA69A2" w:rsidRPr="009667A9" w:rsidDel="00730BF4">
          <w:rPr>
            <w:rFonts w:ascii="Times New Roman" w:hAnsi="Times New Roman" w:cs="B Nazanin"/>
            <w:b w:val="0"/>
            <w:bCs w:val="0"/>
            <w:i/>
            <w:noProof/>
            <w:sz w:val="24"/>
            <w:szCs w:val="24"/>
            <w:rtl/>
            <w:rPrChange w:id="342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427" w:author="Mohsen Jafarinejad" w:date="2019-05-12T10:51:00Z">
              <w:rPr>
                <w:rFonts w:cs="B Nazanin" w:hint="cs"/>
                <w:b w:val="0"/>
                <w:bCs w:val="0"/>
                <w:noProof/>
                <w:sz w:val="20"/>
                <w:szCs w:val="20"/>
                <w:rtl/>
              </w:rPr>
            </w:rPrChange>
          </w:rPr>
          <w:delText>محدود</w:delText>
        </w:r>
        <w:r w:rsidR="00EA69A2" w:rsidRPr="009667A9" w:rsidDel="00730BF4">
          <w:rPr>
            <w:rFonts w:ascii="Times New Roman" w:hAnsi="Times New Roman" w:cs="B Nazanin"/>
            <w:b w:val="0"/>
            <w:bCs w:val="0"/>
            <w:i/>
            <w:noProof/>
            <w:sz w:val="24"/>
            <w:szCs w:val="24"/>
            <w:rtl/>
            <w:rPrChange w:id="342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429" w:author="Mohsen Jafarinejad" w:date="2019-05-12T10:51:00Z">
              <w:rPr>
                <w:rFonts w:cs="B Nazanin" w:hint="cs"/>
                <w:b w:val="0"/>
                <w:bCs w:val="0"/>
                <w:noProof/>
                <w:sz w:val="20"/>
                <w:szCs w:val="20"/>
                <w:rtl/>
              </w:rPr>
            </w:rPrChange>
          </w:rPr>
          <w:delText>کننده</w:delText>
        </w:r>
        <w:r w:rsidR="00EA69A2" w:rsidRPr="009667A9" w:rsidDel="00730BF4">
          <w:rPr>
            <w:rFonts w:ascii="Times New Roman" w:hAnsi="Times New Roman" w:cs="B Nazanin"/>
            <w:b w:val="0"/>
            <w:bCs w:val="0"/>
            <w:i/>
            <w:noProof/>
            <w:sz w:val="24"/>
            <w:szCs w:val="24"/>
            <w:rtl/>
            <w:rPrChange w:id="343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431" w:author="Mohsen Jafarinejad" w:date="2019-05-12T10:51:00Z">
              <w:rPr>
                <w:rFonts w:cs="B Nazanin" w:hint="cs"/>
                <w:b w:val="0"/>
                <w:bCs w:val="0"/>
                <w:noProof/>
                <w:sz w:val="20"/>
                <w:szCs w:val="20"/>
                <w:rtl/>
              </w:rPr>
            </w:rPrChange>
          </w:rPr>
          <w:delText>مربوط</w:delText>
        </w:r>
        <w:r w:rsidR="00EA69A2" w:rsidRPr="009667A9" w:rsidDel="00730BF4">
          <w:rPr>
            <w:rFonts w:ascii="Times New Roman" w:hAnsi="Times New Roman" w:cs="B Nazanin"/>
            <w:b w:val="0"/>
            <w:bCs w:val="0"/>
            <w:i/>
            <w:noProof/>
            <w:sz w:val="24"/>
            <w:szCs w:val="24"/>
            <w:rtl/>
            <w:rPrChange w:id="3432"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433" w:author="Mohsen Jafarinejad" w:date="2019-05-12T10:51:00Z">
              <w:rPr>
                <w:rFonts w:cs="B Nazanin" w:hint="cs"/>
                <w:b w:val="0"/>
                <w:bCs w:val="0"/>
                <w:noProof/>
                <w:sz w:val="20"/>
                <w:szCs w:val="20"/>
                <w:rtl/>
              </w:rPr>
            </w:rPrChange>
          </w:rPr>
          <w:delText>به</w:delText>
        </w:r>
        <w:r w:rsidR="00EA69A2" w:rsidRPr="009667A9" w:rsidDel="00730BF4">
          <w:rPr>
            <w:rFonts w:ascii="Times New Roman" w:hAnsi="Times New Roman" w:cs="B Nazanin"/>
            <w:b w:val="0"/>
            <w:bCs w:val="0"/>
            <w:i/>
            <w:noProof/>
            <w:sz w:val="24"/>
            <w:szCs w:val="24"/>
            <w:rtl/>
            <w:rPrChange w:id="343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435" w:author="Mohsen Jafarinejad" w:date="2019-05-12T10:51:00Z">
              <w:rPr>
                <w:rFonts w:cs="B Nazanin" w:hint="cs"/>
                <w:b w:val="0"/>
                <w:bCs w:val="0"/>
                <w:noProof/>
                <w:sz w:val="20"/>
                <w:szCs w:val="20"/>
                <w:rtl/>
              </w:rPr>
            </w:rPrChange>
          </w:rPr>
          <w:delText>افت</w:delText>
        </w:r>
        <w:r w:rsidR="00EA69A2" w:rsidRPr="009667A9" w:rsidDel="00730BF4">
          <w:rPr>
            <w:rFonts w:ascii="Times New Roman" w:hAnsi="Times New Roman" w:cs="B Nazanin"/>
            <w:b w:val="0"/>
            <w:bCs w:val="0"/>
            <w:i/>
            <w:noProof/>
            <w:sz w:val="24"/>
            <w:szCs w:val="24"/>
            <w:rtl/>
            <w:rPrChange w:id="343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437" w:author="Mohsen Jafarinejad" w:date="2019-05-12T10:51:00Z">
              <w:rPr>
                <w:rFonts w:cs="B Nazanin" w:hint="cs"/>
                <w:b w:val="0"/>
                <w:bCs w:val="0"/>
                <w:noProof/>
                <w:sz w:val="20"/>
                <w:szCs w:val="20"/>
                <w:rtl/>
              </w:rPr>
            </w:rPrChange>
          </w:rPr>
          <w:delText>غلظتی</w:delText>
        </w:r>
        <w:r w:rsidR="00EA69A2" w:rsidRPr="009667A9" w:rsidDel="00730BF4">
          <w:rPr>
            <w:rFonts w:ascii="Times New Roman" w:hAnsi="Times New Roman" w:cs="B Nazanin"/>
            <w:b w:val="0"/>
            <w:bCs w:val="0"/>
            <w:i/>
            <w:noProof/>
            <w:sz w:val="24"/>
            <w:szCs w:val="24"/>
            <w:rPrChange w:id="3438" w:author="Mohsen Jafarinejad" w:date="2019-05-12T10:51:00Z">
              <w:rPr>
                <w:rFonts w:cs="B Nazanin"/>
                <w:b w:val="0"/>
                <w:bCs w:val="0"/>
                <w:noProof/>
                <w:sz w:val="20"/>
                <w:szCs w:val="20"/>
              </w:rPr>
            </w:rPrChange>
          </w:rPr>
          <w:tab/>
        </w:r>
      </w:del>
      <w:ins w:id="3439" w:author="Mohsen" w:date="2019-03-18T01:27:00Z">
        <w:del w:id="3440" w:author="Mohsen Jafarinejad" w:date="2019-04-06T08:40:00Z">
          <w:r w:rsidR="00C607BA" w:rsidRPr="009667A9" w:rsidDel="005222D8">
            <w:rPr>
              <w:rFonts w:ascii="Times New Roman" w:hAnsi="Times New Roman" w:cs="B Nazanin"/>
              <w:i/>
              <w:noProof/>
              <w:sz w:val="24"/>
              <w:szCs w:val="24"/>
              <w:rtl/>
              <w:rPrChange w:id="3441" w:author="Mohsen Jafarinejad" w:date="2019-05-12T10:51:00Z">
                <w:rPr>
                  <w:rFonts w:asciiTheme="majorBidi" w:hAnsiTheme="majorBidi" w:cs="B Nazanin"/>
                  <w:i/>
                  <w:iCs/>
                  <w:noProof/>
                  <w:sz w:val="20"/>
                  <w:szCs w:val="20"/>
                  <w:rtl/>
                </w:rPr>
              </w:rPrChange>
            </w:rPr>
            <w:delText>88</w:delText>
          </w:r>
        </w:del>
      </w:ins>
      <w:del w:id="3442" w:author="Mohsen Jafarinejad" w:date="2019-04-06T08:40:00Z">
        <w:r w:rsidR="00EA69A2" w:rsidRPr="009667A9" w:rsidDel="005222D8">
          <w:rPr>
            <w:rFonts w:ascii="Times New Roman" w:hAnsi="Times New Roman" w:cs="B Nazanin"/>
            <w:b w:val="0"/>
            <w:bCs w:val="0"/>
            <w:i/>
            <w:noProof/>
            <w:sz w:val="24"/>
            <w:szCs w:val="24"/>
            <w:rPrChange w:id="3443" w:author="Mohsen Jafarinejad" w:date="2019-05-12T10:51:00Z">
              <w:rPr>
                <w:rFonts w:cs="B Nazanin"/>
                <w:b w:val="0"/>
                <w:bCs w:val="0"/>
                <w:noProof/>
                <w:sz w:val="20"/>
                <w:szCs w:val="20"/>
              </w:rPr>
            </w:rPrChange>
          </w:rPr>
          <w:delText>95</w:delText>
        </w:r>
      </w:del>
    </w:p>
    <w:p w14:paraId="74A052B8" w14:textId="38E5FB07" w:rsidR="00EA69A2" w:rsidRPr="009667A9" w:rsidDel="00730BF4" w:rsidRDefault="004D1950">
      <w:pPr>
        <w:pStyle w:val="TOC2"/>
        <w:tabs>
          <w:tab w:val="right" w:leader="dot" w:pos="8827"/>
        </w:tabs>
        <w:bidi/>
        <w:rPr>
          <w:del w:id="3444" w:author="Mohsen Jafarinejad" w:date="2019-05-12T09:33:00Z"/>
          <w:rFonts w:ascii="Times New Roman" w:eastAsiaTheme="minorEastAsia" w:hAnsi="Times New Roman" w:cs="B Nazanin"/>
          <w:b w:val="0"/>
          <w:bCs w:val="0"/>
          <w:i/>
          <w:noProof/>
          <w:sz w:val="24"/>
          <w:szCs w:val="24"/>
          <w:rPrChange w:id="3445" w:author="Mohsen Jafarinejad" w:date="2019-05-12T10:51:00Z">
            <w:rPr>
              <w:del w:id="3446" w:author="Mohsen Jafarinejad" w:date="2019-05-12T09:33:00Z"/>
              <w:rFonts w:eastAsiaTheme="minorEastAsia" w:cs="B Nazanin"/>
              <w:b w:val="0"/>
              <w:bCs w:val="0"/>
              <w:noProof/>
              <w:sz w:val="20"/>
              <w:szCs w:val="20"/>
            </w:rPr>
          </w:rPrChange>
        </w:rPr>
        <w:pPrChange w:id="3447" w:author="Mohsen Jafarinejad" w:date="2019-05-12T10:51:00Z">
          <w:pPr>
            <w:pStyle w:val="TOC2"/>
            <w:tabs>
              <w:tab w:val="right" w:leader="dot" w:pos="8827"/>
            </w:tabs>
            <w:bidi/>
          </w:pPr>
        </w:pPrChange>
      </w:pPr>
      <w:del w:id="3448" w:author="Mohsen Jafarinejad" w:date="2019-05-12T09:33:00Z">
        <w:r w:rsidRPr="009667A9" w:rsidDel="00730BF4">
          <w:rPr>
            <w:rFonts w:ascii="Times New Roman" w:hAnsi="Times New Roman" w:cs="B Nazanin"/>
            <w:b w:val="0"/>
            <w:bCs w:val="0"/>
            <w:i/>
            <w:noProof/>
            <w:sz w:val="24"/>
            <w:szCs w:val="24"/>
            <w:rtl/>
            <w:rPrChange w:id="3449" w:author="Mohsen Jafarinejad" w:date="2019-05-12T10:51:00Z">
              <w:rPr>
                <w:rFonts w:cs="B Nazanin"/>
                <w:b w:val="0"/>
                <w:bCs w:val="0"/>
                <w:noProof/>
                <w:sz w:val="20"/>
                <w:szCs w:val="20"/>
                <w:rtl/>
              </w:rPr>
            </w:rPrChange>
          </w:rPr>
          <w:delText xml:space="preserve">4-17 </w:delText>
        </w:r>
        <w:r w:rsidR="00EA69A2" w:rsidRPr="009667A9" w:rsidDel="00730BF4">
          <w:rPr>
            <w:rFonts w:ascii="Times New Roman" w:hAnsi="Times New Roman" w:cs="B Nazanin" w:hint="cs"/>
            <w:b w:val="0"/>
            <w:bCs w:val="0"/>
            <w:i/>
            <w:noProof/>
            <w:sz w:val="24"/>
            <w:szCs w:val="24"/>
            <w:rtl/>
            <w:rPrChange w:id="3450" w:author="Mohsen Jafarinejad" w:date="2019-05-12T10:51:00Z">
              <w:rPr>
                <w:rFonts w:cs="B Nazanin" w:hint="cs"/>
                <w:b w:val="0"/>
                <w:bCs w:val="0"/>
                <w:noProof/>
                <w:sz w:val="20"/>
                <w:szCs w:val="20"/>
                <w:rtl/>
              </w:rPr>
            </w:rPrChange>
          </w:rPr>
          <w:delText>محاسبه</w:delText>
        </w:r>
        <w:r w:rsidR="00EA69A2" w:rsidRPr="009667A9" w:rsidDel="00730BF4">
          <w:rPr>
            <w:rFonts w:ascii="Times New Roman" w:hAnsi="Times New Roman" w:cs="B Nazanin"/>
            <w:b w:val="0"/>
            <w:bCs w:val="0"/>
            <w:i/>
            <w:noProof/>
            <w:sz w:val="24"/>
            <w:szCs w:val="24"/>
            <w:rtl/>
            <w:rPrChange w:id="3451" w:author="Mohsen Jafarinejad" w:date="2019-05-12T10:51:00Z">
              <w:rPr>
                <w:rFonts w:cs="B Nazanin"/>
                <w:b w:val="0"/>
                <w:bCs w:val="0"/>
                <w:noProof/>
                <w:sz w:val="20"/>
                <w:szCs w:val="20"/>
                <w:rtl/>
              </w:rPr>
            </w:rPrChange>
          </w:rPr>
          <w:delText xml:space="preserve"> </w:delText>
        </w:r>
      </w:del>
      <w:ins w:id="3452" w:author="Mohsen" w:date="2019-03-17T16:51:00Z">
        <w:del w:id="3453" w:author="Mohsen Jafarinejad" w:date="2019-05-12T09:33:00Z">
          <w:r w:rsidR="00CF0011" w:rsidRPr="009667A9" w:rsidDel="00730BF4">
            <w:rPr>
              <w:rFonts w:ascii="Times New Roman" w:hAnsi="Times New Roman" w:cs="B Nazanin" w:hint="cs"/>
              <w:b w:val="0"/>
              <w:bCs w:val="0"/>
              <w:i/>
              <w:noProof/>
              <w:sz w:val="24"/>
              <w:szCs w:val="24"/>
              <w:rtl/>
              <w:rPrChange w:id="3454" w:author="Mohsen Jafarinejad" w:date="2019-05-12T10:51:00Z">
                <w:rPr>
                  <w:rFonts w:cs="B Nazanin" w:hint="cs"/>
                  <w:b w:val="0"/>
                  <w:bCs w:val="0"/>
                  <w:noProof/>
                  <w:sz w:val="20"/>
                  <w:szCs w:val="20"/>
                  <w:rtl/>
                </w:rPr>
              </w:rPrChange>
            </w:rPr>
            <w:delText>ثابت‌های</w:delText>
          </w:r>
        </w:del>
      </w:ins>
      <w:del w:id="3455" w:author="Mohsen Jafarinejad" w:date="2019-05-12T09:33:00Z">
        <w:r w:rsidR="00EA69A2" w:rsidRPr="009667A9" w:rsidDel="00730BF4">
          <w:rPr>
            <w:rFonts w:ascii="Times New Roman" w:hAnsi="Times New Roman" w:cs="B Nazanin" w:hint="cs"/>
            <w:b w:val="0"/>
            <w:bCs w:val="0"/>
            <w:i/>
            <w:noProof/>
            <w:sz w:val="24"/>
            <w:szCs w:val="24"/>
            <w:rtl/>
            <w:rPrChange w:id="3456" w:author="Mohsen Jafarinejad" w:date="2019-05-12T10:51:00Z">
              <w:rPr>
                <w:rFonts w:cs="B Nazanin" w:hint="cs"/>
                <w:b w:val="0"/>
                <w:bCs w:val="0"/>
                <w:noProof/>
                <w:sz w:val="20"/>
                <w:szCs w:val="20"/>
                <w:rtl/>
              </w:rPr>
            </w:rPrChange>
          </w:rPr>
          <w:delText>ثابت</w:delText>
        </w:r>
        <w:r w:rsidR="00EA69A2" w:rsidRPr="009667A9" w:rsidDel="00730BF4">
          <w:rPr>
            <w:rFonts w:ascii="Times New Roman" w:hAnsi="Times New Roman" w:cs="B Nazanin"/>
            <w:b w:val="0"/>
            <w:bCs w:val="0"/>
            <w:i/>
            <w:noProof/>
            <w:sz w:val="24"/>
            <w:szCs w:val="24"/>
            <w:rtl/>
            <w:rPrChange w:id="3457"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458" w:author="Mohsen Jafarinejad" w:date="2019-05-12T10:51:00Z">
              <w:rPr>
                <w:rFonts w:cs="B Nazanin" w:hint="cs"/>
                <w:b w:val="0"/>
                <w:bCs w:val="0"/>
                <w:noProof/>
                <w:sz w:val="20"/>
                <w:szCs w:val="20"/>
                <w:rtl/>
              </w:rPr>
            </w:rPrChange>
          </w:rPr>
          <w:delText>های</w:delText>
        </w:r>
        <w:r w:rsidR="00EA69A2" w:rsidRPr="009667A9" w:rsidDel="00730BF4">
          <w:rPr>
            <w:rFonts w:ascii="Times New Roman" w:hAnsi="Times New Roman" w:cs="B Nazanin"/>
            <w:b w:val="0"/>
            <w:bCs w:val="0"/>
            <w:i/>
            <w:noProof/>
            <w:sz w:val="24"/>
            <w:szCs w:val="24"/>
            <w:rtl/>
            <w:rPrChange w:id="3459"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460" w:author="Mohsen Jafarinejad" w:date="2019-05-12T10:51:00Z">
              <w:rPr>
                <w:rFonts w:cs="B Nazanin" w:hint="cs"/>
                <w:b w:val="0"/>
                <w:bCs w:val="0"/>
                <w:noProof/>
                <w:sz w:val="20"/>
                <w:szCs w:val="20"/>
                <w:rtl/>
              </w:rPr>
            </w:rPrChange>
          </w:rPr>
          <w:delText>افت</w:delText>
        </w:r>
        <w:r w:rsidR="00EA69A2" w:rsidRPr="009667A9" w:rsidDel="00730BF4">
          <w:rPr>
            <w:rFonts w:ascii="Times New Roman" w:hAnsi="Times New Roman" w:cs="B Nazanin"/>
            <w:b w:val="0"/>
            <w:bCs w:val="0"/>
            <w:i/>
            <w:noProof/>
            <w:sz w:val="24"/>
            <w:szCs w:val="24"/>
            <w:rtl/>
            <w:rPrChange w:id="3461"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462" w:author="Mohsen Jafarinejad" w:date="2019-05-12T10:51:00Z">
              <w:rPr>
                <w:rFonts w:cs="B Nazanin" w:hint="cs"/>
                <w:b w:val="0"/>
                <w:bCs w:val="0"/>
                <w:noProof/>
                <w:sz w:val="20"/>
                <w:szCs w:val="20"/>
                <w:rtl/>
              </w:rPr>
            </w:rPrChange>
          </w:rPr>
          <w:delText>پتانسیل</w:delText>
        </w:r>
        <w:r w:rsidR="00EA69A2" w:rsidRPr="009667A9" w:rsidDel="00730BF4">
          <w:rPr>
            <w:rFonts w:ascii="Times New Roman" w:hAnsi="Times New Roman" w:cs="B Nazanin"/>
            <w:b w:val="0"/>
            <w:bCs w:val="0"/>
            <w:i/>
            <w:noProof/>
            <w:sz w:val="24"/>
            <w:szCs w:val="24"/>
            <w:rtl/>
            <w:rPrChange w:id="3463"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464" w:author="Mohsen Jafarinejad" w:date="2019-05-12T10:51:00Z">
              <w:rPr>
                <w:rFonts w:cs="B Nazanin" w:hint="cs"/>
                <w:b w:val="0"/>
                <w:bCs w:val="0"/>
                <w:noProof/>
                <w:sz w:val="20"/>
                <w:szCs w:val="20"/>
                <w:rtl/>
              </w:rPr>
            </w:rPrChange>
          </w:rPr>
          <w:delText>فعال</w:delText>
        </w:r>
        <w:r w:rsidR="00EA69A2" w:rsidRPr="009667A9" w:rsidDel="00730BF4">
          <w:rPr>
            <w:rFonts w:ascii="Times New Roman" w:hAnsi="Times New Roman" w:cs="B Nazanin"/>
            <w:b w:val="0"/>
            <w:bCs w:val="0"/>
            <w:i/>
            <w:noProof/>
            <w:sz w:val="24"/>
            <w:szCs w:val="24"/>
            <w:rtl/>
            <w:rPrChange w:id="3465"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466" w:author="Mohsen Jafarinejad" w:date="2019-05-12T10:51:00Z">
              <w:rPr>
                <w:rFonts w:cs="B Nazanin" w:hint="cs"/>
                <w:b w:val="0"/>
                <w:bCs w:val="0"/>
                <w:noProof/>
                <w:sz w:val="20"/>
                <w:szCs w:val="20"/>
                <w:rtl/>
              </w:rPr>
            </w:rPrChange>
          </w:rPr>
          <w:delText>سازی</w:delText>
        </w:r>
        <w:r w:rsidR="00EA69A2" w:rsidRPr="009667A9" w:rsidDel="00730BF4">
          <w:rPr>
            <w:rFonts w:ascii="Times New Roman" w:hAnsi="Times New Roman" w:cs="B Nazanin"/>
            <w:b w:val="0"/>
            <w:bCs w:val="0"/>
            <w:i/>
            <w:noProof/>
            <w:sz w:val="24"/>
            <w:szCs w:val="24"/>
            <w:rPrChange w:id="3467" w:author="Mohsen Jafarinejad" w:date="2019-05-12T10:51:00Z">
              <w:rPr>
                <w:rFonts w:cs="B Nazanin"/>
                <w:b w:val="0"/>
                <w:bCs w:val="0"/>
                <w:noProof/>
                <w:sz w:val="20"/>
                <w:szCs w:val="20"/>
              </w:rPr>
            </w:rPrChange>
          </w:rPr>
          <w:tab/>
        </w:r>
      </w:del>
      <w:ins w:id="3468" w:author="Mohsen" w:date="2019-03-18T01:27:00Z">
        <w:del w:id="3469" w:author="Mohsen Jafarinejad" w:date="2019-04-06T08:40:00Z">
          <w:r w:rsidR="00C607BA" w:rsidRPr="009667A9" w:rsidDel="005222D8">
            <w:rPr>
              <w:rFonts w:ascii="Times New Roman" w:hAnsi="Times New Roman" w:cs="B Nazanin"/>
              <w:i/>
              <w:noProof/>
              <w:sz w:val="24"/>
              <w:szCs w:val="24"/>
              <w:rtl/>
              <w:rPrChange w:id="3470" w:author="Mohsen Jafarinejad" w:date="2019-05-12T10:51:00Z">
                <w:rPr>
                  <w:rFonts w:asciiTheme="majorBidi" w:hAnsiTheme="majorBidi" w:cs="B Nazanin"/>
                  <w:i/>
                  <w:iCs/>
                  <w:noProof/>
                  <w:sz w:val="20"/>
                  <w:szCs w:val="20"/>
                  <w:rtl/>
                </w:rPr>
              </w:rPrChange>
            </w:rPr>
            <w:delText>89</w:delText>
          </w:r>
        </w:del>
      </w:ins>
      <w:del w:id="3471" w:author="Mohsen Jafarinejad" w:date="2019-04-06T08:40:00Z">
        <w:r w:rsidR="00EA69A2" w:rsidRPr="009667A9" w:rsidDel="005222D8">
          <w:rPr>
            <w:rFonts w:ascii="Times New Roman" w:hAnsi="Times New Roman" w:cs="B Nazanin"/>
            <w:b w:val="0"/>
            <w:bCs w:val="0"/>
            <w:i/>
            <w:noProof/>
            <w:sz w:val="24"/>
            <w:szCs w:val="24"/>
            <w:rPrChange w:id="3472" w:author="Mohsen Jafarinejad" w:date="2019-05-12T10:51:00Z">
              <w:rPr>
                <w:rFonts w:cs="B Nazanin"/>
                <w:b w:val="0"/>
                <w:bCs w:val="0"/>
                <w:noProof/>
                <w:sz w:val="20"/>
                <w:szCs w:val="20"/>
              </w:rPr>
            </w:rPrChange>
          </w:rPr>
          <w:delText>96</w:delText>
        </w:r>
      </w:del>
    </w:p>
    <w:p w14:paraId="459263A4" w14:textId="2E09A365" w:rsidR="00EA69A2" w:rsidRPr="009667A9" w:rsidDel="00730BF4" w:rsidRDefault="004D1950">
      <w:pPr>
        <w:pStyle w:val="TOC2"/>
        <w:tabs>
          <w:tab w:val="right" w:leader="dot" w:pos="8827"/>
        </w:tabs>
        <w:bidi/>
        <w:rPr>
          <w:del w:id="3473" w:author="Mohsen Jafarinejad" w:date="2019-05-12T09:33:00Z"/>
          <w:rFonts w:ascii="Times New Roman" w:eastAsiaTheme="minorEastAsia" w:hAnsi="Times New Roman" w:cs="B Nazanin"/>
          <w:b w:val="0"/>
          <w:bCs w:val="0"/>
          <w:i/>
          <w:noProof/>
          <w:sz w:val="24"/>
          <w:szCs w:val="24"/>
          <w:rPrChange w:id="3474" w:author="Mohsen Jafarinejad" w:date="2019-05-12T10:51:00Z">
            <w:rPr>
              <w:del w:id="3475" w:author="Mohsen Jafarinejad" w:date="2019-05-12T09:33:00Z"/>
              <w:rFonts w:eastAsiaTheme="minorEastAsia" w:cs="B Nazanin"/>
              <w:b w:val="0"/>
              <w:bCs w:val="0"/>
              <w:noProof/>
              <w:sz w:val="20"/>
              <w:szCs w:val="20"/>
            </w:rPr>
          </w:rPrChange>
        </w:rPr>
        <w:pPrChange w:id="3476" w:author="Mohsen Jafarinejad" w:date="2019-05-12T10:51:00Z">
          <w:pPr>
            <w:pStyle w:val="TOC2"/>
            <w:tabs>
              <w:tab w:val="right" w:leader="dot" w:pos="8827"/>
            </w:tabs>
            <w:bidi/>
          </w:pPr>
        </w:pPrChange>
      </w:pPr>
      <w:del w:id="3477" w:author="Mohsen Jafarinejad" w:date="2019-05-12T09:33:00Z">
        <w:r w:rsidRPr="009667A9" w:rsidDel="00730BF4">
          <w:rPr>
            <w:rFonts w:ascii="Times New Roman" w:hAnsi="Times New Roman" w:cs="B Nazanin"/>
            <w:b w:val="0"/>
            <w:bCs w:val="0"/>
            <w:i/>
            <w:noProof/>
            <w:sz w:val="24"/>
            <w:szCs w:val="24"/>
            <w:rtl/>
            <w:rPrChange w:id="3478" w:author="Mohsen Jafarinejad" w:date="2019-05-12T10:51:00Z">
              <w:rPr>
                <w:rFonts w:cs="B Nazanin"/>
                <w:b w:val="0"/>
                <w:bCs w:val="0"/>
                <w:noProof/>
                <w:sz w:val="20"/>
                <w:szCs w:val="20"/>
                <w:rtl/>
              </w:rPr>
            </w:rPrChange>
          </w:rPr>
          <w:delText xml:space="preserve">4-18 </w:delText>
        </w:r>
        <w:r w:rsidR="00EA69A2" w:rsidRPr="009667A9" w:rsidDel="00730BF4">
          <w:rPr>
            <w:rFonts w:ascii="Times New Roman" w:hAnsi="Times New Roman" w:cs="B Nazanin" w:hint="cs"/>
            <w:b w:val="0"/>
            <w:bCs w:val="0"/>
            <w:i/>
            <w:noProof/>
            <w:sz w:val="24"/>
            <w:szCs w:val="24"/>
            <w:rtl/>
            <w:rPrChange w:id="3479" w:author="Mohsen Jafarinejad" w:date="2019-05-12T10:51:00Z">
              <w:rPr>
                <w:rFonts w:cs="B Nazanin" w:hint="cs"/>
                <w:b w:val="0"/>
                <w:bCs w:val="0"/>
                <w:noProof/>
                <w:sz w:val="20"/>
                <w:szCs w:val="20"/>
                <w:rtl/>
              </w:rPr>
            </w:rPrChange>
          </w:rPr>
          <w:delText>نتایج</w:delText>
        </w:r>
        <w:r w:rsidR="00EA69A2" w:rsidRPr="009667A9" w:rsidDel="00730BF4">
          <w:rPr>
            <w:rFonts w:ascii="Times New Roman" w:hAnsi="Times New Roman" w:cs="B Nazanin"/>
            <w:b w:val="0"/>
            <w:bCs w:val="0"/>
            <w:i/>
            <w:noProof/>
            <w:sz w:val="24"/>
            <w:szCs w:val="24"/>
            <w:rtl/>
            <w:rPrChange w:id="348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481" w:author="Mohsen Jafarinejad" w:date="2019-05-12T10:51:00Z">
              <w:rPr>
                <w:rFonts w:cs="B Nazanin" w:hint="cs"/>
                <w:b w:val="0"/>
                <w:bCs w:val="0"/>
                <w:noProof/>
                <w:sz w:val="20"/>
                <w:szCs w:val="20"/>
                <w:rtl/>
              </w:rPr>
            </w:rPrChange>
          </w:rPr>
          <w:delText>شبیه</w:delText>
        </w:r>
        <w:r w:rsidR="00EA69A2" w:rsidRPr="009667A9" w:rsidDel="00730BF4">
          <w:rPr>
            <w:rFonts w:ascii="Times New Roman" w:hAnsi="Times New Roman" w:cs="B Nazanin"/>
            <w:b w:val="0"/>
            <w:bCs w:val="0"/>
            <w:i/>
            <w:noProof/>
            <w:sz w:val="24"/>
            <w:szCs w:val="24"/>
            <w:rtl/>
            <w:rPrChange w:id="3482"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483" w:author="Mohsen Jafarinejad" w:date="2019-05-12T10:51:00Z">
              <w:rPr>
                <w:rFonts w:cs="B Nazanin" w:hint="cs"/>
                <w:b w:val="0"/>
                <w:bCs w:val="0"/>
                <w:noProof/>
                <w:sz w:val="20"/>
                <w:szCs w:val="20"/>
                <w:rtl/>
              </w:rPr>
            </w:rPrChange>
          </w:rPr>
          <w:delText>سازی</w:delText>
        </w:r>
        <w:r w:rsidR="00EA69A2" w:rsidRPr="009667A9" w:rsidDel="00730BF4">
          <w:rPr>
            <w:rFonts w:ascii="Times New Roman" w:hAnsi="Times New Roman" w:cs="B Nazanin"/>
            <w:b w:val="0"/>
            <w:bCs w:val="0"/>
            <w:i/>
            <w:noProof/>
            <w:sz w:val="24"/>
            <w:szCs w:val="24"/>
            <w:rtl/>
            <w:rPrChange w:id="348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485" w:author="Mohsen Jafarinejad" w:date="2019-05-12T10:51:00Z">
              <w:rPr>
                <w:rFonts w:cs="B Nazanin" w:hint="cs"/>
                <w:b w:val="0"/>
                <w:bCs w:val="0"/>
                <w:noProof/>
                <w:sz w:val="20"/>
                <w:szCs w:val="20"/>
                <w:rtl/>
              </w:rPr>
            </w:rPrChange>
          </w:rPr>
          <w:delText>منحنی</w:delText>
        </w:r>
        <w:r w:rsidR="00EA69A2" w:rsidRPr="009667A9" w:rsidDel="00730BF4">
          <w:rPr>
            <w:rFonts w:ascii="Times New Roman" w:hAnsi="Times New Roman" w:cs="B Nazanin"/>
            <w:b w:val="0"/>
            <w:bCs w:val="0"/>
            <w:i/>
            <w:noProof/>
            <w:sz w:val="24"/>
            <w:szCs w:val="24"/>
            <w:rtl/>
            <w:rPrChange w:id="348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487" w:author="Mohsen Jafarinejad" w:date="2019-05-12T10:51:00Z">
              <w:rPr>
                <w:rFonts w:cs="B Nazanin" w:hint="cs"/>
                <w:b w:val="0"/>
                <w:bCs w:val="0"/>
                <w:noProof/>
                <w:sz w:val="20"/>
                <w:szCs w:val="20"/>
                <w:rtl/>
              </w:rPr>
            </w:rPrChange>
          </w:rPr>
          <w:delText>پلاریزاسیون</w:delText>
        </w:r>
        <w:r w:rsidR="00EA69A2" w:rsidRPr="009667A9" w:rsidDel="00730BF4">
          <w:rPr>
            <w:rFonts w:ascii="Times New Roman" w:hAnsi="Times New Roman" w:cs="B Nazanin"/>
            <w:b w:val="0"/>
            <w:bCs w:val="0"/>
            <w:i/>
            <w:noProof/>
            <w:sz w:val="24"/>
            <w:szCs w:val="24"/>
            <w:rtl/>
            <w:rPrChange w:id="348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489" w:author="Mohsen Jafarinejad" w:date="2019-05-12T10:51:00Z">
              <w:rPr>
                <w:rFonts w:cs="B Nazanin" w:hint="cs"/>
                <w:b w:val="0"/>
                <w:bCs w:val="0"/>
                <w:noProof/>
                <w:sz w:val="20"/>
                <w:szCs w:val="20"/>
                <w:rtl/>
              </w:rPr>
            </w:rPrChange>
          </w:rPr>
          <w:delText>آزمایشات</w:delText>
        </w:r>
        <w:r w:rsidR="00EA69A2" w:rsidRPr="009667A9" w:rsidDel="00730BF4">
          <w:rPr>
            <w:rFonts w:ascii="Times New Roman" w:hAnsi="Times New Roman" w:cs="B Nazanin"/>
            <w:b w:val="0"/>
            <w:bCs w:val="0"/>
            <w:i/>
            <w:noProof/>
            <w:sz w:val="24"/>
            <w:szCs w:val="24"/>
            <w:rtl/>
            <w:rPrChange w:id="349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491" w:author="Mohsen Jafarinejad" w:date="2019-05-12T10:51:00Z">
              <w:rPr>
                <w:rFonts w:cs="B Nazanin" w:hint="cs"/>
                <w:b w:val="0"/>
                <w:bCs w:val="0"/>
                <w:noProof/>
                <w:sz w:val="20"/>
                <w:szCs w:val="20"/>
                <w:rtl/>
              </w:rPr>
            </w:rPrChange>
          </w:rPr>
          <w:delText>تجربی</w:delText>
        </w:r>
        <w:r w:rsidR="00EA69A2" w:rsidRPr="009667A9" w:rsidDel="00730BF4">
          <w:rPr>
            <w:rFonts w:ascii="Times New Roman" w:hAnsi="Times New Roman" w:cs="B Nazanin"/>
            <w:b w:val="0"/>
            <w:bCs w:val="0"/>
            <w:i/>
            <w:noProof/>
            <w:sz w:val="24"/>
            <w:szCs w:val="24"/>
            <w:rPrChange w:id="3492" w:author="Mohsen Jafarinejad" w:date="2019-05-12T10:51:00Z">
              <w:rPr>
                <w:rFonts w:cs="B Nazanin"/>
                <w:b w:val="0"/>
                <w:bCs w:val="0"/>
                <w:noProof/>
                <w:sz w:val="20"/>
                <w:szCs w:val="20"/>
              </w:rPr>
            </w:rPrChange>
          </w:rPr>
          <w:tab/>
        </w:r>
      </w:del>
      <w:ins w:id="3493" w:author="Mohsen" w:date="2019-03-18T01:27:00Z">
        <w:del w:id="3494" w:author="Mohsen Jafarinejad" w:date="2019-04-06T08:40:00Z">
          <w:r w:rsidR="00C607BA" w:rsidRPr="009667A9" w:rsidDel="005222D8">
            <w:rPr>
              <w:rFonts w:ascii="Times New Roman" w:hAnsi="Times New Roman" w:cs="B Nazanin"/>
              <w:i/>
              <w:noProof/>
              <w:sz w:val="24"/>
              <w:szCs w:val="24"/>
              <w:rtl/>
              <w:rPrChange w:id="3495" w:author="Mohsen Jafarinejad" w:date="2019-05-12T10:51:00Z">
                <w:rPr>
                  <w:rFonts w:asciiTheme="majorBidi" w:hAnsiTheme="majorBidi" w:cs="B Nazanin"/>
                  <w:i/>
                  <w:iCs/>
                  <w:noProof/>
                  <w:sz w:val="20"/>
                  <w:szCs w:val="20"/>
                  <w:rtl/>
                </w:rPr>
              </w:rPrChange>
            </w:rPr>
            <w:delText>90</w:delText>
          </w:r>
        </w:del>
      </w:ins>
      <w:del w:id="3496" w:author="Mohsen Jafarinejad" w:date="2019-04-06T08:40:00Z">
        <w:r w:rsidR="00EA69A2" w:rsidRPr="009667A9" w:rsidDel="005222D8">
          <w:rPr>
            <w:rFonts w:ascii="Times New Roman" w:hAnsi="Times New Roman" w:cs="B Nazanin"/>
            <w:b w:val="0"/>
            <w:bCs w:val="0"/>
            <w:i/>
            <w:noProof/>
            <w:sz w:val="24"/>
            <w:szCs w:val="24"/>
            <w:rPrChange w:id="3497" w:author="Mohsen Jafarinejad" w:date="2019-05-12T10:51:00Z">
              <w:rPr>
                <w:rFonts w:cs="B Nazanin"/>
                <w:b w:val="0"/>
                <w:bCs w:val="0"/>
                <w:noProof/>
                <w:sz w:val="20"/>
                <w:szCs w:val="20"/>
              </w:rPr>
            </w:rPrChange>
          </w:rPr>
          <w:delText>97</w:delText>
        </w:r>
      </w:del>
    </w:p>
    <w:p w14:paraId="1C055BBA" w14:textId="2B64A90D" w:rsidR="00EA69A2" w:rsidRPr="009667A9" w:rsidDel="00730BF4" w:rsidRDefault="004D1950">
      <w:pPr>
        <w:pStyle w:val="TOC2"/>
        <w:tabs>
          <w:tab w:val="right" w:leader="dot" w:pos="8827"/>
        </w:tabs>
        <w:bidi/>
        <w:rPr>
          <w:del w:id="3498" w:author="Mohsen Jafarinejad" w:date="2019-05-12T09:33:00Z"/>
          <w:rFonts w:ascii="Times New Roman" w:eastAsiaTheme="minorEastAsia" w:hAnsi="Times New Roman" w:cs="B Nazanin"/>
          <w:b w:val="0"/>
          <w:bCs w:val="0"/>
          <w:i/>
          <w:noProof/>
          <w:sz w:val="24"/>
          <w:szCs w:val="24"/>
          <w:rPrChange w:id="3499" w:author="Mohsen Jafarinejad" w:date="2019-05-12T10:51:00Z">
            <w:rPr>
              <w:del w:id="3500" w:author="Mohsen Jafarinejad" w:date="2019-05-12T09:33:00Z"/>
              <w:rFonts w:eastAsiaTheme="minorEastAsia" w:cs="B Nazanin"/>
              <w:b w:val="0"/>
              <w:bCs w:val="0"/>
              <w:noProof/>
              <w:sz w:val="20"/>
              <w:szCs w:val="20"/>
            </w:rPr>
          </w:rPrChange>
        </w:rPr>
        <w:pPrChange w:id="3501" w:author="Mohsen Jafarinejad" w:date="2019-05-12T10:51:00Z">
          <w:pPr>
            <w:pStyle w:val="TOC2"/>
            <w:tabs>
              <w:tab w:val="right" w:leader="dot" w:pos="8827"/>
            </w:tabs>
            <w:bidi/>
          </w:pPr>
        </w:pPrChange>
      </w:pPr>
      <w:del w:id="3502" w:author="Mohsen Jafarinejad" w:date="2019-05-12T09:33:00Z">
        <w:r w:rsidRPr="009667A9" w:rsidDel="00730BF4">
          <w:rPr>
            <w:rFonts w:ascii="Times New Roman" w:hAnsi="Times New Roman" w:cs="B Nazanin"/>
            <w:b w:val="0"/>
            <w:bCs w:val="0"/>
            <w:i/>
            <w:noProof/>
            <w:sz w:val="24"/>
            <w:szCs w:val="24"/>
            <w:rtl/>
            <w:rPrChange w:id="3503" w:author="Mohsen Jafarinejad" w:date="2019-05-12T10:51:00Z">
              <w:rPr>
                <w:rFonts w:cs="B Nazanin"/>
                <w:b w:val="0"/>
                <w:bCs w:val="0"/>
                <w:noProof/>
                <w:sz w:val="20"/>
                <w:szCs w:val="20"/>
                <w:rtl/>
              </w:rPr>
            </w:rPrChange>
          </w:rPr>
          <w:delText xml:space="preserve">4-19 </w:delText>
        </w:r>
        <w:r w:rsidR="00EA69A2" w:rsidRPr="009667A9" w:rsidDel="00730BF4">
          <w:rPr>
            <w:rFonts w:ascii="Times New Roman" w:hAnsi="Times New Roman" w:cs="B Nazanin" w:hint="cs"/>
            <w:b w:val="0"/>
            <w:bCs w:val="0"/>
            <w:i/>
            <w:noProof/>
            <w:sz w:val="24"/>
            <w:szCs w:val="24"/>
            <w:rtl/>
            <w:rPrChange w:id="3504" w:author="Mohsen Jafarinejad" w:date="2019-05-12T10:51:00Z">
              <w:rPr>
                <w:rFonts w:cs="B Nazanin" w:hint="cs"/>
                <w:b w:val="0"/>
                <w:bCs w:val="0"/>
                <w:noProof/>
                <w:sz w:val="20"/>
                <w:szCs w:val="20"/>
                <w:rtl/>
              </w:rPr>
            </w:rPrChange>
          </w:rPr>
          <w:delText>اثر</w:delText>
        </w:r>
        <w:r w:rsidR="00EA69A2" w:rsidRPr="009667A9" w:rsidDel="00730BF4">
          <w:rPr>
            <w:rFonts w:ascii="Times New Roman" w:hAnsi="Times New Roman" w:cs="B Nazanin"/>
            <w:b w:val="0"/>
            <w:bCs w:val="0"/>
            <w:i/>
            <w:noProof/>
            <w:sz w:val="24"/>
            <w:szCs w:val="24"/>
            <w:rtl/>
            <w:rPrChange w:id="3505"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06" w:author="Mohsen Jafarinejad" w:date="2019-05-12T10:51:00Z">
              <w:rPr>
                <w:rFonts w:cs="B Nazanin" w:hint="cs"/>
                <w:b w:val="0"/>
                <w:bCs w:val="0"/>
                <w:noProof/>
                <w:sz w:val="20"/>
                <w:szCs w:val="20"/>
                <w:rtl/>
              </w:rPr>
            </w:rPrChange>
          </w:rPr>
          <w:delText>اغتشاش</w:delText>
        </w:r>
        <w:r w:rsidR="00EA69A2" w:rsidRPr="009667A9" w:rsidDel="00730BF4">
          <w:rPr>
            <w:rFonts w:ascii="Times New Roman" w:hAnsi="Times New Roman" w:cs="B Nazanin"/>
            <w:b w:val="0"/>
            <w:bCs w:val="0"/>
            <w:i/>
            <w:noProof/>
            <w:sz w:val="24"/>
            <w:szCs w:val="24"/>
            <w:rtl/>
            <w:rPrChange w:id="3507"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08" w:author="Mohsen Jafarinejad" w:date="2019-05-12T10:51:00Z">
              <w:rPr>
                <w:rFonts w:cs="B Nazanin" w:hint="cs"/>
                <w:b w:val="0"/>
                <w:bCs w:val="0"/>
                <w:noProof/>
                <w:sz w:val="20"/>
                <w:szCs w:val="20"/>
                <w:rtl/>
              </w:rPr>
            </w:rPrChange>
          </w:rPr>
          <w:delText>بر</w:delText>
        </w:r>
        <w:r w:rsidR="00EA69A2" w:rsidRPr="009667A9" w:rsidDel="00730BF4">
          <w:rPr>
            <w:rFonts w:ascii="Times New Roman" w:hAnsi="Times New Roman" w:cs="B Nazanin"/>
            <w:b w:val="0"/>
            <w:bCs w:val="0"/>
            <w:i/>
            <w:noProof/>
            <w:sz w:val="24"/>
            <w:szCs w:val="24"/>
            <w:rtl/>
            <w:rPrChange w:id="3509"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10" w:author="Mohsen Jafarinejad" w:date="2019-05-12T10:51:00Z">
              <w:rPr>
                <w:rFonts w:cs="B Nazanin" w:hint="cs"/>
                <w:b w:val="0"/>
                <w:bCs w:val="0"/>
                <w:noProof/>
                <w:sz w:val="20"/>
                <w:szCs w:val="20"/>
                <w:rtl/>
              </w:rPr>
            </w:rPrChange>
          </w:rPr>
          <w:delText>منحنی</w:delText>
        </w:r>
        <w:r w:rsidR="00EA69A2" w:rsidRPr="009667A9" w:rsidDel="00730BF4">
          <w:rPr>
            <w:rFonts w:ascii="Times New Roman" w:hAnsi="Times New Roman" w:cs="B Nazanin"/>
            <w:b w:val="0"/>
            <w:bCs w:val="0"/>
            <w:i/>
            <w:noProof/>
            <w:sz w:val="24"/>
            <w:szCs w:val="24"/>
            <w:rtl/>
            <w:rPrChange w:id="3511"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12" w:author="Mohsen Jafarinejad" w:date="2019-05-12T10:51:00Z">
              <w:rPr>
                <w:rFonts w:cs="B Nazanin" w:hint="cs"/>
                <w:b w:val="0"/>
                <w:bCs w:val="0"/>
                <w:noProof/>
                <w:sz w:val="20"/>
                <w:szCs w:val="20"/>
                <w:rtl/>
              </w:rPr>
            </w:rPrChange>
          </w:rPr>
          <w:delText>پلاریزاسیون</w:delText>
        </w:r>
        <w:r w:rsidR="00EA69A2" w:rsidRPr="009667A9" w:rsidDel="00730BF4">
          <w:rPr>
            <w:rFonts w:ascii="Times New Roman" w:hAnsi="Times New Roman" w:cs="B Nazanin"/>
            <w:b w:val="0"/>
            <w:bCs w:val="0"/>
            <w:i/>
            <w:noProof/>
            <w:sz w:val="24"/>
            <w:szCs w:val="24"/>
            <w:rtl/>
            <w:rPrChange w:id="3513"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14" w:author="Mohsen Jafarinejad" w:date="2019-05-12T10:51:00Z">
              <w:rPr>
                <w:rFonts w:cs="B Nazanin" w:hint="cs"/>
                <w:b w:val="0"/>
                <w:bCs w:val="0"/>
                <w:noProof/>
                <w:sz w:val="20"/>
                <w:szCs w:val="20"/>
                <w:rtl/>
              </w:rPr>
            </w:rPrChange>
          </w:rPr>
          <w:delText>و</w:delText>
        </w:r>
        <w:r w:rsidR="00EA69A2" w:rsidRPr="009667A9" w:rsidDel="00730BF4">
          <w:rPr>
            <w:rFonts w:ascii="Times New Roman" w:hAnsi="Times New Roman" w:cs="B Nazanin"/>
            <w:b w:val="0"/>
            <w:bCs w:val="0"/>
            <w:i/>
            <w:noProof/>
            <w:sz w:val="24"/>
            <w:szCs w:val="24"/>
            <w:rtl/>
            <w:rPrChange w:id="3515"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16" w:author="Mohsen Jafarinejad" w:date="2019-05-12T10:51:00Z">
              <w:rPr>
                <w:rFonts w:cs="B Nazanin" w:hint="cs"/>
                <w:b w:val="0"/>
                <w:bCs w:val="0"/>
                <w:noProof/>
                <w:sz w:val="20"/>
                <w:szCs w:val="20"/>
                <w:rtl/>
              </w:rPr>
            </w:rPrChange>
          </w:rPr>
          <w:delText>توان</w:delText>
        </w:r>
        <w:r w:rsidR="00EA69A2" w:rsidRPr="009667A9" w:rsidDel="00730BF4">
          <w:rPr>
            <w:rFonts w:ascii="Times New Roman" w:hAnsi="Times New Roman" w:cs="B Nazanin"/>
            <w:b w:val="0"/>
            <w:bCs w:val="0"/>
            <w:i/>
            <w:noProof/>
            <w:sz w:val="24"/>
            <w:szCs w:val="24"/>
            <w:rtl/>
            <w:rPrChange w:id="3517"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18" w:author="Mohsen Jafarinejad" w:date="2019-05-12T10:51:00Z">
              <w:rPr>
                <w:rFonts w:cs="B Nazanin" w:hint="cs"/>
                <w:b w:val="0"/>
                <w:bCs w:val="0"/>
                <w:noProof/>
                <w:sz w:val="20"/>
                <w:szCs w:val="20"/>
                <w:rtl/>
              </w:rPr>
            </w:rPrChange>
          </w:rPr>
          <w:delText>تولیدی</w:delText>
        </w:r>
        <w:r w:rsidR="00EA69A2" w:rsidRPr="009667A9" w:rsidDel="00730BF4">
          <w:rPr>
            <w:rFonts w:ascii="Times New Roman" w:hAnsi="Times New Roman" w:cs="B Nazanin"/>
            <w:b w:val="0"/>
            <w:bCs w:val="0"/>
            <w:i/>
            <w:noProof/>
            <w:sz w:val="24"/>
            <w:szCs w:val="24"/>
            <w:rtl/>
            <w:rPrChange w:id="3519"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20" w:author="Mohsen Jafarinejad" w:date="2019-05-12T10:51:00Z">
              <w:rPr>
                <w:rFonts w:cs="B Nazanin" w:hint="cs"/>
                <w:b w:val="0"/>
                <w:bCs w:val="0"/>
                <w:noProof/>
                <w:sz w:val="20"/>
                <w:szCs w:val="20"/>
                <w:rtl/>
              </w:rPr>
            </w:rPrChange>
          </w:rPr>
          <w:delText>پیل</w:delText>
        </w:r>
        <w:r w:rsidR="00EA69A2" w:rsidRPr="009667A9" w:rsidDel="00730BF4">
          <w:rPr>
            <w:rFonts w:ascii="Times New Roman" w:hAnsi="Times New Roman" w:cs="B Nazanin"/>
            <w:b w:val="0"/>
            <w:bCs w:val="0"/>
            <w:i/>
            <w:noProof/>
            <w:sz w:val="24"/>
            <w:szCs w:val="24"/>
            <w:rPrChange w:id="3521" w:author="Mohsen Jafarinejad" w:date="2019-05-12T10:51:00Z">
              <w:rPr>
                <w:rFonts w:cs="B Nazanin"/>
                <w:b w:val="0"/>
                <w:bCs w:val="0"/>
                <w:noProof/>
                <w:sz w:val="20"/>
                <w:szCs w:val="20"/>
              </w:rPr>
            </w:rPrChange>
          </w:rPr>
          <w:tab/>
        </w:r>
      </w:del>
      <w:ins w:id="3522" w:author="Mohsen" w:date="2019-03-18T01:27:00Z">
        <w:del w:id="3523" w:author="Mohsen Jafarinejad" w:date="2019-04-06T08:40:00Z">
          <w:r w:rsidR="00C607BA" w:rsidRPr="009667A9" w:rsidDel="005222D8">
            <w:rPr>
              <w:rFonts w:ascii="Times New Roman" w:hAnsi="Times New Roman" w:cs="B Nazanin"/>
              <w:i/>
              <w:noProof/>
              <w:sz w:val="24"/>
              <w:szCs w:val="24"/>
              <w:rtl/>
              <w:rPrChange w:id="3524" w:author="Mohsen Jafarinejad" w:date="2019-05-12T10:51:00Z">
                <w:rPr>
                  <w:rFonts w:asciiTheme="majorBidi" w:hAnsiTheme="majorBidi" w:cs="B Nazanin"/>
                  <w:i/>
                  <w:iCs/>
                  <w:noProof/>
                  <w:sz w:val="20"/>
                  <w:szCs w:val="20"/>
                  <w:rtl/>
                </w:rPr>
              </w:rPrChange>
            </w:rPr>
            <w:delText>91</w:delText>
          </w:r>
        </w:del>
      </w:ins>
      <w:del w:id="3525" w:author="Mohsen Jafarinejad" w:date="2019-04-06T08:40:00Z">
        <w:r w:rsidR="00EA69A2" w:rsidRPr="009667A9" w:rsidDel="005222D8">
          <w:rPr>
            <w:rFonts w:ascii="Times New Roman" w:hAnsi="Times New Roman" w:cs="B Nazanin"/>
            <w:b w:val="0"/>
            <w:bCs w:val="0"/>
            <w:i/>
            <w:noProof/>
            <w:sz w:val="24"/>
            <w:szCs w:val="24"/>
            <w:rPrChange w:id="3526" w:author="Mohsen Jafarinejad" w:date="2019-05-12T10:51:00Z">
              <w:rPr>
                <w:rFonts w:cs="B Nazanin"/>
                <w:b w:val="0"/>
                <w:bCs w:val="0"/>
                <w:noProof/>
                <w:sz w:val="20"/>
                <w:szCs w:val="20"/>
              </w:rPr>
            </w:rPrChange>
          </w:rPr>
          <w:delText>98</w:delText>
        </w:r>
      </w:del>
    </w:p>
    <w:p w14:paraId="149CBD8C" w14:textId="4E226EBE" w:rsidR="00EA69A2" w:rsidRPr="009667A9" w:rsidDel="00730BF4" w:rsidRDefault="004D1950">
      <w:pPr>
        <w:pStyle w:val="TOC2"/>
        <w:tabs>
          <w:tab w:val="right" w:leader="dot" w:pos="8827"/>
        </w:tabs>
        <w:bidi/>
        <w:rPr>
          <w:del w:id="3527" w:author="Mohsen Jafarinejad" w:date="2019-05-12T09:33:00Z"/>
          <w:rFonts w:ascii="Times New Roman" w:eastAsiaTheme="minorEastAsia" w:hAnsi="Times New Roman" w:cs="B Nazanin"/>
          <w:b w:val="0"/>
          <w:bCs w:val="0"/>
          <w:i/>
          <w:noProof/>
          <w:sz w:val="24"/>
          <w:szCs w:val="24"/>
          <w:rPrChange w:id="3528" w:author="Mohsen Jafarinejad" w:date="2019-05-12T10:51:00Z">
            <w:rPr>
              <w:del w:id="3529" w:author="Mohsen Jafarinejad" w:date="2019-05-12T09:33:00Z"/>
              <w:rFonts w:eastAsiaTheme="minorEastAsia" w:cs="B Nazanin"/>
              <w:b w:val="0"/>
              <w:bCs w:val="0"/>
              <w:noProof/>
              <w:sz w:val="20"/>
              <w:szCs w:val="20"/>
            </w:rPr>
          </w:rPrChange>
        </w:rPr>
        <w:pPrChange w:id="3530" w:author="Mohsen Jafarinejad" w:date="2019-05-12T10:51:00Z">
          <w:pPr>
            <w:pStyle w:val="TOC2"/>
            <w:tabs>
              <w:tab w:val="right" w:leader="dot" w:pos="8827"/>
            </w:tabs>
            <w:bidi/>
          </w:pPr>
        </w:pPrChange>
      </w:pPr>
      <w:del w:id="3531" w:author="Mohsen Jafarinejad" w:date="2019-05-12T09:33:00Z">
        <w:r w:rsidRPr="009667A9" w:rsidDel="00730BF4">
          <w:rPr>
            <w:rFonts w:ascii="Times New Roman" w:hAnsi="Times New Roman" w:cs="B Nazanin"/>
            <w:b w:val="0"/>
            <w:bCs w:val="0"/>
            <w:i/>
            <w:noProof/>
            <w:sz w:val="24"/>
            <w:szCs w:val="24"/>
            <w:rtl/>
            <w:rPrChange w:id="3532" w:author="Mohsen Jafarinejad" w:date="2019-05-12T10:51:00Z">
              <w:rPr>
                <w:rFonts w:cs="B Nazanin"/>
                <w:b w:val="0"/>
                <w:bCs w:val="0"/>
                <w:noProof/>
                <w:sz w:val="20"/>
                <w:szCs w:val="20"/>
                <w:rtl/>
              </w:rPr>
            </w:rPrChange>
          </w:rPr>
          <w:delText xml:space="preserve">4-20 </w:delText>
        </w:r>
        <w:r w:rsidR="00EA69A2" w:rsidRPr="009667A9" w:rsidDel="00730BF4">
          <w:rPr>
            <w:rFonts w:ascii="Times New Roman" w:hAnsi="Times New Roman" w:cs="B Nazanin" w:hint="cs"/>
            <w:b w:val="0"/>
            <w:bCs w:val="0"/>
            <w:i/>
            <w:noProof/>
            <w:sz w:val="24"/>
            <w:szCs w:val="24"/>
            <w:rtl/>
            <w:rPrChange w:id="3533" w:author="Mohsen Jafarinejad" w:date="2019-05-12T10:51:00Z">
              <w:rPr>
                <w:rFonts w:cs="B Nazanin" w:hint="cs"/>
                <w:b w:val="0"/>
                <w:bCs w:val="0"/>
                <w:noProof/>
                <w:sz w:val="20"/>
                <w:szCs w:val="20"/>
                <w:rtl/>
              </w:rPr>
            </w:rPrChange>
          </w:rPr>
          <w:delText>اثر</w:delText>
        </w:r>
        <w:r w:rsidR="00EA69A2" w:rsidRPr="009667A9" w:rsidDel="00730BF4">
          <w:rPr>
            <w:rFonts w:ascii="Times New Roman" w:hAnsi="Times New Roman" w:cs="B Nazanin"/>
            <w:b w:val="0"/>
            <w:bCs w:val="0"/>
            <w:i/>
            <w:noProof/>
            <w:sz w:val="24"/>
            <w:szCs w:val="24"/>
            <w:rtl/>
            <w:rPrChange w:id="353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35" w:author="Mohsen Jafarinejad" w:date="2019-05-12T10:51:00Z">
              <w:rPr>
                <w:rFonts w:cs="B Nazanin" w:hint="cs"/>
                <w:b w:val="0"/>
                <w:bCs w:val="0"/>
                <w:noProof/>
                <w:sz w:val="20"/>
                <w:szCs w:val="20"/>
                <w:rtl/>
              </w:rPr>
            </w:rPrChange>
          </w:rPr>
          <w:delText>تغییرغلظت</w:delText>
        </w:r>
        <w:r w:rsidR="00EA69A2" w:rsidRPr="009667A9" w:rsidDel="00730BF4">
          <w:rPr>
            <w:rFonts w:ascii="Times New Roman" w:hAnsi="Times New Roman" w:cs="B Nazanin"/>
            <w:b w:val="0"/>
            <w:bCs w:val="0"/>
            <w:i/>
            <w:noProof/>
            <w:sz w:val="24"/>
            <w:szCs w:val="24"/>
            <w:rtl/>
            <w:rPrChange w:id="353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37" w:author="Mohsen Jafarinejad" w:date="2019-05-12T10:51:00Z">
              <w:rPr>
                <w:rFonts w:cs="B Nazanin" w:hint="cs"/>
                <w:b w:val="0"/>
                <w:bCs w:val="0"/>
                <w:noProof/>
                <w:sz w:val="20"/>
                <w:szCs w:val="20"/>
                <w:rtl/>
              </w:rPr>
            </w:rPrChange>
          </w:rPr>
          <w:delText>اکسیژن</w:delText>
        </w:r>
        <w:r w:rsidR="00EA69A2" w:rsidRPr="009667A9" w:rsidDel="00730BF4">
          <w:rPr>
            <w:rFonts w:ascii="Times New Roman" w:hAnsi="Times New Roman" w:cs="B Nazanin"/>
            <w:b w:val="0"/>
            <w:bCs w:val="0"/>
            <w:i/>
            <w:noProof/>
            <w:sz w:val="24"/>
            <w:szCs w:val="24"/>
            <w:rtl/>
            <w:rPrChange w:id="353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39" w:author="Mohsen Jafarinejad" w:date="2019-05-12T10:51:00Z">
              <w:rPr>
                <w:rFonts w:cs="B Nazanin" w:hint="cs"/>
                <w:b w:val="0"/>
                <w:bCs w:val="0"/>
                <w:noProof/>
                <w:sz w:val="20"/>
                <w:szCs w:val="20"/>
                <w:rtl/>
              </w:rPr>
            </w:rPrChange>
          </w:rPr>
          <w:delText>بر</w:delText>
        </w:r>
        <w:r w:rsidR="00EA69A2" w:rsidRPr="009667A9" w:rsidDel="00730BF4">
          <w:rPr>
            <w:rFonts w:ascii="Times New Roman" w:hAnsi="Times New Roman" w:cs="B Nazanin"/>
            <w:b w:val="0"/>
            <w:bCs w:val="0"/>
            <w:i/>
            <w:noProof/>
            <w:sz w:val="24"/>
            <w:szCs w:val="24"/>
            <w:rtl/>
            <w:rPrChange w:id="354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41" w:author="Mohsen Jafarinejad" w:date="2019-05-12T10:51:00Z">
              <w:rPr>
                <w:rFonts w:cs="B Nazanin" w:hint="cs"/>
                <w:b w:val="0"/>
                <w:bCs w:val="0"/>
                <w:noProof/>
                <w:sz w:val="20"/>
                <w:szCs w:val="20"/>
                <w:rtl/>
              </w:rPr>
            </w:rPrChange>
          </w:rPr>
          <w:delText>منحنی</w:delText>
        </w:r>
        <w:r w:rsidR="00EA69A2" w:rsidRPr="009667A9" w:rsidDel="00730BF4">
          <w:rPr>
            <w:rFonts w:ascii="Times New Roman" w:hAnsi="Times New Roman" w:cs="B Nazanin"/>
            <w:b w:val="0"/>
            <w:bCs w:val="0"/>
            <w:i/>
            <w:noProof/>
            <w:sz w:val="24"/>
            <w:szCs w:val="24"/>
            <w:rtl/>
            <w:rPrChange w:id="3542"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43" w:author="Mohsen Jafarinejad" w:date="2019-05-12T10:51:00Z">
              <w:rPr>
                <w:rFonts w:cs="B Nazanin" w:hint="cs"/>
                <w:b w:val="0"/>
                <w:bCs w:val="0"/>
                <w:noProof/>
                <w:sz w:val="20"/>
                <w:szCs w:val="20"/>
                <w:rtl/>
              </w:rPr>
            </w:rPrChange>
          </w:rPr>
          <w:delText>پلاریزاسیون</w:delText>
        </w:r>
        <w:r w:rsidR="00EA69A2" w:rsidRPr="009667A9" w:rsidDel="00730BF4">
          <w:rPr>
            <w:rFonts w:ascii="Times New Roman" w:hAnsi="Times New Roman" w:cs="B Nazanin"/>
            <w:b w:val="0"/>
            <w:bCs w:val="0"/>
            <w:i/>
            <w:noProof/>
            <w:sz w:val="24"/>
            <w:szCs w:val="24"/>
            <w:rtl/>
            <w:rPrChange w:id="3544"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45" w:author="Mohsen Jafarinejad" w:date="2019-05-12T10:51:00Z">
              <w:rPr>
                <w:rFonts w:cs="B Nazanin" w:hint="cs"/>
                <w:b w:val="0"/>
                <w:bCs w:val="0"/>
                <w:noProof/>
                <w:sz w:val="20"/>
                <w:szCs w:val="20"/>
                <w:rtl/>
              </w:rPr>
            </w:rPrChange>
          </w:rPr>
          <w:delText>و</w:delText>
        </w:r>
        <w:r w:rsidR="00EA69A2" w:rsidRPr="009667A9" w:rsidDel="00730BF4">
          <w:rPr>
            <w:rFonts w:ascii="Times New Roman" w:hAnsi="Times New Roman" w:cs="B Nazanin"/>
            <w:b w:val="0"/>
            <w:bCs w:val="0"/>
            <w:i/>
            <w:noProof/>
            <w:sz w:val="24"/>
            <w:szCs w:val="24"/>
            <w:rtl/>
            <w:rPrChange w:id="354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47" w:author="Mohsen Jafarinejad" w:date="2019-05-12T10:51:00Z">
              <w:rPr>
                <w:rFonts w:cs="B Nazanin" w:hint="cs"/>
                <w:b w:val="0"/>
                <w:bCs w:val="0"/>
                <w:noProof/>
                <w:sz w:val="20"/>
                <w:szCs w:val="20"/>
                <w:rtl/>
              </w:rPr>
            </w:rPrChange>
          </w:rPr>
          <w:delText>توان</w:delText>
        </w:r>
        <w:r w:rsidR="00EA69A2" w:rsidRPr="009667A9" w:rsidDel="00730BF4">
          <w:rPr>
            <w:rFonts w:ascii="Times New Roman" w:hAnsi="Times New Roman" w:cs="B Nazanin"/>
            <w:b w:val="0"/>
            <w:bCs w:val="0"/>
            <w:i/>
            <w:noProof/>
            <w:sz w:val="24"/>
            <w:szCs w:val="24"/>
            <w:rtl/>
            <w:rPrChange w:id="354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49" w:author="Mohsen Jafarinejad" w:date="2019-05-12T10:51:00Z">
              <w:rPr>
                <w:rFonts w:cs="B Nazanin" w:hint="cs"/>
                <w:b w:val="0"/>
                <w:bCs w:val="0"/>
                <w:noProof/>
                <w:sz w:val="20"/>
                <w:szCs w:val="20"/>
                <w:rtl/>
              </w:rPr>
            </w:rPrChange>
          </w:rPr>
          <w:delText>تولیدی</w:delText>
        </w:r>
        <w:r w:rsidR="00EA69A2" w:rsidRPr="009667A9" w:rsidDel="00730BF4">
          <w:rPr>
            <w:rFonts w:ascii="Times New Roman" w:hAnsi="Times New Roman" w:cs="B Nazanin"/>
            <w:b w:val="0"/>
            <w:bCs w:val="0"/>
            <w:i/>
            <w:noProof/>
            <w:sz w:val="24"/>
            <w:szCs w:val="24"/>
            <w:rtl/>
            <w:rPrChange w:id="355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51" w:author="Mohsen Jafarinejad" w:date="2019-05-12T10:51:00Z">
              <w:rPr>
                <w:rFonts w:cs="B Nazanin" w:hint="cs"/>
                <w:b w:val="0"/>
                <w:bCs w:val="0"/>
                <w:noProof/>
                <w:sz w:val="20"/>
                <w:szCs w:val="20"/>
                <w:rtl/>
              </w:rPr>
            </w:rPrChange>
          </w:rPr>
          <w:delText>پیل</w:delText>
        </w:r>
        <w:r w:rsidR="00EA69A2" w:rsidRPr="009667A9" w:rsidDel="00730BF4">
          <w:rPr>
            <w:rFonts w:ascii="Times New Roman" w:hAnsi="Times New Roman" w:cs="B Nazanin"/>
            <w:b w:val="0"/>
            <w:bCs w:val="0"/>
            <w:i/>
            <w:noProof/>
            <w:sz w:val="24"/>
            <w:szCs w:val="24"/>
            <w:rPrChange w:id="3552" w:author="Mohsen Jafarinejad" w:date="2019-05-12T10:51:00Z">
              <w:rPr>
                <w:rFonts w:cs="B Nazanin"/>
                <w:b w:val="0"/>
                <w:bCs w:val="0"/>
                <w:noProof/>
                <w:sz w:val="20"/>
                <w:szCs w:val="20"/>
              </w:rPr>
            </w:rPrChange>
          </w:rPr>
          <w:tab/>
        </w:r>
      </w:del>
      <w:ins w:id="3553" w:author="Mohsen" w:date="2019-03-18T01:27:00Z">
        <w:del w:id="3554" w:author="Mohsen Jafarinejad" w:date="2019-04-06T08:40:00Z">
          <w:r w:rsidR="00C607BA" w:rsidRPr="009667A9" w:rsidDel="005222D8">
            <w:rPr>
              <w:rFonts w:ascii="Times New Roman" w:hAnsi="Times New Roman" w:cs="B Nazanin"/>
              <w:i/>
              <w:noProof/>
              <w:sz w:val="24"/>
              <w:szCs w:val="24"/>
              <w:rtl/>
              <w:rPrChange w:id="3555" w:author="Mohsen Jafarinejad" w:date="2019-05-12T10:51:00Z">
                <w:rPr>
                  <w:rFonts w:asciiTheme="majorBidi" w:hAnsiTheme="majorBidi" w:cs="B Nazanin"/>
                  <w:i/>
                  <w:iCs/>
                  <w:noProof/>
                  <w:sz w:val="20"/>
                  <w:szCs w:val="20"/>
                  <w:rtl/>
                </w:rPr>
              </w:rPrChange>
            </w:rPr>
            <w:delText>93</w:delText>
          </w:r>
        </w:del>
      </w:ins>
      <w:del w:id="3556" w:author="Mohsen Jafarinejad" w:date="2019-04-06T08:40:00Z">
        <w:r w:rsidR="00EA69A2" w:rsidRPr="009667A9" w:rsidDel="005222D8">
          <w:rPr>
            <w:rFonts w:ascii="Times New Roman" w:hAnsi="Times New Roman" w:cs="B Nazanin"/>
            <w:b w:val="0"/>
            <w:bCs w:val="0"/>
            <w:i/>
            <w:noProof/>
            <w:sz w:val="24"/>
            <w:szCs w:val="24"/>
            <w:rPrChange w:id="3557" w:author="Mohsen Jafarinejad" w:date="2019-05-12T10:51:00Z">
              <w:rPr>
                <w:rFonts w:cs="B Nazanin"/>
                <w:b w:val="0"/>
                <w:bCs w:val="0"/>
                <w:noProof/>
                <w:sz w:val="20"/>
                <w:szCs w:val="20"/>
              </w:rPr>
            </w:rPrChange>
          </w:rPr>
          <w:delText>100</w:delText>
        </w:r>
      </w:del>
    </w:p>
    <w:p w14:paraId="5C206891" w14:textId="694DE938" w:rsidR="00EA69A2" w:rsidRPr="009667A9" w:rsidDel="00730BF4" w:rsidRDefault="004D1950">
      <w:pPr>
        <w:pStyle w:val="TOC2"/>
        <w:tabs>
          <w:tab w:val="right" w:leader="dot" w:pos="8827"/>
        </w:tabs>
        <w:bidi/>
        <w:rPr>
          <w:del w:id="3558" w:author="Mohsen Jafarinejad" w:date="2019-05-12T09:33:00Z"/>
          <w:rFonts w:ascii="Times New Roman" w:eastAsiaTheme="minorEastAsia" w:hAnsi="Times New Roman" w:cs="B Nazanin"/>
          <w:b w:val="0"/>
          <w:bCs w:val="0"/>
          <w:i/>
          <w:noProof/>
          <w:sz w:val="24"/>
          <w:szCs w:val="24"/>
          <w:rPrChange w:id="3559" w:author="Mohsen Jafarinejad" w:date="2019-05-12T10:51:00Z">
            <w:rPr>
              <w:del w:id="3560" w:author="Mohsen Jafarinejad" w:date="2019-05-12T09:33:00Z"/>
              <w:rFonts w:eastAsiaTheme="minorEastAsia" w:cs="B Nazanin"/>
              <w:b w:val="0"/>
              <w:bCs w:val="0"/>
              <w:noProof/>
              <w:sz w:val="20"/>
              <w:szCs w:val="20"/>
            </w:rPr>
          </w:rPrChange>
        </w:rPr>
        <w:pPrChange w:id="3561" w:author="Mohsen Jafarinejad" w:date="2019-05-12T10:51:00Z">
          <w:pPr>
            <w:pStyle w:val="TOC2"/>
            <w:tabs>
              <w:tab w:val="right" w:leader="dot" w:pos="8827"/>
            </w:tabs>
            <w:bidi/>
          </w:pPr>
        </w:pPrChange>
      </w:pPr>
      <w:del w:id="3562" w:author="Mohsen Jafarinejad" w:date="2019-05-12T09:33:00Z">
        <w:r w:rsidRPr="009667A9" w:rsidDel="00730BF4">
          <w:rPr>
            <w:rFonts w:ascii="Times New Roman" w:hAnsi="Times New Roman" w:cs="B Nazanin"/>
            <w:b w:val="0"/>
            <w:bCs w:val="0"/>
            <w:i/>
            <w:noProof/>
            <w:sz w:val="24"/>
            <w:szCs w:val="24"/>
            <w:rtl/>
            <w:rPrChange w:id="3563" w:author="Mohsen Jafarinejad" w:date="2019-05-12T10:51:00Z">
              <w:rPr>
                <w:rFonts w:cs="B Nazanin"/>
                <w:b w:val="0"/>
                <w:bCs w:val="0"/>
                <w:noProof/>
                <w:sz w:val="20"/>
                <w:szCs w:val="20"/>
                <w:rtl/>
              </w:rPr>
            </w:rPrChange>
          </w:rPr>
          <w:delText xml:space="preserve">4-21 </w:delText>
        </w:r>
        <w:r w:rsidR="00EA69A2" w:rsidRPr="009667A9" w:rsidDel="00730BF4">
          <w:rPr>
            <w:rFonts w:ascii="Times New Roman" w:hAnsi="Times New Roman" w:cs="B Nazanin" w:hint="cs"/>
            <w:b w:val="0"/>
            <w:bCs w:val="0"/>
            <w:i/>
            <w:noProof/>
            <w:sz w:val="24"/>
            <w:szCs w:val="24"/>
            <w:rtl/>
            <w:rPrChange w:id="3564" w:author="Mohsen Jafarinejad" w:date="2019-05-12T10:51:00Z">
              <w:rPr>
                <w:rFonts w:cs="B Nazanin" w:hint="cs"/>
                <w:b w:val="0"/>
                <w:bCs w:val="0"/>
                <w:noProof/>
                <w:sz w:val="20"/>
                <w:szCs w:val="20"/>
                <w:rtl/>
              </w:rPr>
            </w:rPrChange>
          </w:rPr>
          <w:delText>اثر</w:delText>
        </w:r>
        <w:r w:rsidR="00EA69A2" w:rsidRPr="009667A9" w:rsidDel="00730BF4">
          <w:rPr>
            <w:rFonts w:ascii="Times New Roman" w:hAnsi="Times New Roman" w:cs="B Nazanin"/>
            <w:b w:val="0"/>
            <w:bCs w:val="0"/>
            <w:i/>
            <w:noProof/>
            <w:sz w:val="24"/>
            <w:szCs w:val="24"/>
            <w:rtl/>
            <w:rPrChange w:id="3565"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66" w:author="Mohsen Jafarinejad" w:date="2019-05-12T10:51:00Z">
              <w:rPr>
                <w:rFonts w:cs="B Nazanin" w:hint="cs"/>
                <w:b w:val="0"/>
                <w:bCs w:val="0"/>
                <w:noProof/>
                <w:sz w:val="20"/>
                <w:szCs w:val="20"/>
                <w:rtl/>
              </w:rPr>
            </w:rPrChange>
          </w:rPr>
          <w:delText>تغییرغلظت</w:delText>
        </w:r>
        <w:r w:rsidR="00EA69A2" w:rsidRPr="009667A9" w:rsidDel="00730BF4">
          <w:rPr>
            <w:rFonts w:ascii="Times New Roman" w:hAnsi="Times New Roman" w:cs="B Nazanin"/>
            <w:b w:val="0"/>
            <w:bCs w:val="0"/>
            <w:i/>
            <w:noProof/>
            <w:sz w:val="24"/>
            <w:szCs w:val="24"/>
            <w:rtl/>
            <w:rPrChange w:id="3567"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68" w:author="Mohsen Jafarinejad" w:date="2019-05-12T10:51:00Z">
              <w:rPr>
                <w:rFonts w:cs="B Nazanin" w:hint="cs"/>
                <w:b w:val="0"/>
                <w:bCs w:val="0"/>
                <w:noProof/>
                <w:sz w:val="20"/>
                <w:szCs w:val="20"/>
                <w:rtl/>
              </w:rPr>
            </w:rPrChange>
          </w:rPr>
          <w:delText>سابستر</w:delText>
        </w:r>
        <w:r w:rsidR="00EA69A2" w:rsidRPr="009667A9" w:rsidDel="00730BF4">
          <w:rPr>
            <w:rFonts w:ascii="Times New Roman" w:hAnsi="Times New Roman" w:cs="B Nazanin"/>
            <w:b w:val="0"/>
            <w:bCs w:val="0"/>
            <w:i/>
            <w:noProof/>
            <w:sz w:val="24"/>
            <w:szCs w:val="24"/>
            <w:rtl/>
            <w:rPrChange w:id="3569"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70" w:author="Mohsen Jafarinejad" w:date="2019-05-12T10:51:00Z">
              <w:rPr>
                <w:rFonts w:cs="B Nazanin" w:hint="cs"/>
                <w:b w:val="0"/>
                <w:bCs w:val="0"/>
                <w:noProof/>
                <w:sz w:val="20"/>
                <w:szCs w:val="20"/>
                <w:rtl/>
              </w:rPr>
            </w:rPrChange>
          </w:rPr>
          <w:delText>بر</w:delText>
        </w:r>
        <w:r w:rsidR="00EA69A2" w:rsidRPr="009667A9" w:rsidDel="00730BF4">
          <w:rPr>
            <w:rFonts w:ascii="Times New Roman" w:hAnsi="Times New Roman" w:cs="B Nazanin"/>
            <w:b w:val="0"/>
            <w:bCs w:val="0"/>
            <w:i/>
            <w:noProof/>
            <w:sz w:val="24"/>
            <w:szCs w:val="24"/>
            <w:rtl/>
            <w:rPrChange w:id="3571"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72" w:author="Mohsen Jafarinejad" w:date="2019-05-12T10:51:00Z">
              <w:rPr>
                <w:rFonts w:cs="B Nazanin" w:hint="cs"/>
                <w:b w:val="0"/>
                <w:bCs w:val="0"/>
                <w:noProof/>
                <w:sz w:val="20"/>
                <w:szCs w:val="20"/>
                <w:rtl/>
              </w:rPr>
            </w:rPrChange>
          </w:rPr>
          <w:delText>منحنی</w:delText>
        </w:r>
        <w:r w:rsidR="00EA69A2" w:rsidRPr="009667A9" w:rsidDel="00730BF4">
          <w:rPr>
            <w:rFonts w:ascii="Times New Roman" w:hAnsi="Times New Roman" w:cs="B Nazanin"/>
            <w:b w:val="0"/>
            <w:bCs w:val="0"/>
            <w:i/>
            <w:noProof/>
            <w:sz w:val="24"/>
            <w:szCs w:val="24"/>
            <w:rtl/>
            <w:rPrChange w:id="3573"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74" w:author="Mohsen Jafarinejad" w:date="2019-05-12T10:51:00Z">
              <w:rPr>
                <w:rFonts w:cs="B Nazanin" w:hint="cs"/>
                <w:b w:val="0"/>
                <w:bCs w:val="0"/>
                <w:noProof/>
                <w:sz w:val="20"/>
                <w:szCs w:val="20"/>
                <w:rtl/>
              </w:rPr>
            </w:rPrChange>
          </w:rPr>
          <w:delText>پلاریزاسیون</w:delText>
        </w:r>
        <w:r w:rsidR="00EA69A2" w:rsidRPr="009667A9" w:rsidDel="00730BF4">
          <w:rPr>
            <w:rFonts w:ascii="Times New Roman" w:hAnsi="Times New Roman" w:cs="B Nazanin"/>
            <w:b w:val="0"/>
            <w:bCs w:val="0"/>
            <w:i/>
            <w:noProof/>
            <w:sz w:val="24"/>
            <w:szCs w:val="24"/>
            <w:rtl/>
            <w:rPrChange w:id="3575"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76" w:author="Mohsen Jafarinejad" w:date="2019-05-12T10:51:00Z">
              <w:rPr>
                <w:rFonts w:cs="B Nazanin" w:hint="cs"/>
                <w:b w:val="0"/>
                <w:bCs w:val="0"/>
                <w:noProof/>
                <w:sz w:val="20"/>
                <w:szCs w:val="20"/>
                <w:rtl/>
              </w:rPr>
            </w:rPrChange>
          </w:rPr>
          <w:delText>و</w:delText>
        </w:r>
        <w:r w:rsidR="00EA69A2" w:rsidRPr="009667A9" w:rsidDel="00730BF4">
          <w:rPr>
            <w:rFonts w:ascii="Times New Roman" w:hAnsi="Times New Roman" w:cs="B Nazanin"/>
            <w:b w:val="0"/>
            <w:bCs w:val="0"/>
            <w:i/>
            <w:noProof/>
            <w:sz w:val="24"/>
            <w:szCs w:val="24"/>
            <w:rtl/>
            <w:rPrChange w:id="3577"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78" w:author="Mohsen Jafarinejad" w:date="2019-05-12T10:51:00Z">
              <w:rPr>
                <w:rFonts w:cs="B Nazanin" w:hint="cs"/>
                <w:b w:val="0"/>
                <w:bCs w:val="0"/>
                <w:noProof/>
                <w:sz w:val="20"/>
                <w:szCs w:val="20"/>
                <w:rtl/>
              </w:rPr>
            </w:rPrChange>
          </w:rPr>
          <w:delText>توان</w:delText>
        </w:r>
        <w:r w:rsidR="00EA69A2" w:rsidRPr="009667A9" w:rsidDel="00730BF4">
          <w:rPr>
            <w:rFonts w:ascii="Times New Roman" w:hAnsi="Times New Roman" w:cs="B Nazanin"/>
            <w:b w:val="0"/>
            <w:bCs w:val="0"/>
            <w:i/>
            <w:noProof/>
            <w:sz w:val="24"/>
            <w:szCs w:val="24"/>
            <w:rtl/>
            <w:rPrChange w:id="3579"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80" w:author="Mohsen Jafarinejad" w:date="2019-05-12T10:51:00Z">
              <w:rPr>
                <w:rFonts w:cs="B Nazanin" w:hint="cs"/>
                <w:b w:val="0"/>
                <w:bCs w:val="0"/>
                <w:noProof/>
                <w:sz w:val="20"/>
                <w:szCs w:val="20"/>
                <w:rtl/>
              </w:rPr>
            </w:rPrChange>
          </w:rPr>
          <w:delText>تولیدی</w:delText>
        </w:r>
        <w:r w:rsidR="00EA69A2" w:rsidRPr="009667A9" w:rsidDel="00730BF4">
          <w:rPr>
            <w:rFonts w:ascii="Times New Roman" w:hAnsi="Times New Roman" w:cs="B Nazanin"/>
            <w:b w:val="0"/>
            <w:bCs w:val="0"/>
            <w:i/>
            <w:noProof/>
            <w:sz w:val="24"/>
            <w:szCs w:val="24"/>
            <w:rtl/>
            <w:rPrChange w:id="3581"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82" w:author="Mohsen Jafarinejad" w:date="2019-05-12T10:51:00Z">
              <w:rPr>
                <w:rFonts w:cs="B Nazanin" w:hint="cs"/>
                <w:b w:val="0"/>
                <w:bCs w:val="0"/>
                <w:noProof/>
                <w:sz w:val="20"/>
                <w:szCs w:val="20"/>
                <w:rtl/>
              </w:rPr>
            </w:rPrChange>
          </w:rPr>
          <w:delText>پیل</w:delText>
        </w:r>
        <w:r w:rsidR="00EA69A2" w:rsidRPr="009667A9" w:rsidDel="00730BF4">
          <w:rPr>
            <w:rFonts w:ascii="Times New Roman" w:hAnsi="Times New Roman" w:cs="B Nazanin"/>
            <w:b w:val="0"/>
            <w:bCs w:val="0"/>
            <w:i/>
            <w:noProof/>
            <w:sz w:val="24"/>
            <w:szCs w:val="24"/>
            <w:rPrChange w:id="3583" w:author="Mohsen Jafarinejad" w:date="2019-05-12T10:51:00Z">
              <w:rPr>
                <w:rFonts w:cs="B Nazanin"/>
                <w:b w:val="0"/>
                <w:bCs w:val="0"/>
                <w:noProof/>
                <w:sz w:val="20"/>
                <w:szCs w:val="20"/>
              </w:rPr>
            </w:rPrChange>
          </w:rPr>
          <w:tab/>
        </w:r>
      </w:del>
      <w:ins w:id="3584" w:author="Mohsen" w:date="2019-03-18T01:27:00Z">
        <w:del w:id="3585" w:author="Mohsen Jafarinejad" w:date="2019-04-06T08:40:00Z">
          <w:r w:rsidR="00C607BA" w:rsidRPr="009667A9" w:rsidDel="005222D8">
            <w:rPr>
              <w:rFonts w:ascii="Times New Roman" w:hAnsi="Times New Roman" w:cs="B Nazanin"/>
              <w:i/>
              <w:noProof/>
              <w:sz w:val="24"/>
              <w:szCs w:val="24"/>
              <w:rtl/>
              <w:rPrChange w:id="3586" w:author="Mohsen Jafarinejad" w:date="2019-05-12T10:51:00Z">
                <w:rPr>
                  <w:rFonts w:asciiTheme="majorBidi" w:hAnsiTheme="majorBidi" w:cs="B Nazanin"/>
                  <w:i/>
                  <w:iCs/>
                  <w:noProof/>
                  <w:sz w:val="20"/>
                  <w:szCs w:val="20"/>
                  <w:rtl/>
                </w:rPr>
              </w:rPrChange>
            </w:rPr>
            <w:delText>94</w:delText>
          </w:r>
        </w:del>
      </w:ins>
      <w:del w:id="3587" w:author="Mohsen Jafarinejad" w:date="2019-04-06T08:40:00Z">
        <w:r w:rsidR="00EA69A2" w:rsidRPr="009667A9" w:rsidDel="005222D8">
          <w:rPr>
            <w:rFonts w:ascii="Times New Roman" w:hAnsi="Times New Roman" w:cs="B Nazanin"/>
            <w:b w:val="0"/>
            <w:bCs w:val="0"/>
            <w:i/>
            <w:noProof/>
            <w:sz w:val="24"/>
            <w:szCs w:val="24"/>
            <w:rPrChange w:id="3588" w:author="Mohsen Jafarinejad" w:date="2019-05-12T10:51:00Z">
              <w:rPr>
                <w:rFonts w:cs="B Nazanin"/>
                <w:b w:val="0"/>
                <w:bCs w:val="0"/>
                <w:noProof/>
                <w:sz w:val="20"/>
                <w:szCs w:val="20"/>
              </w:rPr>
            </w:rPrChange>
          </w:rPr>
          <w:delText>101</w:delText>
        </w:r>
      </w:del>
    </w:p>
    <w:p w14:paraId="6258722B" w14:textId="2071C788" w:rsidR="00EA69A2" w:rsidRPr="009667A9" w:rsidDel="00730BF4" w:rsidRDefault="004D1950">
      <w:pPr>
        <w:pStyle w:val="TOC2"/>
        <w:tabs>
          <w:tab w:val="right" w:leader="dot" w:pos="8827"/>
        </w:tabs>
        <w:bidi/>
        <w:rPr>
          <w:del w:id="3589" w:author="Mohsen Jafarinejad" w:date="2019-05-12T09:33:00Z"/>
          <w:rFonts w:ascii="Times New Roman" w:eastAsiaTheme="minorEastAsia" w:hAnsi="Times New Roman" w:cs="B Nazanin"/>
          <w:b w:val="0"/>
          <w:bCs w:val="0"/>
          <w:i/>
          <w:noProof/>
          <w:sz w:val="24"/>
          <w:szCs w:val="24"/>
          <w:rPrChange w:id="3590" w:author="Mohsen Jafarinejad" w:date="2019-05-12T10:51:00Z">
            <w:rPr>
              <w:del w:id="3591" w:author="Mohsen Jafarinejad" w:date="2019-05-12T09:33:00Z"/>
              <w:rFonts w:eastAsiaTheme="minorEastAsia" w:cs="B Nazanin"/>
              <w:b w:val="0"/>
              <w:bCs w:val="0"/>
              <w:noProof/>
              <w:sz w:val="20"/>
              <w:szCs w:val="20"/>
            </w:rPr>
          </w:rPrChange>
        </w:rPr>
        <w:pPrChange w:id="3592" w:author="Mohsen Jafarinejad" w:date="2019-05-12T10:51:00Z">
          <w:pPr>
            <w:pStyle w:val="TOC2"/>
            <w:tabs>
              <w:tab w:val="right" w:leader="dot" w:pos="8827"/>
            </w:tabs>
            <w:bidi/>
          </w:pPr>
        </w:pPrChange>
      </w:pPr>
      <w:del w:id="3593" w:author="Mohsen Jafarinejad" w:date="2019-05-12T09:33:00Z">
        <w:r w:rsidRPr="009667A9" w:rsidDel="00730BF4">
          <w:rPr>
            <w:rFonts w:ascii="Times New Roman" w:hAnsi="Times New Roman" w:cs="B Nazanin"/>
            <w:b w:val="0"/>
            <w:bCs w:val="0"/>
            <w:i/>
            <w:noProof/>
            <w:sz w:val="24"/>
            <w:szCs w:val="24"/>
            <w:rtl/>
            <w:rPrChange w:id="3594" w:author="Mohsen Jafarinejad" w:date="2019-05-12T10:51:00Z">
              <w:rPr>
                <w:rFonts w:cs="B Nazanin"/>
                <w:b w:val="0"/>
                <w:bCs w:val="0"/>
                <w:noProof/>
                <w:sz w:val="20"/>
                <w:szCs w:val="20"/>
                <w:rtl/>
              </w:rPr>
            </w:rPrChange>
          </w:rPr>
          <w:delText xml:space="preserve">4-22 </w:delText>
        </w:r>
        <w:r w:rsidR="00EA69A2" w:rsidRPr="009667A9" w:rsidDel="00730BF4">
          <w:rPr>
            <w:rFonts w:ascii="Times New Roman" w:hAnsi="Times New Roman" w:cs="B Nazanin" w:hint="cs"/>
            <w:b w:val="0"/>
            <w:bCs w:val="0"/>
            <w:i/>
            <w:noProof/>
            <w:sz w:val="24"/>
            <w:szCs w:val="24"/>
            <w:rtl/>
            <w:rPrChange w:id="3595" w:author="Mohsen Jafarinejad" w:date="2019-05-12T10:51:00Z">
              <w:rPr>
                <w:rFonts w:cs="B Nazanin" w:hint="cs"/>
                <w:b w:val="0"/>
                <w:bCs w:val="0"/>
                <w:noProof/>
                <w:sz w:val="20"/>
                <w:szCs w:val="20"/>
                <w:rtl/>
              </w:rPr>
            </w:rPrChange>
          </w:rPr>
          <w:delText>مقایسه</w:delText>
        </w:r>
        <w:r w:rsidR="00EA69A2" w:rsidRPr="009667A9" w:rsidDel="00730BF4">
          <w:rPr>
            <w:rFonts w:ascii="Times New Roman" w:hAnsi="Times New Roman" w:cs="B Nazanin"/>
            <w:b w:val="0"/>
            <w:bCs w:val="0"/>
            <w:i/>
            <w:noProof/>
            <w:sz w:val="24"/>
            <w:szCs w:val="24"/>
            <w:rtl/>
            <w:rPrChange w:id="3596"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97" w:author="Mohsen Jafarinejad" w:date="2019-05-12T10:51:00Z">
              <w:rPr>
                <w:rFonts w:cs="B Nazanin" w:hint="cs"/>
                <w:b w:val="0"/>
                <w:bCs w:val="0"/>
                <w:noProof/>
                <w:sz w:val="20"/>
                <w:szCs w:val="20"/>
                <w:rtl/>
              </w:rPr>
            </w:rPrChange>
          </w:rPr>
          <w:delText>نتایج</w:delText>
        </w:r>
        <w:r w:rsidR="00EA69A2" w:rsidRPr="009667A9" w:rsidDel="00730BF4">
          <w:rPr>
            <w:rFonts w:ascii="Times New Roman" w:hAnsi="Times New Roman" w:cs="B Nazanin"/>
            <w:b w:val="0"/>
            <w:bCs w:val="0"/>
            <w:i/>
            <w:noProof/>
            <w:sz w:val="24"/>
            <w:szCs w:val="24"/>
            <w:rtl/>
            <w:rPrChange w:id="359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599" w:author="Mohsen Jafarinejad" w:date="2019-05-12T10:51:00Z">
              <w:rPr>
                <w:rFonts w:cs="B Nazanin" w:hint="cs"/>
                <w:b w:val="0"/>
                <w:bCs w:val="0"/>
                <w:noProof/>
                <w:sz w:val="20"/>
                <w:szCs w:val="20"/>
                <w:rtl/>
              </w:rPr>
            </w:rPrChange>
          </w:rPr>
          <w:delText>حاصله</w:delText>
        </w:r>
        <w:r w:rsidR="00EA69A2" w:rsidRPr="009667A9" w:rsidDel="00730BF4">
          <w:rPr>
            <w:rFonts w:ascii="Times New Roman" w:hAnsi="Times New Roman" w:cs="B Nazanin"/>
            <w:b w:val="0"/>
            <w:bCs w:val="0"/>
            <w:i/>
            <w:noProof/>
            <w:sz w:val="24"/>
            <w:szCs w:val="24"/>
            <w:rtl/>
            <w:rPrChange w:id="360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601" w:author="Mohsen Jafarinejad" w:date="2019-05-12T10:51:00Z">
              <w:rPr>
                <w:rFonts w:cs="B Nazanin" w:hint="cs"/>
                <w:b w:val="0"/>
                <w:bCs w:val="0"/>
                <w:noProof/>
                <w:sz w:val="20"/>
                <w:szCs w:val="20"/>
                <w:rtl/>
              </w:rPr>
            </w:rPrChange>
          </w:rPr>
          <w:delText>با</w:delText>
        </w:r>
        <w:r w:rsidR="00EA69A2" w:rsidRPr="009667A9" w:rsidDel="00730BF4">
          <w:rPr>
            <w:rFonts w:ascii="Times New Roman" w:hAnsi="Times New Roman" w:cs="B Nazanin"/>
            <w:b w:val="0"/>
            <w:bCs w:val="0"/>
            <w:i/>
            <w:noProof/>
            <w:sz w:val="24"/>
            <w:szCs w:val="24"/>
            <w:rtl/>
            <w:rPrChange w:id="3602" w:author="Mohsen Jafarinejad" w:date="2019-05-12T10:51:00Z">
              <w:rPr>
                <w:rFonts w:cs="B Nazanin"/>
                <w:b w:val="0"/>
                <w:bCs w:val="0"/>
                <w:noProof/>
                <w:sz w:val="20"/>
                <w:szCs w:val="20"/>
                <w:rtl/>
              </w:rPr>
            </w:rPrChange>
          </w:rPr>
          <w:delText xml:space="preserve"> </w:delText>
        </w:r>
      </w:del>
      <w:ins w:id="3603" w:author="Mohsen" w:date="2019-03-17T16:51:00Z">
        <w:del w:id="3604" w:author="Mohsen Jafarinejad" w:date="2019-05-12T09:33:00Z">
          <w:r w:rsidR="00CF0011" w:rsidRPr="009667A9" w:rsidDel="00730BF4">
            <w:rPr>
              <w:rFonts w:ascii="Times New Roman" w:hAnsi="Times New Roman" w:cs="B Nazanin" w:hint="cs"/>
              <w:b w:val="0"/>
              <w:bCs w:val="0"/>
              <w:i/>
              <w:noProof/>
              <w:sz w:val="24"/>
              <w:szCs w:val="24"/>
              <w:rtl/>
              <w:rPrChange w:id="3605" w:author="Mohsen Jafarinejad" w:date="2019-05-12T10:51:00Z">
                <w:rPr>
                  <w:rFonts w:cs="B Nazanin" w:hint="cs"/>
                  <w:b w:val="0"/>
                  <w:bCs w:val="0"/>
                  <w:noProof/>
                  <w:sz w:val="20"/>
                  <w:szCs w:val="20"/>
                  <w:rtl/>
                </w:rPr>
              </w:rPrChange>
            </w:rPr>
            <w:delText>داده‌های</w:delText>
          </w:r>
        </w:del>
      </w:ins>
      <w:del w:id="3606" w:author="Mohsen Jafarinejad" w:date="2019-05-12T09:33:00Z">
        <w:r w:rsidR="00EA69A2" w:rsidRPr="009667A9" w:rsidDel="00730BF4">
          <w:rPr>
            <w:rFonts w:ascii="Times New Roman" w:hAnsi="Times New Roman" w:cs="B Nazanin" w:hint="cs"/>
            <w:b w:val="0"/>
            <w:bCs w:val="0"/>
            <w:i/>
            <w:noProof/>
            <w:sz w:val="24"/>
            <w:szCs w:val="24"/>
            <w:rtl/>
            <w:rPrChange w:id="3607" w:author="Mohsen Jafarinejad" w:date="2019-05-12T10:51:00Z">
              <w:rPr>
                <w:rFonts w:cs="B Nazanin" w:hint="cs"/>
                <w:b w:val="0"/>
                <w:bCs w:val="0"/>
                <w:noProof/>
                <w:sz w:val="20"/>
                <w:szCs w:val="20"/>
                <w:rtl/>
              </w:rPr>
            </w:rPrChange>
          </w:rPr>
          <w:delText>داده</w:delText>
        </w:r>
        <w:r w:rsidR="00EA69A2" w:rsidRPr="009667A9" w:rsidDel="00730BF4">
          <w:rPr>
            <w:rFonts w:ascii="Times New Roman" w:hAnsi="Times New Roman" w:cs="B Nazanin"/>
            <w:b w:val="0"/>
            <w:bCs w:val="0"/>
            <w:i/>
            <w:noProof/>
            <w:sz w:val="24"/>
            <w:szCs w:val="24"/>
            <w:rtl/>
            <w:rPrChange w:id="3608"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609" w:author="Mohsen Jafarinejad" w:date="2019-05-12T10:51:00Z">
              <w:rPr>
                <w:rFonts w:cs="B Nazanin" w:hint="cs"/>
                <w:b w:val="0"/>
                <w:bCs w:val="0"/>
                <w:noProof/>
                <w:sz w:val="20"/>
                <w:szCs w:val="20"/>
                <w:rtl/>
              </w:rPr>
            </w:rPrChange>
          </w:rPr>
          <w:delText>های</w:delText>
        </w:r>
        <w:r w:rsidR="00EA69A2" w:rsidRPr="009667A9" w:rsidDel="00730BF4">
          <w:rPr>
            <w:rFonts w:ascii="Times New Roman" w:hAnsi="Times New Roman" w:cs="B Nazanin"/>
            <w:b w:val="0"/>
            <w:bCs w:val="0"/>
            <w:i/>
            <w:noProof/>
            <w:sz w:val="24"/>
            <w:szCs w:val="24"/>
            <w:rtl/>
            <w:rPrChange w:id="3610"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611" w:author="Mohsen Jafarinejad" w:date="2019-05-12T10:51:00Z">
              <w:rPr>
                <w:rFonts w:cs="B Nazanin" w:hint="cs"/>
                <w:b w:val="0"/>
                <w:bCs w:val="0"/>
                <w:noProof/>
                <w:sz w:val="20"/>
                <w:szCs w:val="20"/>
                <w:rtl/>
              </w:rPr>
            </w:rPrChange>
          </w:rPr>
          <w:delText>تجربی</w:delText>
        </w:r>
        <w:r w:rsidR="00EA69A2" w:rsidRPr="009667A9" w:rsidDel="00730BF4">
          <w:rPr>
            <w:rFonts w:ascii="Times New Roman" w:hAnsi="Times New Roman" w:cs="B Nazanin"/>
            <w:b w:val="0"/>
            <w:bCs w:val="0"/>
            <w:i/>
            <w:noProof/>
            <w:sz w:val="24"/>
            <w:szCs w:val="24"/>
            <w:rPrChange w:id="3612" w:author="Mohsen Jafarinejad" w:date="2019-05-12T10:51:00Z">
              <w:rPr>
                <w:rFonts w:cs="B Nazanin"/>
                <w:b w:val="0"/>
                <w:bCs w:val="0"/>
                <w:noProof/>
                <w:sz w:val="20"/>
                <w:szCs w:val="20"/>
              </w:rPr>
            </w:rPrChange>
          </w:rPr>
          <w:tab/>
        </w:r>
      </w:del>
      <w:ins w:id="3613" w:author="Mohsen" w:date="2019-03-18T01:27:00Z">
        <w:del w:id="3614" w:author="Mohsen Jafarinejad" w:date="2019-04-06T08:40:00Z">
          <w:r w:rsidR="00C607BA" w:rsidRPr="009667A9" w:rsidDel="005222D8">
            <w:rPr>
              <w:rFonts w:ascii="Times New Roman" w:hAnsi="Times New Roman" w:cs="B Nazanin"/>
              <w:i/>
              <w:noProof/>
              <w:sz w:val="24"/>
              <w:szCs w:val="24"/>
              <w:rtl/>
              <w:rPrChange w:id="3615" w:author="Mohsen Jafarinejad" w:date="2019-05-12T10:51:00Z">
                <w:rPr>
                  <w:rFonts w:asciiTheme="majorBidi" w:hAnsiTheme="majorBidi" w:cs="B Nazanin"/>
                  <w:i/>
                  <w:iCs/>
                  <w:noProof/>
                  <w:sz w:val="20"/>
                  <w:szCs w:val="20"/>
                  <w:rtl/>
                </w:rPr>
              </w:rPrChange>
            </w:rPr>
            <w:delText>95</w:delText>
          </w:r>
        </w:del>
      </w:ins>
      <w:del w:id="3616" w:author="Mohsen Jafarinejad" w:date="2019-04-06T08:40:00Z">
        <w:r w:rsidR="00EA69A2" w:rsidRPr="009667A9" w:rsidDel="005222D8">
          <w:rPr>
            <w:rFonts w:ascii="Times New Roman" w:hAnsi="Times New Roman" w:cs="B Nazanin"/>
            <w:b w:val="0"/>
            <w:bCs w:val="0"/>
            <w:i/>
            <w:noProof/>
            <w:sz w:val="24"/>
            <w:szCs w:val="24"/>
            <w:rPrChange w:id="3617" w:author="Mohsen Jafarinejad" w:date="2019-05-12T10:51:00Z">
              <w:rPr>
                <w:rFonts w:cs="B Nazanin"/>
                <w:b w:val="0"/>
                <w:bCs w:val="0"/>
                <w:noProof/>
                <w:sz w:val="20"/>
                <w:szCs w:val="20"/>
              </w:rPr>
            </w:rPrChange>
          </w:rPr>
          <w:delText>102</w:delText>
        </w:r>
      </w:del>
    </w:p>
    <w:p w14:paraId="7620C03F" w14:textId="7A2B3CF3" w:rsidR="00EA69A2" w:rsidRPr="009667A9" w:rsidDel="00730BF4" w:rsidRDefault="004D1950">
      <w:pPr>
        <w:pStyle w:val="TOC2"/>
        <w:tabs>
          <w:tab w:val="right" w:leader="dot" w:pos="8827"/>
        </w:tabs>
        <w:bidi/>
        <w:rPr>
          <w:del w:id="3618" w:author="Mohsen Jafarinejad" w:date="2019-05-12T09:33:00Z"/>
          <w:rFonts w:ascii="Times New Roman" w:eastAsiaTheme="minorEastAsia" w:hAnsi="Times New Roman" w:cs="B Nazanin"/>
          <w:b w:val="0"/>
          <w:bCs w:val="0"/>
          <w:i/>
          <w:noProof/>
          <w:sz w:val="24"/>
          <w:szCs w:val="24"/>
          <w:rPrChange w:id="3619" w:author="Mohsen Jafarinejad" w:date="2019-05-12T10:51:00Z">
            <w:rPr>
              <w:del w:id="3620" w:author="Mohsen Jafarinejad" w:date="2019-05-12T09:33:00Z"/>
              <w:rFonts w:eastAsiaTheme="minorEastAsia" w:cs="B Nazanin"/>
              <w:b w:val="0"/>
              <w:bCs w:val="0"/>
              <w:noProof/>
              <w:sz w:val="20"/>
              <w:szCs w:val="20"/>
            </w:rPr>
          </w:rPrChange>
        </w:rPr>
        <w:pPrChange w:id="3621" w:author="Mohsen Jafarinejad" w:date="2019-05-12T10:51:00Z">
          <w:pPr>
            <w:pStyle w:val="TOC2"/>
            <w:tabs>
              <w:tab w:val="right" w:leader="dot" w:pos="8827"/>
            </w:tabs>
            <w:bidi/>
          </w:pPr>
        </w:pPrChange>
      </w:pPr>
      <w:del w:id="3622" w:author="Mohsen Jafarinejad" w:date="2019-05-12T09:33:00Z">
        <w:r w:rsidRPr="009667A9" w:rsidDel="00730BF4">
          <w:rPr>
            <w:rFonts w:ascii="Times New Roman" w:hAnsi="Times New Roman" w:cs="B Nazanin"/>
            <w:b w:val="0"/>
            <w:bCs w:val="0"/>
            <w:i/>
            <w:noProof/>
            <w:sz w:val="24"/>
            <w:szCs w:val="24"/>
            <w:rtl/>
            <w:rPrChange w:id="3623" w:author="Mohsen Jafarinejad" w:date="2019-05-12T10:51:00Z">
              <w:rPr>
                <w:rFonts w:cs="B Nazanin"/>
                <w:b w:val="0"/>
                <w:bCs w:val="0"/>
                <w:noProof/>
                <w:sz w:val="20"/>
                <w:szCs w:val="20"/>
                <w:rtl/>
              </w:rPr>
            </w:rPrChange>
          </w:rPr>
          <w:delText xml:space="preserve">4-23 </w:delText>
        </w:r>
        <w:r w:rsidR="00EA69A2" w:rsidRPr="009667A9" w:rsidDel="00730BF4">
          <w:rPr>
            <w:rFonts w:ascii="Times New Roman" w:hAnsi="Times New Roman" w:cs="B Nazanin" w:hint="cs"/>
            <w:b w:val="0"/>
            <w:bCs w:val="0"/>
            <w:i/>
            <w:noProof/>
            <w:sz w:val="24"/>
            <w:szCs w:val="24"/>
            <w:rtl/>
            <w:rPrChange w:id="3624" w:author="Mohsen Jafarinejad" w:date="2019-05-12T10:51:00Z">
              <w:rPr>
                <w:rFonts w:cs="B Nazanin" w:hint="cs"/>
                <w:b w:val="0"/>
                <w:bCs w:val="0"/>
                <w:noProof/>
                <w:sz w:val="20"/>
                <w:szCs w:val="20"/>
                <w:rtl/>
              </w:rPr>
            </w:rPrChange>
          </w:rPr>
          <w:delText>نتیجه</w:delText>
        </w:r>
        <w:r w:rsidR="00EA69A2" w:rsidRPr="009667A9" w:rsidDel="00730BF4">
          <w:rPr>
            <w:rFonts w:ascii="Times New Roman" w:hAnsi="Times New Roman" w:cs="B Nazanin"/>
            <w:b w:val="0"/>
            <w:bCs w:val="0"/>
            <w:i/>
            <w:noProof/>
            <w:sz w:val="24"/>
            <w:szCs w:val="24"/>
            <w:rtl/>
            <w:rPrChange w:id="3625"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626" w:author="Mohsen Jafarinejad" w:date="2019-05-12T10:51:00Z">
              <w:rPr>
                <w:rFonts w:cs="B Nazanin" w:hint="cs"/>
                <w:b w:val="0"/>
                <w:bCs w:val="0"/>
                <w:noProof/>
                <w:sz w:val="20"/>
                <w:szCs w:val="20"/>
                <w:rtl/>
              </w:rPr>
            </w:rPrChange>
          </w:rPr>
          <w:delText>گیری</w:delText>
        </w:r>
        <w:r w:rsidR="00EA69A2" w:rsidRPr="009667A9" w:rsidDel="00730BF4">
          <w:rPr>
            <w:rFonts w:ascii="Times New Roman" w:hAnsi="Times New Roman" w:cs="B Nazanin"/>
            <w:b w:val="0"/>
            <w:bCs w:val="0"/>
            <w:i/>
            <w:noProof/>
            <w:sz w:val="24"/>
            <w:szCs w:val="24"/>
            <w:rPrChange w:id="3627" w:author="Mohsen Jafarinejad" w:date="2019-05-12T10:51:00Z">
              <w:rPr>
                <w:rFonts w:cs="B Nazanin"/>
                <w:b w:val="0"/>
                <w:bCs w:val="0"/>
                <w:noProof/>
                <w:sz w:val="20"/>
                <w:szCs w:val="20"/>
              </w:rPr>
            </w:rPrChange>
          </w:rPr>
          <w:tab/>
        </w:r>
      </w:del>
      <w:ins w:id="3628" w:author="Mohsen" w:date="2019-03-18T01:27:00Z">
        <w:del w:id="3629" w:author="Mohsen Jafarinejad" w:date="2019-04-06T08:40:00Z">
          <w:r w:rsidR="00C607BA" w:rsidRPr="009667A9" w:rsidDel="005222D8">
            <w:rPr>
              <w:rFonts w:ascii="Times New Roman" w:hAnsi="Times New Roman" w:cs="B Nazanin"/>
              <w:i/>
              <w:noProof/>
              <w:sz w:val="24"/>
              <w:szCs w:val="24"/>
              <w:rtl/>
              <w:rPrChange w:id="3630" w:author="Mohsen Jafarinejad" w:date="2019-05-12T10:51:00Z">
                <w:rPr>
                  <w:rFonts w:asciiTheme="majorBidi" w:hAnsiTheme="majorBidi" w:cs="B Nazanin"/>
                  <w:i/>
                  <w:iCs/>
                  <w:noProof/>
                  <w:sz w:val="20"/>
                  <w:szCs w:val="20"/>
                  <w:rtl/>
                </w:rPr>
              </w:rPrChange>
            </w:rPr>
            <w:delText>99</w:delText>
          </w:r>
        </w:del>
      </w:ins>
      <w:del w:id="3631" w:author="Mohsen Jafarinejad" w:date="2019-04-06T08:40:00Z">
        <w:r w:rsidR="00EA69A2" w:rsidRPr="009667A9" w:rsidDel="005222D8">
          <w:rPr>
            <w:rFonts w:ascii="Times New Roman" w:hAnsi="Times New Roman" w:cs="B Nazanin"/>
            <w:b w:val="0"/>
            <w:bCs w:val="0"/>
            <w:i/>
            <w:noProof/>
            <w:sz w:val="24"/>
            <w:szCs w:val="24"/>
            <w:rPrChange w:id="3632" w:author="Mohsen Jafarinejad" w:date="2019-05-12T10:51:00Z">
              <w:rPr>
                <w:rFonts w:cs="B Nazanin"/>
                <w:b w:val="0"/>
                <w:bCs w:val="0"/>
                <w:noProof/>
                <w:sz w:val="20"/>
                <w:szCs w:val="20"/>
              </w:rPr>
            </w:rPrChange>
          </w:rPr>
          <w:delText>106</w:delText>
        </w:r>
      </w:del>
    </w:p>
    <w:p w14:paraId="617C2EEA" w14:textId="0D204A31" w:rsidR="00EA69A2" w:rsidRPr="009667A9" w:rsidDel="00730BF4" w:rsidRDefault="004D1950">
      <w:pPr>
        <w:pStyle w:val="TOC2"/>
        <w:tabs>
          <w:tab w:val="right" w:leader="dot" w:pos="8827"/>
        </w:tabs>
        <w:bidi/>
        <w:rPr>
          <w:del w:id="3633" w:author="Mohsen Jafarinejad" w:date="2019-05-12T09:33:00Z"/>
          <w:rFonts w:ascii="Times New Roman" w:eastAsiaTheme="minorEastAsia" w:hAnsi="Times New Roman" w:cs="B Nazanin"/>
          <w:b w:val="0"/>
          <w:bCs w:val="0"/>
          <w:i/>
          <w:noProof/>
          <w:sz w:val="24"/>
          <w:szCs w:val="24"/>
          <w:rPrChange w:id="3634" w:author="Mohsen Jafarinejad" w:date="2019-05-12T10:51:00Z">
            <w:rPr>
              <w:del w:id="3635" w:author="Mohsen Jafarinejad" w:date="2019-05-12T09:33:00Z"/>
              <w:rFonts w:eastAsiaTheme="minorEastAsia" w:cs="B Nazanin"/>
              <w:b w:val="0"/>
              <w:bCs w:val="0"/>
              <w:noProof/>
              <w:sz w:val="20"/>
              <w:szCs w:val="20"/>
            </w:rPr>
          </w:rPrChange>
        </w:rPr>
        <w:pPrChange w:id="3636" w:author="Mohsen Jafarinejad" w:date="2019-05-12T10:51:00Z">
          <w:pPr>
            <w:pStyle w:val="TOC2"/>
            <w:tabs>
              <w:tab w:val="right" w:leader="dot" w:pos="8827"/>
            </w:tabs>
            <w:bidi/>
          </w:pPr>
        </w:pPrChange>
      </w:pPr>
      <w:del w:id="3637" w:author="Mohsen Jafarinejad" w:date="2019-05-12T09:33:00Z">
        <w:r w:rsidRPr="009667A9" w:rsidDel="00730BF4">
          <w:rPr>
            <w:rFonts w:ascii="Times New Roman" w:hAnsi="Times New Roman" w:cs="B Nazanin"/>
            <w:b w:val="0"/>
            <w:bCs w:val="0"/>
            <w:i/>
            <w:noProof/>
            <w:sz w:val="24"/>
            <w:szCs w:val="24"/>
            <w:rtl/>
            <w:rPrChange w:id="3638" w:author="Mohsen Jafarinejad" w:date="2019-05-12T10:51:00Z">
              <w:rPr>
                <w:rFonts w:cs="B Nazanin"/>
                <w:b w:val="0"/>
                <w:bCs w:val="0"/>
                <w:noProof/>
                <w:sz w:val="20"/>
                <w:szCs w:val="20"/>
                <w:rtl/>
              </w:rPr>
            </w:rPrChange>
          </w:rPr>
          <w:delText>4-24</w:delText>
        </w:r>
      </w:del>
      <w:ins w:id="3639" w:author="Mohsen" w:date="2019-03-17T16:52:00Z">
        <w:del w:id="3640" w:author="Mohsen Jafarinejad" w:date="2019-05-12T09:33:00Z">
          <w:r w:rsidR="00CF0011" w:rsidRPr="009667A9" w:rsidDel="00730BF4">
            <w:rPr>
              <w:rFonts w:ascii="Times New Roman" w:hAnsi="Times New Roman" w:cs="B Nazanin"/>
              <w:b w:val="0"/>
              <w:bCs w:val="0"/>
              <w:i/>
              <w:noProof/>
              <w:sz w:val="24"/>
              <w:szCs w:val="24"/>
              <w:rtl/>
              <w:rPrChange w:id="3641" w:author="Mohsen Jafarinejad" w:date="2019-05-12T10:51:00Z">
                <w:rPr>
                  <w:rFonts w:cs="B Nazanin"/>
                  <w:b w:val="0"/>
                  <w:bCs w:val="0"/>
                  <w:noProof/>
                  <w:sz w:val="20"/>
                  <w:szCs w:val="20"/>
                  <w:rtl/>
                </w:rPr>
              </w:rPrChange>
            </w:rPr>
            <w:delText xml:space="preserve"> </w:delText>
          </w:r>
          <w:r w:rsidR="00CF0011" w:rsidRPr="009667A9" w:rsidDel="00730BF4">
            <w:rPr>
              <w:rFonts w:ascii="Times New Roman" w:hAnsi="Times New Roman" w:cs="B Nazanin" w:hint="cs"/>
              <w:b w:val="0"/>
              <w:bCs w:val="0"/>
              <w:i/>
              <w:noProof/>
              <w:sz w:val="24"/>
              <w:szCs w:val="24"/>
              <w:rtl/>
              <w:rPrChange w:id="3642" w:author="Mohsen Jafarinejad" w:date="2019-05-12T10:51:00Z">
                <w:rPr>
                  <w:rFonts w:cs="B Nazanin" w:hint="cs"/>
                  <w:b w:val="0"/>
                  <w:bCs w:val="0"/>
                  <w:noProof/>
                  <w:sz w:val="20"/>
                  <w:szCs w:val="20"/>
                  <w:rtl/>
                </w:rPr>
              </w:rPrChange>
            </w:rPr>
            <w:delText>پیشنهاد</w:delText>
          </w:r>
        </w:del>
      </w:ins>
      <w:del w:id="3643" w:author="Mohsen Jafarinejad" w:date="2019-05-12T09:33:00Z">
        <w:r w:rsidR="00EA69A2" w:rsidRPr="009667A9" w:rsidDel="00730BF4">
          <w:rPr>
            <w:rFonts w:ascii="Times New Roman" w:hAnsi="Times New Roman" w:cs="B Nazanin" w:hint="cs"/>
            <w:b w:val="0"/>
            <w:bCs w:val="0"/>
            <w:i/>
            <w:noProof/>
            <w:sz w:val="24"/>
            <w:szCs w:val="24"/>
            <w:rtl/>
            <w:rPrChange w:id="3644" w:author="Mohsen Jafarinejad" w:date="2019-05-12T10:51:00Z">
              <w:rPr>
                <w:rFonts w:cs="B Nazanin" w:hint="cs"/>
                <w:b w:val="0"/>
                <w:bCs w:val="0"/>
                <w:noProof/>
                <w:sz w:val="20"/>
                <w:szCs w:val="20"/>
                <w:rtl/>
              </w:rPr>
            </w:rPrChange>
          </w:rPr>
          <w:delText>پیشنهاد</w:delText>
        </w:r>
        <w:r w:rsidR="00EA69A2" w:rsidRPr="009667A9" w:rsidDel="00730BF4">
          <w:rPr>
            <w:rFonts w:ascii="Times New Roman" w:hAnsi="Times New Roman" w:cs="B Nazanin"/>
            <w:b w:val="0"/>
            <w:bCs w:val="0"/>
            <w:i/>
            <w:noProof/>
            <w:sz w:val="24"/>
            <w:szCs w:val="24"/>
            <w:rtl/>
            <w:rPrChange w:id="3645"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646" w:author="Mohsen Jafarinejad" w:date="2019-05-12T10:51:00Z">
              <w:rPr>
                <w:rFonts w:cs="B Nazanin" w:hint="cs"/>
                <w:b w:val="0"/>
                <w:bCs w:val="0"/>
                <w:noProof/>
                <w:sz w:val="20"/>
                <w:szCs w:val="20"/>
                <w:rtl/>
              </w:rPr>
            </w:rPrChange>
          </w:rPr>
          <w:delText>برای</w:delText>
        </w:r>
        <w:r w:rsidR="00EA69A2" w:rsidRPr="009667A9" w:rsidDel="00730BF4">
          <w:rPr>
            <w:rFonts w:ascii="Times New Roman" w:hAnsi="Times New Roman" w:cs="B Nazanin"/>
            <w:b w:val="0"/>
            <w:bCs w:val="0"/>
            <w:i/>
            <w:noProof/>
            <w:sz w:val="24"/>
            <w:szCs w:val="24"/>
            <w:rtl/>
            <w:rPrChange w:id="3647"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648" w:author="Mohsen Jafarinejad" w:date="2019-05-12T10:51:00Z">
              <w:rPr>
                <w:rFonts w:cs="B Nazanin" w:hint="cs"/>
                <w:b w:val="0"/>
                <w:bCs w:val="0"/>
                <w:noProof/>
                <w:sz w:val="20"/>
                <w:szCs w:val="20"/>
                <w:rtl/>
              </w:rPr>
            </w:rPrChange>
          </w:rPr>
          <w:delText>تحقیقات</w:delText>
        </w:r>
        <w:r w:rsidR="00EA69A2" w:rsidRPr="009667A9" w:rsidDel="00730BF4">
          <w:rPr>
            <w:rFonts w:ascii="Times New Roman" w:hAnsi="Times New Roman" w:cs="B Nazanin"/>
            <w:b w:val="0"/>
            <w:bCs w:val="0"/>
            <w:i/>
            <w:noProof/>
            <w:sz w:val="24"/>
            <w:szCs w:val="24"/>
            <w:rtl/>
            <w:rPrChange w:id="3649" w:author="Mohsen Jafarinejad" w:date="2019-05-12T10:51:00Z">
              <w:rPr>
                <w:rFonts w:cs="B Nazanin"/>
                <w:b w:val="0"/>
                <w:bCs w:val="0"/>
                <w:noProof/>
                <w:sz w:val="20"/>
                <w:szCs w:val="20"/>
                <w:rtl/>
              </w:rPr>
            </w:rPrChange>
          </w:rPr>
          <w:delText xml:space="preserve"> </w:delText>
        </w:r>
        <w:r w:rsidR="00EA69A2" w:rsidRPr="009667A9" w:rsidDel="00730BF4">
          <w:rPr>
            <w:rFonts w:ascii="Times New Roman" w:hAnsi="Times New Roman" w:cs="B Nazanin" w:hint="cs"/>
            <w:b w:val="0"/>
            <w:bCs w:val="0"/>
            <w:i/>
            <w:noProof/>
            <w:sz w:val="24"/>
            <w:szCs w:val="24"/>
            <w:rtl/>
            <w:rPrChange w:id="3650" w:author="Mohsen Jafarinejad" w:date="2019-05-12T10:51:00Z">
              <w:rPr>
                <w:rFonts w:cs="B Nazanin" w:hint="cs"/>
                <w:b w:val="0"/>
                <w:bCs w:val="0"/>
                <w:noProof/>
                <w:sz w:val="20"/>
                <w:szCs w:val="20"/>
                <w:rtl/>
              </w:rPr>
            </w:rPrChange>
          </w:rPr>
          <w:delText>بیشتر</w:delText>
        </w:r>
        <w:r w:rsidR="00EA69A2" w:rsidRPr="009667A9" w:rsidDel="00730BF4">
          <w:rPr>
            <w:rFonts w:ascii="Times New Roman" w:hAnsi="Times New Roman" w:cs="B Nazanin"/>
            <w:b w:val="0"/>
            <w:bCs w:val="0"/>
            <w:i/>
            <w:noProof/>
            <w:sz w:val="24"/>
            <w:szCs w:val="24"/>
            <w:rPrChange w:id="3651" w:author="Mohsen Jafarinejad" w:date="2019-05-12T10:51:00Z">
              <w:rPr>
                <w:rFonts w:cs="B Nazanin"/>
                <w:b w:val="0"/>
                <w:bCs w:val="0"/>
                <w:noProof/>
                <w:sz w:val="20"/>
                <w:szCs w:val="20"/>
              </w:rPr>
            </w:rPrChange>
          </w:rPr>
          <w:tab/>
        </w:r>
      </w:del>
      <w:ins w:id="3652" w:author="Mohsen" w:date="2019-03-17T21:00:00Z">
        <w:del w:id="3653" w:author="Mohsen Jafarinejad" w:date="2019-05-12T09:33:00Z">
          <w:r w:rsidR="00FF6FA2" w:rsidRPr="009667A9" w:rsidDel="00730BF4">
            <w:rPr>
              <w:rFonts w:ascii="Times New Roman" w:hAnsi="Times New Roman" w:cs="B Nazanin"/>
              <w:i/>
              <w:noProof/>
              <w:sz w:val="24"/>
              <w:szCs w:val="24"/>
              <w:rtl/>
              <w:rPrChange w:id="3654" w:author="Mohsen Jafarinejad" w:date="2019-05-12T10:51:00Z">
                <w:rPr>
                  <w:rFonts w:asciiTheme="majorBidi" w:hAnsiTheme="majorBidi" w:cs="B Nazanin"/>
                  <w:i/>
                  <w:iCs/>
                  <w:noProof/>
                  <w:sz w:val="20"/>
                  <w:szCs w:val="20"/>
                  <w:rtl/>
                </w:rPr>
              </w:rPrChange>
            </w:rPr>
            <w:delText>99</w:delText>
          </w:r>
        </w:del>
      </w:ins>
      <w:ins w:id="3655" w:author="Mohsen" w:date="2019-03-18T01:27:00Z">
        <w:del w:id="3656" w:author="Mohsen Jafarinejad" w:date="2019-04-06T08:40:00Z">
          <w:r w:rsidR="00C607BA" w:rsidRPr="009667A9" w:rsidDel="005222D8">
            <w:rPr>
              <w:rFonts w:ascii="Times New Roman" w:hAnsi="Times New Roman" w:cs="B Nazanin"/>
              <w:i/>
              <w:noProof/>
              <w:sz w:val="24"/>
              <w:szCs w:val="24"/>
              <w:rtl/>
              <w:rPrChange w:id="3657" w:author="Mohsen Jafarinejad" w:date="2019-05-12T10:51:00Z">
                <w:rPr>
                  <w:rFonts w:asciiTheme="majorBidi" w:hAnsiTheme="majorBidi" w:cs="B Nazanin"/>
                  <w:i/>
                  <w:iCs/>
                  <w:noProof/>
                  <w:sz w:val="20"/>
                  <w:szCs w:val="20"/>
                  <w:rtl/>
                </w:rPr>
              </w:rPrChange>
            </w:rPr>
            <w:delText>99</w:delText>
          </w:r>
        </w:del>
      </w:ins>
      <w:del w:id="3658" w:author="Mohsen Jafarinejad" w:date="2019-04-06T08:40:00Z">
        <w:r w:rsidR="00EA69A2" w:rsidRPr="009667A9" w:rsidDel="005222D8">
          <w:rPr>
            <w:rFonts w:ascii="Times New Roman" w:hAnsi="Times New Roman" w:cs="B Nazanin"/>
            <w:b w:val="0"/>
            <w:bCs w:val="0"/>
            <w:i/>
            <w:noProof/>
            <w:sz w:val="24"/>
            <w:szCs w:val="24"/>
            <w:rPrChange w:id="3659" w:author="Mohsen Jafarinejad" w:date="2019-05-12T10:51:00Z">
              <w:rPr>
                <w:rFonts w:cs="B Nazanin"/>
                <w:b w:val="0"/>
                <w:bCs w:val="0"/>
                <w:noProof/>
                <w:sz w:val="20"/>
                <w:szCs w:val="20"/>
              </w:rPr>
            </w:rPrChange>
          </w:rPr>
          <w:delText>106</w:delText>
        </w:r>
      </w:del>
    </w:p>
    <w:p w14:paraId="1C352185" w14:textId="2BDD24C1" w:rsidR="008412CC" w:rsidRPr="009B24D8" w:rsidRDefault="00EA69A2">
      <w:pPr>
        <w:pStyle w:val="payannameh"/>
        <w:tabs>
          <w:tab w:val="left" w:pos="0"/>
          <w:tab w:val="left" w:pos="7371"/>
        </w:tabs>
        <w:spacing w:line="240" w:lineRule="auto"/>
        <w:ind w:right="-142"/>
        <w:rPr>
          <w:rFonts w:eastAsiaTheme="minorHAnsi" w:cs="B Nazanin"/>
          <w:i/>
          <w:noProof/>
          <w:color w:val="auto"/>
          <w:szCs w:val="24"/>
          <w:shd w:val="clear" w:color="auto" w:fill="auto"/>
          <w:lang w:bidi="ar-SA"/>
          <w:rPrChange w:id="3660" w:author="Mohsen Jafarinejad" w:date="2019-05-11T09:53:00Z">
            <w:rPr>
              <w:rFonts w:asciiTheme="minorHAnsi" w:eastAsiaTheme="minorHAnsi" w:hAnsiTheme="minorHAnsi" w:cs="B Nazanin"/>
              <w:b/>
              <w:bCs/>
              <w:noProof/>
              <w:color w:val="auto"/>
              <w:sz w:val="20"/>
              <w:szCs w:val="20"/>
              <w:shd w:val="clear" w:color="auto" w:fill="auto"/>
              <w:lang w:bidi="ar-SA"/>
            </w:rPr>
          </w:rPrChange>
        </w:rPr>
        <w:pPrChange w:id="3661" w:author="Mohsen Jafarinejad" w:date="2019-05-12T10:51:00Z">
          <w:pPr>
            <w:pStyle w:val="payannameh"/>
            <w:tabs>
              <w:tab w:val="left" w:pos="0"/>
              <w:tab w:val="left" w:pos="7371"/>
            </w:tabs>
            <w:spacing w:line="240" w:lineRule="auto"/>
          </w:pPr>
        </w:pPrChange>
      </w:pPr>
      <w:r w:rsidRPr="009667A9">
        <w:rPr>
          <w:rFonts w:ascii="Times New Roman" w:eastAsiaTheme="minorHAnsi" w:hAnsi="Times New Roman" w:cs="B Nazanin"/>
          <w:i/>
          <w:color w:val="auto"/>
          <w:szCs w:val="24"/>
          <w:shd w:val="clear" w:color="auto" w:fill="auto"/>
          <w:rtl/>
          <w:lang w:bidi="ar-SA"/>
          <w:rPrChange w:id="3662" w:author="Mohsen Jafarinejad" w:date="2019-05-12T10:51:00Z">
            <w:rPr>
              <w:rFonts w:asciiTheme="minorHAnsi" w:eastAsiaTheme="minorHAnsi" w:hAnsiTheme="minorHAnsi" w:cs="B Nazanin"/>
              <w:b/>
              <w:bCs/>
              <w:i/>
              <w:iCs/>
              <w:color w:val="auto"/>
              <w:sz w:val="20"/>
              <w:szCs w:val="20"/>
              <w:shd w:val="clear" w:color="auto" w:fill="auto"/>
              <w:rtl/>
              <w:lang w:bidi="ar-SA"/>
            </w:rPr>
          </w:rPrChange>
        </w:rPr>
        <w:fldChar w:fldCharType="end"/>
      </w:r>
      <w:r w:rsidRPr="009B24D8">
        <w:rPr>
          <w:rFonts w:eastAsiaTheme="minorHAnsi" w:cs="B Nazanin" w:hint="cs"/>
          <w:i/>
          <w:noProof/>
          <w:color w:val="auto"/>
          <w:szCs w:val="24"/>
          <w:shd w:val="clear" w:color="auto" w:fill="auto"/>
          <w:rtl/>
          <w:lang w:bidi="ar-SA"/>
          <w:rPrChange w:id="3663" w:author="Mohsen Jafarinejad" w:date="2019-05-11T09:53:00Z">
            <w:rPr>
              <w:rFonts w:asciiTheme="minorHAnsi" w:eastAsiaTheme="minorHAnsi" w:hAnsiTheme="minorHAnsi" w:cs="B Nazanin" w:hint="cs"/>
              <w:b/>
              <w:bCs/>
              <w:noProof/>
              <w:color w:val="auto"/>
              <w:sz w:val="20"/>
              <w:szCs w:val="20"/>
              <w:shd w:val="clear" w:color="auto" w:fill="auto"/>
              <w:rtl/>
              <w:lang w:bidi="ar-SA"/>
            </w:rPr>
          </w:rPrChange>
        </w:rPr>
        <w:t>منابع</w:t>
      </w:r>
      <w:r w:rsidRPr="009B24D8">
        <w:rPr>
          <w:rFonts w:eastAsiaTheme="minorHAnsi" w:cs="B Nazanin"/>
          <w:i/>
          <w:noProof/>
          <w:color w:val="auto"/>
          <w:szCs w:val="24"/>
          <w:shd w:val="clear" w:color="auto" w:fill="auto"/>
          <w:rtl/>
          <w:lang w:bidi="ar-SA"/>
          <w:rPrChange w:id="3664" w:author="Mohsen Jafarinejad" w:date="2019-05-11T09:53:00Z">
            <w:rPr>
              <w:rFonts w:asciiTheme="minorHAnsi" w:eastAsiaTheme="minorHAnsi" w:hAnsiTheme="minorHAnsi" w:cs="B Nazanin"/>
              <w:b/>
              <w:bCs/>
              <w:noProof/>
              <w:color w:val="auto"/>
              <w:sz w:val="20"/>
              <w:szCs w:val="20"/>
              <w:shd w:val="clear" w:color="auto" w:fill="auto"/>
              <w:rtl/>
              <w:lang w:bidi="ar-SA"/>
            </w:rPr>
          </w:rPrChange>
        </w:rPr>
        <w:t xml:space="preserve"> </w:t>
      </w:r>
      <w:r w:rsidRPr="009B24D8">
        <w:rPr>
          <w:rFonts w:eastAsiaTheme="minorHAnsi" w:cs="B Nazanin" w:hint="cs"/>
          <w:i/>
          <w:noProof/>
          <w:color w:val="auto"/>
          <w:szCs w:val="24"/>
          <w:shd w:val="clear" w:color="auto" w:fill="auto"/>
          <w:rtl/>
          <w:lang w:bidi="ar-SA"/>
          <w:rPrChange w:id="3665" w:author="Mohsen Jafarinejad" w:date="2019-05-11T09:53:00Z">
            <w:rPr>
              <w:rFonts w:asciiTheme="minorHAnsi" w:eastAsiaTheme="minorHAnsi" w:hAnsiTheme="minorHAnsi" w:cs="B Nazanin" w:hint="cs"/>
              <w:b/>
              <w:bCs/>
              <w:noProof/>
              <w:color w:val="auto"/>
              <w:sz w:val="20"/>
              <w:szCs w:val="20"/>
              <w:shd w:val="clear" w:color="auto" w:fill="auto"/>
              <w:rtl/>
              <w:lang w:bidi="ar-SA"/>
            </w:rPr>
          </w:rPrChange>
        </w:rPr>
        <w:t>و</w:t>
      </w:r>
      <w:r w:rsidRPr="009B24D8">
        <w:rPr>
          <w:rFonts w:eastAsiaTheme="minorHAnsi" w:cs="B Nazanin"/>
          <w:i/>
          <w:noProof/>
          <w:color w:val="auto"/>
          <w:szCs w:val="24"/>
          <w:shd w:val="clear" w:color="auto" w:fill="auto"/>
          <w:rtl/>
          <w:lang w:bidi="ar-SA"/>
          <w:rPrChange w:id="3666" w:author="Mohsen Jafarinejad" w:date="2019-05-11T09:53:00Z">
            <w:rPr>
              <w:rFonts w:asciiTheme="minorHAnsi" w:eastAsiaTheme="minorHAnsi" w:hAnsiTheme="minorHAnsi" w:cs="B Nazanin"/>
              <w:b/>
              <w:bCs/>
              <w:noProof/>
              <w:color w:val="auto"/>
              <w:sz w:val="20"/>
              <w:szCs w:val="20"/>
              <w:shd w:val="clear" w:color="auto" w:fill="auto"/>
              <w:rtl/>
              <w:lang w:bidi="ar-SA"/>
            </w:rPr>
          </w:rPrChange>
        </w:rPr>
        <w:t xml:space="preserve"> </w:t>
      </w:r>
      <w:del w:id="3667" w:author="Mohsen" w:date="2019-03-17T16:54:00Z">
        <w:r w:rsidRPr="009B24D8" w:rsidDel="00CF0011">
          <w:rPr>
            <w:rFonts w:eastAsiaTheme="minorHAnsi" w:cs="B Nazanin" w:hint="cs"/>
            <w:i/>
            <w:noProof/>
            <w:color w:val="auto"/>
            <w:szCs w:val="24"/>
            <w:shd w:val="clear" w:color="auto" w:fill="auto"/>
            <w:rtl/>
            <w:lang w:bidi="ar-SA"/>
            <w:rPrChange w:id="3668" w:author="Mohsen Jafarinejad" w:date="2019-05-11T09:53:00Z">
              <w:rPr>
                <w:rFonts w:asciiTheme="minorHAnsi" w:eastAsiaTheme="minorHAnsi" w:hAnsiTheme="minorHAnsi" w:cs="B Nazanin" w:hint="cs"/>
                <w:b/>
                <w:bCs/>
                <w:noProof/>
                <w:color w:val="auto"/>
                <w:sz w:val="20"/>
                <w:szCs w:val="20"/>
                <w:shd w:val="clear" w:color="auto" w:fill="auto"/>
                <w:rtl/>
                <w:lang w:bidi="ar-SA"/>
              </w:rPr>
            </w:rPrChange>
          </w:rPr>
          <w:delText>م</w:delText>
        </w:r>
      </w:del>
      <w:ins w:id="3669" w:author="Mohsen" w:date="2019-03-17T16:54:00Z">
        <w:r w:rsidR="00CF0011" w:rsidRPr="009B24D8">
          <w:rPr>
            <w:rFonts w:eastAsiaTheme="minorHAnsi" w:cs="B Nazanin" w:hint="cs"/>
            <w:i/>
            <w:noProof/>
            <w:color w:val="auto"/>
            <w:szCs w:val="24"/>
            <w:shd w:val="clear" w:color="auto" w:fill="auto"/>
            <w:rtl/>
            <w:lang w:bidi="ar-SA"/>
            <w:rPrChange w:id="3670" w:author="Mohsen Jafarinejad" w:date="2019-05-11T09:53:00Z">
              <w:rPr>
                <w:rFonts w:asciiTheme="minorHAnsi" w:eastAsiaTheme="minorHAnsi" w:hAnsiTheme="minorHAnsi" w:cs="B Nazanin" w:hint="cs"/>
                <w:b/>
                <w:bCs/>
                <w:noProof/>
                <w:color w:val="auto"/>
                <w:sz w:val="20"/>
                <w:szCs w:val="20"/>
                <w:shd w:val="clear" w:color="auto" w:fill="auto"/>
                <w:rtl/>
                <w:lang w:bidi="ar-SA"/>
              </w:rPr>
            </w:rPrChange>
          </w:rPr>
          <w:t>م</w:t>
        </w:r>
      </w:ins>
      <w:r w:rsidRPr="009B24D8">
        <w:rPr>
          <w:rFonts w:eastAsiaTheme="minorHAnsi" w:cs="B Nazanin" w:hint="cs"/>
          <w:i/>
          <w:noProof/>
          <w:color w:val="auto"/>
          <w:szCs w:val="24"/>
          <w:shd w:val="clear" w:color="auto" w:fill="auto"/>
          <w:rtl/>
          <w:lang w:bidi="ar-SA"/>
          <w:rPrChange w:id="3671" w:author="Mohsen Jafarinejad" w:date="2019-05-11T09:53:00Z">
            <w:rPr>
              <w:rFonts w:asciiTheme="minorHAnsi" w:eastAsiaTheme="minorHAnsi" w:hAnsiTheme="minorHAnsi" w:cs="B Nazanin" w:hint="cs"/>
              <w:b/>
              <w:bCs/>
              <w:noProof/>
              <w:color w:val="auto"/>
              <w:sz w:val="20"/>
              <w:szCs w:val="20"/>
              <w:shd w:val="clear" w:color="auto" w:fill="auto"/>
              <w:rtl/>
              <w:lang w:bidi="ar-SA"/>
            </w:rPr>
          </w:rPrChange>
        </w:rPr>
        <w:t>راجع</w:t>
      </w:r>
      <w:del w:id="3672" w:author="Mohsen" w:date="2019-03-17T16:58:00Z">
        <w:r w:rsidRPr="009B24D8" w:rsidDel="00CF0011">
          <w:rPr>
            <w:rFonts w:eastAsiaTheme="minorHAnsi" w:cs="B Nazanin"/>
            <w:i/>
            <w:noProof/>
            <w:color w:val="auto"/>
            <w:szCs w:val="24"/>
            <w:shd w:val="clear" w:color="auto" w:fill="auto"/>
            <w:rtl/>
            <w:lang w:bidi="ar-SA"/>
            <w:rPrChange w:id="3673" w:author="Mohsen Jafarinejad" w:date="2019-05-11T09:53:00Z">
              <w:rPr>
                <w:rFonts w:asciiTheme="minorHAnsi" w:eastAsiaTheme="minorHAnsi" w:hAnsiTheme="minorHAnsi" w:cs="B Nazanin"/>
                <w:b/>
                <w:bCs/>
                <w:noProof/>
                <w:color w:val="auto"/>
                <w:sz w:val="20"/>
                <w:szCs w:val="20"/>
                <w:shd w:val="clear" w:color="auto" w:fill="auto"/>
                <w:rtl/>
                <w:lang w:bidi="ar-SA"/>
              </w:rPr>
            </w:rPrChange>
          </w:rPr>
          <w:delText>.</w:delText>
        </w:r>
      </w:del>
      <w:r w:rsidRPr="009B24D8">
        <w:rPr>
          <w:rFonts w:eastAsiaTheme="minorHAnsi" w:cs="B Nazanin"/>
          <w:i/>
          <w:noProof/>
          <w:color w:val="auto"/>
          <w:szCs w:val="24"/>
          <w:shd w:val="clear" w:color="auto" w:fill="auto"/>
          <w:rtl/>
          <w:lang w:bidi="ar-SA"/>
          <w:rPrChange w:id="3674" w:author="Mohsen Jafarinejad" w:date="2019-05-11T09:53:00Z">
            <w:rPr>
              <w:rFonts w:asciiTheme="minorHAnsi" w:eastAsiaTheme="minorHAnsi" w:hAnsiTheme="minorHAnsi" w:cs="B Nazanin"/>
              <w:b/>
              <w:bCs/>
              <w:noProof/>
              <w:color w:val="auto"/>
              <w:sz w:val="20"/>
              <w:szCs w:val="20"/>
              <w:shd w:val="clear" w:color="auto" w:fill="auto"/>
              <w:rtl/>
              <w:lang w:bidi="ar-SA"/>
            </w:rPr>
          </w:rPrChange>
        </w:rPr>
        <w:t>.</w:t>
      </w:r>
      <w:del w:id="3675" w:author="Mohsen" w:date="2019-03-17T16:54:00Z">
        <w:r w:rsidRPr="009B24D8" w:rsidDel="00CF0011">
          <w:rPr>
            <w:rFonts w:eastAsiaTheme="minorHAnsi" w:cs="B Nazanin"/>
            <w:i/>
            <w:noProof/>
            <w:color w:val="auto"/>
            <w:szCs w:val="24"/>
            <w:shd w:val="clear" w:color="auto" w:fill="auto"/>
            <w:rtl/>
            <w:lang w:bidi="ar-SA"/>
            <w:rPrChange w:id="3676" w:author="Mohsen Jafarinejad" w:date="2019-05-11T09:53:00Z">
              <w:rPr>
                <w:rFonts w:asciiTheme="minorHAnsi" w:eastAsiaTheme="minorHAnsi" w:hAnsiTheme="minorHAnsi" w:cs="B Nazanin"/>
                <w:b/>
                <w:bCs/>
                <w:noProof/>
                <w:color w:val="auto"/>
                <w:sz w:val="20"/>
                <w:szCs w:val="20"/>
                <w:shd w:val="clear" w:color="auto" w:fill="auto"/>
                <w:rtl/>
                <w:lang w:bidi="ar-SA"/>
              </w:rPr>
            </w:rPrChange>
          </w:rPr>
          <w:delText>.</w:delText>
        </w:r>
      </w:del>
      <w:r w:rsidRPr="009B24D8">
        <w:rPr>
          <w:rFonts w:eastAsiaTheme="minorHAnsi" w:cs="B Nazanin"/>
          <w:i/>
          <w:noProof/>
          <w:color w:val="auto"/>
          <w:szCs w:val="24"/>
          <w:shd w:val="clear" w:color="auto" w:fill="auto"/>
          <w:rtl/>
          <w:lang w:bidi="ar-SA"/>
          <w:rPrChange w:id="3677" w:author="Mohsen Jafarinejad" w:date="2019-05-11T09:53:00Z">
            <w:rPr>
              <w:rFonts w:asciiTheme="minorHAnsi" w:eastAsiaTheme="minorHAnsi" w:hAnsiTheme="minorHAnsi" w:cs="B Nazanin"/>
              <w:b/>
              <w:bCs/>
              <w:noProof/>
              <w:color w:val="auto"/>
              <w:sz w:val="20"/>
              <w:szCs w:val="20"/>
              <w:shd w:val="clear" w:color="auto" w:fill="auto"/>
              <w:rtl/>
              <w:lang w:bidi="ar-SA"/>
            </w:rPr>
          </w:rPrChange>
        </w:rPr>
        <w:t>........</w:t>
      </w:r>
      <w:r w:rsidR="004D1950" w:rsidRPr="009B24D8">
        <w:rPr>
          <w:rFonts w:eastAsiaTheme="minorHAnsi" w:cs="B Nazanin"/>
          <w:i/>
          <w:noProof/>
          <w:color w:val="auto"/>
          <w:szCs w:val="24"/>
          <w:shd w:val="clear" w:color="auto" w:fill="auto"/>
          <w:rtl/>
          <w:lang w:bidi="ar-SA"/>
          <w:rPrChange w:id="3678" w:author="Mohsen Jafarinejad" w:date="2019-05-11T09:53:00Z">
            <w:rPr>
              <w:rFonts w:asciiTheme="minorHAnsi" w:eastAsiaTheme="minorHAnsi" w:hAnsiTheme="minorHAnsi" w:cs="B Nazanin"/>
              <w:b/>
              <w:bCs/>
              <w:noProof/>
              <w:color w:val="auto"/>
              <w:sz w:val="20"/>
              <w:szCs w:val="20"/>
              <w:shd w:val="clear" w:color="auto" w:fill="auto"/>
              <w:rtl/>
              <w:lang w:bidi="ar-SA"/>
            </w:rPr>
          </w:rPrChange>
        </w:rPr>
        <w:t>.</w:t>
      </w:r>
      <w:del w:id="3679" w:author="Mohsen Jafarinejad" w:date="2019-05-11T09:55:00Z">
        <w:r w:rsidR="004D1950" w:rsidRPr="009B24D8" w:rsidDel="009B24D8">
          <w:rPr>
            <w:rFonts w:eastAsiaTheme="minorHAnsi" w:cs="B Nazanin"/>
            <w:i/>
            <w:noProof/>
            <w:color w:val="auto"/>
            <w:szCs w:val="24"/>
            <w:shd w:val="clear" w:color="auto" w:fill="auto"/>
            <w:rtl/>
            <w:lang w:bidi="ar-SA"/>
            <w:rPrChange w:id="3680" w:author="Mohsen Jafarinejad" w:date="2019-05-11T09:53:00Z">
              <w:rPr>
                <w:rFonts w:asciiTheme="minorHAnsi" w:eastAsiaTheme="minorHAnsi" w:hAnsiTheme="minorHAnsi" w:cs="B Nazanin"/>
                <w:b/>
                <w:bCs/>
                <w:noProof/>
                <w:color w:val="auto"/>
                <w:sz w:val="20"/>
                <w:szCs w:val="20"/>
                <w:shd w:val="clear" w:color="auto" w:fill="auto"/>
                <w:rtl/>
                <w:lang w:bidi="ar-SA"/>
              </w:rPr>
            </w:rPrChange>
          </w:rPr>
          <w:delText>........................................</w:delText>
        </w:r>
      </w:del>
      <w:r w:rsidR="004D1950" w:rsidRPr="009B24D8">
        <w:rPr>
          <w:rFonts w:eastAsiaTheme="minorHAnsi" w:cs="B Nazanin"/>
          <w:i/>
          <w:noProof/>
          <w:color w:val="auto"/>
          <w:szCs w:val="24"/>
          <w:shd w:val="clear" w:color="auto" w:fill="auto"/>
          <w:rtl/>
          <w:lang w:bidi="ar-SA"/>
          <w:rPrChange w:id="3681" w:author="Mohsen Jafarinejad" w:date="2019-05-11T09:53:00Z">
            <w:rPr>
              <w:rFonts w:asciiTheme="minorHAnsi" w:eastAsiaTheme="minorHAnsi" w:hAnsiTheme="minorHAnsi" w:cs="B Nazanin"/>
              <w:b/>
              <w:bCs/>
              <w:noProof/>
              <w:color w:val="auto"/>
              <w:sz w:val="20"/>
              <w:szCs w:val="20"/>
              <w:shd w:val="clear" w:color="auto" w:fill="auto"/>
              <w:rtl/>
              <w:lang w:bidi="ar-SA"/>
            </w:rPr>
          </w:rPrChange>
        </w:rPr>
        <w:t>.........................</w:t>
      </w:r>
      <w:del w:id="3682" w:author="Mohsen Jafarinejad" w:date="2019-04-06T08:43:00Z">
        <w:r w:rsidR="004D1950" w:rsidRPr="009B24D8" w:rsidDel="005222D8">
          <w:rPr>
            <w:rFonts w:eastAsiaTheme="minorHAnsi" w:cs="B Nazanin"/>
            <w:i/>
            <w:noProof/>
            <w:color w:val="auto"/>
            <w:szCs w:val="24"/>
            <w:shd w:val="clear" w:color="auto" w:fill="auto"/>
            <w:rtl/>
            <w:lang w:bidi="ar-SA"/>
            <w:rPrChange w:id="3683" w:author="Mohsen Jafarinejad" w:date="2019-05-11T09:53:00Z">
              <w:rPr>
                <w:rFonts w:asciiTheme="minorHAnsi" w:eastAsiaTheme="minorHAnsi" w:hAnsiTheme="minorHAnsi" w:cs="B Nazanin"/>
                <w:b/>
                <w:bCs/>
                <w:noProof/>
                <w:color w:val="auto"/>
                <w:sz w:val="20"/>
                <w:szCs w:val="20"/>
                <w:shd w:val="clear" w:color="auto" w:fill="auto"/>
                <w:rtl/>
                <w:lang w:bidi="ar-SA"/>
              </w:rPr>
            </w:rPrChange>
          </w:rPr>
          <w:delText>.</w:delText>
        </w:r>
      </w:del>
      <w:r w:rsidR="004D1950" w:rsidRPr="009B24D8">
        <w:rPr>
          <w:rFonts w:eastAsiaTheme="minorHAnsi" w:cs="B Nazanin"/>
          <w:i/>
          <w:noProof/>
          <w:color w:val="auto"/>
          <w:szCs w:val="24"/>
          <w:shd w:val="clear" w:color="auto" w:fill="auto"/>
          <w:rtl/>
          <w:lang w:bidi="ar-SA"/>
          <w:rPrChange w:id="3684" w:author="Mohsen Jafarinejad" w:date="2019-05-11T09:53:00Z">
            <w:rPr>
              <w:rFonts w:asciiTheme="minorHAnsi" w:eastAsiaTheme="minorHAnsi" w:hAnsiTheme="minorHAnsi" w:cs="B Nazanin"/>
              <w:b/>
              <w:bCs/>
              <w:noProof/>
              <w:color w:val="auto"/>
              <w:sz w:val="20"/>
              <w:szCs w:val="20"/>
              <w:shd w:val="clear" w:color="auto" w:fill="auto"/>
              <w:rtl/>
              <w:lang w:bidi="ar-SA"/>
            </w:rPr>
          </w:rPrChange>
        </w:rPr>
        <w:t>...................</w:t>
      </w:r>
      <w:r w:rsidRPr="009B24D8">
        <w:rPr>
          <w:rFonts w:eastAsiaTheme="minorHAnsi" w:cs="B Nazanin"/>
          <w:i/>
          <w:noProof/>
          <w:color w:val="auto"/>
          <w:szCs w:val="24"/>
          <w:shd w:val="clear" w:color="auto" w:fill="auto"/>
          <w:rtl/>
          <w:lang w:bidi="ar-SA"/>
          <w:rPrChange w:id="3685" w:author="Mohsen Jafarinejad" w:date="2019-05-11T09:53:00Z">
            <w:rPr>
              <w:rFonts w:asciiTheme="minorHAnsi" w:eastAsiaTheme="minorHAnsi" w:hAnsiTheme="minorHAnsi" w:cs="B Nazanin"/>
              <w:b/>
              <w:bCs/>
              <w:noProof/>
              <w:color w:val="auto"/>
              <w:sz w:val="20"/>
              <w:szCs w:val="20"/>
              <w:shd w:val="clear" w:color="auto" w:fill="auto"/>
              <w:rtl/>
              <w:lang w:bidi="ar-SA"/>
            </w:rPr>
          </w:rPrChange>
        </w:rPr>
        <w:t>.......................................................................</w:t>
      </w:r>
      <w:ins w:id="3686" w:author="Mohsen" w:date="2019-03-17T16:57:00Z">
        <w:r w:rsidR="00CF0011" w:rsidRPr="009B24D8">
          <w:rPr>
            <w:rFonts w:eastAsiaTheme="minorHAnsi" w:cs="B Nazanin"/>
            <w:i/>
            <w:noProof/>
            <w:color w:val="auto"/>
            <w:szCs w:val="24"/>
            <w:shd w:val="clear" w:color="auto" w:fill="auto"/>
            <w:rtl/>
            <w:lang w:bidi="ar-SA"/>
            <w:rPrChange w:id="3687" w:author="Mohsen Jafarinejad" w:date="2019-05-11T09:53:00Z">
              <w:rPr>
                <w:rFonts w:eastAsiaTheme="minorHAnsi" w:cs="B Nazanin"/>
                <w:i/>
                <w:iCs/>
                <w:noProof/>
                <w:color w:val="auto"/>
                <w:sz w:val="20"/>
                <w:szCs w:val="20"/>
                <w:shd w:val="clear" w:color="auto" w:fill="auto"/>
                <w:rtl/>
                <w:lang w:bidi="ar-SA"/>
              </w:rPr>
            </w:rPrChange>
          </w:rPr>
          <w:t>.................................</w:t>
        </w:r>
      </w:ins>
      <w:ins w:id="3688" w:author="Mohsen Jafarinejad" w:date="2019-05-12T09:52:00Z">
        <w:r w:rsidR="00FF061F">
          <w:rPr>
            <w:rFonts w:eastAsiaTheme="minorHAnsi" w:cs="B Nazanin" w:hint="cs"/>
            <w:i/>
            <w:noProof/>
            <w:color w:val="auto"/>
            <w:szCs w:val="24"/>
            <w:shd w:val="clear" w:color="auto" w:fill="auto"/>
            <w:rtl/>
            <w:lang w:bidi="ar-SA"/>
          </w:rPr>
          <w:t>.............</w:t>
        </w:r>
      </w:ins>
      <w:ins w:id="3689" w:author="Mohsen" w:date="2019-03-17T16:57:00Z">
        <w:r w:rsidR="00CF0011" w:rsidRPr="009B24D8">
          <w:rPr>
            <w:rFonts w:eastAsiaTheme="minorHAnsi" w:cs="B Nazanin"/>
            <w:i/>
            <w:noProof/>
            <w:color w:val="auto"/>
            <w:szCs w:val="24"/>
            <w:shd w:val="clear" w:color="auto" w:fill="auto"/>
            <w:rtl/>
            <w:lang w:bidi="ar-SA"/>
            <w:rPrChange w:id="3690" w:author="Mohsen Jafarinejad" w:date="2019-05-11T09:53:00Z">
              <w:rPr>
                <w:rFonts w:eastAsiaTheme="minorHAnsi" w:cs="B Nazanin"/>
                <w:i/>
                <w:iCs/>
                <w:noProof/>
                <w:color w:val="auto"/>
                <w:sz w:val="20"/>
                <w:szCs w:val="20"/>
                <w:shd w:val="clear" w:color="auto" w:fill="auto"/>
                <w:rtl/>
                <w:lang w:bidi="ar-SA"/>
              </w:rPr>
            </w:rPrChange>
          </w:rPr>
          <w:t>............</w:t>
        </w:r>
        <w:del w:id="3691" w:author="Mohsen Jafarinejad" w:date="2019-05-12T09:52:00Z">
          <w:r w:rsidR="00CF0011" w:rsidRPr="009B24D8" w:rsidDel="00FF061F">
            <w:rPr>
              <w:rFonts w:eastAsiaTheme="minorHAnsi" w:cs="B Nazanin"/>
              <w:i/>
              <w:noProof/>
              <w:color w:val="auto"/>
              <w:szCs w:val="24"/>
              <w:shd w:val="clear" w:color="auto" w:fill="auto"/>
              <w:rtl/>
              <w:lang w:bidi="ar-SA"/>
              <w:rPrChange w:id="3692" w:author="Mohsen Jafarinejad" w:date="2019-05-11T09:53:00Z">
                <w:rPr>
                  <w:rFonts w:eastAsiaTheme="minorHAnsi" w:cs="B Nazanin"/>
                  <w:i/>
                  <w:iCs/>
                  <w:noProof/>
                  <w:color w:val="auto"/>
                  <w:sz w:val="20"/>
                  <w:szCs w:val="20"/>
                  <w:shd w:val="clear" w:color="auto" w:fill="auto"/>
                  <w:rtl/>
                  <w:lang w:bidi="ar-SA"/>
                </w:rPr>
              </w:rPrChange>
            </w:rPr>
            <w:delText>..</w:delText>
          </w:r>
        </w:del>
      </w:ins>
      <w:del w:id="3693" w:author="Mohsen Jafarinejad" w:date="2019-05-12T09:52:00Z">
        <w:r w:rsidRPr="009B24D8" w:rsidDel="00FF061F">
          <w:rPr>
            <w:rFonts w:eastAsiaTheme="minorHAnsi" w:cs="B Nazanin"/>
            <w:i/>
            <w:noProof/>
            <w:color w:val="auto"/>
            <w:szCs w:val="24"/>
            <w:shd w:val="clear" w:color="auto" w:fill="auto"/>
            <w:rtl/>
            <w:lang w:bidi="ar-SA"/>
            <w:rPrChange w:id="3694" w:author="Mohsen Jafarinejad" w:date="2019-05-11T09:53:00Z">
              <w:rPr>
                <w:rFonts w:asciiTheme="minorHAnsi" w:eastAsiaTheme="minorHAnsi" w:hAnsiTheme="minorHAnsi" w:cs="B Nazanin"/>
                <w:b/>
                <w:bCs/>
                <w:noProof/>
                <w:color w:val="auto"/>
                <w:sz w:val="20"/>
                <w:szCs w:val="20"/>
                <w:shd w:val="clear" w:color="auto" w:fill="auto"/>
                <w:rtl/>
                <w:lang w:bidi="ar-SA"/>
              </w:rPr>
            </w:rPrChange>
          </w:rPr>
          <w:delText>...............</w:delText>
        </w:r>
      </w:del>
      <w:r w:rsidRPr="009B24D8">
        <w:rPr>
          <w:rFonts w:eastAsiaTheme="minorHAnsi" w:cs="B Nazanin"/>
          <w:i/>
          <w:noProof/>
          <w:color w:val="auto"/>
          <w:szCs w:val="24"/>
          <w:shd w:val="clear" w:color="auto" w:fill="auto"/>
          <w:rtl/>
          <w:lang w:bidi="ar-SA"/>
          <w:rPrChange w:id="3695" w:author="Mohsen Jafarinejad" w:date="2019-05-11T09:53:00Z">
            <w:rPr>
              <w:rFonts w:asciiTheme="minorHAnsi" w:eastAsiaTheme="minorHAnsi" w:hAnsiTheme="minorHAnsi" w:cs="B Nazanin"/>
              <w:b/>
              <w:bCs/>
              <w:noProof/>
              <w:color w:val="auto"/>
              <w:sz w:val="20"/>
              <w:szCs w:val="20"/>
              <w:shd w:val="clear" w:color="auto" w:fill="auto"/>
              <w:rtl/>
              <w:lang w:bidi="ar-SA"/>
            </w:rPr>
          </w:rPrChange>
        </w:rPr>
        <w:t>.......</w:t>
      </w:r>
      <w:del w:id="3696" w:author="Mohsen" w:date="2019-03-17T19:27:00Z">
        <w:r w:rsidRPr="009B24D8" w:rsidDel="00EB6040">
          <w:rPr>
            <w:rFonts w:eastAsiaTheme="minorHAnsi" w:cs="B Nazanin"/>
            <w:i/>
            <w:noProof/>
            <w:color w:val="auto"/>
            <w:szCs w:val="24"/>
            <w:shd w:val="clear" w:color="auto" w:fill="auto"/>
            <w:rtl/>
            <w:lang w:bidi="ar-SA"/>
            <w:rPrChange w:id="3697" w:author="Mohsen Jafarinejad" w:date="2019-05-11T09:53:00Z">
              <w:rPr>
                <w:rFonts w:asciiTheme="minorHAnsi" w:eastAsiaTheme="minorHAnsi" w:hAnsiTheme="minorHAnsi" w:cs="B Nazanin"/>
                <w:b/>
                <w:bCs/>
                <w:noProof/>
                <w:color w:val="auto"/>
                <w:sz w:val="20"/>
                <w:szCs w:val="20"/>
                <w:shd w:val="clear" w:color="auto" w:fill="auto"/>
                <w:rtl/>
                <w:lang w:bidi="ar-SA"/>
              </w:rPr>
            </w:rPrChange>
          </w:rPr>
          <w:delText>107</w:delText>
        </w:r>
      </w:del>
      <w:ins w:id="3698" w:author="Mohsen" w:date="2019-03-17T21:00:00Z">
        <w:r w:rsidR="00FF6FA2" w:rsidRPr="009B24D8">
          <w:rPr>
            <w:rFonts w:eastAsiaTheme="minorHAnsi" w:cs="B Nazanin"/>
            <w:i/>
            <w:noProof/>
            <w:color w:val="auto"/>
            <w:szCs w:val="24"/>
            <w:shd w:val="clear" w:color="auto" w:fill="auto"/>
            <w:rtl/>
            <w:lang w:bidi="ar-SA"/>
            <w:rPrChange w:id="3699" w:author="Mohsen Jafarinejad" w:date="2019-05-11T09:53:00Z">
              <w:rPr>
                <w:rFonts w:eastAsiaTheme="minorHAnsi" w:cs="B Nazanin"/>
                <w:i/>
                <w:iCs/>
                <w:noProof/>
                <w:color w:val="auto"/>
                <w:sz w:val="22"/>
                <w:szCs w:val="22"/>
                <w:shd w:val="clear" w:color="auto" w:fill="auto"/>
                <w:rtl/>
                <w:lang w:bidi="ar-SA"/>
              </w:rPr>
            </w:rPrChange>
          </w:rPr>
          <w:t>101</w:t>
        </w:r>
      </w:ins>
    </w:p>
    <w:p w14:paraId="0E7F217A" w14:textId="3E33FDE4" w:rsidR="00042AF3" w:rsidRPr="00CF0011" w:rsidRDefault="00042AF3" w:rsidP="005E409E">
      <w:pPr>
        <w:pStyle w:val="payannameh"/>
        <w:tabs>
          <w:tab w:val="left" w:pos="0"/>
          <w:tab w:val="left" w:pos="7371"/>
        </w:tabs>
        <w:spacing w:line="240" w:lineRule="auto"/>
        <w:rPr>
          <w:rFonts w:cs="B Nazanin"/>
          <w:i/>
          <w:iCs/>
          <w:sz w:val="20"/>
          <w:szCs w:val="20"/>
          <w:rPrChange w:id="3700" w:author="Mohsen" w:date="2019-03-17T16:57:00Z">
            <w:rPr>
              <w:rFonts w:cs="B Nazanin"/>
              <w:sz w:val="20"/>
              <w:szCs w:val="20"/>
            </w:rPr>
          </w:rPrChange>
        </w:rPr>
      </w:pPr>
    </w:p>
    <w:p w14:paraId="6B9FF2FC" w14:textId="7239A19C" w:rsidR="00042AF3" w:rsidRPr="00176B2D" w:rsidRDefault="00042AF3" w:rsidP="005E409E">
      <w:pPr>
        <w:pStyle w:val="payannameh"/>
        <w:tabs>
          <w:tab w:val="left" w:pos="0"/>
          <w:tab w:val="left" w:pos="7371"/>
        </w:tabs>
        <w:spacing w:line="240" w:lineRule="auto"/>
        <w:rPr>
          <w:rFonts w:cs="B Nazanin"/>
          <w:sz w:val="20"/>
          <w:szCs w:val="20"/>
        </w:rPr>
      </w:pPr>
    </w:p>
    <w:p w14:paraId="27F9C573" w14:textId="34189648" w:rsidR="00042AF3" w:rsidRPr="00176B2D" w:rsidRDefault="00042AF3" w:rsidP="005E409E">
      <w:pPr>
        <w:pStyle w:val="payannameh"/>
        <w:tabs>
          <w:tab w:val="left" w:pos="0"/>
          <w:tab w:val="left" w:pos="7371"/>
        </w:tabs>
        <w:spacing w:line="240" w:lineRule="auto"/>
        <w:rPr>
          <w:rFonts w:cs="B Nazanin"/>
          <w:sz w:val="20"/>
          <w:szCs w:val="20"/>
        </w:rPr>
      </w:pPr>
    </w:p>
    <w:p w14:paraId="2E4A2944" w14:textId="43058670" w:rsidR="00042AF3" w:rsidRDefault="00042AF3" w:rsidP="005E409E">
      <w:pPr>
        <w:pStyle w:val="payannameh"/>
        <w:tabs>
          <w:tab w:val="left" w:pos="0"/>
          <w:tab w:val="left" w:pos="7371"/>
        </w:tabs>
        <w:spacing w:line="240" w:lineRule="auto"/>
        <w:rPr>
          <w:rFonts w:cs="B Nazanin"/>
          <w:sz w:val="20"/>
          <w:szCs w:val="20"/>
        </w:rPr>
      </w:pPr>
    </w:p>
    <w:p w14:paraId="4603497C" w14:textId="7E44B420" w:rsidR="00176B2D" w:rsidDel="009B24D8" w:rsidRDefault="00176B2D" w:rsidP="005E409E">
      <w:pPr>
        <w:pStyle w:val="payannameh"/>
        <w:tabs>
          <w:tab w:val="left" w:pos="0"/>
          <w:tab w:val="left" w:pos="7371"/>
        </w:tabs>
        <w:spacing w:line="240" w:lineRule="auto"/>
        <w:rPr>
          <w:del w:id="3701" w:author="Mohsen Jafarinejad" w:date="2019-05-11T09:55:00Z"/>
          <w:rFonts w:cs="B Nazanin"/>
          <w:sz w:val="20"/>
          <w:szCs w:val="20"/>
        </w:rPr>
      </w:pPr>
    </w:p>
    <w:p w14:paraId="7AC09025" w14:textId="4866D32D" w:rsidR="00176B2D" w:rsidRPr="00CF0011" w:rsidRDefault="00176B2D" w:rsidP="005E409E">
      <w:pPr>
        <w:pStyle w:val="payannameh"/>
        <w:tabs>
          <w:tab w:val="left" w:pos="0"/>
          <w:tab w:val="left" w:pos="7371"/>
        </w:tabs>
        <w:spacing w:line="240" w:lineRule="auto"/>
        <w:rPr>
          <w:rFonts w:cs="B Nazanin"/>
          <w:sz w:val="20"/>
          <w:szCs w:val="20"/>
        </w:rPr>
      </w:pPr>
    </w:p>
    <w:p w14:paraId="2BC04961" w14:textId="568C26FB" w:rsidR="00176B2D" w:rsidRPr="00242445" w:rsidRDefault="00176B2D" w:rsidP="005E409E">
      <w:pPr>
        <w:pStyle w:val="payannameh"/>
        <w:tabs>
          <w:tab w:val="left" w:pos="0"/>
          <w:tab w:val="left" w:pos="7371"/>
        </w:tabs>
        <w:spacing w:line="240" w:lineRule="auto"/>
        <w:rPr>
          <w:rFonts w:cs="B Nazanin"/>
          <w:b/>
          <w:bCs/>
          <w:sz w:val="28"/>
          <w:rtl/>
          <w:rPrChange w:id="3702" w:author="Mohsen Jafarinejad" w:date="2019-04-06T12:16:00Z">
            <w:rPr>
              <w:rFonts w:cs="B Nazanin"/>
              <w:b/>
              <w:bCs/>
              <w:i/>
              <w:iCs/>
              <w:szCs w:val="24"/>
              <w:rtl/>
            </w:rPr>
          </w:rPrChange>
        </w:rPr>
      </w:pPr>
      <w:r w:rsidRPr="00242445">
        <w:rPr>
          <w:rFonts w:cs="B Nazanin" w:hint="eastAsia"/>
          <w:b/>
          <w:bCs/>
          <w:sz w:val="28"/>
          <w:rtl/>
          <w:rPrChange w:id="3703" w:author="Mohsen Jafarinejad" w:date="2019-04-06T12:16:00Z">
            <w:rPr>
              <w:rFonts w:cs="B Nazanin" w:hint="eastAsia"/>
              <w:b/>
              <w:bCs/>
              <w:i/>
              <w:iCs/>
              <w:szCs w:val="24"/>
              <w:rtl/>
            </w:rPr>
          </w:rPrChange>
        </w:rPr>
        <w:t>فهرست</w:t>
      </w:r>
      <w:r w:rsidRPr="00242445">
        <w:rPr>
          <w:rFonts w:cs="B Nazanin"/>
          <w:b/>
          <w:bCs/>
          <w:sz w:val="28"/>
          <w:rtl/>
          <w:rPrChange w:id="3704" w:author="Mohsen Jafarinejad" w:date="2019-04-06T12:16:00Z">
            <w:rPr>
              <w:rFonts w:cs="B Nazanin"/>
              <w:b/>
              <w:bCs/>
              <w:i/>
              <w:iCs/>
              <w:szCs w:val="24"/>
              <w:rtl/>
            </w:rPr>
          </w:rPrChange>
        </w:rPr>
        <w:t xml:space="preserve"> </w:t>
      </w:r>
      <w:r w:rsidRPr="00242445">
        <w:rPr>
          <w:rFonts w:cs="B Nazanin" w:hint="eastAsia"/>
          <w:b/>
          <w:bCs/>
          <w:sz w:val="28"/>
          <w:rtl/>
          <w:rPrChange w:id="3705" w:author="Mohsen Jafarinejad" w:date="2019-04-06T12:16:00Z">
            <w:rPr>
              <w:rFonts w:cs="B Nazanin" w:hint="eastAsia"/>
              <w:b/>
              <w:bCs/>
              <w:i/>
              <w:iCs/>
              <w:szCs w:val="24"/>
              <w:rtl/>
            </w:rPr>
          </w:rPrChange>
        </w:rPr>
        <w:t>جداول</w:t>
      </w:r>
    </w:p>
    <w:p w14:paraId="28848B1D" w14:textId="344193AB" w:rsidR="009667A9" w:rsidRPr="009667A9" w:rsidRDefault="00433777" w:rsidP="004E29A1">
      <w:pPr>
        <w:pStyle w:val="TOC1"/>
        <w:rPr>
          <w:ins w:id="3706" w:author="Mohsen Jafarinejad" w:date="2019-05-12T10:50:00Z"/>
          <w:rFonts w:asciiTheme="minorHAnsi" w:eastAsiaTheme="minorEastAsia" w:hAnsiTheme="minorHAnsi" w:cstheme="minorBidi"/>
          <w:b w:val="0"/>
          <w:bCs w:val="0"/>
          <w:i w:val="0"/>
          <w:sz w:val="22"/>
          <w:szCs w:val="22"/>
          <w:lang w:bidi="ar-SA"/>
          <w:rPrChange w:id="3707" w:author="Mohsen Jafarinejad" w:date="2019-05-12T10:55:00Z">
            <w:rPr>
              <w:ins w:id="3708" w:author="Mohsen Jafarinejad" w:date="2019-05-12T10:50:00Z"/>
              <w:rFonts w:asciiTheme="minorHAnsi" w:eastAsiaTheme="minorEastAsia" w:hAnsiTheme="minorHAnsi" w:cstheme="minorBidi"/>
              <w:b w:val="0"/>
              <w:bCs w:val="0"/>
              <w:i w:val="0"/>
              <w:lang w:bidi="ar-SA"/>
            </w:rPr>
          </w:rPrChange>
        </w:rPr>
      </w:pPr>
      <w:r w:rsidRPr="009667A9">
        <w:rPr>
          <w:rFonts w:cstheme="majorBidi"/>
          <w:b w:val="0"/>
          <w:bCs w:val="0"/>
          <w:iCs/>
          <w:rtl/>
          <w:rPrChange w:id="3709" w:author="Mohsen Jafarinejad" w:date="2019-05-12T10:55:00Z">
            <w:rPr>
              <w:rFonts w:eastAsia="Times New Roman"/>
              <w:b w:val="0"/>
              <w:bCs w:val="0"/>
              <w:i w:val="0"/>
              <w:noProof w:val="0"/>
              <w:color w:val="000000"/>
              <w:sz w:val="20"/>
              <w:szCs w:val="20"/>
              <w:shd w:val="clear" w:color="auto" w:fill="FFFFFF"/>
              <w:rtl/>
            </w:rPr>
          </w:rPrChange>
        </w:rPr>
        <w:fldChar w:fldCharType="begin"/>
      </w:r>
      <w:r w:rsidRPr="009667A9">
        <w:rPr>
          <w:b w:val="0"/>
          <w:bCs w:val="0"/>
          <w:rtl/>
          <w:rPrChange w:id="3710" w:author="Mohsen Jafarinejad" w:date="2019-05-12T10:55:00Z">
            <w:rPr>
              <w:rtl/>
            </w:rPr>
          </w:rPrChange>
        </w:rPr>
        <w:instrText xml:space="preserve"> </w:instrText>
      </w:r>
      <w:r w:rsidRPr="009667A9">
        <w:rPr>
          <w:b w:val="0"/>
          <w:bCs w:val="0"/>
          <w:rPrChange w:id="3711" w:author="Mohsen Jafarinejad" w:date="2019-05-12T10:55:00Z">
            <w:rPr/>
          </w:rPrChange>
        </w:rPr>
        <w:instrText xml:space="preserve">TOC </w:instrText>
      </w:r>
      <w:r w:rsidRPr="009667A9">
        <w:rPr>
          <w:b w:val="0"/>
          <w:bCs w:val="0"/>
          <w:rtl/>
          <w:rPrChange w:id="3712" w:author="Mohsen Jafarinejad" w:date="2019-05-12T10:55:00Z">
            <w:rPr>
              <w:rtl/>
            </w:rPr>
          </w:rPrChange>
        </w:rPr>
        <w:instrText>\</w:instrText>
      </w:r>
      <w:r w:rsidRPr="009667A9">
        <w:rPr>
          <w:b w:val="0"/>
          <w:bCs w:val="0"/>
          <w:rPrChange w:id="3713" w:author="Mohsen Jafarinejad" w:date="2019-05-12T10:55:00Z">
            <w:rPr/>
          </w:rPrChange>
        </w:rPr>
        <w:instrText>t "</w:instrText>
      </w:r>
      <w:r w:rsidRPr="009667A9">
        <w:rPr>
          <w:b w:val="0"/>
          <w:bCs w:val="0"/>
          <w:rtl/>
          <w:rPrChange w:id="3714" w:author="Mohsen Jafarinejad" w:date="2019-05-12T10:55:00Z">
            <w:rPr>
              <w:rtl/>
            </w:rPr>
          </w:rPrChange>
        </w:rPr>
        <w:instrText xml:space="preserve">جدول,1" </w:instrText>
      </w:r>
      <w:r w:rsidRPr="009667A9">
        <w:rPr>
          <w:rFonts w:cstheme="majorBidi"/>
          <w:b w:val="0"/>
          <w:bCs w:val="0"/>
          <w:iCs/>
          <w:rtl/>
          <w:rPrChange w:id="3715" w:author="Mohsen Jafarinejad" w:date="2019-05-12T10:55:00Z">
            <w:rPr>
              <w:rFonts w:eastAsia="Times New Roman"/>
              <w:b w:val="0"/>
              <w:bCs w:val="0"/>
              <w:i w:val="0"/>
              <w:noProof w:val="0"/>
              <w:color w:val="000000"/>
              <w:sz w:val="20"/>
              <w:szCs w:val="20"/>
              <w:shd w:val="clear" w:color="auto" w:fill="FFFFFF"/>
              <w:rtl/>
            </w:rPr>
          </w:rPrChange>
        </w:rPr>
        <w:fldChar w:fldCharType="separate"/>
      </w:r>
      <w:ins w:id="3716" w:author="Mohsen Jafarinejad" w:date="2019-05-12T10:50:00Z">
        <w:r w:rsidR="009667A9" w:rsidRPr="009667A9">
          <w:rPr>
            <w:rFonts w:hint="cs"/>
            <w:b w:val="0"/>
            <w:bCs w:val="0"/>
            <w:rtl/>
            <w:rPrChange w:id="3717" w:author="Mohsen Jafarinejad" w:date="2019-05-12T10:55:00Z">
              <w:rPr>
                <w:rFonts w:hint="cs"/>
                <w:rtl/>
              </w:rPr>
            </w:rPrChange>
          </w:rPr>
          <w:t>جدول</w:t>
        </w:r>
        <w:r w:rsidR="009667A9" w:rsidRPr="009667A9">
          <w:rPr>
            <w:b w:val="0"/>
            <w:bCs w:val="0"/>
            <w:rtl/>
            <w:rPrChange w:id="3718" w:author="Mohsen Jafarinejad" w:date="2019-05-12T10:55:00Z">
              <w:rPr>
                <w:rtl/>
              </w:rPr>
            </w:rPrChange>
          </w:rPr>
          <w:t xml:space="preserve">1-2 </w:t>
        </w:r>
        <w:r w:rsidR="009667A9" w:rsidRPr="009667A9">
          <w:rPr>
            <w:rFonts w:hint="cs"/>
            <w:b w:val="0"/>
            <w:bCs w:val="0"/>
            <w:rtl/>
            <w:rPrChange w:id="3719" w:author="Mohsen Jafarinejad" w:date="2019-05-12T10:55:00Z">
              <w:rPr>
                <w:rFonts w:hint="cs"/>
                <w:rtl/>
              </w:rPr>
            </w:rPrChange>
          </w:rPr>
          <w:t>خلاصه</w:t>
        </w:r>
        <w:r w:rsidR="009667A9" w:rsidRPr="009667A9">
          <w:rPr>
            <w:b w:val="0"/>
            <w:bCs w:val="0"/>
            <w:rtl/>
            <w:rPrChange w:id="3720" w:author="Mohsen Jafarinejad" w:date="2019-05-12T10:55:00Z">
              <w:rPr>
                <w:rtl/>
              </w:rPr>
            </w:rPrChange>
          </w:rPr>
          <w:t xml:space="preserve"> </w:t>
        </w:r>
        <w:r w:rsidR="009667A9" w:rsidRPr="009667A9">
          <w:rPr>
            <w:rFonts w:hint="cs"/>
            <w:b w:val="0"/>
            <w:bCs w:val="0"/>
            <w:rtl/>
            <w:rPrChange w:id="3721" w:author="Mohsen Jafarinejad" w:date="2019-05-12T10:55:00Z">
              <w:rPr>
                <w:rFonts w:hint="cs"/>
                <w:rtl/>
              </w:rPr>
            </w:rPrChange>
          </w:rPr>
          <w:t>برخی</w:t>
        </w:r>
        <w:r w:rsidR="009667A9" w:rsidRPr="009667A9">
          <w:rPr>
            <w:b w:val="0"/>
            <w:bCs w:val="0"/>
            <w:rtl/>
            <w:rPrChange w:id="3722" w:author="Mohsen Jafarinejad" w:date="2019-05-12T10:55:00Z">
              <w:rPr>
                <w:rtl/>
              </w:rPr>
            </w:rPrChange>
          </w:rPr>
          <w:t xml:space="preserve"> </w:t>
        </w:r>
        <w:r w:rsidR="009667A9" w:rsidRPr="009667A9">
          <w:rPr>
            <w:rFonts w:hint="cs"/>
            <w:b w:val="0"/>
            <w:bCs w:val="0"/>
            <w:rtl/>
            <w:rPrChange w:id="3723" w:author="Mohsen Jafarinejad" w:date="2019-05-12T10:55:00Z">
              <w:rPr>
                <w:rFonts w:hint="cs"/>
                <w:rtl/>
              </w:rPr>
            </w:rPrChange>
          </w:rPr>
          <w:t>ازتحقیقات</w:t>
        </w:r>
        <w:r w:rsidR="009667A9" w:rsidRPr="009667A9">
          <w:rPr>
            <w:b w:val="0"/>
            <w:bCs w:val="0"/>
            <w:rtl/>
            <w:rPrChange w:id="3724" w:author="Mohsen Jafarinejad" w:date="2019-05-12T10:55:00Z">
              <w:rPr>
                <w:rtl/>
              </w:rPr>
            </w:rPrChange>
          </w:rPr>
          <w:t xml:space="preserve"> </w:t>
        </w:r>
        <w:r w:rsidR="009667A9" w:rsidRPr="009667A9">
          <w:rPr>
            <w:rFonts w:hint="cs"/>
            <w:b w:val="0"/>
            <w:bCs w:val="0"/>
            <w:rtl/>
            <w:rPrChange w:id="3725" w:author="Mohsen Jafarinejad" w:date="2019-05-12T10:55:00Z">
              <w:rPr>
                <w:rFonts w:hint="cs"/>
                <w:rtl/>
              </w:rPr>
            </w:rPrChange>
          </w:rPr>
          <w:t>صورت</w:t>
        </w:r>
        <w:r w:rsidR="009667A9" w:rsidRPr="009667A9">
          <w:rPr>
            <w:b w:val="0"/>
            <w:bCs w:val="0"/>
            <w:rtl/>
            <w:rPrChange w:id="3726" w:author="Mohsen Jafarinejad" w:date="2019-05-12T10:55:00Z">
              <w:rPr>
                <w:rtl/>
              </w:rPr>
            </w:rPrChange>
          </w:rPr>
          <w:t xml:space="preserve"> </w:t>
        </w:r>
        <w:r w:rsidR="009667A9" w:rsidRPr="009667A9">
          <w:rPr>
            <w:rFonts w:hint="cs"/>
            <w:b w:val="0"/>
            <w:bCs w:val="0"/>
            <w:rtl/>
            <w:rPrChange w:id="3727" w:author="Mohsen Jafarinejad" w:date="2019-05-12T10:55:00Z">
              <w:rPr>
                <w:rFonts w:hint="cs"/>
                <w:rtl/>
              </w:rPr>
            </w:rPrChange>
          </w:rPr>
          <w:t>گرفته</w:t>
        </w:r>
        <w:r w:rsidR="009667A9" w:rsidRPr="009667A9">
          <w:rPr>
            <w:b w:val="0"/>
            <w:bCs w:val="0"/>
            <w:rtl/>
            <w:rPrChange w:id="3728" w:author="Mohsen Jafarinejad" w:date="2019-05-12T10:55:00Z">
              <w:rPr>
                <w:rtl/>
              </w:rPr>
            </w:rPrChange>
          </w:rPr>
          <w:t xml:space="preserve"> </w:t>
        </w:r>
        <w:r w:rsidR="009667A9" w:rsidRPr="009667A9">
          <w:rPr>
            <w:rFonts w:hint="cs"/>
            <w:b w:val="0"/>
            <w:bCs w:val="0"/>
            <w:rtl/>
            <w:rPrChange w:id="3729" w:author="Mohsen Jafarinejad" w:date="2019-05-12T10:55:00Z">
              <w:rPr>
                <w:rFonts w:hint="cs"/>
                <w:rtl/>
              </w:rPr>
            </w:rPrChange>
          </w:rPr>
          <w:t>بر</w:t>
        </w:r>
        <w:r w:rsidR="009667A9" w:rsidRPr="009667A9">
          <w:rPr>
            <w:b w:val="0"/>
            <w:bCs w:val="0"/>
            <w:rtl/>
            <w:rPrChange w:id="3730" w:author="Mohsen Jafarinejad" w:date="2019-05-12T10:55:00Z">
              <w:rPr>
                <w:rtl/>
              </w:rPr>
            </w:rPrChange>
          </w:rPr>
          <w:t xml:space="preserve"> </w:t>
        </w:r>
        <w:r w:rsidR="009667A9" w:rsidRPr="009667A9">
          <w:rPr>
            <w:rFonts w:hint="cs"/>
            <w:b w:val="0"/>
            <w:bCs w:val="0"/>
            <w:rtl/>
            <w:rPrChange w:id="3731" w:author="Mohsen Jafarinejad" w:date="2019-05-12T10:55:00Z">
              <w:rPr>
                <w:rFonts w:hint="cs"/>
                <w:rtl/>
              </w:rPr>
            </w:rPrChange>
          </w:rPr>
          <w:t>روی</w:t>
        </w:r>
        <w:r w:rsidR="009667A9" w:rsidRPr="009667A9">
          <w:rPr>
            <w:b w:val="0"/>
            <w:bCs w:val="0"/>
            <w:rtl/>
            <w:rPrChange w:id="3732" w:author="Mohsen Jafarinejad" w:date="2019-05-12T10:55:00Z">
              <w:rPr>
                <w:rtl/>
              </w:rPr>
            </w:rPrChange>
          </w:rPr>
          <w:t xml:space="preserve"> </w:t>
        </w:r>
        <w:r w:rsidR="009667A9" w:rsidRPr="009667A9">
          <w:rPr>
            <w:rFonts w:hint="cs"/>
            <w:b w:val="0"/>
            <w:bCs w:val="0"/>
            <w:rtl/>
            <w:rPrChange w:id="3733" w:author="Mohsen Jafarinejad" w:date="2019-05-12T10:55:00Z">
              <w:rPr>
                <w:rFonts w:hint="cs"/>
                <w:rtl/>
              </w:rPr>
            </w:rPrChange>
          </w:rPr>
          <w:t>پیل</w:t>
        </w:r>
        <w:r w:rsidR="009667A9" w:rsidRPr="009667A9">
          <w:rPr>
            <w:b w:val="0"/>
            <w:bCs w:val="0"/>
            <w:rtl/>
            <w:rPrChange w:id="3734" w:author="Mohsen Jafarinejad" w:date="2019-05-12T10:55:00Z">
              <w:rPr>
                <w:rtl/>
              </w:rPr>
            </w:rPrChange>
          </w:rPr>
          <w:t xml:space="preserve"> </w:t>
        </w:r>
        <w:r w:rsidR="009667A9" w:rsidRPr="009667A9">
          <w:rPr>
            <w:rFonts w:hint="cs"/>
            <w:b w:val="0"/>
            <w:bCs w:val="0"/>
            <w:rtl/>
            <w:rPrChange w:id="3735" w:author="Mohsen Jafarinejad" w:date="2019-05-12T10:55:00Z">
              <w:rPr>
                <w:rFonts w:hint="cs"/>
                <w:rtl/>
              </w:rPr>
            </w:rPrChange>
          </w:rPr>
          <w:t>سوختی</w:t>
        </w:r>
        <w:r w:rsidR="009667A9" w:rsidRPr="009667A9">
          <w:rPr>
            <w:b w:val="0"/>
            <w:bCs w:val="0"/>
            <w:rtl/>
            <w:rPrChange w:id="3736" w:author="Mohsen Jafarinejad" w:date="2019-05-12T10:55:00Z">
              <w:rPr>
                <w:rtl/>
              </w:rPr>
            </w:rPrChange>
          </w:rPr>
          <w:t xml:space="preserve"> </w:t>
        </w:r>
        <w:r w:rsidR="009667A9" w:rsidRPr="009667A9">
          <w:rPr>
            <w:rFonts w:hint="cs"/>
            <w:b w:val="0"/>
            <w:bCs w:val="0"/>
            <w:rtl/>
            <w:rPrChange w:id="3737" w:author="Mohsen Jafarinejad" w:date="2019-05-12T10:55:00Z">
              <w:rPr>
                <w:rFonts w:hint="cs"/>
                <w:rtl/>
              </w:rPr>
            </w:rPrChange>
          </w:rPr>
          <w:t>میکروبی</w:t>
        </w:r>
        <w:r w:rsidR="009667A9" w:rsidRPr="009667A9">
          <w:rPr>
            <w:b w:val="0"/>
            <w:bCs w:val="0"/>
            <w:rPrChange w:id="3738" w:author="Mohsen Jafarinejad" w:date="2019-05-12T10:55:00Z">
              <w:rPr/>
            </w:rPrChange>
          </w:rPr>
          <w:tab/>
        </w:r>
      </w:ins>
      <w:ins w:id="3739" w:author="Mohsen Jafarinejad" w:date="2019-05-12T11:05:00Z">
        <w:r w:rsidR="00974A00">
          <w:rPr>
            <w:rFonts w:hint="cs"/>
            <w:b w:val="0"/>
            <w:bCs w:val="0"/>
            <w:rtl/>
          </w:rPr>
          <w:t>43</w:t>
        </w:r>
      </w:ins>
    </w:p>
    <w:p w14:paraId="7FD9A382" w14:textId="7049FCEC" w:rsidR="009667A9" w:rsidRPr="009667A9" w:rsidRDefault="009667A9" w:rsidP="00795FC2">
      <w:pPr>
        <w:pStyle w:val="TOC1"/>
        <w:rPr>
          <w:ins w:id="3740" w:author="Mohsen Jafarinejad" w:date="2019-05-12T10:50:00Z"/>
          <w:rFonts w:asciiTheme="minorHAnsi" w:eastAsiaTheme="minorEastAsia" w:hAnsiTheme="minorHAnsi" w:cstheme="minorBidi"/>
          <w:b w:val="0"/>
          <w:bCs w:val="0"/>
          <w:i w:val="0"/>
          <w:sz w:val="22"/>
          <w:szCs w:val="22"/>
          <w:lang w:bidi="ar-SA"/>
          <w:rPrChange w:id="3741" w:author="Mohsen Jafarinejad" w:date="2019-05-12T10:55:00Z">
            <w:rPr>
              <w:ins w:id="3742" w:author="Mohsen Jafarinejad" w:date="2019-05-12T10:50:00Z"/>
              <w:rFonts w:asciiTheme="minorHAnsi" w:eastAsiaTheme="minorEastAsia" w:hAnsiTheme="minorHAnsi" w:cstheme="minorBidi"/>
              <w:b w:val="0"/>
              <w:bCs w:val="0"/>
              <w:i w:val="0"/>
              <w:lang w:bidi="ar-SA"/>
            </w:rPr>
          </w:rPrChange>
        </w:rPr>
      </w:pPr>
      <w:ins w:id="3743" w:author="Mohsen Jafarinejad" w:date="2019-05-12T10:50:00Z">
        <w:r w:rsidRPr="009667A9">
          <w:rPr>
            <w:rFonts w:hint="cs"/>
            <w:b w:val="0"/>
            <w:bCs w:val="0"/>
            <w:rtl/>
            <w:rPrChange w:id="3744" w:author="Mohsen Jafarinejad" w:date="2019-05-12T10:55:00Z">
              <w:rPr>
                <w:rFonts w:hint="cs"/>
                <w:rtl/>
              </w:rPr>
            </w:rPrChange>
          </w:rPr>
          <w:t>جدول</w:t>
        </w:r>
        <w:r w:rsidRPr="009667A9">
          <w:rPr>
            <w:b w:val="0"/>
            <w:bCs w:val="0"/>
            <w:rtl/>
            <w:rPrChange w:id="3745" w:author="Mohsen Jafarinejad" w:date="2019-05-12T10:55:00Z">
              <w:rPr>
                <w:rtl/>
              </w:rPr>
            </w:rPrChange>
          </w:rPr>
          <w:t xml:space="preserve">1-3 </w:t>
        </w:r>
        <w:r w:rsidRPr="009667A9">
          <w:rPr>
            <w:rFonts w:hint="cs"/>
            <w:b w:val="0"/>
            <w:bCs w:val="0"/>
            <w:rtl/>
            <w:rPrChange w:id="3746" w:author="Mohsen Jafarinejad" w:date="2019-05-12T10:55:00Z">
              <w:rPr>
                <w:rFonts w:hint="cs"/>
                <w:rtl/>
              </w:rPr>
            </w:rPrChange>
          </w:rPr>
          <w:t>جدول</w:t>
        </w:r>
        <w:r w:rsidRPr="009667A9">
          <w:rPr>
            <w:b w:val="0"/>
            <w:bCs w:val="0"/>
            <w:rtl/>
            <w:rPrChange w:id="3747" w:author="Mohsen Jafarinejad" w:date="2019-05-12T10:55:00Z">
              <w:rPr>
                <w:rtl/>
              </w:rPr>
            </w:rPrChange>
          </w:rPr>
          <w:t xml:space="preserve"> </w:t>
        </w:r>
        <w:r w:rsidRPr="009667A9">
          <w:rPr>
            <w:rFonts w:hint="cs"/>
            <w:b w:val="0"/>
            <w:bCs w:val="0"/>
            <w:rtl/>
            <w:rPrChange w:id="3748" w:author="Mohsen Jafarinejad" w:date="2019-05-12T10:55:00Z">
              <w:rPr>
                <w:rFonts w:hint="cs"/>
                <w:rtl/>
              </w:rPr>
            </w:rPrChange>
          </w:rPr>
          <w:t>مشخصات</w:t>
        </w:r>
        <w:r w:rsidRPr="009667A9">
          <w:rPr>
            <w:b w:val="0"/>
            <w:bCs w:val="0"/>
            <w:rtl/>
            <w:rPrChange w:id="3749" w:author="Mohsen Jafarinejad" w:date="2019-05-12T10:55:00Z">
              <w:rPr>
                <w:rtl/>
              </w:rPr>
            </w:rPrChange>
          </w:rPr>
          <w:t xml:space="preserve"> </w:t>
        </w:r>
        <w:r w:rsidRPr="009667A9">
          <w:rPr>
            <w:rFonts w:hint="cs"/>
            <w:b w:val="0"/>
            <w:bCs w:val="0"/>
            <w:rtl/>
            <w:rPrChange w:id="3750" w:author="Mohsen Jafarinejad" w:date="2019-05-12T10:55:00Z">
              <w:rPr>
                <w:rFonts w:hint="cs"/>
                <w:rtl/>
              </w:rPr>
            </w:rPrChange>
          </w:rPr>
          <w:t>ابعادی</w:t>
        </w:r>
        <w:r w:rsidRPr="009667A9">
          <w:rPr>
            <w:b w:val="0"/>
            <w:bCs w:val="0"/>
            <w:rtl/>
            <w:rPrChange w:id="3751" w:author="Mohsen Jafarinejad" w:date="2019-05-12T10:55:00Z">
              <w:rPr>
                <w:rtl/>
              </w:rPr>
            </w:rPrChange>
          </w:rPr>
          <w:t xml:space="preserve"> </w:t>
        </w:r>
        <w:r w:rsidRPr="009667A9">
          <w:rPr>
            <w:rFonts w:hint="cs"/>
            <w:b w:val="0"/>
            <w:bCs w:val="0"/>
            <w:rtl/>
            <w:rPrChange w:id="3752" w:author="Mohsen Jafarinejad" w:date="2019-05-12T10:55:00Z">
              <w:rPr>
                <w:rFonts w:hint="cs"/>
                <w:rtl/>
              </w:rPr>
            </w:rPrChange>
          </w:rPr>
          <w:t>پیل</w:t>
        </w:r>
        <w:r w:rsidRPr="009667A9">
          <w:rPr>
            <w:b w:val="0"/>
            <w:bCs w:val="0"/>
            <w:rtl/>
            <w:rPrChange w:id="3753" w:author="Mohsen Jafarinejad" w:date="2019-05-12T10:55:00Z">
              <w:rPr>
                <w:rtl/>
              </w:rPr>
            </w:rPrChange>
          </w:rPr>
          <w:t xml:space="preserve"> </w:t>
        </w:r>
        <w:r w:rsidRPr="009667A9">
          <w:rPr>
            <w:rFonts w:hint="cs"/>
            <w:b w:val="0"/>
            <w:bCs w:val="0"/>
            <w:rtl/>
            <w:rPrChange w:id="3754" w:author="Mohsen Jafarinejad" w:date="2019-05-12T10:55:00Z">
              <w:rPr>
                <w:rFonts w:hint="cs"/>
                <w:rtl/>
              </w:rPr>
            </w:rPrChange>
          </w:rPr>
          <w:t>شبیه‌سازی</w:t>
        </w:r>
        <w:r w:rsidRPr="009667A9">
          <w:rPr>
            <w:b w:val="0"/>
            <w:bCs w:val="0"/>
            <w:rtl/>
            <w:rPrChange w:id="3755" w:author="Mohsen Jafarinejad" w:date="2019-05-12T10:55:00Z">
              <w:rPr>
                <w:rtl/>
              </w:rPr>
            </w:rPrChange>
          </w:rPr>
          <w:t xml:space="preserve"> </w:t>
        </w:r>
        <w:r w:rsidRPr="009667A9">
          <w:rPr>
            <w:rFonts w:hint="cs"/>
            <w:b w:val="0"/>
            <w:bCs w:val="0"/>
            <w:rtl/>
            <w:rPrChange w:id="3756" w:author="Mohsen Jafarinejad" w:date="2019-05-12T10:55:00Z">
              <w:rPr>
                <w:rFonts w:hint="cs"/>
                <w:rtl/>
              </w:rPr>
            </w:rPrChange>
          </w:rPr>
          <w:t>شده</w:t>
        </w:r>
        <w:r w:rsidRPr="009667A9">
          <w:rPr>
            <w:b w:val="0"/>
            <w:bCs w:val="0"/>
            <w:rPrChange w:id="3757" w:author="Mohsen Jafarinejad" w:date="2019-05-12T10:55:00Z">
              <w:rPr/>
            </w:rPrChange>
          </w:rPr>
          <w:tab/>
        </w:r>
      </w:ins>
      <w:ins w:id="3758" w:author="Mohsen Jafarinejad" w:date="2019-05-12T11:05:00Z">
        <w:r w:rsidR="00974A00">
          <w:rPr>
            <w:rFonts w:hint="cs"/>
            <w:b w:val="0"/>
            <w:bCs w:val="0"/>
            <w:rtl/>
          </w:rPr>
          <w:t>53</w:t>
        </w:r>
      </w:ins>
    </w:p>
    <w:p w14:paraId="5B62B979" w14:textId="7E7409C9" w:rsidR="009667A9" w:rsidRPr="009667A9" w:rsidRDefault="009667A9" w:rsidP="00CF7090">
      <w:pPr>
        <w:pStyle w:val="TOC1"/>
        <w:rPr>
          <w:ins w:id="3759" w:author="Mohsen Jafarinejad" w:date="2019-05-12T10:50:00Z"/>
          <w:rFonts w:asciiTheme="minorHAnsi" w:eastAsiaTheme="minorEastAsia" w:hAnsiTheme="minorHAnsi" w:cstheme="minorBidi"/>
          <w:b w:val="0"/>
          <w:bCs w:val="0"/>
          <w:i w:val="0"/>
          <w:sz w:val="22"/>
          <w:szCs w:val="22"/>
          <w:lang w:bidi="ar-SA"/>
          <w:rPrChange w:id="3760" w:author="Mohsen Jafarinejad" w:date="2019-05-12T10:55:00Z">
            <w:rPr>
              <w:ins w:id="3761" w:author="Mohsen Jafarinejad" w:date="2019-05-12T10:50:00Z"/>
              <w:rFonts w:asciiTheme="minorHAnsi" w:eastAsiaTheme="minorEastAsia" w:hAnsiTheme="minorHAnsi" w:cstheme="minorBidi"/>
              <w:b w:val="0"/>
              <w:bCs w:val="0"/>
              <w:i w:val="0"/>
              <w:lang w:bidi="ar-SA"/>
            </w:rPr>
          </w:rPrChange>
        </w:rPr>
      </w:pPr>
      <w:ins w:id="3762" w:author="Mohsen Jafarinejad" w:date="2019-05-12T10:50:00Z">
        <w:r w:rsidRPr="009667A9">
          <w:rPr>
            <w:rFonts w:hint="cs"/>
            <w:b w:val="0"/>
            <w:bCs w:val="0"/>
            <w:rtl/>
            <w:rPrChange w:id="3763" w:author="Mohsen Jafarinejad" w:date="2019-05-12T10:55:00Z">
              <w:rPr>
                <w:rFonts w:hint="cs"/>
                <w:rtl/>
              </w:rPr>
            </w:rPrChange>
          </w:rPr>
          <w:t>جدول</w:t>
        </w:r>
        <w:r w:rsidRPr="009667A9">
          <w:rPr>
            <w:b w:val="0"/>
            <w:bCs w:val="0"/>
            <w:rtl/>
            <w:rPrChange w:id="3764" w:author="Mohsen Jafarinejad" w:date="2019-05-12T10:55:00Z">
              <w:rPr>
                <w:rtl/>
              </w:rPr>
            </w:rPrChange>
          </w:rPr>
          <w:t xml:space="preserve">2-3 </w:t>
        </w:r>
        <w:r w:rsidRPr="009667A9">
          <w:rPr>
            <w:rFonts w:hint="cs"/>
            <w:b w:val="0"/>
            <w:bCs w:val="0"/>
            <w:rtl/>
            <w:rPrChange w:id="3765" w:author="Mohsen Jafarinejad" w:date="2019-05-12T10:55:00Z">
              <w:rPr>
                <w:rFonts w:hint="cs"/>
                <w:rtl/>
              </w:rPr>
            </w:rPrChange>
          </w:rPr>
          <w:t>انواع</w:t>
        </w:r>
        <w:r w:rsidRPr="009667A9">
          <w:rPr>
            <w:b w:val="0"/>
            <w:bCs w:val="0"/>
            <w:rtl/>
            <w:rPrChange w:id="3766" w:author="Mohsen Jafarinejad" w:date="2019-05-12T10:55:00Z">
              <w:rPr>
                <w:rtl/>
              </w:rPr>
            </w:rPrChange>
          </w:rPr>
          <w:t xml:space="preserve"> </w:t>
        </w:r>
        <w:r w:rsidRPr="009667A9">
          <w:rPr>
            <w:rFonts w:hint="cs"/>
            <w:b w:val="0"/>
            <w:bCs w:val="0"/>
            <w:rtl/>
            <w:rPrChange w:id="3767" w:author="Mohsen Jafarinejad" w:date="2019-05-12T10:55:00Z">
              <w:rPr>
                <w:rFonts w:hint="cs"/>
                <w:rtl/>
              </w:rPr>
            </w:rPrChange>
          </w:rPr>
          <w:t>مکانیزم</w:t>
        </w:r>
        <w:r w:rsidRPr="009667A9">
          <w:rPr>
            <w:b w:val="0"/>
            <w:bCs w:val="0"/>
            <w:rtl/>
            <w:rPrChange w:id="3768" w:author="Mohsen Jafarinejad" w:date="2019-05-12T10:55:00Z">
              <w:rPr>
                <w:rtl/>
              </w:rPr>
            </w:rPrChange>
          </w:rPr>
          <w:t xml:space="preserve"> </w:t>
        </w:r>
        <w:r w:rsidRPr="009667A9">
          <w:rPr>
            <w:rFonts w:hint="cs"/>
            <w:b w:val="0"/>
            <w:bCs w:val="0"/>
            <w:rtl/>
            <w:rPrChange w:id="3769" w:author="Mohsen Jafarinejad" w:date="2019-05-12T10:55:00Z">
              <w:rPr>
                <w:rFonts w:hint="cs"/>
                <w:rtl/>
              </w:rPr>
            </w:rPrChange>
          </w:rPr>
          <w:t>انتقال</w:t>
        </w:r>
        <w:r w:rsidRPr="009667A9">
          <w:rPr>
            <w:b w:val="0"/>
            <w:bCs w:val="0"/>
            <w:rtl/>
            <w:rPrChange w:id="3770" w:author="Mohsen Jafarinejad" w:date="2019-05-12T10:55:00Z">
              <w:rPr>
                <w:rtl/>
              </w:rPr>
            </w:rPrChange>
          </w:rPr>
          <w:t xml:space="preserve"> </w:t>
        </w:r>
        <w:r w:rsidRPr="009667A9">
          <w:rPr>
            <w:rFonts w:hint="cs"/>
            <w:b w:val="0"/>
            <w:bCs w:val="0"/>
            <w:rtl/>
            <w:rPrChange w:id="3771" w:author="Mohsen Jafarinejad" w:date="2019-05-12T10:55:00Z">
              <w:rPr>
                <w:rFonts w:hint="cs"/>
                <w:rtl/>
              </w:rPr>
            </w:rPrChange>
          </w:rPr>
          <w:t>مربوط</w:t>
        </w:r>
        <w:r w:rsidRPr="009667A9">
          <w:rPr>
            <w:b w:val="0"/>
            <w:bCs w:val="0"/>
            <w:rtl/>
            <w:rPrChange w:id="3772" w:author="Mohsen Jafarinejad" w:date="2019-05-12T10:55:00Z">
              <w:rPr>
                <w:rtl/>
              </w:rPr>
            </w:rPrChange>
          </w:rPr>
          <w:t xml:space="preserve"> </w:t>
        </w:r>
        <w:r w:rsidRPr="009667A9">
          <w:rPr>
            <w:rFonts w:hint="cs"/>
            <w:b w:val="0"/>
            <w:bCs w:val="0"/>
            <w:rtl/>
            <w:rPrChange w:id="3773" w:author="Mohsen Jafarinejad" w:date="2019-05-12T10:55:00Z">
              <w:rPr>
                <w:rFonts w:hint="cs"/>
                <w:rtl/>
              </w:rPr>
            </w:rPrChange>
          </w:rPr>
          <w:t>به</w:t>
        </w:r>
        <w:r w:rsidRPr="009667A9">
          <w:rPr>
            <w:b w:val="0"/>
            <w:bCs w:val="0"/>
            <w:rtl/>
            <w:rPrChange w:id="3774" w:author="Mohsen Jafarinejad" w:date="2019-05-12T10:55:00Z">
              <w:rPr>
                <w:rtl/>
              </w:rPr>
            </w:rPrChange>
          </w:rPr>
          <w:t xml:space="preserve"> </w:t>
        </w:r>
        <w:r w:rsidRPr="009667A9">
          <w:rPr>
            <w:rFonts w:hint="cs"/>
            <w:b w:val="0"/>
            <w:bCs w:val="0"/>
            <w:rtl/>
            <w:rPrChange w:id="3775" w:author="Mohsen Jafarinejad" w:date="2019-05-12T10:55:00Z">
              <w:rPr>
                <w:rFonts w:hint="cs"/>
                <w:rtl/>
              </w:rPr>
            </w:rPrChange>
          </w:rPr>
          <w:t>پیل</w:t>
        </w:r>
        <w:r w:rsidRPr="009667A9">
          <w:rPr>
            <w:b w:val="0"/>
            <w:bCs w:val="0"/>
            <w:rtl/>
            <w:rPrChange w:id="3776" w:author="Mohsen Jafarinejad" w:date="2019-05-12T10:55:00Z">
              <w:rPr>
                <w:rtl/>
              </w:rPr>
            </w:rPrChange>
          </w:rPr>
          <w:t xml:space="preserve"> </w:t>
        </w:r>
        <w:r w:rsidRPr="009667A9">
          <w:rPr>
            <w:rFonts w:hint="cs"/>
            <w:b w:val="0"/>
            <w:bCs w:val="0"/>
            <w:rtl/>
            <w:rPrChange w:id="3777" w:author="Mohsen Jafarinejad" w:date="2019-05-12T10:55:00Z">
              <w:rPr>
                <w:rFonts w:hint="cs"/>
                <w:rtl/>
              </w:rPr>
            </w:rPrChange>
          </w:rPr>
          <w:t>سوختی</w:t>
        </w:r>
        <w:r w:rsidRPr="009667A9">
          <w:rPr>
            <w:b w:val="0"/>
            <w:bCs w:val="0"/>
            <w:rtl/>
            <w:rPrChange w:id="3778" w:author="Mohsen Jafarinejad" w:date="2019-05-12T10:55:00Z">
              <w:rPr>
                <w:rtl/>
              </w:rPr>
            </w:rPrChange>
          </w:rPr>
          <w:t xml:space="preserve"> </w:t>
        </w:r>
        <w:r w:rsidRPr="009667A9">
          <w:rPr>
            <w:rFonts w:hint="cs"/>
            <w:b w:val="0"/>
            <w:bCs w:val="0"/>
            <w:rtl/>
            <w:rPrChange w:id="3779" w:author="Mohsen Jafarinejad" w:date="2019-05-12T10:55:00Z">
              <w:rPr>
                <w:rFonts w:hint="cs"/>
                <w:rtl/>
              </w:rPr>
            </w:rPrChange>
          </w:rPr>
          <w:t>میکروبی</w:t>
        </w:r>
        <w:r w:rsidRPr="009667A9">
          <w:rPr>
            <w:b w:val="0"/>
            <w:bCs w:val="0"/>
            <w:rPrChange w:id="3780" w:author="Mohsen Jafarinejad" w:date="2019-05-12T10:55:00Z">
              <w:rPr/>
            </w:rPrChange>
          </w:rPr>
          <w:tab/>
        </w:r>
      </w:ins>
      <w:ins w:id="3781" w:author="Mohsen Jafarinejad" w:date="2019-05-12T11:05:00Z">
        <w:r w:rsidR="00974A00">
          <w:rPr>
            <w:rFonts w:hint="cs"/>
            <w:b w:val="0"/>
            <w:bCs w:val="0"/>
            <w:rtl/>
          </w:rPr>
          <w:t>55</w:t>
        </w:r>
      </w:ins>
    </w:p>
    <w:p w14:paraId="75722B8C" w14:textId="7228C2DC" w:rsidR="009667A9" w:rsidRPr="009667A9" w:rsidRDefault="009667A9" w:rsidP="00C60693">
      <w:pPr>
        <w:pStyle w:val="TOC1"/>
        <w:rPr>
          <w:ins w:id="3782" w:author="Mohsen Jafarinejad" w:date="2019-05-12T10:50:00Z"/>
          <w:rFonts w:asciiTheme="minorHAnsi" w:eastAsiaTheme="minorEastAsia" w:hAnsiTheme="minorHAnsi" w:cstheme="minorBidi"/>
          <w:b w:val="0"/>
          <w:bCs w:val="0"/>
          <w:i w:val="0"/>
          <w:sz w:val="22"/>
          <w:szCs w:val="22"/>
          <w:lang w:bidi="ar-SA"/>
          <w:rPrChange w:id="3783" w:author="Mohsen Jafarinejad" w:date="2019-05-12T10:55:00Z">
            <w:rPr>
              <w:ins w:id="3784" w:author="Mohsen Jafarinejad" w:date="2019-05-12T10:50:00Z"/>
              <w:rFonts w:asciiTheme="minorHAnsi" w:eastAsiaTheme="minorEastAsia" w:hAnsiTheme="minorHAnsi" w:cstheme="minorBidi"/>
              <w:b w:val="0"/>
              <w:bCs w:val="0"/>
              <w:i w:val="0"/>
              <w:lang w:bidi="ar-SA"/>
            </w:rPr>
          </w:rPrChange>
        </w:rPr>
      </w:pPr>
      <w:ins w:id="3785" w:author="Mohsen Jafarinejad" w:date="2019-05-12T10:50:00Z">
        <w:r w:rsidRPr="009667A9">
          <w:rPr>
            <w:rFonts w:hint="cs"/>
            <w:b w:val="0"/>
            <w:bCs w:val="0"/>
            <w:rtl/>
            <w:rPrChange w:id="3786" w:author="Mohsen Jafarinejad" w:date="2019-05-12T10:55:00Z">
              <w:rPr>
                <w:rFonts w:hint="cs"/>
                <w:rtl/>
              </w:rPr>
            </w:rPrChange>
          </w:rPr>
          <w:t>جدول</w:t>
        </w:r>
        <w:r w:rsidRPr="009667A9">
          <w:rPr>
            <w:b w:val="0"/>
            <w:bCs w:val="0"/>
            <w:rtl/>
            <w:rPrChange w:id="3787" w:author="Mohsen Jafarinejad" w:date="2019-05-12T10:55:00Z">
              <w:rPr>
                <w:rtl/>
              </w:rPr>
            </w:rPrChange>
          </w:rPr>
          <w:t xml:space="preserve">3-3 </w:t>
        </w:r>
        <w:r w:rsidRPr="009667A9">
          <w:rPr>
            <w:rFonts w:hint="cs"/>
            <w:b w:val="0"/>
            <w:bCs w:val="0"/>
            <w:rtl/>
            <w:rPrChange w:id="3788" w:author="Mohsen Jafarinejad" w:date="2019-05-12T10:55:00Z">
              <w:rPr>
                <w:rFonts w:hint="cs"/>
                <w:rtl/>
              </w:rPr>
            </w:rPrChange>
          </w:rPr>
          <w:t>جدول</w:t>
        </w:r>
        <w:r w:rsidRPr="009667A9">
          <w:rPr>
            <w:b w:val="0"/>
            <w:bCs w:val="0"/>
            <w:rtl/>
            <w:rPrChange w:id="3789" w:author="Mohsen Jafarinejad" w:date="2019-05-12T10:55:00Z">
              <w:rPr>
                <w:rtl/>
              </w:rPr>
            </w:rPrChange>
          </w:rPr>
          <w:t xml:space="preserve"> </w:t>
        </w:r>
        <w:r w:rsidRPr="009667A9">
          <w:rPr>
            <w:rFonts w:hint="cs"/>
            <w:b w:val="0"/>
            <w:bCs w:val="0"/>
            <w:rtl/>
            <w:rPrChange w:id="3790" w:author="Mohsen Jafarinejad" w:date="2019-05-12T10:55:00Z">
              <w:rPr>
                <w:rFonts w:hint="cs"/>
                <w:rtl/>
              </w:rPr>
            </w:rPrChange>
          </w:rPr>
          <w:t>مشخصات</w:t>
        </w:r>
        <w:r w:rsidRPr="009667A9">
          <w:rPr>
            <w:b w:val="0"/>
            <w:bCs w:val="0"/>
            <w:rtl/>
            <w:rPrChange w:id="3791" w:author="Mohsen Jafarinejad" w:date="2019-05-12T10:55:00Z">
              <w:rPr>
                <w:rtl/>
              </w:rPr>
            </w:rPrChange>
          </w:rPr>
          <w:t xml:space="preserve"> </w:t>
        </w:r>
        <w:r w:rsidRPr="009667A9">
          <w:rPr>
            <w:rFonts w:hint="cs"/>
            <w:b w:val="0"/>
            <w:bCs w:val="0"/>
            <w:rtl/>
            <w:rPrChange w:id="3792" w:author="Mohsen Jafarinejad" w:date="2019-05-12T10:55:00Z">
              <w:rPr>
                <w:rFonts w:hint="cs"/>
                <w:rtl/>
              </w:rPr>
            </w:rPrChange>
          </w:rPr>
          <w:t>ابعادی</w:t>
        </w:r>
        <w:r w:rsidRPr="009667A9">
          <w:rPr>
            <w:b w:val="0"/>
            <w:bCs w:val="0"/>
            <w:rtl/>
            <w:rPrChange w:id="3793" w:author="Mohsen Jafarinejad" w:date="2019-05-12T10:55:00Z">
              <w:rPr>
                <w:rtl/>
              </w:rPr>
            </w:rPrChange>
          </w:rPr>
          <w:t xml:space="preserve"> </w:t>
        </w:r>
        <w:r w:rsidRPr="009667A9">
          <w:rPr>
            <w:rFonts w:hint="cs"/>
            <w:b w:val="0"/>
            <w:bCs w:val="0"/>
            <w:rtl/>
            <w:rPrChange w:id="3794" w:author="Mohsen Jafarinejad" w:date="2019-05-12T10:55:00Z">
              <w:rPr>
                <w:rFonts w:hint="cs"/>
                <w:rtl/>
              </w:rPr>
            </w:rPrChange>
          </w:rPr>
          <w:t>پیل</w:t>
        </w:r>
        <w:r w:rsidRPr="009667A9">
          <w:rPr>
            <w:b w:val="0"/>
            <w:bCs w:val="0"/>
            <w:rtl/>
            <w:rPrChange w:id="3795" w:author="Mohsen Jafarinejad" w:date="2019-05-12T10:55:00Z">
              <w:rPr>
                <w:rtl/>
              </w:rPr>
            </w:rPrChange>
          </w:rPr>
          <w:t xml:space="preserve"> </w:t>
        </w:r>
        <w:r w:rsidRPr="009667A9">
          <w:rPr>
            <w:rFonts w:hint="cs"/>
            <w:b w:val="0"/>
            <w:bCs w:val="0"/>
            <w:rtl/>
            <w:rPrChange w:id="3796" w:author="Mohsen Jafarinejad" w:date="2019-05-12T10:55:00Z">
              <w:rPr>
                <w:rFonts w:hint="cs"/>
                <w:rtl/>
              </w:rPr>
            </w:rPrChange>
          </w:rPr>
          <w:t>شبیه‌سازی</w:t>
        </w:r>
        <w:r w:rsidRPr="009667A9">
          <w:rPr>
            <w:b w:val="0"/>
            <w:bCs w:val="0"/>
            <w:rtl/>
            <w:rPrChange w:id="3797" w:author="Mohsen Jafarinejad" w:date="2019-05-12T10:55:00Z">
              <w:rPr>
                <w:rtl/>
              </w:rPr>
            </w:rPrChange>
          </w:rPr>
          <w:t xml:space="preserve"> </w:t>
        </w:r>
        <w:r w:rsidRPr="009667A9">
          <w:rPr>
            <w:rFonts w:hint="cs"/>
            <w:b w:val="0"/>
            <w:bCs w:val="0"/>
            <w:rtl/>
            <w:rPrChange w:id="3798" w:author="Mohsen Jafarinejad" w:date="2019-05-12T10:55:00Z">
              <w:rPr>
                <w:rFonts w:hint="cs"/>
                <w:rtl/>
              </w:rPr>
            </w:rPrChange>
          </w:rPr>
          <w:t>شده</w:t>
        </w:r>
        <w:r w:rsidRPr="009667A9">
          <w:rPr>
            <w:b w:val="0"/>
            <w:bCs w:val="0"/>
            <w:rPrChange w:id="3799" w:author="Mohsen Jafarinejad" w:date="2019-05-12T10:55:00Z">
              <w:rPr/>
            </w:rPrChange>
          </w:rPr>
          <w:tab/>
        </w:r>
      </w:ins>
      <w:ins w:id="3800" w:author="Mohsen Jafarinejad" w:date="2019-05-12T11:05:00Z">
        <w:r w:rsidR="00974A00">
          <w:rPr>
            <w:rFonts w:hint="cs"/>
            <w:b w:val="0"/>
            <w:bCs w:val="0"/>
            <w:rtl/>
          </w:rPr>
          <w:t>64</w:t>
        </w:r>
      </w:ins>
    </w:p>
    <w:p w14:paraId="37FD9CD6" w14:textId="7EFEF4B4" w:rsidR="009667A9" w:rsidRPr="009667A9" w:rsidRDefault="009667A9" w:rsidP="00695D04">
      <w:pPr>
        <w:pStyle w:val="TOC1"/>
        <w:rPr>
          <w:ins w:id="3801" w:author="Mohsen Jafarinejad" w:date="2019-05-12T10:50:00Z"/>
          <w:rFonts w:asciiTheme="minorHAnsi" w:eastAsiaTheme="minorEastAsia" w:hAnsiTheme="minorHAnsi" w:cstheme="minorBidi"/>
          <w:b w:val="0"/>
          <w:bCs w:val="0"/>
          <w:i w:val="0"/>
          <w:sz w:val="22"/>
          <w:szCs w:val="22"/>
          <w:lang w:bidi="ar-SA"/>
          <w:rPrChange w:id="3802" w:author="Mohsen Jafarinejad" w:date="2019-05-12T10:55:00Z">
            <w:rPr>
              <w:ins w:id="3803" w:author="Mohsen Jafarinejad" w:date="2019-05-12T10:50:00Z"/>
              <w:rFonts w:asciiTheme="minorHAnsi" w:eastAsiaTheme="minorEastAsia" w:hAnsiTheme="minorHAnsi" w:cstheme="minorBidi"/>
              <w:b w:val="0"/>
              <w:bCs w:val="0"/>
              <w:i w:val="0"/>
              <w:lang w:bidi="ar-SA"/>
            </w:rPr>
          </w:rPrChange>
        </w:rPr>
      </w:pPr>
      <w:ins w:id="3804" w:author="Mohsen Jafarinejad" w:date="2019-05-12T10:50:00Z">
        <w:r w:rsidRPr="009667A9">
          <w:rPr>
            <w:rFonts w:hint="cs"/>
            <w:b w:val="0"/>
            <w:bCs w:val="0"/>
            <w:rtl/>
            <w:rPrChange w:id="3805" w:author="Mohsen Jafarinejad" w:date="2019-05-12T10:55:00Z">
              <w:rPr>
                <w:rFonts w:hint="cs"/>
                <w:rtl/>
              </w:rPr>
            </w:rPrChange>
          </w:rPr>
          <w:t>جدول</w:t>
        </w:r>
        <w:r w:rsidRPr="009667A9">
          <w:rPr>
            <w:b w:val="0"/>
            <w:bCs w:val="0"/>
            <w:rtl/>
            <w:rPrChange w:id="3806" w:author="Mohsen Jafarinejad" w:date="2019-05-12T10:55:00Z">
              <w:rPr>
                <w:rtl/>
              </w:rPr>
            </w:rPrChange>
          </w:rPr>
          <w:t xml:space="preserve">4-3 </w:t>
        </w:r>
        <w:r w:rsidRPr="009667A9">
          <w:rPr>
            <w:rFonts w:hint="cs"/>
            <w:b w:val="0"/>
            <w:bCs w:val="0"/>
            <w:rtl/>
            <w:rPrChange w:id="3807" w:author="Mohsen Jafarinejad" w:date="2019-05-12T10:55:00Z">
              <w:rPr>
                <w:rFonts w:hint="cs"/>
                <w:rtl/>
              </w:rPr>
            </w:rPrChange>
          </w:rPr>
          <w:t>جدول</w:t>
        </w:r>
        <w:r w:rsidRPr="009667A9">
          <w:rPr>
            <w:b w:val="0"/>
            <w:bCs w:val="0"/>
            <w:rtl/>
            <w:rPrChange w:id="3808" w:author="Mohsen Jafarinejad" w:date="2019-05-12T10:55:00Z">
              <w:rPr>
                <w:rtl/>
              </w:rPr>
            </w:rPrChange>
          </w:rPr>
          <w:t xml:space="preserve"> </w:t>
        </w:r>
        <w:r w:rsidRPr="009667A9">
          <w:rPr>
            <w:rFonts w:hint="cs"/>
            <w:b w:val="0"/>
            <w:bCs w:val="0"/>
            <w:rtl/>
            <w:rPrChange w:id="3809" w:author="Mohsen Jafarinejad" w:date="2019-05-12T10:55:00Z">
              <w:rPr>
                <w:rFonts w:hint="cs"/>
                <w:rtl/>
              </w:rPr>
            </w:rPrChange>
          </w:rPr>
          <w:t>جرم</w:t>
        </w:r>
        <w:r w:rsidRPr="009667A9">
          <w:rPr>
            <w:b w:val="0"/>
            <w:bCs w:val="0"/>
            <w:rtl/>
            <w:rPrChange w:id="3810" w:author="Mohsen Jafarinejad" w:date="2019-05-12T10:55:00Z">
              <w:rPr>
                <w:rtl/>
              </w:rPr>
            </w:rPrChange>
          </w:rPr>
          <w:t xml:space="preserve"> </w:t>
        </w:r>
        <w:r w:rsidRPr="009667A9">
          <w:rPr>
            <w:rFonts w:hint="cs"/>
            <w:b w:val="0"/>
            <w:bCs w:val="0"/>
            <w:rtl/>
            <w:rPrChange w:id="3811" w:author="Mohsen Jafarinejad" w:date="2019-05-12T10:55:00Z">
              <w:rPr>
                <w:rFonts w:hint="cs"/>
                <w:rtl/>
              </w:rPr>
            </w:rPrChange>
          </w:rPr>
          <w:t>ملکولی</w:t>
        </w:r>
        <w:r w:rsidRPr="009667A9">
          <w:rPr>
            <w:b w:val="0"/>
            <w:bCs w:val="0"/>
            <w:rtl/>
            <w:rPrChange w:id="3812" w:author="Mohsen Jafarinejad" w:date="2019-05-12T10:55:00Z">
              <w:rPr>
                <w:rtl/>
              </w:rPr>
            </w:rPrChange>
          </w:rPr>
          <w:t xml:space="preserve"> </w:t>
        </w:r>
        <w:r w:rsidRPr="009667A9">
          <w:rPr>
            <w:rFonts w:hint="cs"/>
            <w:b w:val="0"/>
            <w:bCs w:val="0"/>
            <w:rtl/>
            <w:rPrChange w:id="3813" w:author="Mohsen Jafarinejad" w:date="2019-05-12T10:55:00Z">
              <w:rPr>
                <w:rFonts w:hint="cs"/>
                <w:rtl/>
              </w:rPr>
            </w:rPrChange>
          </w:rPr>
          <w:t>و</w:t>
        </w:r>
        <w:r w:rsidRPr="009667A9">
          <w:rPr>
            <w:b w:val="0"/>
            <w:bCs w:val="0"/>
            <w:rtl/>
            <w:rPrChange w:id="3814" w:author="Mohsen Jafarinejad" w:date="2019-05-12T10:55:00Z">
              <w:rPr>
                <w:rtl/>
              </w:rPr>
            </w:rPrChange>
          </w:rPr>
          <w:t xml:space="preserve"> </w:t>
        </w:r>
        <w:r w:rsidRPr="009667A9">
          <w:rPr>
            <w:rFonts w:hint="cs"/>
            <w:b w:val="0"/>
            <w:bCs w:val="0"/>
            <w:rtl/>
            <w:rPrChange w:id="3815" w:author="Mohsen Jafarinejad" w:date="2019-05-12T10:55:00Z">
              <w:rPr>
                <w:rFonts w:hint="cs"/>
                <w:rtl/>
              </w:rPr>
            </w:rPrChange>
          </w:rPr>
          <w:t>چگالی</w:t>
        </w:r>
        <w:r w:rsidRPr="009667A9">
          <w:rPr>
            <w:b w:val="0"/>
            <w:bCs w:val="0"/>
            <w:rtl/>
            <w:rPrChange w:id="3816" w:author="Mohsen Jafarinejad" w:date="2019-05-12T10:55:00Z">
              <w:rPr>
                <w:rtl/>
              </w:rPr>
            </w:rPrChange>
          </w:rPr>
          <w:t xml:space="preserve"> </w:t>
        </w:r>
        <w:r w:rsidRPr="009667A9">
          <w:rPr>
            <w:rFonts w:hint="cs"/>
            <w:b w:val="0"/>
            <w:bCs w:val="0"/>
            <w:rtl/>
            <w:rPrChange w:id="3817" w:author="Mohsen Jafarinejad" w:date="2019-05-12T10:55:00Z">
              <w:rPr>
                <w:rFonts w:hint="cs"/>
                <w:rtl/>
              </w:rPr>
            </w:rPrChange>
          </w:rPr>
          <w:t>گونه‌های</w:t>
        </w:r>
        <w:r w:rsidRPr="009667A9">
          <w:rPr>
            <w:b w:val="0"/>
            <w:bCs w:val="0"/>
            <w:rtl/>
            <w:rPrChange w:id="3818" w:author="Mohsen Jafarinejad" w:date="2019-05-12T10:55:00Z">
              <w:rPr>
                <w:rtl/>
              </w:rPr>
            </w:rPrChange>
          </w:rPr>
          <w:t xml:space="preserve"> </w:t>
        </w:r>
        <w:r w:rsidRPr="009667A9">
          <w:rPr>
            <w:rFonts w:hint="cs"/>
            <w:b w:val="0"/>
            <w:bCs w:val="0"/>
            <w:rtl/>
            <w:rPrChange w:id="3819" w:author="Mohsen Jafarinejad" w:date="2019-05-12T10:55:00Z">
              <w:rPr>
                <w:rFonts w:hint="cs"/>
                <w:rtl/>
              </w:rPr>
            </w:rPrChange>
          </w:rPr>
          <w:t>پیل</w:t>
        </w:r>
        <w:r w:rsidRPr="009667A9">
          <w:rPr>
            <w:b w:val="0"/>
            <w:bCs w:val="0"/>
            <w:rtl/>
            <w:rPrChange w:id="3820" w:author="Mohsen Jafarinejad" w:date="2019-05-12T10:55:00Z">
              <w:rPr>
                <w:rtl/>
              </w:rPr>
            </w:rPrChange>
          </w:rPr>
          <w:t xml:space="preserve"> </w:t>
        </w:r>
        <w:r w:rsidRPr="009667A9">
          <w:rPr>
            <w:rFonts w:hint="cs"/>
            <w:b w:val="0"/>
            <w:bCs w:val="0"/>
            <w:rtl/>
            <w:rPrChange w:id="3821" w:author="Mohsen Jafarinejad" w:date="2019-05-12T10:55:00Z">
              <w:rPr>
                <w:rFonts w:hint="cs"/>
                <w:rtl/>
              </w:rPr>
            </w:rPrChange>
          </w:rPr>
          <w:t>میکروبی</w:t>
        </w:r>
        <w:r w:rsidRPr="009667A9">
          <w:rPr>
            <w:b w:val="0"/>
            <w:bCs w:val="0"/>
            <w:rPrChange w:id="3822" w:author="Mohsen Jafarinejad" w:date="2019-05-12T10:55:00Z">
              <w:rPr/>
            </w:rPrChange>
          </w:rPr>
          <w:tab/>
        </w:r>
      </w:ins>
      <w:ins w:id="3823" w:author="Mohsen Jafarinejad" w:date="2019-05-12T11:05:00Z">
        <w:r w:rsidR="00974A00">
          <w:rPr>
            <w:rFonts w:hint="cs"/>
            <w:b w:val="0"/>
            <w:bCs w:val="0"/>
            <w:rtl/>
          </w:rPr>
          <w:t>66</w:t>
        </w:r>
      </w:ins>
    </w:p>
    <w:p w14:paraId="177684B4" w14:textId="159C9448" w:rsidR="009667A9" w:rsidRPr="009667A9" w:rsidRDefault="009667A9" w:rsidP="00E87BBB">
      <w:pPr>
        <w:pStyle w:val="TOC1"/>
        <w:rPr>
          <w:ins w:id="3824" w:author="Mohsen Jafarinejad" w:date="2019-05-12T10:50:00Z"/>
          <w:rFonts w:asciiTheme="minorHAnsi" w:eastAsiaTheme="minorEastAsia" w:hAnsiTheme="minorHAnsi" w:cstheme="minorBidi"/>
          <w:b w:val="0"/>
          <w:bCs w:val="0"/>
          <w:i w:val="0"/>
          <w:sz w:val="22"/>
          <w:szCs w:val="22"/>
          <w:lang w:bidi="ar-SA"/>
          <w:rPrChange w:id="3825" w:author="Mohsen Jafarinejad" w:date="2019-05-12T10:55:00Z">
            <w:rPr>
              <w:ins w:id="3826" w:author="Mohsen Jafarinejad" w:date="2019-05-12T10:50:00Z"/>
              <w:rFonts w:asciiTheme="minorHAnsi" w:eastAsiaTheme="minorEastAsia" w:hAnsiTheme="minorHAnsi" w:cstheme="minorBidi"/>
              <w:b w:val="0"/>
              <w:bCs w:val="0"/>
              <w:i w:val="0"/>
              <w:lang w:bidi="ar-SA"/>
            </w:rPr>
          </w:rPrChange>
        </w:rPr>
      </w:pPr>
      <w:ins w:id="3827" w:author="Mohsen Jafarinejad" w:date="2019-05-12T10:50:00Z">
        <w:r w:rsidRPr="009667A9">
          <w:rPr>
            <w:rFonts w:hint="cs"/>
            <w:b w:val="0"/>
            <w:bCs w:val="0"/>
            <w:rtl/>
            <w:rPrChange w:id="3828" w:author="Mohsen Jafarinejad" w:date="2019-05-12T10:55:00Z">
              <w:rPr>
                <w:rFonts w:hint="cs"/>
                <w:rtl/>
              </w:rPr>
            </w:rPrChange>
          </w:rPr>
          <w:t>جدول</w:t>
        </w:r>
        <w:r w:rsidRPr="009667A9">
          <w:rPr>
            <w:b w:val="0"/>
            <w:bCs w:val="0"/>
            <w:rtl/>
            <w:rPrChange w:id="3829" w:author="Mohsen Jafarinejad" w:date="2019-05-12T10:55:00Z">
              <w:rPr>
                <w:rtl/>
              </w:rPr>
            </w:rPrChange>
          </w:rPr>
          <w:t xml:space="preserve">5-3 </w:t>
        </w:r>
        <w:r w:rsidRPr="009667A9">
          <w:rPr>
            <w:rFonts w:hint="cs"/>
            <w:b w:val="0"/>
            <w:bCs w:val="0"/>
            <w:rtl/>
            <w:rPrChange w:id="3830" w:author="Mohsen Jafarinejad" w:date="2019-05-12T10:55:00Z">
              <w:rPr>
                <w:rFonts w:hint="cs"/>
                <w:rtl/>
              </w:rPr>
            </w:rPrChange>
          </w:rPr>
          <w:t>جدول</w:t>
        </w:r>
        <w:r w:rsidRPr="009667A9">
          <w:rPr>
            <w:b w:val="0"/>
            <w:bCs w:val="0"/>
            <w:rtl/>
            <w:rPrChange w:id="3831" w:author="Mohsen Jafarinejad" w:date="2019-05-12T10:55:00Z">
              <w:rPr>
                <w:rtl/>
              </w:rPr>
            </w:rPrChange>
          </w:rPr>
          <w:t xml:space="preserve"> </w:t>
        </w:r>
        <w:r w:rsidRPr="009667A9">
          <w:rPr>
            <w:rFonts w:hint="cs"/>
            <w:b w:val="0"/>
            <w:bCs w:val="0"/>
            <w:rtl/>
            <w:rPrChange w:id="3832" w:author="Mohsen Jafarinejad" w:date="2019-05-12T10:55:00Z">
              <w:rPr>
                <w:rFonts w:hint="cs"/>
                <w:rtl/>
              </w:rPr>
            </w:rPrChange>
          </w:rPr>
          <w:t>نرخ</w:t>
        </w:r>
        <w:r w:rsidRPr="009667A9">
          <w:rPr>
            <w:b w:val="0"/>
            <w:bCs w:val="0"/>
            <w:rtl/>
            <w:rPrChange w:id="3833" w:author="Mohsen Jafarinejad" w:date="2019-05-12T10:55:00Z">
              <w:rPr>
                <w:rtl/>
              </w:rPr>
            </w:rPrChange>
          </w:rPr>
          <w:t xml:space="preserve"> </w:t>
        </w:r>
        <w:r w:rsidRPr="009667A9">
          <w:rPr>
            <w:rFonts w:hint="cs"/>
            <w:b w:val="0"/>
            <w:bCs w:val="0"/>
            <w:rtl/>
            <w:rPrChange w:id="3834" w:author="Mohsen Jafarinejad" w:date="2019-05-12T10:55:00Z">
              <w:rPr>
                <w:rFonts w:hint="cs"/>
                <w:rtl/>
              </w:rPr>
            </w:rPrChange>
          </w:rPr>
          <w:t>واکنش‌های</w:t>
        </w:r>
        <w:r w:rsidRPr="009667A9">
          <w:rPr>
            <w:b w:val="0"/>
            <w:bCs w:val="0"/>
            <w:rtl/>
            <w:rPrChange w:id="3835" w:author="Mohsen Jafarinejad" w:date="2019-05-12T10:55:00Z">
              <w:rPr>
                <w:rtl/>
              </w:rPr>
            </w:rPrChange>
          </w:rPr>
          <w:t xml:space="preserve"> </w:t>
        </w:r>
        <w:r w:rsidRPr="009667A9">
          <w:rPr>
            <w:rFonts w:hint="cs"/>
            <w:b w:val="0"/>
            <w:bCs w:val="0"/>
            <w:rtl/>
            <w:rPrChange w:id="3836" w:author="Mohsen Jafarinejad" w:date="2019-05-12T10:55:00Z">
              <w:rPr>
                <w:rFonts w:hint="cs"/>
                <w:rtl/>
              </w:rPr>
            </w:rPrChange>
          </w:rPr>
          <w:t>کلی</w:t>
        </w:r>
        <w:r w:rsidRPr="009667A9">
          <w:rPr>
            <w:b w:val="0"/>
            <w:bCs w:val="0"/>
            <w:rtl/>
            <w:rPrChange w:id="3837" w:author="Mohsen Jafarinejad" w:date="2019-05-12T10:55:00Z">
              <w:rPr>
                <w:rtl/>
              </w:rPr>
            </w:rPrChange>
          </w:rPr>
          <w:t xml:space="preserve"> </w:t>
        </w:r>
        <w:r w:rsidRPr="009667A9">
          <w:rPr>
            <w:rFonts w:hint="cs"/>
            <w:b w:val="0"/>
            <w:bCs w:val="0"/>
            <w:rtl/>
            <w:rPrChange w:id="3838" w:author="Mohsen Jafarinejad" w:date="2019-05-12T10:55:00Z">
              <w:rPr>
                <w:rFonts w:hint="cs"/>
                <w:rtl/>
              </w:rPr>
            </w:rPrChange>
          </w:rPr>
          <w:t>مورد</w:t>
        </w:r>
        <w:r w:rsidRPr="009667A9">
          <w:rPr>
            <w:b w:val="0"/>
            <w:bCs w:val="0"/>
            <w:rtl/>
            <w:rPrChange w:id="3839" w:author="Mohsen Jafarinejad" w:date="2019-05-12T10:55:00Z">
              <w:rPr>
                <w:rtl/>
              </w:rPr>
            </w:rPrChange>
          </w:rPr>
          <w:t xml:space="preserve"> </w:t>
        </w:r>
        <w:r w:rsidRPr="009667A9">
          <w:rPr>
            <w:rFonts w:hint="cs"/>
            <w:b w:val="0"/>
            <w:bCs w:val="0"/>
            <w:rtl/>
            <w:rPrChange w:id="3840" w:author="Mohsen Jafarinejad" w:date="2019-05-12T10:55:00Z">
              <w:rPr>
                <w:rFonts w:hint="cs"/>
                <w:rtl/>
              </w:rPr>
            </w:rPrChange>
          </w:rPr>
          <w:t>استفاده</w:t>
        </w:r>
        <w:r w:rsidRPr="009667A9">
          <w:rPr>
            <w:b w:val="0"/>
            <w:bCs w:val="0"/>
            <w:rtl/>
            <w:rPrChange w:id="3841" w:author="Mohsen Jafarinejad" w:date="2019-05-12T10:55:00Z">
              <w:rPr>
                <w:rtl/>
              </w:rPr>
            </w:rPrChange>
          </w:rPr>
          <w:t xml:space="preserve"> </w:t>
        </w:r>
        <w:r w:rsidRPr="009667A9">
          <w:rPr>
            <w:rFonts w:hint="cs"/>
            <w:b w:val="0"/>
            <w:bCs w:val="0"/>
            <w:rtl/>
            <w:rPrChange w:id="3842" w:author="Mohsen Jafarinejad" w:date="2019-05-12T10:55:00Z">
              <w:rPr>
                <w:rFonts w:hint="cs"/>
                <w:rtl/>
              </w:rPr>
            </w:rPrChange>
          </w:rPr>
          <w:t>در</w:t>
        </w:r>
        <w:r w:rsidRPr="009667A9">
          <w:rPr>
            <w:b w:val="0"/>
            <w:bCs w:val="0"/>
            <w:rtl/>
            <w:rPrChange w:id="3843" w:author="Mohsen Jafarinejad" w:date="2019-05-12T10:55:00Z">
              <w:rPr>
                <w:rtl/>
              </w:rPr>
            </w:rPrChange>
          </w:rPr>
          <w:t xml:space="preserve"> </w:t>
        </w:r>
        <w:r w:rsidRPr="009667A9">
          <w:rPr>
            <w:rFonts w:hint="cs"/>
            <w:b w:val="0"/>
            <w:bCs w:val="0"/>
            <w:rtl/>
            <w:rPrChange w:id="3844" w:author="Mohsen Jafarinejad" w:date="2019-05-12T10:55:00Z">
              <w:rPr>
                <w:rFonts w:hint="cs"/>
                <w:rtl/>
              </w:rPr>
            </w:rPrChange>
          </w:rPr>
          <w:t>مقاله</w:t>
        </w:r>
        <w:r w:rsidRPr="009667A9">
          <w:rPr>
            <w:b w:val="0"/>
            <w:bCs w:val="0"/>
            <w:rPrChange w:id="3845" w:author="Mohsen Jafarinejad" w:date="2019-05-12T10:55:00Z">
              <w:rPr/>
            </w:rPrChange>
          </w:rPr>
          <w:tab/>
        </w:r>
      </w:ins>
      <w:ins w:id="3846" w:author="Mohsen Jafarinejad" w:date="2019-05-12T11:05:00Z">
        <w:r w:rsidR="00974A00">
          <w:rPr>
            <w:rFonts w:hint="cs"/>
            <w:b w:val="0"/>
            <w:bCs w:val="0"/>
            <w:rtl/>
          </w:rPr>
          <w:t>68</w:t>
        </w:r>
      </w:ins>
    </w:p>
    <w:p w14:paraId="38CDA164" w14:textId="6353D1F9" w:rsidR="009667A9" w:rsidRPr="009667A9" w:rsidRDefault="009667A9">
      <w:pPr>
        <w:pStyle w:val="TOC1"/>
        <w:rPr>
          <w:ins w:id="3847" w:author="Mohsen Jafarinejad" w:date="2019-05-12T10:50:00Z"/>
          <w:rFonts w:asciiTheme="minorHAnsi" w:eastAsiaTheme="minorEastAsia" w:hAnsiTheme="minorHAnsi" w:cstheme="minorBidi"/>
          <w:b w:val="0"/>
          <w:bCs w:val="0"/>
          <w:i w:val="0"/>
          <w:sz w:val="22"/>
          <w:szCs w:val="22"/>
          <w:lang w:bidi="ar-SA"/>
          <w:rPrChange w:id="3848" w:author="Mohsen Jafarinejad" w:date="2019-05-12T10:55:00Z">
            <w:rPr>
              <w:ins w:id="3849" w:author="Mohsen Jafarinejad" w:date="2019-05-12T10:50:00Z"/>
              <w:rFonts w:asciiTheme="minorHAnsi" w:eastAsiaTheme="minorEastAsia" w:hAnsiTheme="minorHAnsi" w:cstheme="minorBidi"/>
              <w:b w:val="0"/>
              <w:bCs w:val="0"/>
              <w:i w:val="0"/>
              <w:lang w:bidi="ar-SA"/>
            </w:rPr>
          </w:rPrChange>
        </w:rPr>
        <w:pPrChange w:id="3850" w:author="Mohsen Jafarinejad" w:date="2019-05-12T11:05:00Z">
          <w:pPr>
            <w:pStyle w:val="TOC1"/>
            <w:bidi w:val="0"/>
          </w:pPr>
        </w:pPrChange>
      </w:pPr>
      <w:ins w:id="3851" w:author="Mohsen Jafarinejad" w:date="2019-05-12T10:50:00Z">
        <w:r w:rsidRPr="009667A9">
          <w:rPr>
            <w:rFonts w:hint="cs"/>
            <w:b w:val="0"/>
            <w:bCs w:val="0"/>
            <w:rtl/>
            <w:rPrChange w:id="3852" w:author="Mohsen Jafarinejad" w:date="2019-05-12T10:55:00Z">
              <w:rPr>
                <w:rFonts w:hint="cs"/>
                <w:rtl/>
              </w:rPr>
            </w:rPrChange>
          </w:rPr>
          <w:t>جدول</w:t>
        </w:r>
        <w:r w:rsidRPr="009667A9">
          <w:rPr>
            <w:b w:val="0"/>
            <w:bCs w:val="0"/>
            <w:rtl/>
            <w:rPrChange w:id="3853" w:author="Mohsen Jafarinejad" w:date="2019-05-12T10:55:00Z">
              <w:rPr>
                <w:rtl/>
              </w:rPr>
            </w:rPrChange>
          </w:rPr>
          <w:t xml:space="preserve">6-3 </w:t>
        </w:r>
        <w:r w:rsidRPr="009667A9">
          <w:rPr>
            <w:rFonts w:hint="cs"/>
            <w:b w:val="0"/>
            <w:bCs w:val="0"/>
            <w:rtl/>
            <w:rPrChange w:id="3854" w:author="Mohsen Jafarinejad" w:date="2019-05-12T10:55:00Z">
              <w:rPr>
                <w:rFonts w:hint="cs"/>
                <w:rtl/>
              </w:rPr>
            </w:rPrChange>
          </w:rPr>
          <w:t>غلظت</w:t>
        </w:r>
        <w:r w:rsidRPr="009667A9">
          <w:rPr>
            <w:b w:val="0"/>
            <w:bCs w:val="0"/>
            <w:rtl/>
            <w:rPrChange w:id="3855" w:author="Mohsen Jafarinejad" w:date="2019-05-12T10:55:00Z">
              <w:rPr>
                <w:rtl/>
              </w:rPr>
            </w:rPrChange>
          </w:rPr>
          <w:t xml:space="preserve"> </w:t>
        </w:r>
        <w:r w:rsidRPr="009667A9">
          <w:rPr>
            <w:rFonts w:hint="cs"/>
            <w:b w:val="0"/>
            <w:bCs w:val="0"/>
            <w:rtl/>
            <w:rPrChange w:id="3856" w:author="Mohsen Jafarinejad" w:date="2019-05-12T10:55:00Z">
              <w:rPr>
                <w:rFonts w:hint="cs"/>
                <w:rtl/>
              </w:rPr>
            </w:rPrChange>
          </w:rPr>
          <w:t>ماکزیمم</w:t>
        </w:r>
        <w:r w:rsidRPr="009667A9">
          <w:rPr>
            <w:b w:val="0"/>
            <w:bCs w:val="0"/>
            <w:rtl/>
            <w:rPrChange w:id="3857" w:author="Mohsen Jafarinejad" w:date="2019-05-12T10:55:00Z">
              <w:rPr>
                <w:rtl/>
              </w:rPr>
            </w:rPrChange>
          </w:rPr>
          <w:t xml:space="preserve"> </w:t>
        </w:r>
        <w:r w:rsidRPr="009667A9">
          <w:rPr>
            <w:rFonts w:hint="cs"/>
            <w:b w:val="0"/>
            <w:bCs w:val="0"/>
            <w:rtl/>
            <w:rPrChange w:id="3858" w:author="Mohsen Jafarinejad" w:date="2019-05-12T10:55:00Z">
              <w:rPr>
                <w:rFonts w:hint="cs"/>
                <w:rtl/>
              </w:rPr>
            </w:rPrChange>
          </w:rPr>
          <w:t>گونه‌ها</w:t>
        </w:r>
        <w:r w:rsidRPr="009667A9">
          <w:rPr>
            <w:b w:val="0"/>
            <w:bCs w:val="0"/>
            <w:rtl/>
            <w:rPrChange w:id="3859" w:author="Mohsen Jafarinejad" w:date="2019-05-12T10:55:00Z">
              <w:rPr>
                <w:rtl/>
              </w:rPr>
            </w:rPrChange>
          </w:rPr>
          <w:t xml:space="preserve"> </w:t>
        </w:r>
        <w:r w:rsidRPr="009667A9">
          <w:rPr>
            <w:rFonts w:hint="cs"/>
            <w:b w:val="0"/>
            <w:bCs w:val="0"/>
            <w:rtl/>
            <w:rPrChange w:id="3860" w:author="Mohsen Jafarinejad" w:date="2019-05-12T10:55:00Z">
              <w:rPr>
                <w:rFonts w:hint="cs"/>
                <w:rtl/>
              </w:rPr>
            </w:rPrChange>
          </w:rPr>
          <w:t>در</w:t>
        </w:r>
        <w:r w:rsidRPr="009667A9">
          <w:rPr>
            <w:b w:val="0"/>
            <w:bCs w:val="0"/>
            <w:rtl/>
            <w:rPrChange w:id="3861" w:author="Mohsen Jafarinejad" w:date="2019-05-12T10:55:00Z">
              <w:rPr>
                <w:rtl/>
              </w:rPr>
            </w:rPrChange>
          </w:rPr>
          <w:t xml:space="preserve"> </w:t>
        </w:r>
        <w:r w:rsidRPr="009667A9">
          <w:rPr>
            <w:rFonts w:hint="cs"/>
            <w:b w:val="0"/>
            <w:bCs w:val="0"/>
            <w:rtl/>
            <w:rPrChange w:id="3862" w:author="Mohsen Jafarinejad" w:date="2019-05-12T10:55:00Z">
              <w:rPr>
                <w:rFonts w:hint="cs"/>
                <w:rtl/>
              </w:rPr>
            </w:rPrChange>
          </w:rPr>
          <w:t>پیل</w:t>
        </w:r>
        <w:r w:rsidRPr="009667A9">
          <w:rPr>
            <w:b w:val="0"/>
            <w:bCs w:val="0"/>
            <w:rPrChange w:id="3863" w:author="Mohsen Jafarinejad" w:date="2019-05-12T10:55:00Z">
              <w:rPr/>
            </w:rPrChange>
          </w:rPr>
          <w:tab/>
        </w:r>
      </w:ins>
      <w:ins w:id="3864" w:author="Mohsen Jafarinejad" w:date="2019-05-12T11:05:00Z">
        <w:r w:rsidR="00974A00">
          <w:rPr>
            <w:rFonts w:hint="cs"/>
            <w:b w:val="0"/>
            <w:bCs w:val="0"/>
            <w:rtl/>
          </w:rPr>
          <w:t>69</w:t>
        </w:r>
      </w:ins>
    </w:p>
    <w:p w14:paraId="43B5556A" w14:textId="3349B6F0" w:rsidR="009667A9" w:rsidRPr="009667A9" w:rsidRDefault="009667A9">
      <w:pPr>
        <w:pStyle w:val="TOC1"/>
        <w:rPr>
          <w:ins w:id="3865" w:author="Mohsen Jafarinejad" w:date="2019-05-12T10:50:00Z"/>
          <w:rFonts w:asciiTheme="minorHAnsi" w:eastAsiaTheme="minorEastAsia" w:hAnsiTheme="minorHAnsi" w:cstheme="minorBidi"/>
          <w:b w:val="0"/>
          <w:bCs w:val="0"/>
          <w:i w:val="0"/>
          <w:sz w:val="22"/>
          <w:szCs w:val="22"/>
          <w:lang w:bidi="ar-SA"/>
          <w:rPrChange w:id="3866" w:author="Mohsen Jafarinejad" w:date="2019-05-12T10:55:00Z">
            <w:rPr>
              <w:ins w:id="3867" w:author="Mohsen Jafarinejad" w:date="2019-05-12T10:50:00Z"/>
              <w:rFonts w:asciiTheme="minorHAnsi" w:eastAsiaTheme="minorEastAsia" w:hAnsiTheme="minorHAnsi" w:cstheme="minorBidi"/>
              <w:b w:val="0"/>
              <w:bCs w:val="0"/>
              <w:i w:val="0"/>
              <w:lang w:bidi="ar-SA"/>
            </w:rPr>
          </w:rPrChange>
        </w:rPr>
        <w:pPrChange w:id="3868" w:author="Mohsen Jafarinejad" w:date="2019-05-12T11:05:00Z">
          <w:pPr>
            <w:pStyle w:val="TOC1"/>
            <w:bidi w:val="0"/>
          </w:pPr>
        </w:pPrChange>
      </w:pPr>
      <w:ins w:id="3869" w:author="Mohsen Jafarinejad" w:date="2019-05-12T10:50:00Z">
        <w:r w:rsidRPr="009667A9">
          <w:rPr>
            <w:rFonts w:hint="cs"/>
            <w:b w:val="0"/>
            <w:bCs w:val="0"/>
            <w:rtl/>
            <w:rPrChange w:id="3870" w:author="Mohsen Jafarinejad" w:date="2019-05-12T10:55:00Z">
              <w:rPr>
                <w:rFonts w:hint="cs"/>
                <w:rtl/>
              </w:rPr>
            </w:rPrChange>
          </w:rPr>
          <w:t>جدول</w:t>
        </w:r>
        <w:r w:rsidRPr="009667A9">
          <w:rPr>
            <w:b w:val="0"/>
            <w:bCs w:val="0"/>
            <w:rtl/>
            <w:rPrChange w:id="3871" w:author="Mohsen Jafarinejad" w:date="2019-05-12T10:55:00Z">
              <w:rPr>
                <w:rtl/>
              </w:rPr>
            </w:rPrChange>
          </w:rPr>
          <w:t xml:space="preserve">7-3 </w:t>
        </w:r>
        <w:r w:rsidRPr="009667A9">
          <w:rPr>
            <w:rFonts w:hint="cs"/>
            <w:b w:val="0"/>
            <w:bCs w:val="0"/>
            <w:rtl/>
            <w:rPrChange w:id="3872" w:author="Mohsen Jafarinejad" w:date="2019-05-12T10:55:00Z">
              <w:rPr>
                <w:rFonts w:hint="cs"/>
                <w:rtl/>
              </w:rPr>
            </w:rPrChange>
          </w:rPr>
          <w:t>ضریب</w:t>
        </w:r>
        <w:r w:rsidRPr="009667A9">
          <w:rPr>
            <w:b w:val="0"/>
            <w:bCs w:val="0"/>
            <w:rtl/>
            <w:rPrChange w:id="3873" w:author="Mohsen Jafarinejad" w:date="2019-05-12T10:55:00Z">
              <w:rPr>
                <w:rtl/>
              </w:rPr>
            </w:rPrChange>
          </w:rPr>
          <w:t xml:space="preserve"> </w:t>
        </w:r>
        <w:r w:rsidRPr="009667A9">
          <w:rPr>
            <w:rFonts w:hint="cs"/>
            <w:b w:val="0"/>
            <w:bCs w:val="0"/>
            <w:rtl/>
            <w:rPrChange w:id="3874" w:author="Mohsen Jafarinejad" w:date="2019-05-12T10:55:00Z">
              <w:rPr>
                <w:rFonts w:hint="cs"/>
                <w:rtl/>
              </w:rPr>
            </w:rPrChange>
          </w:rPr>
          <w:t>انتشار</w:t>
        </w:r>
        <w:r w:rsidRPr="009667A9">
          <w:rPr>
            <w:b w:val="0"/>
            <w:bCs w:val="0"/>
            <w:rtl/>
            <w:rPrChange w:id="3875" w:author="Mohsen Jafarinejad" w:date="2019-05-12T10:55:00Z">
              <w:rPr>
                <w:rtl/>
              </w:rPr>
            </w:rPrChange>
          </w:rPr>
          <w:t xml:space="preserve"> </w:t>
        </w:r>
        <w:r w:rsidRPr="009667A9">
          <w:rPr>
            <w:rFonts w:hint="cs"/>
            <w:b w:val="0"/>
            <w:bCs w:val="0"/>
            <w:rtl/>
            <w:rPrChange w:id="3876" w:author="Mohsen Jafarinejad" w:date="2019-05-12T10:55:00Z">
              <w:rPr>
                <w:rFonts w:hint="cs"/>
                <w:rtl/>
              </w:rPr>
            </w:rPrChange>
          </w:rPr>
          <w:t>لایه‌ای</w:t>
        </w:r>
        <w:r w:rsidRPr="009667A9">
          <w:rPr>
            <w:b w:val="0"/>
            <w:bCs w:val="0"/>
            <w:rtl/>
            <w:rPrChange w:id="3877" w:author="Mohsen Jafarinejad" w:date="2019-05-12T10:55:00Z">
              <w:rPr>
                <w:rtl/>
              </w:rPr>
            </w:rPrChange>
          </w:rPr>
          <w:t xml:space="preserve"> </w:t>
        </w:r>
        <w:r w:rsidRPr="009667A9">
          <w:rPr>
            <w:rFonts w:hint="cs"/>
            <w:b w:val="0"/>
            <w:bCs w:val="0"/>
            <w:rtl/>
            <w:rPrChange w:id="3878" w:author="Mohsen Jafarinejad" w:date="2019-05-12T10:55:00Z">
              <w:rPr>
                <w:rFonts w:hint="cs"/>
                <w:rtl/>
              </w:rPr>
            </w:rPrChange>
          </w:rPr>
          <w:t>برای</w:t>
        </w:r>
        <w:r w:rsidRPr="009667A9">
          <w:rPr>
            <w:b w:val="0"/>
            <w:bCs w:val="0"/>
            <w:rtl/>
            <w:rPrChange w:id="3879" w:author="Mohsen Jafarinejad" w:date="2019-05-12T10:55:00Z">
              <w:rPr>
                <w:rtl/>
              </w:rPr>
            </w:rPrChange>
          </w:rPr>
          <w:t xml:space="preserve"> </w:t>
        </w:r>
        <w:r w:rsidRPr="009667A9">
          <w:rPr>
            <w:rFonts w:hint="cs"/>
            <w:b w:val="0"/>
            <w:bCs w:val="0"/>
            <w:rtl/>
            <w:rPrChange w:id="3880" w:author="Mohsen Jafarinejad" w:date="2019-05-12T10:55:00Z">
              <w:rPr>
                <w:rFonts w:hint="cs"/>
                <w:rtl/>
              </w:rPr>
            </w:rPrChange>
          </w:rPr>
          <w:t>گونه‌ها</w:t>
        </w:r>
        <w:r w:rsidRPr="009667A9">
          <w:rPr>
            <w:b w:val="0"/>
            <w:bCs w:val="0"/>
            <w:rPrChange w:id="3881" w:author="Mohsen Jafarinejad" w:date="2019-05-12T10:55:00Z">
              <w:rPr/>
            </w:rPrChange>
          </w:rPr>
          <w:tab/>
        </w:r>
      </w:ins>
      <w:ins w:id="3882" w:author="Mohsen Jafarinejad" w:date="2019-05-12T11:05:00Z">
        <w:r w:rsidR="00974A00">
          <w:rPr>
            <w:rFonts w:hint="cs"/>
            <w:b w:val="0"/>
            <w:bCs w:val="0"/>
            <w:rtl/>
          </w:rPr>
          <w:t>70</w:t>
        </w:r>
      </w:ins>
    </w:p>
    <w:p w14:paraId="1E9AA66A" w14:textId="327EF831" w:rsidR="009667A9" w:rsidRPr="009667A9" w:rsidRDefault="009667A9">
      <w:pPr>
        <w:pStyle w:val="TOC1"/>
        <w:rPr>
          <w:ins w:id="3883" w:author="Mohsen Jafarinejad" w:date="2019-05-12T10:50:00Z"/>
          <w:rFonts w:asciiTheme="minorHAnsi" w:eastAsiaTheme="minorEastAsia" w:hAnsiTheme="minorHAnsi" w:cstheme="minorBidi"/>
          <w:b w:val="0"/>
          <w:bCs w:val="0"/>
          <w:i w:val="0"/>
          <w:sz w:val="22"/>
          <w:szCs w:val="22"/>
          <w:lang w:bidi="ar-SA"/>
          <w:rPrChange w:id="3884" w:author="Mohsen Jafarinejad" w:date="2019-05-12T10:55:00Z">
            <w:rPr>
              <w:ins w:id="3885" w:author="Mohsen Jafarinejad" w:date="2019-05-12T10:50:00Z"/>
              <w:rFonts w:asciiTheme="minorHAnsi" w:eastAsiaTheme="minorEastAsia" w:hAnsiTheme="minorHAnsi" w:cstheme="minorBidi"/>
              <w:b w:val="0"/>
              <w:bCs w:val="0"/>
              <w:i w:val="0"/>
              <w:lang w:bidi="ar-SA"/>
            </w:rPr>
          </w:rPrChange>
        </w:rPr>
        <w:pPrChange w:id="3886" w:author="Mohsen Jafarinejad" w:date="2019-05-12T11:05:00Z">
          <w:pPr>
            <w:pStyle w:val="TOC1"/>
            <w:bidi w:val="0"/>
          </w:pPr>
        </w:pPrChange>
      </w:pPr>
      <w:ins w:id="3887" w:author="Mohsen Jafarinejad" w:date="2019-05-12T10:50:00Z">
        <w:r w:rsidRPr="009667A9">
          <w:rPr>
            <w:rFonts w:hint="cs"/>
            <w:b w:val="0"/>
            <w:bCs w:val="0"/>
            <w:rtl/>
            <w:rPrChange w:id="3888" w:author="Mohsen Jafarinejad" w:date="2019-05-12T10:55:00Z">
              <w:rPr>
                <w:rFonts w:hint="cs"/>
                <w:rtl/>
              </w:rPr>
            </w:rPrChange>
          </w:rPr>
          <w:t>جدول</w:t>
        </w:r>
        <w:r w:rsidRPr="009667A9">
          <w:rPr>
            <w:b w:val="0"/>
            <w:bCs w:val="0"/>
            <w:rtl/>
            <w:rPrChange w:id="3889" w:author="Mohsen Jafarinejad" w:date="2019-05-12T10:55:00Z">
              <w:rPr>
                <w:rtl/>
              </w:rPr>
            </w:rPrChange>
          </w:rPr>
          <w:t xml:space="preserve">8-3 </w:t>
        </w:r>
        <w:r w:rsidRPr="009667A9">
          <w:rPr>
            <w:rFonts w:hint="cs"/>
            <w:b w:val="0"/>
            <w:bCs w:val="0"/>
            <w:rtl/>
            <w:rPrChange w:id="3890" w:author="Mohsen Jafarinejad" w:date="2019-05-12T10:55:00Z">
              <w:rPr>
                <w:rFonts w:hint="cs"/>
                <w:rtl/>
              </w:rPr>
            </w:rPrChange>
          </w:rPr>
          <w:t>تغییرسرعت</w:t>
        </w:r>
        <w:r w:rsidRPr="009667A9">
          <w:rPr>
            <w:b w:val="0"/>
            <w:bCs w:val="0"/>
            <w:rtl/>
            <w:rPrChange w:id="3891" w:author="Mohsen Jafarinejad" w:date="2019-05-12T10:55:00Z">
              <w:rPr>
                <w:rtl/>
              </w:rPr>
            </w:rPrChange>
          </w:rPr>
          <w:t xml:space="preserve"> </w:t>
        </w:r>
        <w:r w:rsidRPr="009667A9">
          <w:rPr>
            <w:rFonts w:hint="cs"/>
            <w:b w:val="0"/>
            <w:bCs w:val="0"/>
            <w:rtl/>
            <w:rPrChange w:id="3892" w:author="Mohsen Jafarinejad" w:date="2019-05-12T10:55:00Z">
              <w:rPr>
                <w:rFonts w:hint="cs"/>
                <w:rtl/>
              </w:rPr>
            </w:rPrChange>
          </w:rPr>
          <w:t>حباب</w:t>
        </w:r>
        <w:r w:rsidRPr="009667A9">
          <w:rPr>
            <w:b w:val="0"/>
            <w:bCs w:val="0"/>
            <w:rtl/>
            <w:rPrChange w:id="3893" w:author="Mohsen Jafarinejad" w:date="2019-05-12T10:55:00Z">
              <w:rPr>
                <w:rtl/>
              </w:rPr>
            </w:rPrChange>
          </w:rPr>
          <w:t xml:space="preserve"> </w:t>
        </w:r>
        <w:r w:rsidRPr="009667A9">
          <w:rPr>
            <w:rFonts w:hint="cs"/>
            <w:b w:val="0"/>
            <w:bCs w:val="0"/>
            <w:rtl/>
            <w:rPrChange w:id="3894" w:author="Mohsen Jafarinejad" w:date="2019-05-12T10:55:00Z">
              <w:rPr>
                <w:rFonts w:hint="cs"/>
                <w:rtl/>
              </w:rPr>
            </w:rPrChange>
          </w:rPr>
          <w:t>هوا</w:t>
        </w:r>
        <w:r w:rsidRPr="009667A9">
          <w:rPr>
            <w:b w:val="0"/>
            <w:bCs w:val="0"/>
            <w:rtl/>
            <w:rPrChange w:id="3895" w:author="Mohsen Jafarinejad" w:date="2019-05-12T10:55:00Z">
              <w:rPr>
                <w:rtl/>
              </w:rPr>
            </w:rPrChange>
          </w:rPr>
          <w:t xml:space="preserve"> </w:t>
        </w:r>
        <w:r w:rsidRPr="009667A9">
          <w:rPr>
            <w:rFonts w:hint="cs"/>
            <w:b w:val="0"/>
            <w:bCs w:val="0"/>
            <w:rtl/>
            <w:rPrChange w:id="3896" w:author="Mohsen Jafarinejad" w:date="2019-05-12T10:55:00Z">
              <w:rPr>
                <w:rFonts w:hint="cs"/>
                <w:rtl/>
              </w:rPr>
            </w:rPrChange>
          </w:rPr>
          <w:t>با</w:t>
        </w:r>
        <w:r w:rsidRPr="009667A9">
          <w:rPr>
            <w:b w:val="0"/>
            <w:bCs w:val="0"/>
            <w:rtl/>
            <w:rPrChange w:id="3897" w:author="Mohsen Jafarinejad" w:date="2019-05-12T10:55:00Z">
              <w:rPr>
                <w:rtl/>
              </w:rPr>
            </w:rPrChange>
          </w:rPr>
          <w:t xml:space="preserve"> </w:t>
        </w:r>
        <w:r w:rsidRPr="009667A9">
          <w:rPr>
            <w:rFonts w:hint="cs"/>
            <w:b w:val="0"/>
            <w:bCs w:val="0"/>
            <w:rtl/>
            <w:rPrChange w:id="3898" w:author="Mohsen Jafarinejad" w:date="2019-05-12T10:55:00Z">
              <w:rPr>
                <w:rFonts w:hint="cs"/>
                <w:rtl/>
              </w:rPr>
            </w:rPrChange>
          </w:rPr>
          <w:t>تغییردبی</w:t>
        </w:r>
        <w:r w:rsidRPr="009667A9">
          <w:rPr>
            <w:b w:val="0"/>
            <w:bCs w:val="0"/>
            <w:rtl/>
            <w:rPrChange w:id="3899" w:author="Mohsen Jafarinejad" w:date="2019-05-12T10:55:00Z">
              <w:rPr>
                <w:rtl/>
              </w:rPr>
            </w:rPrChange>
          </w:rPr>
          <w:t xml:space="preserve"> </w:t>
        </w:r>
        <w:r w:rsidRPr="009667A9">
          <w:rPr>
            <w:rFonts w:hint="cs"/>
            <w:b w:val="0"/>
            <w:bCs w:val="0"/>
            <w:rtl/>
            <w:rPrChange w:id="3900" w:author="Mohsen Jafarinejad" w:date="2019-05-12T10:55:00Z">
              <w:rPr>
                <w:rFonts w:hint="cs"/>
                <w:rtl/>
              </w:rPr>
            </w:rPrChange>
          </w:rPr>
          <w:t>حجمی</w:t>
        </w:r>
        <w:r w:rsidRPr="009667A9">
          <w:rPr>
            <w:b w:val="0"/>
            <w:bCs w:val="0"/>
            <w:rtl/>
            <w:rPrChange w:id="3901" w:author="Mohsen Jafarinejad" w:date="2019-05-12T10:55:00Z">
              <w:rPr>
                <w:rtl/>
              </w:rPr>
            </w:rPrChange>
          </w:rPr>
          <w:t xml:space="preserve"> </w:t>
        </w:r>
        <w:r w:rsidRPr="009667A9">
          <w:rPr>
            <w:rFonts w:hint="cs"/>
            <w:b w:val="0"/>
            <w:bCs w:val="0"/>
            <w:rtl/>
            <w:rPrChange w:id="3902" w:author="Mohsen Jafarinejad" w:date="2019-05-12T10:55:00Z">
              <w:rPr>
                <w:rFonts w:hint="cs"/>
                <w:rtl/>
              </w:rPr>
            </w:rPrChange>
          </w:rPr>
          <w:t>دمش</w:t>
        </w:r>
        <w:r w:rsidRPr="009667A9">
          <w:rPr>
            <w:b w:val="0"/>
            <w:bCs w:val="0"/>
            <w:rtl/>
            <w:rPrChange w:id="3903" w:author="Mohsen Jafarinejad" w:date="2019-05-12T10:55:00Z">
              <w:rPr>
                <w:rtl/>
              </w:rPr>
            </w:rPrChange>
          </w:rPr>
          <w:t xml:space="preserve"> </w:t>
        </w:r>
        <w:r w:rsidRPr="009667A9">
          <w:rPr>
            <w:rFonts w:hint="cs"/>
            <w:b w:val="0"/>
            <w:bCs w:val="0"/>
            <w:rtl/>
            <w:rPrChange w:id="3904" w:author="Mohsen Jafarinejad" w:date="2019-05-12T10:55:00Z">
              <w:rPr>
                <w:rFonts w:hint="cs"/>
                <w:rtl/>
              </w:rPr>
            </w:rPrChange>
          </w:rPr>
          <w:t>گاز</w:t>
        </w:r>
        <w:r w:rsidRPr="009667A9">
          <w:rPr>
            <w:b w:val="0"/>
            <w:bCs w:val="0"/>
            <w:rPrChange w:id="3905" w:author="Mohsen Jafarinejad" w:date="2019-05-12T10:55:00Z">
              <w:rPr/>
            </w:rPrChange>
          </w:rPr>
          <w:tab/>
        </w:r>
      </w:ins>
      <w:ins w:id="3906" w:author="Mohsen Jafarinejad" w:date="2019-05-12T11:05:00Z">
        <w:r w:rsidR="00974A00">
          <w:rPr>
            <w:rFonts w:hint="cs"/>
            <w:b w:val="0"/>
            <w:bCs w:val="0"/>
            <w:rtl/>
          </w:rPr>
          <w:t>71</w:t>
        </w:r>
      </w:ins>
    </w:p>
    <w:p w14:paraId="2DEF015B" w14:textId="17C6C8BD" w:rsidR="009667A9" w:rsidRPr="009667A9" w:rsidRDefault="009667A9">
      <w:pPr>
        <w:pStyle w:val="TOC1"/>
        <w:rPr>
          <w:ins w:id="3907" w:author="Mohsen Jafarinejad" w:date="2019-05-12T10:50:00Z"/>
          <w:rFonts w:asciiTheme="minorHAnsi" w:eastAsiaTheme="minorEastAsia" w:hAnsiTheme="minorHAnsi" w:cstheme="minorBidi"/>
          <w:b w:val="0"/>
          <w:bCs w:val="0"/>
          <w:i w:val="0"/>
          <w:sz w:val="22"/>
          <w:szCs w:val="22"/>
          <w:lang w:bidi="ar-SA"/>
          <w:rPrChange w:id="3908" w:author="Mohsen Jafarinejad" w:date="2019-05-12T10:55:00Z">
            <w:rPr>
              <w:ins w:id="3909" w:author="Mohsen Jafarinejad" w:date="2019-05-12T10:50:00Z"/>
              <w:rFonts w:asciiTheme="minorHAnsi" w:eastAsiaTheme="minorEastAsia" w:hAnsiTheme="minorHAnsi" w:cstheme="minorBidi"/>
              <w:b w:val="0"/>
              <w:bCs w:val="0"/>
              <w:i w:val="0"/>
              <w:lang w:bidi="ar-SA"/>
            </w:rPr>
          </w:rPrChange>
        </w:rPr>
        <w:pPrChange w:id="3910" w:author="Mohsen Jafarinejad" w:date="2019-05-12T11:05:00Z">
          <w:pPr>
            <w:pStyle w:val="TOC1"/>
            <w:bidi w:val="0"/>
          </w:pPr>
        </w:pPrChange>
      </w:pPr>
      <w:ins w:id="3911" w:author="Mohsen Jafarinejad" w:date="2019-05-12T10:50:00Z">
        <w:r w:rsidRPr="009667A9">
          <w:rPr>
            <w:rFonts w:hint="cs"/>
            <w:b w:val="0"/>
            <w:bCs w:val="0"/>
            <w:rtl/>
            <w:rPrChange w:id="3912" w:author="Mohsen Jafarinejad" w:date="2019-05-12T10:55:00Z">
              <w:rPr>
                <w:rFonts w:hint="cs"/>
                <w:rtl/>
              </w:rPr>
            </w:rPrChange>
          </w:rPr>
          <w:t>جدول</w:t>
        </w:r>
        <w:r w:rsidRPr="009667A9">
          <w:rPr>
            <w:b w:val="0"/>
            <w:bCs w:val="0"/>
            <w:rtl/>
            <w:rPrChange w:id="3913" w:author="Mohsen Jafarinejad" w:date="2019-05-12T10:55:00Z">
              <w:rPr>
                <w:rtl/>
              </w:rPr>
            </w:rPrChange>
          </w:rPr>
          <w:t xml:space="preserve">9-3 </w:t>
        </w:r>
        <w:r w:rsidRPr="009667A9">
          <w:rPr>
            <w:rFonts w:hint="cs"/>
            <w:b w:val="0"/>
            <w:bCs w:val="0"/>
            <w:rtl/>
            <w:rPrChange w:id="3914" w:author="Mohsen Jafarinejad" w:date="2019-05-12T10:55:00Z">
              <w:rPr>
                <w:rFonts w:hint="cs"/>
                <w:rtl/>
              </w:rPr>
            </w:rPrChange>
          </w:rPr>
          <w:t>شرایط</w:t>
        </w:r>
        <w:r w:rsidRPr="009667A9">
          <w:rPr>
            <w:b w:val="0"/>
            <w:bCs w:val="0"/>
            <w:rtl/>
            <w:rPrChange w:id="3915" w:author="Mohsen Jafarinejad" w:date="2019-05-12T10:55:00Z">
              <w:rPr>
                <w:rtl/>
              </w:rPr>
            </w:rPrChange>
          </w:rPr>
          <w:t xml:space="preserve"> </w:t>
        </w:r>
        <w:r w:rsidRPr="009667A9">
          <w:rPr>
            <w:rFonts w:hint="cs"/>
            <w:b w:val="0"/>
            <w:bCs w:val="0"/>
            <w:rtl/>
            <w:rPrChange w:id="3916" w:author="Mohsen Jafarinejad" w:date="2019-05-12T10:55:00Z">
              <w:rPr>
                <w:rFonts w:hint="cs"/>
                <w:rtl/>
              </w:rPr>
            </w:rPrChange>
          </w:rPr>
          <w:t>مرزی</w:t>
        </w:r>
        <w:r w:rsidRPr="009667A9">
          <w:rPr>
            <w:b w:val="0"/>
            <w:bCs w:val="0"/>
            <w:rtl/>
            <w:rPrChange w:id="3917" w:author="Mohsen Jafarinejad" w:date="2019-05-12T10:55:00Z">
              <w:rPr>
                <w:rtl/>
              </w:rPr>
            </w:rPrChange>
          </w:rPr>
          <w:t xml:space="preserve"> </w:t>
        </w:r>
        <w:r w:rsidRPr="009667A9">
          <w:rPr>
            <w:rFonts w:hint="cs"/>
            <w:b w:val="0"/>
            <w:bCs w:val="0"/>
            <w:rtl/>
            <w:rPrChange w:id="3918" w:author="Mohsen Jafarinejad" w:date="2019-05-12T10:55:00Z">
              <w:rPr>
                <w:rFonts w:hint="cs"/>
                <w:rtl/>
              </w:rPr>
            </w:rPrChange>
          </w:rPr>
          <w:t>در</w:t>
        </w:r>
        <w:r w:rsidRPr="009667A9">
          <w:rPr>
            <w:b w:val="0"/>
            <w:bCs w:val="0"/>
            <w:rtl/>
            <w:rPrChange w:id="3919" w:author="Mohsen Jafarinejad" w:date="2019-05-12T10:55:00Z">
              <w:rPr>
                <w:rtl/>
              </w:rPr>
            </w:rPrChange>
          </w:rPr>
          <w:t xml:space="preserve"> </w:t>
        </w:r>
        <w:r w:rsidRPr="009667A9">
          <w:rPr>
            <w:rFonts w:hint="cs"/>
            <w:b w:val="0"/>
            <w:bCs w:val="0"/>
            <w:rtl/>
            <w:rPrChange w:id="3920" w:author="Mohsen Jafarinejad" w:date="2019-05-12T10:55:00Z">
              <w:rPr>
                <w:rFonts w:hint="cs"/>
                <w:rtl/>
              </w:rPr>
            </w:rPrChange>
          </w:rPr>
          <w:t>پیل</w:t>
        </w:r>
        <w:r w:rsidRPr="009667A9">
          <w:rPr>
            <w:b w:val="0"/>
            <w:bCs w:val="0"/>
            <w:rtl/>
            <w:rPrChange w:id="3921" w:author="Mohsen Jafarinejad" w:date="2019-05-12T10:55:00Z">
              <w:rPr>
                <w:rtl/>
              </w:rPr>
            </w:rPrChange>
          </w:rPr>
          <w:t xml:space="preserve"> </w:t>
        </w:r>
        <w:r w:rsidRPr="009667A9">
          <w:rPr>
            <w:rFonts w:hint="cs"/>
            <w:b w:val="0"/>
            <w:bCs w:val="0"/>
            <w:rtl/>
            <w:rPrChange w:id="3922" w:author="Mohsen Jafarinejad" w:date="2019-05-12T10:55:00Z">
              <w:rPr>
                <w:rFonts w:hint="cs"/>
                <w:rtl/>
              </w:rPr>
            </w:rPrChange>
          </w:rPr>
          <w:t>میکروبی</w:t>
        </w:r>
        <w:r w:rsidRPr="009667A9">
          <w:rPr>
            <w:b w:val="0"/>
            <w:bCs w:val="0"/>
            <w:rtl/>
            <w:rPrChange w:id="3923" w:author="Mohsen Jafarinejad" w:date="2019-05-12T10:55:00Z">
              <w:rPr>
                <w:rtl/>
              </w:rPr>
            </w:rPrChange>
          </w:rPr>
          <w:t xml:space="preserve"> </w:t>
        </w:r>
        <w:r w:rsidRPr="009667A9">
          <w:rPr>
            <w:rFonts w:hint="cs"/>
            <w:b w:val="0"/>
            <w:bCs w:val="0"/>
            <w:rtl/>
            <w:rPrChange w:id="3924" w:author="Mohsen Jafarinejad" w:date="2019-05-12T10:55:00Z">
              <w:rPr>
                <w:rFonts w:hint="cs"/>
                <w:rtl/>
              </w:rPr>
            </w:rPrChange>
          </w:rPr>
          <w:t>شبیه</w:t>
        </w:r>
        <w:r w:rsidRPr="009667A9">
          <w:rPr>
            <w:b w:val="0"/>
            <w:bCs w:val="0"/>
            <w:rtl/>
            <w:rPrChange w:id="3925" w:author="Mohsen Jafarinejad" w:date="2019-05-12T10:55:00Z">
              <w:rPr>
                <w:rtl/>
              </w:rPr>
            </w:rPrChange>
          </w:rPr>
          <w:t xml:space="preserve"> </w:t>
        </w:r>
        <w:r w:rsidRPr="009667A9">
          <w:rPr>
            <w:rFonts w:hint="cs"/>
            <w:b w:val="0"/>
            <w:bCs w:val="0"/>
            <w:rtl/>
            <w:rPrChange w:id="3926" w:author="Mohsen Jafarinejad" w:date="2019-05-12T10:55:00Z">
              <w:rPr>
                <w:rFonts w:hint="cs"/>
                <w:rtl/>
              </w:rPr>
            </w:rPrChange>
          </w:rPr>
          <w:t>سازی</w:t>
        </w:r>
        <w:r w:rsidRPr="009667A9">
          <w:rPr>
            <w:b w:val="0"/>
            <w:bCs w:val="0"/>
            <w:rtl/>
            <w:rPrChange w:id="3927" w:author="Mohsen Jafarinejad" w:date="2019-05-12T10:55:00Z">
              <w:rPr>
                <w:rtl/>
              </w:rPr>
            </w:rPrChange>
          </w:rPr>
          <w:t xml:space="preserve"> </w:t>
        </w:r>
        <w:r w:rsidRPr="009667A9">
          <w:rPr>
            <w:rFonts w:hint="cs"/>
            <w:b w:val="0"/>
            <w:bCs w:val="0"/>
            <w:rtl/>
            <w:rPrChange w:id="3928" w:author="Mohsen Jafarinejad" w:date="2019-05-12T10:55:00Z">
              <w:rPr>
                <w:rFonts w:hint="cs"/>
                <w:rtl/>
              </w:rPr>
            </w:rPrChange>
          </w:rPr>
          <w:t>شده</w:t>
        </w:r>
        <w:r w:rsidRPr="009667A9">
          <w:rPr>
            <w:b w:val="0"/>
            <w:bCs w:val="0"/>
            <w:rPrChange w:id="3929" w:author="Mohsen Jafarinejad" w:date="2019-05-12T10:55:00Z">
              <w:rPr/>
            </w:rPrChange>
          </w:rPr>
          <w:tab/>
        </w:r>
      </w:ins>
      <w:ins w:id="3930" w:author="Mohsen Jafarinejad" w:date="2019-05-12T11:05:00Z">
        <w:r w:rsidR="00974A00">
          <w:rPr>
            <w:rFonts w:hint="cs"/>
            <w:b w:val="0"/>
            <w:bCs w:val="0"/>
            <w:rtl/>
          </w:rPr>
          <w:t>73</w:t>
        </w:r>
      </w:ins>
    </w:p>
    <w:p w14:paraId="4513D986" w14:textId="5A72AEC7" w:rsidR="009667A9" w:rsidRPr="009667A9" w:rsidRDefault="009667A9">
      <w:pPr>
        <w:pStyle w:val="TOC1"/>
        <w:rPr>
          <w:ins w:id="3931" w:author="Mohsen Jafarinejad" w:date="2019-05-12T10:50:00Z"/>
          <w:rFonts w:asciiTheme="minorHAnsi" w:eastAsiaTheme="minorEastAsia" w:hAnsiTheme="minorHAnsi" w:cstheme="minorBidi"/>
          <w:b w:val="0"/>
          <w:bCs w:val="0"/>
          <w:i w:val="0"/>
          <w:sz w:val="22"/>
          <w:szCs w:val="22"/>
          <w:lang w:bidi="ar-SA"/>
          <w:rPrChange w:id="3932" w:author="Mohsen Jafarinejad" w:date="2019-05-12T10:55:00Z">
            <w:rPr>
              <w:ins w:id="3933" w:author="Mohsen Jafarinejad" w:date="2019-05-12T10:50:00Z"/>
              <w:rFonts w:asciiTheme="minorHAnsi" w:eastAsiaTheme="minorEastAsia" w:hAnsiTheme="minorHAnsi" w:cstheme="minorBidi"/>
              <w:b w:val="0"/>
              <w:bCs w:val="0"/>
              <w:i w:val="0"/>
              <w:lang w:bidi="ar-SA"/>
            </w:rPr>
          </w:rPrChange>
        </w:rPr>
        <w:pPrChange w:id="3934" w:author="Mohsen Jafarinejad" w:date="2019-05-12T11:05:00Z">
          <w:pPr>
            <w:pStyle w:val="TOC1"/>
            <w:bidi w:val="0"/>
          </w:pPr>
        </w:pPrChange>
      </w:pPr>
      <w:ins w:id="3935" w:author="Mohsen Jafarinejad" w:date="2019-05-12T10:50:00Z">
        <w:r w:rsidRPr="009667A9">
          <w:rPr>
            <w:rFonts w:hint="cs"/>
            <w:b w:val="0"/>
            <w:bCs w:val="0"/>
            <w:rtl/>
            <w:rPrChange w:id="3936" w:author="Mohsen Jafarinejad" w:date="2019-05-12T10:55:00Z">
              <w:rPr>
                <w:rFonts w:hint="cs"/>
                <w:rtl/>
              </w:rPr>
            </w:rPrChange>
          </w:rPr>
          <w:t>جدول</w:t>
        </w:r>
        <w:r w:rsidRPr="009667A9">
          <w:rPr>
            <w:b w:val="0"/>
            <w:bCs w:val="0"/>
            <w:rtl/>
            <w:rPrChange w:id="3937" w:author="Mohsen Jafarinejad" w:date="2019-05-12T10:55:00Z">
              <w:rPr>
                <w:rtl/>
              </w:rPr>
            </w:rPrChange>
          </w:rPr>
          <w:t xml:space="preserve">10-3 </w:t>
        </w:r>
        <w:r w:rsidRPr="009667A9">
          <w:rPr>
            <w:rFonts w:hint="cs"/>
            <w:b w:val="0"/>
            <w:bCs w:val="0"/>
            <w:rtl/>
            <w:rPrChange w:id="3938" w:author="Mohsen Jafarinejad" w:date="2019-05-12T10:55:00Z">
              <w:rPr>
                <w:rFonts w:hint="cs"/>
                <w:rtl/>
              </w:rPr>
            </w:rPrChange>
          </w:rPr>
          <w:t>مشخصه‌های</w:t>
        </w:r>
        <w:r w:rsidRPr="009667A9">
          <w:rPr>
            <w:b w:val="0"/>
            <w:bCs w:val="0"/>
            <w:rtl/>
            <w:rPrChange w:id="3939" w:author="Mohsen Jafarinejad" w:date="2019-05-12T10:55:00Z">
              <w:rPr>
                <w:rtl/>
              </w:rPr>
            </w:rPrChange>
          </w:rPr>
          <w:t xml:space="preserve"> </w:t>
        </w:r>
        <w:r w:rsidRPr="009667A9">
          <w:rPr>
            <w:rFonts w:hint="cs"/>
            <w:b w:val="0"/>
            <w:bCs w:val="0"/>
            <w:rtl/>
            <w:rPrChange w:id="3940" w:author="Mohsen Jafarinejad" w:date="2019-05-12T10:55:00Z">
              <w:rPr>
                <w:rFonts w:hint="cs"/>
                <w:rtl/>
              </w:rPr>
            </w:rPrChange>
          </w:rPr>
          <w:t>مدل</w:t>
        </w:r>
        <w:r w:rsidRPr="009667A9">
          <w:rPr>
            <w:b w:val="0"/>
            <w:bCs w:val="0"/>
            <w:rtl/>
            <w:rPrChange w:id="3941" w:author="Mohsen Jafarinejad" w:date="2019-05-12T10:55:00Z">
              <w:rPr>
                <w:rtl/>
              </w:rPr>
            </w:rPrChange>
          </w:rPr>
          <w:t xml:space="preserve"> </w:t>
        </w:r>
        <w:r w:rsidRPr="009667A9">
          <w:rPr>
            <w:rFonts w:hint="cs"/>
            <w:b w:val="0"/>
            <w:bCs w:val="0"/>
            <w:rtl/>
            <w:rPrChange w:id="3942" w:author="Mohsen Jafarinejad" w:date="2019-05-12T10:55:00Z">
              <w:rPr>
                <w:rFonts w:hint="cs"/>
                <w:rtl/>
              </w:rPr>
            </w:rPrChange>
          </w:rPr>
          <w:t>پلاریزاسیون</w:t>
        </w:r>
        <w:r w:rsidRPr="009667A9">
          <w:rPr>
            <w:b w:val="0"/>
            <w:bCs w:val="0"/>
            <w:rtl/>
            <w:rPrChange w:id="3943" w:author="Mohsen Jafarinejad" w:date="2019-05-12T10:55:00Z">
              <w:rPr>
                <w:rtl/>
              </w:rPr>
            </w:rPrChange>
          </w:rPr>
          <w:t xml:space="preserve"> </w:t>
        </w:r>
        <w:r w:rsidRPr="009667A9">
          <w:rPr>
            <w:rFonts w:hint="cs"/>
            <w:b w:val="0"/>
            <w:bCs w:val="0"/>
            <w:rtl/>
            <w:rPrChange w:id="3944" w:author="Mohsen Jafarinejad" w:date="2019-05-12T10:55:00Z">
              <w:rPr>
                <w:rFonts w:hint="cs"/>
                <w:rtl/>
              </w:rPr>
            </w:rPrChange>
          </w:rPr>
          <w:t>پیل</w:t>
        </w:r>
        <w:r w:rsidRPr="009667A9">
          <w:rPr>
            <w:b w:val="0"/>
            <w:bCs w:val="0"/>
            <w:rtl/>
            <w:rPrChange w:id="3945" w:author="Mohsen Jafarinejad" w:date="2019-05-12T10:55:00Z">
              <w:rPr>
                <w:rtl/>
              </w:rPr>
            </w:rPrChange>
          </w:rPr>
          <w:t xml:space="preserve"> </w:t>
        </w:r>
        <w:r w:rsidRPr="009667A9">
          <w:rPr>
            <w:rFonts w:hint="cs"/>
            <w:b w:val="0"/>
            <w:bCs w:val="0"/>
            <w:rtl/>
            <w:rPrChange w:id="3946" w:author="Mohsen Jafarinejad" w:date="2019-05-12T10:55:00Z">
              <w:rPr>
                <w:rFonts w:hint="cs"/>
                <w:rtl/>
              </w:rPr>
            </w:rPrChange>
          </w:rPr>
          <w:t>شبیه‌سازی</w:t>
        </w:r>
        <w:r w:rsidRPr="009667A9">
          <w:rPr>
            <w:b w:val="0"/>
            <w:bCs w:val="0"/>
            <w:rtl/>
            <w:rPrChange w:id="3947" w:author="Mohsen Jafarinejad" w:date="2019-05-12T10:55:00Z">
              <w:rPr>
                <w:rtl/>
              </w:rPr>
            </w:rPrChange>
          </w:rPr>
          <w:t xml:space="preserve"> </w:t>
        </w:r>
        <w:r w:rsidRPr="009667A9">
          <w:rPr>
            <w:rFonts w:hint="cs"/>
            <w:b w:val="0"/>
            <w:bCs w:val="0"/>
            <w:rtl/>
            <w:rPrChange w:id="3948" w:author="Mohsen Jafarinejad" w:date="2019-05-12T10:55:00Z">
              <w:rPr>
                <w:rFonts w:hint="cs"/>
                <w:rtl/>
              </w:rPr>
            </w:rPrChange>
          </w:rPr>
          <w:t>شده</w:t>
        </w:r>
        <w:r w:rsidRPr="009667A9">
          <w:rPr>
            <w:b w:val="0"/>
            <w:bCs w:val="0"/>
            <w:rPrChange w:id="3949" w:author="Mohsen Jafarinejad" w:date="2019-05-12T10:55:00Z">
              <w:rPr/>
            </w:rPrChange>
          </w:rPr>
          <w:tab/>
        </w:r>
      </w:ins>
      <w:ins w:id="3950" w:author="Mohsen Jafarinejad" w:date="2019-05-12T11:05:00Z">
        <w:r w:rsidR="00974A00">
          <w:rPr>
            <w:rFonts w:hint="cs"/>
            <w:b w:val="0"/>
            <w:bCs w:val="0"/>
            <w:rtl/>
          </w:rPr>
          <w:t>74</w:t>
        </w:r>
      </w:ins>
    </w:p>
    <w:p w14:paraId="258CBEE0" w14:textId="747BEDA5" w:rsidR="009667A9" w:rsidRPr="009667A9" w:rsidRDefault="009667A9">
      <w:pPr>
        <w:pStyle w:val="TOC1"/>
        <w:rPr>
          <w:ins w:id="3951" w:author="Mohsen Jafarinejad" w:date="2019-05-12T10:50:00Z"/>
          <w:rFonts w:asciiTheme="minorHAnsi" w:eastAsiaTheme="minorEastAsia" w:hAnsiTheme="minorHAnsi" w:cstheme="minorBidi"/>
          <w:b w:val="0"/>
          <w:bCs w:val="0"/>
          <w:i w:val="0"/>
          <w:sz w:val="22"/>
          <w:szCs w:val="22"/>
          <w:lang w:bidi="ar-SA"/>
          <w:rPrChange w:id="3952" w:author="Mohsen Jafarinejad" w:date="2019-05-12T10:55:00Z">
            <w:rPr>
              <w:ins w:id="3953" w:author="Mohsen Jafarinejad" w:date="2019-05-12T10:50:00Z"/>
              <w:rFonts w:asciiTheme="minorHAnsi" w:eastAsiaTheme="minorEastAsia" w:hAnsiTheme="minorHAnsi" w:cstheme="minorBidi"/>
              <w:b w:val="0"/>
              <w:bCs w:val="0"/>
              <w:i w:val="0"/>
              <w:lang w:bidi="ar-SA"/>
            </w:rPr>
          </w:rPrChange>
        </w:rPr>
        <w:pPrChange w:id="3954" w:author="Mohsen Jafarinejad" w:date="2019-05-12T11:05:00Z">
          <w:pPr>
            <w:pStyle w:val="TOC1"/>
            <w:bidi w:val="0"/>
          </w:pPr>
        </w:pPrChange>
      </w:pPr>
      <w:ins w:id="3955" w:author="Mohsen Jafarinejad" w:date="2019-05-12T10:50:00Z">
        <w:r w:rsidRPr="009667A9">
          <w:rPr>
            <w:rFonts w:hint="cs"/>
            <w:b w:val="0"/>
            <w:bCs w:val="0"/>
            <w:rtl/>
            <w:rPrChange w:id="3956" w:author="Mohsen Jafarinejad" w:date="2019-05-12T10:55:00Z">
              <w:rPr>
                <w:rFonts w:hint="cs"/>
                <w:rtl/>
              </w:rPr>
            </w:rPrChange>
          </w:rPr>
          <w:lastRenderedPageBreak/>
          <w:t>جدول</w:t>
        </w:r>
        <w:r w:rsidRPr="009667A9">
          <w:rPr>
            <w:b w:val="0"/>
            <w:bCs w:val="0"/>
            <w:rtl/>
            <w:rPrChange w:id="3957" w:author="Mohsen Jafarinejad" w:date="2019-05-12T10:55:00Z">
              <w:rPr>
                <w:rtl/>
              </w:rPr>
            </w:rPrChange>
          </w:rPr>
          <w:t xml:space="preserve">1-4 </w:t>
        </w:r>
        <w:r w:rsidRPr="009667A9">
          <w:rPr>
            <w:rFonts w:hint="cs"/>
            <w:b w:val="0"/>
            <w:bCs w:val="0"/>
            <w:rtl/>
            <w:rPrChange w:id="3958" w:author="Mohsen Jafarinejad" w:date="2019-05-12T10:55:00Z">
              <w:rPr>
                <w:rFonts w:hint="cs"/>
                <w:rtl/>
              </w:rPr>
            </w:rPrChange>
          </w:rPr>
          <w:t>مقایسه</w:t>
        </w:r>
        <w:r w:rsidRPr="009667A9">
          <w:rPr>
            <w:b w:val="0"/>
            <w:bCs w:val="0"/>
            <w:rtl/>
            <w:rPrChange w:id="3959" w:author="Mohsen Jafarinejad" w:date="2019-05-12T10:55:00Z">
              <w:rPr>
                <w:rtl/>
              </w:rPr>
            </w:rPrChange>
          </w:rPr>
          <w:t xml:space="preserve"> </w:t>
        </w:r>
        <w:r w:rsidRPr="009667A9">
          <w:rPr>
            <w:rFonts w:hint="cs"/>
            <w:b w:val="0"/>
            <w:bCs w:val="0"/>
            <w:rtl/>
            <w:rPrChange w:id="3960" w:author="Mohsen Jafarinejad" w:date="2019-05-12T10:55:00Z">
              <w:rPr>
                <w:rFonts w:hint="cs"/>
                <w:rtl/>
              </w:rPr>
            </w:rPrChange>
          </w:rPr>
          <w:t>مدل</w:t>
        </w:r>
        <w:r w:rsidRPr="009667A9">
          <w:rPr>
            <w:b w:val="0"/>
            <w:bCs w:val="0"/>
            <w:rtl/>
            <w:rPrChange w:id="3961" w:author="Mohsen Jafarinejad" w:date="2019-05-12T10:55:00Z">
              <w:rPr>
                <w:rtl/>
              </w:rPr>
            </w:rPrChange>
          </w:rPr>
          <w:t xml:space="preserve"> </w:t>
        </w:r>
        <w:r w:rsidRPr="009667A9">
          <w:rPr>
            <w:rFonts w:hint="cs"/>
            <w:b w:val="0"/>
            <w:bCs w:val="0"/>
            <w:rtl/>
            <w:rPrChange w:id="3962" w:author="Mohsen Jafarinejad" w:date="2019-05-12T10:55:00Z">
              <w:rPr>
                <w:rFonts w:hint="cs"/>
                <w:rtl/>
              </w:rPr>
            </w:rPrChange>
          </w:rPr>
          <w:t>ساخته</w:t>
        </w:r>
        <w:r w:rsidRPr="009667A9">
          <w:rPr>
            <w:b w:val="0"/>
            <w:bCs w:val="0"/>
            <w:rtl/>
            <w:rPrChange w:id="3963" w:author="Mohsen Jafarinejad" w:date="2019-05-12T10:55:00Z">
              <w:rPr>
                <w:rtl/>
              </w:rPr>
            </w:rPrChange>
          </w:rPr>
          <w:t xml:space="preserve"> </w:t>
        </w:r>
        <w:r w:rsidRPr="009667A9">
          <w:rPr>
            <w:rFonts w:hint="cs"/>
            <w:b w:val="0"/>
            <w:bCs w:val="0"/>
            <w:rtl/>
            <w:rPrChange w:id="3964" w:author="Mohsen Jafarinejad" w:date="2019-05-12T10:55:00Z">
              <w:rPr>
                <w:rFonts w:hint="cs"/>
                <w:rtl/>
              </w:rPr>
            </w:rPrChange>
          </w:rPr>
          <w:t>شده</w:t>
        </w:r>
        <w:r w:rsidRPr="009667A9">
          <w:rPr>
            <w:b w:val="0"/>
            <w:bCs w:val="0"/>
            <w:rtl/>
            <w:rPrChange w:id="3965" w:author="Mohsen Jafarinejad" w:date="2019-05-12T10:55:00Z">
              <w:rPr>
                <w:rtl/>
              </w:rPr>
            </w:rPrChange>
          </w:rPr>
          <w:t xml:space="preserve"> </w:t>
        </w:r>
        <w:r w:rsidRPr="009667A9">
          <w:rPr>
            <w:rFonts w:hint="cs"/>
            <w:b w:val="0"/>
            <w:bCs w:val="0"/>
            <w:rtl/>
            <w:rPrChange w:id="3966" w:author="Mohsen Jafarinejad" w:date="2019-05-12T10:55:00Z">
              <w:rPr>
                <w:rFonts w:hint="cs"/>
                <w:rtl/>
              </w:rPr>
            </w:rPrChange>
          </w:rPr>
          <w:t>با</w:t>
        </w:r>
        <w:r w:rsidRPr="009667A9">
          <w:rPr>
            <w:b w:val="0"/>
            <w:bCs w:val="0"/>
            <w:rtl/>
            <w:rPrChange w:id="3967" w:author="Mohsen Jafarinejad" w:date="2019-05-12T10:55:00Z">
              <w:rPr>
                <w:rtl/>
              </w:rPr>
            </w:rPrChange>
          </w:rPr>
          <w:t xml:space="preserve"> </w:t>
        </w:r>
        <w:r w:rsidRPr="009667A9">
          <w:rPr>
            <w:rFonts w:hint="cs"/>
            <w:b w:val="0"/>
            <w:bCs w:val="0"/>
            <w:rtl/>
            <w:rPrChange w:id="3968" w:author="Mohsen Jafarinejad" w:date="2019-05-12T10:55:00Z">
              <w:rPr>
                <w:rFonts w:hint="cs"/>
                <w:rtl/>
              </w:rPr>
            </w:rPrChange>
          </w:rPr>
          <w:t>تحقیقات</w:t>
        </w:r>
        <w:r w:rsidRPr="009667A9">
          <w:rPr>
            <w:b w:val="0"/>
            <w:bCs w:val="0"/>
            <w:rtl/>
            <w:rPrChange w:id="3969" w:author="Mohsen Jafarinejad" w:date="2019-05-12T10:55:00Z">
              <w:rPr>
                <w:rtl/>
              </w:rPr>
            </w:rPrChange>
          </w:rPr>
          <w:t xml:space="preserve"> </w:t>
        </w:r>
        <w:r w:rsidRPr="009667A9">
          <w:rPr>
            <w:rFonts w:hint="cs"/>
            <w:b w:val="0"/>
            <w:bCs w:val="0"/>
            <w:rtl/>
            <w:rPrChange w:id="3970" w:author="Mohsen Jafarinejad" w:date="2019-05-12T10:55:00Z">
              <w:rPr>
                <w:rFonts w:hint="cs"/>
                <w:rtl/>
              </w:rPr>
            </w:rPrChange>
          </w:rPr>
          <w:t>قبلی</w:t>
        </w:r>
        <w:r w:rsidRPr="009667A9">
          <w:rPr>
            <w:b w:val="0"/>
            <w:bCs w:val="0"/>
            <w:rPrChange w:id="3971" w:author="Mohsen Jafarinejad" w:date="2019-05-12T10:55:00Z">
              <w:rPr/>
            </w:rPrChange>
          </w:rPr>
          <w:tab/>
        </w:r>
      </w:ins>
      <w:ins w:id="3972" w:author="Mohsen Jafarinejad" w:date="2019-05-12T11:05:00Z">
        <w:r w:rsidR="00974A00">
          <w:rPr>
            <w:rFonts w:hint="cs"/>
            <w:b w:val="0"/>
            <w:bCs w:val="0"/>
            <w:rtl/>
          </w:rPr>
          <w:t>79</w:t>
        </w:r>
      </w:ins>
    </w:p>
    <w:p w14:paraId="27F5C785" w14:textId="45DBAB85" w:rsidR="00433777" w:rsidRPr="009667A9" w:rsidDel="009667A9" w:rsidRDefault="00433777">
      <w:pPr>
        <w:pStyle w:val="TOC1"/>
        <w:rPr>
          <w:del w:id="3973" w:author="Mohsen Jafarinejad" w:date="2019-05-12T10:50:00Z"/>
          <w:rFonts w:eastAsiaTheme="minorEastAsia"/>
          <w:b w:val="0"/>
          <w:bCs w:val="0"/>
          <w:rPrChange w:id="3974" w:author="Mohsen Jafarinejad" w:date="2019-05-12T10:55:00Z">
            <w:rPr>
              <w:del w:id="3975" w:author="Mohsen Jafarinejad" w:date="2019-05-12T10:50:00Z"/>
              <w:rFonts w:eastAsiaTheme="minorEastAsia"/>
            </w:rPr>
          </w:rPrChange>
        </w:rPr>
        <w:pPrChange w:id="3976" w:author="Mohsen Jafarinejad" w:date="2019-05-12T10:50:00Z">
          <w:pPr>
            <w:pStyle w:val="TOC1"/>
          </w:pPr>
        </w:pPrChange>
      </w:pPr>
      <w:del w:id="3977" w:author="Mohsen Jafarinejad" w:date="2019-05-12T10:50:00Z">
        <w:r w:rsidRPr="009667A9" w:rsidDel="009667A9">
          <w:rPr>
            <w:rtl/>
          </w:rPr>
          <w:delText>جدول</w:delText>
        </w:r>
        <w:r w:rsidR="0084216E" w:rsidRPr="009667A9" w:rsidDel="009667A9">
          <w:rPr>
            <w:rtl/>
          </w:rPr>
          <w:delText>2-1</w:delText>
        </w:r>
        <w:r w:rsidRPr="009667A9" w:rsidDel="009667A9">
          <w:rPr>
            <w:rtl/>
          </w:rPr>
          <w:delText xml:space="preserve"> خلاصه برخ</w:delText>
        </w:r>
        <w:r w:rsidRPr="009667A9" w:rsidDel="009667A9">
          <w:rPr>
            <w:rFonts w:hint="cs"/>
            <w:rtl/>
          </w:rPr>
          <w:delText>ی</w:delText>
        </w:r>
        <w:r w:rsidRPr="009667A9" w:rsidDel="009667A9">
          <w:rPr>
            <w:rtl/>
          </w:rPr>
          <w:delText xml:space="preserve"> ازتحق</w:delText>
        </w:r>
        <w:r w:rsidRPr="009667A9" w:rsidDel="009667A9">
          <w:rPr>
            <w:rFonts w:hint="cs"/>
            <w:rtl/>
          </w:rPr>
          <w:delText>یقات</w:delText>
        </w:r>
        <w:r w:rsidRPr="009667A9" w:rsidDel="009667A9">
          <w:rPr>
            <w:rtl/>
          </w:rPr>
          <w:delText xml:space="preserve"> صورت گرفته بر رو</w:delText>
        </w:r>
        <w:r w:rsidRPr="009667A9" w:rsidDel="009667A9">
          <w:rPr>
            <w:rFonts w:hint="cs"/>
            <w:rtl/>
          </w:rPr>
          <w:delText>ی</w:delText>
        </w:r>
        <w:r w:rsidRPr="009667A9" w:rsidDel="009667A9">
          <w:rPr>
            <w:rtl/>
          </w:rPr>
          <w:delText xml:space="preserve"> پ</w:delText>
        </w:r>
        <w:r w:rsidRPr="009667A9" w:rsidDel="009667A9">
          <w:rPr>
            <w:rFonts w:hint="cs"/>
            <w:rtl/>
          </w:rPr>
          <w:delText>یل</w:delText>
        </w:r>
        <w:r w:rsidRPr="009667A9" w:rsidDel="009667A9">
          <w:rPr>
            <w:rtl/>
          </w:rPr>
          <w:delText xml:space="preserve"> سوخت</w:delText>
        </w:r>
        <w:r w:rsidRPr="009667A9" w:rsidDel="009667A9">
          <w:rPr>
            <w:rFonts w:hint="cs"/>
            <w:rtl/>
          </w:rPr>
          <w:delText>ی</w:delText>
        </w:r>
        <w:r w:rsidRPr="009667A9" w:rsidDel="009667A9">
          <w:rPr>
            <w:rtl/>
          </w:rPr>
          <w:delText xml:space="preserve"> م</w:delText>
        </w:r>
        <w:r w:rsidRPr="009667A9" w:rsidDel="009667A9">
          <w:rPr>
            <w:rFonts w:hint="cs"/>
            <w:rtl/>
          </w:rPr>
          <w:delText>یکروبی</w:delText>
        </w:r>
        <w:r w:rsidRPr="009667A9" w:rsidDel="009667A9">
          <w:tab/>
        </w:r>
      </w:del>
      <w:ins w:id="3978" w:author="Mohsen" w:date="2019-03-18T01:27:00Z">
        <w:del w:id="3979" w:author="Mohsen Jafarinejad" w:date="2019-04-06T08:42:00Z">
          <w:r w:rsidR="00C607BA" w:rsidRPr="009667A9" w:rsidDel="005222D8">
            <w:rPr>
              <w:rtl/>
              <w:lang w:bidi="ar-SA"/>
              <w:rPrChange w:id="3980" w:author="Mohsen Jafarinejad" w:date="2019-05-12T10:55:00Z">
                <w:rPr>
                  <w:sz w:val="24"/>
                  <w:szCs w:val="24"/>
                  <w:rtl/>
                </w:rPr>
              </w:rPrChange>
            </w:rPr>
            <w:delText>44</w:delText>
          </w:r>
        </w:del>
      </w:ins>
      <w:del w:id="3981" w:author="Mohsen Jafarinejad" w:date="2019-04-06T08:42:00Z">
        <w:r w:rsidRPr="009667A9" w:rsidDel="005222D8">
          <w:delText>52</w:delText>
        </w:r>
      </w:del>
    </w:p>
    <w:p w14:paraId="1AF3FF9A" w14:textId="450FBF2B" w:rsidR="00433777" w:rsidRPr="009667A9" w:rsidDel="009667A9" w:rsidRDefault="00CF0011">
      <w:pPr>
        <w:pStyle w:val="TOC1"/>
        <w:rPr>
          <w:del w:id="3982" w:author="Mohsen Jafarinejad" w:date="2019-05-12T10:50:00Z"/>
          <w:rFonts w:eastAsiaTheme="minorEastAsia"/>
          <w:b w:val="0"/>
          <w:bCs w:val="0"/>
          <w:rPrChange w:id="3983" w:author="Mohsen Jafarinejad" w:date="2019-05-12T10:55:00Z">
            <w:rPr>
              <w:del w:id="3984" w:author="Mohsen Jafarinejad" w:date="2019-05-12T10:50:00Z"/>
              <w:rFonts w:eastAsiaTheme="minorEastAsia"/>
            </w:rPr>
          </w:rPrChange>
        </w:rPr>
        <w:pPrChange w:id="3985" w:author="Mohsen Jafarinejad" w:date="2019-05-12T10:50:00Z">
          <w:pPr>
            <w:pStyle w:val="TOC1"/>
          </w:pPr>
        </w:pPrChange>
      </w:pPr>
      <w:ins w:id="3986" w:author="Mohsen" w:date="2019-03-17T16:52:00Z">
        <w:del w:id="3987" w:author="Mohsen Jafarinejad" w:date="2019-05-12T10:50:00Z">
          <w:r w:rsidRPr="009667A9" w:rsidDel="009667A9">
            <w:rPr>
              <w:rtl/>
            </w:rPr>
            <w:delText>جدول 3</w:delText>
          </w:r>
        </w:del>
      </w:ins>
      <w:del w:id="3988" w:author="Mohsen Jafarinejad" w:date="2019-05-12T10:50:00Z">
        <w:r w:rsidR="00433777" w:rsidRPr="009667A9" w:rsidDel="009667A9">
          <w:rPr>
            <w:rtl/>
          </w:rPr>
          <w:delText>جدول</w:delText>
        </w:r>
        <w:r w:rsidR="0084216E" w:rsidRPr="009667A9" w:rsidDel="009667A9">
          <w:rPr>
            <w:rtl/>
          </w:rPr>
          <w:delText>3-1</w:delText>
        </w:r>
        <w:r w:rsidR="00433777" w:rsidRPr="009667A9" w:rsidDel="009667A9">
          <w:rPr>
            <w:rtl/>
          </w:rPr>
          <w:delText xml:space="preserve"> جدول مشخصات ابعاد</w:delText>
        </w:r>
        <w:r w:rsidR="00433777" w:rsidRPr="009667A9" w:rsidDel="009667A9">
          <w:rPr>
            <w:rFonts w:hint="cs"/>
            <w:rtl/>
          </w:rPr>
          <w:delText>ی</w:delText>
        </w:r>
        <w:r w:rsidR="00433777" w:rsidRPr="009667A9" w:rsidDel="009667A9">
          <w:rPr>
            <w:rtl/>
          </w:rPr>
          <w:delText xml:space="preserve"> پ</w:delText>
        </w:r>
        <w:r w:rsidR="00433777" w:rsidRPr="009667A9" w:rsidDel="009667A9">
          <w:rPr>
            <w:rFonts w:hint="cs"/>
            <w:rtl/>
          </w:rPr>
          <w:delText>یل</w:delText>
        </w:r>
        <w:r w:rsidR="00433777" w:rsidRPr="009667A9" w:rsidDel="009667A9">
          <w:rPr>
            <w:rtl/>
          </w:rPr>
          <w:delText xml:space="preserve"> شب</w:delText>
        </w:r>
        <w:r w:rsidR="00433777" w:rsidRPr="009667A9" w:rsidDel="009667A9">
          <w:rPr>
            <w:rFonts w:hint="cs"/>
            <w:rtl/>
          </w:rPr>
          <w:delText>یه‌سازی</w:delText>
        </w:r>
        <w:r w:rsidR="00433777" w:rsidRPr="009667A9" w:rsidDel="009667A9">
          <w:rPr>
            <w:rtl/>
          </w:rPr>
          <w:delText xml:space="preserve"> شده</w:delText>
        </w:r>
        <w:r w:rsidR="00433777" w:rsidRPr="009667A9" w:rsidDel="009667A9">
          <w:tab/>
        </w:r>
      </w:del>
      <w:ins w:id="3989" w:author="Mohsen" w:date="2019-03-18T01:27:00Z">
        <w:del w:id="3990" w:author="Mohsen Jafarinejad" w:date="2019-04-06T08:42:00Z">
          <w:r w:rsidR="00C607BA" w:rsidRPr="009667A9" w:rsidDel="005222D8">
            <w:rPr>
              <w:rtl/>
              <w:lang w:bidi="ar-SA"/>
              <w:rPrChange w:id="3991" w:author="Mohsen Jafarinejad" w:date="2019-05-12T10:55:00Z">
                <w:rPr>
                  <w:sz w:val="24"/>
                  <w:szCs w:val="24"/>
                  <w:rtl/>
                </w:rPr>
              </w:rPrChange>
            </w:rPr>
            <w:delText>51</w:delText>
          </w:r>
        </w:del>
      </w:ins>
      <w:del w:id="3992" w:author="Mohsen Jafarinejad" w:date="2019-04-06T08:42:00Z">
        <w:r w:rsidR="00433777" w:rsidRPr="009667A9" w:rsidDel="005222D8">
          <w:delText>59</w:delText>
        </w:r>
      </w:del>
    </w:p>
    <w:p w14:paraId="1DA178F6" w14:textId="18C30297" w:rsidR="00433777" w:rsidRPr="009667A9" w:rsidDel="009667A9" w:rsidRDefault="00CF0011">
      <w:pPr>
        <w:pStyle w:val="TOC1"/>
        <w:rPr>
          <w:del w:id="3993" w:author="Mohsen Jafarinejad" w:date="2019-05-12T10:50:00Z"/>
          <w:rFonts w:eastAsiaTheme="minorEastAsia"/>
          <w:b w:val="0"/>
          <w:bCs w:val="0"/>
          <w:rPrChange w:id="3994" w:author="Mohsen Jafarinejad" w:date="2019-05-12T10:55:00Z">
            <w:rPr>
              <w:del w:id="3995" w:author="Mohsen Jafarinejad" w:date="2019-05-12T10:50:00Z"/>
              <w:rFonts w:eastAsiaTheme="minorEastAsia"/>
            </w:rPr>
          </w:rPrChange>
        </w:rPr>
        <w:pPrChange w:id="3996" w:author="Mohsen Jafarinejad" w:date="2019-05-12T10:50:00Z">
          <w:pPr>
            <w:pStyle w:val="TOC1"/>
          </w:pPr>
        </w:pPrChange>
      </w:pPr>
      <w:ins w:id="3997" w:author="Mohsen" w:date="2019-03-17T16:52:00Z">
        <w:del w:id="3998" w:author="Mohsen Jafarinejad" w:date="2019-05-12T10:50:00Z">
          <w:r w:rsidRPr="009667A9" w:rsidDel="009667A9">
            <w:rPr>
              <w:rtl/>
            </w:rPr>
            <w:delText>جدول 3</w:delText>
          </w:r>
        </w:del>
      </w:ins>
      <w:del w:id="3999" w:author="Mohsen Jafarinejad" w:date="2019-05-12T10:50:00Z">
        <w:r w:rsidR="0084216E" w:rsidRPr="009667A9" w:rsidDel="009667A9">
          <w:rPr>
            <w:rtl/>
          </w:rPr>
          <w:delText>جدول3-2</w:delText>
        </w:r>
        <w:r w:rsidR="00433777" w:rsidRPr="009667A9" w:rsidDel="009667A9">
          <w:rPr>
            <w:rtl/>
          </w:rPr>
          <w:delText xml:space="preserve"> انواع مکان</w:delText>
        </w:r>
        <w:r w:rsidR="00433777" w:rsidRPr="009667A9" w:rsidDel="009667A9">
          <w:rPr>
            <w:rFonts w:hint="cs"/>
            <w:rtl/>
          </w:rPr>
          <w:delText>یزم</w:delText>
        </w:r>
        <w:r w:rsidR="00433777" w:rsidRPr="009667A9" w:rsidDel="009667A9">
          <w:rPr>
            <w:rtl/>
          </w:rPr>
          <w:delText xml:space="preserve"> انتقال مربوط به پ</w:delText>
        </w:r>
        <w:r w:rsidR="00433777" w:rsidRPr="009667A9" w:rsidDel="009667A9">
          <w:rPr>
            <w:rFonts w:hint="cs"/>
            <w:rtl/>
          </w:rPr>
          <w:delText>یل</w:delText>
        </w:r>
        <w:r w:rsidR="00433777" w:rsidRPr="009667A9" w:rsidDel="009667A9">
          <w:rPr>
            <w:rtl/>
          </w:rPr>
          <w:delText xml:space="preserve"> سوخت</w:delText>
        </w:r>
        <w:r w:rsidR="00433777" w:rsidRPr="009667A9" w:rsidDel="009667A9">
          <w:rPr>
            <w:rFonts w:hint="cs"/>
            <w:rtl/>
          </w:rPr>
          <w:delText>ی</w:delText>
        </w:r>
        <w:r w:rsidR="00433777" w:rsidRPr="009667A9" w:rsidDel="009667A9">
          <w:rPr>
            <w:rtl/>
          </w:rPr>
          <w:delText xml:space="preserve"> م</w:delText>
        </w:r>
        <w:r w:rsidR="00433777" w:rsidRPr="009667A9" w:rsidDel="009667A9">
          <w:rPr>
            <w:rFonts w:hint="cs"/>
            <w:rtl/>
          </w:rPr>
          <w:delText>یکروبی</w:delText>
        </w:r>
        <w:r w:rsidR="00433777" w:rsidRPr="009667A9" w:rsidDel="009667A9">
          <w:tab/>
        </w:r>
      </w:del>
      <w:ins w:id="4000" w:author="Mohsen" w:date="2019-03-18T01:27:00Z">
        <w:del w:id="4001" w:author="Mohsen Jafarinejad" w:date="2019-04-06T08:42:00Z">
          <w:r w:rsidR="00C607BA" w:rsidRPr="009667A9" w:rsidDel="005222D8">
            <w:rPr>
              <w:rtl/>
              <w:lang w:bidi="ar-SA"/>
              <w:rPrChange w:id="4002" w:author="Mohsen Jafarinejad" w:date="2019-05-12T10:55:00Z">
                <w:rPr>
                  <w:sz w:val="24"/>
                  <w:szCs w:val="24"/>
                  <w:rtl/>
                </w:rPr>
              </w:rPrChange>
            </w:rPr>
            <w:delText>56</w:delText>
          </w:r>
        </w:del>
      </w:ins>
      <w:del w:id="4003" w:author="Mohsen Jafarinejad" w:date="2019-04-06T08:42:00Z">
        <w:r w:rsidR="00433777" w:rsidRPr="009667A9" w:rsidDel="005222D8">
          <w:delText>64</w:delText>
        </w:r>
      </w:del>
    </w:p>
    <w:p w14:paraId="56AA29D1" w14:textId="20DD57F0" w:rsidR="00433777" w:rsidRPr="009667A9" w:rsidDel="009667A9" w:rsidRDefault="00CF0011">
      <w:pPr>
        <w:pStyle w:val="TOC1"/>
        <w:rPr>
          <w:del w:id="4004" w:author="Mohsen Jafarinejad" w:date="2019-05-12T10:50:00Z"/>
          <w:rFonts w:eastAsiaTheme="minorEastAsia"/>
          <w:b w:val="0"/>
          <w:bCs w:val="0"/>
          <w:rPrChange w:id="4005" w:author="Mohsen Jafarinejad" w:date="2019-05-12T10:55:00Z">
            <w:rPr>
              <w:del w:id="4006" w:author="Mohsen Jafarinejad" w:date="2019-05-12T10:50:00Z"/>
              <w:rFonts w:eastAsiaTheme="minorEastAsia"/>
            </w:rPr>
          </w:rPrChange>
        </w:rPr>
        <w:pPrChange w:id="4007" w:author="Mohsen Jafarinejad" w:date="2019-05-12T10:50:00Z">
          <w:pPr>
            <w:pStyle w:val="TOC1"/>
          </w:pPr>
        </w:pPrChange>
      </w:pPr>
      <w:ins w:id="4008" w:author="Mohsen" w:date="2019-03-17T16:52:00Z">
        <w:del w:id="4009" w:author="Mohsen Jafarinejad" w:date="2019-05-12T10:50:00Z">
          <w:r w:rsidRPr="009667A9" w:rsidDel="009667A9">
            <w:rPr>
              <w:rtl/>
            </w:rPr>
            <w:delText>جدول 3</w:delText>
          </w:r>
        </w:del>
      </w:ins>
      <w:del w:id="4010" w:author="Mohsen Jafarinejad" w:date="2019-05-12T10:50:00Z">
        <w:r w:rsidR="00433777" w:rsidRPr="009667A9" w:rsidDel="009667A9">
          <w:rPr>
            <w:rtl/>
          </w:rPr>
          <w:delText>جدول3-3 جدول مشخصات ابعاد</w:delText>
        </w:r>
        <w:r w:rsidR="00433777" w:rsidRPr="009667A9" w:rsidDel="009667A9">
          <w:rPr>
            <w:rFonts w:hint="cs"/>
            <w:rtl/>
          </w:rPr>
          <w:delText>ی</w:delText>
        </w:r>
        <w:r w:rsidR="00433777" w:rsidRPr="009667A9" w:rsidDel="009667A9">
          <w:rPr>
            <w:rtl/>
          </w:rPr>
          <w:delText xml:space="preserve"> پ</w:delText>
        </w:r>
        <w:r w:rsidR="00433777" w:rsidRPr="009667A9" w:rsidDel="009667A9">
          <w:rPr>
            <w:rFonts w:hint="cs"/>
            <w:rtl/>
          </w:rPr>
          <w:delText>یل</w:delText>
        </w:r>
        <w:r w:rsidR="00433777" w:rsidRPr="009667A9" w:rsidDel="009667A9">
          <w:rPr>
            <w:rtl/>
          </w:rPr>
          <w:delText xml:space="preserve"> شب</w:delText>
        </w:r>
        <w:r w:rsidR="00433777" w:rsidRPr="009667A9" w:rsidDel="009667A9">
          <w:rPr>
            <w:rFonts w:hint="cs"/>
            <w:rtl/>
          </w:rPr>
          <w:delText>یه‌سازی</w:delText>
        </w:r>
        <w:r w:rsidR="00433777" w:rsidRPr="009667A9" w:rsidDel="009667A9">
          <w:rPr>
            <w:rtl/>
          </w:rPr>
          <w:delText xml:space="preserve"> شده</w:delText>
        </w:r>
        <w:r w:rsidR="00433777" w:rsidRPr="009667A9" w:rsidDel="009667A9">
          <w:tab/>
        </w:r>
      </w:del>
      <w:ins w:id="4011" w:author="Mohsen" w:date="2019-03-18T01:27:00Z">
        <w:del w:id="4012" w:author="Mohsen Jafarinejad" w:date="2019-04-06T08:42:00Z">
          <w:r w:rsidR="00C607BA" w:rsidRPr="009667A9" w:rsidDel="005222D8">
            <w:rPr>
              <w:rtl/>
              <w:lang w:bidi="ar-SA"/>
              <w:rPrChange w:id="4013" w:author="Mohsen Jafarinejad" w:date="2019-05-12T10:55:00Z">
                <w:rPr>
                  <w:sz w:val="24"/>
                  <w:szCs w:val="24"/>
                  <w:rtl/>
                </w:rPr>
              </w:rPrChange>
            </w:rPr>
            <w:delText>62</w:delText>
          </w:r>
        </w:del>
      </w:ins>
      <w:del w:id="4014" w:author="Mohsen Jafarinejad" w:date="2019-04-06T08:42:00Z">
        <w:r w:rsidR="00433777" w:rsidRPr="009667A9" w:rsidDel="005222D8">
          <w:delText>70</w:delText>
        </w:r>
      </w:del>
    </w:p>
    <w:p w14:paraId="59131675" w14:textId="18FD7366" w:rsidR="00433777" w:rsidRPr="009667A9" w:rsidDel="009667A9" w:rsidRDefault="00CF0011">
      <w:pPr>
        <w:pStyle w:val="TOC1"/>
        <w:rPr>
          <w:del w:id="4015" w:author="Mohsen Jafarinejad" w:date="2019-05-12T10:50:00Z"/>
          <w:rFonts w:eastAsiaTheme="minorEastAsia"/>
          <w:b w:val="0"/>
          <w:bCs w:val="0"/>
          <w:rPrChange w:id="4016" w:author="Mohsen Jafarinejad" w:date="2019-05-12T10:55:00Z">
            <w:rPr>
              <w:del w:id="4017" w:author="Mohsen Jafarinejad" w:date="2019-05-12T10:50:00Z"/>
              <w:rFonts w:eastAsiaTheme="minorEastAsia"/>
            </w:rPr>
          </w:rPrChange>
        </w:rPr>
        <w:pPrChange w:id="4018" w:author="Mohsen Jafarinejad" w:date="2019-05-12T10:50:00Z">
          <w:pPr>
            <w:pStyle w:val="TOC1"/>
          </w:pPr>
        </w:pPrChange>
      </w:pPr>
      <w:ins w:id="4019" w:author="Mohsen" w:date="2019-03-17T16:52:00Z">
        <w:del w:id="4020" w:author="Mohsen Jafarinejad" w:date="2019-05-12T10:50:00Z">
          <w:r w:rsidRPr="009667A9" w:rsidDel="009667A9">
            <w:rPr>
              <w:rtl/>
            </w:rPr>
            <w:delText>جدول 3</w:delText>
          </w:r>
        </w:del>
      </w:ins>
      <w:del w:id="4021" w:author="Mohsen Jafarinejad" w:date="2019-05-12T10:50:00Z">
        <w:r w:rsidR="0084216E" w:rsidRPr="009667A9" w:rsidDel="009667A9">
          <w:rPr>
            <w:rtl/>
          </w:rPr>
          <w:delText>جدول3-4</w:delText>
        </w:r>
        <w:r w:rsidR="00433777" w:rsidRPr="009667A9" w:rsidDel="009667A9">
          <w:rPr>
            <w:rtl/>
          </w:rPr>
          <w:delText xml:space="preserve"> جدول جرم ملکول</w:delText>
        </w:r>
        <w:r w:rsidR="00433777" w:rsidRPr="009667A9" w:rsidDel="009667A9">
          <w:rPr>
            <w:rFonts w:hint="cs"/>
            <w:rtl/>
          </w:rPr>
          <w:delText>ی</w:delText>
        </w:r>
        <w:r w:rsidR="00433777" w:rsidRPr="009667A9" w:rsidDel="009667A9">
          <w:rPr>
            <w:rtl/>
          </w:rPr>
          <w:delText xml:space="preserve"> و چگال</w:delText>
        </w:r>
        <w:r w:rsidR="00433777" w:rsidRPr="009667A9" w:rsidDel="009667A9">
          <w:rPr>
            <w:rFonts w:hint="cs"/>
            <w:rtl/>
          </w:rPr>
          <w:delText>ی</w:delText>
        </w:r>
        <w:r w:rsidR="00433777" w:rsidRPr="009667A9" w:rsidDel="009667A9">
          <w:rPr>
            <w:rtl/>
          </w:rPr>
          <w:delText xml:space="preserve"> </w:delText>
        </w:r>
      </w:del>
      <w:ins w:id="4022" w:author="Mohsen" w:date="2019-03-17T16:51:00Z">
        <w:del w:id="4023" w:author="Mohsen Jafarinejad" w:date="2019-05-12T10:50:00Z">
          <w:r w:rsidRPr="009667A9" w:rsidDel="009667A9">
            <w:rPr>
              <w:rtl/>
            </w:rPr>
            <w:delText>گونه‌ها</w:delText>
          </w:r>
          <w:r w:rsidRPr="009667A9" w:rsidDel="009667A9">
            <w:rPr>
              <w:rFonts w:hint="cs"/>
              <w:rtl/>
            </w:rPr>
            <w:delText>ی</w:delText>
          </w:r>
        </w:del>
      </w:ins>
      <w:del w:id="4024" w:author="Mohsen Jafarinejad" w:date="2019-05-12T10:50:00Z">
        <w:r w:rsidR="00433777" w:rsidRPr="009667A9" w:rsidDel="009667A9">
          <w:rPr>
            <w:rtl/>
          </w:rPr>
          <w:delText>گونه ها</w:delText>
        </w:r>
        <w:r w:rsidR="00433777" w:rsidRPr="009667A9" w:rsidDel="009667A9">
          <w:rPr>
            <w:rFonts w:hint="cs"/>
            <w:rtl/>
          </w:rPr>
          <w:delText>ی</w:delText>
        </w:r>
        <w:r w:rsidR="00433777" w:rsidRPr="009667A9" w:rsidDel="009667A9">
          <w:rPr>
            <w:rtl/>
          </w:rPr>
          <w:delText xml:space="preserve"> پ</w:delText>
        </w:r>
        <w:r w:rsidR="00433777" w:rsidRPr="009667A9" w:rsidDel="009667A9">
          <w:rPr>
            <w:rFonts w:hint="cs"/>
            <w:rtl/>
          </w:rPr>
          <w:delText>یل</w:delText>
        </w:r>
        <w:r w:rsidR="00433777" w:rsidRPr="009667A9" w:rsidDel="009667A9">
          <w:rPr>
            <w:rtl/>
          </w:rPr>
          <w:delText xml:space="preserve"> م</w:delText>
        </w:r>
        <w:r w:rsidR="00433777" w:rsidRPr="009667A9" w:rsidDel="009667A9">
          <w:rPr>
            <w:rFonts w:hint="cs"/>
            <w:rtl/>
          </w:rPr>
          <w:delText>یکروبی</w:delText>
        </w:r>
        <w:r w:rsidR="00433777" w:rsidRPr="009667A9" w:rsidDel="009667A9">
          <w:tab/>
        </w:r>
      </w:del>
      <w:ins w:id="4025" w:author="Mohsen" w:date="2019-03-18T01:27:00Z">
        <w:del w:id="4026" w:author="Mohsen Jafarinejad" w:date="2019-04-06T08:42:00Z">
          <w:r w:rsidR="00C607BA" w:rsidRPr="009667A9" w:rsidDel="005222D8">
            <w:rPr>
              <w:rtl/>
              <w:lang w:bidi="ar-SA"/>
              <w:rPrChange w:id="4027" w:author="Mohsen Jafarinejad" w:date="2019-05-12T10:55:00Z">
                <w:rPr>
                  <w:sz w:val="24"/>
                  <w:szCs w:val="24"/>
                  <w:rtl/>
                </w:rPr>
              </w:rPrChange>
            </w:rPr>
            <w:delText>64</w:delText>
          </w:r>
        </w:del>
      </w:ins>
      <w:del w:id="4028" w:author="Mohsen Jafarinejad" w:date="2019-04-06T08:42:00Z">
        <w:r w:rsidR="00433777" w:rsidRPr="009667A9" w:rsidDel="005222D8">
          <w:delText>72</w:delText>
        </w:r>
      </w:del>
    </w:p>
    <w:p w14:paraId="4C51770C" w14:textId="38D09FDA" w:rsidR="00433777" w:rsidRPr="009667A9" w:rsidDel="009667A9" w:rsidRDefault="00CF0011">
      <w:pPr>
        <w:pStyle w:val="TOC1"/>
        <w:rPr>
          <w:del w:id="4029" w:author="Mohsen Jafarinejad" w:date="2019-05-12T10:50:00Z"/>
          <w:rFonts w:eastAsiaTheme="minorEastAsia"/>
          <w:b w:val="0"/>
          <w:bCs w:val="0"/>
          <w:rPrChange w:id="4030" w:author="Mohsen Jafarinejad" w:date="2019-05-12T10:55:00Z">
            <w:rPr>
              <w:del w:id="4031" w:author="Mohsen Jafarinejad" w:date="2019-05-12T10:50:00Z"/>
              <w:rFonts w:eastAsiaTheme="minorEastAsia"/>
            </w:rPr>
          </w:rPrChange>
        </w:rPr>
        <w:pPrChange w:id="4032" w:author="Mohsen Jafarinejad" w:date="2019-05-12T10:50:00Z">
          <w:pPr>
            <w:pStyle w:val="TOC1"/>
          </w:pPr>
        </w:pPrChange>
      </w:pPr>
      <w:ins w:id="4033" w:author="Mohsen" w:date="2019-03-17T16:52:00Z">
        <w:del w:id="4034" w:author="Mohsen Jafarinejad" w:date="2019-05-12T10:50:00Z">
          <w:r w:rsidRPr="009667A9" w:rsidDel="009667A9">
            <w:rPr>
              <w:rtl/>
            </w:rPr>
            <w:delText>جدول 3</w:delText>
          </w:r>
        </w:del>
      </w:ins>
      <w:del w:id="4035" w:author="Mohsen Jafarinejad" w:date="2019-05-12T10:50:00Z">
        <w:r w:rsidR="0084216E" w:rsidRPr="009667A9" w:rsidDel="009667A9">
          <w:rPr>
            <w:rtl/>
          </w:rPr>
          <w:delText xml:space="preserve">جدول3-5 </w:delText>
        </w:r>
        <w:r w:rsidR="00433777" w:rsidRPr="009667A9" w:rsidDel="009667A9">
          <w:rPr>
            <w:rtl/>
          </w:rPr>
          <w:delText xml:space="preserve">جدول نرخ </w:delText>
        </w:r>
      </w:del>
      <w:ins w:id="4036" w:author="Mohsen" w:date="2019-03-17T16:51:00Z">
        <w:del w:id="4037" w:author="Mohsen Jafarinejad" w:date="2019-05-12T10:50:00Z">
          <w:r w:rsidRPr="009667A9" w:rsidDel="009667A9">
            <w:rPr>
              <w:rtl/>
            </w:rPr>
            <w:delText>واکنش‌ها</w:delText>
          </w:r>
          <w:r w:rsidRPr="009667A9" w:rsidDel="009667A9">
            <w:rPr>
              <w:rFonts w:hint="cs"/>
              <w:rtl/>
            </w:rPr>
            <w:delText>ی</w:delText>
          </w:r>
        </w:del>
      </w:ins>
      <w:del w:id="4038" w:author="Mohsen Jafarinejad" w:date="2019-05-12T10:50:00Z">
        <w:r w:rsidR="00433777" w:rsidRPr="009667A9" w:rsidDel="009667A9">
          <w:rPr>
            <w:rtl/>
          </w:rPr>
          <w:delText>واکنش ها</w:delText>
        </w:r>
        <w:r w:rsidR="00433777" w:rsidRPr="009667A9" w:rsidDel="009667A9">
          <w:rPr>
            <w:rFonts w:hint="cs"/>
            <w:rtl/>
          </w:rPr>
          <w:delText>ی</w:delText>
        </w:r>
        <w:r w:rsidR="00433777" w:rsidRPr="009667A9" w:rsidDel="009667A9">
          <w:rPr>
            <w:rtl/>
          </w:rPr>
          <w:delText xml:space="preserve"> کل</w:delText>
        </w:r>
        <w:r w:rsidR="00433777" w:rsidRPr="009667A9" w:rsidDel="009667A9">
          <w:rPr>
            <w:rFonts w:hint="cs"/>
            <w:rtl/>
          </w:rPr>
          <w:delText>ی</w:delText>
        </w:r>
        <w:r w:rsidR="00433777" w:rsidRPr="009667A9" w:rsidDel="009667A9">
          <w:rPr>
            <w:rtl/>
          </w:rPr>
          <w:delText xml:space="preserve"> مورد استفاده در مقاله</w:delText>
        </w:r>
        <w:r w:rsidR="00433777" w:rsidRPr="009667A9" w:rsidDel="009667A9">
          <w:tab/>
        </w:r>
      </w:del>
      <w:ins w:id="4039" w:author="Mohsen" w:date="2019-03-18T01:27:00Z">
        <w:del w:id="4040" w:author="Mohsen Jafarinejad" w:date="2019-04-06T08:42:00Z">
          <w:r w:rsidR="00C607BA" w:rsidRPr="009667A9" w:rsidDel="005222D8">
            <w:rPr>
              <w:rtl/>
              <w:lang w:bidi="ar-SA"/>
              <w:rPrChange w:id="4041" w:author="Mohsen Jafarinejad" w:date="2019-05-12T10:55:00Z">
                <w:rPr>
                  <w:sz w:val="24"/>
                  <w:szCs w:val="24"/>
                  <w:rtl/>
                </w:rPr>
              </w:rPrChange>
            </w:rPr>
            <w:delText>66</w:delText>
          </w:r>
        </w:del>
      </w:ins>
      <w:del w:id="4042" w:author="Mohsen Jafarinejad" w:date="2019-04-06T08:42:00Z">
        <w:r w:rsidR="00433777" w:rsidRPr="009667A9" w:rsidDel="005222D8">
          <w:delText>73</w:delText>
        </w:r>
      </w:del>
    </w:p>
    <w:p w14:paraId="6C50DA74" w14:textId="720DCDD1" w:rsidR="00433777" w:rsidRPr="009667A9" w:rsidDel="009667A9" w:rsidRDefault="00CF0011">
      <w:pPr>
        <w:pStyle w:val="TOC1"/>
        <w:rPr>
          <w:del w:id="4043" w:author="Mohsen Jafarinejad" w:date="2019-05-12T10:50:00Z"/>
          <w:rFonts w:eastAsiaTheme="minorEastAsia"/>
          <w:b w:val="0"/>
          <w:bCs w:val="0"/>
          <w:rPrChange w:id="4044" w:author="Mohsen Jafarinejad" w:date="2019-05-12T10:55:00Z">
            <w:rPr>
              <w:del w:id="4045" w:author="Mohsen Jafarinejad" w:date="2019-05-12T10:50:00Z"/>
              <w:rFonts w:eastAsiaTheme="minorEastAsia"/>
            </w:rPr>
          </w:rPrChange>
        </w:rPr>
        <w:pPrChange w:id="4046" w:author="Mohsen Jafarinejad" w:date="2019-05-12T10:50:00Z">
          <w:pPr>
            <w:pStyle w:val="TOC1"/>
          </w:pPr>
        </w:pPrChange>
      </w:pPr>
      <w:ins w:id="4047" w:author="Mohsen" w:date="2019-03-17T16:52:00Z">
        <w:del w:id="4048" w:author="Mohsen Jafarinejad" w:date="2019-05-12T10:50:00Z">
          <w:r w:rsidRPr="009667A9" w:rsidDel="009667A9">
            <w:rPr>
              <w:rtl/>
            </w:rPr>
            <w:delText>جدول 3</w:delText>
          </w:r>
        </w:del>
      </w:ins>
      <w:del w:id="4049" w:author="Mohsen Jafarinejad" w:date="2019-05-12T10:50:00Z">
        <w:r w:rsidR="0084216E" w:rsidRPr="009667A9" w:rsidDel="009667A9">
          <w:rPr>
            <w:rtl/>
          </w:rPr>
          <w:delText>جدول3-6</w:delText>
        </w:r>
        <w:r w:rsidR="00433777" w:rsidRPr="009667A9" w:rsidDel="009667A9">
          <w:rPr>
            <w:rtl/>
          </w:rPr>
          <w:delText xml:space="preserve"> غلظت ماکز</w:delText>
        </w:r>
        <w:r w:rsidR="00433777" w:rsidRPr="009667A9" w:rsidDel="009667A9">
          <w:rPr>
            <w:rFonts w:hint="cs"/>
            <w:rtl/>
          </w:rPr>
          <w:delText>یمم</w:delText>
        </w:r>
        <w:r w:rsidR="00433777" w:rsidRPr="009667A9" w:rsidDel="009667A9">
          <w:rPr>
            <w:rtl/>
          </w:rPr>
          <w:delText xml:space="preserve"> </w:delText>
        </w:r>
      </w:del>
      <w:ins w:id="4050" w:author="Mohsen" w:date="2019-03-17T16:51:00Z">
        <w:del w:id="4051" w:author="Mohsen Jafarinejad" w:date="2019-05-12T10:50:00Z">
          <w:r w:rsidRPr="009667A9" w:rsidDel="009667A9">
            <w:rPr>
              <w:rtl/>
            </w:rPr>
            <w:delText>گونه‌ها</w:delText>
          </w:r>
        </w:del>
      </w:ins>
      <w:del w:id="4052" w:author="Mohsen Jafarinejad" w:date="2019-05-12T10:50:00Z">
        <w:r w:rsidR="00433777" w:rsidRPr="009667A9" w:rsidDel="009667A9">
          <w:rPr>
            <w:rtl/>
          </w:rPr>
          <w:delText>گونه ها در پ</w:delText>
        </w:r>
        <w:r w:rsidR="00433777" w:rsidRPr="009667A9" w:rsidDel="009667A9">
          <w:rPr>
            <w:rFonts w:hint="cs"/>
            <w:rtl/>
          </w:rPr>
          <w:delText>یل</w:delText>
        </w:r>
        <w:r w:rsidR="00433777" w:rsidRPr="009667A9" w:rsidDel="009667A9">
          <w:tab/>
        </w:r>
      </w:del>
      <w:ins w:id="4053" w:author="Mohsen" w:date="2019-03-18T01:27:00Z">
        <w:del w:id="4054" w:author="Mohsen Jafarinejad" w:date="2019-04-06T08:42:00Z">
          <w:r w:rsidR="00C607BA" w:rsidRPr="009667A9" w:rsidDel="005222D8">
            <w:rPr>
              <w:rtl/>
              <w:lang w:bidi="ar-SA"/>
              <w:rPrChange w:id="4055" w:author="Mohsen Jafarinejad" w:date="2019-05-12T10:55:00Z">
                <w:rPr>
                  <w:sz w:val="24"/>
                  <w:szCs w:val="24"/>
                  <w:rtl/>
                </w:rPr>
              </w:rPrChange>
            </w:rPr>
            <w:delText>66</w:delText>
          </w:r>
        </w:del>
      </w:ins>
      <w:del w:id="4056" w:author="Mohsen Jafarinejad" w:date="2019-04-06T08:42:00Z">
        <w:r w:rsidR="00433777" w:rsidRPr="009667A9" w:rsidDel="005222D8">
          <w:delText>74</w:delText>
        </w:r>
      </w:del>
    </w:p>
    <w:p w14:paraId="74D97ED6" w14:textId="770295D5" w:rsidR="00433777" w:rsidRPr="009667A9" w:rsidDel="009667A9" w:rsidRDefault="00CF0011">
      <w:pPr>
        <w:pStyle w:val="TOC1"/>
        <w:rPr>
          <w:del w:id="4057" w:author="Mohsen Jafarinejad" w:date="2019-05-12T10:50:00Z"/>
          <w:rFonts w:eastAsiaTheme="minorEastAsia"/>
          <w:b w:val="0"/>
          <w:bCs w:val="0"/>
          <w:rPrChange w:id="4058" w:author="Mohsen Jafarinejad" w:date="2019-05-12T10:55:00Z">
            <w:rPr>
              <w:del w:id="4059" w:author="Mohsen Jafarinejad" w:date="2019-05-12T10:50:00Z"/>
              <w:rFonts w:eastAsiaTheme="minorEastAsia"/>
            </w:rPr>
          </w:rPrChange>
        </w:rPr>
        <w:pPrChange w:id="4060" w:author="Mohsen Jafarinejad" w:date="2019-05-12T10:50:00Z">
          <w:pPr>
            <w:pStyle w:val="TOC1"/>
          </w:pPr>
        </w:pPrChange>
      </w:pPr>
      <w:ins w:id="4061" w:author="Mohsen" w:date="2019-03-17T16:52:00Z">
        <w:del w:id="4062" w:author="Mohsen Jafarinejad" w:date="2019-05-12T10:50:00Z">
          <w:r w:rsidRPr="009667A9" w:rsidDel="009667A9">
            <w:rPr>
              <w:rtl/>
            </w:rPr>
            <w:delText>جدول 3</w:delText>
          </w:r>
        </w:del>
      </w:ins>
      <w:del w:id="4063" w:author="Mohsen Jafarinejad" w:date="2019-05-12T10:50:00Z">
        <w:r w:rsidR="0084216E" w:rsidRPr="009667A9" w:rsidDel="009667A9">
          <w:rPr>
            <w:rtl/>
          </w:rPr>
          <w:delText>جدول3-7</w:delText>
        </w:r>
        <w:r w:rsidR="00433777" w:rsidRPr="009667A9" w:rsidDel="009667A9">
          <w:rPr>
            <w:rtl/>
          </w:rPr>
          <w:delText xml:space="preserve"> ضر</w:delText>
        </w:r>
        <w:r w:rsidR="00433777" w:rsidRPr="009667A9" w:rsidDel="009667A9">
          <w:rPr>
            <w:rFonts w:hint="cs"/>
            <w:rtl/>
          </w:rPr>
          <w:delText>یب</w:delText>
        </w:r>
        <w:r w:rsidR="00433777" w:rsidRPr="009667A9" w:rsidDel="009667A9">
          <w:rPr>
            <w:rtl/>
          </w:rPr>
          <w:delText xml:space="preserve"> انتشار لا</w:delText>
        </w:r>
        <w:r w:rsidR="00433777" w:rsidRPr="009667A9" w:rsidDel="009667A9">
          <w:rPr>
            <w:rFonts w:hint="cs"/>
            <w:rtl/>
          </w:rPr>
          <w:delText>ی</w:delText>
        </w:r>
        <w:r w:rsidR="00433777" w:rsidRPr="009667A9" w:rsidDel="009667A9">
          <w:rPr>
            <w:rtl/>
          </w:rPr>
          <w:delText>ه‌ا</w:delText>
        </w:r>
        <w:r w:rsidR="00433777" w:rsidRPr="009667A9" w:rsidDel="009667A9">
          <w:rPr>
            <w:rFonts w:hint="cs"/>
            <w:rtl/>
          </w:rPr>
          <w:delText>ی</w:delText>
        </w:r>
        <w:r w:rsidR="00433777" w:rsidRPr="009667A9" w:rsidDel="009667A9">
          <w:rPr>
            <w:rtl/>
          </w:rPr>
          <w:delText xml:space="preserve"> برا</w:delText>
        </w:r>
        <w:r w:rsidR="00433777" w:rsidRPr="009667A9" w:rsidDel="009667A9">
          <w:rPr>
            <w:rFonts w:hint="cs"/>
            <w:rtl/>
          </w:rPr>
          <w:delText>ی</w:delText>
        </w:r>
        <w:r w:rsidR="00433777" w:rsidRPr="009667A9" w:rsidDel="009667A9">
          <w:rPr>
            <w:rtl/>
          </w:rPr>
          <w:delText xml:space="preserve"> گونه‌ها</w:delText>
        </w:r>
        <w:r w:rsidR="00433777" w:rsidRPr="009667A9" w:rsidDel="009667A9">
          <w:tab/>
        </w:r>
      </w:del>
      <w:ins w:id="4064" w:author="Mohsen" w:date="2019-03-18T01:27:00Z">
        <w:del w:id="4065" w:author="Mohsen Jafarinejad" w:date="2019-04-06T08:42:00Z">
          <w:r w:rsidR="00C607BA" w:rsidRPr="009667A9" w:rsidDel="005222D8">
            <w:rPr>
              <w:rtl/>
              <w:lang w:bidi="ar-SA"/>
              <w:rPrChange w:id="4066" w:author="Mohsen Jafarinejad" w:date="2019-05-12T10:55:00Z">
                <w:rPr>
                  <w:sz w:val="24"/>
                  <w:szCs w:val="24"/>
                  <w:rtl/>
                </w:rPr>
              </w:rPrChange>
            </w:rPr>
            <w:delText>67</w:delText>
          </w:r>
        </w:del>
      </w:ins>
      <w:del w:id="4067" w:author="Mohsen Jafarinejad" w:date="2019-04-06T08:42:00Z">
        <w:r w:rsidR="00433777" w:rsidRPr="009667A9" w:rsidDel="005222D8">
          <w:delText>75</w:delText>
        </w:r>
      </w:del>
    </w:p>
    <w:p w14:paraId="56E3CAC2" w14:textId="31FF8DA1" w:rsidR="00433777" w:rsidRPr="009667A9" w:rsidDel="009667A9" w:rsidRDefault="00CF0011">
      <w:pPr>
        <w:pStyle w:val="TOC1"/>
        <w:rPr>
          <w:del w:id="4068" w:author="Mohsen Jafarinejad" w:date="2019-05-12T10:50:00Z"/>
          <w:rFonts w:eastAsiaTheme="minorEastAsia"/>
          <w:b w:val="0"/>
          <w:bCs w:val="0"/>
          <w:rPrChange w:id="4069" w:author="Mohsen Jafarinejad" w:date="2019-05-12T10:55:00Z">
            <w:rPr>
              <w:del w:id="4070" w:author="Mohsen Jafarinejad" w:date="2019-05-12T10:50:00Z"/>
              <w:rFonts w:eastAsiaTheme="minorEastAsia"/>
            </w:rPr>
          </w:rPrChange>
        </w:rPr>
        <w:pPrChange w:id="4071" w:author="Mohsen Jafarinejad" w:date="2019-05-12T10:50:00Z">
          <w:pPr>
            <w:pStyle w:val="TOC1"/>
          </w:pPr>
        </w:pPrChange>
      </w:pPr>
      <w:ins w:id="4072" w:author="Mohsen" w:date="2019-03-17T16:52:00Z">
        <w:del w:id="4073" w:author="Mohsen Jafarinejad" w:date="2019-05-12T10:50:00Z">
          <w:r w:rsidRPr="009667A9" w:rsidDel="009667A9">
            <w:rPr>
              <w:rtl/>
            </w:rPr>
            <w:delText>جدول 3</w:delText>
          </w:r>
        </w:del>
      </w:ins>
      <w:del w:id="4074" w:author="Mohsen Jafarinejad" w:date="2019-05-12T10:50:00Z">
        <w:r w:rsidR="0084216E" w:rsidRPr="009667A9" w:rsidDel="009667A9">
          <w:rPr>
            <w:rtl/>
          </w:rPr>
          <w:delText>جدول3-8</w:delText>
        </w:r>
        <w:r w:rsidR="00433777" w:rsidRPr="009667A9" w:rsidDel="009667A9">
          <w:rPr>
            <w:rtl/>
          </w:rPr>
          <w:delText xml:space="preserve"> تغ</w:delText>
        </w:r>
        <w:r w:rsidR="00433777" w:rsidRPr="009667A9" w:rsidDel="009667A9">
          <w:rPr>
            <w:rFonts w:hint="cs"/>
            <w:rtl/>
          </w:rPr>
          <w:delText>ییرسرعت</w:delText>
        </w:r>
        <w:r w:rsidR="00433777" w:rsidRPr="009667A9" w:rsidDel="009667A9">
          <w:rPr>
            <w:rtl/>
          </w:rPr>
          <w:delText xml:space="preserve"> حباب هوا با تغ</w:delText>
        </w:r>
        <w:r w:rsidR="00433777" w:rsidRPr="009667A9" w:rsidDel="009667A9">
          <w:rPr>
            <w:rFonts w:hint="cs"/>
            <w:rtl/>
          </w:rPr>
          <w:delText>ییردبی</w:delText>
        </w:r>
        <w:r w:rsidR="00433777" w:rsidRPr="009667A9" w:rsidDel="009667A9">
          <w:rPr>
            <w:rtl/>
          </w:rPr>
          <w:delText xml:space="preserve"> حجم</w:delText>
        </w:r>
        <w:r w:rsidR="00433777" w:rsidRPr="009667A9" w:rsidDel="009667A9">
          <w:rPr>
            <w:rFonts w:hint="cs"/>
            <w:rtl/>
          </w:rPr>
          <w:delText>ی</w:delText>
        </w:r>
        <w:r w:rsidR="00433777" w:rsidRPr="009667A9" w:rsidDel="009667A9">
          <w:rPr>
            <w:rtl/>
          </w:rPr>
          <w:delText xml:space="preserve"> دمش گاز</w:delText>
        </w:r>
        <w:r w:rsidR="00433777" w:rsidRPr="009667A9" w:rsidDel="009667A9">
          <w:tab/>
        </w:r>
      </w:del>
      <w:ins w:id="4075" w:author="Mohsen" w:date="2019-03-18T01:27:00Z">
        <w:del w:id="4076" w:author="Mohsen Jafarinejad" w:date="2019-04-06T08:42:00Z">
          <w:r w:rsidR="00C607BA" w:rsidRPr="009667A9" w:rsidDel="005222D8">
            <w:rPr>
              <w:rtl/>
              <w:lang w:bidi="ar-SA"/>
              <w:rPrChange w:id="4077" w:author="Mohsen Jafarinejad" w:date="2019-05-12T10:55:00Z">
                <w:rPr>
                  <w:sz w:val="24"/>
                  <w:szCs w:val="24"/>
                  <w:rtl/>
                </w:rPr>
              </w:rPrChange>
            </w:rPr>
            <w:delText>68</w:delText>
          </w:r>
        </w:del>
      </w:ins>
      <w:del w:id="4078" w:author="Mohsen Jafarinejad" w:date="2019-04-06T08:42:00Z">
        <w:r w:rsidR="00433777" w:rsidRPr="009667A9" w:rsidDel="005222D8">
          <w:delText>76</w:delText>
        </w:r>
      </w:del>
    </w:p>
    <w:p w14:paraId="7BE6476B" w14:textId="0CE69356" w:rsidR="00433777" w:rsidRPr="009667A9" w:rsidDel="009667A9" w:rsidRDefault="00CF0011">
      <w:pPr>
        <w:pStyle w:val="TOC1"/>
        <w:rPr>
          <w:del w:id="4079" w:author="Mohsen Jafarinejad" w:date="2019-05-12T10:50:00Z"/>
          <w:rFonts w:eastAsiaTheme="minorEastAsia"/>
          <w:b w:val="0"/>
          <w:bCs w:val="0"/>
          <w:rPrChange w:id="4080" w:author="Mohsen Jafarinejad" w:date="2019-05-12T10:55:00Z">
            <w:rPr>
              <w:del w:id="4081" w:author="Mohsen Jafarinejad" w:date="2019-05-12T10:50:00Z"/>
              <w:rFonts w:eastAsiaTheme="minorEastAsia"/>
            </w:rPr>
          </w:rPrChange>
        </w:rPr>
        <w:pPrChange w:id="4082" w:author="Mohsen Jafarinejad" w:date="2019-05-12T10:50:00Z">
          <w:pPr>
            <w:pStyle w:val="TOC1"/>
          </w:pPr>
        </w:pPrChange>
      </w:pPr>
      <w:ins w:id="4083" w:author="Mohsen" w:date="2019-03-17T16:52:00Z">
        <w:del w:id="4084" w:author="Mohsen Jafarinejad" w:date="2019-05-12T10:50:00Z">
          <w:r w:rsidRPr="009667A9" w:rsidDel="009667A9">
            <w:rPr>
              <w:rtl/>
            </w:rPr>
            <w:delText>جدول 3</w:delText>
          </w:r>
        </w:del>
      </w:ins>
      <w:del w:id="4085" w:author="Mohsen Jafarinejad" w:date="2019-05-12T10:50:00Z">
        <w:r w:rsidR="0084216E" w:rsidRPr="009667A9" w:rsidDel="009667A9">
          <w:rPr>
            <w:rtl/>
          </w:rPr>
          <w:delText>جدول3-9</w:delText>
        </w:r>
        <w:r w:rsidR="00433777" w:rsidRPr="009667A9" w:rsidDel="009667A9">
          <w:rPr>
            <w:rtl/>
          </w:rPr>
          <w:delText xml:space="preserve"> شرا</w:delText>
        </w:r>
        <w:r w:rsidR="00433777" w:rsidRPr="009667A9" w:rsidDel="009667A9">
          <w:rPr>
            <w:rFonts w:hint="cs"/>
            <w:rtl/>
          </w:rPr>
          <w:delText>ی</w:delText>
        </w:r>
        <w:r w:rsidR="00433777" w:rsidRPr="009667A9" w:rsidDel="009667A9">
          <w:rPr>
            <w:rtl/>
          </w:rPr>
          <w:delText>ط مرز</w:delText>
        </w:r>
        <w:r w:rsidR="00433777" w:rsidRPr="009667A9" w:rsidDel="009667A9">
          <w:rPr>
            <w:rFonts w:hint="cs"/>
            <w:rtl/>
          </w:rPr>
          <w:delText>ی</w:delText>
        </w:r>
        <w:r w:rsidR="00433777" w:rsidRPr="009667A9" w:rsidDel="009667A9">
          <w:rPr>
            <w:rtl/>
          </w:rPr>
          <w:delText xml:space="preserve"> در پ</w:delText>
        </w:r>
        <w:r w:rsidR="00433777" w:rsidRPr="009667A9" w:rsidDel="009667A9">
          <w:rPr>
            <w:rFonts w:hint="cs"/>
            <w:rtl/>
          </w:rPr>
          <w:delText>یل</w:delText>
        </w:r>
        <w:r w:rsidR="00433777" w:rsidRPr="009667A9" w:rsidDel="009667A9">
          <w:rPr>
            <w:rtl/>
          </w:rPr>
          <w:delText xml:space="preserve"> م</w:delText>
        </w:r>
        <w:r w:rsidR="00433777" w:rsidRPr="009667A9" w:rsidDel="009667A9">
          <w:rPr>
            <w:rFonts w:hint="cs"/>
            <w:rtl/>
          </w:rPr>
          <w:delText>یکروبی</w:delText>
        </w:r>
        <w:r w:rsidR="00433777" w:rsidRPr="009667A9" w:rsidDel="009667A9">
          <w:rPr>
            <w:rtl/>
          </w:rPr>
          <w:delText xml:space="preserve"> شب</w:delText>
        </w:r>
        <w:r w:rsidR="00433777" w:rsidRPr="009667A9" w:rsidDel="009667A9">
          <w:rPr>
            <w:rFonts w:hint="cs"/>
            <w:rtl/>
          </w:rPr>
          <w:delText>یه</w:delText>
        </w:r>
        <w:r w:rsidR="00433777" w:rsidRPr="009667A9" w:rsidDel="009667A9">
          <w:rPr>
            <w:rtl/>
          </w:rPr>
          <w:delText xml:space="preserve"> ساز</w:delText>
        </w:r>
        <w:r w:rsidR="00433777" w:rsidRPr="009667A9" w:rsidDel="009667A9">
          <w:rPr>
            <w:rFonts w:hint="cs"/>
            <w:rtl/>
          </w:rPr>
          <w:delText>ی</w:delText>
        </w:r>
        <w:r w:rsidR="00433777" w:rsidRPr="009667A9" w:rsidDel="009667A9">
          <w:rPr>
            <w:rtl/>
          </w:rPr>
          <w:delText xml:space="preserve"> شده</w:delText>
        </w:r>
        <w:r w:rsidR="00433777" w:rsidRPr="009667A9" w:rsidDel="009667A9">
          <w:tab/>
        </w:r>
      </w:del>
      <w:ins w:id="4086" w:author="Mohsen" w:date="2019-03-18T01:27:00Z">
        <w:del w:id="4087" w:author="Mohsen Jafarinejad" w:date="2019-04-06T08:42:00Z">
          <w:r w:rsidR="00C607BA" w:rsidRPr="009667A9" w:rsidDel="005222D8">
            <w:rPr>
              <w:rtl/>
              <w:lang w:bidi="ar-SA"/>
              <w:rPrChange w:id="4088" w:author="Mohsen Jafarinejad" w:date="2019-05-12T10:55:00Z">
                <w:rPr>
                  <w:sz w:val="24"/>
                  <w:szCs w:val="24"/>
                  <w:rtl/>
                </w:rPr>
              </w:rPrChange>
            </w:rPr>
            <w:delText>70</w:delText>
          </w:r>
        </w:del>
      </w:ins>
      <w:del w:id="4089" w:author="Mohsen Jafarinejad" w:date="2019-04-06T08:42:00Z">
        <w:r w:rsidR="00433777" w:rsidRPr="009667A9" w:rsidDel="005222D8">
          <w:delText>78</w:delText>
        </w:r>
      </w:del>
    </w:p>
    <w:p w14:paraId="4C4ED6FF" w14:textId="0B6340CB" w:rsidR="00433777" w:rsidRPr="009667A9" w:rsidDel="009667A9" w:rsidRDefault="00CF0011">
      <w:pPr>
        <w:pStyle w:val="TOC1"/>
        <w:rPr>
          <w:del w:id="4090" w:author="Mohsen Jafarinejad" w:date="2019-05-12T10:50:00Z"/>
          <w:rFonts w:eastAsiaTheme="minorEastAsia"/>
          <w:b w:val="0"/>
          <w:bCs w:val="0"/>
          <w:rPrChange w:id="4091" w:author="Mohsen Jafarinejad" w:date="2019-05-12T10:55:00Z">
            <w:rPr>
              <w:del w:id="4092" w:author="Mohsen Jafarinejad" w:date="2019-05-12T10:50:00Z"/>
              <w:rFonts w:eastAsiaTheme="minorEastAsia"/>
            </w:rPr>
          </w:rPrChange>
        </w:rPr>
        <w:pPrChange w:id="4093" w:author="Mohsen Jafarinejad" w:date="2019-05-12T10:50:00Z">
          <w:pPr>
            <w:pStyle w:val="TOC1"/>
          </w:pPr>
        </w:pPrChange>
      </w:pPr>
      <w:ins w:id="4094" w:author="Mohsen" w:date="2019-03-17T16:52:00Z">
        <w:del w:id="4095" w:author="Mohsen Jafarinejad" w:date="2019-05-12T10:50:00Z">
          <w:r w:rsidRPr="009667A9" w:rsidDel="009667A9">
            <w:rPr>
              <w:rtl/>
            </w:rPr>
            <w:delText>جدول 4</w:delText>
          </w:r>
        </w:del>
      </w:ins>
      <w:del w:id="4096" w:author="Mohsen Jafarinejad" w:date="2019-05-12T10:50:00Z">
        <w:r w:rsidR="0084216E" w:rsidRPr="009667A9" w:rsidDel="009667A9">
          <w:rPr>
            <w:rtl/>
          </w:rPr>
          <w:delText>جدول4-1</w:delText>
        </w:r>
        <w:r w:rsidR="00433777" w:rsidRPr="009667A9" w:rsidDel="009667A9">
          <w:rPr>
            <w:rtl/>
          </w:rPr>
          <w:delText xml:space="preserve"> مقا</w:delText>
        </w:r>
        <w:r w:rsidR="00433777" w:rsidRPr="009667A9" w:rsidDel="009667A9">
          <w:rPr>
            <w:rFonts w:hint="cs"/>
            <w:rtl/>
          </w:rPr>
          <w:delText>یسه</w:delText>
        </w:r>
        <w:r w:rsidR="00433777" w:rsidRPr="009667A9" w:rsidDel="009667A9">
          <w:rPr>
            <w:rtl/>
          </w:rPr>
          <w:delText xml:space="preserve"> اثر مساحت بر چگال</w:delText>
        </w:r>
        <w:r w:rsidR="00433777" w:rsidRPr="009667A9" w:rsidDel="009667A9">
          <w:rPr>
            <w:rFonts w:hint="cs"/>
            <w:rtl/>
          </w:rPr>
          <w:delText>ی</w:delText>
        </w:r>
        <w:r w:rsidR="00433777" w:rsidRPr="009667A9" w:rsidDel="009667A9">
          <w:rPr>
            <w:rtl/>
          </w:rPr>
          <w:delText xml:space="preserve"> جر</w:delText>
        </w:r>
        <w:r w:rsidR="00433777" w:rsidRPr="009667A9" w:rsidDel="009667A9">
          <w:rPr>
            <w:rFonts w:hint="cs"/>
            <w:rtl/>
          </w:rPr>
          <w:delText>یان</w:delText>
        </w:r>
        <w:r w:rsidR="00433777" w:rsidRPr="009667A9" w:rsidDel="009667A9">
          <w:tab/>
        </w:r>
      </w:del>
      <w:ins w:id="4097" w:author="Mohsen" w:date="2019-03-18T01:27:00Z">
        <w:del w:id="4098" w:author="Mohsen Jafarinejad" w:date="2019-04-06T08:42:00Z">
          <w:r w:rsidR="00C607BA" w:rsidRPr="009667A9" w:rsidDel="005222D8">
            <w:rPr>
              <w:rtl/>
              <w:lang w:bidi="ar-SA"/>
              <w:rPrChange w:id="4099" w:author="Mohsen Jafarinejad" w:date="2019-05-12T10:55:00Z">
                <w:rPr>
                  <w:sz w:val="24"/>
                  <w:szCs w:val="24"/>
                  <w:rtl/>
                </w:rPr>
              </w:rPrChange>
            </w:rPr>
            <w:delText>75</w:delText>
          </w:r>
        </w:del>
      </w:ins>
      <w:del w:id="4100" w:author="Mohsen Jafarinejad" w:date="2019-04-06T08:42:00Z">
        <w:r w:rsidR="00433777" w:rsidRPr="009667A9" w:rsidDel="005222D8">
          <w:delText>83</w:delText>
        </w:r>
      </w:del>
    </w:p>
    <w:p w14:paraId="079AC9AF" w14:textId="7E0D18D7" w:rsidR="00433777" w:rsidRPr="009667A9" w:rsidDel="009667A9" w:rsidRDefault="00CF0011">
      <w:pPr>
        <w:pStyle w:val="TOC1"/>
        <w:rPr>
          <w:del w:id="4101" w:author="Mohsen Jafarinejad" w:date="2019-05-12T10:50:00Z"/>
          <w:rFonts w:eastAsiaTheme="minorEastAsia"/>
          <w:b w:val="0"/>
          <w:bCs w:val="0"/>
          <w:rPrChange w:id="4102" w:author="Mohsen Jafarinejad" w:date="2019-05-12T10:55:00Z">
            <w:rPr>
              <w:del w:id="4103" w:author="Mohsen Jafarinejad" w:date="2019-05-12T10:50:00Z"/>
              <w:rFonts w:eastAsiaTheme="minorEastAsia"/>
            </w:rPr>
          </w:rPrChange>
        </w:rPr>
        <w:pPrChange w:id="4104" w:author="Mohsen Jafarinejad" w:date="2019-05-12T10:50:00Z">
          <w:pPr>
            <w:pStyle w:val="TOC1"/>
          </w:pPr>
        </w:pPrChange>
      </w:pPr>
      <w:ins w:id="4105" w:author="Mohsen" w:date="2019-03-17T16:52:00Z">
        <w:del w:id="4106" w:author="Mohsen Jafarinejad" w:date="2019-05-12T10:50:00Z">
          <w:r w:rsidRPr="009667A9" w:rsidDel="009667A9">
            <w:rPr>
              <w:rtl/>
            </w:rPr>
            <w:delText>جدول 4</w:delText>
          </w:r>
        </w:del>
      </w:ins>
      <w:del w:id="4107" w:author="Mohsen Jafarinejad" w:date="2019-05-12T10:50:00Z">
        <w:r w:rsidR="0084216E" w:rsidRPr="009667A9" w:rsidDel="009667A9">
          <w:rPr>
            <w:rtl/>
          </w:rPr>
          <w:delText>جدول4-2</w:delText>
        </w:r>
        <w:r w:rsidR="00433777" w:rsidRPr="009667A9" w:rsidDel="009667A9">
          <w:rPr>
            <w:rtl/>
          </w:rPr>
          <w:delText xml:space="preserve"> </w:delText>
        </w:r>
      </w:del>
      <w:ins w:id="4108" w:author="Mohsen" w:date="2019-03-17T16:51:00Z">
        <w:del w:id="4109" w:author="Mohsen Jafarinejad" w:date="2019-05-12T10:50:00Z">
          <w:r w:rsidRPr="009667A9" w:rsidDel="009667A9">
            <w:rPr>
              <w:rtl/>
            </w:rPr>
            <w:delText>مشخصه‌ها</w:delText>
          </w:r>
          <w:r w:rsidRPr="009667A9" w:rsidDel="009667A9">
            <w:rPr>
              <w:rFonts w:hint="cs"/>
              <w:rtl/>
            </w:rPr>
            <w:delText>ی</w:delText>
          </w:r>
        </w:del>
      </w:ins>
      <w:del w:id="4110" w:author="Mohsen Jafarinejad" w:date="2019-05-12T10:50:00Z">
        <w:r w:rsidR="00433777" w:rsidRPr="009667A9" w:rsidDel="009667A9">
          <w:rPr>
            <w:rtl/>
          </w:rPr>
          <w:delText>مشخصه ها</w:delText>
        </w:r>
        <w:r w:rsidR="00433777" w:rsidRPr="009667A9" w:rsidDel="009667A9">
          <w:rPr>
            <w:rFonts w:hint="cs"/>
            <w:rtl/>
          </w:rPr>
          <w:delText>ی</w:delText>
        </w:r>
        <w:r w:rsidR="00433777" w:rsidRPr="009667A9" w:rsidDel="009667A9">
          <w:rPr>
            <w:rtl/>
          </w:rPr>
          <w:delText xml:space="preserve"> مدل پلار</w:delText>
        </w:r>
        <w:r w:rsidR="00433777" w:rsidRPr="009667A9" w:rsidDel="009667A9">
          <w:rPr>
            <w:rFonts w:hint="cs"/>
            <w:rtl/>
          </w:rPr>
          <w:delText>یز</w:delText>
        </w:r>
        <w:r w:rsidR="00433777" w:rsidRPr="009667A9" w:rsidDel="009667A9">
          <w:rPr>
            <w:rtl/>
          </w:rPr>
          <w:delText>اس</w:delText>
        </w:r>
        <w:r w:rsidR="00433777" w:rsidRPr="009667A9" w:rsidDel="009667A9">
          <w:rPr>
            <w:rFonts w:hint="cs"/>
            <w:rtl/>
          </w:rPr>
          <w:delText>یون</w:delText>
        </w:r>
        <w:r w:rsidR="00433777" w:rsidRPr="009667A9" w:rsidDel="009667A9">
          <w:rPr>
            <w:rtl/>
          </w:rPr>
          <w:delText xml:space="preserve"> پ</w:delText>
        </w:r>
        <w:r w:rsidR="00433777" w:rsidRPr="009667A9" w:rsidDel="009667A9">
          <w:rPr>
            <w:rFonts w:hint="cs"/>
            <w:rtl/>
          </w:rPr>
          <w:delText>یل</w:delText>
        </w:r>
        <w:r w:rsidR="00433777" w:rsidRPr="009667A9" w:rsidDel="009667A9">
          <w:rPr>
            <w:rtl/>
          </w:rPr>
          <w:delText xml:space="preserve"> شب</w:delText>
        </w:r>
        <w:r w:rsidR="00433777" w:rsidRPr="009667A9" w:rsidDel="009667A9">
          <w:rPr>
            <w:rFonts w:hint="cs"/>
            <w:rtl/>
          </w:rPr>
          <w:delText>یه‌سازی</w:delText>
        </w:r>
        <w:r w:rsidR="00433777" w:rsidRPr="009667A9" w:rsidDel="009667A9">
          <w:rPr>
            <w:rtl/>
          </w:rPr>
          <w:delText xml:space="preserve"> شده</w:delText>
        </w:r>
        <w:r w:rsidR="00433777" w:rsidRPr="009667A9" w:rsidDel="009667A9">
          <w:tab/>
        </w:r>
      </w:del>
      <w:ins w:id="4111" w:author="Mohsen" w:date="2019-03-18T01:27:00Z">
        <w:del w:id="4112" w:author="Mohsen Jafarinejad" w:date="2019-04-06T08:42:00Z">
          <w:r w:rsidR="00C607BA" w:rsidRPr="009667A9" w:rsidDel="005222D8">
            <w:rPr>
              <w:rtl/>
              <w:lang w:bidi="ar-SA"/>
              <w:rPrChange w:id="4113" w:author="Mohsen Jafarinejad" w:date="2019-05-12T10:55:00Z">
                <w:rPr>
                  <w:sz w:val="24"/>
                  <w:szCs w:val="24"/>
                  <w:rtl/>
                </w:rPr>
              </w:rPrChange>
            </w:rPr>
            <w:delText>89</w:delText>
          </w:r>
        </w:del>
      </w:ins>
      <w:del w:id="4114" w:author="Mohsen Jafarinejad" w:date="2019-04-06T08:42:00Z">
        <w:r w:rsidR="00433777" w:rsidRPr="009667A9" w:rsidDel="005222D8">
          <w:delText>97</w:delText>
        </w:r>
      </w:del>
    </w:p>
    <w:p w14:paraId="0A11A07D" w14:textId="04A699D6" w:rsidR="00042AF3" w:rsidRPr="009667A9" w:rsidRDefault="00433777" w:rsidP="004E29A1">
      <w:pPr>
        <w:pStyle w:val="payannameh"/>
        <w:tabs>
          <w:tab w:val="left" w:pos="0"/>
          <w:tab w:val="left" w:pos="7371"/>
        </w:tabs>
        <w:spacing w:line="240" w:lineRule="auto"/>
        <w:rPr>
          <w:rFonts w:cs="B Nazanin"/>
          <w:sz w:val="20"/>
          <w:szCs w:val="20"/>
        </w:rPr>
      </w:pPr>
      <w:r w:rsidRPr="009667A9">
        <w:rPr>
          <w:rFonts w:cs="B Nazanin"/>
          <w:sz w:val="20"/>
          <w:szCs w:val="20"/>
          <w:rtl/>
          <w:rPrChange w:id="4115" w:author="Mohsen Jafarinejad" w:date="2019-05-12T10:55:00Z">
            <w:rPr>
              <w:rFonts w:cs="B Nazanin"/>
              <w:sz w:val="20"/>
              <w:szCs w:val="20"/>
              <w:rtl/>
            </w:rPr>
          </w:rPrChange>
        </w:rPr>
        <w:fldChar w:fldCharType="end"/>
      </w:r>
    </w:p>
    <w:p w14:paraId="68DF036A" w14:textId="4E92DFC9" w:rsidR="00042AF3" w:rsidRPr="00176B2D" w:rsidRDefault="00042AF3" w:rsidP="00433777">
      <w:pPr>
        <w:pStyle w:val="payannameh"/>
        <w:tabs>
          <w:tab w:val="left" w:pos="0"/>
          <w:tab w:val="left" w:pos="7371"/>
        </w:tabs>
        <w:spacing w:line="240" w:lineRule="auto"/>
        <w:rPr>
          <w:rFonts w:cs="B Nazanin"/>
          <w:sz w:val="20"/>
          <w:szCs w:val="20"/>
        </w:rPr>
      </w:pPr>
    </w:p>
    <w:p w14:paraId="739FF988" w14:textId="77777777" w:rsidR="00042AF3" w:rsidRPr="00176B2D" w:rsidRDefault="00042AF3" w:rsidP="005E409E">
      <w:pPr>
        <w:pStyle w:val="payannameh"/>
        <w:tabs>
          <w:tab w:val="left" w:pos="0"/>
          <w:tab w:val="left" w:pos="7371"/>
        </w:tabs>
        <w:spacing w:line="240" w:lineRule="auto"/>
        <w:rPr>
          <w:rFonts w:cs="B Nazanin"/>
          <w:sz w:val="20"/>
          <w:szCs w:val="20"/>
          <w:rtl/>
        </w:rPr>
      </w:pPr>
    </w:p>
    <w:p w14:paraId="406A2EA4" w14:textId="22D0D417" w:rsidR="00433777" w:rsidRPr="00176B2D" w:rsidDel="00242445" w:rsidRDefault="00433777">
      <w:pPr>
        <w:pStyle w:val="TOC1"/>
        <w:rPr>
          <w:del w:id="4116" w:author="Mohsen Jafarinejad" w:date="2019-04-06T12:16:00Z"/>
          <w:rtl/>
        </w:rPr>
        <w:pPrChange w:id="4117" w:author="Mohsen Jafarinejad" w:date="2019-05-12T09:40:00Z">
          <w:pPr>
            <w:pStyle w:val="payannameh"/>
            <w:tabs>
              <w:tab w:val="left" w:pos="0"/>
              <w:tab w:val="left" w:pos="7371"/>
            </w:tabs>
            <w:spacing w:line="240" w:lineRule="auto"/>
          </w:pPr>
        </w:pPrChange>
      </w:pPr>
    </w:p>
    <w:p w14:paraId="20854F46" w14:textId="28636FAB" w:rsidR="0084216E" w:rsidRPr="00242445" w:rsidRDefault="005222D8" w:rsidP="00B02677">
      <w:pPr>
        <w:pStyle w:val="TOC1"/>
        <w:rPr>
          <w:ins w:id="4118" w:author="Mohsen Jafarinejad" w:date="2019-04-06T08:43:00Z"/>
          <w:rtl/>
        </w:rPr>
      </w:pPr>
      <w:ins w:id="4119" w:author="Mohsen Jafarinejad" w:date="2019-04-06T08:42:00Z">
        <w:r w:rsidRPr="00242445">
          <w:rPr>
            <w:rFonts w:hint="cs"/>
            <w:rtl/>
          </w:rPr>
          <w:t>فهرست</w:t>
        </w:r>
        <w:r w:rsidRPr="00242445">
          <w:rPr>
            <w:rtl/>
          </w:rPr>
          <w:t xml:space="preserve"> </w:t>
        </w:r>
        <w:r w:rsidRPr="00242445">
          <w:rPr>
            <w:rFonts w:hint="cs"/>
            <w:rtl/>
          </w:rPr>
          <w:t>اشکال</w:t>
        </w:r>
      </w:ins>
    </w:p>
    <w:p w14:paraId="0801D562" w14:textId="4963D7A2" w:rsidR="005222D8" w:rsidRPr="009667A9" w:rsidDel="005222D8" w:rsidRDefault="005222D8" w:rsidP="004E29A1">
      <w:pPr>
        <w:pStyle w:val="TOC1"/>
        <w:rPr>
          <w:del w:id="4120" w:author="Mohsen Jafarinejad" w:date="2019-04-06T08:43:00Z"/>
          <w:rtl/>
        </w:rPr>
      </w:pPr>
    </w:p>
    <w:p w14:paraId="1F909C69" w14:textId="219B4C73" w:rsidR="0084216E" w:rsidRPr="009667A9" w:rsidDel="005222D8" w:rsidRDefault="0084216E" w:rsidP="00795FC2">
      <w:pPr>
        <w:pStyle w:val="TOC1"/>
        <w:rPr>
          <w:del w:id="4121" w:author="Mohsen Jafarinejad" w:date="2019-04-06T08:42:00Z"/>
          <w:rtl/>
        </w:rPr>
      </w:pPr>
      <w:del w:id="4122" w:author="Mohsen Jafarinejad" w:date="2019-04-06T08:42:00Z">
        <w:r w:rsidRPr="009667A9" w:rsidDel="005222D8">
          <w:rPr>
            <w:rFonts w:hint="cs"/>
            <w:i w:val="0"/>
            <w:rtl/>
            <w:rPrChange w:id="4123" w:author="Mohsen Jafarinejad" w:date="2019-05-12T10:51:00Z">
              <w:rPr>
                <w:rFonts w:cstheme="majorBidi" w:hint="cs"/>
                <w:i w:val="0"/>
                <w:sz w:val="20"/>
                <w:szCs w:val="20"/>
                <w:rtl/>
              </w:rPr>
            </w:rPrChange>
          </w:rPr>
          <w:delText>فهرست</w:delText>
        </w:r>
        <w:r w:rsidRPr="009667A9" w:rsidDel="005222D8">
          <w:rPr>
            <w:i w:val="0"/>
            <w:rtl/>
            <w:rPrChange w:id="4124" w:author="Mohsen Jafarinejad" w:date="2019-05-12T10:51:00Z">
              <w:rPr>
                <w:rFonts w:cstheme="majorBidi"/>
                <w:i w:val="0"/>
                <w:sz w:val="20"/>
                <w:szCs w:val="20"/>
                <w:rtl/>
              </w:rPr>
            </w:rPrChange>
          </w:rPr>
          <w:delText xml:space="preserve"> </w:delText>
        </w:r>
        <w:r w:rsidRPr="009667A9" w:rsidDel="005222D8">
          <w:rPr>
            <w:rFonts w:hint="cs"/>
            <w:i w:val="0"/>
            <w:rtl/>
            <w:rPrChange w:id="4125" w:author="Mohsen Jafarinejad" w:date="2019-05-12T10:51:00Z">
              <w:rPr>
                <w:rFonts w:cstheme="majorBidi" w:hint="cs"/>
                <w:i w:val="0"/>
                <w:sz w:val="20"/>
                <w:szCs w:val="20"/>
                <w:rtl/>
              </w:rPr>
            </w:rPrChange>
          </w:rPr>
          <w:delText>اشکال</w:delText>
        </w:r>
      </w:del>
    </w:p>
    <w:p w14:paraId="39FD3D83" w14:textId="0B35EBE7" w:rsidR="009667A9" w:rsidRPr="00974A00" w:rsidRDefault="00433777" w:rsidP="00CF7090">
      <w:pPr>
        <w:pStyle w:val="TOC1"/>
        <w:rPr>
          <w:ins w:id="4126" w:author="Mohsen Jafarinejad" w:date="2019-05-12T10:50:00Z"/>
          <w:rFonts w:eastAsiaTheme="minorEastAsia"/>
          <w:b w:val="0"/>
          <w:bCs w:val="0"/>
          <w:i w:val="0"/>
          <w:sz w:val="20"/>
          <w:szCs w:val="20"/>
          <w:lang w:bidi="ar-SA"/>
          <w:rPrChange w:id="4127" w:author="Mohsen Jafarinejad" w:date="2019-05-12T10:59:00Z">
            <w:rPr>
              <w:ins w:id="4128" w:author="Mohsen Jafarinejad" w:date="2019-05-12T10:50:00Z"/>
              <w:rFonts w:asciiTheme="minorHAnsi" w:eastAsiaTheme="minorEastAsia" w:hAnsiTheme="minorHAnsi" w:cstheme="minorBidi"/>
              <w:b w:val="0"/>
              <w:bCs w:val="0"/>
              <w:i w:val="0"/>
              <w:lang w:bidi="ar-SA"/>
            </w:rPr>
          </w:rPrChange>
        </w:rPr>
      </w:pPr>
      <w:r w:rsidRPr="009667A9">
        <w:rPr>
          <w:rtl/>
          <w:rPrChange w:id="4129" w:author="Mohsen Jafarinejad" w:date="2019-05-12T10:51:00Z">
            <w:rPr>
              <w:rFonts w:eastAsia="Times New Roman" w:cs="B Zar"/>
              <w:iCs/>
              <w:noProof w:val="0"/>
              <w:color w:val="000000"/>
              <w:sz w:val="20"/>
              <w:szCs w:val="20"/>
              <w:shd w:val="clear" w:color="auto" w:fill="FFFFFF"/>
              <w:rtl/>
            </w:rPr>
          </w:rPrChange>
        </w:rPr>
        <w:fldChar w:fldCharType="begin"/>
      </w:r>
      <w:r w:rsidRPr="009667A9">
        <w:rPr>
          <w:rtl/>
        </w:rPr>
        <w:instrText xml:space="preserve"> </w:instrText>
      </w:r>
      <w:r w:rsidRPr="009667A9">
        <w:instrText xml:space="preserve">TOC </w:instrText>
      </w:r>
      <w:r w:rsidRPr="009667A9">
        <w:rPr>
          <w:rtl/>
        </w:rPr>
        <w:instrText>\</w:instrText>
      </w:r>
      <w:r w:rsidRPr="009667A9">
        <w:instrText>h \z \t "</w:instrText>
      </w:r>
      <w:r w:rsidRPr="009667A9">
        <w:rPr>
          <w:rtl/>
        </w:rPr>
        <w:instrText>شما</w:instrText>
      </w:r>
      <w:r w:rsidRPr="009667A9">
        <w:rPr>
          <w:rFonts w:hint="cs"/>
          <w:rtl/>
        </w:rPr>
        <w:instrText>یل</w:instrText>
      </w:r>
      <w:r w:rsidRPr="009667A9">
        <w:rPr>
          <w:rtl/>
        </w:rPr>
        <w:instrText xml:space="preserve">,1" </w:instrText>
      </w:r>
      <w:r w:rsidRPr="009667A9">
        <w:rPr>
          <w:rtl/>
          <w:rPrChange w:id="4130" w:author="Mohsen Jafarinejad" w:date="2019-05-12T10:51:00Z">
            <w:rPr>
              <w:rFonts w:eastAsia="Times New Roman" w:cs="B Zar"/>
              <w:iCs/>
              <w:noProof w:val="0"/>
              <w:color w:val="000000"/>
              <w:sz w:val="20"/>
              <w:szCs w:val="20"/>
              <w:shd w:val="clear" w:color="auto" w:fill="FFFFFF"/>
              <w:rtl/>
            </w:rPr>
          </w:rPrChange>
        </w:rPr>
        <w:fldChar w:fldCharType="separate"/>
      </w:r>
      <w:ins w:id="4131" w:author="Mohsen Jafarinejad" w:date="2019-05-12T10:50:00Z">
        <w:r w:rsidR="009667A9" w:rsidRPr="00974A00">
          <w:rPr>
            <w:rStyle w:val="Hyperlink"/>
            <w:b w:val="0"/>
            <w:bCs w:val="0"/>
            <w:sz w:val="22"/>
            <w:szCs w:val="22"/>
            <w:rPrChange w:id="4132" w:author="Mohsen Jafarinejad" w:date="2019-05-12T10:59:00Z">
              <w:rPr>
                <w:rStyle w:val="Hyperlink"/>
              </w:rPr>
            </w:rPrChange>
          </w:rPr>
          <w:fldChar w:fldCharType="begin"/>
        </w:r>
        <w:r w:rsidR="009667A9" w:rsidRPr="00974A00">
          <w:rPr>
            <w:rStyle w:val="Hyperlink"/>
            <w:b w:val="0"/>
            <w:bCs w:val="0"/>
            <w:sz w:val="22"/>
            <w:szCs w:val="22"/>
            <w:rPrChange w:id="4133" w:author="Mohsen Jafarinejad" w:date="2019-05-12T10:59:00Z">
              <w:rPr>
                <w:rStyle w:val="Hyperlink"/>
              </w:rPr>
            </w:rPrChange>
          </w:rPr>
          <w:instrText xml:space="preserve"> </w:instrText>
        </w:r>
        <w:r w:rsidR="009667A9" w:rsidRPr="00974A00">
          <w:rPr>
            <w:b w:val="0"/>
            <w:bCs w:val="0"/>
            <w:sz w:val="22"/>
            <w:szCs w:val="22"/>
            <w:rPrChange w:id="4134" w:author="Mohsen Jafarinejad" w:date="2019-05-12T10:59:00Z">
              <w:rPr/>
            </w:rPrChange>
          </w:rPr>
          <w:instrText>HYPERLINK \l "_Toc8551004"</w:instrText>
        </w:r>
        <w:r w:rsidR="009667A9" w:rsidRPr="00974A00">
          <w:rPr>
            <w:rStyle w:val="Hyperlink"/>
            <w:b w:val="0"/>
            <w:bCs w:val="0"/>
            <w:sz w:val="22"/>
            <w:szCs w:val="22"/>
            <w:rPrChange w:id="4135" w:author="Mohsen Jafarinejad" w:date="2019-05-12T10:59:00Z">
              <w:rPr>
                <w:rStyle w:val="Hyperlink"/>
              </w:rPr>
            </w:rPrChange>
          </w:rPr>
          <w:instrText xml:space="preserve"> </w:instrText>
        </w:r>
        <w:r w:rsidR="009667A9" w:rsidRPr="00974A00">
          <w:rPr>
            <w:rStyle w:val="Hyperlink"/>
            <w:b w:val="0"/>
            <w:bCs w:val="0"/>
            <w:sz w:val="22"/>
            <w:szCs w:val="22"/>
            <w:rPrChange w:id="4136" w:author="Mohsen Jafarinejad" w:date="2019-05-12T10:59:00Z">
              <w:rPr>
                <w:rStyle w:val="Hyperlink"/>
              </w:rPr>
            </w:rPrChange>
          </w:rPr>
          <w:fldChar w:fldCharType="separate"/>
        </w:r>
        <w:r w:rsidR="009667A9" w:rsidRPr="00974A00">
          <w:rPr>
            <w:rStyle w:val="Hyperlink"/>
            <w:rFonts w:hint="cs"/>
            <w:b w:val="0"/>
            <w:bCs w:val="0"/>
            <w:sz w:val="22"/>
            <w:szCs w:val="22"/>
            <w:rtl/>
            <w:rPrChange w:id="4137" w:author="Mohsen Jafarinejad" w:date="2019-05-12T10:59:00Z">
              <w:rPr>
                <w:rStyle w:val="Hyperlink"/>
                <w:rFonts w:hint="cs"/>
                <w:rtl/>
              </w:rPr>
            </w:rPrChange>
          </w:rPr>
          <w:t>شکل</w:t>
        </w:r>
        <w:r w:rsidR="009667A9" w:rsidRPr="00974A00">
          <w:rPr>
            <w:rStyle w:val="Hyperlink"/>
            <w:b w:val="0"/>
            <w:bCs w:val="0"/>
            <w:sz w:val="22"/>
            <w:szCs w:val="22"/>
            <w:rtl/>
            <w:rPrChange w:id="4138" w:author="Mohsen Jafarinejad" w:date="2019-05-12T10:59:00Z">
              <w:rPr>
                <w:rStyle w:val="Hyperlink"/>
                <w:rtl/>
              </w:rPr>
            </w:rPrChange>
          </w:rPr>
          <w:t xml:space="preserve"> 1-1 </w:t>
        </w:r>
        <w:r w:rsidR="009667A9" w:rsidRPr="00974A00">
          <w:rPr>
            <w:rStyle w:val="Hyperlink"/>
            <w:rFonts w:hint="cs"/>
            <w:b w:val="0"/>
            <w:bCs w:val="0"/>
            <w:sz w:val="22"/>
            <w:szCs w:val="22"/>
            <w:rtl/>
            <w:rPrChange w:id="4139" w:author="Mohsen Jafarinejad" w:date="2019-05-12T10:59:00Z">
              <w:rPr>
                <w:rStyle w:val="Hyperlink"/>
                <w:rFonts w:hint="cs"/>
                <w:rtl/>
              </w:rPr>
            </w:rPrChange>
          </w:rPr>
          <w:t>نمای</w:t>
        </w:r>
        <w:r w:rsidR="009667A9" w:rsidRPr="00974A00">
          <w:rPr>
            <w:rStyle w:val="Hyperlink"/>
            <w:b w:val="0"/>
            <w:bCs w:val="0"/>
            <w:sz w:val="22"/>
            <w:szCs w:val="22"/>
            <w:rtl/>
            <w:rPrChange w:id="4140" w:author="Mohsen Jafarinejad" w:date="2019-05-12T10:59:00Z">
              <w:rPr>
                <w:rStyle w:val="Hyperlink"/>
                <w:rtl/>
              </w:rPr>
            </w:rPrChange>
          </w:rPr>
          <w:t xml:space="preserve"> </w:t>
        </w:r>
        <w:r w:rsidR="009667A9" w:rsidRPr="00974A00">
          <w:rPr>
            <w:rStyle w:val="Hyperlink"/>
            <w:rFonts w:hint="cs"/>
            <w:b w:val="0"/>
            <w:bCs w:val="0"/>
            <w:sz w:val="22"/>
            <w:szCs w:val="22"/>
            <w:rtl/>
            <w:rPrChange w:id="4141" w:author="Mohsen Jafarinejad" w:date="2019-05-12T10:59:00Z">
              <w:rPr>
                <w:rStyle w:val="Hyperlink"/>
                <w:rFonts w:hint="cs"/>
                <w:rtl/>
              </w:rPr>
            </w:rPrChange>
          </w:rPr>
          <w:t>ساده</w:t>
        </w:r>
        <w:r w:rsidR="009667A9" w:rsidRPr="00974A00">
          <w:rPr>
            <w:rStyle w:val="Hyperlink"/>
            <w:b w:val="0"/>
            <w:bCs w:val="0"/>
            <w:sz w:val="22"/>
            <w:szCs w:val="22"/>
            <w:rtl/>
            <w:rPrChange w:id="4142" w:author="Mohsen Jafarinejad" w:date="2019-05-12T10:59:00Z">
              <w:rPr>
                <w:rStyle w:val="Hyperlink"/>
                <w:rtl/>
              </w:rPr>
            </w:rPrChange>
          </w:rPr>
          <w:t xml:space="preserve"> </w:t>
        </w:r>
        <w:r w:rsidR="009667A9" w:rsidRPr="00974A00">
          <w:rPr>
            <w:rStyle w:val="Hyperlink"/>
            <w:rFonts w:hint="cs"/>
            <w:b w:val="0"/>
            <w:bCs w:val="0"/>
            <w:sz w:val="22"/>
            <w:szCs w:val="22"/>
            <w:rtl/>
            <w:rPrChange w:id="4143" w:author="Mohsen Jafarinejad" w:date="2019-05-12T10:59:00Z">
              <w:rPr>
                <w:rStyle w:val="Hyperlink"/>
                <w:rFonts w:hint="cs"/>
                <w:rtl/>
              </w:rPr>
            </w:rPrChange>
          </w:rPr>
          <w:t>اولین</w:t>
        </w:r>
        <w:r w:rsidR="009667A9" w:rsidRPr="00974A00">
          <w:rPr>
            <w:rStyle w:val="Hyperlink"/>
            <w:b w:val="0"/>
            <w:bCs w:val="0"/>
            <w:sz w:val="22"/>
            <w:szCs w:val="22"/>
            <w:rtl/>
            <w:rPrChange w:id="4144" w:author="Mohsen Jafarinejad" w:date="2019-05-12T10:59:00Z">
              <w:rPr>
                <w:rStyle w:val="Hyperlink"/>
                <w:rtl/>
              </w:rPr>
            </w:rPrChange>
          </w:rPr>
          <w:t xml:space="preserve"> </w:t>
        </w:r>
        <w:r w:rsidR="009667A9" w:rsidRPr="00974A00">
          <w:rPr>
            <w:rStyle w:val="Hyperlink"/>
            <w:rFonts w:hint="cs"/>
            <w:b w:val="0"/>
            <w:bCs w:val="0"/>
            <w:sz w:val="22"/>
            <w:szCs w:val="22"/>
            <w:rtl/>
            <w:rPrChange w:id="4145" w:author="Mohsen Jafarinejad" w:date="2019-05-12T10:59:00Z">
              <w:rPr>
                <w:rStyle w:val="Hyperlink"/>
                <w:rFonts w:hint="cs"/>
                <w:rtl/>
              </w:rPr>
            </w:rPrChange>
          </w:rPr>
          <w:t>پیل</w:t>
        </w:r>
        <w:r w:rsidR="009667A9" w:rsidRPr="00974A00">
          <w:rPr>
            <w:rStyle w:val="Hyperlink"/>
            <w:b w:val="0"/>
            <w:bCs w:val="0"/>
            <w:sz w:val="22"/>
            <w:szCs w:val="22"/>
            <w:rtl/>
            <w:rPrChange w:id="4146" w:author="Mohsen Jafarinejad" w:date="2019-05-12T10:59:00Z">
              <w:rPr>
                <w:rStyle w:val="Hyperlink"/>
                <w:rtl/>
              </w:rPr>
            </w:rPrChange>
          </w:rPr>
          <w:t xml:space="preserve"> </w:t>
        </w:r>
        <w:r w:rsidR="009667A9" w:rsidRPr="00974A00">
          <w:rPr>
            <w:rStyle w:val="Hyperlink"/>
            <w:rFonts w:hint="cs"/>
            <w:b w:val="0"/>
            <w:bCs w:val="0"/>
            <w:sz w:val="22"/>
            <w:szCs w:val="22"/>
            <w:rtl/>
            <w:rPrChange w:id="4147" w:author="Mohsen Jafarinejad" w:date="2019-05-12T10:59:00Z">
              <w:rPr>
                <w:rStyle w:val="Hyperlink"/>
                <w:rFonts w:hint="cs"/>
                <w:rtl/>
              </w:rPr>
            </w:rPrChange>
          </w:rPr>
          <w:t>سوختی</w:t>
        </w:r>
        <w:r w:rsidR="009667A9" w:rsidRPr="00974A00">
          <w:rPr>
            <w:rStyle w:val="Hyperlink"/>
            <w:b w:val="0"/>
            <w:bCs w:val="0"/>
            <w:sz w:val="22"/>
            <w:szCs w:val="22"/>
            <w:rtl/>
            <w:rPrChange w:id="4148" w:author="Mohsen Jafarinejad" w:date="2019-05-12T10:59:00Z">
              <w:rPr>
                <w:rStyle w:val="Hyperlink"/>
                <w:rtl/>
              </w:rPr>
            </w:rPrChange>
          </w:rPr>
          <w:t xml:space="preserve"> </w:t>
        </w:r>
        <w:r w:rsidR="009667A9" w:rsidRPr="00974A00">
          <w:rPr>
            <w:rStyle w:val="Hyperlink"/>
            <w:rFonts w:hint="cs"/>
            <w:b w:val="0"/>
            <w:bCs w:val="0"/>
            <w:sz w:val="22"/>
            <w:szCs w:val="22"/>
            <w:rtl/>
            <w:rPrChange w:id="4149" w:author="Mohsen Jafarinejad" w:date="2019-05-12T10:59:00Z">
              <w:rPr>
                <w:rStyle w:val="Hyperlink"/>
                <w:rFonts w:hint="cs"/>
                <w:rtl/>
              </w:rPr>
            </w:rPrChange>
          </w:rPr>
          <w:t>ساخته</w:t>
        </w:r>
        <w:r w:rsidR="009667A9" w:rsidRPr="00974A00">
          <w:rPr>
            <w:rStyle w:val="Hyperlink"/>
            <w:b w:val="0"/>
            <w:bCs w:val="0"/>
            <w:sz w:val="22"/>
            <w:szCs w:val="22"/>
            <w:rtl/>
            <w:rPrChange w:id="4150" w:author="Mohsen Jafarinejad" w:date="2019-05-12T10:59:00Z">
              <w:rPr>
                <w:rStyle w:val="Hyperlink"/>
                <w:rtl/>
              </w:rPr>
            </w:rPrChange>
          </w:rPr>
          <w:t xml:space="preserve"> </w:t>
        </w:r>
        <w:r w:rsidR="009667A9" w:rsidRPr="00974A00">
          <w:rPr>
            <w:rStyle w:val="Hyperlink"/>
            <w:rFonts w:hint="cs"/>
            <w:b w:val="0"/>
            <w:bCs w:val="0"/>
            <w:sz w:val="22"/>
            <w:szCs w:val="22"/>
            <w:rtl/>
            <w:rPrChange w:id="4151" w:author="Mohsen Jafarinejad" w:date="2019-05-12T10:59:00Z">
              <w:rPr>
                <w:rStyle w:val="Hyperlink"/>
                <w:rFonts w:hint="cs"/>
                <w:rtl/>
              </w:rPr>
            </w:rPrChange>
          </w:rPr>
          <w:t>شده</w:t>
        </w:r>
        <w:r w:rsidR="009667A9" w:rsidRPr="00974A00">
          <w:rPr>
            <w:rStyle w:val="Hyperlink"/>
            <w:b w:val="0"/>
            <w:bCs w:val="0"/>
            <w:sz w:val="22"/>
            <w:szCs w:val="22"/>
            <w:rtl/>
            <w:rPrChange w:id="4152" w:author="Mohsen Jafarinejad" w:date="2019-05-12T10:59:00Z">
              <w:rPr>
                <w:rStyle w:val="Hyperlink"/>
                <w:rtl/>
              </w:rPr>
            </w:rPrChange>
          </w:rPr>
          <w:t xml:space="preserve"> </w:t>
        </w:r>
        <w:r w:rsidR="009667A9" w:rsidRPr="00974A00">
          <w:rPr>
            <w:rStyle w:val="Hyperlink"/>
            <w:rFonts w:hint="cs"/>
            <w:b w:val="0"/>
            <w:bCs w:val="0"/>
            <w:sz w:val="22"/>
            <w:szCs w:val="22"/>
            <w:rtl/>
            <w:rPrChange w:id="4153" w:author="Mohsen Jafarinejad" w:date="2019-05-12T10:59:00Z">
              <w:rPr>
                <w:rStyle w:val="Hyperlink"/>
                <w:rFonts w:hint="cs"/>
                <w:rtl/>
              </w:rPr>
            </w:rPrChange>
          </w:rPr>
          <w:t>توسط</w:t>
        </w:r>
        <w:r w:rsidR="009667A9" w:rsidRPr="00974A00">
          <w:rPr>
            <w:rStyle w:val="Hyperlink"/>
            <w:b w:val="0"/>
            <w:bCs w:val="0"/>
            <w:sz w:val="22"/>
            <w:szCs w:val="22"/>
            <w:rtl/>
            <w:rPrChange w:id="4154" w:author="Mohsen Jafarinejad" w:date="2019-05-12T10:59:00Z">
              <w:rPr>
                <w:rStyle w:val="Hyperlink"/>
                <w:rtl/>
              </w:rPr>
            </w:rPrChange>
          </w:rPr>
          <w:t xml:space="preserve"> </w:t>
        </w:r>
        <w:r w:rsidR="009667A9" w:rsidRPr="00974A00">
          <w:rPr>
            <w:rStyle w:val="Hyperlink"/>
            <w:rFonts w:hint="cs"/>
            <w:b w:val="0"/>
            <w:bCs w:val="0"/>
            <w:sz w:val="22"/>
            <w:szCs w:val="22"/>
            <w:rtl/>
            <w:rPrChange w:id="4155" w:author="Mohsen Jafarinejad" w:date="2019-05-12T10:59:00Z">
              <w:rPr>
                <w:rStyle w:val="Hyperlink"/>
                <w:rFonts w:hint="cs"/>
                <w:rtl/>
              </w:rPr>
            </w:rPrChange>
          </w:rPr>
          <w:t>رابرت</w:t>
        </w:r>
        <w:r w:rsidR="009667A9" w:rsidRPr="00974A00">
          <w:rPr>
            <w:rStyle w:val="Hyperlink"/>
            <w:b w:val="0"/>
            <w:bCs w:val="0"/>
            <w:sz w:val="22"/>
            <w:szCs w:val="22"/>
            <w:rtl/>
            <w:rPrChange w:id="4156" w:author="Mohsen Jafarinejad" w:date="2019-05-12T10:59:00Z">
              <w:rPr>
                <w:rStyle w:val="Hyperlink"/>
                <w:rtl/>
              </w:rPr>
            </w:rPrChange>
          </w:rPr>
          <w:t xml:space="preserve"> </w:t>
        </w:r>
        <w:r w:rsidR="009667A9" w:rsidRPr="00974A00">
          <w:rPr>
            <w:rStyle w:val="Hyperlink"/>
            <w:rFonts w:hint="cs"/>
            <w:b w:val="0"/>
            <w:bCs w:val="0"/>
            <w:sz w:val="22"/>
            <w:szCs w:val="22"/>
            <w:rtl/>
            <w:rPrChange w:id="4157" w:author="Mohsen Jafarinejad" w:date="2019-05-12T10:59:00Z">
              <w:rPr>
                <w:rStyle w:val="Hyperlink"/>
                <w:rFonts w:hint="cs"/>
                <w:rtl/>
              </w:rPr>
            </w:rPrChange>
          </w:rPr>
          <w:t>گرو</w:t>
        </w:r>
        <w:r w:rsidR="009667A9" w:rsidRPr="00974A00">
          <w:rPr>
            <w:rStyle w:val="Hyperlink"/>
            <w:b w:val="0"/>
            <w:bCs w:val="0"/>
            <w:sz w:val="22"/>
            <w:szCs w:val="22"/>
            <w:rtl/>
            <w:rPrChange w:id="4158" w:author="Mohsen Jafarinejad" w:date="2019-05-12T10:59:00Z">
              <w:rPr>
                <w:rStyle w:val="Hyperlink"/>
                <w:rtl/>
              </w:rPr>
            </w:rPrChange>
          </w:rPr>
          <w:t xml:space="preserve"> </w:t>
        </w:r>
        <w:r w:rsidR="009667A9" w:rsidRPr="00974A00">
          <w:rPr>
            <w:rStyle w:val="Hyperlink"/>
            <w:rFonts w:hint="cs"/>
            <w:b w:val="0"/>
            <w:bCs w:val="0"/>
            <w:sz w:val="22"/>
            <w:szCs w:val="22"/>
            <w:rtl/>
            <w:rPrChange w:id="4159" w:author="Mohsen Jafarinejad" w:date="2019-05-12T10:59:00Z">
              <w:rPr>
                <w:rStyle w:val="Hyperlink"/>
                <w:rFonts w:hint="cs"/>
                <w:rtl/>
              </w:rPr>
            </w:rPrChange>
          </w:rPr>
          <w:t>در</w:t>
        </w:r>
        <w:r w:rsidR="009667A9" w:rsidRPr="00974A00">
          <w:rPr>
            <w:rStyle w:val="Hyperlink"/>
            <w:b w:val="0"/>
            <w:bCs w:val="0"/>
            <w:sz w:val="22"/>
            <w:szCs w:val="22"/>
            <w:rtl/>
            <w:rPrChange w:id="4160" w:author="Mohsen Jafarinejad" w:date="2019-05-12T10:59:00Z">
              <w:rPr>
                <w:rStyle w:val="Hyperlink"/>
                <w:rtl/>
              </w:rPr>
            </w:rPrChange>
          </w:rPr>
          <w:t xml:space="preserve"> </w:t>
        </w:r>
        <w:r w:rsidR="009667A9" w:rsidRPr="00974A00">
          <w:rPr>
            <w:rStyle w:val="Hyperlink"/>
            <w:rFonts w:hint="cs"/>
            <w:b w:val="0"/>
            <w:bCs w:val="0"/>
            <w:sz w:val="22"/>
            <w:szCs w:val="22"/>
            <w:rtl/>
            <w:rPrChange w:id="4161" w:author="Mohsen Jafarinejad" w:date="2019-05-12T10:59:00Z">
              <w:rPr>
                <w:rStyle w:val="Hyperlink"/>
                <w:rFonts w:hint="cs"/>
                <w:rtl/>
              </w:rPr>
            </w:rPrChange>
          </w:rPr>
          <w:t>سال</w:t>
        </w:r>
        <w:r w:rsidR="009667A9" w:rsidRPr="00974A00">
          <w:rPr>
            <w:rStyle w:val="Hyperlink"/>
            <w:b w:val="0"/>
            <w:bCs w:val="0"/>
            <w:sz w:val="22"/>
            <w:szCs w:val="22"/>
            <w:rtl/>
            <w:rPrChange w:id="4162" w:author="Mohsen Jafarinejad" w:date="2019-05-12T10:59:00Z">
              <w:rPr>
                <w:rStyle w:val="Hyperlink"/>
                <w:rtl/>
              </w:rPr>
            </w:rPrChange>
          </w:rPr>
          <w:t xml:space="preserve"> 1839</w:t>
        </w:r>
        <w:r w:rsidR="009667A9" w:rsidRPr="00974A00">
          <w:rPr>
            <w:b w:val="0"/>
            <w:bCs w:val="0"/>
            <w:webHidden/>
            <w:sz w:val="22"/>
            <w:szCs w:val="22"/>
            <w:rPrChange w:id="4163" w:author="Mohsen Jafarinejad" w:date="2019-05-12T10:59:00Z">
              <w:rPr>
                <w:webHidden/>
              </w:rPr>
            </w:rPrChange>
          </w:rPr>
          <w:tab/>
        </w:r>
      </w:ins>
      <w:ins w:id="4164" w:author="Mohsen Jafarinejad" w:date="2019-05-12T11:05:00Z">
        <w:r w:rsidR="00974A00">
          <w:rPr>
            <w:rFonts w:hint="cs"/>
            <w:b w:val="0"/>
            <w:bCs w:val="0"/>
            <w:webHidden/>
            <w:sz w:val="22"/>
            <w:szCs w:val="22"/>
            <w:rtl/>
          </w:rPr>
          <w:t>3</w:t>
        </w:r>
      </w:ins>
      <w:ins w:id="4165" w:author="Mohsen Jafarinejad" w:date="2019-05-12T10:50:00Z">
        <w:r w:rsidR="009667A9" w:rsidRPr="00974A00">
          <w:rPr>
            <w:rStyle w:val="Hyperlink"/>
            <w:b w:val="0"/>
            <w:bCs w:val="0"/>
            <w:sz w:val="22"/>
            <w:szCs w:val="22"/>
            <w:rPrChange w:id="4166" w:author="Mohsen Jafarinejad" w:date="2019-05-12T10:59:00Z">
              <w:rPr>
                <w:rStyle w:val="Hyperlink"/>
              </w:rPr>
            </w:rPrChange>
          </w:rPr>
          <w:fldChar w:fldCharType="end"/>
        </w:r>
      </w:ins>
    </w:p>
    <w:p w14:paraId="432DADB8" w14:textId="61C600A5" w:rsidR="009667A9" w:rsidRPr="00974A00" w:rsidRDefault="009667A9" w:rsidP="00C60693">
      <w:pPr>
        <w:pStyle w:val="TOC1"/>
        <w:rPr>
          <w:ins w:id="4167" w:author="Mohsen Jafarinejad" w:date="2019-05-12T10:50:00Z"/>
          <w:rFonts w:eastAsiaTheme="minorEastAsia"/>
          <w:b w:val="0"/>
          <w:bCs w:val="0"/>
          <w:i w:val="0"/>
          <w:sz w:val="20"/>
          <w:szCs w:val="20"/>
          <w:lang w:bidi="ar-SA"/>
          <w:rPrChange w:id="4168" w:author="Mohsen Jafarinejad" w:date="2019-05-12T10:59:00Z">
            <w:rPr>
              <w:ins w:id="4169" w:author="Mohsen Jafarinejad" w:date="2019-05-12T10:50:00Z"/>
              <w:rFonts w:asciiTheme="minorHAnsi" w:eastAsiaTheme="minorEastAsia" w:hAnsiTheme="minorHAnsi" w:cstheme="minorBidi"/>
              <w:b w:val="0"/>
              <w:bCs w:val="0"/>
              <w:i w:val="0"/>
              <w:lang w:bidi="ar-SA"/>
            </w:rPr>
          </w:rPrChange>
        </w:rPr>
      </w:pPr>
      <w:ins w:id="4170" w:author="Mohsen Jafarinejad" w:date="2019-05-12T10:50:00Z">
        <w:r w:rsidRPr="00974A00">
          <w:rPr>
            <w:rStyle w:val="Hyperlink"/>
            <w:b w:val="0"/>
            <w:bCs w:val="0"/>
            <w:sz w:val="22"/>
            <w:szCs w:val="22"/>
            <w:rPrChange w:id="4171" w:author="Mohsen Jafarinejad" w:date="2019-05-12T10:59:00Z">
              <w:rPr>
                <w:rStyle w:val="Hyperlink"/>
              </w:rPr>
            </w:rPrChange>
          </w:rPr>
          <w:fldChar w:fldCharType="begin"/>
        </w:r>
        <w:r w:rsidRPr="00974A00">
          <w:rPr>
            <w:rStyle w:val="Hyperlink"/>
            <w:b w:val="0"/>
            <w:bCs w:val="0"/>
            <w:sz w:val="22"/>
            <w:szCs w:val="22"/>
            <w:rPrChange w:id="4172" w:author="Mohsen Jafarinejad" w:date="2019-05-12T10:59:00Z">
              <w:rPr>
                <w:rStyle w:val="Hyperlink"/>
              </w:rPr>
            </w:rPrChange>
          </w:rPr>
          <w:instrText xml:space="preserve"> </w:instrText>
        </w:r>
        <w:r w:rsidRPr="00974A00">
          <w:rPr>
            <w:b w:val="0"/>
            <w:bCs w:val="0"/>
            <w:sz w:val="22"/>
            <w:szCs w:val="22"/>
            <w:rPrChange w:id="4173" w:author="Mohsen Jafarinejad" w:date="2019-05-12T10:59:00Z">
              <w:rPr/>
            </w:rPrChange>
          </w:rPr>
          <w:instrText>HYPERLINK \l "_Toc8551005"</w:instrText>
        </w:r>
        <w:r w:rsidRPr="00974A00">
          <w:rPr>
            <w:rStyle w:val="Hyperlink"/>
            <w:b w:val="0"/>
            <w:bCs w:val="0"/>
            <w:sz w:val="22"/>
            <w:szCs w:val="22"/>
            <w:rPrChange w:id="4174" w:author="Mohsen Jafarinejad" w:date="2019-05-12T10:59:00Z">
              <w:rPr>
                <w:rStyle w:val="Hyperlink"/>
              </w:rPr>
            </w:rPrChange>
          </w:rPr>
          <w:instrText xml:space="preserve"> </w:instrText>
        </w:r>
        <w:r w:rsidRPr="00974A00">
          <w:rPr>
            <w:rStyle w:val="Hyperlink"/>
            <w:b w:val="0"/>
            <w:bCs w:val="0"/>
            <w:sz w:val="22"/>
            <w:szCs w:val="22"/>
            <w:rPrChange w:id="4175" w:author="Mohsen Jafarinejad" w:date="2019-05-12T10:59:00Z">
              <w:rPr>
                <w:rStyle w:val="Hyperlink"/>
              </w:rPr>
            </w:rPrChange>
          </w:rPr>
          <w:fldChar w:fldCharType="separate"/>
        </w:r>
        <w:r w:rsidRPr="00974A00">
          <w:rPr>
            <w:rStyle w:val="Hyperlink"/>
            <w:rFonts w:hint="cs"/>
            <w:b w:val="0"/>
            <w:bCs w:val="0"/>
            <w:sz w:val="22"/>
            <w:szCs w:val="22"/>
            <w:rtl/>
            <w:rPrChange w:id="4176" w:author="Mohsen Jafarinejad" w:date="2019-05-12T10:59:00Z">
              <w:rPr>
                <w:rStyle w:val="Hyperlink"/>
                <w:rFonts w:hint="cs"/>
                <w:rtl/>
              </w:rPr>
            </w:rPrChange>
          </w:rPr>
          <w:t>شکل</w:t>
        </w:r>
        <w:r w:rsidRPr="00974A00">
          <w:rPr>
            <w:rStyle w:val="Hyperlink"/>
            <w:b w:val="0"/>
            <w:bCs w:val="0"/>
            <w:sz w:val="22"/>
            <w:szCs w:val="22"/>
            <w:rtl/>
            <w:rPrChange w:id="4177" w:author="Mohsen Jafarinejad" w:date="2019-05-12T10:59:00Z">
              <w:rPr>
                <w:rStyle w:val="Hyperlink"/>
                <w:rtl/>
              </w:rPr>
            </w:rPrChange>
          </w:rPr>
          <w:t xml:space="preserve"> 1-2 </w:t>
        </w:r>
        <w:r w:rsidRPr="00974A00">
          <w:rPr>
            <w:rStyle w:val="Hyperlink"/>
            <w:rFonts w:hint="cs"/>
            <w:b w:val="0"/>
            <w:bCs w:val="0"/>
            <w:sz w:val="22"/>
            <w:szCs w:val="22"/>
            <w:rtl/>
            <w:rPrChange w:id="4178" w:author="Mohsen Jafarinejad" w:date="2019-05-12T10:59:00Z">
              <w:rPr>
                <w:rStyle w:val="Hyperlink"/>
                <w:rFonts w:hint="cs"/>
                <w:rtl/>
              </w:rPr>
            </w:rPrChange>
          </w:rPr>
          <w:t>نمونه</w:t>
        </w:r>
        <w:r w:rsidRPr="00974A00">
          <w:rPr>
            <w:rStyle w:val="Hyperlink"/>
            <w:b w:val="0"/>
            <w:bCs w:val="0"/>
            <w:sz w:val="22"/>
            <w:szCs w:val="22"/>
            <w:rtl/>
            <w:rPrChange w:id="4179" w:author="Mohsen Jafarinejad" w:date="2019-05-12T10:59:00Z">
              <w:rPr>
                <w:rStyle w:val="Hyperlink"/>
                <w:rtl/>
              </w:rPr>
            </w:rPrChange>
          </w:rPr>
          <w:t xml:space="preserve"> </w:t>
        </w:r>
        <w:r w:rsidRPr="00974A00">
          <w:rPr>
            <w:rStyle w:val="Hyperlink"/>
            <w:rFonts w:hint="cs"/>
            <w:b w:val="0"/>
            <w:bCs w:val="0"/>
            <w:sz w:val="22"/>
            <w:szCs w:val="22"/>
            <w:rtl/>
            <w:rPrChange w:id="4180" w:author="Mohsen Jafarinejad" w:date="2019-05-12T10:59:00Z">
              <w:rPr>
                <w:rStyle w:val="Hyperlink"/>
                <w:rFonts w:hint="cs"/>
                <w:rtl/>
              </w:rPr>
            </w:rPrChange>
          </w:rPr>
          <w:t>یک</w:t>
        </w:r>
        <w:r w:rsidRPr="00974A00">
          <w:rPr>
            <w:rStyle w:val="Hyperlink"/>
            <w:b w:val="0"/>
            <w:bCs w:val="0"/>
            <w:sz w:val="22"/>
            <w:szCs w:val="22"/>
            <w:rtl/>
            <w:rPrChange w:id="4181" w:author="Mohsen Jafarinejad" w:date="2019-05-12T10:59:00Z">
              <w:rPr>
                <w:rStyle w:val="Hyperlink"/>
                <w:rtl/>
              </w:rPr>
            </w:rPrChange>
          </w:rPr>
          <w:t xml:space="preserve"> </w:t>
        </w:r>
        <w:r w:rsidRPr="00974A00">
          <w:rPr>
            <w:rStyle w:val="Hyperlink"/>
            <w:rFonts w:hint="cs"/>
            <w:b w:val="0"/>
            <w:bCs w:val="0"/>
            <w:sz w:val="22"/>
            <w:szCs w:val="22"/>
            <w:rtl/>
            <w:rPrChange w:id="4182" w:author="Mohsen Jafarinejad" w:date="2019-05-12T10:59:00Z">
              <w:rPr>
                <w:rStyle w:val="Hyperlink"/>
                <w:rFonts w:hint="cs"/>
                <w:rtl/>
              </w:rPr>
            </w:rPrChange>
          </w:rPr>
          <w:t>پیل</w:t>
        </w:r>
        <w:r w:rsidRPr="00974A00">
          <w:rPr>
            <w:rStyle w:val="Hyperlink"/>
            <w:b w:val="0"/>
            <w:bCs w:val="0"/>
            <w:sz w:val="22"/>
            <w:szCs w:val="22"/>
            <w:rtl/>
            <w:rPrChange w:id="4183" w:author="Mohsen Jafarinejad" w:date="2019-05-12T10:59:00Z">
              <w:rPr>
                <w:rStyle w:val="Hyperlink"/>
                <w:rtl/>
              </w:rPr>
            </w:rPrChange>
          </w:rPr>
          <w:t xml:space="preserve"> </w:t>
        </w:r>
        <w:r w:rsidRPr="00974A00">
          <w:rPr>
            <w:rStyle w:val="Hyperlink"/>
            <w:rFonts w:hint="cs"/>
            <w:b w:val="0"/>
            <w:bCs w:val="0"/>
            <w:sz w:val="22"/>
            <w:szCs w:val="22"/>
            <w:rtl/>
            <w:rPrChange w:id="4184" w:author="Mohsen Jafarinejad" w:date="2019-05-12T10:59:00Z">
              <w:rPr>
                <w:rStyle w:val="Hyperlink"/>
                <w:rFonts w:hint="cs"/>
                <w:rtl/>
              </w:rPr>
            </w:rPrChange>
          </w:rPr>
          <w:t>سوختی</w:t>
        </w:r>
        <w:r w:rsidRPr="00974A00">
          <w:rPr>
            <w:rStyle w:val="Hyperlink"/>
            <w:b w:val="0"/>
            <w:bCs w:val="0"/>
            <w:sz w:val="22"/>
            <w:szCs w:val="22"/>
            <w:rtl/>
            <w:rPrChange w:id="4185" w:author="Mohsen Jafarinejad" w:date="2019-05-12T10:59:00Z">
              <w:rPr>
                <w:rStyle w:val="Hyperlink"/>
                <w:rtl/>
              </w:rPr>
            </w:rPrChange>
          </w:rPr>
          <w:t xml:space="preserve"> </w:t>
        </w:r>
        <w:r w:rsidRPr="00974A00">
          <w:rPr>
            <w:rStyle w:val="Hyperlink"/>
            <w:rFonts w:hint="cs"/>
            <w:b w:val="0"/>
            <w:bCs w:val="0"/>
            <w:sz w:val="22"/>
            <w:szCs w:val="22"/>
            <w:rtl/>
            <w:rPrChange w:id="4186" w:author="Mohsen Jafarinejad" w:date="2019-05-12T10:59:00Z">
              <w:rPr>
                <w:rStyle w:val="Hyperlink"/>
                <w:rFonts w:hint="cs"/>
                <w:rtl/>
              </w:rPr>
            </w:rPrChange>
          </w:rPr>
          <w:t>پیلمری</w:t>
        </w:r>
        <w:r w:rsidRPr="00974A00">
          <w:rPr>
            <w:b w:val="0"/>
            <w:bCs w:val="0"/>
            <w:webHidden/>
            <w:sz w:val="22"/>
            <w:szCs w:val="22"/>
            <w:rPrChange w:id="4187" w:author="Mohsen Jafarinejad" w:date="2019-05-12T10:59:00Z">
              <w:rPr>
                <w:webHidden/>
              </w:rPr>
            </w:rPrChange>
          </w:rPr>
          <w:tab/>
        </w:r>
      </w:ins>
      <w:ins w:id="4188" w:author="Mohsen Jafarinejad" w:date="2019-05-12T11:05:00Z">
        <w:r w:rsidR="00974A00">
          <w:rPr>
            <w:rFonts w:hint="cs"/>
            <w:b w:val="0"/>
            <w:bCs w:val="0"/>
            <w:webHidden/>
            <w:sz w:val="22"/>
            <w:szCs w:val="22"/>
            <w:rtl/>
          </w:rPr>
          <w:t>5</w:t>
        </w:r>
      </w:ins>
      <w:ins w:id="4189" w:author="Mohsen Jafarinejad" w:date="2019-05-12T10:50:00Z">
        <w:r w:rsidRPr="00974A00">
          <w:rPr>
            <w:rStyle w:val="Hyperlink"/>
            <w:b w:val="0"/>
            <w:bCs w:val="0"/>
            <w:sz w:val="22"/>
            <w:szCs w:val="22"/>
            <w:rPrChange w:id="4190" w:author="Mohsen Jafarinejad" w:date="2019-05-12T10:59:00Z">
              <w:rPr>
                <w:rStyle w:val="Hyperlink"/>
              </w:rPr>
            </w:rPrChange>
          </w:rPr>
          <w:fldChar w:fldCharType="end"/>
        </w:r>
      </w:ins>
    </w:p>
    <w:p w14:paraId="4A6E5199" w14:textId="11BE1496" w:rsidR="009667A9" w:rsidRPr="00974A00" w:rsidRDefault="009667A9" w:rsidP="00695D04">
      <w:pPr>
        <w:pStyle w:val="TOC1"/>
        <w:rPr>
          <w:ins w:id="4191" w:author="Mohsen Jafarinejad" w:date="2019-05-12T10:50:00Z"/>
          <w:rFonts w:eastAsiaTheme="minorEastAsia"/>
          <w:b w:val="0"/>
          <w:bCs w:val="0"/>
          <w:i w:val="0"/>
          <w:sz w:val="20"/>
          <w:szCs w:val="20"/>
          <w:lang w:bidi="ar-SA"/>
          <w:rPrChange w:id="4192" w:author="Mohsen Jafarinejad" w:date="2019-05-12T10:59:00Z">
            <w:rPr>
              <w:ins w:id="4193" w:author="Mohsen Jafarinejad" w:date="2019-05-12T10:50:00Z"/>
              <w:rFonts w:asciiTheme="minorHAnsi" w:eastAsiaTheme="minorEastAsia" w:hAnsiTheme="minorHAnsi" w:cstheme="minorBidi"/>
              <w:b w:val="0"/>
              <w:bCs w:val="0"/>
              <w:i w:val="0"/>
              <w:lang w:bidi="ar-SA"/>
            </w:rPr>
          </w:rPrChange>
        </w:rPr>
      </w:pPr>
      <w:ins w:id="4194" w:author="Mohsen Jafarinejad" w:date="2019-05-12T10:50:00Z">
        <w:r w:rsidRPr="00974A00">
          <w:rPr>
            <w:rStyle w:val="Hyperlink"/>
            <w:b w:val="0"/>
            <w:bCs w:val="0"/>
            <w:sz w:val="22"/>
            <w:szCs w:val="22"/>
            <w:rPrChange w:id="4195" w:author="Mohsen Jafarinejad" w:date="2019-05-12T10:59:00Z">
              <w:rPr>
                <w:rStyle w:val="Hyperlink"/>
              </w:rPr>
            </w:rPrChange>
          </w:rPr>
          <w:fldChar w:fldCharType="begin"/>
        </w:r>
        <w:r w:rsidRPr="00974A00">
          <w:rPr>
            <w:rStyle w:val="Hyperlink"/>
            <w:b w:val="0"/>
            <w:bCs w:val="0"/>
            <w:sz w:val="22"/>
            <w:szCs w:val="22"/>
            <w:rPrChange w:id="4196" w:author="Mohsen Jafarinejad" w:date="2019-05-12T10:59:00Z">
              <w:rPr>
                <w:rStyle w:val="Hyperlink"/>
              </w:rPr>
            </w:rPrChange>
          </w:rPr>
          <w:instrText xml:space="preserve"> </w:instrText>
        </w:r>
        <w:r w:rsidRPr="00974A00">
          <w:rPr>
            <w:b w:val="0"/>
            <w:bCs w:val="0"/>
            <w:sz w:val="22"/>
            <w:szCs w:val="22"/>
            <w:rPrChange w:id="4197" w:author="Mohsen Jafarinejad" w:date="2019-05-12T10:59:00Z">
              <w:rPr/>
            </w:rPrChange>
          </w:rPr>
          <w:instrText>HYPERLINK \l "_Toc8551006"</w:instrText>
        </w:r>
        <w:r w:rsidRPr="00974A00">
          <w:rPr>
            <w:rStyle w:val="Hyperlink"/>
            <w:b w:val="0"/>
            <w:bCs w:val="0"/>
            <w:sz w:val="22"/>
            <w:szCs w:val="22"/>
            <w:rPrChange w:id="4198" w:author="Mohsen Jafarinejad" w:date="2019-05-12T10:59:00Z">
              <w:rPr>
                <w:rStyle w:val="Hyperlink"/>
              </w:rPr>
            </w:rPrChange>
          </w:rPr>
          <w:instrText xml:space="preserve"> </w:instrText>
        </w:r>
        <w:r w:rsidRPr="00974A00">
          <w:rPr>
            <w:rStyle w:val="Hyperlink"/>
            <w:b w:val="0"/>
            <w:bCs w:val="0"/>
            <w:sz w:val="22"/>
            <w:szCs w:val="22"/>
            <w:rPrChange w:id="4199" w:author="Mohsen Jafarinejad" w:date="2019-05-12T10:59:00Z">
              <w:rPr>
                <w:rStyle w:val="Hyperlink"/>
              </w:rPr>
            </w:rPrChange>
          </w:rPr>
          <w:fldChar w:fldCharType="separate"/>
        </w:r>
        <w:r w:rsidRPr="00974A00">
          <w:rPr>
            <w:rStyle w:val="Hyperlink"/>
            <w:rFonts w:hint="cs"/>
            <w:b w:val="0"/>
            <w:bCs w:val="0"/>
            <w:sz w:val="22"/>
            <w:szCs w:val="22"/>
            <w:rtl/>
            <w:rPrChange w:id="4200" w:author="Mohsen Jafarinejad" w:date="2019-05-12T10:59:00Z">
              <w:rPr>
                <w:rStyle w:val="Hyperlink"/>
                <w:rFonts w:hint="cs"/>
                <w:rtl/>
              </w:rPr>
            </w:rPrChange>
          </w:rPr>
          <w:t>شکل</w:t>
        </w:r>
        <w:r w:rsidRPr="00974A00">
          <w:rPr>
            <w:rStyle w:val="Hyperlink"/>
            <w:b w:val="0"/>
            <w:bCs w:val="0"/>
            <w:sz w:val="22"/>
            <w:szCs w:val="22"/>
            <w:rtl/>
            <w:rPrChange w:id="4201" w:author="Mohsen Jafarinejad" w:date="2019-05-12T10:59:00Z">
              <w:rPr>
                <w:rStyle w:val="Hyperlink"/>
                <w:rtl/>
              </w:rPr>
            </w:rPrChange>
          </w:rPr>
          <w:t xml:space="preserve"> 1-3 </w:t>
        </w:r>
        <w:r w:rsidRPr="00974A00">
          <w:rPr>
            <w:rStyle w:val="Hyperlink"/>
            <w:rFonts w:hint="cs"/>
            <w:b w:val="0"/>
            <w:bCs w:val="0"/>
            <w:sz w:val="22"/>
            <w:szCs w:val="22"/>
            <w:rtl/>
            <w:rPrChange w:id="4202" w:author="Mohsen Jafarinejad" w:date="2019-05-12T10:59:00Z">
              <w:rPr>
                <w:rStyle w:val="Hyperlink"/>
                <w:rFonts w:hint="cs"/>
                <w:rtl/>
              </w:rPr>
            </w:rPrChange>
          </w:rPr>
          <w:t>شماتیک</w:t>
        </w:r>
        <w:r w:rsidRPr="00974A00">
          <w:rPr>
            <w:rStyle w:val="Hyperlink"/>
            <w:b w:val="0"/>
            <w:bCs w:val="0"/>
            <w:sz w:val="22"/>
            <w:szCs w:val="22"/>
            <w:rtl/>
            <w:rPrChange w:id="4203" w:author="Mohsen Jafarinejad" w:date="2019-05-12T10:59:00Z">
              <w:rPr>
                <w:rStyle w:val="Hyperlink"/>
                <w:rtl/>
              </w:rPr>
            </w:rPrChange>
          </w:rPr>
          <w:t xml:space="preserve"> </w:t>
        </w:r>
        <w:r w:rsidRPr="00974A00">
          <w:rPr>
            <w:rStyle w:val="Hyperlink"/>
            <w:rFonts w:hint="cs"/>
            <w:b w:val="0"/>
            <w:bCs w:val="0"/>
            <w:sz w:val="22"/>
            <w:szCs w:val="22"/>
            <w:rtl/>
            <w:rPrChange w:id="4204" w:author="Mohsen Jafarinejad" w:date="2019-05-12T10:59:00Z">
              <w:rPr>
                <w:rStyle w:val="Hyperlink"/>
                <w:rFonts w:hint="cs"/>
                <w:rtl/>
              </w:rPr>
            </w:rPrChange>
          </w:rPr>
          <w:t>پیل</w:t>
        </w:r>
        <w:r w:rsidRPr="00974A00">
          <w:rPr>
            <w:rStyle w:val="Hyperlink"/>
            <w:b w:val="0"/>
            <w:bCs w:val="0"/>
            <w:sz w:val="22"/>
            <w:szCs w:val="22"/>
            <w:rtl/>
            <w:rPrChange w:id="4205" w:author="Mohsen Jafarinejad" w:date="2019-05-12T10:59:00Z">
              <w:rPr>
                <w:rStyle w:val="Hyperlink"/>
                <w:rtl/>
              </w:rPr>
            </w:rPrChange>
          </w:rPr>
          <w:t xml:space="preserve"> </w:t>
        </w:r>
        <w:r w:rsidRPr="00974A00">
          <w:rPr>
            <w:rStyle w:val="Hyperlink"/>
            <w:rFonts w:hint="cs"/>
            <w:b w:val="0"/>
            <w:bCs w:val="0"/>
            <w:sz w:val="22"/>
            <w:szCs w:val="22"/>
            <w:rtl/>
            <w:rPrChange w:id="4206" w:author="Mohsen Jafarinejad" w:date="2019-05-12T10:59:00Z">
              <w:rPr>
                <w:rStyle w:val="Hyperlink"/>
                <w:rFonts w:hint="cs"/>
                <w:rtl/>
              </w:rPr>
            </w:rPrChange>
          </w:rPr>
          <w:t>سوختی</w:t>
        </w:r>
        <w:r w:rsidRPr="00974A00">
          <w:rPr>
            <w:rStyle w:val="Hyperlink"/>
            <w:b w:val="0"/>
            <w:bCs w:val="0"/>
            <w:sz w:val="22"/>
            <w:szCs w:val="22"/>
            <w:rtl/>
            <w:rPrChange w:id="4207" w:author="Mohsen Jafarinejad" w:date="2019-05-12T10:59:00Z">
              <w:rPr>
                <w:rStyle w:val="Hyperlink"/>
                <w:rtl/>
              </w:rPr>
            </w:rPrChange>
          </w:rPr>
          <w:t xml:space="preserve"> </w:t>
        </w:r>
        <w:r w:rsidRPr="00974A00">
          <w:rPr>
            <w:rStyle w:val="Hyperlink"/>
            <w:rFonts w:hint="cs"/>
            <w:b w:val="0"/>
            <w:bCs w:val="0"/>
            <w:sz w:val="22"/>
            <w:szCs w:val="22"/>
            <w:rtl/>
            <w:rPrChange w:id="4208" w:author="Mohsen Jafarinejad" w:date="2019-05-12T10:59:00Z">
              <w:rPr>
                <w:rStyle w:val="Hyperlink"/>
                <w:rFonts w:hint="cs"/>
                <w:rtl/>
              </w:rPr>
            </w:rPrChange>
          </w:rPr>
          <w:t>قلیایی</w:t>
        </w:r>
        <w:r w:rsidRPr="00974A00">
          <w:rPr>
            <w:b w:val="0"/>
            <w:bCs w:val="0"/>
            <w:webHidden/>
            <w:sz w:val="22"/>
            <w:szCs w:val="22"/>
            <w:rPrChange w:id="4209" w:author="Mohsen Jafarinejad" w:date="2019-05-12T10:59:00Z">
              <w:rPr>
                <w:webHidden/>
              </w:rPr>
            </w:rPrChange>
          </w:rPr>
          <w:tab/>
        </w:r>
      </w:ins>
      <w:ins w:id="4210" w:author="Mohsen Jafarinejad" w:date="2019-05-12T11:05:00Z">
        <w:r w:rsidR="00974A00">
          <w:rPr>
            <w:rFonts w:hint="cs"/>
            <w:b w:val="0"/>
            <w:bCs w:val="0"/>
            <w:webHidden/>
            <w:sz w:val="22"/>
            <w:szCs w:val="22"/>
            <w:rtl/>
          </w:rPr>
          <w:t>7</w:t>
        </w:r>
      </w:ins>
      <w:ins w:id="4211" w:author="Mohsen Jafarinejad" w:date="2019-05-12T10:50:00Z">
        <w:r w:rsidRPr="00974A00">
          <w:rPr>
            <w:rStyle w:val="Hyperlink"/>
            <w:b w:val="0"/>
            <w:bCs w:val="0"/>
            <w:sz w:val="22"/>
            <w:szCs w:val="22"/>
            <w:rPrChange w:id="4212" w:author="Mohsen Jafarinejad" w:date="2019-05-12T10:59:00Z">
              <w:rPr>
                <w:rStyle w:val="Hyperlink"/>
              </w:rPr>
            </w:rPrChange>
          </w:rPr>
          <w:fldChar w:fldCharType="end"/>
        </w:r>
      </w:ins>
    </w:p>
    <w:p w14:paraId="053D27B0" w14:textId="62B312F3" w:rsidR="009667A9" w:rsidRPr="00974A00" w:rsidRDefault="009667A9" w:rsidP="00E87BBB">
      <w:pPr>
        <w:pStyle w:val="TOC1"/>
        <w:rPr>
          <w:ins w:id="4213" w:author="Mohsen Jafarinejad" w:date="2019-05-12T10:50:00Z"/>
          <w:rFonts w:eastAsiaTheme="minorEastAsia"/>
          <w:b w:val="0"/>
          <w:bCs w:val="0"/>
          <w:i w:val="0"/>
          <w:sz w:val="20"/>
          <w:szCs w:val="20"/>
          <w:lang w:bidi="ar-SA"/>
          <w:rPrChange w:id="4214" w:author="Mohsen Jafarinejad" w:date="2019-05-12T10:59:00Z">
            <w:rPr>
              <w:ins w:id="4215" w:author="Mohsen Jafarinejad" w:date="2019-05-12T10:50:00Z"/>
              <w:rFonts w:asciiTheme="minorHAnsi" w:eastAsiaTheme="minorEastAsia" w:hAnsiTheme="minorHAnsi" w:cstheme="minorBidi"/>
              <w:b w:val="0"/>
              <w:bCs w:val="0"/>
              <w:i w:val="0"/>
              <w:lang w:bidi="ar-SA"/>
            </w:rPr>
          </w:rPrChange>
        </w:rPr>
      </w:pPr>
      <w:ins w:id="4216" w:author="Mohsen Jafarinejad" w:date="2019-05-12T10:50:00Z">
        <w:r w:rsidRPr="00974A00">
          <w:rPr>
            <w:rStyle w:val="Hyperlink"/>
            <w:b w:val="0"/>
            <w:bCs w:val="0"/>
            <w:sz w:val="22"/>
            <w:szCs w:val="22"/>
            <w:rPrChange w:id="4217" w:author="Mohsen Jafarinejad" w:date="2019-05-12T10:59:00Z">
              <w:rPr>
                <w:rStyle w:val="Hyperlink"/>
              </w:rPr>
            </w:rPrChange>
          </w:rPr>
          <w:fldChar w:fldCharType="begin"/>
        </w:r>
        <w:r w:rsidRPr="00974A00">
          <w:rPr>
            <w:rStyle w:val="Hyperlink"/>
            <w:b w:val="0"/>
            <w:bCs w:val="0"/>
            <w:sz w:val="22"/>
            <w:szCs w:val="22"/>
            <w:rPrChange w:id="4218" w:author="Mohsen Jafarinejad" w:date="2019-05-12T10:59:00Z">
              <w:rPr>
                <w:rStyle w:val="Hyperlink"/>
              </w:rPr>
            </w:rPrChange>
          </w:rPr>
          <w:instrText xml:space="preserve"> </w:instrText>
        </w:r>
        <w:r w:rsidRPr="00974A00">
          <w:rPr>
            <w:b w:val="0"/>
            <w:bCs w:val="0"/>
            <w:sz w:val="22"/>
            <w:szCs w:val="22"/>
            <w:rPrChange w:id="4219" w:author="Mohsen Jafarinejad" w:date="2019-05-12T10:59:00Z">
              <w:rPr/>
            </w:rPrChange>
          </w:rPr>
          <w:instrText>HYPERLINK \l "_Toc8551007"</w:instrText>
        </w:r>
        <w:r w:rsidRPr="00974A00">
          <w:rPr>
            <w:rStyle w:val="Hyperlink"/>
            <w:b w:val="0"/>
            <w:bCs w:val="0"/>
            <w:sz w:val="22"/>
            <w:szCs w:val="22"/>
            <w:rPrChange w:id="4220" w:author="Mohsen Jafarinejad" w:date="2019-05-12T10:59:00Z">
              <w:rPr>
                <w:rStyle w:val="Hyperlink"/>
              </w:rPr>
            </w:rPrChange>
          </w:rPr>
          <w:instrText xml:space="preserve"> </w:instrText>
        </w:r>
        <w:r w:rsidRPr="00974A00">
          <w:rPr>
            <w:rStyle w:val="Hyperlink"/>
            <w:b w:val="0"/>
            <w:bCs w:val="0"/>
            <w:sz w:val="22"/>
            <w:szCs w:val="22"/>
            <w:rPrChange w:id="4221" w:author="Mohsen Jafarinejad" w:date="2019-05-12T10:59:00Z">
              <w:rPr>
                <w:rStyle w:val="Hyperlink"/>
              </w:rPr>
            </w:rPrChange>
          </w:rPr>
          <w:fldChar w:fldCharType="separate"/>
        </w:r>
        <w:r w:rsidRPr="00974A00">
          <w:rPr>
            <w:rStyle w:val="Hyperlink"/>
            <w:rFonts w:hint="cs"/>
            <w:b w:val="0"/>
            <w:bCs w:val="0"/>
            <w:sz w:val="22"/>
            <w:szCs w:val="22"/>
            <w:rtl/>
            <w:rPrChange w:id="4222" w:author="Mohsen Jafarinejad" w:date="2019-05-12T10:59:00Z">
              <w:rPr>
                <w:rStyle w:val="Hyperlink"/>
                <w:rFonts w:hint="cs"/>
                <w:rtl/>
              </w:rPr>
            </w:rPrChange>
          </w:rPr>
          <w:t>شکل</w:t>
        </w:r>
        <w:r w:rsidRPr="00974A00">
          <w:rPr>
            <w:rStyle w:val="Hyperlink"/>
            <w:b w:val="0"/>
            <w:bCs w:val="0"/>
            <w:sz w:val="22"/>
            <w:szCs w:val="22"/>
            <w:rtl/>
            <w:rPrChange w:id="4223" w:author="Mohsen Jafarinejad" w:date="2019-05-12T10:59:00Z">
              <w:rPr>
                <w:rStyle w:val="Hyperlink"/>
                <w:rtl/>
              </w:rPr>
            </w:rPrChange>
          </w:rPr>
          <w:t xml:space="preserve"> 1-4 </w:t>
        </w:r>
        <w:r w:rsidRPr="00974A00">
          <w:rPr>
            <w:rStyle w:val="Hyperlink"/>
            <w:rFonts w:hint="cs"/>
            <w:b w:val="0"/>
            <w:bCs w:val="0"/>
            <w:sz w:val="22"/>
            <w:szCs w:val="22"/>
            <w:rtl/>
            <w:rPrChange w:id="4224" w:author="Mohsen Jafarinejad" w:date="2019-05-12T10:59:00Z">
              <w:rPr>
                <w:rStyle w:val="Hyperlink"/>
                <w:rFonts w:hint="cs"/>
                <w:rtl/>
              </w:rPr>
            </w:rPrChange>
          </w:rPr>
          <w:t>شماتیک</w:t>
        </w:r>
        <w:r w:rsidRPr="00974A00">
          <w:rPr>
            <w:rStyle w:val="Hyperlink"/>
            <w:b w:val="0"/>
            <w:bCs w:val="0"/>
            <w:sz w:val="22"/>
            <w:szCs w:val="22"/>
            <w:rtl/>
            <w:rPrChange w:id="4225" w:author="Mohsen Jafarinejad" w:date="2019-05-12T10:59:00Z">
              <w:rPr>
                <w:rStyle w:val="Hyperlink"/>
                <w:rtl/>
              </w:rPr>
            </w:rPrChange>
          </w:rPr>
          <w:t xml:space="preserve"> </w:t>
        </w:r>
        <w:r w:rsidRPr="00974A00">
          <w:rPr>
            <w:rStyle w:val="Hyperlink"/>
            <w:rFonts w:hint="cs"/>
            <w:b w:val="0"/>
            <w:bCs w:val="0"/>
            <w:sz w:val="22"/>
            <w:szCs w:val="22"/>
            <w:rtl/>
            <w:rPrChange w:id="4226" w:author="Mohsen Jafarinejad" w:date="2019-05-12T10:59:00Z">
              <w:rPr>
                <w:rStyle w:val="Hyperlink"/>
                <w:rFonts w:hint="cs"/>
                <w:rtl/>
              </w:rPr>
            </w:rPrChange>
          </w:rPr>
          <w:t>پیل</w:t>
        </w:r>
        <w:r w:rsidRPr="00974A00">
          <w:rPr>
            <w:rStyle w:val="Hyperlink"/>
            <w:b w:val="0"/>
            <w:bCs w:val="0"/>
            <w:sz w:val="22"/>
            <w:szCs w:val="22"/>
            <w:rtl/>
            <w:rPrChange w:id="4227" w:author="Mohsen Jafarinejad" w:date="2019-05-12T10:59:00Z">
              <w:rPr>
                <w:rStyle w:val="Hyperlink"/>
                <w:rtl/>
              </w:rPr>
            </w:rPrChange>
          </w:rPr>
          <w:t xml:space="preserve"> </w:t>
        </w:r>
        <w:r w:rsidRPr="00974A00">
          <w:rPr>
            <w:rStyle w:val="Hyperlink"/>
            <w:rFonts w:hint="cs"/>
            <w:b w:val="0"/>
            <w:bCs w:val="0"/>
            <w:sz w:val="22"/>
            <w:szCs w:val="22"/>
            <w:rtl/>
            <w:rPrChange w:id="4228" w:author="Mohsen Jafarinejad" w:date="2019-05-12T10:59:00Z">
              <w:rPr>
                <w:rStyle w:val="Hyperlink"/>
                <w:rFonts w:hint="cs"/>
                <w:rtl/>
              </w:rPr>
            </w:rPrChange>
          </w:rPr>
          <w:t>سوختی</w:t>
        </w:r>
        <w:r w:rsidRPr="00974A00">
          <w:rPr>
            <w:rStyle w:val="Hyperlink"/>
            <w:b w:val="0"/>
            <w:bCs w:val="0"/>
            <w:sz w:val="22"/>
            <w:szCs w:val="22"/>
            <w:rtl/>
            <w:rPrChange w:id="4229" w:author="Mohsen Jafarinejad" w:date="2019-05-12T10:59:00Z">
              <w:rPr>
                <w:rStyle w:val="Hyperlink"/>
                <w:rtl/>
              </w:rPr>
            </w:rPrChange>
          </w:rPr>
          <w:t xml:space="preserve"> </w:t>
        </w:r>
        <w:r w:rsidRPr="00974A00">
          <w:rPr>
            <w:rStyle w:val="Hyperlink"/>
            <w:rFonts w:hint="cs"/>
            <w:b w:val="0"/>
            <w:bCs w:val="0"/>
            <w:sz w:val="22"/>
            <w:szCs w:val="22"/>
            <w:rtl/>
            <w:rPrChange w:id="4230" w:author="Mohsen Jafarinejad" w:date="2019-05-12T10:59:00Z">
              <w:rPr>
                <w:rStyle w:val="Hyperlink"/>
                <w:rFonts w:hint="cs"/>
                <w:rtl/>
              </w:rPr>
            </w:rPrChange>
          </w:rPr>
          <w:t>فسفریک</w:t>
        </w:r>
        <w:r w:rsidRPr="00974A00">
          <w:rPr>
            <w:rStyle w:val="Hyperlink"/>
            <w:b w:val="0"/>
            <w:bCs w:val="0"/>
            <w:sz w:val="22"/>
            <w:szCs w:val="22"/>
            <w:rtl/>
            <w:rPrChange w:id="4231" w:author="Mohsen Jafarinejad" w:date="2019-05-12T10:59:00Z">
              <w:rPr>
                <w:rStyle w:val="Hyperlink"/>
                <w:rtl/>
              </w:rPr>
            </w:rPrChange>
          </w:rPr>
          <w:t xml:space="preserve"> </w:t>
        </w:r>
        <w:r w:rsidRPr="00974A00">
          <w:rPr>
            <w:rStyle w:val="Hyperlink"/>
            <w:rFonts w:hint="cs"/>
            <w:b w:val="0"/>
            <w:bCs w:val="0"/>
            <w:sz w:val="22"/>
            <w:szCs w:val="22"/>
            <w:rtl/>
            <w:rPrChange w:id="4232" w:author="Mohsen Jafarinejad" w:date="2019-05-12T10:59:00Z">
              <w:rPr>
                <w:rStyle w:val="Hyperlink"/>
                <w:rFonts w:hint="cs"/>
                <w:rtl/>
              </w:rPr>
            </w:rPrChange>
          </w:rPr>
          <w:t>اسید</w:t>
        </w:r>
        <w:r w:rsidRPr="00974A00">
          <w:rPr>
            <w:b w:val="0"/>
            <w:bCs w:val="0"/>
            <w:webHidden/>
            <w:sz w:val="22"/>
            <w:szCs w:val="22"/>
            <w:rPrChange w:id="4233" w:author="Mohsen Jafarinejad" w:date="2019-05-12T10:59:00Z">
              <w:rPr>
                <w:webHidden/>
              </w:rPr>
            </w:rPrChange>
          </w:rPr>
          <w:tab/>
        </w:r>
      </w:ins>
      <w:ins w:id="4234" w:author="Mohsen Jafarinejad" w:date="2019-05-12T11:05:00Z">
        <w:r w:rsidR="00974A00">
          <w:rPr>
            <w:rFonts w:hint="cs"/>
            <w:b w:val="0"/>
            <w:bCs w:val="0"/>
            <w:webHidden/>
            <w:sz w:val="22"/>
            <w:szCs w:val="22"/>
            <w:rtl/>
          </w:rPr>
          <w:t>8</w:t>
        </w:r>
      </w:ins>
      <w:ins w:id="4235" w:author="Mohsen Jafarinejad" w:date="2019-05-12T10:50:00Z">
        <w:r w:rsidRPr="00974A00">
          <w:rPr>
            <w:rStyle w:val="Hyperlink"/>
            <w:b w:val="0"/>
            <w:bCs w:val="0"/>
            <w:sz w:val="22"/>
            <w:szCs w:val="22"/>
            <w:rPrChange w:id="4236" w:author="Mohsen Jafarinejad" w:date="2019-05-12T10:59:00Z">
              <w:rPr>
                <w:rStyle w:val="Hyperlink"/>
              </w:rPr>
            </w:rPrChange>
          </w:rPr>
          <w:fldChar w:fldCharType="end"/>
        </w:r>
      </w:ins>
    </w:p>
    <w:p w14:paraId="16283AE5" w14:textId="2B15FE13" w:rsidR="009667A9" w:rsidRPr="00974A00" w:rsidRDefault="009667A9">
      <w:pPr>
        <w:pStyle w:val="TOC1"/>
        <w:rPr>
          <w:ins w:id="4237" w:author="Mohsen Jafarinejad" w:date="2019-05-12T10:50:00Z"/>
          <w:rFonts w:eastAsiaTheme="minorEastAsia"/>
          <w:b w:val="0"/>
          <w:bCs w:val="0"/>
          <w:i w:val="0"/>
          <w:sz w:val="20"/>
          <w:szCs w:val="20"/>
          <w:lang w:bidi="ar-SA"/>
          <w:rPrChange w:id="4238" w:author="Mohsen Jafarinejad" w:date="2019-05-12T10:59:00Z">
            <w:rPr>
              <w:ins w:id="4239" w:author="Mohsen Jafarinejad" w:date="2019-05-12T10:50:00Z"/>
              <w:rFonts w:asciiTheme="minorHAnsi" w:eastAsiaTheme="minorEastAsia" w:hAnsiTheme="minorHAnsi" w:cstheme="minorBidi"/>
              <w:b w:val="0"/>
              <w:bCs w:val="0"/>
              <w:i w:val="0"/>
              <w:lang w:bidi="ar-SA"/>
            </w:rPr>
          </w:rPrChange>
        </w:rPr>
        <w:pPrChange w:id="4240" w:author="Mohsen Jafarinejad" w:date="2019-05-12T11:05:00Z">
          <w:pPr>
            <w:pStyle w:val="TOC1"/>
            <w:bidi w:val="0"/>
          </w:pPr>
        </w:pPrChange>
      </w:pPr>
      <w:ins w:id="4241" w:author="Mohsen Jafarinejad" w:date="2019-05-12T10:50:00Z">
        <w:r w:rsidRPr="00974A00">
          <w:rPr>
            <w:rStyle w:val="Hyperlink"/>
            <w:b w:val="0"/>
            <w:bCs w:val="0"/>
            <w:sz w:val="22"/>
            <w:szCs w:val="22"/>
            <w:rPrChange w:id="4242" w:author="Mohsen Jafarinejad" w:date="2019-05-12T10:59:00Z">
              <w:rPr>
                <w:rStyle w:val="Hyperlink"/>
              </w:rPr>
            </w:rPrChange>
          </w:rPr>
          <w:fldChar w:fldCharType="begin"/>
        </w:r>
        <w:r w:rsidRPr="00974A00">
          <w:rPr>
            <w:rStyle w:val="Hyperlink"/>
            <w:b w:val="0"/>
            <w:bCs w:val="0"/>
            <w:sz w:val="22"/>
            <w:szCs w:val="22"/>
            <w:rPrChange w:id="4243" w:author="Mohsen Jafarinejad" w:date="2019-05-12T10:59:00Z">
              <w:rPr>
                <w:rStyle w:val="Hyperlink"/>
              </w:rPr>
            </w:rPrChange>
          </w:rPr>
          <w:instrText xml:space="preserve"> </w:instrText>
        </w:r>
        <w:r w:rsidRPr="00974A00">
          <w:rPr>
            <w:b w:val="0"/>
            <w:bCs w:val="0"/>
            <w:sz w:val="22"/>
            <w:szCs w:val="22"/>
            <w:rPrChange w:id="4244" w:author="Mohsen Jafarinejad" w:date="2019-05-12T10:59:00Z">
              <w:rPr/>
            </w:rPrChange>
          </w:rPr>
          <w:instrText>HYPERLINK \l "_Toc8551008"</w:instrText>
        </w:r>
        <w:r w:rsidRPr="00974A00">
          <w:rPr>
            <w:rStyle w:val="Hyperlink"/>
            <w:b w:val="0"/>
            <w:bCs w:val="0"/>
            <w:sz w:val="22"/>
            <w:szCs w:val="22"/>
            <w:rPrChange w:id="4245" w:author="Mohsen Jafarinejad" w:date="2019-05-12T10:59:00Z">
              <w:rPr>
                <w:rStyle w:val="Hyperlink"/>
              </w:rPr>
            </w:rPrChange>
          </w:rPr>
          <w:instrText xml:space="preserve"> </w:instrText>
        </w:r>
        <w:r w:rsidRPr="00974A00">
          <w:rPr>
            <w:rStyle w:val="Hyperlink"/>
            <w:b w:val="0"/>
            <w:bCs w:val="0"/>
            <w:sz w:val="22"/>
            <w:szCs w:val="22"/>
            <w:rPrChange w:id="4246" w:author="Mohsen Jafarinejad" w:date="2019-05-12T10:59:00Z">
              <w:rPr>
                <w:rStyle w:val="Hyperlink"/>
              </w:rPr>
            </w:rPrChange>
          </w:rPr>
          <w:fldChar w:fldCharType="separate"/>
        </w:r>
        <w:r w:rsidRPr="00974A00">
          <w:rPr>
            <w:rStyle w:val="Hyperlink"/>
            <w:rFonts w:hint="cs"/>
            <w:b w:val="0"/>
            <w:bCs w:val="0"/>
            <w:sz w:val="22"/>
            <w:szCs w:val="22"/>
            <w:rtl/>
            <w:rPrChange w:id="4247" w:author="Mohsen Jafarinejad" w:date="2019-05-12T10:59:00Z">
              <w:rPr>
                <w:rStyle w:val="Hyperlink"/>
                <w:rFonts w:hint="cs"/>
                <w:rtl/>
              </w:rPr>
            </w:rPrChange>
          </w:rPr>
          <w:t>شکل</w:t>
        </w:r>
        <w:r w:rsidRPr="00974A00">
          <w:rPr>
            <w:rStyle w:val="Hyperlink"/>
            <w:b w:val="0"/>
            <w:bCs w:val="0"/>
            <w:sz w:val="22"/>
            <w:szCs w:val="22"/>
            <w:rtl/>
            <w:rPrChange w:id="4248" w:author="Mohsen Jafarinejad" w:date="2019-05-12T10:59:00Z">
              <w:rPr>
                <w:rStyle w:val="Hyperlink"/>
                <w:rtl/>
              </w:rPr>
            </w:rPrChange>
          </w:rPr>
          <w:t xml:space="preserve"> 1-5 </w:t>
        </w:r>
        <w:r w:rsidRPr="00974A00">
          <w:rPr>
            <w:rStyle w:val="Hyperlink"/>
            <w:rFonts w:hint="cs"/>
            <w:b w:val="0"/>
            <w:bCs w:val="0"/>
            <w:sz w:val="22"/>
            <w:szCs w:val="22"/>
            <w:rtl/>
            <w:rPrChange w:id="4249" w:author="Mohsen Jafarinejad" w:date="2019-05-12T10:59:00Z">
              <w:rPr>
                <w:rStyle w:val="Hyperlink"/>
                <w:rFonts w:hint="cs"/>
                <w:rtl/>
              </w:rPr>
            </w:rPrChange>
          </w:rPr>
          <w:t>شماتیک</w:t>
        </w:r>
        <w:r w:rsidRPr="00974A00">
          <w:rPr>
            <w:rStyle w:val="Hyperlink"/>
            <w:b w:val="0"/>
            <w:bCs w:val="0"/>
            <w:sz w:val="22"/>
            <w:szCs w:val="22"/>
            <w:rtl/>
            <w:rPrChange w:id="4250" w:author="Mohsen Jafarinejad" w:date="2019-05-12T10:59:00Z">
              <w:rPr>
                <w:rStyle w:val="Hyperlink"/>
                <w:rtl/>
              </w:rPr>
            </w:rPrChange>
          </w:rPr>
          <w:t xml:space="preserve"> </w:t>
        </w:r>
        <w:r w:rsidRPr="00974A00">
          <w:rPr>
            <w:rStyle w:val="Hyperlink"/>
            <w:rFonts w:hint="cs"/>
            <w:b w:val="0"/>
            <w:bCs w:val="0"/>
            <w:sz w:val="22"/>
            <w:szCs w:val="22"/>
            <w:rtl/>
            <w:rPrChange w:id="4251" w:author="Mohsen Jafarinejad" w:date="2019-05-12T10:59:00Z">
              <w:rPr>
                <w:rStyle w:val="Hyperlink"/>
                <w:rFonts w:hint="cs"/>
                <w:rtl/>
              </w:rPr>
            </w:rPrChange>
          </w:rPr>
          <w:t>پیل</w:t>
        </w:r>
        <w:r w:rsidRPr="00974A00">
          <w:rPr>
            <w:rStyle w:val="Hyperlink"/>
            <w:b w:val="0"/>
            <w:bCs w:val="0"/>
            <w:sz w:val="22"/>
            <w:szCs w:val="22"/>
            <w:rtl/>
            <w:rPrChange w:id="4252" w:author="Mohsen Jafarinejad" w:date="2019-05-12T10:59:00Z">
              <w:rPr>
                <w:rStyle w:val="Hyperlink"/>
                <w:rtl/>
              </w:rPr>
            </w:rPrChange>
          </w:rPr>
          <w:t xml:space="preserve"> </w:t>
        </w:r>
        <w:r w:rsidRPr="00974A00">
          <w:rPr>
            <w:rStyle w:val="Hyperlink"/>
            <w:rFonts w:hint="cs"/>
            <w:b w:val="0"/>
            <w:bCs w:val="0"/>
            <w:sz w:val="22"/>
            <w:szCs w:val="22"/>
            <w:rtl/>
            <w:rPrChange w:id="4253" w:author="Mohsen Jafarinejad" w:date="2019-05-12T10:59:00Z">
              <w:rPr>
                <w:rStyle w:val="Hyperlink"/>
                <w:rFonts w:hint="cs"/>
                <w:rtl/>
              </w:rPr>
            </w:rPrChange>
          </w:rPr>
          <w:t>کربنات</w:t>
        </w:r>
        <w:r w:rsidRPr="00974A00">
          <w:rPr>
            <w:rStyle w:val="Hyperlink"/>
            <w:b w:val="0"/>
            <w:bCs w:val="0"/>
            <w:sz w:val="22"/>
            <w:szCs w:val="22"/>
            <w:rtl/>
            <w:rPrChange w:id="4254" w:author="Mohsen Jafarinejad" w:date="2019-05-12T10:59:00Z">
              <w:rPr>
                <w:rStyle w:val="Hyperlink"/>
                <w:rtl/>
              </w:rPr>
            </w:rPrChange>
          </w:rPr>
          <w:t xml:space="preserve"> </w:t>
        </w:r>
        <w:r w:rsidRPr="00974A00">
          <w:rPr>
            <w:rStyle w:val="Hyperlink"/>
            <w:rFonts w:hint="cs"/>
            <w:b w:val="0"/>
            <w:bCs w:val="0"/>
            <w:sz w:val="22"/>
            <w:szCs w:val="22"/>
            <w:rtl/>
            <w:rPrChange w:id="4255" w:author="Mohsen Jafarinejad" w:date="2019-05-12T10:59:00Z">
              <w:rPr>
                <w:rStyle w:val="Hyperlink"/>
                <w:rFonts w:hint="cs"/>
                <w:rtl/>
              </w:rPr>
            </w:rPrChange>
          </w:rPr>
          <w:t>مذاب</w:t>
        </w:r>
        <w:r w:rsidRPr="00974A00">
          <w:rPr>
            <w:b w:val="0"/>
            <w:bCs w:val="0"/>
            <w:webHidden/>
            <w:sz w:val="22"/>
            <w:szCs w:val="22"/>
            <w:rPrChange w:id="4256" w:author="Mohsen Jafarinejad" w:date="2019-05-12T10:59:00Z">
              <w:rPr>
                <w:webHidden/>
              </w:rPr>
            </w:rPrChange>
          </w:rPr>
          <w:tab/>
        </w:r>
      </w:ins>
      <w:ins w:id="4257" w:author="Mohsen Jafarinejad" w:date="2019-05-12T11:05:00Z">
        <w:r w:rsidR="00974A00">
          <w:rPr>
            <w:rFonts w:hint="cs"/>
            <w:b w:val="0"/>
            <w:bCs w:val="0"/>
            <w:webHidden/>
            <w:sz w:val="22"/>
            <w:szCs w:val="22"/>
            <w:rtl/>
          </w:rPr>
          <w:t>10</w:t>
        </w:r>
      </w:ins>
      <w:ins w:id="4258" w:author="Mohsen Jafarinejad" w:date="2019-05-12T10:50:00Z">
        <w:r w:rsidRPr="00974A00">
          <w:rPr>
            <w:rStyle w:val="Hyperlink"/>
            <w:b w:val="0"/>
            <w:bCs w:val="0"/>
            <w:sz w:val="22"/>
            <w:szCs w:val="22"/>
            <w:rPrChange w:id="4259" w:author="Mohsen Jafarinejad" w:date="2019-05-12T10:59:00Z">
              <w:rPr>
                <w:rStyle w:val="Hyperlink"/>
              </w:rPr>
            </w:rPrChange>
          </w:rPr>
          <w:fldChar w:fldCharType="end"/>
        </w:r>
      </w:ins>
    </w:p>
    <w:p w14:paraId="20682043" w14:textId="48126AFA" w:rsidR="009667A9" w:rsidRPr="00974A00" w:rsidRDefault="009667A9">
      <w:pPr>
        <w:pStyle w:val="TOC1"/>
        <w:rPr>
          <w:ins w:id="4260" w:author="Mohsen Jafarinejad" w:date="2019-05-12T10:50:00Z"/>
          <w:rFonts w:eastAsiaTheme="minorEastAsia"/>
          <w:b w:val="0"/>
          <w:bCs w:val="0"/>
          <w:i w:val="0"/>
          <w:sz w:val="20"/>
          <w:szCs w:val="20"/>
          <w:lang w:bidi="ar-SA"/>
          <w:rPrChange w:id="4261" w:author="Mohsen Jafarinejad" w:date="2019-05-12T10:59:00Z">
            <w:rPr>
              <w:ins w:id="4262" w:author="Mohsen Jafarinejad" w:date="2019-05-12T10:50:00Z"/>
              <w:rFonts w:asciiTheme="minorHAnsi" w:eastAsiaTheme="minorEastAsia" w:hAnsiTheme="minorHAnsi" w:cstheme="minorBidi"/>
              <w:b w:val="0"/>
              <w:bCs w:val="0"/>
              <w:i w:val="0"/>
              <w:lang w:bidi="ar-SA"/>
            </w:rPr>
          </w:rPrChange>
        </w:rPr>
        <w:pPrChange w:id="4263" w:author="Mohsen Jafarinejad" w:date="2019-05-12T11:05:00Z">
          <w:pPr>
            <w:pStyle w:val="TOC1"/>
            <w:bidi w:val="0"/>
          </w:pPr>
        </w:pPrChange>
      </w:pPr>
      <w:ins w:id="4264" w:author="Mohsen Jafarinejad" w:date="2019-05-12T10:50:00Z">
        <w:r w:rsidRPr="00974A00">
          <w:rPr>
            <w:rStyle w:val="Hyperlink"/>
            <w:b w:val="0"/>
            <w:bCs w:val="0"/>
            <w:sz w:val="22"/>
            <w:szCs w:val="22"/>
            <w:rPrChange w:id="4265" w:author="Mohsen Jafarinejad" w:date="2019-05-12T10:59:00Z">
              <w:rPr>
                <w:rStyle w:val="Hyperlink"/>
              </w:rPr>
            </w:rPrChange>
          </w:rPr>
          <w:fldChar w:fldCharType="begin"/>
        </w:r>
        <w:r w:rsidRPr="00974A00">
          <w:rPr>
            <w:rStyle w:val="Hyperlink"/>
            <w:b w:val="0"/>
            <w:bCs w:val="0"/>
            <w:sz w:val="22"/>
            <w:szCs w:val="22"/>
            <w:rPrChange w:id="4266" w:author="Mohsen Jafarinejad" w:date="2019-05-12T10:59:00Z">
              <w:rPr>
                <w:rStyle w:val="Hyperlink"/>
              </w:rPr>
            </w:rPrChange>
          </w:rPr>
          <w:instrText xml:space="preserve"> </w:instrText>
        </w:r>
        <w:r w:rsidRPr="00974A00">
          <w:rPr>
            <w:b w:val="0"/>
            <w:bCs w:val="0"/>
            <w:sz w:val="22"/>
            <w:szCs w:val="22"/>
            <w:rPrChange w:id="4267" w:author="Mohsen Jafarinejad" w:date="2019-05-12T10:59:00Z">
              <w:rPr/>
            </w:rPrChange>
          </w:rPr>
          <w:instrText>HYPERLINK \l "_Toc8551009"</w:instrText>
        </w:r>
        <w:r w:rsidRPr="00974A00">
          <w:rPr>
            <w:rStyle w:val="Hyperlink"/>
            <w:b w:val="0"/>
            <w:bCs w:val="0"/>
            <w:sz w:val="22"/>
            <w:szCs w:val="22"/>
            <w:rPrChange w:id="4268" w:author="Mohsen Jafarinejad" w:date="2019-05-12T10:59:00Z">
              <w:rPr>
                <w:rStyle w:val="Hyperlink"/>
              </w:rPr>
            </w:rPrChange>
          </w:rPr>
          <w:instrText xml:space="preserve"> </w:instrText>
        </w:r>
        <w:r w:rsidRPr="00974A00">
          <w:rPr>
            <w:rStyle w:val="Hyperlink"/>
            <w:b w:val="0"/>
            <w:bCs w:val="0"/>
            <w:sz w:val="22"/>
            <w:szCs w:val="22"/>
            <w:rPrChange w:id="4269" w:author="Mohsen Jafarinejad" w:date="2019-05-12T10:59:00Z">
              <w:rPr>
                <w:rStyle w:val="Hyperlink"/>
              </w:rPr>
            </w:rPrChange>
          </w:rPr>
          <w:fldChar w:fldCharType="separate"/>
        </w:r>
        <w:r w:rsidRPr="00974A00">
          <w:rPr>
            <w:rStyle w:val="Hyperlink"/>
            <w:rFonts w:hint="cs"/>
            <w:b w:val="0"/>
            <w:bCs w:val="0"/>
            <w:sz w:val="22"/>
            <w:szCs w:val="22"/>
            <w:rtl/>
            <w:rPrChange w:id="4270" w:author="Mohsen Jafarinejad" w:date="2019-05-12T10:59:00Z">
              <w:rPr>
                <w:rStyle w:val="Hyperlink"/>
                <w:rFonts w:hint="cs"/>
                <w:rtl/>
              </w:rPr>
            </w:rPrChange>
          </w:rPr>
          <w:t>شکل</w:t>
        </w:r>
        <w:r w:rsidRPr="00974A00">
          <w:rPr>
            <w:rStyle w:val="Hyperlink"/>
            <w:b w:val="0"/>
            <w:bCs w:val="0"/>
            <w:sz w:val="22"/>
            <w:szCs w:val="22"/>
            <w:rtl/>
            <w:rPrChange w:id="4271" w:author="Mohsen Jafarinejad" w:date="2019-05-12T10:59:00Z">
              <w:rPr>
                <w:rStyle w:val="Hyperlink"/>
                <w:rtl/>
              </w:rPr>
            </w:rPrChange>
          </w:rPr>
          <w:t xml:space="preserve"> 1-6 </w:t>
        </w:r>
        <w:r w:rsidRPr="00974A00">
          <w:rPr>
            <w:rStyle w:val="Hyperlink"/>
            <w:rFonts w:hint="cs"/>
            <w:b w:val="0"/>
            <w:bCs w:val="0"/>
            <w:sz w:val="22"/>
            <w:szCs w:val="22"/>
            <w:rtl/>
            <w:rPrChange w:id="4272" w:author="Mohsen Jafarinejad" w:date="2019-05-12T10:59:00Z">
              <w:rPr>
                <w:rStyle w:val="Hyperlink"/>
                <w:rFonts w:hint="cs"/>
                <w:rtl/>
              </w:rPr>
            </w:rPrChange>
          </w:rPr>
          <w:t>شماتیک</w:t>
        </w:r>
        <w:r w:rsidRPr="00974A00">
          <w:rPr>
            <w:rStyle w:val="Hyperlink"/>
            <w:b w:val="0"/>
            <w:bCs w:val="0"/>
            <w:sz w:val="22"/>
            <w:szCs w:val="22"/>
            <w:rtl/>
            <w:rPrChange w:id="4273" w:author="Mohsen Jafarinejad" w:date="2019-05-12T10:59:00Z">
              <w:rPr>
                <w:rStyle w:val="Hyperlink"/>
                <w:rtl/>
              </w:rPr>
            </w:rPrChange>
          </w:rPr>
          <w:t xml:space="preserve"> </w:t>
        </w:r>
        <w:r w:rsidRPr="00974A00">
          <w:rPr>
            <w:rStyle w:val="Hyperlink"/>
            <w:rFonts w:hint="cs"/>
            <w:b w:val="0"/>
            <w:bCs w:val="0"/>
            <w:sz w:val="22"/>
            <w:szCs w:val="22"/>
            <w:rtl/>
            <w:rPrChange w:id="4274" w:author="Mohsen Jafarinejad" w:date="2019-05-12T10:59:00Z">
              <w:rPr>
                <w:rStyle w:val="Hyperlink"/>
                <w:rFonts w:hint="cs"/>
                <w:rtl/>
              </w:rPr>
            </w:rPrChange>
          </w:rPr>
          <w:t>پیل</w:t>
        </w:r>
        <w:r w:rsidRPr="00974A00">
          <w:rPr>
            <w:rStyle w:val="Hyperlink"/>
            <w:b w:val="0"/>
            <w:bCs w:val="0"/>
            <w:sz w:val="22"/>
            <w:szCs w:val="22"/>
            <w:rtl/>
            <w:rPrChange w:id="4275" w:author="Mohsen Jafarinejad" w:date="2019-05-12T10:59:00Z">
              <w:rPr>
                <w:rStyle w:val="Hyperlink"/>
                <w:rtl/>
              </w:rPr>
            </w:rPrChange>
          </w:rPr>
          <w:t xml:space="preserve"> </w:t>
        </w:r>
        <w:r w:rsidRPr="00974A00">
          <w:rPr>
            <w:rStyle w:val="Hyperlink"/>
            <w:rFonts w:hint="cs"/>
            <w:b w:val="0"/>
            <w:bCs w:val="0"/>
            <w:sz w:val="22"/>
            <w:szCs w:val="22"/>
            <w:rtl/>
            <w:rPrChange w:id="4276" w:author="Mohsen Jafarinejad" w:date="2019-05-12T10:59:00Z">
              <w:rPr>
                <w:rStyle w:val="Hyperlink"/>
                <w:rFonts w:hint="cs"/>
                <w:rtl/>
              </w:rPr>
            </w:rPrChange>
          </w:rPr>
          <w:t>سوختی</w:t>
        </w:r>
        <w:r w:rsidRPr="00974A00">
          <w:rPr>
            <w:rStyle w:val="Hyperlink"/>
            <w:b w:val="0"/>
            <w:bCs w:val="0"/>
            <w:sz w:val="22"/>
            <w:szCs w:val="22"/>
            <w:rtl/>
            <w:rPrChange w:id="4277" w:author="Mohsen Jafarinejad" w:date="2019-05-12T10:59:00Z">
              <w:rPr>
                <w:rStyle w:val="Hyperlink"/>
                <w:rtl/>
              </w:rPr>
            </w:rPrChange>
          </w:rPr>
          <w:t xml:space="preserve"> </w:t>
        </w:r>
        <w:r w:rsidRPr="00974A00">
          <w:rPr>
            <w:rStyle w:val="Hyperlink"/>
            <w:rFonts w:hint="cs"/>
            <w:b w:val="0"/>
            <w:bCs w:val="0"/>
            <w:sz w:val="22"/>
            <w:szCs w:val="22"/>
            <w:rtl/>
            <w:rPrChange w:id="4278" w:author="Mohsen Jafarinejad" w:date="2019-05-12T10:59:00Z">
              <w:rPr>
                <w:rStyle w:val="Hyperlink"/>
                <w:rFonts w:hint="cs"/>
                <w:rtl/>
              </w:rPr>
            </w:rPrChange>
          </w:rPr>
          <w:t>اکسید</w:t>
        </w:r>
        <w:r w:rsidRPr="00974A00">
          <w:rPr>
            <w:rStyle w:val="Hyperlink"/>
            <w:b w:val="0"/>
            <w:bCs w:val="0"/>
            <w:sz w:val="22"/>
            <w:szCs w:val="22"/>
            <w:rtl/>
            <w:rPrChange w:id="4279" w:author="Mohsen Jafarinejad" w:date="2019-05-12T10:59:00Z">
              <w:rPr>
                <w:rStyle w:val="Hyperlink"/>
                <w:rtl/>
              </w:rPr>
            </w:rPrChange>
          </w:rPr>
          <w:t xml:space="preserve"> </w:t>
        </w:r>
        <w:r w:rsidRPr="00974A00">
          <w:rPr>
            <w:rStyle w:val="Hyperlink"/>
            <w:rFonts w:hint="cs"/>
            <w:b w:val="0"/>
            <w:bCs w:val="0"/>
            <w:sz w:val="22"/>
            <w:szCs w:val="22"/>
            <w:rtl/>
            <w:rPrChange w:id="4280" w:author="Mohsen Jafarinejad" w:date="2019-05-12T10:59:00Z">
              <w:rPr>
                <w:rStyle w:val="Hyperlink"/>
                <w:rFonts w:hint="cs"/>
                <w:rtl/>
              </w:rPr>
            </w:rPrChange>
          </w:rPr>
          <w:t>جامد</w:t>
        </w:r>
        <w:r w:rsidRPr="00974A00">
          <w:rPr>
            <w:b w:val="0"/>
            <w:bCs w:val="0"/>
            <w:webHidden/>
            <w:sz w:val="22"/>
            <w:szCs w:val="22"/>
            <w:rPrChange w:id="4281" w:author="Mohsen Jafarinejad" w:date="2019-05-12T10:59:00Z">
              <w:rPr>
                <w:webHidden/>
              </w:rPr>
            </w:rPrChange>
          </w:rPr>
          <w:tab/>
        </w:r>
      </w:ins>
      <w:ins w:id="4282" w:author="Mohsen Jafarinejad" w:date="2019-05-12T11:05:00Z">
        <w:r w:rsidR="00974A00">
          <w:rPr>
            <w:rFonts w:hint="cs"/>
            <w:b w:val="0"/>
            <w:bCs w:val="0"/>
            <w:webHidden/>
            <w:sz w:val="22"/>
            <w:szCs w:val="22"/>
            <w:rtl/>
          </w:rPr>
          <w:t>11</w:t>
        </w:r>
      </w:ins>
      <w:ins w:id="4283" w:author="Mohsen Jafarinejad" w:date="2019-05-12T10:50:00Z">
        <w:r w:rsidRPr="00974A00">
          <w:rPr>
            <w:rStyle w:val="Hyperlink"/>
            <w:b w:val="0"/>
            <w:bCs w:val="0"/>
            <w:sz w:val="22"/>
            <w:szCs w:val="22"/>
            <w:rPrChange w:id="4284" w:author="Mohsen Jafarinejad" w:date="2019-05-12T10:59:00Z">
              <w:rPr>
                <w:rStyle w:val="Hyperlink"/>
              </w:rPr>
            </w:rPrChange>
          </w:rPr>
          <w:fldChar w:fldCharType="end"/>
        </w:r>
      </w:ins>
    </w:p>
    <w:p w14:paraId="55AA5F3D" w14:textId="0F70F10A" w:rsidR="009667A9" w:rsidRPr="00974A00" w:rsidRDefault="009667A9">
      <w:pPr>
        <w:pStyle w:val="TOC1"/>
        <w:rPr>
          <w:ins w:id="4285" w:author="Mohsen Jafarinejad" w:date="2019-05-12T10:50:00Z"/>
          <w:rFonts w:eastAsiaTheme="minorEastAsia"/>
          <w:b w:val="0"/>
          <w:bCs w:val="0"/>
          <w:i w:val="0"/>
          <w:sz w:val="20"/>
          <w:szCs w:val="20"/>
          <w:lang w:bidi="ar-SA"/>
          <w:rPrChange w:id="4286" w:author="Mohsen Jafarinejad" w:date="2019-05-12T10:59:00Z">
            <w:rPr>
              <w:ins w:id="4287" w:author="Mohsen Jafarinejad" w:date="2019-05-12T10:50:00Z"/>
              <w:rFonts w:asciiTheme="minorHAnsi" w:eastAsiaTheme="minorEastAsia" w:hAnsiTheme="minorHAnsi" w:cstheme="minorBidi"/>
              <w:b w:val="0"/>
              <w:bCs w:val="0"/>
              <w:i w:val="0"/>
              <w:lang w:bidi="ar-SA"/>
            </w:rPr>
          </w:rPrChange>
        </w:rPr>
        <w:pPrChange w:id="4288" w:author="Mohsen Jafarinejad" w:date="2019-05-12T11:05:00Z">
          <w:pPr>
            <w:pStyle w:val="TOC1"/>
            <w:bidi w:val="0"/>
          </w:pPr>
        </w:pPrChange>
      </w:pPr>
      <w:ins w:id="4289" w:author="Mohsen Jafarinejad" w:date="2019-05-12T10:50:00Z">
        <w:r w:rsidRPr="00974A00">
          <w:rPr>
            <w:rStyle w:val="Hyperlink"/>
            <w:b w:val="0"/>
            <w:bCs w:val="0"/>
            <w:sz w:val="22"/>
            <w:szCs w:val="22"/>
            <w:rPrChange w:id="4290" w:author="Mohsen Jafarinejad" w:date="2019-05-12T10:59:00Z">
              <w:rPr>
                <w:rStyle w:val="Hyperlink"/>
              </w:rPr>
            </w:rPrChange>
          </w:rPr>
          <w:fldChar w:fldCharType="begin"/>
        </w:r>
        <w:r w:rsidRPr="00974A00">
          <w:rPr>
            <w:rStyle w:val="Hyperlink"/>
            <w:b w:val="0"/>
            <w:bCs w:val="0"/>
            <w:sz w:val="22"/>
            <w:szCs w:val="22"/>
            <w:rPrChange w:id="4291" w:author="Mohsen Jafarinejad" w:date="2019-05-12T10:59:00Z">
              <w:rPr>
                <w:rStyle w:val="Hyperlink"/>
              </w:rPr>
            </w:rPrChange>
          </w:rPr>
          <w:instrText xml:space="preserve"> </w:instrText>
        </w:r>
        <w:r w:rsidRPr="00974A00">
          <w:rPr>
            <w:b w:val="0"/>
            <w:bCs w:val="0"/>
            <w:sz w:val="22"/>
            <w:szCs w:val="22"/>
            <w:rPrChange w:id="4292" w:author="Mohsen Jafarinejad" w:date="2019-05-12T10:59:00Z">
              <w:rPr/>
            </w:rPrChange>
          </w:rPr>
          <w:instrText>HYPERLINK \l "_Toc8551010"</w:instrText>
        </w:r>
        <w:r w:rsidRPr="00974A00">
          <w:rPr>
            <w:rStyle w:val="Hyperlink"/>
            <w:b w:val="0"/>
            <w:bCs w:val="0"/>
            <w:sz w:val="22"/>
            <w:szCs w:val="22"/>
            <w:rPrChange w:id="4293" w:author="Mohsen Jafarinejad" w:date="2019-05-12T10:59:00Z">
              <w:rPr>
                <w:rStyle w:val="Hyperlink"/>
              </w:rPr>
            </w:rPrChange>
          </w:rPr>
          <w:instrText xml:space="preserve"> </w:instrText>
        </w:r>
        <w:r w:rsidRPr="00974A00">
          <w:rPr>
            <w:rStyle w:val="Hyperlink"/>
            <w:b w:val="0"/>
            <w:bCs w:val="0"/>
            <w:sz w:val="22"/>
            <w:szCs w:val="22"/>
            <w:rPrChange w:id="4294" w:author="Mohsen Jafarinejad" w:date="2019-05-12T10:59:00Z">
              <w:rPr>
                <w:rStyle w:val="Hyperlink"/>
              </w:rPr>
            </w:rPrChange>
          </w:rPr>
          <w:fldChar w:fldCharType="separate"/>
        </w:r>
        <w:r w:rsidRPr="00974A00">
          <w:rPr>
            <w:rStyle w:val="Hyperlink"/>
            <w:rFonts w:hint="cs"/>
            <w:b w:val="0"/>
            <w:bCs w:val="0"/>
            <w:sz w:val="22"/>
            <w:szCs w:val="22"/>
            <w:rtl/>
            <w:rPrChange w:id="4295" w:author="Mohsen Jafarinejad" w:date="2019-05-12T10:59:00Z">
              <w:rPr>
                <w:rStyle w:val="Hyperlink"/>
                <w:rFonts w:hint="cs"/>
                <w:rtl/>
              </w:rPr>
            </w:rPrChange>
          </w:rPr>
          <w:t>شکل</w:t>
        </w:r>
        <w:r w:rsidRPr="00974A00">
          <w:rPr>
            <w:rStyle w:val="Hyperlink"/>
            <w:b w:val="0"/>
            <w:bCs w:val="0"/>
            <w:sz w:val="22"/>
            <w:szCs w:val="22"/>
            <w:rtl/>
            <w:rPrChange w:id="4296" w:author="Mohsen Jafarinejad" w:date="2019-05-12T10:59:00Z">
              <w:rPr>
                <w:rStyle w:val="Hyperlink"/>
                <w:rtl/>
              </w:rPr>
            </w:rPrChange>
          </w:rPr>
          <w:t xml:space="preserve"> 1-7 </w:t>
        </w:r>
        <w:r w:rsidRPr="00974A00">
          <w:rPr>
            <w:rStyle w:val="Hyperlink"/>
            <w:rFonts w:hint="cs"/>
            <w:b w:val="0"/>
            <w:bCs w:val="0"/>
            <w:sz w:val="22"/>
            <w:szCs w:val="22"/>
            <w:rtl/>
            <w:rPrChange w:id="4297" w:author="Mohsen Jafarinejad" w:date="2019-05-12T10:59:00Z">
              <w:rPr>
                <w:rStyle w:val="Hyperlink"/>
                <w:rFonts w:hint="cs"/>
                <w:rtl/>
              </w:rPr>
            </w:rPrChange>
          </w:rPr>
          <w:t>شماتیک</w:t>
        </w:r>
        <w:r w:rsidRPr="00974A00">
          <w:rPr>
            <w:rStyle w:val="Hyperlink"/>
            <w:b w:val="0"/>
            <w:bCs w:val="0"/>
            <w:sz w:val="22"/>
            <w:szCs w:val="22"/>
            <w:rtl/>
            <w:rPrChange w:id="4298" w:author="Mohsen Jafarinejad" w:date="2019-05-12T10:59:00Z">
              <w:rPr>
                <w:rStyle w:val="Hyperlink"/>
                <w:rtl/>
              </w:rPr>
            </w:rPrChange>
          </w:rPr>
          <w:t xml:space="preserve"> </w:t>
        </w:r>
        <w:r w:rsidRPr="00974A00">
          <w:rPr>
            <w:rStyle w:val="Hyperlink"/>
            <w:rFonts w:hint="cs"/>
            <w:b w:val="0"/>
            <w:bCs w:val="0"/>
            <w:sz w:val="22"/>
            <w:szCs w:val="22"/>
            <w:rtl/>
            <w:rPrChange w:id="4299" w:author="Mohsen Jafarinejad" w:date="2019-05-12T10:59:00Z">
              <w:rPr>
                <w:rStyle w:val="Hyperlink"/>
                <w:rFonts w:hint="cs"/>
                <w:rtl/>
              </w:rPr>
            </w:rPrChange>
          </w:rPr>
          <w:t>پیل</w:t>
        </w:r>
        <w:r w:rsidRPr="00974A00">
          <w:rPr>
            <w:rStyle w:val="Hyperlink"/>
            <w:b w:val="0"/>
            <w:bCs w:val="0"/>
            <w:sz w:val="22"/>
            <w:szCs w:val="22"/>
            <w:rtl/>
            <w:rPrChange w:id="4300" w:author="Mohsen Jafarinejad" w:date="2019-05-12T10:59:00Z">
              <w:rPr>
                <w:rStyle w:val="Hyperlink"/>
                <w:rtl/>
              </w:rPr>
            </w:rPrChange>
          </w:rPr>
          <w:t xml:space="preserve"> </w:t>
        </w:r>
        <w:r w:rsidRPr="00974A00">
          <w:rPr>
            <w:rStyle w:val="Hyperlink"/>
            <w:rFonts w:hint="cs"/>
            <w:b w:val="0"/>
            <w:bCs w:val="0"/>
            <w:sz w:val="22"/>
            <w:szCs w:val="22"/>
            <w:rtl/>
            <w:rPrChange w:id="4301" w:author="Mohsen Jafarinejad" w:date="2019-05-12T10:59:00Z">
              <w:rPr>
                <w:rStyle w:val="Hyperlink"/>
                <w:rFonts w:hint="cs"/>
                <w:rtl/>
              </w:rPr>
            </w:rPrChange>
          </w:rPr>
          <w:t>سوختی</w:t>
        </w:r>
        <w:r w:rsidRPr="00974A00">
          <w:rPr>
            <w:rStyle w:val="Hyperlink"/>
            <w:b w:val="0"/>
            <w:bCs w:val="0"/>
            <w:sz w:val="22"/>
            <w:szCs w:val="22"/>
            <w:rtl/>
            <w:rPrChange w:id="4302" w:author="Mohsen Jafarinejad" w:date="2019-05-12T10:59:00Z">
              <w:rPr>
                <w:rStyle w:val="Hyperlink"/>
                <w:rtl/>
              </w:rPr>
            </w:rPrChange>
          </w:rPr>
          <w:t xml:space="preserve"> </w:t>
        </w:r>
        <w:r w:rsidRPr="00974A00">
          <w:rPr>
            <w:rStyle w:val="Hyperlink"/>
            <w:rFonts w:hint="cs"/>
            <w:b w:val="0"/>
            <w:bCs w:val="0"/>
            <w:sz w:val="22"/>
            <w:szCs w:val="22"/>
            <w:rtl/>
            <w:rPrChange w:id="4303" w:author="Mohsen Jafarinejad" w:date="2019-05-12T10:59:00Z">
              <w:rPr>
                <w:rStyle w:val="Hyperlink"/>
                <w:rFonts w:hint="cs"/>
                <w:rtl/>
              </w:rPr>
            </w:rPrChange>
          </w:rPr>
          <w:t>متانول</w:t>
        </w:r>
        <w:r w:rsidRPr="00974A00">
          <w:rPr>
            <w:rStyle w:val="Hyperlink"/>
            <w:b w:val="0"/>
            <w:bCs w:val="0"/>
            <w:sz w:val="22"/>
            <w:szCs w:val="22"/>
            <w:rtl/>
            <w:rPrChange w:id="4304" w:author="Mohsen Jafarinejad" w:date="2019-05-12T10:59:00Z">
              <w:rPr>
                <w:rStyle w:val="Hyperlink"/>
                <w:rtl/>
              </w:rPr>
            </w:rPrChange>
          </w:rPr>
          <w:t xml:space="preserve"> </w:t>
        </w:r>
        <w:r w:rsidRPr="00974A00">
          <w:rPr>
            <w:rStyle w:val="Hyperlink"/>
            <w:rFonts w:hint="cs"/>
            <w:b w:val="0"/>
            <w:bCs w:val="0"/>
            <w:sz w:val="22"/>
            <w:szCs w:val="22"/>
            <w:rtl/>
            <w:rPrChange w:id="4305" w:author="Mohsen Jafarinejad" w:date="2019-05-12T10:59:00Z">
              <w:rPr>
                <w:rStyle w:val="Hyperlink"/>
                <w:rFonts w:hint="cs"/>
                <w:rtl/>
              </w:rPr>
            </w:rPrChange>
          </w:rPr>
          <w:t>مستقیم</w:t>
        </w:r>
        <w:r w:rsidRPr="00974A00">
          <w:rPr>
            <w:b w:val="0"/>
            <w:bCs w:val="0"/>
            <w:webHidden/>
            <w:sz w:val="22"/>
            <w:szCs w:val="22"/>
            <w:rPrChange w:id="4306" w:author="Mohsen Jafarinejad" w:date="2019-05-12T10:59:00Z">
              <w:rPr>
                <w:webHidden/>
              </w:rPr>
            </w:rPrChange>
          </w:rPr>
          <w:tab/>
        </w:r>
      </w:ins>
      <w:ins w:id="4307" w:author="Mohsen Jafarinejad" w:date="2019-05-12T11:05:00Z">
        <w:r w:rsidR="00974A00">
          <w:rPr>
            <w:rFonts w:hint="cs"/>
            <w:b w:val="0"/>
            <w:bCs w:val="0"/>
            <w:webHidden/>
            <w:sz w:val="22"/>
            <w:szCs w:val="22"/>
            <w:rtl/>
          </w:rPr>
          <w:t>13</w:t>
        </w:r>
      </w:ins>
      <w:ins w:id="4308" w:author="Mohsen Jafarinejad" w:date="2019-05-12T10:50:00Z">
        <w:r w:rsidRPr="00974A00">
          <w:rPr>
            <w:rStyle w:val="Hyperlink"/>
            <w:b w:val="0"/>
            <w:bCs w:val="0"/>
            <w:sz w:val="22"/>
            <w:szCs w:val="22"/>
            <w:rPrChange w:id="4309" w:author="Mohsen Jafarinejad" w:date="2019-05-12T10:59:00Z">
              <w:rPr>
                <w:rStyle w:val="Hyperlink"/>
              </w:rPr>
            </w:rPrChange>
          </w:rPr>
          <w:fldChar w:fldCharType="end"/>
        </w:r>
      </w:ins>
    </w:p>
    <w:p w14:paraId="04148A25" w14:textId="10E88EB6" w:rsidR="009667A9" w:rsidRPr="00974A00" w:rsidRDefault="009667A9">
      <w:pPr>
        <w:pStyle w:val="TOC1"/>
        <w:rPr>
          <w:ins w:id="4310" w:author="Mohsen Jafarinejad" w:date="2019-05-12T10:50:00Z"/>
          <w:rFonts w:eastAsiaTheme="minorEastAsia"/>
          <w:b w:val="0"/>
          <w:bCs w:val="0"/>
          <w:i w:val="0"/>
          <w:sz w:val="20"/>
          <w:szCs w:val="20"/>
          <w:lang w:bidi="ar-SA"/>
          <w:rPrChange w:id="4311" w:author="Mohsen Jafarinejad" w:date="2019-05-12T10:59:00Z">
            <w:rPr>
              <w:ins w:id="4312" w:author="Mohsen Jafarinejad" w:date="2019-05-12T10:50:00Z"/>
              <w:rFonts w:asciiTheme="minorHAnsi" w:eastAsiaTheme="minorEastAsia" w:hAnsiTheme="minorHAnsi" w:cstheme="minorBidi"/>
              <w:b w:val="0"/>
              <w:bCs w:val="0"/>
              <w:i w:val="0"/>
              <w:lang w:bidi="ar-SA"/>
            </w:rPr>
          </w:rPrChange>
        </w:rPr>
        <w:pPrChange w:id="4313" w:author="Mohsen Jafarinejad" w:date="2019-05-12T11:05:00Z">
          <w:pPr>
            <w:pStyle w:val="TOC1"/>
            <w:bidi w:val="0"/>
          </w:pPr>
        </w:pPrChange>
      </w:pPr>
      <w:ins w:id="4314" w:author="Mohsen Jafarinejad" w:date="2019-05-12T10:50:00Z">
        <w:r w:rsidRPr="00974A00">
          <w:rPr>
            <w:rStyle w:val="Hyperlink"/>
            <w:b w:val="0"/>
            <w:bCs w:val="0"/>
            <w:sz w:val="22"/>
            <w:szCs w:val="22"/>
            <w:rPrChange w:id="4315" w:author="Mohsen Jafarinejad" w:date="2019-05-12T10:59:00Z">
              <w:rPr>
                <w:rStyle w:val="Hyperlink"/>
              </w:rPr>
            </w:rPrChange>
          </w:rPr>
          <w:fldChar w:fldCharType="begin"/>
        </w:r>
        <w:r w:rsidRPr="00974A00">
          <w:rPr>
            <w:rStyle w:val="Hyperlink"/>
            <w:b w:val="0"/>
            <w:bCs w:val="0"/>
            <w:sz w:val="22"/>
            <w:szCs w:val="22"/>
            <w:rPrChange w:id="4316" w:author="Mohsen Jafarinejad" w:date="2019-05-12T10:59:00Z">
              <w:rPr>
                <w:rStyle w:val="Hyperlink"/>
              </w:rPr>
            </w:rPrChange>
          </w:rPr>
          <w:instrText xml:space="preserve"> </w:instrText>
        </w:r>
        <w:r w:rsidRPr="00974A00">
          <w:rPr>
            <w:b w:val="0"/>
            <w:bCs w:val="0"/>
            <w:sz w:val="22"/>
            <w:szCs w:val="22"/>
            <w:rPrChange w:id="4317" w:author="Mohsen Jafarinejad" w:date="2019-05-12T10:59:00Z">
              <w:rPr/>
            </w:rPrChange>
          </w:rPr>
          <w:instrText>HYPERLINK \l "_Toc8551011"</w:instrText>
        </w:r>
        <w:r w:rsidRPr="00974A00">
          <w:rPr>
            <w:rStyle w:val="Hyperlink"/>
            <w:b w:val="0"/>
            <w:bCs w:val="0"/>
            <w:sz w:val="22"/>
            <w:szCs w:val="22"/>
            <w:rPrChange w:id="4318" w:author="Mohsen Jafarinejad" w:date="2019-05-12T10:59:00Z">
              <w:rPr>
                <w:rStyle w:val="Hyperlink"/>
              </w:rPr>
            </w:rPrChange>
          </w:rPr>
          <w:instrText xml:space="preserve"> </w:instrText>
        </w:r>
        <w:r w:rsidRPr="00974A00">
          <w:rPr>
            <w:rStyle w:val="Hyperlink"/>
            <w:b w:val="0"/>
            <w:bCs w:val="0"/>
            <w:sz w:val="22"/>
            <w:szCs w:val="22"/>
            <w:rPrChange w:id="4319" w:author="Mohsen Jafarinejad" w:date="2019-05-12T10:59:00Z">
              <w:rPr>
                <w:rStyle w:val="Hyperlink"/>
              </w:rPr>
            </w:rPrChange>
          </w:rPr>
          <w:fldChar w:fldCharType="separate"/>
        </w:r>
        <w:r w:rsidRPr="00974A00">
          <w:rPr>
            <w:rStyle w:val="Hyperlink"/>
            <w:rFonts w:hint="cs"/>
            <w:b w:val="0"/>
            <w:bCs w:val="0"/>
            <w:sz w:val="22"/>
            <w:szCs w:val="22"/>
            <w:rtl/>
            <w:rPrChange w:id="4320" w:author="Mohsen Jafarinejad" w:date="2019-05-12T10:59:00Z">
              <w:rPr>
                <w:rStyle w:val="Hyperlink"/>
                <w:rFonts w:hint="cs"/>
                <w:rtl/>
              </w:rPr>
            </w:rPrChange>
          </w:rPr>
          <w:t>شکل</w:t>
        </w:r>
        <w:r w:rsidRPr="00974A00">
          <w:rPr>
            <w:rStyle w:val="Hyperlink"/>
            <w:b w:val="0"/>
            <w:bCs w:val="0"/>
            <w:sz w:val="22"/>
            <w:szCs w:val="22"/>
            <w:rtl/>
            <w:rPrChange w:id="4321" w:author="Mohsen Jafarinejad" w:date="2019-05-12T10:59:00Z">
              <w:rPr>
                <w:rStyle w:val="Hyperlink"/>
                <w:rtl/>
              </w:rPr>
            </w:rPrChange>
          </w:rPr>
          <w:t xml:space="preserve"> 1-8 فرا</w:t>
        </w:r>
        <w:r w:rsidRPr="00974A00">
          <w:rPr>
            <w:rStyle w:val="Hyperlink"/>
            <w:rFonts w:hint="cs"/>
            <w:b w:val="0"/>
            <w:bCs w:val="0"/>
            <w:sz w:val="22"/>
            <w:szCs w:val="22"/>
            <w:rtl/>
            <w:rPrChange w:id="4322" w:author="Mohsen Jafarinejad" w:date="2019-05-12T10:59:00Z">
              <w:rPr>
                <w:rStyle w:val="Hyperlink"/>
                <w:rFonts w:hint="cs"/>
                <w:rtl/>
              </w:rPr>
            </w:rPrChange>
          </w:rPr>
          <w:t>یند</w:t>
        </w:r>
        <w:r w:rsidRPr="00974A00">
          <w:rPr>
            <w:rStyle w:val="Hyperlink"/>
            <w:b w:val="0"/>
            <w:bCs w:val="0"/>
            <w:sz w:val="22"/>
            <w:szCs w:val="22"/>
            <w:rtl/>
            <w:rPrChange w:id="4323" w:author="Mohsen Jafarinejad" w:date="2019-05-12T10:59:00Z">
              <w:rPr>
                <w:rStyle w:val="Hyperlink"/>
                <w:rtl/>
              </w:rPr>
            </w:rPrChange>
          </w:rPr>
          <w:t xml:space="preserve"> تجز</w:t>
        </w:r>
        <w:r w:rsidRPr="00974A00">
          <w:rPr>
            <w:rStyle w:val="Hyperlink"/>
            <w:rFonts w:hint="cs"/>
            <w:b w:val="0"/>
            <w:bCs w:val="0"/>
            <w:sz w:val="22"/>
            <w:szCs w:val="22"/>
            <w:rtl/>
            <w:rPrChange w:id="4324" w:author="Mohsen Jafarinejad" w:date="2019-05-12T10:59:00Z">
              <w:rPr>
                <w:rStyle w:val="Hyperlink"/>
                <w:rFonts w:hint="cs"/>
                <w:rtl/>
              </w:rPr>
            </w:rPrChange>
          </w:rPr>
          <w:t>یه</w:t>
        </w:r>
        <w:r w:rsidRPr="00974A00">
          <w:rPr>
            <w:rStyle w:val="Hyperlink"/>
            <w:b w:val="0"/>
            <w:bCs w:val="0"/>
            <w:sz w:val="22"/>
            <w:szCs w:val="22"/>
            <w:rtl/>
            <w:rPrChange w:id="4325" w:author="Mohsen Jafarinejad" w:date="2019-05-12T10:59:00Z">
              <w:rPr>
                <w:rStyle w:val="Hyperlink"/>
                <w:rtl/>
              </w:rPr>
            </w:rPrChange>
          </w:rPr>
          <w:t xml:space="preserve"> سلولزجهت استفاده در </w:t>
        </w:r>
        <w:r w:rsidRPr="00974A00">
          <w:rPr>
            <w:rStyle w:val="Hyperlink"/>
            <w:b w:val="0"/>
            <w:bCs w:val="0"/>
            <w:sz w:val="22"/>
            <w:szCs w:val="22"/>
            <w:rPrChange w:id="4326" w:author="Mohsen Jafarinejad" w:date="2019-05-12T10:59:00Z">
              <w:rPr>
                <w:rStyle w:val="Hyperlink"/>
              </w:rPr>
            </w:rPrChange>
          </w:rPr>
          <w:t>MFC</w:t>
        </w:r>
        <w:r w:rsidRPr="00974A00">
          <w:rPr>
            <w:b w:val="0"/>
            <w:bCs w:val="0"/>
            <w:webHidden/>
            <w:sz w:val="22"/>
            <w:szCs w:val="22"/>
            <w:rPrChange w:id="4327" w:author="Mohsen Jafarinejad" w:date="2019-05-12T10:59:00Z">
              <w:rPr>
                <w:webHidden/>
              </w:rPr>
            </w:rPrChange>
          </w:rPr>
          <w:tab/>
        </w:r>
      </w:ins>
      <w:ins w:id="4328" w:author="Mohsen Jafarinejad" w:date="2019-05-12T11:05:00Z">
        <w:r w:rsidR="00974A00">
          <w:rPr>
            <w:rFonts w:hint="cs"/>
            <w:b w:val="0"/>
            <w:bCs w:val="0"/>
            <w:webHidden/>
            <w:sz w:val="22"/>
            <w:szCs w:val="22"/>
            <w:rtl/>
          </w:rPr>
          <w:t>15</w:t>
        </w:r>
      </w:ins>
      <w:ins w:id="4329" w:author="Mohsen Jafarinejad" w:date="2019-05-12T10:50:00Z">
        <w:r w:rsidRPr="00974A00">
          <w:rPr>
            <w:rStyle w:val="Hyperlink"/>
            <w:b w:val="0"/>
            <w:bCs w:val="0"/>
            <w:sz w:val="22"/>
            <w:szCs w:val="22"/>
            <w:rPrChange w:id="4330" w:author="Mohsen Jafarinejad" w:date="2019-05-12T10:59:00Z">
              <w:rPr>
                <w:rStyle w:val="Hyperlink"/>
              </w:rPr>
            </w:rPrChange>
          </w:rPr>
          <w:fldChar w:fldCharType="end"/>
        </w:r>
      </w:ins>
    </w:p>
    <w:p w14:paraId="23045EE5" w14:textId="04BF9E5C" w:rsidR="009667A9" w:rsidRPr="00974A00" w:rsidRDefault="009667A9">
      <w:pPr>
        <w:pStyle w:val="TOC1"/>
        <w:rPr>
          <w:ins w:id="4331" w:author="Mohsen Jafarinejad" w:date="2019-05-12T10:50:00Z"/>
          <w:rFonts w:eastAsiaTheme="minorEastAsia"/>
          <w:b w:val="0"/>
          <w:bCs w:val="0"/>
          <w:i w:val="0"/>
          <w:sz w:val="20"/>
          <w:szCs w:val="20"/>
          <w:lang w:bidi="ar-SA"/>
          <w:rPrChange w:id="4332" w:author="Mohsen Jafarinejad" w:date="2019-05-12T10:59:00Z">
            <w:rPr>
              <w:ins w:id="4333" w:author="Mohsen Jafarinejad" w:date="2019-05-12T10:50:00Z"/>
              <w:rFonts w:asciiTheme="minorHAnsi" w:eastAsiaTheme="minorEastAsia" w:hAnsiTheme="minorHAnsi" w:cstheme="minorBidi"/>
              <w:b w:val="0"/>
              <w:bCs w:val="0"/>
              <w:i w:val="0"/>
              <w:lang w:bidi="ar-SA"/>
            </w:rPr>
          </w:rPrChange>
        </w:rPr>
        <w:pPrChange w:id="4334" w:author="Mohsen Jafarinejad" w:date="2019-05-12T11:05:00Z">
          <w:pPr>
            <w:pStyle w:val="TOC1"/>
            <w:bidi w:val="0"/>
          </w:pPr>
        </w:pPrChange>
      </w:pPr>
      <w:ins w:id="4335" w:author="Mohsen Jafarinejad" w:date="2019-05-12T10:50:00Z">
        <w:r w:rsidRPr="00974A00">
          <w:rPr>
            <w:rStyle w:val="Hyperlink"/>
            <w:b w:val="0"/>
            <w:bCs w:val="0"/>
            <w:sz w:val="22"/>
            <w:szCs w:val="22"/>
            <w:rPrChange w:id="4336" w:author="Mohsen Jafarinejad" w:date="2019-05-12T10:59:00Z">
              <w:rPr>
                <w:rStyle w:val="Hyperlink"/>
              </w:rPr>
            </w:rPrChange>
          </w:rPr>
          <w:fldChar w:fldCharType="begin"/>
        </w:r>
        <w:r w:rsidRPr="00974A00">
          <w:rPr>
            <w:rStyle w:val="Hyperlink"/>
            <w:b w:val="0"/>
            <w:bCs w:val="0"/>
            <w:sz w:val="22"/>
            <w:szCs w:val="22"/>
            <w:rPrChange w:id="4337" w:author="Mohsen Jafarinejad" w:date="2019-05-12T10:59:00Z">
              <w:rPr>
                <w:rStyle w:val="Hyperlink"/>
              </w:rPr>
            </w:rPrChange>
          </w:rPr>
          <w:instrText xml:space="preserve"> </w:instrText>
        </w:r>
        <w:r w:rsidRPr="00974A00">
          <w:rPr>
            <w:b w:val="0"/>
            <w:bCs w:val="0"/>
            <w:sz w:val="22"/>
            <w:szCs w:val="22"/>
            <w:rPrChange w:id="4338" w:author="Mohsen Jafarinejad" w:date="2019-05-12T10:59:00Z">
              <w:rPr/>
            </w:rPrChange>
          </w:rPr>
          <w:instrText>HYPERLINK \l "_Toc8551012"</w:instrText>
        </w:r>
        <w:r w:rsidRPr="00974A00">
          <w:rPr>
            <w:rStyle w:val="Hyperlink"/>
            <w:b w:val="0"/>
            <w:bCs w:val="0"/>
            <w:sz w:val="22"/>
            <w:szCs w:val="22"/>
            <w:rPrChange w:id="4339" w:author="Mohsen Jafarinejad" w:date="2019-05-12T10:59:00Z">
              <w:rPr>
                <w:rStyle w:val="Hyperlink"/>
              </w:rPr>
            </w:rPrChange>
          </w:rPr>
          <w:instrText xml:space="preserve"> </w:instrText>
        </w:r>
        <w:r w:rsidRPr="00974A00">
          <w:rPr>
            <w:rStyle w:val="Hyperlink"/>
            <w:b w:val="0"/>
            <w:bCs w:val="0"/>
            <w:sz w:val="22"/>
            <w:szCs w:val="22"/>
            <w:rPrChange w:id="4340" w:author="Mohsen Jafarinejad" w:date="2019-05-12T10:59:00Z">
              <w:rPr>
                <w:rStyle w:val="Hyperlink"/>
              </w:rPr>
            </w:rPrChange>
          </w:rPr>
          <w:fldChar w:fldCharType="separate"/>
        </w:r>
        <w:r w:rsidRPr="00974A00">
          <w:rPr>
            <w:rStyle w:val="Hyperlink"/>
            <w:rFonts w:hint="cs"/>
            <w:b w:val="0"/>
            <w:bCs w:val="0"/>
            <w:sz w:val="22"/>
            <w:szCs w:val="22"/>
            <w:rtl/>
            <w:rPrChange w:id="4341" w:author="Mohsen Jafarinejad" w:date="2019-05-12T10:59:00Z">
              <w:rPr>
                <w:rStyle w:val="Hyperlink"/>
                <w:rFonts w:hint="cs"/>
                <w:rtl/>
              </w:rPr>
            </w:rPrChange>
          </w:rPr>
          <w:t>شکل</w:t>
        </w:r>
        <w:r w:rsidRPr="00974A00">
          <w:rPr>
            <w:rStyle w:val="Hyperlink"/>
            <w:b w:val="0"/>
            <w:bCs w:val="0"/>
            <w:sz w:val="22"/>
            <w:szCs w:val="22"/>
            <w:rtl/>
            <w:rPrChange w:id="4342" w:author="Mohsen Jafarinejad" w:date="2019-05-12T10:59:00Z">
              <w:rPr>
                <w:rStyle w:val="Hyperlink"/>
                <w:rtl/>
              </w:rPr>
            </w:rPrChange>
          </w:rPr>
          <w:t xml:space="preserve"> 1-9 </w:t>
        </w:r>
        <w:r w:rsidRPr="00974A00">
          <w:rPr>
            <w:rStyle w:val="Hyperlink"/>
            <w:rFonts w:hint="cs"/>
            <w:b w:val="0"/>
            <w:bCs w:val="0"/>
            <w:sz w:val="22"/>
            <w:szCs w:val="22"/>
            <w:rtl/>
            <w:rPrChange w:id="4343" w:author="Mohsen Jafarinejad" w:date="2019-05-12T10:59:00Z">
              <w:rPr>
                <w:rStyle w:val="Hyperlink"/>
                <w:rFonts w:hint="cs"/>
                <w:rtl/>
              </w:rPr>
            </w:rPrChange>
          </w:rPr>
          <w:t>شماتیک</w:t>
        </w:r>
        <w:r w:rsidRPr="00974A00">
          <w:rPr>
            <w:rStyle w:val="Hyperlink"/>
            <w:b w:val="0"/>
            <w:bCs w:val="0"/>
            <w:sz w:val="22"/>
            <w:szCs w:val="22"/>
            <w:rtl/>
            <w:rPrChange w:id="4344" w:author="Mohsen Jafarinejad" w:date="2019-05-12T10:59:00Z">
              <w:rPr>
                <w:rStyle w:val="Hyperlink"/>
                <w:rtl/>
              </w:rPr>
            </w:rPrChange>
          </w:rPr>
          <w:t xml:space="preserve"> </w:t>
        </w:r>
        <w:r w:rsidRPr="00974A00">
          <w:rPr>
            <w:rStyle w:val="Hyperlink"/>
            <w:rFonts w:hint="cs"/>
            <w:b w:val="0"/>
            <w:bCs w:val="0"/>
            <w:sz w:val="22"/>
            <w:szCs w:val="22"/>
            <w:rtl/>
            <w:rPrChange w:id="4345" w:author="Mohsen Jafarinejad" w:date="2019-05-12T10:59:00Z">
              <w:rPr>
                <w:rStyle w:val="Hyperlink"/>
                <w:rFonts w:hint="cs"/>
                <w:rtl/>
              </w:rPr>
            </w:rPrChange>
          </w:rPr>
          <w:t>یک</w:t>
        </w:r>
        <w:r w:rsidRPr="00974A00">
          <w:rPr>
            <w:rStyle w:val="Hyperlink"/>
            <w:b w:val="0"/>
            <w:bCs w:val="0"/>
            <w:sz w:val="22"/>
            <w:szCs w:val="22"/>
            <w:rtl/>
            <w:rPrChange w:id="4346" w:author="Mohsen Jafarinejad" w:date="2019-05-12T10:59:00Z">
              <w:rPr>
                <w:rStyle w:val="Hyperlink"/>
                <w:rtl/>
              </w:rPr>
            </w:rPrChange>
          </w:rPr>
          <w:t xml:space="preserve"> </w:t>
        </w:r>
        <w:r w:rsidRPr="00974A00">
          <w:rPr>
            <w:rStyle w:val="Hyperlink"/>
            <w:rFonts w:hint="cs"/>
            <w:b w:val="0"/>
            <w:bCs w:val="0"/>
            <w:sz w:val="22"/>
            <w:szCs w:val="22"/>
            <w:rtl/>
            <w:rPrChange w:id="4347" w:author="Mohsen Jafarinejad" w:date="2019-05-12T10:59:00Z">
              <w:rPr>
                <w:rStyle w:val="Hyperlink"/>
                <w:rFonts w:hint="cs"/>
                <w:rtl/>
              </w:rPr>
            </w:rPrChange>
          </w:rPr>
          <w:t>پیل</w:t>
        </w:r>
        <w:r w:rsidRPr="00974A00">
          <w:rPr>
            <w:rStyle w:val="Hyperlink"/>
            <w:b w:val="0"/>
            <w:bCs w:val="0"/>
            <w:sz w:val="22"/>
            <w:szCs w:val="22"/>
            <w:rtl/>
            <w:rPrChange w:id="4348" w:author="Mohsen Jafarinejad" w:date="2019-05-12T10:59:00Z">
              <w:rPr>
                <w:rStyle w:val="Hyperlink"/>
                <w:rtl/>
              </w:rPr>
            </w:rPrChange>
          </w:rPr>
          <w:t xml:space="preserve"> </w:t>
        </w:r>
        <w:r w:rsidRPr="00974A00">
          <w:rPr>
            <w:rStyle w:val="Hyperlink"/>
            <w:rFonts w:hint="cs"/>
            <w:b w:val="0"/>
            <w:bCs w:val="0"/>
            <w:sz w:val="22"/>
            <w:szCs w:val="22"/>
            <w:rtl/>
            <w:rPrChange w:id="4349" w:author="Mohsen Jafarinejad" w:date="2019-05-12T10:59:00Z">
              <w:rPr>
                <w:rStyle w:val="Hyperlink"/>
                <w:rFonts w:hint="cs"/>
                <w:rtl/>
              </w:rPr>
            </w:rPrChange>
          </w:rPr>
          <w:t>سوختی</w:t>
        </w:r>
        <w:r w:rsidRPr="00974A00">
          <w:rPr>
            <w:rStyle w:val="Hyperlink"/>
            <w:b w:val="0"/>
            <w:bCs w:val="0"/>
            <w:sz w:val="22"/>
            <w:szCs w:val="22"/>
            <w:rtl/>
            <w:rPrChange w:id="4350" w:author="Mohsen Jafarinejad" w:date="2019-05-12T10:59:00Z">
              <w:rPr>
                <w:rStyle w:val="Hyperlink"/>
                <w:rtl/>
              </w:rPr>
            </w:rPrChange>
          </w:rPr>
          <w:t xml:space="preserve"> </w:t>
        </w:r>
        <w:r w:rsidRPr="00974A00">
          <w:rPr>
            <w:rStyle w:val="Hyperlink"/>
            <w:rFonts w:hint="cs"/>
            <w:b w:val="0"/>
            <w:bCs w:val="0"/>
            <w:sz w:val="22"/>
            <w:szCs w:val="22"/>
            <w:rtl/>
            <w:rPrChange w:id="4351" w:author="Mohsen Jafarinejad" w:date="2019-05-12T10:59:00Z">
              <w:rPr>
                <w:rStyle w:val="Hyperlink"/>
                <w:rFonts w:hint="cs"/>
                <w:rtl/>
              </w:rPr>
            </w:rPrChange>
          </w:rPr>
          <w:t>میکروبی</w:t>
        </w:r>
        <w:r w:rsidRPr="00974A00">
          <w:rPr>
            <w:b w:val="0"/>
            <w:bCs w:val="0"/>
            <w:webHidden/>
            <w:sz w:val="22"/>
            <w:szCs w:val="22"/>
            <w:rPrChange w:id="4352" w:author="Mohsen Jafarinejad" w:date="2019-05-12T10:59:00Z">
              <w:rPr>
                <w:webHidden/>
              </w:rPr>
            </w:rPrChange>
          </w:rPr>
          <w:tab/>
        </w:r>
      </w:ins>
      <w:ins w:id="4353" w:author="Mohsen Jafarinejad" w:date="2019-05-12T11:05:00Z">
        <w:r w:rsidR="00974A00">
          <w:rPr>
            <w:rFonts w:hint="cs"/>
            <w:b w:val="0"/>
            <w:bCs w:val="0"/>
            <w:webHidden/>
            <w:sz w:val="22"/>
            <w:szCs w:val="22"/>
            <w:rtl/>
          </w:rPr>
          <w:t>16</w:t>
        </w:r>
      </w:ins>
      <w:ins w:id="4354" w:author="Mohsen Jafarinejad" w:date="2019-05-12T10:50:00Z">
        <w:r w:rsidRPr="00974A00">
          <w:rPr>
            <w:rStyle w:val="Hyperlink"/>
            <w:b w:val="0"/>
            <w:bCs w:val="0"/>
            <w:sz w:val="22"/>
            <w:szCs w:val="22"/>
            <w:rPrChange w:id="4355" w:author="Mohsen Jafarinejad" w:date="2019-05-12T10:59:00Z">
              <w:rPr>
                <w:rStyle w:val="Hyperlink"/>
              </w:rPr>
            </w:rPrChange>
          </w:rPr>
          <w:fldChar w:fldCharType="end"/>
        </w:r>
      </w:ins>
    </w:p>
    <w:p w14:paraId="79B94C88" w14:textId="4A3969BD" w:rsidR="009667A9" w:rsidRPr="00974A00" w:rsidRDefault="009667A9">
      <w:pPr>
        <w:pStyle w:val="TOC1"/>
        <w:rPr>
          <w:ins w:id="4356" w:author="Mohsen Jafarinejad" w:date="2019-05-12T10:50:00Z"/>
          <w:rFonts w:eastAsiaTheme="minorEastAsia"/>
          <w:b w:val="0"/>
          <w:bCs w:val="0"/>
          <w:i w:val="0"/>
          <w:sz w:val="20"/>
          <w:szCs w:val="20"/>
          <w:lang w:bidi="ar-SA"/>
          <w:rPrChange w:id="4357" w:author="Mohsen Jafarinejad" w:date="2019-05-12T10:59:00Z">
            <w:rPr>
              <w:ins w:id="4358" w:author="Mohsen Jafarinejad" w:date="2019-05-12T10:50:00Z"/>
              <w:rFonts w:asciiTheme="minorHAnsi" w:eastAsiaTheme="minorEastAsia" w:hAnsiTheme="minorHAnsi" w:cstheme="minorBidi"/>
              <w:b w:val="0"/>
              <w:bCs w:val="0"/>
              <w:i w:val="0"/>
              <w:lang w:bidi="ar-SA"/>
            </w:rPr>
          </w:rPrChange>
        </w:rPr>
        <w:pPrChange w:id="4359" w:author="Mohsen Jafarinejad" w:date="2019-05-12T11:05:00Z">
          <w:pPr>
            <w:pStyle w:val="TOC1"/>
            <w:bidi w:val="0"/>
          </w:pPr>
        </w:pPrChange>
      </w:pPr>
      <w:ins w:id="4360" w:author="Mohsen Jafarinejad" w:date="2019-05-12T10:50:00Z">
        <w:r w:rsidRPr="00974A00">
          <w:rPr>
            <w:rStyle w:val="Hyperlink"/>
            <w:b w:val="0"/>
            <w:bCs w:val="0"/>
            <w:sz w:val="22"/>
            <w:szCs w:val="22"/>
            <w:rPrChange w:id="4361" w:author="Mohsen Jafarinejad" w:date="2019-05-12T10:59:00Z">
              <w:rPr>
                <w:rStyle w:val="Hyperlink"/>
              </w:rPr>
            </w:rPrChange>
          </w:rPr>
          <w:fldChar w:fldCharType="begin"/>
        </w:r>
        <w:r w:rsidRPr="00974A00">
          <w:rPr>
            <w:rStyle w:val="Hyperlink"/>
            <w:b w:val="0"/>
            <w:bCs w:val="0"/>
            <w:sz w:val="22"/>
            <w:szCs w:val="22"/>
            <w:rPrChange w:id="4362" w:author="Mohsen Jafarinejad" w:date="2019-05-12T10:59:00Z">
              <w:rPr>
                <w:rStyle w:val="Hyperlink"/>
              </w:rPr>
            </w:rPrChange>
          </w:rPr>
          <w:instrText xml:space="preserve"> </w:instrText>
        </w:r>
        <w:r w:rsidRPr="00974A00">
          <w:rPr>
            <w:b w:val="0"/>
            <w:bCs w:val="0"/>
            <w:sz w:val="22"/>
            <w:szCs w:val="22"/>
            <w:rPrChange w:id="4363" w:author="Mohsen Jafarinejad" w:date="2019-05-12T10:59:00Z">
              <w:rPr/>
            </w:rPrChange>
          </w:rPr>
          <w:instrText>HYPERLINK \l "_Toc8551013"</w:instrText>
        </w:r>
        <w:r w:rsidRPr="00974A00">
          <w:rPr>
            <w:rStyle w:val="Hyperlink"/>
            <w:b w:val="0"/>
            <w:bCs w:val="0"/>
            <w:sz w:val="22"/>
            <w:szCs w:val="22"/>
            <w:rPrChange w:id="4364" w:author="Mohsen Jafarinejad" w:date="2019-05-12T10:59:00Z">
              <w:rPr>
                <w:rStyle w:val="Hyperlink"/>
              </w:rPr>
            </w:rPrChange>
          </w:rPr>
          <w:instrText xml:space="preserve"> </w:instrText>
        </w:r>
        <w:r w:rsidRPr="00974A00">
          <w:rPr>
            <w:rStyle w:val="Hyperlink"/>
            <w:b w:val="0"/>
            <w:bCs w:val="0"/>
            <w:sz w:val="22"/>
            <w:szCs w:val="22"/>
            <w:rPrChange w:id="4365" w:author="Mohsen Jafarinejad" w:date="2019-05-12T10:59:00Z">
              <w:rPr>
                <w:rStyle w:val="Hyperlink"/>
              </w:rPr>
            </w:rPrChange>
          </w:rPr>
          <w:fldChar w:fldCharType="separate"/>
        </w:r>
        <w:r w:rsidRPr="00974A00">
          <w:rPr>
            <w:rStyle w:val="Hyperlink"/>
            <w:rFonts w:hint="cs"/>
            <w:b w:val="0"/>
            <w:bCs w:val="0"/>
            <w:sz w:val="22"/>
            <w:szCs w:val="22"/>
            <w:rtl/>
            <w:rPrChange w:id="4366" w:author="Mohsen Jafarinejad" w:date="2019-05-12T10:59:00Z">
              <w:rPr>
                <w:rStyle w:val="Hyperlink"/>
                <w:rFonts w:hint="cs"/>
                <w:rtl/>
              </w:rPr>
            </w:rPrChange>
          </w:rPr>
          <w:t>شکل</w:t>
        </w:r>
        <w:r w:rsidRPr="00974A00">
          <w:rPr>
            <w:rStyle w:val="Hyperlink"/>
            <w:b w:val="0"/>
            <w:bCs w:val="0"/>
            <w:sz w:val="22"/>
            <w:szCs w:val="22"/>
            <w:rtl/>
            <w:rPrChange w:id="4367" w:author="Mohsen Jafarinejad" w:date="2019-05-12T10:59:00Z">
              <w:rPr>
                <w:rStyle w:val="Hyperlink"/>
                <w:rtl/>
              </w:rPr>
            </w:rPrChange>
          </w:rPr>
          <w:t xml:space="preserve"> 1-10 </w:t>
        </w:r>
        <w:r w:rsidRPr="00974A00">
          <w:rPr>
            <w:rStyle w:val="Hyperlink"/>
            <w:rFonts w:hint="cs"/>
            <w:b w:val="0"/>
            <w:bCs w:val="0"/>
            <w:sz w:val="22"/>
            <w:szCs w:val="22"/>
            <w:rtl/>
            <w:rPrChange w:id="4368" w:author="Mohsen Jafarinejad" w:date="2019-05-12T10:59:00Z">
              <w:rPr>
                <w:rStyle w:val="Hyperlink"/>
                <w:rFonts w:hint="cs"/>
                <w:rtl/>
              </w:rPr>
            </w:rPrChange>
          </w:rPr>
          <w:t>روش‌های</w:t>
        </w:r>
        <w:r w:rsidRPr="00974A00">
          <w:rPr>
            <w:rStyle w:val="Hyperlink"/>
            <w:b w:val="0"/>
            <w:bCs w:val="0"/>
            <w:sz w:val="22"/>
            <w:szCs w:val="22"/>
            <w:rtl/>
            <w:rPrChange w:id="4369" w:author="Mohsen Jafarinejad" w:date="2019-05-12T10:59:00Z">
              <w:rPr>
                <w:rStyle w:val="Hyperlink"/>
                <w:rtl/>
              </w:rPr>
            </w:rPrChange>
          </w:rPr>
          <w:t xml:space="preserve"> </w:t>
        </w:r>
        <w:r w:rsidRPr="00974A00">
          <w:rPr>
            <w:rStyle w:val="Hyperlink"/>
            <w:rFonts w:hint="cs"/>
            <w:b w:val="0"/>
            <w:bCs w:val="0"/>
            <w:sz w:val="22"/>
            <w:szCs w:val="22"/>
            <w:rtl/>
            <w:rPrChange w:id="4370" w:author="Mohsen Jafarinejad" w:date="2019-05-12T10:59:00Z">
              <w:rPr>
                <w:rStyle w:val="Hyperlink"/>
                <w:rFonts w:hint="cs"/>
                <w:rtl/>
              </w:rPr>
            </w:rPrChange>
          </w:rPr>
          <w:t>انتقال</w:t>
        </w:r>
        <w:r w:rsidRPr="00974A00">
          <w:rPr>
            <w:rStyle w:val="Hyperlink"/>
            <w:b w:val="0"/>
            <w:bCs w:val="0"/>
            <w:sz w:val="22"/>
            <w:szCs w:val="22"/>
            <w:rtl/>
            <w:rPrChange w:id="4371" w:author="Mohsen Jafarinejad" w:date="2019-05-12T10:59:00Z">
              <w:rPr>
                <w:rStyle w:val="Hyperlink"/>
                <w:rtl/>
              </w:rPr>
            </w:rPrChange>
          </w:rPr>
          <w:t xml:space="preserve"> </w:t>
        </w:r>
        <w:r w:rsidRPr="00974A00">
          <w:rPr>
            <w:rStyle w:val="Hyperlink"/>
            <w:rFonts w:hint="cs"/>
            <w:b w:val="0"/>
            <w:bCs w:val="0"/>
            <w:sz w:val="22"/>
            <w:szCs w:val="22"/>
            <w:rtl/>
            <w:rPrChange w:id="4372" w:author="Mohsen Jafarinejad" w:date="2019-05-12T10:59:00Z">
              <w:rPr>
                <w:rStyle w:val="Hyperlink"/>
                <w:rFonts w:hint="cs"/>
                <w:rtl/>
              </w:rPr>
            </w:rPrChange>
          </w:rPr>
          <w:t>الکترون</w:t>
        </w:r>
        <w:r w:rsidRPr="00974A00">
          <w:rPr>
            <w:rStyle w:val="Hyperlink"/>
            <w:b w:val="0"/>
            <w:bCs w:val="0"/>
            <w:sz w:val="22"/>
            <w:szCs w:val="22"/>
            <w:rtl/>
            <w:rPrChange w:id="4373" w:author="Mohsen Jafarinejad" w:date="2019-05-12T10:59:00Z">
              <w:rPr>
                <w:rStyle w:val="Hyperlink"/>
                <w:rtl/>
              </w:rPr>
            </w:rPrChange>
          </w:rPr>
          <w:t xml:space="preserve"> </w:t>
        </w:r>
        <w:r w:rsidRPr="00974A00">
          <w:rPr>
            <w:rStyle w:val="Hyperlink"/>
            <w:rFonts w:hint="cs"/>
            <w:b w:val="0"/>
            <w:bCs w:val="0"/>
            <w:sz w:val="22"/>
            <w:szCs w:val="22"/>
            <w:rtl/>
            <w:rPrChange w:id="4374" w:author="Mohsen Jafarinejad" w:date="2019-05-12T10:59:00Z">
              <w:rPr>
                <w:rStyle w:val="Hyperlink"/>
                <w:rFonts w:hint="cs"/>
                <w:rtl/>
              </w:rPr>
            </w:rPrChange>
          </w:rPr>
          <w:t>بدون</w:t>
        </w:r>
        <w:r w:rsidRPr="00974A00">
          <w:rPr>
            <w:rStyle w:val="Hyperlink"/>
            <w:b w:val="0"/>
            <w:bCs w:val="0"/>
            <w:sz w:val="22"/>
            <w:szCs w:val="22"/>
            <w:rtl/>
            <w:rPrChange w:id="4375" w:author="Mohsen Jafarinejad" w:date="2019-05-12T10:59:00Z">
              <w:rPr>
                <w:rStyle w:val="Hyperlink"/>
                <w:rtl/>
              </w:rPr>
            </w:rPrChange>
          </w:rPr>
          <w:t xml:space="preserve"> </w:t>
        </w:r>
        <w:r w:rsidRPr="00974A00">
          <w:rPr>
            <w:rStyle w:val="Hyperlink"/>
            <w:rFonts w:hint="cs"/>
            <w:b w:val="0"/>
            <w:bCs w:val="0"/>
            <w:sz w:val="22"/>
            <w:szCs w:val="22"/>
            <w:rtl/>
            <w:rPrChange w:id="4376" w:author="Mohsen Jafarinejad" w:date="2019-05-12T10:59:00Z">
              <w:rPr>
                <w:rStyle w:val="Hyperlink"/>
                <w:rFonts w:hint="cs"/>
                <w:rtl/>
              </w:rPr>
            </w:rPrChange>
          </w:rPr>
          <w:t>واسط</w:t>
        </w:r>
        <w:r w:rsidRPr="00974A00">
          <w:rPr>
            <w:b w:val="0"/>
            <w:bCs w:val="0"/>
            <w:webHidden/>
            <w:sz w:val="22"/>
            <w:szCs w:val="22"/>
            <w:rPrChange w:id="4377" w:author="Mohsen Jafarinejad" w:date="2019-05-12T10:59:00Z">
              <w:rPr>
                <w:webHidden/>
              </w:rPr>
            </w:rPrChange>
          </w:rPr>
          <w:tab/>
        </w:r>
      </w:ins>
      <w:ins w:id="4378" w:author="Mohsen Jafarinejad" w:date="2019-05-12T11:05:00Z">
        <w:r w:rsidR="00974A00">
          <w:rPr>
            <w:rFonts w:hint="cs"/>
            <w:b w:val="0"/>
            <w:bCs w:val="0"/>
            <w:webHidden/>
            <w:sz w:val="22"/>
            <w:szCs w:val="22"/>
            <w:rtl/>
          </w:rPr>
          <w:t>17</w:t>
        </w:r>
      </w:ins>
      <w:ins w:id="4379" w:author="Mohsen Jafarinejad" w:date="2019-05-12T10:50:00Z">
        <w:r w:rsidRPr="00974A00">
          <w:rPr>
            <w:rStyle w:val="Hyperlink"/>
            <w:b w:val="0"/>
            <w:bCs w:val="0"/>
            <w:sz w:val="22"/>
            <w:szCs w:val="22"/>
            <w:rPrChange w:id="4380" w:author="Mohsen Jafarinejad" w:date="2019-05-12T10:59:00Z">
              <w:rPr>
                <w:rStyle w:val="Hyperlink"/>
              </w:rPr>
            </w:rPrChange>
          </w:rPr>
          <w:fldChar w:fldCharType="end"/>
        </w:r>
      </w:ins>
    </w:p>
    <w:p w14:paraId="54B9F956" w14:textId="1CFD176E" w:rsidR="009667A9" w:rsidRPr="00974A00" w:rsidRDefault="009667A9">
      <w:pPr>
        <w:pStyle w:val="TOC1"/>
        <w:rPr>
          <w:ins w:id="4381" w:author="Mohsen Jafarinejad" w:date="2019-05-12T10:50:00Z"/>
          <w:rFonts w:eastAsiaTheme="minorEastAsia"/>
          <w:b w:val="0"/>
          <w:bCs w:val="0"/>
          <w:i w:val="0"/>
          <w:sz w:val="20"/>
          <w:szCs w:val="20"/>
          <w:lang w:bidi="ar-SA"/>
          <w:rPrChange w:id="4382" w:author="Mohsen Jafarinejad" w:date="2019-05-12T10:59:00Z">
            <w:rPr>
              <w:ins w:id="4383" w:author="Mohsen Jafarinejad" w:date="2019-05-12T10:50:00Z"/>
              <w:rFonts w:asciiTheme="minorHAnsi" w:eastAsiaTheme="minorEastAsia" w:hAnsiTheme="minorHAnsi" w:cstheme="minorBidi"/>
              <w:b w:val="0"/>
              <w:bCs w:val="0"/>
              <w:i w:val="0"/>
              <w:lang w:bidi="ar-SA"/>
            </w:rPr>
          </w:rPrChange>
        </w:rPr>
        <w:pPrChange w:id="4384" w:author="Mohsen Jafarinejad" w:date="2019-05-12T11:05:00Z">
          <w:pPr>
            <w:pStyle w:val="TOC1"/>
            <w:bidi w:val="0"/>
          </w:pPr>
        </w:pPrChange>
      </w:pPr>
      <w:ins w:id="4385" w:author="Mohsen Jafarinejad" w:date="2019-05-12T10:50:00Z">
        <w:r w:rsidRPr="00974A00">
          <w:rPr>
            <w:rStyle w:val="Hyperlink"/>
            <w:b w:val="0"/>
            <w:bCs w:val="0"/>
            <w:sz w:val="22"/>
            <w:szCs w:val="22"/>
            <w:rPrChange w:id="4386" w:author="Mohsen Jafarinejad" w:date="2019-05-12T10:59:00Z">
              <w:rPr>
                <w:rStyle w:val="Hyperlink"/>
              </w:rPr>
            </w:rPrChange>
          </w:rPr>
          <w:fldChar w:fldCharType="begin"/>
        </w:r>
        <w:r w:rsidRPr="00974A00">
          <w:rPr>
            <w:rStyle w:val="Hyperlink"/>
            <w:b w:val="0"/>
            <w:bCs w:val="0"/>
            <w:sz w:val="22"/>
            <w:szCs w:val="22"/>
            <w:rPrChange w:id="4387" w:author="Mohsen Jafarinejad" w:date="2019-05-12T10:59:00Z">
              <w:rPr>
                <w:rStyle w:val="Hyperlink"/>
              </w:rPr>
            </w:rPrChange>
          </w:rPr>
          <w:instrText xml:space="preserve"> </w:instrText>
        </w:r>
        <w:r w:rsidRPr="00974A00">
          <w:rPr>
            <w:b w:val="0"/>
            <w:bCs w:val="0"/>
            <w:sz w:val="22"/>
            <w:szCs w:val="22"/>
            <w:rPrChange w:id="4388" w:author="Mohsen Jafarinejad" w:date="2019-05-12T10:59:00Z">
              <w:rPr/>
            </w:rPrChange>
          </w:rPr>
          <w:instrText>HYPERLINK \l "_Toc8551014"</w:instrText>
        </w:r>
        <w:r w:rsidRPr="00974A00">
          <w:rPr>
            <w:rStyle w:val="Hyperlink"/>
            <w:b w:val="0"/>
            <w:bCs w:val="0"/>
            <w:sz w:val="22"/>
            <w:szCs w:val="22"/>
            <w:rPrChange w:id="4389" w:author="Mohsen Jafarinejad" w:date="2019-05-12T10:59:00Z">
              <w:rPr>
                <w:rStyle w:val="Hyperlink"/>
              </w:rPr>
            </w:rPrChange>
          </w:rPr>
          <w:instrText xml:space="preserve"> </w:instrText>
        </w:r>
        <w:r w:rsidRPr="00974A00">
          <w:rPr>
            <w:rStyle w:val="Hyperlink"/>
            <w:b w:val="0"/>
            <w:bCs w:val="0"/>
            <w:sz w:val="22"/>
            <w:szCs w:val="22"/>
            <w:rPrChange w:id="4390" w:author="Mohsen Jafarinejad" w:date="2019-05-12T10:59:00Z">
              <w:rPr>
                <w:rStyle w:val="Hyperlink"/>
              </w:rPr>
            </w:rPrChange>
          </w:rPr>
          <w:fldChar w:fldCharType="separate"/>
        </w:r>
        <w:r w:rsidRPr="00974A00">
          <w:rPr>
            <w:rStyle w:val="Hyperlink"/>
            <w:rFonts w:hint="cs"/>
            <w:b w:val="0"/>
            <w:bCs w:val="0"/>
            <w:sz w:val="22"/>
            <w:szCs w:val="22"/>
            <w:rtl/>
            <w:rPrChange w:id="4391" w:author="Mohsen Jafarinejad" w:date="2019-05-12T10:59:00Z">
              <w:rPr>
                <w:rStyle w:val="Hyperlink"/>
                <w:rFonts w:hint="cs"/>
                <w:rtl/>
              </w:rPr>
            </w:rPrChange>
          </w:rPr>
          <w:t>شکل</w:t>
        </w:r>
        <w:r w:rsidRPr="00974A00">
          <w:rPr>
            <w:rStyle w:val="Hyperlink"/>
            <w:b w:val="0"/>
            <w:bCs w:val="0"/>
            <w:sz w:val="22"/>
            <w:szCs w:val="22"/>
            <w:rtl/>
            <w:rPrChange w:id="4392" w:author="Mohsen Jafarinejad" w:date="2019-05-12T10:59:00Z">
              <w:rPr>
                <w:rStyle w:val="Hyperlink"/>
                <w:rtl/>
              </w:rPr>
            </w:rPrChange>
          </w:rPr>
          <w:t xml:space="preserve"> 1-11 </w:t>
        </w:r>
        <w:r w:rsidRPr="00974A00">
          <w:rPr>
            <w:rStyle w:val="Hyperlink"/>
            <w:rFonts w:hint="cs"/>
            <w:b w:val="0"/>
            <w:bCs w:val="0"/>
            <w:sz w:val="22"/>
            <w:szCs w:val="22"/>
            <w:rtl/>
            <w:rPrChange w:id="4393" w:author="Mohsen Jafarinejad" w:date="2019-05-12T10:59:00Z">
              <w:rPr>
                <w:rStyle w:val="Hyperlink"/>
                <w:rFonts w:hint="cs"/>
                <w:rtl/>
              </w:rPr>
            </w:rPrChange>
          </w:rPr>
          <w:t>نمایی</w:t>
        </w:r>
        <w:r w:rsidRPr="00974A00">
          <w:rPr>
            <w:rStyle w:val="Hyperlink"/>
            <w:b w:val="0"/>
            <w:bCs w:val="0"/>
            <w:sz w:val="22"/>
            <w:szCs w:val="22"/>
            <w:rtl/>
            <w:rPrChange w:id="4394" w:author="Mohsen Jafarinejad" w:date="2019-05-12T10:59:00Z">
              <w:rPr>
                <w:rStyle w:val="Hyperlink"/>
                <w:rtl/>
              </w:rPr>
            </w:rPrChange>
          </w:rPr>
          <w:t xml:space="preserve"> </w:t>
        </w:r>
        <w:r w:rsidRPr="00974A00">
          <w:rPr>
            <w:rStyle w:val="Hyperlink"/>
            <w:rFonts w:hint="cs"/>
            <w:b w:val="0"/>
            <w:bCs w:val="0"/>
            <w:sz w:val="22"/>
            <w:szCs w:val="22"/>
            <w:rtl/>
            <w:rPrChange w:id="4395" w:author="Mohsen Jafarinejad" w:date="2019-05-12T10:59:00Z">
              <w:rPr>
                <w:rStyle w:val="Hyperlink"/>
                <w:rFonts w:hint="cs"/>
                <w:rtl/>
              </w:rPr>
            </w:rPrChange>
          </w:rPr>
          <w:t>از</w:t>
        </w:r>
        <w:r w:rsidRPr="00974A00">
          <w:rPr>
            <w:rStyle w:val="Hyperlink"/>
            <w:b w:val="0"/>
            <w:bCs w:val="0"/>
            <w:sz w:val="22"/>
            <w:szCs w:val="22"/>
            <w:rtl/>
            <w:rPrChange w:id="4396" w:author="Mohsen Jafarinejad" w:date="2019-05-12T10:59:00Z">
              <w:rPr>
                <w:rStyle w:val="Hyperlink"/>
                <w:rtl/>
              </w:rPr>
            </w:rPrChange>
          </w:rPr>
          <w:t xml:space="preserve"> </w:t>
        </w:r>
        <w:r w:rsidRPr="00974A00">
          <w:rPr>
            <w:rStyle w:val="Hyperlink"/>
            <w:rFonts w:hint="cs"/>
            <w:b w:val="0"/>
            <w:bCs w:val="0"/>
            <w:sz w:val="22"/>
            <w:szCs w:val="22"/>
            <w:rtl/>
            <w:rPrChange w:id="4397" w:author="Mohsen Jafarinejad" w:date="2019-05-12T10:59:00Z">
              <w:rPr>
                <w:rStyle w:val="Hyperlink"/>
                <w:rFonts w:hint="cs"/>
                <w:rtl/>
              </w:rPr>
            </w:rPrChange>
          </w:rPr>
          <w:t>نانو</w:t>
        </w:r>
        <w:r w:rsidRPr="00974A00">
          <w:rPr>
            <w:rStyle w:val="Hyperlink"/>
            <w:b w:val="0"/>
            <w:bCs w:val="0"/>
            <w:sz w:val="22"/>
            <w:szCs w:val="22"/>
            <w:rtl/>
            <w:rPrChange w:id="4398" w:author="Mohsen Jafarinejad" w:date="2019-05-12T10:59:00Z">
              <w:rPr>
                <w:rStyle w:val="Hyperlink"/>
                <w:rtl/>
              </w:rPr>
            </w:rPrChange>
          </w:rPr>
          <w:t xml:space="preserve"> </w:t>
        </w:r>
        <w:r w:rsidRPr="00974A00">
          <w:rPr>
            <w:rStyle w:val="Hyperlink"/>
            <w:rFonts w:hint="cs"/>
            <w:b w:val="0"/>
            <w:bCs w:val="0"/>
            <w:sz w:val="22"/>
            <w:szCs w:val="22"/>
            <w:rtl/>
            <w:rPrChange w:id="4399" w:author="Mohsen Jafarinejad" w:date="2019-05-12T10:59:00Z">
              <w:rPr>
                <w:rStyle w:val="Hyperlink"/>
                <w:rFonts w:hint="cs"/>
                <w:rtl/>
              </w:rPr>
            </w:rPrChange>
          </w:rPr>
          <w:t>سیم‌ها</w:t>
        </w:r>
        <w:r w:rsidRPr="00974A00">
          <w:rPr>
            <w:rStyle w:val="Hyperlink"/>
            <w:b w:val="0"/>
            <w:bCs w:val="0"/>
            <w:sz w:val="22"/>
            <w:szCs w:val="22"/>
            <w:rtl/>
            <w:rPrChange w:id="4400" w:author="Mohsen Jafarinejad" w:date="2019-05-12T10:59:00Z">
              <w:rPr>
                <w:rStyle w:val="Hyperlink"/>
                <w:rtl/>
              </w:rPr>
            </w:rPrChange>
          </w:rPr>
          <w:t xml:space="preserve"> </w:t>
        </w:r>
        <w:r w:rsidRPr="00974A00">
          <w:rPr>
            <w:rStyle w:val="Hyperlink"/>
            <w:rFonts w:hint="cs"/>
            <w:b w:val="0"/>
            <w:bCs w:val="0"/>
            <w:sz w:val="22"/>
            <w:szCs w:val="22"/>
            <w:rtl/>
            <w:rPrChange w:id="4401" w:author="Mohsen Jafarinejad" w:date="2019-05-12T10:59:00Z">
              <w:rPr>
                <w:rStyle w:val="Hyperlink"/>
                <w:rFonts w:hint="cs"/>
                <w:rtl/>
              </w:rPr>
            </w:rPrChange>
          </w:rPr>
          <w:t>در</w:t>
        </w:r>
        <w:r w:rsidRPr="00974A00">
          <w:rPr>
            <w:rStyle w:val="Hyperlink"/>
            <w:b w:val="0"/>
            <w:bCs w:val="0"/>
            <w:sz w:val="22"/>
            <w:szCs w:val="22"/>
            <w:rtl/>
            <w:rPrChange w:id="4402" w:author="Mohsen Jafarinejad" w:date="2019-05-12T10:59:00Z">
              <w:rPr>
                <w:rStyle w:val="Hyperlink"/>
                <w:rtl/>
              </w:rPr>
            </w:rPrChange>
          </w:rPr>
          <w:t xml:space="preserve"> </w:t>
        </w:r>
        <w:r w:rsidRPr="00974A00">
          <w:rPr>
            <w:rStyle w:val="Hyperlink"/>
            <w:rFonts w:hint="cs"/>
            <w:b w:val="0"/>
            <w:bCs w:val="0"/>
            <w:sz w:val="22"/>
            <w:szCs w:val="22"/>
            <w:rtl/>
            <w:rPrChange w:id="4403" w:author="Mohsen Jafarinejad" w:date="2019-05-12T10:59:00Z">
              <w:rPr>
                <w:rStyle w:val="Hyperlink"/>
                <w:rFonts w:hint="cs"/>
                <w:rtl/>
              </w:rPr>
            </w:rPrChange>
          </w:rPr>
          <w:t>سطح</w:t>
        </w:r>
        <w:r w:rsidRPr="00974A00">
          <w:rPr>
            <w:rStyle w:val="Hyperlink"/>
            <w:b w:val="0"/>
            <w:bCs w:val="0"/>
            <w:sz w:val="22"/>
            <w:szCs w:val="22"/>
            <w:rtl/>
            <w:rPrChange w:id="4404" w:author="Mohsen Jafarinejad" w:date="2019-05-12T10:59:00Z">
              <w:rPr>
                <w:rStyle w:val="Hyperlink"/>
                <w:rtl/>
              </w:rPr>
            </w:rPrChange>
          </w:rPr>
          <w:t xml:space="preserve"> </w:t>
        </w:r>
        <w:r w:rsidRPr="00974A00">
          <w:rPr>
            <w:rStyle w:val="Hyperlink"/>
            <w:rFonts w:hint="cs"/>
            <w:b w:val="0"/>
            <w:bCs w:val="0"/>
            <w:sz w:val="22"/>
            <w:szCs w:val="22"/>
            <w:rtl/>
            <w:rPrChange w:id="4405" w:author="Mohsen Jafarinejad" w:date="2019-05-12T10:59:00Z">
              <w:rPr>
                <w:rStyle w:val="Hyperlink"/>
                <w:rFonts w:hint="cs"/>
                <w:rtl/>
              </w:rPr>
            </w:rPrChange>
          </w:rPr>
          <w:t>بایو</w:t>
        </w:r>
        <w:r w:rsidRPr="00974A00">
          <w:rPr>
            <w:rStyle w:val="Hyperlink"/>
            <w:b w:val="0"/>
            <w:bCs w:val="0"/>
            <w:sz w:val="22"/>
            <w:szCs w:val="22"/>
            <w:rtl/>
            <w:rPrChange w:id="4406" w:author="Mohsen Jafarinejad" w:date="2019-05-12T10:59:00Z">
              <w:rPr>
                <w:rStyle w:val="Hyperlink"/>
                <w:rtl/>
              </w:rPr>
            </w:rPrChange>
          </w:rPr>
          <w:t xml:space="preserve"> </w:t>
        </w:r>
        <w:r w:rsidRPr="00974A00">
          <w:rPr>
            <w:rStyle w:val="Hyperlink"/>
            <w:rFonts w:hint="cs"/>
            <w:b w:val="0"/>
            <w:bCs w:val="0"/>
            <w:sz w:val="22"/>
            <w:szCs w:val="22"/>
            <w:rtl/>
            <w:rPrChange w:id="4407" w:author="Mohsen Jafarinejad" w:date="2019-05-12T10:59:00Z">
              <w:rPr>
                <w:rStyle w:val="Hyperlink"/>
                <w:rFonts w:hint="cs"/>
                <w:rtl/>
              </w:rPr>
            </w:rPrChange>
          </w:rPr>
          <w:t>فیلم</w:t>
        </w:r>
        <w:r w:rsidRPr="00974A00">
          <w:rPr>
            <w:b w:val="0"/>
            <w:bCs w:val="0"/>
            <w:webHidden/>
            <w:sz w:val="22"/>
            <w:szCs w:val="22"/>
            <w:rPrChange w:id="4408" w:author="Mohsen Jafarinejad" w:date="2019-05-12T10:59:00Z">
              <w:rPr>
                <w:webHidden/>
              </w:rPr>
            </w:rPrChange>
          </w:rPr>
          <w:tab/>
        </w:r>
      </w:ins>
      <w:ins w:id="4409" w:author="Mohsen Jafarinejad" w:date="2019-05-12T11:05:00Z">
        <w:r w:rsidR="00974A00">
          <w:rPr>
            <w:rFonts w:hint="cs"/>
            <w:b w:val="0"/>
            <w:bCs w:val="0"/>
            <w:webHidden/>
            <w:sz w:val="22"/>
            <w:szCs w:val="22"/>
            <w:rtl/>
          </w:rPr>
          <w:t>23</w:t>
        </w:r>
      </w:ins>
      <w:ins w:id="4410" w:author="Mohsen Jafarinejad" w:date="2019-05-12T10:50:00Z">
        <w:r w:rsidRPr="00974A00">
          <w:rPr>
            <w:rStyle w:val="Hyperlink"/>
            <w:b w:val="0"/>
            <w:bCs w:val="0"/>
            <w:sz w:val="22"/>
            <w:szCs w:val="22"/>
            <w:rPrChange w:id="4411" w:author="Mohsen Jafarinejad" w:date="2019-05-12T10:59:00Z">
              <w:rPr>
                <w:rStyle w:val="Hyperlink"/>
              </w:rPr>
            </w:rPrChange>
          </w:rPr>
          <w:fldChar w:fldCharType="end"/>
        </w:r>
      </w:ins>
    </w:p>
    <w:p w14:paraId="7D9F42B6" w14:textId="7E20C05C" w:rsidR="009667A9" w:rsidRPr="00974A00" w:rsidRDefault="009667A9">
      <w:pPr>
        <w:pStyle w:val="TOC1"/>
        <w:rPr>
          <w:ins w:id="4412" w:author="Mohsen Jafarinejad" w:date="2019-05-12T10:50:00Z"/>
          <w:rFonts w:eastAsiaTheme="minorEastAsia"/>
          <w:b w:val="0"/>
          <w:bCs w:val="0"/>
          <w:i w:val="0"/>
          <w:sz w:val="20"/>
          <w:szCs w:val="20"/>
          <w:lang w:bidi="ar-SA"/>
          <w:rPrChange w:id="4413" w:author="Mohsen Jafarinejad" w:date="2019-05-12T10:59:00Z">
            <w:rPr>
              <w:ins w:id="4414" w:author="Mohsen Jafarinejad" w:date="2019-05-12T10:50:00Z"/>
              <w:rFonts w:asciiTheme="minorHAnsi" w:eastAsiaTheme="minorEastAsia" w:hAnsiTheme="minorHAnsi" w:cstheme="minorBidi"/>
              <w:b w:val="0"/>
              <w:bCs w:val="0"/>
              <w:i w:val="0"/>
              <w:lang w:bidi="ar-SA"/>
            </w:rPr>
          </w:rPrChange>
        </w:rPr>
        <w:pPrChange w:id="4415" w:author="Mohsen Jafarinejad" w:date="2019-05-12T11:05:00Z">
          <w:pPr>
            <w:pStyle w:val="TOC1"/>
            <w:bidi w:val="0"/>
          </w:pPr>
        </w:pPrChange>
      </w:pPr>
      <w:ins w:id="4416" w:author="Mohsen Jafarinejad" w:date="2019-05-12T10:50:00Z">
        <w:r w:rsidRPr="00974A00">
          <w:rPr>
            <w:rStyle w:val="Hyperlink"/>
            <w:b w:val="0"/>
            <w:bCs w:val="0"/>
            <w:sz w:val="22"/>
            <w:szCs w:val="22"/>
            <w:rPrChange w:id="4417" w:author="Mohsen Jafarinejad" w:date="2019-05-12T10:59:00Z">
              <w:rPr>
                <w:rStyle w:val="Hyperlink"/>
              </w:rPr>
            </w:rPrChange>
          </w:rPr>
          <w:fldChar w:fldCharType="begin"/>
        </w:r>
        <w:r w:rsidRPr="00974A00">
          <w:rPr>
            <w:rStyle w:val="Hyperlink"/>
            <w:b w:val="0"/>
            <w:bCs w:val="0"/>
            <w:sz w:val="22"/>
            <w:szCs w:val="22"/>
            <w:rPrChange w:id="4418" w:author="Mohsen Jafarinejad" w:date="2019-05-12T10:59:00Z">
              <w:rPr>
                <w:rStyle w:val="Hyperlink"/>
              </w:rPr>
            </w:rPrChange>
          </w:rPr>
          <w:instrText xml:space="preserve"> </w:instrText>
        </w:r>
        <w:r w:rsidRPr="00974A00">
          <w:rPr>
            <w:b w:val="0"/>
            <w:bCs w:val="0"/>
            <w:sz w:val="22"/>
            <w:szCs w:val="22"/>
            <w:rPrChange w:id="4419" w:author="Mohsen Jafarinejad" w:date="2019-05-12T10:59:00Z">
              <w:rPr/>
            </w:rPrChange>
          </w:rPr>
          <w:instrText>HYPERLINK \l "_Toc8551015"</w:instrText>
        </w:r>
        <w:r w:rsidRPr="00974A00">
          <w:rPr>
            <w:rStyle w:val="Hyperlink"/>
            <w:b w:val="0"/>
            <w:bCs w:val="0"/>
            <w:sz w:val="22"/>
            <w:szCs w:val="22"/>
            <w:rPrChange w:id="4420" w:author="Mohsen Jafarinejad" w:date="2019-05-12T10:59:00Z">
              <w:rPr>
                <w:rStyle w:val="Hyperlink"/>
              </w:rPr>
            </w:rPrChange>
          </w:rPr>
          <w:instrText xml:space="preserve"> </w:instrText>
        </w:r>
        <w:r w:rsidRPr="00974A00">
          <w:rPr>
            <w:rStyle w:val="Hyperlink"/>
            <w:b w:val="0"/>
            <w:bCs w:val="0"/>
            <w:sz w:val="22"/>
            <w:szCs w:val="22"/>
            <w:rPrChange w:id="4421" w:author="Mohsen Jafarinejad" w:date="2019-05-12T10:59:00Z">
              <w:rPr>
                <w:rStyle w:val="Hyperlink"/>
              </w:rPr>
            </w:rPrChange>
          </w:rPr>
          <w:fldChar w:fldCharType="separate"/>
        </w:r>
        <w:r w:rsidRPr="00974A00">
          <w:rPr>
            <w:rStyle w:val="Hyperlink"/>
            <w:rFonts w:hint="cs"/>
            <w:b w:val="0"/>
            <w:bCs w:val="0"/>
            <w:sz w:val="22"/>
            <w:szCs w:val="22"/>
            <w:rtl/>
            <w:rPrChange w:id="4422" w:author="Mohsen Jafarinejad" w:date="2019-05-12T10:59:00Z">
              <w:rPr>
                <w:rStyle w:val="Hyperlink"/>
                <w:rFonts w:hint="cs"/>
                <w:rtl/>
              </w:rPr>
            </w:rPrChange>
          </w:rPr>
          <w:t>شکل</w:t>
        </w:r>
        <w:r w:rsidRPr="00974A00">
          <w:rPr>
            <w:rStyle w:val="Hyperlink"/>
            <w:b w:val="0"/>
            <w:bCs w:val="0"/>
            <w:sz w:val="22"/>
            <w:szCs w:val="22"/>
            <w:rtl/>
            <w:rPrChange w:id="4423" w:author="Mohsen Jafarinejad" w:date="2019-05-12T10:59:00Z">
              <w:rPr>
                <w:rStyle w:val="Hyperlink"/>
                <w:rtl/>
              </w:rPr>
            </w:rPrChange>
          </w:rPr>
          <w:t xml:space="preserve"> 2-1 تأم</w:t>
        </w:r>
        <w:r w:rsidRPr="00974A00">
          <w:rPr>
            <w:rStyle w:val="Hyperlink"/>
            <w:rFonts w:hint="cs"/>
            <w:b w:val="0"/>
            <w:bCs w:val="0"/>
            <w:sz w:val="22"/>
            <w:szCs w:val="22"/>
            <w:rtl/>
            <w:rPrChange w:id="4424" w:author="Mohsen Jafarinejad" w:date="2019-05-12T10:59:00Z">
              <w:rPr>
                <w:rStyle w:val="Hyperlink"/>
                <w:rFonts w:hint="cs"/>
                <w:rtl/>
              </w:rPr>
            </w:rPrChange>
          </w:rPr>
          <w:t>ین</w:t>
        </w:r>
        <w:r w:rsidRPr="00974A00">
          <w:rPr>
            <w:rStyle w:val="Hyperlink"/>
            <w:b w:val="0"/>
            <w:bCs w:val="0"/>
            <w:sz w:val="22"/>
            <w:szCs w:val="22"/>
            <w:rtl/>
            <w:rPrChange w:id="4425" w:author="Mohsen Jafarinejad" w:date="2019-05-12T10:59:00Z">
              <w:rPr>
                <w:rStyle w:val="Hyperlink"/>
                <w:rtl/>
              </w:rPr>
            </w:rPrChange>
          </w:rPr>
          <w:t xml:space="preserve"> انرژ</w:t>
        </w:r>
        <w:r w:rsidRPr="00974A00">
          <w:rPr>
            <w:rStyle w:val="Hyperlink"/>
            <w:rFonts w:hint="cs"/>
            <w:b w:val="0"/>
            <w:bCs w:val="0"/>
            <w:sz w:val="22"/>
            <w:szCs w:val="22"/>
            <w:rtl/>
            <w:rPrChange w:id="4426" w:author="Mohsen Jafarinejad" w:date="2019-05-12T10:59:00Z">
              <w:rPr>
                <w:rStyle w:val="Hyperlink"/>
                <w:rFonts w:hint="cs"/>
                <w:rtl/>
              </w:rPr>
            </w:rPrChange>
          </w:rPr>
          <w:t>ی</w:t>
        </w:r>
        <w:r w:rsidRPr="00974A00">
          <w:rPr>
            <w:rStyle w:val="Hyperlink"/>
            <w:b w:val="0"/>
            <w:bCs w:val="0"/>
            <w:sz w:val="22"/>
            <w:szCs w:val="22"/>
            <w:rtl/>
            <w:rPrChange w:id="4427" w:author="Mohsen Jafarinejad" w:date="2019-05-12T10:59:00Z">
              <w:rPr>
                <w:rStyle w:val="Hyperlink"/>
                <w:rtl/>
              </w:rPr>
            </w:rPrChange>
          </w:rPr>
          <w:t xml:space="preserve"> الکتر</w:t>
        </w:r>
        <w:r w:rsidRPr="00974A00">
          <w:rPr>
            <w:rStyle w:val="Hyperlink"/>
            <w:rFonts w:hint="cs"/>
            <w:b w:val="0"/>
            <w:bCs w:val="0"/>
            <w:sz w:val="22"/>
            <w:szCs w:val="22"/>
            <w:rtl/>
            <w:rPrChange w:id="4428" w:author="Mohsen Jafarinejad" w:date="2019-05-12T10:59:00Z">
              <w:rPr>
                <w:rStyle w:val="Hyperlink"/>
                <w:rFonts w:hint="cs"/>
                <w:rtl/>
              </w:rPr>
            </w:rPrChange>
          </w:rPr>
          <w:t>یکی</w:t>
        </w:r>
        <w:r w:rsidRPr="00974A00">
          <w:rPr>
            <w:rStyle w:val="Hyperlink"/>
            <w:b w:val="0"/>
            <w:bCs w:val="0"/>
            <w:sz w:val="22"/>
            <w:szCs w:val="22"/>
            <w:rtl/>
            <w:rPrChange w:id="4429" w:author="Mohsen Jafarinejad" w:date="2019-05-12T10:59:00Z">
              <w:rPr>
                <w:rStyle w:val="Hyperlink"/>
                <w:rtl/>
              </w:rPr>
            </w:rPrChange>
          </w:rPr>
          <w:t xml:space="preserve"> ابزار هواشناس</w:t>
        </w:r>
        <w:r w:rsidRPr="00974A00">
          <w:rPr>
            <w:rStyle w:val="Hyperlink"/>
            <w:rFonts w:hint="cs"/>
            <w:b w:val="0"/>
            <w:bCs w:val="0"/>
            <w:sz w:val="22"/>
            <w:szCs w:val="22"/>
            <w:rtl/>
            <w:rPrChange w:id="4430" w:author="Mohsen Jafarinejad" w:date="2019-05-12T10:59:00Z">
              <w:rPr>
                <w:rStyle w:val="Hyperlink"/>
                <w:rFonts w:hint="cs"/>
                <w:rtl/>
              </w:rPr>
            </w:rPrChange>
          </w:rPr>
          <w:t>ی</w:t>
        </w:r>
        <w:r w:rsidRPr="00974A00">
          <w:rPr>
            <w:rStyle w:val="Hyperlink"/>
            <w:b w:val="0"/>
            <w:bCs w:val="0"/>
            <w:sz w:val="22"/>
            <w:szCs w:val="22"/>
            <w:rtl/>
            <w:rPrChange w:id="4431" w:author="Mohsen Jafarinejad" w:date="2019-05-12T10:59:00Z">
              <w:rPr>
                <w:rStyle w:val="Hyperlink"/>
                <w:rtl/>
              </w:rPr>
            </w:rPrChange>
          </w:rPr>
          <w:t xml:space="preserve"> با استفاده از </w:t>
        </w:r>
        <w:r w:rsidRPr="00974A00">
          <w:rPr>
            <w:rStyle w:val="Hyperlink"/>
            <w:b w:val="0"/>
            <w:bCs w:val="0"/>
            <w:sz w:val="22"/>
            <w:szCs w:val="22"/>
            <w:rPrChange w:id="4432" w:author="Mohsen Jafarinejad" w:date="2019-05-12T10:59:00Z">
              <w:rPr>
                <w:rStyle w:val="Hyperlink"/>
              </w:rPr>
            </w:rPrChange>
          </w:rPr>
          <w:t>MFC</w:t>
        </w:r>
        <w:r w:rsidRPr="00974A00">
          <w:rPr>
            <w:b w:val="0"/>
            <w:bCs w:val="0"/>
            <w:webHidden/>
            <w:sz w:val="22"/>
            <w:szCs w:val="22"/>
            <w:rPrChange w:id="4433" w:author="Mohsen Jafarinejad" w:date="2019-05-12T10:59:00Z">
              <w:rPr>
                <w:webHidden/>
              </w:rPr>
            </w:rPrChange>
          </w:rPr>
          <w:tab/>
        </w:r>
      </w:ins>
      <w:ins w:id="4434" w:author="Mohsen Jafarinejad" w:date="2019-05-12T11:05:00Z">
        <w:r w:rsidR="00974A00">
          <w:rPr>
            <w:rFonts w:hint="cs"/>
            <w:b w:val="0"/>
            <w:bCs w:val="0"/>
            <w:webHidden/>
            <w:sz w:val="22"/>
            <w:szCs w:val="22"/>
            <w:rtl/>
          </w:rPr>
          <w:t>27</w:t>
        </w:r>
      </w:ins>
      <w:ins w:id="4435" w:author="Mohsen Jafarinejad" w:date="2019-05-12T10:50:00Z">
        <w:r w:rsidRPr="00974A00">
          <w:rPr>
            <w:rStyle w:val="Hyperlink"/>
            <w:b w:val="0"/>
            <w:bCs w:val="0"/>
            <w:sz w:val="22"/>
            <w:szCs w:val="22"/>
            <w:rPrChange w:id="4436" w:author="Mohsen Jafarinejad" w:date="2019-05-12T10:59:00Z">
              <w:rPr>
                <w:rStyle w:val="Hyperlink"/>
              </w:rPr>
            </w:rPrChange>
          </w:rPr>
          <w:fldChar w:fldCharType="end"/>
        </w:r>
      </w:ins>
    </w:p>
    <w:p w14:paraId="61CF4497" w14:textId="30BB81C4" w:rsidR="009667A9" w:rsidRPr="00974A00" w:rsidRDefault="009667A9">
      <w:pPr>
        <w:pStyle w:val="TOC1"/>
        <w:rPr>
          <w:ins w:id="4437" w:author="Mohsen Jafarinejad" w:date="2019-05-12T10:50:00Z"/>
          <w:rFonts w:eastAsiaTheme="minorEastAsia"/>
          <w:b w:val="0"/>
          <w:bCs w:val="0"/>
          <w:i w:val="0"/>
          <w:sz w:val="20"/>
          <w:szCs w:val="20"/>
          <w:lang w:bidi="ar-SA"/>
          <w:rPrChange w:id="4438" w:author="Mohsen Jafarinejad" w:date="2019-05-12T10:59:00Z">
            <w:rPr>
              <w:ins w:id="4439" w:author="Mohsen Jafarinejad" w:date="2019-05-12T10:50:00Z"/>
              <w:rFonts w:asciiTheme="minorHAnsi" w:eastAsiaTheme="minorEastAsia" w:hAnsiTheme="minorHAnsi" w:cstheme="minorBidi"/>
              <w:b w:val="0"/>
              <w:bCs w:val="0"/>
              <w:i w:val="0"/>
              <w:lang w:bidi="ar-SA"/>
            </w:rPr>
          </w:rPrChange>
        </w:rPr>
        <w:pPrChange w:id="4440" w:author="Mohsen Jafarinejad" w:date="2019-05-12T11:05:00Z">
          <w:pPr>
            <w:pStyle w:val="TOC1"/>
            <w:bidi w:val="0"/>
          </w:pPr>
        </w:pPrChange>
      </w:pPr>
      <w:ins w:id="4441" w:author="Mohsen Jafarinejad" w:date="2019-05-12T10:50:00Z">
        <w:r w:rsidRPr="00974A00">
          <w:rPr>
            <w:rStyle w:val="Hyperlink"/>
            <w:b w:val="0"/>
            <w:bCs w:val="0"/>
            <w:sz w:val="22"/>
            <w:szCs w:val="22"/>
            <w:rPrChange w:id="4442" w:author="Mohsen Jafarinejad" w:date="2019-05-12T10:59:00Z">
              <w:rPr>
                <w:rStyle w:val="Hyperlink"/>
              </w:rPr>
            </w:rPrChange>
          </w:rPr>
          <w:fldChar w:fldCharType="begin"/>
        </w:r>
        <w:r w:rsidRPr="00974A00">
          <w:rPr>
            <w:rStyle w:val="Hyperlink"/>
            <w:b w:val="0"/>
            <w:bCs w:val="0"/>
            <w:sz w:val="22"/>
            <w:szCs w:val="22"/>
            <w:rPrChange w:id="4443" w:author="Mohsen Jafarinejad" w:date="2019-05-12T10:59:00Z">
              <w:rPr>
                <w:rStyle w:val="Hyperlink"/>
              </w:rPr>
            </w:rPrChange>
          </w:rPr>
          <w:instrText xml:space="preserve"> </w:instrText>
        </w:r>
        <w:r w:rsidRPr="00974A00">
          <w:rPr>
            <w:b w:val="0"/>
            <w:bCs w:val="0"/>
            <w:sz w:val="22"/>
            <w:szCs w:val="22"/>
            <w:rPrChange w:id="4444" w:author="Mohsen Jafarinejad" w:date="2019-05-12T10:59:00Z">
              <w:rPr/>
            </w:rPrChange>
          </w:rPr>
          <w:instrText>HYPERLINK \l "_Toc8551016"</w:instrText>
        </w:r>
        <w:r w:rsidRPr="00974A00">
          <w:rPr>
            <w:rStyle w:val="Hyperlink"/>
            <w:b w:val="0"/>
            <w:bCs w:val="0"/>
            <w:sz w:val="22"/>
            <w:szCs w:val="22"/>
            <w:rPrChange w:id="4445" w:author="Mohsen Jafarinejad" w:date="2019-05-12T10:59:00Z">
              <w:rPr>
                <w:rStyle w:val="Hyperlink"/>
              </w:rPr>
            </w:rPrChange>
          </w:rPr>
          <w:instrText xml:space="preserve"> </w:instrText>
        </w:r>
        <w:r w:rsidRPr="00974A00">
          <w:rPr>
            <w:rStyle w:val="Hyperlink"/>
            <w:b w:val="0"/>
            <w:bCs w:val="0"/>
            <w:sz w:val="22"/>
            <w:szCs w:val="22"/>
            <w:rPrChange w:id="4446" w:author="Mohsen Jafarinejad" w:date="2019-05-12T10:59:00Z">
              <w:rPr>
                <w:rStyle w:val="Hyperlink"/>
              </w:rPr>
            </w:rPrChange>
          </w:rPr>
          <w:fldChar w:fldCharType="separate"/>
        </w:r>
        <w:r w:rsidRPr="00974A00">
          <w:rPr>
            <w:rStyle w:val="Hyperlink"/>
            <w:rFonts w:hint="cs"/>
            <w:b w:val="0"/>
            <w:bCs w:val="0"/>
            <w:sz w:val="22"/>
            <w:szCs w:val="22"/>
            <w:rtl/>
            <w:rPrChange w:id="4447" w:author="Mohsen Jafarinejad" w:date="2019-05-12T10:59:00Z">
              <w:rPr>
                <w:rStyle w:val="Hyperlink"/>
                <w:rFonts w:hint="cs"/>
                <w:rtl/>
              </w:rPr>
            </w:rPrChange>
          </w:rPr>
          <w:t>شکل</w:t>
        </w:r>
        <w:r w:rsidRPr="00974A00">
          <w:rPr>
            <w:rStyle w:val="Hyperlink"/>
            <w:b w:val="0"/>
            <w:bCs w:val="0"/>
            <w:sz w:val="22"/>
            <w:szCs w:val="22"/>
            <w:rtl/>
            <w:rPrChange w:id="4448" w:author="Mohsen Jafarinejad" w:date="2019-05-12T10:59:00Z">
              <w:rPr>
                <w:rStyle w:val="Hyperlink"/>
                <w:rtl/>
              </w:rPr>
            </w:rPrChange>
          </w:rPr>
          <w:t xml:space="preserve"> 2-2 </w:t>
        </w:r>
        <w:r w:rsidRPr="00974A00">
          <w:rPr>
            <w:rStyle w:val="Hyperlink"/>
            <w:rFonts w:hint="cs"/>
            <w:b w:val="0"/>
            <w:bCs w:val="0"/>
            <w:sz w:val="22"/>
            <w:szCs w:val="22"/>
            <w:rtl/>
            <w:rPrChange w:id="4449" w:author="Mohsen Jafarinejad" w:date="2019-05-12T10:59:00Z">
              <w:rPr>
                <w:rStyle w:val="Hyperlink"/>
                <w:rFonts w:hint="cs"/>
                <w:rtl/>
              </w:rPr>
            </w:rPrChange>
          </w:rPr>
          <w:t>نمونه‌ای</w:t>
        </w:r>
        <w:r w:rsidRPr="00974A00">
          <w:rPr>
            <w:rStyle w:val="Hyperlink"/>
            <w:b w:val="0"/>
            <w:bCs w:val="0"/>
            <w:sz w:val="22"/>
            <w:szCs w:val="22"/>
            <w:rtl/>
            <w:rPrChange w:id="4450" w:author="Mohsen Jafarinejad" w:date="2019-05-12T10:59:00Z">
              <w:rPr>
                <w:rStyle w:val="Hyperlink"/>
                <w:rtl/>
              </w:rPr>
            </w:rPrChange>
          </w:rPr>
          <w:t xml:space="preserve"> </w:t>
        </w:r>
        <w:r w:rsidRPr="00974A00">
          <w:rPr>
            <w:rStyle w:val="Hyperlink"/>
            <w:rFonts w:hint="cs"/>
            <w:b w:val="0"/>
            <w:bCs w:val="0"/>
            <w:sz w:val="22"/>
            <w:szCs w:val="22"/>
            <w:rtl/>
            <w:rPrChange w:id="4451" w:author="Mohsen Jafarinejad" w:date="2019-05-12T10:59:00Z">
              <w:rPr>
                <w:rStyle w:val="Hyperlink"/>
                <w:rFonts w:hint="cs"/>
                <w:rtl/>
              </w:rPr>
            </w:rPrChange>
          </w:rPr>
          <w:t>از</w:t>
        </w:r>
        <w:r w:rsidRPr="00974A00">
          <w:rPr>
            <w:rStyle w:val="Hyperlink"/>
            <w:b w:val="0"/>
            <w:bCs w:val="0"/>
            <w:sz w:val="22"/>
            <w:szCs w:val="22"/>
            <w:rtl/>
            <w:rPrChange w:id="4452" w:author="Mohsen Jafarinejad" w:date="2019-05-12T10:59:00Z">
              <w:rPr>
                <w:rStyle w:val="Hyperlink"/>
                <w:rtl/>
              </w:rPr>
            </w:rPrChange>
          </w:rPr>
          <w:t xml:space="preserve"> </w:t>
        </w:r>
        <w:r w:rsidRPr="00974A00">
          <w:rPr>
            <w:rStyle w:val="Hyperlink"/>
            <w:rFonts w:hint="cs"/>
            <w:b w:val="0"/>
            <w:bCs w:val="0"/>
            <w:sz w:val="22"/>
            <w:szCs w:val="22"/>
            <w:rtl/>
            <w:rPrChange w:id="4453" w:author="Mohsen Jafarinejad" w:date="2019-05-12T10:59:00Z">
              <w:rPr>
                <w:rStyle w:val="Hyperlink"/>
                <w:rFonts w:hint="cs"/>
                <w:rtl/>
              </w:rPr>
            </w:rPrChange>
          </w:rPr>
          <w:t>یک</w:t>
        </w:r>
        <w:r w:rsidRPr="00974A00">
          <w:rPr>
            <w:rStyle w:val="Hyperlink"/>
            <w:b w:val="0"/>
            <w:bCs w:val="0"/>
            <w:sz w:val="22"/>
            <w:szCs w:val="22"/>
            <w:rtl/>
            <w:rPrChange w:id="4454" w:author="Mohsen Jafarinejad" w:date="2019-05-12T10:59:00Z">
              <w:rPr>
                <w:rStyle w:val="Hyperlink"/>
                <w:rtl/>
              </w:rPr>
            </w:rPrChange>
          </w:rPr>
          <w:t xml:space="preserve"> </w:t>
        </w:r>
        <w:r w:rsidRPr="00974A00">
          <w:rPr>
            <w:rStyle w:val="Hyperlink"/>
            <w:rFonts w:hint="cs"/>
            <w:b w:val="0"/>
            <w:bCs w:val="0"/>
            <w:sz w:val="22"/>
            <w:szCs w:val="22"/>
            <w:rtl/>
            <w:rPrChange w:id="4455" w:author="Mohsen Jafarinejad" w:date="2019-05-12T10:59:00Z">
              <w:rPr>
                <w:rStyle w:val="Hyperlink"/>
                <w:rFonts w:hint="cs"/>
                <w:rtl/>
              </w:rPr>
            </w:rPrChange>
          </w:rPr>
          <w:t>پیل</w:t>
        </w:r>
        <w:r w:rsidRPr="00974A00">
          <w:rPr>
            <w:rStyle w:val="Hyperlink"/>
            <w:b w:val="0"/>
            <w:bCs w:val="0"/>
            <w:sz w:val="22"/>
            <w:szCs w:val="22"/>
            <w:rtl/>
            <w:rPrChange w:id="4456" w:author="Mohsen Jafarinejad" w:date="2019-05-12T10:59:00Z">
              <w:rPr>
                <w:rStyle w:val="Hyperlink"/>
                <w:rtl/>
              </w:rPr>
            </w:rPrChange>
          </w:rPr>
          <w:t xml:space="preserve"> </w:t>
        </w:r>
        <w:r w:rsidRPr="00974A00">
          <w:rPr>
            <w:rStyle w:val="Hyperlink"/>
            <w:rFonts w:hint="cs"/>
            <w:b w:val="0"/>
            <w:bCs w:val="0"/>
            <w:sz w:val="22"/>
            <w:szCs w:val="22"/>
            <w:rtl/>
            <w:rPrChange w:id="4457" w:author="Mohsen Jafarinejad" w:date="2019-05-12T10:59:00Z">
              <w:rPr>
                <w:rStyle w:val="Hyperlink"/>
                <w:rFonts w:hint="cs"/>
                <w:rtl/>
              </w:rPr>
            </w:rPrChange>
          </w:rPr>
          <w:t>سوختی</w:t>
        </w:r>
        <w:r w:rsidRPr="00974A00">
          <w:rPr>
            <w:rStyle w:val="Hyperlink"/>
            <w:b w:val="0"/>
            <w:bCs w:val="0"/>
            <w:sz w:val="22"/>
            <w:szCs w:val="22"/>
            <w:rtl/>
            <w:rPrChange w:id="4458" w:author="Mohsen Jafarinejad" w:date="2019-05-12T10:59:00Z">
              <w:rPr>
                <w:rStyle w:val="Hyperlink"/>
                <w:rtl/>
              </w:rPr>
            </w:rPrChange>
          </w:rPr>
          <w:t xml:space="preserve"> </w:t>
        </w:r>
        <w:r w:rsidRPr="00974A00">
          <w:rPr>
            <w:rStyle w:val="Hyperlink"/>
            <w:rFonts w:hint="cs"/>
            <w:b w:val="0"/>
            <w:bCs w:val="0"/>
            <w:sz w:val="22"/>
            <w:szCs w:val="22"/>
            <w:rtl/>
            <w:rPrChange w:id="4459" w:author="Mohsen Jafarinejad" w:date="2019-05-12T10:59:00Z">
              <w:rPr>
                <w:rStyle w:val="Hyperlink"/>
                <w:rFonts w:hint="cs"/>
                <w:rtl/>
              </w:rPr>
            </w:rPrChange>
          </w:rPr>
          <w:t>آزمایشی</w:t>
        </w:r>
        <w:r w:rsidRPr="00974A00">
          <w:rPr>
            <w:b w:val="0"/>
            <w:bCs w:val="0"/>
            <w:webHidden/>
            <w:sz w:val="22"/>
            <w:szCs w:val="22"/>
            <w:rPrChange w:id="4460" w:author="Mohsen Jafarinejad" w:date="2019-05-12T10:59:00Z">
              <w:rPr>
                <w:webHidden/>
              </w:rPr>
            </w:rPrChange>
          </w:rPr>
          <w:tab/>
        </w:r>
      </w:ins>
      <w:ins w:id="4461" w:author="Mohsen Jafarinejad" w:date="2019-05-12T11:05:00Z">
        <w:r w:rsidR="00974A00">
          <w:rPr>
            <w:rFonts w:hint="cs"/>
            <w:b w:val="0"/>
            <w:bCs w:val="0"/>
            <w:webHidden/>
            <w:sz w:val="22"/>
            <w:szCs w:val="22"/>
            <w:rtl/>
          </w:rPr>
          <w:t>29</w:t>
        </w:r>
      </w:ins>
      <w:ins w:id="4462" w:author="Mohsen Jafarinejad" w:date="2019-05-12T10:50:00Z">
        <w:r w:rsidRPr="00974A00">
          <w:rPr>
            <w:rStyle w:val="Hyperlink"/>
            <w:b w:val="0"/>
            <w:bCs w:val="0"/>
            <w:sz w:val="22"/>
            <w:szCs w:val="22"/>
            <w:rPrChange w:id="4463" w:author="Mohsen Jafarinejad" w:date="2019-05-12T10:59:00Z">
              <w:rPr>
                <w:rStyle w:val="Hyperlink"/>
              </w:rPr>
            </w:rPrChange>
          </w:rPr>
          <w:fldChar w:fldCharType="end"/>
        </w:r>
      </w:ins>
    </w:p>
    <w:p w14:paraId="67873416" w14:textId="6324B6D7" w:rsidR="009667A9" w:rsidRPr="00974A00" w:rsidRDefault="009667A9">
      <w:pPr>
        <w:pStyle w:val="TOC1"/>
        <w:rPr>
          <w:ins w:id="4464" w:author="Mohsen Jafarinejad" w:date="2019-05-12T10:50:00Z"/>
          <w:rFonts w:eastAsiaTheme="minorEastAsia"/>
          <w:b w:val="0"/>
          <w:bCs w:val="0"/>
          <w:i w:val="0"/>
          <w:sz w:val="20"/>
          <w:szCs w:val="20"/>
          <w:lang w:bidi="ar-SA"/>
          <w:rPrChange w:id="4465" w:author="Mohsen Jafarinejad" w:date="2019-05-12T10:59:00Z">
            <w:rPr>
              <w:ins w:id="4466" w:author="Mohsen Jafarinejad" w:date="2019-05-12T10:50:00Z"/>
              <w:rFonts w:asciiTheme="minorHAnsi" w:eastAsiaTheme="minorEastAsia" w:hAnsiTheme="minorHAnsi" w:cstheme="minorBidi"/>
              <w:b w:val="0"/>
              <w:bCs w:val="0"/>
              <w:i w:val="0"/>
              <w:lang w:bidi="ar-SA"/>
            </w:rPr>
          </w:rPrChange>
        </w:rPr>
        <w:pPrChange w:id="4467" w:author="Mohsen Jafarinejad" w:date="2019-05-12T11:05:00Z">
          <w:pPr>
            <w:pStyle w:val="TOC1"/>
            <w:bidi w:val="0"/>
          </w:pPr>
        </w:pPrChange>
      </w:pPr>
      <w:ins w:id="4468" w:author="Mohsen Jafarinejad" w:date="2019-05-12T10:50:00Z">
        <w:r w:rsidRPr="00974A00">
          <w:rPr>
            <w:rStyle w:val="Hyperlink"/>
            <w:b w:val="0"/>
            <w:bCs w:val="0"/>
            <w:sz w:val="22"/>
            <w:szCs w:val="22"/>
            <w:rPrChange w:id="4469" w:author="Mohsen Jafarinejad" w:date="2019-05-12T10:59:00Z">
              <w:rPr>
                <w:rStyle w:val="Hyperlink"/>
              </w:rPr>
            </w:rPrChange>
          </w:rPr>
          <w:fldChar w:fldCharType="begin"/>
        </w:r>
        <w:r w:rsidRPr="00974A00">
          <w:rPr>
            <w:rStyle w:val="Hyperlink"/>
            <w:b w:val="0"/>
            <w:bCs w:val="0"/>
            <w:sz w:val="22"/>
            <w:szCs w:val="22"/>
            <w:rPrChange w:id="4470" w:author="Mohsen Jafarinejad" w:date="2019-05-12T10:59:00Z">
              <w:rPr>
                <w:rStyle w:val="Hyperlink"/>
              </w:rPr>
            </w:rPrChange>
          </w:rPr>
          <w:instrText xml:space="preserve"> </w:instrText>
        </w:r>
        <w:r w:rsidRPr="00974A00">
          <w:rPr>
            <w:b w:val="0"/>
            <w:bCs w:val="0"/>
            <w:sz w:val="22"/>
            <w:szCs w:val="22"/>
            <w:rPrChange w:id="4471" w:author="Mohsen Jafarinejad" w:date="2019-05-12T10:59:00Z">
              <w:rPr/>
            </w:rPrChange>
          </w:rPr>
          <w:instrText>HYPERLINK \l "_Toc8551017"</w:instrText>
        </w:r>
        <w:r w:rsidRPr="00974A00">
          <w:rPr>
            <w:rStyle w:val="Hyperlink"/>
            <w:b w:val="0"/>
            <w:bCs w:val="0"/>
            <w:sz w:val="22"/>
            <w:szCs w:val="22"/>
            <w:rPrChange w:id="4472" w:author="Mohsen Jafarinejad" w:date="2019-05-12T10:59:00Z">
              <w:rPr>
                <w:rStyle w:val="Hyperlink"/>
              </w:rPr>
            </w:rPrChange>
          </w:rPr>
          <w:instrText xml:space="preserve"> </w:instrText>
        </w:r>
        <w:r w:rsidRPr="00974A00">
          <w:rPr>
            <w:rStyle w:val="Hyperlink"/>
            <w:b w:val="0"/>
            <w:bCs w:val="0"/>
            <w:sz w:val="22"/>
            <w:szCs w:val="22"/>
            <w:rPrChange w:id="4473" w:author="Mohsen Jafarinejad" w:date="2019-05-12T10:59:00Z">
              <w:rPr>
                <w:rStyle w:val="Hyperlink"/>
              </w:rPr>
            </w:rPrChange>
          </w:rPr>
          <w:fldChar w:fldCharType="separate"/>
        </w:r>
        <w:r w:rsidRPr="00974A00">
          <w:rPr>
            <w:rStyle w:val="Hyperlink"/>
            <w:rFonts w:hint="cs"/>
            <w:b w:val="0"/>
            <w:bCs w:val="0"/>
            <w:sz w:val="22"/>
            <w:szCs w:val="22"/>
            <w:rtl/>
            <w:rPrChange w:id="4474" w:author="Mohsen Jafarinejad" w:date="2019-05-12T10:59:00Z">
              <w:rPr>
                <w:rStyle w:val="Hyperlink"/>
                <w:rFonts w:hint="cs"/>
                <w:rtl/>
              </w:rPr>
            </w:rPrChange>
          </w:rPr>
          <w:t>شکل</w:t>
        </w:r>
        <w:r w:rsidRPr="00974A00">
          <w:rPr>
            <w:rStyle w:val="Hyperlink"/>
            <w:b w:val="0"/>
            <w:bCs w:val="0"/>
            <w:sz w:val="22"/>
            <w:szCs w:val="22"/>
            <w:rtl/>
            <w:rPrChange w:id="4475" w:author="Mohsen Jafarinejad" w:date="2019-05-12T10:59:00Z">
              <w:rPr>
                <w:rStyle w:val="Hyperlink"/>
                <w:rtl/>
              </w:rPr>
            </w:rPrChange>
          </w:rPr>
          <w:t xml:space="preserve"> 2-3 شمات</w:t>
        </w:r>
        <w:r w:rsidRPr="00974A00">
          <w:rPr>
            <w:rStyle w:val="Hyperlink"/>
            <w:rFonts w:hint="cs"/>
            <w:b w:val="0"/>
            <w:bCs w:val="0"/>
            <w:sz w:val="22"/>
            <w:szCs w:val="22"/>
            <w:rtl/>
            <w:rPrChange w:id="4476" w:author="Mohsen Jafarinejad" w:date="2019-05-12T10:59:00Z">
              <w:rPr>
                <w:rStyle w:val="Hyperlink"/>
                <w:rFonts w:hint="cs"/>
                <w:rtl/>
              </w:rPr>
            </w:rPrChange>
          </w:rPr>
          <w:t>یک</w:t>
        </w:r>
        <w:r w:rsidRPr="00974A00">
          <w:rPr>
            <w:rStyle w:val="Hyperlink"/>
            <w:b w:val="0"/>
            <w:bCs w:val="0"/>
            <w:sz w:val="22"/>
            <w:szCs w:val="22"/>
            <w:rtl/>
            <w:rPrChange w:id="4477" w:author="Mohsen Jafarinejad" w:date="2019-05-12T10:59:00Z">
              <w:rPr>
                <w:rStyle w:val="Hyperlink"/>
                <w:rtl/>
              </w:rPr>
            </w:rPrChange>
          </w:rPr>
          <w:t xml:space="preserve"> </w:t>
        </w:r>
        <w:r w:rsidRPr="00974A00">
          <w:rPr>
            <w:rStyle w:val="Hyperlink"/>
            <w:rFonts w:hint="cs"/>
            <w:b w:val="0"/>
            <w:bCs w:val="0"/>
            <w:sz w:val="22"/>
            <w:szCs w:val="22"/>
            <w:rtl/>
            <w:rPrChange w:id="4478" w:author="Mohsen Jafarinejad" w:date="2019-05-12T10:59:00Z">
              <w:rPr>
                <w:rStyle w:val="Hyperlink"/>
                <w:rFonts w:hint="cs"/>
                <w:rtl/>
              </w:rPr>
            </w:rPrChange>
          </w:rPr>
          <w:t>یک</w:t>
        </w:r>
        <w:r w:rsidRPr="00974A00">
          <w:rPr>
            <w:rStyle w:val="Hyperlink"/>
            <w:b w:val="0"/>
            <w:bCs w:val="0"/>
            <w:sz w:val="22"/>
            <w:szCs w:val="22"/>
            <w:rtl/>
            <w:rPrChange w:id="4479" w:author="Mohsen Jafarinejad" w:date="2019-05-12T10:59:00Z">
              <w:rPr>
                <w:rStyle w:val="Hyperlink"/>
                <w:rtl/>
              </w:rPr>
            </w:rPrChange>
          </w:rPr>
          <w:t xml:space="preserve"> تصف</w:t>
        </w:r>
        <w:r w:rsidRPr="00974A00">
          <w:rPr>
            <w:rStyle w:val="Hyperlink"/>
            <w:rFonts w:hint="cs"/>
            <w:b w:val="0"/>
            <w:bCs w:val="0"/>
            <w:sz w:val="22"/>
            <w:szCs w:val="22"/>
            <w:rtl/>
            <w:rPrChange w:id="4480" w:author="Mohsen Jafarinejad" w:date="2019-05-12T10:59:00Z">
              <w:rPr>
                <w:rStyle w:val="Hyperlink"/>
                <w:rFonts w:hint="cs"/>
                <w:rtl/>
              </w:rPr>
            </w:rPrChange>
          </w:rPr>
          <w:t>یه</w:t>
        </w:r>
        <w:r w:rsidRPr="00974A00">
          <w:rPr>
            <w:rStyle w:val="Hyperlink"/>
            <w:b w:val="0"/>
            <w:bCs w:val="0"/>
            <w:sz w:val="22"/>
            <w:szCs w:val="22"/>
            <w:rtl/>
            <w:rPrChange w:id="4481" w:author="Mohsen Jafarinejad" w:date="2019-05-12T10:59:00Z">
              <w:rPr>
                <w:rStyle w:val="Hyperlink"/>
                <w:rtl/>
              </w:rPr>
            </w:rPrChange>
          </w:rPr>
          <w:t xml:space="preserve"> خانه </w:t>
        </w:r>
        <w:r w:rsidRPr="00974A00">
          <w:rPr>
            <w:rStyle w:val="Hyperlink"/>
            <w:b w:val="0"/>
            <w:bCs w:val="0"/>
            <w:sz w:val="22"/>
            <w:szCs w:val="22"/>
            <w:rPrChange w:id="4482" w:author="Mohsen Jafarinejad" w:date="2019-05-12T10:59:00Z">
              <w:rPr>
                <w:rStyle w:val="Hyperlink"/>
              </w:rPr>
            </w:rPrChange>
          </w:rPr>
          <w:t>MFC</w:t>
        </w:r>
        <w:r w:rsidRPr="00974A00">
          <w:rPr>
            <w:b w:val="0"/>
            <w:bCs w:val="0"/>
            <w:webHidden/>
            <w:sz w:val="22"/>
            <w:szCs w:val="22"/>
            <w:rPrChange w:id="4483" w:author="Mohsen Jafarinejad" w:date="2019-05-12T10:59:00Z">
              <w:rPr>
                <w:webHidden/>
              </w:rPr>
            </w:rPrChange>
          </w:rPr>
          <w:tab/>
        </w:r>
      </w:ins>
      <w:ins w:id="4484" w:author="Mohsen Jafarinejad" w:date="2019-05-12T11:05:00Z">
        <w:r w:rsidR="00974A00">
          <w:rPr>
            <w:rFonts w:hint="cs"/>
            <w:b w:val="0"/>
            <w:bCs w:val="0"/>
            <w:webHidden/>
            <w:sz w:val="22"/>
            <w:szCs w:val="22"/>
            <w:rtl/>
          </w:rPr>
          <w:t>30</w:t>
        </w:r>
      </w:ins>
      <w:ins w:id="4485" w:author="Mohsen Jafarinejad" w:date="2019-05-12T10:50:00Z">
        <w:r w:rsidRPr="00974A00">
          <w:rPr>
            <w:rStyle w:val="Hyperlink"/>
            <w:b w:val="0"/>
            <w:bCs w:val="0"/>
            <w:sz w:val="22"/>
            <w:szCs w:val="22"/>
            <w:rPrChange w:id="4486" w:author="Mohsen Jafarinejad" w:date="2019-05-12T10:59:00Z">
              <w:rPr>
                <w:rStyle w:val="Hyperlink"/>
              </w:rPr>
            </w:rPrChange>
          </w:rPr>
          <w:fldChar w:fldCharType="end"/>
        </w:r>
      </w:ins>
    </w:p>
    <w:p w14:paraId="48E62B06" w14:textId="33E57BC0" w:rsidR="009667A9" w:rsidRPr="00974A00" w:rsidRDefault="009667A9">
      <w:pPr>
        <w:pStyle w:val="TOC1"/>
        <w:rPr>
          <w:ins w:id="4487" w:author="Mohsen Jafarinejad" w:date="2019-05-12T10:50:00Z"/>
          <w:rFonts w:eastAsiaTheme="minorEastAsia"/>
          <w:b w:val="0"/>
          <w:bCs w:val="0"/>
          <w:i w:val="0"/>
          <w:sz w:val="20"/>
          <w:szCs w:val="20"/>
          <w:lang w:bidi="ar-SA"/>
          <w:rPrChange w:id="4488" w:author="Mohsen Jafarinejad" w:date="2019-05-12T10:59:00Z">
            <w:rPr>
              <w:ins w:id="4489" w:author="Mohsen Jafarinejad" w:date="2019-05-12T10:50:00Z"/>
              <w:rFonts w:asciiTheme="minorHAnsi" w:eastAsiaTheme="minorEastAsia" w:hAnsiTheme="minorHAnsi" w:cstheme="minorBidi"/>
              <w:b w:val="0"/>
              <w:bCs w:val="0"/>
              <w:i w:val="0"/>
              <w:lang w:bidi="ar-SA"/>
            </w:rPr>
          </w:rPrChange>
        </w:rPr>
        <w:pPrChange w:id="4490" w:author="Mohsen Jafarinejad" w:date="2019-05-12T11:06:00Z">
          <w:pPr>
            <w:pStyle w:val="TOC1"/>
            <w:bidi w:val="0"/>
          </w:pPr>
        </w:pPrChange>
      </w:pPr>
      <w:ins w:id="4491" w:author="Mohsen Jafarinejad" w:date="2019-05-12T10:50:00Z">
        <w:r w:rsidRPr="00974A00">
          <w:rPr>
            <w:rStyle w:val="Hyperlink"/>
            <w:b w:val="0"/>
            <w:bCs w:val="0"/>
            <w:sz w:val="22"/>
            <w:szCs w:val="22"/>
            <w:rPrChange w:id="4492" w:author="Mohsen Jafarinejad" w:date="2019-05-12T10:59:00Z">
              <w:rPr>
                <w:rStyle w:val="Hyperlink"/>
              </w:rPr>
            </w:rPrChange>
          </w:rPr>
          <w:fldChar w:fldCharType="begin"/>
        </w:r>
        <w:r w:rsidRPr="00974A00">
          <w:rPr>
            <w:rStyle w:val="Hyperlink"/>
            <w:b w:val="0"/>
            <w:bCs w:val="0"/>
            <w:sz w:val="22"/>
            <w:szCs w:val="22"/>
            <w:rPrChange w:id="4493" w:author="Mohsen Jafarinejad" w:date="2019-05-12T10:59:00Z">
              <w:rPr>
                <w:rStyle w:val="Hyperlink"/>
              </w:rPr>
            </w:rPrChange>
          </w:rPr>
          <w:instrText xml:space="preserve"> </w:instrText>
        </w:r>
        <w:r w:rsidRPr="00974A00">
          <w:rPr>
            <w:b w:val="0"/>
            <w:bCs w:val="0"/>
            <w:sz w:val="22"/>
            <w:szCs w:val="22"/>
            <w:rPrChange w:id="4494" w:author="Mohsen Jafarinejad" w:date="2019-05-12T10:59:00Z">
              <w:rPr/>
            </w:rPrChange>
          </w:rPr>
          <w:instrText>HYPERLINK \l "_Toc8551018"</w:instrText>
        </w:r>
        <w:r w:rsidRPr="00974A00">
          <w:rPr>
            <w:rStyle w:val="Hyperlink"/>
            <w:b w:val="0"/>
            <w:bCs w:val="0"/>
            <w:sz w:val="22"/>
            <w:szCs w:val="22"/>
            <w:rPrChange w:id="4495" w:author="Mohsen Jafarinejad" w:date="2019-05-12T10:59:00Z">
              <w:rPr>
                <w:rStyle w:val="Hyperlink"/>
              </w:rPr>
            </w:rPrChange>
          </w:rPr>
          <w:instrText xml:space="preserve"> </w:instrText>
        </w:r>
        <w:r w:rsidRPr="00974A00">
          <w:rPr>
            <w:rStyle w:val="Hyperlink"/>
            <w:b w:val="0"/>
            <w:bCs w:val="0"/>
            <w:sz w:val="22"/>
            <w:szCs w:val="22"/>
            <w:rPrChange w:id="4496" w:author="Mohsen Jafarinejad" w:date="2019-05-12T10:59:00Z">
              <w:rPr>
                <w:rStyle w:val="Hyperlink"/>
              </w:rPr>
            </w:rPrChange>
          </w:rPr>
          <w:fldChar w:fldCharType="separate"/>
        </w:r>
        <w:r w:rsidRPr="00974A00">
          <w:rPr>
            <w:rStyle w:val="Hyperlink"/>
            <w:rFonts w:hint="cs"/>
            <w:b w:val="0"/>
            <w:bCs w:val="0"/>
            <w:sz w:val="22"/>
            <w:szCs w:val="22"/>
            <w:rtl/>
            <w:rPrChange w:id="4497" w:author="Mohsen Jafarinejad" w:date="2019-05-12T10:59:00Z">
              <w:rPr>
                <w:rStyle w:val="Hyperlink"/>
                <w:rFonts w:hint="cs"/>
                <w:rtl/>
              </w:rPr>
            </w:rPrChange>
          </w:rPr>
          <w:t>شکل</w:t>
        </w:r>
        <w:r w:rsidRPr="00974A00">
          <w:rPr>
            <w:rStyle w:val="Hyperlink"/>
            <w:b w:val="0"/>
            <w:bCs w:val="0"/>
            <w:sz w:val="22"/>
            <w:szCs w:val="22"/>
            <w:rtl/>
            <w:rPrChange w:id="4498" w:author="Mohsen Jafarinejad" w:date="2019-05-12T10:59:00Z">
              <w:rPr>
                <w:rStyle w:val="Hyperlink"/>
                <w:rtl/>
              </w:rPr>
            </w:rPrChange>
          </w:rPr>
          <w:t xml:space="preserve"> 2-4 </w:t>
        </w:r>
        <w:r w:rsidRPr="00974A00">
          <w:rPr>
            <w:rStyle w:val="Hyperlink"/>
            <w:rFonts w:hint="cs"/>
            <w:b w:val="0"/>
            <w:bCs w:val="0"/>
            <w:sz w:val="22"/>
            <w:szCs w:val="22"/>
            <w:rtl/>
            <w:rPrChange w:id="4499" w:author="Mohsen Jafarinejad" w:date="2019-05-12T10:59:00Z">
              <w:rPr>
                <w:rStyle w:val="Hyperlink"/>
                <w:rFonts w:hint="cs"/>
                <w:rtl/>
              </w:rPr>
            </w:rPrChange>
          </w:rPr>
          <w:t>اثر</w:t>
        </w:r>
        <w:r w:rsidRPr="00974A00">
          <w:rPr>
            <w:rStyle w:val="Hyperlink"/>
            <w:b w:val="0"/>
            <w:bCs w:val="0"/>
            <w:sz w:val="22"/>
            <w:szCs w:val="22"/>
            <w:rtl/>
            <w:rPrChange w:id="4500" w:author="Mohsen Jafarinejad" w:date="2019-05-12T10:59:00Z">
              <w:rPr>
                <w:rStyle w:val="Hyperlink"/>
                <w:rtl/>
              </w:rPr>
            </w:rPrChange>
          </w:rPr>
          <w:t xml:space="preserve"> </w:t>
        </w:r>
        <w:r w:rsidRPr="00974A00">
          <w:rPr>
            <w:rStyle w:val="Hyperlink"/>
            <w:rFonts w:hint="cs"/>
            <w:b w:val="0"/>
            <w:bCs w:val="0"/>
            <w:sz w:val="22"/>
            <w:szCs w:val="22"/>
            <w:rtl/>
            <w:rPrChange w:id="4501" w:author="Mohsen Jafarinejad" w:date="2019-05-12T10:59:00Z">
              <w:rPr>
                <w:rStyle w:val="Hyperlink"/>
                <w:rFonts w:hint="cs"/>
                <w:rtl/>
              </w:rPr>
            </w:rPrChange>
          </w:rPr>
          <w:t>تغییر</w:t>
        </w:r>
        <w:r w:rsidRPr="00974A00">
          <w:rPr>
            <w:rStyle w:val="Hyperlink"/>
            <w:b w:val="0"/>
            <w:bCs w:val="0"/>
            <w:sz w:val="22"/>
            <w:szCs w:val="22"/>
            <w:rtl/>
            <w:rPrChange w:id="4502" w:author="Mohsen Jafarinejad" w:date="2019-05-12T10:59:00Z">
              <w:rPr>
                <w:rStyle w:val="Hyperlink"/>
                <w:rtl/>
              </w:rPr>
            </w:rPrChange>
          </w:rPr>
          <w:t xml:space="preserve"> </w:t>
        </w:r>
        <w:r w:rsidRPr="00974A00">
          <w:rPr>
            <w:rStyle w:val="Hyperlink"/>
            <w:rFonts w:hint="cs"/>
            <w:b w:val="0"/>
            <w:bCs w:val="0"/>
            <w:sz w:val="22"/>
            <w:szCs w:val="22"/>
            <w:rtl/>
            <w:rPrChange w:id="4503" w:author="Mohsen Jafarinejad" w:date="2019-05-12T10:59:00Z">
              <w:rPr>
                <w:rStyle w:val="Hyperlink"/>
                <w:rFonts w:hint="cs"/>
                <w:rtl/>
              </w:rPr>
            </w:rPrChange>
          </w:rPr>
          <w:t>غلطت</w:t>
        </w:r>
        <w:r w:rsidRPr="00974A00">
          <w:rPr>
            <w:rStyle w:val="Hyperlink"/>
            <w:b w:val="0"/>
            <w:bCs w:val="0"/>
            <w:sz w:val="22"/>
            <w:szCs w:val="22"/>
            <w:rtl/>
            <w:rPrChange w:id="4504" w:author="Mohsen Jafarinejad" w:date="2019-05-12T10:59:00Z">
              <w:rPr>
                <w:rStyle w:val="Hyperlink"/>
                <w:rtl/>
              </w:rPr>
            </w:rPrChange>
          </w:rPr>
          <w:t xml:space="preserve"> </w:t>
        </w:r>
        <w:r w:rsidRPr="00974A00">
          <w:rPr>
            <w:rStyle w:val="Hyperlink"/>
            <w:rFonts w:hint="cs"/>
            <w:b w:val="0"/>
            <w:bCs w:val="0"/>
            <w:sz w:val="22"/>
            <w:szCs w:val="22"/>
            <w:rtl/>
            <w:rPrChange w:id="4505" w:author="Mohsen Jafarinejad" w:date="2019-05-12T10:59:00Z">
              <w:rPr>
                <w:rStyle w:val="Hyperlink"/>
                <w:rFonts w:hint="cs"/>
                <w:rtl/>
              </w:rPr>
            </w:rPrChange>
          </w:rPr>
          <w:t>سابستریت</w:t>
        </w:r>
        <w:r w:rsidRPr="00974A00">
          <w:rPr>
            <w:rStyle w:val="Hyperlink"/>
            <w:b w:val="0"/>
            <w:bCs w:val="0"/>
            <w:sz w:val="22"/>
            <w:szCs w:val="22"/>
            <w:rtl/>
            <w:rPrChange w:id="4506" w:author="Mohsen Jafarinejad" w:date="2019-05-12T10:59:00Z">
              <w:rPr>
                <w:rStyle w:val="Hyperlink"/>
                <w:rtl/>
              </w:rPr>
            </w:rPrChange>
          </w:rPr>
          <w:t xml:space="preserve"> </w:t>
        </w:r>
        <w:r w:rsidRPr="00974A00">
          <w:rPr>
            <w:rStyle w:val="Hyperlink"/>
            <w:rFonts w:hint="cs"/>
            <w:b w:val="0"/>
            <w:bCs w:val="0"/>
            <w:sz w:val="22"/>
            <w:szCs w:val="22"/>
            <w:rtl/>
            <w:rPrChange w:id="4507" w:author="Mohsen Jafarinejad" w:date="2019-05-12T10:59:00Z">
              <w:rPr>
                <w:rStyle w:val="Hyperlink"/>
                <w:rFonts w:hint="cs"/>
                <w:rtl/>
              </w:rPr>
            </w:rPrChange>
          </w:rPr>
          <w:t>ها</w:t>
        </w:r>
        <w:r w:rsidRPr="00974A00">
          <w:rPr>
            <w:rStyle w:val="Hyperlink"/>
            <w:b w:val="0"/>
            <w:bCs w:val="0"/>
            <w:sz w:val="22"/>
            <w:szCs w:val="22"/>
            <w:rtl/>
            <w:rPrChange w:id="4508" w:author="Mohsen Jafarinejad" w:date="2019-05-12T10:59:00Z">
              <w:rPr>
                <w:rStyle w:val="Hyperlink"/>
                <w:rtl/>
              </w:rPr>
            </w:rPrChange>
          </w:rPr>
          <w:t xml:space="preserve"> </w:t>
        </w:r>
        <w:r w:rsidRPr="00974A00">
          <w:rPr>
            <w:rStyle w:val="Hyperlink"/>
            <w:rFonts w:hint="cs"/>
            <w:b w:val="0"/>
            <w:bCs w:val="0"/>
            <w:sz w:val="22"/>
            <w:szCs w:val="22"/>
            <w:rtl/>
            <w:rPrChange w:id="4509" w:author="Mohsen Jafarinejad" w:date="2019-05-12T10:59:00Z">
              <w:rPr>
                <w:rStyle w:val="Hyperlink"/>
                <w:rFonts w:hint="cs"/>
                <w:rtl/>
              </w:rPr>
            </w:rPrChange>
          </w:rPr>
          <w:t>بر</w:t>
        </w:r>
        <w:r w:rsidRPr="00974A00">
          <w:rPr>
            <w:rStyle w:val="Hyperlink"/>
            <w:b w:val="0"/>
            <w:bCs w:val="0"/>
            <w:sz w:val="22"/>
            <w:szCs w:val="22"/>
            <w:rtl/>
            <w:rPrChange w:id="4510" w:author="Mohsen Jafarinejad" w:date="2019-05-12T10:59:00Z">
              <w:rPr>
                <w:rStyle w:val="Hyperlink"/>
                <w:rtl/>
              </w:rPr>
            </w:rPrChange>
          </w:rPr>
          <w:t xml:space="preserve"> </w:t>
        </w:r>
        <w:r w:rsidRPr="00974A00">
          <w:rPr>
            <w:rStyle w:val="Hyperlink"/>
            <w:rFonts w:hint="cs"/>
            <w:b w:val="0"/>
            <w:bCs w:val="0"/>
            <w:sz w:val="22"/>
            <w:szCs w:val="22"/>
            <w:rtl/>
            <w:rPrChange w:id="4511" w:author="Mohsen Jafarinejad" w:date="2019-05-12T10:59:00Z">
              <w:rPr>
                <w:rStyle w:val="Hyperlink"/>
                <w:rFonts w:hint="cs"/>
                <w:rtl/>
              </w:rPr>
            </w:rPrChange>
          </w:rPr>
          <w:t>دانسیته</w:t>
        </w:r>
        <w:r w:rsidRPr="00974A00">
          <w:rPr>
            <w:rStyle w:val="Hyperlink"/>
            <w:b w:val="0"/>
            <w:bCs w:val="0"/>
            <w:sz w:val="22"/>
            <w:szCs w:val="22"/>
            <w:rtl/>
            <w:rPrChange w:id="4512" w:author="Mohsen Jafarinejad" w:date="2019-05-12T10:59:00Z">
              <w:rPr>
                <w:rStyle w:val="Hyperlink"/>
                <w:rtl/>
              </w:rPr>
            </w:rPrChange>
          </w:rPr>
          <w:t xml:space="preserve"> </w:t>
        </w:r>
        <w:r w:rsidRPr="00974A00">
          <w:rPr>
            <w:rStyle w:val="Hyperlink"/>
            <w:rFonts w:hint="cs"/>
            <w:b w:val="0"/>
            <w:bCs w:val="0"/>
            <w:sz w:val="22"/>
            <w:szCs w:val="22"/>
            <w:rtl/>
            <w:rPrChange w:id="4513" w:author="Mohsen Jafarinejad" w:date="2019-05-12T10:59:00Z">
              <w:rPr>
                <w:rStyle w:val="Hyperlink"/>
                <w:rFonts w:hint="cs"/>
                <w:rtl/>
              </w:rPr>
            </w:rPrChange>
          </w:rPr>
          <w:t>توان</w:t>
        </w:r>
        <w:r w:rsidRPr="00974A00">
          <w:rPr>
            <w:b w:val="0"/>
            <w:bCs w:val="0"/>
            <w:webHidden/>
            <w:sz w:val="22"/>
            <w:szCs w:val="22"/>
            <w:rPrChange w:id="4514" w:author="Mohsen Jafarinejad" w:date="2019-05-12T10:59:00Z">
              <w:rPr>
                <w:webHidden/>
              </w:rPr>
            </w:rPrChange>
          </w:rPr>
          <w:tab/>
        </w:r>
      </w:ins>
      <w:ins w:id="4515" w:author="Mohsen Jafarinejad" w:date="2019-05-12T11:06:00Z">
        <w:r w:rsidR="00974A00">
          <w:rPr>
            <w:rFonts w:hint="cs"/>
            <w:b w:val="0"/>
            <w:bCs w:val="0"/>
            <w:webHidden/>
            <w:sz w:val="22"/>
            <w:szCs w:val="22"/>
            <w:rtl/>
          </w:rPr>
          <w:t>31</w:t>
        </w:r>
      </w:ins>
      <w:ins w:id="4516" w:author="Mohsen Jafarinejad" w:date="2019-05-12T10:50:00Z">
        <w:r w:rsidRPr="00974A00">
          <w:rPr>
            <w:rStyle w:val="Hyperlink"/>
            <w:b w:val="0"/>
            <w:bCs w:val="0"/>
            <w:sz w:val="22"/>
            <w:szCs w:val="22"/>
            <w:rPrChange w:id="4517" w:author="Mohsen Jafarinejad" w:date="2019-05-12T10:59:00Z">
              <w:rPr>
                <w:rStyle w:val="Hyperlink"/>
              </w:rPr>
            </w:rPrChange>
          </w:rPr>
          <w:fldChar w:fldCharType="end"/>
        </w:r>
      </w:ins>
    </w:p>
    <w:p w14:paraId="410D68C2" w14:textId="734FC988" w:rsidR="009667A9" w:rsidRPr="00974A00" w:rsidRDefault="009667A9">
      <w:pPr>
        <w:pStyle w:val="TOC1"/>
        <w:rPr>
          <w:ins w:id="4518" w:author="Mohsen Jafarinejad" w:date="2019-05-12T10:50:00Z"/>
          <w:rFonts w:eastAsiaTheme="minorEastAsia"/>
          <w:b w:val="0"/>
          <w:bCs w:val="0"/>
          <w:i w:val="0"/>
          <w:sz w:val="20"/>
          <w:szCs w:val="20"/>
          <w:lang w:bidi="ar-SA"/>
          <w:rPrChange w:id="4519" w:author="Mohsen Jafarinejad" w:date="2019-05-12T10:59:00Z">
            <w:rPr>
              <w:ins w:id="4520" w:author="Mohsen Jafarinejad" w:date="2019-05-12T10:50:00Z"/>
              <w:rFonts w:asciiTheme="minorHAnsi" w:eastAsiaTheme="minorEastAsia" w:hAnsiTheme="minorHAnsi" w:cstheme="minorBidi"/>
              <w:b w:val="0"/>
              <w:bCs w:val="0"/>
              <w:i w:val="0"/>
              <w:lang w:bidi="ar-SA"/>
            </w:rPr>
          </w:rPrChange>
        </w:rPr>
        <w:pPrChange w:id="4521" w:author="Mohsen Jafarinejad" w:date="2019-05-12T11:06:00Z">
          <w:pPr>
            <w:pStyle w:val="TOC1"/>
            <w:bidi w:val="0"/>
          </w:pPr>
        </w:pPrChange>
      </w:pPr>
      <w:ins w:id="4522" w:author="Mohsen Jafarinejad" w:date="2019-05-12T10:50:00Z">
        <w:r w:rsidRPr="00974A00">
          <w:rPr>
            <w:rStyle w:val="Hyperlink"/>
            <w:b w:val="0"/>
            <w:bCs w:val="0"/>
            <w:sz w:val="22"/>
            <w:szCs w:val="22"/>
            <w:rPrChange w:id="4523" w:author="Mohsen Jafarinejad" w:date="2019-05-12T10:59:00Z">
              <w:rPr>
                <w:rStyle w:val="Hyperlink"/>
              </w:rPr>
            </w:rPrChange>
          </w:rPr>
          <w:fldChar w:fldCharType="begin"/>
        </w:r>
        <w:r w:rsidRPr="00974A00">
          <w:rPr>
            <w:rStyle w:val="Hyperlink"/>
            <w:b w:val="0"/>
            <w:bCs w:val="0"/>
            <w:sz w:val="22"/>
            <w:szCs w:val="22"/>
            <w:rPrChange w:id="4524" w:author="Mohsen Jafarinejad" w:date="2019-05-12T10:59:00Z">
              <w:rPr>
                <w:rStyle w:val="Hyperlink"/>
              </w:rPr>
            </w:rPrChange>
          </w:rPr>
          <w:instrText xml:space="preserve"> </w:instrText>
        </w:r>
        <w:r w:rsidRPr="00974A00">
          <w:rPr>
            <w:b w:val="0"/>
            <w:bCs w:val="0"/>
            <w:sz w:val="22"/>
            <w:szCs w:val="22"/>
            <w:rPrChange w:id="4525" w:author="Mohsen Jafarinejad" w:date="2019-05-12T10:59:00Z">
              <w:rPr/>
            </w:rPrChange>
          </w:rPr>
          <w:instrText>HYPERLINK \l "_Toc8551019"</w:instrText>
        </w:r>
        <w:r w:rsidRPr="00974A00">
          <w:rPr>
            <w:rStyle w:val="Hyperlink"/>
            <w:b w:val="0"/>
            <w:bCs w:val="0"/>
            <w:sz w:val="22"/>
            <w:szCs w:val="22"/>
            <w:rPrChange w:id="4526" w:author="Mohsen Jafarinejad" w:date="2019-05-12T10:59:00Z">
              <w:rPr>
                <w:rStyle w:val="Hyperlink"/>
              </w:rPr>
            </w:rPrChange>
          </w:rPr>
          <w:instrText xml:space="preserve"> </w:instrText>
        </w:r>
        <w:r w:rsidRPr="00974A00">
          <w:rPr>
            <w:rStyle w:val="Hyperlink"/>
            <w:b w:val="0"/>
            <w:bCs w:val="0"/>
            <w:sz w:val="22"/>
            <w:szCs w:val="22"/>
            <w:rPrChange w:id="4527" w:author="Mohsen Jafarinejad" w:date="2019-05-12T10:59:00Z">
              <w:rPr>
                <w:rStyle w:val="Hyperlink"/>
              </w:rPr>
            </w:rPrChange>
          </w:rPr>
          <w:fldChar w:fldCharType="separate"/>
        </w:r>
        <w:r w:rsidRPr="00974A00">
          <w:rPr>
            <w:rStyle w:val="Hyperlink"/>
            <w:rFonts w:hint="cs"/>
            <w:b w:val="0"/>
            <w:bCs w:val="0"/>
            <w:sz w:val="22"/>
            <w:szCs w:val="22"/>
            <w:rtl/>
            <w:rPrChange w:id="4528" w:author="Mohsen Jafarinejad" w:date="2019-05-12T10:59:00Z">
              <w:rPr>
                <w:rStyle w:val="Hyperlink"/>
                <w:rFonts w:hint="cs"/>
                <w:rtl/>
              </w:rPr>
            </w:rPrChange>
          </w:rPr>
          <w:t>شکل</w:t>
        </w:r>
        <w:r w:rsidRPr="00974A00">
          <w:rPr>
            <w:rStyle w:val="Hyperlink"/>
            <w:b w:val="0"/>
            <w:bCs w:val="0"/>
            <w:sz w:val="22"/>
            <w:szCs w:val="22"/>
            <w:rtl/>
            <w:rPrChange w:id="4529" w:author="Mohsen Jafarinejad" w:date="2019-05-12T10:59:00Z">
              <w:rPr>
                <w:rStyle w:val="Hyperlink"/>
                <w:rtl/>
              </w:rPr>
            </w:rPrChange>
          </w:rPr>
          <w:t xml:space="preserve"> 2-5 </w:t>
        </w:r>
        <w:r w:rsidRPr="00974A00">
          <w:rPr>
            <w:rStyle w:val="Hyperlink"/>
            <w:rFonts w:hint="cs"/>
            <w:b w:val="0"/>
            <w:bCs w:val="0"/>
            <w:sz w:val="22"/>
            <w:szCs w:val="22"/>
            <w:rtl/>
            <w:rPrChange w:id="4530" w:author="Mohsen Jafarinejad" w:date="2019-05-12T10:59:00Z">
              <w:rPr>
                <w:rStyle w:val="Hyperlink"/>
                <w:rFonts w:hint="cs"/>
                <w:rtl/>
              </w:rPr>
            </w:rPrChange>
          </w:rPr>
          <w:t>منحنی</w:t>
        </w:r>
        <w:r w:rsidRPr="00974A00">
          <w:rPr>
            <w:rStyle w:val="Hyperlink"/>
            <w:b w:val="0"/>
            <w:bCs w:val="0"/>
            <w:sz w:val="22"/>
            <w:szCs w:val="22"/>
            <w:rtl/>
            <w:rPrChange w:id="4531" w:author="Mohsen Jafarinejad" w:date="2019-05-12T10:59:00Z">
              <w:rPr>
                <w:rStyle w:val="Hyperlink"/>
                <w:rtl/>
              </w:rPr>
            </w:rPrChange>
          </w:rPr>
          <w:t xml:space="preserve"> </w:t>
        </w:r>
        <w:r w:rsidRPr="00974A00">
          <w:rPr>
            <w:rStyle w:val="Hyperlink"/>
            <w:rFonts w:hint="cs"/>
            <w:b w:val="0"/>
            <w:bCs w:val="0"/>
            <w:sz w:val="22"/>
            <w:szCs w:val="22"/>
            <w:rtl/>
            <w:rPrChange w:id="4532" w:author="Mohsen Jafarinejad" w:date="2019-05-12T10:59:00Z">
              <w:rPr>
                <w:rStyle w:val="Hyperlink"/>
                <w:rFonts w:hint="cs"/>
                <w:rtl/>
              </w:rPr>
            </w:rPrChange>
          </w:rPr>
          <w:t>پلاریزاسیون</w:t>
        </w:r>
        <w:r w:rsidRPr="00974A00">
          <w:rPr>
            <w:rStyle w:val="Hyperlink"/>
            <w:b w:val="0"/>
            <w:bCs w:val="0"/>
            <w:sz w:val="22"/>
            <w:szCs w:val="22"/>
            <w:rtl/>
            <w:rPrChange w:id="4533" w:author="Mohsen Jafarinejad" w:date="2019-05-12T10:59:00Z">
              <w:rPr>
                <w:rStyle w:val="Hyperlink"/>
                <w:rtl/>
              </w:rPr>
            </w:rPrChange>
          </w:rPr>
          <w:t xml:space="preserve"> </w:t>
        </w:r>
        <w:r w:rsidRPr="00974A00">
          <w:rPr>
            <w:rStyle w:val="Hyperlink"/>
            <w:rFonts w:hint="cs"/>
            <w:b w:val="0"/>
            <w:bCs w:val="0"/>
            <w:sz w:val="22"/>
            <w:szCs w:val="22"/>
            <w:rtl/>
            <w:rPrChange w:id="4534" w:author="Mohsen Jafarinejad" w:date="2019-05-12T10:59:00Z">
              <w:rPr>
                <w:rStyle w:val="Hyperlink"/>
                <w:rFonts w:hint="cs"/>
                <w:rtl/>
              </w:rPr>
            </w:rPrChange>
          </w:rPr>
          <w:t>در</w:t>
        </w:r>
        <w:r w:rsidRPr="00974A00">
          <w:rPr>
            <w:rStyle w:val="Hyperlink"/>
            <w:b w:val="0"/>
            <w:bCs w:val="0"/>
            <w:sz w:val="22"/>
            <w:szCs w:val="22"/>
            <w:rtl/>
            <w:rPrChange w:id="4535" w:author="Mohsen Jafarinejad" w:date="2019-05-12T10:59:00Z">
              <w:rPr>
                <w:rStyle w:val="Hyperlink"/>
                <w:rtl/>
              </w:rPr>
            </w:rPrChange>
          </w:rPr>
          <w:t xml:space="preserve"> </w:t>
        </w:r>
        <w:r w:rsidRPr="00974A00">
          <w:rPr>
            <w:rStyle w:val="Hyperlink"/>
            <w:rFonts w:hint="cs"/>
            <w:b w:val="0"/>
            <w:bCs w:val="0"/>
            <w:sz w:val="22"/>
            <w:szCs w:val="22"/>
            <w:rtl/>
            <w:rPrChange w:id="4536" w:author="Mohsen Jafarinejad" w:date="2019-05-12T10:59:00Z">
              <w:rPr>
                <w:rStyle w:val="Hyperlink"/>
                <w:rFonts w:hint="cs"/>
                <w:rtl/>
              </w:rPr>
            </w:rPrChange>
          </w:rPr>
          <w:t>غلظت‌های</w:t>
        </w:r>
        <w:r w:rsidRPr="00974A00">
          <w:rPr>
            <w:rStyle w:val="Hyperlink"/>
            <w:b w:val="0"/>
            <w:bCs w:val="0"/>
            <w:sz w:val="22"/>
            <w:szCs w:val="22"/>
            <w:rtl/>
            <w:rPrChange w:id="4537" w:author="Mohsen Jafarinejad" w:date="2019-05-12T10:59:00Z">
              <w:rPr>
                <w:rStyle w:val="Hyperlink"/>
                <w:rtl/>
              </w:rPr>
            </w:rPrChange>
          </w:rPr>
          <w:t xml:space="preserve"> </w:t>
        </w:r>
        <w:r w:rsidRPr="00974A00">
          <w:rPr>
            <w:rStyle w:val="Hyperlink"/>
            <w:rFonts w:hint="cs"/>
            <w:b w:val="0"/>
            <w:bCs w:val="0"/>
            <w:sz w:val="22"/>
            <w:szCs w:val="22"/>
            <w:rtl/>
            <w:rPrChange w:id="4538" w:author="Mohsen Jafarinejad" w:date="2019-05-12T10:59:00Z">
              <w:rPr>
                <w:rStyle w:val="Hyperlink"/>
                <w:rFonts w:hint="cs"/>
                <w:rtl/>
              </w:rPr>
            </w:rPrChange>
          </w:rPr>
          <w:t>مختلف</w:t>
        </w:r>
        <w:r w:rsidRPr="00974A00">
          <w:rPr>
            <w:rStyle w:val="Hyperlink"/>
            <w:b w:val="0"/>
            <w:bCs w:val="0"/>
            <w:sz w:val="22"/>
            <w:szCs w:val="22"/>
            <w:rtl/>
            <w:rPrChange w:id="4539" w:author="Mohsen Jafarinejad" w:date="2019-05-12T10:59:00Z">
              <w:rPr>
                <w:rStyle w:val="Hyperlink"/>
                <w:rtl/>
              </w:rPr>
            </w:rPrChange>
          </w:rPr>
          <w:t xml:space="preserve"> </w:t>
        </w:r>
        <w:r w:rsidRPr="00974A00">
          <w:rPr>
            <w:rStyle w:val="Hyperlink"/>
            <w:rFonts w:hint="cs"/>
            <w:b w:val="0"/>
            <w:bCs w:val="0"/>
            <w:sz w:val="22"/>
            <w:szCs w:val="22"/>
            <w:rtl/>
            <w:rPrChange w:id="4540" w:author="Mohsen Jafarinejad" w:date="2019-05-12T10:59:00Z">
              <w:rPr>
                <w:rStyle w:val="Hyperlink"/>
                <w:rFonts w:hint="cs"/>
                <w:rtl/>
              </w:rPr>
            </w:rPrChange>
          </w:rPr>
          <w:t>سابستریت</w:t>
        </w:r>
        <w:r w:rsidRPr="00974A00">
          <w:rPr>
            <w:rStyle w:val="Hyperlink"/>
            <w:b w:val="0"/>
            <w:bCs w:val="0"/>
            <w:sz w:val="22"/>
            <w:szCs w:val="22"/>
            <w:rtl/>
            <w:rPrChange w:id="4541" w:author="Mohsen Jafarinejad" w:date="2019-05-12T10:59:00Z">
              <w:rPr>
                <w:rStyle w:val="Hyperlink"/>
                <w:rtl/>
              </w:rPr>
            </w:rPrChange>
          </w:rPr>
          <w:t xml:space="preserve"> </w:t>
        </w:r>
        <w:r w:rsidRPr="00974A00">
          <w:rPr>
            <w:rStyle w:val="Hyperlink"/>
            <w:rFonts w:hint="cs"/>
            <w:b w:val="0"/>
            <w:bCs w:val="0"/>
            <w:sz w:val="22"/>
            <w:szCs w:val="22"/>
            <w:rtl/>
            <w:rPrChange w:id="4542" w:author="Mohsen Jafarinejad" w:date="2019-05-12T10:59:00Z">
              <w:rPr>
                <w:rStyle w:val="Hyperlink"/>
                <w:rFonts w:hint="cs"/>
                <w:rtl/>
              </w:rPr>
            </w:rPrChange>
          </w:rPr>
          <w:t>ها</w:t>
        </w:r>
        <w:r w:rsidRPr="00974A00">
          <w:rPr>
            <w:b w:val="0"/>
            <w:bCs w:val="0"/>
            <w:webHidden/>
            <w:sz w:val="22"/>
            <w:szCs w:val="22"/>
            <w:rPrChange w:id="4543" w:author="Mohsen Jafarinejad" w:date="2019-05-12T10:59:00Z">
              <w:rPr>
                <w:webHidden/>
              </w:rPr>
            </w:rPrChange>
          </w:rPr>
          <w:tab/>
        </w:r>
      </w:ins>
      <w:ins w:id="4544" w:author="Mohsen Jafarinejad" w:date="2019-05-12T11:06:00Z">
        <w:r w:rsidR="00974A00">
          <w:rPr>
            <w:rFonts w:hint="cs"/>
            <w:b w:val="0"/>
            <w:bCs w:val="0"/>
            <w:webHidden/>
            <w:sz w:val="22"/>
            <w:szCs w:val="22"/>
            <w:rtl/>
          </w:rPr>
          <w:t>31</w:t>
        </w:r>
      </w:ins>
      <w:ins w:id="4545" w:author="Mohsen Jafarinejad" w:date="2019-05-12T10:50:00Z">
        <w:r w:rsidRPr="00974A00">
          <w:rPr>
            <w:rStyle w:val="Hyperlink"/>
            <w:b w:val="0"/>
            <w:bCs w:val="0"/>
            <w:sz w:val="22"/>
            <w:szCs w:val="22"/>
            <w:rPrChange w:id="4546" w:author="Mohsen Jafarinejad" w:date="2019-05-12T10:59:00Z">
              <w:rPr>
                <w:rStyle w:val="Hyperlink"/>
              </w:rPr>
            </w:rPrChange>
          </w:rPr>
          <w:fldChar w:fldCharType="end"/>
        </w:r>
      </w:ins>
    </w:p>
    <w:p w14:paraId="3A78C3AD" w14:textId="68CCECB3" w:rsidR="009667A9" w:rsidRPr="00974A00" w:rsidRDefault="009667A9">
      <w:pPr>
        <w:pStyle w:val="TOC1"/>
        <w:rPr>
          <w:ins w:id="4547" w:author="Mohsen Jafarinejad" w:date="2019-05-12T10:50:00Z"/>
          <w:rFonts w:eastAsiaTheme="minorEastAsia"/>
          <w:b w:val="0"/>
          <w:bCs w:val="0"/>
          <w:i w:val="0"/>
          <w:sz w:val="20"/>
          <w:szCs w:val="20"/>
          <w:lang w:bidi="ar-SA"/>
          <w:rPrChange w:id="4548" w:author="Mohsen Jafarinejad" w:date="2019-05-12T10:59:00Z">
            <w:rPr>
              <w:ins w:id="4549" w:author="Mohsen Jafarinejad" w:date="2019-05-12T10:50:00Z"/>
              <w:rFonts w:asciiTheme="minorHAnsi" w:eastAsiaTheme="minorEastAsia" w:hAnsiTheme="minorHAnsi" w:cstheme="minorBidi"/>
              <w:b w:val="0"/>
              <w:bCs w:val="0"/>
              <w:i w:val="0"/>
              <w:lang w:bidi="ar-SA"/>
            </w:rPr>
          </w:rPrChange>
        </w:rPr>
        <w:pPrChange w:id="4550" w:author="Mohsen Jafarinejad" w:date="2019-05-12T11:06:00Z">
          <w:pPr>
            <w:pStyle w:val="TOC1"/>
            <w:bidi w:val="0"/>
          </w:pPr>
        </w:pPrChange>
      </w:pPr>
      <w:ins w:id="4551" w:author="Mohsen Jafarinejad" w:date="2019-05-12T10:50:00Z">
        <w:r w:rsidRPr="00974A00">
          <w:rPr>
            <w:rStyle w:val="Hyperlink"/>
            <w:b w:val="0"/>
            <w:bCs w:val="0"/>
            <w:sz w:val="22"/>
            <w:szCs w:val="22"/>
            <w:rPrChange w:id="4552" w:author="Mohsen Jafarinejad" w:date="2019-05-12T10:59:00Z">
              <w:rPr>
                <w:rStyle w:val="Hyperlink"/>
              </w:rPr>
            </w:rPrChange>
          </w:rPr>
          <w:fldChar w:fldCharType="begin"/>
        </w:r>
        <w:r w:rsidRPr="00974A00">
          <w:rPr>
            <w:rStyle w:val="Hyperlink"/>
            <w:b w:val="0"/>
            <w:bCs w:val="0"/>
            <w:sz w:val="22"/>
            <w:szCs w:val="22"/>
            <w:rPrChange w:id="4553" w:author="Mohsen Jafarinejad" w:date="2019-05-12T10:59:00Z">
              <w:rPr>
                <w:rStyle w:val="Hyperlink"/>
              </w:rPr>
            </w:rPrChange>
          </w:rPr>
          <w:instrText xml:space="preserve"> </w:instrText>
        </w:r>
        <w:r w:rsidRPr="00974A00">
          <w:rPr>
            <w:b w:val="0"/>
            <w:bCs w:val="0"/>
            <w:sz w:val="22"/>
            <w:szCs w:val="22"/>
            <w:rPrChange w:id="4554" w:author="Mohsen Jafarinejad" w:date="2019-05-12T10:59:00Z">
              <w:rPr/>
            </w:rPrChange>
          </w:rPr>
          <w:instrText>HYPERLINK \l "_Toc8551020"</w:instrText>
        </w:r>
        <w:r w:rsidRPr="00974A00">
          <w:rPr>
            <w:rStyle w:val="Hyperlink"/>
            <w:b w:val="0"/>
            <w:bCs w:val="0"/>
            <w:sz w:val="22"/>
            <w:szCs w:val="22"/>
            <w:rPrChange w:id="4555" w:author="Mohsen Jafarinejad" w:date="2019-05-12T10:59:00Z">
              <w:rPr>
                <w:rStyle w:val="Hyperlink"/>
              </w:rPr>
            </w:rPrChange>
          </w:rPr>
          <w:instrText xml:space="preserve"> </w:instrText>
        </w:r>
        <w:r w:rsidRPr="00974A00">
          <w:rPr>
            <w:rStyle w:val="Hyperlink"/>
            <w:b w:val="0"/>
            <w:bCs w:val="0"/>
            <w:sz w:val="22"/>
            <w:szCs w:val="22"/>
            <w:rPrChange w:id="4556" w:author="Mohsen Jafarinejad" w:date="2019-05-12T10:59:00Z">
              <w:rPr>
                <w:rStyle w:val="Hyperlink"/>
              </w:rPr>
            </w:rPrChange>
          </w:rPr>
          <w:fldChar w:fldCharType="separate"/>
        </w:r>
        <w:r w:rsidRPr="00974A00">
          <w:rPr>
            <w:rStyle w:val="Hyperlink"/>
            <w:rFonts w:hint="cs"/>
            <w:b w:val="0"/>
            <w:bCs w:val="0"/>
            <w:sz w:val="22"/>
            <w:szCs w:val="22"/>
            <w:rtl/>
            <w:rPrChange w:id="4557" w:author="Mohsen Jafarinejad" w:date="2019-05-12T10:59:00Z">
              <w:rPr>
                <w:rStyle w:val="Hyperlink"/>
                <w:rFonts w:hint="cs"/>
                <w:rtl/>
              </w:rPr>
            </w:rPrChange>
          </w:rPr>
          <w:t>شکل</w:t>
        </w:r>
        <w:r w:rsidRPr="00974A00">
          <w:rPr>
            <w:rStyle w:val="Hyperlink"/>
            <w:b w:val="0"/>
            <w:bCs w:val="0"/>
            <w:sz w:val="22"/>
            <w:szCs w:val="22"/>
            <w:rtl/>
            <w:rPrChange w:id="4558" w:author="Mohsen Jafarinejad" w:date="2019-05-12T10:59:00Z">
              <w:rPr>
                <w:rStyle w:val="Hyperlink"/>
                <w:rtl/>
              </w:rPr>
            </w:rPrChange>
          </w:rPr>
          <w:t xml:space="preserve"> 2-6 </w:t>
        </w:r>
        <w:r w:rsidRPr="00974A00">
          <w:rPr>
            <w:rStyle w:val="Hyperlink"/>
            <w:rFonts w:hint="cs"/>
            <w:b w:val="0"/>
            <w:bCs w:val="0"/>
            <w:sz w:val="22"/>
            <w:szCs w:val="22"/>
            <w:rtl/>
            <w:rPrChange w:id="4559" w:author="Mohsen Jafarinejad" w:date="2019-05-12T10:59:00Z">
              <w:rPr>
                <w:rStyle w:val="Hyperlink"/>
                <w:rFonts w:hint="cs"/>
                <w:rtl/>
              </w:rPr>
            </w:rPrChange>
          </w:rPr>
          <w:t>اثر</w:t>
        </w:r>
        <w:r w:rsidRPr="00974A00">
          <w:rPr>
            <w:rStyle w:val="Hyperlink"/>
            <w:b w:val="0"/>
            <w:bCs w:val="0"/>
            <w:sz w:val="22"/>
            <w:szCs w:val="22"/>
            <w:rtl/>
            <w:rPrChange w:id="4560" w:author="Mohsen Jafarinejad" w:date="2019-05-12T10:59:00Z">
              <w:rPr>
                <w:rStyle w:val="Hyperlink"/>
                <w:rtl/>
              </w:rPr>
            </w:rPrChange>
          </w:rPr>
          <w:t xml:space="preserve"> </w:t>
        </w:r>
        <w:r w:rsidRPr="00974A00">
          <w:rPr>
            <w:rStyle w:val="Hyperlink"/>
            <w:rFonts w:hint="cs"/>
            <w:b w:val="0"/>
            <w:bCs w:val="0"/>
            <w:sz w:val="22"/>
            <w:szCs w:val="22"/>
            <w:rtl/>
            <w:rPrChange w:id="4561" w:author="Mohsen Jafarinejad" w:date="2019-05-12T10:59:00Z">
              <w:rPr>
                <w:rStyle w:val="Hyperlink"/>
                <w:rFonts w:hint="cs"/>
                <w:rtl/>
              </w:rPr>
            </w:rPrChange>
          </w:rPr>
          <w:t>غلظت</w:t>
        </w:r>
        <w:r w:rsidRPr="00974A00">
          <w:rPr>
            <w:rStyle w:val="Hyperlink"/>
            <w:b w:val="0"/>
            <w:bCs w:val="0"/>
            <w:sz w:val="22"/>
            <w:szCs w:val="22"/>
            <w:rtl/>
            <w:rPrChange w:id="4562" w:author="Mohsen Jafarinejad" w:date="2019-05-12T10:59:00Z">
              <w:rPr>
                <w:rStyle w:val="Hyperlink"/>
                <w:rtl/>
              </w:rPr>
            </w:rPrChange>
          </w:rPr>
          <w:t xml:space="preserve"> </w:t>
        </w:r>
        <w:r w:rsidRPr="00974A00">
          <w:rPr>
            <w:rStyle w:val="Hyperlink"/>
            <w:rFonts w:hint="cs"/>
            <w:b w:val="0"/>
            <w:bCs w:val="0"/>
            <w:sz w:val="22"/>
            <w:szCs w:val="22"/>
            <w:rtl/>
            <w:rPrChange w:id="4563" w:author="Mohsen Jafarinejad" w:date="2019-05-12T10:59:00Z">
              <w:rPr>
                <w:rStyle w:val="Hyperlink"/>
                <w:rFonts w:hint="cs"/>
                <w:rtl/>
              </w:rPr>
            </w:rPrChange>
          </w:rPr>
          <w:t>سابستربر</w:t>
        </w:r>
        <w:r w:rsidRPr="00974A00">
          <w:rPr>
            <w:rStyle w:val="Hyperlink"/>
            <w:b w:val="0"/>
            <w:bCs w:val="0"/>
            <w:sz w:val="22"/>
            <w:szCs w:val="22"/>
            <w:rtl/>
            <w:rPrChange w:id="4564" w:author="Mohsen Jafarinejad" w:date="2019-05-12T10:59:00Z">
              <w:rPr>
                <w:rStyle w:val="Hyperlink"/>
                <w:rtl/>
              </w:rPr>
            </w:rPrChange>
          </w:rPr>
          <w:t xml:space="preserve"> </w:t>
        </w:r>
        <w:r w:rsidRPr="00974A00">
          <w:rPr>
            <w:rStyle w:val="Hyperlink"/>
            <w:rFonts w:hint="cs"/>
            <w:b w:val="0"/>
            <w:bCs w:val="0"/>
            <w:sz w:val="22"/>
            <w:szCs w:val="22"/>
            <w:rtl/>
            <w:rPrChange w:id="4565" w:author="Mohsen Jafarinejad" w:date="2019-05-12T10:59:00Z">
              <w:rPr>
                <w:rStyle w:val="Hyperlink"/>
                <w:rFonts w:hint="cs"/>
                <w:rtl/>
              </w:rPr>
            </w:rPrChange>
          </w:rPr>
          <w:t>چگالی</w:t>
        </w:r>
        <w:r w:rsidRPr="00974A00">
          <w:rPr>
            <w:rStyle w:val="Hyperlink"/>
            <w:b w:val="0"/>
            <w:bCs w:val="0"/>
            <w:sz w:val="22"/>
            <w:szCs w:val="22"/>
            <w:rtl/>
            <w:rPrChange w:id="4566" w:author="Mohsen Jafarinejad" w:date="2019-05-12T10:59:00Z">
              <w:rPr>
                <w:rStyle w:val="Hyperlink"/>
                <w:rtl/>
              </w:rPr>
            </w:rPrChange>
          </w:rPr>
          <w:t xml:space="preserve"> </w:t>
        </w:r>
        <w:r w:rsidRPr="00974A00">
          <w:rPr>
            <w:rStyle w:val="Hyperlink"/>
            <w:rFonts w:hint="cs"/>
            <w:b w:val="0"/>
            <w:bCs w:val="0"/>
            <w:sz w:val="22"/>
            <w:szCs w:val="22"/>
            <w:rtl/>
            <w:rPrChange w:id="4567" w:author="Mohsen Jafarinejad" w:date="2019-05-12T10:59:00Z">
              <w:rPr>
                <w:rStyle w:val="Hyperlink"/>
                <w:rFonts w:hint="cs"/>
                <w:rtl/>
              </w:rPr>
            </w:rPrChange>
          </w:rPr>
          <w:t>جریان</w:t>
        </w:r>
        <w:r w:rsidRPr="00974A00">
          <w:rPr>
            <w:rStyle w:val="Hyperlink"/>
            <w:b w:val="0"/>
            <w:bCs w:val="0"/>
            <w:sz w:val="22"/>
            <w:szCs w:val="22"/>
            <w:rtl/>
            <w:rPrChange w:id="4568" w:author="Mohsen Jafarinejad" w:date="2019-05-12T10:59:00Z">
              <w:rPr>
                <w:rStyle w:val="Hyperlink"/>
                <w:rtl/>
              </w:rPr>
            </w:rPrChange>
          </w:rPr>
          <w:t xml:space="preserve"> </w:t>
        </w:r>
        <w:r w:rsidRPr="00974A00">
          <w:rPr>
            <w:rStyle w:val="Hyperlink"/>
            <w:rFonts w:hint="cs"/>
            <w:b w:val="0"/>
            <w:bCs w:val="0"/>
            <w:sz w:val="22"/>
            <w:szCs w:val="22"/>
            <w:rtl/>
            <w:rPrChange w:id="4569" w:author="Mohsen Jafarinejad" w:date="2019-05-12T10:59:00Z">
              <w:rPr>
                <w:rStyle w:val="Hyperlink"/>
                <w:rFonts w:hint="cs"/>
                <w:rtl/>
              </w:rPr>
            </w:rPrChange>
          </w:rPr>
          <w:t>پیل</w:t>
        </w:r>
        <w:r w:rsidRPr="00974A00">
          <w:rPr>
            <w:b w:val="0"/>
            <w:bCs w:val="0"/>
            <w:webHidden/>
            <w:sz w:val="22"/>
            <w:szCs w:val="22"/>
            <w:rPrChange w:id="4570" w:author="Mohsen Jafarinejad" w:date="2019-05-12T10:59:00Z">
              <w:rPr>
                <w:webHidden/>
              </w:rPr>
            </w:rPrChange>
          </w:rPr>
          <w:tab/>
        </w:r>
      </w:ins>
      <w:ins w:id="4571" w:author="Mohsen Jafarinejad" w:date="2019-05-12T11:06:00Z">
        <w:r w:rsidR="00974A00">
          <w:rPr>
            <w:rFonts w:hint="cs"/>
            <w:b w:val="0"/>
            <w:bCs w:val="0"/>
            <w:webHidden/>
            <w:sz w:val="22"/>
            <w:szCs w:val="22"/>
            <w:rtl/>
          </w:rPr>
          <w:t>32</w:t>
        </w:r>
      </w:ins>
      <w:ins w:id="4572" w:author="Mohsen Jafarinejad" w:date="2019-05-12T10:50:00Z">
        <w:r w:rsidRPr="00974A00">
          <w:rPr>
            <w:rStyle w:val="Hyperlink"/>
            <w:b w:val="0"/>
            <w:bCs w:val="0"/>
            <w:sz w:val="22"/>
            <w:szCs w:val="22"/>
            <w:rPrChange w:id="4573" w:author="Mohsen Jafarinejad" w:date="2019-05-12T10:59:00Z">
              <w:rPr>
                <w:rStyle w:val="Hyperlink"/>
              </w:rPr>
            </w:rPrChange>
          </w:rPr>
          <w:fldChar w:fldCharType="end"/>
        </w:r>
      </w:ins>
    </w:p>
    <w:p w14:paraId="45F79E96" w14:textId="676554F7" w:rsidR="009667A9" w:rsidRPr="00974A00" w:rsidRDefault="009667A9">
      <w:pPr>
        <w:pStyle w:val="TOC1"/>
        <w:rPr>
          <w:ins w:id="4574" w:author="Mohsen Jafarinejad" w:date="2019-05-12T10:50:00Z"/>
          <w:rFonts w:eastAsiaTheme="minorEastAsia"/>
          <w:b w:val="0"/>
          <w:bCs w:val="0"/>
          <w:i w:val="0"/>
          <w:sz w:val="20"/>
          <w:szCs w:val="20"/>
          <w:lang w:bidi="ar-SA"/>
          <w:rPrChange w:id="4575" w:author="Mohsen Jafarinejad" w:date="2019-05-12T10:59:00Z">
            <w:rPr>
              <w:ins w:id="4576" w:author="Mohsen Jafarinejad" w:date="2019-05-12T10:50:00Z"/>
              <w:rFonts w:asciiTheme="minorHAnsi" w:eastAsiaTheme="minorEastAsia" w:hAnsiTheme="minorHAnsi" w:cstheme="minorBidi"/>
              <w:b w:val="0"/>
              <w:bCs w:val="0"/>
              <w:i w:val="0"/>
              <w:lang w:bidi="ar-SA"/>
            </w:rPr>
          </w:rPrChange>
        </w:rPr>
        <w:pPrChange w:id="4577" w:author="Mohsen Jafarinejad" w:date="2019-05-12T11:06:00Z">
          <w:pPr>
            <w:pStyle w:val="TOC1"/>
            <w:bidi w:val="0"/>
          </w:pPr>
        </w:pPrChange>
      </w:pPr>
      <w:ins w:id="4578" w:author="Mohsen Jafarinejad" w:date="2019-05-12T10:50:00Z">
        <w:r w:rsidRPr="00974A00">
          <w:rPr>
            <w:rStyle w:val="Hyperlink"/>
            <w:b w:val="0"/>
            <w:bCs w:val="0"/>
            <w:sz w:val="22"/>
            <w:szCs w:val="22"/>
            <w:rPrChange w:id="4579" w:author="Mohsen Jafarinejad" w:date="2019-05-12T10:59:00Z">
              <w:rPr>
                <w:rStyle w:val="Hyperlink"/>
              </w:rPr>
            </w:rPrChange>
          </w:rPr>
          <w:fldChar w:fldCharType="begin"/>
        </w:r>
        <w:r w:rsidRPr="00974A00">
          <w:rPr>
            <w:rStyle w:val="Hyperlink"/>
            <w:b w:val="0"/>
            <w:bCs w:val="0"/>
            <w:sz w:val="22"/>
            <w:szCs w:val="22"/>
            <w:rPrChange w:id="4580" w:author="Mohsen Jafarinejad" w:date="2019-05-12T10:59:00Z">
              <w:rPr>
                <w:rStyle w:val="Hyperlink"/>
              </w:rPr>
            </w:rPrChange>
          </w:rPr>
          <w:instrText xml:space="preserve"> </w:instrText>
        </w:r>
        <w:r w:rsidRPr="00974A00">
          <w:rPr>
            <w:b w:val="0"/>
            <w:bCs w:val="0"/>
            <w:sz w:val="22"/>
            <w:szCs w:val="22"/>
            <w:rPrChange w:id="4581" w:author="Mohsen Jafarinejad" w:date="2019-05-12T10:59:00Z">
              <w:rPr/>
            </w:rPrChange>
          </w:rPr>
          <w:instrText>HYPERLINK \l "_Toc8551021"</w:instrText>
        </w:r>
        <w:r w:rsidRPr="00974A00">
          <w:rPr>
            <w:rStyle w:val="Hyperlink"/>
            <w:b w:val="0"/>
            <w:bCs w:val="0"/>
            <w:sz w:val="22"/>
            <w:szCs w:val="22"/>
            <w:rPrChange w:id="4582" w:author="Mohsen Jafarinejad" w:date="2019-05-12T10:59:00Z">
              <w:rPr>
                <w:rStyle w:val="Hyperlink"/>
              </w:rPr>
            </w:rPrChange>
          </w:rPr>
          <w:instrText xml:space="preserve"> </w:instrText>
        </w:r>
        <w:r w:rsidRPr="00974A00">
          <w:rPr>
            <w:rStyle w:val="Hyperlink"/>
            <w:b w:val="0"/>
            <w:bCs w:val="0"/>
            <w:sz w:val="22"/>
            <w:szCs w:val="22"/>
            <w:rPrChange w:id="4583" w:author="Mohsen Jafarinejad" w:date="2019-05-12T10:59:00Z">
              <w:rPr>
                <w:rStyle w:val="Hyperlink"/>
              </w:rPr>
            </w:rPrChange>
          </w:rPr>
          <w:fldChar w:fldCharType="separate"/>
        </w:r>
        <w:r w:rsidRPr="00974A00">
          <w:rPr>
            <w:rStyle w:val="Hyperlink"/>
            <w:rFonts w:hint="cs"/>
            <w:b w:val="0"/>
            <w:bCs w:val="0"/>
            <w:sz w:val="22"/>
            <w:szCs w:val="22"/>
            <w:rtl/>
            <w:rPrChange w:id="4584" w:author="Mohsen Jafarinejad" w:date="2019-05-12T10:59:00Z">
              <w:rPr>
                <w:rStyle w:val="Hyperlink"/>
                <w:rFonts w:hint="cs"/>
                <w:rtl/>
              </w:rPr>
            </w:rPrChange>
          </w:rPr>
          <w:t>شکل</w:t>
        </w:r>
        <w:r w:rsidRPr="00974A00">
          <w:rPr>
            <w:rStyle w:val="Hyperlink"/>
            <w:b w:val="0"/>
            <w:bCs w:val="0"/>
            <w:sz w:val="22"/>
            <w:szCs w:val="22"/>
            <w:rtl/>
            <w:rPrChange w:id="4585" w:author="Mohsen Jafarinejad" w:date="2019-05-12T10:59:00Z">
              <w:rPr>
                <w:rStyle w:val="Hyperlink"/>
                <w:rtl/>
              </w:rPr>
            </w:rPrChange>
          </w:rPr>
          <w:t xml:space="preserve"> 2-7 </w:t>
        </w:r>
        <w:r w:rsidRPr="00974A00">
          <w:rPr>
            <w:rStyle w:val="Hyperlink"/>
            <w:rFonts w:hint="cs"/>
            <w:b w:val="0"/>
            <w:bCs w:val="0"/>
            <w:sz w:val="22"/>
            <w:szCs w:val="22"/>
            <w:rtl/>
            <w:rPrChange w:id="4586" w:author="Mohsen Jafarinejad" w:date="2019-05-12T10:59:00Z">
              <w:rPr>
                <w:rStyle w:val="Hyperlink"/>
                <w:rFonts w:hint="cs"/>
                <w:rtl/>
              </w:rPr>
            </w:rPrChange>
          </w:rPr>
          <w:t>تغییرات</w:t>
        </w:r>
        <w:r w:rsidRPr="00974A00">
          <w:rPr>
            <w:rStyle w:val="Hyperlink"/>
            <w:b w:val="0"/>
            <w:bCs w:val="0"/>
            <w:sz w:val="22"/>
            <w:szCs w:val="22"/>
            <w:rtl/>
            <w:rPrChange w:id="4587" w:author="Mohsen Jafarinejad" w:date="2019-05-12T10:59:00Z">
              <w:rPr>
                <w:rStyle w:val="Hyperlink"/>
                <w:rtl/>
              </w:rPr>
            </w:rPrChange>
          </w:rPr>
          <w:t xml:space="preserve"> </w:t>
        </w:r>
        <w:r w:rsidRPr="00974A00">
          <w:rPr>
            <w:rStyle w:val="Hyperlink"/>
            <w:rFonts w:hint="cs"/>
            <w:b w:val="0"/>
            <w:bCs w:val="0"/>
            <w:sz w:val="22"/>
            <w:szCs w:val="22"/>
            <w:rtl/>
            <w:rPrChange w:id="4588" w:author="Mohsen Jafarinejad" w:date="2019-05-12T10:59:00Z">
              <w:rPr>
                <w:rStyle w:val="Hyperlink"/>
                <w:rFonts w:hint="cs"/>
                <w:rtl/>
              </w:rPr>
            </w:rPrChange>
          </w:rPr>
          <w:t>پلاریزاسیون</w:t>
        </w:r>
        <w:r w:rsidRPr="00974A00">
          <w:rPr>
            <w:rStyle w:val="Hyperlink"/>
            <w:b w:val="0"/>
            <w:bCs w:val="0"/>
            <w:sz w:val="22"/>
            <w:szCs w:val="22"/>
            <w:rtl/>
            <w:rPrChange w:id="4589" w:author="Mohsen Jafarinejad" w:date="2019-05-12T10:59:00Z">
              <w:rPr>
                <w:rStyle w:val="Hyperlink"/>
                <w:rtl/>
              </w:rPr>
            </w:rPrChange>
          </w:rPr>
          <w:t xml:space="preserve"> </w:t>
        </w:r>
        <w:r w:rsidRPr="00974A00">
          <w:rPr>
            <w:rStyle w:val="Hyperlink"/>
            <w:rFonts w:hint="cs"/>
            <w:b w:val="0"/>
            <w:bCs w:val="0"/>
            <w:sz w:val="22"/>
            <w:szCs w:val="22"/>
            <w:rtl/>
            <w:rPrChange w:id="4590" w:author="Mohsen Jafarinejad" w:date="2019-05-12T10:59:00Z">
              <w:rPr>
                <w:rStyle w:val="Hyperlink"/>
                <w:rFonts w:hint="cs"/>
                <w:rtl/>
              </w:rPr>
            </w:rPrChange>
          </w:rPr>
          <w:t>پیل</w:t>
        </w:r>
        <w:r w:rsidRPr="00974A00">
          <w:rPr>
            <w:rStyle w:val="Hyperlink"/>
            <w:b w:val="0"/>
            <w:bCs w:val="0"/>
            <w:sz w:val="22"/>
            <w:szCs w:val="22"/>
            <w:rtl/>
            <w:rPrChange w:id="4591" w:author="Mohsen Jafarinejad" w:date="2019-05-12T10:59:00Z">
              <w:rPr>
                <w:rStyle w:val="Hyperlink"/>
                <w:rtl/>
              </w:rPr>
            </w:rPrChange>
          </w:rPr>
          <w:t xml:space="preserve"> </w:t>
        </w:r>
        <w:r w:rsidRPr="00974A00">
          <w:rPr>
            <w:rStyle w:val="Hyperlink"/>
            <w:rFonts w:hint="cs"/>
            <w:b w:val="0"/>
            <w:bCs w:val="0"/>
            <w:sz w:val="22"/>
            <w:szCs w:val="22"/>
            <w:rtl/>
            <w:rPrChange w:id="4592" w:author="Mohsen Jafarinejad" w:date="2019-05-12T10:59:00Z">
              <w:rPr>
                <w:rStyle w:val="Hyperlink"/>
                <w:rFonts w:hint="cs"/>
                <w:rtl/>
              </w:rPr>
            </w:rPrChange>
          </w:rPr>
          <w:t>میکروبی</w:t>
        </w:r>
        <w:r w:rsidRPr="00974A00">
          <w:rPr>
            <w:rStyle w:val="Hyperlink"/>
            <w:b w:val="0"/>
            <w:bCs w:val="0"/>
            <w:sz w:val="22"/>
            <w:szCs w:val="22"/>
            <w:rtl/>
            <w:rPrChange w:id="4593" w:author="Mohsen Jafarinejad" w:date="2019-05-12T10:59:00Z">
              <w:rPr>
                <w:rStyle w:val="Hyperlink"/>
                <w:rtl/>
              </w:rPr>
            </w:rPrChange>
          </w:rPr>
          <w:t xml:space="preserve"> </w:t>
        </w:r>
        <w:r w:rsidRPr="00974A00">
          <w:rPr>
            <w:rStyle w:val="Hyperlink"/>
            <w:rFonts w:hint="cs"/>
            <w:b w:val="0"/>
            <w:bCs w:val="0"/>
            <w:sz w:val="22"/>
            <w:szCs w:val="22"/>
            <w:rtl/>
            <w:rPrChange w:id="4594" w:author="Mohsen Jafarinejad" w:date="2019-05-12T10:59:00Z">
              <w:rPr>
                <w:rStyle w:val="Hyperlink"/>
                <w:rFonts w:hint="cs"/>
                <w:rtl/>
              </w:rPr>
            </w:rPrChange>
          </w:rPr>
          <w:t>با</w:t>
        </w:r>
        <w:r w:rsidRPr="00974A00">
          <w:rPr>
            <w:rStyle w:val="Hyperlink"/>
            <w:b w:val="0"/>
            <w:bCs w:val="0"/>
            <w:sz w:val="22"/>
            <w:szCs w:val="22"/>
            <w:rtl/>
            <w:rPrChange w:id="4595" w:author="Mohsen Jafarinejad" w:date="2019-05-12T10:59:00Z">
              <w:rPr>
                <w:rStyle w:val="Hyperlink"/>
                <w:rtl/>
              </w:rPr>
            </w:rPrChange>
          </w:rPr>
          <w:t xml:space="preserve"> </w:t>
        </w:r>
        <w:r w:rsidRPr="00974A00">
          <w:rPr>
            <w:rStyle w:val="Hyperlink"/>
            <w:rFonts w:hint="cs"/>
            <w:b w:val="0"/>
            <w:bCs w:val="0"/>
            <w:sz w:val="22"/>
            <w:szCs w:val="22"/>
            <w:rtl/>
            <w:rPrChange w:id="4596" w:author="Mohsen Jafarinejad" w:date="2019-05-12T10:59:00Z">
              <w:rPr>
                <w:rStyle w:val="Hyperlink"/>
                <w:rFonts w:hint="cs"/>
                <w:rtl/>
              </w:rPr>
            </w:rPrChange>
          </w:rPr>
          <w:t>تغییر</w:t>
        </w:r>
        <w:r w:rsidRPr="00974A00">
          <w:rPr>
            <w:rStyle w:val="Hyperlink"/>
            <w:b w:val="0"/>
            <w:bCs w:val="0"/>
            <w:sz w:val="22"/>
            <w:szCs w:val="22"/>
            <w:rtl/>
            <w:rPrChange w:id="4597" w:author="Mohsen Jafarinejad" w:date="2019-05-12T10:59:00Z">
              <w:rPr>
                <w:rStyle w:val="Hyperlink"/>
                <w:rtl/>
              </w:rPr>
            </w:rPrChange>
          </w:rPr>
          <w:t xml:space="preserve"> </w:t>
        </w:r>
        <w:r w:rsidRPr="00974A00">
          <w:rPr>
            <w:rStyle w:val="Hyperlink"/>
            <w:rFonts w:hint="cs"/>
            <w:b w:val="0"/>
            <w:bCs w:val="0"/>
            <w:sz w:val="22"/>
            <w:szCs w:val="22"/>
            <w:rtl/>
            <w:rPrChange w:id="4598" w:author="Mohsen Jafarinejad" w:date="2019-05-12T10:59:00Z">
              <w:rPr>
                <w:rStyle w:val="Hyperlink"/>
                <w:rFonts w:hint="cs"/>
                <w:rtl/>
              </w:rPr>
            </w:rPrChange>
          </w:rPr>
          <w:t>غلظت</w:t>
        </w:r>
        <w:r w:rsidRPr="00974A00">
          <w:rPr>
            <w:rStyle w:val="Hyperlink"/>
            <w:b w:val="0"/>
            <w:bCs w:val="0"/>
            <w:sz w:val="22"/>
            <w:szCs w:val="22"/>
            <w:rtl/>
            <w:rPrChange w:id="4599" w:author="Mohsen Jafarinejad" w:date="2019-05-12T10:59:00Z">
              <w:rPr>
                <w:rStyle w:val="Hyperlink"/>
                <w:rtl/>
              </w:rPr>
            </w:rPrChange>
          </w:rPr>
          <w:t xml:space="preserve"> </w:t>
        </w:r>
        <w:r w:rsidRPr="00974A00">
          <w:rPr>
            <w:rStyle w:val="Hyperlink"/>
            <w:rFonts w:hint="cs"/>
            <w:b w:val="0"/>
            <w:bCs w:val="0"/>
            <w:sz w:val="22"/>
            <w:szCs w:val="22"/>
            <w:rtl/>
            <w:rPrChange w:id="4600" w:author="Mohsen Jafarinejad" w:date="2019-05-12T10:59:00Z">
              <w:rPr>
                <w:rStyle w:val="Hyperlink"/>
                <w:rFonts w:hint="cs"/>
                <w:rtl/>
              </w:rPr>
            </w:rPrChange>
          </w:rPr>
          <w:t>گلوکوز</w:t>
        </w:r>
        <w:r w:rsidRPr="00974A00">
          <w:rPr>
            <w:b w:val="0"/>
            <w:bCs w:val="0"/>
            <w:webHidden/>
            <w:sz w:val="22"/>
            <w:szCs w:val="22"/>
            <w:rPrChange w:id="4601" w:author="Mohsen Jafarinejad" w:date="2019-05-12T10:59:00Z">
              <w:rPr>
                <w:webHidden/>
              </w:rPr>
            </w:rPrChange>
          </w:rPr>
          <w:tab/>
        </w:r>
      </w:ins>
      <w:ins w:id="4602" w:author="Mohsen Jafarinejad" w:date="2019-05-12T11:06:00Z">
        <w:r w:rsidR="00974A00">
          <w:rPr>
            <w:rFonts w:hint="cs"/>
            <w:b w:val="0"/>
            <w:bCs w:val="0"/>
            <w:webHidden/>
            <w:sz w:val="22"/>
            <w:szCs w:val="22"/>
            <w:rtl/>
          </w:rPr>
          <w:t>33</w:t>
        </w:r>
      </w:ins>
      <w:ins w:id="4603" w:author="Mohsen Jafarinejad" w:date="2019-05-12T10:50:00Z">
        <w:r w:rsidRPr="00974A00">
          <w:rPr>
            <w:rStyle w:val="Hyperlink"/>
            <w:b w:val="0"/>
            <w:bCs w:val="0"/>
            <w:sz w:val="22"/>
            <w:szCs w:val="22"/>
            <w:rPrChange w:id="4604" w:author="Mohsen Jafarinejad" w:date="2019-05-12T10:59:00Z">
              <w:rPr>
                <w:rStyle w:val="Hyperlink"/>
              </w:rPr>
            </w:rPrChange>
          </w:rPr>
          <w:fldChar w:fldCharType="end"/>
        </w:r>
      </w:ins>
    </w:p>
    <w:p w14:paraId="478BB90F" w14:textId="06970E99" w:rsidR="009667A9" w:rsidRPr="00974A00" w:rsidRDefault="009667A9">
      <w:pPr>
        <w:pStyle w:val="TOC1"/>
        <w:rPr>
          <w:ins w:id="4605" w:author="Mohsen Jafarinejad" w:date="2019-05-12T10:50:00Z"/>
          <w:rFonts w:eastAsiaTheme="minorEastAsia"/>
          <w:b w:val="0"/>
          <w:bCs w:val="0"/>
          <w:i w:val="0"/>
          <w:sz w:val="20"/>
          <w:szCs w:val="20"/>
          <w:lang w:bidi="ar-SA"/>
          <w:rPrChange w:id="4606" w:author="Mohsen Jafarinejad" w:date="2019-05-12T10:59:00Z">
            <w:rPr>
              <w:ins w:id="4607" w:author="Mohsen Jafarinejad" w:date="2019-05-12T10:50:00Z"/>
              <w:rFonts w:asciiTheme="minorHAnsi" w:eastAsiaTheme="minorEastAsia" w:hAnsiTheme="minorHAnsi" w:cstheme="minorBidi"/>
              <w:b w:val="0"/>
              <w:bCs w:val="0"/>
              <w:i w:val="0"/>
              <w:lang w:bidi="ar-SA"/>
            </w:rPr>
          </w:rPrChange>
        </w:rPr>
        <w:pPrChange w:id="4608" w:author="Mohsen Jafarinejad" w:date="2019-05-12T11:06:00Z">
          <w:pPr>
            <w:pStyle w:val="TOC1"/>
            <w:bidi w:val="0"/>
          </w:pPr>
        </w:pPrChange>
      </w:pPr>
      <w:ins w:id="4609" w:author="Mohsen Jafarinejad" w:date="2019-05-12T10:50:00Z">
        <w:r w:rsidRPr="00974A00">
          <w:rPr>
            <w:rStyle w:val="Hyperlink"/>
            <w:b w:val="0"/>
            <w:bCs w:val="0"/>
            <w:sz w:val="22"/>
            <w:szCs w:val="22"/>
            <w:rPrChange w:id="4610" w:author="Mohsen Jafarinejad" w:date="2019-05-12T10:59:00Z">
              <w:rPr>
                <w:rStyle w:val="Hyperlink"/>
              </w:rPr>
            </w:rPrChange>
          </w:rPr>
          <w:fldChar w:fldCharType="begin"/>
        </w:r>
        <w:r w:rsidRPr="00974A00">
          <w:rPr>
            <w:rStyle w:val="Hyperlink"/>
            <w:b w:val="0"/>
            <w:bCs w:val="0"/>
            <w:sz w:val="22"/>
            <w:szCs w:val="22"/>
            <w:rPrChange w:id="4611" w:author="Mohsen Jafarinejad" w:date="2019-05-12T10:59:00Z">
              <w:rPr>
                <w:rStyle w:val="Hyperlink"/>
              </w:rPr>
            </w:rPrChange>
          </w:rPr>
          <w:instrText xml:space="preserve"> </w:instrText>
        </w:r>
        <w:r w:rsidRPr="00974A00">
          <w:rPr>
            <w:b w:val="0"/>
            <w:bCs w:val="0"/>
            <w:sz w:val="22"/>
            <w:szCs w:val="22"/>
            <w:rPrChange w:id="4612" w:author="Mohsen Jafarinejad" w:date="2019-05-12T10:59:00Z">
              <w:rPr/>
            </w:rPrChange>
          </w:rPr>
          <w:instrText>HYPERLINK \l "_Toc8551022"</w:instrText>
        </w:r>
        <w:r w:rsidRPr="00974A00">
          <w:rPr>
            <w:rStyle w:val="Hyperlink"/>
            <w:b w:val="0"/>
            <w:bCs w:val="0"/>
            <w:sz w:val="22"/>
            <w:szCs w:val="22"/>
            <w:rPrChange w:id="4613" w:author="Mohsen Jafarinejad" w:date="2019-05-12T10:59:00Z">
              <w:rPr>
                <w:rStyle w:val="Hyperlink"/>
              </w:rPr>
            </w:rPrChange>
          </w:rPr>
          <w:instrText xml:space="preserve"> </w:instrText>
        </w:r>
        <w:r w:rsidRPr="00974A00">
          <w:rPr>
            <w:rStyle w:val="Hyperlink"/>
            <w:b w:val="0"/>
            <w:bCs w:val="0"/>
            <w:sz w:val="22"/>
            <w:szCs w:val="22"/>
            <w:rPrChange w:id="4614" w:author="Mohsen Jafarinejad" w:date="2019-05-12T10:59:00Z">
              <w:rPr>
                <w:rStyle w:val="Hyperlink"/>
              </w:rPr>
            </w:rPrChange>
          </w:rPr>
          <w:fldChar w:fldCharType="separate"/>
        </w:r>
        <w:r w:rsidRPr="00974A00">
          <w:rPr>
            <w:rStyle w:val="Hyperlink"/>
            <w:rFonts w:hint="cs"/>
            <w:b w:val="0"/>
            <w:bCs w:val="0"/>
            <w:sz w:val="22"/>
            <w:szCs w:val="22"/>
            <w:rtl/>
            <w:rPrChange w:id="4615" w:author="Mohsen Jafarinejad" w:date="2019-05-12T10:59:00Z">
              <w:rPr>
                <w:rStyle w:val="Hyperlink"/>
                <w:rFonts w:hint="cs"/>
                <w:rtl/>
              </w:rPr>
            </w:rPrChange>
          </w:rPr>
          <w:t>شکل</w:t>
        </w:r>
        <w:r w:rsidRPr="00974A00">
          <w:rPr>
            <w:rStyle w:val="Hyperlink"/>
            <w:b w:val="0"/>
            <w:bCs w:val="0"/>
            <w:sz w:val="22"/>
            <w:szCs w:val="22"/>
            <w:rtl/>
            <w:rPrChange w:id="4616" w:author="Mohsen Jafarinejad" w:date="2019-05-12T10:59:00Z">
              <w:rPr>
                <w:rStyle w:val="Hyperlink"/>
                <w:rtl/>
              </w:rPr>
            </w:rPrChange>
          </w:rPr>
          <w:t xml:space="preserve"> 2-8 </w:t>
        </w:r>
        <w:r w:rsidRPr="00974A00">
          <w:rPr>
            <w:rStyle w:val="Hyperlink"/>
            <w:rFonts w:hint="cs"/>
            <w:b w:val="0"/>
            <w:bCs w:val="0"/>
            <w:sz w:val="22"/>
            <w:szCs w:val="22"/>
            <w:rtl/>
            <w:rPrChange w:id="4617" w:author="Mohsen Jafarinejad" w:date="2019-05-12T10:59:00Z">
              <w:rPr>
                <w:rStyle w:val="Hyperlink"/>
                <w:rFonts w:hint="cs"/>
                <w:rtl/>
              </w:rPr>
            </w:rPrChange>
          </w:rPr>
          <w:t>تغییرات</w:t>
        </w:r>
        <w:r w:rsidRPr="00974A00">
          <w:rPr>
            <w:rStyle w:val="Hyperlink"/>
            <w:b w:val="0"/>
            <w:bCs w:val="0"/>
            <w:sz w:val="22"/>
            <w:szCs w:val="22"/>
            <w:rtl/>
            <w:rPrChange w:id="4618" w:author="Mohsen Jafarinejad" w:date="2019-05-12T10:59:00Z">
              <w:rPr>
                <w:rStyle w:val="Hyperlink"/>
                <w:rtl/>
              </w:rPr>
            </w:rPrChange>
          </w:rPr>
          <w:t xml:space="preserve"> </w:t>
        </w:r>
        <w:r w:rsidRPr="00974A00">
          <w:rPr>
            <w:rStyle w:val="Hyperlink"/>
            <w:rFonts w:hint="cs"/>
            <w:b w:val="0"/>
            <w:bCs w:val="0"/>
            <w:sz w:val="22"/>
            <w:szCs w:val="22"/>
            <w:rtl/>
            <w:rPrChange w:id="4619" w:author="Mohsen Jafarinejad" w:date="2019-05-12T10:59:00Z">
              <w:rPr>
                <w:rStyle w:val="Hyperlink"/>
                <w:rFonts w:hint="cs"/>
                <w:rtl/>
              </w:rPr>
            </w:rPrChange>
          </w:rPr>
          <w:t>پلاریزاسیون</w:t>
        </w:r>
        <w:r w:rsidRPr="00974A00">
          <w:rPr>
            <w:rStyle w:val="Hyperlink"/>
            <w:b w:val="0"/>
            <w:bCs w:val="0"/>
            <w:sz w:val="22"/>
            <w:szCs w:val="22"/>
            <w:rtl/>
            <w:rPrChange w:id="4620" w:author="Mohsen Jafarinejad" w:date="2019-05-12T10:59:00Z">
              <w:rPr>
                <w:rStyle w:val="Hyperlink"/>
                <w:rtl/>
              </w:rPr>
            </w:rPrChange>
          </w:rPr>
          <w:t xml:space="preserve"> </w:t>
        </w:r>
        <w:r w:rsidRPr="00974A00">
          <w:rPr>
            <w:rStyle w:val="Hyperlink"/>
            <w:rFonts w:hint="cs"/>
            <w:b w:val="0"/>
            <w:bCs w:val="0"/>
            <w:sz w:val="22"/>
            <w:szCs w:val="22"/>
            <w:rtl/>
            <w:rPrChange w:id="4621" w:author="Mohsen Jafarinejad" w:date="2019-05-12T10:59:00Z">
              <w:rPr>
                <w:rStyle w:val="Hyperlink"/>
                <w:rFonts w:hint="cs"/>
                <w:rtl/>
              </w:rPr>
            </w:rPrChange>
          </w:rPr>
          <w:t>پیل</w:t>
        </w:r>
        <w:r w:rsidRPr="00974A00">
          <w:rPr>
            <w:rStyle w:val="Hyperlink"/>
            <w:b w:val="0"/>
            <w:bCs w:val="0"/>
            <w:sz w:val="22"/>
            <w:szCs w:val="22"/>
            <w:rtl/>
            <w:rPrChange w:id="4622" w:author="Mohsen Jafarinejad" w:date="2019-05-12T10:59:00Z">
              <w:rPr>
                <w:rStyle w:val="Hyperlink"/>
                <w:rtl/>
              </w:rPr>
            </w:rPrChange>
          </w:rPr>
          <w:t xml:space="preserve"> </w:t>
        </w:r>
        <w:r w:rsidRPr="00974A00">
          <w:rPr>
            <w:rStyle w:val="Hyperlink"/>
            <w:rFonts w:hint="cs"/>
            <w:b w:val="0"/>
            <w:bCs w:val="0"/>
            <w:sz w:val="22"/>
            <w:szCs w:val="22"/>
            <w:rtl/>
            <w:rPrChange w:id="4623" w:author="Mohsen Jafarinejad" w:date="2019-05-12T10:59:00Z">
              <w:rPr>
                <w:rStyle w:val="Hyperlink"/>
                <w:rFonts w:hint="cs"/>
                <w:rtl/>
              </w:rPr>
            </w:rPrChange>
          </w:rPr>
          <w:t>میکروبی</w:t>
        </w:r>
        <w:r w:rsidRPr="00974A00">
          <w:rPr>
            <w:rStyle w:val="Hyperlink"/>
            <w:b w:val="0"/>
            <w:bCs w:val="0"/>
            <w:sz w:val="22"/>
            <w:szCs w:val="22"/>
            <w:rtl/>
            <w:rPrChange w:id="4624" w:author="Mohsen Jafarinejad" w:date="2019-05-12T10:59:00Z">
              <w:rPr>
                <w:rStyle w:val="Hyperlink"/>
                <w:rtl/>
              </w:rPr>
            </w:rPrChange>
          </w:rPr>
          <w:t xml:space="preserve"> </w:t>
        </w:r>
        <w:r w:rsidRPr="00974A00">
          <w:rPr>
            <w:rStyle w:val="Hyperlink"/>
            <w:rFonts w:hint="cs"/>
            <w:b w:val="0"/>
            <w:bCs w:val="0"/>
            <w:sz w:val="22"/>
            <w:szCs w:val="22"/>
            <w:rtl/>
            <w:rPrChange w:id="4625" w:author="Mohsen Jafarinejad" w:date="2019-05-12T10:59:00Z">
              <w:rPr>
                <w:rStyle w:val="Hyperlink"/>
                <w:rFonts w:hint="cs"/>
                <w:rtl/>
              </w:rPr>
            </w:rPrChange>
          </w:rPr>
          <w:t>با</w:t>
        </w:r>
        <w:r w:rsidRPr="00974A00">
          <w:rPr>
            <w:rStyle w:val="Hyperlink"/>
            <w:b w:val="0"/>
            <w:bCs w:val="0"/>
            <w:sz w:val="22"/>
            <w:szCs w:val="22"/>
            <w:rtl/>
            <w:rPrChange w:id="4626" w:author="Mohsen Jafarinejad" w:date="2019-05-12T10:59:00Z">
              <w:rPr>
                <w:rStyle w:val="Hyperlink"/>
                <w:rtl/>
              </w:rPr>
            </w:rPrChange>
          </w:rPr>
          <w:t xml:space="preserve"> </w:t>
        </w:r>
        <w:r w:rsidRPr="00974A00">
          <w:rPr>
            <w:rStyle w:val="Hyperlink"/>
            <w:rFonts w:hint="cs"/>
            <w:b w:val="0"/>
            <w:bCs w:val="0"/>
            <w:sz w:val="22"/>
            <w:szCs w:val="22"/>
            <w:rtl/>
            <w:rPrChange w:id="4627" w:author="Mohsen Jafarinejad" w:date="2019-05-12T10:59:00Z">
              <w:rPr>
                <w:rStyle w:val="Hyperlink"/>
                <w:rFonts w:hint="cs"/>
                <w:rtl/>
              </w:rPr>
            </w:rPrChange>
          </w:rPr>
          <w:t>تغییر</w:t>
        </w:r>
        <w:r w:rsidRPr="00974A00">
          <w:rPr>
            <w:rStyle w:val="Hyperlink"/>
            <w:b w:val="0"/>
            <w:bCs w:val="0"/>
            <w:sz w:val="22"/>
            <w:szCs w:val="22"/>
            <w:rtl/>
            <w:rPrChange w:id="4628" w:author="Mohsen Jafarinejad" w:date="2019-05-12T10:59:00Z">
              <w:rPr>
                <w:rStyle w:val="Hyperlink"/>
                <w:rtl/>
              </w:rPr>
            </w:rPrChange>
          </w:rPr>
          <w:t xml:space="preserve"> </w:t>
        </w:r>
        <w:r w:rsidRPr="00974A00">
          <w:rPr>
            <w:rStyle w:val="Hyperlink"/>
            <w:rFonts w:hint="cs"/>
            <w:b w:val="0"/>
            <w:bCs w:val="0"/>
            <w:sz w:val="22"/>
            <w:szCs w:val="22"/>
            <w:rtl/>
            <w:rPrChange w:id="4629" w:author="Mohsen Jafarinejad" w:date="2019-05-12T10:59:00Z">
              <w:rPr>
                <w:rStyle w:val="Hyperlink"/>
                <w:rFonts w:hint="cs"/>
                <w:rtl/>
              </w:rPr>
            </w:rPrChange>
          </w:rPr>
          <w:t>غلظت</w:t>
        </w:r>
        <w:r w:rsidRPr="00974A00">
          <w:rPr>
            <w:rStyle w:val="Hyperlink"/>
            <w:b w:val="0"/>
            <w:bCs w:val="0"/>
            <w:sz w:val="22"/>
            <w:szCs w:val="22"/>
            <w:rtl/>
            <w:rPrChange w:id="4630" w:author="Mohsen Jafarinejad" w:date="2019-05-12T10:59:00Z">
              <w:rPr>
                <w:rStyle w:val="Hyperlink"/>
                <w:rtl/>
              </w:rPr>
            </w:rPrChange>
          </w:rPr>
          <w:t xml:space="preserve"> </w:t>
        </w:r>
        <w:r w:rsidRPr="00974A00">
          <w:rPr>
            <w:rStyle w:val="Hyperlink"/>
            <w:rFonts w:hint="cs"/>
            <w:b w:val="0"/>
            <w:bCs w:val="0"/>
            <w:sz w:val="22"/>
            <w:szCs w:val="22"/>
            <w:rtl/>
            <w:rPrChange w:id="4631" w:author="Mohsen Jafarinejad" w:date="2019-05-12T10:59:00Z">
              <w:rPr>
                <w:rStyle w:val="Hyperlink"/>
                <w:rFonts w:hint="cs"/>
                <w:rtl/>
              </w:rPr>
            </w:rPrChange>
          </w:rPr>
          <w:t>گلوکوز</w:t>
        </w:r>
        <w:r w:rsidRPr="00974A00">
          <w:rPr>
            <w:b w:val="0"/>
            <w:bCs w:val="0"/>
            <w:webHidden/>
            <w:sz w:val="22"/>
            <w:szCs w:val="22"/>
            <w:rPrChange w:id="4632" w:author="Mohsen Jafarinejad" w:date="2019-05-12T10:59:00Z">
              <w:rPr>
                <w:webHidden/>
              </w:rPr>
            </w:rPrChange>
          </w:rPr>
          <w:tab/>
        </w:r>
      </w:ins>
      <w:ins w:id="4633" w:author="Mohsen Jafarinejad" w:date="2019-05-12T11:06:00Z">
        <w:r w:rsidR="00974A00">
          <w:rPr>
            <w:rFonts w:hint="cs"/>
            <w:b w:val="0"/>
            <w:bCs w:val="0"/>
            <w:webHidden/>
            <w:sz w:val="22"/>
            <w:szCs w:val="22"/>
            <w:rtl/>
          </w:rPr>
          <w:t>34</w:t>
        </w:r>
      </w:ins>
      <w:ins w:id="4634" w:author="Mohsen Jafarinejad" w:date="2019-05-12T10:50:00Z">
        <w:r w:rsidRPr="00974A00">
          <w:rPr>
            <w:rStyle w:val="Hyperlink"/>
            <w:b w:val="0"/>
            <w:bCs w:val="0"/>
            <w:sz w:val="22"/>
            <w:szCs w:val="22"/>
            <w:rPrChange w:id="4635" w:author="Mohsen Jafarinejad" w:date="2019-05-12T10:59:00Z">
              <w:rPr>
                <w:rStyle w:val="Hyperlink"/>
              </w:rPr>
            </w:rPrChange>
          </w:rPr>
          <w:fldChar w:fldCharType="end"/>
        </w:r>
      </w:ins>
    </w:p>
    <w:p w14:paraId="564742C0" w14:textId="1F1610F0" w:rsidR="009667A9" w:rsidRPr="00974A00" w:rsidRDefault="009667A9">
      <w:pPr>
        <w:pStyle w:val="TOC1"/>
        <w:rPr>
          <w:ins w:id="4636" w:author="Mohsen Jafarinejad" w:date="2019-05-12T10:50:00Z"/>
          <w:rFonts w:eastAsiaTheme="minorEastAsia"/>
          <w:b w:val="0"/>
          <w:bCs w:val="0"/>
          <w:i w:val="0"/>
          <w:sz w:val="20"/>
          <w:szCs w:val="20"/>
          <w:lang w:bidi="ar-SA"/>
          <w:rPrChange w:id="4637" w:author="Mohsen Jafarinejad" w:date="2019-05-12T10:59:00Z">
            <w:rPr>
              <w:ins w:id="4638" w:author="Mohsen Jafarinejad" w:date="2019-05-12T10:50:00Z"/>
              <w:rFonts w:asciiTheme="minorHAnsi" w:eastAsiaTheme="minorEastAsia" w:hAnsiTheme="minorHAnsi" w:cstheme="minorBidi"/>
              <w:b w:val="0"/>
              <w:bCs w:val="0"/>
              <w:i w:val="0"/>
              <w:lang w:bidi="ar-SA"/>
            </w:rPr>
          </w:rPrChange>
        </w:rPr>
        <w:pPrChange w:id="4639" w:author="Mohsen Jafarinejad" w:date="2019-05-12T11:06:00Z">
          <w:pPr>
            <w:pStyle w:val="TOC1"/>
            <w:bidi w:val="0"/>
          </w:pPr>
        </w:pPrChange>
      </w:pPr>
      <w:ins w:id="4640" w:author="Mohsen Jafarinejad" w:date="2019-05-12T10:50:00Z">
        <w:r w:rsidRPr="00974A00">
          <w:rPr>
            <w:rStyle w:val="Hyperlink"/>
            <w:b w:val="0"/>
            <w:bCs w:val="0"/>
            <w:sz w:val="22"/>
            <w:szCs w:val="22"/>
            <w:rPrChange w:id="4641" w:author="Mohsen Jafarinejad" w:date="2019-05-12T10:59:00Z">
              <w:rPr>
                <w:rStyle w:val="Hyperlink"/>
              </w:rPr>
            </w:rPrChange>
          </w:rPr>
          <w:fldChar w:fldCharType="begin"/>
        </w:r>
        <w:r w:rsidRPr="00974A00">
          <w:rPr>
            <w:rStyle w:val="Hyperlink"/>
            <w:b w:val="0"/>
            <w:bCs w:val="0"/>
            <w:sz w:val="22"/>
            <w:szCs w:val="22"/>
            <w:rPrChange w:id="4642" w:author="Mohsen Jafarinejad" w:date="2019-05-12T10:59:00Z">
              <w:rPr>
                <w:rStyle w:val="Hyperlink"/>
              </w:rPr>
            </w:rPrChange>
          </w:rPr>
          <w:instrText xml:space="preserve"> </w:instrText>
        </w:r>
        <w:r w:rsidRPr="00974A00">
          <w:rPr>
            <w:b w:val="0"/>
            <w:bCs w:val="0"/>
            <w:sz w:val="22"/>
            <w:szCs w:val="22"/>
            <w:rPrChange w:id="4643" w:author="Mohsen Jafarinejad" w:date="2019-05-12T10:59:00Z">
              <w:rPr/>
            </w:rPrChange>
          </w:rPr>
          <w:instrText>HYPERLINK \l "_Toc8551023"</w:instrText>
        </w:r>
        <w:r w:rsidRPr="00974A00">
          <w:rPr>
            <w:rStyle w:val="Hyperlink"/>
            <w:b w:val="0"/>
            <w:bCs w:val="0"/>
            <w:sz w:val="22"/>
            <w:szCs w:val="22"/>
            <w:rPrChange w:id="4644" w:author="Mohsen Jafarinejad" w:date="2019-05-12T10:59:00Z">
              <w:rPr>
                <w:rStyle w:val="Hyperlink"/>
              </w:rPr>
            </w:rPrChange>
          </w:rPr>
          <w:instrText xml:space="preserve"> </w:instrText>
        </w:r>
        <w:r w:rsidRPr="00974A00">
          <w:rPr>
            <w:rStyle w:val="Hyperlink"/>
            <w:b w:val="0"/>
            <w:bCs w:val="0"/>
            <w:sz w:val="22"/>
            <w:szCs w:val="22"/>
            <w:rPrChange w:id="4645" w:author="Mohsen Jafarinejad" w:date="2019-05-12T10:59:00Z">
              <w:rPr>
                <w:rStyle w:val="Hyperlink"/>
              </w:rPr>
            </w:rPrChange>
          </w:rPr>
          <w:fldChar w:fldCharType="separate"/>
        </w:r>
        <w:r w:rsidRPr="00974A00">
          <w:rPr>
            <w:rStyle w:val="Hyperlink"/>
            <w:rFonts w:hint="cs"/>
            <w:b w:val="0"/>
            <w:bCs w:val="0"/>
            <w:sz w:val="22"/>
            <w:szCs w:val="22"/>
            <w:rtl/>
            <w:rPrChange w:id="4646" w:author="Mohsen Jafarinejad" w:date="2019-05-12T10:59:00Z">
              <w:rPr>
                <w:rStyle w:val="Hyperlink"/>
                <w:rFonts w:hint="cs"/>
                <w:rtl/>
              </w:rPr>
            </w:rPrChange>
          </w:rPr>
          <w:t>شکل</w:t>
        </w:r>
        <w:r w:rsidRPr="00974A00">
          <w:rPr>
            <w:rStyle w:val="Hyperlink"/>
            <w:b w:val="0"/>
            <w:bCs w:val="0"/>
            <w:sz w:val="22"/>
            <w:szCs w:val="22"/>
            <w:rtl/>
            <w:rPrChange w:id="4647" w:author="Mohsen Jafarinejad" w:date="2019-05-12T10:59:00Z">
              <w:rPr>
                <w:rStyle w:val="Hyperlink"/>
                <w:rtl/>
              </w:rPr>
            </w:rPrChange>
          </w:rPr>
          <w:t xml:space="preserve"> 2-9 </w:t>
        </w:r>
        <w:r w:rsidRPr="00974A00">
          <w:rPr>
            <w:rStyle w:val="Hyperlink"/>
            <w:rFonts w:hint="cs"/>
            <w:b w:val="0"/>
            <w:bCs w:val="0"/>
            <w:sz w:val="22"/>
            <w:szCs w:val="22"/>
            <w:rtl/>
            <w:rPrChange w:id="4648" w:author="Mohsen Jafarinejad" w:date="2019-05-12T10:59:00Z">
              <w:rPr>
                <w:rStyle w:val="Hyperlink"/>
                <w:rFonts w:hint="cs"/>
                <w:rtl/>
              </w:rPr>
            </w:rPrChange>
          </w:rPr>
          <w:t>تغییرات</w:t>
        </w:r>
        <w:r w:rsidRPr="00974A00">
          <w:rPr>
            <w:rStyle w:val="Hyperlink"/>
            <w:b w:val="0"/>
            <w:bCs w:val="0"/>
            <w:sz w:val="22"/>
            <w:szCs w:val="22"/>
            <w:rtl/>
            <w:rPrChange w:id="4649" w:author="Mohsen Jafarinejad" w:date="2019-05-12T10:59:00Z">
              <w:rPr>
                <w:rStyle w:val="Hyperlink"/>
                <w:rtl/>
              </w:rPr>
            </w:rPrChange>
          </w:rPr>
          <w:t xml:space="preserve"> </w:t>
        </w:r>
        <w:r w:rsidRPr="00974A00">
          <w:rPr>
            <w:rStyle w:val="Hyperlink"/>
            <w:rFonts w:hint="cs"/>
            <w:b w:val="0"/>
            <w:bCs w:val="0"/>
            <w:sz w:val="22"/>
            <w:szCs w:val="22"/>
            <w:rtl/>
            <w:rPrChange w:id="4650" w:author="Mohsen Jafarinejad" w:date="2019-05-12T10:59:00Z">
              <w:rPr>
                <w:rStyle w:val="Hyperlink"/>
                <w:rFonts w:hint="cs"/>
                <w:rtl/>
              </w:rPr>
            </w:rPrChange>
          </w:rPr>
          <w:t>توان</w:t>
        </w:r>
        <w:r w:rsidRPr="00974A00">
          <w:rPr>
            <w:rStyle w:val="Hyperlink"/>
            <w:b w:val="0"/>
            <w:bCs w:val="0"/>
            <w:sz w:val="22"/>
            <w:szCs w:val="22"/>
            <w:rtl/>
            <w:rPrChange w:id="4651" w:author="Mohsen Jafarinejad" w:date="2019-05-12T10:59:00Z">
              <w:rPr>
                <w:rStyle w:val="Hyperlink"/>
                <w:rtl/>
              </w:rPr>
            </w:rPrChange>
          </w:rPr>
          <w:t xml:space="preserve"> </w:t>
        </w:r>
        <w:r w:rsidRPr="00974A00">
          <w:rPr>
            <w:rStyle w:val="Hyperlink"/>
            <w:rFonts w:hint="cs"/>
            <w:b w:val="0"/>
            <w:bCs w:val="0"/>
            <w:sz w:val="22"/>
            <w:szCs w:val="22"/>
            <w:rtl/>
            <w:rPrChange w:id="4652" w:author="Mohsen Jafarinejad" w:date="2019-05-12T10:59:00Z">
              <w:rPr>
                <w:rStyle w:val="Hyperlink"/>
                <w:rFonts w:hint="cs"/>
                <w:rtl/>
              </w:rPr>
            </w:rPrChange>
          </w:rPr>
          <w:t>تولیدی</w:t>
        </w:r>
        <w:r w:rsidRPr="00974A00">
          <w:rPr>
            <w:rStyle w:val="Hyperlink"/>
            <w:b w:val="0"/>
            <w:bCs w:val="0"/>
            <w:sz w:val="22"/>
            <w:szCs w:val="22"/>
            <w:rtl/>
            <w:rPrChange w:id="4653" w:author="Mohsen Jafarinejad" w:date="2019-05-12T10:59:00Z">
              <w:rPr>
                <w:rStyle w:val="Hyperlink"/>
                <w:rtl/>
              </w:rPr>
            </w:rPrChange>
          </w:rPr>
          <w:t xml:space="preserve"> </w:t>
        </w:r>
        <w:r w:rsidRPr="00974A00">
          <w:rPr>
            <w:rStyle w:val="Hyperlink"/>
            <w:rFonts w:hint="cs"/>
            <w:b w:val="0"/>
            <w:bCs w:val="0"/>
            <w:sz w:val="22"/>
            <w:szCs w:val="22"/>
            <w:rtl/>
            <w:rPrChange w:id="4654" w:author="Mohsen Jafarinejad" w:date="2019-05-12T10:59:00Z">
              <w:rPr>
                <w:rStyle w:val="Hyperlink"/>
                <w:rFonts w:hint="cs"/>
                <w:rtl/>
              </w:rPr>
            </w:rPrChange>
          </w:rPr>
          <w:t>پیل</w:t>
        </w:r>
        <w:r w:rsidRPr="00974A00">
          <w:rPr>
            <w:rStyle w:val="Hyperlink"/>
            <w:b w:val="0"/>
            <w:bCs w:val="0"/>
            <w:sz w:val="22"/>
            <w:szCs w:val="22"/>
            <w:rtl/>
            <w:rPrChange w:id="4655" w:author="Mohsen Jafarinejad" w:date="2019-05-12T10:59:00Z">
              <w:rPr>
                <w:rStyle w:val="Hyperlink"/>
                <w:rtl/>
              </w:rPr>
            </w:rPrChange>
          </w:rPr>
          <w:t xml:space="preserve"> </w:t>
        </w:r>
        <w:r w:rsidRPr="00974A00">
          <w:rPr>
            <w:rStyle w:val="Hyperlink"/>
            <w:rFonts w:hint="cs"/>
            <w:b w:val="0"/>
            <w:bCs w:val="0"/>
            <w:sz w:val="22"/>
            <w:szCs w:val="22"/>
            <w:rtl/>
            <w:rPrChange w:id="4656" w:author="Mohsen Jafarinejad" w:date="2019-05-12T10:59:00Z">
              <w:rPr>
                <w:rStyle w:val="Hyperlink"/>
                <w:rFonts w:hint="cs"/>
                <w:rtl/>
              </w:rPr>
            </w:rPrChange>
          </w:rPr>
          <w:t>میکروبی</w:t>
        </w:r>
        <w:r w:rsidRPr="00974A00">
          <w:rPr>
            <w:rStyle w:val="Hyperlink"/>
            <w:b w:val="0"/>
            <w:bCs w:val="0"/>
            <w:sz w:val="22"/>
            <w:szCs w:val="22"/>
            <w:rtl/>
            <w:rPrChange w:id="4657" w:author="Mohsen Jafarinejad" w:date="2019-05-12T10:59:00Z">
              <w:rPr>
                <w:rStyle w:val="Hyperlink"/>
                <w:rtl/>
              </w:rPr>
            </w:rPrChange>
          </w:rPr>
          <w:t xml:space="preserve"> </w:t>
        </w:r>
        <w:r w:rsidRPr="00974A00">
          <w:rPr>
            <w:rStyle w:val="Hyperlink"/>
            <w:rFonts w:hint="cs"/>
            <w:b w:val="0"/>
            <w:bCs w:val="0"/>
            <w:sz w:val="22"/>
            <w:szCs w:val="22"/>
            <w:rtl/>
            <w:rPrChange w:id="4658" w:author="Mohsen Jafarinejad" w:date="2019-05-12T10:59:00Z">
              <w:rPr>
                <w:rStyle w:val="Hyperlink"/>
                <w:rFonts w:hint="cs"/>
                <w:rtl/>
              </w:rPr>
            </w:rPrChange>
          </w:rPr>
          <w:t>با</w:t>
        </w:r>
        <w:r w:rsidRPr="00974A00">
          <w:rPr>
            <w:rStyle w:val="Hyperlink"/>
            <w:b w:val="0"/>
            <w:bCs w:val="0"/>
            <w:sz w:val="22"/>
            <w:szCs w:val="22"/>
            <w:rtl/>
            <w:rPrChange w:id="4659" w:author="Mohsen Jafarinejad" w:date="2019-05-12T10:59:00Z">
              <w:rPr>
                <w:rStyle w:val="Hyperlink"/>
                <w:rtl/>
              </w:rPr>
            </w:rPrChange>
          </w:rPr>
          <w:t xml:space="preserve"> </w:t>
        </w:r>
        <w:r w:rsidRPr="00974A00">
          <w:rPr>
            <w:rStyle w:val="Hyperlink"/>
            <w:rFonts w:hint="cs"/>
            <w:b w:val="0"/>
            <w:bCs w:val="0"/>
            <w:sz w:val="22"/>
            <w:szCs w:val="22"/>
            <w:rtl/>
            <w:rPrChange w:id="4660" w:author="Mohsen Jafarinejad" w:date="2019-05-12T10:59:00Z">
              <w:rPr>
                <w:rStyle w:val="Hyperlink"/>
                <w:rFonts w:hint="cs"/>
                <w:rtl/>
              </w:rPr>
            </w:rPrChange>
          </w:rPr>
          <w:t>تغییر</w:t>
        </w:r>
        <w:r w:rsidRPr="00974A00">
          <w:rPr>
            <w:rStyle w:val="Hyperlink"/>
            <w:b w:val="0"/>
            <w:bCs w:val="0"/>
            <w:sz w:val="22"/>
            <w:szCs w:val="22"/>
            <w:rtl/>
            <w:rPrChange w:id="4661" w:author="Mohsen Jafarinejad" w:date="2019-05-12T10:59:00Z">
              <w:rPr>
                <w:rStyle w:val="Hyperlink"/>
                <w:rtl/>
              </w:rPr>
            </w:rPrChange>
          </w:rPr>
          <w:t xml:space="preserve"> </w:t>
        </w:r>
        <w:r w:rsidRPr="00974A00">
          <w:rPr>
            <w:rStyle w:val="Hyperlink"/>
            <w:rFonts w:hint="cs"/>
            <w:b w:val="0"/>
            <w:bCs w:val="0"/>
            <w:sz w:val="22"/>
            <w:szCs w:val="22"/>
            <w:rtl/>
            <w:rPrChange w:id="4662" w:author="Mohsen Jafarinejad" w:date="2019-05-12T10:59:00Z">
              <w:rPr>
                <w:rStyle w:val="Hyperlink"/>
                <w:rFonts w:hint="cs"/>
                <w:rtl/>
              </w:rPr>
            </w:rPrChange>
          </w:rPr>
          <w:t>غلظت</w:t>
        </w:r>
        <w:r w:rsidRPr="00974A00">
          <w:rPr>
            <w:rStyle w:val="Hyperlink"/>
            <w:b w:val="0"/>
            <w:bCs w:val="0"/>
            <w:sz w:val="22"/>
            <w:szCs w:val="22"/>
            <w:rtl/>
            <w:rPrChange w:id="4663" w:author="Mohsen Jafarinejad" w:date="2019-05-12T10:59:00Z">
              <w:rPr>
                <w:rStyle w:val="Hyperlink"/>
                <w:rtl/>
              </w:rPr>
            </w:rPrChange>
          </w:rPr>
          <w:t xml:space="preserve"> </w:t>
        </w:r>
        <w:r w:rsidRPr="00974A00">
          <w:rPr>
            <w:rStyle w:val="Hyperlink"/>
            <w:rFonts w:hint="cs"/>
            <w:b w:val="0"/>
            <w:bCs w:val="0"/>
            <w:sz w:val="22"/>
            <w:szCs w:val="22"/>
            <w:rtl/>
            <w:rPrChange w:id="4664" w:author="Mohsen Jafarinejad" w:date="2019-05-12T10:59:00Z">
              <w:rPr>
                <w:rStyle w:val="Hyperlink"/>
                <w:rFonts w:hint="cs"/>
                <w:rtl/>
              </w:rPr>
            </w:rPrChange>
          </w:rPr>
          <w:t>گلوکوز</w:t>
        </w:r>
        <w:r w:rsidRPr="00974A00">
          <w:rPr>
            <w:b w:val="0"/>
            <w:bCs w:val="0"/>
            <w:webHidden/>
            <w:sz w:val="22"/>
            <w:szCs w:val="22"/>
            <w:rPrChange w:id="4665" w:author="Mohsen Jafarinejad" w:date="2019-05-12T10:59:00Z">
              <w:rPr>
                <w:webHidden/>
              </w:rPr>
            </w:rPrChange>
          </w:rPr>
          <w:tab/>
        </w:r>
      </w:ins>
      <w:ins w:id="4666" w:author="Mohsen Jafarinejad" w:date="2019-05-12T11:06:00Z">
        <w:r w:rsidR="00974A00">
          <w:rPr>
            <w:rFonts w:hint="cs"/>
            <w:b w:val="0"/>
            <w:bCs w:val="0"/>
            <w:webHidden/>
            <w:sz w:val="22"/>
            <w:szCs w:val="22"/>
            <w:rtl/>
          </w:rPr>
          <w:t>34</w:t>
        </w:r>
      </w:ins>
      <w:ins w:id="4667" w:author="Mohsen Jafarinejad" w:date="2019-05-12T10:50:00Z">
        <w:r w:rsidRPr="00974A00">
          <w:rPr>
            <w:rStyle w:val="Hyperlink"/>
            <w:b w:val="0"/>
            <w:bCs w:val="0"/>
            <w:sz w:val="22"/>
            <w:szCs w:val="22"/>
            <w:rPrChange w:id="4668" w:author="Mohsen Jafarinejad" w:date="2019-05-12T10:59:00Z">
              <w:rPr>
                <w:rStyle w:val="Hyperlink"/>
              </w:rPr>
            </w:rPrChange>
          </w:rPr>
          <w:fldChar w:fldCharType="end"/>
        </w:r>
      </w:ins>
    </w:p>
    <w:p w14:paraId="06D8927A" w14:textId="2B98C4B0" w:rsidR="009667A9" w:rsidRPr="00974A00" w:rsidRDefault="009667A9">
      <w:pPr>
        <w:pStyle w:val="TOC1"/>
        <w:rPr>
          <w:ins w:id="4669" w:author="Mohsen Jafarinejad" w:date="2019-05-12T10:50:00Z"/>
          <w:rFonts w:eastAsiaTheme="minorEastAsia"/>
          <w:b w:val="0"/>
          <w:bCs w:val="0"/>
          <w:i w:val="0"/>
          <w:sz w:val="20"/>
          <w:szCs w:val="20"/>
          <w:lang w:bidi="ar-SA"/>
          <w:rPrChange w:id="4670" w:author="Mohsen Jafarinejad" w:date="2019-05-12T10:59:00Z">
            <w:rPr>
              <w:ins w:id="4671" w:author="Mohsen Jafarinejad" w:date="2019-05-12T10:50:00Z"/>
              <w:rFonts w:asciiTheme="minorHAnsi" w:eastAsiaTheme="minorEastAsia" w:hAnsiTheme="minorHAnsi" w:cstheme="minorBidi"/>
              <w:b w:val="0"/>
              <w:bCs w:val="0"/>
              <w:i w:val="0"/>
              <w:lang w:bidi="ar-SA"/>
            </w:rPr>
          </w:rPrChange>
        </w:rPr>
        <w:pPrChange w:id="4672" w:author="Mohsen Jafarinejad" w:date="2019-05-12T11:06:00Z">
          <w:pPr>
            <w:pStyle w:val="TOC1"/>
            <w:bidi w:val="0"/>
          </w:pPr>
        </w:pPrChange>
      </w:pPr>
      <w:ins w:id="4673" w:author="Mohsen Jafarinejad" w:date="2019-05-12T10:50:00Z">
        <w:r w:rsidRPr="00974A00">
          <w:rPr>
            <w:rStyle w:val="Hyperlink"/>
            <w:b w:val="0"/>
            <w:bCs w:val="0"/>
            <w:sz w:val="22"/>
            <w:szCs w:val="22"/>
            <w:rPrChange w:id="4674" w:author="Mohsen Jafarinejad" w:date="2019-05-12T10:59:00Z">
              <w:rPr>
                <w:rStyle w:val="Hyperlink"/>
              </w:rPr>
            </w:rPrChange>
          </w:rPr>
          <w:fldChar w:fldCharType="begin"/>
        </w:r>
        <w:r w:rsidRPr="00974A00">
          <w:rPr>
            <w:rStyle w:val="Hyperlink"/>
            <w:b w:val="0"/>
            <w:bCs w:val="0"/>
            <w:sz w:val="22"/>
            <w:szCs w:val="22"/>
            <w:rPrChange w:id="4675" w:author="Mohsen Jafarinejad" w:date="2019-05-12T10:59:00Z">
              <w:rPr>
                <w:rStyle w:val="Hyperlink"/>
              </w:rPr>
            </w:rPrChange>
          </w:rPr>
          <w:instrText xml:space="preserve"> </w:instrText>
        </w:r>
        <w:r w:rsidRPr="00974A00">
          <w:rPr>
            <w:b w:val="0"/>
            <w:bCs w:val="0"/>
            <w:sz w:val="22"/>
            <w:szCs w:val="22"/>
            <w:rPrChange w:id="4676" w:author="Mohsen Jafarinejad" w:date="2019-05-12T10:59:00Z">
              <w:rPr/>
            </w:rPrChange>
          </w:rPr>
          <w:instrText>HYPERLINK \l "_Toc8551024"</w:instrText>
        </w:r>
        <w:r w:rsidRPr="00974A00">
          <w:rPr>
            <w:rStyle w:val="Hyperlink"/>
            <w:b w:val="0"/>
            <w:bCs w:val="0"/>
            <w:sz w:val="22"/>
            <w:szCs w:val="22"/>
            <w:rPrChange w:id="4677" w:author="Mohsen Jafarinejad" w:date="2019-05-12T10:59:00Z">
              <w:rPr>
                <w:rStyle w:val="Hyperlink"/>
              </w:rPr>
            </w:rPrChange>
          </w:rPr>
          <w:instrText xml:space="preserve"> </w:instrText>
        </w:r>
        <w:r w:rsidRPr="00974A00">
          <w:rPr>
            <w:rStyle w:val="Hyperlink"/>
            <w:b w:val="0"/>
            <w:bCs w:val="0"/>
            <w:sz w:val="22"/>
            <w:szCs w:val="22"/>
            <w:rPrChange w:id="4678" w:author="Mohsen Jafarinejad" w:date="2019-05-12T10:59:00Z">
              <w:rPr>
                <w:rStyle w:val="Hyperlink"/>
              </w:rPr>
            </w:rPrChange>
          </w:rPr>
          <w:fldChar w:fldCharType="separate"/>
        </w:r>
        <w:r w:rsidRPr="00974A00">
          <w:rPr>
            <w:rStyle w:val="Hyperlink"/>
            <w:rFonts w:hint="cs"/>
            <w:b w:val="0"/>
            <w:bCs w:val="0"/>
            <w:sz w:val="22"/>
            <w:szCs w:val="22"/>
            <w:rtl/>
            <w:rPrChange w:id="4679" w:author="Mohsen Jafarinejad" w:date="2019-05-12T10:59:00Z">
              <w:rPr>
                <w:rStyle w:val="Hyperlink"/>
                <w:rFonts w:hint="cs"/>
                <w:rtl/>
              </w:rPr>
            </w:rPrChange>
          </w:rPr>
          <w:t>شکل</w:t>
        </w:r>
        <w:r w:rsidRPr="00974A00">
          <w:rPr>
            <w:rStyle w:val="Hyperlink"/>
            <w:b w:val="0"/>
            <w:bCs w:val="0"/>
            <w:sz w:val="22"/>
            <w:szCs w:val="22"/>
            <w:rtl/>
            <w:rPrChange w:id="4680" w:author="Mohsen Jafarinejad" w:date="2019-05-12T10:59:00Z">
              <w:rPr>
                <w:rStyle w:val="Hyperlink"/>
                <w:rtl/>
              </w:rPr>
            </w:rPrChange>
          </w:rPr>
          <w:t xml:space="preserve"> 2-10 اثر </w:t>
        </w:r>
        <w:r w:rsidRPr="00974A00">
          <w:rPr>
            <w:rStyle w:val="Hyperlink"/>
            <w:b w:val="0"/>
            <w:bCs w:val="0"/>
            <w:sz w:val="22"/>
            <w:szCs w:val="22"/>
            <w:rPrChange w:id="4681" w:author="Mohsen Jafarinejad" w:date="2019-05-12T10:59:00Z">
              <w:rPr>
                <w:rStyle w:val="Hyperlink"/>
              </w:rPr>
            </w:rPrChange>
          </w:rPr>
          <w:t>pH</w:t>
        </w:r>
        <w:r w:rsidRPr="00974A00">
          <w:rPr>
            <w:rStyle w:val="Hyperlink"/>
            <w:b w:val="0"/>
            <w:bCs w:val="0"/>
            <w:sz w:val="22"/>
            <w:szCs w:val="22"/>
            <w:rtl/>
            <w:rPrChange w:id="4682" w:author="Mohsen Jafarinejad" w:date="2019-05-12T10:59:00Z">
              <w:rPr>
                <w:rStyle w:val="Hyperlink"/>
                <w:rtl/>
              </w:rPr>
            </w:rPrChange>
          </w:rPr>
          <w:t xml:space="preserve"> بر توان خروج</w:t>
        </w:r>
        <w:r w:rsidRPr="00974A00">
          <w:rPr>
            <w:rStyle w:val="Hyperlink"/>
            <w:rFonts w:hint="cs"/>
            <w:b w:val="0"/>
            <w:bCs w:val="0"/>
            <w:sz w:val="22"/>
            <w:szCs w:val="22"/>
            <w:rtl/>
            <w:rPrChange w:id="4683" w:author="Mohsen Jafarinejad" w:date="2019-05-12T10:59:00Z">
              <w:rPr>
                <w:rStyle w:val="Hyperlink"/>
                <w:rFonts w:hint="cs"/>
                <w:rtl/>
              </w:rPr>
            </w:rPrChange>
          </w:rPr>
          <w:t>ی</w:t>
        </w:r>
        <w:r w:rsidRPr="00974A00">
          <w:rPr>
            <w:rStyle w:val="Hyperlink"/>
            <w:b w:val="0"/>
            <w:bCs w:val="0"/>
            <w:sz w:val="22"/>
            <w:szCs w:val="22"/>
            <w:rtl/>
            <w:rPrChange w:id="4684" w:author="Mohsen Jafarinejad" w:date="2019-05-12T10:59:00Z">
              <w:rPr>
                <w:rStyle w:val="Hyperlink"/>
                <w:rtl/>
              </w:rPr>
            </w:rPrChange>
          </w:rPr>
          <w:t xml:space="preserve"> پ</w:t>
        </w:r>
        <w:r w:rsidRPr="00974A00">
          <w:rPr>
            <w:rStyle w:val="Hyperlink"/>
            <w:rFonts w:hint="cs"/>
            <w:b w:val="0"/>
            <w:bCs w:val="0"/>
            <w:sz w:val="22"/>
            <w:szCs w:val="22"/>
            <w:rtl/>
            <w:rPrChange w:id="4685" w:author="Mohsen Jafarinejad" w:date="2019-05-12T10:59:00Z">
              <w:rPr>
                <w:rStyle w:val="Hyperlink"/>
                <w:rFonts w:hint="cs"/>
                <w:rtl/>
              </w:rPr>
            </w:rPrChange>
          </w:rPr>
          <w:t>یل</w:t>
        </w:r>
        <w:r w:rsidRPr="00974A00">
          <w:rPr>
            <w:b w:val="0"/>
            <w:bCs w:val="0"/>
            <w:webHidden/>
            <w:sz w:val="22"/>
            <w:szCs w:val="22"/>
            <w:rPrChange w:id="4686" w:author="Mohsen Jafarinejad" w:date="2019-05-12T10:59:00Z">
              <w:rPr>
                <w:webHidden/>
              </w:rPr>
            </w:rPrChange>
          </w:rPr>
          <w:tab/>
        </w:r>
      </w:ins>
      <w:ins w:id="4687" w:author="Mohsen Jafarinejad" w:date="2019-05-12T11:06:00Z">
        <w:r w:rsidR="00974A00">
          <w:rPr>
            <w:rFonts w:hint="cs"/>
            <w:b w:val="0"/>
            <w:bCs w:val="0"/>
            <w:webHidden/>
            <w:sz w:val="22"/>
            <w:szCs w:val="22"/>
            <w:rtl/>
          </w:rPr>
          <w:t>35</w:t>
        </w:r>
      </w:ins>
      <w:ins w:id="4688" w:author="Mohsen Jafarinejad" w:date="2019-05-12T10:50:00Z">
        <w:r w:rsidRPr="00974A00">
          <w:rPr>
            <w:rStyle w:val="Hyperlink"/>
            <w:b w:val="0"/>
            <w:bCs w:val="0"/>
            <w:sz w:val="22"/>
            <w:szCs w:val="22"/>
            <w:rPrChange w:id="4689" w:author="Mohsen Jafarinejad" w:date="2019-05-12T10:59:00Z">
              <w:rPr>
                <w:rStyle w:val="Hyperlink"/>
              </w:rPr>
            </w:rPrChange>
          </w:rPr>
          <w:fldChar w:fldCharType="end"/>
        </w:r>
      </w:ins>
    </w:p>
    <w:p w14:paraId="3D77F3D0" w14:textId="7D715DB1" w:rsidR="009667A9" w:rsidRPr="00974A00" w:rsidRDefault="009667A9">
      <w:pPr>
        <w:pStyle w:val="TOC1"/>
        <w:rPr>
          <w:ins w:id="4690" w:author="Mohsen Jafarinejad" w:date="2019-05-12T10:50:00Z"/>
          <w:rFonts w:eastAsiaTheme="minorEastAsia"/>
          <w:b w:val="0"/>
          <w:bCs w:val="0"/>
          <w:i w:val="0"/>
          <w:sz w:val="20"/>
          <w:szCs w:val="20"/>
          <w:lang w:bidi="ar-SA"/>
          <w:rPrChange w:id="4691" w:author="Mohsen Jafarinejad" w:date="2019-05-12T10:59:00Z">
            <w:rPr>
              <w:ins w:id="4692" w:author="Mohsen Jafarinejad" w:date="2019-05-12T10:50:00Z"/>
              <w:rFonts w:asciiTheme="minorHAnsi" w:eastAsiaTheme="minorEastAsia" w:hAnsiTheme="minorHAnsi" w:cstheme="minorBidi"/>
              <w:b w:val="0"/>
              <w:bCs w:val="0"/>
              <w:i w:val="0"/>
              <w:lang w:bidi="ar-SA"/>
            </w:rPr>
          </w:rPrChange>
        </w:rPr>
        <w:pPrChange w:id="4693" w:author="Mohsen Jafarinejad" w:date="2019-05-12T11:06:00Z">
          <w:pPr>
            <w:pStyle w:val="TOC1"/>
            <w:bidi w:val="0"/>
          </w:pPr>
        </w:pPrChange>
      </w:pPr>
      <w:ins w:id="4694" w:author="Mohsen Jafarinejad" w:date="2019-05-12T10:50:00Z">
        <w:r w:rsidRPr="00974A00">
          <w:rPr>
            <w:rStyle w:val="Hyperlink"/>
            <w:b w:val="0"/>
            <w:bCs w:val="0"/>
            <w:sz w:val="22"/>
            <w:szCs w:val="22"/>
            <w:rPrChange w:id="4695" w:author="Mohsen Jafarinejad" w:date="2019-05-12T10:59:00Z">
              <w:rPr>
                <w:rStyle w:val="Hyperlink"/>
              </w:rPr>
            </w:rPrChange>
          </w:rPr>
          <w:fldChar w:fldCharType="begin"/>
        </w:r>
        <w:r w:rsidRPr="00974A00">
          <w:rPr>
            <w:rStyle w:val="Hyperlink"/>
            <w:b w:val="0"/>
            <w:bCs w:val="0"/>
            <w:sz w:val="22"/>
            <w:szCs w:val="22"/>
            <w:rPrChange w:id="4696" w:author="Mohsen Jafarinejad" w:date="2019-05-12T10:59:00Z">
              <w:rPr>
                <w:rStyle w:val="Hyperlink"/>
              </w:rPr>
            </w:rPrChange>
          </w:rPr>
          <w:instrText xml:space="preserve"> </w:instrText>
        </w:r>
        <w:r w:rsidRPr="00974A00">
          <w:rPr>
            <w:b w:val="0"/>
            <w:bCs w:val="0"/>
            <w:sz w:val="22"/>
            <w:szCs w:val="22"/>
            <w:rPrChange w:id="4697" w:author="Mohsen Jafarinejad" w:date="2019-05-12T10:59:00Z">
              <w:rPr/>
            </w:rPrChange>
          </w:rPr>
          <w:instrText>HYPERLINK \l "_Toc8551025"</w:instrText>
        </w:r>
        <w:r w:rsidRPr="00974A00">
          <w:rPr>
            <w:rStyle w:val="Hyperlink"/>
            <w:b w:val="0"/>
            <w:bCs w:val="0"/>
            <w:sz w:val="22"/>
            <w:szCs w:val="22"/>
            <w:rPrChange w:id="4698" w:author="Mohsen Jafarinejad" w:date="2019-05-12T10:59:00Z">
              <w:rPr>
                <w:rStyle w:val="Hyperlink"/>
              </w:rPr>
            </w:rPrChange>
          </w:rPr>
          <w:instrText xml:space="preserve"> </w:instrText>
        </w:r>
        <w:r w:rsidRPr="00974A00">
          <w:rPr>
            <w:rStyle w:val="Hyperlink"/>
            <w:b w:val="0"/>
            <w:bCs w:val="0"/>
            <w:sz w:val="22"/>
            <w:szCs w:val="22"/>
            <w:rPrChange w:id="4699" w:author="Mohsen Jafarinejad" w:date="2019-05-12T10:59:00Z">
              <w:rPr>
                <w:rStyle w:val="Hyperlink"/>
              </w:rPr>
            </w:rPrChange>
          </w:rPr>
          <w:fldChar w:fldCharType="separate"/>
        </w:r>
        <w:r w:rsidRPr="00974A00">
          <w:rPr>
            <w:rStyle w:val="Hyperlink"/>
            <w:rFonts w:hint="cs"/>
            <w:b w:val="0"/>
            <w:bCs w:val="0"/>
            <w:sz w:val="22"/>
            <w:szCs w:val="22"/>
            <w:rtl/>
            <w:rPrChange w:id="4700" w:author="Mohsen Jafarinejad" w:date="2019-05-12T10:59:00Z">
              <w:rPr>
                <w:rStyle w:val="Hyperlink"/>
                <w:rFonts w:hint="cs"/>
                <w:rtl/>
              </w:rPr>
            </w:rPrChange>
          </w:rPr>
          <w:t>شکل</w:t>
        </w:r>
        <w:r w:rsidRPr="00974A00">
          <w:rPr>
            <w:rStyle w:val="Hyperlink"/>
            <w:b w:val="0"/>
            <w:bCs w:val="0"/>
            <w:sz w:val="22"/>
            <w:szCs w:val="22"/>
            <w:rtl/>
            <w:rPrChange w:id="4701" w:author="Mohsen Jafarinejad" w:date="2019-05-12T10:59:00Z">
              <w:rPr>
                <w:rStyle w:val="Hyperlink"/>
                <w:rtl/>
              </w:rPr>
            </w:rPrChange>
          </w:rPr>
          <w:t xml:space="preserve"> 2-11 </w:t>
        </w:r>
        <w:r w:rsidRPr="00974A00">
          <w:rPr>
            <w:rStyle w:val="Hyperlink"/>
            <w:rFonts w:hint="cs"/>
            <w:b w:val="0"/>
            <w:bCs w:val="0"/>
            <w:sz w:val="22"/>
            <w:szCs w:val="22"/>
            <w:rtl/>
            <w:rPrChange w:id="4702" w:author="Mohsen Jafarinejad" w:date="2019-05-12T10:59:00Z">
              <w:rPr>
                <w:rStyle w:val="Hyperlink"/>
                <w:rFonts w:hint="cs"/>
                <w:rtl/>
              </w:rPr>
            </w:rPrChange>
          </w:rPr>
          <w:t>اثر</w:t>
        </w:r>
        <w:r w:rsidRPr="00974A00">
          <w:rPr>
            <w:rStyle w:val="Hyperlink"/>
            <w:b w:val="0"/>
            <w:bCs w:val="0"/>
            <w:sz w:val="22"/>
            <w:szCs w:val="22"/>
            <w:rtl/>
            <w:rPrChange w:id="4703" w:author="Mohsen Jafarinejad" w:date="2019-05-12T10:59:00Z">
              <w:rPr>
                <w:rStyle w:val="Hyperlink"/>
                <w:rtl/>
              </w:rPr>
            </w:rPrChange>
          </w:rPr>
          <w:t xml:space="preserve"> </w:t>
        </w:r>
        <w:r w:rsidRPr="00974A00">
          <w:rPr>
            <w:rStyle w:val="Hyperlink"/>
            <w:rFonts w:hint="cs"/>
            <w:b w:val="0"/>
            <w:bCs w:val="0"/>
            <w:sz w:val="22"/>
            <w:szCs w:val="22"/>
            <w:rtl/>
            <w:rPrChange w:id="4704" w:author="Mohsen Jafarinejad" w:date="2019-05-12T10:59:00Z">
              <w:rPr>
                <w:rStyle w:val="Hyperlink"/>
                <w:rFonts w:hint="cs"/>
                <w:rtl/>
              </w:rPr>
            </w:rPrChange>
          </w:rPr>
          <w:t>غلظت</w:t>
        </w:r>
        <w:r w:rsidRPr="00974A00">
          <w:rPr>
            <w:rStyle w:val="Hyperlink"/>
            <w:b w:val="0"/>
            <w:bCs w:val="0"/>
            <w:sz w:val="22"/>
            <w:szCs w:val="22"/>
            <w:rtl/>
            <w:rPrChange w:id="4705" w:author="Mohsen Jafarinejad" w:date="2019-05-12T10:59:00Z">
              <w:rPr>
                <w:rStyle w:val="Hyperlink"/>
                <w:rtl/>
              </w:rPr>
            </w:rPrChange>
          </w:rPr>
          <w:t xml:space="preserve"> </w:t>
        </w:r>
        <w:r w:rsidRPr="00974A00">
          <w:rPr>
            <w:rStyle w:val="Hyperlink"/>
            <w:rFonts w:hint="cs"/>
            <w:b w:val="0"/>
            <w:bCs w:val="0"/>
            <w:sz w:val="22"/>
            <w:szCs w:val="22"/>
            <w:rtl/>
            <w:rPrChange w:id="4706" w:author="Mohsen Jafarinejad" w:date="2019-05-12T10:59:00Z">
              <w:rPr>
                <w:rStyle w:val="Hyperlink"/>
                <w:rFonts w:hint="cs"/>
                <w:rtl/>
              </w:rPr>
            </w:rPrChange>
          </w:rPr>
          <w:t>سابستر</w:t>
        </w:r>
        <w:r w:rsidRPr="00974A00">
          <w:rPr>
            <w:rStyle w:val="Hyperlink"/>
            <w:b w:val="0"/>
            <w:bCs w:val="0"/>
            <w:sz w:val="22"/>
            <w:szCs w:val="22"/>
            <w:rtl/>
            <w:rPrChange w:id="4707" w:author="Mohsen Jafarinejad" w:date="2019-05-12T10:59:00Z">
              <w:rPr>
                <w:rStyle w:val="Hyperlink"/>
                <w:rtl/>
              </w:rPr>
            </w:rPrChange>
          </w:rPr>
          <w:t xml:space="preserve"> </w:t>
        </w:r>
        <w:r w:rsidRPr="00974A00">
          <w:rPr>
            <w:rStyle w:val="Hyperlink"/>
            <w:rFonts w:hint="cs"/>
            <w:b w:val="0"/>
            <w:bCs w:val="0"/>
            <w:sz w:val="22"/>
            <w:szCs w:val="22"/>
            <w:rtl/>
            <w:rPrChange w:id="4708" w:author="Mohsen Jafarinejad" w:date="2019-05-12T10:59:00Z">
              <w:rPr>
                <w:rStyle w:val="Hyperlink"/>
                <w:rFonts w:hint="cs"/>
                <w:rtl/>
              </w:rPr>
            </w:rPrChange>
          </w:rPr>
          <w:t>بر</w:t>
        </w:r>
        <w:r w:rsidRPr="00974A00">
          <w:rPr>
            <w:rStyle w:val="Hyperlink"/>
            <w:b w:val="0"/>
            <w:bCs w:val="0"/>
            <w:sz w:val="22"/>
            <w:szCs w:val="22"/>
            <w:rtl/>
            <w:rPrChange w:id="4709" w:author="Mohsen Jafarinejad" w:date="2019-05-12T10:59:00Z">
              <w:rPr>
                <w:rStyle w:val="Hyperlink"/>
                <w:rtl/>
              </w:rPr>
            </w:rPrChange>
          </w:rPr>
          <w:t xml:space="preserve"> </w:t>
        </w:r>
        <w:r w:rsidRPr="00974A00">
          <w:rPr>
            <w:rStyle w:val="Hyperlink"/>
            <w:rFonts w:hint="cs"/>
            <w:b w:val="0"/>
            <w:bCs w:val="0"/>
            <w:sz w:val="22"/>
            <w:szCs w:val="22"/>
            <w:rtl/>
            <w:rPrChange w:id="4710" w:author="Mohsen Jafarinejad" w:date="2019-05-12T10:59:00Z">
              <w:rPr>
                <w:rStyle w:val="Hyperlink"/>
                <w:rFonts w:hint="cs"/>
                <w:rtl/>
              </w:rPr>
            </w:rPrChange>
          </w:rPr>
          <w:t>رشد</w:t>
        </w:r>
        <w:r w:rsidRPr="00974A00">
          <w:rPr>
            <w:rStyle w:val="Hyperlink"/>
            <w:b w:val="0"/>
            <w:bCs w:val="0"/>
            <w:sz w:val="22"/>
            <w:szCs w:val="22"/>
            <w:rtl/>
            <w:rPrChange w:id="4711" w:author="Mohsen Jafarinejad" w:date="2019-05-12T10:59:00Z">
              <w:rPr>
                <w:rStyle w:val="Hyperlink"/>
                <w:rtl/>
              </w:rPr>
            </w:rPrChange>
          </w:rPr>
          <w:t xml:space="preserve"> </w:t>
        </w:r>
        <w:r w:rsidRPr="00974A00">
          <w:rPr>
            <w:rStyle w:val="Hyperlink"/>
            <w:rFonts w:hint="cs"/>
            <w:b w:val="0"/>
            <w:bCs w:val="0"/>
            <w:sz w:val="22"/>
            <w:szCs w:val="22"/>
            <w:rtl/>
            <w:rPrChange w:id="4712" w:author="Mohsen Jafarinejad" w:date="2019-05-12T10:59:00Z">
              <w:rPr>
                <w:rStyle w:val="Hyperlink"/>
                <w:rFonts w:hint="cs"/>
                <w:rtl/>
              </w:rPr>
            </w:rPrChange>
          </w:rPr>
          <w:t>باکتری‌ها</w:t>
        </w:r>
        <w:r w:rsidRPr="00974A00">
          <w:rPr>
            <w:b w:val="0"/>
            <w:bCs w:val="0"/>
            <w:webHidden/>
            <w:sz w:val="22"/>
            <w:szCs w:val="22"/>
            <w:rPrChange w:id="4713" w:author="Mohsen Jafarinejad" w:date="2019-05-12T10:59:00Z">
              <w:rPr>
                <w:webHidden/>
              </w:rPr>
            </w:rPrChange>
          </w:rPr>
          <w:tab/>
        </w:r>
      </w:ins>
      <w:ins w:id="4714" w:author="Mohsen Jafarinejad" w:date="2019-05-12T11:06:00Z">
        <w:r w:rsidR="00974A00">
          <w:rPr>
            <w:rFonts w:hint="cs"/>
            <w:b w:val="0"/>
            <w:bCs w:val="0"/>
            <w:webHidden/>
            <w:sz w:val="22"/>
            <w:szCs w:val="22"/>
            <w:rtl/>
          </w:rPr>
          <w:t>35</w:t>
        </w:r>
      </w:ins>
      <w:ins w:id="4715" w:author="Mohsen Jafarinejad" w:date="2019-05-12T10:50:00Z">
        <w:r w:rsidRPr="00974A00">
          <w:rPr>
            <w:rStyle w:val="Hyperlink"/>
            <w:b w:val="0"/>
            <w:bCs w:val="0"/>
            <w:sz w:val="22"/>
            <w:szCs w:val="22"/>
            <w:rPrChange w:id="4716" w:author="Mohsen Jafarinejad" w:date="2019-05-12T10:59:00Z">
              <w:rPr>
                <w:rStyle w:val="Hyperlink"/>
              </w:rPr>
            </w:rPrChange>
          </w:rPr>
          <w:fldChar w:fldCharType="end"/>
        </w:r>
      </w:ins>
    </w:p>
    <w:p w14:paraId="3DD153D2" w14:textId="455814C3" w:rsidR="009667A9" w:rsidRPr="00974A00" w:rsidRDefault="009667A9">
      <w:pPr>
        <w:pStyle w:val="TOC1"/>
        <w:rPr>
          <w:ins w:id="4717" w:author="Mohsen Jafarinejad" w:date="2019-05-12T10:50:00Z"/>
          <w:rFonts w:eastAsiaTheme="minorEastAsia"/>
          <w:b w:val="0"/>
          <w:bCs w:val="0"/>
          <w:i w:val="0"/>
          <w:sz w:val="20"/>
          <w:szCs w:val="20"/>
          <w:lang w:bidi="ar-SA"/>
          <w:rPrChange w:id="4718" w:author="Mohsen Jafarinejad" w:date="2019-05-12T10:59:00Z">
            <w:rPr>
              <w:ins w:id="4719" w:author="Mohsen Jafarinejad" w:date="2019-05-12T10:50:00Z"/>
              <w:rFonts w:asciiTheme="minorHAnsi" w:eastAsiaTheme="minorEastAsia" w:hAnsiTheme="minorHAnsi" w:cstheme="minorBidi"/>
              <w:b w:val="0"/>
              <w:bCs w:val="0"/>
              <w:i w:val="0"/>
              <w:lang w:bidi="ar-SA"/>
            </w:rPr>
          </w:rPrChange>
        </w:rPr>
        <w:pPrChange w:id="4720" w:author="Mohsen Jafarinejad" w:date="2019-05-12T11:06:00Z">
          <w:pPr>
            <w:pStyle w:val="TOC1"/>
            <w:bidi w:val="0"/>
          </w:pPr>
        </w:pPrChange>
      </w:pPr>
      <w:ins w:id="4721" w:author="Mohsen Jafarinejad" w:date="2019-05-12T10:50:00Z">
        <w:r w:rsidRPr="00974A00">
          <w:rPr>
            <w:rStyle w:val="Hyperlink"/>
            <w:b w:val="0"/>
            <w:bCs w:val="0"/>
            <w:sz w:val="22"/>
            <w:szCs w:val="22"/>
            <w:rPrChange w:id="4722" w:author="Mohsen Jafarinejad" w:date="2019-05-12T10:59:00Z">
              <w:rPr>
                <w:rStyle w:val="Hyperlink"/>
              </w:rPr>
            </w:rPrChange>
          </w:rPr>
          <w:lastRenderedPageBreak/>
          <w:fldChar w:fldCharType="begin"/>
        </w:r>
        <w:r w:rsidRPr="00974A00">
          <w:rPr>
            <w:rStyle w:val="Hyperlink"/>
            <w:b w:val="0"/>
            <w:bCs w:val="0"/>
            <w:sz w:val="22"/>
            <w:szCs w:val="22"/>
            <w:rPrChange w:id="4723" w:author="Mohsen Jafarinejad" w:date="2019-05-12T10:59:00Z">
              <w:rPr>
                <w:rStyle w:val="Hyperlink"/>
              </w:rPr>
            </w:rPrChange>
          </w:rPr>
          <w:instrText xml:space="preserve"> </w:instrText>
        </w:r>
        <w:r w:rsidRPr="00974A00">
          <w:rPr>
            <w:b w:val="0"/>
            <w:bCs w:val="0"/>
            <w:sz w:val="22"/>
            <w:szCs w:val="22"/>
            <w:rPrChange w:id="4724" w:author="Mohsen Jafarinejad" w:date="2019-05-12T10:59:00Z">
              <w:rPr/>
            </w:rPrChange>
          </w:rPr>
          <w:instrText>HYPERLINK \l "_Toc8551026"</w:instrText>
        </w:r>
        <w:r w:rsidRPr="00974A00">
          <w:rPr>
            <w:rStyle w:val="Hyperlink"/>
            <w:b w:val="0"/>
            <w:bCs w:val="0"/>
            <w:sz w:val="22"/>
            <w:szCs w:val="22"/>
            <w:rPrChange w:id="4725" w:author="Mohsen Jafarinejad" w:date="2019-05-12T10:59:00Z">
              <w:rPr>
                <w:rStyle w:val="Hyperlink"/>
              </w:rPr>
            </w:rPrChange>
          </w:rPr>
          <w:instrText xml:space="preserve"> </w:instrText>
        </w:r>
        <w:r w:rsidRPr="00974A00">
          <w:rPr>
            <w:rStyle w:val="Hyperlink"/>
            <w:b w:val="0"/>
            <w:bCs w:val="0"/>
            <w:sz w:val="22"/>
            <w:szCs w:val="22"/>
            <w:rPrChange w:id="4726" w:author="Mohsen Jafarinejad" w:date="2019-05-12T10:59:00Z">
              <w:rPr>
                <w:rStyle w:val="Hyperlink"/>
              </w:rPr>
            </w:rPrChange>
          </w:rPr>
          <w:fldChar w:fldCharType="separate"/>
        </w:r>
        <w:r w:rsidRPr="00974A00">
          <w:rPr>
            <w:rStyle w:val="Hyperlink"/>
            <w:rFonts w:hint="cs"/>
            <w:b w:val="0"/>
            <w:bCs w:val="0"/>
            <w:sz w:val="22"/>
            <w:szCs w:val="22"/>
            <w:rtl/>
            <w:rPrChange w:id="4727" w:author="Mohsen Jafarinejad" w:date="2019-05-12T10:59:00Z">
              <w:rPr>
                <w:rStyle w:val="Hyperlink"/>
                <w:rFonts w:hint="cs"/>
                <w:rtl/>
              </w:rPr>
            </w:rPrChange>
          </w:rPr>
          <w:t>شکل</w:t>
        </w:r>
        <w:r w:rsidRPr="00974A00">
          <w:rPr>
            <w:rStyle w:val="Hyperlink"/>
            <w:b w:val="0"/>
            <w:bCs w:val="0"/>
            <w:sz w:val="22"/>
            <w:szCs w:val="22"/>
            <w:rtl/>
            <w:rPrChange w:id="4728" w:author="Mohsen Jafarinejad" w:date="2019-05-12T10:59:00Z">
              <w:rPr>
                <w:rStyle w:val="Hyperlink"/>
                <w:rtl/>
              </w:rPr>
            </w:rPrChange>
          </w:rPr>
          <w:t xml:space="preserve"> 2-12 </w:t>
        </w:r>
        <w:r w:rsidRPr="00974A00">
          <w:rPr>
            <w:rStyle w:val="Hyperlink"/>
            <w:rFonts w:hint="cs"/>
            <w:b w:val="0"/>
            <w:bCs w:val="0"/>
            <w:sz w:val="22"/>
            <w:szCs w:val="22"/>
            <w:rtl/>
            <w:rPrChange w:id="4729" w:author="Mohsen Jafarinejad" w:date="2019-05-12T10:59:00Z">
              <w:rPr>
                <w:rStyle w:val="Hyperlink"/>
                <w:rFonts w:hint="cs"/>
                <w:rtl/>
              </w:rPr>
            </w:rPrChange>
          </w:rPr>
          <w:t>اثرانواع</w:t>
        </w:r>
        <w:r w:rsidRPr="00974A00">
          <w:rPr>
            <w:rStyle w:val="Hyperlink"/>
            <w:b w:val="0"/>
            <w:bCs w:val="0"/>
            <w:sz w:val="22"/>
            <w:szCs w:val="22"/>
            <w:rtl/>
            <w:rPrChange w:id="4730" w:author="Mohsen Jafarinejad" w:date="2019-05-12T10:59:00Z">
              <w:rPr>
                <w:rStyle w:val="Hyperlink"/>
                <w:rtl/>
              </w:rPr>
            </w:rPrChange>
          </w:rPr>
          <w:t xml:space="preserve"> </w:t>
        </w:r>
        <w:r w:rsidRPr="00974A00">
          <w:rPr>
            <w:rStyle w:val="Hyperlink"/>
            <w:rFonts w:hint="cs"/>
            <w:b w:val="0"/>
            <w:bCs w:val="0"/>
            <w:sz w:val="22"/>
            <w:szCs w:val="22"/>
            <w:rtl/>
            <w:rPrChange w:id="4731" w:author="Mohsen Jafarinejad" w:date="2019-05-12T10:59:00Z">
              <w:rPr>
                <w:rStyle w:val="Hyperlink"/>
                <w:rFonts w:hint="cs"/>
                <w:rtl/>
              </w:rPr>
            </w:rPrChange>
          </w:rPr>
          <w:t>سابستر</w:t>
        </w:r>
        <w:r w:rsidRPr="00974A00">
          <w:rPr>
            <w:rStyle w:val="Hyperlink"/>
            <w:b w:val="0"/>
            <w:bCs w:val="0"/>
            <w:sz w:val="22"/>
            <w:szCs w:val="22"/>
            <w:rtl/>
            <w:rPrChange w:id="4732" w:author="Mohsen Jafarinejad" w:date="2019-05-12T10:59:00Z">
              <w:rPr>
                <w:rStyle w:val="Hyperlink"/>
                <w:rtl/>
              </w:rPr>
            </w:rPrChange>
          </w:rPr>
          <w:t xml:space="preserve"> </w:t>
        </w:r>
        <w:r w:rsidRPr="00974A00">
          <w:rPr>
            <w:rStyle w:val="Hyperlink"/>
            <w:rFonts w:hint="cs"/>
            <w:b w:val="0"/>
            <w:bCs w:val="0"/>
            <w:sz w:val="22"/>
            <w:szCs w:val="22"/>
            <w:rtl/>
            <w:rPrChange w:id="4733" w:author="Mohsen Jafarinejad" w:date="2019-05-12T10:59:00Z">
              <w:rPr>
                <w:rStyle w:val="Hyperlink"/>
                <w:rFonts w:hint="cs"/>
                <w:rtl/>
              </w:rPr>
            </w:rPrChange>
          </w:rPr>
          <w:t>بر</w:t>
        </w:r>
        <w:r w:rsidRPr="00974A00">
          <w:rPr>
            <w:rStyle w:val="Hyperlink"/>
            <w:b w:val="0"/>
            <w:bCs w:val="0"/>
            <w:sz w:val="22"/>
            <w:szCs w:val="22"/>
            <w:rtl/>
            <w:rPrChange w:id="4734" w:author="Mohsen Jafarinejad" w:date="2019-05-12T10:59:00Z">
              <w:rPr>
                <w:rStyle w:val="Hyperlink"/>
                <w:rtl/>
              </w:rPr>
            </w:rPrChange>
          </w:rPr>
          <w:t xml:space="preserve"> </w:t>
        </w:r>
        <w:r w:rsidRPr="00974A00">
          <w:rPr>
            <w:rStyle w:val="Hyperlink"/>
            <w:rFonts w:hint="cs"/>
            <w:b w:val="0"/>
            <w:bCs w:val="0"/>
            <w:sz w:val="22"/>
            <w:szCs w:val="22"/>
            <w:rtl/>
            <w:rPrChange w:id="4735" w:author="Mohsen Jafarinejad" w:date="2019-05-12T10:59:00Z">
              <w:rPr>
                <w:rStyle w:val="Hyperlink"/>
                <w:rFonts w:hint="cs"/>
                <w:rtl/>
              </w:rPr>
            </w:rPrChange>
          </w:rPr>
          <w:t>رشد</w:t>
        </w:r>
        <w:r w:rsidRPr="00974A00">
          <w:rPr>
            <w:rStyle w:val="Hyperlink"/>
            <w:b w:val="0"/>
            <w:bCs w:val="0"/>
            <w:sz w:val="22"/>
            <w:szCs w:val="22"/>
            <w:rtl/>
            <w:rPrChange w:id="4736" w:author="Mohsen Jafarinejad" w:date="2019-05-12T10:59:00Z">
              <w:rPr>
                <w:rStyle w:val="Hyperlink"/>
                <w:rtl/>
              </w:rPr>
            </w:rPrChange>
          </w:rPr>
          <w:t xml:space="preserve"> </w:t>
        </w:r>
        <w:r w:rsidRPr="00974A00">
          <w:rPr>
            <w:rStyle w:val="Hyperlink"/>
            <w:rFonts w:hint="cs"/>
            <w:b w:val="0"/>
            <w:bCs w:val="0"/>
            <w:sz w:val="22"/>
            <w:szCs w:val="22"/>
            <w:rtl/>
            <w:rPrChange w:id="4737" w:author="Mohsen Jafarinejad" w:date="2019-05-12T10:59:00Z">
              <w:rPr>
                <w:rStyle w:val="Hyperlink"/>
                <w:rFonts w:hint="cs"/>
                <w:rtl/>
              </w:rPr>
            </w:rPrChange>
          </w:rPr>
          <w:t>باکتری</w:t>
        </w:r>
        <w:r w:rsidRPr="00974A00">
          <w:rPr>
            <w:rStyle w:val="Hyperlink"/>
            <w:b w:val="0"/>
            <w:bCs w:val="0"/>
            <w:sz w:val="22"/>
            <w:szCs w:val="22"/>
            <w:rtl/>
            <w:rPrChange w:id="4738" w:author="Mohsen Jafarinejad" w:date="2019-05-12T10:59:00Z">
              <w:rPr>
                <w:rStyle w:val="Hyperlink"/>
                <w:rtl/>
              </w:rPr>
            </w:rPrChange>
          </w:rPr>
          <w:t xml:space="preserve"> </w:t>
        </w:r>
        <w:r w:rsidRPr="00974A00">
          <w:rPr>
            <w:rStyle w:val="Hyperlink"/>
            <w:rFonts w:hint="cs"/>
            <w:b w:val="0"/>
            <w:bCs w:val="0"/>
            <w:sz w:val="22"/>
            <w:szCs w:val="22"/>
            <w:rtl/>
            <w:rPrChange w:id="4739" w:author="Mohsen Jafarinejad" w:date="2019-05-12T10:59:00Z">
              <w:rPr>
                <w:rStyle w:val="Hyperlink"/>
                <w:rFonts w:hint="cs"/>
                <w:rtl/>
              </w:rPr>
            </w:rPrChange>
          </w:rPr>
          <w:t>شوانولا</w:t>
        </w:r>
        <w:r w:rsidRPr="00974A00">
          <w:rPr>
            <w:b w:val="0"/>
            <w:bCs w:val="0"/>
            <w:webHidden/>
            <w:sz w:val="22"/>
            <w:szCs w:val="22"/>
            <w:rPrChange w:id="4740" w:author="Mohsen Jafarinejad" w:date="2019-05-12T10:59:00Z">
              <w:rPr>
                <w:webHidden/>
              </w:rPr>
            </w:rPrChange>
          </w:rPr>
          <w:tab/>
        </w:r>
      </w:ins>
      <w:ins w:id="4741" w:author="Mohsen Jafarinejad" w:date="2019-05-12T11:06:00Z">
        <w:r w:rsidR="00974A00">
          <w:rPr>
            <w:rFonts w:hint="cs"/>
            <w:b w:val="0"/>
            <w:bCs w:val="0"/>
            <w:webHidden/>
            <w:sz w:val="22"/>
            <w:szCs w:val="22"/>
            <w:rtl/>
          </w:rPr>
          <w:t>36</w:t>
        </w:r>
      </w:ins>
      <w:ins w:id="4742" w:author="Mohsen Jafarinejad" w:date="2019-05-12T10:50:00Z">
        <w:r w:rsidRPr="00974A00">
          <w:rPr>
            <w:rStyle w:val="Hyperlink"/>
            <w:b w:val="0"/>
            <w:bCs w:val="0"/>
            <w:sz w:val="22"/>
            <w:szCs w:val="22"/>
            <w:rPrChange w:id="4743" w:author="Mohsen Jafarinejad" w:date="2019-05-12T10:59:00Z">
              <w:rPr>
                <w:rStyle w:val="Hyperlink"/>
              </w:rPr>
            </w:rPrChange>
          </w:rPr>
          <w:fldChar w:fldCharType="end"/>
        </w:r>
      </w:ins>
    </w:p>
    <w:p w14:paraId="2289704A" w14:textId="0F317684" w:rsidR="009667A9" w:rsidRPr="00974A00" w:rsidRDefault="009667A9">
      <w:pPr>
        <w:pStyle w:val="TOC1"/>
        <w:rPr>
          <w:ins w:id="4744" w:author="Mohsen Jafarinejad" w:date="2019-05-12T10:50:00Z"/>
          <w:rFonts w:eastAsiaTheme="minorEastAsia"/>
          <w:b w:val="0"/>
          <w:bCs w:val="0"/>
          <w:i w:val="0"/>
          <w:sz w:val="20"/>
          <w:szCs w:val="20"/>
          <w:lang w:bidi="ar-SA"/>
          <w:rPrChange w:id="4745" w:author="Mohsen Jafarinejad" w:date="2019-05-12T10:59:00Z">
            <w:rPr>
              <w:ins w:id="4746" w:author="Mohsen Jafarinejad" w:date="2019-05-12T10:50:00Z"/>
              <w:rFonts w:asciiTheme="minorHAnsi" w:eastAsiaTheme="minorEastAsia" w:hAnsiTheme="minorHAnsi" w:cstheme="minorBidi"/>
              <w:b w:val="0"/>
              <w:bCs w:val="0"/>
              <w:i w:val="0"/>
              <w:lang w:bidi="ar-SA"/>
            </w:rPr>
          </w:rPrChange>
        </w:rPr>
        <w:pPrChange w:id="4747" w:author="Mohsen Jafarinejad" w:date="2019-05-12T11:06:00Z">
          <w:pPr>
            <w:pStyle w:val="TOC1"/>
            <w:bidi w:val="0"/>
          </w:pPr>
        </w:pPrChange>
      </w:pPr>
      <w:ins w:id="4748" w:author="Mohsen Jafarinejad" w:date="2019-05-12T10:50:00Z">
        <w:r w:rsidRPr="00974A00">
          <w:rPr>
            <w:rStyle w:val="Hyperlink"/>
            <w:b w:val="0"/>
            <w:bCs w:val="0"/>
            <w:sz w:val="22"/>
            <w:szCs w:val="22"/>
            <w:rPrChange w:id="4749" w:author="Mohsen Jafarinejad" w:date="2019-05-12T10:59:00Z">
              <w:rPr>
                <w:rStyle w:val="Hyperlink"/>
              </w:rPr>
            </w:rPrChange>
          </w:rPr>
          <w:fldChar w:fldCharType="begin"/>
        </w:r>
        <w:r w:rsidRPr="00974A00">
          <w:rPr>
            <w:rStyle w:val="Hyperlink"/>
            <w:b w:val="0"/>
            <w:bCs w:val="0"/>
            <w:sz w:val="22"/>
            <w:szCs w:val="22"/>
            <w:rPrChange w:id="4750" w:author="Mohsen Jafarinejad" w:date="2019-05-12T10:59:00Z">
              <w:rPr>
                <w:rStyle w:val="Hyperlink"/>
              </w:rPr>
            </w:rPrChange>
          </w:rPr>
          <w:instrText xml:space="preserve"> </w:instrText>
        </w:r>
        <w:r w:rsidRPr="00974A00">
          <w:rPr>
            <w:b w:val="0"/>
            <w:bCs w:val="0"/>
            <w:sz w:val="22"/>
            <w:szCs w:val="22"/>
            <w:rPrChange w:id="4751" w:author="Mohsen Jafarinejad" w:date="2019-05-12T10:59:00Z">
              <w:rPr/>
            </w:rPrChange>
          </w:rPr>
          <w:instrText>HYPERLINK \l "_Toc8551027"</w:instrText>
        </w:r>
        <w:r w:rsidRPr="00974A00">
          <w:rPr>
            <w:rStyle w:val="Hyperlink"/>
            <w:b w:val="0"/>
            <w:bCs w:val="0"/>
            <w:sz w:val="22"/>
            <w:szCs w:val="22"/>
            <w:rPrChange w:id="4752" w:author="Mohsen Jafarinejad" w:date="2019-05-12T10:59:00Z">
              <w:rPr>
                <w:rStyle w:val="Hyperlink"/>
              </w:rPr>
            </w:rPrChange>
          </w:rPr>
          <w:instrText xml:space="preserve"> </w:instrText>
        </w:r>
        <w:r w:rsidRPr="00974A00">
          <w:rPr>
            <w:rStyle w:val="Hyperlink"/>
            <w:b w:val="0"/>
            <w:bCs w:val="0"/>
            <w:sz w:val="22"/>
            <w:szCs w:val="22"/>
            <w:rPrChange w:id="4753" w:author="Mohsen Jafarinejad" w:date="2019-05-12T10:59:00Z">
              <w:rPr>
                <w:rStyle w:val="Hyperlink"/>
              </w:rPr>
            </w:rPrChange>
          </w:rPr>
          <w:fldChar w:fldCharType="separate"/>
        </w:r>
        <w:r w:rsidRPr="00974A00">
          <w:rPr>
            <w:rStyle w:val="Hyperlink"/>
            <w:rFonts w:hint="cs"/>
            <w:b w:val="0"/>
            <w:bCs w:val="0"/>
            <w:sz w:val="22"/>
            <w:szCs w:val="22"/>
            <w:rtl/>
            <w:rPrChange w:id="4754" w:author="Mohsen Jafarinejad" w:date="2019-05-12T10:59:00Z">
              <w:rPr>
                <w:rStyle w:val="Hyperlink"/>
                <w:rFonts w:hint="cs"/>
                <w:rtl/>
              </w:rPr>
            </w:rPrChange>
          </w:rPr>
          <w:t>شکل</w:t>
        </w:r>
        <w:r w:rsidRPr="00974A00">
          <w:rPr>
            <w:rStyle w:val="Hyperlink"/>
            <w:b w:val="0"/>
            <w:bCs w:val="0"/>
            <w:sz w:val="22"/>
            <w:szCs w:val="22"/>
            <w:rtl/>
            <w:rPrChange w:id="4755" w:author="Mohsen Jafarinejad" w:date="2019-05-12T10:59:00Z">
              <w:rPr>
                <w:rStyle w:val="Hyperlink"/>
                <w:rtl/>
              </w:rPr>
            </w:rPrChange>
          </w:rPr>
          <w:t xml:space="preserve"> 2-13 </w:t>
        </w:r>
        <w:r w:rsidRPr="00974A00">
          <w:rPr>
            <w:rStyle w:val="Hyperlink"/>
            <w:rFonts w:hint="cs"/>
            <w:b w:val="0"/>
            <w:bCs w:val="0"/>
            <w:sz w:val="22"/>
            <w:szCs w:val="22"/>
            <w:rtl/>
            <w:rPrChange w:id="4756" w:author="Mohsen Jafarinejad" w:date="2019-05-12T10:59:00Z">
              <w:rPr>
                <w:rStyle w:val="Hyperlink"/>
                <w:rFonts w:hint="cs"/>
                <w:rtl/>
              </w:rPr>
            </w:rPrChange>
          </w:rPr>
          <w:t>اثر</w:t>
        </w:r>
        <w:r w:rsidRPr="00974A00">
          <w:rPr>
            <w:rStyle w:val="Hyperlink"/>
            <w:b w:val="0"/>
            <w:bCs w:val="0"/>
            <w:sz w:val="22"/>
            <w:szCs w:val="22"/>
            <w:rtl/>
            <w:rPrChange w:id="4757" w:author="Mohsen Jafarinejad" w:date="2019-05-12T10:59:00Z">
              <w:rPr>
                <w:rStyle w:val="Hyperlink"/>
                <w:rtl/>
              </w:rPr>
            </w:rPrChange>
          </w:rPr>
          <w:t xml:space="preserve"> </w:t>
        </w:r>
        <w:r w:rsidRPr="00974A00">
          <w:rPr>
            <w:rStyle w:val="Hyperlink"/>
            <w:rFonts w:hint="cs"/>
            <w:b w:val="0"/>
            <w:bCs w:val="0"/>
            <w:sz w:val="22"/>
            <w:szCs w:val="22"/>
            <w:rtl/>
            <w:rPrChange w:id="4758" w:author="Mohsen Jafarinejad" w:date="2019-05-12T10:59:00Z">
              <w:rPr>
                <w:rStyle w:val="Hyperlink"/>
                <w:rFonts w:hint="cs"/>
                <w:rtl/>
              </w:rPr>
            </w:rPrChange>
          </w:rPr>
          <w:t>پارامترهای</w:t>
        </w:r>
        <w:r w:rsidRPr="00974A00">
          <w:rPr>
            <w:rStyle w:val="Hyperlink"/>
            <w:b w:val="0"/>
            <w:bCs w:val="0"/>
            <w:sz w:val="22"/>
            <w:szCs w:val="22"/>
            <w:rtl/>
            <w:rPrChange w:id="4759" w:author="Mohsen Jafarinejad" w:date="2019-05-12T10:59:00Z">
              <w:rPr>
                <w:rStyle w:val="Hyperlink"/>
                <w:rtl/>
              </w:rPr>
            </w:rPrChange>
          </w:rPr>
          <w:t xml:space="preserve"> </w:t>
        </w:r>
        <w:r w:rsidRPr="00974A00">
          <w:rPr>
            <w:rStyle w:val="Hyperlink"/>
            <w:rFonts w:hint="cs"/>
            <w:b w:val="0"/>
            <w:bCs w:val="0"/>
            <w:sz w:val="22"/>
            <w:szCs w:val="22"/>
            <w:rtl/>
            <w:rPrChange w:id="4760" w:author="Mohsen Jafarinejad" w:date="2019-05-12T10:59:00Z">
              <w:rPr>
                <w:rStyle w:val="Hyperlink"/>
                <w:rFonts w:hint="cs"/>
                <w:rtl/>
              </w:rPr>
            </w:rPrChange>
          </w:rPr>
          <w:t>مختلف</w:t>
        </w:r>
        <w:r w:rsidRPr="00974A00">
          <w:rPr>
            <w:rStyle w:val="Hyperlink"/>
            <w:b w:val="0"/>
            <w:bCs w:val="0"/>
            <w:sz w:val="22"/>
            <w:szCs w:val="22"/>
            <w:rtl/>
            <w:rPrChange w:id="4761" w:author="Mohsen Jafarinejad" w:date="2019-05-12T10:59:00Z">
              <w:rPr>
                <w:rStyle w:val="Hyperlink"/>
                <w:rtl/>
              </w:rPr>
            </w:rPrChange>
          </w:rPr>
          <w:t xml:space="preserve"> </w:t>
        </w:r>
        <w:r w:rsidRPr="00974A00">
          <w:rPr>
            <w:rStyle w:val="Hyperlink"/>
            <w:rFonts w:hint="cs"/>
            <w:b w:val="0"/>
            <w:bCs w:val="0"/>
            <w:sz w:val="22"/>
            <w:szCs w:val="22"/>
            <w:rtl/>
            <w:rPrChange w:id="4762" w:author="Mohsen Jafarinejad" w:date="2019-05-12T10:59:00Z">
              <w:rPr>
                <w:rStyle w:val="Hyperlink"/>
                <w:rFonts w:hint="cs"/>
                <w:rtl/>
              </w:rPr>
            </w:rPrChange>
          </w:rPr>
          <w:t>محفظه</w:t>
        </w:r>
        <w:r w:rsidRPr="00974A00">
          <w:rPr>
            <w:rStyle w:val="Hyperlink"/>
            <w:b w:val="0"/>
            <w:bCs w:val="0"/>
            <w:sz w:val="22"/>
            <w:szCs w:val="22"/>
            <w:rtl/>
            <w:rPrChange w:id="4763" w:author="Mohsen Jafarinejad" w:date="2019-05-12T10:59:00Z">
              <w:rPr>
                <w:rStyle w:val="Hyperlink"/>
                <w:rtl/>
              </w:rPr>
            </w:rPrChange>
          </w:rPr>
          <w:t xml:space="preserve"> </w:t>
        </w:r>
        <w:r w:rsidRPr="00974A00">
          <w:rPr>
            <w:rStyle w:val="Hyperlink"/>
            <w:rFonts w:hint="cs"/>
            <w:b w:val="0"/>
            <w:bCs w:val="0"/>
            <w:sz w:val="22"/>
            <w:szCs w:val="22"/>
            <w:rtl/>
            <w:rPrChange w:id="4764" w:author="Mohsen Jafarinejad" w:date="2019-05-12T10:59:00Z">
              <w:rPr>
                <w:rStyle w:val="Hyperlink"/>
                <w:rFonts w:hint="cs"/>
                <w:rtl/>
              </w:rPr>
            </w:rPrChange>
          </w:rPr>
          <w:t>آند</w:t>
        </w:r>
        <w:r w:rsidRPr="00974A00">
          <w:rPr>
            <w:rStyle w:val="Hyperlink"/>
            <w:b w:val="0"/>
            <w:bCs w:val="0"/>
            <w:sz w:val="22"/>
            <w:szCs w:val="22"/>
            <w:rtl/>
            <w:rPrChange w:id="4765" w:author="Mohsen Jafarinejad" w:date="2019-05-12T10:59:00Z">
              <w:rPr>
                <w:rStyle w:val="Hyperlink"/>
                <w:rtl/>
              </w:rPr>
            </w:rPrChange>
          </w:rPr>
          <w:t xml:space="preserve"> </w:t>
        </w:r>
        <w:r w:rsidRPr="00974A00">
          <w:rPr>
            <w:rStyle w:val="Hyperlink"/>
            <w:rFonts w:hint="cs"/>
            <w:b w:val="0"/>
            <w:bCs w:val="0"/>
            <w:sz w:val="22"/>
            <w:szCs w:val="22"/>
            <w:rtl/>
            <w:rPrChange w:id="4766" w:author="Mohsen Jafarinejad" w:date="2019-05-12T10:59:00Z">
              <w:rPr>
                <w:rStyle w:val="Hyperlink"/>
                <w:rFonts w:hint="cs"/>
                <w:rtl/>
              </w:rPr>
            </w:rPrChange>
          </w:rPr>
          <w:t>بر</w:t>
        </w:r>
        <w:r w:rsidRPr="00974A00">
          <w:rPr>
            <w:rStyle w:val="Hyperlink"/>
            <w:b w:val="0"/>
            <w:bCs w:val="0"/>
            <w:sz w:val="22"/>
            <w:szCs w:val="22"/>
            <w:rtl/>
            <w:rPrChange w:id="4767" w:author="Mohsen Jafarinejad" w:date="2019-05-12T10:59:00Z">
              <w:rPr>
                <w:rStyle w:val="Hyperlink"/>
                <w:rtl/>
              </w:rPr>
            </w:rPrChange>
          </w:rPr>
          <w:t xml:space="preserve"> </w:t>
        </w:r>
        <w:r w:rsidRPr="00974A00">
          <w:rPr>
            <w:rStyle w:val="Hyperlink"/>
            <w:rFonts w:hint="cs"/>
            <w:b w:val="0"/>
            <w:bCs w:val="0"/>
            <w:sz w:val="22"/>
            <w:szCs w:val="22"/>
            <w:rtl/>
            <w:rPrChange w:id="4768" w:author="Mohsen Jafarinejad" w:date="2019-05-12T10:59:00Z">
              <w:rPr>
                <w:rStyle w:val="Hyperlink"/>
                <w:rFonts w:hint="cs"/>
                <w:rtl/>
              </w:rPr>
            </w:rPrChange>
          </w:rPr>
          <w:t>عملکرد</w:t>
        </w:r>
        <w:r w:rsidRPr="00974A00">
          <w:rPr>
            <w:rStyle w:val="Hyperlink"/>
            <w:b w:val="0"/>
            <w:bCs w:val="0"/>
            <w:sz w:val="22"/>
            <w:szCs w:val="22"/>
            <w:rtl/>
            <w:rPrChange w:id="4769" w:author="Mohsen Jafarinejad" w:date="2019-05-12T10:59:00Z">
              <w:rPr>
                <w:rStyle w:val="Hyperlink"/>
                <w:rtl/>
              </w:rPr>
            </w:rPrChange>
          </w:rPr>
          <w:t xml:space="preserve"> </w:t>
        </w:r>
        <w:r w:rsidRPr="00974A00">
          <w:rPr>
            <w:rStyle w:val="Hyperlink"/>
            <w:rFonts w:hint="cs"/>
            <w:b w:val="0"/>
            <w:bCs w:val="0"/>
            <w:sz w:val="22"/>
            <w:szCs w:val="22"/>
            <w:rtl/>
            <w:rPrChange w:id="4770" w:author="Mohsen Jafarinejad" w:date="2019-05-12T10:59:00Z">
              <w:rPr>
                <w:rStyle w:val="Hyperlink"/>
                <w:rFonts w:hint="cs"/>
                <w:rtl/>
              </w:rPr>
            </w:rPrChange>
          </w:rPr>
          <w:t>پیل</w:t>
        </w:r>
        <w:r w:rsidRPr="00974A00">
          <w:rPr>
            <w:rStyle w:val="Hyperlink"/>
            <w:b w:val="0"/>
            <w:bCs w:val="0"/>
            <w:sz w:val="22"/>
            <w:szCs w:val="22"/>
            <w:rtl/>
            <w:rPrChange w:id="4771" w:author="Mohsen Jafarinejad" w:date="2019-05-12T10:59:00Z">
              <w:rPr>
                <w:rStyle w:val="Hyperlink"/>
                <w:rtl/>
              </w:rPr>
            </w:rPrChange>
          </w:rPr>
          <w:t xml:space="preserve"> </w:t>
        </w:r>
        <w:r w:rsidRPr="00974A00">
          <w:rPr>
            <w:rStyle w:val="Hyperlink"/>
            <w:rFonts w:hint="cs"/>
            <w:b w:val="0"/>
            <w:bCs w:val="0"/>
            <w:sz w:val="22"/>
            <w:szCs w:val="22"/>
            <w:rtl/>
            <w:rPrChange w:id="4772" w:author="Mohsen Jafarinejad" w:date="2019-05-12T10:59:00Z">
              <w:rPr>
                <w:rStyle w:val="Hyperlink"/>
                <w:rFonts w:hint="cs"/>
                <w:rtl/>
              </w:rPr>
            </w:rPrChange>
          </w:rPr>
          <w:t>سوختی</w:t>
        </w:r>
        <w:r w:rsidRPr="00974A00">
          <w:rPr>
            <w:rStyle w:val="Hyperlink"/>
            <w:b w:val="0"/>
            <w:bCs w:val="0"/>
            <w:sz w:val="22"/>
            <w:szCs w:val="22"/>
            <w:rtl/>
            <w:rPrChange w:id="4773" w:author="Mohsen Jafarinejad" w:date="2019-05-12T10:59:00Z">
              <w:rPr>
                <w:rStyle w:val="Hyperlink"/>
                <w:rtl/>
              </w:rPr>
            </w:rPrChange>
          </w:rPr>
          <w:t xml:space="preserve"> </w:t>
        </w:r>
        <w:r w:rsidRPr="00974A00">
          <w:rPr>
            <w:rStyle w:val="Hyperlink"/>
            <w:rFonts w:hint="cs"/>
            <w:b w:val="0"/>
            <w:bCs w:val="0"/>
            <w:sz w:val="22"/>
            <w:szCs w:val="22"/>
            <w:rtl/>
            <w:rPrChange w:id="4774" w:author="Mohsen Jafarinejad" w:date="2019-05-12T10:59:00Z">
              <w:rPr>
                <w:rStyle w:val="Hyperlink"/>
                <w:rFonts w:hint="cs"/>
                <w:rtl/>
              </w:rPr>
            </w:rPrChange>
          </w:rPr>
          <w:t>میکروبی</w:t>
        </w:r>
        <w:r w:rsidRPr="00974A00">
          <w:rPr>
            <w:b w:val="0"/>
            <w:bCs w:val="0"/>
            <w:webHidden/>
            <w:sz w:val="22"/>
            <w:szCs w:val="22"/>
            <w:rPrChange w:id="4775" w:author="Mohsen Jafarinejad" w:date="2019-05-12T10:59:00Z">
              <w:rPr>
                <w:webHidden/>
              </w:rPr>
            </w:rPrChange>
          </w:rPr>
          <w:tab/>
        </w:r>
      </w:ins>
      <w:ins w:id="4776" w:author="Mohsen Jafarinejad" w:date="2019-05-12T11:06:00Z">
        <w:r w:rsidR="00974A00">
          <w:rPr>
            <w:rFonts w:hint="cs"/>
            <w:b w:val="0"/>
            <w:bCs w:val="0"/>
            <w:webHidden/>
            <w:sz w:val="22"/>
            <w:szCs w:val="22"/>
            <w:rtl/>
          </w:rPr>
          <w:t>37</w:t>
        </w:r>
      </w:ins>
      <w:ins w:id="4777" w:author="Mohsen Jafarinejad" w:date="2019-05-12T10:50:00Z">
        <w:r w:rsidRPr="00974A00">
          <w:rPr>
            <w:rStyle w:val="Hyperlink"/>
            <w:b w:val="0"/>
            <w:bCs w:val="0"/>
            <w:sz w:val="22"/>
            <w:szCs w:val="22"/>
            <w:rPrChange w:id="4778" w:author="Mohsen Jafarinejad" w:date="2019-05-12T10:59:00Z">
              <w:rPr>
                <w:rStyle w:val="Hyperlink"/>
              </w:rPr>
            </w:rPrChange>
          </w:rPr>
          <w:fldChar w:fldCharType="end"/>
        </w:r>
      </w:ins>
    </w:p>
    <w:p w14:paraId="0DA587ED" w14:textId="16674DF3" w:rsidR="009667A9" w:rsidRPr="00974A00" w:rsidRDefault="009667A9">
      <w:pPr>
        <w:pStyle w:val="TOC1"/>
        <w:rPr>
          <w:ins w:id="4779" w:author="Mohsen Jafarinejad" w:date="2019-05-12T10:50:00Z"/>
          <w:rFonts w:eastAsiaTheme="minorEastAsia"/>
          <w:b w:val="0"/>
          <w:bCs w:val="0"/>
          <w:i w:val="0"/>
          <w:sz w:val="20"/>
          <w:szCs w:val="20"/>
          <w:lang w:bidi="ar-SA"/>
          <w:rPrChange w:id="4780" w:author="Mohsen Jafarinejad" w:date="2019-05-12T10:59:00Z">
            <w:rPr>
              <w:ins w:id="4781" w:author="Mohsen Jafarinejad" w:date="2019-05-12T10:50:00Z"/>
              <w:rFonts w:asciiTheme="minorHAnsi" w:eastAsiaTheme="minorEastAsia" w:hAnsiTheme="minorHAnsi" w:cstheme="minorBidi"/>
              <w:b w:val="0"/>
              <w:bCs w:val="0"/>
              <w:i w:val="0"/>
              <w:lang w:bidi="ar-SA"/>
            </w:rPr>
          </w:rPrChange>
        </w:rPr>
        <w:pPrChange w:id="4782" w:author="Mohsen Jafarinejad" w:date="2019-05-12T11:06:00Z">
          <w:pPr>
            <w:pStyle w:val="TOC1"/>
            <w:bidi w:val="0"/>
          </w:pPr>
        </w:pPrChange>
      </w:pPr>
      <w:ins w:id="4783" w:author="Mohsen Jafarinejad" w:date="2019-05-12T10:50:00Z">
        <w:r w:rsidRPr="00974A00">
          <w:rPr>
            <w:rStyle w:val="Hyperlink"/>
            <w:b w:val="0"/>
            <w:bCs w:val="0"/>
            <w:sz w:val="22"/>
            <w:szCs w:val="22"/>
            <w:rPrChange w:id="4784" w:author="Mohsen Jafarinejad" w:date="2019-05-12T10:59:00Z">
              <w:rPr>
                <w:rStyle w:val="Hyperlink"/>
              </w:rPr>
            </w:rPrChange>
          </w:rPr>
          <w:fldChar w:fldCharType="begin"/>
        </w:r>
        <w:r w:rsidRPr="00974A00">
          <w:rPr>
            <w:rStyle w:val="Hyperlink"/>
            <w:b w:val="0"/>
            <w:bCs w:val="0"/>
            <w:sz w:val="22"/>
            <w:szCs w:val="22"/>
            <w:rPrChange w:id="4785" w:author="Mohsen Jafarinejad" w:date="2019-05-12T10:59:00Z">
              <w:rPr>
                <w:rStyle w:val="Hyperlink"/>
              </w:rPr>
            </w:rPrChange>
          </w:rPr>
          <w:instrText xml:space="preserve"> </w:instrText>
        </w:r>
        <w:r w:rsidRPr="00974A00">
          <w:rPr>
            <w:b w:val="0"/>
            <w:bCs w:val="0"/>
            <w:sz w:val="22"/>
            <w:szCs w:val="22"/>
            <w:rPrChange w:id="4786" w:author="Mohsen Jafarinejad" w:date="2019-05-12T10:59:00Z">
              <w:rPr/>
            </w:rPrChange>
          </w:rPr>
          <w:instrText>HYPERLINK \l "_Toc8551028"</w:instrText>
        </w:r>
        <w:r w:rsidRPr="00974A00">
          <w:rPr>
            <w:rStyle w:val="Hyperlink"/>
            <w:b w:val="0"/>
            <w:bCs w:val="0"/>
            <w:sz w:val="22"/>
            <w:szCs w:val="22"/>
            <w:rPrChange w:id="4787" w:author="Mohsen Jafarinejad" w:date="2019-05-12T10:59:00Z">
              <w:rPr>
                <w:rStyle w:val="Hyperlink"/>
              </w:rPr>
            </w:rPrChange>
          </w:rPr>
          <w:instrText xml:space="preserve"> </w:instrText>
        </w:r>
        <w:r w:rsidRPr="00974A00">
          <w:rPr>
            <w:rStyle w:val="Hyperlink"/>
            <w:b w:val="0"/>
            <w:bCs w:val="0"/>
            <w:sz w:val="22"/>
            <w:szCs w:val="22"/>
            <w:rPrChange w:id="4788" w:author="Mohsen Jafarinejad" w:date="2019-05-12T10:59:00Z">
              <w:rPr>
                <w:rStyle w:val="Hyperlink"/>
              </w:rPr>
            </w:rPrChange>
          </w:rPr>
          <w:fldChar w:fldCharType="separate"/>
        </w:r>
        <w:r w:rsidRPr="00974A00">
          <w:rPr>
            <w:rStyle w:val="Hyperlink"/>
            <w:rFonts w:hint="cs"/>
            <w:b w:val="0"/>
            <w:bCs w:val="0"/>
            <w:sz w:val="22"/>
            <w:szCs w:val="22"/>
            <w:rtl/>
            <w:rPrChange w:id="4789" w:author="Mohsen Jafarinejad" w:date="2019-05-12T10:59:00Z">
              <w:rPr>
                <w:rStyle w:val="Hyperlink"/>
                <w:rFonts w:hint="cs"/>
                <w:rtl/>
              </w:rPr>
            </w:rPrChange>
          </w:rPr>
          <w:t>شکل</w:t>
        </w:r>
        <w:r w:rsidRPr="00974A00">
          <w:rPr>
            <w:rStyle w:val="Hyperlink"/>
            <w:b w:val="0"/>
            <w:bCs w:val="0"/>
            <w:sz w:val="22"/>
            <w:szCs w:val="22"/>
            <w:rtl/>
            <w:rPrChange w:id="4790" w:author="Mohsen Jafarinejad" w:date="2019-05-12T10:59:00Z">
              <w:rPr>
                <w:rStyle w:val="Hyperlink"/>
                <w:rtl/>
              </w:rPr>
            </w:rPrChange>
          </w:rPr>
          <w:t xml:space="preserve"> 2-14 </w:t>
        </w:r>
        <w:r w:rsidRPr="00974A00">
          <w:rPr>
            <w:rStyle w:val="Hyperlink"/>
            <w:rFonts w:hint="cs"/>
            <w:b w:val="0"/>
            <w:bCs w:val="0"/>
            <w:sz w:val="22"/>
            <w:szCs w:val="22"/>
            <w:rtl/>
            <w:rPrChange w:id="4791" w:author="Mohsen Jafarinejad" w:date="2019-05-12T10:59:00Z">
              <w:rPr>
                <w:rStyle w:val="Hyperlink"/>
                <w:rFonts w:hint="cs"/>
                <w:rtl/>
              </w:rPr>
            </w:rPrChange>
          </w:rPr>
          <w:t>اثر</w:t>
        </w:r>
        <w:r w:rsidRPr="00974A00">
          <w:rPr>
            <w:rStyle w:val="Hyperlink"/>
            <w:b w:val="0"/>
            <w:bCs w:val="0"/>
            <w:sz w:val="22"/>
            <w:szCs w:val="22"/>
            <w:rtl/>
            <w:rPrChange w:id="4792" w:author="Mohsen Jafarinejad" w:date="2019-05-12T10:59:00Z">
              <w:rPr>
                <w:rStyle w:val="Hyperlink"/>
                <w:rtl/>
              </w:rPr>
            </w:rPrChange>
          </w:rPr>
          <w:t xml:space="preserve"> </w:t>
        </w:r>
        <w:r w:rsidRPr="00974A00">
          <w:rPr>
            <w:rStyle w:val="Hyperlink"/>
            <w:rFonts w:hint="cs"/>
            <w:b w:val="0"/>
            <w:bCs w:val="0"/>
            <w:sz w:val="22"/>
            <w:szCs w:val="22"/>
            <w:rtl/>
            <w:rPrChange w:id="4793" w:author="Mohsen Jafarinejad" w:date="2019-05-12T10:59:00Z">
              <w:rPr>
                <w:rStyle w:val="Hyperlink"/>
                <w:rFonts w:hint="cs"/>
                <w:rtl/>
              </w:rPr>
            </w:rPrChange>
          </w:rPr>
          <w:t>پارامترهای</w:t>
        </w:r>
        <w:r w:rsidRPr="00974A00">
          <w:rPr>
            <w:rStyle w:val="Hyperlink"/>
            <w:b w:val="0"/>
            <w:bCs w:val="0"/>
            <w:sz w:val="22"/>
            <w:szCs w:val="22"/>
            <w:rtl/>
            <w:rPrChange w:id="4794" w:author="Mohsen Jafarinejad" w:date="2019-05-12T10:59:00Z">
              <w:rPr>
                <w:rStyle w:val="Hyperlink"/>
                <w:rtl/>
              </w:rPr>
            </w:rPrChange>
          </w:rPr>
          <w:t xml:space="preserve"> </w:t>
        </w:r>
        <w:r w:rsidRPr="00974A00">
          <w:rPr>
            <w:rStyle w:val="Hyperlink"/>
            <w:rFonts w:hint="cs"/>
            <w:b w:val="0"/>
            <w:bCs w:val="0"/>
            <w:sz w:val="22"/>
            <w:szCs w:val="22"/>
            <w:rtl/>
            <w:rPrChange w:id="4795" w:author="Mohsen Jafarinejad" w:date="2019-05-12T10:59:00Z">
              <w:rPr>
                <w:rStyle w:val="Hyperlink"/>
                <w:rFonts w:hint="cs"/>
                <w:rtl/>
              </w:rPr>
            </w:rPrChange>
          </w:rPr>
          <w:t>مختلف</w:t>
        </w:r>
        <w:r w:rsidRPr="00974A00">
          <w:rPr>
            <w:rStyle w:val="Hyperlink"/>
            <w:b w:val="0"/>
            <w:bCs w:val="0"/>
            <w:sz w:val="22"/>
            <w:szCs w:val="22"/>
            <w:rtl/>
            <w:rPrChange w:id="4796" w:author="Mohsen Jafarinejad" w:date="2019-05-12T10:59:00Z">
              <w:rPr>
                <w:rStyle w:val="Hyperlink"/>
                <w:rtl/>
              </w:rPr>
            </w:rPrChange>
          </w:rPr>
          <w:t xml:space="preserve"> </w:t>
        </w:r>
        <w:r w:rsidRPr="00974A00">
          <w:rPr>
            <w:rStyle w:val="Hyperlink"/>
            <w:rFonts w:hint="cs"/>
            <w:b w:val="0"/>
            <w:bCs w:val="0"/>
            <w:sz w:val="22"/>
            <w:szCs w:val="22"/>
            <w:rtl/>
            <w:rPrChange w:id="4797" w:author="Mohsen Jafarinejad" w:date="2019-05-12T10:59:00Z">
              <w:rPr>
                <w:rStyle w:val="Hyperlink"/>
                <w:rFonts w:hint="cs"/>
                <w:rtl/>
              </w:rPr>
            </w:rPrChange>
          </w:rPr>
          <w:t>محفظه</w:t>
        </w:r>
        <w:r w:rsidRPr="00974A00">
          <w:rPr>
            <w:rStyle w:val="Hyperlink"/>
            <w:b w:val="0"/>
            <w:bCs w:val="0"/>
            <w:sz w:val="22"/>
            <w:szCs w:val="22"/>
            <w:rtl/>
            <w:rPrChange w:id="4798" w:author="Mohsen Jafarinejad" w:date="2019-05-12T10:59:00Z">
              <w:rPr>
                <w:rStyle w:val="Hyperlink"/>
                <w:rtl/>
              </w:rPr>
            </w:rPrChange>
          </w:rPr>
          <w:t xml:space="preserve"> </w:t>
        </w:r>
        <w:r w:rsidRPr="00974A00">
          <w:rPr>
            <w:rStyle w:val="Hyperlink"/>
            <w:rFonts w:hint="cs"/>
            <w:b w:val="0"/>
            <w:bCs w:val="0"/>
            <w:sz w:val="22"/>
            <w:szCs w:val="22"/>
            <w:rtl/>
            <w:rPrChange w:id="4799" w:author="Mohsen Jafarinejad" w:date="2019-05-12T10:59:00Z">
              <w:rPr>
                <w:rStyle w:val="Hyperlink"/>
                <w:rFonts w:hint="cs"/>
                <w:rtl/>
              </w:rPr>
            </w:rPrChange>
          </w:rPr>
          <w:t>کاتد</w:t>
        </w:r>
        <w:r w:rsidRPr="00974A00">
          <w:rPr>
            <w:rStyle w:val="Hyperlink"/>
            <w:b w:val="0"/>
            <w:bCs w:val="0"/>
            <w:sz w:val="22"/>
            <w:szCs w:val="22"/>
            <w:rtl/>
            <w:rPrChange w:id="4800" w:author="Mohsen Jafarinejad" w:date="2019-05-12T10:59:00Z">
              <w:rPr>
                <w:rStyle w:val="Hyperlink"/>
                <w:rtl/>
              </w:rPr>
            </w:rPrChange>
          </w:rPr>
          <w:t xml:space="preserve"> </w:t>
        </w:r>
        <w:r w:rsidRPr="00974A00">
          <w:rPr>
            <w:rStyle w:val="Hyperlink"/>
            <w:rFonts w:hint="cs"/>
            <w:b w:val="0"/>
            <w:bCs w:val="0"/>
            <w:sz w:val="22"/>
            <w:szCs w:val="22"/>
            <w:rtl/>
            <w:rPrChange w:id="4801" w:author="Mohsen Jafarinejad" w:date="2019-05-12T10:59:00Z">
              <w:rPr>
                <w:rStyle w:val="Hyperlink"/>
                <w:rFonts w:hint="cs"/>
                <w:rtl/>
              </w:rPr>
            </w:rPrChange>
          </w:rPr>
          <w:t>بر</w:t>
        </w:r>
        <w:r w:rsidRPr="00974A00">
          <w:rPr>
            <w:rStyle w:val="Hyperlink"/>
            <w:b w:val="0"/>
            <w:bCs w:val="0"/>
            <w:sz w:val="22"/>
            <w:szCs w:val="22"/>
            <w:rtl/>
            <w:rPrChange w:id="4802" w:author="Mohsen Jafarinejad" w:date="2019-05-12T10:59:00Z">
              <w:rPr>
                <w:rStyle w:val="Hyperlink"/>
                <w:rtl/>
              </w:rPr>
            </w:rPrChange>
          </w:rPr>
          <w:t xml:space="preserve"> </w:t>
        </w:r>
        <w:r w:rsidRPr="00974A00">
          <w:rPr>
            <w:rStyle w:val="Hyperlink"/>
            <w:rFonts w:hint="cs"/>
            <w:b w:val="0"/>
            <w:bCs w:val="0"/>
            <w:sz w:val="22"/>
            <w:szCs w:val="22"/>
            <w:rtl/>
            <w:rPrChange w:id="4803" w:author="Mohsen Jafarinejad" w:date="2019-05-12T10:59:00Z">
              <w:rPr>
                <w:rStyle w:val="Hyperlink"/>
                <w:rFonts w:hint="cs"/>
                <w:rtl/>
              </w:rPr>
            </w:rPrChange>
          </w:rPr>
          <w:t>عملکرد</w:t>
        </w:r>
        <w:r w:rsidRPr="00974A00">
          <w:rPr>
            <w:rStyle w:val="Hyperlink"/>
            <w:b w:val="0"/>
            <w:bCs w:val="0"/>
            <w:sz w:val="22"/>
            <w:szCs w:val="22"/>
            <w:rtl/>
            <w:rPrChange w:id="4804" w:author="Mohsen Jafarinejad" w:date="2019-05-12T10:59:00Z">
              <w:rPr>
                <w:rStyle w:val="Hyperlink"/>
                <w:rtl/>
              </w:rPr>
            </w:rPrChange>
          </w:rPr>
          <w:t xml:space="preserve"> </w:t>
        </w:r>
        <w:r w:rsidRPr="00974A00">
          <w:rPr>
            <w:rStyle w:val="Hyperlink"/>
            <w:rFonts w:hint="cs"/>
            <w:b w:val="0"/>
            <w:bCs w:val="0"/>
            <w:sz w:val="22"/>
            <w:szCs w:val="22"/>
            <w:rtl/>
            <w:rPrChange w:id="4805" w:author="Mohsen Jafarinejad" w:date="2019-05-12T10:59:00Z">
              <w:rPr>
                <w:rStyle w:val="Hyperlink"/>
                <w:rFonts w:hint="cs"/>
                <w:rtl/>
              </w:rPr>
            </w:rPrChange>
          </w:rPr>
          <w:t>پیل</w:t>
        </w:r>
        <w:r w:rsidRPr="00974A00">
          <w:rPr>
            <w:rStyle w:val="Hyperlink"/>
            <w:b w:val="0"/>
            <w:bCs w:val="0"/>
            <w:sz w:val="22"/>
            <w:szCs w:val="22"/>
            <w:rtl/>
            <w:rPrChange w:id="4806" w:author="Mohsen Jafarinejad" w:date="2019-05-12T10:59:00Z">
              <w:rPr>
                <w:rStyle w:val="Hyperlink"/>
                <w:rtl/>
              </w:rPr>
            </w:rPrChange>
          </w:rPr>
          <w:t xml:space="preserve"> </w:t>
        </w:r>
        <w:r w:rsidRPr="00974A00">
          <w:rPr>
            <w:rStyle w:val="Hyperlink"/>
            <w:rFonts w:hint="cs"/>
            <w:b w:val="0"/>
            <w:bCs w:val="0"/>
            <w:sz w:val="22"/>
            <w:szCs w:val="22"/>
            <w:rtl/>
            <w:rPrChange w:id="4807" w:author="Mohsen Jafarinejad" w:date="2019-05-12T10:59:00Z">
              <w:rPr>
                <w:rStyle w:val="Hyperlink"/>
                <w:rFonts w:hint="cs"/>
                <w:rtl/>
              </w:rPr>
            </w:rPrChange>
          </w:rPr>
          <w:t>سوختی</w:t>
        </w:r>
        <w:r w:rsidRPr="00974A00">
          <w:rPr>
            <w:rStyle w:val="Hyperlink"/>
            <w:b w:val="0"/>
            <w:bCs w:val="0"/>
            <w:sz w:val="22"/>
            <w:szCs w:val="22"/>
            <w:rtl/>
            <w:rPrChange w:id="4808" w:author="Mohsen Jafarinejad" w:date="2019-05-12T10:59:00Z">
              <w:rPr>
                <w:rStyle w:val="Hyperlink"/>
                <w:rtl/>
              </w:rPr>
            </w:rPrChange>
          </w:rPr>
          <w:t xml:space="preserve"> </w:t>
        </w:r>
        <w:r w:rsidRPr="00974A00">
          <w:rPr>
            <w:rStyle w:val="Hyperlink"/>
            <w:rFonts w:hint="cs"/>
            <w:b w:val="0"/>
            <w:bCs w:val="0"/>
            <w:sz w:val="22"/>
            <w:szCs w:val="22"/>
            <w:rtl/>
            <w:rPrChange w:id="4809" w:author="Mohsen Jafarinejad" w:date="2019-05-12T10:59:00Z">
              <w:rPr>
                <w:rStyle w:val="Hyperlink"/>
                <w:rFonts w:hint="cs"/>
                <w:rtl/>
              </w:rPr>
            </w:rPrChange>
          </w:rPr>
          <w:t>میکروبی</w:t>
        </w:r>
        <w:r w:rsidRPr="00974A00">
          <w:rPr>
            <w:b w:val="0"/>
            <w:bCs w:val="0"/>
            <w:webHidden/>
            <w:sz w:val="22"/>
            <w:szCs w:val="22"/>
            <w:rPrChange w:id="4810" w:author="Mohsen Jafarinejad" w:date="2019-05-12T10:59:00Z">
              <w:rPr>
                <w:webHidden/>
              </w:rPr>
            </w:rPrChange>
          </w:rPr>
          <w:tab/>
        </w:r>
      </w:ins>
      <w:ins w:id="4811" w:author="Mohsen Jafarinejad" w:date="2019-05-12T11:06:00Z">
        <w:r w:rsidR="00974A00">
          <w:rPr>
            <w:rFonts w:hint="cs"/>
            <w:b w:val="0"/>
            <w:bCs w:val="0"/>
            <w:webHidden/>
            <w:sz w:val="22"/>
            <w:szCs w:val="22"/>
            <w:rtl/>
          </w:rPr>
          <w:t>38</w:t>
        </w:r>
      </w:ins>
      <w:ins w:id="4812" w:author="Mohsen Jafarinejad" w:date="2019-05-12T10:50:00Z">
        <w:r w:rsidRPr="00974A00">
          <w:rPr>
            <w:rStyle w:val="Hyperlink"/>
            <w:b w:val="0"/>
            <w:bCs w:val="0"/>
            <w:sz w:val="22"/>
            <w:szCs w:val="22"/>
            <w:rPrChange w:id="4813" w:author="Mohsen Jafarinejad" w:date="2019-05-12T10:59:00Z">
              <w:rPr>
                <w:rStyle w:val="Hyperlink"/>
              </w:rPr>
            </w:rPrChange>
          </w:rPr>
          <w:fldChar w:fldCharType="end"/>
        </w:r>
      </w:ins>
    </w:p>
    <w:p w14:paraId="225C35B0" w14:textId="7322BBFB" w:rsidR="009667A9" w:rsidRPr="00974A00" w:rsidRDefault="009667A9">
      <w:pPr>
        <w:pStyle w:val="TOC1"/>
        <w:rPr>
          <w:ins w:id="4814" w:author="Mohsen Jafarinejad" w:date="2019-05-12T10:50:00Z"/>
          <w:rFonts w:eastAsiaTheme="minorEastAsia"/>
          <w:b w:val="0"/>
          <w:bCs w:val="0"/>
          <w:i w:val="0"/>
          <w:sz w:val="20"/>
          <w:szCs w:val="20"/>
          <w:lang w:bidi="ar-SA"/>
          <w:rPrChange w:id="4815" w:author="Mohsen Jafarinejad" w:date="2019-05-12T10:59:00Z">
            <w:rPr>
              <w:ins w:id="4816" w:author="Mohsen Jafarinejad" w:date="2019-05-12T10:50:00Z"/>
              <w:rFonts w:asciiTheme="minorHAnsi" w:eastAsiaTheme="minorEastAsia" w:hAnsiTheme="minorHAnsi" w:cstheme="minorBidi"/>
              <w:b w:val="0"/>
              <w:bCs w:val="0"/>
              <w:i w:val="0"/>
              <w:lang w:bidi="ar-SA"/>
            </w:rPr>
          </w:rPrChange>
        </w:rPr>
        <w:pPrChange w:id="4817" w:author="Mohsen Jafarinejad" w:date="2019-05-12T11:06:00Z">
          <w:pPr>
            <w:pStyle w:val="TOC1"/>
            <w:bidi w:val="0"/>
          </w:pPr>
        </w:pPrChange>
      </w:pPr>
      <w:ins w:id="4818" w:author="Mohsen Jafarinejad" w:date="2019-05-12T10:50:00Z">
        <w:r w:rsidRPr="00974A00">
          <w:rPr>
            <w:rStyle w:val="Hyperlink"/>
            <w:b w:val="0"/>
            <w:bCs w:val="0"/>
            <w:sz w:val="22"/>
            <w:szCs w:val="22"/>
            <w:rPrChange w:id="4819" w:author="Mohsen Jafarinejad" w:date="2019-05-12T10:59:00Z">
              <w:rPr>
                <w:rStyle w:val="Hyperlink"/>
              </w:rPr>
            </w:rPrChange>
          </w:rPr>
          <w:fldChar w:fldCharType="begin"/>
        </w:r>
        <w:r w:rsidRPr="00974A00">
          <w:rPr>
            <w:rStyle w:val="Hyperlink"/>
            <w:b w:val="0"/>
            <w:bCs w:val="0"/>
            <w:sz w:val="22"/>
            <w:szCs w:val="22"/>
            <w:rPrChange w:id="4820" w:author="Mohsen Jafarinejad" w:date="2019-05-12T10:59:00Z">
              <w:rPr>
                <w:rStyle w:val="Hyperlink"/>
              </w:rPr>
            </w:rPrChange>
          </w:rPr>
          <w:instrText xml:space="preserve"> </w:instrText>
        </w:r>
        <w:r w:rsidRPr="00974A00">
          <w:rPr>
            <w:b w:val="0"/>
            <w:bCs w:val="0"/>
            <w:sz w:val="22"/>
            <w:szCs w:val="22"/>
            <w:rPrChange w:id="4821" w:author="Mohsen Jafarinejad" w:date="2019-05-12T10:59:00Z">
              <w:rPr/>
            </w:rPrChange>
          </w:rPr>
          <w:instrText>HYPERLINK \l "_Toc8551029"</w:instrText>
        </w:r>
        <w:r w:rsidRPr="00974A00">
          <w:rPr>
            <w:rStyle w:val="Hyperlink"/>
            <w:b w:val="0"/>
            <w:bCs w:val="0"/>
            <w:sz w:val="22"/>
            <w:szCs w:val="22"/>
            <w:rPrChange w:id="4822" w:author="Mohsen Jafarinejad" w:date="2019-05-12T10:59:00Z">
              <w:rPr>
                <w:rStyle w:val="Hyperlink"/>
              </w:rPr>
            </w:rPrChange>
          </w:rPr>
          <w:instrText xml:space="preserve"> </w:instrText>
        </w:r>
        <w:r w:rsidRPr="00974A00">
          <w:rPr>
            <w:rStyle w:val="Hyperlink"/>
            <w:b w:val="0"/>
            <w:bCs w:val="0"/>
            <w:sz w:val="22"/>
            <w:szCs w:val="22"/>
            <w:rPrChange w:id="4823" w:author="Mohsen Jafarinejad" w:date="2019-05-12T10:59:00Z">
              <w:rPr>
                <w:rStyle w:val="Hyperlink"/>
              </w:rPr>
            </w:rPrChange>
          </w:rPr>
          <w:fldChar w:fldCharType="separate"/>
        </w:r>
        <w:r w:rsidRPr="00974A00">
          <w:rPr>
            <w:rStyle w:val="Hyperlink"/>
            <w:rFonts w:hint="cs"/>
            <w:b w:val="0"/>
            <w:bCs w:val="0"/>
            <w:sz w:val="22"/>
            <w:szCs w:val="22"/>
            <w:rtl/>
            <w:rPrChange w:id="4824" w:author="Mohsen Jafarinejad" w:date="2019-05-12T10:59:00Z">
              <w:rPr>
                <w:rStyle w:val="Hyperlink"/>
                <w:rFonts w:hint="cs"/>
                <w:rtl/>
              </w:rPr>
            </w:rPrChange>
          </w:rPr>
          <w:t>شکل</w:t>
        </w:r>
        <w:r w:rsidRPr="00974A00">
          <w:rPr>
            <w:rStyle w:val="Hyperlink"/>
            <w:b w:val="0"/>
            <w:bCs w:val="0"/>
            <w:sz w:val="22"/>
            <w:szCs w:val="22"/>
            <w:rtl/>
            <w:rPrChange w:id="4825" w:author="Mohsen Jafarinejad" w:date="2019-05-12T10:59:00Z">
              <w:rPr>
                <w:rStyle w:val="Hyperlink"/>
                <w:rtl/>
              </w:rPr>
            </w:rPrChange>
          </w:rPr>
          <w:t xml:space="preserve"> 2-15 </w:t>
        </w:r>
        <w:r w:rsidRPr="00974A00">
          <w:rPr>
            <w:rStyle w:val="Hyperlink"/>
            <w:rFonts w:hint="cs"/>
            <w:b w:val="0"/>
            <w:bCs w:val="0"/>
            <w:sz w:val="22"/>
            <w:szCs w:val="22"/>
            <w:rtl/>
            <w:rPrChange w:id="4826" w:author="Mohsen Jafarinejad" w:date="2019-05-12T10:59:00Z">
              <w:rPr>
                <w:rStyle w:val="Hyperlink"/>
                <w:rFonts w:hint="cs"/>
                <w:rtl/>
              </w:rPr>
            </w:rPrChange>
          </w:rPr>
          <w:t>مدلسازی</w:t>
        </w:r>
        <w:r w:rsidRPr="00974A00">
          <w:rPr>
            <w:rStyle w:val="Hyperlink"/>
            <w:b w:val="0"/>
            <w:bCs w:val="0"/>
            <w:sz w:val="22"/>
            <w:szCs w:val="22"/>
            <w:rtl/>
            <w:rPrChange w:id="4827" w:author="Mohsen Jafarinejad" w:date="2019-05-12T10:59:00Z">
              <w:rPr>
                <w:rStyle w:val="Hyperlink"/>
                <w:rtl/>
              </w:rPr>
            </w:rPrChange>
          </w:rPr>
          <w:t xml:space="preserve"> </w:t>
        </w:r>
        <w:r w:rsidRPr="00974A00">
          <w:rPr>
            <w:rStyle w:val="Hyperlink"/>
            <w:rFonts w:hint="cs"/>
            <w:b w:val="0"/>
            <w:bCs w:val="0"/>
            <w:sz w:val="22"/>
            <w:szCs w:val="22"/>
            <w:rtl/>
            <w:rPrChange w:id="4828" w:author="Mohsen Jafarinejad" w:date="2019-05-12T10:59:00Z">
              <w:rPr>
                <w:rStyle w:val="Hyperlink"/>
                <w:rFonts w:hint="cs"/>
                <w:rtl/>
              </w:rPr>
            </w:rPrChange>
          </w:rPr>
          <w:t>پلاریزاسیون</w:t>
        </w:r>
        <w:r w:rsidRPr="00974A00">
          <w:rPr>
            <w:rStyle w:val="Hyperlink"/>
            <w:b w:val="0"/>
            <w:bCs w:val="0"/>
            <w:sz w:val="22"/>
            <w:szCs w:val="22"/>
            <w:rtl/>
            <w:rPrChange w:id="4829" w:author="Mohsen Jafarinejad" w:date="2019-05-12T10:59:00Z">
              <w:rPr>
                <w:rStyle w:val="Hyperlink"/>
                <w:rtl/>
              </w:rPr>
            </w:rPrChange>
          </w:rPr>
          <w:t xml:space="preserve"> </w:t>
        </w:r>
        <w:r w:rsidRPr="00974A00">
          <w:rPr>
            <w:rStyle w:val="Hyperlink"/>
            <w:rFonts w:hint="cs"/>
            <w:b w:val="0"/>
            <w:bCs w:val="0"/>
            <w:sz w:val="22"/>
            <w:szCs w:val="22"/>
            <w:rtl/>
            <w:rPrChange w:id="4830" w:author="Mohsen Jafarinejad" w:date="2019-05-12T10:59:00Z">
              <w:rPr>
                <w:rStyle w:val="Hyperlink"/>
                <w:rFonts w:hint="cs"/>
                <w:rtl/>
              </w:rPr>
            </w:rPrChange>
          </w:rPr>
          <w:t>پیل</w:t>
        </w:r>
        <w:r w:rsidRPr="00974A00">
          <w:rPr>
            <w:rStyle w:val="Hyperlink"/>
            <w:b w:val="0"/>
            <w:bCs w:val="0"/>
            <w:sz w:val="22"/>
            <w:szCs w:val="22"/>
            <w:rtl/>
            <w:rPrChange w:id="4831" w:author="Mohsen Jafarinejad" w:date="2019-05-12T10:59:00Z">
              <w:rPr>
                <w:rStyle w:val="Hyperlink"/>
                <w:rtl/>
              </w:rPr>
            </w:rPrChange>
          </w:rPr>
          <w:t xml:space="preserve"> </w:t>
        </w:r>
        <w:r w:rsidRPr="00974A00">
          <w:rPr>
            <w:rStyle w:val="Hyperlink"/>
            <w:rFonts w:hint="cs"/>
            <w:b w:val="0"/>
            <w:bCs w:val="0"/>
            <w:sz w:val="22"/>
            <w:szCs w:val="22"/>
            <w:rtl/>
            <w:rPrChange w:id="4832" w:author="Mohsen Jafarinejad" w:date="2019-05-12T10:59:00Z">
              <w:rPr>
                <w:rStyle w:val="Hyperlink"/>
                <w:rFonts w:hint="cs"/>
                <w:rtl/>
              </w:rPr>
            </w:rPrChange>
          </w:rPr>
          <w:t>میکروبی</w:t>
        </w:r>
        <w:r w:rsidRPr="00974A00">
          <w:rPr>
            <w:rStyle w:val="Hyperlink"/>
            <w:b w:val="0"/>
            <w:bCs w:val="0"/>
            <w:sz w:val="22"/>
            <w:szCs w:val="22"/>
            <w:rtl/>
            <w:rPrChange w:id="4833" w:author="Mohsen Jafarinejad" w:date="2019-05-12T10:59:00Z">
              <w:rPr>
                <w:rStyle w:val="Hyperlink"/>
                <w:rtl/>
              </w:rPr>
            </w:rPrChange>
          </w:rPr>
          <w:t xml:space="preserve"> </w:t>
        </w:r>
        <w:r w:rsidRPr="00974A00">
          <w:rPr>
            <w:rStyle w:val="Hyperlink"/>
            <w:rFonts w:hint="cs"/>
            <w:b w:val="0"/>
            <w:bCs w:val="0"/>
            <w:sz w:val="22"/>
            <w:szCs w:val="22"/>
            <w:rtl/>
            <w:rPrChange w:id="4834" w:author="Mohsen Jafarinejad" w:date="2019-05-12T10:59:00Z">
              <w:rPr>
                <w:rStyle w:val="Hyperlink"/>
                <w:rFonts w:hint="cs"/>
                <w:rtl/>
              </w:rPr>
            </w:rPrChange>
          </w:rPr>
          <w:t>بصورت</w:t>
        </w:r>
        <w:r w:rsidRPr="00974A00">
          <w:rPr>
            <w:rStyle w:val="Hyperlink"/>
            <w:b w:val="0"/>
            <w:bCs w:val="0"/>
            <w:sz w:val="22"/>
            <w:szCs w:val="22"/>
            <w:rtl/>
            <w:rPrChange w:id="4835" w:author="Mohsen Jafarinejad" w:date="2019-05-12T10:59:00Z">
              <w:rPr>
                <w:rStyle w:val="Hyperlink"/>
                <w:rtl/>
              </w:rPr>
            </w:rPrChange>
          </w:rPr>
          <w:t xml:space="preserve"> </w:t>
        </w:r>
        <w:r w:rsidRPr="00974A00">
          <w:rPr>
            <w:rStyle w:val="Hyperlink"/>
            <w:rFonts w:hint="cs"/>
            <w:b w:val="0"/>
            <w:bCs w:val="0"/>
            <w:sz w:val="22"/>
            <w:szCs w:val="22"/>
            <w:rtl/>
            <w:rPrChange w:id="4836" w:author="Mohsen Jafarinejad" w:date="2019-05-12T10:59:00Z">
              <w:rPr>
                <w:rStyle w:val="Hyperlink"/>
                <w:rFonts w:hint="cs"/>
                <w:rtl/>
              </w:rPr>
            </w:rPrChange>
          </w:rPr>
          <w:t>ریاضی</w:t>
        </w:r>
        <w:r w:rsidRPr="00974A00">
          <w:rPr>
            <w:b w:val="0"/>
            <w:bCs w:val="0"/>
            <w:webHidden/>
            <w:sz w:val="22"/>
            <w:szCs w:val="22"/>
            <w:rPrChange w:id="4837" w:author="Mohsen Jafarinejad" w:date="2019-05-12T10:59:00Z">
              <w:rPr>
                <w:webHidden/>
              </w:rPr>
            </w:rPrChange>
          </w:rPr>
          <w:tab/>
        </w:r>
      </w:ins>
      <w:ins w:id="4838" w:author="Mohsen Jafarinejad" w:date="2019-05-12T11:06:00Z">
        <w:r w:rsidR="00974A00">
          <w:rPr>
            <w:rFonts w:hint="cs"/>
            <w:b w:val="0"/>
            <w:bCs w:val="0"/>
            <w:webHidden/>
            <w:sz w:val="22"/>
            <w:szCs w:val="22"/>
            <w:rtl/>
          </w:rPr>
          <w:t>39</w:t>
        </w:r>
      </w:ins>
      <w:ins w:id="4839" w:author="Mohsen Jafarinejad" w:date="2019-05-12T10:50:00Z">
        <w:r w:rsidRPr="00974A00">
          <w:rPr>
            <w:rStyle w:val="Hyperlink"/>
            <w:b w:val="0"/>
            <w:bCs w:val="0"/>
            <w:sz w:val="22"/>
            <w:szCs w:val="22"/>
            <w:rPrChange w:id="4840" w:author="Mohsen Jafarinejad" w:date="2019-05-12T10:59:00Z">
              <w:rPr>
                <w:rStyle w:val="Hyperlink"/>
              </w:rPr>
            </w:rPrChange>
          </w:rPr>
          <w:fldChar w:fldCharType="end"/>
        </w:r>
      </w:ins>
    </w:p>
    <w:p w14:paraId="46846951" w14:textId="6A431B05" w:rsidR="009667A9" w:rsidRPr="00974A00" w:rsidRDefault="009667A9">
      <w:pPr>
        <w:pStyle w:val="TOC1"/>
        <w:rPr>
          <w:ins w:id="4841" w:author="Mohsen Jafarinejad" w:date="2019-05-12T10:50:00Z"/>
          <w:rFonts w:eastAsiaTheme="minorEastAsia"/>
          <w:b w:val="0"/>
          <w:bCs w:val="0"/>
          <w:i w:val="0"/>
          <w:sz w:val="20"/>
          <w:szCs w:val="20"/>
          <w:lang w:bidi="ar-SA"/>
          <w:rPrChange w:id="4842" w:author="Mohsen Jafarinejad" w:date="2019-05-12T10:59:00Z">
            <w:rPr>
              <w:ins w:id="4843" w:author="Mohsen Jafarinejad" w:date="2019-05-12T10:50:00Z"/>
              <w:rFonts w:asciiTheme="minorHAnsi" w:eastAsiaTheme="minorEastAsia" w:hAnsiTheme="minorHAnsi" w:cstheme="minorBidi"/>
              <w:b w:val="0"/>
              <w:bCs w:val="0"/>
              <w:i w:val="0"/>
              <w:lang w:bidi="ar-SA"/>
            </w:rPr>
          </w:rPrChange>
        </w:rPr>
        <w:pPrChange w:id="4844" w:author="Mohsen Jafarinejad" w:date="2019-05-12T11:06:00Z">
          <w:pPr>
            <w:pStyle w:val="TOC1"/>
            <w:bidi w:val="0"/>
          </w:pPr>
        </w:pPrChange>
      </w:pPr>
      <w:ins w:id="4845" w:author="Mohsen Jafarinejad" w:date="2019-05-12T10:50:00Z">
        <w:r w:rsidRPr="00974A00">
          <w:rPr>
            <w:rStyle w:val="Hyperlink"/>
            <w:b w:val="0"/>
            <w:bCs w:val="0"/>
            <w:sz w:val="22"/>
            <w:szCs w:val="22"/>
            <w:rPrChange w:id="4846" w:author="Mohsen Jafarinejad" w:date="2019-05-12T10:59:00Z">
              <w:rPr>
                <w:rStyle w:val="Hyperlink"/>
              </w:rPr>
            </w:rPrChange>
          </w:rPr>
          <w:fldChar w:fldCharType="begin"/>
        </w:r>
        <w:r w:rsidRPr="00974A00">
          <w:rPr>
            <w:rStyle w:val="Hyperlink"/>
            <w:b w:val="0"/>
            <w:bCs w:val="0"/>
            <w:sz w:val="22"/>
            <w:szCs w:val="22"/>
            <w:rPrChange w:id="4847" w:author="Mohsen Jafarinejad" w:date="2019-05-12T10:59:00Z">
              <w:rPr>
                <w:rStyle w:val="Hyperlink"/>
              </w:rPr>
            </w:rPrChange>
          </w:rPr>
          <w:instrText xml:space="preserve"> </w:instrText>
        </w:r>
        <w:r w:rsidRPr="00974A00">
          <w:rPr>
            <w:b w:val="0"/>
            <w:bCs w:val="0"/>
            <w:sz w:val="22"/>
            <w:szCs w:val="22"/>
            <w:rPrChange w:id="4848" w:author="Mohsen Jafarinejad" w:date="2019-05-12T10:59:00Z">
              <w:rPr/>
            </w:rPrChange>
          </w:rPr>
          <w:instrText>HYPERLINK \l "_Toc8551030"</w:instrText>
        </w:r>
        <w:r w:rsidRPr="00974A00">
          <w:rPr>
            <w:rStyle w:val="Hyperlink"/>
            <w:b w:val="0"/>
            <w:bCs w:val="0"/>
            <w:sz w:val="22"/>
            <w:szCs w:val="22"/>
            <w:rPrChange w:id="4849" w:author="Mohsen Jafarinejad" w:date="2019-05-12T10:59:00Z">
              <w:rPr>
                <w:rStyle w:val="Hyperlink"/>
              </w:rPr>
            </w:rPrChange>
          </w:rPr>
          <w:instrText xml:space="preserve"> </w:instrText>
        </w:r>
        <w:r w:rsidRPr="00974A00">
          <w:rPr>
            <w:rStyle w:val="Hyperlink"/>
            <w:b w:val="0"/>
            <w:bCs w:val="0"/>
            <w:sz w:val="22"/>
            <w:szCs w:val="22"/>
            <w:rPrChange w:id="4850" w:author="Mohsen Jafarinejad" w:date="2019-05-12T10:59:00Z">
              <w:rPr>
                <w:rStyle w:val="Hyperlink"/>
              </w:rPr>
            </w:rPrChange>
          </w:rPr>
          <w:fldChar w:fldCharType="separate"/>
        </w:r>
        <w:r w:rsidRPr="00974A00">
          <w:rPr>
            <w:rStyle w:val="Hyperlink"/>
            <w:rFonts w:hint="cs"/>
            <w:b w:val="0"/>
            <w:bCs w:val="0"/>
            <w:sz w:val="22"/>
            <w:szCs w:val="22"/>
            <w:rtl/>
            <w:rPrChange w:id="4851" w:author="Mohsen Jafarinejad" w:date="2019-05-12T10:59:00Z">
              <w:rPr>
                <w:rStyle w:val="Hyperlink"/>
                <w:rFonts w:hint="cs"/>
                <w:rtl/>
              </w:rPr>
            </w:rPrChange>
          </w:rPr>
          <w:t>شکل</w:t>
        </w:r>
        <w:r w:rsidRPr="00974A00">
          <w:rPr>
            <w:rStyle w:val="Hyperlink"/>
            <w:b w:val="0"/>
            <w:bCs w:val="0"/>
            <w:sz w:val="22"/>
            <w:szCs w:val="22"/>
            <w:rtl/>
            <w:rPrChange w:id="4852" w:author="Mohsen Jafarinejad" w:date="2019-05-12T10:59:00Z">
              <w:rPr>
                <w:rStyle w:val="Hyperlink"/>
                <w:rtl/>
              </w:rPr>
            </w:rPrChange>
          </w:rPr>
          <w:t xml:space="preserve"> 2-16 </w:t>
        </w:r>
        <w:r w:rsidRPr="00974A00">
          <w:rPr>
            <w:rStyle w:val="Hyperlink"/>
            <w:rFonts w:hint="cs"/>
            <w:b w:val="0"/>
            <w:bCs w:val="0"/>
            <w:sz w:val="22"/>
            <w:szCs w:val="22"/>
            <w:rtl/>
            <w:rPrChange w:id="4853" w:author="Mohsen Jafarinejad" w:date="2019-05-12T10:59:00Z">
              <w:rPr>
                <w:rStyle w:val="Hyperlink"/>
                <w:rFonts w:hint="cs"/>
                <w:rtl/>
              </w:rPr>
            </w:rPrChange>
          </w:rPr>
          <w:t>مدلسازی</w:t>
        </w:r>
        <w:r w:rsidRPr="00974A00">
          <w:rPr>
            <w:rStyle w:val="Hyperlink"/>
            <w:b w:val="0"/>
            <w:bCs w:val="0"/>
            <w:sz w:val="22"/>
            <w:szCs w:val="22"/>
            <w:rtl/>
            <w:rPrChange w:id="4854" w:author="Mohsen Jafarinejad" w:date="2019-05-12T10:59:00Z">
              <w:rPr>
                <w:rStyle w:val="Hyperlink"/>
                <w:rtl/>
              </w:rPr>
            </w:rPrChange>
          </w:rPr>
          <w:t xml:space="preserve"> </w:t>
        </w:r>
        <w:r w:rsidRPr="00974A00">
          <w:rPr>
            <w:rStyle w:val="Hyperlink"/>
            <w:rFonts w:hint="cs"/>
            <w:b w:val="0"/>
            <w:bCs w:val="0"/>
            <w:sz w:val="22"/>
            <w:szCs w:val="22"/>
            <w:rtl/>
            <w:rPrChange w:id="4855" w:author="Mohsen Jafarinejad" w:date="2019-05-12T10:59:00Z">
              <w:rPr>
                <w:rStyle w:val="Hyperlink"/>
                <w:rFonts w:hint="cs"/>
                <w:rtl/>
              </w:rPr>
            </w:rPrChange>
          </w:rPr>
          <w:t>توان</w:t>
        </w:r>
        <w:r w:rsidRPr="00974A00">
          <w:rPr>
            <w:rStyle w:val="Hyperlink"/>
            <w:b w:val="0"/>
            <w:bCs w:val="0"/>
            <w:sz w:val="22"/>
            <w:szCs w:val="22"/>
            <w:rtl/>
            <w:rPrChange w:id="4856" w:author="Mohsen Jafarinejad" w:date="2019-05-12T10:59:00Z">
              <w:rPr>
                <w:rStyle w:val="Hyperlink"/>
                <w:rtl/>
              </w:rPr>
            </w:rPrChange>
          </w:rPr>
          <w:t xml:space="preserve"> </w:t>
        </w:r>
        <w:r w:rsidRPr="00974A00">
          <w:rPr>
            <w:rStyle w:val="Hyperlink"/>
            <w:rFonts w:hint="cs"/>
            <w:b w:val="0"/>
            <w:bCs w:val="0"/>
            <w:sz w:val="22"/>
            <w:szCs w:val="22"/>
            <w:rtl/>
            <w:rPrChange w:id="4857" w:author="Mohsen Jafarinejad" w:date="2019-05-12T10:59:00Z">
              <w:rPr>
                <w:rStyle w:val="Hyperlink"/>
                <w:rFonts w:hint="cs"/>
                <w:rtl/>
              </w:rPr>
            </w:rPrChange>
          </w:rPr>
          <w:t>خروجی</w:t>
        </w:r>
        <w:r w:rsidRPr="00974A00">
          <w:rPr>
            <w:rStyle w:val="Hyperlink"/>
            <w:b w:val="0"/>
            <w:bCs w:val="0"/>
            <w:sz w:val="22"/>
            <w:szCs w:val="22"/>
            <w:rtl/>
            <w:rPrChange w:id="4858" w:author="Mohsen Jafarinejad" w:date="2019-05-12T10:59:00Z">
              <w:rPr>
                <w:rStyle w:val="Hyperlink"/>
                <w:rtl/>
              </w:rPr>
            </w:rPrChange>
          </w:rPr>
          <w:t xml:space="preserve"> </w:t>
        </w:r>
        <w:r w:rsidRPr="00974A00">
          <w:rPr>
            <w:rStyle w:val="Hyperlink"/>
            <w:rFonts w:hint="cs"/>
            <w:b w:val="0"/>
            <w:bCs w:val="0"/>
            <w:sz w:val="22"/>
            <w:szCs w:val="22"/>
            <w:rtl/>
            <w:rPrChange w:id="4859" w:author="Mohsen Jafarinejad" w:date="2019-05-12T10:59:00Z">
              <w:rPr>
                <w:rStyle w:val="Hyperlink"/>
                <w:rFonts w:hint="cs"/>
                <w:rtl/>
              </w:rPr>
            </w:rPrChange>
          </w:rPr>
          <w:t>پیل</w:t>
        </w:r>
        <w:r w:rsidRPr="00974A00">
          <w:rPr>
            <w:rStyle w:val="Hyperlink"/>
            <w:b w:val="0"/>
            <w:bCs w:val="0"/>
            <w:sz w:val="22"/>
            <w:szCs w:val="22"/>
            <w:rtl/>
            <w:rPrChange w:id="4860" w:author="Mohsen Jafarinejad" w:date="2019-05-12T10:59:00Z">
              <w:rPr>
                <w:rStyle w:val="Hyperlink"/>
                <w:rtl/>
              </w:rPr>
            </w:rPrChange>
          </w:rPr>
          <w:t xml:space="preserve"> </w:t>
        </w:r>
        <w:r w:rsidRPr="00974A00">
          <w:rPr>
            <w:rStyle w:val="Hyperlink"/>
            <w:rFonts w:hint="cs"/>
            <w:b w:val="0"/>
            <w:bCs w:val="0"/>
            <w:sz w:val="22"/>
            <w:szCs w:val="22"/>
            <w:rtl/>
            <w:rPrChange w:id="4861" w:author="Mohsen Jafarinejad" w:date="2019-05-12T10:59:00Z">
              <w:rPr>
                <w:rStyle w:val="Hyperlink"/>
                <w:rFonts w:hint="cs"/>
                <w:rtl/>
              </w:rPr>
            </w:rPrChange>
          </w:rPr>
          <w:t>میکروبی</w:t>
        </w:r>
        <w:r w:rsidRPr="00974A00">
          <w:rPr>
            <w:rStyle w:val="Hyperlink"/>
            <w:b w:val="0"/>
            <w:bCs w:val="0"/>
            <w:sz w:val="22"/>
            <w:szCs w:val="22"/>
            <w:rtl/>
            <w:rPrChange w:id="4862" w:author="Mohsen Jafarinejad" w:date="2019-05-12T10:59:00Z">
              <w:rPr>
                <w:rStyle w:val="Hyperlink"/>
                <w:rtl/>
              </w:rPr>
            </w:rPrChange>
          </w:rPr>
          <w:t xml:space="preserve"> </w:t>
        </w:r>
        <w:r w:rsidRPr="00974A00">
          <w:rPr>
            <w:rStyle w:val="Hyperlink"/>
            <w:rFonts w:hint="cs"/>
            <w:b w:val="0"/>
            <w:bCs w:val="0"/>
            <w:sz w:val="22"/>
            <w:szCs w:val="22"/>
            <w:rtl/>
            <w:rPrChange w:id="4863" w:author="Mohsen Jafarinejad" w:date="2019-05-12T10:59:00Z">
              <w:rPr>
                <w:rStyle w:val="Hyperlink"/>
                <w:rFonts w:hint="cs"/>
                <w:rtl/>
              </w:rPr>
            </w:rPrChange>
          </w:rPr>
          <w:t>بصورت</w:t>
        </w:r>
        <w:r w:rsidRPr="00974A00">
          <w:rPr>
            <w:rStyle w:val="Hyperlink"/>
            <w:b w:val="0"/>
            <w:bCs w:val="0"/>
            <w:sz w:val="22"/>
            <w:szCs w:val="22"/>
            <w:rtl/>
            <w:rPrChange w:id="4864" w:author="Mohsen Jafarinejad" w:date="2019-05-12T10:59:00Z">
              <w:rPr>
                <w:rStyle w:val="Hyperlink"/>
                <w:rtl/>
              </w:rPr>
            </w:rPrChange>
          </w:rPr>
          <w:t xml:space="preserve"> </w:t>
        </w:r>
        <w:r w:rsidRPr="00974A00">
          <w:rPr>
            <w:rStyle w:val="Hyperlink"/>
            <w:rFonts w:hint="cs"/>
            <w:b w:val="0"/>
            <w:bCs w:val="0"/>
            <w:sz w:val="22"/>
            <w:szCs w:val="22"/>
            <w:rtl/>
            <w:rPrChange w:id="4865" w:author="Mohsen Jafarinejad" w:date="2019-05-12T10:59:00Z">
              <w:rPr>
                <w:rStyle w:val="Hyperlink"/>
                <w:rFonts w:hint="cs"/>
                <w:rtl/>
              </w:rPr>
            </w:rPrChange>
          </w:rPr>
          <w:t>ریاضی</w:t>
        </w:r>
        <w:r w:rsidRPr="00974A00">
          <w:rPr>
            <w:b w:val="0"/>
            <w:bCs w:val="0"/>
            <w:webHidden/>
            <w:sz w:val="22"/>
            <w:szCs w:val="22"/>
            <w:rPrChange w:id="4866" w:author="Mohsen Jafarinejad" w:date="2019-05-12T10:59:00Z">
              <w:rPr>
                <w:webHidden/>
              </w:rPr>
            </w:rPrChange>
          </w:rPr>
          <w:tab/>
        </w:r>
      </w:ins>
      <w:ins w:id="4867" w:author="Mohsen Jafarinejad" w:date="2019-05-12T11:06:00Z">
        <w:r w:rsidR="00974A00">
          <w:rPr>
            <w:rFonts w:hint="cs"/>
            <w:b w:val="0"/>
            <w:bCs w:val="0"/>
            <w:webHidden/>
            <w:sz w:val="22"/>
            <w:szCs w:val="22"/>
            <w:rtl/>
          </w:rPr>
          <w:t>39</w:t>
        </w:r>
      </w:ins>
      <w:ins w:id="4868" w:author="Mohsen Jafarinejad" w:date="2019-05-12T10:50:00Z">
        <w:r w:rsidRPr="00974A00">
          <w:rPr>
            <w:rStyle w:val="Hyperlink"/>
            <w:b w:val="0"/>
            <w:bCs w:val="0"/>
            <w:sz w:val="22"/>
            <w:szCs w:val="22"/>
            <w:rPrChange w:id="4869" w:author="Mohsen Jafarinejad" w:date="2019-05-12T10:59:00Z">
              <w:rPr>
                <w:rStyle w:val="Hyperlink"/>
              </w:rPr>
            </w:rPrChange>
          </w:rPr>
          <w:fldChar w:fldCharType="end"/>
        </w:r>
      </w:ins>
    </w:p>
    <w:p w14:paraId="60C93419" w14:textId="14A57584" w:rsidR="009667A9" w:rsidRPr="00974A00" w:rsidRDefault="009667A9">
      <w:pPr>
        <w:pStyle w:val="TOC1"/>
        <w:rPr>
          <w:ins w:id="4870" w:author="Mohsen Jafarinejad" w:date="2019-05-12T10:50:00Z"/>
          <w:rFonts w:eastAsiaTheme="minorEastAsia"/>
          <w:b w:val="0"/>
          <w:bCs w:val="0"/>
          <w:i w:val="0"/>
          <w:sz w:val="20"/>
          <w:szCs w:val="20"/>
          <w:lang w:bidi="ar-SA"/>
          <w:rPrChange w:id="4871" w:author="Mohsen Jafarinejad" w:date="2019-05-12T10:59:00Z">
            <w:rPr>
              <w:ins w:id="4872" w:author="Mohsen Jafarinejad" w:date="2019-05-12T10:50:00Z"/>
              <w:rFonts w:asciiTheme="minorHAnsi" w:eastAsiaTheme="minorEastAsia" w:hAnsiTheme="minorHAnsi" w:cstheme="minorBidi"/>
              <w:b w:val="0"/>
              <w:bCs w:val="0"/>
              <w:i w:val="0"/>
              <w:lang w:bidi="ar-SA"/>
            </w:rPr>
          </w:rPrChange>
        </w:rPr>
        <w:pPrChange w:id="4873" w:author="Mohsen Jafarinejad" w:date="2019-05-12T11:06:00Z">
          <w:pPr>
            <w:pStyle w:val="TOC1"/>
            <w:bidi w:val="0"/>
          </w:pPr>
        </w:pPrChange>
      </w:pPr>
      <w:ins w:id="4874" w:author="Mohsen Jafarinejad" w:date="2019-05-12T10:50:00Z">
        <w:r w:rsidRPr="00974A00">
          <w:rPr>
            <w:rStyle w:val="Hyperlink"/>
            <w:b w:val="0"/>
            <w:bCs w:val="0"/>
            <w:sz w:val="22"/>
            <w:szCs w:val="22"/>
            <w:rPrChange w:id="4875" w:author="Mohsen Jafarinejad" w:date="2019-05-12T10:59:00Z">
              <w:rPr>
                <w:rStyle w:val="Hyperlink"/>
              </w:rPr>
            </w:rPrChange>
          </w:rPr>
          <w:fldChar w:fldCharType="begin"/>
        </w:r>
        <w:r w:rsidRPr="00974A00">
          <w:rPr>
            <w:rStyle w:val="Hyperlink"/>
            <w:b w:val="0"/>
            <w:bCs w:val="0"/>
            <w:sz w:val="22"/>
            <w:szCs w:val="22"/>
            <w:rPrChange w:id="4876" w:author="Mohsen Jafarinejad" w:date="2019-05-12T10:59:00Z">
              <w:rPr>
                <w:rStyle w:val="Hyperlink"/>
              </w:rPr>
            </w:rPrChange>
          </w:rPr>
          <w:instrText xml:space="preserve"> </w:instrText>
        </w:r>
        <w:r w:rsidRPr="00974A00">
          <w:rPr>
            <w:b w:val="0"/>
            <w:bCs w:val="0"/>
            <w:sz w:val="22"/>
            <w:szCs w:val="22"/>
            <w:rPrChange w:id="4877" w:author="Mohsen Jafarinejad" w:date="2019-05-12T10:59:00Z">
              <w:rPr/>
            </w:rPrChange>
          </w:rPr>
          <w:instrText>HYPERLINK \l "_Toc8551031"</w:instrText>
        </w:r>
        <w:r w:rsidRPr="00974A00">
          <w:rPr>
            <w:rStyle w:val="Hyperlink"/>
            <w:b w:val="0"/>
            <w:bCs w:val="0"/>
            <w:sz w:val="22"/>
            <w:szCs w:val="22"/>
            <w:rPrChange w:id="4878" w:author="Mohsen Jafarinejad" w:date="2019-05-12T10:59:00Z">
              <w:rPr>
                <w:rStyle w:val="Hyperlink"/>
              </w:rPr>
            </w:rPrChange>
          </w:rPr>
          <w:instrText xml:space="preserve"> </w:instrText>
        </w:r>
        <w:r w:rsidRPr="00974A00">
          <w:rPr>
            <w:rStyle w:val="Hyperlink"/>
            <w:b w:val="0"/>
            <w:bCs w:val="0"/>
            <w:sz w:val="22"/>
            <w:szCs w:val="22"/>
            <w:rPrChange w:id="4879" w:author="Mohsen Jafarinejad" w:date="2019-05-12T10:59:00Z">
              <w:rPr>
                <w:rStyle w:val="Hyperlink"/>
              </w:rPr>
            </w:rPrChange>
          </w:rPr>
          <w:fldChar w:fldCharType="separate"/>
        </w:r>
        <w:r w:rsidRPr="00974A00">
          <w:rPr>
            <w:rStyle w:val="Hyperlink"/>
            <w:rFonts w:hint="cs"/>
            <w:b w:val="0"/>
            <w:bCs w:val="0"/>
            <w:sz w:val="22"/>
            <w:szCs w:val="22"/>
            <w:rtl/>
            <w:rPrChange w:id="4880" w:author="Mohsen Jafarinejad" w:date="2019-05-12T10:59:00Z">
              <w:rPr>
                <w:rStyle w:val="Hyperlink"/>
                <w:rFonts w:hint="cs"/>
                <w:rtl/>
              </w:rPr>
            </w:rPrChange>
          </w:rPr>
          <w:t>شکل</w:t>
        </w:r>
        <w:r w:rsidRPr="00974A00">
          <w:rPr>
            <w:rStyle w:val="Hyperlink"/>
            <w:b w:val="0"/>
            <w:bCs w:val="0"/>
            <w:sz w:val="22"/>
            <w:szCs w:val="22"/>
            <w:rtl/>
            <w:rPrChange w:id="4881" w:author="Mohsen Jafarinejad" w:date="2019-05-12T10:59:00Z">
              <w:rPr>
                <w:rStyle w:val="Hyperlink"/>
                <w:rtl/>
              </w:rPr>
            </w:rPrChange>
          </w:rPr>
          <w:t xml:space="preserve"> 2-17 </w:t>
        </w:r>
        <w:r w:rsidRPr="00974A00">
          <w:rPr>
            <w:rStyle w:val="Hyperlink"/>
            <w:rFonts w:hint="cs"/>
            <w:b w:val="0"/>
            <w:bCs w:val="0"/>
            <w:sz w:val="22"/>
            <w:szCs w:val="22"/>
            <w:rtl/>
            <w:rPrChange w:id="4882" w:author="Mohsen Jafarinejad" w:date="2019-05-12T10:59:00Z">
              <w:rPr>
                <w:rStyle w:val="Hyperlink"/>
                <w:rFonts w:hint="cs"/>
                <w:rtl/>
              </w:rPr>
            </w:rPrChange>
          </w:rPr>
          <w:t>تغییرات</w:t>
        </w:r>
        <w:r w:rsidRPr="00974A00">
          <w:rPr>
            <w:rStyle w:val="Hyperlink"/>
            <w:b w:val="0"/>
            <w:bCs w:val="0"/>
            <w:sz w:val="22"/>
            <w:szCs w:val="22"/>
            <w:rtl/>
            <w:rPrChange w:id="4883" w:author="Mohsen Jafarinejad" w:date="2019-05-12T10:59:00Z">
              <w:rPr>
                <w:rStyle w:val="Hyperlink"/>
                <w:rtl/>
              </w:rPr>
            </w:rPrChange>
          </w:rPr>
          <w:t xml:space="preserve"> </w:t>
        </w:r>
        <w:r w:rsidRPr="00974A00">
          <w:rPr>
            <w:rStyle w:val="Hyperlink"/>
            <w:rFonts w:hint="cs"/>
            <w:b w:val="0"/>
            <w:bCs w:val="0"/>
            <w:sz w:val="22"/>
            <w:szCs w:val="22"/>
            <w:rtl/>
            <w:rPrChange w:id="4884" w:author="Mohsen Jafarinejad" w:date="2019-05-12T10:59:00Z">
              <w:rPr>
                <w:rStyle w:val="Hyperlink"/>
                <w:rFonts w:hint="cs"/>
                <w:rtl/>
              </w:rPr>
            </w:rPrChange>
          </w:rPr>
          <w:t>بیش</w:t>
        </w:r>
        <w:r w:rsidRPr="00974A00">
          <w:rPr>
            <w:rStyle w:val="Hyperlink"/>
            <w:b w:val="0"/>
            <w:bCs w:val="0"/>
            <w:sz w:val="22"/>
            <w:szCs w:val="22"/>
            <w:rtl/>
            <w:rPrChange w:id="4885" w:author="Mohsen Jafarinejad" w:date="2019-05-12T10:59:00Z">
              <w:rPr>
                <w:rStyle w:val="Hyperlink"/>
                <w:rtl/>
              </w:rPr>
            </w:rPrChange>
          </w:rPr>
          <w:t xml:space="preserve"> </w:t>
        </w:r>
        <w:r w:rsidRPr="00974A00">
          <w:rPr>
            <w:rStyle w:val="Hyperlink"/>
            <w:rFonts w:hint="cs"/>
            <w:b w:val="0"/>
            <w:bCs w:val="0"/>
            <w:sz w:val="22"/>
            <w:szCs w:val="22"/>
            <w:rtl/>
            <w:rPrChange w:id="4886" w:author="Mohsen Jafarinejad" w:date="2019-05-12T10:59:00Z">
              <w:rPr>
                <w:rStyle w:val="Hyperlink"/>
                <w:rFonts w:hint="cs"/>
                <w:rtl/>
              </w:rPr>
            </w:rPrChange>
          </w:rPr>
          <w:t>پتانسیل</w:t>
        </w:r>
        <w:r w:rsidRPr="00974A00">
          <w:rPr>
            <w:rStyle w:val="Hyperlink"/>
            <w:b w:val="0"/>
            <w:bCs w:val="0"/>
            <w:sz w:val="22"/>
            <w:szCs w:val="22"/>
            <w:rtl/>
            <w:rPrChange w:id="4887" w:author="Mohsen Jafarinejad" w:date="2019-05-12T10:59:00Z">
              <w:rPr>
                <w:rStyle w:val="Hyperlink"/>
                <w:rtl/>
              </w:rPr>
            </w:rPrChange>
          </w:rPr>
          <w:t xml:space="preserve"> </w:t>
        </w:r>
        <w:r w:rsidRPr="00974A00">
          <w:rPr>
            <w:rStyle w:val="Hyperlink"/>
            <w:rFonts w:hint="cs"/>
            <w:b w:val="0"/>
            <w:bCs w:val="0"/>
            <w:sz w:val="22"/>
            <w:szCs w:val="22"/>
            <w:rtl/>
            <w:rPrChange w:id="4888" w:author="Mohsen Jafarinejad" w:date="2019-05-12T10:59:00Z">
              <w:rPr>
                <w:rStyle w:val="Hyperlink"/>
                <w:rFonts w:hint="cs"/>
                <w:rtl/>
              </w:rPr>
            </w:rPrChange>
          </w:rPr>
          <w:t>پیل</w:t>
        </w:r>
        <w:r w:rsidRPr="00974A00">
          <w:rPr>
            <w:rStyle w:val="Hyperlink"/>
            <w:b w:val="0"/>
            <w:bCs w:val="0"/>
            <w:sz w:val="22"/>
            <w:szCs w:val="22"/>
            <w:rtl/>
            <w:rPrChange w:id="4889" w:author="Mohsen Jafarinejad" w:date="2019-05-12T10:59:00Z">
              <w:rPr>
                <w:rStyle w:val="Hyperlink"/>
                <w:rtl/>
              </w:rPr>
            </w:rPrChange>
          </w:rPr>
          <w:t xml:space="preserve"> </w:t>
        </w:r>
        <w:r w:rsidRPr="00974A00">
          <w:rPr>
            <w:rStyle w:val="Hyperlink"/>
            <w:rFonts w:hint="cs"/>
            <w:b w:val="0"/>
            <w:bCs w:val="0"/>
            <w:sz w:val="22"/>
            <w:szCs w:val="22"/>
            <w:rtl/>
            <w:rPrChange w:id="4890" w:author="Mohsen Jafarinejad" w:date="2019-05-12T10:59:00Z">
              <w:rPr>
                <w:rStyle w:val="Hyperlink"/>
                <w:rFonts w:hint="cs"/>
                <w:rtl/>
              </w:rPr>
            </w:rPrChange>
          </w:rPr>
          <w:t>میکروبی</w:t>
        </w:r>
        <w:r w:rsidRPr="00974A00">
          <w:rPr>
            <w:b w:val="0"/>
            <w:bCs w:val="0"/>
            <w:webHidden/>
            <w:sz w:val="22"/>
            <w:szCs w:val="22"/>
            <w:rPrChange w:id="4891" w:author="Mohsen Jafarinejad" w:date="2019-05-12T10:59:00Z">
              <w:rPr>
                <w:webHidden/>
              </w:rPr>
            </w:rPrChange>
          </w:rPr>
          <w:tab/>
        </w:r>
      </w:ins>
      <w:ins w:id="4892" w:author="Mohsen Jafarinejad" w:date="2019-05-12T11:06:00Z">
        <w:r w:rsidR="00974A00">
          <w:rPr>
            <w:rFonts w:hint="cs"/>
            <w:b w:val="0"/>
            <w:bCs w:val="0"/>
            <w:webHidden/>
            <w:sz w:val="22"/>
            <w:szCs w:val="22"/>
            <w:rtl/>
          </w:rPr>
          <w:t>40</w:t>
        </w:r>
      </w:ins>
      <w:ins w:id="4893" w:author="Mohsen Jafarinejad" w:date="2019-05-12T10:50:00Z">
        <w:r w:rsidRPr="00974A00">
          <w:rPr>
            <w:rStyle w:val="Hyperlink"/>
            <w:b w:val="0"/>
            <w:bCs w:val="0"/>
            <w:sz w:val="22"/>
            <w:szCs w:val="22"/>
            <w:rPrChange w:id="4894" w:author="Mohsen Jafarinejad" w:date="2019-05-12T10:59:00Z">
              <w:rPr>
                <w:rStyle w:val="Hyperlink"/>
              </w:rPr>
            </w:rPrChange>
          </w:rPr>
          <w:fldChar w:fldCharType="end"/>
        </w:r>
      </w:ins>
    </w:p>
    <w:p w14:paraId="21E07D99" w14:textId="65FB5446" w:rsidR="009667A9" w:rsidRPr="00974A00" w:rsidRDefault="009667A9">
      <w:pPr>
        <w:pStyle w:val="TOC1"/>
        <w:rPr>
          <w:ins w:id="4895" w:author="Mohsen Jafarinejad" w:date="2019-05-12T10:50:00Z"/>
          <w:rFonts w:eastAsiaTheme="minorEastAsia"/>
          <w:b w:val="0"/>
          <w:bCs w:val="0"/>
          <w:i w:val="0"/>
          <w:sz w:val="20"/>
          <w:szCs w:val="20"/>
          <w:lang w:bidi="ar-SA"/>
          <w:rPrChange w:id="4896" w:author="Mohsen Jafarinejad" w:date="2019-05-12T10:59:00Z">
            <w:rPr>
              <w:ins w:id="4897" w:author="Mohsen Jafarinejad" w:date="2019-05-12T10:50:00Z"/>
              <w:rFonts w:asciiTheme="minorHAnsi" w:eastAsiaTheme="minorEastAsia" w:hAnsiTheme="minorHAnsi" w:cstheme="minorBidi"/>
              <w:b w:val="0"/>
              <w:bCs w:val="0"/>
              <w:i w:val="0"/>
              <w:lang w:bidi="ar-SA"/>
            </w:rPr>
          </w:rPrChange>
        </w:rPr>
        <w:pPrChange w:id="4898" w:author="Mohsen Jafarinejad" w:date="2019-05-12T11:06:00Z">
          <w:pPr>
            <w:pStyle w:val="TOC1"/>
            <w:bidi w:val="0"/>
          </w:pPr>
        </w:pPrChange>
      </w:pPr>
      <w:ins w:id="4899" w:author="Mohsen Jafarinejad" w:date="2019-05-12T10:50:00Z">
        <w:r w:rsidRPr="00974A00">
          <w:rPr>
            <w:rStyle w:val="Hyperlink"/>
            <w:b w:val="0"/>
            <w:bCs w:val="0"/>
            <w:sz w:val="22"/>
            <w:szCs w:val="22"/>
            <w:rPrChange w:id="4900" w:author="Mohsen Jafarinejad" w:date="2019-05-12T10:59:00Z">
              <w:rPr>
                <w:rStyle w:val="Hyperlink"/>
              </w:rPr>
            </w:rPrChange>
          </w:rPr>
          <w:fldChar w:fldCharType="begin"/>
        </w:r>
        <w:r w:rsidRPr="00974A00">
          <w:rPr>
            <w:rStyle w:val="Hyperlink"/>
            <w:b w:val="0"/>
            <w:bCs w:val="0"/>
            <w:sz w:val="22"/>
            <w:szCs w:val="22"/>
            <w:rPrChange w:id="4901" w:author="Mohsen Jafarinejad" w:date="2019-05-12T10:59:00Z">
              <w:rPr>
                <w:rStyle w:val="Hyperlink"/>
              </w:rPr>
            </w:rPrChange>
          </w:rPr>
          <w:instrText xml:space="preserve"> </w:instrText>
        </w:r>
        <w:r w:rsidRPr="00974A00">
          <w:rPr>
            <w:b w:val="0"/>
            <w:bCs w:val="0"/>
            <w:sz w:val="22"/>
            <w:szCs w:val="22"/>
            <w:rPrChange w:id="4902" w:author="Mohsen Jafarinejad" w:date="2019-05-12T10:59:00Z">
              <w:rPr/>
            </w:rPrChange>
          </w:rPr>
          <w:instrText>HYPERLINK \l "_Toc8551032"</w:instrText>
        </w:r>
        <w:r w:rsidRPr="00974A00">
          <w:rPr>
            <w:rStyle w:val="Hyperlink"/>
            <w:b w:val="0"/>
            <w:bCs w:val="0"/>
            <w:sz w:val="22"/>
            <w:szCs w:val="22"/>
            <w:rPrChange w:id="4903" w:author="Mohsen Jafarinejad" w:date="2019-05-12T10:59:00Z">
              <w:rPr>
                <w:rStyle w:val="Hyperlink"/>
              </w:rPr>
            </w:rPrChange>
          </w:rPr>
          <w:instrText xml:space="preserve"> </w:instrText>
        </w:r>
        <w:r w:rsidRPr="00974A00">
          <w:rPr>
            <w:rStyle w:val="Hyperlink"/>
            <w:b w:val="0"/>
            <w:bCs w:val="0"/>
            <w:sz w:val="22"/>
            <w:szCs w:val="22"/>
            <w:rPrChange w:id="4904" w:author="Mohsen Jafarinejad" w:date="2019-05-12T10:59:00Z">
              <w:rPr>
                <w:rStyle w:val="Hyperlink"/>
              </w:rPr>
            </w:rPrChange>
          </w:rPr>
          <w:fldChar w:fldCharType="separate"/>
        </w:r>
        <w:r w:rsidRPr="00974A00">
          <w:rPr>
            <w:rStyle w:val="Hyperlink"/>
            <w:rFonts w:hint="cs"/>
            <w:b w:val="0"/>
            <w:bCs w:val="0"/>
            <w:sz w:val="22"/>
            <w:szCs w:val="22"/>
            <w:rtl/>
            <w:rPrChange w:id="4905" w:author="Mohsen Jafarinejad" w:date="2019-05-12T10:59:00Z">
              <w:rPr>
                <w:rStyle w:val="Hyperlink"/>
                <w:rFonts w:hint="cs"/>
                <w:rtl/>
              </w:rPr>
            </w:rPrChange>
          </w:rPr>
          <w:t>شکل</w:t>
        </w:r>
        <w:r w:rsidRPr="00974A00">
          <w:rPr>
            <w:rStyle w:val="Hyperlink"/>
            <w:b w:val="0"/>
            <w:bCs w:val="0"/>
            <w:sz w:val="22"/>
            <w:szCs w:val="22"/>
            <w:rtl/>
            <w:rPrChange w:id="4906" w:author="Mohsen Jafarinejad" w:date="2019-05-12T10:59:00Z">
              <w:rPr>
                <w:rStyle w:val="Hyperlink"/>
                <w:rtl/>
              </w:rPr>
            </w:rPrChange>
          </w:rPr>
          <w:t xml:space="preserve"> 2-18 </w:t>
        </w:r>
        <w:r w:rsidRPr="00974A00">
          <w:rPr>
            <w:rStyle w:val="Hyperlink"/>
            <w:rFonts w:hint="cs"/>
            <w:b w:val="0"/>
            <w:bCs w:val="0"/>
            <w:sz w:val="22"/>
            <w:szCs w:val="22"/>
            <w:rtl/>
            <w:rPrChange w:id="4907" w:author="Mohsen Jafarinejad" w:date="2019-05-12T10:59:00Z">
              <w:rPr>
                <w:rStyle w:val="Hyperlink"/>
                <w:rFonts w:hint="cs"/>
                <w:rtl/>
              </w:rPr>
            </w:rPrChange>
          </w:rPr>
          <w:t>اثرپارامتر</w:t>
        </w:r>
        <w:r w:rsidRPr="00974A00">
          <w:rPr>
            <w:rStyle w:val="Hyperlink"/>
            <w:b w:val="0"/>
            <w:bCs w:val="0"/>
            <w:sz w:val="22"/>
            <w:szCs w:val="22"/>
            <w:rtl/>
            <w:rPrChange w:id="4908" w:author="Mohsen Jafarinejad" w:date="2019-05-12T10:59:00Z">
              <w:rPr>
                <w:rStyle w:val="Hyperlink"/>
                <w:rtl/>
              </w:rPr>
            </w:rPrChange>
          </w:rPr>
          <w:t xml:space="preserve"> </w:t>
        </w:r>
        <w:r w:rsidRPr="00974A00">
          <w:rPr>
            <w:rStyle w:val="Hyperlink"/>
            <w:rFonts w:hint="cs"/>
            <w:b w:val="0"/>
            <w:bCs w:val="0"/>
            <w:sz w:val="22"/>
            <w:szCs w:val="22"/>
            <w:rtl/>
            <w:rPrChange w:id="4909" w:author="Mohsen Jafarinejad" w:date="2019-05-12T10:59:00Z">
              <w:rPr>
                <w:rStyle w:val="Hyperlink"/>
                <w:rFonts w:hint="cs"/>
                <w:rtl/>
              </w:rPr>
            </w:rPrChange>
          </w:rPr>
          <w:t>های</w:t>
        </w:r>
        <w:r w:rsidRPr="00974A00">
          <w:rPr>
            <w:rStyle w:val="Hyperlink"/>
            <w:b w:val="0"/>
            <w:bCs w:val="0"/>
            <w:sz w:val="22"/>
            <w:szCs w:val="22"/>
            <w:rtl/>
            <w:rPrChange w:id="4910" w:author="Mohsen Jafarinejad" w:date="2019-05-12T10:59:00Z">
              <w:rPr>
                <w:rStyle w:val="Hyperlink"/>
                <w:rtl/>
              </w:rPr>
            </w:rPrChange>
          </w:rPr>
          <w:t xml:space="preserve"> </w:t>
        </w:r>
        <w:r w:rsidRPr="00974A00">
          <w:rPr>
            <w:rStyle w:val="Hyperlink"/>
            <w:rFonts w:hint="cs"/>
            <w:b w:val="0"/>
            <w:bCs w:val="0"/>
            <w:sz w:val="22"/>
            <w:szCs w:val="22"/>
            <w:rtl/>
            <w:rPrChange w:id="4911" w:author="Mohsen Jafarinejad" w:date="2019-05-12T10:59:00Z">
              <w:rPr>
                <w:rStyle w:val="Hyperlink"/>
                <w:rFonts w:hint="cs"/>
                <w:rtl/>
              </w:rPr>
            </w:rPrChange>
          </w:rPr>
          <w:t>مختلف</w:t>
        </w:r>
        <w:r w:rsidRPr="00974A00">
          <w:rPr>
            <w:rStyle w:val="Hyperlink"/>
            <w:b w:val="0"/>
            <w:bCs w:val="0"/>
            <w:sz w:val="22"/>
            <w:szCs w:val="22"/>
            <w:rtl/>
            <w:rPrChange w:id="4912" w:author="Mohsen Jafarinejad" w:date="2019-05-12T10:59:00Z">
              <w:rPr>
                <w:rStyle w:val="Hyperlink"/>
                <w:rtl/>
              </w:rPr>
            </w:rPrChange>
          </w:rPr>
          <w:t xml:space="preserve"> </w:t>
        </w:r>
        <w:r w:rsidRPr="00974A00">
          <w:rPr>
            <w:rStyle w:val="Hyperlink"/>
            <w:rFonts w:hint="cs"/>
            <w:b w:val="0"/>
            <w:bCs w:val="0"/>
            <w:sz w:val="22"/>
            <w:szCs w:val="22"/>
            <w:rtl/>
            <w:rPrChange w:id="4913" w:author="Mohsen Jafarinejad" w:date="2019-05-12T10:59:00Z">
              <w:rPr>
                <w:rStyle w:val="Hyperlink"/>
                <w:rFonts w:hint="cs"/>
                <w:rtl/>
              </w:rPr>
            </w:rPrChange>
          </w:rPr>
          <w:t>پیل</w:t>
        </w:r>
        <w:r w:rsidRPr="00974A00">
          <w:rPr>
            <w:rStyle w:val="Hyperlink"/>
            <w:b w:val="0"/>
            <w:bCs w:val="0"/>
            <w:sz w:val="22"/>
            <w:szCs w:val="22"/>
            <w:rtl/>
            <w:rPrChange w:id="4914" w:author="Mohsen Jafarinejad" w:date="2019-05-12T10:59:00Z">
              <w:rPr>
                <w:rStyle w:val="Hyperlink"/>
                <w:rtl/>
              </w:rPr>
            </w:rPrChange>
          </w:rPr>
          <w:t xml:space="preserve"> </w:t>
        </w:r>
        <w:r w:rsidRPr="00974A00">
          <w:rPr>
            <w:rStyle w:val="Hyperlink"/>
            <w:rFonts w:hint="cs"/>
            <w:b w:val="0"/>
            <w:bCs w:val="0"/>
            <w:sz w:val="22"/>
            <w:szCs w:val="22"/>
            <w:rtl/>
            <w:rPrChange w:id="4915" w:author="Mohsen Jafarinejad" w:date="2019-05-12T10:59:00Z">
              <w:rPr>
                <w:rStyle w:val="Hyperlink"/>
                <w:rFonts w:hint="cs"/>
                <w:rtl/>
              </w:rPr>
            </w:rPrChange>
          </w:rPr>
          <w:t>میکروبی</w:t>
        </w:r>
        <w:r w:rsidRPr="00974A00">
          <w:rPr>
            <w:rStyle w:val="Hyperlink"/>
            <w:b w:val="0"/>
            <w:bCs w:val="0"/>
            <w:sz w:val="22"/>
            <w:szCs w:val="22"/>
            <w:rtl/>
            <w:rPrChange w:id="4916" w:author="Mohsen Jafarinejad" w:date="2019-05-12T10:59:00Z">
              <w:rPr>
                <w:rStyle w:val="Hyperlink"/>
                <w:rtl/>
              </w:rPr>
            </w:rPrChange>
          </w:rPr>
          <w:t xml:space="preserve"> </w:t>
        </w:r>
        <w:r w:rsidRPr="00974A00">
          <w:rPr>
            <w:rStyle w:val="Hyperlink"/>
            <w:rFonts w:hint="cs"/>
            <w:b w:val="0"/>
            <w:bCs w:val="0"/>
            <w:sz w:val="22"/>
            <w:szCs w:val="22"/>
            <w:rtl/>
            <w:rPrChange w:id="4917" w:author="Mohsen Jafarinejad" w:date="2019-05-12T10:59:00Z">
              <w:rPr>
                <w:rStyle w:val="Hyperlink"/>
                <w:rFonts w:hint="cs"/>
                <w:rtl/>
              </w:rPr>
            </w:rPrChange>
          </w:rPr>
          <w:t>بر</w:t>
        </w:r>
        <w:r w:rsidRPr="00974A00">
          <w:rPr>
            <w:rStyle w:val="Hyperlink"/>
            <w:b w:val="0"/>
            <w:bCs w:val="0"/>
            <w:sz w:val="22"/>
            <w:szCs w:val="22"/>
            <w:rtl/>
            <w:rPrChange w:id="4918" w:author="Mohsen Jafarinejad" w:date="2019-05-12T10:59:00Z">
              <w:rPr>
                <w:rStyle w:val="Hyperlink"/>
                <w:rtl/>
              </w:rPr>
            </w:rPrChange>
          </w:rPr>
          <w:t xml:space="preserve"> </w:t>
        </w:r>
        <w:r w:rsidRPr="00974A00">
          <w:rPr>
            <w:rStyle w:val="Hyperlink"/>
            <w:rFonts w:hint="cs"/>
            <w:b w:val="0"/>
            <w:bCs w:val="0"/>
            <w:sz w:val="22"/>
            <w:szCs w:val="22"/>
            <w:rtl/>
            <w:rPrChange w:id="4919" w:author="Mohsen Jafarinejad" w:date="2019-05-12T10:59:00Z">
              <w:rPr>
                <w:rStyle w:val="Hyperlink"/>
                <w:rFonts w:hint="cs"/>
                <w:rtl/>
              </w:rPr>
            </w:rPrChange>
          </w:rPr>
          <w:t>عملکرد</w:t>
        </w:r>
        <w:r w:rsidRPr="00974A00">
          <w:rPr>
            <w:rStyle w:val="Hyperlink"/>
            <w:b w:val="0"/>
            <w:bCs w:val="0"/>
            <w:sz w:val="22"/>
            <w:szCs w:val="22"/>
            <w:rtl/>
            <w:rPrChange w:id="4920" w:author="Mohsen Jafarinejad" w:date="2019-05-12T10:59:00Z">
              <w:rPr>
                <w:rStyle w:val="Hyperlink"/>
                <w:rtl/>
              </w:rPr>
            </w:rPrChange>
          </w:rPr>
          <w:t xml:space="preserve"> </w:t>
        </w:r>
        <w:r w:rsidRPr="00974A00">
          <w:rPr>
            <w:rStyle w:val="Hyperlink"/>
            <w:rFonts w:hint="cs"/>
            <w:b w:val="0"/>
            <w:bCs w:val="0"/>
            <w:sz w:val="22"/>
            <w:szCs w:val="22"/>
            <w:rtl/>
            <w:rPrChange w:id="4921" w:author="Mohsen Jafarinejad" w:date="2019-05-12T10:59:00Z">
              <w:rPr>
                <w:rStyle w:val="Hyperlink"/>
                <w:rFonts w:hint="cs"/>
                <w:rtl/>
              </w:rPr>
            </w:rPrChange>
          </w:rPr>
          <w:t>آن</w:t>
        </w:r>
        <w:r w:rsidRPr="00974A00">
          <w:rPr>
            <w:b w:val="0"/>
            <w:bCs w:val="0"/>
            <w:webHidden/>
            <w:sz w:val="22"/>
            <w:szCs w:val="22"/>
            <w:rPrChange w:id="4922" w:author="Mohsen Jafarinejad" w:date="2019-05-12T10:59:00Z">
              <w:rPr>
                <w:webHidden/>
              </w:rPr>
            </w:rPrChange>
          </w:rPr>
          <w:tab/>
        </w:r>
      </w:ins>
      <w:ins w:id="4923" w:author="Mohsen Jafarinejad" w:date="2019-05-12T11:06:00Z">
        <w:r w:rsidR="00974A00">
          <w:rPr>
            <w:rFonts w:hint="cs"/>
            <w:b w:val="0"/>
            <w:bCs w:val="0"/>
            <w:webHidden/>
            <w:sz w:val="22"/>
            <w:szCs w:val="22"/>
            <w:rtl/>
          </w:rPr>
          <w:t>41</w:t>
        </w:r>
      </w:ins>
      <w:ins w:id="4924" w:author="Mohsen Jafarinejad" w:date="2019-05-12T10:50:00Z">
        <w:r w:rsidRPr="00974A00">
          <w:rPr>
            <w:rStyle w:val="Hyperlink"/>
            <w:b w:val="0"/>
            <w:bCs w:val="0"/>
            <w:sz w:val="22"/>
            <w:szCs w:val="22"/>
            <w:rPrChange w:id="4925" w:author="Mohsen Jafarinejad" w:date="2019-05-12T10:59:00Z">
              <w:rPr>
                <w:rStyle w:val="Hyperlink"/>
              </w:rPr>
            </w:rPrChange>
          </w:rPr>
          <w:fldChar w:fldCharType="end"/>
        </w:r>
      </w:ins>
    </w:p>
    <w:p w14:paraId="3C3F1A3E" w14:textId="6AF93874" w:rsidR="009667A9" w:rsidRPr="00974A00" w:rsidRDefault="009667A9">
      <w:pPr>
        <w:pStyle w:val="TOC1"/>
        <w:rPr>
          <w:ins w:id="4926" w:author="Mohsen Jafarinejad" w:date="2019-05-12T10:50:00Z"/>
          <w:rFonts w:eastAsiaTheme="minorEastAsia"/>
          <w:b w:val="0"/>
          <w:bCs w:val="0"/>
          <w:i w:val="0"/>
          <w:sz w:val="20"/>
          <w:szCs w:val="20"/>
          <w:lang w:bidi="ar-SA"/>
          <w:rPrChange w:id="4927" w:author="Mohsen Jafarinejad" w:date="2019-05-12T10:59:00Z">
            <w:rPr>
              <w:ins w:id="4928" w:author="Mohsen Jafarinejad" w:date="2019-05-12T10:50:00Z"/>
              <w:rFonts w:asciiTheme="minorHAnsi" w:eastAsiaTheme="minorEastAsia" w:hAnsiTheme="minorHAnsi" w:cstheme="minorBidi"/>
              <w:b w:val="0"/>
              <w:bCs w:val="0"/>
              <w:i w:val="0"/>
              <w:lang w:bidi="ar-SA"/>
            </w:rPr>
          </w:rPrChange>
        </w:rPr>
        <w:pPrChange w:id="4929" w:author="Mohsen Jafarinejad" w:date="2019-05-12T11:06:00Z">
          <w:pPr>
            <w:pStyle w:val="TOC1"/>
            <w:bidi w:val="0"/>
          </w:pPr>
        </w:pPrChange>
      </w:pPr>
      <w:ins w:id="4930" w:author="Mohsen Jafarinejad" w:date="2019-05-12T10:50:00Z">
        <w:r w:rsidRPr="00974A00">
          <w:rPr>
            <w:rStyle w:val="Hyperlink"/>
            <w:b w:val="0"/>
            <w:bCs w:val="0"/>
            <w:sz w:val="22"/>
            <w:szCs w:val="22"/>
            <w:rPrChange w:id="4931" w:author="Mohsen Jafarinejad" w:date="2019-05-12T10:59:00Z">
              <w:rPr>
                <w:rStyle w:val="Hyperlink"/>
              </w:rPr>
            </w:rPrChange>
          </w:rPr>
          <w:fldChar w:fldCharType="begin"/>
        </w:r>
        <w:r w:rsidRPr="00974A00">
          <w:rPr>
            <w:rStyle w:val="Hyperlink"/>
            <w:b w:val="0"/>
            <w:bCs w:val="0"/>
            <w:sz w:val="22"/>
            <w:szCs w:val="22"/>
            <w:rPrChange w:id="4932" w:author="Mohsen Jafarinejad" w:date="2019-05-12T10:59:00Z">
              <w:rPr>
                <w:rStyle w:val="Hyperlink"/>
              </w:rPr>
            </w:rPrChange>
          </w:rPr>
          <w:instrText xml:space="preserve"> </w:instrText>
        </w:r>
        <w:r w:rsidRPr="00974A00">
          <w:rPr>
            <w:b w:val="0"/>
            <w:bCs w:val="0"/>
            <w:sz w:val="22"/>
            <w:szCs w:val="22"/>
            <w:rPrChange w:id="4933" w:author="Mohsen Jafarinejad" w:date="2019-05-12T10:59:00Z">
              <w:rPr/>
            </w:rPrChange>
          </w:rPr>
          <w:instrText>HYPERLINK \l "_Toc8551033"</w:instrText>
        </w:r>
        <w:r w:rsidRPr="00974A00">
          <w:rPr>
            <w:rStyle w:val="Hyperlink"/>
            <w:b w:val="0"/>
            <w:bCs w:val="0"/>
            <w:sz w:val="22"/>
            <w:szCs w:val="22"/>
            <w:rPrChange w:id="4934" w:author="Mohsen Jafarinejad" w:date="2019-05-12T10:59:00Z">
              <w:rPr>
                <w:rStyle w:val="Hyperlink"/>
              </w:rPr>
            </w:rPrChange>
          </w:rPr>
          <w:instrText xml:space="preserve"> </w:instrText>
        </w:r>
        <w:r w:rsidRPr="00974A00">
          <w:rPr>
            <w:rStyle w:val="Hyperlink"/>
            <w:b w:val="0"/>
            <w:bCs w:val="0"/>
            <w:sz w:val="22"/>
            <w:szCs w:val="22"/>
            <w:rPrChange w:id="4935" w:author="Mohsen Jafarinejad" w:date="2019-05-12T10:59:00Z">
              <w:rPr>
                <w:rStyle w:val="Hyperlink"/>
              </w:rPr>
            </w:rPrChange>
          </w:rPr>
          <w:fldChar w:fldCharType="separate"/>
        </w:r>
        <w:r w:rsidRPr="00974A00">
          <w:rPr>
            <w:rStyle w:val="Hyperlink"/>
            <w:rFonts w:hint="cs"/>
            <w:b w:val="0"/>
            <w:bCs w:val="0"/>
            <w:sz w:val="22"/>
            <w:szCs w:val="22"/>
            <w:rtl/>
            <w:rPrChange w:id="4936" w:author="Mohsen Jafarinejad" w:date="2019-05-12T10:59:00Z">
              <w:rPr>
                <w:rStyle w:val="Hyperlink"/>
                <w:rFonts w:hint="cs"/>
                <w:rtl/>
              </w:rPr>
            </w:rPrChange>
          </w:rPr>
          <w:t>شکل</w:t>
        </w:r>
        <w:r w:rsidRPr="00974A00">
          <w:rPr>
            <w:rStyle w:val="Hyperlink"/>
            <w:b w:val="0"/>
            <w:bCs w:val="0"/>
            <w:sz w:val="22"/>
            <w:szCs w:val="22"/>
            <w:rtl/>
            <w:rPrChange w:id="4937" w:author="Mohsen Jafarinejad" w:date="2019-05-12T10:59:00Z">
              <w:rPr>
                <w:rStyle w:val="Hyperlink"/>
                <w:rtl/>
              </w:rPr>
            </w:rPrChange>
          </w:rPr>
          <w:t xml:space="preserve"> 2-19 </w:t>
        </w:r>
        <w:r w:rsidRPr="00974A00">
          <w:rPr>
            <w:rStyle w:val="Hyperlink"/>
            <w:rFonts w:hint="cs"/>
            <w:b w:val="0"/>
            <w:bCs w:val="0"/>
            <w:sz w:val="22"/>
            <w:szCs w:val="22"/>
            <w:rtl/>
            <w:rPrChange w:id="4938" w:author="Mohsen Jafarinejad" w:date="2019-05-12T10:59:00Z">
              <w:rPr>
                <w:rStyle w:val="Hyperlink"/>
                <w:rFonts w:hint="cs"/>
                <w:rtl/>
              </w:rPr>
            </w:rPrChange>
          </w:rPr>
          <w:t>تغییرات</w:t>
        </w:r>
        <w:r w:rsidRPr="00974A00">
          <w:rPr>
            <w:rStyle w:val="Hyperlink"/>
            <w:b w:val="0"/>
            <w:bCs w:val="0"/>
            <w:sz w:val="22"/>
            <w:szCs w:val="22"/>
            <w:rtl/>
            <w:rPrChange w:id="4939" w:author="Mohsen Jafarinejad" w:date="2019-05-12T10:59:00Z">
              <w:rPr>
                <w:rStyle w:val="Hyperlink"/>
                <w:rtl/>
              </w:rPr>
            </w:rPrChange>
          </w:rPr>
          <w:t xml:space="preserve"> </w:t>
        </w:r>
        <w:r w:rsidRPr="00974A00">
          <w:rPr>
            <w:rStyle w:val="Hyperlink"/>
            <w:rFonts w:hint="cs"/>
            <w:b w:val="0"/>
            <w:bCs w:val="0"/>
            <w:sz w:val="22"/>
            <w:szCs w:val="22"/>
            <w:rtl/>
            <w:rPrChange w:id="4940" w:author="Mohsen Jafarinejad" w:date="2019-05-12T10:59:00Z">
              <w:rPr>
                <w:rStyle w:val="Hyperlink"/>
                <w:rFonts w:hint="cs"/>
                <w:rtl/>
              </w:rPr>
            </w:rPrChange>
          </w:rPr>
          <w:t>افت</w:t>
        </w:r>
        <w:r w:rsidRPr="00974A00">
          <w:rPr>
            <w:rStyle w:val="Hyperlink"/>
            <w:b w:val="0"/>
            <w:bCs w:val="0"/>
            <w:sz w:val="22"/>
            <w:szCs w:val="22"/>
            <w:rtl/>
            <w:rPrChange w:id="4941" w:author="Mohsen Jafarinejad" w:date="2019-05-12T10:59:00Z">
              <w:rPr>
                <w:rStyle w:val="Hyperlink"/>
                <w:rtl/>
              </w:rPr>
            </w:rPrChange>
          </w:rPr>
          <w:t xml:space="preserve"> </w:t>
        </w:r>
        <w:r w:rsidRPr="00974A00">
          <w:rPr>
            <w:rStyle w:val="Hyperlink"/>
            <w:rFonts w:hint="cs"/>
            <w:b w:val="0"/>
            <w:bCs w:val="0"/>
            <w:sz w:val="22"/>
            <w:szCs w:val="22"/>
            <w:rtl/>
            <w:rPrChange w:id="4942" w:author="Mohsen Jafarinejad" w:date="2019-05-12T10:59:00Z">
              <w:rPr>
                <w:rStyle w:val="Hyperlink"/>
                <w:rFonts w:hint="cs"/>
                <w:rtl/>
              </w:rPr>
            </w:rPrChange>
          </w:rPr>
          <w:t>پتانسیل</w:t>
        </w:r>
        <w:r w:rsidRPr="00974A00">
          <w:rPr>
            <w:rStyle w:val="Hyperlink"/>
            <w:b w:val="0"/>
            <w:bCs w:val="0"/>
            <w:sz w:val="22"/>
            <w:szCs w:val="22"/>
            <w:rtl/>
            <w:rPrChange w:id="4943" w:author="Mohsen Jafarinejad" w:date="2019-05-12T10:59:00Z">
              <w:rPr>
                <w:rStyle w:val="Hyperlink"/>
                <w:rtl/>
              </w:rPr>
            </w:rPrChange>
          </w:rPr>
          <w:t xml:space="preserve"> </w:t>
        </w:r>
        <w:r w:rsidRPr="00974A00">
          <w:rPr>
            <w:rStyle w:val="Hyperlink"/>
            <w:rFonts w:hint="cs"/>
            <w:b w:val="0"/>
            <w:bCs w:val="0"/>
            <w:sz w:val="22"/>
            <w:szCs w:val="22"/>
            <w:rtl/>
            <w:rPrChange w:id="4944" w:author="Mohsen Jafarinejad" w:date="2019-05-12T10:59:00Z">
              <w:rPr>
                <w:rStyle w:val="Hyperlink"/>
                <w:rFonts w:hint="cs"/>
                <w:rtl/>
              </w:rPr>
            </w:rPrChange>
          </w:rPr>
          <w:t>در</w:t>
        </w:r>
        <w:r w:rsidRPr="00974A00">
          <w:rPr>
            <w:rStyle w:val="Hyperlink"/>
            <w:b w:val="0"/>
            <w:bCs w:val="0"/>
            <w:sz w:val="22"/>
            <w:szCs w:val="22"/>
            <w:rtl/>
            <w:rPrChange w:id="4945" w:author="Mohsen Jafarinejad" w:date="2019-05-12T10:59:00Z">
              <w:rPr>
                <w:rStyle w:val="Hyperlink"/>
                <w:rtl/>
              </w:rPr>
            </w:rPrChange>
          </w:rPr>
          <w:t xml:space="preserve"> </w:t>
        </w:r>
        <w:r w:rsidRPr="00974A00">
          <w:rPr>
            <w:rStyle w:val="Hyperlink"/>
            <w:rFonts w:hint="cs"/>
            <w:b w:val="0"/>
            <w:bCs w:val="0"/>
            <w:sz w:val="22"/>
            <w:szCs w:val="22"/>
            <w:rtl/>
            <w:rPrChange w:id="4946" w:author="Mohsen Jafarinejad" w:date="2019-05-12T10:59:00Z">
              <w:rPr>
                <w:rStyle w:val="Hyperlink"/>
                <w:rFonts w:hint="cs"/>
                <w:rtl/>
              </w:rPr>
            </w:rPrChange>
          </w:rPr>
          <w:t>پیل</w:t>
        </w:r>
        <w:r w:rsidRPr="00974A00">
          <w:rPr>
            <w:rStyle w:val="Hyperlink"/>
            <w:b w:val="0"/>
            <w:bCs w:val="0"/>
            <w:sz w:val="22"/>
            <w:szCs w:val="22"/>
            <w:rtl/>
            <w:rPrChange w:id="4947" w:author="Mohsen Jafarinejad" w:date="2019-05-12T10:59:00Z">
              <w:rPr>
                <w:rStyle w:val="Hyperlink"/>
                <w:rtl/>
              </w:rPr>
            </w:rPrChange>
          </w:rPr>
          <w:t xml:space="preserve"> </w:t>
        </w:r>
        <w:r w:rsidRPr="00974A00">
          <w:rPr>
            <w:rStyle w:val="Hyperlink"/>
            <w:rFonts w:hint="cs"/>
            <w:b w:val="0"/>
            <w:bCs w:val="0"/>
            <w:sz w:val="22"/>
            <w:szCs w:val="22"/>
            <w:rtl/>
            <w:rPrChange w:id="4948" w:author="Mohsen Jafarinejad" w:date="2019-05-12T10:59:00Z">
              <w:rPr>
                <w:rStyle w:val="Hyperlink"/>
                <w:rFonts w:hint="cs"/>
                <w:rtl/>
              </w:rPr>
            </w:rPrChange>
          </w:rPr>
          <w:t>میکروبی</w:t>
        </w:r>
        <w:r w:rsidRPr="00974A00">
          <w:rPr>
            <w:b w:val="0"/>
            <w:bCs w:val="0"/>
            <w:webHidden/>
            <w:sz w:val="22"/>
            <w:szCs w:val="22"/>
            <w:rPrChange w:id="4949" w:author="Mohsen Jafarinejad" w:date="2019-05-12T10:59:00Z">
              <w:rPr>
                <w:webHidden/>
              </w:rPr>
            </w:rPrChange>
          </w:rPr>
          <w:tab/>
        </w:r>
      </w:ins>
      <w:ins w:id="4950" w:author="Mohsen Jafarinejad" w:date="2019-05-12T11:06:00Z">
        <w:r w:rsidR="00974A00">
          <w:rPr>
            <w:rFonts w:hint="cs"/>
            <w:b w:val="0"/>
            <w:bCs w:val="0"/>
            <w:webHidden/>
            <w:sz w:val="22"/>
            <w:szCs w:val="22"/>
            <w:rtl/>
          </w:rPr>
          <w:t>41</w:t>
        </w:r>
      </w:ins>
      <w:ins w:id="4951" w:author="Mohsen Jafarinejad" w:date="2019-05-12T10:50:00Z">
        <w:r w:rsidRPr="00974A00">
          <w:rPr>
            <w:rStyle w:val="Hyperlink"/>
            <w:b w:val="0"/>
            <w:bCs w:val="0"/>
            <w:sz w:val="22"/>
            <w:szCs w:val="22"/>
            <w:rPrChange w:id="4952" w:author="Mohsen Jafarinejad" w:date="2019-05-12T10:59:00Z">
              <w:rPr>
                <w:rStyle w:val="Hyperlink"/>
              </w:rPr>
            </w:rPrChange>
          </w:rPr>
          <w:fldChar w:fldCharType="end"/>
        </w:r>
      </w:ins>
    </w:p>
    <w:p w14:paraId="5BDE972F" w14:textId="3992E934" w:rsidR="009667A9" w:rsidRPr="00974A00" w:rsidRDefault="009667A9">
      <w:pPr>
        <w:pStyle w:val="TOC1"/>
        <w:rPr>
          <w:ins w:id="4953" w:author="Mohsen Jafarinejad" w:date="2019-05-12T10:50:00Z"/>
          <w:rFonts w:eastAsiaTheme="minorEastAsia"/>
          <w:b w:val="0"/>
          <w:bCs w:val="0"/>
          <w:i w:val="0"/>
          <w:sz w:val="20"/>
          <w:szCs w:val="20"/>
          <w:lang w:bidi="ar-SA"/>
          <w:rPrChange w:id="4954" w:author="Mohsen Jafarinejad" w:date="2019-05-12T10:59:00Z">
            <w:rPr>
              <w:ins w:id="4955" w:author="Mohsen Jafarinejad" w:date="2019-05-12T10:50:00Z"/>
              <w:rFonts w:asciiTheme="minorHAnsi" w:eastAsiaTheme="minorEastAsia" w:hAnsiTheme="minorHAnsi" w:cstheme="minorBidi"/>
              <w:b w:val="0"/>
              <w:bCs w:val="0"/>
              <w:i w:val="0"/>
              <w:lang w:bidi="ar-SA"/>
            </w:rPr>
          </w:rPrChange>
        </w:rPr>
        <w:pPrChange w:id="4956" w:author="Mohsen Jafarinejad" w:date="2019-05-12T11:06:00Z">
          <w:pPr>
            <w:pStyle w:val="TOC1"/>
            <w:bidi w:val="0"/>
          </w:pPr>
        </w:pPrChange>
      </w:pPr>
      <w:ins w:id="4957" w:author="Mohsen Jafarinejad" w:date="2019-05-12T10:50:00Z">
        <w:r w:rsidRPr="00974A00">
          <w:rPr>
            <w:rStyle w:val="Hyperlink"/>
            <w:b w:val="0"/>
            <w:bCs w:val="0"/>
            <w:sz w:val="22"/>
            <w:szCs w:val="22"/>
            <w:rPrChange w:id="4958" w:author="Mohsen Jafarinejad" w:date="2019-05-12T10:59:00Z">
              <w:rPr>
                <w:rStyle w:val="Hyperlink"/>
              </w:rPr>
            </w:rPrChange>
          </w:rPr>
          <w:fldChar w:fldCharType="begin"/>
        </w:r>
        <w:r w:rsidRPr="00974A00">
          <w:rPr>
            <w:rStyle w:val="Hyperlink"/>
            <w:b w:val="0"/>
            <w:bCs w:val="0"/>
            <w:sz w:val="22"/>
            <w:szCs w:val="22"/>
            <w:rPrChange w:id="4959" w:author="Mohsen Jafarinejad" w:date="2019-05-12T10:59:00Z">
              <w:rPr>
                <w:rStyle w:val="Hyperlink"/>
              </w:rPr>
            </w:rPrChange>
          </w:rPr>
          <w:instrText xml:space="preserve"> </w:instrText>
        </w:r>
        <w:r w:rsidRPr="00974A00">
          <w:rPr>
            <w:b w:val="0"/>
            <w:bCs w:val="0"/>
            <w:sz w:val="22"/>
            <w:szCs w:val="22"/>
            <w:rPrChange w:id="4960" w:author="Mohsen Jafarinejad" w:date="2019-05-12T10:59:00Z">
              <w:rPr/>
            </w:rPrChange>
          </w:rPr>
          <w:instrText>HYPERLINK \l "_Toc8551034"</w:instrText>
        </w:r>
        <w:r w:rsidRPr="00974A00">
          <w:rPr>
            <w:rStyle w:val="Hyperlink"/>
            <w:b w:val="0"/>
            <w:bCs w:val="0"/>
            <w:sz w:val="22"/>
            <w:szCs w:val="22"/>
            <w:rPrChange w:id="4961" w:author="Mohsen Jafarinejad" w:date="2019-05-12T10:59:00Z">
              <w:rPr>
                <w:rStyle w:val="Hyperlink"/>
              </w:rPr>
            </w:rPrChange>
          </w:rPr>
          <w:instrText xml:space="preserve"> </w:instrText>
        </w:r>
        <w:r w:rsidRPr="00974A00">
          <w:rPr>
            <w:rStyle w:val="Hyperlink"/>
            <w:b w:val="0"/>
            <w:bCs w:val="0"/>
            <w:sz w:val="22"/>
            <w:szCs w:val="22"/>
            <w:rPrChange w:id="4962" w:author="Mohsen Jafarinejad" w:date="2019-05-12T10:59:00Z">
              <w:rPr>
                <w:rStyle w:val="Hyperlink"/>
              </w:rPr>
            </w:rPrChange>
          </w:rPr>
          <w:fldChar w:fldCharType="separate"/>
        </w:r>
        <w:r w:rsidRPr="00974A00">
          <w:rPr>
            <w:rStyle w:val="Hyperlink"/>
            <w:rFonts w:hint="cs"/>
            <w:b w:val="0"/>
            <w:bCs w:val="0"/>
            <w:sz w:val="22"/>
            <w:szCs w:val="22"/>
            <w:rtl/>
            <w:rPrChange w:id="4963" w:author="Mohsen Jafarinejad" w:date="2019-05-12T10:59:00Z">
              <w:rPr>
                <w:rStyle w:val="Hyperlink"/>
                <w:rFonts w:hint="cs"/>
                <w:rtl/>
              </w:rPr>
            </w:rPrChange>
          </w:rPr>
          <w:t>شکل</w:t>
        </w:r>
        <w:r w:rsidRPr="00974A00">
          <w:rPr>
            <w:rStyle w:val="Hyperlink"/>
            <w:b w:val="0"/>
            <w:bCs w:val="0"/>
            <w:sz w:val="22"/>
            <w:szCs w:val="22"/>
            <w:rtl/>
            <w:rPrChange w:id="4964" w:author="Mohsen Jafarinejad" w:date="2019-05-12T10:59:00Z">
              <w:rPr>
                <w:rStyle w:val="Hyperlink"/>
                <w:rtl/>
              </w:rPr>
            </w:rPrChange>
          </w:rPr>
          <w:t xml:space="preserve"> 2-20 </w:t>
        </w:r>
        <w:r w:rsidRPr="00974A00">
          <w:rPr>
            <w:rStyle w:val="Hyperlink"/>
            <w:rFonts w:hint="cs"/>
            <w:b w:val="0"/>
            <w:bCs w:val="0"/>
            <w:sz w:val="22"/>
            <w:szCs w:val="22"/>
            <w:rtl/>
            <w:rPrChange w:id="4965" w:author="Mohsen Jafarinejad" w:date="2019-05-12T10:59:00Z">
              <w:rPr>
                <w:rStyle w:val="Hyperlink"/>
                <w:rFonts w:hint="cs"/>
                <w:rtl/>
              </w:rPr>
            </w:rPrChange>
          </w:rPr>
          <w:t>شماتیک</w:t>
        </w:r>
        <w:r w:rsidRPr="00974A00">
          <w:rPr>
            <w:rStyle w:val="Hyperlink"/>
            <w:b w:val="0"/>
            <w:bCs w:val="0"/>
            <w:sz w:val="22"/>
            <w:szCs w:val="22"/>
            <w:rtl/>
            <w:rPrChange w:id="4966" w:author="Mohsen Jafarinejad" w:date="2019-05-12T10:59:00Z">
              <w:rPr>
                <w:rStyle w:val="Hyperlink"/>
                <w:rtl/>
              </w:rPr>
            </w:rPrChange>
          </w:rPr>
          <w:t xml:space="preserve"> </w:t>
        </w:r>
        <w:r w:rsidRPr="00974A00">
          <w:rPr>
            <w:rStyle w:val="Hyperlink"/>
            <w:rFonts w:hint="cs"/>
            <w:b w:val="0"/>
            <w:bCs w:val="0"/>
            <w:sz w:val="22"/>
            <w:szCs w:val="22"/>
            <w:rtl/>
            <w:rPrChange w:id="4967" w:author="Mohsen Jafarinejad" w:date="2019-05-12T10:59:00Z">
              <w:rPr>
                <w:rStyle w:val="Hyperlink"/>
                <w:rFonts w:hint="cs"/>
                <w:rtl/>
              </w:rPr>
            </w:rPrChange>
          </w:rPr>
          <w:t>تغییرات</w:t>
        </w:r>
        <w:r w:rsidRPr="00974A00">
          <w:rPr>
            <w:rStyle w:val="Hyperlink"/>
            <w:b w:val="0"/>
            <w:bCs w:val="0"/>
            <w:sz w:val="22"/>
            <w:szCs w:val="22"/>
            <w:rtl/>
            <w:rPrChange w:id="4968" w:author="Mohsen Jafarinejad" w:date="2019-05-12T10:59:00Z">
              <w:rPr>
                <w:rStyle w:val="Hyperlink"/>
                <w:rtl/>
              </w:rPr>
            </w:rPrChange>
          </w:rPr>
          <w:t xml:space="preserve"> </w:t>
        </w:r>
        <w:r w:rsidRPr="00974A00">
          <w:rPr>
            <w:rStyle w:val="Hyperlink"/>
            <w:rFonts w:hint="cs"/>
            <w:b w:val="0"/>
            <w:bCs w:val="0"/>
            <w:sz w:val="22"/>
            <w:szCs w:val="22"/>
            <w:rtl/>
            <w:rPrChange w:id="4969" w:author="Mohsen Jafarinejad" w:date="2019-05-12T10:59:00Z">
              <w:rPr>
                <w:rStyle w:val="Hyperlink"/>
                <w:rFonts w:hint="cs"/>
                <w:rtl/>
              </w:rPr>
            </w:rPrChange>
          </w:rPr>
          <w:t>افت</w:t>
        </w:r>
        <w:r w:rsidRPr="00974A00">
          <w:rPr>
            <w:rStyle w:val="Hyperlink"/>
            <w:b w:val="0"/>
            <w:bCs w:val="0"/>
            <w:sz w:val="22"/>
            <w:szCs w:val="22"/>
            <w:rtl/>
            <w:rPrChange w:id="4970" w:author="Mohsen Jafarinejad" w:date="2019-05-12T10:59:00Z">
              <w:rPr>
                <w:rStyle w:val="Hyperlink"/>
                <w:rtl/>
              </w:rPr>
            </w:rPrChange>
          </w:rPr>
          <w:t xml:space="preserve"> </w:t>
        </w:r>
        <w:r w:rsidRPr="00974A00">
          <w:rPr>
            <w:rStyle w:val="Hyperlink"/>
            <w:rFonts w:hint="cs"/>
            <w:b w:val="0"/>
            <w:bCs w:val="0"/>
            <w:sz w:val="22"/>
            <w:szCs w:val="22"/>
            <w:rtl/>
            <w:rPrChange w:id="4971" w:author="Mohsen Jafarinejad" w:date="2019-05-12T10:59:00Z">
              <w:rPr>
                <w:rStyle w:val="Hyperlink"/>
                <w:rFonts w:hint="cs"/>
                <w:rtl/>
              </w:rPr>
            </w:rPrChange>
          </w:rPr>
          <w:t>پتانسیل</w:t>
        </w:r>
        <w:r w:rsidRPr="00974A00">
          <w:rPr>
            <w:rStyle w:val="Hyperlink"/>
            <w:b w:val="0"/>
            <w:bCs w:val="0"/>
            <w:sz w:val="22"/>
            <w:szCs w:val="22"/>
            <w:rtl/>
            <w:rPrChange w:id="4972" w:author="Mohsen Jafarinejad" w:date="2019-05-12T10:59:00Z">
              <w:rPr>
                <w:rStyle w:val="Hyperlink"/>
                <w:rtl/>
              </w:rPr>
            </w:rPrChange>
          </w:rPr>
          <w:t xml:space="preserve"> </w:t>
        </w:r>
        <w:r w:rsidRPr="00974A00">
          <w:rPr>
            <w:rStyle w:val="Hyperlink"/>
            <w:rFonts w:hint="cs"/>
            <w:b w:val="0"/>
            <w:bCs w:val="0"/>
            <w:sz w:val="22"/>
            <w:szCs w:val="22"/>
            <w:rtl/>
            <w:rPrChange w:id="4973" w:author="Mohsen Jafarinejad" w:date="2019-05-12T10:59:00Z">
              <w:rPr>
                <w:rStyle w:val="Hyperlink"/>
                <w:rFonts w:hint="cs"/>
                <w:rtl/>
              </w:rPr>
            </w:rPrChange>
          </w:rPr>
          <w:t>پیل</w:t>
        </w:r>
        <w:r w:rsidRPr="00974A00">
          <w:rPr>
            <w:rStyle w:val="Hyperlink"/>
            <w:b w:val="0"/>
            <w:bCs w:val="0"/>
            <w:sz w:val="22"/>
            <w:szCs w:val="22"/>
            <w:rtl/>
            <w:rPrChange w:id="4974" w:author="Mohsen Jafarinejad" w:date="2019-05-12T10:59:00Z">
              <w:rPr>
                <w:rStyle w:val="Hyperlink"/>
                <w:rtl/>
              </w:rPr>
            </w:rPrChange>
          </w:rPr>
          <w:t xml:space="preserve"> </w:t>
        </w:r>
        <w:r w:rsidRPr="00974A00">
          <w:rPr>
            <w:rStyle w:val="Hyperlink"/>
            <w:rFonts w:hint="cs"/>
            <w:b w:val="0"/>
            <w:bCs w:val="0"/>
            <w:sz w:val="22"/>
            <w:szCs w:val="22"/>
            <w:rtl/>
            <w:rPrChange w:id="4975" w:author="Mohsen Jafarinejad" w:date="2019-05-12T10:59:00Z">
              <w:rPr>
                <w:rStyle w:val="Hyperlink"/>
                <w:rFonts w:hint="cs"/>
                <w:rtl/>
              </w:rPr>
            </w:rPrChange>
          </w:rPr>
          <w:t>میکروبی</w:t>
        </w:r>
        <w:r w:rsidRPr="00974A00">
          <w:rPr>
            <w:rStyle w:val="Hyperlink"/>
            <w:b w:val="0"/>
            <w:bCs w:val="0"/>
            <w:sz w:val="22"/>
            <w:szCs w:val="22"/>
            <w:rtl/>
            <w:rPrChange w:id="4976" w:author="Mohsen Jafarinejad" w:date="2019-05-12T10:59:00Z">
              <w:rPr>
                <w:rStyle w:val="Hyperlink"/>
                <w:rtl/>
              </w:rPr>
            </w:rPrChange>
          </w:rPr>
          <w:t xml:space="preserve"> </w:t>
        </w:r>
        <w:r w:rsidRPr="00974A00">
          <w:rPr>
            <w:rStyle w:val="Hyperlink"/>
            <w:rFonts w:hint="cs"/>
            <w:b w:val="0"/>
            <w:bCs w:val="0"/>
            <w:sz w:val="22"/>
            <w:szCs w:val="22"/>
            <w:rtl/>
            <w:rPrChange w:id="4977" w:author="Mohsen Jafarinejad" w:date="2019-05-12T10:59:00Z">
              <w:rPr>
                <w:rStyle w:val="Hyperlink"/>
                <w:rFonts w:hint="cs"/>
                <w:rtl/>
              </w:rPr>
            </w:rPrChange>
          </w:rPr>
          <w:t>با</w:t>
        </w:r>
        <w:r w:rsidRPr="00974A00">
          <w:rPr>
            <w:rStyle w:val="Hyperlink"/>
            <w:b w:val="0"/>
            <w:bCs w:val="0"/>
            <w:sz w:val="22"/>
            <w:szCs w:val="22"/>
            <w:rtl/>
            <w:rPrChange w:id="4978" w:author="Mohsen Jafarinejad" w:date="2019-05-12T10:59:00Z">
              <w:rPr>
                <w:rStyle w:val="Hyperlink"/>
                <w:rtl/>
              </w:rPr>
            </w:rPrChange>
          </w:rPr>
          <w:t xml:space="preserve"> </w:t>
        </w:r>
        <w:r w:rsidRPr="00974A00">
          <w:rPr>
            <w:rStyle w:val="Hyperlink"/>
            <w:rFonts w:hint="cs"/>
            <w:b w:val="0"/>
            <w:bCs w:val="0"/>
            <w:sz w:val="22"/>
            <w:szCs w:val="22"/>
            <w:rtl/>
            <w:rPrChange w:id="4979" w:author="Mohsen Jafarinejad" w:date="2019-05-12T10:59:00Z">
              <w:rPr>
                <w:rStyle w:val="Hyperlink"/>
                <w:rFonts w:hint="cs"/>
                <w:rtl/>
              </w:rPr>
            </w:rPrChange>
          </w:rPr>
          <w:t>افزایش</w:t>
        </w:r>
        <w:r w:rsidRPr="00974A00">
          <w:rPr>
            <w:rStyle w:val="Hyperlink"/>
            <w:b w:val="0"/>
            <w:bCs w:val="0"/>
            <w:sz w:val="22"/>
            <w:szCs w:val="22"/>
            <w:rtl/>
            <w:rPrChange w:id="4980" w:author="Mohsen Jafarinejad" w:date="2019-05-12T10:59:00Z">
              <w:rPr>
                <w:rStyle w:val="Hyperlink"/>
                <w:rtl/>
              </w:rPr>
            </w:rPrChange>
          </w:rPr>
          <w:t xml:space="preserve"> </w:t>
        </w:r>
        <w:r w:rsidRPr="00974A00">
          <w:rPr>
            <w:rStyle w:val="Hyperlink"/>
            <w:rFonts w:hint="cs"/>
            <w:b w:val="0"/>
            <w:bCs w:val="0"/>
            <w:sz w:val="22"/>
            <w:szCs w:val="22"/>
            <w:rtl/>
            <w:rPrChange w:id="4981" w:author="Mohsen Jafarinejad" w:date="2019-05-12T10:59:00Z">
              <w:rPr>
                <w:rStyle w:val="Hyperlink"/>
                <w:rFonts w:hint="cs"/>
                <w:rtl/>
              </w:rPr>
            </w:rPrChange>
          </w:rPr>
          <w:t>جریان</w:t>
        </w:r>
        <w:r w:rsidRPr="00974A00">
          <w:rPr>
            <w:rStyle w:val="Hyperlink"/>
            <w:b w:val="0"/>
            <w:bCs w:val="0"/>
            <w:sz w:val="22"/>
            <w:szCs w:val="22"/>
            <w:rtl/>
            <w:rPrChange w:id="4982" w:author="Mohsen Jafarinejad" w:date="2019-05-12T10:59:00Z">
              <w:rPr>
                <w:rStyle w:val="Hyperlink"/>
                <w:rtl/>
              </w:rPr>
            </w:rPrChange>
          </w:rPr>
          <w:t xml:space="preserve"> </w:t>
        </w:r>
        <w:r w:rsidRPr="00974A00">
          <w:rPr>
            <w:rStyle w:val="Hyperlink"/>
            <w:rFonts w:hint="cs"/>
            <w:b w:val="0"/>
            <w:bCs w:val="0"/>
            <w:sz w:val="22"/>
            <w:szCs w:val="22"/>
            <w:rtl/>
            <w:rPrChange w:id="4983" w:author="Mohsen Jafarinejad" w:date="2019-05-12T10:59:00Z">
              <w:rPr>
                <w:rStyle w:val="Hyperlink"/>
                <w:rFonts w:hint="cs"/>
                <w:rtl/>
              </w:rPr>
            </w:rPrChange>
          </w:rPr>
          <w:t>خروجی</w:t>
        </w:r>
        <w:r w:rsidRPr="00974A00">
          <w:rPr>
            <w:b w:val="0"/>
            <w:bCs w:val="0"/>
            <w:webHidden/>
            <w:sz w:val="22"/>
            <w:szCs w:val="22"/>
            <w:rPrChange w:id="4984" w:author="Mohsen Jafarinejad" w:date="2019-05-12T10:59:00Z">
              <w:rPr>
                <w:webHidden/>
              </w:rPr>
            </w:rPrChange>
          </w:rPr>
          <w:tab/>
        </w:r>
      </w:ins>
      <w:ins w:id="4985" w:author="Mohsen Jafarinejad" w:date="2019-05-12T11:06:00Z">
        <w:r w:rsidR="00974A00">
          <w:rPr>
            <w:rFonts w:hint="cs"/>
            <w:b w:val="0"/>
            <w:bCs w:val="0"/>
            <w:webHidden/>
            <w:sz w:val="22"/>
            <w:szCs w:val="22"/>
            <w:rtl/>
          </w:rPr>
          <w:t>42</w:t>
        </w:r>
      </w:ins>
      <w:ins w:id="4986" w:author="Mohsen Jafarinejad" w:date="2019-05-12T10:50:00Z">
        <w:r w:rsidRPr="00974A00">
          <w:rPr>
            <w:rStyle w:val="Hyperlink"/>
            <w:b w:val="0"/>
            <w:bCs w:val="0"/>
            <w:sz w:val="22"/>
            <w:szCs w:val="22"/>
            <w:rPrChange w:id="4987" w:author="Mohsen Jafarinejad" w:date="2019-05-12T10:59:00Z">
              <w:rPr>
                <w:rStyle w:val="Hyperlink"/>
              </w:rPr>
            </w:rPrChange>
          </w:rPr>
          <w:fldChar w:fldCharType="end"/>
        </w:r>
      </w:ins>
    </w:p>
    <w:p w14:paraId="055ADE0A" w14:textId="1D3BA651" w:rsidR="009667A9" w:rsidRPr="00974A00" w:rsidRDefault="009667A9">
      <w:pPr>
        <w:pStyle w:val="TOC1"/>
        <w:rPr>
          <w:ins w:id="4988" w:author="Mohsen Jafarinejad" w:date="2019-05-12T10:50:00Z"/>
          <w:rFonts w:eastAsiaTheme="minorEastAsia"/>
          <w:b w:val="0"/>
          <w:bCs w:val="0"/>
          <w:i w:val="0"/>
          <w:sz w:val="20"/>
          <w:szCs w:val="20"/>
          <w:lang w:bidi="ar-SA"/>
          <w:rPrChange w:id="4989" w:author="Mohsen Jafarinejad" w:date="2019-05-12T10:59:00Z">
            <w:rPr>
              <w:ins w:id="4990" w:author="Mohsen Jafarinejad" w:date="2019-05-12T10:50:00Z"/>
              <w:rFonts w:asciiTheme="minorHAnsi" w:eastAsiaTheme="minorEastAsia" w:hAnsiTheme="minorHAnsi" w:cstheme="minorBidi"/>
              <w:b w:val="0"/>
              <w:bCs w:val="0"/>
              <w:i w:val="0"/>
              <w:lang w:bidi="ar-SA"/>
            </w:rPr>
          </w:rPrChange>
        </w:rPr>
        <w:pPrChange w:id="4991" w:author="Mohsen Jafarinejad" w:date="2019-05-12T11:06:00Z">
          <w:pPr>
            <w:pStyle w:val="TOC1"/>
            <w:bidi w:val="0"/>
          </w:pPr>
        </w:pPrChange>
      </w:pPr>
      <w:ins w:id="4992" w:author="Mohsen Jafarinejad" w:date="2019-05-12T10:50:00Z">
        <w:r w:rsidRPr="00974A00">
          <w:rPr>
            <w:rStyle w:val="Hyperlink"/>
            <w:b w:val="0"/>
            <w:bCs w:val="0"/>
            <w:sz w:val="22"/>
            <w:szCs w:val="22"/>
            <w:rPrChange w:id="4993" w:author="Mohsen Jafarinejad" w:date="2019-05-12T10:59:00Z">
              <w:rPr>
                <w:rStyle w:val="Hyperlink"/>
              </w:rPr>
            </w:rPrChange>
          </w:rPr>
          <w:fldChar w:fldCharType="begin"/>
        </w:r>
        <w:r w:rsidRPr="00974A00">
          <w:rPr>
            <w:rStyle w:val="Hyperlink"/>
            <w:b w:val="0"/>
            <w:bCs w:val="0"/>
            <w:sz w:val="22"/>
            <w:szCs w:val="22"/>
            <w:rPrChange w:id="4994" w:author="Mohsen Jafarinejad" w:date="2019-05-12T10:59:00Z">
              <w:rPr>
                <w:rStyle w:val="Hyperlink"/>
              </w:rPr>
            </w:rPrChange>
          </w:rPr>
          <w:instrText xml:space="preserve"> </w:instrText>
        </w:r>
        <w:r w:rsidRPr="00974A00">
          <w:rPr>
            <w:b w:val="0"/>
            <w:bCs w:val="0"/>
            <w:sz w:val="22"/>
            <w:szCs w:val="22"/>
            <w:rPrChange w:id="4995" w:author="Mohsen Jafarinejad" w:date="2019-05-12T10:59:00Z">
              <w:rPr/>
            </w:rPrChange>
          </w:rPr>
          <w:instrText>HYPERLINK \l "_Toc8551035"</w:instrText>
        </w:r>
        <w:r w:rsidRPr="00974A00">
          <w:rPr>
            <w:rStyle w:val="Hyperlink"/>
            <w:b w:val="0"/>
            <w:bCs w:val="0"/>
            <w:sz w:val="22"/>
            <w:szCs w:val="22"/>
            <w:rPrChange w:id="4996" w:author="Mohsen Jafarinejad" w:date="2019-05-12T10:59:00Z">
              <w:rPr>
                <w:rStyle w:val="Hyperlink"/>
              </w:rPr>
            </w:rPrChange>
          </w:rPr>
          <w:instrText xml:space="preserve"> </w:instrText>
        </w:r>
        <w:r w:rsidRPr="00974A00">
          <w:rPr>
            <w:rStyle w:val="Hyperlink"/>
            <w:b w:val="0"/>
            <w:bCs w:val="0"/>
            <w:sz w:val="22"/>
            <w:szCs w:val="22"/>
            <w:rPrChange w:id="4997" w:author="Mohsen Jafarinejad" w:date="2019-05-12T10:59:00Z">
              <w:rPr>
                <w:rStyle w:val="Hyperlink"/>
              </w:rPr>
            </w:rPrChange>
          </w:rPr>
          <w:fldChar w:fldCharType="separate"/>
        </w:r>
        <w:r w:rsidRPr="00974A00">
          <w:rPr>
            <w:rStyle w:val="Hyperlink"/>
            <w:rFonts w:hint="cs"/>
            <w:b w:val="0"/>
            <w:bCs w:val="0"/>
            <w:sz w:val="22"/>
            <w:szCs w:val="22"/>
            <w:rtl/>
            <w:rPrChange w:id="4998" w:author="Mohsen Jafarinejad" w:date="2019-05-12T10:59:00Z">
              <w:rPr>
                <w:rStyle w:val="Hyperlink"/>
                <w:rFonts w:hint="cs"/>
                <w:rtl/>
              </w:rPr>
            </w:rPrChange>
          </w:rPr>
          <w:t>شکل</w:t>
        </w:r>
        <w:r w:rsidRPr="00974A00">
          <w:rPr>
            <w:rStyle w:val="Hyperlink"/>
            <w:b w:val="0"/>
            <w:bCs w:val="0"/>
            <w:sz w:val="22"/>
            <w:szCs w:val="22"/>
            <w:rtl/>
            <w:rPrChange w:id="4999" w:author="Mohsen Jafarinejad" w:date="2019-05-12T10:59:00Z">
              <w:rPr>
                <w:rStyle w:val="Hyperlink"/>
                <w:rtl/>
              </w:rPr>
            </w:rPrChange>
          </w:rPr>
          <w:t xml:space="preserve"> 3-1 </w:t>
        </w:r>
        <w:r w:rsidRPr="00974A00">
          <w:rPr>
            <w:rStyle w:val="Hyperlink"/>
            <w:rFonts w:hint="cs"/>
            <w:b w:val="0"/>
            <w:bCs w:val="0"/>
            <w:sz w:val="22"/>
            <w:szCs w:val="22"/>
            <w:rtl/>
            <w:rPrChange w:id="5000" w:author="Mohsen Jafarinejad" w:date="2019-05-12T10:59:00Z">
              <w:rPr>
                <w:rStyle w:val="Hyperlink"/>
                <w:rFonts w:hint="cs"/>
                <w:rtl/>
              </w:rPr>
            </w:rPrChange>
          </w:rPr>
          <w:t>منحنی</w:t>
        </w:r>
        <w:r w:rsidRPr="00974A00">
          <w:rPr>
            <w:rStyle w:val="Hyperlink"/>
            <w:b w:val="0"/>
            <w:bCs w:val="0"/>
            <w:sz w:val="22"/>
            <w:szCs w:val="22"/>
            <w:rtl/>
            <w:rPrChange w:id="5001" w:author="Mohsen Jafarinejad" w:date="2019-05-12T10:59:00Z">
              <w:rPr>
                <w:rStyle w:val="Hyperlink"/>
                <w:rtl/>
              </w:rPr>
            </w:rPrChange>
          </w:rPr>
          <w:t xml:space="preserve"> </w:t>
        </w:r>
        <w:r w:rsidRPr="00974A00">
          <w:rPr>
            <w:rStyle w:val="Hyperlink"/>
            <w:rFonts w:hint="cs"/>
            <w:b w:val="0"/>
            <w:bCs w:val="0"/>
            <w:sz w:val="22"/>
            <w:szCs w:val="22"/>
            <w:rtl/>
            <w:rPrChange w:id="5002" w:author="Mohsen Jafarinejad" w:date="2019-05-12T10:59:00Z">
              <w:rPr>
                <w:rStyle w:val="Hyperlink"/>
                <w:rFonts w:hint="cs"/>
                <w:rtl/>
              </w:rPr>
            </w:rPrChange>
          </w:rPr>
          <w:t>پولاریزاسیون</w:t>
        </w:r>
        <w:r w:rsidRPr="00974A00">
          <w:rPr>
            <w:rStyle w:val="Hyperlink"/>
            <w:b w:val="0"/>
            <w:bCs w:val="0"/>
            <w:sz w:val="22"/>
            <w:szCs w:val="22"/>
            <w:rtl/>
            <w:rPrChange w:id="5003" w:author="Mohsen Jafarinejad" w:date="2019-05-12T10:59:00Z">
              <w:rPr>
                <w:rStyle w:val="Hyperlink"/>
                <w:rtl/>
              </w:rPr>
            </w:rPrChange>
          </w:rPr>
          <w:t xml:space="preserve"> </w:t>
        </w:r>
        <w:r w:rsidRPr="00974A00">
          <w:rPr>
            <w:rStyle w:val="Hyperlink"/>
            <w:rFonts w:hint="cs"/>
            <w:b w:val="0"/>
            <w:bCs w:val="0"/>
            <w:sz w:val="22"/>
            <w:szCs w:val="22"/>
            <w:rtl/>
            <w:rPrChange w:id="5004" w:author="Mohsen Jafarinejad" w:date="2019-05-12T10:59:00Z">
              <w:rPr>
                <w:rStyle w:val="Hyperlink"/>
                <w:rFonts w:hint="cs"/>
                <w:rtl/>
              </w:rPr>
            </w:rPrChange>
          </w:rPr>
          <w:t>پیل</w:t>
        </w:r>
        <w:r w:rsidRPr="00974A00">
          <w:rPr>
            <w:rStyle w:val="Hyperlink"/>
            <w:b w:val="0"/>
            <w:bCs w:val="0"/>
            <w:sz w:val="22"/>
            <w:szCs w:val="22"/>
            <w:rtl/>
            <w:rPrChange w:id="5005" w:author="Mohsen Jafarinejad" w:date="2019-05-12T10:59:00Z">
              <w:rPr>
                <w:rStyle w:val="Hyperlink"/>
                <w:rtl/>
              </w:rPr>
            </w:rPrChange>
          </w:rPr>
          <w:t xml:space="preserve"> </w:t>
        </w:r>
        <w:r w:rsidRPr="00974A00">
          <w:rPr>
            <w:rStyle w:val="Hyperlink"/>
            <w:rFonts w:hint="cs"/>
            <w:b w:val="0"/>
            <w:bCs w:val="0"/>
            <w:sz w:val="22"/>
            <w:szCs w:val="22"/>
            <w:rtl/>
            <w:rPrChange w:id="5006" w:author="Mohsen Jafarinejad" w:date="2019-05-12T10:59:00Z">
              <w:rPr>
                <w:rStyle w:val="Hyperlink"/>
                <w:rFonts w:hint="cs"/>
                <w:rtl/>
              </w:rPr>
            </w:rPrChange>
          </w:rPr>
          <w:t>سوختی</w:t>
        </w:r>
        <w:r w:rsidRPr="00974A00">
          <w:rPr>
            <w:rStyle w:val="Hyperlink"/>
            <w:b w:val="0"/>
            <w:bCs w:val="0"/>
            <w:sz w:val="22"/>
            <w:szCs w:val="22"/>
            <w:rtl/>
            <w:rPrChange w:id="5007" w:author="Mohsen Jafarinejad" w:date="2019-05-12T10:59:00Z">
              <w:rPr>
                <w:rStyle w:val="Hyperlink"/>
                <w:rtl/>
              </w:rPr>
            </w:rPrChange>
          </w:rPr>
          <w:t xml:space="preserve"> </w:t>
        </w:r>
        <w:r w:rsidRPr="00974A00">
          <w:rPr>
            <w:rStyle w:val="Hyperlink"/>
            <w:rFonts w:hint="cs"/>
            <w:b w:val="0"/>
            <w:bCs w:val="0"/>
            <w:sz w:val="22"/>
            <w:szCs w:val="22"/>
            <w:rtl/>
            <w:rPrChange w:id="5008" w:author="Mohsen Jafarinejad" w:date="2019-05-12T10:59:00Z">
              <w:rPr>
                <w:rStyle w:val="Hyperlink"/>
                <w:rFonts w:hint="cs"/>
                <w:rtl/>
              </w:rPr>
            </w:rPrChange>
          </w:rPr>
          <w:t>میکروبی</w:t>
        </w:r>
        <w:r w:rsidRPr="00974A00">
          <w:rPr>
            <w:rStyle w:val="Hyperlink"/>
            <w:b w:val="0"/>
            <w:bCs w:val="0"/>
            <w:sz w:val="22"/>
            <w:szCs w:val="22"/>
            <w:rtl/>
            <w:rPrChange w:id="5009" w:author="Mohsen Jafarinejad" w:date="2019-05-12T10:59:00Z">
              <w:rPr>
                <w:rStyle w:val="Hyperlink"/>
                <w:rtl/>
              </w:rPr>
            </w:rPrChange>
          </w:rPr>
          <w:t xml:space="preserve"> </w:t>
        </w:r>
        <w:r w:rsidRPr="00974A00">
          <w:rPr>
            <w:rStyle w:val="Hyperlink"/>
            <w:rFonts w:hint="cs"/>
            <w:b w:val="0"/>
            <w:bCs w:val="0"/>
            <w:sz w:val="22"/>
            <w:szCs w:val="22"/>
            <w:rtl/>
            <w:rPrChange w:id="5010" w:author="Mohsen Jafarinejad" w:date="2019-05-12T10:59:00Z">
              <w:rPr>
                <w:rStyle w:val="Hyperlink"/>
                <w:rFonts w:hint="cs"/>
                <w:rtl/>
              </w:rPr>
            </w:rPrChange>
          </w:rPr>
          <w:t>اولیه</w:t>
        </w:r>
        <w:r w:rsidRPr="00974A00">
          <w:rPr>
            <w:rStyle w:val="Hyperlink"/>
            <w:b w:val="0"/>
            <w:bCs w:val="0"/>
            <w:sz w:val="22"/>
            <w:szCs w:val="22"/>
            <w:rtl/>
            <w:rPrChange w:id="5011" w:author="Mohsen Jafarinejad" w:date="2019-05-12T10:59:00Z">
              <w:rPr>
                <w:rStyle w:val="Hyperlink"/>
                <w:rtl/>
              </w:rPr>
            </w:rPrChange>
          </w:rPr>
          <w:t xml:space="preserve"> </w:t>
        </w:r>
        <w:r w:rsidRPr="00974A00">
          <w:rPr>
            <w:rStyle w:val="Hyperlink"/>
            <w:rFonts w:hint="cs"/>
            <w:b w:val="0"/>
            <w:bCs w:val="0"/>
            <w:sz w:val="22"/>
            <w:szCs w:val="22"/>
            <w:rtl/>
            <w:rPrChange w:id="5012" w:author="Mohsen Jafarinejad" w:date="2019-05-12T10:59:00Z">
              <w:rPr>
                <w:rStyle w:val="Hyperlink"/>
                <w:rFonts w:hint="cs"/>
                <w:rtl/>
              </w:rPr>
            </w:rPrChange>
          </w:rPr>
          <w:t>مورد</w:t>
        </w:r>
        <w:r w:rsidRPr="00974A00">
          <w:rPr>
            <w:rStyle w:val="Hyperlink"/>
            <w:b w:val="0"/>
            <w:bCs w:val="0"/>
            <w:sz w:val="22"/>
            <w:szCs w:val="22"/>
            <w:rtl/>
            <w:rPrChange w:id="5013" w:author="Mohsen Jafarinejad" w:date="2019-05-12T10:59:00Z">
              <w:rPr>
                <w:rStyle w:val="Hyperlink"/>
                <w:rtl/>
              </w:rPr>
            </w:rPrChange>
          </w:rPr>
          <w:t xml:space="preserve"> </w:t>
        </w:r>
        <w:r w:rsidRPr="00974A00">
          <w:rPr>
            <w:rStyle w:val="Hyperlink"/>
            <w:rFonts w:hint="cs"/>
            <w:b w:val="0"/>
            <w:bCs w:val="0"/>
            <w:sz w:val="22"/>
            <w:szCs w:val="22"/>
            <w:rtl/>
            <w:rPrChange w:id="5014" w:author="Mohsen Jafarinejad" w:date="2019-05-12T10:59:00Z">
              <w:rPr>
                <w:rStyle w:val="Hyperlink"/>
                <w:rFonts w:hint="cs"/>
                <w:rtl/>
              </w:rPr>
            </w:rPrChange>
          </w:rPr>
          <w:t>شبیه</w:t>
        </w:r>
        <w:r w:rsidRPr="00974A00">
          <w:rPr>
            <w:rStyle w:val="Hyperlink"/>
            <w:b w:val="0"/>
            <w:bCs w:val="0"/>
            <w:sz w:val="22"/>
            <w:szCs w:val="22"/>
            <w:rtl/>
            <w:rPrChange w:id="5015" w:author="Mohsen Jafarinejad" w:date="2019-05-12T10:59:00Z">
              <w:rPr>
                <w:rStyle w:val="Hyperlink"/>
                <w:rtl/>
              </w:rPr>
            </w:rPrChange>
          </w:rPr>
          <w:t xml:space="preserve"> </w:t>
        </w:r>
        <w:r w:rsidRPr="00974A00">
          <w:rPr>
            <w:rStyle w:val="Hyperlink"/>
            <w:rFonts w:hint="cs"/>
            <w:b w:val="0"/>
            <w:bCs w:val="0"/>
            <w:sz w:val="22"/>
            <w:szCs w:val="22"/>
            <w:rtl/>
            <w:rPrChange w:id="5016" w:author="Mohsen Jafarinejad" w:date="2019-05-12T10:59:00Z">
              <w:rPr>
                <w:rStyle w:val="Hyperlink"/>
                <w:rFonts w:hint="cs"/>
                <w:rtl/>
              </w:rPr>
            </w:rPrChange>
          </w:rPr>
          <w:t>سازی</w:t>
        </w:r>
        <w:r w:rsidRPr="00974A00">
          <w:rPr>
            <w:b w:val="0"/>
            <w:bCs w:val="0"/>
            <w:webHidden/>
            <w:sz w:val="22"/>
            <w:szCs w:val="22"/>
            <w:rPrChange w:id="5017" w:author="Mohsen Jafarinejad" w:date="2019-05-12T10:59:00Z">
              <w:rPr>
                <w:webHidden/>
              </w:rPr>
            </w:rPrChange>
          </w:rPr>
          <w:tab/>
        </w:r>
      </w:ins>
      <w:ins w:id="5018" w:author="Mohsen Jafarinejad" w:date="2019-05-12T11:06:00Z">
        <w:r w:rsidR="00974A00">
          <w:rPr>
            <w:rFonts w:hint="cs"/>
            <w:b w:val="0"/>
            <w:bCs w:val="0"/>
            <w:webHidden/>
            <w:sz w:val="22"/>
            <w:szCs w:val="22"/>
            <w:rtl/>
          </w:rPr>
          <w:t>46</w:t>
        </w:r>
      </w:ins>
      <w:ins w:id="5019" w:author="Mohsen Jafarinejad" w:date="2019-05-12T10:50:00Z">
        <w:r w:rsidRPr="00974A00">
          <w:rPr>
            <w:rStyle w:val="Hyperlink"/>
            <w:b w:val="0"/>
            <w:bCs w:val="0"/>
            <w:sz w:val="22"/>
            <w:szCs w:val="22"/>
            <w:rPrChange w:id="5020" w:author="Mohsen Jafarinejad" w:date="2019-05-12T10:59:00Z">
              <w:rPr>
                <w:rStyle w:val="Hyperlink"/>
              </w:rPr>
            </w:rPrChange>
          </w:rPr>
          <w:fldChar w:fldCharType="end"/>
        </w:r>
      </w:ins>
    </w:p>
    <w:p w14:paraId="0A04D1B2" w14:textId="23B322F3" w:rsidR="009667A9" w:rsidRPr="00974A00" w:rsidRDefault="009667A9">
      <w:pPr>
        <w:pStyle w:val="TOC1"/>
        <w:rPr>
          <w:ins w:id="5021" w:author="Mohsen Jafarinejad" w:date="2019-05-12T10:50:00Z"/>
          <w:rFonts w:eastAsiaTheme="minorEastAsia"/>
          <w:b w:val="0"/>
          <w:bCs w:val="0"/>
          <w:i w:val="0"/>
          <w:sz w:val="20"/>
          <w:szCs w:val="20"/>
          <w:lang w:bidi="ar-SA"/>
          <w:rPrChange w:id="5022" w:author="Mohsen Jafarinejad" w:date="2019-05-12T10:59:00Z">
            <w:rPr>
              <w:ins w:id="5023" w:author="Mohsen Jafarinejad" w:date="2019-05-12T10:50:00Z"/>
              <w:rFonts w:asciiTheme="minorHAnsi" w:eastAsiaTheme="minorEastAsia" w:hAnsiTheme="minorHAnsi" w:cstheme="minorBidi"/>
              <w:b w:val="0"/>
              <w:bCs w:val="0"/>
              <w:i w:val="0"/>
              <w:lang w:bidi="ar-SA"/>
            </w:rPr>
          </w:rPrChange>
        </w:rPr>
        <w:pPrChange w:id="5024" w:author="Mohsen Jafarinejad" w:date="2019-05-12T11:06:00Z">
          <w:pPr>
            <w:pStyle w:val="TOC1"/>
            <w:bidi w:val="0"/>
          </w:pPr>
        </w:pPrChange>
      </w:pPr>
      <w:ins w:id="5025" w:author="Mohsen Jafarinejad" w:date="2019-05-12T10:50:00Z">
        <w:r w:rsidRPr="00974A00">
          <w:rPr>
            <w:rStyle w:val="Hyperlink"/>
            <w:b w:val="0"/>
            <w:bCs w:val="0"/>
            <w:sz w:val="22"/>
            <w:szCs w:val="22"/>
            <w:rPrChange w:id="5026" w:author="Mohsen Jafarinejad" w:date="2019-05-12T10:59:00Z">
              <w:rPr>
                <w:rStyle w:val="Hyperlink"/>
              </w:rPr>
            </w:rPrChange>
          </w:rPr>
          <w:fldChar w:fldCharType="begin"/>
        </w:r>
        <w:r w:rsidRPr="00974A00">
          <w:rPr>
            <w:rStyle w:val="Hyperlink"/>
            <w:b w:val="0"/>
            <w:bCs w:val="0"/>
            <w:sz w:val="22"/>
            <w:szCs w:val="22"/>
            <w:rPrChange w:id="5027" w:author="Mohsen Jafarinejad" w:date="2019-05-12T10:59:00Z">
              <w:rPr>
                <w:rStyle w:val="Hyperlink"/>
              </w:rPr>
            </w:rPrChange>
          </w:rPr>
          <w:instrText xml:space="preserve"> </w:instrText>
        </w:r>
        <w:r w:rsidRPr="00974A00">
          <w:rPr>
            <w:b w:val="0"/>
            <w:bCs w:val="0"/>
            <w:sz w:val="22"/>
            <w:szCs w:val="22"/>
            <w:rPrChange w:id="5028" w:author="Mohsen Jafarinejad" w:date="2019-05-12T10:59:00Z">
              <w:rPr/>
            </w:rPrChange>
          </w:rPr>
          <w:instrText>HYPERLINK \l "_Toc8551036"</w:instrText>
        </w:r>
        <w:r w:rsidRPr="00974A00">
          <w:rPr>
            <w:rStyle w:val="Hyperlink"/>
            <w:b w:val="0"/>
            <w:bCs w:val="0"/>
            <w:sz w:val="22"/>
            <w:szCs w:val="22"/>
            <w:rPrChange w:id="5029" w:author="Mohsen Jafarinejad" w:date="2019-05-12T10:59:00Z">
              <w:rPr>
                <w:rStyle w:val="Hyperlink"/>
              </w:rPr>
            </w:rPrChange>
          </w:rPr>
          <w:instrText xml:space="preserve"> </w:instrText>
        </w:r>
        <w:r w:rsidRPr="00974A00">
          <w:rPr>
            <w:rStyle w:val="Hyperlink"/>
            <w:b w:val="0"/>
            <w:bCs w:val="0"/>
            <w:sz w:val="22"/>
            <w:szCs w:val="22"/>
            <w:rPrChange w:id="5030" w:author="Mohsen Jafarinejad" w:date="2019-05-12T10:59:00Z">
              <w:rPr>
                <w:rStyle w:val="Hyperlink"/>
              </w:rPr>
            </w:rPrChange>
          </w:rPr>
          <w:fldChar w:fldCharType="separate"/>
        </w:r>
        <w:r w:rsidRPr="00974A00">
          <w:rPr>
            <w:rStyle w:val="Hyperlink"/>
            <w:rFonts w:hint="cs"/>
            <w:b w:val="0"/>
            <w:bCs w:val="0"/>
            <w:sz w:val="22"/>
            <w:szCs w:val="22"/>
            <w:rtl/>
            <w:rPrChange w:id="5031" w:author="Mohsen Jafarinejad" w:date="2019-05-12T10:59:00Z">
              <w:rPr>
                <w:rStyle w:val="Hyperlink"/>
                <w:rFonts w:hint="cs"/>
                <w:rtl/>
              </w:rPr>
            </w:rPrChange>
          </w:rPr>
          <w:t>شکل</w:t>
        </w:r>
        <w:r w:rsidRPr="00974A00">
          <w:rPr>
            <w:rStyle w:val="Hyperlink"/>
            <w:b w:val="0"/>
            <w:bCs w:val="0"/>
            <w:sz w:val="22"/>
            <w:szCs w:val="22"/>
            <w:rtl/>
            <w:rPrChange w:id="5032" w:author="Mohsen Jafarinejad" w:date="2019-05-12T10:59:00Z">
              <w:rPr>
                <w:rStyle w:val="Hyperlink"/>
                <w:rtl/>
              </w:rPr>
            </w:rPrChange>
          </w:rPr>
          <w:t xml:space="preserve"> 3-2 </w:t>
        </w:r>
        <w:r w:rsidRPr="00974A00">
          <w:rPr>
            <w:rStyle w:val="Hyperlink"/>
            <w:rFonts w:hint="cs"/>
            <w:b w:val="0"/>
            <w:bCs w:val="0"/>
            <w:sz w:val="22"/>
            <w:szCs w:val="22"/>
            <w:rtl/>
            <w:rPrChange w:id="5033" w:author="Mohsen Jafarinejad" w:date="2019-05-12T10:59:00Z">
              <w:rPr>
                <w:rStyle w:val="Hyperlink"/>
                <w:rFonts w:hint="cs"/>
                <w:rtl/>
              </w:rPr>
            </w:rPrChange>
          </w:rPr>
          <w:t>تغییرات</w:t>
        </w:r>
        <w:r w:rsidRPr="00974A00">
          <w:rPr>
            <w:rStyle w:val="Hyperlink"/>
            <w:b w:val="0"/>
            <w:bCs w:val="0"/>
            <w:sz w:val="22"/>
            <w:szCs w:val="22"/>
            <w:rtl/>
            <w:rPrChange w:id="5034" w:author="Mohsen Jafarinejad" w:date="2019-05-12T10:59:00Z">
              <w:rPr>
                <w:rStyle w:val="Hyperlink"/>
                <w:rtl/>
              </w:rPr>
            </w:rPrChange>
          </w:rPr>
          <w:t xml:space="preserve"> </w:t>
        </w:r>
        <w:r w:rsidRPr="00974A00">
          <w:rPr>
            <w:rStyle w:val="Hyperlink"/>
            <w:rFonts w:hint="cs"/>
            <w:b w:val="0"/>
            <w:bCs w:val="0"/>
            <w:sz w:val="22"/>
            <w:szCs w:val="22"/>
            <w:rtl/>
            <w:rPrChange w:id="5035" w:author="Mohsen Jafarinejad" w:date="2019-05-12T10:59:00Z">
              <w:rPr>
                <w:rStyle w:val="Hyperlink"/>
                <w:rFonts w:hint="cs"/>
                <w:rtl/>
              </w:rPr>
            </w:rPrChange>
          </w:rPr>
          <w:t>جریان</w:t>
        </w:r>
        <w:r w:rsidRPr="00974A00">
          <w:rPr>
            <w:rStyle w:val="Hyperlink"/>
            <w:b w:val="0"/>
            <w:bCs w:val="0"/>
            <w:sz w:val="22"/>
            <w:szCs w:val="22"/>
            <w:rtl/>
            <w:rPrChange w:id="5036" w:author="Mohsen Jafarinejad" w:date="2019-05-12T10:59:00Z">
              <w:rPr>
                <w:rStyle w:val="Hyperlink"/>
                <w:rtl/>
              </w:rPr>
            </w:rPrChange>
          </w:rPr>
          <w:t xml:space="preserve"> </w:t>
        </w:r>
        <w:r w:rsidRPr="00974A00">
          <w:rPr>
            <w:rStyle w:val="Hyperlink"/>
            <w:rFonts w:hint="cs"/>
            <w:b w:val="0"/>
            <w:bCs w:val="0"/>
            <w:sz w:val="22"/>
            <w:szCs w:val="22"/>
            <w:rtl/>
            <w:rPrChange w:id="5037" w:author="Mohsen Jafarinejad" w:date="2019-05-12T10:59:00Z">
              <w:rPr>
                <w:rStyle w:val="Hyperlink"/>
                <w:rFonts w:hint="cs"/>
                <w:rtl/>
              </w:rPr>
            </w:rPrChange>
          </w:rPr>
          <w:t>و</w:t>
        </w:r>
        <w:r w:rsidRPr="00974A00">
          <w:rPr>
            <w:rStyle w:val="Hyperlink"/>
            <w:b w:val="0"/>
            <w:bCs w:val="0"/>
            <w:sz w:val="22"/>
            <w:szCs w:val="22"/>
            <w:rtl/>
            <w:rPrChange w:id="5038" w:author="Mohsen Jafarinejad" w:date="2019-05-12T10:59:00Z">
              <w:rPr>
                <w:rStyle w:val="Hyperlink"/>
                <w:rtl/>
              </w:rPr>
            </w:rPrChange>
          </w:rPr>
          <w:t xml:space="preserve"> </w:t>
        </w:r>
        <w:r w:rsidRPr="00974A00">
          <w:rPr>
            <w:rStyle w:val="Hyperlink"/>
            <w:rFonts w:hint="cs"/>
            <w:b w:val="0"/>
            <w:bCs w:val="0"/>
            <w:sz w:val="22"/>
            <w:szCs w:val="22"/>
            <w:rtl/>
            <w:rPrChange w:id="5039" w:author="Mohsen Jafarinejad" w:date="2019-05-12T10:59:00Z">
              <w:rPr>
                <w:rStyle w:val="Hyperlink"/>
                <w:rFonts w:hint="cs"/>
                <w:rtl/>
              </w:rPr>
            </w:rPrChange>
          </w:rPr>
          <w:t>ولتاژ</w:t>
        </w:r>
        <w:r w:rsidRPr="00974A00">
          <w:rPr>
            <w:rStyle w:val="Hyperlink"/>
            <w:b w:val="0"/>
            <w:bCs w:val="0"/>
            <w:sz w:val="22"/>
            <w:szCs w:val="22"/>
            <w:rtl/>
            <w:rPrChange w:id="5040" w:author="Mohsen Jafarinejad" w:date="2019-05-12T10:59:00Z">
              <w:rPr>
                <w:rStyle w:val="Hyperlink"/>
                <w:rtl/>
              </w:rPr>
            </w:rPrChange>
          </w:rPr>
          <w:t xml:space="preserve"> </w:t>
        </w:r>
        <w:r w:rsidRPr="00974A00">
          <w:rPr>
            <w:rStyle w:val="Hyperlink"/>
            <w:rFonts w:hint="cs"/>
            <w:b w:val="0"/>
            <w:bCs w:val="0"/>
            <w:sz w:val="22"/>
            <w:szCs w:val="22"/>
            <w:rtl/>
            <w:rPrChange w:id="5041" w:author="Mohsen Jafarinejad" w:date="2019-05-12T10:59:00Z">
              <w:rPr>
                <w:rStyle w:val="Hyperlink"/>
                <w:rFonts w:hint="cs"/>
                <w:rtl/>
              </w:rPr>
            </w:rPrChange>
          </w:rPr>
          <w:t>با</w:t>
        </w:r>
        <w:r w:rsidRPr="00974A00">
          <w:rPr>
            <w:rStyle w:val="Hyperlink"/>
            <w:b w:val="0"/>
            <w:bCs w:val="0"/>
            <w:sz w:val="22"/>
            <w:szCs w:val="22"/>
            <w:rtl/>
            <w:rPrChange w:id="5042" w:author="Mohsen Jafarinejad" w:date="2019-05-12T10:59:00Z">
              <w:rPr>
                <w:rStyle w:val="Hyperlink"/>
                <w:rtl/>
              </w:rPr>
            </w:rPrChange>
          </w:rPr>
          <w:t xml:space="preserve"> </w:t>
        </w:r>
        <w:r w:rsidRPr="00974A00">
          <w:rPr>
            <w:rStyle w:val="Hyperlink"/>
            <w:rFonts w:hint="cs"/>
            <w:b w:val="0"/>
            <w:bCs w:val="0"/>
            <w:sz w:val="22"/>
            <w:szCs w:val="22"/>
            <w:rtl/>
            <w:rPrChange w:id="5043" w:author="Mohsen Jafarinejad" w:date="2019-05-12T10:59:00Z">
              <w:rPr>
                <w:rStyle w:val="Hyperlink"/>
                <w:rFonts w:hint="cs"/>
                <w:rtl/>
              </w:rPr>
            </w:rPrChange>
          </w:rPr>
          <w:t>تغییرات</w:t>
        </w:r>
        <w:r w:rsidRPr="00974A00">
          <w:rPr>
            <w:rStyle w:val="Hyperlink"/>
            <w:b w:val="0"/>
            <w:bCs w:val="0"/>
            <w:sz w:val="22"/>
            <w:szCs w:val="22"/>
            <w:rtl/>
            <w:rPrChange w:id="5044" w:author="Mohsen Jafarinejad" w:date="2019-05-12T10:59:00Z">
              <w:rPr>
                <w:rStyle w:val="Hyperlink"/>
                <w:rtl/>
              </w:rPr>
            </w:rPrChange>
          </w:rPr>
          <w:t xml:space="preserve"> </w:t>
        </w:r>
        <w:r w:rsidRPr="00974A00">
          <w:rPr>
            <w:rStyle w:val="Hyperlink"/>
            <w:rFonts w:hint="cs"/>
            <w:b w:val="0"/>
            <w:bCs w:val="0"/>
            <w:sz w:val="22"/>
            <w:szCs w:val="22"/>
            <w:rtl/>
            <w:rPrChange w:id="5045" w:author="Mohsen Jafarinejad" w:date="2019-05-12T10:59:00Z">
              <w:rPr>
                <w:rStyle w:val="Hyperlink"/>
                <w:rFonts w:hint="cs"/>
                <w:rtl/>
              </w:rPr>
            </w:rPrChange>
          </w:rPr>
          <w:t>اغتشاش</w:t>
        </w:r>
        <w:r w:rsidRPr="00974A00">
          <w:rPr>
            <w:rStyle w:val="Hyperlink"/>
            <w:b w:val="0"/>
            <w:bCs w:val="0"/>
            <w:sz w:val="22"/>
            <w:szCs w:val="22"/>
            <w:rtl/>
            <w:rPrChange w:id="5046" w:author="Mohsen Jafarinejad" w:date="2019-05-12T10:59:00Z">
              <w:rPr>
                <w:rStyle w:val="Hyperlink"/>
                <w:rtl/>
              </w:rPr>
            </w:rPrChange>
          </w:rPr>
          <w:t xml:space="preserve"> </w:t>
        </w:r>
        <w:r w:rsidRPr="00974A00">
          <w:rPr>
            <w:rStyle w:val="Hyperlink"/>
            <w:rFonts w:hint="cs"/>
            <w:b w:val="0"/>
            <w:bCs w:val="0"/>
            <w:sz w:val="22"/>
            <w:szCs w:val="22"/>
            <w:rtl/>
            <w:rPrChange w:id="5047" w:author="Mohsen Jafarinejad" w:date="2019-05-12T10:59:00Z">
              <w:rPr>
                <w:rStyle w:val="Hyperlink"/>
                <w:rFonts w:hint="cs"/>
                <w:rtl/>
              </w:rPr>
            </w:rPrChange>
          </w:rPr>
          <w:t>در</w:t>
        </w:r>
        <w:r w:rsidRPr="00974A00">
          <w:rPr>
            <w:rStyle w:val="Hyperlink"/>
            <w:b w:val="0"/>
            <w:bCs w:val="0"/>
            <w:sz w:val="22"/>
            <w:szCs w:val="22"/>
            <w:rtl/>
            <w:rPrChange w:id="5048" w:author="Mohsen Jafarinejad" w:date="2019-05-12T10:59:00Z">
              <w:rPr>
                <w:rStyle w:val="Hyperlink"/>
                <w:rtl/>
              </w:rPr>
            </w:rPrChange>
          </w:rPr>
          <w:t xml:space="preserve"> </w:t>
        </w:r>
        <w:r w:rsidRPr="00974A00">
          <w:rPr>
            <w:rStyle w:val="Hyperlink"/>
            <w:rFonts w:hint="cs"/>
            <w:b w:val="0"/>
            <w:bCs w:val="0"/>
            <w:sz w:val="22"/>
            <w:szCs w:val="22"/>
            <w:rtl/>
            <w:rPrChange w:id="5049" w:author="Mohsen Jafarinejad" w:date="2019-05-12T10:59:00Z">
              <w:rPr>
                <w:rStyle w:val="Hyperlink"/>
                <w:rFonts w:hint="cs"/>
                <w:rtl/>
              </w:rPr>
            </w:rPrChange>
          </w:rPr>
          <w:t>پیل</w:t>
        </w:r>
        <w:r w:rsidRPr="00974A00">
          <w:rPr>
            <w:rStyle w:val="Hyperlink"/>
            <w:b w:val="0"/>
            <w:bCs w:val="0"/>
            <w:sz w:val="22"/>
            <w:szCs w:val="22"/>
            <w:rtl/>
            <w:rPrChange w:id="5050" w:author="Mohsen Jafarinejad" w:date="2019-05-12T10:59:00Z">
              <w:rPr>
                <w:rStyle w:val="Hyperlink"/>
                <w:rtl/>
              </w:rPr>
            </w:rPrChange>
          </w:rPr>
          <w:t xml:space="preserve"> </w:t>
        </w:r>
        <w:r w:rsidRPr="00974A00">
          <w:rPr>
            <w:rStyle w:val="Hyperlink"/>
            <w:rFonts w:hint="cs"/>
            <w:b w:val="0"/>
            <w:bCs w:val="0"/>
            <w:sz w:val="22"/>
            <w:szCs w:val="22"/>
            <w:rtl/>
            <w:rPrChange w:id="5051" w:author="Mohsen Jafarinejad" w:date="2019-05-12T10:59:00Z">
              <w:rPr>
                <w:rStyle w:val="Hyperlink"/>
                <w:rFonts w:hint="cs"/>
                <w:rtl/>
              </w:rPr>
            </w:rPrChange>
          </w:rPr>
          <w:t>آزمایشگاهی</w:t>
        </w:r>
        <w:r w:rsidRPr="00974A00">
          <w:rPr>
            <w:b w:val="0"/>
            <w:bCs w:val="0"/>
            <w:webHidden/>
            <w:sz w:val="22"/>
            <w:szCs w:val="22"/>
            <w:rPrChange w:id="5052" w:author="Mohsen Jafarinejad" w:date="2019-05-12T10:59:00Z">
              <w:rPr>
                <w:webHidden/>
              </w:rPr>
            </w:rPrChange>
          </w:rPr>
          <w:tab/>
        </w:r>
      </w:ins>
      <w:ins w:id="5053" w:author="Mohsen Jafarinejad" w:date="2019-05-12T11:06:00Z">
        <w:r w:rsidR="00974A00">
          <w:rPr>
            <w:rFonts w:hint="cs"/>
            <w:b w:val="0"/>
            <w:bCs w:val="0"/>
            <w:webHidden/>
            <w:sz w:val="22"/>
            <w:szCs w:val="22"/>
            <w:rtl/>
          </w:rPr>
          <w:t>47</w:t>
        </w:r>
      </w:ins>
      <w:ins w:id="5054" w:author="Mohsen Jafarinejad" w:date="2019-05-12T10:50:00Z">
        <w:r w:rsidRPr="00974A00">
          <w:rPr>
            <w:rStyle w:val="Hyperlink"/>
            <w:b w:val="0"/>
            <w:bCs w:val="0"/>
            <w:sz w:val="22"/>
            <w:szCs w:val="22"/>
            <w:rPrChange w:id="5055" w:author="Mohsen Jafarinejad" w:date="2019-05-12T10:59:00Z">
              <w:rPr>
                <w:rStyle w:val="Hyperlink"/>
              </w:rPr>
            </w:rPrChange>
          </w:rPr>
          <w:fldChar w:fldCharType="end"/>
        </w:r>
      </w:ins>
    </w:p>
    <w:p w14:paraId="75ED45A5" w14:textId="65052244" w:rsidR="009667A9" w:rsidRPr="00974A00" w:rsidRDefault="009667A9">
      <w:pPr>
        <w:pStyle w:val="TOC1"/>
        <w:rPr>
          <w:ins w:id="5056" w:author="Mohsen Jafarinejad" w:date="2019-05-12T10:50:00Z"/>
          <w:rFonts w:eastAsiaTheme="minorEastAsia"/>
          <w:b w:val="0"/>
          <w:bCs w:val="0"/>
          <w:i w:val="0"/>
          <w:sz w:val="20"/>
          <w:szCs w:val="20"/>
          <w:lang w:bidi="ar-SA"/>
          <w:rPrChange w:id="5057" w:author="Mohsen Jafarinejad" w:date="2019-05-12T10:59:00Z">
            <w:rPr>
              <w:ins w:id="5058" w:author="Mohsen Jafarinejad" w:date="2019-05-12T10:50:00Z"/>
              <w:rFonts w:asciiTheme="minorHAnsi" w:eastAsiaTheme="minorEastAsia" w:hAnsiTheme="minorHAnsi" w:cstheme="minorBidi"/>
              <w:b w:val="0"/>
              <w:bCs w:val="0"/>
              <w:i w:val="0"/>
              <w:lang w:bidi="ar-SA"/>
            </w:rPr>
          </w:rPrChange>
        </w:rPr>
        <w:pPrChange w:id="5059" w:author="Mohsen Jafarinejad" w:date="2019-05-12T11:06:00Z">
          <w:pPr>
            <w:pStyle w:val="TOC1"/>
            <w:bidi w:val="0"/>
          </w:pPr>
        </w:pPrChange>
      </w:pPr>
      <w:ins w:id="5060" w:author="Mohsen Jafarinejad" w:date="2019-05-12T10:50:00Z">
        <w:r w:rsidRPr="00974A00">
          <w:rPr>
            <w:rStyle w:val="Hyperlink"/>
            <w:b w:val="0"/>
            <w:bCs w:val="0"/>
            <w:sz w:val="22"/>
            <w:szCs w:val="22"/>
            <w:rPrChange w:id="5061" w:author="Mohsen Jafarinejad" w:date="2019-05-12T10:59:00Z">
              <w:rPr>
                <w:rStyle w:val="Hyperlink"/>
              </w:rPr>
            </w:rPrChange>
          </w:rPr>
          <w:fldChar w:fldCharType="begin"/>
        </w:r>
        <w:r w:rsidRPr="00974A00">
          <w:rPr>
            <w:rStyle w:val="Hyperlink"/>
            <w:b w:val="0"/>
            <w:bCs w:val="0"/>
            <w:sz w:val="22"/>
            <w:szCs w:val="22"/>
            <w:rPrChange w:id="5062" w:author="Mohsen Jafarinejad" w:date="2019-05-12T10:59:00Z">
              <w:rPr>
                <w:rStyle w:val="Hyperlink"/>
              </w:rPr>
            </w:rPrChange>
          </w:rPr>
          <w:instrText xml:space="preserve"> </w:instrText>
        </w:r>
        <w:r w:rsidRPr="00974A00">
          <w:rPr>
            <w:b w:val="0"/>
            <w:bCs w:val="0"/>
            <w:sz w:val="22"/>
            <w:szCs w:val="22"/>
            <w:rPrChange w:id="5063" w:author="Mohsen Jafarinejad" w:date="2019-05-12T10:59:00Z">
              <w:rPr/>
            </w:rPrChange>
          </w:rPr>
          <w:instrText>HYPERLINK \l "_Toc8551037"</w:instrText>
        </w:r>
        <w:r w:rsidRPr="00974A00">
          <w:rPr>
            <w:rStyle w:val="Hyperlink"/>
            <w:b w:val="0"/>
            <w:bCs w:val="0"/>
            <w:sz w:val="22"/>
            <w:szCs w:val="22"/>
            <w:rPrChange w:id="5064" w:author="Mohsen Jafarinejad" w:date="2019-05-12T10:59:00Z">
              <w:rPr>
                <w:rStyle w:val="Hyperlink"/>
              </w:rPr>
            </w:rPrChange>
          </w:rPr>
          <w:instrText xml:space="preserve"> </w:instrText>
        </w:r>
        <w:r w:rsidRPr="00974A00">
          <w:rPr>
            <w:rStyle w:val="Hyperlink"/>
            <w:b w:val="0"/>
            <w:bCs w:val="0"/>
            <w:sz w:val="22"/>
            <w:szCs w:val="22"/>
            <w:rPrChange w:id="5065" w:author="Mohsen Jafarinejad" w:date="2019-05-12T10:59:00Z">
              <w:rPr>
                <w:rStyle w:val="Hyperlink"/>
              </w:rPr>
            </w:rPrChange>
          </w:rPr>
          <w:fldChar w:fldCharType="separate"/>
        </w:r>
        <w:r w:rsidRPr="00974A00">
          <w:rPr>
            <w:rStyle w:val="Hyperlink"/>
            <w:rFonts w:hint="cs"/>
            <w:b w:val="0"/>
            <w:bCs w:val="0"/>
            <w:sz w:val="22"/>
            <w:szCs w:val="22"/>
            <w:rtl/>
            <w:rPrChange w:id="5066" w:author="Mohsen Jafarinejad" w:date="2019-05-12T10:59:00Z">
              <w:rPr>
                <w:rStyle w:val="Hyperlink"/>
                <w:rFonts w:hint="cs"/>
                <w:rtl/>
              </w:rPr>
            </w:rPrChange>
          </w:rPr>
          <w:t>شکل</w:t>
        </w:r>
        <w:r w:rsidRPr="00974A00">
          <w:rPr>
            <w:rStyle w:val="Hyperlink"/>
            <w:b w:val="0"/>
            <w:bCs w:val="0"/>
            <w:sz w:val="22"/>
            <w:szCs w:val="22"/>
            <w:rtl/>
            <w:rPrChange w:id="5067" w:author="Mohsen Jafarinejad" w:date="2019-05-12T10:59:00Z">
              <w:rPr>
                <w:rStyle w:val="Hyperlink"/>
                <w:rtl/>
              </w:rPr>
            </w:rPrChange>
          </w:rPr>
          <w:t xml:space="preserve"> 3-3 </w:t>
        </w:r>
        <w:r w:rsidRPr="00974A00">
          <w:rPr>
            <w:rStyle w:val="Hyperlink"/>
            <w:rFonts w:hint="cs"/>
            <w:b w:val="0"/>
            <w:bCs w:val="0"/>
            <w:sz w:val="22"/>
            <w:szCs w:val="22"/>
            <w:rtl/>
            <w:rPrChange w:id="5068" w:author="Mohsen Jafarinejad" w:date="2019-05-12T10:59:00Z">
              <w:rPr>
                <w:rStyle w:val="Hyperlink"/>
                <w:rFonts w:hint="cs"/>
                <w:rtl/>
              </w:rPr>
            </w:rPrChange>
          </w:rPr>
          <w:t>محصولات</w:t>
        </w:r>
        <w:r w:rsidRPr="00974A00">
          <w:rPr>
            <w:rStyle w:val="Hyperlink"/>
            <w:b w:val="0"/>
            <w:bCs w:val="0"/>
            <w:sz w:val="22"/>
            <w:szCs w:val="22"/>
            <w:rtl/>
            <w:rPrChange w:id="5069" w:author="Mohsen Jafarinejad" w:date="2019-05-12T10:59:00Z">
              <w:rPr>
                <w:rStyle w:val="Hyperlink"/>
                <w:rtl/>
              </w:rPr>
            </w:rPrChange>
          </w:rPr>
          <w:t xml:space="preserve"> </w:t>
        </w:r>
        <w:r w:rsidRPr="00974A00">
          <w:rPr>
            <w:rStyle w:val="Hyperlink"/>
            <w:rFonts w:hint="cs"/>
            <w:b w:val="0"/>
            <w:bCs w:val="0"/>
            <w:sz w:val="22"/>
            <w:szCs w:val="22"/>
            <w:rtl/>
            <w:rPrChange w:id="5070" w:author="Mohsen Jafarinejad" w:date="2019-05-12T10:59:00Z">
              <w:rPr>
                <w:rStyle w:val="Hyperlink"/>
                <w:rFonts w:hint="cs"/>
                <w:rtl/>
              </w:rPr>
            </w:rPrChange>
          </w:rPr>
          <w:t>حاصل</w:t>
        </w:r>
        <w:r w:rsidRPr="00974A00">
          <w:rPr>
            <w:rStyle w:val="Hyperlink"/>
            <w:b w:val="0"/>
            <w:bCs w:val="0"/>
            <w:sz w:val="22"/>
            <w:szCs w:val="22"/>
            <w:rtl/>
            <w:rPrChange w:id="5071" w:author="Mohsen Jafarinejad" w:date="2019-05-12T10:59:00Z">
              <w:rPr>
                <w:rStyle w:val="Hyperlink"/>
                <w:rtl/>
              </w:rPr>
            </w:rPrChange>
          </w:rPr>
          <w:t xml:space="preserve"> </w:t>
        </w:r>
        <w:r w:rsidRPr="00974A00">
          <w:rPr>
            <w:rStyle w:val="Hyperlink"/>
            <w:rFonts w:hint="cs"/>
            <w:b w:val="0"/>
            <w:bCs w:val="0"/>
            <w:sz w:val="22"/>
            <w:szCs w:val="22"/>
            <w:rtl/>
            <w:rPrChange w:id="5072" w:author="Mohsen Jafarinejad" w:date="2019-05-12T10:59:00Z">
              <w:rPr>
                <w:rStyle w:val="Hyperlink"/>
                <w:rFonts w:hint="cs"/>
                <w:rtl/>
              </w:rPr>
            </w:rPrChange>
          </w:rPr>
          <w:t>از</w:t>
        </w:r>
        <w:r w:rsidRPr="00974A00">
          <w:rPr>
            <w:rStyle w:val="Hyperlink"/>
            <w:b w:val="0"/>
            <w:bCs w:val="0"/>
            <w:sz w:val="22"/>
            <w:szCs w:val="22"/>
            <w:rtl/>
            <w:rPrChange w:id="5073" w:author="Mohsen Jafarinejad" w:date="2019-05-12T10:59:00Z">
              <w:rPr>
                <w:rStyle w:val="Hyperlink"/>
                <w:rtl/>
              </w:rPr>
            </w:rPrChange>
          </w:rPr>
          <w:t xml:space="preserve"> </w:t>
        </w:r>
        <w:r w:rsidRPr="00974A00">
          <w:rPr>
            <w:rStyle w:val="Hyperlink"/>
            <w:rFonts w:hint="cs"/>
            <w:b w:val="0"/>
            <w:bCs w:val="0"/>
            <w:sz w:val="22"/>
            <w:szCs w:val="22"/>
            <w:rtl/>
            <w:rPrChange w:id="5074" w:author="Mohsen Jafarinejad" w:date="2019-05-12T10:59:00Z">
              <w:rPr>
                <w:rStyle w:val="Hyperlink"/>
                <w:rFonts w:hint="cs"/>
                <w:rtl/>
              </w:rPr>
            </w:rPrChange>
          </w:rPr>
          <w:t>تجزیه</w:t>
        </w:r>
        <w:r w:rsidRPr="00974A00">
          <w:rPr>
            <w:rStyle w:val="Hyperlink"/>
            <w:b w:val="0"/>
            <w:bCs w:val="0"/>
            <w:sz w:val="22"/>
            <w:szCs w:val="22"/>
            <w:rtl/>
            <w:rPrChange w:id="5075" w:author="Mohsen Jafarinejad" w:date="2019-05-12T10:59:00Z">
              <w:rPr>
                <w:rStyle w:val="Hyperlink"/>
                <w:rtl/>
              </w:rPr>
            </w:rPrChange>
          </w:rPr>
          <w:t xml:space="preserve"> </w:t>
        </w:r>
        <w:r w:rsidRPr="00974A00">
          <w:rPr>
            <w:rStyle w:val="Hyperlink"/>
            <w:rFonts w:hint="cs"/>
            <w:b w:val="0"/>
            <w:bCs w:val="0"/>
            <w:sz w:val="22"/>
            <w:szCs w:val="22"/>
            <w:rtl/>
            <w:rPrChange w:id="5076" w:author="Mohsen Jafarinejad" w:date="2019-05-12T10:59:00Z">
              <w:rPr>
                <w:rStyle w:val="Hyperlink"/>
                <w:rFonts w:hint="cs"/>
                <w:rtl/>
              </w:rPr>
            </w:rPrChange>
          </w:rPr>
          <w:t>لاکتات</w:t>
        </w:r>
        <w:r w:rsidRPr="00974A00">
          <w:rPr>
            <w:b w:val="0"/>
            <w:bCs w:val="0"/>
            <w:webHidden/>
            <w:sz w:val="22"/>
            <w:szCs w:val="22"/>
            <w:rPrChange w:id="5077" w:author="Mohsen Jafarinejad" w:date="2019-05-12T10:59:00Z">
              <w:rPr>
                <w:webHidden/>
              </w:rPr>
            </w:rPrChange>
          </w:rPr>
          <w:tab/>
        </w:r>
      </w:ins>
      <w:ins w:id="5078" w:author="Mohsen Jafarinejad" w:date="2019-05-12T11:06:00Z">
        <w:r w:rsidR="00974A00">
          <w:rPr>
            <w:rFonts w:hint="cs"/>
            <w:b w:val="0"/>
            <w:bCs w:val="0"/>
            <w:webHidden/>
            <w:sz w:val="22"/>
            <w:szCs w:val="22"/>
            <w:rtl/>
          </w:rPr>
          <w:t>47</w:t>
        </w:r>
      </w:ins>
      <w:ins w:id="5079" w:author="Mohsen Jafarinejad" w:date="2019-05-12T10:50:00Z">
        <w:r w:rsidRPr="00974A00">
          <w:rPr>
            <w:rStyle w:val="Hyperlink"/>
            <w:b w:val="0"/>
            <w:bCs w:val="0"/>
            <w:sz w:val="22"/>
            <w:szCs w:val="22"/>
            <w:rPrChange w:id="5080" w:author="Mohsen Jafarinejad" w:date="2019-05-12T10:59:00Z">
              <w:rPr>
                <w:rStyle w:val="Hyperlink"/>
              </w:rPr>
            </w:rPrChange>
          </w:rPr>
          <w:fldChar w:fldCharType="end"/>
        </w:r>
      </w:ins>
    </w:p>
    <w:p w14:paraId="2A95BCAF" w14:textId="024CB735" w:rsidR="009667A9" w:rsidRPr="00974A00" w:rsidRDefault="009667A9">
      <w:pPr>
        <w:pStyle w:val="TOC1"/>
        <w:rPr>
          <w:ins w:id="5081" w:author="Mohsen Jafarinejad" w:date="2019-05-12T10:50:00Z"/>
          <w:rFonts w:eastAsiaTheme="minorEastAsia"/>
          <w:b w:val="0"/>
          <w:bCs w:val="0"/>
          <w:i w:val="0"/>
          <w:sz w:val="20"/>
          <w:szCs w:val="20"/>
          <w:lang w:bidi="ar-SA"/>
          <w:rPrChange w:id="5082" w:author="Mohsen Jafarinejad" w:date="2019-05-12T10:59:00Z">
            <w:rPr>
              <w:ins w:id="5083" w:author="Mohsen Jafarinejad" w:date="2019-05-12T10:50:00Z"/>
              <w:rFonts w:asciiTheme="minorHAnsi" w:eastAsiaTheme="minorEastAsia" w:hAnsiTheme="minorHAnsi" w:cstheme="minorBidi"/>
              <w:b w:val="0"/>
              <w:bCs w:val="0"/>
              <w:i w:val="0"/>
              <w:lang w:bidi="ar-SA"/>
            </w:rPr>
          </w:rPrChange>
        </w:rPr>
        <w:pPrChange w:id="5084" w:author="Mohsen Jafarinejad" w:date="2019-05-12T11:06:00Z">
          <w:pPr>
            <w:pStyle w:val="TOC1"/>
            <w:bidi w:val="0"/>
          </w:pPr>
        </w:pPrChange>
      </w:pPr>
      <w:ins w:id="5085" w:author="Mohsen Jafarinejad" w:date="2019-05-12T10:50:00Z">
        <w:r w:rsidRPr="00974A00">
          <w:rPr>
            <w:rStyle w:val="Hyperlink"/>
            <w:b w:val="0"/>
            <w:bCs w:val="0"/>
            <w:sz w:val="22"/>
            <w:szCs w:val="22"/>
            <w:rPrChange w:id="5086" w:author="Mohsen Jafarinejad" w:date="2019-05-12T10:59:00Z">
              <w:rPr>
                <w:rStyle w:val="Hyperlink"/>
              </w:rPr>
            </w:rPrChange>
          </w:rPr>
          <w:fldChar w:fldCharType="begin"/>
        </w:r>
        <w:r w:rsidRPr="00974A00">
          <w:rPr>
            <w:rStyle w:val="Hyperlink"/>
            <w:b w:val="0"/>
            <w:bCs w:val="0"/>
            <w:sz w:val="22"/>
            <w:szCs w:val="22"/>
            <w:rPrChange w:id="5087" w:author="Mohsen Jafarinejad" w:date="2019-05-12T10:59:00Z">
              <w:rPr>
                <w:rStyle w:val="Hyperlink"/>
              </w:rPr>
            </w:rPrChange>
          </w:rPr>
          <w:instrText xml:space="preserve"> </w:instrText>
        </w:r>
        <w:r w:rsidRPr="00974A00">
          <w:rPr>
            <w:b w:val="0"/>
            <w:bCs w:val="0"/>
            <w:sz w:val="22"/>
            <w:szCs w:val="22"/>
            <w:rPrChange w:id="5088" w:author="Mohsen Jafarinejad" w:date="2019-05-12T10:59:00Z">
              <w:rPr/>
            </w:rPrChange>
          </w:rPr>
          <w:instrText>HYPERLINK \l "_Toc8551038"</w:instrText>
        </w:r>
        <w:r w:rsidRPr="00974A00">
          <w:rPr>
            <w:rStyle w:val="Hyperlink"/>
            <w:b w:val="0"/>
            <w:bCs w:val="0"/>
            <w:sz w:val="22"/>
            <w:szCs w:val="22"/>
            <w:rPrChange w:id="5089" w:author="Mohsen Jafarinejad" w:date="2019-05-12T10:59:00Z">
              <w:rPr>
                <w:rStyle w:val="Hyperlink"/>
              </w:rPr>
            </w:rPrChange>
          </w:rPr>
          <w:instrText xml:space="preserve"> </w:instrText>
        </w:r>
        <w:r w:rsidRPr="00974A00">
          <w:rPr>
            <w:rStyle w:val="Hyperlink"/>
            <w:b w:val="0"/>
            <w:bCs w:val="0"/>
            <w:sz w:val="22"/>
            <w:szCs w:val="22"/>
            <w:rPrChange w:id="5090" w:author="Mohsen Jafarinejad" w:date="2019-05-12T10:59:00Z">
              <w:rPr>
                <w:rStyle w:val="Hyperlink"/>
              </w:rPr>
            </w:rPrChange>
          </w:rPr>
          <w:fldChar w:fldCharType="separate"/>
        </w:r>
        <w:r w:rsidRPr="00974A00">
          <w:rPr>
            <w:rStyle w:val="Hyperlink"/>
            <w:rFonts w:hint="cs"/>
            <w:b w:val="0"/>
            <w:bCs w:val="0"/>
            <w:sz w:val="22"/>
            <w:szCs w:val="22"/>
            <w:rtl/>
            <w:rPrChange w:id="5091" w:author="Mohsen Jafarinejad" w:date="2019-05-12T10:59:00Z">
              <w:rPr>
                <w:rStyle w:val="Hyperlink"/>
                <w:rFonts w:hint="cs"/>
                <w:rtl/>
              </w:rPr>
            </w:rPrChange>
          </w:rPr>
          <w:t>شکل</w:t>
        </w:r>
        <w:r w:rsidRPr="00974A00">
          <w:rPr>
            <w:rStyle w:val="Hyperlink"/>
            <w:b w:val="0"/>
            <w:bCs w:val="0"/>
            <w:sz w:val="22"/>
            <w:szCs w:val="22"/>
            <w:rtl/>
            <w:rPrChange w:id="5092" w:author="Mohsen Jafarinejad" w:date="2019-05-12T10:59:00Z">
              <w:rPr>
                <w:rStyle w:val="Hyperlink"/>
                <w:rtl/>
              </w:rPr>
            </w:rPrChange>
          </w:rPr>
          <w:t xml:space="preserve"> 3-4 </w:t>
        </w:r>
        <w:r w:rsidRPr="00974A00">
          <w:rPr>
            <w:rStyle w:val="Hyperlink"/>
            <w:rFonts w:hint="cs"/>
            <w:b w:val="0"/>
            <w:bCs w:val="0"/>
            <w:sz w:val="22"/>
            <w:szCs w:val="22"/>
            <w:rtl/>
            <w:rPrChange w:id="5093" w:author="Mohsen Jafarinejad" w:date="2019-05-12T10:59:00Z">
              <w:rPr>
                <w:rStyle w:val="Hyperlink"/>
                <w:rFonts w:hint="cs"/>
                <w:rtl/>
              </w:rPr>
            </w:rPrChange>
          </w:rPr>
          <w:t>تغییرات</w:t>
        </w:r>
        <w:r w:rsidRPr="00974A00">
          <w:rPr>
            <w:rStyle w:val="Hyperlink"/>
            <w:b w:val="0"/>
            <w:bCs w:val="0"/>
            <w:sz w:val="22"/>
            <w:szCs w:val="22"/>
            <w:rtl/>
            <w:rPrChange w:id="5094" w:author="Mohsen Jafarinejad" w:date="2019-05-12T10:59:00Z">
              <w:rPr>
                <w:rStyle w:val="Hyperlink"/>
                <w:rtl/>
              </w:rPr>
            </w:rPrChange>
          </w:rPr>
          <w:t xml:space="preserve"> </w:t>
        </w:r>
        <w:r w:rsidRPr="00974A00">
          <w:rPr>
            <w:rStyle w:val="Hyperlink"/>
            <w:rFonts w:hint="cs"/>
            <w:b w:val="0"/>
            <w:bCs w:val="0"/>
            <w:sz w:val="22"/>
            <w:szCs w:val="22"/>
            <w:rtl/>
            <w:rPrChange w:id="5095" w:author="Mohsen Jafarinejad" w:date="2019-05-12T10:59:00Z">
              <w:rPr>
                <w:rStyle w:val="Hyperlink"/>
                <w:rFonts w:hint="cs"/>
                <w:rtl/>
              </w:rPr>
            </w:rPrChange>
          </w:rPr>
          <w:t>غلظت</w:t>
        </w:r>
        <w:r w:rsidRPr="00974A00">
          <w:rPr>
            <w:rStyle w:val="Hyperlink"/>
            <w:b w:val="0"/>
            <w:bCs w:val="0"/>
            <w:sz w:val="22"/>
            <w:szCs w:val="22"/>
            <w:rtl/>
            <w:rPrChange w:id="5096" w:author="Mohsen Jafarinejad" w:date="2019-05-12T10:59:00Z">
              <w:rPr>
                <w:rStyle w:val="Hyperlink"/>
                <w:rtl/>
              </w:rPr>
            </w:rPrChange>
          </w:rPr>
          <w:t xml:space="preserve"> </w:t>
        </w:r>
        <w:r w:rsidRPr="00974A00">
          <w:rPr>
            <w:rStyle w:val="Hyperlink"/>
            <w:rFonts w:hint="cs"/>
            <w:b w:val="0"/>
            <w:bCs w:val="0"/>
            <w:sz w:val="22"/>
            <w:szCs w:val="22"/>
            <w:rtl/>
            <w:rPrChange w:id="5097" w:author="Mohsen Jafarinejad" w:date="2019-05-12T10:59:00Z">
              <w:rPr>
                <w:rStyle w:val="Hyperlink"/>
                <w:rFonts w:hint="cs"/>
                <w:rtl/>
              </w:rPr>
            </w:rPrChange>
          </w:rPr>
          <w:t>مواد</w:t>
        </w:r>
        <w:r w:rsidRPr="00974A00">
          <w:rPr>
            <w:rStyle w:val="Hyperlink"/>
            <w:b w:val="0"/>
            <w:bCs w:val="0"/>
            <w:sz w:val="22"/>
            <w:szCs w:val="22"/>
            <w:rtl/>
            <w:rPrChange w:id="5098" w:author="Mohsen Jafarinejad" w:date="2019-05-12T10:59:00Z">
              <w:rPr>
                <w:rStyle w:val="Hyperlink"/>
                <w:rtl/>
              </w:rPr>
            </w:rPrChange>
          </w:rPr>
          <w:t xml:space="preserve"> </w:t>
        </w:r>
        <w:r w:rsidRPr="00974A00">
          <w:rPr>
            <w:rStyle w:val="Hyperlink"/>
            <w:rFonts w:hint="cs"/>
            <w:b w:val="0"/>
            <w:bCs w:val="0"/>
            <w:sz w:val="22"/>
            <w:szCs w:val="22"/>
            <w:rtl/>
            <w:rPrChange w:id="5099" w:author="Mohsen Jafarinejad" w:date="2019-05-12T10:59:00Z">
              <w:rPr>
                <w:rStyle w:val="Hyperlink"/>
                <w:rFonts w:hint="cs"/>
                <w:rtl/>
              </w:rPr>
            </w:rPrChange>
          </w:rPr>
          <w:t>در</w:t>
        </w:r>
        <w:r w:rsidRPr="00974A00">
          <w:rPr>
            <w:rStyle w:val="Hyperlink"/>
            <w:b w:val="0"/>
            <w:bCs w:val="0"/>
            <w:sz w:val="22"/>
            <w:szCs w:val="22"/>
            <w:rtl/>
            <w:rPrChange w:id="5100" w:author="Mohsen Jafarinejad" w:date="2019-05-12T10:59:00Z">
              <w:rPr>
                <w:rStyle w:val="Hyperlink"/>
                <w:rtl/>
              </w:rPr>
            </w:rPrChange>
          </w:rPr>
          <w:t xml:space="preserve"> </w:t>
        </w:r>
        <w:r w:rsidRPr="00974A00">
          <w:rPr>
            <w:rStyle w:val="Hyperlink"/>
            <w:rFonts w:hint="cs"/>
            <w:b w:val="0"/>
            <w:bCs w:val="0"/>
            <w:sz w:val="22"/>
            <w:szCs w:val="22"/>
            <w:rtl/>
            <w:rPrChange w:id="5101" w:author="Mohsen Jafarinejad" w:date="2019-05-12T10:59:00Z">
              <w:rPr>
                <w:rStyle w:val="Hyperlink"/>
                <w:rFonts w:hint="cs"/>
                <w:rtl/>
              </w:rPr>
            </w:rPrChange>
          </w:rPr>
          <w:t>پیل</w:t>
        </w:r>
        <w:r w:rsidRPr="00974A00">
          <w:rPr>
            <w:rStyle w:val="Hyperlink"/>
            <w:b w:val="0"/>
            <w:bCs w:val="0"/>
            <w:sz w:val="22"/>
            <w:szCs w:val="22"/>
            <w:rtl/>
            <w:rPrChange w:id="5102" w:author="Mohsen Jafarinejad" w:date="2019-05-12T10:59:00Z">
              <w:rPr>
                <w:rStyle w:val="Hyperlink"/>
                <w:rtl/>
              </w:rPr>
            </w:rPrChange>
          </w:rPr>
          <w:t xml:space="preserve"> </w:t>
        </w:r>
        <w:r w:rsidRPr="00974A00">
          <w:rPr>
            <w:rStyle w:val="Hyperlink"/>
            <w:rFonts w:hint="cs"/>
            <w:b w:val="0"/>
            <w:bCs w:val="0"/>
            <w:sz w:val="22"/>
            <w:szCs w:val="22"/>
            <w:rtl/>
            <w:rPrChange w:id="5103" w:author="Mohsen Jafarinejad" w:date="2019-05-12T10:59:00Z">
              <w:rPr>
                <w:rStyle w:val="Hyperlink"/>
                <w:rFonts w:hint="cs"/>
                <w:rtl/>
              </w:rPr>
            </w:rPrChange>
          </w:rPr>
          <w:t>میکروبی</w:t>
        </w:r>
        <w:r w:rsidRPr="00974A00">
          <w:rPr>
            <w:b w:val="0"/>
            <w:bCs w:val="0"/>
            <w:webHidden/>
            <w:sz w:val="22"/>
            <w:szCs w:val="22"/>
            <w:rPrChange w:id="5104" w:author="Mohsen Jafarinejad" w:date="2019-05-12T10:59:00Z">
              <w:rPr>
                <w:webHidden/>
              </w:rPr>
            </w:rPrChange>
          </w:rPr>
          <w:tab/>
        </w:r>
      </w:ins>
      <w:ins w:id="5105" w:author="Mohsen Jafarinejad" w:date="2019-05-12T11:06:00Z">
        <w:r w:rsidR="00974A00">
          <w:rPr>
            <w:rFonts w:hint="cs"/>
            <w:b w:val="0"/>
            <w:bCs w:val="0"/>
            <w:webHidden/>
            <w:sz w:val="22"/>
            <w:szCs w:val="22"/>
            <w:rtl/>
          </w:rPr>
          <w:t>48</w:t>
        </w:r>
      </w:ins>
      <w:ins w:id="5106" w:author="Mohsen Jafarinejad" w:date="2019-05-12T10:50:00Z">
        <w:r w:rsidRPr="00974A00">
          <w:rPr>
            <w:rStyle w:val="Hyperlink"/>
            <w:b w:val="0"/>
            <w:bCs w:val="0"/>
            <w:sz w:val="22"/>
            <w:szCs w:val="22"/>
            <w:rPrChange w:id="5107" w:author="Mohsen Jafarinejad" w:date="2019-05-12T10:59:00Z">
              <w:rPr>
                <w:rStyle w:val="Hyperlink"/>
              </w:rPr>
            </w:rPrChange>
          </w:rPr>
          <w:fldChar w:fldCharType="end"/>
        </w:r>
      </w:ins>
    </w:p>
    <w:p w14:paraId="4D745513" w14:textId="30650F37" w:rsidR="009667A9" w:rsidRPr="00974A00" w:rsidRDefault="009667A9">
      <w:pPr>
        <w:pStyle w:val="TOC1"/>
        <w:rPr>
          <w:ins w:id="5108" w:author="Mohsen Jafarinejad" w:date="2019-05-12T10:50:00Z"/>
          <w:rFonts w:eastAsiaTheme="minorEastAsia"/>
          <w:b w:val="0"/>
          <w:bCs w:val="0"/>
          <w:i w:val="0"/>
          <w:sz w:val="20"/>
          <w:szCs w:val="20"/>
          <w:lang w:bidi="ar-SA"/>
          <w:rPrChange w:id="5109" w:author="Mohsen Jafarinejad" w:date="2019-05-12T10:59:00Z">
            <w:rPr>
              <w:ins w:id="5110" w:author="Mohsen Jafarinejad" w:date="2019-05-12T10:50:00Z"/>
              <w:rFonts w:asciiTheme="minorHAnsi" w:eastAsiaTheme="minorEastAsia" w:hAnsiTheme="minorHAnsi" w:cstheme="minorBidi"/>
              <w:b w:val="0"/>
              <w:bCs w:val="0"/>
              <w:i w:val="0"/>
              <w:lang w:bidi="ar-SA"/>
            </w:rPr>
          </w:rPrChange>
        </w:rPr>
        <w:pPrChange w:id="5111" w:author="Mohsen Jafarinejad" w:date="2019-05-12T11:06:00Z">
          <w:pPr>
            <w:pStyle w:val="TOC1"/>
            <w:bidi w:val="0"/>
          </w:pPr>
        </w:pPrChange>
      </w:pPr>
      <w:ins w:id="5112" w:author="Mohsen Jafarinejad" w:date="2019-05-12T10:50:00Z">
        <w:r w:rsidRPr="00974A00">
          <w:rPr>
            <w:rStyle w:val="Hyperlink"/>
            <w:b w:val="0"/>
            <w:bCs w:val="0"/>
            <w:sz w:val="22"/>
            <w:szCs w:val="22"/>
            <w:rPrChange w:id="5113" w:author="Mohsen Jafarinejad" w:date="2019-05-12T10:59:00Z">
              <w:rPr>
                <w:rStyle w:val="Hyperlink"/>
              </w:rPr>
            </w:rPrChange>
          </w:rPr>
          <w:fldChar w:fldCharType="begin"/>
        </w:r>
        <w:r w:rsidRPr="00974A00">
          <w:rPr>
            <w:rStyle w:val="Hyperlink"/>
            <w:b w:val="0"/>
            <w:bCs w:val="0"/>
            <w:sz w:val="22"/>
            <w:szCs w:val="22"/>
            <w:rPrChange w:id="5114" w:author="Mohsen Jafarinejad" w:date="2019-05-12T10:59:00Z">
              <w:rPr>
                <w:rStyle w:val="Hyperlink"/>
              </w:rPr>
            </w:rPrChange>
          </w:rPr>
          <w:instrText xml:space="preserve"> </w:instrText>
        </w:r>
        <w:r w:rsidRPr="00974A00">
          <w:rPr>
            <w:b w:val="0"/>
            <w:bCs w:val="0"/>
            <w:sz w:val="22"/>
            <w:szCs w:val="22"/>
            <w:rPrChange w:id="5115" w:author="Mohsen Jafarinejad" w:date="2019-05-12T10:59:00Z">
              <w:rPr/>
            </w:rPrChange>
          </w:rPr>
          <w:instrText>HYPERLINK \l "_Toc8551040"</w:instrText>
        </w:r>
        <w:r w:rsidRPr="00974A00">
          <w:rPr>
            <w:rStyle w:val="Hyperlink"/>
            <w:b w:val="0"/>
            <w:bCs w:val="0"/>
            <w:sz w:val="22"/>
            <w:szCs w:val="22"/>
            <w:rPrChange w:id="5116" w:author="Mohsen Jafarinejad" w:date="2019-05-12T10:59:00Z">
              <w:rPr>
                <w:rStyle w:val="Hyperlink"/>
              </w:rPr>
            </w:rPrChange>
          </w:rPr>
          <w:instrText xml:space="preserve"> </w:instrText>
        </w:r>
        <w:r w:rsidRPr="00974A00">
          <w:rPr>
            <w:rStyle w:val="Hyperlink"/>
            <w:b w:val="0"/>
            <w:bCs w:val="0"/>
            <w:sz w:val="22"/>
            <w:szCs w:val="22"/>
            <w:rPrChange w:id="5117" w:author="Mohsen Jafarinejad" w:date="2019-05-12T10:59:00Z">
              <w:rPr>
                <w:rStyle w:val="Hyperlink"/>
              </w:rPr>
            </w:rPrChange>
          </w:rPr>
          <w:fldChar w:fldCharType="separate"/>
        </w:r>
        <w:r w:rsidRPr="00974A00">
          <w:rPr>
            <w:rStyle w:val="Hyperlink"/>
            <w:rFonts w:hint="cs"/>
            <w:b w:val="0"/>
            <w:bCs w:val="0"/>
            <w:sz w:val="22"/>
            <w:szCs w:val="22"/>
            <w:rtl/>
            <w:rPrChange w:id="5118" w:author="Mohsen Jafarinejad" w:date="2019-05-12T10:59:00Z">
              <w:rPr>
                <w:rStyle w:val="Hyperlink"/>
                <w:rFonts w:hint="cs"/>
                <w:rtl/>
              </w:rPr>
            </w:rPrChange>
          </w:rPr>
          <w:t>شکل</w:t>
        </w:r>
        <w:r w:rsidRPr="00974A00">
          <w:rPr>
            <w:rStyle w:val="Hyperlink"/>
            <w:b w:val="0"/>
            <w:bCs w:val="0"/>
            <w:sz w:val="22"/>
            <w:szCs w:val="22"/>
            <w:rtl/>
            <w:rPrChange w:id="5119" w:author="Mohsen Jafarinejad" w:date="2019-05-12T10:59:00Z">
              <w:rPr>
                <w:rStyle w:val="Hyperlink"/>
                <w:rtl/>
              </w:rPr>
            </w:rPrChange>
          </w:rPr>
          <w:t xml:space="preserve"> 3-5 باکتر</w:t>
        </w:r>
        <w:r w:rsidRPr="00974A00">
          <w:rPr>
            <w:rStyle w:val="Hyperlink"/>
            <w:rFonts w:hint="cs"/>
            <w:b w:val="0"/>
            <w:bCs w:val="0"/>
            <w:sz w:val="22"/>
            <w:szCs w:val="22"/>
            <w:rtl/>
            <w:rPrChange w:id="5120" w:author="Mohsen Jafarinejad" w:date="2019-05-12T10:59:00Z">
              <w:rPr>
                <w:rStyle w:val="Hyperlink"/>
                <w:rFonts w:hint="cs"/>
                <w:rtl/>
              </w:rPr>
            </w:rPrChange>
          </w:rPr>
          <w:t>ی</w:t>
        </w:r>
        <w:r w:rsidRPr="00974A00">
          <w:rPr>
            <w:rStyle w:val="Hyperlink"/>
            <w:b w:val="0"/>
            <w:bCs w:val="0"/>
            <w:sz w:val="22"/>
            <w:szCs w:val="22"/>
            <w:rtl/>
            <w:rPrChange w:id="5121" w:author="Mohsen Jafarinejad" w:date="2019-05-12T10:59:00Z">
              <w:rPr>
                <w:rStyle w:val="Hyperlink"/>
                <w:rtl/>
              </w:rPr>
            </w:rPrChange>
          </w:rPr>
          <w:t xml:space="preserve"> </w:t>
        </w:r>
        <w:r w:rsidRPr="00974A00">
          <w:rPr>
            <w:rStyle w:val="Hyperlink"/>
            <w:b w:val="0"/>
            <w:bCs w:val="0"/>
            <w:sz w:val="22"/>
            <w:szCs w:val="22"/>
            <w:rPrChange w:id="5122" w:author="Mohsen Jafarinejad" w:date="2019-05-12T10:59:00Z">
              <w:rPr>
                <w:rStyle w:val="Hyperlink"/>
              </w:rPr>
            </w:rPrChange>
          </w:rPr>
          <w:t>Shewanella oneidensis MR-1</w:t>
        </w:r>
        <w:r w:rsidRPr="00974A00">
          <w:rPr>
            <w:rStyle w:val="Hyperlink"/>
            <w:b w:val="0"/>
            <w:bCs w:val="0"/>
            <w:sz w:val="22"/>
            <w:szCs w:val="22"/>
            <w:rtl/>
            <w:rPrChange w:id="5123" w:author="Mohsen Jafarinejad" w:date="2019-05-12T10:59:00Z">
              <w:rPr>
                <w:rStyle w:val="Hyperlink"/>
                <w:rtl/>
              </w:rPr>
            </w:rPrChange>
          </w:rPr>
          <w:t xml:space="preserve"> و الکترود نمد گراف</w:t>
        </w:r>
        <w:r w:rsidRPr="00974A00">
          <w:rPr>
            <w:rStyle w:val="Hyperlink"/>
            <w:rFonts w:hint="cs"/>
            <w:b w:val="0"/>
            <w:bCs w:val="0"/>
            <w:sz w:val="22"/>
            <w:szCs w:val="22"/>
            <w:rtl/>
            <w:rPrChange w:id="5124" w:author="Mohsen Jafarinejad" w:date="2019-05-12T10:59:00Z">
              <w:rPr>
                <w:rStyle w:val="Hyperlink"/>
                <w:rFonts w:hint="cs"/>
                <w:rtl/>
              </w:rPr>
            </w:rPrChange>
          </w:rPr>
          <w:t>یتی</w:t>
        </w:r>
        <w:r w:rsidRPr="00974A00">
          <w:rPr>
            <w:b w:val="0"/>
            <w:bCs w:val="0"/>
            <w:webHidden/>
            <w:sz w:val="22"/>
            <w:szCs w:val="22"/>
            <w:rPrChange w:id="5125" w:author="Mohsen Jafarinejad" w:date="2019-05-12T10:59:00Z">
              <w:rPr>
                <w:webHidden/>
              </w:rPr>
            </w:rPrChange>
          </w:rPr>
          <w:tab/>
        </w:r>
      </w:ins>
      <w:ins w:id="5126" w:author="Mohsen Jafarinejad" w:date="2019-05-12T11:06:00Z">
        <w:r w:rsidR="00974A00">
          <w:rPr>
            <w:rFonts w:hint="cs"/>
            <w:b w:val="0"/>
            <w:bCs w:val="0"/>
            <w:webHidden/>
            <w:sz w:val="22"/>
            <w:szCs w:val="22"/>
            <w:rtl/>
          </w:rPr>
          <w:t>49</w:t>
        </w:r>
      </w:ins>
      <w:ins w:id="5127" w:author="Mohsen Jafarinejad" w:date="2019-05-12T10:50:00Z">
        <w:r w:rsidRPr="00974A00">
          <w:rPr>
            <w:rStyle w:val="Hyperlink"/>
            <w:b w:val="0"/>
            <w:bCs w:val="0"/>
            <w:sz w:val="22"/>
            <w:szCs w:val="22"/>
            <w:rPrChange w:id="5128" w:author="Mohsen Jafarinejad" w:date="2019-05-12T10:59:00Z">
              <w:rPr>
                <w:rStyle w:val="Hyperlink"/>
              </w:rPr>
            </w:rPrChange>
          </w:rPr>
          <w:fldChar w:fldCharType="end"/>
        </w:r>
      </w:ins>
    </w:p>
    <w:p w14:paraId="02F08908" w14:textId="112BB16C" w:rsidR="009667A9" w:rsidRPr="00974A00" w:rsidRDefault="009667A9">
      <w:pPr>
        <w:pStyle w:val="TOC1"/>
        <w:rPr>
          <w:ins w:id="5129" w:author="Mohsen Jafarinejad" w:date="2019-05-12T10:50:00Z"/>
          <w:rFonts w:eastAsiaTheme="minorEastAsia"/>
          <w:b w:val="0"/>
          <w:bCs w:val="0"/>
          <w:i w:val="0"/>
          <w:sz w:val="20"/>
          <w:szCs w:val="20"/>
          <w:lang w:bidi="ar-SA"/>
          <w:rPrChange w:id="5130" w:author="Mohsen Jafarinejad" w:date="2019-05-12T10:59:00Z">
            <w:rPr>
              <w:ins w:id="5131" w:author="Mohsen Jafarinejad" w:date="2019-05-12T10:50:00Z"/>
              <w:rFonts w:asciiTheme="minorHAnsi" w:eastAsiaTheme="minorEastAsia" w:hAnsiTheme="minorHAnsi" w:cstheme="minorBidi"/>
              <w:b w:val="0"/>
              <w:bCs w:val="0"/>
              <w:i w:val="0"/>
              <w:lang w:bidi="ar-SA"/>
            </w:rPr>
          </w:rPrChange>
        </w:rPr>
        <w:pPrChange w:id="5132" w:author="Mohsen Jafarinejad" w:date="2019-05-12T11:06:00Z">
          <w:pPr>
            <w:pStyle w:val="TOC1"/>
            <w:bidi w:val="0"/>
          </w:pPr>
        </w:pPrChange>
      </w:pPr>
      <w:ins w:id="5133" w:author="Mohsen Jafarinejad" w:date="2019-05-12T10:50:00Z">
        <w:r w:rsidRPr="00974A00">
          <w:rPr>
            <w:rStyle w:val="Hyperlink"/>
            <w:b w:val="0"/>
            <w:bCs w:val="0"/>
            <w:sz w:val="22"/>
            <w:szCs w:val="22"/>
            <w:rPrChange w:id="5134" w:author="Mohsen Jafarinejad" w:date="2019-05-12T10:59:00Z">
              <w:rPr>
                <w:rStyle w:val="Hyperlink"/>
              </w:rPr>
            </w:rPrChange>
          </w:rPr>
          <w:fldChar w:fldCharType="begin"/>
        </w:r>
        <w:r w:rsidRPr="00974A00">
          <w:rPr>
            <w:rStyle w:val="Hyperlink"/>
            <w:b w:val="0"/>
            <w:bCs w:val="0"/>
            <w:sz w:val="22"/>
            <w:szCs w:val="22"/>
            <w:rPrChange w:id="5135" w:author="Mohsen Jafarinejad" w:date="2019-05-12T10:59:00Z">
              <w:rPr>
                <w:rStyle w:val="Hyperlink"/>
              </w:rPr>
            </w:rPrChange>
          </w:rPr>
          <w:instrText xml:space="preserve"> </w:instrText>
        </w:r>
        <w:r w:rsidRPr="00974A00">
          <w:rPr>
            <w:b w:val="0"/>
            <w:bCs w:val="0"/>
            <w:sz w:val="22"/>
            <w:szCs w:val="22"/>
            <w:rPrChange w:id="5136" w:author="Mohsen Jafarinejad" w:date="2019-05-12T10:59:00Z">
              <w:rPr/>
            </w:rPrChange>
          </w:rPr>
          <w:instrText>HYPERLINK \l "_Toc8551041"</w:instrText>
        </w:r>
        <w:r w:rsidRPr="00974A00">
          <w:rPr>
            <w:rStyle w:val="Hyperlink"/>
            <w:b w:val="0"/>
            <w:bCs w:val="0"/>
            <w:sz w:val="22"/>
            <w:szCs w:val="22"/>
            <w:rPrChange w:id="5137" w:author="Mohsen Jafarinejad" w:date="2019-05-12T10:59:00Z">
              <w:rPr>
                <w:rStyle w:val="Hyperlink"/>
              </w:rPr>
            </w:rPrChange>
          </w:rPr>
          <w:instrText xml:space="preserve"> </w:instrText>
        </w:r>
        <w:r w:rsidRPr="00974A00">
          <w:rPr>
            <w:rStyle w:val="Hyperlink"/>
            <w:b w:val="0"/>
            <w:bCs w:val="0"/>
            <w:sz w:val="22"/>
            <w:szCs w:val="22"/>
            <w:rPrChange w:id="5138" w:author="Mohsen Jafarinejad" w:date="2019-05-12T10:59:00Z">
              <w:rPr>
                <w:rStyle w:val="Hyperlink"/>
              </w:rPr>
            </w:rPrChange>
          </w:rPr>
          <w:fldChar w:fldCharType="separate"/>
        </w:r>
        <w:r w:rsidRPr="00974A00">
          <w:rPr>
            <w:rStyle w:val="Hyperlink"/>
            <w:rFonts w:hint="cs"/>
            <w:b w:val="0"/>
            <w:bCs w:val="0"/>
            <w:sz w:val="22"/>
            <w:szCs w:val="22"/>
            <w:rtl/>
            <w:rPrChange w:id="5139" w:author="Mohsen Jafarinejad" w:date="2019-05-12T10:59:00Z">
              <w:rPr>
                <w:rStyle w:val="Hyperlink"/>
                <w:rFonts w:hint="cs"/>
                <w:rtl/>
              </w:rPr>
            </w:rPrChange>
          </w:rPr>
          <w:t>شکل</w:t>
        </w:r>
        <w:r w:rsidRPr="00974A00">
          <w:rPr>
            <w:rStyle w:val="Hyperlink"/>
            <w:b w:val="0"/>
            <w:bCs w:val="0"/>
            <w:sz w:val="22"/>
            <w:szCs w:val="22"/>
            <w:rtl/>
            <w:rPrChange w:id="5140" w:author="Mohsen Jafarinejad" w:date="2019-05-12T10:59:00Z">
              <w:rPr>
                <w:rStyle w:val="Hyperlink"/>
                <w:rtl/>
              </w:rPr>
            </w:rPrChange>
          </w:rPr>
          <w:t xml:space="preserve"> 3-6 </w:t>
        </w:r>
        <w:r w:rsidRPr="00974A00">
          <w:rPr>
            <w:rStyle w:val="Hyperlink"/>
            <w:rFonts w:hint="cs"/>
            <w:b w:val="0"/>
            <w:bCs w:val="0"/>
            <w:sz w:val="22"/>
            <w:szCs w:val="22"/>
            <w:rtl/>
            <w:rPrChange w:id="5141" w:author="Mohsen Jafarinejad" w:date="2019-05-12T10:59:00Z">
              <w:rPr>
                <w:rStyle w:val="Hyperlink"/>
                <w:rFonts w:hint="cs"/>
                <w:rtl/>
              </w:rPr>
            </w:rPrChange>
          </w:rPr>
          <w:t>فاز</w:t>
        </w:r>
        <w:r w:rsidRPr="00974A00">
          <w:rPr>
            <w:rStyle w:val="Hyperlink"/>
            <w:b w:val="0"/>
            <w:bCs w:val="0"/>
            <w:sz w:val="22"/>
            <w:szCs w:val="22"/>
            <w:rtl/>
            <w:rPrChange w:id="5142" w:author="Mohsen Jafarinejad" w:date="2019-05-12T10:59:00Z">
              <w:rPr>
                <w:rStyle w:val="Hyperlink"/>
                <w:rtl/>
              </w:rPr>
            </w:rPrChange>
          </w:rPr>
          <w:t xml:space="preserve"> </w:t>
        </w:r>
        <w:r w:rsidRPr="00974A00">
          <w:rPr>
            <w:rStyle w:val="Hyperlink"/>
            <w:rFonts w:hint="cs"/>
            <w:b w:val="0"/>
            <w:bCs w:val="0"/>
            <w:sz w:val="22"/>
            <w:szCs w:val="22"/>
            <w:rtl/>
            <w:rPrChange w:id="5143" w:author="Mohsen Jafarinejad" w:date="2019-05-12T10:59:00Z">
              <w:rPr>
                <w:rStyle w:val="Hyperlink"/>
                <w:rFonts w:hint="cs"/>
                <w:rtl/>
              </w:rPr>
            </w:rPrChange>
          </w:rPr>
          <w:t>ایستگاهی</w:t>
        </w:r>
        <w:r w:rsidRPr="00974A00">
          <w:rPr>
            <w:rStyle w:val="Hyperlink"/>
            <w:b w:val="0"/>
            <w:bCs w:val="0"/>
            <w:sz w:val="22"/>
            <w:szCs w:val="22"/>
            <w:rtl/>
            <w:rPrChange w:id="5144" w:author="Mohsen Jafarinejad" w:date="2019-05-12T10:59:00Z">
              <w:rPr>
                <w:rStyle w:val="Hyperlink"/>
                <w:rtl/>
              </w:rPr>
            </w:rPrChange>
          </w:rPr>
          <w:t xml:space="preserve"> </w:t>
        </w:r>
        <w:r w:rsidRPr="00974A00">
          <w:rPr>
            <w:rStyle w:val="Hyperlink"/>
            <w:rFonts w:hint="cs"/>
            <w:b w:val="0"/>
            <w:bCs w:val="0"/>
            <w:sz w:val="22"/>
            <w:szCs w:val="22"/>
            <w:rtl/>
            <w:rPrChange w:id="5145" w:author="Mohsen Jafarinejad" w:date="2019-05-12T10:59:00Z">
              <w:rPr>
                <w:rStyle w:val="Hyperlink"/>
                <w:rFonts w:hint="cs"/>
                <w:rtl/>
              </w:rPr>
            </w:rPrChange>
          </w:rPr>
          <w:t>رشد</w:t>
        </w:r>
        <w:r w:rsidRPr="00974A00">
          <w:rPr>
            <w:rStyle w:val="Hyperlink"/>
            <w:b w:val="0"/>
            <w:bCs w:val="0"/>
            <w:sz w:val="22"/>
            <w:szCs w:val="22"/>
            <w:rtl/>
            <w:rPrChange w:id="5146" w:author="Mohsen Jafarinejad" w:date="2019-05-12T10:59:00Z">
              <w:rPr>
                <w:rStyle w:val="Hyperlink"/>
                <w:rtl/>
              </w:rPr>
            </w:rPrChange>
          </w:rPr>
          <w:t xml:space="preserve"> </w:t>
        </w:r>
        <w:r w:rsidRPr="00974A00">
          <w:rPr>
            <w:rStyle w:val="Hyperlink"/>
            <w:rFonts w:hint="cs"/>
            <w:b w:val="0"/>
            <w:bCs w:val="0"/>
            <w:sz w:val="22"/>
            <w:szCs w:val="22"/>
            <w:rtl/>
            <w:rPrChange w:id="5147" w:author="Mohsen Jafarinejad" w:date="2019-05-12T10:59:00Z">
              <w:rPr>
                <w:rStyle w:val="Hyperlink"/>
                <w:rFonts w:hint="cs"/>
                <w:rtl/>
              </w:rPr>
            </w:rPrChange>
          </w:rPr>
          <w:t>باکتری‌ه</w:t>
        </w:r>
      </w:ins>
      <w:ins w:id="5148" w:author="Mohsen Jafarinejad" w:date="2019-05-12T10:59:00Z">
        <w:r w:rsidR="00974A00" w:rsidRPr="00974A00">
          <w:rPr>
            <w:rStyle w:val="Hyperlink"/>
            <w:rFonts w:hint="cs"/>
            <w:b w:val="0"/>
            <w:bCs w:val="0"/>
            <w:sz w:val="22"/>
            <w:szCs w:val="22"/>
            <w:rtl/>
            <w:rPrChange w:id="5149" w:author="Mohsen Jafarinejad" w:date="2019-05-12T10:59:00Z">
              <w:rPr>
                <w:rStyle w:val="Hyperlink"/>
                <w:rFonts w:hint="cs"/>
                <w:rtl/>
              </w:rPr>
            </w:rPrChange>
          </w:rPr>
          <w:t>ا</w:t>
        </w:r>
      </w:ins>
      <w:ins w:id="5150" w:author="Mohsen Jafarinejad" w:date="2019-05-12T10:50:00Z">
        <w:r w:rsidRPr="00974A00">
          <w:rPr>
            <w:b w:val="0"/>
            <w:bCs w:val="0"/>
            <w:webHidden/>
            <w:sz w:val="22"/>
            <w:szCs w:val="22"/>
            <w:rPrChange w:id="5151" w:author="Mohsen Jafarinejad" w:date="2019-05-12T10:59:00Z">
              <w:rPr>
                <w:webHidden/>
              </w:rPr>
            </w:rPrChange>
          </w:rPr>
          <w:tab/>
        </w:r>
      </w:ins>
      <w:ins w:id="5152" w:author="Mohsen Jafarinejad" w:date="2019-05-12T11:06:00Z">
        <w:r w:rsidR="00974A00">
          <w:rPr>
            <w:rFonts w:hint="cs"/>
            <w:b w:val="0"/>
            <w:bCs w:val="0"/>
            <w:webHidden/>
            <w:sz w:val="22"/>
            <w:szCs w:val="22"/>
            <w:rtl/>
          </w:rPr>
          <w:t>50</w:t>
        </w:r>
      </w:ins>
      <w:ins w:id="5153" w:author="Mohsen Jafarinejad" w:date="2019-05-12T10:50:00Z">
        <w:r w:rsidRPr="00974A00">
          <w:rPr>
            <w:rStyle w:val="Hyperlink"/>
            <w:b w:val="0"/>
            <w:bCs w:val="0"/>
            <w:sz w:val="22"/>
            <w:szCs w:val="22"/>
            <w:rPrChange w:id="5154" w:author="Mohsen Jafarinejad" w:date="2019-05-12T10:59:00Z">
              <w:rPr>
                <w:rStyle w:val="Hyperlink"/>
              </w:rPr>
            </w:rPrChange>
          </w:rPr>
          <w:fldChar w:fldCharType="end"/>
        </w:r>
      </w:ins>
    </w:p>
    <w:p w14:paraId="60C5A430" w14:textId="25CEB6FC" w:rsidR="009667A9" w:rsidRPr="00974A00" w:rsidRDefault="009667A9">
      <w:pPr>
        <w:pStyle w:val="TOC1"/>
        <w:rPr>
          <w:ins w:id="5155" w:author="Mohsen Jafarinejad" w:date="2019-05-12T10:50:00Z"/>
          <w:rFonts w:eastAsiaTheme="minorEastAsia"/>
          <w:b w:val="0"/>
          <w:bCs w:val="0"/>
          <w:i w:val="0"/>
          <w:sz w:val="20"/>
          <w:szCs w:val="20"/>
          <w:lang w:bidi="ar-SA"/>
          <w:rPrChange w:id="5156" w:author="Mohsen Jafarinejad" w:date="2019-05-12T10:59:00Z">
            <w:rPr>
              <w:ins w:id="5157" w:author="Mohsen Jafarinejad" w:date="2019-05-12T10:50:00Z"/>
              <w:rFonts w:asciiTheme="minorHAnsi" w:eastAsiaTheme="minorEastAsia" w:hAnsiTheme="minorHAnsi" w:cstheme="minorBidi"/>
              <w:b w:val="0"/>
              <w:bCs w:val="0"/>
              <w:i w:val="0"/>
              <w:lang w:bidi="ar-SA"/>
            </w:rPr>
          </w:rPrChange>
        </w:rPr>
        <w:pPrChange w:id="5158" w:author="Mohsen Jafarinejad" w:date="2019-05-12T11:06:00Z">
          <w:pPr>
            <w:pStyle w:val="TOC1"/>
            <w:bidi w:val="0"/>
          </w:pPr>
        </w:pPrChange>
      </w:pPr>
      <w:ins w:id="5159" w:author="Mohsen Jafarinejad" w:date="2019-05-12T10:50:00Z">
        <w:r w:rsidRPr="00974A00">
          <w:rPr>
            <w:rStyle w:val="Hyperlink"/>
            <w:b w:val="0"/>
            <w:bCs w:val="0"/>
            <w:sz w:val="22"/>
            <w:szCs w:val="22"/>
            <w:rPrChange w:id="5160" w:author="Mohsen Jafarinejad" w:date="2019-05-12T10:59:00Z">
              <w:rPr>
                <w:rStyle w:val="Hyperlink"/>
              </w:rPr>
            </w:rPrChange>
          </w:rPr>
          <w:fldChar w:fldCharType="begin"/>
        </w:r>
        <w:r w:rsidRPr="00974A00">
          <w:rPr>
            <w:rStyle w:val="Hyperlink"/>
            <w:b w:val="0"/>
            <w:bCs w:val="0"/>
            <w:sz w:val="22"/>
            <w:szCs w:val="22"/>
            <w:rPrChange w:id="5161" w:author="Mohsen Jafarinejad" w:date="2019-05-12T10:59:00Z">
              <w:rPr>
                <w:rStyle w:val="Hyperlink"/>
              </w:rPr>
            </w:rPrChange>
          </w:rPr>
          <w:instrText xml:space="preserve"> </w:instrText>
        </w:r>
        <w:r w:rsidRPr="00974A00">
          <w:rPr>
            <w:b w:val="0"/>
            <w:bCs w:val="0"/>
            <w:sz w:val="22"/>
            <w:szCs w:val="22"/>
            <w:rPrChange w:id="5162" w:author="Mohsen Jafarinejad" w:date="2019-05-12T10:59:00Z">
              <w:rPr/>
            </w:rPrChange>
          </w:rPr>
          <w:instrText>HYPERLINK \l "_Toc8551042"</w:instrText>
        </w:r>
        <w:r w:rsidRPr="00974A00">
          <w:rPr>
            <w:rStyle w:val="Hyperlink"/>
            <w:b w:val="0"/>
            <w:bCs w:val="0"/>
            <w:sz w:val="22"/>
            <w:szCs w:val="22"/>
            <w:rPrChange w:id="5163" w:author="Mohsen Jafarinejad" w:date="2019-05-12T10:59:00Z">
              <w:rPr>
                <w:rStyle w:val="Hyperlink"/>
              </w:rPr>
            </w:rPrChange>
          </w:rPr>
          <w:instrText xml:space="preserve"> </w:instrText>
        </w:r>
        <w:r w:rsidRPr="00974A00">
          <w:rPr>
            <w:rStyle w:val="Hyperlink"/>
            <w:b w:val="0"/>
            <w:bCs w:val="0"/>
            <w:sz w:val="22"/>
            <w:szCs w:val="22"/>
            <w:rPrChange w:id="5164" w:author="Mohsen Jafarinejad" w:date="2019-05-12T10:59:00Z">
              <w:rPr>
                <w:rStyle w:val="Hyperlink"/>
              </w:rPr>
            </w:rPrChange>
          </w:rPr>
          <w:fldChar w:fldCharType="separate"/>
        </w:r>
        <w:r w:rsidRPr="00974A00">
          <w:rPr>
            <w:rStyle w:val="Hyperlink"/>
            <w:rFonts w:hint="cs"/>
            <w:b w:val="0"/>
            <w:bCs w:val="0"/>
            <w:sz w:val="22"/>
            <w:szCs w:val="22"/>
            <w:rtl/>
            <w:rPrChange w:id="5165" w:author="Mohsen Jafarinejad" w:date="2019-05-12T10:59:00Z">
              <w:rPr>
                <w:rStyle w:val="Hyperlink"/>
                <w:rFonts w:hint="cs"/>
                <w:rtl/>
              </w:rPr>
            </w:rPrChange>
          </w:rPr>
          <w:t>شکل</w:t>
        </w:r>
        <w:r w:rsidRPr="00974A00">
          <w:rPr>
            <w:rStyle w:val="Hyperlink"/>
            <w:b w:val="0"/>
            <w:bCs w:val="0"/>
            <w:sz w:val="22"/>
            <w:szCs w:val="22"/>
            <w:rtl/>
            <w:rPrChange w:id="5166" w:author="Mohsen Jafarinejad" w:date="2019-05-12T10:59:00Z">
              <w:rPr>
                <w:rStyle w:val="Hyperlink"/>
                <w:rtl/>
              </w:rPr>
            </w:rPrChange>
          </w:rPr>
          <w:t xml:space="preserve"> 3-7 </w:t>
        </w:r>
        <w:r w:rsidRPr="00974A00">
          <w:rPr>
            <w:rStyle w:val="Hyperlink"/>
            <w:rFonts w:hint="cs"/>
            <w:b w:val="0"/>
            <w:bCs w:val="0"/>
            <w:sz w:val="22"/>
            <w:szCs w:val="22"/>
            <w:rtl/>
            <w:rPrChange w:id="5167" w:author="Mohsen Jafarinejad" w:date="2019-05-12T10:59:00Z">
              <w:rPr>
                <w:rStyle w:val="Hyperlink"/>
                <w:rFonts w:hint="cs"/>
                <w:rtl/>
              </w:rPr>
            </w:rPrChange>
          </w:rPr>
          <w:t>نمایه</w:t>
        </w:r>
        <w:r w:rsidRPr="00974A00">
          <w:rPr>
            <w:rStyle w:val="Hyperlink"/>
            <w:b w:val="0"/>
            <w:bCs w:val="0"/>
            <w:sz w:val="22"/>
            <w:szCs w:val="22"/>
            <w:rtl/>
            <w:rPrChange w:id="5168" w:author="Mohsen Jafarinejad" w:date="2019-05-12T10:59:00Z">
              <w:rPr>
                <w:rStyle w:val="Hyperlink"/>
                <w:rtl/>
              </w:rPr>
            </w:rPrChange>
          </w:rPr>
          <w:t xml:space="preserve"> </w:t>
        </w:r>
        <w:r w:rsidRPr="00974A00">
          <w:rPr>
            <w:rStyle w:val="Hyperlink"/>
            <w:rFonts w:hint="cs"/>
            <w:b w:val="0"/>
            <w:bCs w:val="0"/>
            <w:sz w:val="22"/>
            <w:szCs w:val="22"/>
            <w:rtl/>
            <w:rPrChange w:id="5169" w:author="Mohsen Jafarinejad" w:date="2019-05-12T10:59:00Z">
              <w:rPr>
                <w:rStyle w:val="Hyperlink"/>
                <w:rFonts w:hint="cs"/>
                <w:rtl/>
              </w:rPr>
            </w:rPrChange>
          </w:rPr>
          <w:t>نواحی</w:t>
        </w:r>
        <w:r w:rsidRPr="00974A00">
          <w:rPr>
            <w:rStyle w:val="Hyperlink"/>
            <w:b w:val="0"/>
            <w:bCs w:val="0"/>
            <w:sz w:val="22"/>
            <w:szCs w:val="22"/>
            <w:rtl/>
            <w:rPrChange w:id="5170" w:author="Mohsen Jafarinejad" w:date="2019-05-12T10:59:00Z">
              <w:rPr>
                <w:rStyle w:val="Hyperlink"/>
                <w:rtl/>
              </w:rPr>
            </w:rPrChange>
          </w:rPr>
          <w:t xml:space="preserve"> </w:t>
        </w:r>
        <w:r w:rsidRPr="00974A00">
          <w:rPr>
            <w:rStyle w:val="Hyperlink"/>
            <w:rFonts w:hint="cs"/>
            <w:b w:val="0"/>
            <w:bCs w:val="0"/>
            <w:sz w:val="22"/>
            <w:szCs w:val="22"/>
            <w:rtl/>
            <w:rPrChange w:id="5171" w:author="Mohsen Jafarinejad" w:date="2019-05-12T10:59:00Z">
              <w:rPr>
                <w:rStyle w:val="Hyperlink"/>
                <w:rFonts w:hint="cs"/>
                <w:rtl/>
              </w:rPr>
            </w:rPrChange>
          </w:rPr>
          <w:t>مورد</w:t>
        </w:r>
        <w:r w:rsidRPr="00974A00">
          <w:rPr>
            <w:rStyle w:val="Hyperlink"/>
            <w:b w:val="0"/>
            <w:bCs w:val="0"/>
            <w:sz w:val="22"/>
            <w:szCs w:val="22"/>
            <w:rtl/>
            <w:rPrChange w:id="5172" w:author="Mohsen Jafarinejad" w:date="2019-05-12T10:59:00Z">
              <w:rPr>
                <w:rStyle w:val="Hyperlink"/>
                <w:rtl/>
              </w:rPr>
            </w:rPrChange>
          </w:rPr>
          <w:t xml:space="preserve"> </w:t>
        </w:r>
        <w:r w:rsidRPr="00974A00">
          <w:rPr>
            <w:rStyle w:val="Hyperlink"/>
            <w:rFonts w:hint="cs"/>
            <w:b w:val="0"/>
            <w:bCs w:val="0"/>
            <w:sz w:val="22"/>
            <w:szCs w:val="22"/>
            <w:rtl/>
            <w:rPrChange w:id="5173" w:author="Mohsen Jafarinejad" w:date="2019-05-12T10:59:00Z">
              <w:rPr>
                <w:rStyle w:val="Hyperlink"/>
                <w:rFonts w:hint="cs"/>
                <w:rtl/>
              </w:rPr>
            </w:rPrChange>
          </w:rPr>
          <w:t>شبیه‌سازی</w:t>
        </w:r>
        <w:r w:rsidRPr="00974A00">
          <w:rPr>
            <w:b w:val="0"/>
            <w:bCs w:val="0"/>
            <w:webHidden/>
            <w:sz w:val="22"/>
            <w:szCs w:val="22"/>
            <w:rPrChange w:id="5174" w:author="Mohsen Jafarinejad" w:date="2019-05-12T10:59:00Z">
              <w:rPr>
                <w:webHidden/>
              </w:rPr>
            </w:rPrChange>
          </w:rPr>
          <w:tab/>
        </w:r>
      </w:ins>
      <w:ins w:id="5175" w:author="Mohsen Jafarinejad" w:date="2019-05-12T11:06:00Z">
        <w:r w:rsidR="00974A00">
          <w:rPr>
            <w:rFonts w:hint="cs"/>
            <w:b w:val="0"/>
            <w:bCs w:val="0"/>
            <w:webHidden/>
            <w:sz w:val="22"/>
            <w:szCs w:val="22"/>
            <w:rtl/>
          </w:rPr>
          <w:t>51</w:t>
        </w:r>
      </w:ins>
      <w:ins w:id="5176" w:author="Mohsen Jafarinejad" w:date="2019-05-12T10:50:00Z">
        <w:r w:rsidRPr="00974A00">
          <w:rPr>
            <w:rStyle w:val="Hyperlink"/>
            <w:b w:val="0"/>
            <w:bCs w:val="0"/>
            <w:sz w:val="22"/>
            <w:szCs w:val="22"/>
            <w:rPrChange w:id="5177" w:author="Mohsen Jafarinejad" w:date="2019-05-12T10:59:00Z">
              <w:rPr>
                <w:rStyle w:val="Hyperlink"/>
              </w:rPr>
            </w:rPrChange>
          </w:rPr>
          <w:fldChar w:fldCharType="end"/>
        </w:r>
      </w:ins>
    </w:p>
    <w:p w14:paraId="1938ACB2" w14:textId="2EC3DBFD" w:rsidR="009667A9" w:rsidRPr="00974A00" w:rsidRDefault="009667A9">
      <w:pPr>
        <w:pStyle w:val="TOC1"/>
        <w:rPr>
          <w:ins w:id="5178" w:author="Mohsen Jafarinejad" w:date="2019-05-12T10:50:00Z"/>
          <w:rFonts w:eastAsiaTheme="minorEastAsia"/>
          <w:b w:val="0"/>
          <w:bCs w:val="0"/>
          <w:i w:val="0"/>
          <w:sz w:val="20"/>
          <w:szCs w:val="20"/>
          <w:lang w:bidi="ar-SA"/>
          <w:rPrChange w:id="5179" w:author="Mohsen Jafarinejad" w:date="2019-05-12T10:59:00Z">
            <w:rPr>
              <w:ins w:id="5180" w:author="Mohsen Jafarinejad" w:date="2019-05-12T10:50:00Z"/>
              <w:rFonts w:asciiTheme="minorHAnsi" w:eastAsiaTheme="minorEastAsia" w:hAnsiTheme="minorHAnsi" w:cstheme="minorBidi"/>
              <w:b w:val="0"/>
              <w:bCs w:val="0"/>
              <w:i w:val="0"/>
              <w:lang w:bidi="ar-SA"/>
            </w:rPr>
          </w:rPrChange>
        </w:rPr>
        <w:pPrChange w:id="5181" w:author="Mohsen Jafarinejad" w:date="2019-05-12T11:06:00Z">
          <w:pPr>
            <w:pStyle w:val="TOC1"/>
            <w:bidi w:val="0"/>
          </w:pPr>
        </w:pPrChange>
      </w:pPr>
      <w:ins w:id="5182" w:author="Mohsen Jafarinejad" w:date="2019-05-12T10:50:00Z">
        <w:r w:rsidRPr="00974A00">
          <w:rPr>
            <w:rStyle w:val="Hyperlink"/>
            <w:b w:val="0"/>
            <w:bCs w:val="0"/>
            <w:sz w:val="22"/>
            <w:szCs w:val="22"/>
            <w:rPrChange w:id="5183" w:author="Mohsen Jafarinejad" w:date="2019-05-12T10:59:00Z">
              <w:rPr>
                <w:rStyle w:val="Hyperlink"/>
              </w:rPr>
            </w:rPrChange>
          </w:rPr>
          <w:fldChar w:fldCharType="begin"/>
        </w:r>
        <w:r w:rsidRPr="00974A00">
          <w:rPr>
            <w:rStyle w:val="Hyperlink"/>
            <w:b w:val="0"/>
            <w:bCs w:val="0"/>
            <w:sz w:val="22"/>
            <w:szCs w:val="22"/>
            <w:rPrChange w:id="5184" w:author="Mohsen Jafarinejad" w:date="2019-05-12T10:59:00Z">
              <w:rPr>
                <w:rStyle w:val="Hyperlink"/>
              </w:rPr>
            </w:rPrChange>
          </w:rPr>
          <w:instrText xml:space="preserve"> </w:instrText>
        </w:r>
        <w:r w:rsidRPr="00974A00">
          <w:rPr>
            <w:b w:val="0"/>
            <w:bCs w:val="0"/>
            <w:sz w:val="22"/>
            <w:szCs w:val="22"/>
            <w:rPrChange w:id="5185" w:author="Mohsen Jafarinejad" w:date="2019-05-12T10:59:00Z">
              <w:rPr/>
            </w:rPrChange>
          </w:rPr>
          <w:instrText>HYPERLINK \l "_Toc8551043"</w:instrText>
        </w:r>
        <w:r w:rsidRPr="00974A00">
          <w:rPr>
            <w:rStyle w:val="Hyperlink"/>
            <w:b w:val="0"/>
            <w:bCs w:val="0"/>
            <w:sz w:val="22"/>
            <w:szCs w:val="22"/>
            <w:rPrChange w:id="5186" w:author="Mohsen Jafarinejad" w:date="2019-05-12T10:59:00Z">
              <w:rPr>
                <w:rStyle w:val="Hyperlink"/>
              </w:rPr>
            </w:rPrChange>
          </w:rPr>
          <w:instrText xml:space="preserve"> </w:instrText>
        </w:r>
        <w:r w:rsidRPr="00974A00">
          <w:rPr>
            <w:rStyle w:val="Hyperlink"/>
            <w:b w:val="0"/>
            <w:bCs w:val="0"/>
            <w:sz w:val="22"/>
            <w:szCs w:val="22"/>
            <w:rPrChange w:id="5187" w:author="Mohsen Jafarinejad" w:date="2019-05-12T10:59:00Z">
              <w:rPr>
                <w:rStyle w:val="Hyperlink"/>
              </w:rPr>
            </w:rPrChange>
          </w:rPr>
          <w:fldChar w:fldCharType="separate"/>
        </w:r>
        <w:r w:rsidRPr="00974A00">
          <w:rPr>
            <w:rStyle w:val="Hyperlink"/>
            <w:rFonts w:hint="cs"/>
            <w:b w:val="0"/>
            <w:bCs w:val="0"/>
            <w:sz w:val="22"/>
            <w:szCs w:val="22"/>
            <w:rtl/>
            <w:rPrChange w:id="5188" w:author="Mohsen Jafarinejad" w:date="2019-05-12T10:59:00Z">
              <w:rPr>
                <w:rStyle w:val="Hyperlink"/>
                <w:rFonts w:hint="cs"/>
                <w:rtl/>
              </w:rPr>
            </w:rPrChange>
          </w:rPr>
          <w:t>شکل</w:t>
        </w:r>
        <w:r w:rsidRPr="00974A00">
          <w:rPr>
            <w:rStyle w:val="Hyperlink"/>
            <w:b w:val="0"/>
            <w:bCs w:val="0"/>
            <w:sz w:val="22"/>
            <w:szCs w:val="22"/>
            <w:rtl/>
            <w:rPrChange w:id="5189" w:author="Mohsen Jafarinejad" w:date="2019-05-12T10:59:00Z">
              <w:rPr>
                <w:rStyle w:val="Hyperlink"/>
                <w:rtl/>
              </w:rPr>
            </w:rPrChange>
          </w:rPr>
          <w:t xml:space="preserve"> 3-8 </w:t>
        </w:r>
        <w:r w:rsidRPr="00974A00">
          <w:rPr>
            <w:rStyle w:val="Hyperlink"/>
            <w:rFonts w:hint="cs"/>
            <w:b w:val="0"/>
            <w:bCs w:val="0"/>
            <w:sz w:val="22"/>
            <w:szCs w:val="22"/>
            <w:rtl/>
            <w:rPrChange w:id="5190" w:author="Mohsen Jafarinejad" w:date="2019-05-12T10:59:00Z">
              <w:rPr>
                <w:rStyle w:val="Hyperlink"/>
                <w:rFonts w:hint="cs"/>
                <w:rtl/>
              </w:rPr>
            </w:rPrChange>
          </w:rPr>
          <w:t>انواع</w:t>
        </w:r>
        <w:r w:rsidRPr="00974A00">
          <w:rPr>
            <w:rStyle w:val="Hyperlink"/>
            <w:b w:val="0"/>
            <w:bCs w:val="0"/>
            <w:sz w:val="22"/>
            <w:szCs w:val="22"/>
            <w:rtl/>
            <w:rPrChange w:id="5191" w:author="Mohsen Jafarinejad" w:date="2019-05-12T10:59:00Z">
              <w:rPr>
                <w:rStyle w:val="Hyperlink"/>
                <w:rtl/>
              </w:rPr>
            </w:rPrChange>
          </w:rPr>
          <w:t xml:space="preserve"> </w:t>
        </w:r>
        <w:r w:rsidRPr="00974A00">
          <w:rPr>
            <w:rStyle w:val="Hyperlink"/>
            <w:rFonts w:hint="cs"/>
            <w:b w:val="0"/>
            <w:bCs w:val="0"/>
            <w:sz w:val="22"/>
            <w:szCs w:val="22"/>
            <w:rtl/>
            <w:rPrChange w:id="5192" w:author="Mohsen Jafarinejad" w:date="2019-05-12T10:59:00Z">
              <w:rPr>
                <w:rStyle w:val="Hyperlink"/>
                <w:rFonts w:hint="cs"/>
                <w:rtl/>
              </w:rPr>
            </w:rPrChange>
          </w:rPr>
          <w:t>افت</w:t>
        </w:r>
        <w:r w:rsidRPr="00974A00">
          <w:rPr>
            <w:rStyle w:val="Hyperlink"/>
            <w:b w:val="0"/>
            <w:bCs w:val="0"/>
            <w:sz w:val="22"/>
            <w:szCs w:val="22"/>
            <w:rtl/>
            <w:rPrChange w:id="5193" w:author="Mohsen Jafarinejad" w:date="2019-05-12T10:59:00Z">
              <w:rPr>
                <w:rStyle w:val="Hyperlink"/>
                <w:rtl/>
              </w:rPr>
            </w:rPrChange>
          </w:rPr>
          <w:t xml:space="preserve"> </w:t>
        </w:r>
        <w:r w:rsidRPr="00974A00">
          <w:rPr>
            <w:rStyle w:val="Hyperlink"/>
            <w:rFonts w:hint="cs"/>
            <w:b w:val="0"/>
            <w:bCs w:val="0"/>
            <w:sz w:val="22"/>
            <w:szCs w:val="22"/>
            <w:rtl/>
            <w:rPrChange w:id="5194" w:author="Mohsen Jafarinejad" w:date="2019-05-12T10:59:00Z">
              <w:rPr>
                <w:rStyle w:val="Hyperlink"/>
                <w:rFonts w:hint="cs"/>
                <w:rtl/>
              </w:rPr>
            </w:rPrChange>
          </w:rPr>
          <w:t>پتانل</w:t>
        </w:r>
        <w:r w:rsidRPr="00974A00">
          <w:rPr>
            <w:rStyle w:val="Hyperlink"/>
            <w:b w:val="0"/>
            <w:bCs w:val="0"/>
            <w:sz w:val="22"/>
            <w:szCs w:val="22"/>
            <w:rtl/>
            <w:rPrChange w:id="5195" w:author="Mohsen Jafarinejad" w:date="2019-05-12T10:59:00Z">
              <w:rPr>
                <w:rStyle w:val="Hyperlink"/>
                <w:rtl/>
              </w:rPr>
            </w:rPrChange>
          </w:rPr>
          <w:t xml:space="preserve"> </w:t>
        </w:r>
        <w:r w:rsidRPr="00974A00">
          <w:rPr>
            <w:rStyle w:val="Hyperlink"/>
            <w:rFonts w:hint="cs"/>
            <w:b w:val="0"/>
            <w:bCs w:val="0"/>
            <w:sz w:val="22"/>
            <w:szCs w:val="22"/>
            <w:rtl/>
            <w:rPrChange w:id="5196" w:author="Mohsen Jafarinejad" w:date="2019-05-12T10:59:00Z">
              <w:rPr>
                <w:rStyle w:val="Hyperlink"/>
                <w:rFonts w:hint="cs"/>
                <w:rtl/>
              </w:rPr>
            </w:rPrChange>
          </w:rPr>
          <w:t>در</w:t>
        </w:r>
        <w:r w:rsidRPr="00974A00">
          <w:rPr>
            <w:rStyle w:val="Hyperlink"/>
            <w:b w:val="0"/>
            <w:bCs w:val="0"/>
            <w:sz w:val="22"/>
            <w:szCs w:val="22"/>
            <w:rtl/>
            <w:rPrChange w:id="5197" w:author="Mohsen Jafarinejad" w:date="2019-05-12T10:59:00Z">
              <w:rPr>
                <w:rStyle w:val="Hyperlink"/>
                <w:rtl/>
              </w:rPr>
            </w:rPrChange>
          </w:rPr>
          <w:t xml:space="preserve"> </w:t>
        </w:r>
        <w:r w:rsidRPr="00974A00">
          <w:rPr>
            <w:rStyle w:val="Hyperlink"/>
            <w:rFonts w:hint="cs"/>
            <w:b w:val="0"/>
            <w:bCs w:val="0"/>
            <w:sz w:val="22"/>
            <w:szCs w:val="22"/>
            <w:rtl/>
            <w:rPrChange w:id="5198" w:author="Mohsen Jafarinejad" w:date="2019-05-12T10:59:00Z">
              <w:rPr>
                <w:rStyle w:val="Hyperlink"/>
                <w:rFonts w:hint="cs"/>
                <w:rtl/>
              </w:rPr>
            </w:rPrChange>
          </w:rPr>
          <w:t>پیل</w:t>
        </w:r>
        <w:r w:rsidRPr="00974A00">
          <w:rPr>
            <w:rStyle w:val="Hyperlink"/>
            <w:b w:val="0"/>
            <w:bCs w:val="0"/>
            <w:sz w:val="22"/>
            <w:szCs w:val="22"/>
            <w:rtl/>
            <w:rPrChange w:id="5199" w:author="Mohsen Jafarinejad" w:date="2019-05-12T10:59:00Z">
              <w:rPr>
                <w:rStyle w:val="Hyperlink"/>
                <w:rtl/>
              </w:rPr>
            </w:rPrChange>
          </w:rPr>
          <w:t xml:space="preserve"> </w:t>
        </w:r>
        <w:r w:rsidRPr="00974A00">
          <w:rPr>
            <w:rStyle w:val="Hyperlink"/>
            <w:rFonts w:hint="cs"/>
            <w:b w:val="0"/>
            <w:bCs w:val="0"/>
            <w:sz w:val="22"/>
            <w:szCs w:val="22"/>
            <w:rtl/>
            <w:rPrChange w:id="5200" w:author="Mohsen Jafarinejad" w:date="2019-05-12T10:59:00Z">
              <w:rPr>
                <w:rStyle w:val="Hyperlink"/>
                <w:rFonts w:hint="cs"/>
                <w:rtl/>
              </w:rPr>
            </w:rPrChange>
          </w:rPr>
          <w:t>میکروبی</w:t>
        </w:r>
        <w:r w:rsidRPr="00974A00">
          <w:rPr>
            <w:b w:val="0"/>
            <w:bCs w:val="0"/>
            <w:webHidden/>
            <w:sz w:val="22"/>
            <w:szCs w:val="22"/>
            <w:rPrChange w:id="5201" w:author="Mohsen Jafarinejad" w:date="2019-05-12T10:59:00Z">
              <w:rPr>
                <w:webHidden/>
              </w:rPr>
            </w:rPrChange>
          </w:rPr>
          <w:tab/>
        </w:r>
      </w:ins>
      <w:ins w:id="5202" w:author="Mohsen Jafarinejad" w:date="2019-05-12T11:06:00Z">
        <w:r w:rsidR="00974A00">
          <w:rPr>
            <w:rFonts w:hint="cs"/>
            <w:b w:val="0"/>
            <w:bCs w:val="0"/>
            <w:webHidden/>
            <w:sz w:val="22"/>
            <w:szCs w:val="22"/>
            <w:rtl/>
          </w:rPr>
          <w:t>61</w:t>
        </w:r>
      </w:ins>
      <w:ins w:id="5203" w:author="Mohsen Jafarinejad" w:date="2019-05-12T10:50:00Z">
        <w:r w:rsidRPr="00974A00">
          <w:rPr>
            <w:rStyle w:val="Hyperlink"/>
            <w:b w:val="0"/>
            <w:bCs w:val="0"/>
            <w:sz w:val="22"/>
            <w:szCs w:val="22"/>
            <w:rPrChange w:id="5204" w:author="Mohsen Jafarinejad" w:date="2019-05-12T10:59:00Z">
              <w:rPr>
                <w:rStyle w:val="Hyperlink"/>
              </w:rPr>
            </w:rPrChange>
          </w:rPr>
          <w:fldChar w:fldCharType="end"/>
        </w:r>
      </w:ins>
    </w:p>
    <w:p w14:paraId="2E45D852" w14:textId="549173F0" w:rsidR="009667A9" w:rsidRPr="00974A00" w:rsidRDefault="009667A9">
      <w:pPr>
        <w:pStyle w:val="TOC1"/>
        <w:rPr>
          <w:ins w:id="5205" w:author="Mohsen Jafarinejad" w:date="2019-05-12T10:50:00Z"/>
          <w:rFonts w:eastAsiaTheme="minorEastAsia"/>
          <w:b w:val="0"/>
          <w:bCs w:val="0"/>
          <w:i w:val="0"/>
          <w:sz w:val="20"/>
          <w:szCs w:val="20"/>
          <w:lang w:bidi="ar-SA"/>
          <w:rPrChange w:id="5206" w:author="Mohsen Jafarinejad" w:date="2019-05-12T10:59:00Z">
            <w:rPr>
              <w:ins w:id="5207" w:author="Mohsen Jafarinejad" w:date="2019-05-12T10:50:00Z"/>
              <w:rFonts w:asciiTheme="minorHAnsi" w:eastAsiaTheme="minorEastAsia" w:hAnsiTheme="minorHAnsi" w:cstheme="minorBidi"/>
              <w:b w:val="0"/>
              <w:bCs w:val="0"/>
              <w:i w:val="0"/>
              <w:lang w:bidi="ar-SA"/>
            </w:rPr>
          </w:rPrChange>
        </w:rPr>
        <w:pPrChange w:id="5208" w:author="Mohsen Jafarinejad" w:date="2019-05-12T11:06:00Z">
          <w:pPr>
            <w:pStyle w:val="TOC1"/>
            <w:bidi w:val="0"/>
          </w:pPr>
        </w:pPrChange>
      </w:pPr>
      <w:ins w:id="5209" w:author="Mohsen Jafarinejad" w:date="2019-05-12T10:50:00Z">
        <w:r w:rsidRPr="00974A00">
          <w:rPr>
            <w:rStyle w:val="Hyperlink"/>
            <w:b w:val="0"/>
            <w:bCs w:val="0"/>
            <w:sz w:val="22"/>
            <w:szCs w:val="22"/>
            <w:rPrChange w:id="5210" w:author="Mohsen Jafarinejad" w:date="2019-05-12T10:59:00Z">
              <w:rPr>
                <w:rStyle w:val="Hyperlink"/>
              </w:rPr>
            </w:rPrChange>
          </w:rPr>
          <w:fldChar w:fldCharType="begin"/>
        </w:r>
        <w:r w:rsidRPr="00974A00">
          <w:rPr>
            <w:rStyle w:val="Hyperlink"/>
            <w:b w:val="0"/>
            <w:bCs w:val="0"/>
            <w:sz w:val="22"/>
            <w:szCs w:val="22"/>
            <w:rPrChange w:id="5211" w:author="Mohsen Jafarinejad" w:date="2019-05-12T10:59:00Z">
              <w:rPr>
                <w:rStyle w:val="Hyperlink"/>
              </w:rPr>
            </w:rPrChange>
          </w:rPr>
          <w:instrText xml:space="preserve"> </w:instrText>
        </w:r>
        <w:r w:rsidRPr="00974A00">
          <w:rPr>
            <w:b w:val="0"/>
            <w:bCs w:val="0"/>
            <w:sz w:val="22"/>
            <w:szCs w:val="22"/>
            <w:rPrChange w:id="5212" w:author="Mohsen Jafarinejad" w:date="2019-05-12T10:59:00Z">
              <w:rPr/>
            </w:rPrChange>
          </w:rPr>
          <w:instrText>HYPERLINK \l "_Toc8551044"</w:instrText>
        </w:r>
        <w:r w:rsidRPr="00974A00">
          <w:rPr>
            <w:rStyle w:val="Hyperlink"/>
            <w:b w:val="0"/>
            <w:bCs w:val="0"/>
            <w:sz w:val="22"/>
            <w:szCs w:val="22"/>
            <w:rPrChange w:id="5213" w:author="Mohsen Jafarinejad" w:date="2019-05-12T10:59:00Z">
              <w:rPr>
                <w:rStyle w:val="Hyperlink"/>
              </w:rPr>
            </w:rPrChange>
          </w:rPr>
          <w:instrText xml:space="preserve"> </w:instrText>
        </w:r>
        <w:r w:rsidRPr="00974A00">
          <w:rPr>
            <w:rStyle w:val="Hyperlink"/>
            <w:b w:val="0"/>
            <w:bCs w:val="0"/>
            <w:sz w:val="22"/>
            <w:szCs w:val="22"/>
            <w:rPrChange w:id="5214" w:author="Mohsen Jafarinejad" w:date="2019-05-12T10:59:00Z">
              <w:rPr>
                <w:rStyle w:val="Hyperlink"/>
              </w:rPr>
            </w:rPrChange>
          </w:rPr>
          <w:fldChar w:fldCharType="separate"/>
        </w:r>
        <w:r w:rsidRPr="00974A00">
          <w:rPr>
            <w:rStyle w:val="Hyperlink"/>
            <w:rFonts w:hint="cs"/>
            <w:b w:val="0"/>
            <w:bCs w:val="0"/>
            <w:sz w:val="22"/>
            <w:szCs w:val="22"/>
            <w:rtl/>
            <w:rPrChange w:id="5215" w:author="Mohsen Jafarinejad" w:date="2019-05-12T10:59:00Z">
              <w:rPr>
                <w:rStyle w:val="Hyperlink"/>
                <w:rFonts w:hint="cs"/>
                <w:rtl/>
              </w:rPr>
            </w:rPrChange>
          </w:rPr>
          <w:t>شکل</w:t>
        </w:r>
        <w:r w:rsidRPr="00974A00">
          <w:rPr>
            <w:rStyle w:val="Hyperlink"/>
            <w:b w:val="0"/>
            <w:bCs w:val="0"/>
            <w:sz w:val="22"/>
            <w:szCs w:val="22"/>
            <w:rtl/>
            <w:rPrChange w:id="5216" w:author="Mohsen Jafarinejad" w:date="2019-05-12T10:59:00Z">
              <w:rPr>
                <w:rStyle w:val="Hyperlink"/>
                <w:rtl/>
              </w:rPr>
            </w:rPrChange>
          </w:rPr>
          <w:t xml:space="preserve"> 3-9 </w:t>
        </w:r>
        <w:r w:rsidRPr="00974A00">
          <w:rPr>
            <w:rStyle w:val="Hyperlink"/>
            <w:rFonts w:hint="cs"/>
            <w:b w:val="0"/>
            <w:bCs w:val="0"/>
            <w:sz w:val="22"/>
            <w:szCs w:val="22"/>
            <w:rtl/>
            <w:rPrChange w:id="5217" w:author="Mohsen Jafarinejad" w:date="2019-05-12T10:59:00Z">
              <w:rPr>
                <w:rStyle w:val="Hyperlink"/>
                <w:rFonts w:hint="cs"/>
                <w:rtl/>
              </w:rPr>
            </w:rPrChange>
          </w:rPr>
          <w:t>مقادیر</w:t>
        </w:r>
        <w:r w:rsidRPr="00974A00">
          <w:rPr>
            <w:rStyle w:val="Hyperlink"/>
            <w:b w:val="0"/>
            <w:bCs w:val="0"/>
            <w:sz w:val="22"/>
            <w:szCs w:val="22"/>
            <w:rtl/>
            <w:rPrChange w:id="5218" w:author="Mohsen Jafarinejad" w:date="2019-05-12T10:59:00Z">
              <w:rPr>
                <w:rStyle w:val="Hyperlink"/>
                <w:rtl/>
              </w:rPr>
            </w:rPrChange>
          </w:rPr>
          <w:t xml:space="preserve"> </w:t>
        </w:r>
        <w:r w:rsidRPr="00974A00">
          <w:rPr>
            <w:rStyle w:val="Hyperlink"/>
            <w:rFonts w:hint="cs"/>
            <w:b w:val="0"/>
            <w:bCs w:val="0"/>
            <w:sz w:val="22"/>
            <w:szCs w:val="22"/>
            <w:rtl/>
            <w:rPrChange w:id="5219" w:author="Mohsen Jafarinejad" w:date="2019-05-12T10:59:00Z">
              <w:rPr>
                <w:rStyle w:val="Hyperlink"/>
                <w:rFonts w:hint="cs"/>
                <w:rtl/>
              </w:rPr>
            </w:rPrChange>
          </w:rPr>
          <w:t>گزارش</w:t>
        </w:r>
        <w:r w:rsidRPr="00974A00">
          <w:rPr>
            <w:rStyle w:val="Hyperlink"/>
            <w:b w:val="0"/>
            <w:bCs w:val="0"/>
            <w:sz w:val="22"/>
            <w:szCs w:val="22"/>
            <w:rtl/>
            <w:rPrChange w:id="5220" w:author="Mohsen Jafarinejad" w:date="2019-05-12T10:59:00Z">
              <w:rPr>
                <w:rStyle w:val="Hyperlink"/>
                <w:rtl/>
              </w:rPr>
            </w:rPrChange>
          </w:rPr>
          <w:t xml:space="preserve"> </w:t>
        </w:r>
        <w:r w:rsidRPr="00974A00">
          <w:rPr>
            <w:rStyle w:val="Hyperlink"/>
            <w:rFonts w:hint="cs"/>
            <w:b w:val="0"/>
            <w:bCs w:val="0"/>
            <w:sz w:val="22"/>
            <w:szCs w:val="22"/>
            <w:rtl/>
            <w:rPrChange w:id="5221" w:author="Mohsen Jafarinejad" w:date="2019-05-12T10:59:00Z">
              <w:rPr>
                <w:rStyle w:val="Hyperlink"/>
                <w:rFonts w:hint="cs"/>
                <w:rtl/>
              </w:rPr>
            </w:rPrChange>
          </w:rPr>
          <w:t>شده</w:t>
        </w:r>
        <w:r w:rsidRPr="00974A00">
          <w:rPr>
            <w:rStyle w:val="Hyperlink"/>
            <w:b w:val="0"/>
            <w:bCs w:val="0"/>
            <w:sz w:val="22"/>
            <w:szCs w:val="22"/>
            <w:rtl/>
            <w:rPrChange w:id="5222" w:author="Mohsen Jafarinejad" w:date="2019-05-12T10:59:00Z">
              <w:rPr>
                <w:rStyle w:val="Hyperlink"/>
                <w:rtl/>
              </w:rPr>
            </w:rPrChange>
          </w:rPr>
          <w:t xml:space="preserve"> </w:t>
        </w:r>
        <w:r w:rsidRPr="00974A00">
          <w:rPr>
            <w:rStyle w:val="Hyperlink"/>
            <w:rFonts w:hint="cs"/>
            <w:b w:val="0"/>
            <w:bCs w:val="0"/>
            <w:sz w:val="22"/>
            <w:szCs w:val="22"/>
            <w:rtl/>
            <w:rPrChange w:id="5223" w:author="Mohsen Jafarinejad" w:date="2019-05-12T10:59:00Z">
              <w:rPr>
                <w:rStyle w:val="Hyperlink"/>
                <w:rFonts w:hint="cs"/>
                <w:rtl/>
              </w:rPr>
            </w:rPrChange>
          </w:rPr>
          <w:t>برای</w:t>
        </w:r>
        <w:r w:rsidRPr="00974A00">
          <w:rPr>
            <w:rStyle w:val="Hyperlink"/>
            <w:b w:val="0"/>
            <w:bCs w:val="0"/>
            <w:sz w:val="22"/>
            <w:szCs w:val="22"/>
            <w:rtl/>
            <w:rPrChange w:id="5224" w:author="Mohsen Jafarinejad" w:date="2019-05-12T10:59:00Z">
              <w:rPr>
                <w:rStyle w:val="Hyperlink"/>
                <w:rtl/>
              </w:rPr>
            </w:rPrChange>
          </w:rPr>
          <w:t xml:space="preserve"> </w:t>
        </w:r>
        <w:r w:rsidRPr="00974A00">
          <w:rPr>
            <w:rStyle w:val="Hyperlink"/>
            <w:rFonts w:hint="cs"/>
            <w:b w:val="0"/>
            <w:bCs w:val="0"/>
            <w:sz w:val="22"/>
            <w:szCs w:val="22"/>
            <w:rtl/>
            <w:rPrChange w:id="5225" w:author="Mohsen Jafarinejad" w:date="2019-05-12T10:59:00Z">
              <w:rPr>
                <w:rStyle w:val="Hyperlink"/>
                <w:rFonts w:hint="cs"/>
                <w:rtl/>
              </w:rPr>
            </w:rPrChange>
          </w:rPr>
          <w:t>نشتی</w:t>
        </w:r>
        <w:r w:rsidRPr="00974A00">
          <w:rPr>
            <w:rStyle w:val="Hyperlink"/>
            <w:b w:val="0"/>
            <w:bCs w:val="0"/>
            <w:sz w:val="22"/>
            <w:szCs w:val="22"/>
            <w:rtl/>
            <w:rPrChange w:id="5226" w:author="Mohsen Jafarinejad" w:date="2019-05-12T10:59:00Z">
              <w:rPr>
                <w:rStyle w:val="Hyperlink"/>
                <w:rtl/>
              </w:rPr>
            </w:rPrChange>
          </w:rPr>
          <w:t xml:space="preserve"> </w:t>
        </w:r>
        <w:r w:rsidRPr="00974A00">
          <w:rPr>
            <w:rStyle w:val="Hyperlink"/>
            <w:rFonts w:hint="cs"/>
            <w:b w:val="0"/>
            <w:bCs w:val="0"/>
            <w:sz w:val="22"/>
            <w:szCs w:val="22"/>
            <w:rtl/>
            <w:rPrChange w:id="5227" w:author="Mohsen Jafarinejad" w:date="2019-05-12T10:59:00Z">
              <w:rPr>
                <w:rStyle w:val="Hyperlink"/>
                <w:rFonts w:hint="cs"/>
                <w:rtl/>
              </w:rPr>
            </w:rPrChange>
          </w:rPr>
          <w:t>اکسیژن</w:t>
        </w:r>
        <w:r w:rsidRPr="00974A00">
          <w:rPr>
            <w:rStyle w:val="Hyperlink"/>
            <w:b w:val="0"/>
            <w:bCs w:val="0"/>
            <w:sz w:val="22"/>
            <w:szCs w:val="22"/>
            <w:rtl/>
            <w:rPrChange w:id="5228" w:author="Mohsen Jafarinejad" w:date="2019-05-12T10:59:00Z">
              <w:rPr>
                <w:rStyle w:val="Hyperlink"/>
                <w:rtl/>
              </w:rPr>
            </w:rPrChange>
          </w:rPr>
          <w:t xml:space="preserve"> </w:t>
        </w:r>
        <w:r w:rsidRPr="00974A00">
          <w:rPr>
            <w:rStyle w:val="Hyperlink"/>
            <w:rFonts w:hint="cs"/>
            <w:b w:val="0"/>
            <w:bCs w:val="0"/>
            <w:sz w:val="22"/>
            <w:szCs w:val="22"/>
            <w:rtl/>
            <w:rPrChange w:id="5229" w:author="Mohsen Jafarinejad" w:date="2019-05-12T10:59:00Z">
              <w:rPr>
                <w:rStyle w:val="Hyperlink"/>
                <w:rFonts w:hint="cs"/>
                <w:rtl/>
              </w:rPr>
            </w:rPrChange>
          </w:rPr>
          <w:t>از</w:t>
        </w:r>
        <w:r w:rsidRPr="00974A00">
          <w:rPr>
            <w:rStyle w:val="Hyperlink"/>
            <w:b w:val="0"/>
            <w:bCs w:val="0"/>
            <w:sz w:val="22"/>
            <w:szCs w:val="22"/>
            <w:rtl/>
            <w:rPrChange w:id="5230" w:author="Mohsen Jafarinejad" w:date="2019-05-12T10:59:00Z">
              <w:rPr>
                <w:rStyle w:val="Hyperlink"/>
                <w:rtl/>
              </w:rPr>
            </w:rPrChange>
          </w:rPr>
          <w:t xml:space="preserve"> </w:t>
        </w:r>
        <w:r w:rsidRPr="00974A00">
          <w:rPr>
            <w:rStyle w:val="Hyperlink"/>
            <w:rFonts w:hint="cs"/>
            <w:b w:val="0"/>
            <w:bCs w:val="0"/>
            <w:sz w:val="22"/>
            <w:szCs w:val="22"/>
            <w:rtl/>
            <w:rPrChange w:id="5231" w:author="Mohsen Jafarinejad" w:date="2019-05-12T10:59:00Z">
              <w:rPr>
                <w:rStyle w:val="Hyperlink"/>
                <w:rFonts w:hint="cs"/>
                <w:rtl/>
              </w:rPr>
            </w:rPrChange>
          </w:rPr>
          <w:t>غشا</w:t>
        </w:r>
        <w:r w:rsidRPr="00974A00">
          <w:rPr>
            <w:rStyle w:val="Hyperlink"/>
            <w:b w:val="0"/>
            <w:bCs w:val="0"/>
            <w:sz w:val="22"/>
            <w:szCs w:val="22"/>
            <w:rtl/>
            <w:rPrChange w:id="5232" w:author="Mohsen Jafarinejad" w:date="2019-05-12T10:59:00Z">
              <w:rPr>
                <w:rStyle w:val="Hyperlink"/>
                <w:rtl/>
              </w:rPr>
            </w:rPrChange>
          </w:rPr>
          <w:t xml:space="preserve"> </w:t>
        </w:r>
        <w:r w:rsidRPr="00974A00">
          <w:rPr>
            <w:rStyle w:val="Hyperlink"/>
            <w:rFonts w:hint="cs"/>
            <w:b w:val="0"/>
            <w:bCs w:val="0"/>
            <w:sz w:val="22"/>
            <w:szCs w:val="22"/>
            <w:rtl/>
            <w:rPrChange w:id="5233" w:author="Mohsen Jafarinejad" w:date="2019-05-12T10:59:00Z">
              <w:rPr>
                <w:rStyle w:val="Hyperlink"/>
                <w:rFonts w:hint="cs"/>
                <w:rtl/>
              </w:rPr>
            </w:rPrChange>
          </w:rPr>
          <w:t>نفیونی</w:t>
        </w:r>
        <w:r w:rsidRPr="00974A00">
          <w:rPr>
            <w:b w:val="0"/>
            <w:bCs w:val="0"/>
            <w:webHidden/>
            <w:sz w:val="22"/>
            <w:szCs w:val="22"/>
            <w:rPrChange w:id="5234" w:author="Mohsen Jafarinejad" w:date="2019-05-12T10:59:00Z">
              <w:rPr>
                <w:webHidden/>
              </w:rPr>
            </w:rPrChange>
          </w:rPr>
          <w:tab/>
        </w:r>
      </w:ins>
      <w:ins w:id="5235" w:author="Mohsen Jafarinejad" w:date="2019-05-12T11:06:00Z">
        <w:r w:rsidR="00974A00">
          <w:rPr>
            <w:rFonts w:hint="cs"/>
            <w:b w:val="0"/>
            <w:bCs w:val="0"/>
            <w:webHidden/>
            <w:sz w:val="22"/>
            <w:szCs w:val="22"/>
            <w:rtl/>
          </w:rPr>
          <w:t>72</w:t>
        </w:r>
      </w:ins>
      <w:ins w:id="5236" w:author="Mohsen Jafarinejad" w:date="2019-05-12T10:50:00Z">
        <w:r w:rsidRPr="00974A00">
          <w:rPr>
            <w:rStyle w:val="Hyperlink"/>
            <w:b w:val="0"/>
            <w:bCs w:val="0"/>
            <w:sz w:val="22"/>
            <w:szCs w:val="22"/>
            <w:rPrChange w:id="5237" w:author="Mohsen Jafarinejad" w:date="2019-05-12T10:59:00Z">
              <w:rPr>
                <w:rStyle w:val="Hyperlink"/>
              </w:rPr>
            </w:rPrChange>
          </w:rPr>
          <w:fldChar w:fldCharType="end"/>
        </w:r>
      </w:ins>
    </w:p>
    <w:p w14:paraId="48888958" w14:textId="1749DC7C" w:rsidR="009667A9" w:rsidRPr="00974A00" w:rsidRDefault="009667A9">
      <w:pPr>
        <w:pStyle w:val="TOC1"/>
        <w:rPr>
          <w:ins w:id="5238" w:author="Mohsen Jafarinejad" w:date="2019-05-12T10:50:00Z"/>
          <w:rFonts w:eastAsiaTheme="minorEastAsia"/>
          <w:b w:val="0"/>
          <w:bCs w:val="0"/>
          <w:i w:val="0"/>
          <w:sz w:val="20"/>
          <w:szCs w:val="20"/>
          <w:lang w:bidi="ar-SA"/>
          <w:rPrChange w:id="5239" w:author="Mohsen Jafarinejad" w:date="2019-05-12T10:59:00Z">
            <w:rPr>
              <w:ins w:id="5240" w:author="Mohsen Jafarinejad" w:date="2019-05-12T10:50:00Z"/>
              <w:rFonts w:asciiTheme="minorHAnsi" w:eastAsiaTheme="minorEastAsia" w:hAnsiTheme="minorHAnsi" w:cstheme="minorBidi"/>
              <w:b w:val="0"/>
              <w:bCs w:val="0"/>
              <w:i w:val="0"/>
              <w:lang w:bidi="ar-SA"/>
            </w:rPr>
          </w:rPrChange>
        </w:rPr>
        <w:pPrChange w:id="5241" w:author="Mohsen Jafarinejad" w:date="2019-05-12T11:07:00Z">
          <w:pPr>
            <w:pStyle w:val="TOC1"/>
            <w:bidi w:val="0"/>
          </w:pPr>
        </w:pPrChange>
      </w:pPr>
      <w:ins w:id="5242" w:author="Mohsen Jafarinejad" w:date="2019-05-12T10:50:00Z">
        <w:r w:rsidRPr="00974A00">
          <w:rPr>
            <w:rStyle w:val="Hyperlink"/>
            <w:b w:val="0"/>
            <w:bCs w:val="0"/>
            <w:sz w:val="22"/>
            <w:szCs w:val="22"/>
            <w:rPrChange w:id="5243" w:author="Mohsen Jafarinejad" w:date="2019-05-12T10:59:00Z">
              <w:rPr>
                <w:rStyle w:val="Hyperlink"/>
              </w:rPr>
            </w:rPrChange>
          </w:rPr>
          <w:fldChar w:fldCharType="begin"/>
        </w:r>
        <w:r w:rsidRPr="00974A00">
          <w:rPr>
            <w:rStyle w:val="Hyperlink"/>
            <w:b w:val="0"/>
            <w:bCs w:val="0"/>
            <w:sz w:val="22"/>
            <w:szCs w:val="22"/>
            <w:rPrChange w:id="5244" w:author="Mohsen Jafarinejad" w:date="2019-05-12T10:59:00Z">
              <w:rPr>
                <w:rStyle w:val="Hyperlink"/>
              </w:rPr>
            </w:rPrChange>
          </w:rPr>
          <w:instrText xml:space="preserve"> </w:instrText>
        </w:r>
        <w:r w:rsidRPr="00974A00">
          <w:rPr>
            <w:b w:val="0"/>
            <w:bCs w:val="0"/>
            <w:sz w:val="22"/>
            <w:szCs w:val="22"/>
            <w:rPrChange w:id="5245" w:author="Mohsen Jafarinejad" w:date="2019-05-12T10:59:00Z">
              <w:rPr/>
            </w:rPrChange>
          </w:rPr>
          <w:instrText>HYPERLINK \l "_Toc8551045"</w:instrText>
        </w:r>
        <w:r w:rsidRPr="00974A00">
          <w:rPr>
            <w:rStyle w:val="Hyperlink"/>
            <w:b w:val="0"/>
            <w:bCs w:val="0"/>
            <w:sz w:val="22"/>
            <w:szCs w:val="22"/>
            <w:rPrChange w:id="5246" w:author="Mohsen Jafarinejad" w:date="2019-05-12T10:59:00Z">
              <w:rPr>
                <w:rStyle w:val="Hyperlink"/>
              </w:rPr>
            </w:rPrChange>
          </w:rPr>
          <w:instrText xml:space="preserve"> </w:instrText>
        </w:r>
        <w:r w:rsidRPr="00974A00">
          <w:rPr>
            <w:rStyle w:val="Hyperlink"/>
            <w:b w:val="0"/>
            <w:bCs w:val="0"/>
            <w:sz w:val="22"/>
            <w:szCs w:val="22"/>
            <w:rPrChange w:id="5247" w:author="Mohsen Jafarinejad" w:date="2019-05-12T10:59:00Z">
              <w:rPr>
                <w:rStyle w:val="Hyperlink"/>
              </w:rPr>
            </w:rPrChange>
          </w:rPr>
          <w:fldChar w:fldCharType="separate"/>
        </w:r>
        <w:r w:rsidRPr="00974A00">
          <w:rPr>
            <w:rStyle w:val="Hyperlink"/>
            <w:rFonts w:hint="cs"/>
            <w:b w:val="0"/>
            <w:bCs w:val="0"/>
            <w:sz w:val="22"/>
            <w:szCs w:val="22"/>
            <w:rtl/>
            <w:rPrChange w:id="5248" w:author="Mohsen Jafarinejad" w:date="2019-05-12T10:59:00Z">
              <w:rPr>
                <w:rStyle w:val="Hyperlink"/>
                <w:rFonts w:hint="cs"/>
                <w:rtl/>
              </w:rPr>
            </w:rPrChange>
          </w:rPr>
          <w:t>شکل</w:t>
        </w:r>
        <w:r w:rsidRPr="00974A00">
          <w:rPr>
            <w:rStyle w:val="Hyperlink"/>
            <w:b w:val="0"/>
            <w:bCs w:val="0"/>
            <w:sz w:val="22"/>
            <w:szCs w:val="22"/>
            <w:rtl/>
            <w:rPrChange w:id="5249" w:author="Mohsen Jafarinejad" w:date="2019-05-12T10:59:00Z">
              <w:rPr>
                <w:rStyle w:val="Hyperlink"/>
                <w:rtl/>
              </w:rPr>
            </w:rPrChange>
          </w:rPr>
          <w:t xml:space="preserve"> 3-10 </w:t>
        </w:r>
        <w:r w:rsidRPr="00974A00">
          <w:rPr>
            <w:rStyle w:val="Hyperlink"/>
            <w:rFonts w:hint="cs"/>
            <w:b w:val="0"/>
            <w:bCs w:val="0"/>
            <w:sz w:val="22"/>
            <w:szCs w:val="22"/>
            <w:rtl/>
            <w:rPrChange w:id="5250" w:author="Mohsen Jafarinejad" w:date="2019-05-12T10:59:00Z">
              <w:rPr>
                <w:rStyle w:val="Hyperlink"/>
                <w:rFonts w:hint="cs"/>
                <w:rtl/>
              </w:rPr>
            </w:rPrChange>
          </w:rPr>
          <w:t>تغییرات</w:t>
        </w:r>
        <w:r w:rsidRPr="00974A00">
          <w:rPr>
            <w:rStyle w:val="Hyperlink"/>
            <w:b w:val="0"/>
            <w:bCs w:val="0"/>
            <w:sz w:val="22"/>
            <w:szCs w:val="22"/>
            <w:rtl/>
            <w:rPrChange w:id="5251" w:author="Mohsen Jafarinejad" w:date="2019-05-12T10:59:00Z">
              <w:rPr>
                <w:rStyle w:val="Hyperlink"/>
                <w:rtl/>
              </w:rPr>
            </w:rPrChange>
          </w:rPr>
          <w:t xml:space="preserve"> </w:t>
        </w:r>
        <w:r w:rsidRPr="00974A00">
          <w:rPr>
            <w:rStyle w:val="Hyperlink"/>
            <w:rFonts w:hint="cs"/>
            <w:b w:val="0"/>
            <w:bCs w:val="0"/>
            <w:sz w:val="22"/>
            <w:szCs w:val="22"/>
            <w:rtl/>
            <w:rPrChange w:id="5252" w:author="Mohsen Jafarinejad" w:date="2019-05-12T10:59:00Z">
              <w:rPr>
                <w:rStyle w:val="Hyperlink"/>
                <w:rFonts w:hint="cs"/>
                <w:rtl/>
              </w:rPr>
            </w:rPrChange>
          </w:rPr>
          <w:t>باقی</w:t>
        </w:r>
        <w:r w:rsidRPr="00974A00">
          <w:rPr>
            <w:rStyle w:val="Hyperlink"/>
            <w:b w:val="0"/>
            <w:bCs w:val="0"/>
            <w:sz w:val="22"/>
            <w:szCs w:val="22"/>
            <w:rtl/>
            <w:rPrChange w:id="5253" w:author="Mohsen Jafarinejad" w:date="2019-05-12T10:59:00Z">
              <w:rPr>
                <w:rStyle w:val="Hyperlink"/>
                <w:rtl/>
              </w:rPr>
            </w:rPrChange>
          </w:rPr>
          <w:t xml:space="preserve"> </w:t>
        </w:r>
        <w:r w:rsidRPr="00974A00">
          <w:rPr>
            <w:rStyle w:val="Hyperlink"/>
            <w:rFonts w:hint="cs"/>
            <w:b w:val="0"/>
            <w:bCs w:val="0"/>
            <w:sz w:val="22"/>
            <w:szCs w:val="22"/>
            <w:rtl/>
            <w:rPrChange w:id="5254" w:author="Mohsen Jafarinejad" w:date="2019-05-12T10:59:00Z">
              <w:rPr>
                <w:rStyle w:val="Hyperlink"/>
                <w:rFonts w:hint="cs"/>
                <w:rtl/>
              </w:rPr>
            </w:rPrChange>
          </w:rPr>
          <w:t>مانده</w:t>
        </w:r>
        <w:r w:rsidRPr="00974A00">
          <w:rPr>
            <w:rStyle w:val="Hyperlink"/>
            <w:b w:val="0"/>
            <w:bCs w:val="0"/>
            <w:sz w:val="22"/>
            <w:szCs w:val="22"/>
            <w:rtl/>
            <w:rPrChange w:id="5255" w:author="Mohsen Jafarinejad" w:date="2019-05-12T10:59:00Z">
              <w:rPr>
                <w:rStyle w:val="Hyperlink"/>
                <w:rtl/>
              </w:rPr>
            </w:rPrChange>
          </w:rPr>
          <w:t xml:space="preserve"> </w:t>
        </w:r>
        <w:r w:rsidRPr="00974A00">
          <w:rPr>
            <w:rStyle w:val="Hyperlink"/>
            <w:rFonts w:hint="cs"/>
            <w:b w:val="0"/>
            <w:bCs w:val="0"/>
            <w:sz w:val="22"/>
            <w:szCs w:val="22"/>
            <w:rtl/>
            <w:rPrChange w:id="5256" w:author="Mohsen Jafarinejad" w:date="2019-05-12T10:59:00Z">
              <w:rPr>
                <w:rStyle w:val="Hyperlink"/>
                <w:rFonts w:hint="cs"/>
                <w:rtl/>
              </w:rPr>
            </w:rPrChange>
          </w:rPr>
          <w:t>حل</w:t>
        </w:r>
        <w:r w:rsidRPr="00974A00">
          <w:rPr>
            <w:rStyle w:val="Hyperlink"/>
            <w:b w:val="0"/>
            <w:bCs w:val="0"/>
            <w:sz w:val="22"/>
            <w:szCs w:val="22"/>
            <w:rtl/>
            <w:rPrChange w:id="5257" w:author="Mohsen Jafarinejad" w:date="2019-05-12T10:59:00Z">
              <w:rPr>
                <w:rStyle w:val="Hyperlink"/>
                <w:rtl/>
              </w:rPr>
            </w:rPrChange>
          </w:rPr>
          <w:t xml:space="preserve"> </w:t>
        </w:r>
        <w:r w:rsidRPr="00974A00">
          <w:rPr>
            <w:rStyle w:val="Hyperlink"/>
            <w:rFonts w:hint="cs"/>
            <w:b w:val="0"/>
            <w:bCs w:val="0"/>
            <w:sz w:val="22"/>
            <w:szCs w:val="22"/>
            <w:rtl/>
            <w:rPrChange w:id="5258" w:author="Mohsen Jafarinejad" w:date="2019-05-12T10:59:00Z">
              <w:rPr>
                <w:rStyle w:val="Hyperlink"/>
                <w:rFonts w:hint="cs"/>
                <w:rtl/>
              </w:rPr>
            </w:rPrChange>
          </w:rPr>
          <w:t>معادلات</w:t>
        </w:r>
        <w:r w:rsidRPr="00974A00">
          <w:rPr>
            <w:rStyle w:val="Hyperlink"/>
            <w:b w:val="0"/>
            <w:bCs w:val="0"/>
            <w:sz w:val="22"/>
            <w:szCs w:val="22"/>
            <w:rtl/>
            <w:rPrChange w:id="5259" w:author="Mohsen Jafarinejad" w:date="2019-05-12T10:59:00Z">
              <w:rPr>
                <w:rStyle w:val="Hyperlink"/>
                <w:rtl/>
              </w:rPr>
            </w:rPrChange>
          </w:rPr>
          <w:t xml:space="preserve"> </w:t>
        </w:r>
        <w:r w:rsidRPr="00974A00">
          <w:rPr>
            <w:rStyle w:val="Hyperlink"/>
            <w:rFonts w:hint="cs"/>
            <w:b w:val="0"/>
            <w:bCs w:val="0"/>
            <w:sz w:val="22"/>
            <w:szCs w:val="22"/>
            <w:rtl/>
            <w:rPrChange w:id="5260" w:author="Mohsen Jafarinejad" w:date="2019-05-12T10:59:00Z">
              <w:rPr>
                <w:rStyle w:val="Hyperlink"/>
                <w:rFonts w:hint="cs"/>
                <w:rtl/>
              </w:rPr>
            </w:rPrChange>
          </w:rPr>
          <w:t>دیفرانسلی</w:t>
        </w:r>
        <w:r w:rsidRPr="00974A00">
          <w:rPr>
            <w:rStyle w:val="Hyperlink"/>
            <w:b w:val="0"/>
            <w:bCs w:val="0"/>
            <w:sz w:val="22"/>
            <w:szCs w:val="22"/>
            <w:rtl/>
            <w:rPrChange w:id="5261" w:author="Mohsen Jafarinejad" w:date="2019-05-12T10:59:00Z">
              <w:rPr>
                <w:rStyle w:val="Hyperlink"/>
                <w:rtl/>
              </w:rPr>
            </w:rPrChange>
          </w:rPr>
          <w:t xml:space="preserve"> </w:t>
        </w:r>
        <w:r w:rsidRPr="00974A00">
          <w:rPr>
            <w:rStyle w:val="Hyperlink"/>
            <w:rFonts w:hint="cs"/>
            <w:b w:val="0"/>
            <w:bCs w:val="0"/>
            <w:sz w:val="22"/>
            <w:szCs w:val="22"/>
            <w:rtl/>
            <w:rPrChange w:id="5262" w:author="Mohsen Jafarinejad" w:date="2019-05-12T10:59:00Z">
              <w:rPr>
                <w:rStyle w:val="Hyperlink"/>
                <w:rFonts w:hint="cs"/>
                <w:rtl/>
              </w:rPr>
            </w:rPrChange>
          </w:rPr>
          <w:t>توسط</w:t>
        </w:r>
        <w:r w:rsidRPr="00974A00">
          <w:rPr>
            <w:rStyle w:val="Hyperlink"/>
            <w:b w:val="0"/>
            <w:bCs w:val="0"/>
            <w:sz w:val="22"/>
            <w:szCs w:val="22"/>
            <w:rtl/>
            <w:rPrChange w:id="5263" w:author="Mohsen Jafarinejad" w:date="2019-05-12T10:59:00Z">
              <w:rPr>
                <w:rStyle w:val="Hyperlink"/>
                <w:rtl/>
              </w:rPr>
            </w:rPrChange>
          </w:rPr>
          <w:t xml:space="preserve"> </w:t>
        </w:r>
        <w:r w:rsidRPr="00974A00">
          <w:rPr>
            <w:rStyle w:val="Hyperlink"/>
            <w:rFonts w:hint="cs"/>
            <w:b w:val="0"/>
            <w:bCs w:val="0"/>
            <w:sz w:val="22"/>
            <w:szCs w:val="22"/>
            <w:rtl/>
            <w:rPrChange w:id="5264" w:author="Mohsen Jafarinejad" w:date="2019-05-12T10:59:00Z">
              <w:rPr>
                <w:rStyle w:val="Hyperlink"/>
                <w:rFonts w:hint="cs"/>
                <w:rtl/>
              </w:rPr>
            </w:rPrChange>
          </w:rPr>
          <w:t>فلوینت</w:t>
        </w:r>
        <w:r w:rsidRPr="00974A00">
          <w:rPr>
            <w:b w:val="0"/>
            <w:bCs w:val="0"/>
            <w:webHidden/>
            <w:sz w:val="22"/>
            <w:szCs w:val="22"/>
            <w:rPrChange w:id="5265" w:author="Mohsen Jafarinejad" w:date="2019-05-12T10:59:00Z">
              <w:rPr>
                <w:webHidden/>
              </w:rPr>
            </w:rPrChange>
          </w:rPr>
          <w:tab/>
        </w:r>
      </w:ins>
      <w:ins w:id="5266" w:author="Mohsen Jafarinejad" w:date="2019-05-12T11:07:00Z">
        <w:r w:rsidR="00974A00">
          <w:rPr>
            <w:rFonts w:hint="cs"/>
            <w:b w:val="0"/>
            <w:bCs w:val="0"/>
            <w:webHidden/>
            <w:sz w:val="22"/>
            <w:szCs w:val="22"/>
            <w:rtl/>
          </w:rPr>
          <w:t>76</w:t>
        </w:r>
      </w:ins>
      <w:ins w:id="5267" w:author="Mohsen Jafarinejad" w:date="2019-05-12T10:50:00Z">
        <w:r w:rsidRPr="00974A00">
          <w:rPr>
            <w:rStyle w:val="Hyperlink"/>
            <w:b w:val="0"/>
            <w:bCs w:val="0"/>
            <w:sz w:val="22"/>
            <w:szCs w:val="22"/>
            <w:rPrChange w:id="5268" w:author="Mohsen Jafarinejad" w:date="2019-05-12T10:59:00Z">
              <w:rPr>
                <w:rStyle w:val="Hyperlink"/>
              </w:rPr>
            </w:rPrChange>
          </w:rPr>
          <w:fldChar w:fldCharType="end"/>
        </w:r>
      </w:ins>
    </w:p>
    <w:p w14:paraId="3909E0B7" w14:textId="3A21D9B7" w:rsidR="009667A9" w:rsidRPr="00974A00" w:rsidRDefault="009667A9">
      <w:pPr>
        <w:pStyle w:val="TOC1"/>
        <w:rPr>
          <w:ins w:id="5269" w:author="Mohsen Jafarinejad" w:date="2019-05-12T10:50:00Z"/>
          <w:rFonts w:eastAsiaTheme="minorEastAsia"/>
          <w:b w:val="0"/>
          <w:bCs w:val="0"/>
          <w:i w:val="0"/>
          <w:sz w:val="20"/>
          <w:szCs w:val="20"/>
          <w:lang w:bidi="ar-SA"/>
          <w:rPrChange w:id="5270" w:author="Mohsen Jafarinejad" w:date="2019-05-12T10:59:00Z">
            <w:rPr>
              <w:ins w:id="5271" w:author="Mohsen Jafarinejad" w:date="2019-05-12T10:50:00Z"/>
              <w:rFonts w:asciiTheme="minorHAnsi" w:eastAsiaTheme="minorEastAsia" w:hAnsiTheme="minorHAnsi" w:cstheme="minorBidi"/>
              <w:b w:val="0"/>
              <w:bCs w:val="0"/>
              <w:i w:val="0"/>
              <w:lang w:bidi="ar-SA"/>
            </w:rPr>
          </w:rPrChange>
        </w:rPr>
        <w:pPrChange w:id="5272" w:author="Mohsen Jafarinejad" w:date="2019-05-12T11:07:00Z">
          <w:pPr>
            <w:pStyle w:val="TOC1"/>
            <w:bidi w:val="0"/>
          </w:pPr>
        </w:pPrChange>
      </w:pPr>
      <w:ins w:id="5273" w:author="Mohsen Jafarinejad" w:date="2019-05-12T10:50:00Z">
        <w:r w:rsidRPr="00974A00">
          <w:rPr>
            <w:rStyle w:val="Hyperlink"/>
            <w:b w:val="0"/>
            <w:bCs w:val="0"/>
            <w:sz w:val="22"/>
            <w:szCs w:val="22"/>
            <w:rPrChange w:id="5274" w:author="Mohsen Jafarinejad" w:date="2019-05-12T10:59:00Z">
              <w:rPr>
                <w:rStyle w:val="Hyperlink"/>
              </w:rPr>
            </w:rPrChange>
          </w:rPr>
          <w:fldChar w:fldCharType="begin"/>
        </w:r>
        <w:r w:rsidRPr="00974A00">
          <w:rPr>
            <w:rStyle w:val="Hyperlink"/>
            <w:b w:val="0"/>
            <w:bCs w:val="0"/>
            <w:sz w:val="22"/>
            <w:szCs w:val="22"/>
            <w:rPrChange w:id="5275" w:author="Mohsen Jafarinejad" w:date="2019-05-12T10:59:00Z">
              <w:rPr>
                <w:rStyle w:val="Hyperlink"/>
              </w:rPr>
            </w:rPrChange>
          </w:rPr>
          <w:instrText xml:space="preserve"> </w:instrText>
        </w:r>
        <w:r w:rsidRPr="00974A00">
          <w:rPr>
            <w:b w:val="0"/>
            <w:bCs w:val="0"/>
            <w:sz w:val="22"/>
            <w:szCs w:val="22"/>
            <w:rPrChange w:id="5276" w:author="Mohsen Jafarinejad" w:date="2019-05-12T10:59:00Z">
              <w:rPr/>
            </w:rPrChange>
          </w:rPr>
          <w:instrText>HYPERLINK \l "_Toc8551046"</w:instrText>
        </w:r>
        <w:r w:rsidRPr="00974A00">
          <w:rPr>
            <w:rStyle w:val="Hyperlink"/>
            <w:b w:val="0"/>
            <w:bCs w:val="0"/>
            <w:sz w:val="22"/>
            <w:szCs w:val="22"/>
            <w:rPrChange w:id="5277" w:author="Mohsen Jafarinejad" w:date="2019-05-12T10:59:00Z">
              <w:rPr>
                <w:rStyle w:val="Hyperlink"/>
              </w:rPr>
            </w:rPrChange>
          </w:rPr>
          <w:instrText xml:space="preserve"> </w:instrText>
        </w:r>
        <w:r w:rsidRPr="00974A00">
          <w:rPr>
            <w:rStyle w:val="Hyperlink"/>
            <w:b w:val="0"/>
            <w:bCs w:val="0"/>
            <w:sz w:val="22"/>
            <w:szCs w:val="22"/>
            <w:rPrChange w:id="5278" w:author="Mohsen Jafarinejad" w:date="2019-05-12T10:59:00Z">
              <w:rPr>
                <w:rStyle w:val="Hyperlink"/>
              </w:rPr>
            </w:rPrChange>
          </w:rPr>
          <w:fldChar w:fldCharType="separate"/>
        </w:r>
        <w:r w:rsidRPr="00974A00">
          <w:rPr>
            <w:rStyle w:val="Hyperlink"/>
            <w:rFonts w:hint="cs"/>
            <w:b w:val="0"/>
            <w:bCs w:val="0"/>
            <w:sz w:val="22"/>
            <w:szCs w:val="22"/>
            <w:rtl/>
            <w:rPrChange w:id="5279" w:author="Mohsen Jafarinejad" w:date="2019-05-12T10:59:00Z">
              <w:rPr>
                <w:rStyle w:val="Hyperlink"/>
                <w:rFonts w:hint="cs"/>
                <w:rtl/>
              </w:rPr>
            </w:rPrChange>
          </w:rPr>
          <w:t>شکل</w:t>
        </w:r>
        <w:r w:rsidRPr="00974A00">
          <w:rPr>
            <w:rStyle w:val="Hyperlink"/>
            <w:b w:val="0"/>
            <w:bCs w:val="0"/>
            <w:sz w:val="22"/>
            <w:szCs w:val="22"/>
            <w:rtl/>
            <w:rPrChange w:id="5280" w:author="Mohsen Jafarinejad" w:date="2019-05-12T10:59:00Z">
              <w:rPr>
                <w:rStyle w:val="Hyperlink"/>
                <w:rtl/>
              </w:rPr>
            </w:rPrChange>
          </w:rPr>
          <w:t xml:space="preserve"> 4-1 </w:t>
        </w:r>
        <w:r w:rsidRPr="00974A00">
          <w:rPr>
            <w:rStyle w:val="Hyperlink"/>
            <w:rFonts w:hint="cs"/>
            <w:b w:val="0"/>
            <w:bCs w:val="0"/>
            <w:sz w:val="22"/>
            <w:szCs w:val="22"/>
            <w:rtl/>
            <w:rPrChange w:id="5281" w:author="Mohsen Jafarinejad" w:date="2019-05-12T10:59:00Z">
              <w:rPr>
                <w:rStyle w:val="Hyperlink"/>
                <w:rFonts w:hint="cs"/>
                <w:rtl/>
              </w:rPr>
            </w:rPrChange>
          </w:rPr>
          <w:t>نمایه</w:t>
        </w:r>
        <w:r w:rsidRPr="00974A00">
          <w:rPr>
            <w:rStyle w:val="Hyperlink"/>
            <w:b w:val="0"/>
            <w:bCs w:val="0"/>
            <w:sz w:val="22"/>
            <w:szCs w:val="22"/>
            <w:rtl/>
            <w:rPrChange w:id="5282" w:author="Mohsen Jafarinejad" w:date="2019-05-12T10:59:00Z">
              <w:rPr>
                <w:rStyle w:val="Hyperlink"/>
                <w:rtl/>
              </w:rPr>
            </w:rPrChange>
          </w:rPr>
          <w:t xml:space="preserve"> </w:t>
        </w:r>
        <w:r w:rsidRPr="00974A00">
          <w:rPr>
            <w:rStyle w:val="Hyperlink"/>
            <w:rFonts w:hint="cs"/>
            <w:b w:val="0"/>
            <w:bCs w:val="0"/>
            <w:sz w:val="22"/>
            <w:szCs w:val="22"/>
            <w:rtl/>
            <w:rPrChange w:id="5283" w:author="Mohsen Jafarinejad" w:date="2019-05-12T10:59:00Z">
              <w:rPr>
                <w:rStyle w:val="Hyperlink"/>
                <w:rFonts w:hint="cs"/>
                <w:rtl/>
              </w:rPr>
            </w:rPrChange>
          </w:rPr>
          <w:t>پیل‌های</w:t>
        </w:r>
        <w:r w:rsidRPr="00974A00">
          <w:rPr>
            <w:rStyle w:val="Hyperlink"/>
            <w:b w:val="0"/>
            <w:bCs w:val="0"/>
            <w:sz w:val="22"/>
            <w:szCs w:val="22"/>
            <w:rtl/>
            <w:rPrChange w:id="5284" w:author="Mohsen Jafarinejad" w:date="2019-05-12T10:59:00Z">
              <w:rPr>
                <w:rStyle w:val="Hyperlink"/>
                <w:rtl/>
              </w:rPr>
            </w:rPrChange>
          </w:rPr>
          <w:t xml:space="preserve"> </w:t>
        </w:r>
        <w:r w:rsidRPr="00974A00">
          <w:rPr>
            <w:rStyle w:val="Hyperlink"/>
            <w:rFonts w:hint="cs"/>
            <w:b w:val="0"/>
            <w:bCs w:val="0"/>
            <w:sz w:val="22"/>
            <w:szCs w:val="22"/>
            <w:rtl/>
            <w:rPrChange w:id="5285" w:author="Mohsen Jafarinejad" w:date="2019-05-12T10:59:00Z">
              <w:rPr>
                <w:rStyle w:val="Hyperlink"/>
                <w:rFonts w:hint="cs"/>
                <w:rtl/>
              </w:rPr>
            </w:rPrChange>
          </w:rPr>
          <w:t>شبیه</w:t>
        </w:r>
        <w:r w:rsidRPr="00974A00">
          <w:rPr>
            <w:rStyle w:val="Hyperlink"/>
            <w:b w:val="0"/>
            <w:bCs w:val="0"/>
            <w:sz w:val="22"/>
            <w:szCs w:val="22"/>
            <w:rtl/>
            <w:rPrChange w:id="5286" w:author="Mohsen Jafarinejad" w:date="2019-05-12T10:59:00Z">
              <w:rPr>
                <w:rStyle w:val="Hyperlink"/>
                <w:rtl/>
              </w:rPr>
            </w:rPrChange>
          </w:rPr>
          <w:t xml:space="preserve"> </w:t>
        </w:r>
        <w:r w:rsidRPr="00974A00">
          <w:rPr>
            <w:rStyle w:val="Hyperlink"/>
            <w:rFonts w:hint="cs"/>
            <w:b w:val="0"/>
            <w:bCs w:val="0"/>
            <w:sz w:val="22"/>
            <w:szCs w:val="22"/>
            <w:rtl/>
            <w:rPrChange w:id="5287" w:author="Mohsen Jafarinejad" w:date="2019-05-12T10:59:00Z">
              <w:rPr>
                <w:rStyle w:val="Hyperlink"/>
                <w:rFonts w:hint="cs"/>
                <w:rtl/>
              </w:rPr>
            </w:rPrChange>
          </w:rPr>
          <w:t>سازی</w:t>
        </w:r>
        <w:r w:rsidRPr="00974A00">
          <w:rPr>
            <w:rStyle w:val="Hyperlink"/>
            <w:b w:val="0"/>
            <w:bCs w:val="0"/>
            <w:sz w:val="22"/>
            <w:szCs w:val="22"/>
            <w:rtl/>
            <w:rPrChange w:id="5288" w:author="Mohsen Jafarinejad" w:date="2019-05-12T10:59:00Z">
              <w:rPr>
                <w:rStyle w:val="Hyperlink"/>
                <w:rtl/>
              </w:rPr>
            </w:rPrChange>
          </w:rPr>
          <w:t xml:space="preserve"> </w:t>
        </w:r>
        <w:r w:rsidRPr="00974A00">
          <w:rPr>
            <w:rStyle w:val="Hyperlink"/>
            <w:rFonts w:hint="cs"/>
            <w:b w:val="0"/>
            <w:bCs w:val="0"/>
            <w:sz w:val="22"/>
            <w:szCs w:val="22"/>
            <w:rtl/>
            <w:rPrChange w:id="5289" w:author="Mohsen Jafarinejad" w:date="2019-05-12T10:59:00Z">
              <w:rPr>
                <w:rStyle w:val="Hyperlink"/>
                <w:rFonts w:hint="cs"/>
                <w:rtl/>
              </w:rPr>
            </w:rPrChange>
          </w:rPr>
          <w:t>شده</w:t>
        </w:r>
        <w:r w:rsidRPr="00974A00">
          <w:rPr>
            <w:rStyle w:val="Hyperlink"/>
            <w:b w:val="0"/>
            <w:bCs w:val="0"/>
            <w:sz w:val="22"/>
            <w:szCs w:val="22"/>
            <w:rtl/>
            <w:rPrChange w:id="5290" w:author="Mohsen Jafarinejad" w:date="2019-05-12T10:59:00Z">
              <w:rPr>
                <w:rStyle w:val="Hyperlink"/>
                <w:rtl/>
              </w:rPr>
            </w:rPrChange>
          </w:rPr>
          <w:t xml:space="preserve"> </w:t>
        </w:r>
        <w:r w:rsidRPr="00974A00">
          <w:rPr>
            <w:rStyle w:val="Hyperlink"/>
            <w:rFonts w:hint="cs"/>
            <w:b w:val="0"/>
            <w:bCs w:val="0"/>
            <w:sz w:val="22"/>
            <w:szCs w:val="22"/>
            <w:rtl/>
            <w:rPrChange w:id="5291" w:author="Mohsen Jafarinejad" w:date="2019-05-12T10:59:00Z">
              <w:rPr>
                <w:rStyle w:val="Hyperlink"/>
                <w:rFonts w:hint="cs"/>
                <w:rtl/>
              </w:rPr>
            </w:rPrChange>
          </w:rPr>
          <w:t>با</w:t>
        </w:r>
        <w:r w:rsidRPr="00974A00">
          <w:rPr>
            <w:rStyle w:val="Hyperlink"/>
            <w:b w:val="0"/>
            <w:bCs w:val="0"/>
            <w:sz w:val="22"/>
            <w:szCs w:val="22"/>
            <w:rtl/>
            <w:rPrChange w:id="5292" w:author="Mohsen Jafarinejad" w:date="2019-05-12T10:59:00Z">
              <w:rPr>
                <w:rStyle w:val="Hyperlink"/>
                <w:rtl/>
              </w:rPr>
            </w:rPrChange>
          </w:rPr>
          <w:t xml:space="preserve"> </w:t>
        </w:r>
        <w:r w:rsidRPr="00974A00">
          <w:rPr>
            <w:rStyle w:val="Hyperlink"/>
            <w:rFonts w:hint="cs"/>
            <w:b w:val="0"/>
            <w:bCs w:val="0"/>
            <w:sz w:val="22"/>
            <w:szCs w:val="22"/>
            <w:rtl/>
            <w:rPrChange w:id="5293" w:author="Mohsen Jafarinejad" w:date="2019-05-12T10:59:00Z">
              <w:rPr>
                <w:rStyle w:val="Hyperlink"/>
                <w:rFonts w:hint="cs"/>
                <w:rtl/>
              </w:rPr>
            </w:rPrChange>
          </w:rPr>
          <w:t>مساحت‌های</w:t>
        </w:r>
        <w:r w:rsidRPr="00974A00">
          <w:rPr>
            <w:rStyle w:val="Hyperlink"/>
            <w:b w:val="0"/>
            <w:bCs w:val="0"/>
            <w:sz w:val="22"/>
            <w:szCs w:val="22"/>
            <w:rtl/>
            <w:rPrChange w:id="5294" w:author="Mohsen Jafarinejad" w:date="2019-05-12T10:59:00Z">
              <w:rPr>
                <w:rStyle w:val="Hyperlink"/>
                <w:rtl/>
              </w:rPr>
            </w:rPrChange>
          </w:rPr>
          <w:t xml:space="preserve"> </w:t>
        </w:r>
        <w:r w:rsidRPr="00974A00">
          <w:rPr>
            <w:rStyle w:val="Hyperlink"/>
            <w:rFonts w:hint="cs"/>
            <w:b w:val="0"/>
            <w:bCs w:val="0"/>
            <w:sz w:val="22"/>
            <w:szCs w:val="22"/>
            <w:rtl/>
            <w:rPrChange w:id="5295" w:author="Mohsen Jafarinejad" w:date="2019-05-12T10:59:00Z">
              <w:rPr>
                <w:rStyle w:val="Hyperlink"/>
                <w:rFonts w:hint="cs"/>
                <w:rtl/>
              </w:rPr>
            </w:rPrChange>
          </w:rPr>
          <w:t>متفاوت</w:t>
        </w:r>
        <w:r w:rsidRPr="00974A00">
          <w:rPr>
            <w:b w:val="0"/>
            <w:bCs w:val="0"/>
            <w:webHidden/>
            <w:sz w:val="22"/>
            <w:szCs w:val="22"/>
            <w:rPrChange w:id="5296" w:author="Mohsen Jafarinejad" w:date="2019-05-12T10:59:00Z">
              <w:rPr>
                <w:webHidden/>
              </w:rPr>
            </w:rPrChange>
          </w:rPr>
          <w:tab/>
        </w:r>
      </w:ins>
      <w:ins w:id="5297" w:author="Mohsen Jafarinejad" w:date="2019-05-12T11:07:00Z">
        <w:r w:rsidR="00974A00">
          <w:rPr>
            <w:rFonts w:hint="cs"/>
            <w:b w:val="0"/>
            <w:bCs w:val="0"/>
            <w:webHidden/>
            <w:sz w:val="22"/>
            <w:szCs w:val="22"/>
            <w:rtl/>
          </w:rPr>
          <w:t>78</w:t>
        </w:r>
      </w:ins>
      <w:ins w:id="5298" w:author="Mohsen Jafarinejad" w:date="2019-05-12T10:50:00Z">
        <w:r w:rsidRPr="00974A00">
          <w:rPr>
            <w:rStyle w:val="Hyperlink"/>
            <w:b w:val="0"/>
            <w:bCs w:val="0"/>
            <w:sz w:val="22"/>
            <w:szCs w:val="22"/>
            <w:rPrChange w:id="5299" w:author="Mohsen Jafarinejad" w:date="2019-05-12T10:59:00Z">
              <w:rPr>
                <w:rStyle w:val="Hyperlink"/>
              </w:rPr>
            </w:rPrChange>
          </w:rPr>
          <w:fldChar w:fldCharType="end"/>
        </w:r>
      </w:ins>
    </w:p>
    <w:p w14:paraId="4AFEADF6" w14:textId="430F7EA4" w:rsidR="009667A9" w:rsidRPr="00974A00" w:rsidRDefault="009667A9">
      <w:pPr>
        <w:pStyle w:val="TOC1"/>
        <w:rPr>
          <w:ins w:id="5300" w:author="Mohsen Jafarinejad" w:date="2019-05-12T10:50:00Z"/>
          <w:rFonts w:eastAsiaTheme="minorEastAsia"/>
          <w:b w:val="0"/>
          <w:bCs w:val="0"/>
          <w:i w:val="0"/>
          <w:sz w:val="20"/>
          <w:szCs w:val="20"/>
          <w:lang w:bidi="ar-SA"/>
          <w:rPrChange w:id="5301" w:author="Mohsen Jafarinejad" w:date="2019-05-12T10:59:00Z">
            <w:rPr>
              <w:ins w:id="5302" w:author="Mohsen Jafarinejad" w:date="2019-05-12T10:50:00Z"/>
              <w:rFonts w:asciiTheme="minorHAnsi" w:eastAsiaTheme="minorEastAsia" w:hAnsiTheme="minorHAnsi" w:cstheme="minorBidi"/>
              <w:b w:val="0"/>
              <w:bCs w:val="0"/>
              <w:i w:val="0"/>
              <w:lang w:bidi="ar-SA"/>
            </w:rPr>
          </w:rPrChange>
        </w:rPr>
        <w:pPrChange w:id="5303" w:author="Mohsen Jafarinejad" w:date="2019-05-12T11:07:00Z">
          <w:pPr>
            <w:pStyle w:val="TOC1"/>
            <w:bidi w:val="0"/>
          </w:pPr>
        </w:pPrChange>
      </w:pPr>
      <w:ins w:id="5304" w:author="Mohsen Jafarinejad" w:date="2019-05-12T10:50:00Z">
        <w:r w:rsidRPr="00974A00">
          <w:rPr>
            <w:rStyle w:val="Hyperlink"/>
            <w:b w:val="0"/>
            <w:bCs w:val="0"/>
            <w:sz w:val="22"/>
            <w:szCs w:val="22"/>
            <w:rPrChange w:id="5305" w:author="Mohsen Jafarinejad" w:date="2019-05-12T10:59:00Z">
              <w:rPr>
                <w:rStyle w:val="Hyperlink"/>
              </w:rPr>
            </w:rPrChange>
          </w:rPr>
          <w:fldChar w:fldCharType="begin"/>
        </w:r>
        <w:r w:rsidRPr="00974A00">
          <w:rPr>
            <w:rStyle w:val="Hyperlink"/>
            <w:b w:val="0"/>
            <w:bCs w:val="0"/>
            <w:sz w:val="22"/>
            <w:szCs w:val="22"/>
            <w:rPrChange w:id="5306" w:author="Mohsen Jafarinejad" w:date="2019-05-12T10:59:00Z">
              <w:rPr>
                <w:rStyle w:val="Hyperlink"/>
              </w:rPr>
            </w:rPrChange>
          </w:rPr>
          <w:instrText xml:space="preserve"> </w:instrText>
        </w:r>
        <w:r w:rsidRPr="00974A00">
          <w:rPr>
            <w:b w:val="0"/>
            <w:bCs w:val="0"/>
            <w:sz w:val="22"/>
            <w:szCs w:val="22"/>
            <w:rPrChange w:id="5307" w:author="Mohsen Jafarinejad" w:date="2019-05-12T10:59:00Z">
              <w:rPr/>
            </w:rPrChange>
          </w:rPr>
          <w:instrText>HYPERLINK \l "_Toc8551047"</w:instrText>
        </w:r>
        <w:r w:rsidRPr="00974A00">
          <w:rPr>
            <w:rStyle w:val="Hyperlink"/>
            <w:b w:val="0"/>
            <w:bCs w:val="0"/>
            <w:sz w:val="22"/>
            <w:szCs w:val="22"/>
            <w:rPrChange w:id="5308" w:author="Mohsen Jafarinejad" w:date="2019-05-12T10:59:00Z">
              <w:rPr>
                <w:rStyle w:val="Hyperlink"/>
              </w:rPr>
            </w:rPrChange>
          </w:rPr>
          <w:instrText xml:space="preserve"> </w:instrText>
        </w:r>
        <w:r w:rsidRPr="00974A00">
          <w:rPr>
            <w:rStyle w:val="Hyperlink"/>
            <w:b w:val="0"/>
            <w:bCs w:val="0"/>
            <w:sz w:val="22"/>
            <w:szCs w:val="22"/>
            <w:rPrChange w:id="5309" w:author="Mohsen Jafarinejad" w:date="2019-05-12T10:59:00Z">
              <w:rPr>
                <w:rStyle w:val="Hyperlink"/>
              </w:rPr>
            </w:rPrChange>
          </w:rPr>
          <w:fldChar w:fldCharType="separate"/>
        </w:r>
        <w:r w:rsidRPr="00974A00">
          <w:rPr>
            <w:rStyle w:val="Hyperlink"/>
            <w:rFonts w:hint="cs"/>
            <w:b w:val="0"/>
            <w:bCs w:val="0"/>
            <w:sz w:val="22"/>
            <w:szCs w:val="22"/>
            <w:rtl/>
            <w:rPrChange w:id="5310" w:author="Mohsen Jafarinejad" w:date="2019-05-12T10:59:00Z">
              <w:rPr>
                <w:rStyle w:val="Hyperlink"/>
                <w:rFonts w:hint="cs"/>
                <w:rtl/>
              </w:rPr>
            </w:rPrChange>
          </w:rPr>
          <w:t>شکل</w:t>
        </w:r>
        <w:r w:rsidRPr="00974A00">
          <w:rPr>
            <w:rStyle w:val="Hyperlink"/>
            <w:b w:val="0"/>
            <w:bCs w:val="0"/>
            <w:sz w:val="22"/>
            <w:szCs w:val="22"/>
            <w:rtl/>
            <w:rPrChange w:id="5311" w:author="Mohsen Jafarinejad" w:date="2019-05-12T10:59:00Z">
              <w:rPr>
                <w:rStyle w:val="Hyperlink"/>
                <w:rtl/>
              </w:rPr>
            </w:rPrChange>
          </w:rPr>
          <w:t xml:space="preserve"> 4-2 </w:t>
        </w:r>
        <w:r w:rsidRPr="00974A00">
          <w:rPr>
            <w:rStyle w:val="Hyperlink"/>
            <w:rFonts w:hint="cs"/>
            <w:b w:val="0"/>
            <w:bCs w:val="0"/>
            <w:sz w:val="22"/>
            <w:szCs w:val="22"/>
            <w:rtl/>
            <w:rPrChange w:id="5312" w:author="Mohsen Jafarinejad" w:date="2019-05-12T10:59:00Z">
              <w:rPr>
                <w:rStyle w:val="Hyperlink"/>
                <w:rFonts w:hint="cs"/>
                <w:rtl/>
              </w:rPr>
            </w:rPrChange>
          </w:rPr>
          <w:t>مقایسه</w:t>
        </w:r>
        <w:r w:rsidRPr="00974A00">
          <w:rPr>
            <w:rStyle w:val="Hyperlink"/>
            <w:b w:val="0"/>
            <w:bCs w:val="0"/>
            <w:sz w:val="22"/>
            <w:szCs w:val="22"/>
            <w:rtl/>
            <w:rPrChange w:id="5313" w:author="Mohsen Jafarinejad" w:date="2019-05-12T10:59:00Z">
              <w:rPr>
                <w:rStyle w:val="Hyperlink"/>
                <w:rtl/>
              </w:rPr>
            </w:rPrChange>
          </w:rPr>
          <w:t xml:space="preserve"> </w:t>
        </w:r>
        <w:r w:rsidRPr="00974A00">
          <w:rPr>
            <w:rStyle w:val="Hyperlink"/>
            <w:rFonts w:hint="cs"/>
            <w:b w:val="0"/>
            <w:bCs w:val="0"/>
            <w:sz w:val="22"/>
            <w:szCs w:val="22"/>
            <w:rtl/>
            <w:rPrChange w:id="5314" w:author="Mohsen Jafarinejad" w:date="2019-05-12T10:59:00Z">
              <w:rPr>
                <w:rStyle w:val="Hyperlink"/>
                <w:rFonts w:hint="cs"/>
                <w:rtl/>
              </w:rPr>
            </w:rPrChange>
          </w:rPr>
          <w:t>منحنی</w:t>
        </w:r>
        <w:r w:rsidRPr="00974A00">
          <w:rPr>
            <w:rStyle w:val="Hyperlink"/>
            <w:b w:val="0"/>
            <w:bCs w:val="0"/>
            <w:sz w:val="22"/>
            <w:szCs w:val="22"/>
            <w:rtl/>
            <w:rPrChange w:id="5315" w:author="Mohsen Jafarinejad" w:date="2019-05-12T10:59:00Z">
              <w:rPr>
                <w:rStyle w:val="Hyperlink"/>
                <w:rtl/>
              </w:rPr>
            </w:rPrChange>
          </w:rPr>
          <w:t xml:space="preserve"> </w:t>
        </w:r>
        <w:r w:rsidRPr="00974A00">
          <w:rPr>
            <w:rStyle w:val="Hyperlink"/>
            <w:rFonts w:hint="cs"/>
            <w:b w:val="0"/>
            <w:bCs w:val="0"/>
            <w:sz w:val="22"/>
            <w:szCs w:val="22"/>
            <w:rtl/>
            <w:rPrChange w:id="5316" w:author="Mohsen Jafarinejad" w:date="2019-05-12T10:59:00Z">
              <w:rPr>
                <w:rStyle w:val="Hyperlink"/>
                <w:rFonts w:hint="cs"/>
                <w:rtl/>
              </w:rPr>
            </w:rPrChange>
          </w:rPr>
          <w:t>پلاریزاسیون</w:t>
        </w:r>
        <w:r w:rsidRPr="00974A00">
          <w:rPr>
            <w:rStyle w:val="Hyperlink"/>
            <w:b w:val="0"/>
            <w:bCs w:val="0"/>
            <w:sz w:val="22"/>
            <w:szCs w:val="22"/>
            <w:rtl/>
            <w:rPrChange w:id="5317" w:author="Mohsen Jafarinejad" w:date="2019-05-12T10:59:00Z">
              <w:rPr>
                <w:rStyle w:val="Hyperlink"/>
                <w:rtl/>
              </w:rPr>
            </w:rPrChange>
          </w:rPr>
          <w:t xml:space="preserve"> </w:t>
        </w:r>
        <w:r w:rsidRPr="00974A00">
          <w:rPr>
            <w:rStyle w:val="Hyperlink"/>
            <w:rFonts w:hint="cs"/>
            <w:b w:val="0"/>
            <w:bCs w:val="0"/>
            <w:sz w:val="22"/>
            <w:szCs w:val="22"/>
            <w:rtl/>
            <w:rPrChange w:id="5318" w:author="Mohsen Jafarinejad" w:date="2019-05-12T10:59:00Z">
              <w:rPr>
                <w:rStyle w:val="Hyperlink"/>
                <w:rFonts w:hint="cs"/>
                <w:rtl/>
              </w:rPr>
            </w:rPrChange>
          </w:rPr>
          <w:t>پیل</w:t>
        </w:r>
        <w:r w:rsidRPr="00974A00">
          <w:rPr>
            <w:rStyle w:val="Hyperlink"/>
            <w:b w:val="0"/>
            <w:bCs w:val="0"/>
            <w:sz w:val="22"/>
            <w:szCs w:val="22"/>
            <w:rtl/>
            <w:rPrChange w:id="5319" w:author="Mohsen Jafarinejad" w:date="2019-05-12T10:59:00Z">
              <w:rPr>
                <w:rStyle w:val="Hyperlink"/>
                <w:rtl/>
              </w:rPr>
            </w:rPrChange>
          </w:rPr>
          <w:t xml:space="preserve"> </w:t>
        </w:r>
        <w:r w:rsidRPr="00974A00">
          <w:rPr>
            <w:rStyle w:val="Hyperlink"/>
            <w:rFonts w:hint="cs"/>
            <w:b w:val="0"/>
            <w:bCs w:val="0"/>
            <w:sz w:val="22"/>
            <w:szCs w:val="22"/>
            <w:rtl/>
            <w:rPrChange w:id="5320" w:author="Mohsen Jafarinejad" w:date="2019-05-12T10:59:00Z">
              <w:rPr>
                <w:rStyle w:val="Hyperlink"/>
                <w:rFonts w:hint="cs"/>
                <w:rtl/>
              </w:rPr>
            </w:rPrChange>
          </w:rPr>
          <w:t>تجربی</w:t>
        </w:r>
        <w:r w:rsidRPr="00974A00">
          <w:rPr>
            <w:rStyle w:val="Hyperlink"/>
            <w:b w:val="0"/>
            <w:bCs w:val="0"/>
            <w:sz w:val="22"/>
            <w:szCs w:val="22"/>
            <w:rtl/>
            <w:rPrChange w:id="5321" w:author="Mohsen Jafarinejad" w:date="2019-05-12T10:59:00Z">
              <w:rPr>
                <w:rStyle w:val="Hyperlink"/>
                <w:rtl/>
              </w:rPr>
            </w:rPrChange>
          </w:rPr>
          <w:t xml:space="preserve"> </w:t>
        </w:r>
        <w:r w:rsidRPr="00974A00">
          <w:rPr>
            <w:rStyle w:val="Hyperlink"/>
            <w:rFonts w:hint="cs"/>
            <w:b w:val="0"/>
            <w:bCs w:val="0"/>
            <w:sz w:val="22"/>
            <w:szCs w:val="22"/>
            <w:rtl/>
            <w:rPrChange w:id="5322" w:author="Mohsen Jafarinejad" w:date="2019-05-12T10:59:00Z">
              <w:rPr>
                <w:rStyle w:val="Hyperlink"/>
                <w:rFonts w:hint="cs"/>
                <w:rtl/>
              </w:rPr>
            </w:rPrChange>
          </w:rPr>
          <w:t>و</w:t>
        </w:r>
        <w:r w:rsidRPr="00974A00">
          <w:rPr>
            <w:rStyle w:val="Hyperlink"/>
            <w:b w:val="0"/>
            <w:bCs w:val="0"/>
            <w:sz w:val="22"/>
            <w:szCs w:val="22"/>
            <w:rtl/>
            <w:rPrChange w:id="5323" w:author="Mohsen Jafarinejad" w:date="2019-05-12T10:59:00Z">
              <w:rPr>
                <w:rStyle w:val="Hyperlink"/>
                <w:rtl/>
              </w:rPr>
            </w:rPrChange>
          </w:rPr>
          <w:t xml:space="preserve"> </w:t>
        </w:r>
        <w:r w:rsidRPr="00974A00">
          <w:rPr>
            <w:rStyle w:val="Hyperlink"/>
            <w:rFonts w:hint="cs"/>
            <w:b w:val="0"/>
            <w:bCs w:val="0"/>
            <w:sz w:val="22"/>
            <w:szCs w:val="22"/>
            <w:rtl/>
            <w:rPrChange w:id="5324" w:author="Mohsen Jafarinejad" w:date="2019-05-12T10:59:00Z">
              <w:rPr>
                <w:rStyle w:val="Hyperlink"/>
                <w:rFonts w:hint="cs"/>
                <w:rtl/>
              </w:rPr>
            </w:rPrChange>
          </w:rPr>
          <w:t>شبیه‌سازی</w:t>
        </w:r>
        <w:r w:rsidRPr="00974A00">
          <w:rPr>
            <w:rStyle w:val="Hyperlink"/>
            <w:b w:val="0"/>
            <w:bCs w:val="0"/>
            <w:sz w:val="22"/>
            <w:szCs w:val="22"/>
            <w:rtl/>
            <w:rPrChange w:id="5325" w:author="Mohsen Jafarinejad" w:date="2019-05-12T10:59:00Z">
              <w:rPr>
                <w:rStyle w:val="Hyperlink"/>
                <w:rtl/>
              </w:rPr>
            </w:rPrChange>
          </w:rPr>
          <w:t xml:space="preserve"> </w:t>
        </w:r>
        <w:r w:rsidRPr="00974A00">
          <w:rPr>
            <w:rStyle w:val="Hyperlink"/>
            <w:rFonts w:hint="cs"/>
            <w:b w:val="0"/>
            <w:bCs w:val="0"/>
            <w:sz w:val="22"/>
            <w:szCs w:val="22"/>
            <w:rtl/>
            <w:rPrChange w:id="5326" w:author="Mohsen Jafarinejad" w:date="2019-05-12T10:59:00Z">
              <w:rPr>
                <w:rStyle w:val="Hyperlink"/>
                <w:rFonts w:hint="cs"/>
                <w:rtl/>
              </w:rPr>
            </w:rPrChange>
          </w:rPr>
          <w:t>شده</w:t>
        </w:r>
        <w:r w:rsidRPr="00974A00">
          <w:rPr>
            <w:b w:val="0"/>
            <w:bCs w:val="0"/>
            <w:webHidden/>
            <w:sz w:val="22"/>
            <w:szCs w:val="22"/>
            <w:rPrChange w:id="5327" w:author="Mohsen Jafarinejad" w:date="2019-05-12T10:59:00Z">
              <w:rPr>
                <w:webHidden/>
              </w:rPr>
            </w:rPrChange>
          </w:rPr>
          <w:tab/>
        </w:r>
      </w:ins>
      <w:ins w:id="5328" w:author="Mohsen Jafarinejad" w:date="2019-05-12T11:07:00Z">
        <w:r w:rsidR="00974A00">
          <w:rPr>
            <w:rFonts w:hint="cs"/>
            <w:b w:val="0"/>
            <w:bCs w:val="0"/>
            <w:webHidden/>
            <w:sz w:val="22"/>
            <w:szCs w:val="22"/>
            <w:rtl/>
          </w:rPr>
          <w:t>80</w:t>
        </w:r>
      </w:ins>
      <w:ins w:id="5329" w:author="Mohsen Jafarinejad" w:date="2019-05-12T10:50:00Z">
        <w:r w:rsidRPr="00974A00">
          <w:rPr>
            <w:rStyle w:val="Hyperlink"/>
            <w:b w:val="0"/>
            <w:bCs w:val="0"/>
            <w:sz w:val="22"/>
            <w:szCs w:val="22"/>
            <w:rPrChange w:id="5330" w:author="Mohsen Jafarinejad" w:date="2019-05-12T10:59:00Z">
              <w:rPr>
                <w:rStyle w:val="Hyperlink"/>
              </w:rPr>
            </w:rPrChange>
          </w:rPr>
          <w:fldChar w:fldCharType="end"/>
        </w:r>
      </w:ins>
    </w:p>
    <w:p w14:paraId="27649C46" w14:textId="01954319" w:rsidR="009667A9" w:rsidRPr="00974A00" w:rsidRDefault="009667A9">
      <w:pPr>
        <w:pStyle w:val="TOC1"/>
        <w:rPr>
          <w:ins w:id="5331" w:author="Mohsen Jafarinejad" w:date="2019-05-12T10:50:00Z"/>
          <w:rFonts w:eastAsiaTheme="minorEastAsia"/>
          <w:b w:val="0"/>
          <w:bCs w:val="0"/>
          <w:i w:val="0"/>
          <w:sz w:val="20"/>
          <w:szCs w:val="20"/>
          <w:lang w:bidi="ar-SA"/>
          <w:rPrChange w:id="5332" w:author="Mohsen Jafarinejad" w:date="2019-05-12T10:59:00Z">
            <w:rPr>
              <w:ins w:id="5333" w:author="Mohsen Jafarinejad" w:date="2019-05-12T10:50:00Z"/>
              <w:rFonts w:asciiTheme="minorHAnsi" w:eastAsiaTheme="minorEastAsia" w:hAnsiTheme="minorHAnsi" w:cstheme="minorBidi"/>
              <w:b w:val="0"/>
              <w:bCs w:val="0"/>
              <w:i w:val="0"/>
              <w:lang w:bidi="ar-SA"/>
            </w:rPr>
          </w:rPrChange>
        </w:rPr>
        <w:pPrChange w:id="5334" w:author="Mohsen Jafarinejad" w:date="2019-05-12T11:07:00Z">
          <w:pPr>
            <w:pStyle w:val="TOC1"/>
            <w:bidi w:val="0"/>
          </w:pPr>
        </w:pPrChange>
      </w:pPr>
      <w:ins w:id="5335" w:author="Mohsen Jafarinejad" w:date="2019-05-12T10:50:00Z">
        <w:r w:rsidRPr="00974A00">
          <w:rPr>
            <w:rStyle w:val="Hyperlink"/>
            <w:b w:val="0"/>
            <w:bCs w:val="0"/>
            <w:sz w:val="22"/>
            <w:szCs w:val="22"/>
            <w:rPrChange w:id="5336" w:author="Mohsen Jafarinejad" w:date="2019-05-12T10:59:00Z">
              <w:rPr>
                <w:rStyle w:val="Hyperlink"/>
              </w:rPr>
            </w:rPrChange>
          </w:rPr>
          <w:fldChar w:fldCharType="begin"/>
        </w:r>
        <w:r w:rsidRPr="00974A00">
          <w:rPr>
            <w:rStyle w:val="Hyperlink"/>
            <w:b w:val="0"/>
            <w:bCs w:val="0"/>
            <w:sz w:val="22"/>
            <w:szCs w:val="22"/>
            <w:rPrChange w:id="5337" w:author="Mohsen Jafarinejad" w:date="2019-05-12T10:59:00Z">
              <w:rPr>
                <w:rStyle w:val="Hyperlink"/>
              </w:rPr>
            </w:rPrChange>
          </w:rPr>
          <w:instrText xml:space="preserve"> </w:instrText>
        </w:r>
        <w:r w:rsidRPr="00974A00">
          <w:rPr>
            <w:b w:val="0"/>
            <w:bCs w:val="0"/>
            <w:sz w:val="22"/>
            <w:szCs w:val="22"/>
            <w:rPrChange w:id="5338" w:author="Mohsen Jafarinejad" w:date="2019-05-12T10:59:00Z">
              <w:rPr/>
            </w:rPrChange>
          </w:rPr>
          <w:instrText>HYPERLINK \l "_Toc8551048"</w:instrText>
        </w:r>
        <w:r w:rsidRPr="00974A00">
          <w:rPr>
            <w:rStyle w:val="Hyperlink"/>
            <w:b w:val="0"/>
            <w:bCs w:val="0"/>
            <w:sz w:val="22"/>
            <w:szCs w:val="22"/>
            <w:rPrChange w:id="5339" w:author="Mohsen Jafarinejad" w:date="2019-05-12T10:59:00Z">
              <w:rPr>
                <w:rStyle w:val="Hyperlink"/>
              </w:rPr>
            </w:rPrChange>
          </w:rPr>
          <w:instrText xml:space="preserve"> </w:instrText>
        </w:r>
        <w:r w:rsidRPr="00974A00">
          <w:rPr>
            <w:rStyle w:val="Hyperlink"/>
            <w:b w:val="0"/>
            <w:bCs w:val="0"/>
            <w:sz w:val="22"/>
            <w:szCs w:val="22"/>
            <w:rPrChange w:id="5340" w:author="Mohsen Jafarinejad" w:date="2019-05-12T10:59:00Z">
              <w:rPr>
                <w:rStyle w:val="Hyperlink"/>
              </w:rPr>
            </w:rPrChange>
          </w:rPr>
          <w:fldChar w:fldCharType="separate"/>
        </w:r>
        <w:r w:rsidRPr="00974A00">
          <w:rPr>
            <w:rStyle w:val="Hyperlink"/>
            <w:rFonts w:hint="cs"/>
            <w:b w:val="0"/>
            <w:bCs w:val="0"/>
            <w:sz w:val="22"/>
            <w:szCs w:val="22"/>
            <w:rtl/>
            <w:rPrChange w:id="5341" w:author="Mohsen Jafarinejad" w:date="2019-05-12T10:59:00Z">
              <w:rPr>
                <w:rStyle w:val="Hyperlink"/>
                <w:rFonts w:hint="cs"/>
                <w:rtl/>
              </w:rPr>
            </w:rPrChange>
          </w:rPr>
          <w:t>شکل</w:t>
        </w:r>
        <w:r w:rsidRPr="00974A00">
          <w:rPr>
            <w:rStyle w:val="Hyperlink"/>
            <w:b w:val="0"/>
            <w:bCs w:val="0"/>
            <w:sz w:val="22"/>
            <w:szCs w:val="22"/>
            <w:rtl/>
            <w:rPrChange w:id="5342" w:author="Mohsen Jafarinejad" w:date="2019-05-12T10:59:00Z">
              <w:rPr>
                <w:rStyle w:val="Hyperlink"/>
                <w:rtl/>
              </w:rPr>
            </w:rPrChange>
          </w:rPr>
          <w:t xml:space="preserve"> 4-3 </w:t>
        </w:r>
        <w:r w:rsidRPr="00974A00">
          <w:rPr>
            <w:rStyle w:val="Hyperlink"/>
            <w:rFonts w:hint="cs"/>
            <w:b w:val="0"/>
            <w:bCs w:val="0"/>
            <w:sz w:val="22"/>
            <w:szCs w:val="22"/>
            <w:rtl/>
            <w:rPrChange w:id="5343" w:author="Mohsen Jafarinejad" w:date="2019-05-12T10:59:00Z">
              <w:rPr>
                <w:rStyle w:val="Hyperlink"/>
                <w:rFonts w:hint="cs"/>
                <w:rtl/>
              </w:rPr>
            </w:rPrChange>
          </w:rPr>
          <w:t>مقایسه</w:t>
        </w:r>
        <w:r w:rsidRPr="00974A00">
          <w:rPr>
            <w:rStyle w:val="Hyperlink"/>
            <w:b w:val="0"/>
            <w:bCs w:val="0"/>
            <w:sz w:val="22"/>
            <w:szCs w:val="22"/>
            <w:rtl/>
            <w:rPrChange w:id="5344" w:author="Mohsen Jafarinejad" w:date="2019-05-12T10:59:00Z">
              <w:rPr>
                <w:rStyle w:val="Hyperlink"/>
                <w:rtl/>
              </w:rPr>
            </w:rPrChange>
          </w:rPr>
          <w:t xml:space="preserve"> </w:t>
        </w:r>
        <w:r w:rsidRPr="00974A00">
          <w:rPr>
            <w:rStyle w:val="Hyperlink"/>
            <w:rFonts w:hint="cs"/>
            <w:b w:val="0"/>
            <w:bCs w:val="0"/>
            <w:sz w:val="22"/>
            <w:szCs w:val="22"/>
            <w:rtl/>
            <w:rPrChange w:id="5345" w:author="Mohsen Jafarinejad" w:date="2019-05-12T10:59:00Z">
              <w:rPr>
                <w:rStyle w:val="Hyperlink"/>
                <w:rFonts w:hint="cs"/>
                <w:rtl/>
              </w:rPr>
            </w:rPrChange>
          </w:rPr>
          <w:t>منحنی</w:t>
        </w:r>
        <w:r w:rsidRPr="00974A00">
          <w:rPr>
            <w:rStyle w:val="Hyperlink"/>
            <w:b w:val="0"/>
            <w:bCs w:val="0"/>
            <w:sz w:val="22"/>
            <w:szCs w:val="22"/>
            <w:rtl/>
            <w:rPrChange w:id="5346" w:author="Mohsen Jafarinejad" w:date="2019-05-12T10:59:00Z">
              <w:rPr>
                <w:rStyle w:val="Hyperlink"/>
                <w:rtl/>
              </w:rPr>
            </w:rPrChange>
          </w:rPr>
          <w:t xml:space="preserve"> </w:t>
        </w:r>
        <w:r w:rsidRPr="00974A00">
          <w:rPr>
            <w:rStyle w:val="Hyperlink"/>
            <w:rFonts w:hint="cs"/>
            <w:b w:val="0"/>
            <w:bCs w:val="0"/>
            <w:sz w:val="22"/>
            <w:szCs w:val="22"/>
            <w:rtl/>
            <w:rPrChange w:id="5347" w:author="Mohsen Jafarinejad" w:date="2019-05-12T10:59:00Z">
              <w:rPr>
                <w:rStyle w:val="Hyperlink"/>
                <w:rFonts w:hint="cs"/>
                <w:rtl/>
              </w:rPr>
            </w:rPrChange>
          </w:rPr>
          <w:t>توان</w:t>
        </w:r>
        <w:r w:rsidRPr="00974A00">
          <w:rPr>
            <w:rStyle w:val="Hyperlink"/>
            <w:b w:val="0"/>
            <w:bCs w:val="0"/>
            <w:sz w:val="22"/>
            <w:szCs w:val="22"/>
            <w:rtl/>
            <w:rPrChange w:id="5348" w:author="Mohsen Jafarinejad" w:date="2019-05-12T10:59:00Z">
              <w:rPr>
                <w:rStyle w:val="Hyperlink"/>
                <w:rtl/>
              </w:rPr>
            </w:rPrChange>
          </w:rPr>
          <w:t xml:space="preserve"> </w:t>
        </w:r>
        <w:r w:rsidRPr="00974A00">
          <w:rPr>
            <w:rStyle w:val="Hyperlink"/>
            <w:rFonts w:hint="cs"/>
            <w:b w:val="0"/>
            <w:bCs w:val="0"/>
            <w:sz w:val="22"/>
            <w:szCs w:val="22"/>
            <w:rtl/>
            <w:rPrChange w:id="5349" w:author="Mohsen Jafarinejad" w:date="2019-05-12T10:59:00Z">
              <w:rPr>
                <w:rStyle w:val="Hyperlink"/>
                <w:rFonts w:hint="cs"/>
                <w:rtl/>
              </w:rPr>
            </w:rPrChange>
          </w:rPr>
          <w:t>پیل</w:t>
        </w:r>
        <w:r w:rsidRPr="00974A00">
          <w:rPr>
            <w:rStyle w:val="Hyperlink"/>
            <w:b w:val="0"/>
            <w:bCs w:val="0"/>
            <w:sz w:val="22"/>
            <w:szCs w:val="22"/>
            <w:rtl/>
            <w:rPrChange w:id="5350" w:author="Mohsen Jafarinejad" w:date="2019-05-12T10:59:00Z">
              <w:rPr>
                <w:rStyle w:val="Hyperlink"/>
                <w:rtl/>
              </w:rPr>
            </w:rPrChange>
          </w:rPr>
          <w:t xml:space="preserve"> </w:t>
        </w:r>
        <w:r w:rsidRPr="00974A00">
          <w:rPr>
            <w:rStyle w:val="Hyperlink"/>
            <w:rFonts w:hint="cs"/>
            <w:b w:val="0"/>
            <w:bCs w:val="0"/>
            <w:sz w:val="22"/>
            <w:szCs w:val="22"/>
            <w:rtl/>
            <w:rPrChange w:id="5351" w:author="Mohsen Jafarinejad" w:date="2019-05-12T10:59:00Z">
              <w:rPr>
                <w:rStyle w:val="Hyperlink"/>
                <w:rFonts w:hint="cs"/>
                <w:rtl/>
              </w:rPr>
            </w:rPrChange>
          </w:rPr>
          <w:t>تجربی</w:t>
        </w:r>
        <w:r w:rsidRPr="00974A00">
          <w:rPr>
            <w:rStyle w:val="Hyperlink"/>
            <w:b w:val="0"/>
            <w:bCs w:val="0"/>
            <w:sz w:val="22"/>
            <w:szCs w:val="22"/>
            <w:rtl/>
            <w:rPrChange w:id="5352" w:author="Mohsen Jafarinejad" w:date="2019-05-12T10:59:00Z">
              <w:rPr>
                <w:rStyle w:val="Hyperlink"/>
                <w:rtl/>
              </w:rPr>
            </w:rPrChange>
          </w:rPr>
          <w:t xml:space="preserve"> </w:t>
        </w:r>
        <w:r w:rsidRPr="00974A00">
          <w:rPr>
            <w:rStyle w:val="Hyperlink"/>
            <w:rFonts w:hint="cs"/>
            <w:b w:val="0"/>
            <w:bCs w:val="0"/>
            <w:sz w:val="22"/>
            <w:szCs w:val="22"/>
            <w:rtl/>
            <w:rPrChange w:id="5353" w:author="Mohsen Jafarinejad" w:date="2019-05-12T10:59:00Z">
              <w:rPr>
                <w:rStyle w:val="Hyperlink"/>
                <w:rFonts w:hint="cs"/>
                <w:rtl/>
              </w:rPr>
            </w:rPrChange>
          </w:rPr>
          <w:t>و</w:t>
        </w:r>
        <w:r w:rsidRPr="00974A00">
          <w:rPr>
            <w:rStyle w:val="Hyperlink"/>
            <w:b w:val="0"/>
            <w:bCs w:val="0"/>
            <w:sz w:val="22"/>
            <w:szCs w:val="22"/>
            <w:rtl/>
            <w:rPrChange w:id="5354" w:author="Mohsen Jafarinejad" w:date="2019-05-12T10:59:00Z">
              <w:rPr>
                <w:rStyle w:val="Hyperlink"/>
                <w:rtl/>
              </w:rPr>
            </w:rPrChange>
          </w:rPr>
          <w:t xml:space="preserve"> </w:t>
        </w:r>
        <w:r w:rsidRPr="00974A00">
          <w:rPr>
            <w:rStyle w:val="Hyperlink"/>
            <w:rFonts w:hint="cs"/>
            <w:b w:val="0"/>
            <w:bCs w:val="0"/>
            <w:sz w:val="22"/>
            <w:szCs w:val="22"/>
            <w:rtl/>
            <w:rPrChange w:id="5355" w:author="Mohsen Jafarinejad" w:date="2019-05-12T10:59:00Z">
              <w:rPr>
                <w:rStyle w:val="Hyperlink"/>
                <w:rFonts w:hint="cs"/>
                <w:rtl/>
              </w:rPr>
            </w:rPrChange>
          </w:rPr>
          <w:t>شبیه‌سازی</w:t>
        </w:r>
        <w:r w:rsidRPr="00974A00">
          <w:rPr>
            <w:rStyle w:val="Hyperlink"/>
            <w:b w:val="0"/>
            <w:bCs w:val="0"/>
            <w:sz w:val="22"/>
            <w:szCs w:val="22"/>
            <w:rtl/>
            <w:rPrChange w:id="5356" w:author="Mohsen Jafarinejad" w:date="2019-05-12T10:59:00Z">
              <w:rPr>
                <w:rStyle w:val="Hyperlink"/>
                <w:rtl/>
              </w:rPr>
            </w:rPrChange>
          </w:rPr>
          <w:t xml:space="preserve"> </w:t>
        </w:r>
        <w:r w:rsidRPr="00974A00">
          <w:rPr>
            <w:rStyle w:val="Hyperlink"/>
            <w:rFonts w:hint="cs"/>
            <w:b w:val="0"/>
            <w:bCs w:val="0"/>
            <w:sz w:val="22"/>
            <w:szCs w:val="22"/>
            <w:rtl/>
            <w:rPrChange w:id="5357" w:author="Mohsen Jafarinejad" w:date="2019-05-12T10:59:00Z">
              <w:rPr>
                <w:rStyle w:val="Hyperlink"/>
                <w:rFonts w:hint="cs"/>
                <w:rtl/>
              </w:rPr>
            </w:rPrChange>
          </w:rPr>
          <w:t>شده</w:t>
        </w:r>
        <w:r w:rsidRPr="00974A00">
          <w:rPr>
            <w:b w:val="0"/>
            <w:bCs w:val="0"/>
            <w:webHidden/>
            <w:sz w:val="22"/>
            <w:szCs w:val="22"/>
            <w:rPrChange w:id="5358" w:author="Mohsen Jafarinejad" w:date="2019-05-12T10:59:00Z">
              <w:rPr>
                <w:webHidden/>
              </w:rPr>
            </w:rPrChange>
          </w:rPr>
          <w:tab/>
        </w:r>
      </w:ins>
      <w:ins w:id="5359" w:author="Mohsen Jafarinejad" w:date="2019-05-12T11:07:00Z">
        <w:r w:rsidR="00974A00">
          <w:rPr>
            <w:rFonts w:hint="cs"/>
            <w:b w:val="0"/>
            <w:bCs w:val="0"/>
            <w:webHidden/>
            <w:sz w:val="22"/>
            <w:szCs w:val="22"/>
            <w:rtl/>
          </w:rPr>
          <w:t>81</w:t>
        </w:r>
      </w:ins>
      <w:ins w:id="5360" w:author="Mohsen Jafarinejad" w:date="2019-05-12T10:50:00Z">
        <w:r w:rsidRPr="00974A00">
          <w:rPr>
            <w:rStyle w:val="Hyperlink"/>
            <w:b w:val="0"/>
            <w:bCs w:val="0"/>
            <w:sz w:val="22"/>
            <w:szCs w:val="22"/>
            <w:rPrChange w:id="5361" w:author="Mohsen Jafarinejad" w:date="2019-05-12T10:59:00Z">
              <w:rPr>
                <w:rStyle w:val="Hyperlink"/>
              </w:rPr>
            </w:rPrChange>
          </w:rPr>
          <w:fldChar w:fldCharType="end"/>
        </w:r>
      </w:ins>
    </w:p>
    <w:p w14:paraId="59CBDE1A" w14:textId="313B335A" w:rsidR="009667A9" w:rsidRPr="00974A00" w:rsidRDefault="009667A9">
      <w:pPr>
        <w:pStyle w:val="TOC1"/>
        <w:rPr>
          <w:ins w:id="5362" w:author="Mohsen Jafarinejad" w:date="2019-05-12T10:50:00Z"/>
          <w:rFonts w:eastAsiaTheme="minorEastAsia"/>
          <w:b w:val="0"/>
          <w:bCs w:val="0"/>
          <w:i w:val="0"/>
          <w:sz w:val="20"/>
          <w:szCs w:val="20"/>
          <w:lang w:bidi="ar-SA"/>
          <w:rPrChange w:id="5363" w:author="Mohsen Jafarinejad" w:date="2019-05-12T10:59:00Z">
            <w:rPr>
              <w:ins w:id="5364" w:author="Mohsen Jafarinejad" w:date="2019-05-12T10:50:00Z"/>
              <w:rFonts w:asciiTheme="minorHAnsi" w:eastAsiaTheme="minorEastAsia" w:hAnsiTheme="minorHAnsi" w:cstheme="minorBidi"/>
              <w:b w:val="0"/>
              <w:bCs w:val="0"/>
              <w:i w:val="0"/>
              <w:lang w:bidi="ar-SA"/>
            </w:rPr>
          </w:rPrChange>
        </w:rPr>
        <w:pPrChange w:id="5365" w:author="Mohsen Jafarinejad" w:date="2019-05-12T11:07:00Z">
          <w:pPr>
            <w:pStyle w:val="TOC1"/>
            <w:bidi w:val="0"/>
          </w:pPr>
        </w:pPrChange>
      </w:pPr>
      <w:ins w:id="5366" w:author="Mohsen Jafarinejad" w:date="2019-05-12T10:50:00Z">
        <w:r w:rsidRPr="00974A00">
          <w:rPr>
            <w:rStyle w:val="Hyperlink"/>
            <w:b w:val="0"/>
            <w:bCs w:val="0"/>
            <w:sz w:val="22"/>
            <w:szCs w:val="22"/>
            <w:rPrChange w:id="5367" w:author="Mohsen Jafarinejad" w:date="2019-05-12T10:59:00Z">
              <w:rPr>
                <w:rStyle w:val="Hyperlink"/>
              </w:rPr>
            </w:rPrChange>
          </w:rPr>
          <w:fldChar w:fldCharType="begin"/>
        </w:r>
        <w:r w:rsidRPr="00974A00">
          <w:rPr>
            <w:rStyle w:val="Hyperlink"/>
            <w:b w:val="0"/>
            <w:bCs w:val="0"/>
            <w:sz w:val="22"/>
            <w:szCs w:val="22"/>
            <w:rPrChange w:id="5368" w:author="Mohsen Jafarinejad" w:date="2019-05-12T10:59:00Z">
              <w:rPr>
                <w:rStyle w:val="Hyperlink"/>
              </w:rPr>
            </w:rPrChange>
          </w:rPr>
          <w:instrText xml:space="preserve"> </w:instrText>
        </w:r>
        <w:r w:rsidRPr="00974A00">
          <w:rPr>
            <w:b w:val="0"/>
            <w:bCs w:val="0"/>
            <w:sz w:val="22"/>
            <w:szCs w:val="22"/>
            <w:rPrChange w:id="5369" w:author="Mohsen Jafarinejad" w:date="2019-05-12T10:59:00Z">
              <w:rPr/>
            </w:rPrChange>
          </w:rPr>
          <w:instrText>HYPERLINK \l "_Toc8551049"</w:instrText>
        </w:r>
        <w:r w:rsidRPr="00974A00">
          <w:rPr>
            <w:rStyle w:val="Hyperlink"/>
            <w:b w:val="0"/>
            <w:bCs w:val="0"/>
            <w:sz w:val="22"/>
            <w:szCs w:val="22"/>
            <w:rPrChange w:id="5370" w:author="Mohsen Jafarinejad" w:date="2019-05-12T10:59:00Z">
              <w:rPr>
                <w:rStyle w:val="Hyperlink"/>
              </w:rPr>
            </w:rPrChange>
          </w:rPr>
          <w:instrText xml:space="preserve"> </w:instrText>
        </w:r>
        <w:r w:rsidRPr="00974A00">
          <w:rPr>
            <w:rStyle w:val="Hyperlink"/>
            <w:b w:val="0"/>
            <w:bCs w:val="0"/>
            <w:sz w:val="22"/>
            <w:szCs w:val="22"/>
            <w:rPrChange w:id="5371" w:author="Mohsen Jafarinejad" w:date="2019-05-12T10:59:00Z">
              <w:rPr>
                <w:rStyle w:val="Hyperlink"/>
              </w:rPr>
            </w:rPrChange>
          </w:rPr>
          <w:fldChar w:fldCharType="separate"/>
        </w:r>
        <w:r w:rsidRPr="00974A00">
          <w:rPr>
            <w:rStyle w:val="Hyperlink"/>
            <w:rFonts w:hint="cs"/>
            <w:b w:val="0"/>
            <w:bCs w:val="0"/>
            <w:sz w:val="22"/>
            <w:szCs w:val="22"/>
            <w:rtl/>
            <w:rPrChange w:id="5372" w:author="Mohsen Jafarinejad" w:date="2019-05-12T10:59:00Z">
              <w:rPr>
                <w:rStyle w:val="Hyperlink"/>
                <w:rFonts w:hint="cs"/>
                <w:rtl/>
              </w:rPr>
            </w:rPrChange>
          </w:rPr>
          <w:t>شکل</w:t>
        </w:r>
        <w:r w:rsidRPr="00974A00">
          <w:rPr>
            <w:rStyle w:val="Hyperlink"/>
            <w:b w:val="0"/>
            <w:bCs w:val="0"/>
            <w:sz w:val="22"/>
            <w:szCs w:val="22"/>
            <w:rtl/>
            <w:rPrChange w:id="5373" w:author="Mohsen Jafarinejad" w:date="2019-05-12T10:59:00Z">
              <w:rPr>
                <w:rStyle w:val="Hyperlink"/>
                <w:rtl/>
              </w:rPr>
            </w:rPrChange>
          </w:rPr>
          <w:t xml:space="preserve"> 4-4 </w:t>
        </w:r>
        <w:r w:rsidRPr="00974A00">
          <w:rPr>
            <w:rStyle w:val="Hyperlink"/>
            <w:rFonts w:hint="cs"/>
            <w:b w:val="0"/>
            <w:bCs w:val="0"/>
            <w:sz w:val="22"/>
            <w:szCs w:val="22"/>
            <w:rtl/>
            <w:rPrChange w:id="5374" w:author="Mohsen Jafarinejad" w:date="2019-05-12T10:59:00Z">
              <w:rPr>
                <w:rStyle w:val="Hyperlink"/>
                <w:rFonts w:hint="cs"/>
                <w:rtl/>
              </w:rPr>
            </w:rPrChange>
          </w:rPr>
          <w:t>تغییرات</w:t>
        </w:r>
        <w:r w:rsidRPr="00974A00">
          <w:rPr>
            <w:rStyle w:val="Hyperlink"/>
            <w:b w:val="0"/>
            <w:bCs w:val="0"/>
            <w:sz w:val="22"/>
            <w:szCs w:val="22"/>
            <w:rtl/>
            <w:rPrChange w:id="5375" w:author="Mohsen Jafarinejad" w:date="2019-05-12T10:59:00Z">
              <w:rPr>
                <w:rStyle w:val="Hyperlink"/>
                <w:rtl/>
              </w:rPr>
            </w:rPrChange>
          </w:rPr>
          <w:t xml:space="preserve"> </w:t>
        </w:r>
        <w:r w:rsidRPr="00974A00">
          <w:rPr>
            <w:rStyle w:val="Hyperlink"/>
            <w:rFonts w:hint="cs"/>
            <w:b w:val="0"/>
            <w:bCs w:val="0"/>
            <w:sz w:val="22"/>
            <w:szCs w:val="22"/>
            <w:rtl/>
            <w:rPrChange w:id="5376" w:author="Mohsen Jafarinejad" w:date="2019-05-12T10:59:00Z">
              <w:rPr>
                <w:rStyle w:val="Hyperlink"/>
                <w:rFonts w:hint="cs"/>
                <w:rtl/>
              </w:rPr>
            </w:rPrChange>
          </w:rPr>
          <w:t>غلظت</w:t>
        </w:r>
        <w:r w:rsidRPr="00974A00">
          <w:rPr>
            <w:rStyle w:val="Hyperlink"/>
            <w:b w:val="0"/>
            <w:bCs w:val="0"/>
            <w:sz w:val="22"/>
            <w:szCs w:val="22"/>
            <w:rtl/>
            <w:rPrChange w:id="5377" w:author="Mohsen Jafarinejad" w:date="2019-05-12T10:59:00Z">
              <w:rPr>
                <w:rStyle w:val="Hyperlink"/>
                <w:rtl/>
              </w:rPr>
            </w:rPrChange>
          </w:rPr>
          <w:t xml:space="preserve"> </w:t>
        </w:r>
        <w:r w:rsidRPr="00974A00">
          <w:rPr>
            <w:rStyle w:val="Hyperlink"/>
            <w:rFonts w:hint="cs"/>
            <w:b w:val="0"/>
            <w:bCs w:val="0"/>
            <w:sz w:val="22"/>
            <w:szCs w:val="22"/>
            <w:rtl/>
            <w:rPrChange w:id="5378" w:author="Mohsen Jafarinejad" w:date="2019-05-12T10:59:00Z">
              <w:rPr>
                <w:rStyle w:val="Hyperlink"/>
                <w:rFonts w:hint="cs"/>
                <w:rtl/>
              </w:rPr>
            </w:rPrChange>
          </w:rPr>
          <w:t>لاکتات</w:t>
        </w:r>
        <w:r w:rsidRPr="00974A00">
          <w:rPr>
            <w:rStyle w:val="Hyperlink"/>
            <w:b w:val="0"/>
            <w:bCs w:val="0"/>
            <w:sz w:val="22"/>
            <w:szCs w:val="22"/>
            <w:rtl/>
            <w:rPrChange w:id="5379" w:author="Mohsen Jafarinejad" w:date="2019-05-12T10:59:00Z">
              <w:rPr>
                <w:rStyle w:val="Hyperlink"/>
                <w:rtl/>
              </w:rPr>
            </w:rPrChange>
          </w:rPr>
          <w:t xml:space="preserve"> </w:t>
        </w:r>
        <w:r w:rsidRPr="00974A00">
          <w:rPr>
            <w:rStyle w:val="Hyperlink"/>
            <w:rFonts w:hint="cs"/>
            <w:b w:val="0"/>
            <w:bCs w:val="0"/>
            <w:sz w:val="22"/>
            <w:szCs w:val="22"/>
            <w:rtl/>
            <w:rPrChange w:id="5380" w:author="Mohsen Jafarinejad" w:date="2019-05-12T10:59:00Z">
              <w:rPr>
                <w:rStyle w:val="Hyperlink"/>
                <w:rFonts w:hint="cs"/>
                <w:rtl/>
              </w:rPr>
            </w:rPrChange>
          </w:rPr>
          <w:t>در</w:t>
        </w:r>
        <w:r w:rsidRPr="00974A00">
          <w:rPr>
            <w:rStyle w:val="Hyperlink"/>
            <w:b w:val="0"/>
            <w:bCs w:val="0"/>
            <w:sz w:val="22"/>
            <w:szCs w:val="22"/>
            <w:rtl/>
            <w:rPrChange w:id="5381" w:author="Mohsen Jafarinejad" w:date="2019-05-12T10:59:00Z">
              <w:rPr>
                <w:rStyle w:val="Hyperlink"/>
                <w:rtl/>
              </w:rPr>
            </w:rPrChange>
          </w:rPr>
          <w:t xml:space="preserve"> </w:t>
        </w:r>
        <w:r w:rsidRPr="00974A00">
          <w:rPr>
            <w:rStyle w:val="Hyperlink"/>
            <w:rFonts w:hint="cs"/>
            <w:b w:val="0"/>
            <w:bCs w:val="0"/>
            <w:sz w:val="22"/>
            <w:szCs w:val="22"/>
            <w:rtl/>
            <w:rPrChange w:id="5382" w:author="Mohsen Jafarinejad" w:date="2019-05-12T10:59:00Z">
              <w:rPr>
                <w:rStyle w:val="Hyperlink"/>
                <w:rFonts w:hint="cs"/>
                <w:rtl/>
              </w:rPr>
            </w:rPrChange>
          </w:rPr>
          <w:t>طول</w:t>
        </w:r>
        <w:r w:rsidRPr="00974A00">
          <w:rPr>
            <w:rStyle w:val="Hyperlink"/>
            <w:b w:val="0"/>
            <w:bCs w:val="0"/>
            <w:sz w:val="22"/>
            <w:szCs w:val="22"/>
            <w:rtl/>
            <w:rPrChange w:id="5383" w:author="Mohsen Jafarinejad" w:date="2019-05-12T10:59:00Z">
              <w:rPr>
                <w:rStyle w:val="Hyperlink"/>
                <w:rtl/>
              </w:rPr>
            </w:rPrChange>
          </w:rPr>
          <w:t xml:space="preserve"> </w:t>
        </w:r>
        <w:r w:rsidRPr="00974A00">
          <w:rPr>
            <w:rStyle w:val="Hyperlink"/>
            <w:rFonts w:hint="cs"/>
            <w:b w:val="0"/>
            <w:bCs w:val="0"/>
            <w:sz w:val="22"/>
            <w:szCs w:val="22"/>
            <w:rtl/>
            <w:rPrChange w:id="5384" w:author="Mohsen Jafarinejad" w:date="2019-05-12T10:59:00Z">
              <w:rPr>
                <w:rStyle w:val="Hyperlink"/>
                <w:rFonts w:hint="cs"/>
                <w:rtl/>
              </w:rPr>
            </w:rPrChange>
          </w:rPr>
          <w:t>پیل</w:t>
        </w:r>
        <w:r w:rsidRPr="00974A00">
          <w:rPr>
            <w:b w:val="0"/>
            <w:bCs w:val="0"/>
            <w:webHidden/>
            <w:sz w:val="22"/>
            <w:szCs w:val="22"/>
            <w:rPrChange w:id="5385" w:author="Mohsen Jafarinejad" w:date="2019-05-12T10:59:00Z">
              <w:rPr>
                <w:webHidden/>
              </w:rPr>
            </w:rPrChange>
          </w:rPr>
          <w:tab/>
        </w:r>
      </w:ins>
      <w:ins w:id="5386" w:author="Mohsen Jafarinejad" w:date="2019-05-12T11:07:00Z">
        <w:r w:rsidR="00974A00">
          <w:rPr>
            <w:rFonts w:hint="cs"/>
            <w:b w:val="0"/>
            <w:bCs w:val="0"/>
            <w:webHidden/>
            <w:sz w:val="22"/>
            <w:szCs w:val="22"/>
            <w:rtl/>
          </w:rPr>
          <w:t>82</w:t>
        </w:r>
      </w:ins>
      <w:ins w:id="5387" w:author="Mohsen Jafarinejad" w:date="2019-05-12T10:50:00Z">
        <w:r w:rsidRPr="00974A00">
          <w:rPr>
            <w:rStyle w:val="Hyperlink"/>
            <w:b w:val="0"/>
            <w:bCs w:val="0"/>
            <w:sz w:val="22"/>
            <w:szCs w:val="22"/>
            <w:rPrChange w:id="5388" w:author="Mohsen Jafarinejad" w:date="2019-05-12T10:59:00Z">
              <w:rPr>
                <w:rStyle w:val="Hyperlink"/>
              </w:rPr>
            </w:rPrChange>
          </w:rPr>
          <w:fldChar w:fldCharType="end"/>
        </w:r>
      </w:ins>
    </w:p>
    <w:p w14:paraId="7D147FE1" w14:textId="0E9F1869" w:rsidR="009667A9" w:rsidRPr="00974A00" w:rsidRDefault="009667A9">
      <w:pPr>
        <w:pStyle w:val="TOC1"/>
        <w:rPr>
          <w:ins w:id="5389" w:author="Mohsen Jafarinejad" w:date="2019-05-12T10:50:00Z"/>
          <w:rFonts w:eastAsiaTheme="minorEastAsia"/>
          <w:b w:val="0"/>
          <w:bCs w:val="0"/>
          <w:i w:val="0"/>
          <w:sz w:val="20"/>
          <w:szCs w:val="20"/>
          <w:lang w:bidi="ar-SA"/>
          <w:rPrChange w:id="5390" w:author="Mohsen Jafarinejad" w:date="2019-05-12T10:59:00Z">
            <w:rPr>
              <w:ins w:id="5391" w:author="Mohsen Jafarinejad" w:date="2019-05-12T10:50:00Z"/>
              <w:rFonts w:asciiTheme="minorHAnsi" w:eastAsiaTheme="minorEastAsia" w:hAnsiTheme="minorHAnsi" w:cstheme="minorBidi"/>
              <w:b w:val="0"/>
              <w:bCs w:val="0"/>
              <w:i w:val="0"/>
              <w:lang w:bidi="ar-SA"/>
            </w:rPr>
          </w:rPrChange>
        </w:rPr>
        <w:pPrChange w:id="5392" w:author="Mohsen Jafarinejad" w:date="2019-05-12T11:07:00Z">
          <w:pPr>
            <w:pStyle w:val="TOC1"/>
            <w:bidi w:val="0"/>
          </w:pPr>
        </w:pPrChange>
      </w:pPr>
      <w:ins w:id="5393" w:author="Mohsen Jafarinejad" w:date="2019-05-12T10:50:00Z">
        <w:r w:rsidRPr="00974A00">
          <w:rPr>
            <w:rStyle w:val="Hyperlink"/>
            <w:b w:val="0"/>
            <w:bCs w:val="0"/>
            <w:sz w:val="22"/>
            <w:szCs w:val="22"/>
            <w:rPrChange w:id="5394" w:author="Mohsen Jafarinejad" w:date="2019-05-12T10:59:00Z">
              <w:rPr>
                <w:rStyle w:val="Hyperlink"/>
              </w:rPr>
            </w:rPrChange>
          </w:rPr>
          <w:fldChar w:fldCharType="begin"/>
        </w:r>
        <w:r w:rsidRPr="00974A00">
          <w:rPr>
            <w:rStyle w:val="Hyperlink"/>
            <w:b w:val="0"/>
            <w:bCs w:val="0"/>
            <w:sz w:val="22"/>
            <w:szCs w:val="22"/>
            <w:rPrChange w:id="5395" w:author="Mohsen Jafarinejad" w:date="2019-05-12T10:59:00Z">
              <w:rPr>
                <w:rStyle w:val="Hyperlink"/>
              </w:rPr>
            </w:rPrChange>
          </w:rPr>
          <w:instrText xml:space="preserve"> </w:instrText>
        </w:r>
        <w:r w:rsidRPr="00974A00">
          <w:rPr>
            <w:b w:val="0"/>
            <w:bCs w:val="0"/>
            <w:sz w:val="22"/>
            <w:szCs w:val="22"/>
            <w:rPrChange w:id="5396" w:author="Mohsen Jafarinejad" w:date="2019-05-12T10:59:00Z">
              <w:rPr/>
            </w:rPrChange>
          </w:rPr>
          <w:instrText>HYPERLINK \l "_Toc8551050"</w:instrText>
        </w:r>
        <w:r w:rsidRPr="00974A00">
          <w:rPr>
            <w:rStyle w:val="Hyperlink"/>
            <w:b w:val="0"/>
            <w:bCs w:val="0"/>
            <w:sz w:val="22"/>
            <w:szCs w:val="22"/>
            <w:rPrChange w:id="5397" w:author="Mohsen Jafarinejad" w:date="2019-05-12T10:59:00Z">
              <w:rPr>
                <w:rStyle w:val="Hyperlink"/>
              </w:rPr>
            </w:rPrChange>
          </w:rPr>
          <w:instrText xml:space="preserve"> </w:instrText>
        </w:r>
        <w:r w:rsidRPr="00974A00">
          <w:rPr>
            <w:rStyle w:val="Hyperlink"/>
            <w:b w:val="0"/>
            <w:bCs w:val="0"/>
            <w:sz w:val="22"/>
            <w:szCs w:val="22"/>
            <w:rPrChange w:id="5398" w:author="Mohsen Jafarinejad" w:date="2019-05-12T10:59:00Z">
              <w:rPr>
                <w:rStyle w:val="Hyperlink"/>
              </w:rPr>
            </w:rPrChange>
          </w:rPr>
          <w:fldChar w:fldCharType="separate"/>
        </w:r>
        <w:r w:rsidRPr="00974A00">
          <w:rPr>
            <w:rStyle w:val="Hyperlink"/>
            <w:rFonts w:hint="cs"/>
            <w:b w:val="0"/>
            <w:bCs w:val="0"/>
            <w:sz w:val="22"/>
            <w:szCs w:val="22"/>
            <w:rtl/>
            <w:rPrChange w:id="5399" w:author="Mohsen Jafarinejad" w:date="2019-05-12T10:59:00Z">
              <w:rPr>
                <w:rStyle w:val="Hyperlink"/>
                <w:rFonts w:hint="cs"/>
                <w:rtl/>
              </w:rPr>
            </w:rPrChange>
          </w:rPr>
          <w:t>شکل</w:t>
        </w:r>
        <w:r w:rsidRPr="00974A00">
          <w:rPr>
            <w:rStyle w:val="Hyperlink"/>
            <w:b w:val="0"/>
            <w:bCs w:val="0"/>
            <w:sz w:val="22"/>
            <w:szCs w:val="22"/>
            <w:rtl/>
            <w:rPrChange w:id="5400" w:author="Mohsen Jafarinejad" w:date="2019-05-12T10:59:00Z">
              <w:rPr>
                <w:rStyle w:val="Hyperlink"/>
                <w:rtl/>
              </w:rPr>
            </w:rPrChange>
          </w:rPr>
          <w:t xml:space="preserve"> 4-5 </w:t>
        </w:r>
        <w:r w:rsidRPr="00974A00">
          <w:rPr>
            <w:rStyle w:val="Hyperlink"/>
            <w:rFonts w:hint="cs"/>
            <w:b w:val="0"/>
            <w:bCs w:val="0"/>
            <w:sz w:val="22"/>
            <w:szCs w:val="22"/>
            <w:rtl/>
            <w:rPrChange w:id="5401" w:author="Mohsen Jafarinejad" w:date="2019-05-12T10:59:00Z">
              <w:rPr>
                <w:rStyle w:val="Hyperlink"/>
                <w:rFonts w:hint="cs"/>
                <w:rtl/>
              </w:rPr>
            </w:rPrChange>
          </w:rPr>
          <w:t>تغییرات</w:t>
        </w:r>
        <w:r w:rsidRPr="00974A00">
          <w:rPr>
            <w:rStyle w:val="Hyperlink"/>
            <w:b w:val="0"/>
            <w:bCs w:val="0"/>
            <w:sz w:val="22"/>
            <w:szCs w:val="22"/>
            <w:rtl/>
            <w:rPrChange w:id="5402" w:author="Mohsen Jafarinejad" w:date="2019-05-12T10:59:00Z">
              <w:rPr>
                <w:rStyle w:val="Hyperlink"/>
                <w:rtl/>
              </w:rPr>
            </w:rPrChange>
          </w:rPr>
          <w:t xml:space="preserve"> </w:t>
        </w:r>
        <w:r w:rsidRPr="00974A00">
          <w:rPr>
            <w:rStyle w:val="Hyperlink"/>
            <w:rFonts w:hint="cs"/>
            <w:b w:val="0"/>
            <w:bCs w:val="0"/>
            <w:sz w:val="22"/>
            <w:szCs w:val="22"/>
            <w:rtl/>
            <w:rPrChange w:id="5403" w:author="Mohsen Jafarinejad" w:date="2019-05-12T10:59:00Z">
              <w:rPr>
                <w:rStyle w:val="Hyperlink"/>
                <w:rFonts w:hint="cs"/>
                <w:rtl/>
              </w:rPr>
            </w:rPrChange>
          </w:rPr>
          <w:t>غلظت</w:t>
        </w:r>
        <w:r w:rsidRPr="00974A00">
          <w:rPr>
            <w:rStyle w:val="Hyperlink"/>
            <w:b w:val="0"/>
            <w:bCs w:val="0"/>
            <w:sz w:val="22"/>
            <w:szCs w:val="22"/>
            <w:rtl/>
            <w:rPrChange w:id="5404" w:author="Mohsen Jafarinejad" w:date="2019-05-12T10:59:00Z">
              <w:rPr>
                <w:rStyle w:val="Hyperlink"/>
                <w:rtl/>
              </w:rPr>
            </w:rPrChange>
          </w:rPr>
          <w:t xml:space="preserve"> </w:t>
        </w:r>
        <w:r w:rsidRPr="00974A00">
          <w:rPr>
            <w:rStyle w:val="Hyperlink"/>
            <w:rFonts w:hint="cs"/>
            <w:b w:val="0"/>
            <w:bCs w:val="0"/>
            <w:sz w:val="22"/>
            <w:szCs w:val="22"/>
            <w:rtl/>
            <w:rPrChange w:id="5405" w:author="Mohsen Jafarinejad" w:date="2019-05-12T10:59:00Z">
              <w:rPr>
                <w:rStyle w:val="Hyperlink"/>
                <w:rFonts w:hint="cs"/>
                <w:rtl/>
              </w:rPr>
            </w:rPrChange>
          </w:rPr>
          <w:t>اکسیژن</w:t>
        </w:r>
        <w:r w:rsidRPr="00974A00">
          <w:rPr>
            <w:rStyle w:val="Hyperlink"/>
            <w:b w:val="0"/>
            <w:bCs w:val="0"/>
            <w:sz w:val="22"/>
            <w:szCs w:val="22"/>
            <w:rtl/>
            <w:rPrChange w:id="5406" w:author="Mohsen Jafarinejad" w:date="2019-05-12T10:59:00Z">
              <w:rPr>
                <w:rStyle w:val="Hyperlink"/>
                <w:rtl/>
              </w:rPr>
            </w:rPrChange>
          </w:rPr>
          <w:t xml:space="preserve"> </w:t>
        </w:r>
        <w:r w:rsidRPr="00974A00">
          <w:rPr>
            <w:rStyle w:val="Hyperlink"/>
            <w:rFonts w:hint="cs"/>
            <w:b w:val="0"/>
            <w:bCs w:val="0"/>
            <w:sz w:val="22"/>
            <w:szCs w:val="22"/>
            <w:rtl/>
            <w:rPrChange w:id="5407" w:author="Mohsen Jafarinejad" w:date="2019-05-12T10:59:00Z">
              <w:rPr>
                <w:rStyle w:val="Hyperlink"/>
                <w:rFonts w:hint="cs"/>
                <w:rtl/>
              </w:rPr>
            </w:rPrChange>
          </w:rPr>
          <w:t>در</w:t>
        </w:r>
        <w:r w:rsidRPr="00974A00">
          <w:rPr>
            <w:rStyle w:val="Hyperlink"/>
            <w:b w:val="0"/>
            <w:bCs w:val="0"/>
            <w:sz w:val="22"/>
            <w:szCs w:val="22"/>
            <w:rtl/>
            <w:rPrChange w:id="5408" w:author="Mohsen Jafarinejad" w:date="2019-05-12T10:59:00Z">
              <w:rPr>
                <w:rStyle w:val="Hyperlink"/>
                <w:rtl/>
              </w:rPr>
            </w:rPrChange>
          </w:rPr>
          <w:t xml:space="preserve"> </w:t>
        </w:r>
        <w:r w:rsidRPr="00974A00">
          <w:rPr>
            <w:rStyle w:val="Hyperlink"/>
            <w:rFonts w:hint="cs"/>
            <w:b w:val="0"/>
            <w:bCs w:val="0"/>
            <w:sz w:val="22"/>
            <w:szCs w:val="22"/>
            <w:rtl/>
            <w:rPrChange w:id="5409" w:author="Mohsen Jafarinejad" w:date="2019-05-12T10:59:00Z">
              <w:rPr>
                <w:rStyle w:val="Hyperlink"/>
                <w:rFonts w:hint="cs"/>
                <w:rtl/>
              </w:rPr>
            </w:rPrChange>
          </w:rPr>
          <w:t>طول</w:t>
        </w:r>
        <w:r w:rsidRPr="00974A00">
          <w:rPr>
            <w:rStyle w:val="Hyperlink"/>
            <w:b w:val="0"/>
            <w:bCs w:val="0"/>
            <w:sz w:val="22"/>
            <w:szCs w:val="22"/>
            <w:rtl/>
            <w:rPrChange w:id="5410" w:author="Mohsen Jafarinejad" w:date="2019-05-12T10:59:00Z">
              <w:rPr>
                <w:rStyle w:val="Hyperlink"/>
                <w:rtl/>
              </w:rPr>
            </w:rPrChange>
          </w:rPr>
          <w:t xml:space="preserve"> </w:t>
        </w:r>
        <w:r w:rsidRPr="00974A00">
          <w:rPr>
            <w:rStyle w:val="Hyperlink"/>
            <w:rFonts w:hint="cs"/>
            <w:b w:val="0"/>
            <w:bCs w:val="0"/>
            <w:sz w:val="22"/>
            <w:szCs w:val="22"/>
            <w:rtl/>
            <w:rPrChange w:id="5411" w:author="Mohsen Jafarinejad" w:date="2019-05-12T10:59:00Z">
              <w:rPr>
                <w:rStyle w:val="Hyperlink"/>
                <w:rFonts w:hint="cs"/>
                <w:rtl/>
              </w:rPr>
            </w:rPrChange>
          </w:rPr>
          <w:t>پیل</w:t>
        </w:r>
        <w:r w:rsidRPr="00974A00">
          <w:rPr>
            <w:b w:val="0"/>
            <w:bCs w:val="0"/>
            <w:webHidden/>
            <w:sz w:val="22"/>
            <w:szCs w:val="22"/>
            <w:rPrChange w:id="5412" w:author="Mohsen Jafarinejad" w:date="2019-05-12T10:59:00Z">
              <w:rPr>
                <w:webHidden/>
              </w:rPr>
            </w:rPrChange>
          </w:rPr>
          <w:tab/>
        </w:r>
      </w:ins>
      <w:ins w:id="5413" w:author="Mohsen Jafarinejad" w:date="2019-05-12T11:07:00Z">
        <w:r w:rsidR="00974A00">
          <w:rPr>
            <w:rFonts w:hint="cs"/>
            <w:b w:val="0"/>
            <w:bCs w:val="0"/>
            <w:webHidden/>
            <w:sz w:val="22"/>
            <w:szCs w:val="22"/>
            <w:rtl/>
          </w:rPr>
          <w:t>83</w:t>
        </w:r>
      </w:ins>
      <w:ins w:id="5414" w:author="Mohsen Jafarinejad" w:date="2019-05-12T10:50:00Z">
        <w:r w:rsidRPr="00974A00">
          <w:rPr>
            <w:rStyle w:val="Hyperlink"/>
            <w:b w:val="0"/>
            <w:bCs w:val="0"/>
            <w:sz w:val="22"/>
            <w:szCs w:val="22"/>
            <w:rPrChange w:id="5415" w:author="Mohsen Jafarinejad" w:date="2019-05-12T10:59:00Z">
              <w:rPr>
                <w:rStyle w:val="Hyperlink"/>
              </w:rPr>
            </w:rPrChange>
          </w:rPr>
          <w:fldChar w:fldCharType="end"/>
        </w:r>
      </w:ins>
    </w:p>
    <w:p w14:paraId="167AE549" w14:textId="0F34DB99" w:rsidR="009667A9" w:rsidRPr="00974A00" w:rsidRDefault="009667A9">
      <w:pPr>
        <w:pStyle w:val="TOC1"/>
        <w:rPr>
          <w:ins w:id="5416" w:author="Mohsen Jafarinejad" w:date="2019-05-12T10:50:00Z"/>
          <w:rFonts w:eastAsiaTheme="minorEastAsia"/>
          <w:b w:val="0"/>
          <w:bCs w:val="0"/>
          <w:i w:val="0"/>
          <w:sz w:val="20"/>
          <w:szCs w:val="20"/>
          <w:lang w:bidi="ar-SA"/>
          <w:rPrChange w:id="5417" w:author="Mohsen Jafarinejad" w:date="2019-05-12T10:59:00Z">
            <w:rPr>
              <w:ins w:id="5418" w:author="Mohsen Jafarinejad" w:date="2019-05-12T10:50:00Z"/>
              <w:rFonts w:asciiTheme="minorHAnsi" w:eastAsiaTheme="minorEastAsia" w:hAnsiTheme="minorHAnsi" w:cstheme="minorBidi"/>
              <w:b w:val="0"/>
              <w:bCs w:val="0"/>
              <w:i w:val="0"/>
              <w:lang w:bidi="ar-SA"/>
            </w:rPr>
          </w:rPrChange>
        </w:rPr>
        <w:pPrChange w:id="5419" w:author="Mohsen Jafarinejad" w:date="2019-05-12T11:07:00Z">
          <w:pPr>
            <w:pStyle w:val="TOC1"/>
            <w:bidi w:val="0"/>
          </w:pPr>
        </w:pPrChange>
      </w:pPr>
      <w:ins w:id="5420" w:author="Mohsen Jafarinejad" w:date="2019-05-12T10:50:00Z">
        <w:r w:rsidRPr="00974A00">
          <w:rPr>
            <w:rStyle w:val="Hyperlink"/>
            <w:b w:val="0"/>
            <w:bCs w:val="0"/>
            <w:sz w:val="22"/>
            <w:szCs w:val="22"/>
            <w:rPrChange w:id="5421" w:author="Mohsen Jafarinejad" w:date="2019-05-12T10:59:00Z">
              <w:rPr>
                <w:rStyle w:val="Hyperlink"/>
              </w:rPr>
            </w:rPrChange>
          </w:rPr>
          <w:fldChar w:fldCharType="begin"/>
        </w:r>
        <w:r w:rsidRPr="00974A00">
          <w:rPr>
            <w:rStyle w:val="Hyperlink"/>
            <w:b w:val="0"/>
            <w:bCs w:val="0"/>
            <w:sz w:val="22"/>
            <w:szCs w:val="22"/>
            <w:rPrChange w:id="5422" w:author="Mohsen Jafarinejad" w:date="2019-05-12T10:59:00Z">
              <w:rPr>
                <w:rStyle w:val="Hyperlink"/>
              </w:rPr>
            </w:rPrChange>
          </w:rPr>
          <w:instrText xml:space="preserve"> </w:instrText>
        </w:r>
        <w:r w:rsidRPr="00974A00">
          <w:rPr>
            <w:b w:val="0"/>
            <w:bCs w:val="0"/>
            <w:sz w:val="22"/>
            <w:szCs w:val="22"/>
            <w:rPrChange w:id="5423" w:author="Mohsen Jafarinejad" w:date="2019-05-12T10:59:00Z">
              <w:rPr/>
            </w:rPrChange>
          </w:rPr>
          <w:instrText>HYPERLINK \l "_Toc8551051"</w:instrText>
        </w:r>
        <w:r w:rsidRPr="00974A00">
          <w:rPr>
            <w:rStyle w:val="Hyperlink"/>
            <w:b w:val="0"/>
            <w:bCs w:val="0"/>
            <w:sz w:val="22"/>
            <w:szCs w:val="22"/>
            <w:rPrChange w:id="5424" w:author="Mohsen Jafarinejad" w:date="2019-05-12T10:59:00Z">
              <w:rPr>
                <w:rStyle w:val="Hyperlink"/>
              </w:rPr>
            </w:rPrChange>
          </w:rPr>
          <w:instrText xml:space="preserve"> </w:instrText>
        </w:r>
        <w:r w:rsidRPr="00974A00">
          <w:rPr>
            <w:rStyle w:val="Hyperlink"/>
            <w:b w:val="0"/>
            <w:bCs w:val="0"/>
            <w:sz w:val="22"/>
            <w:szCs w:val="22"/>
            <w:rPrChange w:id="5425" w:author="Mohsen Jafarinejad" w:date="2019-05-12T10:59:00Z">
              <w:rPr>
                <w:rStyle w:val="Hyperlink"/>
              </w:rPr>
            </w:rPrChange>
          </w:rPr>
          <w:fldChar w:fldCharType="separate"/>
        </w:r>
        <w:r w:rsidRPr="00974A00">
          <w:rPr>
            <w:rStyle w:val="Hyperlink"/>
            <w:rFonts w:hint="cs"/>
            <w:b w:val="0"/>
            <w:bCs w:val="0"/>
            <w:sz w:val="22"/>
            <w:szCs w:val="22"/>
            <w:rtl/>
            <w:rPrChange w:id="5426" w:author="Mohsen Jafarinejad" w:date="2019-05-12T10:59:00Z">
              <w:rPr>
                <w:rStyle w:val="Hyperlink"/>
                <w:rFonts w:hint="cs"/>
                <w:rtl/>
              </w:rPr>
            </w:rPrChange>
          </w:rPr>
          <w:t>شکل</w:t>
        </w:r>
        <w:r w:rsidRPr="00974A00">
          <w:rPr>
            <w:rStyle w:val="Hyperlink"/>
            <w:b w:val="0"/>
            <w:bCs w:val="0"/>
            <w:sz w:val="22"/>
            <w:szCs w:val="22"/>
            <w:rtl/>
            <w:rPrChange w:id="5427" w:author="Mohsen Jafarinejad" w:date="2019-05-12T10:59:00Z">
              <w:rPr>
                <w:rStyle w:val="Hyperlink"/>
                <w:rtl/>
              </w:rPr>
            </w:rPrChange>
          </w:rPr>
          <w:t xml:space="preserve"> 4-6 </w:t>
        </w:r>
        <w:r w:rsidRPr="00974A00">
          <w:rPr>
            <w:rStyle w:val="Hyperlink"/>
            <w:rFonts w:hint="cs"/>
            <w:b w:val="0"/>
            <w:bCs w:val="0"/>
            <w:sz w:val="22"/>
            <w:szCs w:val="22"/>
            <w:rtl/>
            <w:rPrChange w:id="5428" w:author="Mohsen Jafarinejad" w:date="2019-05-12T10:59:00Z">
              <w:rPr>
                <w:rStyle w:val="Hyperlink"/>
                <w:rFonts w:hint="cs"/>
                <w:rtl/>
              </w:rPr>
            </w:rPrChange>
          </w:rPr>
          <w:t>تغییرات</w:t>
        </w:r>
        <w:r w:rsidRPr="00974A00">
          <w:rPr>
            <w:rStyle w:val="Hyperlink"/>
            <w:b w:val="0"/>
            <w:bCs w:val="0"/>
            <w:sz w:val="22"/>
            <w:szCs w:val="22"/>
            <w:rtl/>
            <w:rPrChange w:id="5429" w:author="Mohsen Jafarinejad" w:date="2019-05-12T10:59:00Z">
              <w:rPr>
                <w:rStyle w:val="Hyperlink"/>
                <w:rtl/>
              </w:rPr>
            </w:rPrChange>
          </w:rPr>
          <w:t xml:space="preserve"> </w:t>
        </w:r>
        <w:r w:rsidRPr="00974A00">
          <w:rPr>
            <w:rStyle w:val="Hyperlink"/>
            <w:rFonts w:hint="cs"/>
            <w:b w:val="0"/>
            <w:bCs w:val="0"/>
            <w:sz w:val="22"/>
            <w:szCs w:val="22"/>
            <w:rtl/>
            <w:rPrChange w:id="5430" w:author="Mohsen Jafarinejad" w:date="2019-05-12T10:59:00Z">
              <w:rPr>
                <w:rStyle w:val="Hyperlink"/>
                <w:rFonts w:hint="cs"/>
                <w:rtl/>
              </w:rPr>
            </w:rPrChange>
          </w:rPr>
          <w:t>غلظت</w:t>
        </w:r>
        <w:r w:rsidRPr="00974A00">
          <w:rPr>
            <w:rStyle w:val="Hyperlink"/>
            <w:b w:val="0"/>
            <w:bCs w:val="0"/>
            <w:sz w:val="22"/>
            <w:szCs w:val="22"/>
            <w:rtl/>
            <w:rPrChange w:id="5431" w:author="Mohsen Jafarinejad" w:date="2019-05-12T10:59:00Z">
              <w:rPr>
                <w:rStyle w:val="Hyperlink"/>
                <w:rtl/>
              </w:rPr>
            </w:rPrChange>
          </w:rPr>
          <w:t xml:space="preserve"> </w:t>
        </w:r>
        <w:r w:rsidRPr="00974A00">
          <w:rPr>
            <w:rStyle w:val="Hyperlink"/>
            <w:rFonts w:hint="cs"/>
            <w:b w:val="0"/>
            <w:bCs w:val="0"/>
            <w:sz w:val="22"/>
            <w:szCs w:val="22"/>
            <w:rtl/>
            <w:rPrChange w:id="5432" w:author="Mohsen Jafarinejad" w:date="2019-05-12T10:59:00Z">
              <w:rPr>
                <w:rStyle w:val="Hyperlink"/>
                <w:rFonts w:hint="cs"/>
                <w:rtl/>
              </w:rPr>
            </w:rPrChange>
          </w:rPr>
          <w:t>محصول</w:t>
        </w:r>
        <w:r w:rsidRPr="00974A00">
          <w:rPr>
            <w:rStyle w:val="Hyperlink"/>
            <w:b w:val="0"/>
            <w:bCs w:val="0"/>
            <w:sz w:val="22"/>
            <w:szCs w:val="22"/>
            <w:rtl/>
            <w:rPrChange w:id="5433" w:author="Mohsen Jafarinejad" w:date="2019-05-12T10:59:00Z">
              <w:rPr>
                <w:rStyle w:val="Hyperlink"/>
                <w:rtl/>
              </w:rPr>
            </w:rPrChange>
          </w:rPr>
          <w:t xml:space="preserve"> </w:t>
        </w:r>
        <w:r w:rsidRPr="00974A00">
          <w:rPr>
            <w:rStyle w:val="Hyperlink"/>
            <w:rFonts w:hint="cs"/>
            <w:b w:val="0"/>
            <w:bCs w:val="0"/>
            <w:sz w:val="22"/>
            <w:szCs w:val="22"/>
            <w:rtl/>
            <w:rPrChange w:id="5434" w:author="Mohsen Jafarinejad" w:date="2019-05-12T10:59:00Z">
              <w:rPr>
                <w:rStyle w:val="Hyperlink"/>
                <w:rFonts w:hint="cs"/>
                <w:rtl/>
              </w:rPr>
            </w:rPrChange>
          </w:rPr>
          <w:t>محفظه</w:t>
        </w:r>
        <w:r w:rsidRPr="00974A00">
          <w:rPr>
            <w:rStyle w:val="Hyperlink"/>
            <w:b w:val="0"/>
            <w:bCs w:val="0"/>
            <w:sz w:val="22"/>
            <w:szCs w:val="22"/>
            <w:rtl/>
            <w:rPrChange w:id="5435" w:author="Mohsen Jafarinejad" w:date="2019-05-12T10:59:00Z">
              <w:rPr>
                <w:rStyle w:val="Hyperlink"/>
                <w:rtl/>
              </w:rPr>
            </w:rPrChange>
          </w:rPr>
          <w:t xml:space="preserve"> </w:t>
        </w:r>
        <w:r w:rsidRPr="00974A00">
          <w:rPr>
            <w:rStyle w:val="Hyperlink"/>
            <w:rFonts w:hint="cs"/>
            <w:b w:val="0"/>
            <w:bCs w:val="0"/>
            <w:sz w:val="22"/>
            <w:szCs w:val="22"/>
            <w:rtl/>
            <w:rPrChange w:id="5436" w:author="Mohsen Jafarinejad" w:date="2019-05-12T10:59:00Z">
              <w:rPr>
                <w:rStyle w:val="Hyperlink"/>
                <w:rFonts w:hint="cs"/>
                <w:rtl/>
              </w:rPr>
            </w:rPrChange>
          </w:rPr>
          <w:t>آند</w:t>
        </w:r>
        <w:r w:rsidRPr="00974A00">
          <w:rPr>
            <w:rStyle w:val="Hyperlink"/>
            <w:b w:val="0"/>
            <w:bCs w:val="0"/>
            <w:sz w:val="22"/>
            <w:szCs w:val="22"/>
            <w:rtl/>
            <w:rPrChange w:id="5437" w:author="Mohsen Jafarinejad" w:date="2019-05-12T10:59:00Z">
              <w:rPr>
                <w:rStyle w:val="Hyperlink"/>
                <w:rtl/>
              </w:rPr>
            </w:rPrChange>
          </w:rPr>
          <w:t xml:space="preserve"> </w:t>
        </w:r>
        <w:r w:rsidRPr="00974A00">
          <w:rPr>
            <w:rStyle w:val="Hyperlink"/>
            <w:rFonts w:hint="cs"/>
            <w:b w:val="0"/>
            <w:bCs w:val="0"/>
            <w:sz w:val="22"/>
            <w:szCs w:val="22"/>
            <w:rtl/>
            <w:rPrChange w:id="5438" w:author="Mohsen Jafarinejad" w:date="2019-05-12T10:59:00Z">
              <w:rPr>
                <w:rStyle w:val="Hyperlink"/>
                <w:rFonts w:hint="cs"/>
                <w:rtl/>
              </w:rPr>
            </w:rPrChange>
          </w:rPr>
          <w:t>در</w:t>
        </w:r>
        <w:r w:rsidRPr="00974A00">
          <w:rPr>
            <w:rStyle w:val="Hyperlink"/>
            <w:b w:val="0"/>
            <w:bCs w:val="0"/>
            <w:sz w:val="22"/>
            <w:szCs w:val="22"/>
            <w:rtl/>
            <w:rPrChange w:id="5439" w:author="Mohsen Jafarinejad" w:date="2019-05-12T10:59:00Z">
              <w:rPr>
                <w:rStyle w:val="Hyperlink"/>
                <w:rtl/>
              </w:rPr>
            </w:rPrChange>
          </w:rPr>
          <w:t xml:space="preserve"> </w:t>
        </w:r>
        <w:r w:rsidRPr="00974A00">
          <w:rPr>
            <w:rStyle w:val="Hyperlink"/>
            <w:rFonts w:hint="cs"/>
            <w:b w:val="0"/>
            <w:bCs w:val="0"/>
            <w:sz w:val="22"/>
            <w:szCs w:val="22"/>
            <w:rtl/>
            <w:rPrChange w:id="5440" w:author="Mohsen Jafarinejad" w:date="2019-05-12T10:59:00Z">
              <w:rPr>
                <w:rStyle w:val="Hyperlink"/>
                <w:rFonts w:hint="cs"/>
                <w:rtl/>
              </w:rPr>
            </w:rPrChange>
          </w:rPr>
          <w:t>طول</w:t>
        </w:r>
        <w:r w:rsidRPr="00974A00">
          <w:rPr>
            <w:rStyle w:val="Hyperlink"/>
            <w:b w:val="0"/>
            <w:bCs w:val="0"/>
            <w:sz w:val="22"/>
            <w:szCs w:val="22"/>
            <w:rtl/>
            <w:rPrChange w:id="5441" w:author="Mohsen Jafarinejad" w:date="2019-05-12T10:59:00Z">
              <w:rPr>
                <w:rStyle w:val="Hyperlink"/>
                <w:rtl/>
              </w:rPr>
            </w:rPrChange>
          </w:rPr>
          <w:t xml:space="preserve"> </w:t>
        </w:r>
        <w:r w:rsidRPr="00974A00">
          <w:rPr>
            <w:rStyle w:val="Hyperlink"/>
            <w:rFonts w:hint="cs"/>
            <w:b w:val="0"/>
            <w:bCs w:val="0"/>
            <w:sz w:val="22"/>
            <w:szCs w:val="22"/>
            <w:rtl/>
            <w:rPrChange w:id="5442" w:author="Mohsen Jafarinejad" w:date="2019-05-12T10:59:00Z">
              <w:rPr>
                <w:rStyle w:val="Hyperlink"/>
                <w:rFonts w:hint="cs"/>
                <w:rtl/>
              </w:rPr>
            </w:rPrChange>
          </w:rPr>
          <w:t>پیل</w:t>
        </w:r>
        <w:r w:rsidRPr="00974A00">
          <w:rPr>
            <w:b w:val="0"/>
            <w:bCs w:val="0"/>
            <w:webHidden/>
            <w:sz w:val="22"/>
            <w:szCs w:val="22"/>
            <w:rPrChange w:id="5443" w:author="Mohsen Jafarinejad" w:date="2019-05-12T10:59:00Z">
              <w:rPr>
                <w:webHidden/>
              </w:rPr>
            </w:rPrChange>
          </w:rPr>
          <w:tab/>
        </w:r>
      </w:ins>
      <w:ins w:id="5444" w:author="Mohsen Jafarinejad" w:date="2019-05-12T11:07:00Z">
        <w:r w:rsidR="00974A00">
          <w:rPr>
            <w:rFonts w:hint="cs"/>
            <w:b w:val="0"/>
            <w:bCs w:val="0"/>
            <w:webHidden/>
            <w:sz w:val="22"/>
            <w:szCs w:val="22"/>
            <w:rtl/>
          </w:rPr>
          <w:t>84</w:t>
        </w:r>
      </w:ins>
      <w:ins w:id="5445" w:author="Mohsen Jafarinejad" w:date="2019-05-12T10:50:00Z">
        <w:r w:rsidRPr="00974A00">
          <w:rPr>
            <w:rStyle w:val="Hyperlink"/>
            <w:b w:val="0"/>
            <w:bCs w:val="0"/>
            <w:sz w:val="22"/>
            <w:szCs w:val="22"/>
            <w:rPrChange w:id="5446" w:author="Mohsen Jafarinejad" w:date="2019-05-12T10:59:00Z">
              <w:rPr>
                <w:rStyle w:val="Hyperlink"/>
              </w:rPr>
            </w:rPrChange>
          </w:rPr>
          <w:fldChar w:fldCharType="end"/>
        </w:r>
      </w:ins>
    </w:p>
    <w:p w14:paraId="03BACF74" w14:textId="6BDC999C" w:rsidR="009667A9" w:rsidRPr="00974A00" w:rsidRDefault="009667A9">
      <w:pPr>
        <w:pStyle w:val="TOC1"/>
        <w:rPr>
          <w:ins w:id="5447" w:author="Mohsen Jafarinejad" w:date="2019-05-12T10:50:00Z"/>
          <w:rFonts w:eastAsiaTheme="minorEastAsia"/>
          <w:b w:val="0"/>
          <w:bCs w:val="0"/>
          <w:i w:val="0"/>
          <w:sz w:val="20"/>
          <w:szCs w:val="20"/>
          <w:lang w:bidi="ar-SA"/>
          <w:rPrChange w:id="5448" w:author="Mohsen Jafarinejad" w:date="2019-05-12T10:59:00Z">
            <w:rPr>
              <w:ins w:id="5449" w:author="Mohsen Jafarinejad" w:date="2019-05-12T10:50:00Z"/>
              <w:rFonts w:asciiTheme="minorHAnsi" w:eastAsiaTheme="minorEastAsia" w:hAnsiTheme="minorHAnsi" w:cstheme="minorBidi"/>
              <w:b w:val="0"/>
              <w:bCs w:val="0"/>
              <w:i w:val="0"/>
              <w:lang w:bidi="ar-SA"/>
            </w:rPr>
          </w:rPrChange>
        </w:rPr>
        <w:pPrChange w:id="5450" w:author="Mohsen Jafarinejad" w:date="2019-05-12T11:07:00Z">
          <w:pPr>
            <w:pStyle w:val="TOC1"/>
            <w:bidi w:val="0"/>
          </w:pPr>
        </w:pPrChange>
      </w:pPr>
      <w:ins w:id="5451" w:author="Mohsen Jafarinejad" w:date="2019-05-12T10:50:00Z">
        <w:r w:rsidRPr="00974A00">
          <w:rPr>
            <w:rStyle w:val="Hyperlink"/>
            <w:b w:val="0"/>
            <w:bCs w:val="0"/>
            <w:sz w:val="22"/>
            <w:szCs w:val="22"/>
            <w:rPrChange w:id="5452" w:author="Mohsen Jafarinejad" w:date="2019-05-12T10:59:00Z">
              <w:rPr>
                <w:rStyle w:val="Hyperlink"/>
              </w:rPr>
            </w:rPrChange>
          </w:rPr>
          <w:fldChar w:fldCharType="begin"/>
        </w:r>
        <w:r w:rsidRPr="00974A00">
          <w:rPr>
            <w:rStyle w:val="Hyperlink"/>
            <w:b w:val="0"/>
            <w:bCs w:val="0"/>
            <w:sz w:val="22"/>
            <w:szCs w:val="22"/>
            <w:rPrChange w:id="5453" w:author="Mohsen Jafarinejad" w:date="2019-05-12T10:59:00Z">
              <w:rPr>
                <w:rStyle w:val="Hyperlink"/>
              </w:rPr>
            </w:rPrChange>
          </w:rPr>
          <w:instrText xml:space="preserve"> </w:instrText>
        </w:r>
        <w:r w:rsidRPr="00974A00">
          <w:rPr>
            <w:b w:val="0"/>
            <w:bCs w:val="0"/>
            <w:sz w:val="22"/>
            <w:szCs w:val="22"/>
            <w:rPrChange w:id="5454" w:author="Mohsen Jafarinejad" w:date="2019-05-12T10:59:00Z">
              <w:rPr/>
            </w:rPrChange>
          </w:rPr>
          <w:instrText>HYPERLINK \l "_Toc8551052"</w:instrText>
        </w:r>
        <w:r w:rsidRPr="00974A00">
          <w:rPr>
            <w:rStyle w:val="Hyperlink"/>
            <w:b w:val="0"/>
            <w:bCs w:val="0"/>
            <w:sz w:val="22"/>
            <w:szCs w:val="22"/>
            <w:rPrChange w:id="5455" w:author="Mohsen Jafarinejad" w:date="2019-05-12T10:59:00Z">
              <w:rPr>
                <w:rStyle w:val="Hyperlink"/>
              </w:rPr>
            </w:rPrChange>
          </w:rPr>
          <w:instrText xml:space="preserve"> </w:instrText>
        </w:r>
        <w:r w:rsidRPr="00974A00">
          <w:rPr>
            <w:rStyle w:val="Hyperlink"/>
            <w:b w:val="0"/>
            <w:bCs w:val="0"/>
            <w:sz w:val="22"/>
            <w:szCs w:val="22"/>
            <w:rPrChange w:id="5456" w:author="Mohsen Jafarinejad" w:date="2019-05-12T10:59:00Z">
              <w:rPr>
                <w:rStyle w:val="Hyperlink"/>
              </w:rPr>
            </w:rPrChange>
          </w:rPr>
          <w:fldChar w:fldCharType="separate"/>
        </w:r>
        <w:r w:rsidRPr="00974A00">
          <w:rPr>
            <w:rStyle w:val="Hyperlink"/>
            <w:rFonts w:hint="cs"/>
            <w:b w:val="0"/>
            <w:bCs w:val="0"/>
            <w:sz w:val="22"/>
            <w:szCs w:val="22"/>
            <w:rtl/>
            <w:rPrChange w:id="5457" w:author="Mohsen Jafarinejad" w:date="2019-05-12T10:59:00Z">
              <w:rPr>
                <w:rStyle w:val="Hyperlink"/>
                <w:rFonts w:hint="cs"/>
                <w:rtl/>
              </w:rPr>
            </w:rPrChange>
          </w:rPr>
          <w:t>شکل</w:t>
        </w:r>
        <w:r w:rsidRPr="00974A00">
          <w:rPr>
            <w:rStyle w:val="Hyperlink"/>
            <w:b w:val="0"/>
            <w:bCs w:val="0"/>
            <w:sz w:val="22"/>
            <w:szCs w:val="22"/>
            <w:rtl/>
            <w:rPrChange w:id="5458" w:author="Mohsen Jafarinejad" w:date="2019-05-12T10:59:00Z">
              <w:rPr>
                <w:rStyle w:val="Hyperlink"/>
                <w:rtl/>
              </w:rPr>
            </w:rPrChange>
          </w:rPr>
          <w:t xml:space="preserve"> 4-7 </w:t>
        </w:r>
        <w:r w:rsidRPr="00974A00">
          <w:rPr>
            <w:rStyle w:val="Hyperlink"/>
            <w:rFonts w:hint="cs"/>
            <w:b w:val="0"/>
            <w:bCs w:val="0"/>
            <w:sz w:val="22"/>
            <w:szCs w:val="22"/>
            <w:rtl/>
            <w:rPrChange w:id="5459" w:author="Mohsen Jafarinejad" w:date="2019-05-12T10:59:00Z">
              <w:rPr>
                <w:rStyle w:val="Hyperlink"/>
                <w:rFonts w:hint="cs"/>
                <w:rtl/>
              </w:rPr>
            </w:rPrChange>
          </w:rPr>
          <w:t>تغییرات</w:t>
        </w:r>
        <w:r w:rsidRPr="00974A00">
          <w:rPr>
            <w:rStyle w:val="Hyperlink"/>
            <w:b w:val="0"/>
            <w:bCs w:val="0"/>
            <w:sz w:val="22"/>
            <w:szCs w:val="22"/>
            <w:rtl/>
            <w:rPrChange w:id="5460" w:author="Mohsen Jafarinejad" w:date="2019-05-12T10:59:00Z">
              <w:rPr>
                <w:rStyle w:val="Hyperlink"/>
                <w:rtl/>
              </w:rPr>
            </w:rPrChange>
          </w:rPr>
          <w:t xml:space="preserve"> </w:t>
        </w:r>
        <w:r w:rsidRPr="00974A00">
          <w:rPr>
            <w:rStyle w:val="Hyperlink"/>
            <w:rFonts w:hint="cs"/>
            <w:b w:val="0"/>
            <w:bCs w:val="0"/>
            <w:sz w:val="22"/>
            <w:szCs w:val="22"/>
            <w:rtl/>
            <w:rPrChange w:id="5461" w:author="Mohsen Jafarinejad" w:date="2019-05-12T10:59:00Z">
              <w:rPr>
                <w:rStyle w:val="Hyperlink"/>
                <w:rFonts w:hint="cs"/>
                <w:rtl/>
              </w:rPr>
            </w:rPrChange>
          </w:rPr>
          <w:t>غلظت</w:t>
        </w:r>
        <w:r w:rsidRPr="00974A00">
          <w:rPr>
            <w:rStyle w:val="Hyperlink"/>
            <w:b w:val="0"/>
            <w:bCs w:val="0"/>
            <w:sz w:val="22"/>
            <w:szCs w:val="22"/>
            <w:rtl/>
            <w:rPrChange w:id="5462" w:author="Mohsen Jafarinejad" w:date="2019-05-12T10:59:00Z">
              <w:rPr>
                <w:rStyle w:val="Hyperlink"/>
                <w:rtl/>
              </w:rPr>
            </w:rPrChange>
          </w:rPr>
          <w:t xml:space="preserve"> </w:t>
        </w:r>
        <w:r w:rsidRPr="00974A00">
          <w:rPr>
            <w:rStyle w:val="Hyperlink"/>
            <w:rFonts w:hint="cs"/>
            <w:b w:val="0"/>
            <w:bCs w:val="0"/>
            <w:sz w:val="22"/>
            <w:szCs w:val="22"/>
            <w:rtl/>
            <w:rPrChange w:id="5463" w:author="Mohsen Jafarinejad" w:date="2019-05-12T10:59:00Z">
              <w:rPr>
                <w:rStyle w:val="Hyperlink"/>
                <w:rFonts w:hint="cs"/>
                <w:rtl/>
              </w:rPr>
            </w:rPrChange>
          </w:rPr>
          <w:t>محصول</w:t>
        </w:r>
        <w:r w:rsidRPr="00974A00">
          <w:rPr>
            <w:rStyle w:val="Hyperlink"/>
            <w:b w:val="0"/>
            <w:bCs w:val="0"/>
            <w:sz w:val="22"/>
            <w:szCs w:val="22"/>
            <w:rtl/>
            <w:rPrChange w:id="5464" w:author="Mohsen Jafarinejad" w:date="2019-05-12T10:59:00Z">
              <w:rPr>
                <w:rStyle w:val="Hyperlink"/>
                <w:rtl/>
              </w:rPr>
            </w:rPrChange>
          </w:rPr>
          <w:t xml:space="preserve"> </w:t>
        </w:r>
        <w:r w:rsidRPr="00974A00">
          <w:rPr>
            <w:rStyle w:val="Hyperlink"/>
            <w:rFonts w:hint="cs"/>
            <w:b w:val="0"/>
            <w:bCs w:val="0"/>
            <w:sz w:val="22"/>
            <w:szCs w:val="22"/>
            <w:rtl/>
            <w:rPrChange w:id="5465" w:author="Mohsen Jafarinejad" w:date="2019-05-12T10:59:00Z">
              <w:rPr>
                <w:rStyle w:val="Hyperlink"/>
                <w:rFonts w:hint="cs"/>
                <w:rtl/>
              </w:rPr>
            </w:rPrChange>
          </w:rPr>
          <w:t>محفظه</w:t>
        </w:r>
        <w:r w:rsidRPr="00974A00">
          <w:rPr>
            <w:rStyle w:val="Hyperlink"/>
            <w:b w:val="0"/>
            <w:bCs w:val="0"/>
            <w:sz w:val="22"/>
            <w:szCs w:val="22"/>
            <w:rtl/>
            <w:rPrChange w:id="5466" w:author="Mohsen Jafarinejad" w:date="2019-05-12T10:59:00Z">
              <w:rPr>
                <w:rStyle w:val="Hyperlink"/>
                <w:rtl/>
              </w:rPr>
            </w:rPrChange>
          </w:rPr>
          <w:t xml:space="preserve"> </w:t>
        </w:r>
        <w:r w:rsidRPr="00974A00">
          <w:rPr>
            <w:rStyle w:val="Hyperlink"/>
            <w:rFonts w:hint="cs"/>
            <w:b w:val="0"/>
            <w:bCs w:val="0"/>
            <w:sz w:val="22"/>
            <w:szCs w:val="22"/>
            <w:rtl/>
            <w:rPrChange w:id="5467" w:author="Mohsen Jafarinejad" w:date="2019-05-12T10:59:00Z">
              <w:rPr>
                <w:rStyle w:val="Hyperlink"/>
                <w:rFonts w:hint="cs"/>
                <w:rtl/>
              </w:rPr>
            </w:rPrChange>
          </w:rPr>
          <w:t>کاتد</w:t>
        </w:r>
        <w:r w:rsidRPr="00974A00">
          <w:rPr>
            <w:rStyle w:val="Hyperlink"/>
            <w:b w:val="0"/>
            <w:bCs w:val="0"/>
            <w:sz w:val="22"/>
            <w:szCs w:val="22"/>
            <w:rtl/>
            <w:rPrChange w:id="5468" w:author="Mohsen Jafarinejad" w:date="2019-05-12T10:59:00Z">
              <w:rPr>
                <w:rStyle w:val="Hyperlink"/>
                <w:rtl/>
              </w:rPr>
            </w:rPrChange>
          </w:rPr>
          <w:t xml:space="preserve"> </w:t>
        </w:r>
        <w:r w:rsidRPr="00974A00">
          <w:rPr>
            <w:rStyle w:val="Hyperlink"/>
            <w:rFonts w:hint="cs"/>
            <w:b w:val="0"/>
            <w:bCs w:val="0"/>
            <w:sz w:val="22"/>
            <w:szCs w:val="22"/>
            <w:rtl/>
            <w:rPrChange w:id="5469" w:author="Mohsen Jafarinejad" w:date="2019-05-12T10:59:00Z">
              <w:rPr>
                <w:rStyle w:val="Hyperlink"/>
                <w:rFonts w:hint="cs"/>
                <w:rtl/>
              </w:rPr>
            </w:rPrChange>
          </w:rPr>
          <w:t>در</w:t>
        </w:r>
        <w:r w:rsidRPr="00974A00">
          <w:rPr>
            <w:rStyle w:val="Hyperlink"/>
            <w:b w:val="0"/>
            <w:bCs w:val="0"/>
            <w:sz w:val="22"/>
            <w:szCs w:val="22"/>
            <w:rtl/>
            <w:rPrChange w:id="5470" w:author="Mohsen Jafarinejad" w:date="2019-05-12T10:59:00Z">
              <w:rPr>
                <w:rStyle w:val="Hyperlink"/>
                <w:rtl/>
              </w:rPr>
            </w:rPrChange>
          </w:rPr>
          <w:t xml:space="preserve"> </w:t>
        </w:r>
        <w:r w:rsidRPr="00974A00">
          <w:rPr>
            <w:rStyle w:val="Hyperlink"/>
            <w:rFonts w:hint="cs"/>
            <w:b w:val="0"/>
            <w:bCs w:val="0"/>
            <w:sz w:val="22"/>
            <w:szCs w:val="22"/>
            <w:rtl/>
            <w:rPrChange w:id="5471" w:author="Mohsen Jafarinejad" w:date="2019-05-12T10:59:00Z">
              <w:rPr>
                <w:rStyle w:val="Hyperlink"/>
                <w:rFonts w:hint="cs"/>
                <w:rtl/>
              </w:rPr>
            </w:rPrChange>
          </w:rPr>
          <w:t>طول</w:t>
        </w:r>
        <w:r w:rsidRPr="00974A00">
          <w:rPr>
            <w:rStyle w:val="Hyperlink"/>
            <w:b w:val="0"/>
            <w:bCs w:val="0"/>
            <w:sz w:val="22"/>
            <w:szCs w:val="22"/>
            <w:rtl/>
            <w:rPrChange w:id="5472" w:author="Mohsen Jafarinejad" w:date="2019-05-12T10:59:00Z">
              <w:rPr>
                <w:rStyle w:val="Hyperlink"/>
                <w:rtl/>
              </w:rPr>
            </w:rPrChange>
          </w:rPr>
          <w:t xml:space="preserve"> </w:t>
        </w:r>
        <w:r w:rsidRPr="00974A00">
          <w:rPr>
            <w:rStyle w:val="Hyperlink"/>
            <w:rFonts w:hint="cs"/>
            <w:b w:val="0"/>
            <w:bCs w:val="0"/>
            <w:sz w:val="22"/>
            <w:szCs w:val="22"/>
            <w:rtl/>
            <w:rPrChange w:id="5473" w:author="Mohsen Jafarinejad" w:date="2019-05-12T10:59:00Z">
              <w:rPr>
                <w:rStyle w:val="Hyperlink"/>
                <w:rFonts w:hint="cs"/>
                <w:rtl/>
              </w:rPr>
            </w:rPrChange>
          </w:rPr>
          <w:t>پیل</w:t>
        </w:r>
        <w:r w:rsidRPr="00974A00">
          <w:rPr>
            <w:b w:val="0"/>
            <w:bCs w:val="0"/>
            <w:webHidden/>
            <w:sz w:val="22"/>
            <w:szCs w:val="22"/>
            <w:rPrChange w:id="5474" w:author="Mohsen Jafarinejad" w:date="2019-05-12T10:59:00Z">
              <w:rPr>
                <w:webHidden/>
              </w:rPr>
            </w:rPrChange>
          </w:rPr>
          <w:tab/>
        </w:r>
      </w:ins>
      <w:ins w:id="5475" w:author="Mohsen Jafarinejad" w:date="2019-05-12T11:07:00Z">
        <w:r w:rsidR="00974A00">
          <w:rPr>
            <w:rFonts w:hint="cs"/>
            <w:b w:val="0"/>
            <w:bCs w:val="0"/>
            <w:webHidden/>
            <w:sz w:val="22"/>
            <w:szCs w:val="22"/>
            <w:rtl/>
          </w:rPr>
          <w:t>85</w:t>
        </w:r>
      </w:ins>
      <w:ins w:id="5476" w:author="Mohsen Jafarinejad" w:date="2019-05-12T10:50:00Z">
        <w:r w:rsidRPr="00974A00">
          <w:rPr>
            <w:rStyle w:val="Hyperlink"/>
            <w:b w:val="0"/>
            <w:bCs w:val="0"/>
            <w:sz w:val="22"/>
            <w:szCs w:val="22"/>
            <w:rPrChange w:id="5477" w:author="Mohsen Jafarinejad" w:date="2019-05-12T10:59:00Z">
              <w:rPr>
                <w:rStyle w:val="Hyperlink"/>
              </w:rPr>
            </w:rPrChange>
          </w:rPr>
          <w:fldChar w:fldCharType="end"/>
        </w:r>
      </w:ins>
    </w:p>
    <w:p w14:paraId="30B555E1" w14:textId="4D7E7666" w:rsidR="009667A9" w:rsidRPr="00974A00" w:rsidRDefault="009667A9">
      <w:pPr>
        <w:pStyle w:val="TOC1"/>
        <w:rPr>
          <w:ins w:id="5478" w:author="Mohsen Jafarinejad" w:date="2019-05-12T10:50:00Z"/>
          <w:rFonts w:eastAsiaTheme="minorEastAsia"/>
          <w:b w:val="0"/>
          <w:bCs w:val="0"/>
          <w:i w:val="0"/>
          <w:sz w:val="20"/>
          <w:szCs w:val="20"/>
          <w:lang w:bidi="ar-SA"/>
          <w:rPrChange w:id="5479" w:author="Mohsen Jafarinejad" w:date="2019-05-12T10:59:00Z">
            <w:rPr>
              <w:ins w:id="5480" w:author="Mohsen Jafarinejad" w:date="2019-05-12T10:50:00Z"/>
              <w:rFonts w:asciiTheme="minorHAnsi" w:eastAsiaTheme="minorEastAsia" w:hAnsiTheme="minorHAnsi" w:cstheme="minorBidi"/>
              <w:b w:val="0"/>
              <w:bCs w:val="0"/>
              <w:i w:val="0"/>
              <w:lang w:bidi="ar-SA"/>
            </w:rPr>
          </w:rPrChange>
        </w:rPr>
        <w:pPrChange w:id="5481" w:author="Mohsen Jafarinejad" w:date="2019-05-12T11:07:00Z">
          <w:pPr>
            <w:pStyle w:val="TOC1"/>
            <w:bidi w:val="0"/>
          </w:pPr>
        </w:pPrChange>
      </w:pPr>
      <w:ins w:id="5482" w:author="Mohsen Jafarinejad" w:date="2019-05-12T10:50:00Z">
        <w:r w:rsidRPr="00974A00">
          <w:rPr>
            <w:rStyle w:val="Hyperlink"/>
            <w:b w:val="0"/>
            <w:bCs w:val="0"/>
            <w:sz w:val="22"/>
            <w:szCs w:val="22"/>
            <w:rPrChange w:id="5483" w:author="Mohsen Jafarinejad" w:date="2019-05-12T10:59:00Z">
              <w:rPr>
                <w:rStyle w:val="Hyperlink"/>
              </w:rPr>
            </w:rPrChange>
          </w:rPr>
          <w:lastRenderedPageBreak/>
          <w:fldChar w:fldCharType="begin"/>
        </w:r>
        <w:r w:rsidRPr="00974A00">
          <w:rPr>
            <w:rStyle w:val="Hyperlink"/>
            <w:b w:val="0"/>
            <w:bCs w:val="0"/>
            <w:sz w:val="22"/>
            <w:szCs w:val="22"/>
            <w:rPrChange w:id="5484" w:author="Mohsen Jafarinejad" w:date="2019-05-12T10:59:00Z">
              <w:rPr>
                <w:rStyle w:val="Hyperlink"/>
              </w:rPr>
            </w:rPrChange>
          </w:rPr>
          <w:instrText xml:space="preserve"> </w:instrText>
        </w:r>
        <w:r w:rsidRPr="00974A00">
          <w:rPr>
            <w:b w:val="0"/>
            <w:bCs w:val="0"/>
            <w:sz w:val="22"/>
            <w:szCs w:val="22"/>
            <w:rPrChange w:id="5485" w:author="Mohsen Jafarinejad" w:date="2019-05-12T10:59:00Z">
              <w:rPr/>
            </w:rPrChange>
          </w:rPr>
          <w:instrText>HYPERLINK \l "_Toc8551053"</w:instrText>
        </w:r>
        <w:r w:rsidRPr="00974A00">
          <w:rPr>
            <w:rStyle w:val="Hyperlink"/>
            <w:b w:val="0"/>
            <w:bCs w:val="0"/>
            <w:sz w:val="22"/>
            <w:szCs w:val="22"/>
            <w:rPrChange w:id="5486" w:author="Mohsen Jafarinejad" w:date="2019-05-12T10:59:00Z">
              <w:rPr>
                <w:rStyle w:val="Hyperlink"/>
              </w:rPr>
            </w:rPrChange>
          </w:rPr>
          <w:instrText xml:space="preserve"> </w:instrText>
        </w:r>
        <w:r w:rsidRPr="00974A00">
          <w:rPr>
            <w:rStyle w:val="Hyperlink"/>
            <w:b w:val="0"/>
            <w:bCs w:val="0"/>
            <w:sz w:val="22"/>
            <w:szCs w:val="22"/>
            <w:rPrChange w:id="5487" w:author="Mohsen Jafarinejad" w:date="2019-05-12T10:59:00Z">
              <w:rPr>
                <w:rStyle w:val="Hyperlink"/>
              </w:rPr>
            </w:rPrChange>
          </w:rPr>
          <w:fldChar w:fldCharType="separate"/>
        </w:r>
        <w:r w:rsidRPr="00974A00">
          <w:rPr>
            <w:rStyle w:val="Hyperlink"/>
            <w:rFonts w:hint="cs"/>
            <w:b w:val="0"/>
            <w:bCs w:val="0"/>
            <w:sz w:val="22"/>
            <w:szCs w:val="22"/>
            <w:rtl/>
            <w:rPrChange w:id="5488" w:author="Mohsen Jafarinejad" w:date="2019-05-12T10:59:00Z">
              <w:rPr>
                <w:rStyle w:val="Hyperlink"/>
                <w:rFonts w:hint="cs"/>
                <w:rtl/>
              </w:rPr>
            </w:rPrChange>
          </w:rPr>
          <w:t>شکل</w:t>
        </w:r>
        <w:r w:rsidRPr="00974A00">
          <w:rPr>
            <w:rStyle w:val="Hyperlink"/>
            <w:b w:val="0"/>
            <w:bCs w:val="0"/>
            <w:sz w:val="22"/>
            <w:szCs w:val="22"/>
            <w:rtl/>
            <w:rPrChange w:id="5489" w:author="Mohsen Jafarinejad" w:date="2019-05-12T10:59:00Z">
              <w:rPr>
                <w:rStyle w:val="Hyperlink"/>
                <w:rtl/>
              </w:rPr>
            </w:rPrChange>
          </w:rPr>
          <w:t xml:space="preserve"> 4-8 </w:t>
        </w:r>
        <w:r w:rsidRPr="00974A00">
          <w:rPr>
            <w:rStyle w:val="Hyperlink"/>
            <w:rFonts w:hint="cs"/>
            <w:b w:val="0"/>
            <w:bCs w:val="0"/>
            <w:sz w:val="22"/>
            <w:szCs w:val="22"/>
            <w:rtl/>
            <w:rPrChange w:id="5490" w:author="Mohsen Jafarinejad" w:date="2019-05-12T10:59:00Z">
              <w:rPr>
                <w:rStyle w:val="Hyperlink"/>
                <w:rFonts w:hint="cs"/>
                <w:rtl/>
              </w:rPr>
            </w:rPrChange>
          </w:rPr>
          <w:t>تغییرات</w:t>
        </w:r>
        <w:r w:rsidRPr="00974A00">
          <w:rPr>
            <w:rStyle w:val="Hyperlink"/>
            <w:b w:val="0"/>
            <w:bCs w:val="0"/>
            <w:sz w:val="22"/>
            <w:szCs w:val="22"/>
            <w:rtl/>
            <w:rPrChange w:id="5491" w:author="Mohsen Jafarinejad" w:date="2019-05-12T10:59:00Z">
              <w:rPr>
                <w:rStyle w:val="Hyperlink"/>
                <w:rtl/>
              </w:rPr>
            </w:rPrChange>
          </w:rPr>
          <w:t xml:space="preserve"> </w:t>
        </w:r>
        <w:r w:rsidRPr="00974A00">
          <w:rPr>
            <w:rStyle w:val="Hyperlink"/>
            <w:rFonts w:hint="cs"/>
            <w:b w:val="0"/>
            <w:bCs w:val="0"/>
            <w:sz w:val="22"/>
            <w:szCs w:val="22"/>
            <w:rtl/>
            <w:rPrChange w:id="5492" w:author="Mohsen Jafarinejad" w:date="2019-05-12T10:59:00Z">
              <w:rPr>
                <w:rStyle w:val="Hyperlink"/>
                <w:rFonts w:hint="cs"/>
                <w:rtl/>
              </w:rPr>
            </w:rPrChange>
          </w:rPr>
          <w:t>محلی</w:t>
        </w:r>
        <w:r w:rsidRPr="00974A00">
          <w:rPr>
            <w:rStyle w:val="Hyperlink"/>
            <w:b w:val="0"/>
            <w:bCs w:val="0"/>
            <w:sz w:val="22"/>
            <w:szCs w:val="22"/>
            <w:rtl/>
            <w:rPrChange w:id="5493" w:author="Mohsen Jafarinejad" w:date="2019-05-12T10:59:00Z">
              <w:rPr>
                <w:rStyle w:val="Hyperlink"/>
                <w:rtl/>
              </w:rPr>
            </w:rPrChange>
          </w:rPr>
          <w:t xml:space="preserve"> </w:t>
        </w:r>
        <w:r w:rsidRPr="00974A00">
          <w:rPr>
            <w:rStyle w:val="Hyperlink"/>
            <w:rFonts w:hint="cs"/>
            <w:b w:val="0"/>
            <w:bCs w:val="0"/>
            <w:sz w:val="22"/>
            <w:szCs w:val="22"/>
            <w:rtl/>
            <w:rPrChange w:id="5494" w:author="Mohsen Jafarinejad" w:date="2019-05-12T10:59:00Z">
              <w:rPr>
                <w:rStyle w:val="Hyperlink"/>
                <w:rFonts w:hint="cs"/>
                <w:rtl/>
              </w:rPr>
            </w:rPrChange>
          </w:rPr>
          <w:t>شدت</w:t>
        </w:r>
        <w:r w:rsidRPr="00974A00">
          <w:rPr>
            <w:rStyle w:val="Hyperlink"/>
            <w:b w:val="0"/>
            <w:bCs w:val="0"/>
            <w:sz w:val="22"/>
            <w:szCs w:val="22"/>
            <w:rtl/>
            <w:rPrChange w:id="5495" w:author="Mohsen Jafarinejad" w:date="2019-05-12T10:59:00Z">
              <w:rPr>
                <w:rStyle w:val="Hyperlink"/>
                <w:rtl/>
              </w:rPr>
            </w:rPrChange>
          </w:rPr>
          <w:t xml:space="preserve"> </w:t>
        </w:r>
        <w:r w:rsidRPr="00974A00">
          <w:rPr>
            <w:rStyle w:val="Hyperlink"/>
            <w:rFonts w:hint="cs"/>
            <w:b w:val="0"/>
            <w:bCs w:val="0"/>
            <w:sz w:val="22"/>
            <w:szCs w:val="22"/>
            <w:rtl/>
            <w:rPrChange w:id="5496" w:author="Mohsen Jafarinejad" w:date="2019-05-12T10:59:00Z">
              <w:rPr>
                <w:rStyle w:val="Hyperlink"/>
                <w:rFonts w:hint="cs"/>
                <w:rtl/>
              </w:rPr>
            </w:rPrChange>
          </w:rPr>
          <w:t>واکنش</w:t>
        </w:r>
        <w:r w:rsidRPr="00974A00">
          <w:rPr>
            <w:rStyle w:val="Hyperlink"/>
            <w:b w:val="0"/>
            <w:bCs w:val="0"/>
            <w:sz w:val="22"/>
            <w:szCs w:val="22"/>
            <w:rtl/>
            <w:rPrChange w:id="5497" w:author="Mohsen Jafarinejad" w:date="2019-05-12T10:59:00Z">
              <w:rPr>
                <w:rStyle w:val="Hyperlink"/>
                <w:rtl/>
              </w:rPr>
            </w:rPrChange>
          </w:rPr>
          <w:t xml:space="preserve"> </w:t>
        </w:r>
        <w:r w:rsidRPr="00974A00">
          <w:rPr>
            <w:rStyle w:val="Hyperlink"/>
            <w:rFonts w:hint="cs"/>
            <w:b w:val="0"/>
            <w:bCs w:val="0"/>
            <w:sz w:val="22"/>
            <w:szCs w:val="22"/>
            <w:rtl/>
            <w:rPrChange w:id="5498" w:author="Mohsen Jafarinejad" w:date="2019-05-12T10:59:00Z">
              <w:rPr>
                <w:rStyle w:val="Hyperlink"/>
                <w:rFonts w:hint="cs"/>
                <w:rtl/>
              </w:rPr>
            </w:rPrChange>
          </w:rPr>
          <w:t>آند</w:t>
        </w:r>
        <w:r w:rsidRPr="00974A00">
          <w:rPr>
            <w:b w:val="0"/>
            <w:bCs w:val="0"/>
            <w:webHidden/>
            <w:sz w:val="22"/>
            <w:szCs w:val="22"/>
            <w:rPrChange w:id="5499" w:author="Mohsen Jafarinejad" w:date="2019-05-12T10:59:00Z">
              <w:rPr>
                <w:webHidden/>
              </w:rPr>
            </w:rPrChange>
          </w:rPr>
          <w:tab/>
        </w:r>
      </w:ins>
      <w:ins w:id="5500" w:author="Mohsen Jafarinejad" w:date="2019-05-12T11:07:00Z">
        <w:r w:rsidR="00974A00">
          <w:rPr>
            <w:rFonts w:hint="cs"/>
            <w:b w:val="0"/>
            <w:bCs w:val="0"/>
            <w:webHidden/>
            <w:sz w:val="22"/>
            <w:szCs w:val="22"/>
            <w:rtl/>
          </w:rPr>
          <w:t>86</w:t>
        </w:r>
      </w:ins>
      <w:ins w:id="5501" w:author="Mohsen Jafarinejad" w:date="2019-05-12T10:50:00Z">
        <w:r w:rsidRPr="00974A00">
          <w:rPr>
            <w:rStyle w:val="Hyperlink"/>
            <w:b w:val="0"/>
            <w:bCs w:val="0"/>
            <w:sz w:val="22"/>
            <w:szCs w:val="22"/>
            <w:rPrChange w:id="5502" w:author="Mohsen Jafarinejad" w:date="2019-05-12T10:59:00Z">
              <w:rPr>
                <w:rStyle w:val="Hyperlink"/>
              </w:rPr>
            </w:rPrChange>
          </w:rPr>
          <w:fldChar w:fldCharType="end"/>
        </w:r>
      </w:ins>
    </w:p>
    <w:p w14:paraId="37AC702E" w14:textId="52997194" w:rsidR="009667A9" w:rsidRPr="00974A00" w:rsidRDefault="009667A9">
      <w:pPr>
        <w:pStyle w:val="TOC1"/>
        <w:rPr>
          <w:ins w:id="5503" w:author="Mohsen Jafarinejad" w:date="2019-05-12T10:50:00Z"/>
          <w:rFonts w:eastAsiaTheme="minorEastAsia"/>
          <w:b w:val="0"/>
          <w:bCs w:val="0"/>
          <w:i w:val="0"/>
          <w:sz w:val="20"/>
          <w:szCs w:val="20"/>
          <w:lang w:bidi="ar-SA"/>
          <w:rPrChange w:id="5504" w:author="Mohsen Jafarinejad" w:date="2019-05-12T10:59:00Z">
            <w:rPr>
              <w:ins w:id="5505" w:author="Mohsen Jafarinejad" w:date="2019-05-12T10:50:00Z"/>
              <w:rFonts w:asciiTheme="minorHAnsi" w:eastAsiaTheme="minorEastAsia" w:hAnsiTheme="minorHAnsi" w:cstheme="minorBidi"/>
              <w:b w:val="0"/>
              <w:bCs w:val="0"/>
              <w:i w:val="0"/>
              <w:lang w:bidi="ar-SA"/>
            </w:rPr>
          </w:rPrChange>
        </w:rPr>
        <w:pPrChange w:id="5506" w:author="Mohsen Jafarinejad" w:date="2019-05-12T11:07:00Z">
          <w:pPr>
            <w:pStyle w:val="TOC1"/>
            <w:bidi w:val="0"/>
          </w:pPr>
        </w:pPrChange>
      </w:pPr>
      <w:ins w:id="5507" w:author="Mohsen Jafarinejad" w:date="2019-05-12T10:50:00Z">
        <w:r w:rsidRPr="00974A00">
          <w:rPr>
            <w:rStyle w:val="Hyperlink"/>
            <w:b w:val="0"/>
            <w:bCs w:val="0"/>
            <w:sz w:val="22"/>
            <w:szCs w:val="22"/>
            <w:rPrChange w:id="5508" w:author="Mohsen Jafarinejad" w:date="2019-05-12T10:59:00Z">
              <w:rPr>
                <w:rStyle w:val="Hyperlink"/>
              </w:rPr>
            </w:rPrChange>
          </w:rPr>
          <w:fldChar w:fldCharType="begin"/>
        </w:r>
        <w:r w:rsidRPr="00974A00">
          <w:rPr>
            <w:rStyle w:val="Hyperlink"/>
            <w:b w:val="0"/>
            <w:bCs w:val="0"/>
            <w:sz w:val="22"/>
            <w:szCs w:val="22"/>
            <w:rPrChange w:id="5509" w:author="Mohsen Jafarinejad" w:date="2019-05-12T10:59:00Z">
              <w:rPr>
                <w:rStyle w:val="Hyperlink"/>
              </w:rPr>
            </w:rPrChange>
          </w:rPr>
          <w:instrText xml:space="preserve"> </w:instrText>
        </w:r>
        <w:r w:rsidRPr="00974A00">
          <w:rPr>
            <w:b w:val="0"/>
            <w:bCs w:val="0"/>
            <w:sz w:val="22"/>
            <w:szCs w:val="22"/>
            <w:rPrChange w:id="5510" w:author="Mohsen Jafarinejad" w:date="2019-05-12T10:59:00Z">
              <w:rPr/>
            </w:rPrChange>
          </w:rPr>
          <w:instrText>HYPERLINK \l "_Toc8551054"</w:instrText>
        </w:r>
        <w:r w:rsidRPr="00974A00">
          <w:rPr>
            <w:rStyle w:val="Hyperlink"/>
            <w:b w:val="0"/>
            <w:bCs w:val="0"/>
            <w:sz w:val="22"/>
            <w:szCs w:val="22"/>
            <w:rPrChange w:id="5511" w:author="Mohsen Jafarinejad" w:date="2019-05-12T10:59:00Z">
              <w:rPr>
                <w:rStyle w:val="Hyperlink"/>
              </w:rPr>
            </w:rPrChange>
          </w:rPr>
          <w:instrText xml:space="preserve"> </w:instrText>
        </w:r>
        <w:r w:rsidRPr="00974A00">
          <w:rPr>
            <w:rStyle w:val="Hyperlink"/>
            <w:b w:val="0"/>
            <w:bCs w:val="0"/>
            <w:sz w:val="22"/>
            <w:szCs w:val="22"/>
            <w:rPrChange w:id="5512" w:author="Mohsen Jafarinejad" w:date="2019-05-12T10:59:00Z">
              <w:rPr>
                <w:rStyle w:val="Hyperlink"/>
              </w:rPr>
            </w:rPrChange>
          </w:rPr>
          <w:fldChar w:fldCharType="separate"/>
        </w:r>
        <w:r w:rsidRPr="00974A00">
          <w:rPr>
            <w:rStyle w:val="Hyperlink"/>
            <w:rFonts w:hint="cs"/>
            <w:b w:val="0"/>
            <w:bCs w:val="0"/>
            <w:sz w:val="22"/>
            <w:szCs w:val="22"/>
            <w:rtl/>
            <w:rPrChange w:id="5513" w:author="Mohsen Jafarinejad" w:date="2019-05-12T10:59:00Z">
              <w:rPr>
                <w:rStyle w:val="Hyperlink"/>
                <w:rFonts w:hint="cs"/>
                <w:rtl/>
              </w:rPr>
            </w:rPrChange>
          </w:rPr>
          <w:t>شکل</w:t>
        </w:r>
        <w:r w:rsidRPr="00974A00">
          <w:rPr>
            <w:rStyle w:val="Hyperlink"/>
            <w:b w:val="0"/>
            <w:bCs w:val="0"/>
            <w:sz w:val="22"/>
            <w:szCs w:val="22"/>
            <w:rtl/>
            <w:rPrChange w:id="5514" w:author="Mohsen Jafarinejad" w:date="2019-05-12T10:59:00Z">
              <w:rPr>
                <w:rStyle w:val="Hyperlink"/>
                <w:rtl/>
              </w:rPr>
            </w:rPrChange>
          </w:rPr>
          <w:t xml:space="preserve"> 4-9 </w:t>
        </w:r>
        <w:r w:rsidRPr="00974A00">
          <w:rPr>
            <w:rStyle w:val="Hyperlink"/>
            <w:rFonts w:hint="cs"/>
            <w:b w:val="0"/>
            <w:bCs w:val="0"/>
            <w:sz w:val="22"/>
            <w:szCs w:val="22"/>
            <w:rtl/>
            <w:rPrChange w:id="5515" w:author="Mohsen Jafarinejad" w:date="2019-05-12T10:59:00Z">
              <w:rPr>
                <w:rStyle w:val="Hyperlink"/>
                <w:rFonts w:hint="cs"/>
                <w:rtl/>
              </w:rPr>
            </w:rPrChange>
          </w:rPr>
          <w:t>تغییرات</w:t>
        </w:r>
        <w:r w:rsidRPr="00974A00">
          <w:rPr>
            <w:rStyle w:val="Hyperlink"/>
            <w:b w:val="0"/>
            <w:bCs w:val="0"/>
            <w:sz w:val="22"/>
            <w:szCs w:val="22"/>
            <w:rtl/>
            <w:rPrChange w:id="5516" w:author="Mohsen Jafarinejad" w:date="2019-05-12T10:59:00Z">
              <w:rPr>
                <w:rStyle w:val="Hyperlink"/>
                <w:rtl/>
              </w:rPr>
            </w:rPrChange>
          </w:rPr>
          <w:t xml:space="preserve"> </w:t>
        </w:r>
        <w:r w:rsidRPr="00974A00">
          <w:rPr>
            <w:rStyle w:val="Hyperlink"/>
            <w:rFonts w:hint="cs"/>
            <w:b w:val="0"/>
            <w:bCs w:val="0"/>
            <w:sz w:val="22"/>
            <w:szCs w:val="22"/>
            <w:rtl/>
            <w:rPrChange w:id="5517" w:author="Mohsen Jafarinejad" w:date="2019-05-12T10:59:00Z">
              <w:rPr>
                <w:rStyle w:val="Hyperlink"/>
                <w:rFonts w:hint="cs"/>
                <w:rtl/>
              </w:rPr>
            </w:rPrChange>
          </w:rPr>
          <w:t>محلی</w:t>
        </w:r>
        <w:r w:rsidRPr="00974A00">
          <w:rPr>
            <w:rStyle w:val="Hyperlink"/>
            <w:b w:val="0"/>
            <w:bCs w:val="0"/>
            <w:sz w:val="22"/>
            <w:szCs w:val="22"/>
            <w:rtl/>
            <w:rPrChange w:id="5518" w:author="Mohsen Jafarinejad" w:date="2019-05-12T10:59:00Z">
              <w:rPr>
                <w:rStyle w:val="Hyperlink"/>
                <w:rtl/>
              </w:rPr>
            </w:rPrChange>
          </w:rPr>
          <w:t xml:space="preserve"> </w:t>
        </w:r>
        <w:r w:rsidRPr="00974A00">
          <w:rPr>
            <w:rStyle w:val="Hyperlink"/>
            <w:rFonts w:hint="cs"/>
            <w:b w:val="0"/>
            <w:bCs w:val="0"/>
            <w:sz w:val="22"/>
            <w:szCs w:val="22"/>
            <w:rtl/>
            <w:rPrChange w:id="5519" w:author="Mohsen Jafarinejad" w:date="2019-05-12T10:59:00Z">
              <w:rPr>
                <w:rStyle w:val="Hyperlink"/>
                <w:rFonts w:hint="cs"/>
                <w:rtl/>
              </w:rPr>
            </w:rPrChange>
          </w:rPr>
          <w:t>شدت</w:t>
        </w:r>
        <w:r w:rsidRPr="00974A00">
          <w:rPr>
            <w:rStyle w:val="Hyperlink"/>
            <w:b w:val="0"/>
            <w:bCs w:val="0"/>
            <w:sz w:val="22"/>
            <w:szCs w:val="22"/>
            <w:rtl/>
            <w:rPrChange w:id="5520" w:author="Mohsen Jafarinejad" w:date="2019-05-12T10:59:00Z">
              <w:rPr>
                <w:rStyle w:val="Hyperlink"/>
                <w:rtl/>
              </w:rPr>
            </w:rPrChange>
          </w:rPr>
          <w:t xml:space="preserve"> </w:t>
        </w:r>
        <w:r w:rsidRPr="00974A00">
          <w:rPr>
            <w:rStyle w:val="Hyperlink"/>
            <w:rFonts w:hint="cs"/>
            <w:b w:val="0"/>
            <w:bCs w:val="0"/>
            <w:sz w:val="22"/>
            <w:szCs w:val="22"/>
            <w:rtl/>
            <w:rPrChange w:id="5521" w:author="Mohsen Jafarinejad" w:date="2019-05-12T10:59:00Z">
              <w:rPr>
                <w:rStyle w:val="Hyperlink"/>
                <w:rFonts w:hint="cs"/>
                <w:rtl/>
              </w:rPr>
            </w:rPrChange>
          </w:rPr>
          <w:t>واکنش</w:t>
        </w:r>
        <w:r w:rsidRPr="00974A00">
          <w:rPr>
            <w:rStyle w:val="Hyperlink"/>
            <w:b w:val="0"/>
            <w:bCs w:val="0"/>
            <w:sz w:val="22"/>
            <w:szCs w:val="22"/>
            <w:rtl/>
            <w:rPrChange w:id="5522" w:author="Mohsen Jafarinejad" w:date="2019-05-12T10:59:00Z">
              <w:rPr>
                <w:rStyle w:val="Hyperlink"/>
                <w:rtl/>
              </w:rPr>
            </w:rPrChange>
          </w:rPr>
          <w:t xml:space="preserve"> </w:t>
        </w:r>
        <w:r w:rsidRPr="00974A00">
          <w:rPr>
            <w:rStyle w:val="Hyperlink"/>
            <w:rFonts w:hint="cs"/>
            <w:b w:val="0"/>
            <w:bCs w:val="0"/>
            <w:sz w:val="22"/>
            <w:szCs w:val="22"/>
            <w:rtl/>
            <w:rPrChange w:id="5523" w:author="Mohsen Jafarinejad" w:date="2019-05-12T10:59:00Z">
              <w:rPr>
                <w:rStyle w:val="Hyperlink"/>
                <w:rFonts w:hint="cs"/>
                <w:rtl/>
              </w:rPr>
            </w:rPrChange>
          </w:rPr>
          <w:t>کاتد</w:t>
        </w:r>
        <w:r w:rsidRPr="00974A00">
          <w:rPr>
            <w:b w:val="0"/>
            <w:bCs w:val="0"/>
            <w:webHidden/>
            <w:sz w:val="22"/>
            <w:szCs w:val="22"/>
            <w:rPrChange w:id="5524" w:author="Mohsen Jafarinejad" w:date="2019-05-12T10:59:00Z">
              <w:rPr>
                <w:webHidden/>
              </w:rPr>
            </w:rPrChange>
          </w:rPr>
          <w:tab/>
        </w:r>
      </w:ins>
      <w:ins w:id="5525" w:author="Mohsen Jafarinejad" w:date="2019-05-12T11:07:00Z">
        <w:r w:rsidR="00974A00">
          <w:rPr>
            <w:rFonts w:hint="cs"/>
            <w:b w:val="0"/>
            <w:bCs w:val="0"/>
            <w:webHidden/>
            <w:sz w:val="22"/>
            <w:szCs w:val="22"/>
            <w:rtl/>
          </w:rPr>
          <w:t>87</w:t>
        </w:r>
      </w:ins>
      <w:ins w:id="5526" w:author="Mohsen Jafarinejad" w:date="2019-05-12T10:50:00Z">
        <w:r w:rsidRPr="00974A00">
          <w:rPr>
            <w:rStyle w:val="Hyperlink"/>
            <w:b w:val="0"/>
            <w:bCs w:val="0"/>
            <w:sz w:val="22"/>
            <w:szCs w:val="22"/>
            <w:rPrChange w:id="5527" w:author="Mohsen Jafarinejad" w:date="2019-05-12T10:59:00Z">
              <w:rPr>
                <w:rStyle w:val="Hyperlink"/>
              </w:rPr>
            </w:rPrChange>
          </w:rPr>
          <w:fldChar w:fldCharType="end"/>
        </w:r>
      </w:ins>
    </w:p>
    <w:p w14:paraId="6D586D93" w14:textId="1E2D76F4" w:rsidR="009667A9" w:rsidRPr="00974A00" w:rsidRDefault="009667A9">
      <w:pPr>
        <w:pStyle w:val="TOC1"/>
        <w:rPr>
          <w:ins w:id="5528" w:author="Mohsen Jafarinejad" w:date="2019-05-12T10:50:00Z"/>
          <w:rFonts w:eastAsiaTheme="minorEastAsia"/>
          <w:b w:val="0"/>
          <w:bCs w:val="0"/>
          <w:i w:val="0"/>
          <w:sz w:val="20"/>
          <w:szCs w:val="20"/>
          <w:lang w:bidi="ar-SA"/>
          <w:rPrChange w:id="5529" w:author="Mohsen Jafarinejad" w:date="2019-05-12T10:59:00Z">
            <w:rPr>
              <w:ins w:id="5530" w:author="Mohsen Jafarinejad" w:date="2019-05-12T10:50:00Z"/>
              <w:rFonts w:asciiTheme="minorHAnsi" w:eastAsiaTheme="minorEastAsia" w:hAnsiTheme="minorHAnsi" w:cstheme="minorBidi"/>
              <w:b w:val="0"/>
              <w:bCs w:val="0"/>
              <w:i w:val="0"/>
              <w:lang w:bidi="ar-SA"/>
            </w:rPr>
          </w:rPrChange>
        </w:rPr>
        <w:pPrChange w:id="5531" w:author="Mohsen Jafarinejad" w:date="2019-05-12T11:07:00Z">
          <w:pPr>
            <w:pStyle w:val="TOC1"/>
            <w:bidi w:val="0"/>
          </w:pPr>
        </w:pPrChange>
      </w:pPr>
      <w:ins w:id="5532" w:author="Mohsen Jafarinejad" w:date="2019-05-12T10:50:00Z">
        <w:r w:rsidRPr="00974A00">
          <w:rPr>
            <w:rStyle w:val="Hyperlink"/>
            <w:b w:val="0"/>
            <w:bCs w:val="0"/>
            <w:sz w:val="22"/>
            <w:szCs w:val="22"/>
            <w:rPrChange w:id="5533" w:author="Mohsen Jafarinejad" w:date="2019-05-12T10:59:00Z">
              <w:rPr>
                <w:rStyle w:val="Hyperlink"/>
              </w:rPr>
            </w:rPrChange>
          </w:rPr>
          <w:fldChar w:fldCharType="begin"/>
        </w:r>
        <w:r w:rsidRPr="00974A00">
          <w:rPr>
            <w:rStyle w:val="Hyperlink"/>
            <w:b w:val="0"/>
            <w:bCs w:val="0"/>
            <w:sz w:val="22"/>
            <w:szCs w:val="22"/>
            <w:rPrChange w:id="5534" w:author="Mohsen Jafarinejad" w:date="2019-05-12T10:59:00Z">
              <w:rPr>
                <w:rStyle w:val="Hyperlink"/>
              </w:rPr>
            </w:rPrChange>
          </w:rPr>
          <w:instrText xml:space="preserve"> </w:instrText>
        </w:r>
        <w:r w:rsidRPr="00974A00">
          <w:rPr>
            <w:b w:val="0"/>
            <w:bCs w:val="0"/>
            <w:sz w:val="22"/>
            <w:szCs w:val="22"/>
            <w:rPrChange w:id="5535" w:author="Mohsen Jafarinejad" w:date="2019-05-12T10:59:00Z">
              <w:rPr/>
            </w:rPrChange>
          </w:rPr>
          <w:instrText>HYPERLINK \l "_Toc8551055"</w:instrText>
        </w:r>
        <w:r w:rsidRPr="00974A00">
          <w:rPr>
            <w:rStyle w:val="Hyperlink"/>
            <w:b w:val="0"/>
            <w:bCs w:val="0"/>
            <w:sz w:val="22"/>
            <w:szCs w:val="22"/>
            <w:rPrChange w:id="5536" w:author="Mohsen Jafarinejad" w:date="2019-05-12T10:59:00Z">
              <w:rPr>
                <w:rStyle w:val="Hyperlink"/>
              </w:rPr>
            </w:rPrChange>
          </w:rPr>
          <w:instrText xml:space="preserve"> </w:instrText>
        </w:r>
        <w:r w:rsidRPr="00974A00">
          <w:rPr>
            <w:rStyle w:val="Hyperlink"/>
            <w:b w:val="0"/>
            <w:bCs w:val="0"/>
            <w:sz w:val="22"/>
            <w:szCs w:val="22"/>
            <w:rPrChange w:id="5537" w:author="Mohsen Jafarinejad" w:date="2019-05-12T10:59:00Z">
              <w:rPr>
                <w:rStyle w:val="Hyperlink"/>
              </w:rPr>
            </w:rPrChange>
          </w:rPr>
          <w:fldChar w:fldCharType="separate"/>
        </w:r>
        <w:r w:rsidRPr="00974A00">
          <w:rPr>
            <w:rStyle w:val="Hyperlink"/>
            <w:rFonts w:hint="cs"/>
            <w:b w:val="0"/>
            <w:bCs w:val="0"/>
            <w:sz w:val="22"/>
            <w:szCs w:val="22"/>
            <w:rtl/>
            <w:rPrChange w:id="5538" w:author="Mohsen Jafarinejad" w:date="2019-05-12T10:59:00Z">
              <w:rPr>
                <w:rStyle w:val="Hyperlink"/>
                <w:rFonts w:hint="cs"/>
                <w:rtl/>
              </w:rPr>
            </w:rPrChange>
          </w:rPr>
          <w:t>شکل</w:t>
        </w:r>
        <w:r w:rsidRPr="00974A00">
          <w:rPr>
            <w:rStyle w:val="Hyperlink"/>
            <w:b w:val="0"/>
            <w:bCs w:val="0"/>
            <w:sz w:val="22"/>
            <w:szCs w:val="22"/>
            <w:rtl/>
            <w:rPrChange w:id="5539" w:author="Mohsen Jafarinejad" w:date="2019-05-12T10:59:00Z">
              <w:rPr>
                <w:rStyle w:val="Hyperlink"/>
                <w:rtl/>
              </w:rPr>
            </w:rPrChange>
          </w:rPr>
          <w:t xml:space="preserve"> 4-10 </w:t>
        </w:r>
        <w:r w:rsidRPr="00974A00">
          <w:rPr>
            <w:rStyle w:val="Hyperlink"/>
            <w:rFonts w:hint="cs"/>
            <w:b w:val="0"/>
            <w:bCs w:val="0"/>
            <w:sz w:val="22"/>
            <w:szCs w:val="22"/>
            <w:rtl/>
            <w:rPrChange w:id="5540" w:author="Mohsen Jafarinejad" w:date="2019-05-12T10:59:00Z">
              <w:rPr>
                <w:rStyle w:val="Hyperlink"/>
                <w:rFonts w:hint="cs"/>
                <w:rtl/>
              </w:rPr>
            </w:rPrChange>
          </w:rPr>
          <w:t>تغییرات</w:t>
        </w:r>
        <w:r w:rsidRPr="00974A00">
          <w:rPr>
            <w:rStyle w:val="Hyperlink"/>
            <w:b w:val="0"/>
            <w:bCs w:val="0"/>
            <w:sz w:val="22"/>
            <w:szCs w:val="22"/>
            <w:rtl/>
            <w:rPrChange w:id="5541" w:author="Mohsen Jafarinejad" w:date="2019-05-12T10:59:00Z">
              <w:rPr>
                <w:rStyle w:val="Hyperlink"/>
                <w:rtl/>
              </w:rPr>
            </w:rPrChange>
          </w:rPr>
          <w:t xml:space="preserve"> </w:t>
        </w:r>
        <w:r w:rsidRPr="00974A00">
          <w:rPr>
            <w:rStyle w:val="Hyperlink"/>
            <w:rFonts w:hint="cs"/>
            <w:b w:val="0"/>
            <w:bCs w:val="0"/>
            <w:sz w:val="22"/>
            <w:szCs w:val="22"/>
            <w:rtl/>
            <w:rPrChange w:id="5542" w:author="Mohsen Jafarinejad" w:date="2019-05-12T10:59:00Z">
              <w:rPr>
                <w:rStyle w:val="Hyperlink"/>
                <w:rFonts w:hint="cs"/>
                <w:rtl/>
              </w:rPr>
            </w:rPrChange>
          </w:rPr>
          <w:t>چگالی</w:t>
        </w:r>
        <w:r w:rsidRPr="00974A00">
          <w:rPr>
            <w:rStyle w:val="Hyperlink"/>
            <w:b w:val="0"/>
            <w:bCs w:val="0"/>
            <w:sz w:val="22"/>
            <w:szCs w:val="22"/>
            <w:rtl/>
            <w:rPrChange w:id="5543" w:author="Mohsen Jafarinejad" w:date="2019-05-12T10:59:00Z">
              <w:rPr>
                <w:rStyle w:val="Hyperlink"/>
                <w:rtl/>
              </w:rPr>
            </w:rPrChange>
          </w:rPr>
          <w:t xml:space="preserve"> </w:t>
        </w:r>
        <w:r w:rsidRPr="00974A00">
          <w:rPr>
            <w:rStyle w:val="Hyperlink"/>
            <w:rFonts w:hint="cs"/>
            <w:b w:val="0"/>
            <w:bCs w:val="0"/>
            <w:sz w:val="22"/>
            <w:szCs w:val="22"/>
            <w:rtl/>
            <w:rPrChange w:id="5544" w:author="Mohsen Jafarinejad" w:date="2019-05-12T10:59:00Z">
              <w:rPr>
                <w:rStyle w:val="Hyperlink"/>
                <w:rFonts w:hint="cs"/>
                <w:rtl/>
              </w:rPr>
            </w:rPrChange>
          </w:rPr>
          <w:t>جریان</w:t>
        </w:r>
        <w:r w:rsidRPr="00974A00">
          <w:rPr>
            <w:rStyle w:val="Hyperlink"/>
            <w:b w:val="0"/>
            <w:bCs w:val="0"/>
            <w:sz w:val="22"/>
            <w:szCs w:val="22"/>
            <w:rtl/>
            <w:rPrChange w:id="5545" w:author="Mohsen Jafarinejad" w:date="2019-05-12T10:59:00Z">
              <w:rPr>
                <w:rStyle w:val="Hyperlink"/>
                <w:rtl/>
              </w:rPr>
            </w:rPrChange>
          </w:rPr>
          <w:t xml:space="preserve"> </w:t>
        </w:r>
        <w:r w:rsidRPr="00974A00">
          <w:rPr>
            <w:rStyle w:val="Hyperlink"/>
            <w:rFonts w:hint="cs"/>
            <w:b w:val="0"/>
            <w:bCs w:val="0"/>
            <w:sz w:val="22"/>
            <w:szCs w:val="22"/>
            <w:rtl/>
            <w:rPrChange w:id="5546" w:author="Mohsen Jafarinejad" w:date="2019-05-12T10:59:00Z">
              <w:rPr>
                <w:rStyle w:val="Hyperlink"/>
                <w:rFonts w:hint="cs"/>
                <w:rtl/>
              </w:rPr>
            </w:rPrChange>
          </w:rPr>
          <w:t>اتصال</w:t>
        </w:r>
        <w:r w:rsidRPr="00974A00">
          <w:rPr>
            <w:rStyle w:val="Hyperlink"/>
            <w:b w:val="0"/>
            <w:bCs w:val="0"/>
            <w:sz w:val="22"/>
            <w:szCs w:val="22"/>
            <w:rtl/>
            <w:rPrChange w:id="5547" w:author="Mohsen Jafarinejad" w:date="2019-05-12T10:59:00Z">
              <w:rPr>
                <w:rStyle w:val="Hyperlink"/>
                <w:rtl/>
              </w:rPr>
            </w:rPrChange>
          </w:rPr>
          <w:t xml:space="preserve"> </w:t>
        </w:r>
        <w:r w:rsidRPr="00974A00">
          <w:rPr>
            <w:rStyle w:val="Hyperlink"/>
            <w:rFonts w:hint="cs"/>
            <w:b w:val="0"/>
            <w:bCs w:val="0"/>
            <w:sz w:val="22"/>
            <w:szCs w:val="22"/>
            <w:rtl/>
            <w:rPrChange w:id="5548" w:author="Mohsen Jafarinejad" w:date="2019-05-12T10:59:00Z">
              <w:rPr>
                <w:rStyle w:val="Hyperlink"/>
                <w:rFonts w:hint="cs"/>
                <w:rtl/>
              </w:rPr>
            </w:rPrChange>
          </w:rPr>
          <w:t>کوتاه</w:t>
        </w:r>
        <w:r w:rsidRPr="00974A00">
          <w:rPr>
            <w:rStyle w:val="Hyperlink"/>
            <w:b w:val="0"/>
            <w:bCs w:val="0"/>
            <w:sz w:val="22"/>
            <w:szCs w:val="22"/>
            <w:rtl/>
            <w:rPrChange w:id="5549" w:author="Mohsen Jafarinejad" w:date="2019-05-12T10:59:00Z">
              <w:rPr>
                <w:rStyle w:val="Hyperlink"/>
                <w:rtl/>
              </w:rPr>
            </w:rPrChange>
          </w:rPr>
          <w:t xml:space="preserve"> </w:t>
        </w:r>
        <w:r w:rsidRPr="00974A00">
          <w:rPr>
            <w:rStyle w:val="Hyperlink"/>
            <w:rFonts w:hint="cs"/>
            <w:b w:val="0"/>
            <w:bCs w:val="0"/>
            <w:sz w:val="22"/>
            <w:szCs w:val="22"/>
            <w:rtl/>
            <w:rPrChange w:id="5550" w:author="Mohsen Jafarinejad" w:date="2019-05-12T10:59:00Z">
              <w:rPr>
                <w:rStyle w:val="Hyperlink"/>
                <w:rFonts w:hint="cs"/>
                <w:rtl/>
              </w:rPr>
            </w:rPrChange>
          </w:rPr>
          <w:t>با</w:t>
        </w:r>
        <w:r w:rsidRPr="00974A00">
          <w:rPr>
            <w:rStyle w:val="Hyperlink"/>
            <w:b w:val="0"/>
            <w:bCs w:val="0"/>
            <w:sz w:val="22"/>
            <w:szCs w:val="22"/>
            <w:rtl/>
            <w:rPrChange w:id="5551" w:author="Mohsen Jafarinejad" w:date="2019-05-12T10:59:00Z">
              <w:rPr>
                <w:rStyle w:val="Hyperlink"/>
                <w:rtl/>
              </w:rPr>
            </w:rPrChange>
          </w:rPr>
          <w:t xml:space="preserve"> </w:t>
        </w:r>
        <w:r w:rsidRPr="00974A00">
          <w:rPr>
            <w:rStyle w:val="Hyperlink"/>
            <w:rFonts w:hint="cs"/>
            <w:b w:val="0"/>
            <w:bCs w:val="0"/>
            <w:sz w:val="22"/>
            <w:szCs w:val="22"/>
            <w:rtl/>
            <w:rPrChange w:id="5552" w:author="Mohsen Jafarinejad" w:date="2019-05-12T10:59:00Z">
              <w:rPr>
                <w:rStyle w:val="Hyperlink"/>
                <w:rFonts w:hint="cs"/>
                <w:rtl/>
              </w:rPr>
            </w:rPrChange>
          </w:rPr>
          <w:t>تغییر</w:t>
        </w:r>
        <w:r w:rsidRPr="00974A00">
          <w:rPr>
            <w:rStyle w:val="Hyperlink"/>
            <w:b w:val="0"/>
            <w:bCs w:val="0"/>
            <w:sz w:val="22"/>
            <w:szCs w:val="22"/>
            <w:rtl/>
            <w:rPrChange w:id="5553" w:author="Mohsen Jafarinejad" w:date="2019-05-12T10:59:00Z">
              <w:rPr>
                <w:rStyle w:val="Hyperlink"/>
                <w:rtl/>
              </w:rPr>
            </w:rPrChange>
          </w:rPr>
          <w:t xml:space="preserve"> </w:t>
        </w:r>
        <w:r w:rsidRPr="00974A00">
          <w:rPr>
            <w:rStyle w:val="Hyperlink"/>
            <w:rFonts w:hint="cs"/>
            <w:b w:val="0"/>
            <w:bCs w:val="0"/>
            <w:sz w:val="22"/>
            <w:szCs w:val="22"/>
            <w:rtl/>
            <w:rPrChange w:id="5554" w:author="Mohsen Jafarinejad" w:date="2019-05-12T10:59:00Z">
              <w:rPr>
                <w:rStyle w:val="Hyperlink"/>
                <w:rFonts w:hint="cs"/>
                <w:rtl/>
              </w:rPr>
            </w:rPrChange>
          </w:rPr>
          <w:t>نسبت</w:t>
        </w:r>
        <w:r w:rsidRPr="00974A00">
          <w:rPr>
            <w:rStyle w:val="Hyperlink"/>
            <w:b w:val="0"/>
            <w:bCs w:val="0"/>
            <w:sz w:val="22"/>
            <w:szCs w:val="22"/>
            <w:rtl/>
            <w:rPrChange w:id="5555" w:author="Mohsen Jafarinejad" w:date="2019-05-12T10:59:00Z">
              <w:rPr>
                <w:rStyle w:val="Hyperlink"/>
                <w:rtl/>
              </w:rPr>
            </w:rPrChange>
          </w:rPr>
          <w:t xml:space="preserve"> </w:t>
        </w:r>
        <w:r w:rsidRPr="00974A00">
          <w:rPr>
            <w:rStyle w:val="Hyperlink"/>
            <w:rFonts w:hint="cs"/>
            <w:b w:val="0"/>
            <w:bCs w:val="0"/>
            <w:sz w:val="22"/>
            <w:szCs w:val="22"/>
            <w:rtl/>
            <w:rPrChange w:id="5556" w:author="Mohsen Jafarinejad" w:date="2019-05-12T10:59:00Z">
              <w:rPr>
                <w:rStyle w:val="Hyperlink"/>
                <w:rFonts w:hint="cs"/>
                <w:rtl/>
              </w:rPr>
            </w:rPrChange>
          </w:rPr>
          <w:t>جرمی</w:t>
        </w:r>
        <w:r w:rsidRPr="00974A00">
          <w:rPr>
            <w:rStyle w:val="Hyperlink"/>
            <w:b w:val="0"/>
            <w:bCs w:val="0"/>
            <w:sz w:val="22"/>
            <w:szCs w:val="22"/>
            <w:rtl/>
            <w:rPrChange w:id="5557" w:author="Mohsen Jafarinejad" w:date="2019-05-12T10:59:00Z">
              <w:rPr>
                <w:rStyle w:val="Hyperlink"/>
                <w:rtl/>
              </w:rPr>
            </w:rPrChange>
          </w:rPr>
          <w:t xml:space="preserve"> </w:t>
        </w:r>
        <w:r w:rsidRPr="00974A00">
          <w:rPr>
            <w:rStyle w:val="Hyperlink"/>
            <w:rFonts w:hint="cs"/>
            <w:b w:val="0"/>
            <w:bCs w:val="0"/>
            <w:sz w:val="22"/>
            <w:szCs w:val="22"/>
            <w:rtl/>
            <w:rPrChange w:id="5558" w:author="Mohsen Jafarinejad" w:date="2019-05-12T10:59:00Z">
              <w:rPr>
                <w:rStyle w:val="Hyperlink"/>
                <w:rFonts w:hint="cs"/>
                <w:rtl/>
              </w:rPr>
            </w:rPrChange>
          </w:rPr>
          <w:t>اکسیژن</w:t>
        </w:r>
        <w:r w:rsidRPr="00974A00">
          <w:rPr>
            <w:b w:val="0"/>
            <w:bCs w:val="0"/>
            <w:webHidden/>
            <w:sz w:val="22"/>
            <w:szCs w:val="22"/>
            <w:rPrChange w:id="5559" w:author="Mohsen Jafarinejad" w:date="2019-05-12T10:59:00Z">
              <w:rPr>
                <w:webHidden/>
              </w:rPr>
            </w:rPrChange>
          </w:rPr>
          <w:tab/>
        </w:r>
      </w:ins>
      <w:ins w:id="5560" w:author="Mohsen Jafarinejad" w:date="2019-05-12T11:07:00Z">
        <w:r w:rsidR="00974A00">
          <w:rPr>
            <w:rFonts w:hint="cs"/>
            <w:b w:val="0"/>
            <w:bCs w:val="0"/>
            <w:webHidden/>
            <w:sz w:val="22"/>
            <w:szCs w:val="22"/>
            <w:rtl/>
          </w:rPr>
          <w:t>88</w:t>
        </w:r>
      </w:ins>
      <w:ins w:id="5561" w:author="Mohsen Jafarinejad" w:date="2019-05-12T10:50:00Z">
        <w:r w:rsidRPr="00974A00">
          <w:rPr>
            <w:rStyle w:val="Hyperlink"/>
            <w:b w:val="0"/>
            <w:bCs w:val="0"/>
            <w:sz w:val="22"/>
            <w:szCs w:val="22"/>
            <w:rPrChange w:id="5562" w:author="Mohsen Jafarinejad" w:date="2019-05-12T10:59:00Z">
              <w:rPr>
                <w:rStyle w:val="Hyperlink"/>
              </w:rPr>
            </w:rPrChange>
          </w:rPr>
          <w:fldChar w:fldCharType="end"/>
        </w:r>
      </w:ins>
    </w:p>
    <w:p w14:paraId="74708A93" w14:textId="095194F4" w:rsidR="009667A9" w:rsidRPr="00974A00" w:rsidRDefault="009667A9">
      <w:pPr>
        <w:pStyle w:val="TOC1"/>
        <w:rPr>
          <w:ins w:id="5563" w:author="Mohsen Jafarinejad" w:date="2019-05-12T10:50:00Z"/>
          <w:rFonts w:eastAsiaTheme="minorEastAsia"/>
          <w:b w:val="0"/>
          <w:bCs w:val="0"/>
          <w:i w:val="0"/>
          <w:sz w:val="20"/>
          <w:szCs w:val="20"/>
          <w:lang w:bidi="ar-SA"/>
          <w:rPrChange w:id="5564" w:author="Mohsen Jafarinejad" w:date="2019-05-12T10:59:00Z">
            <w:rPr>
              <w:ins w:id="5565" w:author="Mohsen Jafarinejad" w:date="2019-05-12T10:50:00Z"/>
              <w:rFonts w:asciiTheme="minorHAnsi" w:eastAsiaTheme="minorEastAsia" w:hAnsiTheme="minorHAnsi" w:cstheme="minorBidi"/>
              <w:b w:val="0"/>
              <w:bCs w:val="0"/>
              <w:i w:val="0"/>
              <w:lang w:bidi="ar-SA"/>
            </w:rPr>
          </w:rPrChange>
        </w:rPr>
        <w:pPrChange w:id="5566" w:author="Mohsen Jafarinejad" w:date="2019-05-12T11:07:00Z">
          <w:pPr>
            <w:pStyle w:val="TOC1"/>
            <w:bidi w:val="0"/>
          </w:pPr>
        </w:pPrChange>
      </w:pPr>
      <w:ins w:id="5567" w:author="Mohsen Jafarinejad" w:date="2019-05-12T10:50:00Z">
        <w:r w:rsidRPr="00974A00">
          <w:rPr>
            <w:rStyle w:val="Hyperlink"/>
            <w:b w:val="0"/>
            <w:bCs w:val="0"/>
            <w:sz w:val="22"/>
            <w:szCs w:val="22"/>
            <w:rPrChange w:id="5568" w:author="Mohsen Jafarinejad" w:date="2019-05-12T10:59:00Z">
              <w:rPr>
                <w:rStyle w:val="Hyperlink"/>
              </w:rPr>
            </w:rPrChange>
          </w:rPr>
          <w:fldChar w:fldCharType="begin"/>
        </w:r>
        <w:r w:rsidRPr="00974A00">
          <w:rPr>
            <w:rStyle w:val="Hyperlink"/>
            <w:b w:val="0"/>
            <w:bCs w:val="0"/>
            <w:sz w:val="22"/>
            <w:szCs w:val="22"/>
            <w:rPrChange w:id="5569" w:author="Mohsen Jafarinejad" w:date="2019-05-12T10:59:00Z">
              <w:rPr>
                <w:rStyle w:val="Hyperlink"/>
              </w:rPr>
            </w:rPrChange>
          </w:rPr>
          <w:instrText xml:space="preserve"> </w:instrText>
        </w:r>
        <w:r w:rsidRPr="00974A00">
          <w:rPr>
            <w:b w:val="0"/>
            <w:bCs w:val="0"/>
            <w:sz w:val="22"/>
            <w:szCs w:val="22"/>
            <w:rPrChange w:id="5570" w:author="Mohsen Jafarinejad" w:date="2019-05-12T10:59:00Z">
              <w:rPr/>
            </w:rPrChange>
          </w:rPr>
          <w:instrText>HYPERLINK \l "_Toc8551056"</w:instrText>
        </w:r>
        <w:r w:rsidRPr="00974A00">
          <w:rPr>
            <w:rStyle w:val="Hyperlink"/>
            <w:b w:val="0"/>
            <w:bCs w:val="0"/>
            <w:sz w:val="22"/>
            <w:szCs w:val="22"/>
            <w:rPrChange w:id="5571" w:author="Mohsen Jafarinejad" w:date="2019-05-12T10:59:00Z">
              <w:rPr>
                <w:rStyle w:val="Hyperlink"/>
              </w:rPr>
            </w:rPrChange>
          </w:rPr>
          <w:instrText xml:space="preserve"> </w:instrText>
        </w:r>
        <w:r w:rsidRPr="00974A00">
          <w:rPr>
            <w:rStyle w:val="Hyperlink"/>
            <w:b w:val="0"/>
            <w:bCs w:val="0"/>
            <w:sz w:val="22"/>
            <w:szCs w:val="22"/>
            <w:rPrChange w:id="5572" w:author="Mohsen Jafarinejad" w:date="2019-05-12T10:59:00Z">
              <w:rPr>
                <w:rStyle w:val="Hyperlink"/>
              </w:rPr>
            </w:rPrChange>
          </w:rPr>
          <w:fldChar w:fldCharType="separate"/>
        </w:r>
        <w:r w:rsidRPr="00974A00">
          <w:rPr>
            <w:rStyle w:val="Hyperlink"/>
            <w:rFonts w:hint="cs"/>
            <w:b w:val="0"/>
            <w:bCs w:val="0"/>
            <w:sz w:val="22"/>
            <w:szCs w:val="22"/>
            <w:rtl/>
            <w:rPrChange w:id="5573" w:author="Mohsen Jafarinejad" w:date="2019-05-12T10:59:00Z">
              <w:rPr>
                <w:rStyle w:val="Hyperlink"/>
                <w:rFonts w:hint="cs"/>
                <w:rtl/>
              </w:rPr>
            </w:rPrChange>
          </w:rPr>
          <w:t>شکل</w:t>
        </w:r>
        <w:r w:rsidRPr="00974A00">
          <w:rPr>
            <w:rStyle w:val="Hyperlink"/>
            <w:b w:val="0"/>
            <w:bCs w:val="0"/>
            <w:sz w:val="22"/>
            <w:szCs w:val="22"/>
            <w:rtl/>
            <w:rPrChange w:id="5574" w:author="Mohsen Jafarinejad" w:date="2019-05-12T10:59:00Z">
              <w:rPr>
                <w:rStyle w:val="Hyperlink"/>
                <w:rtl/>
              </w:rPr>
            </w:rPrChange>
          </w:rPr>
          <w:t xml:space="preserve"> 4-11 </w:t>
        </w:r>
        <w:r w:rsidRPr="00974A00">
          <w:rPr>
            <w:rStyle w:val="Hyperlink"/>
            <w:rFonts w:hint="cs"/>
            <w:b w:val="0"/>
            <w:bCs w:val="0"/>
            <w:sz w:val="22"/>
            <w:szCs w:val="22"/>
            <w:rtl/>
            <w:rPrChange w:id="5575" w:author="Mohsen Jafarinejad" w:date="2019-05-12T10:59:00Z">
              <w:rPr>
                <w:rStyle w:val="Hyperlink"/>
                <w:rFonts w:hint="cs"/>
                <w:rtl/>
              </w:rPr>
            </w:rPrChange>
          </w:rPr>
          <w:t>تغییرات</w:t>
        </w:r>
        <w:r w:rsidRPr="00974A00">
          <w:rPr>
            <w:rStyle w:val="Hyperlink"/>
            <w:b w:val="0"/>
            <w:bCs w:val="0"/>
            <w:sz w:val="22"/>
            <w:szCs w:val="22"/>
            <w:rtl/>
            <w:rPrChange w:id="5576" w:author="Mohsen Jafarinejad" w:date="2019-05-12T10:59:00Z">
              <w:rPr>
                <w:rStyle w:val="Hyperlink"/>
                <w:rtl/>
              </w:rPr>
            </w:rPrChange>
          </w:rPr>
          <w:t xml:space="preserve"> </w:t>
        </w:r>
        <w:r w:rsidRPr="00974A00">
          <w:rPr>
            <w:rStyle w:val="Hyperlink"/>
            <w:rFonts w:hint="cs"/>
            <w:b w:val="0"/>
            <w:bCs w:val="0"/>
            <w:sz w:val="22"/>
            <w:szCs w:val="22"/>
            <w:rtl/>
            <w:rPrChange w:id="5577" w:author="Mohsen Jafarinejad" w:date="2019-05-12T10:59:00Z">
              <w:rPr>
                <w:rStyle w:val="Hyperlink"/>
                <w:rFonts w:hint="cs"/>
                <w:rtl/>
              </w:rPr>
            </w:rPrChange>
          </w:rPr>
          <w:t>چگالی</w:t>
        </w:r>
        <w:r w:rsidRPr="00974A00">
          <w:rPr>
            <w:rStyle w:val="Hyperlink"/>
            <w:b w:val="0"/>
            <w:bCs w:val="0"/>
            <w:sz w:val="22"/>
            <w:szCs w:val="22"/>
            <w:rtl/>
            <w:rPrChange w:id="5578" w:author="Mohsen Jafarinejad" w:date="2019-05-12T10:59:00Z">
              <w:rPr>
                <w:rStyle w:val="Hyperlink"/>
                <w:rtl/>
              </w:rPr>
            </w:rPrChange>
          </w:rPr>
          <w:t xml:space="preserve"> </w:t>
        </w:r>
        <w:r w:rsidRPr="00974A00">
          <w:rPr>
            <w:rStyle w:val="Hyperlink"/>
            <w:rFonts w:hint="cs"/>
            <w:b w:val="0"/>
            <w:bCs w:val="0"/>
            <w:sz w:val="22"/>
            <w:szCs w:val="22"/>
            <w:rtl/>
            <w:rPrChange w:id="5579" w:author="Mohsen Jafarinejad" w:date="2019-05-12T10:59:00Z">
              <w:rPr>
                <w:rStyle w:val="Hyperlink"/>
                <w:rFonts w:hint="cs"/>
                <w:rtl/>
              </w:rPr>
            </w:rPrChange>
          </w:rPr>
          <w:t>جریان</w:t>
        </w:r>
        <w:r w:rsidRPr="00974A00">
          <w:rPr>
            <w:rStyle w:val="Hyperlink"/>
            <w:b w:val="0"/>
            <w:bCs w:val="0"/>
            <w:sz w:val="22"/>
            <w:szCs w:val="22"/>
            <w:rtl/>
            <w:rPrChange w:id="5580" w:author="Mohsen Jafarinejad" w:date="2019-05-12T10:59:00Z">
              <w:rPr>
                <w:rStyle w:val="Hyperlink"/>
                <w:rtl/>
              </w:rPr>
            </w:rPrChange>
          </w:rPr>
          <w:t xml:space="preserve"> </w:t>
        </w:r>
        <w:r w:rsidRPr="00974A00">
          <w:rPr>
            <w:rStyle w:val="Hyperlink"/>
            <w:rFonts w:hint="cs"/>
            <w:b w:val="0"/>
            <w:bCs w:val="0"/>
            <w:sz w:val="22"/>
            <w:szCs w:val="22"/>
            <w:rtl/>
            <w:rPrChange w:id="5581" w:author="Mohsen Jafarinejad" w:date="2019-05-12T10:59:00Z">
              <w:rPr>
                <w:rStyle w:val="Hyperlink"/>
                <w:rFonts w:hint="cs"/>
                <w:rtl/>
              </w:rPr>
            </w:rPrChange>
          </w:rPr>
          <w:t>اتصال</w:t>
        </w:r>
        <w:r w:rsidRPr="00974A00">
          <w:rPr>
            <w:rStyle w:val="Hyperlink"/>
            <w:b w:val="0"/>
            <w:bCs w:val="0"/>
            <w:sz w:val="22"/>
            <w:szCs w:val="22"/>
            <w:rtl/>
            <w:rPrChange w:id="5582" w:author="Mohsen Jafarinejad" w:date="2019-05-12T10:59:00Z">
              <w:rPr>
                <w:rStyle w:val="Hyperlink"/>
                <w:rtl/>
              </w:rPr>
            </w:rPrChange>
          </w:rPr>
          <w:t xml:space="preserve"> </w:t>
        </w:r>
        <w:r w:rsidRPr="00974A00">
          <w:rPr>
            <w:rStyle w:val="Hyperlink"/>
            <w:rFonts w:hint="cs"/>
            <w:b w:val="0"/>
            <w:bCs w:val="0"/>
            <w:sz w:val="22"/>
            <w:szCs w:val="22"/>
            <w:rtl/>
            <w:rPrChange w:id="5583" w:author="Mohsen Jafarinejad" w:date="2019-05-12T10:59:00Z">
              <w:rPr>
                <w:rStyle w:val="Hyperlink"/>
                <w:rFonts w:hint="cs"/>
                <w:rtl/>
              </w:rPr>
            </w:rPrChange>
          </w:rPr>
          <w:t>کوتاه</w:t>
        </w:r>
        <w:r w:rsidRPr="00974A00">
          <w:rPr>
            <w:rStyle w:val="Hyperlink"/>
            <w:b w:val="0"/>
            <w:bCs w:val="0"/>
            <w:sz w:val="22"/>
            <w:szCs w:val="22"/>
            <w:rtl/>
            <w:rPrChange w:id="5584" w:author="Mohsen Jafarinejad" w:date="2019-05-12T10:59:00Z">
              <w:rPr>
                <w:rStyle w:val="Hyperlink"/>
                <w:rtl/>
              </w:rPr>
            </w:rPrChange>
          </w:rPr>
          <w:t xml:space="preserve"> </w:t>
        </w:r>
        <w:r w:rsidRPr="00974A00">
          <w:rPr>
            <w:rStyle w:val="Hyperlink"/>
            <w:rFonts w:hint="cs"/>
            <w:b w:val="0"/>
            <w:bCs w:val="0"/>
            <w:sz w:val="22"/>
            <w:szCs w:val="22"/>
            <w:rtl/>
            <w:rPrChange w:id="5585" w:author="Mohsen Jafarinejad" w:date="2019-05-12T10:59:00Z">
              <w:rPr>
                <w:rStyle w:val="Hyperlink"/>
                <w:rFonts w:hint="cs"/>
                <w:rtl/>
              </w:rPr>
            </w:rPrChange>
          </w:rPr>
          <w:t>با</w:t>
        </w:r>
        <w:r w:rsidRPr="00974A00">
          <w:rPr>
            <w:rStyle w:val="Hyperlink"/>
            <w:b w:val="0"/>
            <w:bCs w:val="0"/>
            <w:sz w:val="22"/>
            <w:szCs w:val="22"/>
            <w:rtl/>
            <w:rPrChange w:id="5586" w:author="Mohsen Jafarinejad" w:date="2019-05-12T10:59:00Z">
              <w:rPr>
                <w:rStyle w:val="Hyperlink"/>
                <w:rtl/>
              </w:rPr>
            </w:rPrChange>
          </w:rPr>
          <w:t xml:space="preserve"> </w:t>
        </w:r>
        <w:r w:rsidRPr="00974A00">
          <w:rPr>
            <w:rStyle w:val="Hyperlink"/>
            <w:rFonts w:hint="cs"/>
            <w:b w:val="0"/>
            <w:bCs w:val="0"/>
            <w:sz w:val="22"/>
            <w:szCs w:val="22"/>
            <w:rtl/>
            <w:rPrChange w:id="5587" w:author="Mohsen Jafarinejad" w:date="2019-05-12T10:59:00Z">
              <w:rPr>
                <w:rStyle w:val="Hyperlink"/>
                <w:rFonts w:hint="cs"/>
                <w:rtl/>
              </w:rPr>
            </w:rPrChange>
          </w:rPr>
          <w:t>تغییر</w:t>
        </w:r>
        <w:r w:rsidRPr="00974A00">
          <w:rPr>
            <w:rStyle w:val="Hyperlink"/>
            <w:b w:val="0"/>
            <w:bCs w:val="0"/>
            <w:sz w:val="22"/>
            <w:szCs w:val="22"/>
            <w:rtl/>
            <w:rPrChange w:id="5588" w:author="Mohsen Jafarinejad" w:date="2019-05-12T10:59:00Z">
              <w:rPr>
                <w:rStyle w:val="Hyperlink"/>
                <w:rtl/>
              </w:rPr>
            </w:rPrChange>
          </w:rPr>
          <w:t xml:space="preserve"> </w:t>
        </w:r>
        <w:r w:rsidRPr="00974A00">
          <w:rPr>
            <w:rStyle w:val="Hyperlink"/>
            <w:rFonts w:hint="cs"/>
            <w:b w:val="0"/>
            <w:bCs w:val="0"/>
            <w:sz w:val="22"/>
            <w:szCs w:val="22"/>
            <w:rtl/>
            <w:rPrChange w:id="5589" w:author="Mohsen Jafarinejad" w:date="2019-05-12T10:59:00Z">
              <w:rPr>
                <w:rStyle w:val="Hyperlink"/>
                <w:rFonts w:hint="cs"/>
                <w:rtl/>
              </w:rPr>
            </w:rPrChange>
          </w:rPr>
          <w:t>شدت</w:t>
        </w:r>
        <w:r w:rsidRPr="00974A00">
          <w:rPr>
            <w:rStyle w:val="Hyperlink"/>
            <w:b w:val="0"/>
            <w:bCs w:val="0"/>
            <w:sz w:val="22"/>
            <w:szCs w:val="22"/>
            <w:rtl/>
            <w:rPrChange w:id="5590" w:author="Mohsen Jafarinejad" w:date="2019-05-12T10:59:00Z">
              <w:rPr>
                <w:rStyle w:val="Hyperlink"/>
                <w:rtl/>
              </w:rPr>
            </w:rPrChange>
          </w:rPr>
          <w:t xml:space="preserve"> </w:t>
        </w:r>
        <w:r w:rsidRPr="00974A00">
          <w:rPr>
            <w:rStyle w:val="Hyperlink"/>
            <w:rFonts w:hint="cs"/>
            <w:b w:val="0"/>
            <w:bCs w:val="0"/>
            <w:sz w:val="22"/>
            <w:szCs w:val="22"/>
            <w:rtl/>
            <w:rPrChange w:id="5591" w:author="Mohsen Jafarinejad" w:date="2019-05-12T10:59:00Z">
              <w:rPr>
                <w:rStyle w:val="Hyperlink"/>
                <w:rFonts w:hint="cs"/>
                <w:rtl/>
              </w:rPr>
            </w:rPrChange>
          </w:rPr>
          <w:t>اغتشاش</w:t>
        </w:r>
        <w:r w:rsidRPr="00974A00">
          <w:rPr>
            <w:b w:val="0"/>
            <w:bCs w:val="0"/>
            <w:webHidden/>
            <w:sz w:val="22"/>
            <w:szCs w:val="22"/>
            <w:rPrChange w:id="5592" w:author="Mohsen Jafarinejad" w:date="2019-05-12T10:59:00Z">
              <w:rPr>
                <w:webHidden/>
              </w:rPr>
            </w:rPrChange>
          </w:rPr>
          <w:tab/>
        </w:r>
      </w:ins>
      <w:ins w:id="5593" w:author="Mohsen Jafarinejad" w:date="2019-05-12T11:07:00Z">
        <w:r w:rsidR="00974A00">
          <w:rPr>
            <w:rFonts w:hint="cs"/>
            <w:b w:val="0"/>
            <w:bCs w:val="0"/>
            <w:webHidden/>
            <w:sz w:val="22"/>
            <w:szCs w:val="22"/>
            <w:rtl/>
          </w:rPr>
          <w:t>89</w:t>
        </w:r>
      </w:ins>
      <w:ins w:id="5594" w:author="Mohsen Jafarinejad" w:date="2019-05-12T10:50:00Z">
        <w:r w:rsidRPr="00974A00">
          <w:rPr>
            <w:rStyle w:val="Hyperlink"/>
            <w:b w:val="0"/>
            <w:bCs w:val="0"/>
            <w:sz w:val="22"/>
            <w:szCs w:val="22"/>
            <w:rPrChange w:id="5595" w:author="Mohsen Jafarinejad" w:date="2019-05-12T10:59:00Z">
              <w:rPr>
                <w:rStyle w:val="Hyperlink"/>
              </w:rPr>
            </w:rPrChange>
          </w:rPr>
          <w:fldChar w:fldCharType="end"/>
        </w:r>
      </w:ins>
    </w:p>
    <w:p w14:paraId="1C811214" w14:textId="33DFFA2B" w:rsidR="009667A9" w:rsidRPr="00974A00" w:rsidRDefault="009667A9">
      <w:pPr>
        <w:pStyle w:val="TOC1"/>
        <w:rPr>
          <w:ins w:id="5596" w:author="Mohsen Jafarinejad" w:date="2019-05-12T10:50:00Z"/>
          <w:rFonts w:eastAsiaTheme="minorEastAsia"/>
          <w:b w:val="0"/>
          <w:bCs w:val="0"/>
          <w:i w:val="0"/>
          <w:sz w:val="20"/>
          <w:szCs w:val="20"/>
          <w:lang w:bidi="ar-SA"/>
          <w:rPrChange w:id="5597" w:author="Mohsen Jafarinejad" w:date="2019-05-12T10:59:00Z">
            <w:rPr>
              <w:ins w:id="5598" w:author="Mohsen Jafarinejad" w:date="2019-05-12T10:50:00Z"/>
              <w:rFonts w:asciiTheme="minorHAnsi" w:eastAsiaTheme="minorEastAsia" w:hAnsiTheme="minorHAnsi" w:cstheme="minorBidi"/>
              <w:b w:val="0"/>
              <w:bCs w:val="0"/>
              <w:i w:val="0"/>
              <w:lang w:bidi="ar-SA"/>
            </w:rPr>
          </w:rPrChange>
        </w:rPr>
        <w:pPrChange w:id="5599" w:author="Mohsen Jafarinejad" w:date="2019-05-12T11:07:00Z">
          <w:pPr>
            <w:pStyle w:val="TOC1"/>
            <w:bidi w:val="0"/>
          </w:pPr>
        </w:pPrChange>
      </w:pPr>
      <w:ins w:id="5600" w:author="Mohsen Jafarinejad" w:date="2019-05-12T10:50:00Z">
        <w:r w:rsidRPr="00974A00">
          <w:rPr>
            <w:rStyle w:val="Hyperlink"/>
            <w:b w:val="0"/>
            <w:bCs w:val="0"/>
            <w:sz w:val="22"/>
            <w:szCs w:val="22"/>
            <w:rPrChange w:id="5601" w:author="Mohsen Jafarinejad" w:date="2019-05-12T10:59:00Z">
              <w:rPr>
                <w:rStyle w:val="Hyperlink"/>
              </w:rPr>
            </w:rPrChange>
          </w:rPr>
          <w:fldChar w:fldCharType="begin"/>
        </w:r>
        <w:r w:rsidRPr="00974A00">
          <w:rPr>
            <w:rStyle w:val="Hyperlink"/>
            <w:b w:val="0"/>
            <w:bCs w:val="0"/>
            <w:sz w:val="22"/>
            <w:szCs w:val="22"/>
            <w:rPrChange w:id="5602" w:author="Mohsen Jafarinejad" w:date="2019-05-12T10:59:00Z">
              <w:rPr>
                <w:rStyle w:val="Hyperlink"/>
              </w:rPr>
            </w:rPrChange>
          </w:rPr>
          <w:instrText xml:space="preserve"> </w:instrText>
        </w:r>
        <w:r w:rsidRPr="00974A00">
          <w:rPr>
            <w:b w:val="0"/>
            <w:bCs w:val="0"/>
            <w:sz w:val="22"/>
            <w:szCs w:val="22"/>
            <w:rPrChange w:id="5603" w:author="Mohsen Jafarinejad" w:date="2019-05-12T10:59:00Z">
              <w:rPr/>
            </w:rPrChange>
          </w:rPr>
          <w:instrText>HYPERLINK \l "_Toc8551057"</w:instrText>
        </w:r>
        <w:r w:rsidRPr="00974A00">
          <w:rPr>
            <w:rStyle w:val="Hyperlink"/>
            <w:b w:val="0"/>
            <w:bCs w:val="0"/>
            <w:sz w:val="22"/>
            <w:szCs w:val="22"/>
            <w:rPrChange w:id="5604" w:author="Mohsen Jafarinejad" w:date="2019-05-12T10:59:00Z">
              <w:rPr>
                <w:rStyle w:val="Hyperlink"/>
              </w:rPr>
            </w:rPrChange>
          </w:rPr>
          <w:instrText xml:space="preserve"> </w:instrText>
        </w:r>
        <w:r w:rsidRPr="00974A00">
          <w:rPr>
            <w:rStyle w:val="Hyperlink"/>
            <w:b w:val="0"/>
            <w:bCs w:val="0"/>
            <w:sz w:val="22"/>
            <w:szCs w:val="22"/>
            <w:rPrChange w:id="5605" w:author="Mohsen Jafarinejad" w:date="2019-05-12T10:59:00Z">
              <w:rPr>
                <w:rStyle w:val="Hyperlink"/>
              </w:rPr>
            </w:rPrChange>
          </w:rPr>
          <w:fldChar w:fldCharType="separate"/>
        </w:r>
        <w:r w:rsidRPr="00974A00">
          <w:rPr>
            <w:rStyle w:val="Hyperlink"/>
            <w:rFonts w:hint="cs"/>
            <w:b w:val="0"/>
            <w:bCs w:val="0"/>
            <w:sz w:val="22"/>
            <w:szCs w:val="22"/>
            <w:rtl/>
            <w:rPrChange w:id="5606" w:author="Mohsen Jafarinejad" w:date="2019-05-12T10:59:00Z">
              <w:rPr>
                <w:rStyle w:val="Hyperlink"/>
                <w:rFonts w:hint="cs"/>
                <w:rtl/>
              </w:rPr>
            </w:rPrChange>
          </w:rPr>
          <w:t>شکل</w:t>
        </w:r>
        <w:r w:rsidRPr="00974A00">
          <w:rPr>
            <w:rStyle w:val="Hyperlink"/>
            <w:b w:val="0"/>
            <w:bCs w:val="0"/>
            <w:sz w:val="22"/>
            <w:szCs w:val="22"/>
            <w:rtl/>
            <w:rPrChange w:id="5607" w:author="Mohsen Jafarinejad" w:date="2019-05-12T10:59:00Z">
              <w:rPr>
                <w:rStyle w:val="Hyperlink"/>
                <w:rtl/>
              </w:rPr>
            </w:rPrChange>
          </w:rPr>
          <w:t xml:space="preserve"> 4-12 </w:t>
        </w:r>
        <w:r w:rsidRPr="00974A00">
          <w:rPr>
            <w:rStyle w:val="Hyperlink"/>
            <w:rFonts w:hint="cs"/>
            <w:b w:val="0"/>
            <w:bCs w:val="0"/>
            <w:sz w:val="22"/>
            <w:szCs w:val="22"/>
            <w:rtl/>
            <w:rPrChange w:id="5608" w:author="Mohsen Jafarinejad" w:date="2019-05-12T10:59:00Z">
              <w:rPr>
                <w:rStyle w:val="Hyperlink"/>
                <w:rFonts w:hint="cs"/>
                <w:rtl/>
              </w:rPr>
            </w:rPrChange>
          </w:rPr>
          <w:t>نمودار</w:t>
        </w:r>
        <w:r w:rsidRPr="00974A00">
          <w:rPr>
            <w:rStyle w:val="Hyperlink"/>
            <w:b w:val="0"/>
            <w:bCs w:val="0"/>
            <w:sz w:val="22"/>
            <w:szCs w:val="22"/>
            <w:rtl/>
            <w:rPrChange w:id="5609" w:author="Mohsen Jafarinejad" w:date="2019-05-12T10:59:00Z">
              <w:rPr>
                <w:rStyle w:val="Hyperlink"/>
                <w:rtl/>
              </w:rPr>
            </w:rPrChange>
          </w:rPr>
          <w:t xml:space="preserve"> </w:t>
        </w:r>
        <w:r w:rsidRPr="00974A00">
          <w:rPr>
            <w:rStyle w:val="Hyperlink"/>
            <w:rFonts w:hint="cs"/>
            <w:b w:val="0"/>
            <w:bCs w:val="0"/>
            <w:sz w:val="22"/>
            <w:szCs w:val="22"/>
            <w:rtl/>
            <w:rPrChange w:id="5610" w:author="Mohsen Jafarinejad" w:date="2019-05-12T10:59:00Z">
              <w:rPr>
                <w:rStyle w:val="Hyperlink"/>
                <w:rFonts w:hint="cs"/>
                <w:rtl/>
              </w:rPr>
            </w:rPrChange>
          </w:rPr>
          <w:t>اثر</w:t>
        </w:r>
        <w:r w:rsidRPr="00974A00">
          <w:rPr>
            <w:rStyle w:val="Hyperlink"/>
            <w:b w:val="0"/>
            <w:bCs w:val="0"/>
            <w:sz w:val="22"/>
            <w:szCs w:val="22"/>
            <w:rtl/>
            <w:rPrChange w:id="5611" w:author="Mohsen Jafarinejad" w:date="2019-05-12T10:59:00Z">
              <w:rPr>
                <w:rStyle w:val="Hyperlink"/>
                <w:rtl/>
              </w:rPr>
            </w:rPrChange>
          </w:rPr>
          <w:t xml:space="preserve"> </w:t>
        </w:r>
        <w:r w:rsidRPr="00974A00">
          <w:rPr>
            <w:rStyle w:val="Hyperlink"/>
            <w:rFonts w:hint="cs"/>
            <w:b w:val="0"/>
            <w:bCs w:val="0"/>
            <w:sz w:val="22"/>
            <w:szCs w:val="22"/>
            <w:rtl/>
            <w:rPrChange w:id="5612" w:author="Mohsen Jafarinejad" w:date="2019-05-12T10:59:00Z">
              <w:rPr>
                <w:rStyle w:val="Hyperlink"/>
                <w:rFonts w:hint="cs"/>
                <w:rtl/>
              </w:rPr>
            </w:rPrChange>
          </w:rPr>
          <w:t>اغتشاش</w:t>
        </w:r>
        <w:r w:rsidRPr="00974A00">
          <w:rPr>
            <w:rStyle w:val="Hyperlink"/>
            <w:b w:val="0"/>
            <w:bCs w:val="0"/>
            <w:sz w:val="22"/>
            <w:szCs w:val="22"/>
            <w:rtl/>
            <w:rPrChange w:id="5613" w:author="Mohsen Jafarinejad" w:date="2019-05-12T10:59:00Z">
              <w:rPr>
                <w:rStyle w:val="Hyperlink"/>
                <w:rtl/>
              </w:rPr>
            </w:rPrChange>
          </w:rPr>
          <w:t xml:space="preserve"> </w:t>
        </w:r>
        <w:r w:rsidRPr="00974A00">
          <w:rPr>
            <w:rStyle w:val="Hyperlink"/>
            <w:rFonts w:hint="cs"/>
            <w:b w:val="0"/>
            <w:bCs w:val="0"/>
            <w:sz w:val="22"/>
            <w:szCs w:val="22"/>
            <w:rtl/>
            <w:rPrChange w:id="5614" w:author="Mohsen Jafarinejad" w:date="2019-05-12T10:59:00Z">
              <w:rPr>
                <w:rStyle w:val="Hyperlink"/>
                <w:rFonts w:hint="cs"/>
                <w:rtl/>
              </w:rPr>
            </w:rPrChange>
          </w:rPr>
          <w:t>بر</w:t>
        </w:r>
        <w:r w:rsidRPr="00974A00">
          <w:rPr>
            <w:rStyle w:val="Hyperlink"/>
            <w:b w:val="0"/>
            <w:bCs w:val="0"/>
            <w:sz w:val="22"/>
            <w:szCs w:val="22"/>
            <w:rtl/>
            <w:rPrChange w:id="5615" w:author="Mohsen Jafarinejad" w:date="2019-05-12T10:59:00Z">
              <w:rPr>
                <w:rStyle w:val="Hyperlink"/>
                <w:rtl/>
              </w:rPr>
            </w:rPrChange>
          </w:rPr>
          <w:t xml:space="preserve"> </w:t>
        </w:r>
        <w:r w:rsidRPr="00974A00">
          <w:rPr>
            <w:rStyle w:val="Hyperlink"/>
            <w:rFonts w:hint="cs"/>
            <w:b w:val="0"/>
            <w:bCs w:val="0"/>
            <w:sz w:val="22"/>
            <w:szCs w:val="22"/>
            <w:rtl/>
            <w:rPrChange w:id="5616" w:author="Mohsen Jafarinejad" w:date="2019-05-12T10:59:00Z">
              <w:rPr>
                <w:rStyle w:val="Hyperlink"/>
                <w:rFonts w:hint="cs"/>
                <w:rtl/>
              </w:rPr>
            </w:rPrChange>
          </w:rPr>
          <w:t>عملکرد</w:t>
        </w:r>
        <w:r w:rsidRPr="00974A00">
          <w:rPr>
            <w:rStyle w:val="Hyperlink"/>
            <w:b w:val="0"/>
            <w:bCs w:val="0"/>
            <w:sz w:val="22"/>
            <w:szCs w:val="22"/>
            <w:rtl/>
            <w:rPrChange w:id="5617" w:author="Mohsen Jafarinejad" w:date="2019-05-12T10:59:00Z">
              <w:rPr>
                <w:rStyle w:val="Hyperlink"/>
                <w:rtl/>
              </w:rPr>
            </w:rPrChange>
          </w:rPr>
          <w:t xml:space="preserve"> </w:t>
        </w:r>
        <w:r w:rsidRPr="00974A00">
          <w:rPr>
            <w:rStyle w:val="Hyperlink"/>
            <w:rFonts w:hint="cs"/>
            <w:b w:val="0"/>
            <w:bCs w:val="0"/>
            <w:sz w:val="22"/>
            <w:szCs w:val="22"/>
            <w:rtl/>
            <w:rPrChange w:id="5618" w:author="Mohsen Jafarinejad" w:date="2019-05-12T10:59:00Z">
              <w:rPr>
                <w:rStyle w:val="Hyperlink"/>
                <w:rFonts w:hint="cs"/>
                <w:rtl/>
              </w:rPr>
            </w:rPrChange>
          </w:rPr>
          <w:t>پیل</w:t>
        </w:r>
        <w:r w:rsidRPr="00974A00">
          <w:rPr>
            <w:rStyle w:val="Hyperlink"/>
            <w:b w:val="0"/>
            <w:bCs w:val="0"/>
            <w:sz w:val="22"/>
            <w:szCs w:val="22"/>
            <w:rtl/>
            <w:rPrChange w:id="5619" w:author="Mohsen Jafarinejad" w:date="2019-05-12T10:59:00Z">
              <w:rPr>
                <w:rStyle w:val="Hyperlink"/>
                <w:rtl/>
              </w:rPr>
            </w:rPrChange>
          </w:rPr>
          <w:t xml:space="preserve"> </w:t>
        </w:r>
        <w:r w:rsidRPr="00974A00">
          <w:rPr>
            <w:rStyle w:val="Hyperlink"/>
            <w:rFonts w:hint="cs"/>
            <w:b w:val="0"/>
            <w:bCs w:val="0"/>
            <w:sz w:val="22"/>
            <w:szCs w:val="22"/>
            <w:rtl/>
            <w:rPrChange w:id="5620" w:author="Mohsen Jafarinejad" w:date="2019-05-12T10:59:00Z">
              <w:rPr>
                <w:rStyle w:val="Hyperlink"/>
                <w:rFonts w:hint="cs"/>
                <w:rtl/>
              </w:rPr>
            </w:rPrChange>
          </w:rPr>
          <w:t>واقعی</w:t>
        </w:r>
        <w:r w:rsidRPr="00974A00">
          <w:rPr>
            <w:b w:val="0"/>
            <w:bCs w:val="0"/>
            <w:webHidden/>
            <w:sz w:val="22"/>
            <w:szCs w:val="22"/>
            <w:rPrChange w:id="5621" w:author="Mohsen Jafarinejad" w:date="2019-05-12T10:59:00Z">
              <w:rPr>
                <w:webHidden/>
              </w:rPr>
            </w:rPrChange>
          </w:rPr>
          <w:tab/>
        </w:r>
      </w:ins>
      <w:ins w:id="5622" w:author="Mohsen Jafarinejad" w:date="2019-05-12T11:07:00Z">
        <w:r w:rsidR="00974A00">
          <w:rPr>
            <w:rFonts w:hint="cs"/>
            <w:b w:val="0"/>
            <w:bCs w:val="0"/>
            <w:webHidden/>
            <w:sz w:val="22"/>
            <w:szCs w:val="22"/>
            <w:rtl/>
          </w:rPr>
          <w:t>89</w:t>
        </w:r>
      </w:ins>
      <w:ins w:id="5623" w:author="Mohsen Jafarinejad" w:date="2019-05-12T10:50:00Z">
        <w:r w:rsidRPr="00974A00">
          <w:rPr>
            <w:rStyle w:val="Hyperlink"/>
            <w:b w:val="0"/>
            <w:bCs w:val="0"/>
            <w:sz w:val="22"/>
            <w:szCs w:val="22"/>
            <w:rPrChange w:id="5624" w:author="Mohsen Jafarinejad" w:date="2019-05-12T10:59:00Z">
              <w:rPr>
                <w:rStyle w:val="Hyperlink"/>
              </w:rPr>
            </w:rPrChange>
          </w:rPr>
          <w:fldChar w:fldCharType="end"/>
        </w:r>
      </w:ins>
    </w:p>
    <w:p w14:paraId="1E9F59AB" w14:textId="0F398153" w:rsidR="009667A9" w:rsidRPr="00974A00" w:rsidRDefault="009667A9">
      <w:pPr>
        <w:pStyle w:val="TOC1"/>
        <w:rPr>
          <w:ins w:id="5625" w:author="Mohsen Jafarinejad" w:date="2019-05-12T10:50:00Z"/>
          <w:rFonts w:eastAsiaTheme="minorEastAsia"/>
          <w:b w:val="0"/>
          <w:bCs w:val="0"/>
          <w:i w:val="0"/>
          <w:sz w:val="20"/>
          <w:szCs w:val="20"/>
          <w:lang w:bidi="ar-SA"/>
          <w:rPrChange w:id="5626" w:author="Mohsen Jafarinejad" w:date="2019-05-12T10:59:00Z">
            <w:rPr>
              <w:ins w:id="5627" w:author="Mohsen Jafarinejad" w:date="2019-05-12T10:50:00Z"/>
              <w:rFonts w:asciiTheme="minorHAnsi" w:eastAsiaTheme="minorEastAsia" w:hAnsiTheme="minorHAnsi" w:cstheme="minorBidi"/>
              <w:b w:val="0"/>
              <w:bCs w:val="0"/>
              <w:i w:val="0"/>
              <w:lang w:bidi="ar-SA"/>
            </w:rPr>
          </w:rPrChange>
        </w:rPr>
        <w:pPrChange w:id="5628" w:author="Mohsen Jafarinejad" w:date="2019-05-12T11:07:00Z">
          <w:pPr>
            <w:pStyle w:val="TOC1"/>
            <w:bidi w:val="0"/>
          </w:pPr>
        </w:pPrChange>
      </w:pPr>
      <w:ins w:id="5629" w:author="Mohsen Jafarinejad" w:date="2019-05-12T10:50:00Z">
        <w:r w:rsidRPr="00974A00">
          <w:rPr>
            <w:rStyle w:val="Hyperlink"/>
            <w:b w:val="0"/>
            <w:bCs w:val="0"/>
            <w:sz w:val="22"/>
            <w:szCs w:val="22"/>
            <w:rPrChange w:id="5630" w:author="Mohsen Jafarinejad" w:date="2019-05-12T10:59:00Z">
              <w:rPr>
                <w:rStyle w:val="Hyperlink"/>
              </w:rPr>
            </w:rPrChange>
          </w:rPr>
          <w:fldChar w:fldCharType="begin"/>
        </w:r>
        <w:r w:rsidRPr="00974A00">
          <w:rPr>
            <w:rStyle w:val="Hyperlink"/>
            <w:b w:val="0"/>
            <w:bCs w:val="0"/>
            <w:sz w:val="22"/>
            <w:szCs w:val="22"/>
            <w:rPrChange w:id="5631" w:author="Mohsen Jafarinejad" w:date="2019-05-12T10:59:00Z">
              <w:rPr>
                <w:rStyle w:val="Hyperlink"/>
              </w:rPr>
            </w:rPrChange>
          </w:rPr>
          <w:instrText xml:space="preserve"> </w:instrText>
        </w:r>
        <w:r w:rsidRPr="00974A00">
          <w:rPr>
            <w:b w:val="0"/>
            <w:bCs w:val="0"/>
            <w:sz w:val="22"/>
            <w:szCs w:val="22"/>
            <w:rPrChange w:id="5632" w:author="Mohsen Jafarinejad" w:date="2019-05-12T10:59:00Z">
              <w:rPr/>
            </w:rPrChange>
          </w:rPr>
          <w:instrText>HYPERLINK \l "_Toc8551058"</w:instrText>
        </w:r>
        <w:r w:rsidRPr="00974A00">
          <w:rPr>
            <w:rStyle w:val="Hyperlink"/>
            <w:b w:val="0"/>
            <w:bCs w:val="0"/>
            <w:sz w:val="22"/>
            <w:szCs w:val="22"/>
            <w:rPrChange w:id="5633" w:author="Mohsen Jafarinejad" w:date="2019-05-12T10:59:00Z">
              <w:rPr>
                <w:rStyle w:val="Hyperlink"/>
              </w:rPr>
            </w:rPrChange>
          </w:rPr>
          <w:instrText xml:space="preserve"> </w:instrText>
        </w:r>
        <w:r w:rsidRPr="00974A00">
          <w:rPr>
            <w:rStyle w:val="Hyperlink"/>
            <w:b w:val="0"/>
            <w:bCs w:val="0"/>
            <w:sz w:val="22"/>
            <w:szCs w:val="22"/>
            <w:rPrChange w:id="5634" w:author="Mohsen Jafarinejad" w:date="2019-05-12T10:59:00Z">
              <w:rPr>
                <w:rStyle w:val="Hyperlink"/>
              </w:rPr>
            </w:rPrChange>
          </w:rPr>
          <w:fldChar w:fldCharType="separate"/>
        </w:r>
        <w:r w:rsidRPr="00974A00">
          <w:rPr>
            <w:rStyle w:val="Hyperlink"/>
            <w:rFonts w:hint="cs"/>
            <w:b w:val="0"/>
            <w:bCs w:val="0"/>
            <w:sz w:val="22"/>
            <w:szCs w:val="22"/>
            <w:rtl/>
            <w:rPrChange w:id="5635" w:author="Mohsen Jafarinejad" w:date="2019-05-12T10:59:00Z">
              <w:rPr>
                <w:rStyle w:val="Hyperlink"/>
                <w:rFonts w:hint="cs"/>
                <w:rtl/>
              </w:rPr>
            </w:rPrChange>
          </w:rPr>
          <w:t>شکل</w:t>
        </w:r>
        <w:r w:rsidRPr="00974A00">
          <w:rPr>
            <w:rStyle w:val="Hyperlink"/>
            <w:b w:val="0"/>
            <w:bCs w:val="0"/>
            <w:sz w:val="22"/>
            <w:szCs w:val="22"/>
            <w:rtl/>
            <w:rPrChange w:id="5636" w:author="Mohsen Jafarinejad" w:date="2019-05-12T10:59:00Z">
              <w:rPr>
                <w:rStyle w:val="Hyperlink"/>
                <w:rtl/>
              </w:rPr>
            </w:rPrChange>
          </w:rPr>
          <w:t xml:space="preserve"> 4-13 </w:t>
        </w:r>
        <w:r w:rsidRPr="00974A00">
          <w:rPr>
            <w:rStyle w:val="Hyperlink"/>
            <w:rFonts w:hint="cs"/>
            <w:b w:val="0"/>
            <w:bCs w:val="0"/>
            <w:sz w:val="22"/>
            <w:szCs w:val="22"/>
            <w:rtl/>
            <w:rPrChange w:id="5637" w:author="Mohsen Jafarinejad" w:date="2019-05-12T10:59:00Z">
              <w:rPr>
                <w:rStyle w:val="Hyperlink"/>
                <w:rFonts w:hint="cs"/>
                <w:rtl/>
              </w:rPr>
            </w:rPrChange>
          </w:rPr>
          <w:t>تغییرات</w:t>
        </w:r>
        <w:r w:rsidRPr="00974A00">
          <w:rPr>
            <w:rStyle w:val="Hyperlink"/>
            <w:b w:val="0"/>
            <w:bCs w:val="0"/>
            <w:sz w:val="22"/>
            <w:szCs w:val="22"/>
            <w:rtl/>
            <w:rPrChange w:id="5638" w:author="Mohsen Jafarinejad" w:date="2019-05-12T10:59:00Z">
              <w:rPr>
                <w:rStyle w:val="Hyperlink"/>
                <w:rtl/>
              </w:rPr>
            </w:rPrChange>
          </w:rPr>
          <w:t xml:space="preserve"> </w:t>
        </w:r>
        <w:r w:rsidRPr="00974A00">
          <w:rPr>
            <w:rStyle w:val="Hyperlink"/>
            <w:rFonts w:hint="cs"/>
            <w:b w:val="0"/>
            <w:bCs w:val="0"/>
            <w:sz w:val="22"/>
            <w:szCs w:val="22"/>
            <w:rtl/>
            <w:rPrChange w:id="5639" w:author="Mohsen Jafarinejad" w:date="2019-05-12T10:59:00Z">
              <w:rPr>
                <w:rStyle w:val="Hyperlink"/>
                <w:rFonts w:hint="cs"/>
                <w:rtl/>
              </w:rPr>
            </w:rPrChange>
          </w:rPr>
          <w:t>چگالی</w:t>
        </w:r>
        <w:r w:rsidRPr="00974A00">
          <w:rPr>
            <w:rStyle w:val="Hyperlink"/>
            <w:b w:val="0"/>
            <w:bCs w:val="0"/>
            <w:sz w:val="22"/>
            <w:szCs w:val="22"/>
            <w:rtl/>
            <w:rPrChange w:id="5640" w:author="Mohsen Jafarinejad" w:date="2019-05-12T10:59:00Z">
              <w:rPr>
                <w:rStyle w:val="Hyperlink"/>
                <w:rtl/>
              </w:rPr>
            </w:rPrChange>
          </w:rPr>
          <w:t xml:space="preserve"> </w:t>
        </w:r>
        <w:r w:rsidRPr="00974A00">
          <w:rPr>
            <w:rStyle w:val="Hyperlink"/>
            <w:rFonts w:hint="cs"/>
            <w:b w:val="0"/>
            <w:bCs w:val="0"/>
            <w:sz w:val="22"/>
            <w:szCs w:val="22"/>
            <w:rtl/>
            <w:rPrChange w:id="5641" w:author="Mohsen Jafarinejad" w:date="2019-05-12T10:59:00Z">
              <w:rPr>
                <w:rStyle w:val="Hyperlink"/>
                <w:rFonts w:hint="cs"/>
                <w:rtl/>
              </w:rPr>
            </w:rPrChange>
          </w:rPr>
          <w:t>جریان</w:t>
        </w:r>
        <w:r w:rsidRPr="00974A00">
          <w:rPr>
            <w:rStyle w:val="Hyperlink"/>
            <w:b w:val="0"/>
            <w:bCs w:val="0"/>
            <w:sz w:val="22"/>
            <w:szCs w:val="22"/>
            <w:rtl/>
            <w:rPrChange w:id="5642" w:author="Mohsen Jafarinejad" w:date="2019-05-12T10:59:00Z">
              <w:rPr>
                <w:rStyle w:val="Hyperlink"/>
                <w:rtl/>
              </w:rPr>
            </w:rPrChange>
          </w:rPr>
          <w:t xml:space="preserve"> </w:t>
        </w:r>
        <w:r w:rsidRPr="00974A00">
          <w:rPr>
            <w:rStyle w:val="Hyperlink"/>
            <w:rFonts w:hint="cs"/>
            <w:b w:val="0"/>
            <w:bCs w:val="0"/>
            <w:sz w:val="22"/>
            <w:szCs w:val="22"/>
            <w:rtl/>
            <w:rPrChange w:id="5643" w:author="Mohsen Jafarinejad" w:date="2019-05-12T10:59:00Z">
              <w:rPr>
                <w:rStyle w:val="Hyperlink"/>
                <w:rFonts w:hint="cs"/>
                <w:rtl/>
              </w:rPr>
            </w:rPrChange>
          </w:rPr>
          <w:t>اتصال</w:t>
        </w:r>
        <w:r w:rsidRPr="00974A00">
          <w:rPr>
            <w:rStyle w:val="Hyperlink"/>
            <w:b w:val="0"/>
            <w:bCs w:val="0"/>
            <w:sz w:val="22"/>
            <w:szCs w:val="22"/>
            <w:rtl/>
            <w:rPrChange w:id="5644" w:author="Mohsen Jafarinejad" w:date="2019-05-12T10:59:00Z">
              <w:rPr>
                <w:rStyle w:val="Hyperlink"/>
                <w:rtl/>
              </w:rPr>
            </w:rPrChange>
          </w:rPr>
          <w:t xml:space="preserve"> </w:t>
        </w:r>
        <w:r w:rsidRPr="00974A00">
          <w:rPr>
            <w:rStyle w:val="Hyperlink"/>
            <w:rFonts w:hint="cs"/>
            <w:b w:val="0"/>
            <w:bCs w:val="0"/>
            <w:sz w:val="22"/>
            <w:szCs w:val="22"/>
            <w:rtl/>
            <w:rPrChange w:id="5645" w:author="Mohsen Jafarinejad" w:date="2019-05-12T10:59:00Z">
              <w:rPr>
                <w:rStyle w:val="Hyperlink"/>
                <w:rFonts w:hint="cs"/>
                <w:rtl/>
              </w:rPr>
            </w:rPrChange>
          </w:rPr>
          <w:t>کوتاه</w:t>
        </w:r>
        <w:r w:rsidRPr="00974A00">
          <w:rPr>
            <w:rStyle w:val="Hyperlink"/>
            <w:b w:val="0"/>
            <w:bCs w:val="0"/>
            <w:sz w:val="22"/>
            <w:szCs w:val="22"/>
            <w:rtl/>
            <w:rPrChange w:id="5646" w:author="Mohsen Jafarinejad" w:date="2019-05-12T10:59:00Z">
              <w:rPr>
                <w:rStyle w:val="Hyperlink"/>
                <w:rtl/>
              </w:rPr>
            </w:rPrChange>
          </w:rPr>
          <w:t xml:space="preserve"> </w:t>
        </w:r>
        <w:r w:rsidRPr="00974A00">
          <w:rPr>
            <w:rStyle w:val="Hyperlink"/>
            <w:rFonts w:hint="cs"/>
            <w:b w:val="0"/>
            <w:bCs w:val="0"/>
            <w:sz w:val="22"/>
            <w:szCs w:val="22"/>
            <w:rtl/>
            <w:rPrChange w:id="5647" w:author="Mohsen Jafarinejad" w:date="2019-05-12T10:59:00Z">
              <w:rPr>
                <w:rStyle w:val="Hyperlink"/>
                <w:rFonts w:hint="cs"/>
                <w:rtl/>
              </w:rPr>
            </w:rPrChange>
          </w:rPr>
          <w:t>با</w:t>
        </w:r>
        <w:r w:rsidRPr="00974A00">
          <w:rPr>
            <w:rStyle w:val="Hyperlink"/>
            <w:b w:val="0"/>
            <w:bCs w:val="0"/>
            <w:sz w:val="22"/>
            <w:szCs w:val="22"/>
            <w:rtl/>
            <w:rPrChange w:id="5648" w:author="Mohsen Jafarinejad" w:date="2019-05-12T10:59:00Z">
              <w:rPr>
                <w:rStyle w:val="Hyperlink"/>
                <w:rtl/>
              </w:rPr>
            </w:rPrChange>
          </w:rPr>
          <w:t xml:space="preserve"> </w:t>
        </w:r>
        <w:r w:rsidRPr="00974A00">
          <w:rPr>
            <w:rStyle w:val="Hyperlink"/>
            <w:rFonts w:hint="cs"/>
            <w:b w:val="0"/>
            <w:bCs w:val="0"/>
            <w:sz w:val="22"/>
            <w:szCs w:val="22"/>
            <w:rtl/>
            <w:rPrChange w:id="5649" w:author="Mohsen Jafarinejad" w:date="2019-05-12T10:59:00Z">
              <w:rPr>
                <w:rStyle w:val="Hyperlink"/>
                <w:rFonts w:hint="cs"/>
                <w:rtl/>
              </w:rPr>
            </w:rPrChange>
          </w:rPr>
          <w:t>تغییر</w:t>
        </w:r>
        <w:r w:rsidRPr="00974A00">
          <w:rPr>
            <w:rStyle w:val="Hyperlink"/>
            <w:b w:val="0"/>
            <w:bCs w:val="0"/>
            <w:sz w:val="22"/>
            <w:szCs w:val="22"/>
            <w:rtl/>
            <w:rPrChange w:id="5650" w:author="Mohsen Jafarinejad" w:date="2019-05-12T10:59:00Z">
              <w:rPr>
                <w:rStyle w:val="Hyperlink"/>
                <w:rtl/>
              </w:rPr>
            </w:rPrChange>
          </w:rPr>
          <w:t xml:space="preserve"> </w:t>
        </w:r>
        <w:r w:rsidRPr="00974A00">
          <w:rPr>
            <w:rStyle w:val="Hyperlink"/>
            <w:rFonts w:hint="cs"/>
            <w:b w:val="0"/>
            <w:bCs w:val="0"/>
            <w:sz w:val="22"/>
            <w:szCs w:val="22"/>
            <w:rtl/>
            <w:rPrChange w:id="5651" w:author="Mohsen Jafarinejad" w:date="2019-05-12T10:59:00Z">
              <w:rPr>
                <w:rStyle w:val="Hyperlink"/>
                <w:rFonts w:hint="cs"/>
                <w:rtl/>
              </w:rPr>
            </w:rPrChange>
          </w:rPr>
          <w:t>نسبت</w:t>
        </w:r>
        <w:r w:rsidRPr="00974A00">
          <w:rPr>
            <w:rStyle w:val="Hyperlink"/>
            <w:b w:val="0"/>
            <w:bCs w:val="0"/>
            <w:sz w:val="22"/>
            <w:szCs w:val="22"/>
            <w:rtl/>
            <w:rPrChange w:id="5652" w:author="Mohsen Jafarinejad" w:date="2019-05-12T10:59:00Z">
              <w:rPr>
                <w:rStyle w:val="Hyperlink"/>
                <w:rtl/>
              </w:rPr>
            </w:rPrChange>
          </w:rPr>
          <w:t xml:space="preserve"> </w:t>
        </w:r>
        <w:r w:rsidRPr="00974A00">
          <w:rPr>
            <w:rStyle w:val="Hyperlink"/>
            <w:rFonts w:hint="cs"/>
            <w:b w:val="0"/>
            <w:bCs w:val="0"/>
            <w:sz w:val="22"/>
            <w:szCs w:val="22"/>
            <w:rtl/>
            <w:rPrChange w:id="5653" w:author="Mohsen Jafarinejad" w:date="2019-05-12T10:59:00Z">
              <w:rPr>
                <w:rStyle w:val="Hyperlink"/>
                <w:rFonts w:hint="cs"/>
                <w:rtl/>
              </w:rPr>
            </w:rPrChange>
          </w:rPr>
          <w:t>جرمی</w:t>
        </w:r>
        <w:r w:rsidRPr="00974A00">
          <w:rPr>
            <w:rStyle w:val="Hyperlink"/>
            <w:b w:val="0"/>
            <w:bCs w:val="0"/>
            <w:sz w:val="22"/>
            <w:szCs w:val="22"/>
            <w:rtl/>
            <w:rPrChange w:id="5654" w:author="Mohsen Jafarinejad" w:date="2019-05-12T10:59:00Z">
              <w:rPr>
                <w:rStyle w:val="Hyperlink"/>
                <w:rtl/>
              </w:rPr>
            </w:rPrChange>
          </w:rPr>
          <w:t xml:space="preserve"> </w:t>
        </w:r>
        <w:r w:rsidRPr="00974A00">
          <w:rPr>
            <w:rStyle w:val="Hyperlink"/>
            <w:rFonts w:hint="cs"/>
            <w:b w:val="0"/>
            <w:bCs w:val="0"/>
            <w:sz w:val="22"/>
            <w:szCs w:val="22"/>
            <w:rtl/>
            <w:rPrChange w:id="5655" w:author="Mohsen Jafarinejad" w:date="2019-05-12T10:59:00Z">
              <w:rPr>
                <w:rStyle w:val="Hyperlink"/>
                <w:rFonts w:hint="cs"/>
                <w:rtl/>
              </w:rPr>
            </w:rPrChange>
          </w:rPr>
          <w:t>سابستر</w:t>
        </w:r>
        <w:r w:rsidRPr="00974A00">
          <w:rPr>
            <w:b w:val="0"/>
            <w:bCs w:val="0"/>
            <w:webHidden/>
            <w:sz w:val="22"/>
            <w:szCs w:val="22"/>
            <w:rPrChange w:id="5656" w:author="Mohsen Jafarinejad" w:date="2019-05-12T10:59:00Z">
              <w:rPr>
                <w:webHidden/>
              </w:rPr>
            </w:rPrChange>
          </w:rPr>
          <w:tab/>
        </w:r>
      </w:ins>
      <w:ins w:id="5657" w:author="Mohsen Jafarinejad" w:date="2019-05-12T11:07:00Z">
        <w:r w:rsidR="00974A00">
          <w:rPr>
            <w:rFonts w:hint="cs"/>
            <w:b w:val="0"/>
            <w:bCs w:val="0"/>
            <w:webHidden/>
            <w:sz w:val="22"/>
            <w:szCs w:val="22"/>
            <w:rtl/>
          </w:rPr>
          <w:t>91</w:t>
        </w:r>
      </w:ins>
      <w:ins w:id="5658" w:author="Mohsen Jafarinejad" w:date="2019-05-12T10:50:00Z">
        <w:r w:rsidRPr="00974A00">
          <w:rPr>
            <w:rStyle w:val="Hyperlink"/>
            <w:b w:val="0"/>
            <w:bCs w:val="0"/>
            <w:sz w:val="22"/>
            <w:szCs w:val="22"/>
            <w:rPrChange w:id="5659" w:author="Mohsen Jafarinejad" w:date="2019-05-12T10:59:00Z">
              <w:rPr>
                <w:rStyle w:val="Hyperlink"/>
              </w:rPr>
            </w:rPrChange>
          </w:rPr>
          <w:fldChar w:fldCharType="end"/>
        </w:r>
      </w:ins>
    </w:p>
    <w:p w14:paraId="3EA12DDA" w14:textId="6059150D" w:rsidR="009667A9" w:rsidRPr="00974A00" w:rsidRDefault="009667A9">
      <w:pPr>
        <w:pStyle w:val="TOC1"/>
        <w:rPr>
          <w:ins w:id="5660" w:author="Mohsen Jafarinejad" w:date="2019-05-12T10:50:00Z"/>
          <w:rFonts w:eastAsiaTheme="minorEastAsia"/>
          <w:b w:val="0"/>
          <w:bCs w:val="0"/>
          <w:i w:val="0"/>
          <w:sz w:val="20"/>
          <w:szCs w:val="20"/>
          <w:lang w:bidi="ar-SA"/>
          <w:rPrChange w:id="5661" w:author="Mohsen Jafarinejad" w:date="2019-05-12T10:59:00Z">
            <w:rPr>
              <w:ins w:id="5662" w:author="Mohsen Jafarinejad" w:date="2019-05-12T10:50:00Z"/>
              <w:rFonts w:asciiTheme="minorHAnsi" w:eastAsiaTheme="minorEastAsia" w:hAnsiTheme="minorHAnsi" w:cstheme="minorBidi"/>
              <w:b w:val="0"/>
              <w:bCs w:val="0"/>
              <w:i w:val="0"/>
              <w:lang w:bidi="ar-SA"/>
            </w:rPr>
          </w:rPrChange>
        </w:rPr>
        <w:pPrChange w:id="5663" w:author="Mohsen Jafarinejad" w:date="2019-05-12T11:07:00Z">
          <w:pPr>
            <w:pStyle w:val="TOC1"/>
            <w:bidi w:val="0"/>
          </w:pPr>
        </w:pPrChange>
      </w:pPr>
      <w:ins w:id="5664" w:author="Mohsen Jafarinejad" w:date="2019-05-12T10:50:00Z">
        <w:r w:rsidRPr="00974A00">
          <w:rPr>
            <w:rStyle w:val="Hyperlink"/>
            <w:b w:val="0"/>
            <w:bCs w:val="0"/>
            <w:sz w:val="22"/>
            <w:szCs w:val="22"/>
            <w:rPrChange w:id="5665" w:author="Mohsen Jafarinejad" w:date="2019-05-12T10:59:00Z">
              <w:rPr>
                <w:rStyle w:val="Hyperlink"/>
              </w:rPr>
            </w:rPrChange>
          </w:rPr>
          <w:fldChar w:fldCharType="begin"/>
        </w:r>
        <w:r w:rsidRPr="00974A00">
          <w:rPr>
            <w:rStyle w:val="Hyperlink"/>
            <w:b w:val="0"/>
            <w:bCs w:val="0"/>
            <w:sz w:val="22"/>
            <w:szCs w:val="22"/>
            <w:rPrChange w:id="5666" w:author="Mohsen Jafarinejad" w:date="2019-05-12T10:59:00Z">
              <w:rPr>
                <w:rStyle w:val="Hyperlink"/>
              </w:rPr>
            </w:rPrChange>
          </w:rPr>
          <w:instrText xml:space="preserve"> </w:instrText>
        </w:r>
        <w:r w:rsidRPr="00974A00">
          <w:rPr>
            <w:b w:val="0"/>
            <w:bCs w:val="0"/>
            <w:sz w:val="22"/>
            <w:szCs w:val="22"/>
            <w:rPrChange w:id="5667" w:author="Mohsen Jafarinejad" w:date="2019-05-12T10:59:00Z">
              <w:rPr/>
            </w:rPrChange>
          </w:rPr>
          <w:instrText>HYPERLINK \l "_Toc8551060"</w:instrText>
        </w:r>
        <w:r w:rsidRPr="00974A00">
          <w:rPr>
            <w:rStyle w:val="Hyperlink"/>
            <w:b w:val="0"/>
            <w:bCs w:val="0"/>
            <w:sz w:val="22"/>
            <w:szCs w:val="22"/>
            <w:rPrChange w:id="5668" w:author="Mohsen Jafarinejad" w:date="2019-05-12T10:59:00Z">
              <w:rPr>
                <w:rStyle w:val="Hyperlink"/>
              </w:rPr>
            </w:rPrChange>
          </w:rPr>
          <w:instrText xml:space="preserve"> </w:instrText>
        </w:r>
        <w:r w:rsidRPr="00974A00">
          <w:rPr>
            <w:rStyle w:val="Hyperlink"/>
            <w:b w:val="0"/>
            <w:bCs w:val="0"/>
            <w:sz w:val="22"/>
            <w:szCs w:val="22"/>
            <w:rPrChange w:id="5669" w:author="Mohsen Jafarinejad" w:date="2019-05-12T10:59:00Z">
              <w:rPr>
                <w:rStyle w:val="Hyperlink"/>
              </w:rPr>
            </w:rPrChange>
          </w:rPr>
          <w:fldChar w:fldCharType="separate"/>
        </w:r>
        <w:r w:rsidRPr="00974A00">
          <w:rPr>
            <w:rStyle w:val="Hyperlink"/>
            <w:rFonts w:hint="cs"/>
            <w:b w:val="0"/>
            <w:bCs w:val="0"/>
            <w:sz w:val="22"/>
            <w:szCs w:val="22"/>
            <w:rtl/>
            <w:rPrChange w:id="5670" w:author="Mohsen Jafarinejad" w:date="2019-05-12T10:59:00Z">
              <w:rPr>
                <w:rStyle w:val="Hyperlink"/>
                <w:rFonts w:hint="cs"/>
                <w:rtl/>
              </w:rPr>
            </w:rPrChange>
          </w:rPr>
          <w:t>شکل</w:t>
        </w:r>
        <w:r w:rsidRPr="00974A00">
          <w:rPr>
            <w:rStyle w:val="Hyperlink"/>
            <w:b w:val="0"/>
            <w:bCs w:val="0"/>
            <w:sz w:val="22"/>
            <w:szCs w:val="22"/>
            <w:rtl/>
            <w:rPrChange w:id="5671" w:author="Mohsen Jafarinejad" w:date="2019-05-12T10:59:00Z">
              <w:rPr>
                <w:rStyle w:val="Hyperlink"/>
                <w:rtl/>
              </w:rPr>
            </w:rPrChange>
          </w:rPr>
          <w:t xml:space="preserve"> 4-14 </w:t>
        </w:r>
        <w:r w:rsidRPr="00974A00">
          <w:rPr>
            <w:rStyle w:val="Hyperlink"/>
            <w:rFonts w:hint="cs"/>
            <w:b w:val="0"/>
            <w:bCs w:val="0"/>
            <w:sz w:val="22"/>
            <w:szCs w:val="22"/>
            <w:rtl/>
            <w:rPrChange w:id="5672" w:author="Mohsen Jafarinejad" w:date="2019-05-12T10:59:00Z">
              <w:rPr>
                <w:rStyle w:val="Hyperlink"/>
                <w:rFonts w:hint="cs"/>
                <w:rtl/>
              </w:rPr>
            </w:rPrChange>
          </w:rPr>
          <w:t>نمودار</w:t>
        </w:r>
        <w:r w:rsidRPr="00974A00">
          <w:rPr>
            <w:rStyle w:val="Hyperlink"/>
            <w:b w:val="0"/>
            <w:bCs w:val="0"/>
            <w:sz w:val="22"/>
            <w:szCs w:val="22"/>
            <w:rtl/>
            <w:rPrChange w:id="5673" w:author="Mohsen Jafarinejad" w:date="2019-05-12T10:59:00Z">
              <w:rPr>
                <w:rStyle w:val="Hyperlink"/>
                <w:rtl/>
              </w:rPr>
            </w:rPrChange>
          </w:rPr>
          <w:t xml:space="preserve"> </w:t>
        </w:r>
        <w:r w:rsidRPr="00974A00">
          <w:rPr>
            <w:rStyle w:val="Hyperlink"/>
            <w:rFonts w:hint="cs"/>
            <w:b w:val="0"/>
            <w:bCs w:val="0"/>
            <w:sz w:val="22"/>
            <w:szCs w:val="22"/>
            <w:rtl/>
            <w:rPrChange w:id="5674" w:author="Mohsen Jafarinejad" w:date="2019-05-12T10:59:00Z">
              <w:rPr>
                <w:rStyle w:val="Hyperlink"/>
                <w:rFonts w:hint="cs"/>
                <w:rtl/>
              </w:rPr>
            </w:rPrChange>
          </w:rPr>
          <w:t>تغییرات</w:t>
        </w:r>
        <w:r w:rsidRPr="00974A00">
          <w:rPr>
            <w:rStyle w:val="Hyperlink"/>
            <w:b w:val="0"/>
            <w:bCs w:val="0"/>
            <w:sz w:val="22"/>
            <w:szCs w:val="22"/>
            <w:rtl/>
            <w:rPrChange w:id="5675" w:author="Mohsen Jafarinejad" w:date="2019-05-12T10:59:00Z">
              <w:rPr>
                <w:rStyle w:val="Hyperlink"/>
                <w:rtl/>
              </w:rPr>
            </w:rPrChange>
          </w:rPr>
          <w:t xml:space="preserve"> </w:t>
        </w:r>
        <w:r w:rsidRPr="00974A00">
          <w:rPr>
            <w:rStyle w:val="Hyperlink"/>
            <w:rFonts w:hint="cs"/>
            <w:b w:val="0"/>
            <w:bCs w:val="0"/>
            <w:sz w:val="22"/>
            <w:szCs w:val="22"/>
            <w:rtl/>
            <w:rPrChange w:id="5676" w:author="Mohsen Jafarinejad" w:date="2019-05-12T10:59:00Z">
              <w:rPr>
                <w:rStyle w:val="Hyperlink"/>
                <w:rFonts w:hint="cs"/>
                <w:rtl/>
              </w:rPr>
            </w:rPrChange>
          </w:rPr>
          <w:t>چگالی</w:t>
        </w:r>
        <w:r w:rsidRPr="00974A00">
          <w:rPr>
            <w:rStyle w:val="Hyperlink"/>
            <w:b w:val="0"/>
            <w:bCs w:val="0"/>
            <w:sz w:val="22"/>
            <w:szCs w:val="22"/>
            <w:rtl/>
            <w:rPrChange w:id="5677" w:author="Mohsen Jafarinejad" w:date="2019-05-12T10:59:00Z">
              <w:rPr>
                <w:rStyle w:val="Hyperlink"/>
                <w:rtl/>
              </w:rPr>
            </w:rPrChange>
          </w:rPr>
          <w:t xml:space="preserve"> </w:t>
        </w:r>
        <w:r w:rsidRPr="00974A00">
          <w:rPr>
            <w:rStyle w:val="Hyperlink"/>
            <w:rFonts w:hint="cs"/>
            <w:b w:val="0"/>
            <w:bCs w:val="0"/>
            <w:sz w:val="22"/>
            <w:szCs w:val="22"/>
            <w:rtl/>
            <w:rPrChange w:id="5678" w:author="Mohsen Jafarinejad" w:date="2019-05-12T10:59:00Z">
              <w:rPr>
                <w:rStyle w:val="Hyperlink"/>
                <w:rFonts w:hint="cs"/>
                <w:rtl/>
              </w:rPr>
            </w:rPrChange>
          </w:rPr>
          <w:t>جریان</w:t>
        </w:r>
        <w:r w:rsidRPr="00974A00">
          <w:rPr>
            <w:rStyle w:val="Hyperlink"/>
            <w:b w:val="0"/>
            <w:bCs w:val="0"/>
            <w:sz w:val="22"/>
            <w:szCs w:val="22"/>
            <w:rtl/>
            <w:rPrChange w:id="5679" w:author="Mohsen Jafarinejad" w:date="2019-05-12T10:59:00Z">
              <w:rPr>
                <w:rStyle w:val="Hyperlink"/>
                <w:rtl/>
              </w:rPr>
            </w:rPrChange>
          </w:rPr>
          <w:t xml:space="preserve"> </w:t>
        </w:r>
        <w:r w:rsidRPr="00974A00">
          <w:rPr>
            <w:rStyle w:val="Hyperlink"/>
            <w:rFonts w:hint="cs"/>
            <w:b w:val="0"/>
            <w:bCs w:val="0"/>
            <w:sz w:val="22"/>
            <w:szCs w:val="22"/>
            <w:rtl/>
            <w:rPrChange w:id="5680" w:author="Mohsen Jafarinejad" w:date="2019-05-12T10:59:00Z">
              <w:rPr>
                <w:rStyle w:val="Hyperlink"/>
                <w:rFonts w:hint="cs"/>
                <w:rtl/>
              </w:rPr>
            </w:rPrChange>
          </w:rPr>
          <w:t>ماکزیمم</w:t>
        </w:r>
        <w:r w:rsidRPr="00974A00">
          <w:rPr>
            <w:rStyle w:val="Hyperlink"/>
            <w:b w:val="0"/>
            <w:bCs w:val="0"/>
            <w:sz w:val="22"/>
            <w:szCs w:val="22"/>
            <w:rtl/>
            <w:rPrChange w:id="5681" w:author="Mohsen Jafarinejad" w:date="2019-05-12T10:59:00Z">
              <w:rPr>
                <w:rStyle w:val="Hyperlink"/>
                <w:rtl/>
              </w:rPr>
            </w:rPrChange>
          </w:rPr>
          <w:t xml:space="preserve"> </w:t>
        </w:r>
        <w:r w:rsidRPr="00974A00">
          <w:rPr>
            <w:rStyle w:val="Hyperlink"/>
            <w:rFonts w:hint="cs"/>
            <w:b w:val="0"/>
            <w:bCs w:val="0"/>
            <w:sz w:val="22"/>
            <w:szCs w:val="22"/>
            <w:rtl/>
            <w:rPrChange w:id="5682" w:author="Mohsen Jafarinejad" w:date="2019-05-12T10:59:00Z">
              <w:rPr>
                <w:rStyle w:val="Hyperlink"/>
                <w:rFonts w:hint="cs"/>
                <w:rtl/>
              </w:rPr>
            </w:rPrChange>
          </w:rPr>
          <w:t>پیل</w:t>
        </w:r>
        <w:r w:rsidRPr="00974A00">
          <w:rPr>
            <w:rStyle w:val="Hyperlink"/>
            <w:b w:val="0"/>
            <w:bCs w:val="0"/>
            <w:sz w:val="22"/>
            <w:szCs w:val="22"/>
            <w:rtl/>
            <w:rPrChange w:id="5683" w:author="Mohsen Jafarinejad" w:date="2019-05-12T10:59:00Z">
              <w:rPr>
                <w:rStyle w:val="Hyperlink"/>
                <w:rtl/>
              </w:rPr>
            </w:rPrChange>
          </w:rPr>
          <w:t xml:space="preserve"> </w:t>
        </w:r>
        <w:r w:rsidRPr="00974A00">
          <w:rPr>
            <w:rStyle w:val="Hyperlink"/>
            <w:rFonts w:hint="cs"/>
            <w:b w:val="0"/>
            <w:bCs w:val="0"/>
            <w:sz w:val="22"/>
            <w:szCs w:val="22"/>
            <w:rtl/>
            <w:rPrChange w:id="5684" w:author="Mohsen Jafarinejad" w:date="2019-05-12T10:59:00Z">
              <w:rPr>
                <w:rStyle w:val="Hyperlink"/>
                <w:rFonts w:hint="cs"/>
                <w:rtl/>
              </w:rPr>
            </w:rPrChange>
          </w:rPr>
          <w:t>آزمایشگاهی</w:t>
        </w:r>
        <w:r w:rsidRPr="00974A00">
          <w:rPr>
            <w:rStyle w:val="Hyperlink"/>
            <w:b w:val="0"/>
            <w:bCs w:val="0"/>
            <w:sz w:val="22"/>
            <w:szCs w:val="22"/>
            <w:rtl/>
            <w:rPrChange w:id="5685" w:author="Mohsen Jafarinejad" w:date="2019-05-12T10:59:00Z">
              <w:rPr>
                <w:rStyle w:val="Hyperlink"/>
                <w:rtl/>
              </w:rPr>
            </w:rPrChange>
          </w:rPr>
          <w:t xml:space="preserve"> </w:t>
        </w:r>
        <w:r w:rsidRPr="00974A00">
          <w:rPr>
            <w:rStyle w:val="Hyperlink"/>
            <w:rFonts w:hint="cs"/>
            <w:b w:val="0"/>
            <w:bCs w:val="0"/>
            <w:sz w:val="22"/>
            <w:szCs w:val="22"/>
            <w:rtl/>
            <w:rPrChange w:id="5686" w:author="Mohsen Jafarinejad" w:date="2019-05-12T10:59:00Z">
              <w:rPr>
                <w:rStyle w:val="Hyperlink"/>
                <w:rFonts w:hint="cs"/>
                <w:rtl/>
              </w:rPr>
            </w:rPrChange>
          </w:rPr>
          <w:t>قریشی</w:t>
        </w:r>
        <w:r w:rsidRPr="00974A00">
          <w:rPr>
            <w:rStyle w:val="Hyperlink"/>
            <w:b w:val="0"/>
            <w:bCs w:val="0"/>
            <w:sz w:val="22"/>
            <w:szCs w:val="22"/>
            <w:rtl/>
            <w:rPrChange w:id="5687" w:author="Mohsen Jafarinejad" w:date="2019-05-12T10:59:00Z">
              <w:rPr>
                <w:rStyle w:val="Hyperlink"/>
                <w:rtl/>
              </w:rPr>
            </w:rPrChange>
          </w:rPr>
          <w:t xml:space="preserve"> </w:t>
        </w:r>
        <w:r w:rsidRPr="00974A00">
          <w:rPr>
            <w:rStyle w:val="Hyperlink"/>
            <w:rFonts w:hint="cs"/>
            <w:b w:val="0"/>
            <w:bCs w:val="0"/>
            <w:sz w:val="22"/>
            <w:szCs w:val="22"/>
            <w:rtl/>
            <w:rPrChange w:id="5688" w:author="Mohsen Jafarinejad" w:date="2019-05-12T10:59:00Z">
              <w:rPr>
                <w:rStyle w:val="Hyperlink"/>
                <w:rFonts w:hint="cs"/>
                <w:rtl/>
              </w:rPr>
            </w:rPrChange>
          </w:rPr>
          <w:t>وهمکاران</w:t>
        </w:r>
        <w:r w:rsidRPr="00974A00">
          <w:rPr>
            <w:rStyle w:val="Hyperlink"/>
            <w:b w:val="0"/>
            <w:bCs w:val="0"/>
            <w:sz w:val="22"/>
            <w:szCs w:val="22"/>
            <w:rtl/>
            <w:rPrChange w:id="5689" w:author="Mohsen Jafarinejad" w:date="2019-05-12T10:59:00Z">
              <w:rPr>
                <w:rStyle w:val="Hyperlink"/>
                <w:rtl/>
              </w:rPr>
            </w:rPrChange>
          </w:rPr>
          <w:t xml:space="preserve"> </w:t>
        </w:r>
        <w:r w:rsidRPr="00974A00">
          <w:rPr>
            <w:rStyle w:val="Hyperlink"/>
            <w:rFonts w:hint="cs"/>
            <w:b w:val="0"/>
            <w:bCs w:val="0"/>
            <w:sz w:val="22"/>
            <w:szCs w:val="22"/>
            <w:rtl/>
            <w:rPrChange w:id="5690" w:author="Mohsen Jafarinejad" w:date="2019-05-12T10:59:00Z">
              <w:rPr>
                <w:rStyle w:val="Hyperlink"/>
                <w:rFonts w:hint="cs"/>
                <w:rtl/>
              </w:rPr>
            </w:rPrChange>
          </w:rPr>
          <w:t>به</w:t>
        </w:r>
        <w:r w:rsidRPr="00974A00">
          <w:rPr>
            <w:rStyle w:val="Hyperlink"/>
            <w:b w:val="0"/>
            <w:bCs w:val="0"/>
            <w:sz w:val="22"/>
            <w:szCs w:val="22"/>
            <w:rtl/>
            <w:rPrChange w:id="5691" w:author="Mohsen Jafarinejad" w:date="2019-05-12T10:59:00Z">
              <w:rPr>
                <w:rStyle w:val="Hyperlink"/>
                <w:rtl/>
              </w:rPr>
            </w:rPrChange>
          </w:rPr>
          <w:t xml:space="preserve"> </w:t>
        </w:r>
        <w:r w:rsidRPr="00974A00">
          <w:rPr>
            <w:rStyle w:val="Hyperlink"/>
            <w:rFonts w:hint="cs"/>
            <w:b w:val="0"/>
            <w:bCs w:val="0"/>
            <w:sz w:val="22"/>
            <w:szCs w:val="22"/>
            <w:rtl/>
            <w:rPrChange w:id="5692" w:author="Mohsen Jafarinejad" w:date="2019-05-12T10:59:00Z">
              <w:rPr>
                <w:rStyle w:val="Hyperlink"/>
                <w:rFonts w:hint="cs"/>
                <w:rtl/>
              </w:rPr>
            </w:rPrChange>
          </w:rPr>
          <w:t>ازای</w:t>
        </w:r>
        <w:r w:rsidRPr="00974A00">
          <w:rPr>
            <w:rStyle w:val="Hyperlink"/>
            <w:b w:val="0"/>
            <w:bCs w:val="0"/>
            <w:sz w:val="22"/>
            <w:szCs w:val="22"/>
            <w:rtl/>
            <w:rPrChange w:id="5693" w:author="Mohsen Jafarinejad" w:date="2019-05-12T10:59:00Z">
              <w:rPr>
                <w:rStyle w:val="Hyperlink"/>
                <w:rtl/>
              </w:rPr>
            </w:rPrChange>
          </w:rPr>
          <w:t xml:space="preserve"> </w:t>
        </w:r>
        <w:r w:rsidRPr="00974A00">
          <w:rPr>
            <w:rStyle w:val="Hyperlink"/>
            <w:rFonts w:hint="cs"/>
            <w:b w:val="0"/>
            <w:bCs w:val="0"/>
            <w:sz w:val="22"/>
            <w:szCs w:val="22"/>
            <w:rtl/>
            <w:rPrChange w:id="5694" w:author="Mohsen Jafarinejad" w:date="2019-05-12T10:59:00Z">
              <w:rPr>
                <w:rStyle w:val="Hyperlink"/>
                <w:rFonts w:hint="cs"/>
                <w:rtl/>
              </w:rPr>
            </w:rPrChange>
          </w:rPr>
          <w:t>مقادیر</w:t>
        </w:r>
        <w:r w:rsidRPr="00974A00">
          <w:rPr>
            <w:rStyle w:val="Hyperlink"/>
            <w:b w:val="0"/>
            <w:bCs w:val="0"/>
            <w:sz w:val="22"/>
            <w:szCs w:val="22"/>
            <w:rtl/>
            <w:rPrChange w:id="5695" w:author="Mohsen Jafarinejad" w:date="2019-05-12T10:59:00Z">
              <w:rPr>
                <w:rStyle w:val="Hyperlink"/>
                <w:rtl/>
              </w:rPr>
            </w:rPrChange>
          </w:rPr>
          <w:t xml:space="preserve"> </w:t>
        </w:r>
        <w:r w:rsidRPr="00974A00">
          <w:rPr>
            <w:rStyle w:val="Hyperlink"/>
            <w:rFonts w:hint="cs"/>
            <w:b w:val="0"/>
            <w:bCs w:val="0"/>
            <w:sz w:val="22"/>
            <w:szCs w:val="22"/>
            <w:rtl/>
            <w:rPrChange w:id="5696" w:author="Mohsen Jafarinejad" w:date="2019-05-12T10:59:00Z">
              <w:rPr>
                <w:rStyle w:val="Hyperlink"/>
                <w:rFonts w:hint="cs"/>
                <w:rtl/>
              </w:rPr>
            </w:rPrChange>
          </w:rPr>
          <w:t>مختلف</w:t>
        </w:r>
        <w:r w:rsidRPr="00974A00">
          <w:rPr>
            <w:rStyle w:val="Hyperlink"/>
            <w:b w:val="0"/>
            <w:bCs w:val="0"/>
            <w:sz w:val="22"/>
            <w:szCs w:val="22"/>
            <w:rtl/>
            <w:rPrChange w:id="5697" w:author="Mohsen Jafarinejad" w:date="2019-05-12T10:59:00Z">
              <w:rPr>
                <w:rStyle w:val="Hyperlink"/>
                <w:rtl/>
              </w:rPr>
            </w:rPrChange>
          </w:rPr>
          <w:t xml:space="preserve"> </w:t>
        </w:r>
        <w:r w:rsidRPr="00974A00">
          <w:rPr>
            <w:rStyle w:val="Hyperlink"/>
            <w:rFonts w:hint="cs"/>
            <w:b w:val="0"/>
            <w:bCs w:val="0"/>
            <w:sz w:val="22"/>
            <w:szCs w:val="22"/>
            <w:rtl/>
            <w:rPrChange w:id="5698" w:author="Mohsen Jafarinejad" w:date="2019-05-12T10:59:00Z">
              <w:rPr>
                <w:rStyle w:val="Hyperlink"/>
                <w:rFonts w:hint="cs"/>
                <w:rtl/>
              </w:rPr>
            </w:rPrChange>
          </w:rPr>
          <w:t>گلوکوز</w:t>
        </w:r>
        <w:r w:rsidRPr="00974A00">
          <w:rPr>
            <w:b w:val="0"/>
            <w:bCs w:val="0"/>
            <w:webHidden/>
            <w:sz w:val="22"/>
            <w:szCs w:val="22"/>
            <w:rPrChange w:id="5699" w:author="Mohsen Jafarinejad" w:date="2019-05-12T10:59:00Z">
              <w:rPr>
                <w:webHidden/>
              </w:rPr>
            </w:rPrChange>
          </w:rPr>
          <w:tab/>
        </w:r>
      </w:ins>
      <w:ins w:id="5700" w:author="Mohsen Jafarinejad" w:date="2019-05-12T11:07:00Z">
        <w:r w:rsidR="00974A00">
          <w:rPr>
            <w:rFonts w:hint="cs"/>
            <w:b w:val="0"/>
            <w:bCs w:val="0"/>
            <w:webHidden/>
            <w:sz w:val="22"/>
            <w:szCs w:val="22"/>
            <w:rtl/>
          </w:rPr>
          <w:t>92</w:t>
        </w:r>
      </w:ins>
      <w:ins w:id="5701" w:author="Mohsen Jafarinejad" w:date="2019-05-12T10:50:00Z">
        <w:r w:rsidRPr="00974A00">
          <w:rPr>
            <w:rStyle w:val="Hyperlink"/>
            <w:b w:val="0"/>
            <w:bCs w:val="0"/>
            <w:sz w:val="22"/>
            <w:szCs w:val="22"/>
            <w:rPrChange w:id="5702" w:author="Mohsen Jafarinejad" w:date="2019-05-12T10:59:00Z">
              <w:rPr>
                <w:rStyle w:val="Hyperlink"/>
              </w:rPr>
            </w:rPrChange>
          </w:rPr>
          <w:fldChar w:fldCharType="end"/>
        </w:r>
      </w:ins>
    </w:p>
    <w:p w14:paraId="770A143F" w14:textId="577DBC5E" w:rsidR="009667A9" w:rsidRPr="00974A00" w:rsidRDefault="009667A9">
      <w:pPr>
        <w:pStyle w:val="TOC1"/>
        <w:rPr>
          <w:ins w:id="5703" w:author="Mohsen Jafarinejad" w:date="2019-05-12T10:50:00Z"/>
          <w:rFonts w:eastAsiaTheme="minorEastAsia"/>
          <w:b w:val="0"/>
          <w:bCs w:val="0"/>
          <w:i w:val="0"/>
          <w:sz w:val="20"/>
          <w:szCs w:val="20"/>
          <w:lang w:bidi="ar-SA"/>
          <w:rPrChange w:id="5704" w:author="Mohsen Jafarinejad" w:date="2019-05-12T10:59:00Z">
            <w:rPr>
              <w:ins w:id="5705" w:author="Mohsen Jafarinejad" w:date="2019-05-12T10:50:00Z"/>
              <w:rFonts w:asciiTheme="minorHAnsi" w:eastAsiaTheme="minorEastAsia" w:hAnsiTheme="minorHAnsi" w:cstheme="minorBidi"/>
              <w:b w:val="0"/>
              <w:bCs w:val="0"/>
              <w:i w:val="0"/>
              <w:lang w:bidi="ar-SA"/>
            </w:rPr>
          </w:rPrChange>
        </w:rPr>
        <w:pPrChange w:id="5706" w:author="Mohsen Jafarinejad" w:date="2019-05-12T11:07:00Z">
          <w:pPr>
            <w:pStyle w:val="TOC1"/>
            <w:bidi w:val="0"/>
          </w:pPr>
        </w:pPrChange>
      </w:pPr>
      <w:ins w:id="5707" w:author="Mohsen Jafarinejad" w:date="2019-05-12T10:50:00Z">
        <w:r w:rsidRPr="00974A00">
          <w:rPr>
            <w:rStyle w:val="Hyperlink"/>
            <w:b w:val="0"/>
            <w:bCs w:val="0"/>
            <w:sz w:val="22"/>
            <w:szCs w:val="22"/>
            <w:rPrChange w:id="5708" w:author="Mohsen Jafarinejad" w:date="2019-05-12T10:59:00Z">
              <w:rPr>
                <w:rStyle w:val="Hyperlink"/>
              </w:rPr>
            </w:rPrChange>
          </w:rPr>
          <w:fldChar w:fldCharType="begin"/>
        </w:r>
        <w:r w:rsidRPr="00974A00">
          <w:rPr>
            <w:rStyle w:val="Hyperlink"/>
            <w:b w:val="0"/>
            <w:bCs w:val="0"/>
            <w:sz w:val="22"/>
            <w:szCs w:val="22"/>
            <w:rPrChange w:id="5709" w:author="Mohsen Jafarinejad" w:date="2019-05-12T10:59:00Z">
              <w:rPr>
                <w:rStyle w:val="Hyperlink"/>
              </w:rPr>
            </w:rPrChange>
          </w:rPr>
          <w:instrText xml:space="preserve"> </w:instrText>
        </w:r>
        <w:r w:rsidRPr="00974A00">
          <w:rPr>
            <w:b w:val="0"/>
            <w:bCs w:val="0"/>
            <w:sz w:val="22"/>
            <w:szCs w:val="22"/>
            <w:rPrChange w:id="5710" w:author="Mohsen Jafarinejad" w:date="2019-05-12T10:59:00Z">
              <w:rPr/>
            </w:rPrChange>
          </w:rPr>
          <w:instrText>HYPERLINK \l "_Toc8551062"</w:instrText>
        </w:r>
        <w:r w:rsidRPr="00974A00">
          <w:rPr>
            <w:rStyle w:val="Hyperlink"/>
            <w:b w:val="0"/>
            <w:bCs w:val="0"/>
            <w:sz w:val="22"/>
            <w:szCs w:val="22"/>
            <w:rPrChange w:id="5711" w:author="Mohsen Jafarinejad" w:date="2019-05-12T10:59:00Z">
              <w:rPr>
                <w:rStyle w:val="Hyperlink"/>
              </w:rPr>
            </w:rPrChange>
          </w:rPr>
          <w:instrText xml:space="preserve"> </w:instrText>
        </w:r>
        <w:r w:rsidRPr="00974A00">
          <w:rPr>
            <w:rStyle w:val="Hyperlink"/>
            <w:b w:val="0"/>
            <w:bCs w:val="0"/>
            <w:sz w:val="22"/>
            <w:szCs w:val="22"/>
            <w:rPrChange w:id="5712" w:author="Mohsen Jafarinejad" w:date="2019-05-12T10:59:00Z">
              <w:rPr>
                <w:rStyle w:val="Hyperlink"/>
              </w:rPr>
            </w:rPrChange>
          </w:rPr>
          <w:fldChar w:fldCharType="separate"/>
        </w:r>
        <w:r w:rsidRPr="00974A00">
          <w:rPr>
            <w:rStyle w:val="Hyperlink"/>
            <w:rFonts w:hint="cs"/>
            <w:b w:val="0"/>
            <w:bCs w:val="0"/>
            <w:sz w:val="22"/>
            <w:szCs w:val="22"/>
            <w:rtl/>
            <w:rPrChange w:id="5713" w:author="Mohsen Jafarinejad" w:date="2019-05-12T10:59:00Z">
              <w:rPr>
                <w:rStyle w:val="Hyperlink"/>
                <w:rFonts w:hint="cs"/>
                <w:rtl/>
              </w:rPr>
            </w:rPrChange>
          </w:rPr>
          <w:t>شکل</w:t>
        </w:r>
        <w:r w:rsidRPr="00974A00">
          <w:rPr>
            <w:rStyle w:val="Hyperlink"/>
            <w:b w:val="0"/>
            <w:bCs w:val="0"/>
            <w:sz w:val="22"/>
            <w:szCs w:val="22"/>
            <w:rtl/>
            <w:rPrChange w:id="5714" w:author="Mohsen Jafarinejad" w:date="2019-05-12T10:59:00Z">
              <w:rPr>
                <w:rStyle w:val="Hyperlink"/>
                <w:rtl/>
              </w:rPr>
            </w:rPrChange>
          </w:rPr>
          <w:t xml:space="preserve"> 4-15 </w:t>
        </w:r>
        <w:r w:rsidRPr="00974A00">
          <w:rPr>
            <w:rStyle w:val="Hyperlink"/>
            <w:rFonts w:hint="cs"/>
            <w:b w:val="0"/>
            <w:bCs w:val="0"/>
            <w:sz w:val="22"/>
            <w:szCs w:val="22"/>
            <w:rtl/>
            <w:rPrChange w:id="5715" w:author="Mohsen Jafarinejad" w:date="2019-05-12T10:59:00Z">
              <w:rPr>
                <w:rStyle w:val="Hyperlink"/>
                <w:rFonts w:hint="cs"/>
                <w:rtl/>
              </w:rPr>
            </w:rPrChange>
          </w:rPr>
          <w:t>مقایسه</w:t>
        </w:r>
        <w:r w:rsidRPr="00974A00">
          <w:rPr>
            <w:rStyle w:val="Hyperlink"/>
            <w:b w:val="0"/>
            <w:bCs w:val="0"/>
            <w:sz w:val="22"/>
            <w:szCs w:val="22"/>
            <w:rtl/>
            <w:rPrChange w:id="5716" w:author="Mohsen Jafarinejad" w:date="2019-05-12T10:59:00Z">
              <w:rPr>
                <w:rStyle w:val="Hyperlink"/>
                <w:rtl/>
              </w:rPr>
            </w:rPrChange>
          </w:rPr>
          <w:t xml:space="preserve"> </w:t>
        </w:r>
        <w:r w:rsidRPr="00974A00">
          <w:rPr>
            <w:rStyle w:val="Hyperlink"/>
            <w:rFonts w:hint="cs"/>
            <w:b w:val="0"/>
            <w:bCs w:val="0"/>
            <w:sz w:val="22"/>
            <w:szCs w:val="22"/>
            <w:rtl/>
            <w:rPrChange w:id="5717" w:author="Mohsen Jafarinejad" w:date="2019-05-12T10:59:00Z">
              <w:rPr>
                <w:rStyle w:val="Hyperlink"/>
                <w:rFonts w:hint="cs"/>
                <w:rtl/>
              </w:rPr>
            </w:rPrChange>
          </w:rPr>
          <w:t>درصد</w:t>
        </w:r>
        <w:r w:rsidRPr="00974A00">
          <w:rPr>
            <w:rStyle w:val="Hyperlink"/>
            <w:b w:val="0"/>
            <w:bCs w:val="0"/>
            <w:sz w:val="22"/>
            <w:szCs w:val="22"/>
            <w:rtl/>
            <w:rPrChange w:id="5718" w:author="Mohsen Jafarinejad" w:date="2019-05-12T10:59:00Z">
              <w:rPr>
                <w:rStyle w:val="Hyperlink"/>
                <w:rtl/>
              </w:rPr>
            </w:rPrChange>
          </w:rPr>
          <w:t xml:space="preserve"> </w:t>
        </w:r>
        <w:r w:rsidRPr="00974A00">
          <w:rPr>
            <w:rStyle w:val="Hyperlink"/>
            <w:rFonts w:hint="cs"/>
            <w:b w:val="0"/>
            <w:bCs w:val="0"/>
            <w:sz w:val="22"/>
            <w:szCs w:val="22"/>
            <w:rtl/>
            <w:rPrChange w:id="5719" w:author="Mohsen Jafarinejad" w:date="2019-05-12T10:59:00Z">
              <w:rPr>
                <w:rStyle w:val="Hyperlink"/>
                <w:rFonts w:hint="cs"/>
                <w:rtl/>
              </w:rPr>
            </w:rPrChange>
          </w:rPr>
          <w:t>تغییرات</w:t>
        </w:r>
        <w:r w:rsidRPr="00974A00">
          <w:rPr>
            <w:rStyle w:val="Hyperlink"/>
            <w:b w:val="0"/>
            <w:bCs w:val="0"/>
            <w:sz w:val="22"/>
            <w:szCs w:val="22"/>
            <w:rtl/>
            <w:rPrChange w:id="5720" w:author="Mohsen Jafarinejad" w:date="2019-05-12T10:59:00Z">
              <w:rPr>
                <w:rStyle w:val="Hyperlink"/>
                <w:rtl/>
              </w:rPr>
            </w:rPrChange>
          </w:rPr>
          <w:t xml:space="preserve"> </w:t>
        </w:r>
        <w:r w:rsidRPr="00974A00">
          <w:rPr>
            <w:rStyle w:val="Hyperlink"/>
            <w:rFonts w:hint="cs"/>
            <w:b w:val="0"/>
            <w:bCs w:val="0"/>
            <w:sz w:val="22"/>
            <w:szCs w:val="22"/>
            <w:rtl/>
            <w:rPrChange w:id="5721" w:author="Mohsen Jafarinejad" w:date="2019-05-12T10:59:00Z">
              <w:rPr>
                <w:rStyle w:val="Hyperlink"/>
                <w:rFonts w:hint="cs"/>
                <w:rtl/>
              </w:rPr>
            </w:rPrChange>
          </w:rPr>
          <w:t>جریان</w:t>
        </w:r>
        <w:r w:rsidRPr="00974A00">
          <w:rPr>
            <w:rStyle w:val="Hyperlink"/>
            <w:b w:val="0"/>
            <w:bCs w:val="0"/>
            <w:sz w:val="22"/>
            <w:szCs w:val="22"/>
            <w:rtl/>
            <w:rPrChange w:id="5722" w:author="Mohsen Jafarinejad" w:date="2019-05-12T10:59:00Z">
              <w:rPr>
                <w:rStyle w:val="Hyperlink"/>
                <w:rtl/>
              </w:rPr>
            </w:rPrChange>
          </w:rPr>
          <w:t xml:space="preserve"> </w:t>
        </w:r>
        <w:r w:rsidRPr="00974A00">
          <w:rPr>
            <w:rStyle w:val="Hyperlink"/>
            <w:rFonts w:hint="cs"/>
            <w:b w:val="0"/>
            <w:bCs w:val="0"/>
            <w:sz w:val="22"/>
            <w:szCs w:val="22"/>
            <w:rtl/>
            <w:rPrChange w:id="5723" w:author="Mohsen Jafarinejad" w:date="2019-05-12T10:59:00Z">
              <w:rPr>
                <w:rStyle w:val="Hyperlink"/>
                <w:rFonts w:hint="cs"/>
                <w:rtl/>
              </w:rPr>
            </w:rPrChange>
          </w:rPr>
          <w:t>ماکزیمم</w:t>
        </w:r>
        <w:r w:rsidRPr="00974A00">
          <w:rPr>
            <w:rStyle w:val="Hyperlink"/>
            <w:b w:val="0"/>
            <w:bCs w:val="0"/>
            <w:sz w:val="22"/>
            <w:szCs w:val="22"/>
            <w:rtl/>
            <w:rPrChange w:id="5724" w:author="Mohsen Jafarinejad" w:date="2019-05-12T10:59:00Z">
              <w:rPr>
                <w:rStyle w:val="Hyperlink"/>
                <w:rtl/>
              </w:rPr>
            </w:rPrChange>
          </w:rPr>
          <w:t xml:space="preserve"> </w:t>
        </w:r>
        <w:r w:rsidRPr="00974A00">
          <w:rPr>
            <w:rStyle w:val="Hyperlink"/>
            <w:rFonts w:hint="cs"/>
            <w:b w:val="0"/>
            <w:bCs w:val="0"/>
            <w:sz w:val="22"/>
            <w:szCs w:val="22"/>
            <w:rtl/>
            <w:rPrChange w:id="5725" w:author="Mohsen Jafarinejad" w:date="2019-05-12T10:59:00Z">
              <w:rPr>
                <w:rStyle w:val="Hyperlink"/>
                <w:rFonts w:hint="cs"/>
                <w:rtl/>
              </w:rPr>
            </w:rPrChange>
          </w:rPr>
          <w:t>به</w:t>
        </w:r>
        <w:r w:rsidRPr="00974A00">
          <w:rPr>
            <w:rStyle w:val="Hyperlink"/>
            <w:b w:val="0"/>
            <w:bCs w:val="0"/>
            <w:sz w:val="22"/>
            <w:szCs w:val="22"/>
            <w:rtl/>
            <w:rPrChange w:id="5726" w:author="Mohsen Jafarinejad" w:date="2019-05-12T10:59:00Z">
              <w:rPr>
                <w:rStyle w:val="Hyperlink"/>
                <w:rtl/>
              </w:rPr>
            </w:rPrChange>
          </w:rPr>
          <w:t xml:space="preserve"> </w:t>
        </w:r>
        <w:r w:rsidRPr="00974A00">
          <w:rPr>
            <w:rStyle w:val="Hyperlink"/>
            <w:rFonts w:hint="cs"/>
            <w:b w:val="0"/>
            <w:bCs w:val="0"/>
            <w:sz w:val="22"/>
            <w:szCs w:val="22"/>
            <w:rtl/>
            <w:rPrChange w:id="5727" w:author="Mohsen Jafarinejad" w:date="2019-05-12T10:59:00Z">
              <w:rPr>
                <w:rStyle w:val="Hyperlink"/>
                <w:rFonts w:hint="cs"/>
                <w:rtl/>
              </w:rPr>
            </w:rPrChange>
          </w:rPr>
          <w:t>ازای</w:t>
        </w:r>
        <w:r w:rsidRPr="00974A00">
          <w:rPr>
            <w:rStyle w:val="Hyperlink"/>
            <w:b w:val="0"/>
            <w:bCs w:val="0"/>
            <w:sz w:val="22"/>
            <w:szCs w:val="22"/>
            <w:rtl/>
            <w:rPrChange w:id="5728" w:author="Mohsen Jafarinejad" w:date="2019-05-12T10:59:00Z">
              <w:rPr>
                <w:rStyle w:val="Hyperlink"/>
                <w:rtl/>
              </w:rPr>
            </w:rPrChange>
          </w:rPr>
          <w:t xml:space="preserve"> </w:t>
        </w:r>
        <w:r w:rsidRPr="00974A00">
          <w:rPr>
            <w:rStyle w:val="Hyperlink"/>
            <w:rFonts w:hint="cs"/>
            <w:b w:val="0"/>
            <w:bCs w:val="0"/>
            <w:sz w:val="22"/>
            <w:szCs w:val="22"/>
            <w:rtl/>
            <w:rPrChange w:id="5729" w:author="Mohsen Jafarinejad" w:date="2019-05-12T10:59:00Z">
              <w:rPr>
                <w:rStyle w:val="Hyperlink"/>
                <w:rFonts w:hint="cs"/>
                <w:rtl/>
              </w:rPr>
            </w:rPrChange>
          </w:rPr>
          <w:t>درصد</w:t>
        </w:r>
        <w:r w:rsidRPr="00974A00">
          <w:rPr>
            <w:rStyle w:val="Hyperlink"/>
            <w:b w:val="0"/>
            <w:bCs w:val="0"/>
            <w:sz w:val="22"/>
            <w:szCs w:val="22"/>
            <w:rtl/>
            <w:rPrChange w:id="5730" w:author="Mohsen Jafarinejad" w:date="2019-05-12T10:59:00Z">
              <w:rPr>
                <w:rStyle w:val="Hyperlink"/>
                <w:rtl/>
              </w:rPr>
            </w:rPrChange>
          </w:rPr>
          <w:t xml:space="preserve"> </w:t>
        </w:r>
        <w:r w:rsidRPr="00974A00">
          <w:rPr>
            <w:rStyle w:val="Hyperlink"/>
            <w:rFonts w:hint="cs"/>
            <w:b w:val="0"/>
            <w:bCs w:val="0"/>
            <w:sz w:val="22"/>
            <w:szCs w:val="22"/>
            <w:rtl/>
            <w:rPrChange w:id="5731" w:author="Mohsen Jafarinejad" w:date="2019-05-12T10:59:00Z">
              <w:rPr>
                <w:rStyle w:val="Hyperlink"/>
                <w:rFonts w:hint="cs"/>
                <w:rtl/>
              </w:rPr>
            </w:rPrChange>
          </w:rPr>
          <w:t>تغییرات</w:t>
        </w:r>
        <w:r w:rsidRPr="00974A00">
          <w:rPr>
            <w:rStyle w:val="Hyperlink"/>
            <w:b w:val="0"/>
            <w:bCs w:val="0"/>
            <w:sz w:val="22"/>
            <w:szCs w:val="22"/>
            <w:rtl/>
            <w:rPrChange w:id="5732" w:author="Mohsen Jafarinejad" w:date="2019-05-12T10:59:00Z">
              <w:rPr>
                <w:rStyle w:val="Hyperlink"/>
                <w:rtl/>
              </w:rPr>
            </w:rPrChange>
          </w:rPr>
          <w:t xml:space="preserve"> </w:t>
        </w:r>
        <w:r w:rsidRPr="00974A00">
          <w:rPr>
            <w:rStyle w:val="Hyperlink"/>
            <w:rFonts w:hint="cs"/>
            <w:b w:val="0"/>
            <w:bCs w:val="0"/>
            <w:sz w:val="22"/>
            <w:szCs w:val="22"/>
            <w:rtl/>
            <w:rPrChange w:id="5733" w:author="Mohsen Jafarinejad" w:date="2019-05-12T10:59:00Z">
              <w:rPr>
                <w:rStyle w:val="Hyperlink"/>
                <w:rFonts w:hint="cs"/>
                <w:rtl/>
              </w:rPr>
            </w:rPrChange>
          </w:rPr>
          <w:t>غلظت</w:t>
        </w:r>
        <w:r w:rsidRPr="00974A00">
          <w:rPr>
            <w:rStyle w:val="Hyperlink"/>
            <w:b w:val="0"/>
            <w:bCs w:val="0"/>
            <w:sz w:val="22"/>
            <w:szCs w:val="22"/>
            <w:rtl/>
            <w:rPrChange w:id="5734" w:author="Mohsen Jafarinejad" w:date="2019-05-12T10:59:00Z">
              <w:rPr>
                <w:rStyle w:val="Hyperlink"/>
                <w:rtl/>
              </w:rPr>
            </w:rPrChange>
          </w:rPr>
          <w:t xml:space="preserve"> </w:t>
        </w:r>
        <w:r w:rsidRPr="00974A00">
          <w:rPr>
            <w:rStyle w:val="Hyperlink"/>
            <w:rFonts w:hint="cs"/>
            <w:b w:val="0"/>
            <w:bCs w:val="0"/>
            <w:sz w:val="22"/>
            <w:szCs w:val="22"/>
            <w:rtl/>
            <w:rPrChange w:id="5735" w:author="Mohsen Jafarinejad" w:date="2019-05-12T10:59:00Z">
              <w:rPr>
                <w:rStyle w:val="Hyperlink"/>
                <w:rFonts w:hint="cs"/>
                <w:rtl/>
              </w:rPr>
            </w:rPrChange>
          </w:rPr>
          <w:t>سابستر</w:t>
        </w:r>
        <w:r w:rsidRPr="00974A00">
          <w:rPr>
            <w:b w:val="0"/>
            <w:bCs w:val="0"/>
            <w:webHidden/>
            <w:sz w:val="22"/>
            <w:szCs w:val="22"/>
            <w:rPrChange w:id="5736" w:author="Mohsen Jafarinejad" w:date="2019-05-12T10:59:00Z">
              <w:rPr>
                <w:webHidden/>
              </w:rPr>
            </w:rPrChange>
          </w:rPr>
          <w:tab/>
        </w:r>
      </w:ins>
      <w:ins w:id="5737" w:author="Mohsen Jafarinejad" w:date="2019-05-12T11:07:00Z">
        <w:r w:rsidR="00974A00">
          <w:rPr>
            <w:rFonts w:hint="cs"/>
            <w:b w:val="0"/>
            <w:bCs w:val="0"/>
            <w:webHidden/>
            <w:sz w:val="22"/>
            <w:szCs w:val="22"/>
            <w:rtl/>
          </w:rPr>
          <w:t>92</w:t>
        </w:r>
      </w:ins>
      <w:ins w:id="5738" w:author="Mohsen Jafarinejad" w:date="2019-05-12T10:50:00Z">
        <w:r w:rsidRPr="00974A00">
          <w:rPr>
            <w:rStyle w:val="Hyperlink"/>
            <w:b w:val="0"/>
            <w:bCs w:val="0"/>
            <w:sz w:val="22"/>
            <w:szCs w:val="22"/>
            <w:rPrChange w:id="5739" w:author="Mohsen Jafarinejad" w:date="2019-05-12T10:59:00Z">
              <w:rPr>
                <w:rStyle w:val="Hyperlink"/>
              </w:rPr>
            </w:rPrChange>
          </w:rPr>
          <w:fldChar w:fldCharType="end"/>
        </w:r>
      </w:ins>
    </w:p>
    <w:p w14:paraId="58B79ACA" w14:textId="0FB7FE8C" w:rsidR="009667A9" w:rsidRPr="00974A00" w:rsidRDefault="009667A9">
      <w:pPr>
        <w:pStyle w:val="TOC1"/>
        <w:rPr>
          <w:ins w:id="5740" w:author="Mohsen Jafarinejad" w:date="2019-05-12T10:50:00Z"/>
          <w:rFonts w:eastAsiaTheme="minorEastAsia"/>
          <w:b w:val="0"/>
          <w:bCs w:val="0"/>
          <w:i w:val="0"/>
          <w:sz w:val="20"/>
          <w:szCs w:val="20"/>
          <w:lang w:bidi="ar-SA"/>
          <w:rPrChange w:id="5741" w:author="Mohsen Jafarinejad" w:date="2019-05-12T10:59:00Z">
            <w:rPr>
              <w:ins w:id="5742" w:author="Mohsen Jafarinejad" w:date="2019-05-12T10:50:00Z"/>
              <w:rFonts w:asciiTheme="minorHAnsi" w:eastAsiaTheme="minorEastAsia" w:hAnsiTheme="minorHAnsi" w:cstheme="minorBidi"/>
              <w:b w:val="0"/>
              <w:bCs w:val="0"/>
              <w:i w:val="0"/>
              <w:lang w:bidi="ar-SA"/>
            </w:rPr>
          </w:rPrChange>
        </w:rPr>
        <w:pPrChange w:id="5743" w:author="Mohsen Jafarinejad" w:date="2019-05-12T11:07:00Z">
          <w:pPr>
            <w:pStyle w:val="TOC1"/>
            <w:bidi w:val="0"/>
          </w:pPr>
        </w:pPrChange>
      </w:pPr>
      <w:ins w:id="5744" w:author="Mohsen Jafarinejad" w:date="2019-05-12T10:50:00Z">
        <w:r w:rsidRPr="00974A00">
          <w:rPr>
            <w:rStyle w:val="Hyperlink"/>
            <w:b w:val="0"/>
            <w:bCs w:val="0"/>
            <w:sz w:val="22"/>
            <w:szCs w:val="22"/>
            <w:rPrChange w:id="5745" w:author="Mohsen Jafarinejad" w:date="2019-05-12T10:59:00Z">
              <w:rPr>
                <w:rStyle w:val="Hyperlink"/>
              </w:rPr>
            </w:rPrChange>
          </w:rPr>
          <w:fldChar w:fldCharType="begin"/>
        </w:r>
        <w:r w:rsidRPr="00974A00">
          <w:rPr>
            <w:rStyle w:val="Hyperlink"/>
            <w:b w:val="0"/>
            <w:bCs w:val="0"/>
            <w:sz w:val="22"/>
            <w:szCs w:val="22"/>
            <w:rPrChange w:id="5746" w:author="Mohsen Jafarinejad" w:date="2019-05-12T10:59:00Z">
              <w:rPr>
                <w:rStyle w:val="Hyperlink"/>
              </w:rPr>
            </w:rPrChange>
          </w:rPr>
          <w:instrText xml:space="preserve"> </w:instrText>
        </w:r>
        <w:r w:rsidRPr="00974A00">
          <w:rPr>
            <w:b w:val="0"/>
            <w:bCs w:val="0"/>
            <w:sz w:val="22"/>
            <w:szCs w:val="22"/>
            <w:rPrChange w:id="5747" w:author="Mohsen Jafarinejad" w:date="2019-05-12T10:59:00Z">
              <w:rPr/>
            </w:rPrChange>
          </w:rPr>
          <w:instrText>HYPERLINK \l "_Toc8551063"</w:instrText>
        </w:r>
        <w:r w:rsidRPr="00974A00">
          <w:rPr>
            <w:rStyle w:val="Hyperlink"/>
            <w:b w:val="0"/>
            <w:bCs w:val="0"/>
            <w:sz w:val="22"/>
            <w:szCs w:val="22"/>
            <w:rPrChange w:id="5748" w:author="Mohsen Jafarinejad" w:date="2019-05-12T10:59:00Z">
              <w:rPr>
                <w:rStyle w:val="Hyperlink"/>
              </w:rPr>
            </w:rPrChange>
          </w:rPr>
          <w:instrText xml:space="preserve"> </w:instrText>
        </w:r>
        <w:r w:rsidRPr="00974A00">
          <w:rPr>
            <w:rStyle w:val="Hyperlink"/>
            <w:b w:val="0"/>
            <w:bCs w:val="0"/>
            <w:sz w:val="22"/>
            <w:szCs w:val="22"/>
            <w:rPrChange w:id="5749" w:author="Mohsen Jafarinejad" w:date="2019-05-12T10:59:00Z">
              <w:rPr>
                <w:rStyle w:val="Hyperlink"/>
              </w:rPr>
            </w:rPrChange>
          </w:rPr>
          <w:fldChar w:fldCharType="separate"/>
        </w:r>
        <w:r w:rsidRPr="00974A00">
          <w:rPr>
            <w:rStyle w:val="Hyperlink"/>
            <w:rFonts w:hint="cs"/>
            <w:b w:val="0"/>
            <w:bCs w:val="0"/>
            <w:sz w:val="22"/>
            <w:szCs w:val="22"/>
            <w:rtl/>
            <w:rPrChange w:id="5750" w:author="Mohsen Jafarinejad" w:date="2019-05-12T10:59:00Z">
              <w:rPr>
                <w:rStyle w:val="Hyperlink"/>
                <w:rFonts w:hint="cs"/>
                <w:rtl/>
              </w:rPr>
            </w:rPrChange>
          </w:rPr>
          <w:t>شکل</w:t>
        </w:r>
        <w:r w:rsidRPr="00974A00">
          <w:rPr>
            <w:rStyle w:val="Hyperlink"/>
            <w:b w:val="0"/>
            <w:bCs w:val="0"/>
            <w:sz w:val="22"/>
            <w:szCs w:val="22"/>
            <w:rtl/>
            <w:rPrChange w:id="5751" w:author="Mohsen Jafarinejad" w:date="2019-05-12T10:59:00Z">
              <w:rPr>
                <w:rStyle w:val="Hyperlink"/>
                <w:rtl/>
              </w:rPr>
            </w:rPrChange>
          </w:rPr>
          <w:t xml:space="preserve"> 4-16 تغ</w:t>
        </w:r>
        <w:r w:rsidRPr="00974A00">
          <w:rPr>
            <w:rStyle w:val="Hyperlink"/>
            <w:rFonts w:hint="cs"/>
            <w:b w:val="0"/>
            <w:bCs w:val="0"/>
            <w:sz w:val="22"/>
            <w:szCs w:val="22"/>
            <w:rtl/>
            <w:rPrChange w:id="5752" w:author="Mohsen Jafarinejad" w:date="2019-05-12T10:59:00Z">
              <w:rPr>
                <w:rStyle w:val="Hyperlink"/>
                <w:rFonts w:hint="cs"/>
                <w:rtl/>
              </w:rPr>
            </w:rPrChange>
          </w:rPr>
          <w:t>ییرات</w:t>
        </w:r>
        <w:r w:rsidRPr="00974A00">
          <w:rPr>
            <w:rStyle w:val="Hyperlink"/>
            <w:b w:val="0"/>
            <w:bCs w:val="0"/>
            <w:sz w:val="22"/>
            <w:szCs w:val="22"/>
            <w:rtl/>
            <w:rPrChange w:id="5753" w:author="Mohsen Jafarinejad" w:date="2019-05-12T10:59:00Z">
              <w:rPr>
                <w:rStyle w:val="Hyperlink"/>
                <w:rtl/>
              </w:rPr>
            </w:rPrChange>
          </w:rPr>
          <w:t xml:space="preserve"> توان ماکز</w:t>
        </w:r>
        <w:r w:rsidRPr="00974A00">
          <w:rPr>
            <w:rStyle w:val="Hyperlink"/>
            <w:rFonts w:hint="cs"/>
            <w:b w:val="0"/>
            <w:bCs w:val="0"/>
            <w:sz w:val="22"/>
            <w:szCs w:val="22"/>
            <w:rtl/>
            <w:rPrChange w:id="5754" w:author="Mohsen Jafarinejad" w:date="2019-05-12T10:59:00Z">
              <w:rPr>
                <w:rStyle w:val="Hyperlink"/>
                <w:rFonts w:hint="cs"/>
                <w:rtl/>
              </w:rPr>
            </w:rPrChange>
          </w:rPr>
          <w:t>یمم</w:t>
        </w:r>
        <w:r w:rsidRPr="00974A00">
          <w:rPr>
            <w:rStyle w:val="Hyperlink"/>
            <w:b w:val="0"/>
            <w:bCs w:val="0"/>
            <w:sz w:val="22"/>
            <w:szCs w:val="22"/>
            <w:rtl/>
            <w:rPrChange w:id="5755" w:author="Mohsen Jafarinejad" w:date="2019-05-12T10:59:00Z">
              <w:rPr>
                <w:rStyle w:val="Hyperlink"/>
                <w:rtl/>
              </w:rPr>
            </w:rPrChange>
          </w:rPr>
          <w:t xml:space="preserve"> به ازا</w:t>
        </w:r>
        <w:r w:rsidRPr="00974A00">
          <w:rPr>
            <w:rStyle w:val="Hyperlink"/>
            <w:rFonts w:hint="cs"/>
            <w:b w:val="0"/>
            <w:bCs w:val="0"/>
            <w:sz w:val="22"/>
            <w:szCs w:val="22"/>
            <w:rtl/>
            <w:rPrChange w:id="5756" w:author="Mohsen Jafarinejad" w:date="2019-05-12T10:59:00Z">
              <w:rPr>
                <w:rStyle w:val="Hyperlink"/>
                <w:rFonts w:hint="cs"/>
                <w:rtl/>
              </w:rPr>
            </w:rPrChange>
          </w:rPr>
          <w:t>ی</w:t>
        </w:r>
        <w:r w:rsidRPr="00974A00">
          <w:rPr>
            <w:rStyle w:val="Hyperlink"/>
            <w:b w:val="0"/>
            <w:bCs w:val="0"/>
            <w:sz w:val="22"/>
            <w:szCs w:val="22"/>
            <w:rtl/>
            <w:rPrChange w:id="5757" w:author="Mohsen Jafarinejad" w:date="2019-05-12T10:59:00Z">
              <w:rPr>
                <w:rStyle w:val="Hyperlink"/>
                <w:rtl/>
              </w:rPr>
            </w:rPrChange>
          </w:rPr>
          <w:t xml:space="preserve"> غلظت ها</w:t>
        </w:r>
        <w:r w:rsidRPr="00974A00">
          <w:rPr>
            <w:rStyle w:val="Hyperlink"/>
            <w:rFonts w:hint="cs"/>
            <w:b w:val="0"/>
            <w:bCs w:val="0"/>
            <w:sz w:val="22"/>
            <w:szCs w:val="22"/>
            <w:rtl/>
            <w:rPrChange w:id="5758" w:author="Mohsen Jafarinejad" w:date="2019-05-12T10:59:00Z">
              <w:rPr>
                <w:rStyle w:val="Hyperlink"/>
                <w:rFonts w:hint="cs"/>
                <w:rtl/>
              </w:rPr>
            </w:rPrChange>
          </w:rPr>
          <w:t>ی</w:t>
        </w:r>
        <w:r w:rsidRPr="00974A00">
          <w:rPr>
            <w:rStyle w:val="Hyperlink"/>
            <w:b w:val="0"/>
            <w:bCs w:val="0"/>
            <w:sz w:val="22"/>
            <w:szCs w:val="22"/>
            <w:rtl/>
            <w:rPrChange w:id="5759" w:author="Mohsen Jafarinejad" w:date="2019-05-12T10:59:00Z">
              <w:rPr>
                <w:rStyle w:val="Hyperlink"/>
                <w:rtl/>
              </w:rPr>
            </w:rPrChange>
          </w:rPr>
          <w:t xml:space="preserve"> مختلف لاکتات برا</w:t>
        </w:r>
        <w:r w:rsidRPr="00974A00">
          <w:rPr>
            <w:rStyle w:val="Hyperlink"/>
            <w:rFonts w:hint="cs"/>
            <w:b w:val="0"/>
            <w:bCs w:val="0"/>
            <w:sz w:val="22"/>
            <w:szCs w:val="22"/>
            <w:rtl/>
            <w:rPrChange w:id="5760" w:author="Mohsen Jafarinejad" w:date="2019-05-12T10:59:00Z">
              <w:rPr>
                <w:rStyle w:val="Hyperlink"/>
                <w:rFonts w:hint="cs"/>
                <w:rtl/>
              </w:rPr>
            </w:rPrChange>
          </w:rPr>
          <w:t>ی</w:t>
        </w:r>
        <w:r w:rsidRPr="00974A00">
          <w:rPr>
            <w:rStyle w:val="Hyperlink"/>
            <w:b w:val="0"/>
            <w:bCs w:val="0"/>
            <w:sz w:val="22"/>
            <w:szCs w:val="22"/>
            <w:rtl/>
            <w:rPrChange w:id="5761" w:author="Mohsen Jafarinejad" w:date="2019-05-12T10:59:00Z">
              <w:rPr>
                <w:rStyle w:val="Hyperlink"/>
                <w:rtl/>
              </w:rPr>
            </w:rPrChange>
          </w:rPr>
          <w:t xml:space="preserve"> پ</w:t>
        </w:r>
        <w:r w:rsidRPr="00974A00">
          <w:rPr>
            <w:rStyle w:val="Hyperlink"/>
            <w:rFonts w:hint="cs"/>
            <w:b w:val="0"/>
            <w:bCs w:val="0"/>
            <w:sz w:val="22"/>
            <w:szCs w:val="22"/>
            <w:rtl/>
            <w:rPrChange w:id="5762" w:author="Mohsen Jafarinejad" w:date="2019-05-12T10:59:00Z">
              <w:rPr>
                <w:rStyle w:val="Hyperlink"/>
                <w:rFonts w:hint="cs"/>
                <w:rtl/>
              </w:rPr>
            </w:rPrChange>
          </w:rPr>
          <w:t>یل</w:t>
        </w:r>
        <w:r w:rsidRPr="00974A00">
          <w:rPr>
            <w:rStyle w:val="Hyperlink"/>
            <w:b w:val="0"/>
            <w:bCs w:val="0"/>
            <w:sz w:val="22"/>
            <w:szCs w:val="22"/>
            <w:rtl/>
            <w:rPrChange w:id="5763" w:author="Mohsen Jafarinejad" w:date="2019-05-12T10:59:00Z">
              <w:rPr>
                <w:rStyle w:val="Hyperlink"/>
                <w:rtl/>
              </w:rPr>
            </w:rPrChange>
          </w:rPr>
          <w:t xml:space="preserve"> شب</w:t>
        </w:r>
        <w:r w:rsidRPr="00974A00">
          <w:rPr>
            <w:rStyle w:val="Hyperlink"/>
            <w:rFonts w:hint="cs"/>
            <w:b w:val="0"/>
            <w:bCs w:val="0"/>
            <w:sz w:val="22"/>
            <w:szCs w:val="22"/>
            <w:rtl/>
            <w:rPrChange w:id="5764" w:author="Mohsen Jafarinejad" w:date="2019-05-12T10:59:00Z">
              <w:rPr>
                <w:rStyle w:val="Hyperlink"/>
                <w:rFonts w:hint="cs"/>
                <w:rtl/>
              </w:rPr>
            </w:rPrChange>
          </w:rPr>
          <w:t>یه</w:t>
        </w:r>
        <w:r w:rsidRPr="00974A00">
          <w:rPr>
            <w:rStyle w:val="Hyperlink"/>
            <w:b w:val="0"/>
            <w:bCs w:val="0"/>
            <w:sz w:val="22"/>
            <w:szCs w:val="22"/>
            <w:rtl/>
            <w:rPrChange w:id="5765" w:author="Mohsen Jafarinejad" w:date="2019-05-12T10:59:00Z">
              <w:rPr>
                <w:rStyle w:val="Hyperlink"/>
                <w:rtl/>
              </w:rPr>
            </w:rPrChange>
          </w:rPr>
          <w:t xml:space="preserve"> ساز</w:t>
        </w:r>
        <w:r w:rsidRPr="00974A00">
          <w:rPr>
            <w:rStyle w:val="Hyperlink"/>
            <w:rFonts w:hint="cs"/>
            <w:b w:val="0"/>
            <w:bCs w:val="0"/>
            <w:sz w:val="22"/>
            <w:szCs w:val="22"/>
            <w:rtl/>
            <w:rPrChange w:id="5766" w:author="Mohsen Jafarinejad" w:date="2019-05-12T10:59:00Z">
              <w:rPr>
                <w:rStyle w:val="Hyperlink"/>
                <w:rFonts w:hint="cs"/>
                <w:rtl/>
              </w:rPr>
            </w:rPrChange>
          </w:rPr>
          <w:t>ی</w:t>
        </w:r>
        <w:r w:rsidRPr="00974A00">
          <w:rPr>
            <w:rStyle w:val="Hyperlink"/>
            <w:b w:val="0"/>
            <w:bCs w:val="0"/>
            <w:sz w:val="22"/>
            <w:szCs w:val="22"/>
            <w:rtl/>
            <w:rPrChange w:id="5767" w:author="Mohsen Jafarinejad" w:date="2019-05-12T10:59:00Z">
              <w:rPr>
                <w:rStyle w:val="Hyperlink"/>
                <w:rtl/>
              </w:rPr>
            </w:rPrChange>
          </w:rPr>
          <w:t xml:space="preserve"> شده و تحق</w:t>
        </w:r>
        <w:r w:rsidRPr="00974A00">
          <w:rPr>
            <w:rStyle w:val="Hyperlink"/>
            <w:rFonts w:hint="cs"/>
            <w:b w:val="0"/>
            <w:bCs w:val="0"/>
            <w:sz w:val="22"/>
            <w:szCs w:val="22"/>
            <w:rtl/>
            <w:rPrChange w:id="5768" w:author="Mohsen Jafarinejad" w:date="2019-05-12T10:59:00Z">
              <w:rPr>
                <w:rStyle w:val="Hyperlink"/>
                <w:rFonts w:hint="cs"/>
                <w:rtl/>
              </w:rPr>
            </w:rPrChange>
          </w:rPr>
          <w:t>یقات</w:t>
        </w:r>
        <w:r w:rsidRPr="00974A00">
          <w:rPr>
            <w:rStyle w:val="Hyperlink"/>
            <w:b w:val="0"/>
            <w:bCs w:val="0"/>
            <w:sz w:val="22"/>
            <w:szCs w:val="22"/>
            <w:rtl/>
            <w:rPrChange w:id="5769" w:author="Mohsen Jafarinejad" w:date="2019-05-12T10:59:00Z">
              <w:rPr>
                <w:rStyle w:val="Hyperlink"/>
                <w:rtl/>
              </w:rPr>
            </w:rPrChange>
          </w:rPr>
          <w:t xml:space="preserve"> </w:t>
        </w:r>
        <w:r w:rsidRPr="00974A00">
          <w:rPr>
            <w:rStyle w:val="Hyperlink"/>
            <w:b w:val="0"/>
            <w:bCs w:val="0"/>
            <w:sz w:val="22"/>
            <w:szCs w:val="22"/>
            <w:rPrChange w:id="5770" w:author="Mohsen Jafarinejad" w:date="2019-05-12T10:59:00Z">
              <w:rPr>
                <w:rStyle w:val="Hyperlink"/>
              </w:rPr>
            </w:rPrChange>
          </w:rPr>
          <w:t>Min Hea Kim</w:t>
        </w:r>
        <w:r w:rsidRPr="00974A00">
          <w:rPr>
            <w:b w:val="0"/>
            <w:bCs w:val="0"/>
            <w:webHidden/>
            <w:sz w:val="22"/>
            <w:szCs w:val="22"/>
            <w:rPrChange w:id="5771" w:author="Mohsen Jafarinejad" w:date="2019-05-12T10:59:00Z">
              <w:rPr>
                <w:webHidden/>
              </w:rPr>
            </w:rPrChange>
          </w:rPr>
          <w:tab/>
        </w:r>
      </w:ins>
      <w:ins w:id="5772" w:author="Mohsen Jafarinejad" w:date="2019-05-12T11:07:00Z">
        <w:r w:rsidR="00974A00">
          <w:rPr>
            <w:rFonts w:hint="cs"/>
            <w:b w:val="0"/>
            <w:bCs w:val="0"/>
            <w:webHidden/>
            <w:sz w:val="22"/>
            <w:szCs w:val="22"/>
            <w:rtl/>
          </w:rPr>
          <w:t>93</w:t>
        </w:r>
      </w:ins>
      <w:ins w:id="5773" w:author="Mohsen Jafarinejad" w:date="2019-05-12T10:50:00Z">
        <w:r w:rsidRPr="00974A00">
          <w:rPr>
            <w:rStyle w:val="Hyperlink"/>
            <w:b w:val="0"/>
            <w:bCs w:val="0"/>
            <w:sz w:val="22"/>
            <w:szCs w:val="22"/>
            <w:rPrChange w:id="5774" w:author="Mohsen Jafarinejad" w:date="2019-05-12T10:59:00Z">
              <w:rPr>
                <w:rStyle w:val="Hyperlink"/>
              </w:rPr>
            </w:rPrChange>
          </w:rPr>
          <w:fldChar w:fldCharType="end"/>
        </w:r>
      </w:ins>
    </w:p>
    <w:p w14:paraId="16BA126C" w14:textId="1625ADB5" w:rsidR="009667A9" w:rsidRPr="00974A00" w:rsidRDefault="009667A9">
      <w:pPr>
        <w:pStyle w:val="TOC1"/>
        <w:rPr>
          <w:ins w:id="5775" w:author="Mohsen Jafarinejad" w:date="2019-05-12T10:50:00Z"/>
          <w:rFonts w:eastAsiaTheme="minorEastAsia"/>
          <w:b w:val="0"/>
          <w:bCs w:val="0"/>
          <w:i w:val="0"/>
          <w:sz w:val="20"/>
          <w:szCs w:val="20"/>
          <w:lang w:bidi="ar-SA"/>
          <w:rPrChange w:id="5776" w:author="Mohsen Jafarinejad" w:date="2019-05-12T10:59:00Z">
            <w:rPr>
              <w:ins w:id="5777" w:author="Mohsen Jafarinejad" w:date="2019-05-12T10:50:00Z"/>
              <w:rFonts w:asciiTheme="minorHAnsi" w:eastAsiaTheme="minorEastAsia" w:hAnsiTheme="minorHAnsi" w:cstheme="minorBidi"/>
              <w:b w:val="0"/>
              <w:bCs w:val="0"/>
              <w:i w:val="0"/>
              <w:lang w:bidi="ar-SA"/>
            </w:rPr>
          </w:rPrChange>
        </w:rPr>
        <w:pPrChange w:id="5778" w:author="Mohsen Jafarinejad" w:date="2019-05-12T11:07:00Z">
          <w:pPr>
            <w:pStyle w:val="TOC1"/>
            <w:bidi w:val="0"/>
          </w:pPr>
        </w:pPrChange>
      </w:pPr>
      <w:ins w:id="5779" w:author="Mohsen Jafarinejad" w:date="2019-05-12T10:50:00Z">
        <w:r w:rsidRPr="00974A00">
          <w:rPr>
            <w:rStyle w:val="Hyperlink"/>
            <w:b w:val="0"/>
            <w:bCs w:val="0"/>
            <w:sz w:val="22"/>
            <w:szCs w:val="22"/>
            <w:rPrChange w:id="5780" w:author="Mohsen Jafarinejad" w:date="2019-05-12T10:59:00Z">
              <w:rPr>
                <w:rStyle w:val="Hyperlink"/>
              </w:rPr>
            </w:rPrChange>
          </w:rPr>
          <w:fldChar w:fldCharType="begin"/>
        </w:r>
        <w:r w:rsidRPr="00974A00">
          <w:rPr>
            <w:rStyle w:val="Hyperlink"/>
            <w:b w:val="0"/>
            <w:bCs w:val="0"/>
            <w:sz w:val="22"/>
            <w:szCs w:val="22"/>
            <w:rPrChange w:id="5781" w:author="Mohsen Jafarinejad" w:date="2019-05-12T10:59:00Z">
              <w:rPr>
                <w:rStyle w:val="Hyperlink"/>
              </w:rPr>
            </w:rPrChange>
          </w:rPr>
          <w:instrText xml:space="preserve"> </w:instrText>
        </w:r>
        <w:r w:rsidRPr="00974A00">
          <w:rPr>
            <w:b w:val="0"/>
            <w:bCs w:val="0"/>
            <w:sz w:val="22"/>
            <w:szCs w:val="22"/>
            <w:rPrChange w:id="5782" w:author="Mohsen Jafarinejad" w:date="2019-05-12T10:59:00Z">
              <w:rPr/>
            </w:rPrChange>
          </w:rPr>
          <w:instrText>HYPERLINK \l "_Toc8551064"</w:instrText>
        </w:r>
        <w:r w:rsidRPr="00974A00">
          <w:rPr>
            <w:rStyle w:val="Hyperlink"/>
            <w:b w:val="0"/>
            <w:bCs w:val="0"/>
            <w:sz w:val="22"/>
            <w:szCs w:val="22"/>
            <w:rPrChange w:id="5783" w:author="Mohsen Jafarinejad" w:date="2019-05-12T10:59:00Z">
              <w:rPr>
                <w:rStyle w:val="Hyperlink"/>
              </w:rPr>
            </w:rPrChange>
          </w:rPr>
          <w:instrText xml:space="preserve"> </w:instrText>
        </w:r>
        <w:r w:rsidRPr="00974A00">
          <w:rPr>
            <w:rStyle w:val="Hyperlink"/>
            <w:b w:val="0"/>
            <w:bCs w:val="0"/>
            <w:sz w:val="22"/>
            <w:szCs w:val="22"/>
            <w:rPrChange w:id="5784" w:author="Mohsen Jafarinejad" w:date="2019-05-12T10:59:00Z">
              <w:rPr>
                <w:rStyle w:val="Hyperlink"/>
              </w:rPr>
            </w:rPrChange>
          </w:rPr>
          <w:fldChar w:fldCharType="separate"/>
        </w:r>
        <w:r w:rsidRPr="00974A00">
          <w:rPr>
            <w:rStyle w:val="Hyperlink"/>
            <w:rFonts w:hint="cs"/>
            <w:b w:val="0"/>
            <w:bCs w:val="0"/>
            <w:sz w:val="22"/>
            <w:szCs w:val="22"/>
            <w:rtl/>
            <w:rPrChange w:id="5785" w:author="Mohsen Jafarinejad" w:date="2019-05-12T10:59:00Z">
              <w:rPr>
                <w:rStyle w:val="Hyperlink"/>
                <w:rFonts w:hint="cs"/>
                <w:rtl/>
              </w:rPr>
            </w:rPrChange>
          </w:rPr>
          <w:t>شکل</w:t>
        </w:r>
        <w:r w:rsidRPr="00974A00">
          <w:rPr>
            <w:rStyle w:val="Hyperlink"/>
            <w:b w:val="0"/>
            <w:bCs w:val="0"/>
            <w:sz w:val="22"/>
            <w:szCs w:val="22"/>
            <w:rtl/>
            <w:rPrChange w:id="5786" w:author="Mohsen Jafarinejad" w:date="2019-05-12T10:59:00Z">
              <w:rPr>
                <w:rStyle w:val="Hyperlink"/>
                <w:rtl/>
              </w:rPr>
            </w:rPrChange>
          </w:rPr>
          <w:t xml:space="preserve"> 4-17</w:t>
        </w:r>
        <w:r w:rsidRPr="00974A00">
          <w:rPr>
            <w:rStyle w:val="Hyperlink"/>
            <w:b w:val="0"/>
            <w:bCs w:val="0"/>
            <w:sz w:val="22"/>
            <w:szCs w:val="22"/>
            <w:shd w:val="clear" w:color="auto" w:fill="FFFFFF"/>
            <w:rtl/>
            <w:rPrChange w:id="5787" w:author="Mohsen Jafarinejad" w:date="2019-05-12T10:59:00Z">
              <w:rPr>
                <w:rStyle w:val="Hyperlink"/>
                <w:shd w:val="clear" w:color="auto" w:fill="FFFFFF"/>
                <w:rtl/>
              </w:rPr>
            </w:rPrChange>
          </w:rPr>
          <w:t xml:space="preserve"> نمودار تغ</w:t>
        </w:r>
        <w:r w:rsidRPr="00974A00">
          <w:rPr>
            <w:rStyle w:val="Hyperlink"/>
            <w:rFonts w:hint="cs"/>
            <w:b w:val="0"/>
            <w:bCs w:val="0"/>
            <w:sz w:val="22"/>
            <w:szCs w:val="22"/>
            <w:shd w:val="clear" w:color="auto" w:fill="FFFFFF"/>
            <w:rtl/>
            <w:rPrChange w:id="5788" w:author="Mohsen Jafarinejad" w:date="2019-05-12T10:59:00Z">
              <w:rPr>
                <w:rStyle w:val="Hyperlink"/>
                <w:rFonts w:hint="cs"/>
                <w:shd w:val="clear" w:color="auto" w:fill="FFFFFF"/>
                <w:rtl/>
              </w:rPr>
            </w:rPrChange>
          </w:rPr>
          <w:t>ییرات</w:t>
        </w:r>
        <w:r w:rsidRPr="00974A00">
          <w:rPr>
            <w:rStyle w:val="Hyperlink"/>
            <w:b w:val="0"/>
            <w:bCs w:val="0"/>
            <w:sz w:val="22"/>
            <w:szCs w:val="22"/>
            <w:shd w:val="clear" w:color="auto" w:fill="FFFFFF"/>
            <w:rtl/>
            <w:rPrChange w:id="5789" w:author="Mohsen Jafarinejad" w:date="2019-05-12T10:59:00Z">
              <w:rPr>
                <w:rStyle w:val="Hyperlink"/>
                <w:shd w:val="clear" w:color="auto" w:fill="FFFFFF"/>
                <w:rtl/>
              </w:rPr>
            </w:rPrChange>
          </w:rPr>
          <w:t xml:space="preserve"> چگال</w:t>
        </w:r>
        <w:r w:rsidRPr="00974A00">
          <w:rPr>
            <w:rStyle w:val="Hyperlink"/>
            <w:rFonts w:hint="cs"/>
            <w:b w:val="0"/>
            <w:bCs w:val="0"/>
            <w:sz w:val="22"/>
            <w:szCs w:val="22"/>
            <w:shd w:val="clear" w:color="auto" w:fill="FFFFFF"/>
            <w:rtl/>
            <w:rPrChange w:id="5790" w:author="Mohsen Jafarinejad" w:date="2019-05-12T10:59:00Z">
              <w:rPr>
                <w:rStyle w:val="Hyperlink"/>
                <w:rFonts w:hint="cs"/>
                <w:shd w:val="clear" w:color="auto" w:fill="FFFFFF"/>
                <w:rtl/>
              </w:rPr>
            </w:rPrChange>
          </w:rPr>
          <w:t>ی</w:t>
        </w:r>
        <w:r w:rsidRPr="00974A00">
          <w:rPr>
            <w:rStyle w:val="Hyperlink"/>
            <w:b w:val="0"/>
            <w:bCs w:val="0"/>
            <w:sz w:val="22"/>
            <w:szCs w:val="22"/>
            <w:shd w:val="clear" w:color="auto" w:fill="FFFFFF"/>
            <w:rtl/>
            <w:rPrChange w:id="5791" w:author="Mohsen Jafarinejad" w:date="2019-05-12T10:59:00Z">
              <w:rPr>
                <w:rStyle w:val="Hyperlink"/>
                <w:shd w:val="clear" w:color="auto" w:fill="FFFFFF"/>
                <w:rtl/>
              </w:rPr>
            </w:rPrChange>
          </w:rPr>
          <w:t xml:space="preserve"> جر</w:t>
        </w:r>
        <w:r w:rsidRPr="00974A00">
          <w:rPr>
            <w:rStyle w:val="Hyperlink"/>
            <w:rFonts w:hint="cs"/>
            <w:b w:val="0"/>
            <w:bCs w:val="0"/>
            <w:sz w:val="22"/>
            <w:szCs w:val="22"/>
            <w:shd w:val="clear" w:color="auto" w:fill="FFFFFF"/>
            <w:rtl/>
            <w:rPrChange w:id="5792" w:author="Mohsen Jafarinejad" w:date="2019-05-12T10:59:00Z">
              <w:rPr>
                <w:rStyle w:val="Hyperlink"/>
                <w:rFonts w:hint="cs"/>
                <w:shd w:val="clear" w:color="auto" w:fill="FFFFFF"/>
                <w:rtl/>
              </w:rPr>
            </w:rPrChange>
          </w:rPr>
          <w:t>یان</w:t>
        </w:r>
        <w:r w:rsidRPr="00974A00">
          <w:rPr>
            <w:rStyle w:val="Hyperlink"/>
            <w:b w:val="0"/>
            <w:bCs w:val="0"/>
            <w:sz w:val="22"/>
            <w:szCs w:val="22"/>
            <w:shd w:val="clear" w:color="auto" w:fill="FFFFFF"/>
            <w:rtl/>
            <w:rPrChange w:id="5793" w:author="Mohsen Jafarinejad" w:date="2019-05-12T10:59:00Z">
              <w:rPr>
                <w:rStyle w:val="Hyperlink"/>
                <w:shd w:val="clear" w:color="auto" w:fill="FFFFFF"/>
                <w:rtl/>
              </w:rPr>
            </w:rPrChange>
          </w:rPr>
          <w:t xml:space="preserve"> </w:t>
        </w:r>
        <w:r w:rsidRPr="00974A00">
          <w:rPr>
            <w:rStyle w:val="Hyperlink"/>
            <w:rFonts w:hint="cs"/>
            <w:b w:val="0"/>
            <w:bCs w:val="0"/>
            <w:sz w:val="22"/>
            <w:szCs w:val="22"/>
            <w:rtl/>
            <w:rPrChange w:id="5794" w:author="Mohsen Jafarinejad" w:date="2019-05-12T10:59:00Z">
              <w:rPr>
                <w:rStyle w:val="Hyperlink"/>
                <w:rFonts w:hint="cs"/>
                <w:rtl/>
              </w:rPr>
            </w:rPrChange>
          </w:rPr>
          <w:t>اتصال</w:t>
        </w:r>
        <w:r w:rsidRPr="00974A00">
          <w:rPr>
            <w:rStyle w:val="Hyperlink"/>
            <w:b w:val="0"/>
            <w:bCs w:val="0"/>
            <w:sz w:val="22"/>
            <w:szCs w:val="22"/>
            <w:rtl/>
            <w:rPrChange w:id="5795" w:author="Mohsen Jafarinejad" w:date="2019-05-12T10:59:00Z">
              <w:rPr>
                <w:rStyle w:val="Hyperlink"/>
                <w:rtl/>
              </w:rPr>
            </w:rPrChange>
          </w:rPr>
          <w:t xml:space="preserve"> کوتاه </w:t>
        </w:r>
        <w:r w:rsidRPr="00974A00">
          <w:rPr>
            <w:rStyle w:val="Hyperlink"/>
            <w:rFonts w:hint="cs"/>
            <w:b w:val="0"/>
            <w:bCs w:val="0"/>
            <w:sz w:val="22"/>
            <w:szCs w:val="22"/>
            <w:shd w:val="clear" w:color="auto" w:fill="FFFFFF"/>
            <w:rtl/>
            <w:rPrChange w:id="5796" w:author="Mohsen Jafarinejad" w:date="2019-05-12T10:59:00Z">
              <w:rPr>
                <w:rStyle w:val="Hyperlink"/>
                <w:rFonts w:hint="cs"/>
                <w:shd w:val="clear" w:color="auto" w:fill="FFFFFF"/>
                <w:rtl/>
              </w:rPr>
            </w:rPrChange>
          </w:rPr>
          <w:t>پیل</w:t>
        </w:r>
        <w:r w:rsidRPr="00974A00">
          <w:rPr>
            <w:rStyle w:val="Hyperlink"/>
            <w:b w:val="0"/>
            <w:bCs w:val="0"/>
            <w:sz w:val="22"/>
            <w:szCs w:val="22"/>
            <w:shd w:val="clear" w:color="auto" w:fill="FFFFFF"/>
            <w:rtl/>
            <w:rPrChange w:id="5797" w:author="Mohsen Jafarinejad" w:date="2019-05-12T10:59:00Z">
              <w:rPr>
                <w:rStyle w:val="Hyperlink"/>
                <w:shd w:val="clear" w:color="auto" w:fill="FFFFFF"/>
                <w:rtl/>
              </w:rPr>
            </w:rPrChange>
          </w:rPr>
          <w:t xml:space="preserve"> </w:t>
        </w:r>
        <w:r w:rsidRPr="00974A00">
          <w:rPr>
            <w:rStyle w:val="Hyperlink"/>
            <w:rFonts w:hint="cs"/>
            <w:b w:val="0"/>
            <w:bCs w:val="0"/>
            <w:sz w:val="22"/>
            <w:szCs w:val="22"/>
            <w:shd w:val="clear" w:color="auto" w:fill="FFFFFF"/>
            <w:rtl/>
            <w:rPrChange w:id="5798" w:author="Mohsen Jafarinejad" w:date="2019-05-12T10:59:00Z">
              <w:rPr>
                <w:rStyle w:val="Hyperlink"/>
                <w:rFonts w:hint="cs"/>
                <w:shd w:val="clear" w:color="auto" w:fill="FFFFFF"/>
                <w:rtl/>
              </w:rPr>
            </w:rPrChange>
          </w:rPr>
          <w:t>به</w:t>
        </w:r>
        <w:r w:rsidRPr="00974A00">
          <w:rPr>
            <w:rStyle w:val="Hyperlink"/>
            <w:b w:val="0"/>
            <w:bCs w:val="0"/>
            <w:sz w:val="22"/>
            <w:szCs w:val="22"/>
            <w:shd w:val="clear" w:color="auto" w:fill="FFFFFF"/>
            <w:rtl/>
            <w:rPrChange w:id="5799" w:author="Mohsen Jafarinejad" w:date="2019-05-12T10:59:00Z">
              <w:rPr>
                <w:rStyle w:val="Hyperlink"/>
                <w:shd w:val="clear" w:color="auto" w:fill="FFFFFF"/>
                <w:rtl/>
              </w:rPr>
            </w:rPrChange>
          </w:rPr>
          <w:t xml:space="preserve"> </w:t>
        </w:r>
        <w:r w:rsidRPr="00974A00">
          <w:rPr>
            <w:rStyle w:val="Hyperlink"/>
            <w:rFonts w:hint="cs"/>
            <w:b w:val="0"/>
            <w:bCs w:val="0"/>
            <w:sz w:val="22"/>
            <w:szCs w:val="22"/>
            <w:shd w:val="clear" w:color="auto" w:fill="FFFFFF"/>
            <w:rtl/>
            <w:rPrChange w:id="5800" w:author="Mohsen Jafarinejad" w:date="2019-05-12T10:59:00Z">
              <w:rPr>
                <w:rStyle w:val="Hyperlink"/>
                <w:rFonts w:hint="cs"/>
                <w:shd w:val="clear" w:color="auto" w:fill="FFFFFF"/>
                <w:rtl/>
              </w:rPr>
            </w:rPrChange>
          </w:rPr>
          <w:t>ازای</w:t>
        </w:r>
        <w:r w:rsidRPr="00974A00">
          <w:rPr>
            <w:rStyle w:val="Hyperlink"/>
            <w:b w:val="0"/>
            <w:bCs w:val="0"/>
            <w:sz w:val="22"/>
            <w:szCs w:val="22"/>
            <w:shd w:val="clear" w:color="auto" w:fill="FFFFFF"/>
            <w:rtl/>
            <w:rPrChange w:id="5801" w:author="Mohsen Jafarinejad" w:date="2019-05-12T10:59:00Z">
              <w:rPr>
                <w:rStyle w:val="Hyperlink"/>
                <w:shd w:val="clear" w:color="auto" w:fill="FFFFFF"/>
                <w:rtl/>
              </w:rPr>
            </w:rPrChange>
          </w:rPr>
          <w:t xml:space="preserve"> </w:t>
        </w:r>
        <w:r w:rsidRPr="00974A00">
          <w:rPr>
            <w:rStyle w:val="Hyperlink"/>
            <w:rFonts w:hint="cs"/>
            <w:b w:val="0"/>
            <w:bCs w:val="0"/>
            <w:sz w:val="22"/>
            <w:szCs w:val="22"/>
            <w:shd w:val="clear" w:color="auto" w:fill="FFFFFF"/>
            <w:rtl/>
            <w:rPrChange w:id="5802" w:author="Mohsen Jafarinejad" w:date="2019-05-12T10:59:00Z">
              <w:rPr>
                <w:rStyle w:val="Hyperlink"/>
                <w:rFonts w:hint="cs"/>
                <w:shd w:val="clear" w:color="auto" w:fill="FFFFFF"/>
                <w:rtl/>
              </w:rPr>
            </w:rPrChange>
          </w:rPr>
          <w:t>تغییرات</w:t>
        </w:r>
        <w:r w:rsidRPr="00974A00">
          <w:rPr>
            <w:rStyle w:val="Hyperlink"/>
            <w:b w:val="0"/>
            <w:bCs w:val="0"/>
            <w:sz w:val="22"/>
            <w:szCs w:val="22"/>
            <w:shd w:val="clear" w:color="auto" w:fill="FFFFFF"/>
            <w:rtl/>
            <w:rPrChange w:id="5803" w:author="Mohsen Jafarinejad" w:date="2019-05-12T10:59:00Z">
              <w:rPr>
                <w:rStyle w:val="Hyperlink"/>
                <w:shd w:val="clear" w:color="auto" w:fill="FFFFFF"/>
                <w:rtl/>
              </w:rPr>
            </w:rPrChange>
          </w:rPr>
          <w:t xml:space="preserve"> </w:t>
        </w:r>
        <w:r w:rsidRPr="00974A00">
          <w:rPr>
            <w:rStyle w:val="Hyperlink"/>
            <w:rFonts w:hint="cs"/>
            <w:b w:val="0"/>
            <w:bCs w:val="0"/>
            <w:sz w:val="22"/>
            <w:szCs w:val="22"/>
            <w:shd w:val="clear" w:color="auto" w:fill="FFFFFF"/>
            <w:rtl/>
            <w:rPrChange w:id="5804" w:author="Mohsen Jafarinejad" w:date="2019-05-12T10:59:00Z">
              <w:rPr>
                <w:rStyle w:val="Hyperlink"/>
                <w:rFonts w:hint="cs"/>
                <w:shd w:val="clear" w:color="auto" w:fill="FFFFFF"/>
                <w:rtl/>
              </w:rPr>
            </w:rPrChange>
          </w:rPr>
          <w:t>شدت</w:t>
        </w:r>
        <w:r w:rsidRPr="00974A00">
          <w:rPr>
            <w:rStyle w:val="Hyperlink"/>
            <w:b w:val="0"/>
            <w:bCs w:val="0"/>
            <w:sz w:val="22"/>
            <w:szCs w:val="22"/>
            <w:shd w:val="clear" w:color="auto" w:fill="FFFFFF"/>
            <w:rtl/>
            <w:rPrChange w:id="5805" w:author="Mohsen Jafarinejad" w:date="2019-05-12T10:59:00Z">
              <w:rPr>
                <w:rStyle w:val="Hyperlink"/>
                <w:shd w:val="clear" w:color="auto" w:fill="FFFFFF"/>
                <w:rtl/>
              </w:rPr>
            </w:rPrChange>
          </w:rPr>
          <w:t xml:space="preserve"> </w:t>
        </w:r>
        <w:r w:rsidRPr="00974A00">
          <w:rPr>
            <w:rStyle w:val="Hyperlink"/>
            <w:rFonts w:hint="cs"/>
            <w:b w:val="0"/>
            <w:bCs w:val="0"/>
            <w:sz w:val="22"/>
            <w:szCs w:val="22"/>
            <w:shd w:val="clear" w:color="auto" w:fill="FFFFFF"/>
            <w:rtl/>
            <w:rPrChange w:id="5806" w:author="Mohsen Jafarinejad" w:date="2019-05-12T10:59:00Z">
              <w:rPr>
                <w:rStyle w:val="Hyperlink"/>
                <w:rFonts w:hint="cs"/>
                <w:shd w:val="clear" w:color="auto" w:fill="FFFFFF"/>
                <w:rtl/>
              </w:rPr>
            </w:rPrChange>
          </w:rPr>
          <w:t>اغتشاش</w:t>
        </w:r>
        <w:r w:rsidRPr="00974A00">
          <w:rPr>
            <w:rStyle w:val="Hyperlink"/>
            <w:b w:val="0"/>
            <w:bCs w:val="0"/>
            <w:sz w:val="22"/>
            <w:szCs w:val="22"/>
            <w:rtl/>
            <w:rPrChange w:id="5807" w:author="Mohsen Jafarinejad" w:date="2019-05-12T10:59:00Z">
              <w:rPr>
                <w:rStyle w:val="Hyperlink"/>
                <w:rtl/>
              </w:rPr>
            </w:rPrChange>
          </w:rPr>
          <w:t xml:space="preserve"> با کراس آور و بدون آن</w:t>
        </w:r>
        <w:r w:rsidRPr="00974A00">
          <w:rPr>
            <w:b w:val="0"/>
            <w:bCs w:val="0"/>
            <w:webHidden/>
            <w:sz w:val="22"/>
            <w:szCs w:val="22"/>
            <w:rPrChange w:id="5808" w:author="Mohsen Jafarinejad" w:date="2019-05-12T10:59:00Z">
              <w:rPr>
                <w:webHidden/>
              </w:rPr>
            </w:rPrChange>
          </w:rPr>
          <w:tab/>
        </w:r>
      </w:ins>
      <w:ins w:id="5809" w:author="Mohsen Jafarinejad" w:date="2019-05-12T11:07:00Z">
        <w:r w:rsidR="00974A00">
          <w:rPr>
            <w:rFonts w:hint="cs"/>
            <w:b w:val="0"/>
            <w:bCs w:val="0"/>
            <w:webHidden/>
            <w:sz w:val="22"/>
            <w:szCs w:val="22"/>
            <w:rtl/>
          </w:rPr>
          <w:t>94</w:t>
        </w:r>
      </w:ins>
      <w:ins w:id="5810" w:author="Mohsen Jafarinejad" w:date="2019-05-12T10:50:00Z">
        <w:r w:rsidRPr="00974A00">
          <w:rPr>
            <w:rStyle w:val="Hyperlink"/>
            <w:b w:val="0"/>
            <w:bCs w:val="0"/>
            <w:sz w:val="22"/>
            <w:szCs w:val="22"/>
            <w:rPrChange w:id="5811" w:author="Mohsen Jafarinejad" w:date="2019-05-12T10:59:00Z">
              <w:rPr>
                <w:rStyle w:val="Hyperlink"/>
              </w:rPr>
            </w:rPrChange>
          </w:rPr>
          <w:fldChar w:fldCharType="end"/>
        </w:r>
      </w:ins>
    </w:p>
    <w:p w14:paraId="7B61874E" w14:textId="465052FE" w:rsidR="009667A9" w:rsidRPr="00974A00" w:rsidRDefault="009667A9">
      <w:pPr>
        <w:pStyle w:val="TOC1"/>
        <w:rPr>
          <w:ins w:id="5812" w:author="Mohsen Jafarinejad" w:date="2019-05-12T10:50:00Z"/>
          <w:rFonts w:eastAsiaTheme="minorEastAsia"/>
          <w:b w:val="0"/>
          <w:bCs w:val="0"/>
          <w:i w:val="0"/>
          <w:sz w:val="20"/>
          <w:szCs w:val="20"/>
          <w:lang w:bidi="ar-SA"/>
          <w:rPrChange w:id="5813" w:author="Mohsen Jafarinejad" w:date="2019-05-12T10:59:00Z">
            <w:rPr>
              <w:ins w:id="5814" w:author="Mohsen Jafarinejad" w:date="2019-05-12T10:50:00Z"/>
              <w:rFonts w:asciiTheme="minorHAnsi" w:eastAsiaTheme="minorEastAsia" w:hAnsiTheme="minorHAnsi" w:cstheme="minorBidi"/>
              <w:b w:val="0"/>
              <w:bCs w:val="0"/>
              <w:i w:val="0"/>
              <w:lang w:bidi="ar-SA"/>
            </w:rPr>
          </w:rPrChange>
        </w:rPr>
        <w:pPrChange w:id="5815" w:author="Mohsen Jafarinejad" w:date="2019-05-12T11:07:00Z">
          <w:pPr>
            <w:pStyle w:val="TOC1"/>
            <w:bidi w:val="0"/>
          </w:pPr>
        </w:pPrChange>
      </w:pPr>
      <w:ins w:id="5816" w:author="Mohsen Jafarinejad" w:date="2019-05-12T10:50:00Z">
        <w:r w:rsidRPr="00974A00">
          <w:rPr>
            <w:rStyle w:val="Hyperlink"/>
            <w:b w:val="0"/>
            <w:bCs w:val="0"/>
            <w:sz w:val="22"/>
            <w:szCs w:val="22"/>
            <w:rPrChange w:id="5817" w:author="Mohsen Jafarinejad" w:date="2019-05-12T10:59:00Z">
              <w:rPr>
                <w:rStyle w:val="Hyperlink"/>
              </w:rPr>
            </w:rPrChange>
          </w:rPr>
          <w:fldChar w:fldCharType="begin"/>
        </w:r>
        <w:r w:rsidRPr="00974A00">
          <w:rPr>
            <w:rStyle w:val="Hyperlink"/>
            <w:b w:val="0"/>
            <w:bCs w:val="0"/>
            <w:sz w:val="22"/>
            <w:szCs w:val="22"/>
            <w:rPrChange w:id="5818" w:author="Mohsen Jafarinejad" w:date="2019-05-12T10:59:00Z">
              <w:rPr>
                <w:rStyle w:val="Hyperlink"/>
              </w:rPr>
            </w:rPrChange>
          </w:rPr>
          <w:instrText xml:space="preserve"> </w:instrText>
        </w:r>
        <w:r w:rsidRPr="00974A00">
          <w:rPr>
            <w:b w:val="0"/>
            <w:bCs w:val="0"/>
            <w:sz w:val="22"/>
            <w:szCs w:val="22"/>
            <w:rPrChange w:id="5819" w:author="Mohsen Jafarinejad" w:date="2019-05-12T10:59:00Z">
              <w:rPr/>
            </w:rPrChange>
          </w:rPr>
          <w:instrText>HYPERLINK \l "_Toc8551065"</w:instrText>
        </w:r>
        <w:r w:rsidRPr="00974A00">
          <w:rPr>
            <w:rStyle w:val="Hyperlink"/>
            <w:b w:val="0"/>
            <w:bCs w:val="0"/>
            <w:sz w:val="22"/>
            <w:szCs w:val="22"/>
            <w:rPrChange w:id="5820" w:author="Mohsen Jafarinejad" w:date="2019-05-12T10:59:00Z">
              <w:rPr>
                <w:rStyle w:val="Hyperlink"/>
              </w:rPr>
            </w:rPrChange>
          </w:rPr>
          <w:instrText xml:space="preserve"> </w:instrText>
        </w:r>
        <w:r w:rsidRPr="00974A00">
          <w:rPr>
            <w:rStyle w:val="Hyperlink"/>
            <w:b w:val="0"/>
            <w:bCs w:val="0"/>
            <w:sz w:val="22"/>
            <w:szCs w:val="22"/>
            <w:rPrChange w:id="5821" w:author="Mohsen Jafarinejad" w:date="2019-05-12T10:59:00Z">
              <w:rPr>
                <w:rStyle w:val="Hyperlink"/>
              </w:rPr>
            </w:rPrChange>
          </w:rPr>
          <w:fldChar w:fldCharType="separate"/>
        </w:r>
        <w:r w:rsidRPr="00974A00">
          <w:rPr>
            <w:rStyle w:val="Hyperlink"/>
            <w:rFonts w:hint="cs"/>
            <w:b w:val="0"/>
            <w:bCs w:val="0"/>
            <w:sz w:val="22"/>
            <w:szCs w:val="22"/>
            <w:rtl/>
            <w:rPrChange w:id="5822" w:author="Mohsen Jafarinejad" w:date="2019-05-12T10:59:00Z">
              <w:rPr>
                <w:rStyle w:val="Hyperlink"/>
                <w:rFonts w:hint="cs"/>
                <w:rtl/>
              </w:rPr>
            </w:rPrChange>
          </w:rPr>
          <w:t>شکل</w:t>
        </w:r>
        <w:r w:rsidRPr="00974A00">
          <w:rPr>
            <w:rStyle w:val="Hyperlink"/>
            <w:b w:val="0"/>
            <w:bCs w:val="0"/>
            <w:sz w:val="22"/>
            <w:szCs w:val="22"/>
            <w:rtl/>
            <w:rPrChange w:id="5823" w:author="Mohsen Jafarinejad" w:date="2019-05-12T10:59:00Z">
              <w:rPr>
                <w:rStyle w:val="Hyperlink"/>
                <w:rtl/>
              </w:rPr>
            </w:rPrChange>
          </w:rPr>
          <w:t xml:space="preserve"> 4-18</w:t>
        </w:r>
        <w:r w:rsidRPr="00974A00">
          <w:rPr>
            <w:rStyle w:val="Hyperlink"/>
            <w:b w:val="0"/>
            <w:bCs w:val="0"/>
            <w:sz w:val="22"/>
            <w:szCs w:val="22"/>
            <w:shd w:val="clear" w:color="auto" w:fill="FFFFFF"/>
            <w:rtl/>
            <w:rPrChange w:id="5824" w:author="Mohsen Jafarinejad" w:date="2019-05-12T10:59:00Z">
              <w:rPr>
                <w:rStyle w:val="Hyperlink"/>
                <w:shd w:val="clear" w:color="auto" w:fill="FFFFFF"/>
                <w:rtl/>
              </w:rPr>
            </w:rPrChange>
          </w:rPr>
          <w:t xml:space="preserve"> نمودار تغ</w:t>
        </w:r>
        <w:r w:rsidRPr="00974A00">
          <w:rPr>
            <w:rStyle w:val="Hyperlink"/>
            <w:rFonts w:hint="cs"/>
            <w:b w:val="0"/>
            <w:bCs w:val="0"/>
            <w:sz w:val="22"/>
            <w:szCs w:val="22"/>
            <w:shd w:val="clear" w:color="auto" w:fill="FFFFFF"/>
            <w:rtl/>
            <w:rPrChange w:id="5825" w:author="Mohsen Jafarinejad" w:date="2019-05-12T10:59:00Z">
              <w:rPr>
                <w:rStyle w:val="Hyperlink"/>
                <w:rFonts w:hint="cs"/>
                <w:shd w:val="clear" w:color="auto" w:fill="FFFFFF"/>
                <w:rtl/>
              </w:rPr>
            </w:rPrChange>
          </w:rPr>
          <w:t>ییرات</w:t>
        </w:r>
        <w:r w:rsidRPr="00974A00">
          <w:rPr>
            <w:rStyle w:val="Hyperlink"/>
            <w:b w:val="0"/>
            <w:bCs w:val="0"/>
            <w:sz w:val="22"/>
            <w:szCs w:val="22"/>
            <w:shd w:val="clear" w:color="auto" w:fill="FFFFFF"/>
            <w:rtl/>
            <w:rPrChange w:id="5826" w:author="Mohsen Jafarinejad" w:date="2019-05-12T10:59:00Z">
              <w:rPr>
                <w:rStyle w:val="Hyperlink"/>
                <w:shd w:val="clear" w:color="auto" w:fill="FFFFFF"/>
                <w:rtl/>
              </w:rPr>
            </w:rPrChange>
          </w:rPr>
          <w:t xml:space="preserve"> چگال</w:t>
        </w:r>
        <w:r w:rsidRPr="00974A00">
          <w:rPr>
            <w:rStyle w:val="Hyperlink"/>
            <w:rFonts w:hint="cs"/>
            <w:b w:val="0"/>
            <w:bCs w:val="0"/>
            <w:sz w:val="22"/>
            <w:szCs w:val="22"/>
            <w:shd w:val="clear" w:color="auto" w:fill="FFFFFF"/>
            <w:rtl/>
            <w:rPrChange w:id="5827" w:author="Mohsen Jafarinejad" w:date="2019-05-12T10:59:00Z">
              <w:rPr>
                <w:rStyle w:val="Hyperlink"/>
                <w:rFonts w:hint="cs"/>
                <w:shd w:val="clear" w:color="auto" w:fill="FFFFFF"/>
                <w:rtl/>
              </w:rPr>
            </w:rPrChange>
          </w:rPr>
          <w:t>ی</w:t>
        </w:r>
        <w:r w:rsidRPr="00974A00">
          <w:rPr>
            <w:rStyle w:val="Hyperlink"/>
            <w:b w:val="0"/>
            <w:bCs w:val="0"/>
            <w:sz w:val="22"/>
            <w:szCs w:val="22"/>
            <w:shd w:val="clear" w:color="auto" w:fill="FFFFFF"/>
            <w:rtl/>
            <w:rPrChange w:id="5828" w:author="Mohsen Jafarinejad" w:date="2019-05-12T10:59:00Z">
              <w:rPr>
                <w:rStyle w:val="Hyperlink"/>
                <w:shd w:val="clear" w:color="auto" w:fill="FFFFFF"/>
                <w:rtl/>
              </w:rPr>
            </w:rPrChange>
          </w:rPr>
          <w:t xml:space="preserve"> جر</w:t>
        </w:r>
        <w:r w:rsidRPr="00974A00">
          <w:rPr>
            <w:rStyle w:val="Hyperlink"/>
            <w:rFonts w:hint="cs"/>
            <w:b w:val="0"/>
            <w:bCs w:val="0"/>
            <w:sz w:val="22"/>
            <w:szCs w:val="22"/>
            <w:shd w:val="clear" w:color="auto" w:fill="FFFFFF"/>
            <w:rtl/>
            <w:rPrChange w:id="5829" w:author="Mohsen Jafarinejad" w:date="2019-05-12T10:59:00Z">
              <w:rPr>
                <w:rStyle w:val="Hyperlink"/>
                <w:rFonts w:hint="cs"/>
                <w:shd w:val="clear" w:color="auto" w:fill="FFFFFF"/>
                <w:rtl/>
              </w:rPr>
            </w:rPrChange>
          </w:rPr>
          <w:t>یان</w:t>
        </w:r>
        <w:r w:rsidRPr="00974A00">
          <w:rPr>
            <w:rStyle w:val="Hyperlink"/>
            <w:b w:val="0"/>
            <w:bCs w:val="0"/>
            <w:sz w:val="22"/>
            <w:szCs w:val="22"/>
            <w:shd w:val="clear" w:color="auto" w:fill="FFFFFF"/>
            <w:rtl/>
            <w:rPrChange w:id="5830" w:author="Mohsen Jafarinejad" w:date="2019-05-12T10:59:00Z">
              <w:rPr>
                <w:rStyle w:val="Hyperlink"/>
                <w:shd w:val="clear" w:color="auto" w:fill="FFFFFF"/>
                <w:rtl/>
              </w:rPr>
            </w:rPrChange>
          </w:rPr>
          <w:t xml:space="preserve"> پ</w:t>
        </w:r>
        <w:r w:rsidRPr="00974A00">
          <w:rPr>
            <w:rStyle w:val="Hyperlink"/>
            <w:rFonts w:hint="cs"/>
            <w:b w:val="0"/>
            <w:bCs w:val="0"/>
            <w:sz w:val="22"/>
            <w:szCs w:val="22"/>
            <w:shd w:val="clear" w:color="auto" w:fill="FFFFFF"/>
            <w:rtl/>
            <w:rPrChange w:id="5831" w:author="Mohsen Jafarinejad" w:date="2019-05-12T10:59:00Z">
              <w:rPr>
                <w:rStyle w:val="Hyperlink"/>
                <w:rFonts w:hint="cs"/>
                <w:shd w:val="clear" w:color="auto" w:fill="FFFFFF"/>
                <w:rtl/>
              </w:rPr>
            </w:rPrChange>
          </w:rPr>
          <w:t>یل</w:t>
        </w:r>
        <w:r w:rsidRPr="00974A00">
          <w:rPr>
            <w:rStyle w:val="Hyperlink"/>
            <w:b w:val="0"/>
            <w:bCs w:val="0"/>
            <w:sz w:val="22"/>
            <w:szCs w:val="22"/>
            <w:shd w:val="clear" w:color="auto" w:fill="FFFFFF"/>
            <w:rtl/>
            <w:rPrChange w:id="5832" w:author="Mohsen Jafarinejad" w:date="2019-05-12T10:59:00Z">
              <w:rPr>
                <w:rStyle w:val="Hyperlink"/>
                <w:shd w:val="clear" w:color="auto" w:fill="FFFFFF"/>
                <w:rtl/>
              </w:rPr>
            </w:rPrChange>
          </w:rPr>
          <w:t xml:space="preserve"> به ازا</w:t>
        </w:r>
        <w:r w:rsidRPr="00974A00">
          <w:rPr>
            <w:rStyle w:val="Hyperlink"/>
            <w:rFonts w:hint="cs"/>
            <w:b w:val="0"/>
            <w:bCs w:val="0"/>
            <w:sz w:val="22"/>
            <w:szCs w:val="22"/>
            <w:shd w:val="clear" w:color="auto" w:fill="FFFFFF"/>
            <w:rtl/>
            <w:rPrChange w:id="5833" w:author="Mohsen Jafarinejad" w:date="2019-05-12T10:59:00Z">
              <w:rPr>
                <w:rStyle w:val="Hyperlink"/>
                <w:rFonts w:hint="cs"/>
                <w:shd w:val="clear" w:color="auto" w:fill="FFFFFF"/>
                <w:rtl/>
              </w:rPr>
            </w:rPrChange>
          </w:rPr>
          <w:t>ی</w:t>
        </w:r>
        <w:r w:rsidRPr="00974A00">
          <w:rPr>
            <w:rStyle w:val="Hyperlink"/>
            <w:b w:val="0"/>
            <w:bCs w:val="0"/>
            <w:sz w:val="22"/>
            <w:szCs w:val="22"/>
            <w:shd w:val="clear" w:color="auto" w:fill="FFFFFF"/>
            <w:rtl/>
            <w:rPrChange w:id="5834" w:author="Mohsen Jafarinejad" w:date="2019-05-12T10:59:00Z">
              <w:rPr>
                <w:rStyle w:val="Hyperlink"/>
                <w:shd w:val="clear" w:color="auto" w:fill="FFFFFF"/>
                <w:rtl/>
              </w:rPr>
            </w:rPrChange>
          </w:rPr>
          <w:t xml:space="preserve"> تغ</w:t>
        </w:r>
        <w:r w:rsidRPr="00974A00">
          <w:rPr>
            <w:rStyle w:val="Hyperlink"/>
            <w:rFonts w:hint="cs"/>
            <w:b w:val="0"/>
            <w:bCs w:val="0"/>
            <w:sz w:val="22"/>
            <w:szCs w:val="22"/>
            <w:shd w:val="clear" w:color="auto" w:fill="FFFFFF"/>
            <w:rtl/>
            <w:rPrChange w:id="5835" w:author="Mohsen Jafarinejad" w:date="2019-05-12T10:59:00Z">
              <w:rPr>
                <w:rStyle w:val="Hyperlink"/>
                <w:rFonts w:hint="cs"/>
                <w:shd w:val="clear" w:color="auto" w:fill="FFFFFF"/>
                <w:rtl/>
              </w:rPr>
            </w:rPrChange>
          </w:rPr>
          <w:t>ییرات</w:t>
        </w:r>
        <w:r w:rsidRPr="00974A00">
          <w:rPr>
            <w:rStyle w:val="Hyperlink"/>
            <w:b w:val="0"/>
            <w:bCs w:val="0"/>
            <w:sz w:val="22"/>
            <w:szCs w:val="22"/>
            <w:shd w:val="clear" w:color="auto" w:fill="FFFFFF"/>
            <w:rtl/>
            <w:rPrChange w:id="5836" w:author="Mohsen Jafarinejad" w:date="2019-05-12T10:59:00Z">
              <w:rPr>
                <w:rStyle w:val="Hyperlink"/>
                <w:shd w:val="clear" w:color="auto" w:fill="FFFFFF"/>
                <w:rtl/>
              </w:rPr>
            </w:rPrChange>
          </w:rPr>
          <w:t xml:space="preserve"> اکس</w:t>
        </w:r>
        <w:r w:rsidRPr="00974A00">
          <w:rPr>
            <w:rStyle w:val="Hyperlink"/>
            <w:rFonts w:hint="cs"/>
            <w:b w:val="0"/>
            <w:bCs w:val="0"/>
            <w:sz w:val="22"/>
            <w:szCs w:val="22"/>
            <w:shd w:val="clear" w:color="auto" w:fill="FFFFFF"/>
            <w:rtl/>
            <w:rPrChange w:id="5837" w:author="Mohsen Jafarinejad" w:date="2019-05-12T10:59:00Z">
              <w:rPr>
                <w:rStyle w:val="Hyperlink"/>
                <w:rFonts w:hint="cs"/>
                <w:shd w:val="clear" w:color="auto" w:fill="FFFFFF"/>
                <w:rtl/>
              </w:rPr>
            </w:rPrChange>
          </w:rPr>
          <w:t>یژن</w:t>
        </w:r>
        <w:r w:rsidRPr="00974A00">
          <w:rPr>
            <w:rStyle w:val="Hyperlink"/>
            <w:b w:val="0"/>
            <w:bCs w:val="0"/>
            <w:sz w:val="22"/>
            <w:szCs w:val="22"/>
            <w:shd w:val="clear" w:color="auto" w:fill="FFFFFF"/>
            <w:rtl/>
            <w:rPrChange w:id="5838" w:author="Mohsen Jafarinejad" w:date="2019-05-12T10:59:00Z">
              <w:rPr>
                <w:rStyle w:val="Hyperlink"/>
                <w:shd w:val="clear" w:color="auto" w:fill="FFFFFF"/>
                <w:rtl/>
              </w:rPr>
            </w:rPrChange>
          </w:rPr>
          <w:t xml:space="preserve"> محلول و نشت</w:t>
        </w:r>
        <w:r w:rsidRPr="00974A00">
          <w:rPr>
            <w:rStyle w:val="Hyperlink"/>
            <w:rFonts w:hint="cs"/>
            <w:b w:val="0"/>
            <w:bCs w:val="0"/>
            <w:sz w:val="22"/>
            <w:szCs w:val="22"/>
            <w:shd w:val="clear" w:color="auto" w:fill="FFFFFF"/>
            <w:rtl/>
            <w:rPrChange w:id="5839" w:author="Mohsen Jafarinejad" w:date="2019-05-12T10:59:00Z">
              <w:rPr>
                <w:rStyle w:val="Hyperlink"/>
                <w:rFonts w:hint="cs"/>
                <w:shd w:val="clear" w:color="auto" w:fill="FFFFFF"/>
                <w:rtl/>
              </w:rPr>
            </w:rPrChange>
          </w:rPr>
          <w:t>ی</w:t>
        </w:r>
        <w:r w:rsidRPr="00974A00">
          <w:rPr>
            <w:rStyle w:val="Hyperlink"/>
            <w:b w:val="0"/>
            <w:bCs w:val="0"/>
            <w:sz w:val="22"/>
            <w:szCs w:val="22"/>
            <w:shd w:val="clear" w:color="auto" w:fill="FFFFFF"/>
            <w:rtl/>
            <w:rPrChange w:id="5840" w:author="Mohsen Jafarinejad" w:date="2019-05-12T10:59:00Z">
              <w:rPr>
                <w:rStyle w:val="Hyperlink"/>
                <w:shd w:val="clear" w:color="auto" w:fill="FFFFFF"/>
                <w:rtl/>
              </w:rPr>
            </w:rPrChange>
          </w:rPr>
          <w:t xml:space="preserve"> اکس</w:t>
        </w:r>
        <w:r w:rsidRPr="00974A00">
          <w:rPr>
            <w:rStyle w:val="Hyperlink"/>
            <w:rFonts w:hint="cs"/>
            <w:b w:val="0"/>
            <w:bCs w:val="0"/>
            <w:sz w:val="22"/>
            <w:szCs w:val="22"/>
            <w:shd w:val="clear" w:color="auto" w:fill="FFFFFF"/>
            <w:rtl/>
            <w:rPrChange w:id="5841" w:author="Mohsen Jafarinejad" w:date="2019-05-12T10:59:00Z">
              <w:rPr>
                <w:rStyle w:val="Hyperlink"/>
                <w:rFonts w:hint="cs"/>
                <w:shd w:val="clear" w:color="auto" w:fill="FFFFFF"/>
                <w:rtl/>
              </w:rPr>
            </w:rPrChange>
          </w:rPr>
          <w:t>یژن</w:t>
        </w:r>
        <w:r w:rsidRPr="00974A00">
          <w:rPr>
            <w:b w:val="0"/>
            <w:bCs w:val="0"/>
            <w:webHidden/>
            <w:sz w:val="22"/>
            <w:szCs w:val="22"/>
            <w:rPrChange w:id="5842" w:author="Mohsen Jafarinejad" w:date="2019-05-12T10:59:00Z">
              <w:rPr>
                <w:webHidden/>
              </w:rPr>
            </w:rPrChange>
          </w:rPr>
          <w:tab/>
        </w:r>
      </w:ins>
      <w:ins w:id="5843" w:author="Mohsen Jafarinejad" w:date="2019-05-12T11:07:00Z">
        <w:r w:rsidR="00974A00">
          <w:rPr>
            <w:rFonts w:hint="cs"/>
            <w:b w:val="0"/>
            <w:bCs w:val="0"/>
            <w:webHidden/>
            <w:sz w:val="22"/>
            <w:szCs w:val="22"/>
            <w:rtl/>
          </w:rPr>
          <w:t>94</w:t>
        </w:r>
      </w:ins>
      <w:ins w:id="5844" w:author="Mohsen Jafarinejad" w:date="2019-05-12T10:50:00Z">
        <w:r w:rsidRPr="00974A00">
          <w:rPr>
            <w:rStyle w:val="Hyperlink"/>
            <w:b w:val="0"/>
            <w:bCs w:val="0"/>
            <w:sz w:val="22"/>
            <w:szCs w:val="22"/>
            <w:rPrChange w:id="5845" w:author="Mohsen Jafarinejad" w:date="2019-05-12T10:59:00Z">
              <w:rPr>
                <w:rStyle w:val="Hyperlink"/>
              </w:rPr>
            </w:rPrChange>
          </w:rPr>
          <w:fldChar w:fldCharType="end"/>
        </w:r>
      </w:ins>
    </w:p>
    <w:p w14:paraId="6790C5E0" w14:textId="4DAEF975" w:rsidR="009667A9" w:rsidRPr="00974A00" w:rsidRDefault="009667A9">
      <w:pPr>
        <w:pStyle w:val="TOC1"/>
        <w:rPr>
          <w:ins w:id="5846" w:author="Mohsen Jafarinejad" w:date="2019-05-12T10:50:00Z"/>
          <w:rFonts w:eastAsiaTheme="minorEastAsia"/>
          <w:b w:val="0"/>
          <w:bCs w:val="0"/>
          <w:i w:val="0"/>
          <w:sz w:val="20"/>
          <w:szCs w:val="20"/>
          <w:lang w:bidi="ar-SA"/>
          <w:rPrChange w:id="5847" w:author="Mohsen Jafarinejad" w:date="2019-05-12T10:59:00Z">
            <w:rPr>
              <w:ins w:id="5848" w:author="Mohsen Jafarinejad" w:date="2019-05-12T10:50:00Z"/>
              <w:rFonts w:asciiTheme="minorHAnsi" w:eastAsiaTheme="minorEastAsia" w:hAnsiTheme="minorHAnsi" w:cstheme="minorBidi"/>
              <w:b w:val="0"/>
              <w:bCs w:val="0"/>
              <w:i w:val="0"/>
              <w:lang w:bidi="ar-SA"/>
            </w:rPr>
          </w:rPrChange>
        </w:rPr>
        <w:pPrChange w:id="5849" w:author="Mohsen Jafarinejad" w:date="2019-05-12T11:08:00Z">
          <w:pPr>
            <w:pStyle w:val="TOC1"/>
            <w:bidi w:val="0"/>
          </w:pPr>
        </w:pPrChange>
      </w:pPr>
      <w:ins w:id="5850" w:author="Mohsen Jafarinejad" w:date="2019-05-12T10:50:00Z">
        <w:r w:rsidRPr="00974A00">
          <w:rPr>
            <w:rStyle w:val="Hyperlink"/>
            <w:b w:val="0"/>
            <w:bCs w:val="0"/>
            <w:sz w:val="22"/>
            <w:szCs w:val="22"/>
            <w:rPrChange w:id="5851" w:author="Mohsen Jafarinejad" w:date="2019-05-12T10:59:00Z">
              <w:rPr>
                <w:rStyle w:val="Hyperlink"/>
              </w:rPr>
            </w:rPrChange>
          </w:rPr>
          <w:fldChar w:fldCharType="begin"/>
        </w:r>
        <w:r w:rsidRPr="00974A00">
          <w:rPr>
            <w:rStyle w:val="Hyperlink"/>
            <w:b w:val="0"/>
            <w:bCs w:val="0"/>
            <w:sz w:val="22"/>
            <w:szCs w:val="22"/>
            <w:rPrChange w:id="5852" w:author="Mohsen Jafarinejad" w:date="2019-05-12T10:59:00Z">
              <w:rPr>
                <w:rStyle w:val="Hyperlink"/>
              </w:rPr>
            </w:rPrChange>
          </w:rPr>
          <w:instrText xml:space="preserve"> </w:instrText>
        </w:r>
        <w:r w:rsidRPr="00974A00">
          <w:rPr>
            <w:b w:val="0"/>
            <w:bCs w:val="0"/>
            <w:sz w:val="22"/>
            <w:szCs w:val="22"/>
            <w:rPrChange w:id="5853" w:author="Mohsen Jafarinejad" w:date="2019-05-12T10:59:00Z">
              <w:rPr/>
            </w:rPrChange>
          </w:rPr>
          <w:instrText>HYPERLINK \l "_Toc8551066"</w:instrText>
        </w:r>
        <w:r w:rsidRPr="00974A00">
          <w:rPr>
            <w:rStyle w:val="Hyperlink"/>
            <w:b w:val="0"/>
            <w:bCs w:val="0"/>
            <w:sz w:val="22"/>
            <w:szCs w:val="22"/>
            <w:rPrChange w:id="5854" w:author="Mohsen Jafarinejad" w:date="2019-05-12T10:59:00Z">
              <w:rPr>
                <w:rStyle w:val="Hyperlink"/>
              </w:rPr>
            </w:rPrChange>
          </w:rPr>
          <w:instrText xml:space="preserve"> </w:instrText>
        </w:r>
        <w:r w:rsidRPr="00974A00">
          <w:rPr>
            <w:rStyle w:val="Hyperlink"/>
            <w:b w:val="0"/>
            <w:bCs w:val="0"/>
            <w:sz w:val="22"/>
            <w:szCs w:val="22"/>
            <w:rPrChange w:id="5855" w:author="Mohsen Jafarinejad" w:date="2019-05-12T10:59:00Z">
              <w:rPr>
                <w:rStyle w:val="Hyperlink"/>
              </w:rPr>
            </w:rPrChange>
          </w:rPr>
          <w:fldChar w:fldCharType="separate"/>
        </w:r>
        <w:r w:rsidRPr="00974A00">
          <w:rPr>
            <w:rStyle w:val="Hyperlink"/>
            <w:rFonts w:hint="cs"/>
            <w:b w:val="0"/>
            <w:bCs w:val="0"/>
            <w:sz w:val="22"/>
            <w:szCs w:val="22"/>
            <w:rtl/>
            <w:rPrChange w:id="5856" w:author="Mohsen Jafarinejad" w:date="2019-05-12T10:59:00Z">
              <w:rPr>
                <w:rStyle w:val="Hyperlink"/>
                <w:rFonts w:hint="cs"/>
                <w:rtl/>
              </w:rPr>
            </w:rPrChange>
          </w:rPr>
          <w:t>شکل</w:t>
        </w:r>
        <w:r w:rsidRPr="00974A00">
          <w:rPr>
            <w:rStyle w:val="Hyperlink"/>
            <w:b w:val="0"/>
            <w:bCs w:val="0"/>
            <w:sz w:val="22"/>
            <w:szCs w:val="22"/>
            <w:rtl/>
            <w:rPrChange w:id="5857" w:author="Mohsen Jafarinejad" w:date="2019-05-12T10:59:00Z">
              <w:rPr>
                <w:rStyle w:val="Hyperlink"/>
                <w:rtl/>
              </w:rPr>
            </w:rPrChange>
          </w:rPr>
          <w:t xml:space="preserve"> 4-19</w:t>
        </w:r>
        <w:r w:rsidRPr="00974A00">
          <w:rPr>
            <w:rStyle w:val="Hyperlink"/>
            <w:b w:val="0"/>
            <w:bCs w:val="0"/>
            <w:sz w:val="22"/>
            <w:szCs w:val="22"/>
            <w:shd w:val="clear" w:color="auto" w:fill="FFFFFF"/>
            <w:rtl/>
            <w:rPrChange w:id="5858" w:author="Mohsen Jafarinejad" w:date="2019-05-12T10:59:00Z">
              <w:rPr>
                <w:rStyle w:val="Hyperlink"/>
                <w:shd w:val="clear" w:color="auto" w:fill="FFFFFF"/>
                <w:rtl/>
              </w:rPr>
            </w:rPrChange>
          </w:rPr>
          <w:t xml:space="preserve"> نمودار تغ</w:t>
        </w:r>
        <w:r w:rsidRPr="00974A00">
          <w:rPr>
            <w:rStyle w:val="Hyperlink"/>
            <w:rFonts w:hint="cs"/>
            <w:b w:val="0"/>
            <w:bCs w:val="0"/>
            <w:sz w:val="22"/>
            <w:szCs w:val="22"/>
            <w:shd w:val="clear" w:color="auto" w:fill="FFFFFF"/>
            <w:rtl/>
            <w:rPrChange w:id="5859" w:author="Mohsen Jafarinejad" w:date="2019-05-12T10:59:00Z">
              <w:rPr>
                <w:rStyle w:val="Hyperlink"/>
                <w:rFonts w:hint="cs"/>
                <w:shd w:val="clear" w:color="auto" w:fill="FFFFFF"/>
                <w:rtl/>
              </w:rPr>
            </w:rPrChange>
          </w:rPr>
          <w:t>ییرات</w:t>
        </w:r>
        <w:r w:rsidRPr="00974A00">
          <w:rPr>
            <w:rStyle w:val="Hyperlink"/>
            <w:b w:val="0"/>
            <w:bCs w:val="0"/>
            <w:sz w:val="22"/>
            <w:szCs w:val="22"/>
            <w:shd w:val="clear" w:color="auto" w:fill="FFFFFF"/>
            <w:rtl/>
            <w:rPrChange w:id="5860" w:author="Mohsen Jafarinejad" w:date="2019-05-12T10:59:00Z">
              <w:rPr>
                <w:rStyle w:val="Hyperlink"/>
                <w:shd w:val="clear" w:color="auto" w:fill="FFFFFF"/>
                <w:rtl/>
              </w:rPr>
            </w:rPrChange>
          </w:rPr>
          <w:t xml:space="preserve"> چگال</w:t>
        </w:r>
        <w:r w:rsidRPr="00974A00">
          <w:rPr>
            <w:rStyle w:val="Hyperlink"/>
            <w:rFonts w:hint="cs"/>
            <w:b w:val="0"/>
            <w:bCs w:val="0"/>
            <w:sz w:val="22"/>
            <w:szCs w:val="22"/>
            <w:shd w:val="clear" w:color="auto" w:fill="FFFFFF"/>
            <w:rtl/>
            <w:rPrChange w:id="5861" w:author="Mohsen Jafarinejad" w:date="2019-05-12T10:59:00Z">
              <w:rPr>
                <w:rStyle w:val="Hyperlink"/>
                <w:rFonts w:hint="cs"/>
                <w:shd w:val="clear" w:color="auto" w:fill="FFFFFF"/>
                <w:rtl/>
              </w:rPr>
            </w:rPrChange>
          </w:rPr>
          <w:t>ی</w:t>
        </w:r>
        <w:r w:rsidRPr="00974A00">
          <w:rPr>
            <w:rStyle w:val="Hyperlink"/>
            <w:b w:val="0"/>
            <w:bCs w:val="0"/>
            <w:sz w:val="22"/>
            <w:szCs w:val="22"/>
            <w:shd w:val="clear" w:color="auto" w:fill="FFFFFF"/>
            <w:rtl/>
            <w:rPrChange w:id="5862" w:author="Mohsen Jafarinejad" w:date="2019-05-12T10:59:00Z">
              <w:rPr>
                <w:rStyle w:val="Hyperlink"/>
                <w:shd w:val="clear" w:color="auto" w:fill="FFFFFF"/>
                <w:rtl/>
              </w:rPr>
            </w:rPrChange>
          </w:rPr>
          <w:t xml:space="preserve"> جر</w:t>
        </w:r>
        <w:r w:rsidRPr="00974A00">
          <w:rPr>
            <w:rStyle w:val="Hyperlink"/>
            <w:rFonts w:hint="cs"/>
            <w:b w:val="0"/>
            <w:bCs w:val="0"/>
            <w:sz w:val="22"/>
            <w:szCs w:val="22"/>
            <w:shd w:val="clear" w:color="auto" w:fill="FFFFFF"/>
            <w:rtl/>
            <w:rPrChange w:id="5863" w:author="Mohsen Jafarinejad" w:date="2019-05-12T10:59:00Z">
              <w:rPr>
                <w:rStyle w:val="Hyperlink"/>
                <w:rFonts w:hint="cs"/>
                <w:shd w:val="clear" w:color="auto" w:fill="FFFFFF"/>
                <w:rtl/>
              </w:rPr>
            </w:rPrChange>
          </w:rPr>
          <w:t>یان</w:t>
        </w:r>
        <w:r w:rsidRPr="00974A00">
          <w:rPr>
            <w:rStyle w:val="Hyperlink"/>
            <w:b w:val="0"/>
            <w:bCs w:val="0"/>
            <w:sz w:val="22"/>
            <w:szCs w:val="22"/>
            <w:shd w:val="clear" w:color="auto" w:fill="FFFFFF"/>
            <w:rtl/>
            <w:rPrChange w:id="5864" w:author="Mohsen Jafarinejad" w:date="2019-05-12T10:59:00Z">
              <w:rPr>
                <w:rStyle w:val="Hyperlink"/>
                <w:shd w:val="clear" w:color="auto" w:fill="FFFFFF"/>
                <w:rtl/>
              </w:rPr>
            </w:rPrChange>
          </w:rPr>
          <w:t xml:space="preserve"> پ</w:t>
        </w:r>
        <w:r w:rsidRPr="00974A00">
          <w:rPr>
            <w:rStyle w:val="Hyperlink"/>
            <w:rFonts w:hint="cs"/>
            <w:b w:val="0"/>
            <w:bCs w:val="0"/>
            <w:sz w:val="22"/>
            <w:szCs w:val="22"/>
            <w:shd w:val="clear" w:color="auto" w:fill="FFFFFF"/>
            <w:rtl/>
            <w:rPrChange w:id="5865" w:author="Mohsen Jafarinejad" w:date="2019-05-12T10:59:00Z">
              <w:rPr>
                <w:rStyle w:val="Hyperlink"/>
                <w:rFonts w:hint="cs"/>
                <w:shd w:val="clear" w:color="auto" w:fill="FFFFFF"/>
                <w:rtl/>
              </w:rPr>
            </w:rPrChange>
          </w:rPr>
          <w:t>یل</w:t>
        </w:r>
        <w:r w:rsidRPr="00974A00">
          <w:rPr>
            <w:rStyle w:val="Hyperlink"/>
            <w:b w:val="0"/>
            <w:bCs w:val="0"/>
            <w:sz w:val="22"/>
            <w:szCs w:val="22"/>
            <w:shd w:val="clear" w:color="auto" w:fill="FFFFFF"/>
            <w:rtl/>
            <w:rPrChange w:id="5866" w:author="Mohsen Jafarinejad" w:date="2019-05-12T10:59:00Z">
              <w:rPr>
                <w:rStyle w:val="Hyperlink"/>
                <w:shd w:val="clear" w:color="auto" w:fill="FFFFFF"/>
                <w:rtl/>
              </w:rPr>
            </w:rPrChange>
          </w:rPr>
          <w:t xml:space="preserve"> به ازا</w:t>
        </w:r>
        <w:r w:rsidRPr="00974A00">
          <w:rPr>
            <w:rStyle w:val="Hyperlink"/>
            <w:rFonts w:hint="cs"/>
            <w:b w:val="0"/>
            <w:bCs w:val="0"/>
            <w:sz w:val="22"/>
            <w:szCs w:val="22"/>
            <w:shd w:val="clear" w:color="auto" w:fill="FFFFFF"/>
            <w:rtl/>
            <w:rPrChange w:id="5867" w:author="Mohsen Jafarinejad" w:date="2019-05-12T10:59:00Z">
              <w:rPr>
                <w:rStyle w:val="Hyperlink"/>
                <w:rFonts w:hint="cs"/>
                <w:shd w:val="clear" w:color="auto" w:fill="FFFFFF"/>
                <w:rtl/>
              </w:rPr>
            </w:rPrChange>
          </w:rPr>
          <w:t>ی</w:t>
        </w:r>
        <w:r w:rsidRPr="00974A00">
          <w:rPr>
            <w:rStyle w:val="Hyperlink"/>
            <w:b w:val="0"/>
            <w:bCs w:val="0"/>
            <w:sz w:val="22"/>
            <w:szCs w:val="22"/>
            <w:shd w:val="clear" w:color="auto" w:fill="FFFFFF"/>
            <w:rtl/>
            <w:rPrChange w:id="5868" w:author="Mohsen Jafarinejad" w:date="2019-05-12T10:59:00Z">
              <w:rPr>
                <w:rStyle w:val="Hyperlink"/>
                <w:shd w:val="clear" w:color="auto" w:fill="FFFFFF"/>
                <w:rtl/>
              </w:rPr>
            </w:rPrChange>
          </w:rPr>
          <w:t xml:space="preserve"> تغ</w:t>
        </w:r>
        <w:r w:rsidRPr="00974A00">
          <w:rPr>
            <w:rStyle w:val="Hyperlink"/>
            <w:rFonts w:hint="cs"/>
            <w:b w:val="0"/>
            <w:bCs w:val="0"/>
            <w:sz w:val="22"/>
            <w:szCs w:val="22"/>
            <w:shd w:val="clear" w:color="auto" w:fill="FFFFFF"/>
            <w:rtl/>
            <w:rPrChange w:id="5869" w:author="Mohsen Jafarinejad" w:date="2019-05-12T10:59:00Z">
              <w:rPr>
                <w:rStyle w:val="Hyperlink"/>
                <w:rFonts w:hint="cs"/>
                <w:shd w:val="clear" w:color="auto" w:fill="FFFFFF"/>
                <w:rtl/>
              </w:rPr>
            </w:rPrChange>
          </w:rPr>
          <w:t>ییرات</w:t>
        </w:r>
        <w:r w:rsidRPr="00974A00">
          <w:rPr>
            <w:rStyle w:val="Hyperlink"/>
            <w:b w:val="0"/>
            <w:bCs w:val="0"/>
            <w:sz w:val="22"/>
            <w:szCs w:val="22"/>
            <w:shd w:val="clear" w:color="auto" w:fill="FFFFFF"/>
            <w:rtl/>
            <w:rPrChange w:id="5870" w:author="Mohsen Jafarinejad" w:date="2019-05-12T10:59:00Z">
              <w:rPr>
                <w:rStyle w:val="Hyperlink"/>
                <w:shd w:val="clear" w:color="auto" w:fill="FFFFFF"/>
                <w:rtl/>
              </w:rPr>
            </w:rPrChange>
          </w:rPr>
          <w:t xml:space="preserve"> </w:t>
        </w:r>
        <w:r w:rsidRPr="00974A00">
          <w:rPr>
            <w:rStyle w:val="Hyperlink"/>
            <w:rFonts w:hint="cs"/>
            <w:b w:val="0"/>
            <w:bCs w:val="0"/>
            <w:sz w:val="22"/>
            <w:szCs w:val="22"/>
            <w:rtl/>
            <w:rPrChange w:id="5871" w:author="Mohsen Jafarinejad" w:date="2019-05-12T10:59:00Z">
              <w:rPr>
                <w:rStyle w:val="Hyperlink"/>
                <w:rFonts w:hint="cs"/>
                <w:rtl/>
              </w:rPr>
            </w:rPrChange>
          </w:rPr>
          <w:t>سابستر</w:t>
        </w:r>
        <w:r w:rsidRPr="00974A00">
          <w:rPr>
            <w:rStyle w:val="Hyperlink"/>
            <w:b w:val="0"/>
            <w:bCs w:val="0"/>
            <w:sz w:val="22"/>
            <w:szCs w:val="22"/>
            <w:shd w:val="clear" w:color="auto" w:fill="FFFFFF"/>
            <w:rtl/>
            <w:rPrChange w:id="5872" w:author="Mohsen Jafarinejad" w:date="2019-05-12T10:59:00Z">
              <w:rPr>
                <w:rStyle w:val="Hyperlink"/>
                <w:shd w:val="clear" w:color="auto" w:fill="FFFFFF"/>
                <w:rtl/>
              </w:rPr>
            </w:rPrChange>
          </w:rPr>
          <w:t xml:space="preserve"> و نشت</w:t>
        </w:r>
        <w:r w:rsidRPr="00974A00">
          <w:rPr>
            <w:rStyle w:val="Hyperlink"/>
            <w:rFonts w:hint="cs"/>
            <w:b w:val="0"/>
            <w:bCs w:val="0"/>
            <w:sz w:val="22"/>
            <w:szCs w:val="22"/>
            <w:shd w:val="clear" w:color="auto" w:fill="FFFFFF"/>
            <w:rtl/>
            <w:rPrChange w:id="5873" w:author="Mohsen Jafarinejad" w:date="2019-05-12T10:59:00Z">
              <w:rPr>
                <w:rStyle w:val="Hyperlink"/>
                <w:rFonts w:hint="cs"/>
                <w:shd w:val="clear" w:color="auto" w:fill="FFFFFF"/>
                <w:rtl/>
              </w:rPr>
            </w:rPrChange>
          </w:rPr>
          <w:t>ی</w:t>
        </w:r>
        <w:r w:rsidRPr="00974A00">
          <w:rPr>
            <w:rStyle w:val="Hyperlink"/>
            <w:b w:val="0"/>
            <w:bCs w:val="0"/>
            <w:sz w:val="22"/>
            <w:szCs w:val="22"/>
            <w:shd w:val="clear" w:color="auto" w:fill="FFFFFF"/>
            <w:rtl/>
            <w:rPrChange w:id="5874" w:author="Mohsen Jafarinejad" w:date="2019-05-12T10:59:00Z">
              <w:rPr>
                <w:rStyle w:val="Hyperlink"/>
                <w:shd w:val="clear" w:color="auto" w:fill="FFFFFF"/>
                <w:rtl/>
              </w:rPr>
            </w:rPrChange>
          </w:rPr>
          <w:t xml:space="preserve"> اکس</w:t>
        </w:r>
        <w:r w:rsidRPr="00974A00">
          <w:rPr>
            <w:rStyle w:val="Hyperlink"/>
            <w:rFonts w:hint="cs"/>
            <w:b w:val="0"/>
            <w:bCs w:val="0"/>
            <w:sz w:val="22"/>
            <w:szCs w:val="22"/>
            <w:shd w:val="clear" w:color="auto" w:fill="FFFFFF"/>
            <w:rtl/>
            <w:rPrChange w:id="5875" w:author="Mohsen Jafarinejad" w:date="2019-05-12T10:59:00Z">
              <w:rPr>
                <w:rStyle w:val="Hyperlink"/>
                <w:rFonts w:hint="cs"/>
                <w:shd w:val="clear" w:color="auto" w:fill="FFFFFF"/>
                <w:rtl/>
              </w:rPr>
            </w:rPrChange>
          </w:rPr>
          <w:t>یژن</w:t>
        </w:r>
        <w:r w:rsidRPr="00974A00">
          <w:rPr>
            <w:b w:val="0"/>
            <w:bCs w:val="0"/>
            <w:webHidden/>
            <w:sz w:val="22"/>
            <w:szCs w:val="22"/>
            <w:rPrChange w:id="5876" w:author="Mohsen Jafarinejad" w:date="2019-05-12T10:59:00Z">
              <w:rPr>
                <w:webHidden/>
              </w:rPr>
            </w:rPrChange>
          </w:rPr>
          <w:tab/>
        </w:r>
      </w:ins>
      <w:ins w:id="5877" w:author="Mohsen Jafarinejad" w:date="2019-05-12T11:08:00Z">
        <w:r w:rsidR="00974A00">
          <w:rPr>
            <w:rFonts w:hint="cs"/>
            <w:b w:val="0"/>
            <w:bCs w:val="0"/>
            <w:webHidden/>
            <w:sz w:val="22"/>
            <w:szCs w:val="22"/>
            <w:rtl/>
          </w:rPr>
          <w:t>95</w:t>
        </w:r>
      </w:ins>
      <w:ins w:id="5878" w:author="Mohsen Jafarinejad" w:date="2019-05-12T10:50:00Z">
        <w:r w:rsidRPr="00974A00">
          <w:rPr>
            <w:rStyle w:val="Hyperlink"/>
            <w:b w:val="0"/>
            <w:bCs w:val="0"/>
            <w:sz w:val="22"/>
            <w:szCs w:val="22"/>
            <w:rPrChange w:id="5879" w:author="Mohsen Jafarinejad" w:date="2019-05-12T10:59:00Z">
              <w:rPr>
                <w:rStyle w:val="Hyperlink"/>
              </w:rPr>
            </w:rPrChange>
          </w:rPr>
          <w:fldChar w:fldCharType="end"/>
        </w:r>
      </w:ins>
    </w:p>
    <w:p w14:paraId="38041D09" w14:textId="32C4F1B5" w:rsidR="009667A9" w:rsidRPr="00974A00" w:rsidRDefault="009667A9">
      <w:pPr>
        <w:pStyle w:val="TOC1"/>
        <w:rPr>
          <w:ins w:id="5880" w:author="Mohsen Jafarinejad" w:date="2019-05-12T10:50:00Z"/>
          <w:rFonts w:eastAsiaTheme="minorEastAsia"/>
          <w:b w:val="0"/>
          <w:bCs w:val="0"/>
          <w:i w:val="0"/>
          <w:sz w:val="20"/>
          <w:szCs w:val="20"/>
          <w:lang w:bidi="ar-SA"/>
          <w:rPrChange w:id="5881" w:author="Mohsen Jafarinejad" w:date="2019-05-12T10:59:00Z">
            <w:rPr>
              <w:ins w:id="5882" w:author="Mohsen Jafarinejad" w:date="2019-05-12T10:50:00Z"/>
              <w:rFonts w:asciiTheme="minorHAnsi" w:eastAsiaTheme="minorEastAsia" w:hAnsiTheme="minorHAnsi" w:cstheme="minorBidi"/>
              <w:b w:val="0"/>
              <w:bCs w:val="0"/>
              <w:i w:val="0"/>
              <w:lang w:bidi="ar-SA"/>
            </w:rPr>
          </w:rPrChange>
        </w:rPr>
        <w:pPrChange w:id="5883" w:author="Mohsen Jafarinejad" w:date="2019-05-12T11:08:00Z">
          <w:pPr>
            <w:pStyle w:val="TOC1"/>
            <w:bidi w:val="0"/>
          </w:pPr>
        </w:pPrChange>
      </w:pPr>
      <w:ins w:id="5884" w:author="Mohsen Jafarinejad" w:date="2019-05-12T10:50:00Z">
        <w:r w:rsidRPr="00974A00">
          <w:rPr>
            <w:rStyle w:val="Hyperlink"/>
            <w:b w:val="0"/>
            <w:bCs w:val="0"/>
            <w:sz w:val="22"/>
            <w:szCs w:val="22"/>
            <w:rPrChange w:id="5885" w:author="Mohsen Jafarinejad" w:date="2019-05-12T10:59:00Z">
              <w:rPr>
                <w:rStyle w:val="Hyperlink"/>
              </w:rPr>
            </w:rPrChange>
          </w:rPr>
          <w:fldChar w:fldCharType="begin"/>
        </w:r>
        <w:r w:rsidRPr="00974A00">
          <w:rPr>
            <w:rStyle w:val="Hyperlink"/>
            <w:b w:val="0"/>
            <w:bCs w:val="0"/>
            <w:sz w:val="22"/>
            <w:szCs w:val="22"/>
            <w:rPrChange w:id="5886" w:author="Mohsen Jafarinejad" w:date="2019-05-12T10:59:00Z">
              <w:rPr>
                <w:rStyle w:val="Hyperlink"/>
              </w:rPr>
            </w:rPrChange>
          </w:rPr>
          <w:instrText xml:space="preserve"> </w:instrText>
        </w:r>
        <w:r w:rsidRPr="00974A00">
          <w:rPr>
            <w:b w:val="0"/>
            <w:bCs w:val="0"/>
            <w:sz w:val="22"/>
            <w:szCs w:val="22"/>
            <w:rPrChange w:id="5887" w:author="Mohsen Jafarinejad" w:date="2019-05-12T10:59:00Z">
              <w:rPr/>
            </w:rPrChange>
          </w:rPr>
          <w:instrText>HYPERLINK \l "_Toc8551067"</w:instrText>
        </w:r>
        <w:r w:rsidRPr="00974A00">
          <w:rPr>
            <w:rStyle w:val="Hyperlink"/>
            <w:b w:val="0"/>
            <w:bCs w:val="0"/>
            <w:sz w:val="22"/>
            <w:szCs w:val="22"/>
            <w:rPrChange w:id="5888" w:author="Mohsen Jafarinejad" w:date="2019-05-12T10:59:00Z">
              <w:rPr>
                <w:rStyle w:val="Hyperlink"/>
              </w:rPr>
            </w:rPrChange>
          </w:rPr>
          <w:instrText xml:space="preserve"> </w:instrText>
        </w:r>
        <w:r w:rsidRPr="00974A00">
          <w:rPr>
            <w:rStyle w:val="Hyperlink"/>
            <w:b w:val="0"/>
            <w:bCs w:val="0"/>
            <w:sz w:val="22"/>
            <w:szCs w:val="22"/>
            <w:rPrChange w:id="5889" w:author="Mohsen Jafarinejad" w:date="2019-05-12T10:59:00Z">
              <w:rPr>
                <w:rStyle w:val="Hyperlink"/>
              </w:rPr>
            </w:rPrChange>
          </w:rPr>
          <w:fldChar w:fldCharType="separate"/>
        </w:r>
        <w:r w:rsidRPr="00974A00">
          <w:rPr>
            <w:rStyle w:val="Hyperlink"/>
            <w:rFonts w:hint="cs"/>
            <w:b w:val="0"/>
            <w:bCs w:val="0"/>
            <w:sz w:val="22"/>
            <w:szCs w:val="22"/>
            <w:rtl/>
            <w:rPrChange w:id="5890" w:author="Mohsen Jafarinejad" w:date="2019-05-12T10:59:00Z">
              <w:rPr>
                <w:rStyle w:val="Hyperlink"/>
                <w:rFonts w:hint="cs"/>
                <w:rtl/>
              </w:rPr>
            </w:rPrChange>
          </w:rPr>
          <w:t>شکل</w:t>
        </w:r>
        <w:r w:rsidRPr="00974A00">
          <w:rPr>
            <w:rStyle w:val="Hyperlink"/>
            <w:b w:val="0"/>
            <w:bCs w:val="0"/>
            <w:sz w:val="22"/>
            <w:szCs w:val="22"/>
            <w:rtl/>
            <w:rPrChange w:id="5891" w:author="Mohsen Jafarinejad" w:date="2019-05-12T10:59:00Z">
              <w:rPr>
                <w:rStyle w:val="Hyperlink"/>
                <w:rtl/>
              </w:rPr>
            </w:rPrChange>
          </w:rPr>
          <w:t xml:space="preserve"> 4-20 </w:t>
        </w:r>
        <w:r w:rsidRPr="00974A00">
          <w:rPr>
            <w:rStyle w:val="Hyperlink"/>
            <w:rFonts w:hint="cs"/>
            <w:b w:val="0"/>
            <w:bCs w:val="0"/>
            <w:sz w:val="22"/>
            <w:szCs w:val="22"/>
            <w:rtl/>
            <w:rPrChange w:id="5892" w:author="Mohsen Jafarinejad" w:date="2019-05-12T10:59:00Z">
              <w:rPr>
                <w:rStyle w:val="Hyperlink"/>
                <w:rFonts w:hint="cs"/>
                <w:rtl/>
              </w:rPr>
            </w:rPrChange>
          </w:rPr>
          <w:t>اثر</w:t>
        </w:r>
        <w:r w:rsidRPr="00974A00">
          <w:rPr>
            <w:rStyle w:val="Hyperlink"/>
            <w:b w:val="0"/>
            <w:bCs w:val="0"/>
            <w:sz w:val="22"/>
            <w:szCs w:val="22"/>
            <w:rtl/>
            <w:rPrChange w:id="5893" w:author="Mohsen Jafarinejad" w:date="2019-05-12T10:59:00Z">
              <w:rPr>
                <w:rStyle w:val="Hyperlink"/>
                <w:rtl/>
              </w:rPr>
            </w:rPrChange>
          </w:rPr>
          <w:t xml:space="preserve"> </w:t>
        </w:r>
        <w:r w:rsidRPr="00974A00">
          <w:rPr>
            <w:rStyle w:val="Hyperlink"/>
            <w:rFonts w:hint="cs"/>
            <w:b w:val="0"/>
            <w:bCs w:val="0"/>
            <w:sz w:val="22"/>
            <w:szCs w:val="22"/>
            <w:rtl/>
            <w:rPrChange w:id="5894" w:author="Mohsen Jafarinejad" w:date="2019-05-12T10:59:00Z">
              <w:rPr>
                <w:rStyle w:val="Hyperlink"/>
                <w:rFonts w:hint="cs"/>
                <w:rtl/>
              </w:rPr>
            </w:rPrChange>
          </w:rPr>
          <w:t>اغتشاش</w:t>
        </w:r>
        <w:r w:rsidRPr="00974A00">
          <w:rPr>
            <w:rStyle w:val="Hyperlink"/>
            <w:b w:val="0"/>
            <w:bCs w:val="0"/>
            <w:sz w:val="22"/>
            <w:szCs w:val="22"/>
            <w:rtl/>
            <w:rPrChange w:id="5895" w:author="Mohsen Jafarinejad" w:date="2019-05-12T10:59:00Z">
              <w:rPr>
                <w:rStyle w:val="Hyperlink"/>
                <w:rtl/>
              </w:rPr>
            </w:rPrChange>
          </w:rPr>
          <w:t xml:space="preserve"> </w:t>
        </w:r>
        <w:r w:rsidRPr="00974A00">
          <w:rPr>
            <w:rStyle w:val="Hyperlink"/>
            <w:rFonts w:hint="cs"/>
            <w:b w:val="0"/>
            <w:bCs w:val="0"/>
            <w:sz w:val="22"/>
            <w:szCs w:val="22"/>
            <w:rtl/>
            <w:rPrChange w:id="5896" w:author="Mohsen Jafarinejad" w:date="2019-05-12T10:59:00Z">
              <w:rPr>
                <w:rStyle w:val="Hyperlink"/>
                <w:rFonts w:hint="cs"/>
                <w:rtl/>
              </w:rPr>
            </w:rPrChange>
          </w:rPr>
          <w:t>بر</w:t>
        </w:r>
        <w:r w:rsidRPr="00974A00">
          <w:rPr>
            <w:rStyle w:val="Hyperlink"/>
            <w:b w:val="0"/>
            <w:bCs w:val="0"/>
            <w:sz w:val="22"/>
            <w:szCs w:val="22"/>
            <w:rtl/>
            <w:rPrChange w:id="5897" w:author="Mohsen Jafarinejad" w:date="2019-05-12T10:59:00Z">
              <w:rPr>
                <w:rStyle w:val="Hyperlink"/>
                <w:rtl/>
              </w:rPr>
            </w:rPrChange>
          </w:rPr>
          <w:t xml:space="preserve"> </w:t>
        </w:r>
        <w:r w:rsidRPr="00974A00">
          <w:rPr>
            <w:rStyle w:val="Hyperlink"/>
            <w:rFonts w:hint="cs"/>
            <w:b w:val="0"/>
            <w:bCs w:val="0"/>
            <w:sz w:val="22"/>
            <w:szCs w:val="22"/>
            <w:rtl/>
            <w:rPrChange w:id="5898" w:author="Mohsen Jafarinejad" w:date="2019-05-12T10:59:00Z">
              <w:rPr>
                <w:rStyle w:val="Hyperlink"/>
                <w:rFonts w:hint="cs"/>
                <w:rtl/>
              </w:rPr>
            </w:rPrChange>
          </w:rPr>
          <w:t>منحنی</w:t>
        </w:r>
        <w:r w:rsidRPr="00974A00">
          <w:rPr>
            <w:rStyle w:val="Hyperlink"/>
            <w:b w:val="0"/>
            <w:bCs w:val="0"/>
            <w:sz w:val="22"/>
            <w:szCs w:val="22"/>
            <w:rtl/>
            <w:rPrChange w:id="5899" w:author="Mohsen Jafarinejad" w:date="2019-05-12T10:59:00Z">
              <w:rPr>
                <w:rStyle w:val="Hyperlink"/>
                <w:rtl/>
              </w:rPr>
            </w:rPrChange>
          </w:rPr>
          <w:t xml:space="preserve"> </w:t>
        </w:r>
        <w:r w:rsidRPr="00974A00">
          <w:rPr>
            <w:rStyle w:val="Hyperlink"/>
            <w:rFonts w:hint="cs"/>
            <w:b w:val="0"/>
            <w:bCs w:val="0"/>
            <w:sz w:val="22"/>
            <w:szCs w:val="22"/>
            <w:rtl/>
            <w:rPrChange w:id="5900" w:author="Mohsen Jafarinejad" w:date="2019-05-12T10:59:00Z">
              <w:rPr>
                <w:rStyle w:val="Hyperlink"/>
                <w:rFonts w:hint="cs"/>
                <w:rtl/>
              </w:rPr>
            </w:rPrChange>
          </w:rPr>
          <w:t>پلاریزاسیون</w:t>
        </w:r>
        <w:r w:rsidRPr="00974A00">
          <w:rPr>
            <w:rStyle w:val="Hyperlink"/>
            <w:b w:val="0"/>
            <w:bCs w:val="0"/>
            <w:sz w:val="22"/>
            <w:szCs w:val="22"/>
            <w:rtl/>
            <w:rPrChange w:id="5901" w:author="Mohsen Jafarinejad" w:date="2019-05-12T10:59:00Z">
              <w:rPr>
                <w:rStyle w:val="Hyperlink"/>
                <w:rtl/>
              </w:rPr>
            </w:rPrChange>
          </w:rPr>
          <w:t xml:space="preserve"> </w:t>
        </w:r>
        <w:r w:rsidRPr="00974A00">
          <w:rPr>
            <w:rStyle w:val="Hyperlink"/>
            <w:rFonts w:hint="cs"/>
            <w:b w:val="0"/>
            <w:bCs w:val="0"/>
            <w:sz w:val="22"/>
            <w:szCs w:val="22"/>
            <w:rtl/>
            <w:rPrChange w:id="5902" w:author="Mohsen Jafarinejad" w:date="2019-05-12T10:59:00Z">
              <w:rPr>
                <w:rStyle w:val="Hyperlink"/>
                <w:rFonts w:hint="cs"/>
                <w:rtl/>
              </w:rPr>
            </w:rPrChange>
          </w:rPr>
          <w:t>پیل</w:t>
        </w:r>
        <w:r w:rsidRPr="00974A00">
          <w:rPr>
            <w:rStyle w:val="Hyperlink"/>
            <w:b w:val="0"/>
            <w:bCs w:val="0"/>
            <w:sz w:val="22"/>
            <w:szCs w:val="22"/>
            <w:rtl/>
            <w:rPrChange w:id="5903" w:author="Mohsen Jafarinejad" w:date="2019-05-12T10:59:00Z">
              <w:rPr>
                <w:rStyle w:val="Hyperlink"/>
                <w:rtl/>
              </w:rPr>
            </w:rPrChange>
          </w:rPr>
          <w:t xml:space="preserve"> </w:t>
        </w:r>
        <w:r w:rsidRPr="00974A00">
          <w:rPr>
            <w:rStyle w:val="Hyperlink"/>
            <w:rFonts w:hint="cs"/>
            <w:b w:val="0"/>
            <w:bCs w:val="0"/>
            <w:sz w:val="22"/>
            <w:szCs w:val="22"/>
            <w:rtl/>
            <w:rPrChange w:id="5904" w:author="Mohsen Jafarinejad" w:date="2019-05-12T10:59:00Z">
              <w:rPr>
                <w:rStyle w:val="Hyperlink"/>
                <w:rFonts w:hint="cs"/>
                <w:rtl/>
              </w:rPr>
            </w:rPrChange>
          </w:rPr>
          <w:t>مدل‌سازی</w:t>
        </w:r>
        <w:r w:rsidRPr="00974A00">
          <w:rPr>
            <w:rStyle w:val="Hyperlink"/>
            <w:b w:val="0"/>
            <w:bCs w:val="0"/>
            <w:sz w:val="22"/>
            <w:szCs w:val="22"/>
            <w:rtl/>
            <w:rPrChange w:id="5905" w:author="Mohsen Jafarinejad" w:date="2019-05-12T10:59:00Z">
              <w:rPr>
                <w:rStyle w:val="Hyperlink"/>
                <w:rtl/>
              </w:rPr>
            </w:rPrChange>
          </w:rPr>
          <w:t xml:space="preserve"> </w:t>
        </w:r>
        <w:r w:rsidRPr="00974A00">
          <w:rPr>
            <w:rStyle w:val="Hyperlink"/>
            <w:rFonts w:hint="cs"/>
            <w:b w:val="0"/>
            <w:bCs w:val="0"/>
            <w:sz w:val="22"/>
            <w:szCs w:val="22"/>
            <w:rtl/>
            <w:rPrChange w:id="5906" w:author="Mohsen Jafarinejad" w:date="2019-05-12T10:59:00Z">
              <w:rPr>
                <w:rStyle w:val="Hyperlink"/>
                <w:rFonts w:hint="cs"/>
                <w:rtl/>
              </w:rPr>
            </w:rPrChange>
          </w:rPr>
          <w:t>شده</w:t>
        </w:r>
        <w:r w:rsidRPr="00974A00">
          <w:rPr>
            <w:b w:val="0"/>
            <w:bCs w:val="0"/>
            <w:webHidden/>
            <w:sz w:val="22"/>
            <w:szCs w:val="22"/>
            <w:rPrChange w:id="5907" w:author="Mohsen Jafarinejad" w:date="2019-05-12T10:59:00Z">
              <w:rPr>
                <w:webHidden/>
              </w:rPr>
            </w:rPrChange>
          </w:rPr>
          <w:tab/>
        </w:r>
      </w:ins>
      <w:ins w:id="5908" w:author="Mohsen Jafarinejad" w:date="2019-05-12T11:08:00Z">
        <w:r w:rsidR="00974A00">
          <w:rPr>
            <w:rFonts w:hint="cs"/>
            <w:b w:val="0"/>
            <w:bCs w:val="0"/>
            <w:webHidden/>
            <w:sz w:val="22"/>
            <w:szCs w:val="22"/>
            <w:rtl/>
          </w:rPr>
          <w:t>96</w:t>
        </w:r>
      </w:ins>
      <w:ins w:id="5909" w:author="Mohsen Jafarinejad" w:date="2019-05-12T10:50:00Z">
        <w:r w:rsidRPr="00974A00">
          <w:rPr>
            <w:rStyle w:val="Hyperlink"/>
            <w:b w:val="0"/>
            <w:bCs w:val="0"/>
            <w:sz w:val="22"/>
            <w:szCs w:val="22"/>
            <w:rPrChange w:id="5910" w:author="Mohsen Jafarinejad" w:date="2019-05-12T10:59:00Z">
              <w:rPr>
                <w:rStyle w:val="Hyperlink"/>
              </w:rPr>
            </w:rPrChange>
          </w:rPr>
          <w:fldChar w:fldCharType="end"/>
        </w:r>
      </w:ins>
    </w:p>
    <w:p w14:paraId="10DAA303" w14:textId="4F20710B" w:rsidR="009667A9" w:rsidRPr="00974A00" w:rsidRDefault="009667A9">
      <w:pPr>
        <w:pStyle w:val="TOC1"/>
        <w:rPr>
          <w:ins w:id="5911" w:author="Mohsen Jafarinejad" w:date="2019-05-12T10:50:00Z"/>
          <w:rFonts w:eastAsiaTheme="minorEastAsia"/>
          <w:b w:val="0"/>
          <w:bCs w:val="0"/>
          <w:i w:val="0"/>
          <w:sz w:val="20"/>
          <w:szCs w:val="20"/>
          <w:lang w:bidi="ar-SA"/>
          <w:rPrChange w:id="5912" w:author="Mohsen Jafarinejad" w:date="2019-05-12T10:59:00Z">
            <w:rPr>
              <w:ins w:id="5913" w:author="Mohsen Jafarinejad" w:date="2019-05-12T10:50:00Z"/>
              <w:rFonts w:asciiTheme="minorHAnsi" w:eastAsiaTheme="minorEastAsia" w:hAnsiTheme="minorHAnsi" w:cstheme="minorBidi"/>
              <w:b w:val="0"/>
              <w:bCs w:val="0"/>
              <w:i w:val="0"/>
              <w:lang w:bidi="ar-SA"/>
            </w:rPr>
          </w:rPrChange>
        </w:rPr>
        <w:pPrChange w:id="5914" w:author="Mohsen Jafarinejad" w:date="2019-05-12T11:08:00Z">
          <w:pPr>
            <w:pStyle w:val="TOC1"/>
            <w:bidi w:val="0"/>
          </w:pPr>
        </w:pPrChange>
      </w:pPr>
      <w:ins w:id="5915" w:author="Mohsen Jafarinejad" w:date="2019-05-12T10:50:00Z">
        <w:r w:rsidRPr="00974A00">
          <w:rPr>
            <w:rStyle w:val="Hyperlink"/>
            <w:b w:val="0"/>
            <w:bCs w:val="0"/>
            <w:sz w:val="22"/>
            <w:szCs w:val="22"/>
            <w:rPrChange w:id="5916" w:author="Mohsen Jafarinejad" w:date="2019-05-12T10:59:00Z">
              <w:rPr>
                <w:rStyle w:val="Hyperlink"/>
              </w:rPr>
            </w:rPrChange>
          </w:rPr>
          <w:fldChar w:fldCharType="begin"/>
        </w:r>
        <w:r w:rsidRPr="00974A00">
          <w:rPr>
            <w:rStyle w:val="Hyperlink"/>
            <w:b w:val="0"/>
            <w:bCs w:val="0"/>
            <w:sz w:val="22"/>
            <w:szCs w:val="22"/>
            <w:rPrChange w:id="5917" w:author="Mohsen Jafarinejad" w:date="2019-05-12T10:59:00Z">
              <w:rPr>
                <w:rStyle w:val="Hyperlink"/>
              </w:rPr>
            </w:rPrChange>
          </w:rPr>
          <w:instrText xml:space="preserve"> </w:instrText>
        </w:r>
        <w:r w:rsidRPr="00974A00">
          <w:rPr>
            <w:b w:val="0"/>
            <w:bCs w:val="0"/>
            <w:sz w:val="22"/>
            <w:szCs w:val="22"/>
            <w:rPrChange w:id="5918" w:author="Mohsen Jafarinejad" w:date="2019-05-12T10:59:00Z">
              <w:rPr/>
            </w:rPrChange>
          </w:rPr>
          <w:instrText>HYPERLINK \l "_Toc8551068"</w:instrText>
        </w:r>
        <w:r w:rsidRPr="00974A00">
          <w:rPr>
            <w:rStyle w:val="Hyperlink"/>
            <w:b w:val="0"/>
            <w:bCs w:val="0"/>
            <w:sz w:val="22"/>
            <w:szCs w:val="22"/>
            <w:rPrChange w:id="5919" w:author="Mohsen Jafarinejad" w:date="2019-05-12T10:59:00Z">
              <w:rPr>
                <w:rStyle w:val="Hyperlink"/>
              </w:rPr>
            </w:rPrChange>
          </w:rPr>
          <w:instrText xml:space="preserve"> </w:instrText>
        </w:r>
        <w:r w:rsidRPr="00974A00">
          <w:rPr>
            <w:rStyle w:val="Hyperlink"/>
            <w:b w:val="0"/>
            <w:bCs w:val="0"/>
            <w:sz w:val="22"/>
            <w:szCs w:val="22"/>
            <w:rPrChange w:id="5920" w:author="Mohsen Jafarinejad" w:date="2019-05-12T10:59:00Z">
              <w:rPr>
                <w:rStyle w:val="Hyperlink"/>
              </w:rPr>
            </w:rPrChange>
          </w:rPr>
          <w:fldChar w:fldCharType="separate"/>
        </w:r>
        <w:r w:rsidRPr="00974A00">
          <w:rPr>
            <w:rStyle w:val="Hyperlink"/>
            <w:rFonts w:hint="cs"/>
            <w:b w:val="0"/>
            <w:bCs w:val="0"/>
            <w:sz w:val="22"/>
            <w:szCs w:val="22"/>
            <w:rtl/>
            <w:rPrChange w:id="5921" w:author="Mohsen Jafarinejad" w:date="2019-05-12T10:59:00Z">
              <w:rPr>
                <w:rStyle w:val="Hyperlink"/>
                <w:rFonts w:hint="cs"/>
                <w:rtl/>
              </w:rPr>
            </w:rPrChange>
          </w:rPr>
          <w:t>شکل</w:t>
        </w:r>
        <w:r w:rsidRPr="00974A00">
          <w:rPr>
            <w:rStyle w:val="Hyperlink"/>
            <w:b w:val="0"/>
            <w:bCs w:val="0"/>
            <w:sz w:val="22"/>
            <w:szCs w:val="22"/>
            <w:rtl/>
            <w:rPrChange w:id="5922" w:author="Mohsen Jafarinejad" w:date="2019-05-12T10:59:00Z">
              <w:rPr>
                <w:rStyle w:val="Hyperlink"/>
                <w:rtl/>
              </w:rPr>
            </w:rPrChange>
          </w:rPr>
          <w:t xml:space="preserve"> 4-21 </w:t>
        </w:r>
        <w:r w:rsidRPr="00974A00">
          <w:rPr>
            <w:rStyle w:val="Hyperlink"/>
            <w:rFonts w:hint="cs"/>
            <w:b w:val="0"/>
            <w:bCs w:val="0"/>
            <w:sz w:val="22"/>
            <w:szCs w:val="22"/>
            <w:rtl/>
            <w:rPrChange w:id="5923" w:author="Mohsen Jafarinejad" w:date="2019-05-12T10:59:00Z">
              <w:rPr>
                <w:rStyle w:val="Hyperlink"/>
                <w:rFonts w:hint="cs"/>
                <w:rtl/>
              </w:rPr>
            </w:rPrChange>
          </w:rPr>
          <w:t>اثر</w:t>
        </w:r>
        <w:r w:rsidRPr="00974A00">
          <w:rPr>
            <w:rStyle w:val="Hyperlink"/>
            <w:b w:val="0"/>
            <w:bCs w:val="0"/>
            <w:sz w:val="22"/>
            <w:szCs w:val="22"/>
            <w:rtl/>
            <w:rPrChange w:id="5924" w:author="Mohsen Jafarinejad" w:date="2019-05-12T10:59:00Z">
              <w:rPr>
                <w:rStyle w:val="Hyperlink"/>
                <w:rtl/>
              </w:rPr>
            </w:rPrChange>
          </w:rPr>
          <w:t xml:space="preserve"> </w:t>
        </w:r>
        <w:r w:rsidRPr="00974A00">
          <w:rPr>
            <w:rStyle w:val="Hyperlink"/>
            <w:rFonts w:hint="cs"/>
            <w:b w:val="0"/>
            <w:bCs w:val="0"/>
            <w:sz w:val="22"/>
            <w:szCs w:val="22"/>
            <w:rtl/>
            <w:rPrChange w:id="5925" w:author="Mohsen Jafarinejad" w:date="2019-05-12T10:59:00Z">
              <w:rPr>
                <w:rStyle w:val="Hyperlink"/>
                <w:rFonts w:hint="cs"/>
                <w:rtl/>
              </w:rPr>
            </w:rPrChange>
          </w:rPr>
          <w:t>اغتشاش</w:t>
        </w:r>
        <w:r w:rsidRPr="00974A00">
          <w:rPr>
            <w:rStyle w:val="Hyperlink"/>
            <w:b w:val="0"/>
            <w:bCs w:val="0"/>
            <w:sz w:val="22"/>
            <w:szCs w:val="22"/>
            <w:rtl/>
            <w:rPrChange w:id="5926" w:author="Mohsen Jafarinejad" w:date="2019-05-12T10:59:00Z">
              <w:rPr>
                <w:rStyle w:val="Hyperlink"/>
                <w:rtl/>
              </w:rPr>
            </w:rPrChange>
          </w:rPr>
          <w:t xml:space="preserve"> </w:t>
        </w:r>
        <w:r w:rsidRPr="00974A00">
          <w:rPr>
            <w:rStyle w:val="Hyperlink"/>
            <w:rFonts w:hint="cs"/>
            <w:b w:val="0"/>
            <w:bCs w:val="0"/>
            <w:sz w:val="22"/>
            <w:szCs w:val="22"/>
            <w:rtl/>
            <w:rPrChange w:id="5927" w:author="Mohsen Jafarinejad" w:date="2019-05-12T10:59:00Z">
              <w:rPr>
                <w:rStyle w:val="Hyperlink"/>
                <w:rFonts w:hint="cs"/>
                <w:rtl/>
              </w:rPr>
            </w:rPrChange>
          </w:rPr>
          <w:t>بر</w:t>
        </w:r>
        <w:r w:rsidRPr="00974A00">
          <w:rPr>
            <w:rStyle w:val="Hyperlink"/>
            <w:b w:val="0"/>
            <w:bCs w:val="0"/>
            <w:sz w:val="22"/>
            <w:szCs w:val="22"/>
            <w:rtl/>
            <w:rPrChange w:id="5928" w:author="Mohsen Jafarinejad" w:date="2019-05-12T10:59:00Z">
              <w:rPr>
                <w:rStyle w:val="Hyperlink"/>
                <w:rtl/>
              </w:rPr>
            </w:rPrChange>
          </w:rPr>
          <w:t xml:space="preserve"> </w:t>
        </w:r>
        <w:r w:rsidRPr="00974A00">
          <w:rPr>
            <w:rStyle w:val="Hyperlink"/>
            <w:rFonts w:hint="cs"/>
            <w:b w:val="0"/>
            <w:bCs w:val="0"/>
            <w:sz w:val="22"/>
            <w:szCs w:val="22"/>
            <w:rtl/>
            <w:rPrChange w:id="5929" w:author="Mohsen Jafarinejad" w:date="2019-05-12T10:59:00Z">
              <w:rPr>
                <w:rStyle w:val="Hyperlink"/>
                <w:rFonts w:hint="cs"/>
                <w:rtl/>
              </w:rPr>
            </w:rPrChange>
          </w:rPr>
          <w:t>توان</w:t>
        </w:r>
        <w:r w:rsidRPr="00974A00">
          <w:rPr>
            <w:rStyle w:val="Hyperlink"/>
            <w:b w:val="0"/>
            <w:bCs w:val="0"/>
            <w:sz w:val="22"/>
            <w:szCs w:val="22"/>
            <w:rtl/>
            <w:rPrChange w:id="5930" w:author="Mohsen Jafarinejad" w:date="2019-05-12T10:59:00Z">
              <w:rPr>
                <w:rStyle w:val="Hyperlink"/>
                <w:rtl/>
              </w:rPr>
            </w:rPrChange>
          </w:rPr>
          <w:t xml:space="preserve"> </w:t>
        </w:r>
        <w:r w:rsidRPr="00974A00">
          <w:rPr>
            <w:rStyle w:val="Hyperlink"/>
            <w:rFonts w:hint="cs"/>
            <w:b w:val="0"/>
            <w:bCs w:val="0"/>
            <w:sz w:val="22"/>
            <w:szCs w:val="22"/>
            <w:rtl/>
            <w:rPrChange w:id="5931" w:author="Mohsen Jafarinejad" w:date="2019-05-12T10:59:00Z">
              <w:rPr>
                <w:rStyle w:val="Hyperlink"/>
                <w:rFonts w:hint="cs"/>
                <w:rtl/>
              </w:rPr>
            </w:rPrChange>
          </w:rPr>
          <w:t>تولیدی</w:t>
        </w:r>
        <w:r w:rsidRPr="00974A00">
          <w:rPr>
            <w:rStyle w:val="Hyperlink"/>
            <w:b w:val="0"/>
            <w:bCs w:val="0"/>
            <w:sz w:val="22"/>
            <w:szCs w:val="22"/>
            <w:rtl/>
            <w:rPrChange w:id="5932" w:author="Mohsen Jafarinejad" w:date="2019-05-12T10:59:00Z">
              <w:rPr>
                <w:rStyle w:val="Hyperlink"/>
                <w:rtl/>
              </w:rPr>
            </w:rPrChange>
          </w:rPr>
          <w:t xml:space="preserve"> </w:t>
        </w:r>
        <w:r w:rsidRPr="00974A00">
          <w:rPr>
            <w:rStyle w:val="Hyperlink"/>
            <w:rFonts w:hint="cs"/>
            <w:b w:val="0"/>
            <w:bCs w:val="0"/>
            <w:sz w:val="22"/>
            <w:szCs w:val="22"/>
            <w:rtl/>
            <w:rPrChange w:id="5933" w:author="Mohsen Jafarinejad" w:date="2019-05-12T10:59:00Z">
              <w:rPr>
                <w:rStyle w:val="Hyperlink"/>
                <w:rFonts w:hint="cs"/>
                <w:rtl/>
              </w:rPr>
            </w:rPrChange>
          </w:rPr>
          <w:t>پیل</w:t>
        </w:r>
        <w:r w:rsidRPr="00974A00">
          <w:rPr>
            <w:rStyle w:val="Hyperlink"/>
            <w:b w:val="0"/>
            <w:bCs w:val="0"/>
            <w:sz w:val="22"/>
            <w:szCs w:val="22"/>
            <w:rtl/>
            <w:rPrChange w:id="5934" w:author="Mohsen Jafarinejad" w:date="2019-05-12T10:59:00Z">
              <w:rPr>
                <w:rStyle w:val="Hyperlink"/>
                <w:rtl/>
              </w:rPr>
            </w:rPrChange>
          </w:rPr>
          <w:t xml:space="preserve"> </w:t>
        </w:r>
        <w:r w:rsidRPr="00974A00">
          <w:rPr>
            <w:rStyle w:val="Hyperlink"/>
            <w:rFonts w:hint="cs"/>
            <w:b w:val="0"/>
            <w:bCs w:val="0"/>
            <w:sz w:val="22"/>
            <w:szCs w:val="22"/>
            <w:rtl/>
            <w:rPrChange w:id="5935" w:author="Mohsen Jafarinejad" w:date="2019-05-12T10:59:00Z">
              <w:rPr>
                <w:rStyle w:val="Hyperlink"/>
                <w:rFonts w:hint="cs"/>
                <w:rtl/>
              </w:rPr>
            </w:rPrChange>
          </w:rPr>
          <w:t>مدل‌سازی</w:t>
        </w:r>
        <w:r w:rsidRPr="00974A00">
          <w:rPr>
            <w:rStyle w:val="Hyperlink"/>
            <w:b w:val="0"/>
            <w:bCs w:val="0"/>
            <w:sz w:val="22"/>
            <w:szCs w:val="22"/>
            <w:rtl/>
            <w:rPrChange w:id="5936" w:author="Mohsen Jafarinejad" w:date="2019-05-12T10:59:00Z">
              <w:rPr>
                <w:rStyle w:val="Hyperlink"/>
                <w:rtl/>
              </w:rPr>
            </w:rPrChange>
          </w:rPr>
          <w:t xml:space="preserve"> </w:t>
        </w:r>
        <w:r w:rsidRPr="00974A00">
          <w:rPr>
            <w:rStyle w:val="Hyperlink"/>
            <w:rFonts w:hint="cs"/>
            <w:b w:val="0"/>
            <w:bCs w:val="0"/>
            <w:sz w:val="22"/>
            <w:szCs w:val="22"/>
            <w:rtl/>
            <w:rPrChange w:id="5937" w:author="Mohsen Jafarinejad" w:date="2019-05-12T10:59:00Z">
              <w:rPr>
                <w:rStyle w:val="Hyperlink"/>
                <w:rFonts w:hint="cs"/>
                <w:rtl/>
              </w:rPr>
            </w:rPrChange>
          </w:rPr>
          <w:t>شده</w:t>
        </w:r>
        <w:r w:rsidRPr="00974A00">
          <w:rPr>
            <w:b w:val="0"/>
            <w:bCs w:val="0"/>
            <w:webHidden/>
            <w:sz w:val="22"/>
            <w:szCs w:val="22"/>
            <w:rPrChange w:id="5938" w:author="Mohsen Jafarinejad" w:date="2019-05-12T10:59:00Z">
              <w:rPr>
                <w:webHidden/>
              </w:rPr>
            </w:rPrChange>
          </w:rPr>
          <w:tab/>
        </w:r>
      </w:ins>
      <w:ins w:id="5939" w:author="Mohsen Jafarinejad" w:date="2019-05-12T11:08:00Z">
        <w:r w:rsidR="00974A00">
          <w:rPr>
            <w:rFonts w:hint="cs"/>
            <w:b w:val="0"/>
            <w:bCs w:val="0"/>
            <w:webHidden/>
            <w:sz w:val="22"/>
            <w:szCs w:val="22"/>
            <w:rtl/>
          </w:rPr>
          <w:t>97</w:t>
        </w:r>
      </w:ins>
      <w:ins w:id="5940" w:author="Mohsen Jafarinejad" w:date="2019-05-12T10:50:00Z">
        <w:r w:rsidRPr="00974A00">
          <w:rPr>
            <w:rStyle w:val="Hyperlink"/>
            <w:b w:val="0"/>
            <w:bCs w:val="0"/>
            <w:sz w:val="22"/>
            <w:szCs w:val="22"/>
            <w:rPrChange w:id="5941" w:author="Mohsen Jafarinejad" w:date="2019-05-12T10:59:00Z">
              <w:rPr>
                <w:rStyle w:val="Hyperlink"/>
              </w:rPr>
            </w:rPrChange>
          </w:rPr>
          <w:fldChar w:fldCharType="end"/>
        </w:r>
      </w:ins>
    </w:p>
    <w:p w14:paraId="2EAC5B2B" w14:textId="5A61AEE2" w:rsidR="009667A9" w:rsidRPr="00974A00" w:rsidRDefault="009667A9">
      <w:pPr>
        <w:pStyle w:val="TOC1"/>
        <w:rPr>
          <w:ins w:id="5942" w:author="Mohsen Jafarinejad" w:date="2019-05-12T10:50:00Z"/>
          <w:rFonts w:eastAsiaTheme="minorEastAsia"/>
          <w:b w:val="0"/>
          <w:bCs w:val="0"/>
          <w:i w:val="0"/>
          <w:sz w:val="20"/>
          <w:szCs w:val="20"/>
          <w:lang w:bidi="ar-SA"/>
          <w:rPrChange w:id="5943" w:author="Mohsen Jafarinejad" w:date="2019-05-12T10:59:00Z">
            <w:rPr>
              <w:ins w:id="5944" w:author="Mohsen Jafarinejad" w:date="2019-05-12T10:50:00Z"/>
              <w:rFonts w:asciiTheme="minorHAnsi" w:eastAsiaTheme="minorEastAsia" w:hAnsiTheme="minorHAnsi" w:cstheme="minorBidi"/>
              <w:b w:val="0"/>
              <w:bCs w:val="0"/>
              <w:i w:val="0"/>
              <w:lang w:bidi="ar-SA"/>
            </w:rPr>
          </w:rPrChange>
        </w:rPr>
        <w:pPrChange w:id="5945" w:author="Mohsen Jafarinejad" w:date="2019-05-12T11:08:00Z">
          <w:pPr>
            <w:pStyle w:val="TOC1"/>
            <w:bidi w:val="0"/>
          </w:pPr>
        </w:pPrChange>
      </w:pPr>
      <w:ins w:id="5946" w:author="Mohsen Jafarinejad" w:date="2019-05-12T10:50:00Z">
        <w:r w:rsidRPr="00974A00">
          <w:rPr>
            <w:rStyle w:val="Hyperlink"/>
            <w:b w:val="0"/>
            <w:bCs w:val="0"/>
            <w:sz w:val="22"/>
            <w:szCs w:val="22"/>
            <w:rPrChange w:id="5947" w:author="Mohsen Jafarinejad" w:date="2019-05-12T10:59:00Z">
              <w:rPr>
                <w:rStyle w:val="Hyperlink"/>
              </w:rPr>
            </w:rPrChange>
          </w:rPr>
          <w:fldChar w:fldCharType="begin"/>
        </w:r>
        <w:r w:rsidRPr="00974A00">
          <w:rPr>
            <w:rStyle w:val="Hyperlink"/>
            <w:b w:val="0"/>
            <w:bCs w:val="0"/>
            <w:sz w:val="22"/>
            <w:szCs w:val="22"/>
            <w:rPrChange w:id="5948" w:author="Mohsen Jafarinejad" w:date="2019-05-12T10:59:00Z">
              <w:rPr>
                <w:rStyle w:val="Hyperlink"/>
              </w:rPr>
            </w:rPrChange>
          </w:rPr>
          <w:instrText xml:space="preserve"> </w:instrText>
        </w:r>
        <w:r w:rsidRPr="00974A00">
          <w:rPr>
            <w:b w:val="0"/>
            <w:bCs w:val="0"/>
            <w:sz w:val="22"/>
            <w:szCs w:val="22"/>
            <w:rPrChange w:id="5949" w:author="Mohsen Jafarinejad" w:date="2019-05-12T10:59:00Z">
              <w:rPr/>
            </w:rPrChange>
          </w:rPr>
          <w:instrText>HYPERLINK \l "_Toc8551069"</w:instrText>
        </w:r>
        <w:r w:rsidRPr="00974A00">
          <w:rPr>
            <w:rStyle w:val="Hyperlink"/>
            <w:b w:val="0"/>
            <w:bCs w:val="0"/>
            <w:sz w:val="22"/>
            <w:szCs w:val="22"/>
            <w:rPrChange w:id="5950" w:author="Mohsen Jafarinejad" w:date="2019-05-12T10:59:00Z">
              <w:rPr>
                <w:rStyle w:val="Hyperlink"/>
              </w:rPr>
            </w:rPrChange>
          </w:rPr>
          <w:instrText xml:space="preserve"> </w:instrText>
        </w:r>
        <w:r w:rsidRPr="00974A00">
          <w:rPr>
            <w:rStyle w:val="Hyperlink"/>
            <w:b w:val="0"/>
            <w:bCs w:val="0"/>
            <w:sz w:val="22"/>
            <w:szCs w:val="22"/>
            <w:rPrChange w:id="5951" w:author="Mohsen Jafarinejad" w:date="2019-05-12T10:59:00Z">
              <w:rPr>
                <w:rStyle w:val="Hyperlink"/>
              </w:rPr>
            </w:rPrChange>
          </w:rPr>
          <w:fldChar w:fldCharType="separate"/>
        </w:r>
        <w:r w:rsidRPr="00974A00">
          <w:rPr>
            <w:rStyle w:val="Hyperlink"/>
            <w:rFonts w:hint="cs"/>
            <w:b w:val="0"/>
            <w:bCs w:val="0"/>
            <w:sz w:val="22"/>
            <w:szCs w:val="22"/>
            <w:rtl/>
            <w:rPrChange w:id="5952" w:author="Mohsen Jafarinejad" w:date="2019-05-12T10:59:00Z">
              <w:rPr>
                <w:rStyle w:val="Hyperlink"/>
                <w:rFonts w:hint="cs"/>
                <w:rtl/>
              </w:rPr>
            </w:rPrChange>
          </w:rPr>
          <w:t>شکل</w:t>
        </w:r>
        <w:r w:rsidRPr="00974A00">
          <w:rPr>
            <w:rStyle w:val="Hyperlink"/>
            <w:b w:val="0"/>
            <w:bCs w:val="0"/>
            <w:sz w:val="22"/>
            <w:szCs w:val="22"/>
            <w:rtl/>
            <w:rPrChange w:id="5953" w:author="Mohsen Jafarinejad" w:date="2019-05-12T10:59:00Z">
              <w:rPr>
                <w:rStyle w:val="Hyperlink"/>
                <w:rtl/>
              </w:rPr>
            </w:rPrChange>
          </w:rPr>
          <w:t xml:space="preserve"> 4-22 </w:t>
        </w:r>
        <w:r w:rsidRPr="00974A00">
          <w:rPr>
            <w:rStyle w:val="Hyperlink"/>
            <w:rFonts w:hint="cs"/>
            <w:b w:val="0"/>
            <w:bCs w:val="0"/>
            <w:sz w:val="22"/>
            <w:szCs w:val="22"/>
            <w:rtl/>
            <w:rPrChange w:id="5954" w:author="Mohsen Jafarinejad" w:date="2019-05-12T10:59:00Z">
              <w:rPr>
                <w:rStyle w:val="Hyperlink"/>
                <w:rFonts w:hint="cs"/>
                <w:rtl/>
              </w:rPr>
            </w:rPrChange>
          </w:rPr>
          <w:t>اثر</w:t>
        </w:r>
        <w:r w:rsidRPr="00974A00">
          <w:rPr>
            <w:rStyle w:val="Hyperlink"/>
            <w:b w:val="0"/>
            <w:bCs w:val="0"/>
            <w:sz w:val="22"/>
            <w:szCs w:val="22"/>
            <w:rtl/>
            <w:rPrChange w:id="5955" w:author="Mohsen Jafarinejad" w:date="2019-05-12T10:59:00Z">
              <w:rPr>
                <w:rStyle w:val="Hyperlink"/>
                <w:rtl/>
              </w:rPr>
            </w:rPrChange>
          </w:rPr>
          <w:t xml:space="preserve"> </w:t>
        </w:r>
        <w:r w:rsidRPr="00974A00">
          <w:rPr>
            <w:rStyle w:val="Hyperlink"/>
            <w:rFonts w:hint="cs"/>
            <w:b w:val="0"/>
            <w:bCs w:val="0"/>
            <w:sz w:val="22"/>
            <w:szCs w:val="22"/>
            <w:rtl/>
            <w:rPrChange w:id="5956" w:author="Mohsen Jafarinejad" w:date="2019-05-12T10:59:00Z">
              <w:rPr>
                <w:rStyle w:val="Hyperlink"/>
                <w:rFonts w:hint="cs"/>
                <w:rtl/>
              </w:rPr>
            </w:rPrChange>
          </w:rPr>
          <w:t>تغییرغلظت</w:t>
        </w:r>
        <w:r w:rsidRPr="00974A00">
          <w:rPr>
            <w:rStyle w:val="Hyperlink"/>
            <w:b w:val="0"/>
            <w:bCs w:val="0"/>
            <w:sz w:val="22"/>
            <w:szCs w:val="22"/>
            <w:rtl/>
            <w:rPrChange w:id="5957" w:author="Mohsen Jafarinejad" w:date="2019-05-12T10:59:00Z">
              <w:rPr>
                <w:rStyle w:val="Hyperlink"/>
                <w:rtl/>
              </w:rPr>
            </w:rPrChange>
          </w:rPr>
          <w:t xml:space="preserve"> </w:t>
        </w:r>
        <w:r w:rsidRPr="00974A00">
          <w:rPr>
            <w:rStyle w:val="Hyperlink"/>
            <w:rFonts w:hint="cs"/>
            <w:b w:val="0"/>
            <w:bCs w:val="0"/>
            <w:sz w:val="22"/>
            <w:szCs w:val="22"/>
            <w:rtl/>
            <w:rPrChange w:id="5958" w:author="Mohsen Jafarinejad" w:date="2019-05-12T10:59:00Z">
              <w:rPr>
                <w:rStyle w:val="Hyperlink"/>
                <w:rFonts w:hint="cs"/>
                <w:rtl/>
              </w:rPr>
            </w:rPrChange>
          </w:rPr>
          <w:t>اکسیژن</w:t>
        </w:r>
        <w:r w:rsidRPr="00974A00">
          <w:rPr>
            <w:rStyle w:val="Hyperlink"/>
            <w:b w:val="0"/>
            <w:bCs w:val="0"/>
            <w:sz w:val="22"/>
            <w:szCs w:val="22"/>
            <w:rtl/>
            <w:rPrChange w:id="5959" w:author="Mohsen Jafarinejad" w:date="2019-05-12T10:59:00Z">
              <w:rPr>
                <w:rStyle w:val="Hyperlink"/>
                <w:rtl/>
              </w:rPr>
            </w:rPrChange>
          </w:rPr>
          <w:t xml:space="preserve"> </w:t>
        </w:r>
        <w:r w:rsidRPr="00974A00">
          <w:rPr>
            <w:rStyle w:val="Hyperlink"/>
            <w:rFonts w:hint="cs"/>
            <w:b w:val="0"/>
            <w:bCs w:val="0"/>
            <w:sz w:val="22"/>
            <w:szCs w:val="22"/>
            <w:rtl/>
            <w:rPrChange w:id="5960" w:author="Mohsen Jafarinejad" w:date="2019-05-12T10:59:00Z">
              <w:rPr>
                <w:rStyle w:val="Hyperlink"/>
                <w:rFonts w:hint="cs"/>
                <w:rtl/>
              </w:rPr>
            </w:rPrChange>
          </w:rPr>
          <w:t>بر</w:t>
        </w:r>
        <w:r w:rsidRPr="00974A00">
          <w:rPr>
            <w:rStyle w:val="Hyperlink"/>
            <w:b w:val="0"/>
            <w:bCs w:val="0"/>
            <w:sz w:val="22"/>
            <w:szCs w:val="22"/>
            <w:rtl/>
            <w:rPrChange w:id="5961" w:author="Mohsen Jafarinejad" w:date="2019-05-12T10:59:00Z">
              <w:rPr>
                <w:rStyle w:val="Hyperlink"/>
                <w:rtl/>
              </w:rPr>
            </w:rPrChange>
          </w:rPr>
          <w:t xml:space="preserve"> </w:t>
        </w:r>
        <w:r w:rsidRPr="00974A00">
          <w:rPr>
            <w:rStyle w:val="Hyperlink"/>
            <w:rFonts w:hint="cs"/>
            <w:b w:val="0"/>
            <w:bCs w:val="0"/>
            <w:sz w:val="22"/>
            <w:szCs w:val="22"/>
            <w:rtl/>
            <w:rPrChange w:id="5962" w:author="Mohsen Jafarinejad" w:date="2019-05-12T10:59:00Z">
              <w:rPr>
                <w:rStyle w:val="Hyperlink"/>
                <w:rFonts w:hint="cs"/>
                <w:rtl/>
              </w:rPr>
            </w:rPrChange>
          </w:rPr>
          <w:t>منحنی</w:t>
        </w:r>
        <w:r w:rsidRPr="00974A00">
          <w:rPr>
            <w:rStyle w:val="Hyperlink"/>
            <w:b w:val="0"/>
            <w:bCs w:val="0"/>
            <w:sz w:val="22"/>
            <w:szCs w:val="22"/>
            <w:rtl/>
            <w:rPrChange w:id="5963" w:author="Mohsen Jafarinejad" w:date="2019-05-12T10:59:00Z">
              <w:rPr>
                <w:rStyle w:val="Hyperlink"/>
                <w:rtl/>
              </w:rPr>
            </w:rPrChange>
          </w:rPr>
          <w:t xml:space="preserve"> </w:t>
        </w:r>
        <w:r w:rsidRPr="00974A00">
          <w:rPr>
            <w:rStyle w:val="Hyperlink"/>
            <w:rFonts w:hint="cs"/>
            <w:b w:val="0"/>
            <w:bCs w:val="0"/>
            <w:sz w:val="22"/>
            <w:szCs w:val="22"/>
            <w:rtl/>
            <w:rPrChange w:id="5964" w:author="Mohsen Jafarinejad" w:date="2019-05-12T10:59:00Z">
              <w:rPr>
                <w:rStyle w:val="Hyperlink"/>
                <w:rFonts w:hint="cs"/>
                <w:rtl/>
              </w:rPr>
            </w:rPrChange>
          </w:rPr>
          <w:t>پلاریزاسیون</w:t>
        </w:r>
        <w:r w:rsidRPr="00974A00">
          <w:rPr>
            <w:rStyle w:val="Hyperlink"/>
            <w:b w:val="0"/>
            <w:bCs w:val="0"/>
            <w:sz w:val="22"/>
            <w:szCs w:val="22"/>
            <w:rtl/>
            <w:rPrChange w:id="5965" w:author="Mohsen Jafarinejad" w:date="2019-05-12T10:59:00Z">
              <w:rPr>
                <w:rStyle w:val="Hyperlink"/>
                <w:rtl/>
              </w:rPr>
            </w:rPrChange>
          </w:rPr>
          <w:t xml:space="preserve"> </w:t>
        </w:r>
        <w:r w:rsidRPr="00974A00">
          <w:rPr>
            <w:rStyle w:val="Hyperlink"/>
            <w:rFonts w:hint="cs"/>
            <w:b w:val="0"/>
            <w:bCs w:val="0"/>
            <w:sz w:val="22"/>
            <w:szCs w:val="22"/>
            <w:rtl/>
            <w:rPrChange w:id="5966" w:author="Mohsen Jafarinejad" w:date="2019-05-12T10:59:00Z">
              <w:rPr>
                <w:rStyle w:val="Hyperlink"/>
                <w:rFonts w:hint="cs"/>
                <w:rtl/>
              </w:rPr>
            </w:rPrChange>
          </w:rPr>
          <w:t>پیل</w:t>
        </w:r>
        <w:r w:rsidRPr="00974A00">
          <w:rPr>
            <w:rStyle w:val="Hyperlink"/>
            <w:b w:val="0"/>
            <w:bCs w:val="0"/>
            <w:sz w:val="22"/>
            <w:szCs w:val="22"/>
            <w:rtl/>
            <w:rPrChange w:id="5967" w:author="Mohsen Jafarinejad" w:date="2019-05-12T10:59:00Z">
              <w:rPr>
                <w:rStyle w:val="Hyperlink"/>
                <w:rtl/>
              </w:rPr>
            </w:rPrChange>
          </w:rPr>
          <w:t xml:space="preserve"> </w:t>
        </w:r>
        <w:r w:rsidRPr="00974A00">
          <w:rPr>
            <w:rStyle w:val="Hyperlink"/>
            <w:rFonts w:hint="cs"/>
            <w:b w:val="0"/>
            <w:bCs w:val="0"/>
            <w:sz w:val="22"/>
            <w:szCs w:val="22"/>
            <w:rtl/>
            <w:rPrChange w:id="5968" w:author="Mohsen Jafarinejad" w:date="2019-05-12T10:59:00Z">
              <w:rPr>
                <w:rStyle w:val="Hyperlink"/>
                <w:rFonts w:hint="cs"/>
                <w:rtl/>
              </w:rPr>
            </w:rPrChange>
          </w:rPr>
          <w:t>مدلسازی</w:t>
        </w:r>
        <w:r w:rsidRPr="00974A00">
          <w:rPr>
            <w:rStyle w:val="Hyperlink"/>
            <w:b w:val="0"/>
            <w:bCs w:val="0"/>
            <w:sz w:val="22"/>
            <w:szCs w:val="22"/>
            <w:rtl/>
            <w:rPrChange w:id="5969" w:author="Mohsen Jafarinejad" w:date="2019-05-12T10:59:00Z">
              <w:rPr>
                <w:rStyle w:val="Hyperlink"/>
                <w:rtl/>
              </w:rPr>
            </w:rPrChange>
          </w:rPr>
          <w:t xml:space="preserve"> </w:t>
        </w:r>
        <w:r w:rsidRPr="00974A00">
          <w:rPr>
            <w:rStyle w:val="Hyperlink"/>
            <w:rFonts w:hint="cs"/>
            <w:b w:val="0"/>
            <w:bCs w:val="0"/>
            <w:sz w:val="22"/>
            <w:szCs w:val="22"/>
            <w:rtl/>
            <w:rPrChange w:id="5970" w:author="Mohsen Jafarinejad" w:date="2019-05-12T10:59:00Z">
              <w:rPr>
                <w:rStyle w:val="Hyperlink"/>
                <w:rFonts w:hint="cs"/>
                <w:rtl/>
              </w:rPr>
            </w:rPrChange>
          </w:rPr>
          <w:t>شده</w:t>
        </w:r>
        <w:r w:rsidRPr="00974A00">
          <w:rPr>
            <w:b w:val="0"/>
            <w:bCs w:val="0"/>
            <w:webHidden/>
            <w:sz w:val="22"/>
            <w:szCs w:val="22"/>
            <w:rPrChange w:id="5971" w:author="Mohsen Jafarinejad" w:date="2019-05-12T10:59:00Z">
              <w:rPr>
                <w:webHidden/>
              </w:rPr>
            </w:rPrChange>
          </w:rPr>
          <w:tab/>
        </w:r>
      </w:ins>
      <w:ins w:id="5972" w:author="Mohsen Jafarinejad" w:date="2019-05-12T11:08:00Z">
        <w:r w:rsidR="00974A00">
          <w:rPr>
            <w:rFonts w:hint="cs"/>
            <w:b w:val="0"/>
            <w:bCs w:val="0"/>
            <w:webHidden/>
            <w:sz w:val="22"/>
            <w:szCs w:val="22"/>
            <w:rtl/>
          </w:rPr>
          <w:t>98</w:t>
        </w:r>
      </w:ins>
      <w:ins w:id="5973" w:author="Mohsen Jafarinejad" w:date="2019-05-12T10:50:00Z">
        <w:r w:rsidRPr="00974A00">
          <w:rPr>
            <w:rStyle w:val="Hyperlink"/>
            <w:b w:val="0"/>
            <w:bCs w:val="0"/>
            <w:sz w:val="22"/>
            <w:szCs w:val="22"/>
            <w:rPrChange w:id="5974" w:author="Mohsen Jafarinejad" w:date="2019-05-12T10:59:00Z">
              <w:rPr>
                <w:rStyle w:val="Hyperlink"/>
              </w:rPr>
            </w:rPrChange>
          </w:rPr>
          <w:fldChar w:fldCharType="end"/>
        </w:r>
      </w:ins>
    </w:p>
    <w:p w14:paraId="2532597D" w14:textId="0C0C8BF0" w:rsidR="009667A9" w:rsidRPr="00974A00" w:rsidRDefault="009667A9">
      <w:pPr>
        <w:pStyle w:val="TOC1"/>
        <w:rPr>
          <w:ins w:id="5975" w:author="Mohsen Jafarinejad" w:date="2019-05-12T10:50:00Z"/>
          <w:rFonts w:eastAsiaTheme="minorEastAsia"/>
          <w:b w:val="0"/>
          <w:bCs w:val="0"/>
          <w:i w:val="0"/>
          <w:sz w:val="20"/>
          <w:szCs w:val="20"/>
          <w:lang w:bidi="ar-SA"/>
          <w:rPrChange w:id="5976" w:author="Mohsen Jafarinejad" w:date="2019-05-12T10:59:00Z">
            <w:rPr>
              <w:ins w:id="5977" w:author="Mohsen Jafarinejad" w:date="2019-05-12T10:50:00Z"/>
              <w:rFonts w:asciiTheme="minorHAnsi" w:eastAsiaTheme="minorEastAsia" w:hAnsiTheme="minorHAnsi" w:cstheme="minorBidi"/>
              <w:b w:val="0"/>
              <w:bCs w:val="0"/>
              <w:i w:val="0"/>
              <w:lang w:bidi="ar-SA"/>
            </w:rPr>
          </w:rPrChange>
        </w:rPr>
        <w:pPrChange w:id="5978" w:author="Mohsen Jafarinejad" w:date="2019-05-12T11:08:00Z">
          <w:pPr>
            <w:pStyle w:val="TOC1"/>
            <w:bidi w:val="0"/>
          </w:pPr>
        </w:pPrChange>
      </w:pPr>
      <w:ins w:id="5979" w:author="Mohsen Jafarinejad" w:date="2019-05-12T10:50:00Z">
        <w:r w:rsidRPr="00974A00">
          <w:rPr>
            <w:rStyle w:val="Hyperlink"/>
            <w:b w:val="0"/>
            <w:bCs w:val="0"/>
            <w:sz w:val="22"/>
            <w:szCs w:val="22"/>
            <w:rPrChange w:id="5980" w:author="Mohsen Jafarinejad" w:date="2019-05-12T10:59:00Z">
              <w:rPr>
                <w:rStyle w:val="Hyperlink"/>
              </w:rPr>
            </w:rPrChange>
          </w:rPr>
          <w:fldChar w:fldCharType="begin"/>
        </w:r>
        <w:r w:rsidRPr="00974A00">
          <w:rPr>
            <w:rStyle w:val="Hyperlink"/>
            <w:b w:val="0"/>
            <w:bCs w:val="0"/>
            <w:sz w:val="22"/>
            <w:szCs w:val="22"/>
            <w:rPrChange w:id="5981" w:author="Mohsen Jafarinejad" w:date="2019-05-12T10:59:00Z">
              <w:rPr>
                <w:rStyle w:val="Hyperlink"/>
              </w:rPr>
            </w:rPrChange>
          </w:rPr>
          <w:instrText xml:space="preserve"> </w:instrText>
        </w:r>
        <w:r w:rsidRPr="00974A00">
          <w:rPr>
            <w:b w:val="0"/>
            <w:bCs w:val="0"/>
            <w:sz w:val="22"/>
            <w:szCs w:val="22"/>
            <w:rPrChange w:id="5982" w:author="Mohsen Jafarinejad" w:date="2019-05-12T10:59:00Z">
              <w:rPr/>
            </w:rPrChange>
          </w:rPr>
          <w:instrText>HYPERLINK \l "_Toc8551070"</w:instrText>
        </w:r>
        <w:r w:rsidRPr="00974A00">
          <w:rPr>
            <w:rStyle w:val="Hyperlink"/>
            <w:b w:val="0"/>
            <w:bCs w:val="0"/>
            <w:sz w:val="22"/>
            <w:szCs w:val="22"/>
            <w:rPrChange w:id="5983" w:author="Mohsen Jafarinejad" w:date="2019-05-12T10:59:00Z">
              <w:rPr>
                <w:rStyle w:val="Hyperlink"/>
              </w:rPr>
            </w:rPrChange>
          </w:rPr>
          <w:instrText xml:space="preserve"> </w:instrText>
        </w:r>
        <w:r w:rsidRPr="00974A00">
          <w:rPr>
            <w:rStyle w:val="Hyperlink"/>
            <w:b w:val="0"/>
            <w:bCs w:val="0"/>
            <w:sz w:val="22"/>
            <w:szCs w:val="22"/>
            <w:rPrChange w:id="5984" w:author="Mohsen Jafarinejad" w:date="2019-05-12T10:59:00Z">
              <w:rPr>
                <w:rStyle w:val="Hyperlink"/>
              </w:rPr>
            </w:rPrChange>
          </w:rPr>
          <w:fldChar w:fldCharType="separate"/>
        </w:r>
        <w:r w:rsidRPr="00974A00">
          <w:rPr>
            <w:rStyle w:val="Hyperlink"/>
            <w:rFonts w:hint="cs"/>
            <w:b w:val="0"/>
            <w:bCs w:val="0"/>
            <w:sz w:val="22"/>
            <w:szCs w:val="22"/>
            <w:rtl/>
            <w:rPrChange w:id="5985" w:author="Mohsen Jafarinejad" w:date="2019-05-12T10:59:00Z">
              <w:rPr>
                <w:rStyle w:val="Hyperlink"/>
                <w:rFonts w:hint="cs"/>
                <w:rtl/>
              </w:rPr>
            </w:rPrChange>
          </w:rPr>
          <w:t>شکل</w:t>
        </w:r>
        <w:r w:rsidRPr="00974A00">
          <w:rPr>
            <w:rStyle w:val="Hyperlink"/>
            <w:b w:val="0"/>
            <w:bCs w:val="0"/>
            <w:sz w:val="22"/>
            <w:szCs w:val="22"/>
            <w:rtl/>
            <w:rPrChange w:id="5986" w:author="Mohsen Jafarinejad" w:date="2019-05-12T10:59:00Z">
              <w:rPr>
                <w:rStyle w:val="Hyperlink"/>
                <w:rtl/>
              </w:rPr>
            </w:rPrChange>
          </w:rPr>
          <w:t xml:space="preserve"> 4-23 </w:t>
        </w:r>
        <w:r w:rsidRPr="00974A00">
          <w:rPr>
            <w:rStyle w:val="Hyperlink"/>
            <w:rFonts w:hint="cs"/>
            <w:b w:val="0"/>
            <w:bCs w:val="0"/>
            <w:sz w:val="22"/>
            <w:szCs w:val="22"/>
            <w:rtl/>
            <w:rPrChange w:id="5987" w:author="Mohsen Jafarinejad" w:date="2019-05-12T10:59:00Z">
              <w:rPr>
                <w:rStyle w:val="Hyperlink"/>
                <w:rFonts w:hint="cs"/>
                <w:rtl/>
              </w:rPr>
            </w:rPrChange>
          </w:rPr>
          <w:t>اثر</w:t>
        </w:r>
        <w:r w:rsidRPr="00974A00">
          <w:rPr>
            <w:rStyle w:val="Hyperlink"/>
            <w:b w:val="0"/>
            <w:bCs w:val="0"/>
            <w:sz w:val="22"/>
            <w:szCs w:val="22"/>
            <w:rtl/>
            <w:rPrChange w:id="5988" w:author="Mohsen Jafarinejad" w:date="2019-05-12T10:59:00Z">
              <w:rPr>
                <w:rStyle w:val="Hyperlink"/>
                <w:rtl/>
              </w:rPr>
            </w:rPrChange>
          </w:rPr>
          <w:t xml:space="preserve"> </w:t>
        </w:r>
        <w:r w:rsidRPr="00974A00">
          <w:rPr>
            <w:rStyle w:val="Hyperlink"/>
            <w:rFonts w:hint="cs"/>
            <w:b w:val="0"/>
            <w:bCs w:val="0"/>
            <w:sz w:val="22"/>
            <w:szCs w:val="22"/>
            <w:rtl/>
            <w:rPrChange w:id="5989" w:author="Mohsen Jafarinejad" w:date="2019-05-12T10:59:00Z">
              <w:rPr>
                <w:rStyle w:val="Hyperlink"/>
                <w:rFonts w:hint="cs"/>
                <w:rtl/>
              </w:rPr>
            </w:rPrChange>
          </w:rPr>
          <w:t>تغییرغلظت</w:t>
        </w:r>
        <w:r w:rsidRPr="00974A00">
          <w:rPr>
            <w:rStyle w:val="Hyperlink"/>
            <w:b w:val="0"/>
            <w:bCs w:val="0"/>
            <w:sz w:val="22"/>
            <w:szCs w:val="22"/>
            <w:rtl/>
            <w:rPrChange w:id="5990" w:author="Mohsen Jafarinejad" w:date="2019-05-12T10:59:00Z">
              <w:rPr>
                <w:rStyle w:val="Hyperlink"/>
                <w:rtl/>
              </w:rPr>
            </w:rPrChange>
          </w:rPr>
          <w:t xml:space="preserve"> </w:t>
        </w:r>
        <w:r w:rsidRPr="00974A00">
          <w:rPr>
            <w:rStyle w:val="Hyperlink"/>
            <w:rFonts w:hint="cs"/>
            <w:b w:val="0"/>
            <w:bCs w:val="0"/>
            <w:sz w:val="22"/>
            <w:szCs w:val="22"/>
            <w:rtl/>
            <w:rPrChange w:id="5991" w:author="Mohsen Jafarinejad" w:date="2019-05-12T10:59:00Z">
              <w:rPr>
                <w:rStyle w:val="Hyperlink"/>
                <w:rFonts w:hint="cs"/>
                <w:rtl/>
              </w:rPr>
            </w:rPrChange>
          </w:rPr>
          <w:t>اکسیژن</w:t>
        </w:r>
        <w:r w:rsidRPr="00974A00">
          <w:rPr>
            <w:rStyle w:val="Hyperlink"/>
            <w:b w:val="0"/>
            <w:bCs w:val="0"/>
            <w:sz w:val="22"/>
            <w:szCs w:val="22"/>
            <w:rtl/>
            <w:rPrChange w:id="5992" w:author="Mohsen Jafarinejad" w:date="2019-05-12T10:59:00Z">
              <w:rPr>
                <w:rStyle w:val="Hyperlink"/>
                <w:rtl/>
              </w:rPr>
            </w:rPrChange>
          </w:rPr>
          <w:t xml:space="preserve"> </w:t>
        </w:r>
        <w:r w:rsidRPr="00974A00">
          <w:rPr>
            <w:rStyle w:val="Hyperlink"/>
            <w:rFonts w:hint="cs"/>
            <w:b w:val="0"/>
            <w:bCs w:val="0"/>
            <w:sz w:val="22"/>
            <w:szCs w:val="22"/>
            <w:rtl/>
            <w:rPrChange w:id="5993" w:author="Mohsen Jafarinejad" w:date="2019-05-12T10:59:00Z">
              <w:rPr>
                <w:rStyle w:val="Hyperlink"/>
                <w:rFonts w:hint="cs"/>
                <w:rtl/>
              </w:rPr>
            </w:rPrChange>
          </w:rPr>
          <w:t>بر</w:t>
        </w:r>
        <w:r w:rsidRPr="00974A00">
          <w:rPr>
            <w:rStyle w:val="Hyperlink"/>
            <w:b w:val="0"/>
            <w:bCs w:val="0"/>
            <w:sz w:val="22"/>
            <w:szCs w:val="22"/>
            <w:rtl/>
            <w:rPrChange w:id="5994" w:author="Mohsen Jafarinejad" w:date="2019-05-12T10:59:00Z">
              <w:rPr>
                <w:rStyle w:val="Hyperlink"/>
                <w:rtl/>
              </w:rPr>
            </w:rPrChange>
          </w:rPr>
          <w:t xml:space="preserve"> </w:t>
        </w:r>
        <w:r w:rsidRPr="00974A00">
          <w:rPr>
            <w:rStyle w:val="Hyperlink"/>
            <w:rFonts w:hint="cs"/>
            <w:b w:val="0"/>
            <w:bCs w:val="0"/>
            <w:sz w:val="22"/>
            <w:szCs w:val="22"/>
            <w:rtl/>
            <w:rPrChange w:id="5995" w:author="Mohsen Jafarinejad" w:date="2019-05-12T10:59:00Z">
              <w:rPr>
                <w:rStyle w:val="Hyperlink"/>
                <w:rFonts w:hint="cs"/>
                <w:rtl/>
              </w:rPr>
            </w:rPrChange>
          </w:rPr>
          <w:t>توان</w:t>
        </w:r>
        <w:r w:rsidRPr="00974A00">
          <w:rPr>
            <w:rStyle w:val="Hyperlink"/>
            <w:b w:val="0"/>
            <w:bCs w:val="0"/>
            <w:sz w:val="22"/>
            <w:szCs w:val="22"/>
            <w:rtl/>
            <w:rPrChange w:id="5996" w:author="Mohsen Jafarinejad" w:date="2019-05-12T10:59:00Z">
              <w:rPr>
                <w:rStyle w:val="Hyperlink"/>
                <w:rtl/>
              </w:rPr>
            </w:rPrChange>
          </w:rPr>
          <w:t xml:space="preserve"> </w:t>
        </w:r>
        <w:r w:rsidRPr="00974A00">
          <w:rPr>
            <w:rStyle w:val="Hyperlink"/>
            <w:rFonts w:hint="cs"/>
            <w:b w:val="0"/>
            <w:bCs w:val="0"/>
            <w:sz w:val="22"/>
            <w:szCs w:val="22"/>
            <w:rtl/>
            <w:rPrChange w:id="5997" w:author="Mohsen Jafarinejad" w:date="2019-05-12T10:59:00Z">
              <w:rPr>
                <w:rStyle w:val="Hyperlink"/>
                <w:rFonts w:hint="cs"/>
                <w:rtl/>
              </w:rPr>
            </w:rPrChange>
          </w:rPr>
          <w:t>تولیدی</w:t>
        </w:r>
        <w:r w:rsidRPr="00974A00">
          <w:rPr>
            <w:rStyle w:val="Hyperlink"/>
            <w:b w:val="0"/>
            <w:bCs w:val="0"/>
            <w:sz w:val="22"/>
            <w:szCs w:val="22"/>
            <w:rtl/>
            <w:rPrChange w:id="5998" w:author="Mohsen Jafarinejad" w:date="2019-05-12T10:59:00Z">
              <w:rPr>
                <w:rStyle w:val="Hyperlink"/>
                <w:rtl/>
              </w:rPr>
            </w:rPrChange>
          </w:rPr>
          <w:t xml:space="preserve"> </w:t>
        </w:r>
        <w:r w:rsidRPr="00974A00">
          <w:rPr>
            <w:rStyle w:val="Hyperlink"/>
            <w:rFonts w:hint="cs"/>
            <w:b w:val="0"/>
            <w:bCs w:val="0"/>
            <w:sz w:val="22"/>
            <w:szCs w:val="22"/>
            <w:rtl/>
            <w:rPrChange w:id="5999" w:author="Mohsen Jafarinejad" w:date="2019-05-12T10:59:00Z">
              <w:rPr>
                <w:rStyle w:val="Hyperlink"/>
                <w:rFonts w:hint="cs"/>
                <w:rtl/>
              </w:rPr>
            </w:rPrChange>
          </w:rPr>
          <w:t>پیل</w:t>
        </w:r>
        <w:r w:rsidRPr="00974A00">
          <w:rPr>
            <w:rStyle w:val="Hyperlink"/>
            <w:b w:val="0"/>
            <w:bCs w:val="0"/>
            <w:sz w:val="22"/>
            <w:szCs w:val="22"/>
            <w:rtl/>
            <w:rPrChange w:id="6000" w:author="Mohsen Jafarinejad" w:date="2019-05-12T10:59:00Z">
              <w:rPr>
                <w:rStyle w:val="Hyperlink"/>
                <w:rtl/>
              </w:rPr>
            </w:rPrChange>
          </w:rPr>
          <w:t xml:space="preserve"> </w:t>
        </w:r>
        <w:r w:rsidRPr="00974A00">
          <w:rPr>
            <w:rStyle w:val="Hyperlink"/>
            <w:rFonts w:hint="cs"/>
            <w:b w:val="0"/>
            <w:bCs w:val="0"/>
            <w:sz w:val="22"/>
            <w:szCs w:val="22"/>
            <w:rtl/>
            <w:rPrChange w:id="6001" w:author="Mohsen Jafarinejad" w:date="2019-05-12T10:59:00Z">
              <w:rPr>
                <w:rStyle w:val="Hyperlink"/>
                <w:rFonts w:hint="cs"/>
                <w:rtl/>
              </w:rPr>
            </w:rPrChange>
          </w:rPr>
          <w:t>مدلسازی</w:t>
        </w:r>
        <w:r w:rsidRPr="00974A00">
          <w:rPr>
            <w:rStyle w:val="Hyperlink"/>
            <w:b w:val="0"/>
            <w:bCs w:val="0"/>
            <w:sz w:val="22"/>
            <w:szCs w:val="22"/>
            <w:rtl/>
            <w:rPrChange w:id="6002" w:author="Mohsen Jafarinejad" w:date="2019-05-12T10:59:00Z">
              <w:rPr>
                <w:rStyle w:val="Hyperlink"/>
                <w:rtl/>
              </w:rPr>
            </w:rPrChange>
          </w:rPr>
          <w:t xml:space="preserve"> </w:t>
        </w:r>
        <w:r w:rsidRPr="00974A00">
          <w:rPr>
            <w:rStyle w:val="Hyperlink"/>
            <w:rFonts w:hint="cs"/>
            <w:b w:val="0"/>
            <w:bCs w:val="0"/>
            <w:sz w:val="22"/>
            <w:szCs w:val="22"/>
            <w:rtl/>
            <w:rPrChange w:id="6003" w:author="Mohsen Jafarinejad" w:date="2019-05-12T10:59:00Z">
              <w:rPr>
                <w:rStyle w:val="Hyperlink"/>
                <w:rFonts w:hint="cs"/>
                <w:rtl/>
              </w:rPr>
            </w:rPrChange>
          </w:rPr>
          <w:t>شده</w:t>
        </w:r>
        <w:r w:rsidRPr="00974A00">
          <w:rPr>
            <w:b w:val="0"/>
            <w:bCs w:val="0"/>
            <w:webHidden/>
            <w:sz w:val="22"/>
            <w:szCs w:val="22"/>
            <w:rPrChange w:id="6004" w:author="Mohsen Jafarinejad" w:date="2019-05-12T10:59:00Z">
              <w:rPr>
                <w:webHidden/>
              </w:rPr>
            </w:rPrChange>
          </w:rPr>
          <w:tab/>
        </w:r>
      </w:ins>
      <w:ins w:id="6005" w:author="Mohsen Jafarinejad" w:date="2019-05-12T11:08:00Z">
        <w:r w:rsidR="00974A00">
          <w:rPr>
            <w:rFonts w:hint="cs"/>
            <w:b w:val="0"/>
            <w:bCs w:val="0"/>
            <w:webHidden/>
            <w:sz w:val="22"/>
            <w:szCs w:val="22"/>
            <w:rtl/>
          </w:rPr>
          <w:t>99</w:t>
        </w:r>
      </w:ins>
      <w:ins w:id="6006" w:author="Mohsen Jafarinejad" w:date="2019-05-12T10:50:00Z">
        <w:r w:rsidRPr="00974A00">
          <w:rPr>
            <w:rStyle w:val="Hyperlink"/>
            <w:b w:val="0"/>
            <w:bCs w:val="0"/>
            <w:sz w:val="22"/>
            <w:szCs w:val="22"/>
            <w:rPrChange w:id="6007" w:author="Mohsen Jafarinejad" w:date="2019-05-12T10:59:00Z">
              <w:rPr>
                <w:rStyle w:val="Hyperlink"/>
              </w:rPr>
            </w:rPrChange>
          </w:rPr>
          <w:fldChar w:fldCharType="end"/>
        </w:r>
      </w:ins>
    </w:p>
    <w:p w14:paraId="179FD439" w14:textId="1E1CD8E1" w:rsidR="009667A9" w:rsidRPr="00974A00" w:rsidRDefault="009667A9">
      <w:pPr>
        <w:pStyle w:val="TOC1"/>
        <w:rPr>
          <w:ins w:id="6008" w:author="Mohsen Jafarinejad" w:date="2019-05-12T10:50:00Z"/>
          <w:rFonts w:eastAsiaTheme="minorEastAsia"/>
          <w:b w:val="0"/>
          <w:bCs w:val="0"/>
          <w:i w:val="0"/>
          <w:sz w:val="20"/>
          <w:szCs w:val="20"/>
          <w:lang w:bidi="ar-SA"/>
          <w:rPrChange w:id="6009" w:author="Mohsen Jafarinejad" w:date="2019-05-12T10:59:00Z">
            <w:rPr>
              <w:ins w:id="6010" w:author="Mohsen Jafarinejad" w:date="2019-05-12T10:50:00Z"/>
              <w:rFonts w:asciiTheme="minorHAnsi" w:eastAsiaTheme="minorEastAsia" w:hAnsiTheme="minorHAnsi" w:cstheme="minorBidi"/>
              <w:b w:val="0"/>
              <w:bCs w:val="0"/>
              <w:i w:val="0"/>
              <w:lang w:bidi="ar-SA"/>
            </w:rPr>
          </w:rPrChange>
        </w:rPr>
        <w:pPrChange w:id="6011" w:author="Mohsen Jafarinejad" w:date="2019-05-12T11:08:00Z">
          <w:pPr>
            <w:pStyle w:val="TOC1"/>
            <w:bidi w:val="0"/>
          </w:pPr>
        </w:pPrChange>
      </w:pPr>
      <w:ins w:id="6012" w:author="Mohsen Jafarinejad" w:date="2019-05-12T10:50:00Z">
        <w:r w:rsidRPr="00974A00">
          <w:rPr>
            <w:rStyle w:val="Hyperlink"/>
            <w:b w:val="0"/>
            <w:bCs w:val="0"/>
            <w:sz w:val="22"/>
            <w:szCs w:val="22"/>
            <w:rPrChange w:id="6013" w:author="Mohsen Jafarinejad" w:date="2019-05-12T10:59:00Z">
              <w:rPr>
                <w:rStyle w:val="Hyperlink"/>
              </w:rPr>
            </w:rPrChange>
          </w:rPr>
          <w:fldChar w:fldCharType="begin"/>
        </w:r>
        <w:r w:rsidRPr="00974A00">
          <w:rPr>
            <w:rStyle w:val="Hyperlink"/>
            <w:b w:val="0"/>
            <w:bCs w:val="0"/>
            <w:sz w:val="22"/>
            <w:szCs w:val="22"/>
            <w:rPrChange w:id="6014" w:author="Mohsen Jafarinejad" w:date="2019-05-12T10:59:00Z">
              <w:rPr>
                <w:rStyle w:val="Hyperlink"/>
              </w:rPr>
            </w:rPrChange>
          </w:rPr>
          <w:instrText xml:space="preserve"> </w:instrText>
        </w:r>
        <w:r w:rsidRPr="00974A00">
          <w:rPr>
            <w:b w:val="0"/>
            <w:bCs w:val="0"/>
            <w:sz w:val="22"/>
            <w:szCs w:val="22"/>
            <w:rPrChange w:id="6015" w:author="Mohsen Jafarinejad" w:date="2019-05-12T10:59:00Z">
              <w:rPr/>
            </w:rPrChange>
          </w:rPr>
          <w:instrText>HYPERLINK \l "_Toc8551071"</w:instrText>
        </w:r>
        <w:r w:rsidRPr="00974A00">
          <w:rPr>
            <w:rStyle w:val="Hyperlink"/>
            <w:b w:val="0"/>
            <w:bCs w:val="0"/>
            <w:sz w:val="22"/>
            <w:szCs w:val="22"/>
            <w:rPrChange w:id="6016" w:author="Mohsen Jafarinejad" w:date="2019-05-12T10:59:00Z">
              <w:rPr>
                <w:rStyle w:val="Hyperlink"/>
              </w:rPr>
            </w:rPrChange>
          </w:rPr>
          <w:instrText xml:space="preserve"> </w:instrText>
        </w:r>
        <w:r w:rsidRPr="00974A00">
          <w:rPr>
            <w:rStyle w:val="Hyperlink"/>
            <w:b w:val="0"/>
            <w:bCs w:val="0"/>
            <w:sz w:val="22"/>
            <w:szCs w:val="22"/>
            <w:rPrChange w:id="6017" w:author="Mohsen Jafarinejad" w:date="2019-05-12T10:59:00Z">
              <w:rPr>
                <w:rStyle w:val="Hyperlink"/>
              </w:rPr>
            </w:rPrChange>
          </w:rPr>
          <w:fldChar w:fldCharType="separate"/>
        </w:r>
        <w:r w:rsidRPr="00974A00">
          <w:rPr>
            <w:rStyle w:val="Hyperlink"/>
            <w:rFonts w:hint="cs"/>
            <w:b w:val="0"/>
            <w:bCs w:val="0"/>
            <w:sz w:val="22"/>
            <w:szCs w:val="22"/>
            <w:rtl/>
            <w:rPrChange w:id="6018" w:author="Mohsen Jafarinejad" w:date="2019-05-12T10:59:00Z">
              <w:rPr>
                <w:rStyle w:val="Hyperlink"/>
                <w:rFonts w:hint="cs"/>
                <w:rtl/>
              </w:rPr>
            </w:rPrChange>
          </w:rPr>
          <w:t>شکل</w:t>
        </w:r>
        <w:r w:rsidRPr="00974A00">
          <w:rPr>
            <w:rStyle w:val="Hyperlink"/>
            <w:b w:val="0"/>
            <w:bCs w:val="0"/>
            <w:sz w:val="22"/>
            <w:szCs w:val="22"/>
            <w:rtl/>
            <w:rPrChange w:id="6019" w:author="Mohsen Jafarinejad" w:date="2019-05-12T10:59:00Z">
              <w:rPr>
                <w:rStyle w:val="Hyperlink"/>
                <w:rtl/>
              </w:rPr>
            </w:rPrChange>
          </w:rPr>
          <w:t xml:space="preserve"> 4-24 </w:t>
        </w:r>
        <w:r w:rsidRPr="00974A00">
          <w:rPr>
            <w:rStyle w:val="Hyperlink"/>
            <w:rFonts w:hint="cs"/>
            <w:b w:val="0"/>
            <w:bCs w:val="0"/>
            <w:sz w:val="22"/>
            <w:szCs w:val="22"/>
            <w:rtl/>
            <w:rPrChange w:id="6020" w:author="Mohsen Jafarinejad" w:date="2019-05-12T10:59:00Z">
              <w:rPr>
                <w:rStyle w:val="Hyperlink"/>
                <w:rFonts w:hint="cs"/>
                <w:rtl/>
              </w:rPr>
            </w:rPrChange>
          </w:rPr>
          <w:t>اثر</w:t>
        </w:r>
        <w:r w:rsidRPr="00974A00">
          <w:rPr>
            <w:rStyle w:val="Hyperlink"/>
            <w:b w:val="0"/>
            <w:bCs w:val="0"/>
            <w:sz w:val="22"/>
            <w:szCs w:val="22"/>
            <w:rtl/>
            <w:rPrChange w:id="6021" w:author="Mohsen Jafarinejad" w:date="2019-05-12T10:59:00Z">
              <w:rPr>
                <w:rStyle w:val="Hyperlink"/>
                <w:rtl/>
              </w:rPr>
            </w:rPrChange>
          </w:rPr>
          <w:t xml:space="preserve"> </w:t>
        </w:r>
        <w:r w:rsidRPr="00974A00">
          <w:rPr>
            <w:rStyle w:val="Hyperlink"/>
            <w:rFonts w:hint="cs"/>
            <w:b w:val="0"/>
            <w:bCs w:val="0"/>
            <w:sz w:val="22"/>
            <w:szCs w:val="22"/>
            <w:rtl/>
            <w:rPrChange w:id="6022" w:author="Mohsen Jafarinejad" w:date="2019-05-12T10:59:00Z">
              <w:rPr>
                <w:rStyle w:val="Hyperlink"/>
                <w:rFonts w:hint="cs"/>
                <w:rtl/>
              </w:rPr>
            </w:rPrChange>
          </w:rPr>
          <w:t>تغییرغلظت</w:t>
        </w:r>
        <w:r w:rsidRPr="00974A00">
          <w:rPr>
            <w:rStyle w:val="Hyperlink"/>
            <w:b w:val="0"/>
            <w:bCs w:val="0"/>
            <w:sz w:val="22"/>
            <w:szCs w:val="22"/>
            <w:rtl/>
            <w:rPrChange w:id="6023" w:author="Mohsen Jafarinejad" w:date="2019-05-12T10:59:00Z">
              <w:rPr>
                <w:rStyle w:val="Hyperlink"/>
                <w:rtl/>
              </w:rPr>
            </w:rPrChange>
          </w:rPr>
          <w:t xml:space="preserve"> </w:t>
        </w:r>
        <w:r w:rsidRPr="00974A00">
          <w:rPr>
            <w:rStyle w:val="Hyperlink"/>
            <w:rFonts w:hint="cs"/>
            <w:b w:val="0"/>
            <w:bCs w:val="0"/>
            <w:sz w:val="22"/>
            <w:szCs w:val="22"/>
            <w:rtl/>
            <w:rPrChange w:id="6024" w:author="Mohsen Jafarinejad" w:date="2019-05-12T10:59:00Z">
              <w:rPr>
                <w:rStyle w:val="Hyperlink"/>
                <w:rFonts w:hint="cs"/>
                <w:rtl/>
              </w:rPr>
            </w:rPrChange>
          </w:rPr>
          <w:t>سابستر</w:t>
        </w:r>
        <w:r w:rsidRPr="00974A00">
          <w:rPr>
            <w:rStyle w:val="Hyperlink"/>
            <w:b w:val="0"/>
            <w:bCs w:val="0"/>
            <w:sz w:val="22"/>
            <w:szCs w:val="22"/>
            <w:rtl/>
            <w:rPrChange w:id="6025" w:author="Mohsen Jafarinejad" w:date="2019-05-12T10:59:00Z">
              <w:rPr>
                <w:rStyle w:val="Hyperlink"/>
                <w:rtl/>
              </w:rPr>
            </w:rPrChange>
          </w:rPr>
          <w:t xml:space="preserve"> </w:t>
        </w:r>
        <w:r w:rsidRPr="00974A00">
          <w:rPr>
            <w:rStyle w:val="Hyperlink"/>
            <w:rFonts w:hint="cs"/>
            <w:b w:val="0"/>
            <w:bCs w:val="0"/>
            <w:sz w:val="22"/>
            <w:szCs w:val="22"/>
            <w:rtl/>
            <w:rPrChange w:id="6026" w:author="Mohsen Jafarinejad" w:date="2019-05-12T10:59:00Z">
              <w:rPr>
                <w:rStyle w:val="Hyperlink"/>
                <w:rFonts w:hint="cs"/>
                <w:rtl/>
              </w:rPr>
            </w:rPrChange>
          </w:rPr>
          <w:t>بر</w:t>
        </w:r>
        <w:r w:rsidRPr="00974A00">
          <w:rPr>
            <w:rStyle w:val="Hyperlink"/>
            <w:b w:val="0"/>
            <w:bCs w:val="0"/>
            <w:sz w:val="22"/>
            <w:szCs w:val="22"/>
            <w:rtl/>
            <w:rPrChange w:id="6027" w:author="Mohsen Jafarinejad" w:date="2019-05-12T10:59:00Z">
              <w:rPr>
                <w:rStyle w:val="Hyperlink"/>
                <w:rtl/>
              </w:rPr>
            </w:rPrChange>
          </w:rPr>
          <w:t xml:space="preserve"> </w:t>
        </w:r>
        <w:r w:rsidRPr="00974A00">
          <w:rPr>
            <w:rStyle w:val="Hyperlink"/>
            <w:rFonts w:hint="cs"/>
            <w:b w:val="0"/>
            <w:bCs w:val="0"/>
            <w:sz w:val="22"/>
            <w:szCs w:val="22"/>
            <w:rtl/>
            <w:rPrChange w:id="6028" w:author="Mohsen Jafarinejad" w:date="2019-05-12T10:59:00Z">
              <w:rPr>
                <w:rStyle w:val="Hyperlink"/>
                <w:rFonts w:hint="cs"/>
                <w:rtl/>
              </w:rPr>
            </w:rPrChange>
          </w:rPr>
          <w:t>منحنی</w:t>
        </w:r>
        <w:r w:rsidRPr="00974A00">
          <w:rPr>
            <w:rStyle w:val="Hyperlink"/>
            <w:b w:val="0"/>
            <w:bCs w:val="0"/>
            <w:sz w:val="22"/>
            <w:szCs w:val="22"/>
            <w:rtl/>
            <w:rPrChange w:id="6029" w:author="Mohsen Jafarinejad" w:date="2019-05-12T10:59:00Z">
              <w:rPr>
                <w:rStyle w:val="Hyperlink"/>
                <w:rtl/>
              </w:rPr>
            </w:rPrChange>
          </w:rPr>
          <w:t xml:space="preserve"> </w:t>
        </w:r>
        <w:r w:rsidRPr="00974A00">
          <w:rPr>
            <w:rStyle w:val="Hyperlink"/>
            <w:rFonts w:hint="cs"/>
            <w:b w:val="0"/>
            <w:bCs w:val="0"/>
            <w:sz w:val="22"/>
            <w:szCs w:val="22"/>
            <w:rtl/>
            <w:rPrChange w:id="6030" w:author="Mohsen Jafarinejad" w:date="2019-05-12T10:59:00Z">
              <w:rPr>
                <w:rStyle w:val="Hyperlink"/>
                <w:rFonts w:hint="cs"/>
                <w:rtl/>
              </w:rPr>
            </w:rPrChange>
          </w:rPr>
          <w:t>پلاریزاسیون</w:t>
        </w:r>
        <w:r w:rsidRPr="00974A00">
          <w:rPr>
            <w:rStyle w:val="Hyperlink"/>
            <w:b w:val="0"/>
            <w:bCs w:val="0"/>
            <w:sz w:val="22"/>
            <w:szCs w:val="22"/>
            <w:rtl/>
            <w:rPrChange w:id="6031" w:author="Mohsen Jafarinejad" w:date="2019-05-12T10:59:00Z">
              <w:rPr>
                <w:rStyle w:val="Hyperlink"/>
                <w:rtl/>
              </w:rPr>
            </w:rPrChange>
          </w:rPr>
          <w:t xml:space="preserve"> </w:t>
        </w:r>
        <w:r w:rsidRPr="00974A00">
          <w:rPr>
            <w:rStyle w:val="Hyperlink"/>
            <w:rFonts w:hint="cs"/>
            <w:b w:val="0"/>
            <w:bCs w:val="0"/>
            <w:sz w:val="22"/>
            <w:szCs w:val="22"/>
            <w:rtl/>
            <w:rPrChange w:id="6032" w:author="Mohsen Jafarinejad" w:date="2019-05-12T10:59:00Z">
              <w:rPr>
                <w:rStyle w:val="Hyperlink"/>
                <w:rFonts w:hint="cs"/>
                <w:rtl/>
              </w:rPr>
            </w:rPrChange>
          </w:rPr>
          <w:t>پیل</w:t>
        </w:r>
        <w:r w:rsidRPr="00974A00">
          <w:rPr>
            <w:rStyle w:val="Hyperlink"/>
            <w:b w:val="0"/>
            <w:bCs w:val="0"/>
            <w:sz w:val="22"/>
            <w:szCs w:val="22"/>
            <w:rtl/>
            <w:rPrChange w:id="6033" w:author="Mohsen Jafarinejad" w:date="2019-05-12T10:59:00Z">
              <w:rPr>
                <w:rStyle w:val="Hyperlink"/>
                <w:rtl/>
              </w:rPr>
            </w:rPrChange>
          </w:rPr>
          <w:t xml:space="preserve"> </w:t>
        </w:r>
        <w:r w:rsidRPr="00974A00">
          <w:rPr>
            <w:rStyle w:val="Hyperlink"/>
            <w:rFonts w:hint="cs"/>
            <w:b w:val="0"/>
            <w:bCs w:val="0"/>
            <w:sz w:val="22"/>
            <w:szCs w:val="22"/>
            <w:rtl/>
            <w:rPrChange w:id="6034" w:author="Mohsen Jafarinejad" w:date="2019-05-12T10:59:00Z">
              <w:rPr>
                <w:rStyle w:val="Hyperlink"/>
                <w:rFonts w:hint="cs"/>
                <w:rtl/>
              </w:rPr>
            </w:rPrChange>
          </w:rPr>
          <w:t>مدل‌سازی</w:t>
        </w:r>
        <w:r w:rsidRPr="00974A00">
          <w:rPr>
            <w:rStyle w:val="Hyperlink"/>
            <w:b w:val="0"/>
            <w:bCs w:val="0"/>
            <w:sz w:val="22"/>
            <w:szCs w:val="22"/>
            <w:rtl/>
            <w:rPrChange w:id="6035" w:author="Mohsen Jafarinejad" w:date="2019-05-12T10:59:00Z">
              <w:rPr>
                <w:rStyle w:val="Hyperlink"/>
                <w:rtl/>
              </w:rPr>
            </w:rPrChange>
          </w:rPr>
          <w:t xml:space="preserve"> </w:t>
        </w:r>
        <w:r w:rsidRPr="00974A00">
          <w:rPr>
            <w:rStyle w:val="Hyperlink"/>
            <w:rFonts w:hint="cs"/>
            <w:b w:val="0"/>
            <w:bCs w:val="0"/>
            <w:sz w:val="22"/>
            <w:szCs w:val="22"/>
            <w:rtl/>
            <w:rPrChange w:id="6036" w:author="Mohsen Jafarinejad" w:date="2019-05-12T10:59:00Z">
              <w:rPr>
                <w:rStyle w:val="Hyperlink"/>
                <w:rFonts w:hint="cs"/>
                <w:rtl/>
              </w:rPr>
            </w:rPrChange>
          </w:rPr>
          <w:t>شده</w:t>
        </w:r>
        <w:r w:rsidRPr="00974A00">
          <w:rPr>
            <w:b w:val="0"/>
            <w:bCs w:val="0"/>
            <w:webHidden/>
            <w:sz w:val="22"/>
            <w:szCs w:val="22"/>
            <w:rPrChange w:id="6037" w:author="Mohsen Jafarinejad" w:date="2019-05-12T10:59:00Z">
              <w:rPr>
                <w:webHidden/>
              </w:rPr>
            </w:rPrChange>
          </w:rPr>
          <w:tab/>
        </w:r>
      </w:ins>
      <w:ins w:id="6038" w:author="Mohsen Jafarinejad" w:date="2019-05-12T11:08:00Z">
        <w:r w:rsidR="00974A00">
          <w:rPr>
            <w:rFonts w:hint="cs"/>
            <w:b w:val="0"/>
            <w:bCs w:val="0"/>
            <w:webHidden/>
            <w:sz w:val="22"/>
            <w:szCs w:val="22"/>
            <w:rtl/>
          </w:rPr>
          <w:t>100</w:t>
        </w:r>
      </w:ins>
      <w:ins w:id="6039" w:author="Mohsen Jafarinejad" w:date="2019-05-12T10:50:00Z">
        <w:r w:rsidRPr="00974A00">
          <w:rPr>
            <w:rStyle w:val="Hyperlink"/>
            <w:b w:val="0"/>
            <w:bCs w:val="0"/>
            <w:sz w:val="22"/>
            <w:szCs w:val="22"/>
            <w:rPrChange w:id="6040" w:author="Mohsen Jafarinejad" w:date="2019-05-12T10:59:00Z">
              <w:rPr>
                <w:rStyle w:val="Hyperlink"/>
              </w:rPr>
            </w:rPrChange>
          </w:rPr>
          <w:fldChar w:fldCharType="end"/>
        </w:r>
      </w:ins>
    </w:p>
    <w:p w14:paraId="53371D45" w14:textId="1642D9CF" w:rsidR="009667A9" w:rsidRPr="00974A00" w:rsidRDefault="009667A9">
      <w:pPr>
        <w:pStyle w:val="TOC1"/>
        <w:rPr>
          <w:ins w:id="6041" w:author="Mohsen Jafarinejad" w:date="2019-05-12T10:50:00Z"/>
          <w:rFonts w:eastAsiaTheme="minorEastAsia"/>
          <w:b w:val="0"/>
          <w:bCs w:val="0"/>
          <w:i w:val="0"/>
          <w:sz w:val="20"/>
          <w:szCs w:val="20"/>
          <w:lang w:bidi="ar-SA"/>
          <w:rPrChange w:id="6042" w:author="Mohsen Jafarinejad" w:date="2019-05-12T10:59:00Z">
            <w:rPr>
              <w:ins w:id="6043" w:author="Mohsen Jafarinejad" w:date="2019-05-12T10:50:00Z"/>
              <w:rFonts w:asciiTheme="minorHAnsi" w:eastAsiaTheme="minorEastAsia" w:hAnsiTheme="minorHAnsi" w:cstheme="minorBidi"/>
              <w:b w:val="0"/>
              <w:bCs w:val="0"/>
              <w:i w:val="0"/>
              <w:lang w:bidi="ar-SA"/>
            </w:rPr>
          </w:rPrChange>
        </w:rPr>
        <w:pPrChange w:id="6044" w:author="Mohsen Jafarinejad" w:date="2019-05-12T11:08:00Z">
          <w:pPr>
            <w:pStyle w:val="TOC1"/>
            <w:bidi w:val="0"/>
          </w:pPr>
        </w:pPrChange>
      </w:pPr>
      <w:ins w:id="6045" w:author="Mohsen Jafarinejad" w:date="2019-05-12T10:50:00Z">
        <w:r w:rsidRPr="00974A00">
          <w:rPr>
            <w:rStyle w:val="Hyperlink"/>
            <w:b w:val="0"/>
            <w:bCs w:val="0"/>
            <w:sz w:val="22"/>
            <w:szCs w:val="22"/>
            <w:rPrChange w:id="6046" w:author="Mohsen Jafarinejad" w:date="2019-05-12T10:59:00Z">
              <w:rPr>
                <w:rStyle w:val="Hyperlink"/>
              </w:rPr>
            </w:rPrChange>
          </w:rPr>
          <w:fldChar w:fldCharType="begin"/>
        </w:r>
        <w:r w:rsidRPr="00974A00">
          <w:rPr>
            <w:rStyle w:val="Hyperlink"/>
            <w:b w:val="0"/>
            <w:bCs w:val="0"/>
            <w:sz w:val="22"/>
            <w:szCs w:val="22"/>
            <w:rPrChange w:id="6047" w:author="Mohsen Jafarinejad" w:date="2019-05-12T10:59:00Z">
              <w:rPr>
                <w:rStyle w:val="Hyperlink"/>
              </w:rPr>
            </w:rPrChange>
          </w:rPr>
          <w:instrText xml:space="preserve"> </w:instrText>
        </w:r>
        <w:r w:rsidRPr="00974A00">
          <w:rPr>
            <w:b w:val="0"/>
            <w:bCs w:val="0"/>
            <w:sz w:val="22"/>
            <w:szCs w:val="22"/>
            <w:rPrChange w:id="6048" w:author="Mohsen Jafarinejad" w:date="2019-05-12T10:59:00Z">
              <w:rPr/>
            </w:rPrChange>
          </w:rPr>
          <w:instrText>HYPERLINK \l "_Toc8551073"</w:instrText>
        </w:r>
        <w:r w:rsidRPr="00974A00">
          <w:rPr>
            <w:rStyle w:val="Hyperlink"/>
            <w:b w:val="0"/>
            <w:bCs w:val="0"/>
            <w:sz w:val="22"/>
            <w:szCs w:val="22"/>
            <w:rPrChange w:id="6049" w:author="Mohsen Jafarinejad" w:date="2019-05-12T10:59:00Z">
              <w:rPr>
                <w:rStyle w:val="Hyperlink"/>
              </w:rPr>
            </w:rPrChange>
          </w:rPr>
          <w:instrText xml:space="preserve"> </w:instrText>
        </w:r>
        <w:r w:rsidRPr="00974A00">
          <w:rPr>
            <w:rStyle w:val="Hyperlink"/>
            <w:b w:val="0"/>
            <w:bCs w:val="0"/>
            <w:sz w:val="22"/>
            <w:szCs w:val="22"/>
            <w:rPrChange w:id="6050" w:author="Mohsen Jafarinejad" w:date="2019-05-12T10:59:00Z">
              <w:rPr>
                <w:rStyle w:val="Hyperlink"/>
              </w:rPr>
            </w:rPrChange>
          </w:rPr>
          <w:fldChar w:fldCharType="separate"/>
        </w:r>
        <w:r w:rsidRPr="00974A00">
          <w:rPr>
            <w:rStyle w:val="Hyperlink"/>
            <w:rFonts w:hint="cs"/>
            <w:b w:val="0"/>
            <w:bCs w:val="0"/>
            <w:sz w:val="22"/>
            <w:szCs w:val="22"/>
            <w:rtl/>
            <w:rPrChange w:id="6051" w:author="Mohsen Jafarinejad" w:date="2019-05-12T10:59:00Z">
              <w:rPr>
                <w:rStyle w:val="Hyperlink"/>
                <w:rFonts w:hint="cs"/>
                <w:rtl/>
              </w:rPr>
            </w:rPrChange>
          </w:rPr>
          <w:t>شکل</w:t>
        </w:r>
        <w:r w:rsidRPr="00974A00">
          <w:rPr>
            <w:rStyle w:val="Hyperlink"/>
            <w:b w:val="0"/>
            <w:bCs w:val="0"/>
            <w:sz w:val="22"/>
            <w:szCs w:val="22"/>
            <w:rtl/>
            <w:rPrChange w:id="6052" w:author="Mohsen Jafarinejad" w:date="2019-05-12T10:59:00Z">
              <w:rPr>
                <w:rStyle w:val="Hyperlink"/>
                <w:rtl/>
              </w:rPr>
            </w:rPrChange>
          </w:rPr>
          <w:t xml:space="preserve"> 4-25 </w:t>
        </w:r>
        <w:r w:rsidRPr="00974A00">
          <w:rPr>
            <w:rStyle w:val="Hyperlink"/>
            <w:rFonts w:hint="cs"/>
            <w:b w:val="0"/>
            <w:bCs w:val="0"/>
            <w:sz w:val="22"/>
            <w:szCs w:val="22"/>
            <w:rtl/>
            <w:rPrChange w:id="6053" w:author="Mohsen Jafarinejad" w:date="2019-05-12T10:59:00Z">
              <w:rPr>
                <w:rStyle w:val="Hyperlink"/>
                <w:rFonts w:hint="cs"/>
                <w:rtl/>
              </w:rPr>
            </w:rPrChange>
          </w:rPr>
          <w:t>اثر</w:t>
        </w:r>
        <w:r w:rsidRPr="00974A00">
          <w:rPr>
            <w:rStyle w:val="Hyperlink"/>
            <w:b w:val="0"/>
            <w:bCs w:val="0"/>
            <w:sz w:val="22"/>
            <w:szCs w:val="22"/>
            <w:rtl/>
            <w:rPrChange w:id="6054" w:author="Mohsen Jafarinejad" w:date="2019-05-12T10:59:00Z">
              <w:rPr>
                <w:rStyle w:val="Hyperlink"/>
                <w:rtl/>
              </w:rPr>
            </w:rPrChange>
          </w:rPr>
          <w:t xml:space="preserve"> </w:t>
        </w:r>
        <w:r w:rsidRPr="00974A00">
          <w:rPr>
            <w:rStyle w:val="Hyperlink"/>
            <w:rFonts w:hint="cs"/>
            <w:b w:val="0"/>
            <w:bCs w:val="0"/>
            <w:sz w:val="22"/>
            <w:szCs w:val="22"/>
            <w:rtl/>
            <w:rPrChange w:id="6055" w:author="Mohsen Jafarinejad" w:date="2019-05-12T10:59:00Z">
              <w:rPr>
                <w:rStyle w:val="Hyperlink"/>
                <w:rFonts w:hint="cs"/>
                <w:rtl/>
              </w:rPr>
            </w:rPrChange>
          </w:rPr>
          <w:t>تغییرغلظت</w:t>
        </w:r>
        <w:r w:rsidRPr="00974A00">
          <w:rPr>
            <w:rStyle w:val="Hyperlink"/>
            <w:b w:val="0"/>
            <w:bCs w:val="0"/>
            <w:sz w:val="22"/>
            <w:szCs w:val="22"/>
            <w:rtl/>
            <w:rPrChange w:id="6056" w:author="Mohsen Jafarinejad" w:date="2019-05-12T10:59:00Z">
              <w:rPr>
                <w:rStyle w:val="Hyperlink"/>
                <w:rtl/>
              </w:rPr>
            </w:rPrChange>
          </w:rPr>
          <w:t xml:space="preserve"> </w:t>
        </w:r>
        <w:r w:rsidRPr="00974A00">
          <w:rPr>
            <w:rStyle w:val="Hyperlink"/>
            <w:rFonts w:hint="cs"/>
            <w:b w:val="0"/>
            <w:bCs w:val="0"/>
            <w:sz w:val="22"/>
            <w:szCs w:val="22"/>
            <w:rtl/>
            <w:rPrChange w:id="6057" w:author="Mohsen Jafarinejad" w:date="2019-05-12T10:59:00Z">
              <w:rPr>
                <w:rStyle w:val="Hyperlink"/>
                <w:rFonts w:hint="cs"/>
                <w:rtl/>
              </w:rPr>
            </w:rPrChange>
          </w:rPr>
          <w:t>سابستر</w:t>
        </w:r>
        <w:r w:rsidRPr="00974A00">
          <w:rPr>
            <w:rStyle w:val="Hyperlink"/>
            <w:b w:val="0"/>
            <w:bCs w:val="0"/>
            <w:sz w:val="22"/>
            <w:szCs w:val="22"/>
            <w:rtl/>
            <w:rPrChange w:id="6058" w:author="Mohsen Jafarinejad" w:date="2019-05-12T10:59:00Z">
              <w:rPr>
                <w:rStyle w:val="Hyperlink"/>
                <w:rtl/>
              </w:rPr>
            </w:rPrChange>
          </w:rPr>
          <w:t xml:space="preserve"> </w:t>
        </w:r>
        <w:r w:rsidRPr="00974A00">
          <w:rPr>
            <w:rStyle w:val="Hyperlink"/>
            <w:rFonts w:hint="cs"/>
            <w:b w:val="0"/>
            <w:bCs w:val="0"/>
            <w:sz w:val="22"/>
            <w:szCs w:val="22"/>
            <w:rtl/>
            <w:rPrChange w:id="6059" w:author="Mohsen Jafarinejad" w:date="2019-05-12T10:59:00Z">
              <w:rPr>
                <w:rStyle w:val="Hyperlink"/>
                <w:rFonts w:hint="cs"/>
                <w:rtl/>
              </w:rPr>
            </w:rPrChange>
          </w:rPr>
          <w:t>بر</w:t>
        </w:r>
        <w:r w:rsidRPr="00974A00">
          <w:rPr>
            <w:rStyle w:val="Hyperlink"/>
            <w:b w:val="0"/>
            <w:bCs w:val="0"/>
            <w:sz w:val="22"/>
            <w:szCs w:val="22"/>
            <w:rtl/>
            <w:rPrChange w:id="6060" w:author="Mohsen Jafarinejad" w:date="2019-05-12T10:59:00Z">
              <w:rPr>
                <w:rStyle w:val="Hyperlink"/>
                <w:rtl/>
              </w:rPr>
            </w:rPrChange>
          </w:rPr>
          <w:t xml:space="preserve"> </w:t>
        </w:r>
        <w:r w:rsidRPr="00974A00">
          <w:rPr>
            <w:rStyle w:val="Hyperlink"/>
            <w:rFonts w:hint="cs"/>
            <w:b w:val="0"/>
            <w:bCs w:val="0"/>
            <w:sz w:val="22"/>
            <w:szCs w:val="22"/>
            <w:rtl/>
            <w:rPrChange w:id="6061" w:author="Mohsen Jafarinejad" w:date="2019-05-12T10:59:00Z">
              <w:rPr>
                <w:rStyle w:val="Hyperlink"/>
                <w:rFonts w:hint="cs"/>
                <w:rtl/>
              </w:rPr>
            </w:rPrChange>
          </w:rPr>
          <w:t>توان</w:t>
        </w:r>
        <w:r w:rsidRPr="00974A00">
          <w:rPr>
            <w:rStyle w:val="Hyperlink"/>
            <w:b w:val="0"/>
            <w:bCs w:val="0"/>
            <w:sz w:val="22"/>
            <w:szCs w:val="22"/>
            <w:rtl/>
            <w:rPrChange w:id="6062" w:author="Mohsen Jafarinejad" w:date="2019-05-12T10:59:00Z">
              <w:rPr>
                <w:rStyle w:val="Hyperlink"/>
                <w:rtl/>
              </w:rPr>
            </w:rPrChange>
          </w:rPr>
          <w:t xml:space="preserve"> </w:t>
        </w:r>
        <w:r w:rsidRPr="00974A00">
          <w:rPr>
            <w:rStyle w:val="Hyperlink"/>
            <w:rFonts w:hint="cs"/>
            <w:b w:val="0"/>
            <w:bCs w:val="0"/>
            <w:sz w:val="22"/>
            <w:szCs w:val="22"/>
            <w:rtl/>
            <w:rPrChange w:id="6063" w:author="Mohsen Jafarinejad" w:date="2019-05-12T10:59:00Z">
              <w:rPr>
                <w:rStyle w:val="Hyperlink"/>
                <w:rFonts w:hint="cs"/>
                <w:rtl/>
              </w:rPr>
            </w:rPrChange>
          </w:rPr>
          <w:t>تولیدی</w:t>
        </w:r>
        <w:r w:rsidRPr="00974A00">
          <w:rPr>
            <w:rStyle w:val="Hyperlink"/>
            <w:b w:val="0"/>
            <w:bCs w:val="0"/>
            <w:sz w:val="22"/>
            <w:szCs w:val="22"/>
            <w:rtl/>
            <w:rPrChange w:id="6064" w:author="Mohsen Jafarinejad" w:date="2019-05-12T10:59:00Z">
              <w:rPr>
                <w:rStyle w:val="Hyperlink"/>
                <w:rtl/>
              </w:rPr>
            </w:rPrChange>
          </w:rPr>
          <w:t xml:space="preserve"> </w:t>
        </w:r>
        <w:r w:rsidRPr="00974A00">
          <w:rPr>
            <w:rStyle w:val="Hyperlink"/>
            <w:rFonts w:hint="cs"/>
            <w:b w:val="0"/>
            <w:bCs w:val="0"/>
            <w:sz w:val="22"/>
            <w:szCs w:val="22"/>
            <w:rtl/>
            <w:rPrChange w:id="6065" w:author="Mohsen Jafarinejad" w:date="2019-05-12T10:59:00Z">
              <w:rPr>
                <w:rStyle w:val="Hyperlink"/>
                <w:rFonts w:hint="cs"/>
                <w:rtl/>
              </w:rPr>
            </w:rPrChange>
          </w:rPr>
          <w:t>پیل</w:t>
        </w:r>
        <w:r w:rsidRPr="00974A00">
          <w:rPr>
            <w:rStyle w:val="Hyperlink"/>
            <w:b w:val="0"/>
            <w:bCs w:val="0"/>
            <w:sz w:val="22"/>
            <w:szCs w:val="22"/>
            <w:rtl/>
            <w:rPrChange w:id="6066" w:author="Mohsen Jafarinejad" w:date="2019-05-12T10:59:00Z">
              <w:rPr>
                <w:rStyle w:val="Hyperlink"/>
                <w:rtl/>
              </w:rPr>
            </w:rPrChange>
          </w:rPr>
          <w:t xml:space="preserve"> </w:t>
        </w:r>
        <w:r w:rsidRPr="00974A00">
          <w:rPr>
            <w:rStyle w:val="Hyperlink"/>
            <w:rFonts w:hint="cs"/>
            <w:b w:val="0"/>
            <w:bCs w:val="0"/>
            <w:sz w:val="22"/>
            <w:szCs w:val="22"/>
            <w:rtl/>
            <w:rPrChange w:id="6067" w:author="Mohsen Jafarinejad" w:date="2019-05-12T10:59:00Z">
              <w:rPr>
                <w:rStyle w:val="Hyperlink"/>
                <w:rFonts w:hint="cs"/>
                <w:rtl/>
              </w:rPr>
            </w:rPrChange>
          </w:rPr>
          <w:t>مدل‌سازی</w:t>
        </w:r>
        <w:r w:rsidRPr="00974A00">
          <w:rPr>
            <w:rStyle w:val="Hyperlink"/>
            <w:b w:val="0"/>
            <w:bCs w:val="0"/>
            <w:sz w:val="22"/>
            <w:szCs w:val="22"/>
            <w:rtl/>
            <w:rPrChange w:id="6068" w:author="Mohsen Jafarinejad" w:date="2019-05-12T10:59:00Z">
              <w:rPr>
                <w:rStyle w:val="Hyperlink"/>
                <w:rtl/>
              </w:rPr>
            </w:rPrChange>
          </w:rPr>
          <w:t xml:space="preserve"> </w:t>
        </w:r>
        <w:r w:rsidRPr="00974A00">
          <w:rPr>
            <w:rStyle w:val="Hyperlink"/>
            <w:rFonts w:hint="cs"/>
            <w:b w:val="0"/>
            <w:bCs w:val="0"/>
            <w:sz w:val="22"/>
            <w:szCs w:val="22"/>
            <w:rtl/>
            <w:rPrChange w:id="6069" w:author="Mohsen Jafarinejad" w:date="2019-05-12T10:59:00Z">
              <w:rPr>
                <w:rStyle w:val="Hyperlink"/>
                <w:rFonts w:hint="cs"/>
                <w:rtl/>
              </w:rPr>
            </w:rPrChange>
          </w:rPr>
          <w:t>شده</w:t>
        </w:r>
        <w:r w:rsidRPr="00974A00">
          <w:rPr>
            <w:b w:val="0"/>
            <w:bCs w:val="0"/>
            <w:webHidden/>
            <w:sz w:val="22"/>
            <w:szCs w:val="22"/>
            <w:rPrChange w:id="6070" w:author="Mohsen Jafarinejad" w:date="2019-05-12T10:59:00Z">
              <w:rPr>
                <w:webHidden/>
              </w:rPr>
            </w:rPrChange>
          </w:rPr>
          <w:tab/>
        </w:r>
      </w:ins>
      <w:ins w:id="6071" w:author="Mohsen Jafarinejad" w:date="2019-05-12T11:08:00Z">
        <w:r w:rsidR="00974A00">
          <w:rPr>
            <w:rFonts w:hint="cs"/>
            <w:b w:val="0"/>
            <w:bCs w:val="0"/>
            <w:webHidden/>
            <w:sz w:val="22"/>
            <w:szCs w:val="22"/>
            <w:rtl/>
          </w:rPr>
          <w:t>101</w:t>
        </w:r>
      </w:ins>
      <w:ins w:id="6072" w:author="Mohsen Jafarinejad" w:date="2019-05-12T10:50:00Z">
        <w:r w:rsidRPr="00974A00">
          <w:rPr>
            <w:rStyle w:val="Hyperlink"/>
            <w:b w:val="0"/>
            <w:bCs w:val="0"/>
            <w:sz w:val="22"/>
            <w:szCs w:val="22"/>
            <w:rPrChange w:id="6073" w:author="Mohsen Jafarinejad" w:date="2019-05-12T10:59:00Z">
              <w:rPr>
                <w:rStyle w:val="Hyperlink"/>
              </w:rPr>
            </w:rPrChange>
          </w:rPr>
          <w:fldChar w:fldCharType="end"/>
        </w:r>
      </w:ins>
    </w:p>
    <w:p w14:paraId="132A2FF2" w14:textId="1F7AF3FA" w:rsidR="00433777" w:rsidRPr="00974A00" w:rsidDel="009667A9" w:rsidRDefault="00433777">
      <w:pPr>
        <w:pStyle w:val="TOC1"/>
        <w:rPr>
          <w:del w:id="6074" w:author="Mohsen Jafarinejad" w:date="2019-05-12T10:50:00Z"/>
          <w:rFonts w:eastAsiaTheme="minorEastAsia"/>
          <w:b w:val="0"/>
          <w:bCs w:val="0"/>
          <w:sz w:val="22"/>
          <w:szCs w:val="22"/>
          <w:rPrChange w:id="6075" w:author="Mohsen Jafarinejad" w:date="2019-05-12T10:59:00Z">
            <w:rPr>
              <w:del w:id="6076" w:author="Mohsen Jafarinejad" w:date="2019-05-12T10:50:00Z"/>
              <w:rFonts w:eastAsiaTheme="minorEastAsia"/>
            </w:rPr>
          </w:rPrChange>
        </w:rPr>
        <w:pPrChange w:id="6077" w:author="Mohsen Jafarinejad" w:date="2019-05-12T10:50:00Z">
          <w:pPr>
            <w:pStyle w:val="TOC1"/>
          </w:pPr>
        </w:pPrChange>
      </w:pPr>
      <w:del w:id="6078" w:author="Mohsen Jafarinejad" w:date="2019-05-12T10:50:00Z">
        <w:r w:rsidRPr="00974A00" w:rsidDel="009667A9">
          <w:rPr>
            <w:sz w:val="22"/>
            <w:szCs w:val="22"/>
            <w:rtl/>
            <w:rPrChange w:id="6079" w:author="Mohsen Jafarinejad" w:date="2019-05-12T10:59:00Z">
              <w:rPr>
                <w:rStyle w:val="Hyperlink"/>
                <w:sz w:val="24"/>
                <w:szCs w:val="24"/>
                <w:rtl/>
              </w:rPr>
            </w:rPrChange>
          </w:rPr>
          <w:delText>شکل 1-1 نما</w:delText>
        </w:r>
        <w:r w:rsidRPr="00974A00" w:rsidDel="009667A9">
          <w:rPr>
            <w:rFonts w:hint="cs"/>
            <w:sz w:val="22"/>
            <w:szCs w:val="22"/>
            <w:rtl/>
            <w:rPrChange w:id="6080" w:author="Mohsen Jafarinejad" w:date="2019-05-12T10:59:00Z">
              <w:rPr>
                <w:rStyle w:val="Hyperlink"/>
                <w:rFonts w:hint="cs"/>
                <w:sz w:val="24"/>
                <w:szCs w:val="24"/>
                <w:rtl/>
              </w:rPr>
            </w:rPrChange>
          </w:rPr>
          <w:delText>ی</w:delText>
        </w:r>
        <w:r w:rsidRPr="00974A00" w:rsidDel="009667A9">
          <w:rPr>
            <w:sz w:val="22"/>
            <w:szCs w:val="22"/>
            <w:rtl/>
            <w:rPrChange w:id="6081" w:author="Mohsen Jafarinejad" w:date="2019-05-12T10:59:00Z">
              <w:rPr>
                <w:rStyle w:val="Hyperlink"/>
                <w:sz w:val="24"/>
                <w:szCs w:val="24"/>
                <w:rtl/>
              </w:rPr>
            </w:rPrChange>
          </w:rPr>
          <w:delText xml:space="preserve"> ساده اول</w:delText>
        </w:r>
        <w:r w:rsidRPr="00974A00" w:rsidDel="009667A9">
          <w:rPr>
            <w:rFonts w:hint="cs"/>
            <w:sz w:val="22"/>
            <w:szCs w:val="22"/>
            <w:rtl/>
            <w:rPrChange w:id="6082" w:author="Mohsen Jafarinejad" w:date="2019-05-12T10:59:00Z">
              <w:rPr>
                <w:rStyle w:val="Hyperlink"/>
                <w:rFonts w:hint="cs"/>
                <w:sz w:val="24"/>
                <w:szCs w:val="24"/>
                <w:rtl/>
              </w:rPr>
            </w:rPrChange>
          </w:rPr>
          <w:delText>ین</w:delText>
        </w:r>
        <w:r w:rsidRPr="00974A00" w:rsidDel="009667A9">
          <w:rPr>
            <w:sz w:val="22"/>
            <w:szCs w:val="22"/>
            <w:rtl/>
            <w:rPrChange w:id="6083" w:author="Mohsen Jafarinejad" w:date="2019-05-12T10:59:00Z">
              <w:rPr>
                <w:rStyle w:val="Hyperlink"/>
                <w:sz w:val="24"/>
                <w:szCs w:val="24"/>
                <w:rtl/>
              </w:rPr>
            </w:rPrChange>
          </w:rPr>
          <w:delText xml:space="preserve"> پ</w:delText>
        </w:r>
        <w:r w:rsidRPr="00974A00" w:rsidDel="009667A9">
          <w:rPr>
            <w:rFonts w:hint="cs"/>
            <w:sz w:val="22"/>
            <w:szCs w:val="22"/>
            <w:rtl/>
            <w:rPrChange w:id="6084" w:author="Mohsen Jafarinejad" w:date="2019-05-12T10:59:00Z">
              <w:rPr>
                <w:rStyle w:val="Hyperlink"/>
                <w:rFonts w:hint="cs"/>
                <w:sz w:val="24"/>
                <w:szCs w:val="24"/>
                <w:rtl/>
              </w:rPr>
            </w:rPrChange>
          </w:rPr>
          <w:delText>یل</w:delText>
        </w:r>
        <w:r w:rsidRPr="00974A00" w:rsidDel="009667A9">
          <w:rPr>
            <w:sz w:val="22"/>
            <w:szCs w:val="22"/>
            <w:rtl/>
            <w:rPrChange w:id="6085" w:author="Mohsen Jafarinejad" w:date="2019-05-12T10:59:00Z">
              <w:rPr>
                <w:rStyle w:val="Hyperlink"/>
                <w:sz w:val="24"/>
                <w:szCs w:val="24"/>
                <w:rtl/>
              </w:rPr>
            </w:rPrChange>
          </w:rPr>
          <w:delText xml:space="preserve"> سوخت</w:delText>
        </w:r>
        <w:r w:rsidRPr="00974A00" w:rsidDel="009667A9">
          <w:rPr>
            <w:rFonts w:hint="cs"/>
            <w:sz w:val="22"/>
            <w:szCs w:val="22"/>
            <w:rtl/>
            <w:rPrChange w:id="6086" w:author="Mohsen Jafarinejad" w:date="2019-05-12T10:59:00Z">
              <w:rPr>
                <w:rStyle w:val="Hyperlink"/>
                <w:rFonts w:hint="cs"/>
                <w:sz w:val="24"/>
                <w:szCs w:val="24"/>
                <w:rtl/>
              </w:rPr>
            </w:rPrChange>
          </w:rPr>
          <w:delText>ی</w:delText>
        </w:r>
        <w:r w:rsidRPr="00974A00" w:rsidDel="009667A9">
          <w:rPr>
            <w:sz w:val="22"/>
            <w:szCs w:val="22"/>
            <w:rtl/>
            <w:rPrChange w:id="6087" w:author="Mohsen Jafarinejad" w:date="2019-05-12T10:59:00Z">
              <w:rPr>
                <w:rStyle w:val="Hyperlink"/>
                <w:sz w:val="24"/>
                <w:szCs w:val="24"/>
                <w:rtl/>
              </w:rPr>
            </w:rPrChange>
          </w:rPr>
          <w:delText xml:space="preserve"> ساخته شده توسط رابرت گرو در سال 1839</w:delText>
        </w:r>
        <w:r w:rsidRPr="00974A00" w:rsidDel="009667A9">
          <w:rPr>
            <w:webHidden/>
            <w:sz w:val="22"/>
            <w:szCs w:val="22"/>
            <w:rPrChange w:id="6088" w:author="Mohsen Jafarinejad" w:date="2019-05-12T10:59:00Z">
              <w:rPr>
                <w:webHidden/>
                <w:sz w:val="24"/>
                <w:szCs w:val="24"/>
              </w:rPr>
            </w:rPrChange>
          </w:rPr>
          <w:tab/>
        </w:r>
      </w:del>
      <w:ins w:id="6089" w:author="Mohsen" w:date="2019-03-18T01:27:00Z">
        <w:del w:id="6090" w:author="Mohsen Jafarinejad" w:date="2019-04-06T08:42:00Z">
          <w:r w:rsidR="00C607BA" w:rsidRPr="00974A00" w:rsidDel="005222D8">
            <w:rPr>
              <w:webHidden/>
              <w:sz w:val="22"/>
              <w:szCs w:val="22"/>
              <w:rtl/>
              <w:rPrChange w:id="6091" w:author="Mohsen Jafarinejad" w:date="2019-05-12T10:59:00Z">
                <w:rPr>
                  <w:webHidden/>
                  <w:sz w:val="24"/>
                  <w:szCs w:val="24"/>
                  <w:rtl/>
                </w:rPr>
              </w:rPrChange>
            </w:rPr>
            <w:delText>3</w:delText>
          </w:r>
        </w:del>
      </w:ins>
      <w:del w:id="6092" w:author="Mohsen Jafarinejad" w:date="2019-04-06T08:42:00Z">
        <w:r w:rsidRPr="00974A00" w:rsidDel="005222D8">
          <w:rPr>
            <w:webHidden/>
            <w:sz w:val="22"/>
            <w:szCs w:val="22"/>
            <w:rPrChange w:id="6093" w:author="Mohsen Jafarinejad" w:date="2019-05-12T10:59:00Z">
              <w:rPr>
                <w:webHidden/>
                <w:sz w:val="24"/>
                <w:szCs w:val="24"/>
              </w:rPr>
            </w:rPrChange>
          </w:rPr>
          <w:delText>15</w:delText>
        </w:r>
      </w:del>
    </w:p>
    <w:p w14:paraId="547E024C" w14:textId="2B2ADD2A" w:rsidR="00433777" w:rsidRPr="00974A00" w:rsidDel="009667A9" w:rsidRDefault="00433777">
      <w:pPr>
        <w:pStyle w:val="TOC1"/>
        <w:rPr>
          <w:del w:id="6094" w:author="Mohsen Jafarinejad" w:date="2019-05-12T10:50:00Z"/>
          <w:rFonts w:eastAsiaTheme="minorEastAsia"/>
          <w:b w:val="0"/>
          <w:bCs w:val="0"/>
          <w:sz w:val="22"/>
          <w:szCs w:val="22"/>
          <w:rPrChange w:id="6095" w:author="Mohsen Jafarinejad" w:date="2019-05-12T10:59:00Z">
            <w:rPr>
              <w:del w:id="6096" w:author="Mohsen Jafarinejad" w:date="2019-05-12T10:50:00Z"/>
              <w:rFonts w:eastAsiaTheme="minorEastAsia"/>
            </w:rPr>
          </w:rPrChange>
        </w:rPr>
        <w:pPrChange w:id="6097" w:author="Mohsen Jafarinejad" w:date="2019-05-12T10:50:00Z">
          <w:pPr>
            <w:pStyle w:val="TOC1"/>
          </w:pPr>
        </w:pPrChange>
      </w:pPr>
      <w:del w:id="6098" w:author="Mohsen Jafarinejad" w:date="2019-05-12T10:50:00Z">
        <w:r w:rsidRPr="00974A00" w:rsidDel="009667A9">
          <w:rPr>
            <w:sz w:val="22"/>
            <w:szCs w:val="22"/>
            <w:rtl/>
            <w:rPrChange w:id="6099" w:author="Mohsen Jafarinejad" w:date="2019-05-12T10:59:00Z">
              <w:rPr>
                <w:rStyle w:val="Hyperlink"/>
                <w:sz w:val="24"/>
                <w:szCs w:val="24"/>
                <w:rtl/>
              </w:rPr>
            </w:rPrChange>
          </w:rPr>
          <w:delText>شکل</w:delText>
        </w:r>
        <w:r w:rsidR="0084216E" w:rsidRPr="00974A00" w:rsidDel="009667A9">
          <w:rPr>
            <w:sz w:val="22"/>
            <w:szCs w:val="22"/>
            <w:rtl/>
            <w:rPrChange w:id="6100" w:author="Mohsen Jafarinejad" w:date="2019-05-12T10:59:00Z">
              <w:rPr>
                <w:rStyle w:val="Hyperlink"/>
                <w:sz w:val="24"/>
                <w:szCs w:val="24"/>
                <w:rtl/>
              </w:rPr>
            </w:rPrChange>
          </w:rPr>
          <w:delText>1-2</w:delText>
        </w:r>
        <w:r w:rsidRPr="00974A00" w:rsidDel="009667A9">
          <w:rPr>
            <w:sz w:val="22"/>
            <w:szCs w:val="22"/>
            <w:rtl/>
            <w:rPrChange w:id="6101" w:author="Mohsen Jafarinejad" w:date="2019-05-12T10:59:00Z">
              <w:rPr>
                <w:rStyle w:val="Hyperlink"/>
                <w:sz w:val="24"/>
                <w:szCs w:val="24"/>
                <w:rtl/>
              </w:rPr>
            </w:rPrChange>
          </w:rPr>
          <w:delText xml:space="preserve"> نمونه </w:delText>
        </w:r>
        <w:r w:rsidRPr="00974A00" w:rsidDel="009667A9">
          <w:rPr>
            <w:rFonts w:hint="cs"/>
            <w:sz w:val="22"/>
            <w:szCs w:val="22"/>
            <w:rtl/>
            <w:rPrChange w:id="6102" w:author="Mohsen Jafarinejad" w:date="2019-05-12T10:59:00Z">
              <w:rPr>
                <w:rStyle w:val="Hyperlink"/>
                <w:rFonts w:hint="cs"/>
                <w:sz w:val="24"/>
                <w:szCs w:val="24"/>
                <w:rtl/>
              </w:rPr>
            </w:rPrChange>
          </w:rPr>
          <w:delText>یک</w:delText>
        </w:r>
        <w:r w:rsidRPr="00974A00" w:rsidDel="009667A9">
          <w:rPr>
            <w:sz w:val="22"/>
            <w:szCs w:val="22"/>
            <w:rtl/>
            <w:rPrChange w:id="6103" w:author="Mohsen Jafarinejad" w:date="2019-05-12T10:59:00Z">
              <w:rPr>
                <w:rStyle w:val="Hyperlink"/>
                <w:sz w:val="24"/>
                <w:szCs w:val="24"/>
                <w:rtl/>
              </w:rPr>
            </w:rPrChange>
          </w:rPr>
          <w:delText xml:space="preserve"> پ</w:delText>
        </w:r>
        <w:r w:rsidRPr="00974A00" w:rsidDel="009667A9">
          <w:rPr>
            <w:rFonts w:hint="cs"/>
            <w:sz w:val="22"/>
            <w:szCs w:val="22"/>
            <w:rtl/>
            <w:rPrChange w:id="6104" w:author="Mohsen Jafarinejad" w:date="2019-05-12T10:59:00Z">
              <w:rPr>
                <w:rStyle w:val="Hyperlink"/>
                <w:rFonts w:hint="cs"/>
                <w:sz w:val="24"/>
                <w:szCs w:val="24"/>
                <w:rtl/>
              </w:rPr>
            </w:rPrChange>
          </w:rPr>
          <w:delText>یل</w:delText>
        </w:r>
        <w:r w:rsidRPr="00974A00" w:rsidDel="009667A9">
          <w:rPr>
            <w:sz w:val="22"/>
            <w:szCs w:val="22"/>
            <w:rtl/>
            <w:rPrChange w:id="6105" w:author="Mohsen Jafarinejad" w:date="2019-05-12T10:59:00Z">
              <w:rPr>
                <w:rStyle w:val="Hyperlink"/>
                <w:sz w:val="24"/>
                <w:szCs w:val="24"/>
                <w:rtl/>
              </w:rPr>
            </w:rPrChange>
          </w:rPr>
          <w:delText xml:space="preserve"> سوخت</w:delText>
        </w:r>
        <w:r w:rsidRPr="00974A00" w:rsidDel="009667A9">
          <w:rPr>
            <w:rFonts w:hint="cs"/>
            <w:sz w:val="22"/>
            <w:szCs w:val="22"/>
            <w:rtl/>
            <w:rPrChange w:id="6106" w:author="Mohsen Jafarinejad" w:date="2019-05-12T10:59:00Z">
              <w:rPr>
                <w:rStyle w:val="Hyperlink"/>
                <w:rFonts w:hint="cs"/>
                <w:sz w:val="24"/>
                <w:szCs w:val="24"/>
                <w:rtl/>
              </w:rPr>
            </w:rPrChange>
          </w:rPr>
          <w:delText>ی</w:delText>
        </w:r>
        <w:r w:rsidRPr="00974A00" w:rsidDel="009667A9">
          <w:rPr>
            <w:sz w:val="22"/>
            <w:szCs w:val="22"/>
            <w:rtl/>
            <w:rPrChange w:id="6107" w:author="Mohsen Jafarinejad" w:date="2019-05-12T10:59:00Z">
              <w:rPr>
                <w:rStyle w:val="Hyperlink"/>
                <w:sz w:val="24"/>
                <w:szCs w:val="24"/>
                <w:rtl/>
              </w:rPr>
            </w:rPrChange>
          </w:rPr>
          <w:delText xml:space="preserve"> پ</w:delText>
        </w:r>
        <w:r w:rsidRPr="00974A00" w:rsidDel="009667A9">
          <w:rPr>
            <w:rFonts w:hint="cs"/>
            <w:sz w:val="22"/>
            <w:szCs w:val="22"/>
            <w:rtl/>
            <w:rPrChange w:id="6108" w:author="Mohsen Jafarinejad" w:date="2019-05-12T10:59:00Z">
              <w:rPr>
                <w:rStyle w:val="Hyperlink"/>
                <w:rFonts w:hint="cs"/>
                <w:sz w:val="24"/>
                <w:szCs w:val="24"/>
                <w:rtl/>
              </w:rPr>
            </w:rPrChange>
          </w:rPr>
          <w:delText>یلمری</w:delText>
        </w:r>
        <w:r w:rsidRPr="00974A00" w:rsidDel="009667A9">
          <w:rPr>
            <w:webHidden/>
            <w:sz w:val="22"/>
            <w:szCs w:val="22"/>
            <w:rPrChange w:id="6109" w:author="Mohsen Jafarinejad" w:date="2019-05-12T10:59:00Z">
              <w:rPr>
                <w:webHidden/>
                <w:sz w:val="24"/>
                <w:szCs w:val="24"/>
              </w:rPr>
            </w:rPrChange>
          </w:rPr>
          <w:tab/>
        </w:r>
      </w:del>
      <w:ins w:id="6110" w:author="Mohsen" w:date="2019-03-18T01:27:00Z">
        <w:del w:id="6111" w:author="Mohsen Jafarinejad" w:date="2019-04-06T08:42:00Z">
          <w:r w:rsidR="00C607BA" w:rsidRPr="00974A00" w:rsidDel="005222D8">
            <w:rPr>
              <w:webHidden/>
              <w:sz w:val="22"/>
              <w:szCs w:val="22"/>
              <w:rtl/>
              <w:rPrChange w:id="6112" w:author="Mohsen Jafarinejad" w:date="2019-05-12T10:59:00Z">
                <w:rPr>
                  <w:webHidden/>
                  <w:sz w:val="24"/>
                  <w:szCs w:val="24"/>
                  <w:rtl/>
                </w:rPr>
              </w:rPrChange>
            </w:rPr>
            <w:delText>5</w:delText>
          </w:r>
        </w:del>
      </w:ins>
      <w:del w:id="6113" w:author="Mohsen Jafarinejad" w:date="2019-04-06T08:42:00Z">
        <w:r w:rsidRPr="00974A00" w:rsidDel="005222D8">
          <w:rPr>
            <w:webHidden/>
            <w:sz w:val="22"/>
            <w:szCs w:val="22"/>
            <w:rPrChange w:id="6114" w:author="Mohsen Jafarinejad" w:date="2019-05-12T10:59:00Z">
              <w:rPr>
                <w:webHidden/>
                <w:sz w:val="24"/>
                <w:szCs w:val="24"/>
              </w:rPr>
            </w:rPrChange>
          </w:rPr>
          <w:delText>17</w:delText>
        </w:r>
      </w:del>
    </w:p>
    <w:p w14:paraId="012AFDF9" w14:textId="4FF9C0BF" w:rsidR="00433777" w:rsidRPr="00974A00" w:rsidDel="009667A9" w:rsidRDefault="00433777">
      <w:pPr>
        <w:pStyle w:val="TOC1"/>
        <w:rPr>
          <w:del w:id="6115" w:author="Mohsen Jafarinejad" w:date="2019-05-12T10:50:00Z"/>
          <w:rFonts w:eastAsiaTheme="minorEastAsia"/>
          <w:b w:val="0"/>
          <w:bCs w:val="0"/>
          <w:sz w:val="22"/>
          <w:szCs w:val="22"/>
          <w:rPrChange w:id="6116" w:author="Mohsen Jafarinejad" w:date="2019-05-12T10:59:00Z">
            <w:rPr>
              <w:del w:id="6117" w:author="Mohsen Jafarinejad" w:date="2019-05-12T10:50:00Z"/>
              <w:rFonts w:eastAsiaTheme="minorEastAsia"/>
            </w:rPr>
          </w:rPrChange>
        </w:rPr>
        <w:pPrChange w:id="6118" w:author="Mohsen Jafarinejad" w:date="2019-05-12T10:50:00Z">
          <w:pPr>
            <w:pStyle w:val="TOC1"/>
          </w:pPr>
        </w:pPrChange>
      </w:pPr>
      <w:del w:id="6119" w:author="Mohsen Jafarinejad" w:date="2019-05-12T10:50:00Z">
        <w:r w:rsidRPr="00974A00" w:rsidDel="009667A9">
          <w:rPr>
            <w:sz w:val="22"/>
            <w:szCs w:val="22"/>
            <w:rtl/>
            <w:rPrChange w:id="6120" w:author="Mohsen Jafarinejad" w:date="2019-05-12T10:59:00Z">
              <w:rPr>
                <w:rStyle w:val="Hyperlink"/>
                <w:sz w:val="24"/>
                <w:szCs w:val="24"/>
                <w:rtl/>
              </w:rPr>
            </w:rPrChange>
          </w:rPr>
          <w:delText xml:space="preserve">شکل </w:delText>
        </w:r>
        <w:r w:rsidR="0084216E" w:rsidRPr="00974A00" w:rsidDel="009667A9">
          <w:rPr>
            <w:sz w:val="22"/>
            <w:szCs w:val="22"/>
            <w:rtl/>
            <w:rPrChange w:id="6121" w:author="Mohsen Jafarinejad" w:date="2019-05-12T10:59:00Z">
              <w:rPr>
                <w:rStyle w:val="Hyperlink"/>
                <w:sz w:val="24"/>
                <w:szCs w:val="24"/>
                <w:rtl/>
              </w:rPr>
            </w:rPrChange>
          </w:rPr>
          <w:delText>1-3</w:delText>
        </w:r>
        <w:r w:rsidRPr="00974A00" w:rsidDel="009667A9">
          <w:rPr>
            <w:sz w:val="22"/>
            <w:szCs w:val="22"/>
            <w:rtl/>
            <w:rPrChange w:id="6122" w:author="Mohsen Jafarinejad" w:date="2019-05-12T10:59:00Z">
              <w:rPr>
                <w:rStyle w:val="Hyperlink"/>
                <w:sz w:val="24"/>
                <w:szCs w:val="24"/>
                <w:rtl/>
              </w:rPr>
            </w:rPrChange>
          </w:rPr>
          <w:delText xml:space="preserve"> شمات</w:delText>
        </w:r>
        <w:r w:rsidRPr="00974A00" w:rsidDel="009667A9">
          <w:rPr>
            <w:rFonts w:hint="cs"/>
            <w:sz w:val="22"/>
            <w:szCs w:val="22"/>
            <w:rtl/>
            <w:rPrChange w:id="6123" w:author="Mohsen Jafarinejad" w:date="2019-05-12T10:59:00Z">
              <w:rPr>
                <w:rStyle w:val="Hyperlink"/>
                <w:rFonts w:hint="cs"/>
                <w:sz w:val="24"/>
                <w:szCs w:val="24"/>
                <w:rtl/>
              </w:rPr>
            </w:rPrChange>
          </w:rPr>
          <w:delText>یک</w:delText>
        </w:r>
        <w:r w:rsidRPr="00974A00" w:rsidDel="009667A9">
          <w:rPr>
            <w:sz w:val="22"/>
            <w:szCs w:val="22"/>
            <w:rtl/>
            <w:rPrChange w:id="6124" w:author="Mohsen Jafarinejad" w:date="2019-05-12T10:59:00Z">
              <w:rPr>
                <w:rStyle w:val="Hyperlink"/>
                <w:sz w:val="24"/>
                <w:szCs w:val="24"/>
                <w:rtl/>
              </w:rPr>
            </w:rPrChange>
          </w:rPr>
          <w:delText xml:space="preserve"> پ</w:delText>
        </w:r>
        <w:r w:rsidRPr="00974A00" w:rsidDel="009667A9">
          <w:rPr>
            <w:rFonts w:hint="cs"/>
            <w:sz w:val="22"/>
            <w:szCs w:val="22"/>
            <w:rtl/>
            <w:rPrChange w:id="6125" w:author="Mohsen Jafarinejad" w:date="2019-05-12T10:59:00Z">
              <w:rPr>
                <w:rStyle w:val="Hyperlink"/>
                <w:rFonts w:hint="cs"/>
                <w:sz w:val="24"/>
                <w:szCs w:val="24"/>
                <w:rtl/>
              </w:rPr>
            </w:rPrChange>
          </w:rPr>
          <w:delText>یل</w:delText>
        </w:r>
        <w:r w:rsidRPr="00974A00" w:rsidDel="009667A9">
          <w:rPr>
            <w:sz w:val="22"/>
            <w:szCs w:val="22"/>
            <w:rtl/>
            <w:rPrChange w:id="6126" w:author="Mohsen Jafarinejad" w:date="2019-05-12T10:59:00Z">
              <w:rPr>
                <w:rStyle w:val="Hyperlink"/>
                <w:sz w:val="24"/>
                <w:szCs w:val="24"/>
                <w:rtl/>
              </w:rPr>
            </w:rPrChange>
          </w:rPr>
          <w:delText xml:space="preserve"> سوخت</w:delText>
        </w:r>
        <w:r w:rsidRPr="00974A00" w:rsidDel="009667A9">
          <w:rPr>
            <w:rFonts w:hint="cs"/>
            <w:sz w:val="22"/>
            <w:szCs w:val="22"/>
            <w:rtl/>
            <w:rPrChange w:id="6127" w:author="Mohsen Jafarinejad" w:date="2019-05-12T10:59:00Z">
              <w:rPr>
                <w:rStyle w:val="Hyperlink"/>
                <w:rFonts w:hint="cs"/>
                <w:sz w:val="24"/>
                <w:szCs w:val="24"/>
                <w:rtl/>
              </w:rPr>
            </w:rPrChange>
          </w:rPr>
          <w:delText>ی</w:delText>
        </w:r>
        <w:r w:rsidRPr="00974A00" w:rsidDel="009667A9">
          <w:rPr>
            <w:sz w:val="22"/>
            <w:szCs w:val="22"/>
            <w:rtl/>
            <w:rPrChange w:id="6128" w:author="Mohsen Jafarinejad" w:date="2019-05-12T10:59:00Z">
              <w:rPr>
                <w:rStyle w:val="Hyperlink"/>
                <w:sz w:val="24"/>
                <w:szCs w:val="24"/>
                <w:rtl/>
              </w:rPr>
            </w:rPrChange>
          </w:rPr>
          <w:delText xml:space="preserve"> قل</w:delText>
        </w:r>
        <w:r w:rsidRPr="00974A00" w:rsidDel="009667A9">
          <w:rPr>
            <w:rFonts w:hint="cs"/>
            <w:sz w:val="22"/>
            <w:szCs w:val="22"/>
            <w:rtl/>
            <w:rPrChange w:id="6129" w:author="Mohsen Jafarinejad" w:date="2019-05-12T10:59:00Z">
              <w:rPr>
                <w:rStyle w:val="Hyperlink"/>
                <w:rFonts w:hint="cs"/>
                <w:sz w:val="24"/>
                <w:szCs w:val="24"/>
                <w:rtl/>
              </w:rPr>
            </w:rPrChange>
          </w:rPr>
          <w:delText>یایی</w:delText>
        </w:r>
        <w:r w:rsidRPr="00974A00" w:rsidDel="009667A9">
          <w:rPr>
            <w:webHidden/>
            <w:sz w:val="22"/>
            <w:szCs w:val="22"/>
            <w:rPrChange w:id="6130" w:author="Mohsen Jafarinejad" w:date="2019-05-12T10:59:00Z">
              <w:rPr>
                <w:webHidden/>
                <w:sz w:val="24"/>
                <w:szCs w:val="24"/>
              </w:rPr>
            </w:rPrChange>
          </w:rPr>
          <w:tab/>
        </w:r>
      </w:del>
      <w:ins w:id="6131" w:author="Mohsen" w:date="2019-03-18T01:27:00Z">
        <w:del w:id="6132" w:author="Mohsen Jafarinejad" w:date="2019-04-06T08:42:00Z">
          <w:r w:rsidR="00C607BA" w:rsidRPr="00974A00" w:rsidDel="005222D8">
            <w:rPr>
              <w:webHidden/>
              <w:sz w:val="22"/>
              <w:szCs w:val="22"/>
              <w:rtl/>
              <w:rPrChange w:id="6133" w:author="Mohsen Jafarinejad" w:date="2019-05-12T10:59:00Z">
                <w:rPr>
                  <w:webHidden/>
                  <w:sz w:val="24"/>
                  <w:szCs w:val="24"/>
                  <w:rtl/>
                </w:rPr>
              </w:rPrChange>
            </w:rPr>
            <w:delText>7</w:delText>
          </w:r>
        </w:del>
      </w:ins>
      <w:del w:id="6134" w:author="Mohsen Jafarinejad" w:date="2019-04-06T08:42:00Z">
        <w:r w:rsidRPr="00974A00" w:rsidDel="005222D8">
          <w:rPr>
            <w:webHidden/>
            <w:sz w:val="22"/>
            <w:szCs w:val="22"/>
            <w:rPrChange w:id="6135" w:author="Mohsen Jafarinejad" w:date="2019-05-12T10:59:00Z">
              <w:rPr>
                <w:webHidden/>
                <w:sz w:val="24"/>
                <w:szCs w:val="24"/>
              </w:rPr>
            </w:rPrChange>
          </w:rPr>
          <w:delText>19</w:delText>
        </w:r>
      </w:del>
    </w:p>
    <w:p w14:paraId="695DDD32" w14:textId="19E783A4" w:rsidR="00433777" w:rsidRPr="00974A00" w:rsidDel="009667A9" w:rsidRDefault="00433777">
      <w:pPr>
        <w:pStyle w:val="TOC1"/>
        <w:rPr>
          <w:del w:id="6136" w:author="Mohsen Jafarinejad" w:date="2019-05-12T10:50:00Z"/>
          <w:rFonts w:eastAsiaTheme="minorEastAsia"/>
          <w:b w:val="0"/>
          <w:bCs w:val="0"/>
          <w:sz w:val="22"/>
          <w:szCs w:val="22"/>
          <w:rPrChange w:id="6137" w:author="Mohsen Jafarinejad" w:date="2019-05-12T10:59:00Z">
            <w:rPr>
              <w:del w:id="6138" w:author="Mohsen Jafarinejad" w:date="2019-05-12T10:50:00Z"/>
              <w:rFonts w:eastAsiaTheme="minorEastAsia"/>
            </w:rPr>
          </w:rPrChange>
        </w:rPr>
        <w:pPrChange w:id="6139" w:author="Mohsen Jafarinejad" w:date="2019-05-12T10:50:00Z">
          <w:pPr>
            <w:pStyle w:val="TOC1"/>
          </w:pPr>
        </w:pPrChange>
      </w:pPr>
      <w:del w:id="6140" w:author="Mohsen Jafarinejad" w:date="2019-05-12T10:50:00Z">
        <w:r w:rsidRPr="00974A00" w:rsidDel="009667A9">
          <w:rPr>
            <w:sz w:val="22"/>
            <w:szCs w:val="22"/>
            <w:rtl/>
            <w:rPrChange w:id="6141" w:author="Mohsen Jafarinejad" w:date="2019-05-12T10:59:00Z">
              <w:rPr>
                <w:rStyle w:val="Hyperlink"/>
                <w:sz w:val="24"/>
                <w:szCs w:val="24"/>
                <w:rtl/>
              </w:rPr>
            </w:rPrChange>
          </w:rPr>
          <w:delText xml:space="preserve">شکل </w:delText>
        </w:r>
        <w:r w:rsidR="0084216E" w:rsidRPr="00974A00" w:rsidDel="009667A9">
          <w:rPr>
            <w:sz w:val="22"/>
            <w:szCs w:val="22"/>
            <w:rtl/>
            <w:rPrChange w:id="6142" w:author="Mohsen Jafarinejad" w:date="2019-05-12T10:59:00Z">
              <w:rPr>
                <w:rStyle w:val="Hyperlink"/>
                <w:sz w:val="24"/>
                <w:szCs w:val="24"/>
                <w:rtl/>
              </w:rPr>
            </w:rPrChange>
          </w:rPr>
          <w:delText>1-4</w:delText>
        </w:r>
        <w:r w:rsidRPr="00974A00" w:rsidDel="009667A9">
          <w:rPr>
            <w:sz w:val="22"/>
            <w:szCs w:val="22"/>
            <w:rtl/>
            <w:rPrChange w:id="6143" w:author="Mohsen Jafarinejad" w:date="2019-05-12T10:59:00Z">
              <w:rPr>
                <w:rStyle w:val="Hyperlink"/>
                <w:sz w:val="24"/>
                <w:szCs w:val="24"/>
                <w:rtl/>
              </w:rPr>
            </w:rPrChange>
          </w:rPr>
          <w:delText xml:space="preserve"> شمات</w:delText>
        </w:r>
        <w:r w:rsidRPr="00974A00" w:rsidDel="009667A9">
          <w:rPr>
            <w:rFonts w:hint="cs"/>
            <w:sz w:val="22"/>
            <w:szCs w:val="22"/>
            <w:rtl/>
            <w:rPrChange w:id="6144" w:author="Mohsen Jafarinejad" w:date="2019-05-12T10:59:00Z">
              <w:rPr>
                <w:rStyle w:val="Hyperlink"/>
                <w:rFonts w:hint="cs"/>
                <w:sz w:val="24"/>
                <w:szCs w:val="24"/>
                <w:rtl/>
              </w:rPr>
            </w:rPrChange>
          </w:rPr>
          <w:delText>یک</w:delText>
        </w:r>
        <w:r w:rsidRPr="00974A00" w:rsidDel="009667A9">
          <w:rPr>
            <w:sz w:val="22"/>
            <w:szCs w:val="22"/>
            <w:rtl/>
            <w:rPrChange w:id="6145" w:author="Mohsen Jafarinejad" w:date="2019-05-12T10:59:00Z">
              <w:rPr>
                <w:rStyle w:val="Hyperlink"/>
                <w:sz w:val="24"/>
                <w:szCs w:val="24"/>
                <w:rtl/>
              </w:rPr>
            </w:rPrChange>
          </w:rPr>
          <w:delText xml:space="preserve"> پ</w:delText>
        </w:r>
        <w:r w:rsidRPr="00974A00" w:rsidDel="009667A9">
          <w:rPr>
            <w:rFonts w:hint="cs"/>
            <w:sz w:val="22"/>
            <w:szCs w:val="22"/>
            <w:rtl/>
            <w:rPrChange w:id="6146" w:author="Mohsen Jafarinejad" w:date="2019-05-12T10:59:00Z">
              <w:rPr>
                <w:rStyle w:val="Hyperlink"/>
                <w:rFonts w:hint="cs"/>
                <w:sz w:val="24"/>
                <w:szCs w:val="24"/>
                <w:rtl/>
              </w:rPr>
            </w:rPrChange>
          </w:rPr>
          <w:delText>یل</w:delText>
        </w:r>
        <w:r w:rsidRPr="00974A00" w:rsidDel="009667A9">
          <w:rPr>
            <w:sz w:val="22"/>
            <w:szCs w:val="22"/>
            <w:rtl/>
            <w:rPrChange w:id="6147" w:author="Mohsen Jafarinejad" w:date="2019-05-12T10:59:00Z">
              <w:rPr>
                <w:rStyle w:val="Hyperlink"/>
                <w:sz w:val="24"/>
                <w:szCs w:val="24"/>
                <w:rtl/>
              </w:rPr>
            </w:rPrChange>
          </w:rPr>
          <w:delText xml:space="preserve"> سوخت</w:delText>
        </w:r>
        <w:r w:rsidRPr="00974A00" w:rsidDel="009667A9">
          <w:rPr>
            <w:rFonts w:hint="cs"/>
            <w:sz w:val="22"/>
            <w:szCs w:val="22"/>
            <w:rtl/>
            <w:rPrChange w:id="6148" w:author="Mohsen Jafarinejad" w:date="2019-05-12T10:59:00Z">
              <w:rPr>
                <w:rStyle w:val="Hyperlink"/>
                <w:rFonts w:hint="cs"/>
                <w:sz w:val="24"/>
                <w:szCs w:val="24"/>
                <w:rtl/>
              </w:rPr>
            </w:rPrChange>
          </w:rPr>
          <w:delText>ی</w:delText>
        </w:r>
        <w:r w:rsidRPr="00974A00" w:rsidDel="009667A9">
          <w:rPr>
            <w:sz w:val="22"/>
            <w:szCs w:val="22"/>
            <w:rtl/>
            <w:rPrChange w:id="6149" w:author="Mohsen Jafarinejad" w:date="2019-05-12T10:59:00Z">
              <w:rPr>
                <w:rStyle w:val="Hyperlink"/>
                <w:sz w:val="24"/>
                <w:szCs w:val="24"/>
                <w:rtl/>
              </w:rPr>
            </w:rPrChange>
          </w:rPr>
          <w:delText xml:space="preserve"> فسفر</w:delText>
        </w:r>
        <w:r w:rsidRPr="00974A00" w:rsidDel="009667A9">
          <w:rPr>
            <w:rFonts w:hint="cs"/>
            <w:sz w:val="22"/>
            <w:szCs w:val="22"/>
            <w:rtl/>
            <w:rPrChange w:id="6150" w:author="Mohsen Jafarinejad" w:date="2019-05-12T10:59:00Z">
              <w:rPr>
                <w:rStyle w:val="Hyperlink"/>
                <w:rFonts w:hint="cs"/>
                <w:sz w:val="24"/>
                <w:szCs w:val="24"/>
                <w:rtl/>
              </w:rPr>
            </w:rPrChange>
          </w:rPr>
          <w:delText>یک</w:delText>
        </w:r>
        <w:r w:rsidRPr="00974A00" w:rsidDel="009667A9">
          <w:rPr>
            <w:sz w:val="22"/>
            <w:szCs w:val="22"/>
            <w:rtl/>
            <w:rPrChange w:id="6151" w:author="Mohsen Jafarinejad" w:date="2019-05-12T10:59:00Z">
              <w:rPr>
                <w:rStyle w:val="Hyperlink"/>
                <w:sz w:val="24"/>
                <w:szCs w:val="24"/>
                <w:rtl/>
              </w:rPr>
            </w:rPrChange>
          </w:rPr>
          <w:delText xml:space="preserve"> اس</w:delText>
        </w:r>
        <w:r w:rsidRPr="00974A00" w:rsidDel="009667A9">
          <w:rPr>
            <w:rFonts w:hint="cs"/>
            <w:sz w:val="22"/>
            <w:szCs w:val="22"/>
            <w:rtl/>
            <w:rPrChange w:id="6152" w:author="Mohsen Jafarinejad" w:date="2019-05-12T10:59:00Z">
              <w:rPr>
                <w:rStyle w:val="Hyperlink"/>
                <w:rFonts w:hint="cs"/>
                <w:sz w:val="24"/>
                <w:szCs w:val="24"/>
                <w:rtl/>
              </w:rPr>
            </w:rPrChange>
          </w:rPr>
          <w:delText>ید</w:delText>
        </w:r>
        <w:r w:rsidRPr="00974A00" w:rsidDel="009667A9">
          <w:rPr>
            <w:webHidden/>
            <w:sz w:val="22"/>
            <w:szCs w:val="22"/>
            <w:rPrChange w:id="6153" w:author="Mohsen Jafarinejad" w:date="2019-05-12T10:59:00Z">
              <w:rPr>
                <w:webHidden/>
                <w:sz w:val="24"/>
                <w:szCs w:val="24"/>
              </w:rPr>
            </w:rPrChange>
          </w:rPr>
          <w:tab/>
        </w:r>
      </w:del>
      <w:ins w:id="6154" w:author="Mohsen" w:date="2019-03-18T01:27:00Z">
        <w:del w:id="6155" w:author="Mohsen Jafarinejad" w:date="2019-04-06T08:42:00Z">
          <w:r w:rsidR="00C607BA" w:rsidRPr="00974A00" w:rsidDel="005222D8">
            <w:rPr>
              <w:webHidden/>
              <w:sz w:val="22"/>
              <w:szCs w:val="22"/>
              <w:rtl/>
              <w:rPrChange w:id="6156" w:author="Mohsen Jafarinejad" w:date="2019-05-12T10:59:00Z">
                <w:rPr>
                  <w:webHidden/>
                  <w:sz w:val="24"/>
                  <w:szCs w:val="24"/>
                  <w:rtl/>
                </w:rPr>
              </w:rPrChange>
            </w:rPr>
            <w:delText>8</w:delText>
          </w:r>
        </w:del>
      </w:ins>
      <w:del w:id="6157" w:author="Mohsen Jafarinejad" w:date="2019-04-06T08:42:00Z">
        <w:r w:rsidRPr="00974A00" w:rsidDel="005222D8">
          <w:rPr>
            <w:webHidden/>
            <w:sz w:val="22"/>
            <w:szCs w:val="22"/>
            <w:rPrChange w:id="6158" w:author="Mohsen Jafarinejad" w:date="2019-05-12T10:59:00Z">
              <w:rPr>
                <w:webHidden/>
                <w:sz w:val="24"/>
                <w:szCs w:val="24"/>
              </w:rPr>
            </w:rPrChange>
          </w:rPr>
          <w:delText>20</w:delText>
        </w:r>
      </w:del>
    </w:p>
    <w:p w14:paraId="50FBB9A8" w14:textId="5AA0AEE0" w:rsidR="00433777" w:rsidRPr="00974A00" w:rsidDel="009667A9" w:rsidRDefault="00433777">
      <w:pPr>
        <w:pStyle w:val="TOC1"/>
        <w:rPr>
          <w:del w:id="6159" w:author="Mohsen Jafarinejad" w:date="2019-05-12T10:50:00Z"/>
          <w:rFonts w:eastAsiaTheme="minorEastAsia"/>
          <w:b w:val="0"/>
          <w:bCs w:val="0"/>
          <w:sz w:val="22"/>
          <w:szCs w:val="22"/>
          <w:rPrChange w:id="6160" w:author="Mohsen Jafarinejad" w:date="2019-05-12T10:59:00Z">
            <w:rPr>
              <w:del w:id="6161" w:author="Mohsen Jafarinejad" w:date="2019-05-12T10:50:00Z"/>
              <w:rFonts w:eastAsiaTheme="minorEastAsia"/>
            </w:rPr>
          </w:rPrChange>
        </w:rPr>
        <w:pPrChange w:id="6162" w:author="Mohsen Jafarinejad" w:date="2019-05-12T10:50:00Z">
          <w:pPr>
            <w:pStyle w:val="TOC1"/>
          </w:pPr>
        </w:pPrChange>
      </w:pPr>
      <w:del w:id="6163" w:author="Mohsen Jafarinejad" w:date="2019-05-12T10:50:00Z">
        <w:r w:rsidRPr="00974A00" w:rsidDel="009667A9">
          <w:rPr>
            <w:sz w:val="22"/>
            <w:szCs w:val="22"/>
            <w:rtl/>
            <w:rPrChange w:id="6164" w:author="Mohsen Jafarinejad" w:date="2019-05-12T10:59:00Z">
              <w:rPr>
                <w:rStyle w:val="Hyperlink"/>
                <w:sz w:val="24"/>
                <w:szCs w:val="24"/>
                <w:rtl/>
              </w:rPr>
            </w:rPrChange>
          </w:rPr>
          <w:delText xml:space="preserve">شکل </w:delText>
        </w:r>
        <w:r w:rsidR="0084216E" w:rsidRPr="00974A00" w:rsidDel="009667A9">
          <w:rPr>
            <w:sz w:val="22"/>
            <w:szCs w:val="22"/>
            <w:rtl/>
            <w:rPrChange w:id="6165" w:author="Mohsen Jafarinejad" w:date="2019-05-12T10:59:00Z">
              <w:rPr>
                <w:rStyle w:val="Hyperlink"/>
                <w:sz w:val="24"/>
                <w:szCs w:val="24"/>
                <w:rtl/>
              </w:rPr>
            </w:rPrChange>
          </w:rPr>
          <w:delText>1-5</w:delText>
        </w:r>
        <w:r w:rsidRPr="00974A00" w:rsidDel="009667A9">
          <w:rPr>
            <w:sz w:val="22"/>
            <w:szCs w:val="22"/>
            <w:rtl/>
            <w:rPrChange w:id="6166" w:author="Mohsen Jafarinejad" w:date="2019-05-12T10:59:00Z">
              <w:rPr>
                <w:rStyle w:val="Hyperlink"/>
                <w:sz w:val="24"/>
                <w:szCs w:val="24"/>
                <w:rtl/>
              </w:rPr>
            </w:rPrChange>
          </w:rPr>
          <w:delText xml:space="preserve"> شمات</w:delText>
        </w:r>
        <w:r w:rsidRPr="00974A00" w:rsidDel="009667A9">
          <w:rPr>
            <w:rFonts w:hint="cs"/>
            <w:sz w:val="22"/>
            <w:szCs w:val="22"/>
            <w:rtl/>
            <w:rPrChange w:id="6167" w:author="Mohsen Jafarinejad" w:date="2019-05-12T10:59:00Z">
              <w:rPr>
                <w:rStyle w:val="Hyperlink"/>
                <w:rFonts w:hint="cs"/>
                <w:sz w:val="24"/>
                <w:szCs w:val="24"/>
                <w:rtl/>
              </w:rPr>
            </w:rPrChange>
          </w:rPr>
          <w:delText>یک</w:delText>
        </w:r>
        <w:r w:rsidRPr="00974A00" w:rsidDel="009667A9">
          <w:rPr>
            <w:sz w:val="22"/>
            <w:szCs w:val="22"/>
            <w:rtl/>
            <w:rPrChange w:id="6168" w:author="Mohsen Jafarinejad" w:date="2019-05-12T10:59:00Z">
              <w:rPr>
                <w:rStyle w:val="Hyperlink"/>
                <w:sz w:val="24"/>
                <w:szCs w:val="24"/>
                <w:rtl/>
              </w:rPr>
            </w:rPrChange>
          </w:rPr>
          <w:delText xml:space="preserve"> پ</w:delText>
        </w:r>
        <w:r w:rsidRPr="00974A00" w:rsidDel="009667A9">
          <w:rPr>
            <w:rFonts w:hint="cs"/>
            <w:sz w:val="22"/>
            <w:szCs w:val="22"/>
            <w:rtl/>
            <w:rPrChange w:id="6169" w:author="Mohsen Jafarinejad" w:date="2019-05-12T10:59:00Z">
              <w:rPr>
                <w:rStyle w:val="Hyperlink"/>
                <w:rFonts w:hint="cs"/>
                <w:sz w:val="24"/>
                <w:szCs w:val="24"/>
                <w:rtl/>
              </w:rPr>
            </w:rPrChange>
          </w:rPr>
          <w:delText>یل</w:delText>
        </w:r>
        <w:r w:rsidRPr="00974A00" w:rsidDel="009667A9">
          <w:rPr>
            <w:sz w:val="22"/>
            <w:szCs w:val="22"/>
            <w:rtl/>
            <w:rPrChange w:id="6170" w:author="Mohsen Jafarinejad" w:date="2019-05-12T10:59:00Z">
              <w:rPr>
                <w:rStyle w:val="Hyperlink"/>
                <w:sz w:val="24"/>
                <w:szCs w:val="24"/>
                <w:rtl/>
              </w:rPr>
            </w:rPrChange>
          </w:rPr>
          <w:delText xml:space="preserve"> کربنات مذاب</w:delText>
        </w:r>
        <w:r w:rsidRPr="00974A00" w:rsidDel="009667A9">
          <w:rPr>
            <w:webHidden/>
            <w:sz w:val="22"/>
            <w:szCs w:val="22"/>
            <w:rPrChange w:id="6171" w:author="Mohsen Jafarinejad" w:date="2019-05-12T10:59:00Z">
              <w:rPr>
                <w:webHidden/>
                <w:sz w:val="24"/>
                <w:szCs w:val="24"/>
              </w:rPr>
            </w:rPrChange>
          </w:rPr>
          <w:tab/>
        </w:r>
      </w:del>
      <w:ins w:id="6172" w:author="Mohsen" w:date="2019-03-18T01:27:00Z">
        <w:del w:id="6173" w:author="Mohsen Jafarinejad" w:date="2019-04-06T08:42:00Z">
          <w:r w:rsidR="00C607BA" w:rsidRPr="00974A00" w:rsidDel="005222D8">
            <w:rPr>
              <w:webHidden/>
              <w:sz w:val="22"/>
              <w:szCs w:val="22"/>
              <w:rtl/>
              <w:rPrChange w:id="6174" w:author="Mohsen Jafarinejad" w:date="2019-05-12T10:59:00Z">
                <w:rPr>
                  <w:webHidden/>
                  <w:sz w:val="24"/>
                  <w:szCs w:val="24"/>
                  <w:rtl/>
                </w:rPr>
              </w:rPrChange>
            </w:rPr>
            <w:delText>10</w:delText>
          </w:r>
        </w:del>
      </w:ins>
      <w:del w:id="6175" w:author="Mohsen Jafarinejad" w:date="2019-04-06T08:42:00Z">
        <w:r w:rsidRPr="00974A00" w:rsidDel="005222D8">
          <w:rPr>
            <w:webHidden/>
            <w:sz w:val="22"/>
            <w:szCs w:val="22"/>
            <w:rPrChange w:id="6176" w:author="Mohsen Jafarinejad" w:date="2019-05-12T10:59:00Z">
              <w:rPr>
                <w:webHidden/>
                <w:sz w:val="24"/>
                <w:szCs w:val="24"/>
              </w:rPr>
            </w:rPrChange>
          </w:rPr>
          <w:delText>22</w:delText>
        </w:r>
      </w:del>
    </w:p>
    <w:p w14:paraId="640E35F3" w14:textId="7EDCCB77" w:rsidR="00433777" w:rsidRPr="00974A00" w:rsidDel="009667A9" w:rsidRDefault="00433777">
      <w:pPr>
        <w:pStyle w:val="TOC1"/>
        <w:rPr>
          <w:del w:id="6177" w:author="Mohsen Jafarinejad" w:date="2019-05-12T10:50:00Z"/>
          <w:rFonts w:eastAsiaTheme="minorEastAsia"/>
          <w:b w:val="0"/>
          <w:bCs w:val="0"/>
          <w:sz w:val="22"/>
          <w:szCs w:val="22"/>
          <w:rPrChange w:id="6178" w:author="Mohsen Jafarinejad" w:date="2019-05-12T10:59:00Z">
            <w:rPr>
              <w:del w:id="6179" w:author="Mohsen Jafarinejad" w:date="2019-05-12T10:50:00Z"/>
              <w:rFonts w:eastAsiaTheme="minorEastAsia"/>
            </w:rPr>
          </w:rPrChange>
        </w:rPr>
        <w:pPrChange w:id="6180" w:author="Mohsen Jafarinejad" w:date="2019-05-12T10:50:00Z">
          <w:pPr>
            <w:pStyle w:val="TOC1"/>
          </w:pPr>
        </w:pPrChange>
      </w:pPr>
      <w:del w:id="6181" w:author="Mohsen Jafarinejad" w:date="2019-05-12T10:50:00Z">
        <w:r w:rsidRPr="00974A00" w:rsidDel="009667A9">
          <w:rPr>
            <w:sz w:val="22"/>
            <w:szCs w:val="22"/>
            <w:rtl/>
            <w:rPrChange w:id="6182" w:author="Mohsen Jafarinejad" w:date="2019-05-12T10:59:00Z">
              <w:rPr>
                <w:rStyle w:val="Hyperlink"/>
                <w:sz w:val="24"/>
                <w:szCs w:val="24"/>
                <w:rtl/>
              </w:rPr>
            </w:rPrChange>
          </w:rPr>
          <w:delText xml:space="preserve">شکل </w:delText>
        </w:r>
        <w:r w:rsidR="0084216E" w:rsidRPr="00974A00" w:rsidDel="009667A9">
          <w:rPr>
            <w:sz w:val="22"/>
            <w:szCs w:val="22"/>
            <w:rtl/>
            <w:rPrChange w:id="6183" w:author="Mohsen Jafarinejad" w:date="2019-05-12T10:59:00Z">
              <w:rPr>
                <w:rStyle w:val="Hyperlink"/>
                <w:sz w:val="24"/>
                <w:szCs w:val="24"/>
                <w:rtl/>
              </w:rPr>
            </w:rPrChange>
          </w:rPr>
          <w:delText>1-6</w:delText>
        </w:r>
        <w:r w:rsidRPr="00974A00" w:rsidDel="009667A9">
          <w:rPr>
            <w:sz w:val="22"/>
            <w:szCs w:val="22"/>
            <w:rtl/>
            <w:rPrChange w:id="6184" w:author="Mohsen Jafarinejad" w:date="2019-05-12T10:59:00Z">
              <w:rPr>
                <w:rStyle w:val="Hyperlink"/>
                <w:sz w:val="24"/>
                <w:szCs w:val="24"/>
                <w:rtl/>
              </w:rPr>
            </w:rPrChange>
          </w:rPr>
          <w:delText xml:space="preserve"> شمات</w:delText>
        </w:r>
        <w:r w:rsidRPr="00974A00" w:rsidDel="009667A9">
          <w:rPr>
            <w:rFonts w:hint="cs"/>
            <w:sz w:val="22"/>
            <w:szCs w:val="22"/>
            <w:rtl/>
            <w:rPrChange w:id="6185" w:author="Mohsen Jafarinejad" w:date="2019-05-12T10:59:00Z">
              <w:rPr>
                <w:rStyle w:val="Hyperlink"/>
                <w:rFonts w:hint="cs"/>
                <w:sz w:val="24"/>
                <w:szCs w:val="24"/>
                <w:rtl/>
              </w:rPr>
            </w:rPrChange>
          </w:rPr>
          <w:delText>یک</w:delText>
        </w:r>
        <w:r w:rsidRPr="00974A00" w:rsidDel="009667A9">
          <w:rPr>
            <w:sz w:val="22"/>
            <w:szCs w:val="22"/>
            <w:rtl/>
            <w:rPrChange w:id="6186" w:author="Mohsen Jafarinejad" w:date="2019-05-12T10:59:00Z">
              <w:rPr>
                <w:rStyle w:val="Hyperlink"/>
                <w:sz w:val="24"/>
                <w:szCs w:val="24"/>
                <w:rtl/>
              </w:rPr>
            </w:rPrChange>
          </w:rPr>
          <w:delText xml:space="preserve"> پ</w:delText>
        </w:r>
        <w:r w:rsidRPr="00974A00" w:rsidDel="009667A9">
          <w:rPr>
            <w:rFonts w:hint="cs"/>
            <w:sz w:val="22"/>
            <w:szCs w:val="22"/>
            <w:rtl/>
            <w:rPrChange w:id="6187" w:author="Mohsen Jafarinejad" w:date="2019-05-12T10:59:00Z">
              <w:rPr>
                <w:rStyle w:val="Hyperlink"/>
                <w:rFonts w:hint="cs"/>
                <w:sz w:val="24"/>
                <w:szCs w:val="24"/>
                <w:rtl/>
              </w:rPr>
            </w:rPrChange>
          </w:rPr>
          <w:delText>یل</w:delText>
        </w:r>
        <w:r w:rsidRPr="00974A00" w:rsidDel="009667A9">
          <w:rPr>
            <w:sz w:val="22"/>
            <w:szCs w:val="22"/>
            <w:rtl/>
            <w:rPrChange w:id="6188" w:author="Mohsen Jafarinejad" w:date="2019-05-12T10:59:00Z">
              <w:rPr>
                <w:rStyle w:val="Hyperlink"/>
                <w:sz w:val="24"/>
                <w:szCs w:val="24"/>
                <w:rtl/>
              </w:rPr>
            </w:rPrChange>
          </w:rPr>
          <w:delText xml:space="preserve"> سوخت</w:delText>
        </w:r>
        <w:r w:rsidRPr="00974A00" w:rsidDel="009667A9">
          <w:rPr>
            <w:rFonts w:hint="cs"/>
            <w:sz w:val="22"/>
            <w:szCs w:val="22"/>
            <w:rtl/>
            <w:rPrChange w:id="6189" w:author="Mohsen Jafarinejad" w:date="2019-05-12T10:59:00Z">
              <w:rPr>
                <w:rStyle w:val="Hyperlink"/>
                <w:rFonts w:hint="cs"/>
                <w:sz w:val="24"/>
                <w:szCs w:val="24"/>
                <w:rtl/>
              </w:rPr>
            </w:rPrChange>
          </w:rPr>
          <w:delText>ی</w:delText>
        </w:r>
        <w:r w:rsidRPr="00974A00" w:rsidDel="009667A9">
          <w:rPr>
            <w:sz w:val="22"/>
            <w:szCs w:val="22"/>
            <w:rtl/>
            <w:rPrChange w:id="6190" w:author="Mohsen Jafarinejad" w:date="2019-05-12T10:59:00Z">
              <w:rPr>
                <w:rStyle w:val="Hyperlink"/>
                <w:sz w:val="24"/>
                <w:szCs w:val="24"/>
                <w:rtl/>
              </w:rPr>
            </w:rPrChange>
          </w:rPr>
          <w:delText xml:space="preserve"> اکس</w:delText>
        </w:r>
        <w:r w:rsidRPr="00974A00" w:rsidDel="009667A9">
          <w:rPr>
            <w:rFonts w:hint="cs"/>
            <w:sz w:val="22"/>
            <w:szCs w:val="22"/>
            <w:rtl/>
            <w:rPrChange w:id="6191" w:author="Mohsen Jafarinejad" w:date="2019-05-12T10:59:00Z">
              <w:rPr>
                <w:rStyle w:val="Hyperlink"/>
                <w:rFonts w:hint="cs"/>
                <w:sz w:val="24"/>
                <w:szCs w:val="24"/>
                <w:rtl/>
              </w:rPr>
            </w:rPrChange>
          </w:rPr>
          <w:delText>ید</w:delText>
        </w:r>
        <w:r w:rsidRPr="00974A00" w:rsidDel="009667A9">
          <w:rPr>
            <w:sz w:val="22"/>
            <w:szCs w:val="22"/>
            <w:rtl/>
            <w:rPrChange w:id="6192" w:author="Mohsen Jafarinejad" w:date="2019-05-12T10:59:00Z">
              <w:rPr>
                <w:rStyle w:val="Hyperlink"/>
                <w:sz w:val="24"/>
                <w:szCs w:val="24"/>
                <w:rtl/>
              </w:rPr>
            </w:rPrChange>
          </w:rPr>
          <w:delText xml:space="preserve"> جامد</w:delText>
        </w:r>
        <w:r w:rsidRPr="00974A00" w:rsidDel="009667A9">
          <w:rPr>
            <w:webHidden/>
            <w:sz w:val="22"/>
            <w:szCs w:val="22"/>
            <w:rPrChange w:id="6193" w:author="Mohsen Jafarinejad" w:date="2019-05-12T10:59:00Z">
              <w:rPr>
                <w:webHidden/>
                <w:sz w:val="24"/>
                <w:szCs w:val="24"/>
              </w:rPr>
            </w:rPrChange>
          </w:rPr>
          <w:tab/>
        </w:r>
      </w:del>
      <w:ins w:id="6194" w:author="Mohsen" w:date="2019-03-18T01:27:00Z">
        <w:del w:id="6195" w:author="Mohsen Jafarinejad" w:date="2019-04-06T08:42:00Z">
          <w:r w:rsidR="00C607BA" w:rsidRPr="00974A00" w:rsidDel="005222D8">
            <w:rPr>
              <w:webHidden/>
              <w:sz w:val="22"/>
              <w:szCs w:val="22"/>
              <w:rtl/>
              <w:rPrChange w:id="6196" w:author="Mohsen Jafarinejad" w:date="2019-05-12T10:59:00Z">
                <w:rPr>
                  <w:webHidden/>
                  <w:sz w:val="24"/>
                  <w:szCs w:val="24"/>
                  <w:rtl/>
                </w:rPr>
              </w:rPrChange>
            </w:rPr>
            <w:delText>11</w:delText>
          </w:r>
        </w:del>
      </w:ins>
      <w:del w:id="6197" w:author="Mohsen Jafarinejad" w:date="2019-04-06T08:42:00Z">
        <w:r w:rsidRPr="00974A00" w:rsidDel="005222D8">
          <w:rPr>
            <w:webHidden/>
            <w:sz w:val="22"/>
            <w:szCs w:val="22"/>
            <w:rPrChange w:id="6198" w:author="Mohsen Jafarinejad" w:date="2019-05-12T10:59:00Z">
              <w:rPr>
                <w:webHidden/>
                <w:sz w:val="24"/>
                <w:szCs w:val="24"/>
              </w:rPr>
            </w:rPrChange>
          </w:rPr>
          <w:delText>23</w:delText>
        </w:r>
      </w:del>
    </w:p>
    <w:p w14:paraId="103895E7" w14:textId="2F2A7799" w:rsidR="00433777" w:rsidRPr="00974A00" w:rsidDel="009667A9" w:rsidRDefault="00433777">
      <w:pPr>
        <w:pStyle w:val="TOC1"/>
        <w:rPr>
          <w:del w:id="6199" w:author="Mohsen Jafarinejad" w:date="2019-05-12T10:50:00Z"/>
          <w:rFonts w:eastAsiaTheme="minorEastAsia"/>
          <w:b w:val="0"/>
          <w:bCs w:val="0"/>
          <w:sz w:val="22"/>
          <w:szCs w:val="22"/>
          <w:rPrChange w:id="6200" w:author="Mohsen Jafarinejad" w:date="2019-05-12T10:59:00Z">
            <w:rPr>
              <w:del w:id="6201" w:author="Mohsen Jafarinejad" w:date="2019-05-12T10:50:00Z"/>
              <w:rFonts w:eastAsiaTheme="minorEastAsia"/>
            </w:rPr>
          </w:rPrChange>
        </w:rPr>
        <w:pPrChange w:id="6202" w:author="Mohsen Jafarinejad" w:date="2019-05-12T10:50:00Z">
          <w:pPr>
            <w:pStyle w:val="TOC1"/>
          </w:pPr>
        </w:pPrChange>
      </w:pPr>
      <w:del w:id="6203" w:author="Mohsen Jafarinejad" w:date="2019-05-12T10:50:00Z">
        <w:r w:rsidRPr="00974A00" w:rsidDel="009667A9">
          <w:rPr>
            <w:sz w:val="22"/>
            <w:szCs w:val="22"/>
            <w:rtl/>
            <w:rPrChange w:id="6204" w:author="Mohsen Jafarinejad" w:date="2019-05-12T10:59:00Z">
              <w:rPr>
                <w:rStyle w:val="Hyperlink"/>
                <w:sz w:val="24"/>
                <w:szCs w:val="24"/>
                <w:rtl/>
              </w:rPr>
            </w:rPrChange>
          </w:rPr>
          <w:delText xml:space="preserve">شکل </w:delText>
        </w:r>
        <w:r w:rsidR="0084216E" w:rsidRPr="00974A00" w:rsidDel="009667A9">
          <w:rPr>
            <w:sz w:val="22"/>
            <w:szCs w:val="22"/>
            <w:rtl/>
            <w:rPrChange w:id="6205" w:author="Mohsen Jafarinejad" w:date="2019-05-12T10:59:00Z">
              <w:rPr>
                <w:rStyle w:val="Hyperlink"/>
                <w:sz w:val="24"/>
                <w:szCs w:val="24"/>
                <w:rtl/>
              </w:rPr>
            </w:rPrChange>
          </w:rPr>
          <w:delText>1-7</w:delText>
        </w:r>
        <w:r w:rsidRPr="00974A00" w:rsidDel="009667A9">
          <w:rPr>
            <w:sz w:val="22"/>
            <w:szCs w:val="22"/>
            <w:rtl/>
            <w:rPrChange w:id="6206" w:author="Mohsen Jafarinejad" w:date="2019-05-12T10:59:00Z">
              <w:rPr>
                <w:rStyle w:val="Hyperlink"/>
                <w:sz w:val="24"/>
                <w:szCs w:val="24"/>
                <w:rtl/>
              </w:rPr>
            </w:rPrChange>
          </w:rPr>
          <w:delText xml:space="preserve"> شمات</w:delText>
        </w:r>
        <w:r w:rsidRPr="00974A00" w:rsidDel="009667A9">
          <w:rPr>
            <w:rFonts w:hint="cs"/>
            <w:sz w:val="22"/>
            <w:szCs w:val="22"/>
            <w:rtl/>
            <w:rPrChange w:id="6207" w:author="Mohsen Jafarinejad" w:date="2019-05-12T10:59:00Z">
              <w:rPr>
                <w:rStyle w:val="Hyperlink"/>
                <w:rFonts w:hint="cs"/>
                <w:sz w:val="24"/>
                <w:szCs w:val="24"/>
                <w:rtl/>
              </w:rPr>
            </w:rPrChange>
          </w:rPr>
          <w:delText>یک</w:delText>
        </w:r>
        <w:r w:rsidRPr="00974A00" w:rsidDel="009667A9">
          <w:rPr>
            <w:sz w:val="22"/>
            <w:szCs w:val="22"/>
            <w:rtl/>
            <w:rPrChange w:id="6208" w:author="Mohsen Jafarinejad" w:date="2019-05-12T10:59:00Z">
              <w:rPr>
                <w:rStyle w:val="Hyperlink"/>
                <w:sz w:val="24"/>
                <w:szCs w:val="24"/>
                <w:rtl/>
              </w:rPr>
            </w:rPrChange>
          </w:rPr>
          <w:delText xml:space="preserve"> پ</w:delText>
        </w:r>
        <w:r w:rsidRPr="00974A00" w:rsidDel="009667A9">
          <w:rPr>
            <w:rFonts w:hint="cs"/>
            <w:sz w:val="22"/>
            <w:szCs w:val="22"/>
            <w:rtl/>
            <w:rPrChange w:id="6209" w:author="Mohsen Jafarinejad" w:date="2019-05-12T10:59:00Z">
              <w:rPr>
                <w:rStyle w:val="Hyperlink"/>
                <w:rFonts w:hint="cs"/>
                <w:sz w:val="24"/>
                <w:szCs w:val="24"/>
                <w:rtl/>
              </w:rPr>
            </w:rPrChange>
          </w:rPr>
          <w:delText>یل</w:delText>
        </w:r>
        <w:r w:rsidRPr="00974A00" w:rsidDel="009667A9">
          <w:rPr>
            <w:sz w:val="22"/>
            <w:szCs w:val="22"/>
            <w:rtl/>
            <w:rPrChange w:id="6210" w:author="Mohsen Jafarinejad" w:date="2019-05-12T10:59:00Z">
              <w:rPr>
                <w:rStyle w:val="Hyperlink"/>
                <w:sz w:val="24"/>
                <w:szCs w:val="24"/>
                <w:rtl/>
              </w:rPr>
            </w:rPrChange>
          </w:rPr>
          <w:delText xml:space="preserve"> سوخت</w:delText>
        </w:r>
        <w:r w:rsidRPr="00974A00" w:rsidDel="009667A9">
          <w:rPr>
            <w:rFonts w:hint="cs"/>
            <w:sz w:val="22"/>
            <w:szCs w:val="22"/>
            <w:rtl/>
            <w:rPrChange w:id="6211" w:author="Mohsen Jafarinejad" w:date="2019-05-12T10:59:00Z">
              <w:rPr>
                <w:rStyle w:val="Hyperlink"/>
                <w:rFonts w:hint="cs"/>
                <w:sz w:val="24"/>
                <w:szCs w:val="24"/>
                <w:rtl/>
              </w:rPr>
            </w:rPrChange>
          </w:rPr>
          <w:delText>ی</w:delText>
        </w:r>
        <w:r w:rsidRPr="00974A00" w:rsidDel="009667A9">
          <w:rPr>
            <w:sz w:val="22"/>
            <w:szCs w:val="22"/>
            <w:rtl/>
            <w:rPrChange w:id="6212" w:author="Mohsen Jafarinejad" w:date="2019-05-12T10:59:00Z">
              <w:rPr>
                <w:rStyle w:val="Hyperlink"/>
                <w:sz w:val="24"/>
                <w:szCs w:val="24"/>
                <w:rtl/>
              </w:rPr>
            </w:rPrChange>
          </w:rPr>
          <w:delText xml:space="preserve"> متانول مستق</w:delText>
        </w:r>
        <w:r w:rsidRPr="00974A00" w:rsidDel="009667A9">
          <w:rPr>
            <w:rFonts w:hint="cs"/>
            <w:sz w:val="22"/>
            <w:szCs w:val="22"/>
            <w:rtl/>
            <w:rPrChange w:id="6213" w:author="Mohsen Jafarinejad" w:date="2019-05-12T10:59:00Z">
              <w:rPr>
                <w:rStyle w:val="Hyperlink"/>
                <w:rFonts w:hint="cs"/>
                <w:sz w:val="24"/>
                <w:szCs w:val="24"/>
                <w:rtl/>
              </w:rPr>
            </w:rPrChange>
          </w:rPr>
          <w:delText>یم</w:delText>
        </w:r>
        <w:r w:rsidRPr="00974A00" w:rsidDel="009667A9">
          <w:rPr>
            <w:webHidden/>
            <w:sz w:val="22"/>
            <w:szCs w:val="22"/>
            <w:rPrChange w:id="6214" w:author="Mohsen Jafarinejad" w:date="2019-05-12T10:59:00Z">
              <w:rPr>
                <w:webHidden/>
                <w:sz w:val="24"/>
                <w:szCs w:val="24"/>
              </w:rPr>
            </w:rPrChange>
          </w:rPr>
          <w:tab/>
        </w:r>
      </w:del>
      <w:ins w:id="6215" w:author="Mohsen" w:date="2019-03-18T01:27:00Z">
        <w:del w:id="6216" w:author="Mohsen Jafarinejad" w:date="2019-04-06T08:42:00Z">
          <w:r w:rsidR="00C607BA" w:rsidRPr="00974A00" w:rsidDel="005222D8">
            <w:rPr>
              <w:webHidden/>
              <w:sz w:val="22"/>
              <w:szCs w:val="22"/>
              <w:rtl/>
              <w:rPrChange w:id="6217" w:author="Mohsen Jafarinejad" w:date="2019-05-12T10:59:00Z">
                <w:rPr>
                  <w:webHidden/>
                  <w:sz w:val="24"/>
                  <w:szCs w:val="24"/>
                  <w:rtl/>
                </w:rPr>
              </w:rPrChange>
            </w:rPr>
            <w:delText>13</w:delText>
          </w:r>
        </w:del>
      </w:ins>
      <w:del w:id="6218" w:author="Mohsen Jafarinejad" w:date="2019-04-06T08:42:00Z">
        <w:r w:rsidRPr="00974A00" w:rsidDel="005222D8">
          <w:rPr>
            <w:webHidden/>
            <w:sz w:val="22"/>
            <w:szCs w:val="22"/>
            <w:rPrChange w:id="6219" w:author="Mohsen Jafarinejad" w:date="2019-05-12T10:59:00Z">
              <w:rPr>
                <w:webHidden/>
                <w:sz w:val="24"/>
                <w:szCs w:val="24"/>
              </w:rPr>
            </w:rPrChange>
          </w:rPr>
          <w:delText>25</w:delText>
        </w:r>
      </w:del>
    </w:p>
    <w:p w14:paraId="65DB8499" w14:textId="36D18002" w:rsidR="00433777" w:rsidRPr="00974A00" w:rsidDel="009667A9" w:rsidRDefault="00433777">
      <w:pPr>
        <w:pStyle w:val="TOC1"/>
        <w:rPr>
          <w:del w:id="6220" w:author="Mohsen Jafarinejad" w:date="2019-05-12T10:50:00Z"/>
          <w:rFonts w:eastAsiaTheme="minorEastAsia"/>
          <w:b w:val="0"/>
          <w:bCs w:val="0"/>
          <w:sz w:val="22"/>
          <w:szCs w:val="22"/>
          <w:rPrChange w:id="6221" w:author="Mohsen Jafarinejad" w:date="2019-05-12T10:59:00Z">
            <w:rPr>
              <w:del w:id="6222" w:author="Mohsen Jafarinejad" w:date="2019-05-12T10:50:00Z"/>
              <w:rFonts w:eastAsiaTheme="minorEastAsia"/>
            </w:rPr>
          </w:rPrChange>
        </w:rPr>
        <w:pPrChange w:id="6223" w:author="Mohsen Jafarinejad" w:date="2019-05-12T10:50:00Z">
          <w:pPr>
            <w:pStyle w:val="TOC1"/>
          </w:pPr>
        </w:pPrChange>
      </w:pPr>
      <w:del w:id="6224" w:author="Mohsen Jafarinejad" w:date="2019-05-12T10:50:00Z">
        <w:r w:rsidRPr="00974A00" w:rsidDel="009667A9">
          <w:rPr>
            <w:sz w:val="22"/>
            <w:szCs w:val="22"/>
            <w:rtl/>
            <w:rPrChange w:id="6225" w:author="Mohsen Jafarinejad" w:date="2019-05-12T10:59:00Z">
              <w:rPr>
                <w:rStyle w:val="Hyperlink"/>
                <w:sz w:val="24"/>
                <w:szCs w:val="24"/>
                <w:rtl/>
              </w:rPr>
            </w:rPrChange>
          </w:rPr>
          <w:delText>شکل</w:delText>
        </w:r>
        <w:r w:rsidR="0084216E" w:rsidRPr="00974A00" w:rsidDel="009667A9">
          <w:rPr>
            <w:sz w:val="22"/>
            <w:szCs w:val="22"/>
            <w:rtl/>
            <w:rPrChange w:id="6226" w:author="Mohsen Jafarinejad" w:date="2019-05-12T10:59:00Z">
              <w:rPr>
                <w:rStyle w:val="Hyperlink"/>
                <w:sz w:val="24"/>
                <w:szCs w:val="24"/>
                <w:rtl/>
              </w:rPr>
            </w:rPrChange>
          </w:rPr>
          <w:delText>1-8</w:delText>
        </w:r>
        <w:r w:rsidRPr="00974A00" w:rsidDel="009667A9">
          <w:rPr>
            <w:sz w:val="22"/>
            <w:szCs w:val="22"/>
            <w:rtl/>
            <w:rPrChange w:id="6227" w:author="Mohsen Jafarinejad" w:date="2019-05-12T10:59:00Z">
              <w:rPr>
                <w:rStyle w:val="Hyperlink"/>
                <w:sz w:val="24"/>
                <w:szCs w:val="24"/>
                <w:rtl/>
              </w:rPr>
            </w:rPrChange>
          </w:rPr>
          <w:delText xml:space="preserve"> فرا</w:delText>
        </w:r>
        <w:r w:rsidRPr="00974A00" w:rsidDel="009667A9">
          <w:rPr>
            <w:rFonts w:hint="cs"/>
            <w:sz w:val="22"/>
            <w:szCs w:val="22"/>
            <w:rtl/>
            <w:rPrChange w:id="6228" w:author="Mohsen Jafarinejad" w:date="2019-05-12T10:59:00Z">
              <w:rPr>
                <w:rStyle w:val="Hyperlink"/>
                <w:rFonts w:hint="cs"/>
                <w:sz w:val="24"/>
                <w:szCs w:val="24"/>
                <w:rtl/>
              </w:rPr>
            </w:rPrChange>
          </w:rPr>
          <w:delText>یند</w:delText>
        </w:r>
        <w:r w:rsidRPr="00974A00" w:rsidDel="009667A9">
          <w:rPr>
            <w:sz w:val="22"/>
            <w:szCs w:val="22"/>
            <w:rtl/>
            <w:rPrChange w:id="6229" w:author="Mohsen Jafarinejad" w:date="2019-05-12T10:59:00Z">
              <w:rPr>
                <w:rStyle w:val="Hyperlink"/>
                <w:sz w:val="24"/>
                <w:szCs w:val="24"/>
                <w:rtl/>
              </w:rPr>
            </w:rPrChange>
          </w:rPr>
          <w:delText xml:space="preserve"> تجز</w:delText>
        </w:r>
        <w:r w:rsidRPr="00974A00" w:rsidDel="009667A9">
          <w:rPr>
            <w:rFonts w:hint="cs"/>
            <w:sz w:val="22"/>
            <w:szCs w:val="22"/>
            <w:rtl/>
            <w:rPrChange w:id="6230" w:author="Mohsen Jafarinejad" w:date="2019-05-12T10:59:00Z">
              <w:rPr>
                <w:rStyle w:val="Hyperlink"/>
                <w:rFonts w:hint="cs"/>
                <w:sz w:val="24"/>
                <w:szCs w:val="24"/>
                <w:rtl/>
              </w:rPr>
            </w:rPrChange>
          </w:rPr>
          <w:delText>یه</w:delText>
        </w:r>
        <w:r w:rsidRPr="00974A00" w:rsidDel="009667A9">
          <w:rPr>
            <w:sz w:val="22"/>
            <w:szCs w:val="22"/>
            <w:rtl/>
            <w:rPrChange w:id="6231" w:author="Mohsen Jafarinejad" w:date="2019-05-12T10:59:00Z">
              <w:rPr>
                <w:rStyle w:val="Hyperlink"/>
                <w:sz w:val="24"/>
                <w:szCs w:val="24"/>
                <w:rtl/>
              </w:rPr>
            </w:rPrChange>
          </w:rPr>
          <w:delText xml:space="preserve"> سلولزجهت استفاده در </w:delText>
        </w:r>
        <w:r w:rsidRPr="00974A00" w:rsidDel="009667A9">
          <w:rPr>
            <w:sz w:val="22"/>
            <w:szCs w:val="22"/>
            <w:rPrChange w:id="6232" w:author="Mohsen Jafarinejad" w:date="2019-05-12T10:59:00Z">
              <w:rPr>
                <w:rStyle w:val="Hyperlink"/>
                <w:sz w:val="24"/>
                <w:szCs w:val="24"/>
              </w:rPr>
            </w:rPrChange>
          </w:rPr>
          <w:delText>MFC</w:delText>
        </w:r>
        <w:r w:rsidRPr="00974A00" w:rsidDel="009667A9">
          <w:rPr>
            <w:webHidden/>
            <w:sz w:val="22"/>
            <w:szCs w:val="22"/>
            <w:rPrChange w:id="6233" w:author="Mohsen Jafarinejad" w:date="2019-05-12T10:59:00Z">
              <w:rPr>
                <w:webHidden/>
                <w:sz w:val="24"/>
                <w:szCs w:val="24"/>
              </w:rPr>
            </w:rPrChange>
          </w:rPr>
          <w:tab/>
        </w:r>
      </w:del>
      <w:ins w:id="6234" w:author="Mohsen" w:date="2019-03-18T01:27:00Z">
        <w:del w:id="6235" w:author="Mohsen Jafarinejad" w:date="2019-04-06T08:42:00Z">
          <w:r w:rsidR="00C607BA" w:rsidRPr="00974A00" w:rsidDel="005222D8">
            <w:rPr>
              <w:webHidden/>
              <w:sz w:val="22"/>
              <w:szCs w:val="22"/>
              <w:rtl/>
              <w:rPrChange w:id="6236" w:author="Mohsen Jafarinejad" w:date="2019-05-12T10:59:00Z">
                <w:rPr>
                  <w:webHidden/>
                  <w:sz w:val="24"/>
                  <w:szCs w:val="24"/>
                  <w:rtl/>
                </w:rPr>
              </w:rPrChange>
            </w:rPr>
            <w:delText>15</w:delText>
          </w:r>
        </w:del>
      </w:ins>
      <w:del w:id="6237" w:author="Mohsen Jafarinejad" w:date="2019-04-06T08:42:00Z">
        <w:r w:rsidRPr="00974A00" w:rsidDel="005222D8">
          <w:rPr>
            <w:webHidden/>
            <w:sz w:val="22"/>
            <w:szCs w:val="22"/>
            <w:rPrChange w:id="6238" w:author="Mohsen Jafarinejad" w:date="2019-05-12T10:59:00Z">
              <w:rPr>
                <w:webHidden/>
                <w:sz w:val="24"/>
                <w:szCs w:val="24"/>
              </w:rPr>
            </w:rPrChange>
          </w:rPr>
          <w:delText>27</w:delText>
        </w:r>
      </w:del>
    </w:p>
    <w:p w14:paraId="317ADEF0" w14:textId="5052142D" w:rsidR="00433777" w:rsidRPr="00974A00" w:rsidDel="009667A9" w:rsidRDefault="00433777">
      <w:pPr>
        <w:pStyle w:val="TOC1"/>
        <w:rPr>
          <w:del w:id="6239" w:author="Mohsen Jafarinejad" w:date="2019-05-12T10:50:00Z"/>
          <w:rFonts w:eastAsiaTheme="minorEastAsia"/>
          <w:b w:val="0"/>
          <w:bCs w:val="0"/>
          <w:sz w:val="22"/>
          <w:szCs w:val="22"/>
          <w:rPrChange w:id="6240" w:author="Mohsen Jafarinejad" w:date="2019-05-12T10:59:00Z">
            <w:rPr>
              <w:del w:id="6241" w:author="Mohsen Jafarinejad" w:date="2019-05-12T10:50:00Z"/>
              <w:rFonts w:eastAsiaTheme="minorEastAsia"/>
            </w:rPr>
          </w:rPrChange>
        </w:rPr>
        <w:pPrChange w:id="6242" w:author="Mohsen Jafarinejad" w:date="2019-05-12T10:50:00Z">
          <w:pPr>
            <w:pStyle w:val="TOC1"/>
          </w:pPr>
        </w:pPrChange>
      </w:pPr>
      <w:del w:id="6243" w:author="Mohsen Jafarinejad" w:date="2019-05-12T10:50:00Z">
        <w:r w:rsidRPr="00974A00" w:rsidDel="009667A9">
          <w:rPr>
            <w:sz w:val="22"/>
            <w:szCs w:val="22"/>
            <w:rtl/>
            <w:rPrChange w:id="6244" w:author="Mohsen Jafarinejad" w:date="2019-05-12T10:59:00Z">
              <w:rPr>
                <w:rStyle w:val="Hyperlink"/>
                <w:sz w:val="24"/>
                <w:szCs w:val="24"/>
                <w:rtl/>
              </w:rPr>
            </w:rPrChange>
          </w:rPr>
          <w:delText xml:space="preserve">شکل </w:delText>
        </w:r>
        <w:r w:rsidR="0084216E" w:rsidRPr="00974A00" w:rsidDel="009667A9">
          <w:rPr>
            <w:sz w:val="22"/>
            <w:szCs w:val="22"/>
            <w:rtl/>
            <w:rPrChange w:id="6245" w:author="Mohsen Jafarinejad" w:date="2019-05-12T10:59:00Z">
              <w:rPr>
                <w:rStyle w:val="Hyperlink"/>
                <w:sz w:val="24"/>
                <w:szCs w:val="24"/>
                <w:rtl/>
              </w:rPr>
            </w:rPrChange>
          </w:rPr>
          <w:delText>1-9</w:delText>
        </w:r>
        <w:r w:rsidRPr="00974A00" w:rsidDel="009667A9">
          <w:rPr>
            <w:sz w:val="22"/>
            <w:szCs w:val="22"/>
            <w:rtl/>
            <w:rPrChange w:id="6246" w:author="Mohsen Jafarinejad" w:date="2019-05-12T10:59:00Z">
              <w:rPr>
                <w:rStyle w:val="Hyperlink"/>
                <w:sz w:val="24"/>
                <w:szCs w:val="24"/>
                <w:rtl/>
              </w:rPr>
            </w:rPrChange>
          </w:rPr>
          <w:delText xml:space="preserve"> شمات</w:delText>
        </w:r>
        <w:r w:rsidRPr="00974A00" w:rsidDel="009667A9">
          <w:rPr>
            <w:rFonts w:hint="cs"/>
            <w:sz w:val="22"/>
            <w:szCs w:val="22"/>
            <w:rtl/>
            <w:rPrChange w:id="6247" w:author="Mohsen Jafarinejad" w:date="2019-05-12T10:59:00Z">
              <w:rPr>
                <w:rStyle w:val="Hyperlink"/>
                <w:rFonts w:hint="cs"/>
                <w:sz w:val="24"/>
                <w:szCs w:val="24"/>
                <w:rtl/>
              </w:rPr>
            </w:rPrChange>
          </w:rPr>
          <w:delText>یک</w:delText>
        </w:r>
        <w:r w:rsidRPr="00974A00" w:rsidDel="009667A9">
          <w:rPr>
            <w:sz w:val="22"/>
            <w:szCs w:val="22"/>
            <w:rtl/>
            <w:rPrChange w:id="6248" w:author="Mohsen Jafarinejad" w:date="2019-05-12T10:59:00Z">
              <w:rPr>
                <w:rStyle w:val="Hyperlink"/>
                <w:sz w:val="24"/>
                <w:szCs w:val="24"/>
                <w:rtl/>
              </w:rPr>
            </w:rPrChange>
          </w:rPr>
          <w:delText xml:space="preserve"> </w:delText>
        </w:r>
        <w:r w:rsidRPr="00974A00" w:rsidDel="009667A9">
          <w:rPr>
            <w:rFonts w:hint="cs"/>
            <w:sz w:val="22"/>
            <w:szCs w:val="22"/>
            <w:rtl/>
            <w:rPrChange w:id="6249" w:author="Mohsen Jafarinejad" w:date="2019-05-12T10:59:00Z">
              <w:rPr>
                <w:rStyle w:val="Hyperlink"/>
                <w:rFonts w:hint="cs"/>
                <w:sz w:val="24"/>
                <w:szCs w:val="24"/>
                <w:rtl/>
              </w:rPr>
            </w:rPrChange>
          </w:rPr>
          <w:delText>یک</w:delText>
        </w:r>
        <w:r w:rsidRPr="00974A00" w:rsidDel="009667A9">
          <w:rPr>
            <w:sz w:val="22"/>
            <w:szCs w:val="22"/>
            <w:rtl/>
            <w:rPrChange w:id="6250" w:author="Mohsen Jafarinejad" w:date="2019-05-12T10:59:00Z">
              <w:rPr>
                <w:rStyle w:val="Hyperlink"/>
                <w:sz w:val="24"/>
                <w:szCs w:val="24"/>
                <w:rtl/>
              </w:rPr>
            </w:rPrChange>
          </w:rPr>
          <w:delText xml:space="preserve"> پ</w:delText>
        </w:r>
        <w:r w:rsidRPr="00974A00" w:rsidDel="009667A9">
          <w:rPr>
            <w:rFonts w:hint="cs"/>
            <w:sz w:val="22"/>
            <w:szCs w:val="22"/>
            <w:rtl/>
            <w:rPrChange w:id="6251" w:author="Mohsen Jafarinejad" w:date="2019-05-12T10:59:00Z">
              <w:rPr>
                <w:rStyle w:val="Hyperlink"/>
                <w:rFonts w:hint="cs"/>
                <w:sz w:val="24"/>
                <w:szCs w:val="24"/>
                <w:rtl/>
              </w:rPr>
            </w:rPrChange>
          </w:rPr>
          <w:delText>یل</w:delText>
        </w:r>
        <w:r w:rsidRPr="00974A00" w:rsidDel="009667A9">
          <w:rPr>
            <w:sz w:val="22"/>
            <w:szCs w:val="22"/>
            <w:rtl/>
            <w:rPrChange w:id="6252" w:author="Mohsen Jafarinejad" w:date="2019-05-12T10:59:00Z">
              <w:rPr>
                <w:rStyle w:val="Hyperlink"/>
                <w:sz w:val="24"/>
                <w:szCs w:val="24"/>
                <w:rtl/>
              </w:rPr>
            </w:rPrChange>
          </w:rPr>
          <w:delText xml:space="preserve"> سوخت</w:delText>
        </w:r>
        <w:r w:rsidRPr="00974A00" w:rsidDel="009667A9">
          <w:rPr>
            <w:rFonts w:hint="cs"/>
            <w:sz w:val="22"/>
            <w:szCs w:val="22"/>
            <w:rtl/>
            <w:rPrChange w:id="6253" w:author="Mohsen Jafarinejad" w:date="2019-05-12T10:59:00Z">
              <w:rPr>
                <w:rStyle w:val="Hyperlink"/>
                <w:rFonts w:hint="cs"/>
                <w:sz w:val="24"/>
                <w:szCs w:val="24"/>
                <w:rtl/>
              </w:rPr>
            </w:rPrChange>
          </w:rPr>
          <w:delText>ی</w:delText>
        </w:r>
        <w:r w:rsidRPr="00974A00" w:rsidDel="009667A9">
          <w:rPr>
            <w:sz w:val="22"/>
            <w:szCs w:val="22"/>
            <w:rtl/>
            <w:rPrChange w:id="6254" w:author="Mohsen Jafarinejad" w:date="2019-05-12T10:59:00Z">
              <w:rPr>
                <w:rStyle w:val="Hyperlink"/>
                <w:sz w:val="24"/>
                <w:szCs w:val="24"/>
                <w:rtl/>
              </w:rPr>
            </w:rPrChange>
          </w:rPr>
          <w:delText xml:space="preserve"> م</w:delText>
        </w:r>
        <w:r w:rsidRPr="00974A00" w:rsidDel="009667A9">
          <w:rPr>
            <w:rFonts w:hint="cs"/>
            <w:sz w:val="22"/>
            <w:szCs w:val="22"/>
            <w:rtl/>
            <w:rPrChange w:id="6255" w:author="Mohsen Jafarinejad" w:date="2019-05-12T10:59:00Z">
              <w:rPr>
                <w:rStyle w:val="Hyperlink"/>
                <w:rFonts w:hint="cs"/>
                <w:sz w:val="24"/>
                <w:szCs w:val="24"/>
                <w:rtl/>
              </w:rPr>
            </w:rPrChange>
          </w:rPr>
          <w:delText>یکروبی</w:delText>
        </w:r>
        <w:r w:rsidRPr="00974A00" w:rsidDel="009667A9">
          <w:rPr>
            <w:webHidden/>
            <w:sz w:val="22"/>
            <w:szCs w:val="22"/>
            <w:rPrChange w:id="6256" w:author="Mohsen Jafarinejad" w:date="2019-05-12T10:59:00Z">
              <w:rPr>
                <w:webHidden/>
                <w:sz w:val="24"/>
                <w:szCs w:val="24"/>
              </w:rPr>
            </w:rPrChange>
          </w:rPr>
          <w:tab/>
        </w:r>
      </w:del>
      <w:ins w:id="6257" w:author="Mohsen" w:date="2019-03-18T01:27:00Z">
        <w:del w:id="6258" w:author="Mohsen Jafarinejad" w:date="2019-04-06T08:42:00Z">
          <w:r w:rsidR="00C607BA" w:rsidRPr="00974A00" w:rsidDel="005222D8">
            <w:rPr>
              <w:webHidden/>
              <w:sz w:val="22"/>
              <w:szCs w:val="22"/>
              <w:rtl/>
              <w:rPrChange w:id="6259" w:author="Mohsen Jafarinejad" w:date="2019-05-12T10:59:00Z">
                <w:rPr>
                  <w:webHidden/>
                  <w:sz w:val="24"/>
                  <w:szCs w:val="24"/>
                  <w:rtl/>
                </w:rPr>
              </w:rPrChange>
            </w:rPr>
            <w:delText>16</w:delText>
          </w:r>
        </w:del>
      </w:ins>
      <w:del w:id="6260" w:author="Mohsen Jafarinejad" w:date="2019-04-06T08:42:00Z">
        <w:r w:rsidRPr="00974A00" w:rsidDel="005222D8">
          <w:rPr>
            <w:webHidden/>
            <w:sz w:val="22"/>
            <w:szCs w:val="22"/>
            <w:rPrChange w:id="6261" w:author="Mohsen Jafarinejad" w:date="2019-05-12T10:59:00Z">
              <w:rPr>
                <w:webHidden/>
                <w:sz w:val="24"/>
                <w:szCs w:val="24"/>
              </w:rPr>
            </w:rPrChange>
          </w:rPr>
          <w:delText>28</w:delText>
        </w:r>
      </w:del>
    </w:p>
    <w:p w14:paraId="51C7729B" w14:textId="610B5E38" w:rsidR="00433777" w:rsidRPr="00974A00" w:rsidDel="009667A9" w:rsidRDefault="00433777">
      <w:pPr>
        <w:pStyle w:val="TOC1"/>
        <w:rPr>
          <w:del w:id="6262" w:author="Mohsen Jafarinejad" w:date="2019-05-12T10:50:00Z"/>
          <w:rFonts w:eastAsiaTheme="minorEastAsia"/>
          <w:b w:val="0"/>
          <w:bCs w:val="0"/>
          <w:sz w:val="22"/>
          <w:szCs w:val="22"/>
          <w:rPrChange w:id="6263" w:author="Mohsen Jafarinejad" w:date="2019-05-12T10:59:00Z">
            <w:rPr>
              <w:del w:id="6264" w:author="Mohsen Jafarinejad" w:date="2019-05-12T10:50:00Z"/>
              <w:rFonts w:eastAsiaTheme="minorEastAsia"/>
            </w:rPr>
          </w:rPrChange>
        </w:rPr>
        <w:pPrChange w:id="6265" w:author="Mohsen Jafarinejad" w:date="2019-05-12T10:50:00Z">
          <w:pPr>
            <w:pStyle w:val="TOC1"/>
          </w:pPr>
        </w:pPrChange>
      </w:pPr>
      <w:del w:id="6266" w:author="Mohsen Jafarinejad" w:date="2019-05-12T10:50:00Z">
        <w:r w:rsidRPr="00974A00" w:rsidDel="009667A9">
          <w:rPr>
            <w:sz w:val="22"/>
            <w:szCs w:val="22"/>
            <w:rtl/>
            <w:rPrChange w:id="6267" w:author="Mohsen Jafarinejad" w:date="2019-05-12T10:59:00Z">
              <w:rPr>
                <w:rStyle w:val="Hyperlink"/>
                <w:sz w:val="24"/>
                <w:szCs w:val="24"/>
                <w:rtl/>
              </w:rPr>
            </w:rPrChange>
          </w:rPr>
          <w:delText xml:space="preserve">شکل </w:delText>
        </w:r>
        <w:r w:rsidR="0084216E" w:rsidRPr="00974A00" w:rsidDel="009667A9">
          <w:rPr>
            <w:sz w:val="22"/>
            <w:szCs w:val="22"/>
            <w:rtl/>
            <w:rPrChange w:id="6268" w:author="Mohsen Jafarinejad" w:date="2019-05-12T10:59:00Z">
              <w:rPr>
                <w:rStyle w:val="Hyperlink"/>
                <w:sz w:val="24"/>
                <w:szCs w:val="24"/>
                <w:rtl/>
              </w:rPr>
            </w:rPrChange>
          </w:rPr>
          <w:delText>1-10</w:delText>
        </w:r>
        <w:r w:rsidRPr="00974A00" w:rsidDel="009667A9">
          <w:rPr>
            <w:sz w:val="22"/>
            <w:szCs w:val="22"/>
            <w:rtl/>
            <w:rPrChange w:id="6269" w:author="Mohsen Jafarinejad" w:date="2019-05-12T10:59:00Z">
              <w:rPr>
                <w:rStyle w:val="Hyperlink"/>
                <w:sz w:val="24"/>
                <w:szCs w:val="24"/>
                <w:rtl/>
              </w:rPr>
            </w:rPrChange>
          </w:rPr>
          <w:delText xml:space="preserve"> روش‌ها</w:delText>
        </w:r>
        <w:r w:rsidRPr="00974A00" w:rsidDel="009667A9">
          <w:rPr>
            <w:rFonts w:hint="cs"/>
            <w:sz w:val="22"/>
            <w:szCs w:val="22"/>
            <w:rtl/>
            <w:rPrChange w:id="6270" w:author="Mohsen Jafarinejad" w:date="2019-05-12T10:59:00Z">
              <w:rPr>
                <w:rStyle w:val="Hyperlink"/>
                <w:rFonts w:hint="cs"/>
                <w:sz w:val="24"/>
                <w:szCs w:val="24"/>
                <w:rtl/>
              </w:rPr>
            </w:rPrChange>
          </w:rPr>
          <w:delText>ی</w:delText>
        </w:r>
        <w:r w:rsidRPr="00974A00" w:rsidDel="009667A9">
          <w:rPr>
            <w:sz w:val="22"/>
            <w:szCs w:val="22"/>
            <w:rtl/>
            <w:rPrChange w:id="6271" w:author="Mohsen Jafarinejad" w:date="2019-05-12T10:59:00Z">
              <w:rPr>
                <w:rStyle w:val="Hyperlink"/>
                <w:sz w:val="24"/>
                <w:szCs w:val="24"/>
                <w:rtl/>
              </w:rPr>
            </w:rPrChange>
          </w:rPr>
          <w:delText xml:space="preserve"> انتقال الکترون بدون واسط</w:delText>
        </w:r>
        <w:r w:rsidRPr="00974A00" w:rsidDel="009667A9">
          <w:rPr>
            <w:webHidden/>
            <w:sz w:val="22"/>
            <w:szCs w:val="22"/>
            <w:rPrChange w:id="6272" w:author="Mohsen Jafarinejad" w:date="2019-05-12T10:59:00Z">
              <w:rPr>
                <w:webHidden/>
                <w:sz w:val="24"/>
                <w:szCs w:val="24"/>
              </w:rPr>
            </w:rPrChange>
          </w:rPr>
          <w:tab/>
        </w:r>
      </w:del>
      <w:ins w:id="6273" w:author="Mohsen" w:date="2019-03-18T01:27:00Z">
        <w:del w:id="6274" w:author="Mohsen Jafarinejad" w:date="2019-04-06T08:42:00Z">
          <w:r w:rsidR="00C607BA" w:rsidRPr="00974A00" w:rsidDel="005222D8">
            <w:rPr>
              <w:webHidden/>
              <w:sz w:val="22"/>
              <w:szCs w:val="22"/>
              <w:rtl/>
              <w:rPrChange w:id="6275" w:author="Mohsen Jafarinejad" w:date="2019-05-12T10:59:00Z">
                <w:rPr>
                  <w:webHidden/>
                  <w:sz w:val="24"/>
                  <w:szCs w:val="24"/>
                  <w:rtl/>
                </w:rPr>
              </w:rPrChange>
            </w:rPr>
            <w:delText>18</w:delText>
          </w:r>
        </w:del>
      </w:ins>
      <w:del w:id="6276" w:author="Mohsen Jafarinejad" w:date="2019-04-06T08:42:00Z">
        <w:r w:rsidRPr="00974A00" w:rsidDel="005222D8">
          <w:rPr>
            <w:webHidden/>
            <w:sz w:val="22"/>
            <w:szCs w:val="22"/>
            <w:rPrChange w:id="6277" w:author="Mohsen Jafarinejad" w:date="2019-05-12T10:59:00Z">
              <w:rPr>
                <w:webHidden/>
                <w:sz w:val="24"/>
                <w:szCs w:val="24"/>
              </w:rPr>
            </w:rPrChange>
          </w:rPr>
          <w:delText>29</w:delText>
        </w:r>
      </w:del>
    </w:p>
    <w:p w14:paraId="6B8480D8" w14:textId="030B76B6" w:rsidR="00433777" w:rsidRPr="00974A00" w:rsidDel="009667A9" w:rsidRDefault="00433777">
      <w:pPr>
        <w:pStyle w:val="TOC1"/>
        <w:rPr>
          <w:del w:id="6278" w:author="Mohsen Jafarinejad" w:date="2019-05-12T10:50:00Z"/>
          <w:rFonts w:eastAsiaTheme="minorEastAsia"/>
          <w:b w:val="0"/>
          <w:bCs w:val="0"/>
          <w:sz w:val="22"/>
          <w:szCs w:val="22"/>
          <w:rPrChange w:id="6279" w:author="Mohsen Jafarinejad" w:date="2019-05-12T10:59:00Z">
            <w:rPr>
              <w:del w:id="6280" w:author="Mohsen Jafarinejad" w:date="2019-05-12T10:50:00Z"/>
              <w:rFonts w:eastAsiaTheme="minorEastAsia"/>
            </w:rPr>
          </w:rPrChange>
        </w:rPr>
        <w:pPrChange w:id="6281" w:author="Mohsen Jafarinejad" w:date="2019-05-12T10:50:00Z">
          <w:pPr>
            <w:pStyle w:val="TOC1"/>
          </w:pPr>
        </w:pPrChange>
      </w:pPr>
      <w:del w:id="6282" w:author="Mohsen Jafarinejad" w:date="2019-05-12T10:50:00Z">
        <w:r w:rsidRPr="00974A00" w:rsidDel="009667A9">
          <w:rPr>
            <w:sz w:val="22"/>
            <w:szCs w:val="22"/>
            <w:rtl/>
            <w:rPrChange w:id="6283" w:author="Mohsen Jafarinejad" w:date="2019-05-12T10:59:00Z">
              <w:rPr>
                <w:rStyle w:val="Hyperlink"/>
                <w:sz w:val="24"/>
                <w:szCs w:val="24"/>
                <w:rtl/>
              </w:rPr>
            </w:rPrChange>
          </w:rPr>
          <w:delText>شکل</w:delText>
        </w:r>
        <w:r w:rsidR="0084216E" w:rsidRPr="00974A00" w:rsidDel="009667A9">
          <w:rPr>
            <w:sz w:val="22"/>
            <w:szCs w:val="22"/>
            <w:rtl/>
            <w:rPrChange w:id="6284" w:author="Mohsen Jafarinejad" w:date="2019-05-12T10:59:00Z">
              <w:rPr>
                <w:rStyle w:val="Hyperlink"/>
                <w:sz w:val="24"/>
                <w:szCs w:val="24"/>
                <w:rtl/>
              </w:rPr>
            </w:rPrChange>
          </w:rPr>
          <w:delText>1-11</w:delText>
        </w:r>
        <w:r w:rsidRPr="00974A00" w:rsidDel="009667A9">
          <w:rPr>
            <w:sz w:val="22"/>
            <w:szCs w:val="22"/>
            <w:rtl/>
            <w:rPrChange w:id="6285" w:author="Mohsen Jafarinejad" w:date="2019-05-12T10:59:00Z">
              <w:rPr>
                <w:rStyle w:val="Hyperlink"/>
                <w:sz w:val="24"/>
                <w:szCs w:val="24"/>
                <w:rtl/>
              </w:rPr>
            </w:rPrChange>
          </w:rPr>
          <w:delText xml:space="preserve"> نما</w:delText>
        </w:r>
        <w:r w:rsidRPr="00974A00" w:rsidDel="009667A9">
          <w:rPr>
            <w:rFonts w:hint="cs"/>
            <w:sz w:val="22"/>
            <w:szCs w:val="22"/>
            <w:rtl/>
            <w:rPrChange w:id="6286" w:author="Mohsen Jafarinejad" w:date="2019-05-12T10:59:00Z">
              <w:rPr>
                <w:rStyle w:val="Hyperlink"/>
                <w:rFonts w:hint="cs"/>
                <w:sz w:val="24"/>
                <w:szCs w:val="24"/>
                <w:rtl/>
              </w:rPr>
            </w:rPrChange>
          </w:rPr>
          <w:delText>یی</w:delText>
        </w:r>
        <w:r w:rsidRPr="00974A00" w:rsidDel="009667A9">
          <w:rPr>
            <w:sz w:val="22"/>
            <w:szCs w:val="22"/>
            <w:rtl/>
            <w:rPrChange w:id="6287" w:author="Mohsen Jafarinejad" w:date="2019-05-12T10:59:00Z">
              <w:rPr>
                <w:rStyle w:val="Hyperlink"/>
                <w:sz w:val="24"/>
                <w:szCs w:val="24"/>
                <w:rtl/>
              </w:rPr>
            </w:rPrChange>
          </w:rPr>
          <w:delText xml:space="preserve"> از نانو س</w:delText>
        </w:r>
        <w:r w:rsidRPr="00974A00" w:rsidDel="009667A9">
          <w:rPr>
            <w:rFonts w:hint="cs"/>
            <w:sz w:val="22"/>
            <w:szCs w:val="22"/>
            <w:rtl/>
            <w:rPrChange w:id="6288" w:author="Mohsen Jafarinejad" w:date="2019-05-12T10:59:00Z">
              <w:rPr>
                <w:rStyle w:val="Hyperlink"/>
                <w:rFonts w:hint="cs"/>
                <w:sz w:val="24"/>
                <w:szCs w:val="24"/>
                <w:rtl/>
              </w:rPr>
            </w:rPrChange>
          </w:rPr>
          <w:delText>یم‌ها</w:delText>
        </w:r>
        <w:r w:rsidRPr="00974A00" w:rsidDel="009667A9">
          <w:rPr>
            <w:sz w:val="22"/>
            <w:szCs w:val="22"/>
            <w:rtl/>
            <w:rPrChange w:id="6289" w:author="Mohsen Jafarinejad" w:date="2019-05-12T10:59:00Z">
              <w:rPr>
                <w:rStyle w:val="Hyperlink"/>
                <w:sz w:val="24"/>
                <w:szCs w:val="24"/>
                <w:rtl/>
              </w:rPr>
            </w:rPrChange>
          </w:rPr>
          <w:delText xml:space="preserve"> در سطح با</w:delText>
        </w:r>
        <w:r w:rsidRPr="00974A00" w:rsidDel="009667A9">
          <w:rPr>
            <w:rFonts w:hint="cs"/>
            <w:sz w:val="22"/>
            <w:szCs w:val="22"/>
            <w:rtl/>
            <w:rPrChange w:id="6290" w:author="Mohsen Jafarinejad" w:date="2019-05-12T10:59:00Z">
              <w:rPr>
                <w:rStyle w:val="Hyperlink"/>
                <w:rFonts w:hint="cs"/>
                <w:sz w:val="24"/>
                <w:szCs w:val="24"/>
                <w:rtl/>
              </w:rPr>
            </w:rPrChange>
          </w:rPr>
          <w:delText>یو</w:delText>
        </w:r>
        <w:r w:rsidRPr="00974A00" w:rsidDel="009667A9">
          <w:rPr>
            <w:sz w:val="22"/>
            <w:szCs w:val="22"/>
            <w:rtl/>
            <w:rPrChange w:id="6291" w:author="Mohsen Jafarinejad" w:date="2019-05-12T10:59:00Z">
              <w:rPr>
                <w:rStyle w:val="Hyperlink"/>
                <w:sz w:val="24"/>
                <w:szCs w:val="24"/>
                <w:rtl/>
              </w:rPr>
            </w:rPrChange>
          </w:rPr>
          <w:delText xml:space="preserve"> ف</w:delText>
        </w:r>
        <w:r w:rsidRPr="00974A00" w:rsidDel="009667A9">
          <w:rPr>
            <w:rFonts w:hint="cs"/>
            <w:sz w:val="22"/>
            <w:szCs w:val="22"/>
            <w:rtl/>
            <w:rPrChange w:id="6292" w:author="Mohsen Jafarinejad" w:date="2019-05-12T10:59:00Z">
              <w:rPr>
                <w:rStyle w:val="Hyperlink"/>
                <w:rFonts w:hint="cs"/>
                <w:sz w:val="24"/>
                <w:szCs w:val="24"/>
                <w:rtl/>
              </w:rPr>
            </w:rPrChange>
          </w:rPr>
          <w:delText>یلم</w:delText>
        </w:r>
        <w:r w:rsidRPr="00974A00" w:rsidDel="009667A9">
          <w:rPr>
            <w:webHidden/>
            <w:sz w:val="22"/>
            <w:szCs w:val="22"/>
            <w:rPrChange w:id="6293" w:author="Mohsen Jafarinejad" w:date="2019-05-12T10:59:00Z">
              <w:rPr>
                <w:webHidden/>
                <w:sz w:val="24"/>
                <w:szCs w:val="24"/>
              </w:rPr>
            </w:rPrChange>
          </w:rPr>
          <w:tab/>
        </w:r>
      </w:del>
      <w:ins w:id="6294" w:author="Mohsen" w:date="2019-03-18T01:27:00Z">
        <w:del w:id="6295" w:author="Mohsen Jafarinejad" w:date="2019-04-06T08:42:00Z">
          <w:r w:rsidR="00C607BA" w:rsidRPr="00974A00" w:rsidDel="005222D8">
            <w:rPr>
              <w:webHidden/>
              <w:sz w:val="22"/>
              <w:szCs w:val="22"/>
              <w:rtl/>
              <w:rPrChange w:id="6296" w:author="Mohsen Jafarinejad" w:date="2019-05-12T10:59:00Z">
                <w:rPr>
                  <w:webHidden/>
                  <w:sz w:val="24"/>
                  <w:szCs w:val="24"/>
                  <w:rtl/>
                </w:rPr>
              </w:rPrChange>
            </w:rPr>
            <w:delText>23</w:delText>
          </w:r>
        </w:del>
      </w:ins>
      <w:del w:id="6297" w:author="Mohsen Jafarinejad" w:date="2019-04-06T08:42:00Z">
        <w:r w:rsidRPr="00974A00" w:rsidDel="005222D8">
          <w:rPr>
            <w:webHidden/>
            <w:sz w:val="22"/>
            <w:szCs w:val="22"/>
            <w:rPrChange w:id="6298" w:author="Mohsen Jafarinejad" w:date="2019-05-12T10:59:00Z">
              <w:rPr>
                <w:webHidden/>
                <w:sz w:val="24"/>
                <w:szCs w:val="24"/>
              </w:rPr>
            </w:rPrChange>
          </w:rPr>
          <w:delText>35</w:delText>
        </w:r>
      </w:del>
    </w:p>
    <w:p w14:paraId="554FC4D2" w14:textId="28E24208" w:rsidR="00433777" w:rsidRPr="00974A00" w:rsidDel="009667A9" w:rsidRDefault="00433777">
      <w:pPr>
        <w:pStyle w:val="TOC1"/>
        <w:rPr>
          <w:del w:id="6299" w:author="Mohsen Jafarinejad" w:date="2019-05-12T10:50:00Z"/>
          <w:rFonts w:eastAsiaTheme="minorEastAsia"/>
          <w:b w:val="0"/>
          <w:bCs w:val="0"/>
          <w:sz w:val="22"/>
          <w:szCs w:val="22"/>
          <w:rPrChange w:id="6300" w:author="Mohsen Jafarinejad" w:date="2019-05-12T10:59:00Z">
            <w:rPr>
              <w:del w:id="6301" w:author="Mohsen Jafarinejad" w:date="2019-05-12T10:50:00Z"/>
              <w:rFonts w:eastAsiaTheme="minorEastAsia"/>
            </w:rPr>
          </w:rPrChange>
        </w:rPr>
        <w:pPrChange w:id="6302" w:author="Mohsen Jafarinejad" w:date="2019-05-12T10:50:00Z">
          <w:pPr>
            <w:pStyle w:val="TOC1"/>
          </w:pPr>
        </w:pPrChange>
      </w:pPr>
      <w:del w:id="6303" w:author="Mohsen Jafarinejad" w:date="2019-05-12T10:50:00Z">
        <w:r w:rsidRPr="00974A00" w:rsidDel="009667A9">
          <w:rPr>
            <w:sz w:val="22"/>
            <w:szCs w:val="22"/>
            <w:rtl/>
            <w:rPrChange w:id="6304" w:author="Mohsen Jafarinejad" w:date="2019-05-12T10:59:00Z">
              <w:rPr>
                <w:rStyle w:val="Hyperlink"/>
                <w:sz w:val="24"/>
                <w:szCs w:val="24"/>
                <w:rtl/>
              </w:rPr>
            </w:rPrChange>
          </w:rPr>
          <w:delText xml:space="preserve">شکل </w:delText>
        </w:r>
        <w:r w:rsidR="0084216E" w:rsidRPr="00974A00" w:rsidDel="009667A9">
          <w:rPr>
            <w:sz w:val="22"/>
            <w:szCs w:val="22"/>
            <w:rtl/>
            <w:rPrChange w:id="6305" w:author="Mohsen Jafarinejad" w:date="2019-05-12T10:59:00Z">
              <w:rPr>
                <w:rStyle w:val="Hyperlink"/>
                <w:sz w:val="24"/>
                <w:szCs w:val="24"/>
                <w:rtl/>
              </w:rPr>
            </w:rPrChange>
          </w:rPr>
          <w:delText>2-1</w:delText>
        </w:r>
        <w:r w:rsidRPr="00974A00" w:rsidDel="009667A9">
          <w:rPr>
            <w:sz w:val="22"/>
            <w:szCs w:val="22"/>
            <w:rtl/>
            <w:rPrChange w:id="6306" w:author="Mohsen Jafarinejad" w:date="2019-05-12T10:59:00Z">
              <w:rPr>
                <w:rStyle w:val="Hyperlink"/>
                <w:sz w:val="24"/>
                <w:szCs w:val="24"/>
                <w:rtl/>
              </w:rPr>
            </w:rPrChange>
          </w:rPr>
          <w:delText xml:space="preserve"> تأم</w:delText>
        </w:r>
        <w:r w:rsidRPr="00974A00" w:rsidDel="009667A9">
          <w:rPr>
            <w:rFonts w:hint="cs"/>
            <w:sz w:val="22"/>
            <w:szCs w:val="22"/>
            <w:rtl/>
            <w:rPrChange w:id="6307" w:author="Mohsen Jafarinejad" w:date="2019-05-12T10:59:00Z">
              <w:rPr>
                <w:rStyle w:val="Hyperlink"/>
                <w:rFonts w:hint="cs"/>
                <w:sz w:val="24"/>
                <w:szCs w:val="24"/>
                <w:rtl/>
              </w:rPr>
            </w:rPrChange>
          </w:rPr>
          <w:delText>ین</w:delText>
        </w:r>
        <w:r w:rsidRPr="00974A00" w:rsidDel="009667A9">
          <w:rPr>
            <w:sz w:val="22"/>
            <w:szCs w:val="22"/>
            <w:rtl/>
            <w:rPrChange w:id="6308" w:author="Mohsen Jafarinejad" w:date="2019-05-12T10:59:00Z">
              <w:rPr>
                <w:rStyle w:val="Hyperlink"/>
                <w:sz w:val="24"/>
                <w:szCs w:val="24"/>
                <w:rtl/>
              </w:rPr>
            </w:rPrChange>
          </w:rPr>
          <w:delText xml:space="preserve"> انرژ</w:delText>
        </w:r>
        <w:r w:rsidRPr="00974A00" w:rsidDel="009667A9">
          <w:rPr>
            <w:rFonts w:hint="cs"/>
            <w:sz w:val="22"/>
            <w:szCs w:val="22"/>
            <w:rtl/>
            <w:rPrChange w:id="6309" w:author="Mohsen Jafarinejad" w:date="2019-05-12T10:59:00Z">
              <w:rPr>
                <w:rStyle w:val="Hyperlink"/>
                <w:rFonts w:hint="cs"/>
                <w:sz w:val="24"/>
                <w:szCs w:val="24"/>
                <w:rtl/>
              </w:rPr>
            </w:rPrChange>
          </w:rPr>
          <w:delText>ی</w:delText>
        </w:r>
        <w:r w:rsidRPr="00974A00" w:rsidDel="009667A9">
          <w:rPr>
            <w:sz w:val="22"/>
            <w:szCs w:val="22"/>
            <w:rtl/>
            <w:rPrChange w:id="6310" w:author="Mohsen Jafarinejad" w:date="2019-05-12T10:59:00Z">
              <w:rPr>
                <w:rStyle w:val="Hyperlink"/>
                <w:sz w:val="24"/>
                <w:szCs w:val="24"/>
                <w:rtl/>
              </w:rPr>
            </w:rPrChange>
          </w:rPr>
          <w:delText xml:space="preserve"> الکتر</w:delText>
        </w:r>
        <w:r w:rsidRPr="00974A00" w:rsidDel="009667A9">
          <w:rPr>
            <w:rFonts w:hint="cs"/>
            <w:sz w:val="22"/>
            <w:szCs w:val="22"/>
            <w:rtl/>
            <w:rPrChange w:id="6311" w:author="Mohsen Jafarinejad" w:date="2019-05-12T10:59:00Z">
              <w:rPr>
                <w:rStyle w:val="Hyperlink"/>
                <w:rFonts w:hint="cs"/>
                <w:sz w:val="24"/>
                <w:szCs w:val="24"/>
                <w:rtl/>
              </w:rPr>
            </w:rPrChange>
          </w:rPr>
          <w:delText>یکی</w:delText>
        </w:r>
        <w:r w:rsidRPr="00974A00" w:rsidDel="009667A9">
          <w:rPr>
            <w:sz w:val="22"/>
            <w:szCs w:val="22"/>
            <w:rtl/>
            <w:rPrChange w:id="6312" w:author="Mohsen Jafarinejad" w:date="2019-05-12T10:59:00Z">
              <w:rPr>
                <w:rStyle w:val="Hyperlink"/>
                <w:sz w:val="24"/>
                <w:szCs w:val="24"/>
                <w:rtl/>
              </w:rPr>
            </w:rPrChange>
          </w:rPr>
          <w:delText xml:space="preserve"> ابزار هواشناس</w:delText>
        </w:r>
        <w:r w:rsidRPr="00974A00" w:rsidDel="009667A9">
          <w:rPr>
            <w:rFonts w:hint="cs"/>
            <w:sz w:val="22"/>
            <w:szCs w:val="22"/>
            <w:rtl/>
            <w:rPrChange w:id="6313" w:author="Mohsen Jafarinejad" w:date="2019-05-12T10:59:00Z">
              <w:rPr>
                <w:rStyle w:val="Hyperlink"/>
                <w:rFonts w:hint="cs"/>
                <w:sz w:val="24"/>
                <w:szCs w:val="24"/>
                <w:rtl/>
              </w:rPr>
            </w:rPrChange>
          </w:rPr>
          <w:delText>ی</w:delText>
        </w:r>
        <w:r w:rsidRPr="00974A00" w:rsidDel="009667A9">
          <w:rPr>
            <w:sz w:val="22"/>
            <w:szCs w:val="22"/>
            <w:rtl/>
            <w:rPrChange w:id="6314" w:author="Mohsen Jafarinejad" w:date="2019-05-12T10:59:00Z">
              <w:rPr>
                <w:rStyle w:val="Hyperlink"/>
                <w:sz w:val="24"/>
                <w:szCs w:val="24"/>
                <w:rtl/>
              </w:rPr>
            </w:rPrChange>
          </w:rPr>
          <w:delText xml:space="preserve"> با استفاده از </w:delText>
        </w:r>
        <w:r w:rsidRPr="00974A00" w:rsidDel="009667A9">
          <w:rPr>
            <w:sz w:val="22"/>
            <w:szCs w:val="22"/>
            <w:rPrChange w:id="6315" w:author="Mohsen Jafarinejad" w:date="2019-05-12T10:59:00Z">
              <w:rPr>
                <w:rStyle w:val="Hyperlink"/>
                <w:sz w:val="24"/>
                <w:szCs w:val="24"/>
              </w:rPr>
            </w:rPrChange>
          </w:rPr>
          <w:delText>MFC</w:delText>
        </w:r>
        <w:r w:rsidRPr="00974A00" w:rsidDel="009667A9">
          <w:rPr>
            <w:webHidden/>
            <w:sz w:val="22"/>
            <w:szCs w:val="22"/>
            <w:rPrChange w:id="6316" w:author="Mohsen Jafarinejad" w:date="2019-05-12T10:59:00Z">
              <w:rPr>
                <w:webHidden/>
                <w:sz w:val="24"/>
                <w:szCs w:val="24"/>
              </w:rPr>
            </w:rPrChange>
          </w:rPr>
          <w:tab/>
        </w:r>
      </w:del>
      <w:ins w:id="6317" w:author="Mohsen" w:date="2019-03-18T01:27:00Z">
        <w:del w:id="6318" w:author="Mohsen Jafarinejad" w:date="2019-04-06T08:42:00Z">
          <w:r w:rsidR="00C607BA" w:rsidRPr="00974A00" w:rsidDel="005222D8">
            <w:rPr>
              <w:webHidden/>
              <w:sz w:val="22"/>
              <w:szCs w:val="22"/>
              <w:rtl/>
              <w:rPrChange w:id="6319" w:author="Mohsen Jafarinejad" w:date="2019-05-12T10:59:00Z">
                <w:rPr>
                  <w:webHidden/>
                  <w:sz w:val="24"/>
                  <w:szCs w:val="24"/>
                  <w:rtl/>
                </w:rPr>
              </w:rPrChange>
            </w:rPr>
            <w:delText>28</w:delText>
          </w:r>
        </w:del>
      </w:ins>
      <w:del w:id="6320" w:author="Mohsen Jafarinejad" w:date="2019-04-06T08:42:00Z">
        <w:r w:rsidRPr="00974A00" w:rsidDel="005222D8">
          <w:rPr>
            <w:webHidden/>
            <w:sz w:val="22"/>
            <w:szCs w:val="22"/>
            <w:rPrChange w:id="6321" w:author="Mohsen Jafarinejad" w:date="2019-05-12T10:59:00Z">
              <w:rPr>
                <w:webHidden/>
                <w:sz w:val="24"/>
                <w:szCs w:val="24"/>
              </w:rPr>
            </w:rPrChange>
          </w:rPr>
          <w:delText>39</w:delText>
        </w:r>
      </w:del>
    </w:p>
    <w:p w14:paraId="703E8AEC" w14:textId="6E3B1940" w:rsidR="00433777" w:rsidRPr="00974A00" w:rsidDel="009667A9" w:rsidRDefault="00433777">
      <w:pPr>
        <w:pStyle w:val="TOC1"/>
        <w:rPr>
          <w:del w:id="6322" w:author="Mohsen Jafarinejad" w:date="2019-05-12T10:50:00Z"/>
          <w:rFonts w:eastAsiaTheme="minorEastAsia"/>
          <w:b w:val="0"/>
          <w:bCs w:val="0"/>
          <w:sz w:val="22"/>
          <w:szCs w:val="22"/>
          <w:rPrChange w:id="6323" w:author="Mohsen Jafarinejad" w:date="2019-05-12T10:59:00Z">
            <w:rPr>
              <w:del w:id="6324" w:author="Mohsen Jafarinejad" w:date="2019-05-12T10:50:00Z"/>
              <w:rFonts w:eastAsiaTheme="minorEastAsia"/>
            </w:rPr>
          </w:rPrChange>
        </w:rPr>
        <w:pPrChange w:id="6325" w:author="Mohsen Jafarinejad" w:date="2019-05-12T10:50:00Z">
          <w:pPr>
            <w:pStyle w:val="TOC1"/>
          </w:pPr>
        </w:pPrChange>
      </w:pPr>
      <w:del w:id="6326" w:author="Mohsen Jafarinejad" w:date="2019-05-12T10:50:00Z">
        <w:r w:rsidRPr="00974A00" w:rsidDel="009667A9">
          <w:rPr>
            <w:sz w:val="22"/>
            <w:szCs w:val="22"/>
            <w:rtl/>
            <w:rPrChange w:id="6327" w:author="Mohsen Jafarinejad" w:date="2019-05-12T10:59:00Z">
              <w:rPr>
                <w:rStyle w:val="Hyperlink"/>
                <w:sz w:val="24"/>
                <w:szCs w:val="24"/>
                <w:rtl/>
              </w:rPr>
            </w:rPrChange>
          </w:rPr>
          <w:delText>شکل 2-2 نمونه‌ا</w:delText>
        </w:r>
        <w:r w:rsidRPr="00974A00" w:rsidDel="009667A9">
          <w:rPr>
            <w:rFonts w:hint="cs"/>
            <w:sz w:val="22"/>
            <w:szCs w:val="22"/>
            <w:rtl/>
            <w:rPrChange w:id="6328" w:author="Mohsen Jafarinejad" w:date="2019-05-12T10:59:00Z">
              <w:rPr>
                <w:rStyle w:val="Hyperlink"/>
                <w:rFonts w:hint="cs"/>
                <w:sz w:val="24"/>
                <w:szCs w:val="24"/>
                <w:rtl/>
              </w:rPr>
            </w:rPrChange>
          </w:rPr>
          <w:delText>ی</w:delText>
        </w:r>
        <w:r w:rsidRPr="00974A00" w:rsidDel="009667A9">
          <w:rPr>
            <w:sz w:val="22"/>
            <w:szCs w:val="22"/>
            <w:rtl/>
            <w:rPrChange w:id="6329" w:author="Mohsen Jafarinejad" w:date="2019-05-12T10:59:00Z">
              <w:rPr>
                <w:rStyle w:val="Hyperlink"/>
                <w:sz w:val="24"/>
                <w:szCs w:val="24"/>
                <w:rtl/>
              </w:rPr>
            </w:rPrChange>
          </w:rPr>
          <w:delText xml:space="preserve"> از </w:delText>
        </w:r>
        <w:r w:rsidRPr="00974A00" w:rsidDel="009667A9">
          <w:rPr>
            <w:rFonts w:hint="cs"/>
            <w:sz w:val="22"/>
            <w:szCs w:val="22"/>
            <w:rtl/>
            <w:rPrChange w:id="6330" w:author="Mohsen Jafarinejad" w:date="2019-05-12T10:59:00Z">
              <w:rPr>
                <w:rStyle w:val="Hyperlink"/>
                <w:rFonts w:hint="cs"/>
                <w:sz w:val="24"/>
                <w:szCs w:val="24"/>
                <w:rtl/>
              </w:rPr>
            </w:rPrChange>
          </w:rPr>
          <w:delText>یک</w:delText>
        </w:r>
        <w:r w:rsidRPr="00974A00" w:rsidDel="009667A9">
          <w:rPr>
            <w:sz w:val="22"/>
            <w:szCs w:val="22"/>
            <w:rtl/>
            <w:rPrChange w:id="6331" w:author="Mohsen Jafarinejad" w:date="2019-05-12T10:59:00Z">
              <w:rPr>
                <w:rStyle w:val="Hyperlink"/>
                <w:sz w:val="24"/>
                <w:szCs w:val="24"/>
                <w:rtl/>
              </w:rPr>
            </w:rPrChange>
          </w:rPr>
          <w:delText xml:space="preserve"> پ</w:delText>
        </w:r>
        <w:r w:rsidRPr="00974A00" w:rsidDel="009667A9">
          <w:rPr>
            <w:rFonts w:hint="cs"/>
            <w:sz w:val="22"/>
            <w:szCs w:val="22"/>
            <w:rtl/>
            <w:rPrChange w:id="6332" w:author="Mohsen Jafarinejad" w:date="2019-05-12T10:59:00Z">
              <w:rPr>
                <w:rStyle w:val="Hyperlink"/>
                <w:rFonts w:hint="cs"/>
                <w:sz w:val="24"/>
                <w:szCs w:val="24"/>
                <w:rtl/>
              </w:rPr>
            </w:rPrChange>
          </w:rPr>
          <w:delText>یل</w:delText>
        </w:r>
        <w:r w:rsidRPr="00974A00" w:rsidDel="009667A9">
          <w:rPr>
            <w:sz w:val="22"/>
            <w:szCs w:val="22"/>
            <w:rtl/>
            <w:rPrChange w:id="6333" w:author="Mohsen Jafarinejad" w:date="2019-05-12T10:59:00Z">
              <w:rPr>
                <w:rStyle w:val="Hyperlink"/>
                <w:sz w:val="24"/>
                <w:szCs w:val="24"/>
                <w:rtl/>
              </w:rPr>
            </w:rPrChange>
          </w:rPr>
          <w:delText xml:space="preserve"> سوخت</w:delText>
        </w:r>
        <w:r w:rsidRPr="00974A00" w:rsidDel="009667A9">
          <w:rPr>
            <w:rFonts w:hint="cs"/>
            <w:sz w:val="22"/>
            <w:szCs w:val="22"/>
            <w:rtl/>
            <w:rPrChange w:id="6334" w:author="Mohsen Jafarinejad" w:date="2019-05-12T10:59:00Z">
              <w:rPr>
                <w:rStyle w:val="Hyperlink"/>
                <w:rFonts w:hint="cs"/>
                <w:sz w:val="24"/>
                <w:szCs w:val="24"/>
                <w:rtl/>
              </w:rPr>
            </w:rPrChange>
          </w:rPr>
          <w:delText>ی</w:delText>
        </w:r>
        <w:r w:rsidRPr="00974A00" w:rsidDel="009667A9">
          <w:rPr>
            <w:sz w:val="22"/>
            <w:szCs w:val="22"/>
            <w:rtl/>
            <w:rPrChange w:id="6335" w:author="Mohsen Jafarinejad" w:date="2019-05-12T10:59:00Z">
              <w:rPr>
                <w:rStyle w:val="Hyperlink"/>
                <w:sz w:val="24"/>
                <w:szCs w:val="24"/>
                <w:rtl/>
              </w:rPr>
            </w:rPrChange>
          </w:rPr>
          <w:delText xml:space="preserve"> آزما</w:delText>
        </w:r>
        <w:r w:rsidRPr="00974A00" w:rsidDel="009667A9">
          <w:rPr>
            <w:rFonts w:hint="cs"/>
            <w:sz w:val="22"/>
            <w:szCs w:val="22"/>
            <w:rtl/>
            <w:rPrChange w:id="6336" w:author="Mohsen Jafarinejad" w:date="2019-05-12T10:59:00Z">
              <w:rPr>
                <w:rStyle w:val="Hyperlink"/>
                <w:rFonts w:hint="cs"/>
                <w:sz w:val="24"/>
                <w:szCs w:val="24"/>
                <w:rtl/>
              </w:rPr>
            </w:rPrChange>
          </w:rPr>
          <w:delText>یشی</w:delText>
        </w:r>
        <w:r w:rsidRPr="00974A00" w:rsidDel="009667A9">
          <w:rPr>
            <w:webHidden/>
            <w:sz w:val="22"/>
            <w:szCs w:val="22"/>
            <w:rPrChange w:id="6337" w:author="Mohsen Jafarinejad" w:date="2019-05-12T10:59:00Z">
              <w:rPr>
                <w:webHidden/>
                <w:sz w:val="24"/>
                <w:szCs w:val="24"/>
              </w:rPr>
            </w:rPrChange>
          </w:rPr>
          <w:tab/>
        </w:r>
      </w:del>
      <w:ins w:id="6338" w:author="Mohsen" w:date="2019-03-18T01:27:00Z">
        <w:del w:id="6339" w:author="Mohsen Jafarinejad" w:date="2019-04-06T08:42:00Z">
          <w:r w:rsidR="00C607BA" w:rsidRPr="00974A00" w:rsidDel="005222D8">
            <w:rPr>
              <w:webHidden/>
              <w:sz w:val="22"/>
              <w:szCs w:val="22"/>
              <w:rtl/>
              <w:rPrChange w:id="6340" w:author="Mohsen Jafarinejad" w:date="2019-05-12T10:59:00Z">
                <w:rPr>
                  <w:webHidden/>
                  <w:sz w:val="24"/>
                  <w:szCs w:val="24"/>
                  <w:rtl/>
                </w:rPr>
              </w:rPrChange>
            </w:rPr>
            <w:delText>30</w:delText>
          </w:r>
        </w:del>
      </w:ins>
      <w:del w:id="6341" w:author="Mohsen Jafarinejad" w:date="2019-04-06T08:42:00Z">
        <w:r w:rsidRPr="00974A00" w:rsidDel="005222D8">
          <w:rPr>
            <w:webHidden/>
            <w:sz w:val="22"/>
            <w:szCs w:val="22"/>
            <w:rPrChange w:id="6342" w:author="Mohsen Jafarinejad" w:date="2019-05-12T10:59:00Z">
              <w:rPr>
                <w:webHidden/>
                <w:sz w:val="24"/>
                <w:szCs w:val="24"/>
              </w:rPr>
            </w:rPrChange>
          </w:rPr>
          <w:delText>41</w:delText>
        </w:r>
      </w:del>
    </w:p>
    <w:p w14:paraId="2A646963" w14:textId="3E7D6220" w:rsidR="00433777" w:rsidRPr="00974A00" w:rsidDel="009667A9" w:rsidRDefault="00433777">
      <w:pPr>
        <w:pStyle w:val="TOC1"/>
        <w:rPr>
          <w:del w:id="6343" w:author="Mohsen Jafarinejad" w:date="2019-05-12T10:50:00Z"/>
          <w:rFonts w:eastAsiaTheme="minorEastAsia"/>
          <w:b w:val="0"/>
          <w:bCs w:val="0"/>
          <w:sz w:val="22"/>
          <w:szCs w:val="22"/>
          <w:rPrChange w:id="6344" w:author="Mohsen Jafarinejad" w:date="2019-05-12T10:59:00Z">
            <w:rPr>
              <w:del w:id="6345" w:author="Mohsen Jafarinejad" w:date="2019-05-12T10:50:00Z"/>
              <w:rFonts w:eastAsiaTheme="minorEastAsia"/>
            </w:rPr>
          </w:rPrChange>
        </w:rPr>
        <w:pPrChange w:id="6346" w:author="Mohsen Jafarinejad" w:date="2019-05-12T10:50:00Z">
          <w:pPr>
            <w:pStyle w:val="TOC1"/>
          </w:pPr>
        </w:pPrChange>
      </w:pPr>
      <w:del w:id="6347" w:author="Mohsen Jafarinejad" w:date="2019-05-12T10:50:00Z">
        <w:r w:rsidRPr="00974A00" w:rsidDel="009667A9">
          <w:rPr>
            <w:sz w:val="22"/>
            <w:szCs w:val="22"/>
            <w:rtl/>
            <w:rPrChange w:id="6348" w:author="Mohsen Jafarinejad" w:date="2019-05-12T10:59:00Z">
              <w:rPr>
                <w:rStyle w:val="Hyperlink"/>
                <w:sz w:val="24"/>
                <w:szCs w:val="24"/>
                <w:rtl/>
              </w:rPr>
            </w:rPrChange>
          </w:rPr>
          <w:delText xml:space="preserve">شکل </w:delText>
        </w:r>
        <w:r w:rsidR="0084216E" w:rsidRPr="00974A00" w:rsidDel="009667A9">
          <w:rPr>
            <w:sz w:val="22"/>
            <w:szCs w:val="22"/>
            <w:rtl/>
            <w:rPrChange w:id="6349" w:author="Mohsen Jafarinejad" w:date="2019-05-12T10:59:00Z">
              <w:rPr>
                <w:rStyle w:val="Hyperlink"/>
                <w:sz w:val="24"/>
                <w:szCs w:val="24"/>
                <w:rtl/>
              </w:rPr>
            </w:rPrChange>
          </w:rPr>
          <w:delText>2-3</w:delText>
        </w:r>
        <w:r w:rsidRPr="00974A00" w:rsidDel="009667A9">
          <w:rPr>
            <w:sz w:val="22"/>
            <w:szCs w:val="22"/>
            <w:rtl/>
            <w:rPrChange w:id="6350" w:author="Mohsen Jafarinejad" w:date="2019-05-12T10:59:00Z">
              <w:rPr>
                <w:rStyle w:val="Hyperlink"/>
                <w:sz w:val="24"/>
                <w:szCs w:val="24"/>
                <w:rtl/>
              </w:rPr>
            </w:rPrChange>
          </w:rPr>
          <w:delText xml:space="preserve"> شمات</w:delText>
        </w:r>
        <w:r w:rsidRPr="00974A00" w:rsidDel="009667A9">
          <w:rPr>
            <w:rFonts w:hint="cs"/>
            <w:sz w:val="22"/>
            <w:szCs w:val="22"/>
            <w:rtl/>
            <w:rPrChange w:id="6351" w:author="Mohsen Jafarinejad" w:date="2019-05-12T10:59:00Z">
              <w:rPr>
                <w:rStyle w:val="Hyperlink"/>
                <w:rFonts w:hint="cs"/>
                <w:sz w:val="24"/>
                <w:szCs w:val="24"/>
                <w:rtl/>
              </w:rPr>
            </w:rPrChange>
          </w:rPr>
          <w:delText>یک</w:delText>
        </w:r>
        <w:r w:rsidRPr="00974A00" w:rsidDel="009667A9">
          <w:rPr>
            <w:sz w:val="22"/>
            <w:szCs w:val="22"/>
            <w:rtl/>
            <w:rPrChange w:id="6352" w:author="Mohsen Jafarinejad" w:date="2019-05-12T10:59:00Z">
              <w:rPr>
                <w:rStyle w:val="Hyperlink"/>
                <w:sz w:val="24"/>
                <w:szCs w:val="24"/>
                <w:rtl/>
              </w:rPr>
            </w:rPrChange>
          </w:rPr>
          <w:delText xml:space="preserve"> </w:delText>
        </w:r>
        <w:r w:rsidRPr="00974A00" w:rsidDel="009667A9">
          <w:rPr>
            <w:rFonts w:hint="cs"/>
            <w:sz w:val="22"/>
            <w:szCs w:val="22"/>
            <w:rtl/>
            <w:rPrChange w:id="6353" w:author="Mohsen Jafarinejad" w:date="2019-05-12T10:59:00Z">
              <w:rPr>
                <w:rStyle w:val="Hyperlink"/>
                <w:rFonts w:hint="cs"/>
                <w:sz w:val="24"/>
                <w:szCs w:val="24"/>
                <w:rtl/>
              </w:rPr>
            </w:rPrChange>
          </w:rPr>
          <w:delText>یک</w:delText>
        </w:r>
        <w:r w:rsidRPr="00974A00" w:rsidDel="009667A9">
          <w:rPr>
            <w:sz w:val="22"/>
            <w:szCs w:val="22"/>
            <w:rtl/>
            <w:rPrChange w:id="6354" w:author="Mohsen Jafarinejad" w:date="2019-05-12T10:59:00Z">
              <w:rPr>
                <w:rStyle w:val="Hyperlink"/>
                <w:sz w:val="24"/>
                <w:szCs w:val="24"/>
                <w:rtl/>
              </w:rPr>
            </w:rPrChange>
          </w:rPr>
          <w:delText xml:space="preserve"> تصف</w:delText>
        </w:r>
        <w:r w:rsidRPr="00974A00" w:rsidDel="009667A9">
          <w:rPr>
            <w:rFonts w:hint="cs"/>
            <w:sz w:val="22"/>
            <w:szCs w:val="22"/>
            <w:rtl/>
            <w:rPrChange w:id="6355" w:author="Mohsen Jafarinejad" w:date="2019-05-12T10:59:00Z">
              <w:rPr>
                <w:rStyle w:val="Hyperlink"/>
                <w:rFonts w:hint="cs"/>
                <w:sz w:val="24"/>
                <w:szCs w:val="24"/>
                <w:rtl/>
              </w:rPr>
            </w:rPrChange>
          </w:rPr>
          <w:delText>یه</w:delText>
        </w:r>
        <w:r w:rsidRPr="00974A00" w:rsidDel="009667A9">
          <w:rPr>
            <w:sz w:val="22"/>
            <w:szCs w:val="22"/>
            <w:rtl/>
            <w:rPrChange w:id="6356" w:author="Mohsen Jafarinejad" w:date="2019-05-12T10:59:00Z">
              <w:rPr>
                <w:rStyle w:val="Hyperlink"/>
                <w:sz w:val="24"/>
                <w:szCs w:val="24"/>
                <w:rtl/>
              </w:rPr>
            </w:rPrChange>
          </w:rPr>
          <w:delText xml:space="preserve"> خانه </w:delText>
        </w:r>
        <w:r w:rsidRPr="00974A00" w:rsidDel="009667A9">
          <w:rPr>
            <w:sz w:val="22"/>
            <w:szCs w:val="22"/>
            <w:rPrChange w:id="6357" w:author="Mohsen Jafarinejad" w:date="2019-05-12T10:59:00Z">
              <w:rPr>
                <w:rStyle w:val="Hyperlink"/>
                <w:sz w:val="24"/>
                <w:szCs w:val="24"/>
              </w:rPr>
            </w:rPrChange>
          </w:rPr>
          <w:delText>MFC</w:delText>
        </w:r>
        <w:r w:rsidRPr="00974A00" w:rsidDel="009667A9">
          <w:rPr>
            <w:webHidden/>
            <w:sz w:val="22"/>
            <w:szCs w:val="22"/>
            <w:rPrChange w:id="6358" w:author="Mohsen Jafarinejad" w:date="2019-05-12T10:59:00Z">
              <w:rPr>
                <w:webHidden/>
                <w:sz w:val="24"/>
                <w:szCs w:val="24"/>
              </w:rPr>
            </w:rPrChange>
          </w:rPr>
          <w:tab/>
        </w:r>
      </w:del>
      <w:ins w:id="6359" w:author="Mohsen" w:date="2019-03-18T01:27:00Z">
        <w:del w:id="6360" w:author="Mohsen Jafarinejad" w:date="2019-04-06T08:42:00Z">
          <w:r w:rsidR="00C607BA" w:rsidRPr="00974A00" w:rsidDel="005222D8">
            <w:rPr>
              <w:webHidden/>
              <w:sz w:val="22"/>
              <w:szCs w:val="22"/>
              <w:rtl/>
              <w:rPrChange w:id="6361" w:author="Mohsen Jafarinejad" w:date="2019-05-12T10:59:00Z">
                <w:rPr>
                  <w:webHidden/>
                  <w:sz w:val="24"/>
                  <w:szCs w:val="24"/>
                  <w:rtl/>
                </w:rPr>
              </w:rPrChange>
            </w:rPr>
            <w:delText>31</w:delText>
          </w:r>
        </w:del>
      </w:ins>
      <w:del w:id="6362" w:author="Mohsen Jafarinejad" w:date="2019-04-06T08:42:00Z">
        <w:r w:rsidRPr="00974A00" w:rsidDel="005222D8">
          <w:rPr>
            <w:webHidden/>
            <w:sz w:val="22"/>
            <w:szCs w:val="22"/>
            <w:rPrChange w:id="6363" w:author="Mohsen Jafarinejad" w:date="2019-05-12T10:59:00Z">
              <w:rPr>
                <w:webHidden/>
                <w:sz w:val="24"/>
                <w:szCs w:val="24"/>
              </w:rPr>
            </w:rPrChange>
          </w:rPr>
          <w:delText>42</w:delText>
        </w:r>
      </w:del>
    </w:p>
    <w:p w14:paraId="692BB2EF" w14:textId="5ACF38ED" w:rsidR="00433777" w:rsidRPr="00974A00" w:rsidDel="009667A9" w:rsidRDefault="00433777">
      <w:pPr>
        <w:pStyle w:val="TOC1"/>
        <w:rPr>
          <w:del w:id="6364" w:author="Mohsen Jafarinejad" w:date="2019-05-12T10:50:00Z"/>
          <w:rFonts w:eastAsiaTheme="minorEastAsia"/>
          <w:b w:val="0"/>
          <w:bCs w:val="0"/>
          <w:sz w:val="22"/>
          <w:szCs w:val="22"/>
          <w:rPrChange w:id="6365" w:author="Mohsen Jafarinejad" w:date="2019-05-12T10:59:00Z">
            <w:rPr>
              <w:del w:id="6366" w:author="Mohsen Jafarinejad" w:date="2019-05-12T10:50:00Z"/>
              <w:rFonts w:eastAsiaTheme="minorEastAsia"/>
            </w:rPr>
          </w:rPrChange>
        </w:rPr>
        <w:pPrChange w:id="6367" w:author="Mohsen Jafarinejad" w:date="2019-05-12T10:50:00Z">
          <w:pPr>
            <w:pStyle w:val="TOC1"/>
          </w:pPr>
        </w:pPrChange>
      </w:pPr>
      <w:del w:id="6368" w:author="Mohsen Jafarinejad" w:date="2019-05-12T10:50:00Z">
        <w:r w:rsidRPr="00974A00" w:rsidDel="009667A9">
          <w:rPr>
            <w:sz w:val="22"/>
            <w:szCs w:val="22"/>
            <w:rtl/>
            <w:rPrChange w:id="6369" w:author="Mohsen Jafarinejad" w:date="2019-05-12T10:59:00Z">
              <w:rPr>
                <w:rStyle w:val="Hyperlink"/>
                <w:sz w:val="24"/>
                <w:szCs w:val="24"/>
                <w:rtl/>
              </w:rPr>
            </w:rPrChange>
          </w:rPr>
          <w:delText xml:space="preserve">شکل </w:delText>
        </w:r>
        <w:r w:rsidR="0084216E" w:rsidRPr="00974A00" w:rsidDel="009667A9">
          <w:rPr>
            <w:sz w:val="22"/>
            <w:szCs w:val="22"/>
            <w:rtl/>
            <w:rPrChange w:id="6370" w:author="Mohsen Jafarinejad" w:date="2019-05-12T10:59:00Z">
              <w:rPr>
                <w:rStyle w:val="Hyperlink"/>
                <w:sz w:val="24"/>
                <w:szCs w:val="24"/>
                <w:rtl/>
              </w:rPr>
            </w:rPrChange>
          </w:rPr>
          <w:delText>2-4</w:delText>
        </w:r>
        <w:r w:rsidRPr="00974A00" w:rsidDel="009667A9">
          <w:rPr>
            <w:sz w:val="22"/>
            <w:szCs w:val="22"/>
            <w:rtl/>
            <w:rPrChange w:id="6371" w:author="Mohsen Jafarinejad" w:date="2019-05-12T10:59:00Z">
              <w:rPr>
                <w:rStyle w:val="Hyperlink"/>
                <w:sz w:val="24"/>
                <w:szCs w:val="24"/>
                <w:rtl/>
              </w:rPr>
            </w:rPrChange>
          </w:rPr>
          <w:delText xml:space="preserve"> اثر تغ</w:delText>
        </w:r>
        <w:r w:rsidRPr="00974A00" w:rsidDel="009667A9">
          <w:rPr>
            <w:rFonts w:hint="cs"/>
            <w:sz w:val="22"/>
            <w:szCs w:val="22"/>
            <w:rtl/>
            <w:rPrChange w:id="6372" w:author="Mohsen Jafarinejad" w:date="2019-05-12T10:59:00Z">
              <w:rPr>
                <w:rStyle w:val="Hyperlink"/>
                <w:rFonts w:hint="cs"/>
                <w:sz w:val="24"/>
                <w:szCs w:val="24"/>
                <w:rtl/>
              </w:rPr>
            </w:rPrChange>
          </w:rPr>
          <w:delText>ییر</w:delText>
        </w:r>
        <w:r w:rsidRPr="00974A00" w:rsidDel="009667A9">
          <w:rPr>
            <w:sz w:val="22"/>
            <w:szCs w:val="22"/>
            <w:rtl/>
            <w:rPrChange w:id="6373" w:author="Mohsen Jafarinejad" w:date="2019-05-12T10:59:00Z">
              <w:rPr>
                <w:rStyle w:val="Hyperlink"/>
                <w:sz w:val="24"/>
                <w:szCs w:val="24"/>
                <w:rtl/>
              </w:rPr>
            </w:rPrChange>
          </w:rPr>
          <w:delText xml:space="preserve"> غلطت سابستر</w:delText>
        </w:r>
        <w:r w:rsidRPr="00974A00" w:rsidDel="009667A9">
          <w:rPr>
            <w:rFonts w:hint="cs"/>
            <w:sz w:val="22"/>
            <w:szCs w:val="22"/>
            <w:rtl/>
            <w:rPrChange w:id="6374" w:author="Mohsen Jafarinejad" w:date="2019-05-12T10:59:00Z">
              <w:rPr>
                <w:rStyle w:val="Hyperlink"/>
                <w:rFonts w:hint="cs"/>
                <w:sz w:val="24"/>
                <w:szCs w:val="24"/>
                <w:rtl/>
              </w:rPr>
            </w:rPrChange>
          </w:rPr>
          <w:delText>یت</w:delText>
        </w:r>
        <w:r w:rsidRPr="00974A00" w:rsidDel="009667A9">
          <w:rPr>
            <w:sz w:val="22"/>
            <w:szCs w:val="22"/>
            <w:rtl/>
            <w:rPrChange w:id="6375" w:author="Mohsen Jafarinejad" w:date="2019-05-12T10:59:00Z">
              <w:rPr>
                <w:rStyle w:val="Hyperlink"/>
                <w:sz w:val="24"/>
                <w:szCs w:val="24"/>
                <w:rtl/>
              </w:rPr>
            </w:rPrChange>
          </w:rPr>
          <w:delText xml:space="preserve"> ها بر دانس</w:delText>
        </w:r>
        <w:r w:rsidRPr="00974A00" w:rsidDel="009667A9">
          <w:rPr>
            <w:rFonts w:hint="cs"/>
            <w:sz w:val="22"/>
            <w:szCs w:val="22"/>
            <w:rtl/>
            <w:rPrChange w:id="6376" w:author="Mohsen Jafarinejad" w:date="2019-05-12T10:59:00Z">
              <w:rPr>
                <w:rStyle w:val="Hyperlink"/>
                <w:rFonts w:hint="cs"/>
                <w:sz w:val="24"/>
                <w:szCs w:val="24"/>
                <w:rtl/>
              </w:rPr>
            </w:rPrChange>
          </w:rPr>
          <w:delText>یته</w:delText>
        </w:r>
        <w:r w:rsidRPr="00974A00" w:rsidDel="009667A9">
          <w:rPr>
            <w:sz w:val="22"/>
            <w:szCs w:val="22"/>
            <w:rtl/>
            <w:rPrChange w:id="6377" w:author="Mohsen Jafarinejad" w:date="2019-05-12T10:59:00Z">
              <w:rPr>
                <w:rStyle w:val="Hyperlink"/>
                <w:sz w:val="24"/>
                <w:szCs w:val="24"/>
                <w:rtl/>
              </w:rPr>
            </w:rPrChange>
          </w:rPr>
          <w:delText xml:space="preserve"> توان</w:delText>
        </w:r>
        <w:r w:rsidRPr="00974A00" w:rsidDel="009667A9">
          <w:rPr>
            <w:webHidden/>
            <w:sz w:val="22"/>
            <w:szCs w:val="22"/>
            <w:rPrChange w:id="6378" w:author="Mohsen Jafarinejad" w:date="2019-05-12T10:59:00Z">
              <w:rPr>
                <w:webHidden/>
                <w:sz w:val="24"/>
                <w:szCs w:val="24"/>
              </w:rPr>
            </w:rPrChange>
          </w:rPr>
          <w:tab/>
        </w:r>
      </w:del>
      <w:ins w:id="6379" w:author="Mohsen" w:date="2019-03-18T01:27:00Z">
        <w:del w:id="6380" w:author="Mohsen Jafarinejad" w:date="2019-04-06T08:42:00Z">
          <w:r w:rsidR="00C607BA" w:rsidRPr="00974A00" w:rsidDel="005222D8">
            <w:rPr>
              <w:webHidden/>
              <w:sz w:val="22"/>
              <w:szCs w:val="22"/>
              <w:rtl/>
              <w:rPrChange w:id="6381" w:author="Mohsen Jafarinejad" w:date="2019-05-12T10:59:00Z">
                <w:rPr>
                  <w:webHidden/>
                  <w:sz w:val="24"/>
                  <w:szCs w:val="24"/>
                  <w:rtl/>
                </w:rPr>
              </w:rPrChange>
            </w:rPr>
            <w:delText>32</w:delText>
          </w:r>
        </w:del>
      </w:ins>
      <w:del w:id="6382" w:author="Mohsen Jafarinejad" w:date="2019-04-06T08:42:00Z">
        <w:r w:rsidRPr="00974A00" w:rsidDel="005222D8">
          <w:rPr>
            <w:webHidden/>
            <w:sz w:val="22"/>
            <w:szCs w:val="22"/>
            <w:rPrChange w:id="6383" w:author="Mohsen Jafarinejad" w:date="2019-05-12T10:59:00Z">
              <w:rPr>
                <w:webHidden/>
                <w:sz w:val="24"/>
                <w:szCs w:val="24"/>
              </w:rPr>
            </w:rPrChange>
          </w:rPr>
          <w:delText>43</w:delText>
        </w:r>
      </w:del>
    </w:p>
    <w:p w14:paraId="4C7C6EF6" w14:textId="544A42E6" w:rsidR="00433777" w:rsidRPr="00974A00" w:rsidDel="009667A9" w:rsidRDefault="00433777">
      <w:pPr>
        <w:pStyle w:val="TOC1"/>
        <w:rPr>
          <w:del w:id="6384" w:author="Mohsen Jafarinejad" w:date="2019-05-12T10:50:00Z"/>
          <w:rFonts w:eastAsiaTheme="minorEastAsia"/>
          <w:b w:val="0"/>
          <w:bCs w:val="0"/>
          <w:sz w:val="22"/>
          <w:szCs w:val="22"/>
          <w:rPrChange w:id="6385" w:author="Mohsen Jafarinejad" w:date="2019-05-12T10:59:00Z">
            <w:rPr>
              <w:del w:id="6386" w:author="Mohsen Jafarinejad" w:date="2019-05-12T10:50:00Z"/>
              <w:rFonts w:eastAsiaTheme="minorEastAsia"/>
            </w:rPr>
          </w:rPrChange>
        </w:rPr>
        <w:pPrChange w:id="6387" w:author="Mohsen Jafarinejad" w:date="2019-05-12T10:50:00Z">
          <w:pPr>
            <w:pStyle w:val="TOC1"/>
          </w:pPr>
        </w:pPrChange>
      </w:pPr>
      <w:del w:id="6388" w:author="Mohsen Jafarinejad" w:date="2019-05-12T10:50:00Z">
        <w:r w:rsidRPr="00974A00" w:rsidDel="009667A9">
          <w:rPr>
            <w:sz w:val="22"/>
            <w:szCs w:val="22"/>
            <w:rtl/>
            <w:rPrChange w:id="6389" w:author="Mohsen Jafarinejad" w:date="2019-05-12T10:59:00Z">
              <w:rPr>
                <w:rStyle w:val="Hyperlink"/>
                <w:sz w:val="24"/>
                <w:szCs w:val="24"/>
                <w:rtl/>
              </w:rPr>
            </w:rPrChange>
          </w:rPr>
          <w:delText xml:space="preserve">شکل </w:delText>
        </w:r>
        <w:r w:rsidR="0084216E" w:rsidRPr="00974A00" w:rsidDel="009667A9">
          <w:rPr>
            <w:sz w:val="22"/>
            <w:szCs w:val="22"/>
            <w:rtl/>
            <w:rPrChange w:id="6390" w:author="Mohsen Jafarinejad" w:date="2019-05-12T10:59:00Z">
              <w:rPr>
                <w:rStyle w:val="Hyperlink"/>
                <w:sz w:val="24"/>
                <w:szCs w:val="24"/>
                <w:rtl/>
              </w:rPr>
            </w:rPrChange>
          </w:rPr>
          <w:delText>2-5</w:delText>
        </w:r>
        <w:r w:rsidRPr="00974A00" w:rsidDel="009667A9">
          <w:rPr>
            <w:sz w:val="22"/>
            <w:szCs w:val="22"/>
            <w:rtl/>
            <w:rPrChange w:id="6391" w:author="Mohsen Jafarinejad" w:date="2019-05-12T10:59:00Z">
              <w:rPr>
                <w:rStyle w:val="Hyperlink"/>
                <w:sz w:val="24"/>
                <w:szCs w:val="24"/>
                <w:rtl/>
              </w:rPr>
            </w:rPrChange>
          </w:rPr>
          <w:delText xml:space="preserve"> منحن</w:delText>
        </w:r>
        <w:r w:rsidRPr="00974A00" w:rsidDel="009667A9">
          <w:rPr>
            <w:rFonts w:hint="cs"/>
            <w:sz w:val="22"/>
            <w:szCs w:val="22"/>
            <w:rtl/>
            <w:rPrChange w:id="6392" w:author="Mohsen Jafarinejad" w:date="2019-05-12T10:59:00Z">
              <w:rPr>
                <w:rStyle w:val="Hyperlink"/>
                <w:rFonts w:hint="cs"/>
                <w:sz w:val="24"/>
                <w:szCs w:val="24"/>
                <w:rtl/>
              </w:rPr>
            </w:rPrChange>
          </w:rPr>
          <w:delText>ی</w:delText>
        </w:r>
        <w:r w:rsidRPr="00974A00" w:rsidDel="009667A9">
          <w:rPr>
            <w:sz w:val="22"/>
            <w:szCs w:val="22"/>
            <w:rtl/>
            <w:rPrChange w:id="6393" w:author="Mohsen Jafarinejad" w:date="2019-05-12T10:59:00Z">
              <w:rPr>
                <w:rStyle w:val="Hyperlink"/>
                <w:sz w:val="24"/>
                <w:szCs w:val="24"/>
                <w:rtl/>
              </w:rPr>
            </w:rPrChange>
          </w:rPr>
          <w:delText xml:space="preserve"> پلار</w:delText>
        </w:r>
        <w:r w:rsidRPr="00974A00" w:rsidDel="009667A9">
          <w:rPr>
            <w:rFonts w:hint="cs"/>
            <w:sz w:val="22"/>
            <w:szCs w:val="22"/>
            <w:rtl/>
            <w:rPrChange w:id="6394" w:author="Mohsen Jafarinejad" w:date="2019-05-12T10:59:00Z">
              <w:rPr>
                <w:rStyle w:val="Hyperlink"/>
                <w:rFonts w:hint="cs"/>
                <w:sz w:val="24"/>
                <w:szCs w:val="24"/>
                <w:rtl/>
              </w:rPr>
            </w:rPrChange>
          </w:rPr>
          <w:delText>یزاسیون</w:delText>
        </w:r>
        <w:r w:rsidRPr="00974A00" w:rsidDel="009667A9">
          <w:rPr>
            <w:sz w:val="22"/>
            <w:szCs w:val="22"/>
            <w:rtl/>
            <w:rPrChange w:id="6395" w:author="Mohsen Jafarinejad" w:date="2019-05-12T10:59:00Z">
              <w:rPr>
                <w:rStyle w:val="Hyperlink"/>
                <w:sz w:val="24"/>
                <w:szCs w:val="24"/>
                <w:rtl/>
              </w:rPr>
            </w:rPrChange>
          </w:rPr>
          <w:delText xml:space="preserve"> در غلظت‌ها</w:delText>
        </w:r>
        <w:r w:rsidRPr="00974A00" w:rsidDel="009667A9">
          <w:rPr>
            <w:rFonts w:hint="cs"/>
            <w:sz w:val="22"/>
            <w:szCs w:val="22"/>
            <w:rtl/>
            <w:rPrChange w:id="6396" w:author="Mohsen Jafarinejad" w:date="2019-05-12T10:59:00Z">
              <w:rPr>
                <w:rStyle w:val="Hyperlink"/>
                <w:rFonts w:hint="cs"/>
                <w:sz w:val="24"/>
                <w:szCs w:val="24"/>
                <w:rtl/>
              </w:rPr>
            </w:rPrChange>
          </w:rPr>
          <w:delText>ی</w:delText>
        </w:r>
        <w:r w:rsidRPr="00974A00" w:rsidDel="009667A9">
          <w:rPr>
            <w:sz w:val="22"/>
            <w:szCs w:val="22"/>
            <w:rtl/>
            <w:rPrChange w:id="6397" w:author="Mohsen Jafarinejad" w:date="2019-05-12T10:59:00Z">
              <w:rPr>
                <w:rStyle w:val="Hyperlink"/>
                <w:sz w:val="24"/>
                <w:szCs w:val="24"/>
                <w:rtl/>
              </w:rPr>
            </w:rPrChange>
          </w:rPr>
          <w:delText xml:space="preserve"> مختلف سابستر</w:delText>
        </w:r>
        <w:r w:rsidRPr="00974A00" w:rsidDel="009667A9">
          <w:rPr>
            <w:rFonts w:hint="cs"/>
            <w:sz w:val="22"/>
            <w:szCs w:val="22"/>
            <w:rtl/>
            <w:rPrChange w:id="6398" w:author="Mohsen Jafarinejad" w:date="2019-05-12T10:59:00Z">
              <w:rPr>
                <w:rStyle w:val="Hyperlink"/>
                <w:rFonts w:hint="cs"/>
                <w:sz w:val="24"/>
                <w:szCs w:val="24"/>
                <w:rtl/>
              </w:rPr>
            </w:rPrChange>
          </w:rPr>
          <w:delText>یت</w:delText>
        </w:r>
        <w:r w:rsidRPr="00974A00" w:rsidDel="009667A9">
          <w:rPr>
            <w:sz w:val="22"/>
            <w:szCs w:val="22"/>
            <w:rtl/>
            <w:rPrChange w:id="6399" w:author="Mohsen Jafarinejad" w:date="2019-05-12T10:59:00Z">
              <w:rPr>
                <w:rStyle w:val="Hyperlink"/>
                <w:sz w:val="24"/>
                <w:szCs w:val="24"/>
                <w:rtl/>
              </w:rPr>
            </w:rPrChange>
          </w:rPr>
          <w:delText xml:space="preserve"> ها</w:delText>
        </w:r>
        <w:r w:rsidRPr="00974A00" w:rsidDel="009667A9">
          <w:rPr>
            <w:webHidden/>
            <w:sz w:val="22"/>
            <w:szCs w:val="22"/>
            <w:rPrChange w:id="6400" w:author="Mohsen Jafarinejad" w:date="2019-05-12T10:59:00Z">
              <w:rPr>
                <w:webHidden/>
                <w:sz w:val="24"/>
                <w:szCs w:val="24"/>
              </w:rPr>
            </w:rPrChange>
          </w:rPr>
          <w:tab/>
        </w:r>
      </w:del>
      <w:ins w:id="6401" w:author="Mohsen" w:date="2019-03-18T01:27:00Z">
        <w:del w:id="6402" w:author="Mohsen Jafarinejad" w:date="2019-04-06T08:42:00Z">
          <w:r w:rsidR="00C607BA" w:rsidRPr="00974A00" w:rsidDel="005222D8">
            <w:rPr>
              <w:webHidden/>
              <w:sz w:val="22"/>
              <w:szCs w:val="22"/>
              <w:rtl/>
              <w:rPrChange w:id="6403" w:author="Mohsen Jafarinejad" w:date="2019-05-12T10:59:00Z">
                <w:rPr>
                  <w:webHidden/>
                  <w:sz w:val="24"/>
                  <w:szCs w:val="24"/>
                  <w:rtl/>
                </w:rPr>
              </w:rPrChange>
            </w:rPr>
            <w:delText>32</w:delText>
          </w:r>
        </w:del>
      </w:ins>
      <w:del w:id="6404" w:author="Mohsen Jafarinejad" w:date="2019-04-06T08:42:00Z">
        <w:r w:rsidRPr="00974A00" w:rsidDel="005222D8">
          <w:rPr>
            <w:webHidden/>
            <w:sz w:val="22"/>
            <w:szCs w:val="22"/>
            <w:rPrChange w:id="6405" w:author="Mohsen Jafarinejad" w:date="2019-05-12T10:59:00Z">
              <w:rPr>
                <w:webHidden/>
                <w:sz w:val="24"/>
                <w:szCs w:val="24"/>
              </w:rPr>
            </w:rPrChange>
          </w:rPr>
          <w:delText>43</w:delText>
        </w:r>
      </w:del>
    </w:p>
    <w:p w14:paraId="5CB9C209" w14:textId="618A807F" w:rsidR="00433777" w:rsidRPr="00974A00" w:rsidDel="009667A9" w:rsidRDefault="00433777">
      <w:pPr>
        <w:pStyle w:val="TOC1"/>
        <w:rPr>
          <w:del w:id="6406" w:author="Mohsen Jafarinejad" w:date="2019-05-12T10:50:00Z"/>
          <w:rFonts w:eastAsiaTheme="minorEastAsia"/>
          <w:b w:val="0"/>
          <w:bCs w:val="0"/>
          <w:sz w:val="22"/>
          <w:szCs w:val="22"/>
          <w:rPrChange w:id="6407" w:author="Mohsen Jafarinejad" w:date="2019-05-12T10:59:00Z">
            <w:rPr>
              <w:del w:id="6408" w:author="Mohsen Jafarinejad" w:date="2019-05-12T10:50:00Z"/>
              <w:rFonts w:eastAsiaTheme="minorEastAsia"/>
            </w:rPr>
          </w:rPrChange>
        </w:rPr>
        <w:pPrChange w:id="6409" w:author="Mohsen Jafarinejad" w:date="2019-05-12T10:50:00Z">
          <w:pPr>
            <w:pStyle w:val="TOC1"/>
          </w:pPr>
        </w:pPrChange>
      </w:pPr>
      <w:del w:id="6410" w:author="Mohsen Jafarinejad" w:date="2019-05-12T10:50:00Z">
        <w:r w:rsidRPr="00974A00" w:rsidDel="009667A9">
          <w:rPr>
            <w:sz w:val="22"/>
            <w:szCs w:val="22"/>
            <w:rtl/>
            <w:rPrChange w:id="6411" w:author="Mohsen Jafarinejad" w:date="2019-05-12T10:59:00Z">
              <w:rPr>
                <w:rStyle w:val="Hyperlink"/>
                <w:sz w:val="24"/>
                <w:szCs w:val="24"/>
                <w:rtl/>
              </w:rPr>
            </w:rPrChange>
          </w:rPr>
          <w:delText xml:space="preserve">شکل </w:delText>
        </w:r>
        <w:r w:rsidR="0084216E" w:rsidRPr="00974A00" w:rsidDel="009667A9">
          <w:rPr>
            <w:sz w:val="22"/>
            <w:szCs w:val="22"/>
            <w:rtl/>
            <w:rPrChange w:id="6412" w:author="Mohsen Jafarinejad" w:date="2019-05-12T10:59:00Z">
              <w:rPr>
                <w:rStyle w:val="Hyperlink"/>
                <w:sz w:val="24"/>
                <w:szCs w:val="24"/>
                <w:rtl/>
              </w:rPr>
            </w:rPrChange>
          </w:rPr>
          <w:delText>2-6</w:delText>
        </w:r>
        <w:r w:rsidRPr="00974A00" w:rsidDel="009667A9">
          <w:rPr>
            <w:sz w:val="22"/>
            <w:szCs w:val="22"/>
            <w:rtl/>
            <w:rPrChange w:id="6413" w:author="Mohsen Jafarinejad" w:date="2019-05-12T10:59:00Z">
              <w:rPr>
                <w:rStyle w:val="Hyperlink"/>
                <w:sz w:val="24"/>
                <w:szCs w:val="24"/>
                <w:rtl/>
              </w:rPr>
            </w:rPrChange>
          </w:rPr>
          <w:delText xml:space="preserve"> اثر غلظت سابستربر چگال</w:delText>
        </w:r>
        <w:r w:rsidRPr="00974A00" w:rsidDel="009667A9">
          <w:rPr>
            <w:rFonts w:hint="cs"/>
            <w:sz w:val="22"/>
            <w:szCs w:val="22"/>
            <w:rtl/>
            <w:rPrChange w:id="6414" w:author="Mohsen Jafarinejad" w:date="2019-05-12T10:59:00Z">
              <w:rPr>
                <w:rStyle w:val="Hyperlink"/>
                <w:rFonts w:hint="cs"/>
                <w:sz w:val="24"/>
                <w:szCs w:val="24"/>
                <w:rtl/>
              </w:rPr>
            </w:rPrChange>
          </w:rPr>
          <w:delText>ی</w:delText>
        </w:r>
        <w:r w:rsidRPr="00974A00" w:rsidDel="009667A9">
          <w:rPr>
            <w:sz w:val="22"/>
            <w:szCs w:val="22"/>
            <w:rtl/>
            <w:rPrChange w:id="6415" w:author="Mohsen Jafarinejad" w:date="2019-05-12T10:59:00Z">
              <w:rPr>
                <w:rStyle w:val="Hyperlink"/>
                <w:sz w:val="24"/>
                <w:szCs w:val="24"/>
                <w:rtl/>
              </w:rPr>
            </w:rPrChange>
          </w:rPr>
          <w:delText xml:space="preserve"> جر</w:delText>
        </w:r>
        <w:r w:rsidRPr="00974A00" w:rsidDel="009667A9">
          <w:rPr>
            <w:rFonts w:hint="cs"/>
            <w:sz w:val="22"/>
            <w:szCs w:val="22"/>
            <w:rtl/>
            <w:rPrChange w:id="6416" w:author="Mohsen Jafarinejad" w:date="2019-05-12T10:59:00Z">
              <w:rPr>
                <w:rStyle w:val="Hyperlink"/>
                <w:rFonts w:hint="cs"/>
                <w:sz w:val="24"/>
                <w:szCs w:val="24"/>
                <w:rtl/>
              </w:rPr>
            </w:rPrChange>
          </w:rPr>
          <w:delText>یان</w:delText>
        </w:r>
        <w:r w:rsidRPr="00974A00" w:rsidDel="009667A9">
          <w:rPr>
            <w:sz w:val="22"/>
            <w:szCs w:val="22"/>
            <w:rtl/>
            <w:rPrChange w:id="6417" w:author="Mohsen Jafarinejad" w:date="2019-05-12T10:59:00Z">
              <w:rPr>
                <w:rStyle w:val="Hyperlink"/>
                <w:sz w:val="24"/>
                <w:szCs w:val="24"/>
                <w:rtl/>
              </w:rPr>
            </w:rPrChange>
          </w:rPr>
          <w:delText xml:space="preserve"> پ</w:delText>
        </w:r>
        <w:r w:rsidRPr="00974A00" w:rsidDel="009667A9">
          <w:rPr>
            <w:rFonts w:hint="cs"/>
            <w:sz w:val="22"/>
            <w:szCs w:val="22"/>
            <w:rtl/>
            <w:rPrChange w:id="6418" w:author="Mohsen Jafarinejad" w:date="2019-05-12T10:59:00Z">
              <w:rPr>
                <w:rStyle w:val="Hyperlink"/>
                <w:rFonts w:hint="cs"/>
                <w:sz w:val="24"/>
                <w:szCs w:val="24"/>
                <w:rtl/>
              </w:rPr>
            </w:rPrChange>
          </w:rPr>
          <w:delText>یل</w:delText>
        </w:r>
        <w:r w:rsidRPr="00974A00" w:rsidDel="009667A9">
          <w:rPr>
            <w:webHidden/>
            <w:sz w:val="22"/>
            <w:szCs w:val="22"/>
            <w:rPrChange w:id="6419" w:author="Mohsen Jafarinejad" w:date="2019-05-12T10:59:00Z">
              <w:rPr>
                <w:webHidden/>
                <w:sz w:val="24"/>
                <w:szCs w:val="24"/>
              </w:rPr>
            </w:rPrChange>
          </w:rPr>
          <w:tab/>
        </w:r>
      </w:del>
      <w:ins w:id="6420" w:author="Mohsen" w:date="2019-03-18T01:27:00Z">
        <w:del w:id="6421" w:author="Mohsen Jafarinejad" w:date="2019-04-06T08:42:00Z">
          <w:r w:rsidR="00C607BA" w:rsidRPr="00974A00" w:rsidDel="005222D8">
            <w:rPr>
              <w:webHidden/>
              <w:sz w:val="22"/>
              <w:szCs w:val="22"/>
              <w:rtl/>
              <w:rPrChange w:id="6422" w:author="Mohsen Jafarinejad" w:date="2019-05-12T10:59:00Z">
                <w:rPr>
                  <w:webHidden/>
                  <w:sz w:val="24"/>
                  <w:szCs w:val="24"/>
                  <w:rtl/>
                </w:rPr>
              </w:rPrChange>
            </w:rPr>
            <w:delText>33</w:delText>
          </w:r>
        </w:del>
      </w:ins>
      <w:del w:id="6423" w:author="Mohsen Jafarinejad" w:date="2019-04-06T08:42:00Z">
        <w:r w:rsidRPr="00974A00" w:rsidDel="005222D8">
          <w:rPr>
            <w:webHidden/>
            <w:sz w:val="22"/>
            <w:szCs w:val="22"/>
            <w:rPrChange w:id="6424" w:author="Mohsen Jafarinejad" w:date="2019-05-12T10:59:00Z">
              <w:rPr>
                <w:webHidden/>
                <w:sz w:val="24"/>
                <w:szCs w:val="24"/>
              </w:rPr>
            </w:rPrChange>
          </w:rPr>
          <w:delText>44</w:delText>
        </w:r>
      </w:del>
    </w:p>
    <w:p w14:paraId="5D55B7F9" w14:textId="5A536000" w:rsidR="00433777" w:rsidRPr="00974A00" w:rsidDel="009667A9" w:rsidRDefault="00433777">
      <w:pPr>
        <w:pStyle w:val="TOC1"/>
        <w:rPr>
          <w:del w:id="6425" w:author="Mohsen Jafarinejad" w:date="2019-05-12T10:50:00Z"/>
          <w:rFonts w:eastAsiaTheme="minorEastAsia"/>
          <w:b w:val="0"/>
          <w:bCs w:val="0"/>
          <w:sz w:val="22"/>
          <w:szCs w:val="22"/>
          <w:rPrChange w:id="6426" w:author="Mohsen Jafarinejad" w:date="2019-05-12T10:59:00Z">
            <w:rPr>
              <w:del w:id="6427" w:author="Mohsen Jafarinejad" w:date="2019-05-12T10:50:00Z"/>
              <w:rFonts w:eastAsiaTheme="minorEastAsia"/>
            </w:rPr>
          </w:rPrChange>
        </w:rPr>
        <w:pPrChange w:id="6428" w:author="Mohsen Jafarinejad" w:date="2019-05-12T10:50:00Z">
          <w:pPr>
            <w:pStyle w:val="TOC1"/>
          </w:pPr>
        </w:pPrChange>
      </w:pPr>
      <w:del w:id="6429" w:author="Mohsen Jafarinejad" w:date="2019-05-12T10:50:00Z">
        <w:r w:rsidRPr="00974A00" w:rsidDel="009667A9">
          <w:rPr>
            <w:sz w:val="22"/>
            <w:szCs w:val="22"/>
            <w:rtl/>
            <w:rPrChange w:id="6430" w:author="Mohsen Jafarinejad" w:date="2019-05-12T10:59:00Z">
              <w:rPr>
                <w:rStyle w:val="Hyperlink"/>
                <w:sz w:val="24"/>
                <w:szCs w:val="24"/>
                <w:rtl/>
              </w:rPr>
            </w:rPrChange>
          </w:rPr>
          <w:delText>شکل</w:delText>
        </w:r>
        <w:r w:rsidR="0084216E" w:rsidRPr="00974A00" w:rsidDel="009667A9">
          <w:rPr>
            <w:sz w:val="22"/>
            <w:szCs w:val="22"/>
            <w:rtl/>
            <w:rPrChange w:id="6431" w:author="Mohsen Jafarinejad" w:date="2019-05-12T10:59:00Z">
              <w:rPr>
                <w:rStyle w:val="Hyperlink"/>
                <w:sz w:val="24"/>
                <w:szCs w:val="24"/>
                <w:rtl/>
              </w:rPr>
            </w:rPrChange>
          </w:rPr>
          <w:delText>2-7</w:delText>
        </w:r>
        <w:r w:rsidRPr="00974A00" w:rsidDel="009667A9">
          <w:rPr>
            <w:sz w:val="22"/>
            <w:szCs w:val="22"/>
            <w:rtl/>
            <w:rPrChange w:id="6432" w:author="Mohsen Jafarinejad" w:date="2019-05-12T10:59:00Z">
              <w:rPr>
                <w:rStyle w:val="Hyperlink"/>
                <w:sz w:val="24"/>
                <w:szCs w:val="24"/>
                <w:rtl/>
              </w:rPr>
            </w:rPrChange>
          </w:rPr>
          <w:delText xml:space="preserve"> تغ</w:delText>
        </w:r>
        <w:r w:rsidRPr="00974A00" w:rsidDel="009667A9">
          <w:rPr>
            <w:rFonts w:hint="cs"/>
            <w:sz w:val="22"/>
            <w:szCs w:val="22"/>
            <w:rtl/>
            <w:rPrChange w:id="6433" w:author="Mohsen Jafarinejad" w:date="2019-05-12T10:59:00Z">
              <w:rPr>
                <w:rStyle w:val="Hyperlink"/>
                <w:rFonts w:hint="cs"/>
                <w:sz w:val="24"/>
                <w:szCs w:val="24"/>
                <w:rtl/>
              </w:rPr>
            </w:rPrChange>
          </w:rPr>
          <w:delText>ییرات</w:delText>
        </w:r>
        <w:r w:rsidRPr="00974A00" w:rsidDel="009667A9">
          <w:rPr>
            <w:sz w:val="22"/>
            <w:szCs w:val="22"/>
            <w:rtl/>
            <w:rPrChange w:id="6434" w:author="Mohsen Jafarinejad" w:date="2019-05-12T10:59:00Z">
              <w:rPr>
                <w:rStyle w:val="Hyperlink"/>
                <w:sz w:val="24"/>
                <w:szCs w:val="24"/>
                <w:rtl/>
              </w:rPr>
            </w:rPrChange>
          </w:rPr>
          <w:delText xml:space="preserve"> پلار</w:delText>
        </w:r>
        <w:r w:rsidRPr="00974A00" w:rsidDel="009667A9">
          <w:rPr>
            <w:rFonts w:hint="cs"/>
            <w:sz w:val="22"/>
            <w:szCs w:val="22"/>
            <w:rtl/>
            <w:rPrChange w:id="6435" w:author="Mohsen Jafarinejad" w:date="2019-05-12T10:59:00Z">
              <w:rPr>
                <w:rStyle w:val="Hyperlink"/>
                <w:rFonts w:hint="cs"/>
                <w:sz w:val="24"/>
                <w:szCs w:val="24"/>
                <w:rtl/>
              </w:rPr>
            </w:rPrChange>
          </w:rPr>
          <w:delText>یزاسیون</w:delText>
        </w:r>
        <w:r w:rsidRPr="00974A00" w:rsidDel="009667A9">
          <w:rPr>
            <w:sz w:val="22"/>
            <w:szCs w:val="22"/>
            <w:rtl/>
            <w:rPrChange w:id="6436" w:author="Mohsen Jafarinejad" w:date="2019-05-12T10:59:00Z">
              <w:rPr>
                <w:rStyle w:val="Hyperlink"/>
                <w:sz w:val="24"/>
                <w:szCs w:val="24"/>
                <w:rtl/>
              </w:rPr>
            </w:rPrChange>
          </w:rPr>
          <w:delText xml:space="preserve"> پ</w:delText>
        </w:r>
        <w:r w:rsidRPr="00974A00" w:rsidDel="009667A9">
          <w:rPr>
            <w:rFonts w:hint="cs"/>
            <w:sz w:val="22"/>
            <w:szCs w:val="22"/>
            <w:rtl/>
            <w:rPrChange w:id="6437" w:author="Mohsen Jafarinejad" w:date="2019-05-12T10:59:00Z">
              <w:rPr>
                <w:rStyle w:val="Hyperlink"/>
                <w:rFonts w:hint="cs"/>
                <w:sz w:val="24"/>
                <w:szCs w:val="24"/>
                <w:rtl/>
              </w:rPr>
            </w:rPrChange>
          </w:rPr>
          <w:delText>یل</w:delText>
        </w:r>
        <w:r w:rsidRPr="00974A00" w:rsidDel="009667A9">
          <w:rPr>
            <w:sz w:val="22"/>
            <w:szCs w:val="22"/>
            <w:rtl/>
            <w:rPrChange w:id="6438" w:author="Mohsen Jafarinejad" w:date="2019-05-12T10:59:00Z">
              <w:rPr>
                <w:rStyle w:val="Hyperlink"/>
                <w:sz w:val="24"/>
                <w:szCs w:val="24"/>
                <w:rtl/>
              </w:rPr>
            </w:rPrChange>
          </w:rPr>
          <w:delText xml:space="preserve"> م</w:delText>
        </w:r>
        <w:r w:rsidRPr="00974A00" w:rsidDel="009667A9">
          <w:rPr>
            <w:rFonts w:hint="cs"/>
            <w:sz w:val="22"/>
            <w:szCs w:val="22"/>
            <w:rtl/>
            <w:rPrChange w:id="6439" w:author="Mohsen Jafarinejad" w:date="2019-05-12T10:59:00Z">
              <w:rPr>
                <w:rStyle w:val="Hyperlink"/>
                <w:rFonts w:hint="cs"/>
                <w:sz w:val="24"/>
                <w:szCs w:val="24"/>
                <w:rtl/>
              </w:rPr>
            </w:rPrChange>
          </w:rPr>
          <w:delText>یکروبی</w:delText>
        </w:r>
        <w:r w:rsidRPr="00974A00" w:rsidDel="009667A9">
          <w:rPr>
            <w:sz w:val="22"/>
            <w:szCs w:val="22"/>
            <w:rtl/>
            <w:rPrChange w:id="6440" w:author="Mohsen Jafarinejad" w:date="2019-05-12T10:59:00Z">
              <w:rPr>
                <w:rStyle w:val="Hyperlink"/>
                <w:sz w:val="24"/>
                <w:szCs w:val="24"/>
                <w:rtl/>
              </w:rPr>
            </w:rPrChange>
          </w:rPr>
          <w:delText xml:space="preserve"> با تغ</w:delText>
        </w:r>
        <w:r w:rsidRPr="00974A00" w:rsidDel="009667A9">
          <w:rPr>
            <w:rFonts w:hint="cs"/>
            <w:sz w:val="22"/>
            <w:szCs w:val="22"/>
            <w:rtl/>
            <w:rPrChange w:id="6441" w:author="Mohsen Jafarinejad" w:date="2019-05-12T10:59:00Z">
              <w:rPr>
                <w:rStyle w:val="Hyperlink"/>
                <w:rFonts w:hint="cs"/>
                <w:sz w:val="24"/>
                <w:szCs w:val="24"/>
                <w:rtl/>
              </w:rPr>
            </w:rPrChange>
          </w:rPr>
          <w:delText>ییر</w:delText>
        </w:r>
        <w:r w:rsidRPr="00974A00" w:rsidDel="009667A9">
          <w:rPr>
            <w:sz w:val="22"/>
            <w:szCs w:val="22"/>
            <w:rtl/>
            <w:rPrChange w:id="6442" w:author="Mohsen Jafarinejad" w:date="2019-05-12T10:59:00Z">
              <w:rPr>
                <w:rStyle w:val="Hyperlink"/>
                <w:sz w:val="24"/>
                <w:szCs w:val="24"/>
                <w:rtl/>
              </w:rPr>
            </w:rPrChange>
          </w:rPr>
          <w:delText xml:space="preserve"> غلظت گلوکوز</w:delText>
        </w:r>
        <w:r w:rsidRPr="00974A00" w:rsidDel="009667A9">
          <w:rPr>
            <w:webHidden/>
            <w:sz w:val="22"/>
            <w:szCs w:val="22"/>
            <w:rPrChange w:id="6443" w:author="Mohsen Jafarinejad" w:date="2019-05-12T10:59:00Z">
              <w:rPr>
                <w:webHidden/>
                <w:sz w:val="24"/>
                <w:szCs w:val="24"/>
              </w:rPr>
            </w:rPrChange>
          </w:rPr>
          <w:tab/>
        </w:r>
      </w:del>
      <w:ins w:id="6444" w:author="Mohsen" w:date="2019-03-18T01:27:00Z">
        <w:del w:id="6445" w:author="Mohsen Jafarinejad" w:date="2019-04-06T08:42:00Z">
          <w:r w:rsidR="00C607BA" w:rsidRPr="00974A00" w:rsidDel="005222D8">
            <w:rPr>
              <w:webHidden/>
              <w:sz w:val="22"/>
              <w:szCs w:val="22"/>
              <w:rtl/>
              <w:rPrChange w:id="6446" w:author="Mohsen Jafarinejad" w:date="2019-05-12T10:59:00Z">
                <w:rPr>
                  <w:webHidden/>
                  <w:sz w:val="24"/>
                  <w:szCs w:val="24"/>
                  <w:rtl/>
                </w:rPr>
              </w:rPrChange>
            </w:rPr>
            <w:delText>34</w:delText>
          </w:r>
        </w:del>
      </w:ins>
      <w:del w:id="6447" w:author="Mohsen Jafarinejad" w:date="2019-04-06T08:42:00Z">
        <w:r w:rsidRPr="00974A00" w:rsidDel="005222D8">
          <w:rPr>
            <w:webHidden/>
            <w:sz w:val="22"/>
            <w:szCs w:val="22"/>
            <w:rPrChange w:id="6448" w:author="Mohsen Jafarinejad" w:date="2019-05-12T10:59:00Z">
              <w:rPr>
                <w:webHidden/>
                <w:sz w:val="24"/>
                <w:szCs w:val="24"/>
              </w:rPr>
            </w:rPrChange>
          </w:rPr>
          <w:delText>45</w:delText>
        </w:r>
      </w:del>
    </w:p>
    <w:p w14:paraId="3C7FAA18" w14:textId="4FC6B476" w:rsidR="00433777" w:rsidRPr="00974A00" w:rsidDel="009667A9" w:rsidRDefault="00433777">
      <w:pPr>
        <w:pStyle w:val="TOC1"/>
        <w:rPr>
          <w:del w:id="6449" w:author="Mohsen Jafarinejad" w:date="2019-05-12T10:50:00Z"/>
          <w:rFonts w:eastAsiaTheme="minorEastAsia"/>
          <w:b w:val="0"/>
          <w:bCs w:val="0"/>
          <w:sz w:val="22"/>
          <w:szCs w:val="22"/>
          <w:rPrChange w:id="6450" w:author="Mohsen Jafarinejad" w:date="2019-05-12T10:59:00Z">
            <w:rPr>
              <w:del w:id="6451" w:author="Mohsen Jafarinejad" w:date="2019-05-12T10:50:00Z"/>
              <w:rFonts w:eastAsiaTheme="minorEastAsia"/>
            </w:rPr>
          </w:rPrChange>
        </w:rPr>
        <w:pPrChange w:id="6452" w:author="Mohsen Jafarinejad" w:date="2019-05-12T10:50:00Z">
          <w:pPr>
            <w:pStyle w:val="TOC1"/>
          </w:pPr>
        </w:pPrChange>
      </w:pPr>
      <w:del w:id="6453" w:author="Mohsen Jafarinejad" w:date="2019-05-12T10:50:00Z">
        <w:r w:rsidRPr="00974A00" w:rsidDel="009667A9">
          <w:rPr>
            <w:sz w:val="22"/>
            <w:szCs w:val="22"/>
            <w:rtl/>
            <w:rPrChange w:id="6454" w:author="Mohsen Jafarinejad" w:date="2019-05-12T10:59:00Z">
              <w:rPr>
                <w:rStyle w:val="Hyperlink"/>
                <w:sz w:val="24"/>
                <w:szCs w:val="24"/>
                <w:rtl/>
              </w:rPr>
            </w:rPrChange>
          </w:rPr>
          <w:delText>شکل</w:delText>
        </w:r>
        <w:r w:rsidR="0084216E" w:rsidRPr="00974A00" w:rsidDel="009667A9">
          <w:rPr>
            <w:sz w:val="22"/>
            <w:szCs w:val="22"/>
            <w:rtl/>
            <w:rPrChange w:id="6455" w:author="Mohsen Jafarinejad" w:date="2019-05-12T10:59:00Z">
              <w:rPr>
                <w:rStyle w:val="Hyperlink"/>
                <w:sz w:val="24"/>
                <w:szCs w:val="24"/>
                <w:rtl/>
              </w:rPr>
            </w:rPrChange>
          </w:rPr>
          <w:delText>2-8</w:delText>
        </w:r>
        <w:r w:rsidRPr="00974A00" w:rsidDel="009667A9">
          <w:rPr>
            <w:sz w:val="22"/>
            <w:szCs w:val="22"/>
            <w:rtl/>
            <w:rPrChange w:id="6456" w:author="Mohsen Jafarinejad" w:date="2019-05-12T10:59:00Z">
              <w:rPr>
                <w:rStyle w:val="Hyperlink"/>
                <w:sz w:val="24"/>
                <w:szCs w:val="24"/>
                <w:rtl/>
              </w:rPr>
            </w:rPrChange>
          </w:rPr>
          <w:delText xml:space="preserve"> تغ</w:delText>
        </w:r>
        <w:r w:rsidRPr="00974A00" w:rsidDel="009667A9">
          <w:rPr>
            <w:rFonts w:hint="cs"/>
            <w:sz w:val="22"/>
            <w:szCs w:val="22"/>
            <w:rtl/>
            <w:rPrChange w:id="6457" w:author="Mohsen Jafarinejad" w:date="2019-05-12T10:59:00Z">
              <w:rPr>
                <w:rStyle w:val="Hyperlink"/>
                <w:rFonts w:hint="cs"/>
                <w:sz w:val="24"/>
                <w:szCs w:val="24"/>
                <w:rtl/>
              </w:rPr>
            </w:rPrChange>
          </w:rPr>
          <w:delText>ییرات</w:delText>
        </w:r>
        <w:r w:rsidRPr="00974A00" w:rsidDel="009667A9">
          <w:rPr>
            <w:sz w:val="22"/>
            <w:szCs w:val="22"/>
            <w:rtl/>
            <w:rPrChange w:id="6458" w:author="Mohsen Jafarinejad" w:date="2019-05-12T10:59:00Z">
              <w:rPr>
                <w:rStyle w:val="Hyperlink"/>
                <w:sz w:val="24"/>
                <w:szCs w:val="24"/>
                <w:rtl/>
              </w:rPr>
            </w:rPrChange>
          </w:rPr>
          <w:delText xml:space="preserve"> پلار</w:delText>
        </w:r>
        <w:r w:rsidRPr="00974A00" w:rsidDel="009667A9">
          <w:rPr>
            <w:rFonts w:hint="cs"/>
            <w:sz w:val="22"/>
            <w:szCs w:val="22"/>
            <w:rtl/>
            <w:rPrChange w:id="6459" w:author="Mohsen Jafarinejad" w:date="2019-05-12T10:59:00Z">
              <w:rPr>
                <w:rStyle w:val="Hyperlink"/>
                <w:rFonts w:hint="cs"/>
                <w:sz w:val="24"/>
                <w:szCs w:val="24"/>
                <w:rtl/>
              </w:rPr>
            </w:rPrChange>
          </w:rPr>
          <w:delText>یزاسیون</w:delText>
        </w:r>
        <w:r w:rsidRPr="00974A00" w:rsidDel="009667A9">
          <w:rPr>
            <w:sz w:val="22"/>
            <w:szCs w:val="22"/>
            <w:rtl/>
            <w:rPrChange w:id="6460" w:author="Mohsen Jafarinejad" w:date="2019-05-12T10:59:00Z">
              <w:rPr>
                <w:rStyle w:val="Hyperlink"/>
                <w:sz w:val="24"/>
                <w:szCs w:val="24"/>
                <w:rtl/>
              </w:rPr>
            </w:rPrChange>
          </w:rPr>
          <w:delText xml:space="preserve"> پ</w:delText>
        </w:r>
        <w:r w:rsidRPr="00974A00" w:rsidDel="009667A9">
          <w:rPr>
            <w:rFonts w:hint="cs"/>
            <w:sz w:val="22"/>
            <w:szCs w:val="22"/>
            <w:rtl/>
            <w:rPrChange w:id="6461" w:author="Mohsen Jafarinejad" w:date="2019-05-12T10:59:00Z">
              <w:rPr>
                <w:rStyle w:val="Hyperlink"/>
                <w:rFonts w:hint="cs"/>
                <w:sz w:val="24"/>
                <w:szCs w:val="24"/>
                <w:rtl/>
              </w:rPr>
            </w:rPrChange>
          </w:rPr>
          <w:delText>یل</w:delText>
        </w:r>
        <w:r w:rsidRPr="00974A00" w:rsidDel="009667A9">
          <w:rPr>
            <w:sz w:val="22"/>
            <w:szCs w:val="22"/>
            <w:rtl/>
            <w:rPrChange w:id="6462" w:author="Mohsen Jafarinejad" w:date="2019-05-12T10:59:00Z">
              <w:rPr>
                <w:rStyle w:val="Hyperlink"/>
                <w:sz w:val="24"/>
                <w:szCs w:val="24"/>
                <w:rtl/>
              </w:rPr>
            </w:rPrChange>
          </w:rPr>
          <w:delText xml:space="preserve"> م</w:delText>
        </w:r>
        <w:r w:rsidRPr="00974A00" w:rsidDel="009667A9">
          <w:rPr>
            <w:rFonts w:hint="cs"/>
            <w:sz w:val="22"/>
            <w:szCs w:val="22"/>
            <w:rtl/>
            <w:rPrChange w:id="6463" w:author="Mohsen Jafarinejad" w:date="2019-05-12T10:59:00Z">
              <w:rPr>
                <w:rStyle w:val="Hyperlink"/>
                <w:rFonts w:hint="cs"/>
                <w:sz w:val="24"/>
                <w:szCs w:val="24"/>
                <w:rtl/>
              </w:rPr>
            </w:rPrChange>
          </w:rPr>
          <w:delText>یکروبی</w:delText>
        </w:r>
        <w:r w:rsidRPr="00974A00" w:rsidDel="009667A9">
          <w:rPr>
            <w:sz w:val="22"/>
            <w:szCs w:val="22"/>
            <w:rtl/>
            <w:rPrChange w:id="6464" w:author="Mohsen Jafarinejad" w:date="2019-05-12T10:59:00Z">
              <w:rPr>
                <w:rStyle w:val="Hyperlink"/>
                <w:sz w:val="24"/>
                <w:szCs w:val="24"/>
                <w:rtl/>
              </w:rPr>
            </w:rPrChange>
          </w:rPr>
          <w:delText xml:space="preserve"> با تغ</w:delText>
        </w:r>
        <w:r w:rsidRPr="00974A00" w:rsidDel="009667A9">
          <w:rPr>
            <w:rFonts w:hint="cs"/>
            <w:sz w:val="22"/>
            <w:szCs w:val="22"/>
            <w:rtl/>
            <w:rPrChange w:id="6465" w:author="Mohsen Jafarinejad" w:date="2019-05-12T10:59:00Z">
              <w:rPr>
                <w:rStyle w:val="Hyperlink"/>
                <w:rFonts w:hint="cs"/>
                <w:sz w:val="24"/>
                <w:szCs w:val="24"/>
                <w:rtl/>
              </w:rPr>
            </w:rPrChange>
          </w:rPr>
          <w:delText>ییر</w:delText>
        </w:r>
        <w:r w:rsidRPr="00974A00" w:rsidDel="009667A9">
          <w:rPr>
            <w:sz w:val="22"/>
            <w:szCs w:val="22"/>
            <w:rtl/>
            <w:rPrChange w:id="6466" w:author="Mohsen Jafarinejad" w:date="2019-05-12T10:59:00Z">
              <w:rPr>
                <w:rStyle w:val="Hyperlink"/>
                <w:sz w:val="24"/>
                <w:szCs w:val="24"/>
                <w:rtl/>
              </w:rPr>
            </w:rPrChange>
          </w:rPr>
          <w:delText xml:space="preserve"> غلظت گلوکوز</w:delText>
        </w:r>
        <w:r w:rsidRPr="00974A00" w:rsidDel="009667A9">
          <w:rPr>
            <w:webHidden/>
            <w:sz w:val="22"/>
            <w:szCs w:val="22"/>
            <w:rPrChange w:id="6467" w:author="Mohsen Jafarinejad" w:date="2019-05-12T10:59:00Z">
              <w:rPr>
                <w:webHidden/>
                <w:sz w:val="24"/>
                <w:szCs w:val="24"/>
              </w:rPr>
            </w:rPrChange>
          </w:rPr>
          <w:tab/>
        </w:r>
      </w:del>
      <w:ins w:id="6468" w:author="Mohsen" w:date="2019-03-18T01:27:00Z">
        <w:del w:id="6469" w:author="Mohsen Jafarinejad" w:date="2019-04-06T08:42:00Z">
          <w:r w:rsidR="00C607BA" w:rsidRPr="00974A00" w:rsidDel="005222D8">
            <w:rPr>
              <w:webHidden/>
              <w:sz w:val="22"/>
              <w:szCs w:val="22"/>
              <w:rtl/>
              <w:rPrChange w:id="6470" w:author="Mohsen Jafarinejad" w:date="2019-05-12T10:59:00Z">
                <w:rPr>
                  <w:webHidden/>
                  <w:sz w:val="24"/>
                  <w:szCs w:val="24"/>
                  <w:rtl/>
                </w:rPr>
              </w:rPrChange>
            </w:rPr>
            <w:delText>35</w:delText>
          </w:r>
        </w:del>
      </w:ins>
      <w:del w:id="6471" w:author="Mohsen Jafarinejad" w:date="2019-04-06T08:42:00Z">
        <w:r w:rsidRPr="00974A00" w:rsidDel="005222D8">
          <w:rPr>
            <w:webHidden/>
            <w:sz w:val="22"/>
            <w:szCs w:val="22"/>
            <w:rPrChange w:id="6472" w:author="Mohsen Jafarinejad" w:date="2019-05-12T10:59:00Z">
              <w:rPr>
                <w:webHidden/>
                <w:sz w:val="24"/>
                <w:szCs w:val="24"/>
              </w:rPr>
            </w:rPrChange>
          </w:rPr>
          <w:delText>46</w:delText>
        </w:r>
      </w:del>
    </w:p>
    <w:p w14:paraId="08AD1E02" w14:textId="3E7E68E4" w:rsidR="00433777" w:rsidRPr="00974A00" w:rsidDel="009667A9" w:rsidRDefault="00433777">
      <w:pPr>
        <w:pStyle w:val="TOC1"/>
        <w:rPr>
          <w:del w:id="6473" w:author="Mohsen Jafarinejad" w:date="2019-05-12T10:50:00Z"/>
          <w:rFonts w:eastAsiaTheme="minorEastAsia"/>
          <w:b w:val="0"/>
          <w:bCs w:val="0"/>
          <w:sz w:val="22"/>
          <w:szCs w:val="22"/>
          <w:rPrChange w:id="6474" w:author="Mohsen Jafarinejad" w:date="2019-05-12T10:59:00Z">
            <w:rPr>
              <w:del w:id="6475" w:author="Mohsen Jafarinejad" w:date="2019-05-12T10:50:00Z"/>
              <w:rFonts w:eastAsiaTheme="minorEastAsia"/>
            </w:rPr>
          </w:rPrChange>
        </w:rPr>
        <w:pPrChange w:id="6476" w:author="Mohsen Jafarinejad" w:date="2019-05-12T10:50:00Z">
          <w:pPr>
            <w:pStyle w:val="TOC1"/>
          </w:pPr>
        </w:pPrChange>
      </w:pPr>
      <w:del w:id="6477" w:author="Mohsen Jafarinejad" w:date="2019-05-12T10:50:00Z">
        <w:r w:rsidRPr="00974A00" w:rsidDel="009667A9">
          <w:rPr>
            <w:sz w:val="22"/>
            <w:szCs w:val="22"/>
            <w:rtl/>
            <w:rPrChange w:id="6478" w:author="Mohsen Jafarinejad" w:date="2019-05-12T10:59:00Z">
              <w:rPr>
                <w:rStyle w:val="Hyperlink"/>
                <w:sz w:val="24"/>
                <w:szCs w:val="24"/>
                <w:rtl/>
              </w:rPr>
            </w:rPrChange>
          </w:rPr>
          <w:delText xml:space="preserve">شکل </w:delText>
        </w:r>
        <w:r w:rsidR="0084216E" w:rsidRPr="00974A00" w:rsidDel="009667A9">
          <w:rPr>
            <w:sz w:val="22"/>
            <w:szCs w:val="22"/>
            <w:rtl/>
            <w:rPrChange w:id="6479" w:author="Mohsen Jafarinejad" w:date="2019-05-12T10:59:00Z">
              <w:rPr>
                <w:rStyle w:val="Hyperlink"/>
                <w:sz w:val="24"/>
                <w:szCs w:val="24"/>
                <w:rtl/>
              </w:rPr>
            </w:rPrChange>
          </w:rPr>
          <w:delText>2-9</w:delText>
        </w:r>
        <w:r w:rsidRPr="00974A00" w:rsidDel="009667A9">
          <w:rPr>
            <w:sz w:val="22"/>
            <w:szCs w:val="22"/>
            <w:rtl/>
            <w:rPrChange w:id="6480" w:author="Mohsen Jafarinejad" w:date="2019-05-12T10:59:00Z">
              <w:rPr>
                <w:rStyle w:val="Hyperlink"/>
                <w:sz w:val="24"/>
                <w:szCs w:val="24"/>
                <w:rtl/>
              </w:rPr>
            </w:rPrChange>
          </w:rPr>
          <w:delText xml:space="preserve"> تغ</w:delText>
        </w:r>
        <w:r w:rsidRPr="00974A00" w:rsidDel="009667A9">
          <w:rPr>
            <w:rFonts w:hint="cs"/>
            <w:sz w:val="22"/>
            <w:szCs w:val="22"/>
            <w:rtl/>
            <w:rPrChange w:id="6481" w:author="Mohsen Jafarinejad" w:date="2019-05-12T10:59:00Z">
              <w:rPr>
                <w:rStyle w:val="Hyperlink"/>
                <w:rFonts w:hint="cs"/>
                <w:sz w:val="24"/>
                <w:szCs w:val="24"/>
                <w:rtl/>
              </w:rPr>
            </w:rPrChange>
          </w:rPr>
          <w:delText>ییرات</w:delText>
        </w:r>
        <w:r w:rsidRPr="00974A00" w:rsidDel="009667A9">
          <w:rPr>
            <w:sz w:val="22"/>
            <w:szCs w:val="22"/>
            <w:rtl/>
            <w:rPrChange w:id="6482" w:author="Mohsen Jafarinejad" w:date="2019-05-12T10:59:00Z">
              <w:rPr>
                <w:rStyle w:val="Hyperlink"/>
                <w:sz w:val="24"/>
                <w:szCs w:val="24"/>
                <w:rtl/>
              </w:rPr>
            </w:rPrChange>
          </w:rPr>
          <w:delText xml:space="preserve"> توان تول</w:delText>
        </w:r>
        <w:r w:rsidRPr="00974A00" w:rsidDel="009667A9">
          <w:rPr>
            <w:rFonts w:hint="cs"/>
            <w:sz w:val="22"/>
            <w:szCs w:val="22"/>
            <w:rtl/>
            <w:rPrChange w:id="6483" w:author="Mohsen Jafarinejad" w:date="2019-05-12T10:59:00Z">
              <w:rPr>
                <w:rStyle w:val="Hyperlink"/>
                <w:rFonts w:hint="cs"/>
                <w:sz w:val="24"/>
                <w:szCs w:val="24"/>
                <w:rtl/>
              </w:rPr>
            </w:rPrChange>
          </w:rPr>
          <w:delText>یدی</w:delText>
        </w:r>
        <w:r w:rsidRPr="00974A00" w:rsidDel="009667A9">
          <w:rPr>
            <w:sz w:val="22"/>
            <w:szCs w:val="22"/>
            <w:rtl/>
            <w:rPrChange w:id="6484" w:author="Mohsen Jafarinejad" w:date="2019-05-12T10:59:00Z">
              <w:rPr>
                <w:rStyle w:val="Hyperlink"/>
                <w:sz w:val="24"/>
                <w:szCs w:val="24"/>
                <w:rtl/>
              </w:rPr>
            </w:rPrChange>
          </w:rPr>
          <w:delText xml:space="preserve"> پ</w:delText>
        </w:r>
        <w:r w:rsidRPr="00974A00" w:rsidDel="009667A9">
          <w:rPr>
            <w:rFonts w:hint="cs"/>
            <w:sz w:val="22"/>
            <w:szCs w:val="22"/>
            <w:rtl/>
            <w:rPrChange w:id="6485" w:author="Mohsen Jafarinejad" w:date="2019-05-12T10:59:00Z">
              <w:rPr>
                <w:rStyle w:val="Hyperlink"/>
                <w:rFonts w:hint="cs"/>
                <w:sz w:val="24"/>
                <w:szCs w:val="24"/>
                <w:rtl/>
              </w:rPr>
            </w:rPrChange>
          </w:rPr>
          <w:delText>یل</w:delText>
        </w:r>
        <w:r w:rsidRPr="00974A00" w:rsidDel="009667A9">
          <w:rPr>
            <w:sz w:val="22"/>
            <w:szCs w:val="22"/>
            <w:rtl/>
            <w:rPrChange w:id="6486" w:author="Mohsen Jafarinejad" w:date="2019-05-12T10:59:00Z">
              <w:rPr>
                <w:rStyle w:val="Hyperlink"/>
                <w:sz w:val="24"/>
                <w:szCs w:val="24"/>
                <w:rtl/>
              </w:rPr>
            </w:rPrChange>
          </w:rPr>
          <w:delText xml:space="preserve"> م</w:delText>
        </w:r>
        <w:r w:rsidRPr="00974A00" w:rsidDel="009667A9">
          <w:rPr>
            <w:rFonts w:hint="cs"/>
            <w:sz w:val="22"/>
            <w:szCs w:val="22"/>
            <w:rtl/>
            <w:rPrChange w:id="6487" w:author="Mohsen Jafarinejad" w:date="2019-05-12T10:59:00Z">
              <w:rPr>
                <w:rStyle w:val="Hyperlink"/>
                <w:rFonts w:hint="cs"/>
                <w:sz w:val="24"/>
                <w:szCs w:val="24"/>
                <w:rtl/>
              </w:rPr>
            </w:rPrChange>
          </w:rPr>
          <w:delText>یکروبی</w:delText>
        </w:r>
        <w:r w:rsidRPr="00974A00" w:rsidDel="009667A9">
          <w:rPr>
            <w:sz w:val="22"/>
            <w:szCs w:val="22"/>
            <w:rtl/>
            <w:rPrChange w:id="6488" w:author="Mohsen Jafarinejad" w:date="2019-05-12T10:59:00Z">
              <w:rPr>
                <w:rStyle w:val="Hyperlink"/>
                <w:sz w:val="24"/>
                <w:szCs w:val="24"/>
                <w:rtl/>
              </w:rPr>
            </w:rPrChange>
          </w:rPr>
          <w:delText xml:space="preserve"> با تغ</w:delText>
        </w:r>
        <w:r w:rsidRPr="00974A00" w:rsidDel="009667A9">
          <w:rPr>
            <w:rFonts w:hint="cs"/>
            <w:sz w:val="22"/>
            <w:szCs w:val="22"/>
            <w:rtl/>
            <w:rPrChange w:id="6489" w:author="Mohsen Jafarinejad" w:date="2019-05-12T10:59:00Z">
              <w:rPr>
                <w:rStyle w:val="Hyperlink"/>
                <w:rFonts w:hint="cs"/>
                <w:sz w:val="24"/>
                <w:szCs w:val="24"/>
                <w:rtl/>
              </w:rPr>
            </w:rPrChange>
          </w:rPr>
          <w:delText>ییر</w:delText>
        </w:r>
        <w:r w:rsidRPr="00974A00" w:rsidDel="009667A9">
          <w:rPr>
            <w:sz w:val="22"/>
            <w:szCs w:val="22"/>
            <w:rtl/>
            <w:rPrChange w:id="6490" w:author="Mohsen Jafarinejad" w:date="2019-05-12T10:59:00Z">
              <w:rPr>
                <w:rStyle w:val="Hyperlink"/>
                <w:sz w:val="24"/>
                <w:szCs w:val="24"/>
                <w:rtl/>
              </w:rPr>
            </w:rPrChange>
          </w:rPr>
          <w:delText xml:space="preserve"> غلظت گلوکوز</w:delText>
        </w:r>
        <w:r w:rsidRPr="00974A00" w:rsidDel="009667A9">
          <w:rPr>
            <w:webHidden/>
            <w:sz w:val="22"/>
            <w:szCs w:val="22"/>
            <w:rPrChange w:id="6491" w:author="Mohsen Jafarinejad" w:date="2019-05-12T10:59:00Z">
              <w:rPr>
                <w:webHidden/>
                <w:sz w:val="24"/>
                <w:szCs w:val="24"/>
              </w:rPr>
            </w:rPrChange>
          </w:rPr>
          <w:tab/>
        </w:r>
      </w:del>
      <w:ins w:id="6492" w:author="Mohsen" w:date="2019-03-18T01:27:00Z">
        <w:del w:id="6493" w:author="Mohsen Jafarinejad" w:date="2019-04-06T08:42:00Z">
          <w:r w:rsidR="00C607BA" w:rsidRPr="00974A00" w:rsidDel="005222D8">
            <w:rPr>
              <w:webHidden/>
              <w:sz w:val="22"/>
              <w:szCs w:val="22"/>
              <w:rtl/>
              <w:rPrChange w:id="6494" w:author="Mohsen Jafarinejad" w:date="2019-05-12T10:59:00Z">
                <w:rPr>
                  <w:webHidden/>
                  <w:sz w:val="24"/>
                  <w:szCs w:val="24"/>
                  <w:rtl/>
                </w:rPr>
              </w:rPrChange>
            </w:rPr>
            <w:delText>35</w:delText>
          </w:r>
        </w:del>
      </w:ins>
      <w:del w:id="6495" w:author="Mohsen Jafarinejad" w:date="2019-04-06T08:42:00Z">
        <w:r w:rsidRPr="00974A00" w:rsidDel="005222D8">
          <w:rPr>
            <w:webHidden/>
            <w:sz w:val="22"/>
            <w:szCs w:val="22"/>
            <w:rPrChange w:id="6496" w:author="Mohsen Jafarinejad" w:date="2019-05-12T10:59:00Z">
              <w:rPr>
                <w:webHidden/>
                <w:sz w:val="24"/>
                <w:szCs w:val="24"/>
              </w:rPr>
            </w:rPrChange>
          </w:rPr>
          <w:delText>46</w:delText>
        </w:r>
      </w:del>
    </w:p>
    <w:p w14:paraId="7464EA8C" w14:textId="38889AAD" w:rsidR="00433777" w:rsidRPr="00974A00" w:rsidDel="009667A9" w:rsidRDefault="00433777">
      <w:pPr>
        <w:pStyle w:val="TOC1"/>
        <w:rPr>
          <w:del w:id="6497" w:author="Mohsen Jafarinejad" w:date="2019-05-12T10:50:00Z"/>
          <w:rFonts w:eastAsiaTheme="minorEastAsia"/>
          <w:b w:val="0"/>
          <w:bCs w:val="0"/>
          <w:sz w:val="22"/>
          <w:szCs w:val="22"/>
          <w:rPrChange w:id="6498" w:author="Mohsen Jafarinejad" w:date="2019-05-12T10:59:00Z">
            <w:rPr>
              <w:del w:id="6499" w:author="Mohsen Jafarinejad" w:date="2019-05-12T10:50:00Z"/>
              <w:rFonts w:eastAsiaTheme="minorEastAsia"/>
            </w:rPr>
          </w:rPrChange>
        </w:rPr>
        <w:pPrChange w:id="6500" w:author="Mohsen Jafarinejad" w:date="2019-05-12T10:50:00Z">
          <w:pPr>
            <w:pStyle w:val="TOC1"/>
          </w:pPr>
        </w:pPrChange>
      </w:pPr>
      <w:del w:id="6501" w:author="Mohsen Jafarinejad" w:date="2019-05-12T10:50:00Z">
        <w:r w:rsidRPr="00974A00" w:rsidDel="009667A9">
          <w:rPr>
            <w:sz w:val="22"/>
            <w:szCs w:val="22"/>
            <w:rtl/>
            <w:rPrChange w:id="6502" w:author="Mohsen Jafarinejad" w:date="2019-05-12T10:59:00Z">
              <w:rPr>
                <w:rStyle w:val="Hyperlink"/>
                <w:sz w:val="24"/>
                <w:szCs w:val="24"/>
                <w:rtl/>
              </w:rPr>
            </w:rPrChange>
          </w:rPr>
          <w:delText xml:space="preserve">شکل </w:delText>
        </w:r>
        <w:r w:rsidR="0084216E" w:rsidRPr="00974A00" w:rsidDel="009667A9">
          <w:rPr>
            <w:sz w:val="22"/>
            <w:szCs w:val="22"/>
            <w:rtl/>
            <w:rPrChange w:id="6503" w:author="Mohsen Jafarinejad" w:date="2019-05-12T10:59:00Z">
              <w:rPr>
                <w:rStyle w:val="Hyperlink"/>
                <w:sz w:val="24"/>
                <w:szCs w:val="24"/>
                <w:rtl/>
              </w:rPr>
            </w:rPrChange>
          </w:rPr>
          <w:delText>2-10</w:delText>
        </w:r>
        <w:r w:rsidRPr="00974A00" w:rsidDel="009667A9">
          <w:rPr>
            <w:sz w:val="22"/>
            <w:szCs w:val="22"/>
            <w:rtl/>
            <w:rPrChange w:id="6504" w:author="Mohsen Jafarinejad" w:date="2019-05-12T10:59:00Z">
              <w:rPr>
                <w:rStyle w:val="Hyperlink"/>
                <w:sz w:val="24"/>
                <w:szCs w:val="24"/>
                <w:rtl/>
              </w:rPr>
            </w:rPrChange>
          </w:rPr>
          <w:delText xml:space="preserve"> اثر </w:delText>
        </w:r>
        <w:r w:rsidRPr="00974A00" w:rsidDel="009667A9">
          <w:rPr>
            <w:sz w:val="22"/>
            <w:szCs w:val="22"/>
            <w:rPrChange w:id="6505" w:author="Mohsen Jafarinejad" w:date="2019-05-12T10:59:00Z">
              <w:rPr>
                <w:rStyle w:val="Hyperlink"/>
                <w:sz w:val="24"/>
                <w:szCs w:val="24"/>
              </w:rPr>
            </w:rPrChange>
          </w:rPr>
          <w:delText>pH</w:delText>
        </w:r>
        <w:r w:rsidRPr="00974A00" w:rsidDel="009667A9">
          <w:rPr>
            <w:sz w:val="22"/>
            <w:szCs w:val="22"/>
            <w:rtl/>
            <w:rPrChange w:id="6506" w:author="Mohsen Jafarinejad" w:date="2019-05-12T10:59:00Z">
              <w:rPr>
                <w:rStyle w:val="Hyperlink"/>
                <w:sz w:val="24"/>
                <w:szCs w:val="24"/>
                <w:rtl/>
              </w:rPr>
            </w:rPrChange>
          </w:rPr>
          <w:delText xml:space="preserve"> بر توان خروج</w:delText>
        </w:r>
        <w:r w:rsidRPr="00974A00" w:rsidDel="009667A9">
          <w:rPr>
            <w:rFonts w:hint="cs"/>
            <w:sz w:val="22"/>
            <w:szCs w:val="22"/>
            <w:rtl/>
            <w:rPrChange w:id="6507" w:author="Mohsen Jafarinejad" w:date="2019-05-12T10:59:00Z">
              <w:rPr>
                <w:rStyle w:val="Hyperlink"/>
                <w:rFonts w:hint="cs"/>
                <w:sz w:val="24"/>
                <w:szCs w:val="24"/>
                <w:rtl/>
              </w:rPr>
            </w:rPrChange>
          </w:rPr>
          <w:delText>ی</w:delText>
        </w:r>
        <w:r w:rsidRPr="00974A00" w:rsidDel="009667A9">
          <w:rPr>
            <w:sz w:val="22"/>
            <w:szCs w:val="22"/>
            <w:rtl/>
            <w:rPrChange w:id="6508" w:author="Mohsen Jafarinejad" w:date="2019-05-12T10:59:00Z">
              <w:rPr>
                <w:rStyle w:val="Hyperlink"/>
                <w:sz w:val="24"/>
                <w:szCs w:val="24"/>
                <w:rtl/>
              </w:rPr>
            </w:rPrChange>
          </w:rPr>
          <w:delText xml:space="preserve"> پ</w:delText>
        </w:r>
        <w:r w:rsidRPr="00974A00" w:rsidDel="009667A9">
          <w:rPr>
            <w:rFonts w:hint="cs"/>
            <w:sz w:val="22"/>
            <w:szCs w:val="22"/>
            <w:rtl/>
            <w:rPrChange w:id="6509" w:author="Mohsen Jafarinejad" w:date="2019-05-12T10:59:00Z">
              <w:rPr>
                <w:rStyle w:val="Hyperlink"/>
                <w:rFonts w:hint="cs"/>
                <w:sz w:val="24"/>
                <w:szCs w:val="24"/>
                <w:rtl/>
              </w:rPr>
            </w:rPrChange>
          </w:rPr>
          <w:delText>یل</w:delText>
        </w:r>
        <w:r w:rsidRPr="00974A00" w:rsidDel="009667A9">
          <w:rPr>
            <w:webHidden/>
            <w:sz w:val="22"/>
            <w:szCs w:val="22"/>
            <w:rPrChange w:id="6510" w:author="Mohsen Jafarinejad" w:date="2019-05-12T10:59:00Z">
              <w:rPr>
                <w:webHidden/>
                <w:sz w:val="24"/>
                <w:szCs w:val="24"/>
              </w:rPr>
            </w:rPrChange>
          </w:rPr>
          <w:tab/>
        </w:r>
      </w:del>
      <w:ins w:id="6511" w:author="Mohsen" w:date="2019-03-18T01:27:00Z">
        <w:del w:id="6512" w:author="Mohsen Jafarinejad" w:date="2019-04-06T08:42:00Z">
          <w:r w:rsidR="00C607BA" w:rsidRPr="00974A00" w:rsidDel="005222D8">
            <w:rPr>
              <w:webHidden/>
              <w:sz w:val="22"/>
              <w:szCs w:val="22"/>
              <w:rtl/>
              <w:rPrChange w:id="6513" w:author="Mohsen Jafarinejad" w:date="2019-05-12T10:59:00Z">
                <w:rPr>
                  <w:webHidden/>
                  <w:sz w:val="24"/>
                  <w:szCs w:val="24"/>
                  <w:rtl/>
                </w:rPr>
              </w:rPrChange>
            </w:rPr>
            <w:delText>36</w:delText>
          </w:r>
        </w:del>
      </w:ins>
      <w:del w:id="6514" w:author="Mohsen Jafarinejad" w:date="2019-04-06T08:42:00Z">
        <w:r w:rsidRPr="00974A00" w:rsidDel="005222D8">
          <w:rPr>
            <w:webHidden/>
            <w:sz w:val="22"/>
            <w:szCs w:val="22"/>
            <w:rPrChange w:id="6515" w:author="Mohsen Jafarinejad" w:date="2019-05-12T10:59:00Z">
              <w:rPr>
                <w:webHidden/>
                <w:sz w:val="24"/>
                <w:szCs w:val="24"/>
              </w:rPr>
            </w:rPrChange>
          </w:rPr>
          <w:delText>47</w:delText>
        </w:r>
      </w:del>
    </w:p>
    <w:p w14:paraId="5E86E30F" w14:textId="5B417415" w:rsidR="00433777" w:rsidRPr="00974A00" w:rsidDel="009667A9" w:rsidRDefault="00433777">
      <w:pPr>
        <w:pStyle w:val="TOC1"/>
        <w:rPr>
          <w:del w:id="6516" w:author="Mohsen Jafarinejad" w:date="2019-05-12T10:50:00Z"/>
          <w:rFonts w:eastAsiaTheme="minorEastAsia"/>
          <w:b w:val="0"/>
          <w:bCs w:val="0"/>
          <w:sz w:val="22"/>
          <w:szCs w:val="22"/>
          <w:rPrChange w:id="6517" w:author="Mohsen Jafarinejad" w:date="2019-05-12T10:59:00Z">
            <w:rPr>
              <w:del w:id="6518" w:author="Mohsen Jafarinejad" w:date="2019-05-12T10:50:00Z"/>
              <w:rFonts w:eastAsiaTheme="minorEastAsia"/>
            </w:rPr>
          </w:rPrChange>
        </w:rPr>
        <w:pPrChange w:id="6519" w:author="Mohsen Jafarinejad" w:date="2019-05-12T10:50:00Z">
          <w:pPr>
            <w:pStyle w:val="TOC1"/>
          </w:pPr>
        </w:pPrChange>
      </w:pPr>
      <w:del w:id="6520" w:author="Mohsen Jafarinejad" w:date="2019-05-12T10:50:00Z">
        <w:r w:rsidRPr="00974A00" w:rsidDel="009667A9">
          <w:rPr>
            <w:sz w:val="22"/>
            <w:szCs w:val="22"/>
            <w:rtl/>
            <w:rPrChange w:id="6521" w:author="Mohsen Jafarinejad" w:date="2019-05-12T10:59:00Z">
              <w:rPr>
                <w:rStyle w:val="Hyperlink"/>
                <w:sz w:val="24"/>
                <w:szCs w:val="24"/>
                <w:rtl/>
              </w:rPr>
            </w:rPrChange>
          </w:rPr>
          <w:delText xml:space="preserve">شکل </w:delText>
        </w:r>
        <w:r w:rsidR="0084216E" w:rsidRPr="00974A00" w:rsidDel="009667A9">
          <w:rPr>
            <w:sz w:val="22"/>
            <w:szCs w:val="22"/>
            <w:rtl/>
            <w:rPrChange w:id="6522" w:author="Mohsen Jafarinejad" w:date="2019-05-12T10:59:00Z">
              <w:rPr>
                <w:rStyle w:val="Hyperlink"/>
                <w:sz w:val="24"/>
                <w:szCs w:val="24"/>
                <w:rtl/>
              </w:rPr>
            </w:rPrChange>
          </w:rPr>
          <w:delText>2-11</w:delText>
        </w:r>
        <w:r w:rsidRPr="00974A00" w:rsidDel="009667A9">
          <w:rPr>
            <w:sz w:val="22"/>
            <w:szCs w:val="22"/>
            <w:rtl/>
            <w:rPrChange w:id="6523" w:author="Mohsen Jafarinejad" w:date="2019-05-12T10:59:00Z">
              <w:rPr>
                <w:rStyle w:val="Hyperlink"/>
                <w:sz w:val="24"/>
                <w:szCs w:val="24"/>
                <w:rtl/>
              </w:rPr>
            </w:rPrChange>
          </w:rPr>
          <w:delText xml:space="preserve"> اثر غلظت سابستر بر رشد باکتر</w:delText>
        </w:r>
        <w:r w:rsidRPr="00974A00" w:rsidDel="009667A9">
          <w:rPr>
            <w:rFonts w:hint="cs"/>
            <w:sz w:val="22"/>
            <w:szCs w:val="22"/>
            <w:rtl/>
            <w:rPrChange w:id="6524" w:author="Mohsen Jafarinejad" w:date="2019-05-12T10:59:00Z">
              <w:rPr>
                <w:rStyle w:val="Hyperlink"/>
                <w:rFonts w:hint="cs"/>
                <w:sz w:val="24"/>
                <w:szCs w:val="24"/>
                <w:rtl/>
              </w:rPr>
            </w:rPrChange>
          </w:rPr>
          <w:delText>ی</w:delText>
        </w:r>
        <w:r w:rsidRPr="00974A00" w:rsidDel="009667A9">
          <w:rPr>
            <w:sz w:val="22"/>
            <w:szCs w:val="22"/>
            <w:rtl/>
            <w:rPrChange w:id="6525" w:author="Mohsen Jafarinejad" w:date="2019-05-12T10:59:00Z">
              <w:rPr>
                <w:rStyle w:val="Hyperlink"/>
                <w:sz w:val="24"/>
                <w:szCs w:val="24"/>
                <w:rtl/>
              </w:rPr>
            </w:rPrChange>
          </w:rPr>
          <w:delText xml:space="preserve"> ها</w:delText>
        </w:r>
        <w:r w:rsidRPr="00974A00" w:rsidDel="009667A9">
          <w:rPr>
            <w:webHidden/>
            <w:sz w:val="22"/>
            <w:szCs w:val="22"/>
            <w:rPrChange w:id="6526" w:author="Mohsen Jafarinejad" w:date="2019-05-12T10:59:00Z">
              <w:rPr>
                <w:webHidden/>
                <w:sz w:val="24"/>
                <w:szCs w:val="24"/>
              </w:rPr>
            </w:rPrChange>
          </w:rPr>
          <w:tab/>
        </w:r>
      </w:del>
      <w:ins w:id="6527" w:author="Mohsen" w:date="2019-03-18T01:27:00Z">
        <w:del w:id="6528" w:author="Mohsen Jafarinejad" w:date="2019-04-06T08:42:00Z">
          <w:r w:rsidR="00C607BA" w:rsidRPr="00974A00" w:rsidDel="005222D8">
            <w:rPr>
              <w:webHidden/>
              <w:sz w:val="22"/>
              <w:szCs w:val="22"/>
              <w:rtl/>
              <w:rPrChange w:id="6529" w:author="Mohsen Jafarinejad" w:date="2019-05-12T10:59:00Z">
                <w:rPr>
                  <w:webHidden/>
                  <w:sz w:val="24"/>
                  <w:szCs w:val="24"/>
                  <w:rtl/>
                </w:rPr>
              </w:rPrChange>
            </w:rPr>
            <w:delText>36</w:delText>
          </w:r>
        </w:del>
      </w:ins>
      <w:del w:id="6530" w:author="Mohsen Jafarinejad" w:date="2019-04-06T08:42:00Z">
        <w:r w:rsidRPr="00974A00" w:rsidDel="005222D8">
          <w:rPr>
            <w:webHidden/>
            <w:sz w:val="22"/>
            <w:szCs w:val="22"/>
            <w:rPrChange w:id="6531" w:author="Mohsen Jafarinejad" w:date="2019-05-12T10:59:00Z">
              <w:rPr>
                <w:webHidden/>
                <w:sz w:val="24"/>
                <w:szCs w:val="24"/>
              </w:rPr>
            </w:rPrChange>
          </w:rPr>
          <w:delText>47</w:delText>
        </w:r>
      </w:del>
    </w:p>
    <w:p w14:paraId="77C1AD5B" w14:textId="50E487ED" w:rsidR="00433777" w:rsidRPr="00974A00" w:rsidDel="009667A9" w:rsidRDefault="00433777">
      <w:pPr>
        <w:pStyle w:val="TOC1"/>
        <w:rPr>
          <w:del w:id="6532" w:author="Mohsen Jafarinejad" w:date="2019-05-12T10:50:00Z"/>
          <w:rFonts w:eastAsiaTheme="minorEastAsia"/>
          <w:b w:val="0"/>
          <w:bCs w:val="0"/>
          <w:sz w:val="22"/>
          <w:szCs w:val="22"/>
          <w:rPrChange w:id="6533" w:author="Mohsen Jafarinejad" w:date="2019-05-12T10:59:00Z">
            <w:rPr>
              <w:del w:id="6534" w:author="Mohsen Jafarinejad" w:date="2019-05-12T10:50:00Z"/>
              <w:rFonts w:eastAsiaTheme="minorEastAsia"/>
            </w:rPr>
          </w:rPrChange>
        </w:rPr>
        <w:pPrChange w:id="6535" w:author="Mohsen Jafarinejad" w:date="2019-05-12T10:50:00Z">
          <w:pPr>
            <w:pStyle w:val="TOC1"/>
          </w:pPr>
        </w:pPrChange>
      </w:pPr>
      <w:del w:id="6536" w:author="Mohsen Jafarinejad" w:date="2019-05-12T10:50:00Z">
        <w:r w:rsidRPr="00974A00" w:rsidDel="009667A9">
          <w:rPr>
            <w:sz w:val="22"/>
            <w:szCs w:val="22"/>
            <w:rtl/>
            <w:rPrChange w:id="6537" w:author="Mohsen Jafarinejad" w:date="2019-05-12T10:59:00Z">
              <w:rPr>
                <w:rStyle w:val="Hyperlink"/>
                <w:sz w:val="24"/>
                <w:szCs w:val="24"/>
                <w:rtl/>
              </w:rPr>
            </w:rPrChange>
          </w:rPr>
          <w:delText xml:space="preserve">شکل </w:delText>
        </w:r>
        <w:r w:rsidR="0084216E" w:rsidRPr="00974A00" w:rsidDel="009667A9">
          <w:rPr>
            <w:sz w:val="22"/>
            <w:szCs w:val="22"/>
            <w:rtl/>
            <w:rPrChange w:id="6538" w:author="Mohsen Jafarinejad" w:date="2019-05-12T10:59:00Z">
              <w:rPr>
                <w:rStyle w:val="Hyperlink"/>
                <w:sz w:val="24"/>
                <w:szCs w:val="24"/>
                <w:rtl/>
              </w:rPr>
            </w:rPrChange>
          </w:rPr>
          <w:delText>2-12</w:delText>
        </w:r>
        <w:r w:rsidRPr="00974A00" w:rsidDel="009667A9">
          <w:rPr>
            <w:sz w:val="22"/>
            <w:szCs w:val="22"/>
            <w:rtl/>
            <w:rPrChange w:id="6539" w:author="Mohsen Jafarinejad" w:date="2019-05-12T10:59:00Z">
              <w:rPr>
                <w:rStyle w:val="Hyperlink"/>
                <w:sz w:val="24"/>
                <w:szCs w:val="24"/>
                <w:rtl/>
              </w:rPr>
            </w:rPrChange>
          </w:rPr>
          <w:delText xml:space="preserve"> اثرانواع سابستر بر رشد باکتر</w:delText>
        </w:r>
        <w:r w:rsidRPr="00974A00" w:rsidDel="009667A9">
          <w:rPr>
            <w:rFonts w:hint="cs"/>
            <w:sz w:val="22"/>
            <w:szCs w:val="22"/>
            <w:rtl/>
            <w:rPrChange w:id="6540" w:author="Mohsen Jafarinejad" w:date="2019-05-12T10:59:00Z">
              <w:rPr>
                <w:rStyle w:val="Hyperlink"/>
                <w:rFonts w:hint="cs"/>
                <w:sz w:val="24"/>
                <w:szCs w:val="24"/>
                <w:rtl/>
              </w:rPr>
            </w:rPrChange>
          </w:rPr>
          <w:delText>ی</w:delText>
        </w:r>
        <w:r w:rsidRPr="00974A00" w:rsidDel="009667A9">
          <w:rPr>
            <w:sz w:val="22"/>
            <w:szCs w:val="22"/>
            <w:rtl/>
            <w:rPrChange w:id="6541" w:author="Mohsen Jafarinejad" w:date="2019-05-12T10:59:00Z">
              <w:rPr>
                <w:rStyle w:val="Hyperlink"/>
                <w:sz w:val="24"/>
                <w:szCs w:val="24"/>
                <w:rtl/>
              </w:rPr>
            </w:rPrChange>
          </w:rPr>
          <w:delText xml:space="preserve"> شوانولا</w:delText>
        </w:r>
        <w:r w:rsidRPr="00974A00" w:rsidDel="009667A9">
          <w:rPr>
            <w:webHidden/>
            <w:sz w:val="22"/>
            <w:szCs w:val="22"/>
            <w:rPrChange w:id="6542" w:author="Mohsen Jafarinejad" w:date="2019-05-12T10:59:00Z">
              <w:rPr>
                <w:webHidden/>
                <w:sz w:val="24"/>
                <w:szCs w:val="24"/>
              </w:rPr>
            </w:rPrChange>
          </w:rPr>
          <w:tab/>
        </w:r>
      </w:del>
      <w:ins w:id="6543" w:author="Mohsen" w:date="2019-03-18T01:27:00Z">
        <w:del w:id="6544" w:author="Mohsen Jafarinejad" w:date="2019-04-06T08:42:00Z">
          <w:r w:rsidR="00C607BA" w:rsidRPr="00974A00" w:rsidDel="005222D8">
            <w:rPr>
              <w:webHidden/>
              <w:sz w:val="22"/>
              <w:szCs w:val="22"/>
              <w:rtl/>
              <w:rPrChange w:id="6545" w:author="Mohsen Jafarinejad" w:date="2019-05-12T10:59:00Z">
                <w:rPr>
                  <w:webHidden/>
                  <w:sz w:val="24"/>
                  <w:szCs w:val="24"/>
                  <w:rtl/>
                </w:rPr>
              </w:rPrChange>
            </w:rPr>
            <w:delText>37</w:delText>
          </w:r>
        </w:del>
      </w:ins>
      <w:del w:id="6546" w:author="Mohsen Jafarinejad" w:date="2019-04-06T08:42:00Z">
        <w:r w:rsidRPr="00974A00" w:rsidDel="005222D8">
          <w:rPr>
            <w:webHidden/>
            <w:sz w:val="22"/>
            <w:szCs w:val="22"/>
            <w:rPrChange w:id="6547" w:author="Mohsen Jafarinejad" w:date="2019-05-12T10:59:00Z">
              <w:rPr>
                <w:webHidden/>
                <w:sz w:val="24"/>
                <w:szCs w:val="24"/>
              </w:rPr>
            </w:rPrChange>
          </w:rPr>
          <w:delText>48</w:delText>
        </w:r>
      </w:del>
    </w:p>
    <w:p w14:paraId="5C248660" w14:textId="39DEE7F1" w:rsidR="00433777" w:rsidRPr="00974A00" w:rsidDel="009667A9" w:rsidRDefault="00433777">
      <w:pPr>
        <w:pStyle w:val="TOC1"/>
        <w:rPr>
          <w:del w:id="6548" w:author="Mohsen Jafarinejad" w:date="2019-05-12T10:50:00Z"/>
          <w:rFonts w:eastAsiaTheme="minorEastAsia"/>
          <w:b w:val="0"/>
          <w:bCs w:val="0"/>
          <w:sz w:val="22"/>
          <w:szCs w:val="22"/>
          <w:rPrChange w:id="6549" w:author="Mohsen Jafarinejad" w:date="2019-05-12T10:59:00Z">
            <w:rPr>
              <w:del w:id="6550" w:author="Mohsen Jafarinejad" w:date="2019-05-12T10:50:00Z"/>
              <w:rFonts w:eastAsiaTheme="minorEastAsia"/>
            </w:rPr>
          </w:rPrChange>
        </w:rPr>
        <w:pPrChange w:id="6551" w:author="Mohsen Jafarinejad" w:date="2019-05-12T10:50:00Z">
          <w:pPr>
            <w:pStyle w:val="TOC1"/>
          </w:pPr>
        </w:pPrChange>
      </w:pPr>
      <w:del w:id="6552" w:author="Mohsen Jafarinejad" w:date="2019-05-12T10:50:00Z">
        <w:r w:rsidRPr="00974A00" w:rsidDel="009667A9">
          <w:rPr>
            <w:sz w:val="22"/>
            <w:szCs w:val="22"/>
            <w:rtl/>
            <w:rPrChange w:id="6553" w:author="Mohsen Jafarinejad" w:date="2019-05-12T10:59:00Z">
              <w:rPr>
                <w:rStyle w:val="Hyperlink"/>
                <w:sz w:val="24"/>
                <w:szCs w:val="24"/>
                <w:rtl/>
              </w:rPr>
            </w:rPrChange>
          </w:rPr>
          <w:delText xml:space="preserve">شکل </w:delText>
        </w:r>
        <w:r w:rsidR="0084216E" w:rsidRPr="00974A00" w:rsidDel="009667A9">
          <w:rPr>
            <w:sz w:val="22"/>
            <w:szCs w:val="22"/>
            <w:rtl/>
            <w:rPrChange w:id="6554" w:author="Mohsen Jafarinejad" w:date="2019-05-12T10:59:00Z">
              <w:rPr>
                <w:rStyle w:val="Hyperlink"/>
                <w:sz w:val="24"/>
                <w:szCs w:val="24"/>
                <w:rtl/>
              </w:rPr>
            </w:rPrChange>
          </w:rPr>
          <w:delText>2-13</w:delText>
        </w:r>
        <w:r w:rsidRPr="00974A00" w:rsidDel="009667A9">
          <w:rPr>
            <w:sz w:val="22"/>
            <w:szCs w:val="22"/>
            <w:rtl/>
            <w:rPrChange w:id="6555" w:author="Mohsen Jafarinejad" w:date="2019-05-12T10:59:00Z">
              <w:rPr>
                <w:rStyle w:val="Hyperlink"/>
                <w:sz w:val="24"/>
                <w:szCs w:val="24"/>
                <w:rtl/>
              </w:rPr>
            </w:rPrChange>
          </w:rPr>
          <w:delText xml:space="preserve"> اثر پارامترها</w:delText>
        </w:r>
        <w:r w:rsidRPr="00974A00" w:rsidDel="009667A9">
          <w:rPr>
            <w:rFonts w:hint="cs"/>
            <w:sz w:val="22"/>
            <w:szCs w:val="22"/>
            <w:rtl/>
            <w:rPrChange w:id="6556" w:author="Mohsen Jafarinejad" w:date="2019-05-12T10:59:00Z">
              <w:rPr>
                <w:rStyle w:val="Hyperlink"/>
                <w:rFonts w:hint="cs"/>
                <w:sz w:val="24"/>
                <w:szCs w:val="24"/>
                <w:rtl/>
              </w:rPr>
            </w:rPrChange>
          </w:rPr>
          <w:delText>ی</w:delText>
        </w:r>
        <w:r w:rsidRPr="00974A00" w:rsidDel="009667A9">
          <w:rPr>
            <w:sz w:val="22"/>
            <w:szCs w:val="22"/>
            <w:rtl/>
            <w:rPrChange w:id="6557" w:author="Mohsen Jafarinejad" w:date="2019-05-12T10:59:00Z">
              <w:rPr>
                <w:rStyle w:val="Hyperlink"/>
                <w:sz w:val="24"/>
                <w:szCs w:val="24"/>
                <w:rtl/>
              </w:rPr>
            </w:rPrChange>
          </w:rPr>
          <w:delText xml:space="preserve"> مختلف محفظه آند بر عملکرد پ</w:delText>
        </w:r>
        <w:r w:rsidRPr="00974A00" w:rsidDel="009667A9">
          <w:rPr>
            <w:rFonts w:hint="cs"/>
            <w:sz w:val="22"/>
            <w:szCs w:val="22"/>
            <w:rtl/>
            <w:rPrChange w:id="6558" w:author="Mohsen Jafarinejad" w:date="2019-05-12T10:59:00Z">
              <w:rPr>
                <w:rStyle w:val="Hyperlink"/>
                <w:rFonts w:hint="cs"/>
                <w:sz w:val="24"/>
                <w:szCs w:val="24"/>
                <w:rtl/>
              </w:rPr>
            </w:rPrChange>
          </w:rPr>
          <w:delText>یل</w:delText>
        </w:r>
        <w:r w:rsidRPr="00974A00" w:rsidDel="009667A9">
          <w:rPr>
            <w:sz w:val="22"/>
            <w:szCs w:val="22"/>
            <w:rtl/>
            <w:rPrChange w:id="6559" w:author="Mohsen Jafarinejad" w:date="2019-05-12T10:59:00Z">
              <w:rPr>
                <w:rStyle w:val="Hyperlink"/>
                <w:sz w:val="24"/>
                <w:szCs w:val="24"/>
                <w:rtl/>
              </w:rPr>
            </w:rPrChange>
          </w:rPr>
          <w:delText xml:space="preserve"> سوخت</w:delText>
        </w:r>
        <w:r w:rsidRPr="00974A00" w:rsidDel="009667A9">
          <w:rPr>
            <w:rFonts w:hint="cs"/>
            <w:sz w:val="22"/>
            <w:szCs w:val="22"/>
            <w:rtl/>
            <w:rPrChange w:id="6560" w:author="Mohsen Jafarinejad" w:date="2019-05-12T10:59:00Z">
              <w:rPr>
                <w:rStyle w:val="Hyperlink"/>
                <w:rFonts w:hint="cs"/>
                <w:sz w:val="24"/>
                <w:szCs w:val="24"/>
                <w:rtl/>
              </w:rPr>
            </w:rPrChange>
          </w:rPr>
          <w:delText>ی</w:delText>
        </w:r>
        <w:r w:rsidRPr="00974A00" w:rsidDel="009667A9">
          <w:rPr>
            <w:sz w:val="22"/>
            <w:szCs w:val="22"/>
            <w:rtl/>
            <w:rPrChange w:id="6561" w:author="Mohsen Jafarinejad" w:date="2019-05-12T10:59:00Z">
              <w:rPr>
                <w:rStyle w:val="Hyperlink"/>
                <w:sz w:val="24"/>
                <w:szCs w:val="24"/>
                <w:rtl/>
              </w:rPr>
            </w:rPrChange>
          </w:rPr>
          <w:delText xml:space="preserve"> م</w:delText>
        </w:r>
        <w:r w:rsidRPr="00974A00" w:rsidDel="009667A9">
          <w:rPr>
            <w:rFonts w:hint="cs"/>
            <w:sz w:val="22"/>
            <w:szCs w:val="22"/>
            <w:rtl/>
            <w:rPrChange w:id="6562" w:author="Mohsen Jafarinejad" w:date="2019-05-12T10:59:00Z">
              <w:rPr>
                <w:rStyle w:val="Hyperlink"/>
                <w:rFonts w:hint="cs"/>
                <w:sz w:val="24"/>
                <w:szCs w:val="24"/>
                <w:rtl/>
              </w:rPr>
            </w:rPrChange>
          </w:rPr>
          <w:delText>یکروبی</w:delText>
        </w:r>
        <w:r w:rsidRPr="00974A00" w:rsidDel="009667A9">
          <w:rPr>
            <w:webHidden/>
            <w:sz w:val="22"/>
            <w:szCs w:val="22"/>
            <w:rPrChange w:id="6563" w:author="Mohsen Jafarinejad" w:date="2019-05-12T10:59:00Z">
              <w:rPr>
                <w:webHidden/>
                <w:sz w:val="24"/>
                <w:szCs w:val="24"/>
              </w:rPr>
            </w:rPrChange>
          </w:rPr>
          <w:tab/>
        </w:r>
      </w:del>
      <w:ins w:id="6564" w:author="Mohsen" w:date="2019-03-18T01:27:00Z">
        <w:del w:id="6565" w:author="Mohsen Jafarinejad" w:date="2019-04-06T08:42:00Z">
          <w:r w:rsidR="00C607BA" w:rsidRPr="00974A00" w:rsidDel="005222D8">
            <w:rPr>
              <w:webHidden/>
              <w:sz w:val="22"/>
              <w:szCs w:val="22"/>
              <w:rtl/>
              <w:rPrChange w:id="6566" w:author="Mohsen Jafarinejad" w:date="2019-05-12T10:59:00Z">
                <w:rPr>
                  <w:webHidden/>
                  <w:sz w:val="24"/>
                  <w:szCs w:val="24"/>
                  <w:rtl/>
                </w:rPr>
              </w:rPrChange>
            </w:rPr>
            <w:delText>38</w:delText>
          </w:r>
        </w:del>
      </w:ins>
      <w:del w:id="6567" w:author="Mohsen Jafarinejad" w:date="2019-04-06T08:42:00Z">
        <w:r w:rsidRPr="00974A00" w:rsidDel="005222D8">
          <w:rPr>
            <w:webHidden/>
            <w:sz w:val="22"/>
            <w:szCs w:val="22"/>
            <w:rPrChange w:id="6568" w:author="Mohsen Jafarinejad" w:date="2019-05-12T10:59:00Z">
              <w:rPr>
                <w:webHidden/>
                <w:sz w:val="24"/>
                <w:szCs w:val="24"/>
              </w:rPr>
            </w:rPrChange>
          </w:rPr>
          <w:delText>49</w:delText>
        </w:r>
      </w:del>
    </w:p>
    <w:p w14:paraId="0043F6B5" w14:textId="08E33E66" w:rsidR="00433777" w:rsidRPr="00974A00" w:rsidDel="009667A9" w:rsidRDefault="0084216E">
      <w:pPr>
        <w:pStyle w:val="TOC1"/>
        <w:rPr>
          <w:del w:id="6569" w:author="Mohsen Jafarinejad" w:date="2019-05-12T10:50:00Z"/>
          <w:rFonts w:eastAsiaTheme="minorEastAsia"/>
          <w:b w:val="0"/>
          <w:bCs w:val="0"/>
          <w:sz w:val="22"/>
          <w:szCs w:val="22"/>
          <w:rPrChange w:id="6570" w:author="Mohsen Jafarinejad" w:date="2019-05-12T10:59:00Z">
            <w:rPr>
              <w:del w:id="6571" w:author="Mohsen Jafarinejad" w:date="2019-05-12T10:50:00Z"/>
              <w:rFonts w:eastAsiaTheme="minorEastAsia"/>
            </w:rPr>
          </w:rPrChange>
        </w:rPr>
        <w:pPrChange w:id="6572" w:author="Mohsen Jafarinejad" w:date="2019-05-12T10:50:00Z">
          <w:pPr>
            <w:pStyle w:val="TOC1"/>
          </w:pPr>
        </w:pPrChange>
      </w:pPr>
      <w:del w:id="6573" w:author="Mohsen Jafarinejad" w:date="2019-05-12T10:50:00Z">
        <w:r w:rsidRPr="00974A00" w:rsidDel="009667A9">
          <w:rPr>
            <w:sz w:val="22"/>
            <w:szCs w:val="22"/>
            <w:rtl/>
            <w:rPrChange w:id="6574" w:author="Mohsen Jafarinejad" w:date="2019-05-12T10:59:00Z">
              <w:rPr>
                <w:rStyle w:val="Hyperlink"/>
                <w:sz w:val="24"/>
                <w:szCs w:val="24"/>
                <w:rtl/>
              </w:rPr>
            </w:rPrChange>
          </w:rPr>
          <w:delText xml:space="preserve">شکل 2-14 </w:delText>
        </w:r>
        <w:r w:rsidR="00433777" w:rsidRPr="00974A00" w:rsidDel="009667A9">
          <w:rPr>
            <w:sz w:val="22"/>
            <w:szCs w:val="22"/>
            <w:rtl/>
            <w:rPrChange w:id="6575" w:author="Mohsen Jafarinejad" w:date="2019-05-12T10:59:00Z">
              <w:rPr>
                <w:rStyle w:val="Hyperlink"/>
                <w:sz w:val="24"/>
                <w:szCs w:val="24"/>
                <w:rtl/>
              </w:rPr>
            </w:rPrChange>
          </w:rPr>
          <w:delText>اثر پارامترها</w:delText>
        </w:r>
        <w:r w:rsidR="00433777" w:rsidRPr="00974A00" w:rsidDel="009667A9">
          <w:rPr>
            <w:rFonts w:hint="cs"/>
            <w:sz w:val="22"/>
            <w:szCs w:val="22"/>
            <w:rtl/>
            <w:rPrChange w:id="6576" w:author="Mohsen Jafarinejad" w:date="2019-05-12T10:59:00Z">
              <w:rPr>
                <w:rStyle w:val="Hyperlink"/>
                <w:rFonts w:hint="cs"/>
                <w:sz w:val="24"/>
                <w:szCs w:val="24"/>
                <w:rtl/>
              </w:rPr>
            </w:rPrChange>
          </w:rPr>
          <w:delText>ی</w:delText>
        </w:r>
        <w:r w:rsidR="00433777" w:rsidRPr="00974A00" w:rsidDel="009667A9">
          <w:rPr>
            <w:sz w:val="22"/>
            <w:szCs w:val="22"/>
            <w:rtl/>
            <w:rPrChange w:id="6577" w:author="Mohsen Jafarinejad" w:date="2019-05-12T10:59:00Z">
              <w:rPr>
                <w:rStyle w:val="Hyperlink"/>
                <w:sz w:val="24"/>
                <w:szCs w:val="24"/>
                <w:rtl/>
              </w:rPr>
            </w:rPrChange>
          </w:rPr>
          <w:delText xml:space="preserve"> مختلف محفظه کاتد بر عملکرد پ</w:delText>
        </w:r>
        <w:r w:rsidR="00433777" w:rsidRPr="00974A00" w:rsidDel="009667A9">
          <w:rPr>
            <w:rFonts w:hint="cs"/>
            <w:sz w:val="22"/>
            <w:szCs w:val="22"/>
            <w:rtl/>
            <w:rPrChange w:id="6578" w:author="Mohsen Jafarinejad" w:date="2019-05-12T10:59:00Z">
              <w:rPr>
                <w:rStyle w:val="Hyperlink"/>
                <w:rFonts w:hint="cs"/>
                <w:sz w:val="24"/>
                <w:szCs w:val="24"/>
                <w:rtl/>
              </w:rPr>
            </w:rPrChange>
          </w:rPr>
          <w:delText>یل</w:delText>
        </w:r>
        <w:r w:rsidR="00433777" w:rsidRPr="00974A00" w:rsidDel="009667A9">
          <w:rPr>
            <w:sz w:val="22"/>
            <w:szCs w:val="22"/>
            <w:rtl/>
            <w:rPrChange w:id="6579" w:author="Mohsen Jafarinejad" w:date="2019-05-12T10:59:00Z">
              <w:rPr>
                <w:rStyle w:val="Hyperlink"/>
                <w:sz w:val="24"/>
                <w:szCs w:val="24"/>
                <w:rtl/>
              </w:rPr>
            </w:rPrChange>
          </w:rPr>
          <w:delText xml:space="preserve"> سوخت</w:delText>
        </w:r>
        <w:r w:rsidR="00433777" w:rsidRPr="00974A00" w:rsidDel="009667A9">
          <w:rPr>
            <w:rFonts w:hint="cs"/>
            <w:sz w:val="22"/>
            <w:szCs w:val="22"/>
            <w:rtl/>
            <w:rPrChange w:id="6580" w:author="Mohsen Jafarinejad" w:date="2019-05-12T10:59:00Z">
              <w:rPr>
                <w:rStyle w:val="Hyperlink"/>
                <w:rFonts w:hint="cs"/>
                <w:sz w:val="24"/>
                <w:szCs w:val="24"/>
                <w:rtl/>
              </w:rPr>
            </w:rPrChange>
          </w:rPr>
          <w:delText>ی</w:delText>
        </w:r>
        <w:r w:rsidR="00433777" w:rsidRPr="00974A00" w:rsidDel="009667A9">
          <w:rPr>
            <w:sz w:val="22"/>
            <w:szCs w:val="22"/>
            <w:rtl/>
            <w:rPrChange w:id="6581" w:author="Mohsen Jafarinejad" w:date="2019-05-12T10:59:00Z">
              <w:rPr>
                <w:rStyle w:val="Hyperlink"/>
                <w:sz w:val="24"/>
                <w:szCs w:val="24"/>
                <w:rtl/>
              </w:rPr>
            </w:rPrChange>
          </w:rPr>
          <w:delText xml:space="preserve"> م</w:delText>
        </w:r>
        <w:r w:rsidR="00433777" w:rsidRPr="00974A00" w:rsidDel="009667A9">
          <w:rPr>
            <w:rFonts w:hint="cs"/>
            <w:sz w:val="22"/>
            <w:szCs w:val="22"/>
            <w:rtl/>
            <w:rPrChange w:id="6582" w:author="Mohsen Jafarinejad" w:date="2019-05-12T10:59:00Z">
              <w:rPr>
                <w:rStyle w:val="Hyperlink"/>
                <w:rFonts w:hint="cs"/>
                <w:sz w:val="24"/>
                <w:szCs w:val="24"/>
                <w:rtl/>
              </w:rPr>
            </w:rPrChange>
          </w:rPr>
          <w:delText>یکروبی</w:delText>
        </w:r>
        <w:r w:rsidR="00433777" w:rsidRPr="00974A00" w:rsidDel="009667A9">
          <w:rPr>
            <w:webHidden/>
            <w:sz w:val="22"/>
            <w:szCs w:val="22"/>
            <w:rPrChange w:id="6583" w:author="Mohsen Jafarinejad" w:date="2019-05-12T10:59:00Z">
              <w:rPr>
                <w:webHidden/>
                <w:sz w:val="24"/>
                <w:szCs w:val="24"/>
              </w:rPr>
            </w:rPrChange>
          </w:rPr>
          <w:tab/>
        </w:r>
      </w:del>
      <w:ins w:id="6584" w:author="Mohsen" w:date="2019-03-18T01:27:00Z">
        <w:del w:id="6585" w:author="Mohsen Jafarinejad" w:date="2019-04-06T08:42:00Z">
          <w:r w:rsidR="00C607BA" w:rsidRPr="00974A00" w:rsidDel="005222D8">
            <w:rPr>
              <w:webHidden/>
              <w:sz w:val="22"/>
              <w:szCs w:val="22"/>
              <w:rtl/>
              <w:rPrChange w:id="6586" w:author="Mohsen Jafarinejad" w:date="2019-05-12T10:59:00Z">
                <w:rPr>
                  <w:webHidden/>
                  <w:sz w:val="24"/>
                  <w:szCs w:val="24"/>
                  <w:rtl/>
                </w:rPr>
              </w:rPrChange>
            </w:rPr>
            <w:delText>39</w:delText>
          </w:r>
        </w:del>
      </w:ins>
      <w:del w:id="6587" w:author="Mohsen Jafarinejad" w:date="2019-04-06T08:42:00Z">
        <w:r w:rsidR="00433777" w:rsidRPr="00974A00" w:rsidDel="005222D8">
          <w:rPr>
            <w:webHidden/>
            <w:sz w:val="22"/>
            <w:szCs w:val="22"/>
            <w:rPrChange w:id="6588" w:author="Mohsen Jafarinejad" w:date="2019-05-12T10:59:00Z">
              <w:rPr>
                <w:webHidden/>
                <w:sz w:val="24"/>
                <w:szCs w:val="24"/>
              </w:rPr>
            </w:rPrChange>
          </w:rPr>
          <w:delText>50</w:delText>
        </w:r>
      </w:del>
    </w:p>
    <w:p w14:paraId="4A5C2B76" w14:textId="5FD39000" w:rsidR="00433777" w:rsidRPr="00974A00" w:rsidDel="009667A9" w:rsidRDefault="0084216E">
      <w:pPr>
        <w:pStyle w:val="TOC1"/>
        <w:rPr>
          <w:del w:id="6589" w:author="Mohsen Jafarinejad" w:date="2019-05-12T10:50:00Z"/>
          <w:rFonts w:eastAsiaTheme="minorEastAsia"/>
          <w:b w:val="0"/>
          <w:bCs w:val="0"/>
          <w:sz w:val="22"/>
          <w:szCs w:val="22"/>
          <w:rPrChange w:id="6590" w:author="Mohsen Jafarinejad" w:date="2019-05-12T10:59:00Z">
            <w:rPr>
              <w:del w:id="6591" w:author="Mohsen Jafarinejad" w:date="2019-05-12T10:50:00Z"/>
              <w:rFonts w:eastAsiaTheme="minorEastAsia"/>
            </w:rPr>
          </w:rPrChange>
        </w:rPr>
        <w:pPrChange w:id="6592" w:author="Mohsen Jafarinejad" w:date="2019-05-12T10:50:00Z">
          <w:pPr>
            <w:pStyle w:val="TOC1"/>
          </w:pPr>
        </w:pPrChange>
      </w:pPr>
      <w:del w:id="6593" w:author="Mohsen Jafarinejad" w:date="2019-05-12T10:50:00Z">
        <w:r w:rsidRPr="00974A00" w:rsidDel="009667A9">
          <w:rPr>
            <w:sz w:val="22"/>
            <w:szCs w:val="22"/>
            <w:rtl/>
            <w:rPrChange w:id="6594" w:author="Mohsen Jafarinejad" w:date="2019-05-12T10:59:00Z">
              <w:rPr>
                <w:rStyle w:val="Hyperlink"/>
                <w:sz w:val="24"/>
                <w:szCs w:val="24"/>
                <w:rtl/>
              </w:rPr>
            </w:rPrChange>
          </w:rPr>
          <w:delText xml:space="preserve">شکل 2-15 </w:delText>
        </w:r>
        <w:r w:rsidR="00433777" w:rsidRPr="00974A00" w:rsidDel="009667A9">
          <w:rPr>
            <w:sz w:val="22"/>
            <w:szCs w:val="22"/>
            <w:rtl/>
            <w:rPrChange w:id="6595" w:author="Mohsen Jafarinejad" w:date="2019-05-12T10:59:00Z">
              <w:rPr>
                <w:rStyle w:val="Hyperlink"/>
                <w:sz w:val="24"/>
                <w:szCs w:val="24"/>
                <w:rtl/>
              </w:rPr>
            </w:rPrChange>
          </w:rPr>
          <w:delText>مدلساز</w:delText>
        </w:r>
        <w:r w:rsidR="00433777" w:rsidRPr="00974A00" w:rsidDel="009667A9">
          <w:rPr>
            <w:rFonts w:hint="cs"/>
            <w:sz w:val="22"/>
            <w:szCs w:val="22"/>
            <w:rtl/>
            <w:rPrChange w:id="6596" w:author="Mohsen Jafarinejad" w:date="2019-05-12T10:59:00Z">
              <w:rPr>
                <w:rStyle w:val="Hyperlink"/>
                <w:rFonts w:hint="cs"/>
                <w:sz w:val="24"/>
                <w:szCs w:val="24"/>
                <w:rtl/>
              </w:rPr>
            </w:rPrChange>
          </w:rPr>
          <w:delText>ی</w:delText>
        </w:r>
        <w:r w:rsidR="00433777" w:rsidRPr="00974A00" w:rsidDel="009667A9">
          <w:rPr>
            <w:sz w:val="22"/>
            <w:szCs w:val="22"/>
            <w:rtl/>
            <w:rPrChange w:id="6597" w:author="Mohsen Jafarinejad" w:date="2019-05-12T10:59:00Z">
              <w:rPr>
                <w:rStyle w:val="Hyperlink"/>
                <w:sz w:val="24"/>
                <w:szCs w:val="24"/>
                <w:rtl/>
              </w:rPr>
            </w:rPrChange>
          </w:rPr>
          <w:delText xml:space="preserve"> پلار</w:delText>
        </w:r>
        <w:r w:rsidR="00433777" w:rsidRPr="00974A00" w:rsidDel="009667A9">
          <w:rPr>
            <w:rFonts w:hint="cs"/>
            <w:sz w:val="22"/>
            <w:szCs w:val="22"/>
            <w:rtl/>
            <w:rPrChange w:id="6598" w:author="Mohsen Jafarinejad" w:date="2019-05-12T10:59:00Z">
              <w:rPr>
                <w:rStyle w:val="Hyperlink"/>
                <w:rFonts w:hint="cs"/>
                <w:sz w:val="24"/>
                <w:szCs w:val="24"/>
                <w:rtl/>
              </w:rPr>
            </w:rPrChange>
          </w:rPr>
          <w:delText>یزاسیون</w:delText>
        </w:r>
        <w:r w:rsidR="00433777" w:rsidRPr="00974A00" w:rsidDel="009667A9">
          <w:rPr>
            <w:sz w:val="22"/>
            <w:szCs w:val="22"/>
            <w:rtl/>
            <w:rPrChange w:id="6599" w:author="Mohsen Jafarinejad" w:date="2019-05-12T10:59:00Z">
              <w:rPr>
                <w:rStyle w:val="Hyperlink"/>
                <w:sz w:val="24"/>
                <w:szCs w:val="24"/>
                <w:rtl/>
              </w:rPr>
            </w:rPrChange>
          </w:rPr>
          <w:delText xml:space="preserve"> پ</w:delText>
        </w:r>
        <w:r w:rsidR="00433777" w:rsidRPr="00974A00" w:rsidDel="009667A9">
          <w:rPr>
            <w:rFonts w:hint="cs"/>
            <w:sz w:val="22"/>
            <w:szCs w:val="22"/>
            <w:rtl/>
            <w:rPrChange w:id="6600" w:author="Mohsen Jafarinejad" w:date="2019-05-12T10:59:00Z">
              <w:rPr>
                <w:rStyle w:val="Hyperlink"/>
                <w:rFonts w:hint="cs"/>
                <w:sz w:val="24"/>
                <w:szCs w:val="24"/>
                <w:rtl/>
              </w:rPr>
            </w:rPrChange>
          </w:rPr>
          <w:delText>یل</w:delText>
        </w:r>
        <w:r w:rsidR="00433777" w:rsidRPr="00974A00" w:rsidDel="009667A9">
          <w:rPr>
            <w:sz w:val="22"/>
            <w:szCs w:val="22"/>
            <w:rtl/>
            <w:rPrChange w:id="6601" w:author="Mohsen Jafarinejad" w:date="2019-05-12T10:59:00Z">
              <w:rPr>
                <w:rStyle w:val="Hyperlink"/>
                <w:sz w:val="24"/>
                <w:szCs w:val="24"/>
                <w:rtl/>
              </w:rPr>
            </w:rPrChange>
          </w:rPr>
          <w:delText xml:space="preserve"> م</w:delText>
        </w:r>
        <w:r w:rsidR="00433777" w:rsidRPr="00974A00" w:rsidDel="009667A9">
          <w:rPr>
            <w:rFonts w:hint="cs"/>
            <w:sz w:val="22"/>
            <w:szCs w:val="22"/>
            <w:rtl/>
            <w:rPrChange w:id="6602" w:author="Mohsen Jafarinejad" w:date="2019-05-12T10:59:00Z">
              <w:rPr>
                <w:rStyle w:val="Hyperlink"/>
                <w:rFonts w:hint="cs"/>
                <w:sz w:val="24"/>
                <w:szCs w:val="24"/>
                <w:rtl/>
              </w:rPr>
            </w:rPrChange>
          </w:rPr>
          <w:delText>یکروبی</w:delText>
        </w:r>
        <w:r w:rsidR="00433777" w:rsidRPr="00974A00" w:rsidDel="009667A9">
          <w:rPr>
            <w:sz w:val="22"/>
            <w:szCs w:val="22"/>
            <w:rtl/>
            <w:rPrChange w:id="6603" w:author="Mohsen Jafarinejad" w:date="2019-05-12T10:59:00Z">
              <w:rPr>
                <w:rStyle w:val="Hyperlink"/>
                <w:sz w:val="24"/>
                <w:szCs w:val="24"/>
                <w:rtl/>
              </w:rPr>
            </w:rPrChange>
          </w:rPr>
          <w:delText xml:space="preserve"> بصورت ر</w:delText>
        </w:r>
        <w:r w:rsidR="00433777" w:rsidRPr="00974A00" w:rsidDel="009667A9">
          <w:rPr>
            <w:rFonts w:hint="cs"/>
            <w:sz w:val="22"/>
            <w:szCs w:val="22"/>
            <w:rtl/>
            <w:rPrChange w:id="6604" w:author="Mohsen Jafarinejad" w:date="2019-05-12T10:59:00Z">
              <w:rPr>
                <w:rStyle w:val="Hyperlink"/>
                <w:rFonts w:hint="cs"/>
                <w:sz w:val="24"/>
                <w:szCs w:val="24"/>
                <w:rtl/>
              </w:rPr>
            </w:rPrChange>
          </w:rPr>
          <w:delText>یاضی</w:delText>
        </w:r>
        <w:r w:rsidR="00433777" w:rsidRPr="00974A00" w:rsidDel="009667A9">
          <w:rPr>
            <w:webHidden/>
            <w:sz w:val="22"/>
            <w:szCs w:val="22"/>
            <w:rPrChange w:id="6605" w:author="Mohsen Jafarinejad" w:date="2019-05-12T10:59:00Z">
              <w:rPr>
                <w:webHidden/>
                <w:sz w:val="24"/>
                <w:szCs w:val="24"/>
              </w:rPr>
            </w:rPrChange>
          </w:rPr>
          <w:tab/>
        </w:r>
      </w:del>
      <w:ins w:id="6606" w:author="Mohsen" w:date="2019-03-18T01:27:00Z">
        <w:del w:id="6607" w:author="Mohsen Jafarinejad" w:date="2019-04-06T08:42:00Z">
          <w:r w:rsidR="00C607BA" w:rsidRPr="00974A00" w:rsidDel="005222D8">
            <w:rPr>
              <w:webHidden/>
              <w:sz w:val="22"/>
              <w:szCs w:val="22"/>
              <w:rtl/>
              <w:rPrChange w:id="6608" w:author="Mohsen Jafarinejad" w:date="2019-05-12T10:59:00Z">
                <w:rPr>
                  <w:webHidden/>
                  <w:sz w:val="24"/>
                  <w:szCs w:val="24"/>
                  <w:rtl/>
                </w:rPr>
              </w:rPrChange>
            </w:rPr>
            <w:delText>40</w:delText>
          </w:r>
        </w:del>
      </w:ins>
      <w:del w:id="6609" w:author="Mohsen Jafarinejad" w:date="2019-04-06T08:42:00Z">
        <w:r w:rsidR="00433777" w:rsidRPr="00974A00" w:rsidDel="005222D8">
          <w:rPr>
            <w:webHidden/>
            <w:sz w:val="22"/>
            <w:szCs w:val="22"/>
            <w:rPrChange w:id="6610" w:author="Mohsen Jafarinejad" w:date="2019-05-12T10:59:00Z">
              <w:rPr>
                <w:webHidden/>
                <w:sz w:val="24"/>
                <w:szCs w:val="24"/>
              </w:rPr>
            </w:rPrChange>
          </w:rPr>
          <w:delText>51</w:delText>
        </w:r>
      </w:del>
    </w:p>
    <w:p w14:paraId="4CFC2011" w14:textId="27CD23D1" w:rsidR="00433777" w:rsidRPr="00974A00" w:rsidDel="009667A9" w:rsidRDefault="00433777">
      <w:pPr>
        <w:pStyle w:val="TOC1"/>
        <w:rPr>
          <w:del w:id="6611" w:author="Mohsen Jafarinejad" w:date="2019-05-12T10:50:00Z"/>
          <w:rFonts w:eastAsiaTheme="minorEastAsia"/>
          <w:b w:val="0"/>
          <w:bCs w:val="0"/>
          <w:sz w:val="22"/>
          <w:szCs w:val="22"/>
          <w:rPrChange w:id="6612" w:author="Mohsen Jafarinejad" w:date="2019-05-12T10:59:00Z">
            <w:rPr>
              <w:del w:id="6613" w:author="Mohsen Jafarinejad" w:date="2019-05-12T10:50:00Z"/>
              <w:rFonts w:eastAsiaTheme="minorEastAsia"/>
            </w:rPr>
          </w:rPrChange>
        </w:rPr>
        <w:pPrChange w:id="6614" w:author="Mohsen Jafarinejad" w:date="2019-05-12T10:50:00Z">
          <w:pPr>
            <w:pStyle w:val="TOC1"/>
          </w:pPr>
        </w:pPrChange>
      </w:pPr>
      <w:del w:id="6615" w:author="Mohsen Jafarinejad" w:date="2019-05-12T10:50:00Z">
        <w:r w:rsidRPr="00974A00" w:rsidDel="009667A9">
          <w:rPr>
            <w:sz w:val="22"/>
            <w:szCs w:val="22"/>
            <w:rtl/>
            <w:rPrChange w:id="6616" w:author="Mohsen Jafarinejad" w:date="2019-05-12T10:59:00Z">
              <w:rPr>
                <w:rStyle w:val="Hyperlink"/>
                <w:sz w:val="24"/>
                <w:szCs w:val="24"/>
                <w:rtl/>
              </w:rPr>
            </w:rPrChange>
          </w:rPr>
          <w:delText xml:space="preserve">شکل </w:delText>
        </w:r>
        <w:r w:rsidR="0084216E" w:rsidRPr="00974A00" w:rsidDel="009667A9">
          <w:rPr>
            <w:sz w:val="22"/>
            <w:szCs w:val="22"/>
            <w:rtl/>
            <w:rPrChange w:id="6617" w:author="Mohsen Jafarinejad" w:date="2019-05-12T10:59:00Z">
              <w:rPr>
                <w:rStyle w:val="Hyperlink"/>
                <w:sz w:val="24"/>
                <w:szCs w:val="24"/>
                <w:rtl/>
              </w:rPr>
            </w:rPrChange>
          </w:rPr>
          <w:delText>2-16</w:delText>
        </w:r>
        <w:r w:rsidRPr="00974A00" w:rsidDel="009667A9">
          <w:rPr>
            <w:sz w:val="22"/>
            <w:szCs w:val="22"/>
            <w:rtl/>
            <w:rPrChange w:id="6618" w:author="Mohsen Jafarinejad" w:date="2019-05-12T10:59:00Z">
              <w:rPr>
                <w:rStyle w:val="Hyperlink"/>
                <w:sz w:val="24"/>
                <w:szCs w:val="24"/>
                <w:rtl/>
              </w:rPr>
            </w:rPrChange>
          </w:rPr>
          <w:delText xml:space="preserve"> مدلساز</w:delText>
        </w:r>
        <w:r w:rsidRPr="00974A00" w:rsidDel="009667A9">
          <w:rPr>
            <w:rFonts w:hint="cs"/>
            <w:sz w:val="22"/>
            <w:szCs w:val="22"/>
            <w:rtl/>
            <w:rPrChange w:id="6619" w:author="Mohsen Jafarinejad" w:date="2019-05-12T10:59:00Z">
              <w:rPr>
                <w:rStyle w:val="Hyperlink"/>
                <w:rFonts w:hint="cs"/>
                <w:sz w:val="24"/>
                <w:szCs w:val="24"/>
                <w:rtl/>
              </w:rPr>
            </w:rPrChange>
          </w:rPr>
          <w:delText>ی</w:delText>
        </w:r>
        <w:r w:rsidRPr="00974A00" w:rsidDel="009667A9">
          <w:rPr>
            <w:sz w:val="22"/>
            <w:szCs w:val="22"/>
            <w:rtl/>
            <w:rPrChange w:id="6620" w:author="Mohsen Jafarinejad" w:date="2019-05-12T10:59:00Z">
              <w:rPr>
                <w:rStyle w:val="Hyperlink"/>
                <w:sz w:val="24"/>
                <w:szCs w:val="24"/>
                <w:rtl/>
              </w:rPr>
            </w:rPrChange>
          </w:rPr>
          <w:delText xml:space="preserve"> توان خروج</w:delText>
        </w:r>
        <w:r w:rsidRPr="00974A00" w:rsidDel="009667A9">
          <w:rPr>
            <w:rFonts w:hint="cs"/>
            <w:sz w:val="22"/>
            <w:szCs w:val="22"/>
            <w:rtl/>
            <w:rPrChange w:id="6621" w:author="Mohsen Jafarinejad" w:date="2019-05-12T10:59:00Z">
              <w:rPr>
                <w:rStyle w:val="Hyperlink"/>
                <w:rFonts w:hint="cs"/>
                <w:sz w:val="24"/>
                <w:szCs w:val="24"/>
                <w:rtl/>
              </w:rPr>
            </w:rPrChange>
          </w:rPr>
          <w:delText>ی</w:delText>
        </w:r>
        <w:r w:rsidRPr="00974A00" w:rsidDel="009667A9">
          <w:rPr>
            <w:sz w:val="22"/>
            <w:szCs w:val="22"/>
            <w:rtl/>
            <w:rPrChange w:id="6622" w:author="Mohsen Jafarinejad" w:date="2019-05-12T10:59:00Z">
              <w:rPr>
                <w:rStyle w:val="Hyperlink"/>
                <w:sz w:val="24"/>
                <w:szCs w:val="24"/>
                <w:rtl/>
              </w:rPr>
            </w:rPrChange>
          </w:rPr>
          <w:delText xml:space="preserve"> پ</w:delText>
        </w:r>
        <w:r w:rsidRPr="00974A00" w:rsidDel="009667A9">
          <w:rPr>
            <w:rFonts w:hint="cs"/>
            <w:sz w:val="22"/>
            <w:szCs w:val="22"/>
            <w:rtl/>
            <w:rPrChange w:id="6623" w:author="Mohsen Jafarinejad" w:date="2019-05-12T10:59:00Z">
              <w:rPr>
                <w:rStyle w:val="Hyperlink"/>
                <w:rFonts w:hint="cs"/>
                <w:sz w:val="24"/>
                <w:szCs w:val="24"/>
                <w:rtl/>
              </w:rPr>
            </w:rPrChange>
          </w:rPr>
          <w:delText>یل</w:delText>
        </w:r>
        <w:r w:rsidRPr="00974A00" w:rsidDel="009667A9">
          <w:rPr>
            <w:sz w:val="22"/>
            <w:szCs w:val="22"/>
            <w:rtl/>
            <w:rPrChange w:id="6624" w:author="Mohsen Jafarinejad" w:date="2019-05-12T10:59:00Z">
              <w:rPr>
                <w:rStyle w:val="Hyperlink"/>
                <w:sz w:val="24"/>
                <w:szCs w:val="24"/>
                <w:rtl/>
              </w:rPr>
            </w:rPrChange>
          </w:rPr>
          <w:delText xml:space="preserve"> م</w:delText>
        </w:r>
        <w:r w:rsidRPr="00974A00" w:rsidDel="009667A9">
          <w:rPr>
            <w:rFonts w:hint="cs"/>
            <w:sz w:val="22"/>
            <w:szCs w:val="22"/>
            <w:rtl/>
            <w:rPrChange w:id="6625" w:author="Mohsen Jafarinejad" w:date="2019-05-12T10:59:00Z">
              <w:rPr>
                <w:rStyle w:val="Hyperlink"/>
                <w:rFonts w:hint="cs"/>
                <w:sz w:val="24"/>
                <w:szCs w:val="24"/>
                <w:rtl/>
              </w:rPr>
            </w:rPrChange>
          </w:rPr>
          <w:delText>یکروبی</w:delText>
        </w:r>
        <w:r w:rsidRPr="00974A00" w:rsidDel="009667A9">
          <w:rPr>
            <w:sz w:val="22"/>
            <w:szCs w:val="22"/>
            <w:rtl/>
            <w:rPrChange w:id="6626" w:author="Mohsen Jafarinejad" w:date="2019-05-12T10:59:00Z">
              <w:rPr>
                <w:rStyle w:val="Hyperlink"/>
                <w:sz w:val="24"/>
                <w:szCs w:val="24"/>
                <w:rtl/>
              </w:rPr>
            </w:rPrChange>
          </w:rPr>
          <w:delText xml:space="preserve"> بصورت ر</w:delText>
        </w:r>
        <w:r w:rsidRPr="00974A00" w:rsidDel="009667A9">
          <w:rPr>
            <w:rFonts w:hint="cs"/>
            <w:sz w:val="22"/>
            <w:szCs w:val="22"/>
            <w:rtl/>
            <w:rPrChange w:id="6627" w:author="Mohsen Jafarinejad" w:date="2019-05-12T10:59:00Z">
              <w:rPr>
                <w:rStyle w:val="Hyperlink"/>
                <w:rFonts w:hint="cs"/>
                <w:sz w:val="24"/>
                <w:szCs w:val="24"/>
                <w:rtl/>
              </w:rPr>
            </w:rPrChange>
          </w:rPr>
          <w:delText>یاضی</w:delText>
        </w:r>
        <w:r w:rsidRPr="00974A00" w:rsidDel="009667A9">
          <w:rPr>
            <w:webHidden/>
            <w:sz w:val="22"/>
            <w:szCs w:val="22"/>
            <w:rPrChange w:id="6628" w:author="Mohsen Jafarinejad" w:date="2019-05-12T10:59:00Z">
              <w:rPr>
                <w:webHidden/>
                <w:sz w:val="24"/>
                <w:szCs w:val="24"/>
              </w:rPr>
            </w:rPrChange>
          </w:rPr>
          <w:tab/>
        </w:r>
      </w:del>
      <w:ins w:id="6629" w:author="Mohsen" w:date="2019-03-18T01:27:00Z">
        <w:del w:id="6630" w:author="Mohsen Jafarinejad" w:date="2019-04-06T08:42:00Z">
          <w:r w:rsidR="00C607BA" w:rsidRPr="00974A00" w:rsidDel="005222D8">
            <w:rPr>
              <w:webHidden/>
              <w:sz w:val="22"/>
              <w:szCs w:val="22"/>
              <w:rtl/>
              <w:rPrChange w:id="6631" w:author="Mohsen Jafarinejad" w:date="2019-05-12T10:59:00Z">
                <w:rPr>
                  <w:webHidden/>
                  <w:sz w:val="24"/>
                  <w:szCs w:val="24"/>
                  <w:rtl/>
                </w:rPr>
              </w:rPrChange>
            </w:rPr>
            <w:delText>40</w:delText>
          </w:r>
        </w:del>
      </w:ins>
      <w:del w:id="6632" w:author="Mohsen Jafarinejad" w:date="2019-04-06T08:42:00Z">
        <w:r w:rsidRPr="00974A00" w:rsidDel="005222D8">
          <w:rPr>
            <w:webHidden/>
            <w:sz w:val="22"/>
            <w:szCs w:val="22"/>
            <w:rPrChange w:id="6633" w:author="Mohsen Jafarinejad" w:date="2019-05-12T10:59:00Z">
              <w:rPr>
                <w:webHidden/>
                <w:sz w:val="24"/>
                <w:szCs w:val="24"/>
              </w:rPr>
            </w:rPrChange>
          </w:rPr>
          <w:delText>51</w:delText>
        </w:r>
      </w:del>
    </w:p>
    <w:p w14:paraId="7F66F800" w14:textId="3FE02868" w:rsidR="00433777" w:rsidRPr="00974A00" w:rsidDel="009667A9" w:rsidRDefault="00433777">
      <w:pPr>
        <w:pStyle w:val="TOC1"/>
        <w:rPr>
          <w:del w:id="6634" w:author="Mohsen Jafarinejad" w:date="2019-05-12T10:50:00Z"/>
          <w:rFonts w:eastAsiaTheme="minorEastAsia"/>
          <w:b w:val="0"/>
          <w:bCs w:val="0"/>
          <w:sz w:val="22"/>
          <w:szCs w:val="22"/>
          <w:rPrChange w:id="6635" w:author="Mohsen Jafarinejad" w:date="2019-05-12T10:59:00Z">
            <w:rPr>
              <w:del w:id="6636" w:author="Mohsen Jafarinejad" w:date="2019-05-12T10:50:00Z"/>
              <w:rFonts w:eastAsiaTheme="minorEastAsia"/>
            </w:rPr>
          </w:rPrChange>
        </w:rPr>
        <w:pPrChange w:id="6637" w:author="Mohsen Jafarinejad" w:date="2019-05-12T10:50:00Z">
          <w:pPr>
            <w:pStyle w:val="TOC1"/>
          </w:pPr>
        </w:pPrChange>
      </w:pPr>
      <w:del w:id="6638" w:author="Mohsen Jafarinejad" w:date="2019-05-12T10:50:00Z">
        <w:r w:rsidRPr="00974A00" w:rsidDel="009667A9">
          <w:rPr>
            <w:sz w:val="22"/>
            <w:szCs w:val="22"/>
            <w:rtl/>
            <w:rPrChange w:id="6639" w:author="Mohsen Jafarinejad" w:date="2019-05-12T10:59:00Z">
              <w:rPr>
                <w:rStyle w:val="Hyperlink"/>
                <w:sz w:val="24"/>
                <w:szCs w:val="24"/>
                <w:rtl/>
              </w:rPr>
            </w:rPrChange>
          </w:rPr>
          <w:delText xml:space="preserve">شکل </w:delText>
        </w:r>
        <w:r w:rsidR="0084216E" w:rsidRPr="00974A00" w:rsidDel="009667A9">
          <w:rPr>
            <w:sz w:val="22"/>
            <w:szCs w:val="22"/>
            <w:rtl/>
            <w:rPrChange w:id="6640" w:author="Mohsen Jafarinejad" w:date="2019-05-12T10:59:00Z">
              <w:rPr>
                <w:rStyle w:val="Hyperlink"/>
                <w:sz w:val="24"/>
                <w:szCs w:val="24"/>
                <w:rtl/>
              </w:rPr>
            </w:rPrChange>
          </w:rPr>
          <w:delText>2-17</w:delText>
        </w:r>
        <w:r w:rsidRPr="00974A00" w:rsidDel="009667A9">
          <w:rPr>
            <w:sz w:val="22"/>
            <w:szCs w:val="22"/>
            <w:rtl/>
            <w:rPrChange w:id="6641" w:author="Mohsen Jafarinejad" w:date="2019-05-12T10:59:00Z">
              <w:rPr>
                <w:rStyle w:val="Hyperlink"/>
                <w:sz w:val="24"/>
                <w:szCs w:val="24"/>
                <w:rtl/>
              </w:rPr>
            </w:rPrChange>
          </w:rPr>
          <w:delText xml:space="preserve"> تغ</w:delText>
        </w:r>
        <w:r w:rsidRPr="00974A00" w:rsidDel="009667A9">
          <w:rPr>
            <w:rFonts w:hint="cs"/>
            <w:sz w:val="22"/>
            <w:szCs w:val="22"/>
            <w:rtl/>
            <w:rPrChange w:id="6642" w:author="Mohsen Jafarinejad" w:date="2019-05-12T10:59:00Z">
              <w:rPr>
                <w:rStyle w:val="Hyperlink"/>
                <w:rFonts w:hint="cs"/>
                <w:sz w:val="24"/>
                <w:szCs w:val="24"/>
                <w:rtl/>
              </w:rPr>
            </w:rPrChange>
          </w:rPr>
          <w:delText>ییرات</w:delText>
        </w:r>
        <w:r w:rsidRPr="00974A00" w:rsidDel="009667A9">
          <w:rPr>
            <w:sz w:val="22"/>
            <w:szCs w:val="22"/>
            <w:rtl/>
            <w:rPrChange w:id="6643" w:author="Mohsen Jafarinejad" w:date="2019-05-12T10:59:00Z">
              <w:rPr>
                <w:rStyle w:val="Hyperlink"/>
                <w:sz w:val="24"/>
                <w:szCs w:val="24"/>
                <w:rtl/>
              </w:rPr>
            </w:rPrChange>
          </w:rPr>
          <w:delText xml:space="preserve"> ب</w:delText>
        </w:r>
        <w:r w:rsidRPr="00974A00" w:rsidDel="009667A9">
          <w:rPr>
            <w:rFonts w:hint="cs"/>
            <w:sz w:val="22"/>
            <w:szCs w:val="22"/>
            <w:rtl/>
            <w:rPrChange w:id="6644" w:author="Mohsen Jafarinejad" w:date="2019-05-12T10:59:00Z">
              <w:rPr>
                <w:rStyle w:val="Hyperlink"/>
                <w:rFonts w:hint="cs"/>
                <w:sz w:val="24"/>
                <w:szCs w:val="24"/>
                <w:rtl/>
              </w:rPr>
            </w:rPrChange>
          </w:rPr>
          <w:delText>یش</w:delText>
        </w:r>
        <w:r w:rsidRPr="00974A00" w:rsidDel="009667A9">
          <w:rPr>
            <w:sz w:val="22"/>
            <w:szCs w:val="22"/>
            <w:rtl/>
            <w:rPrChange w:id="6645" w:author="Mohsen Jafarinejad" w:date="2019-05-12T10:59:00Z">
              <w:rPr>
                <w:rStyle w:val="Hyperlink"/>
                <w:sz w:val="24"/>
                <w:szCs w:val="24"/>
                <w:rtl/>
              </w:rPr>
            </w:rPrChange>
          </w:rPr>
          <w:delText xml:space="preserve"> پتانس</w:delText>
        </w:r>
        <w:r w:rsidRPr="00974A00" w:rsidDel="009667A9">
          <w:rPr>
            <w:rFonts w:hint="cs"/>
            <w:sz w:val="22"/>
            <w:szCs w:val="22"/>
            <w:rtl/>
            <w:rPrChange w:id="6646" w:author="Mohsen Jafarinejad" w:date="2019-05-12T10:59:00Z">
              <w:rPr>
                <w:rStyle w:val="Hyperlink"/>
                <w:rFonts w:hint="cs"/>
                <w:sz w:val="24"/>
                <w:szCs w:val="24"/>
                <w:rtl/>
              </w:rPr>
            </w:rPrChange>
          </w:rPr>
          <w:delText>یل</w:delText>
        </w:r>
        <w:r w:rsidRPr="00974A00" w:rsidDel="009667A9">
          <w:rPr>
            <w:sz w:val="22"/>
            <w:szCs w:val="22"/>
            <w:rtl/>
            <w:rPrChange w:id="6647" w:author="Mohsen Jafarinejad" w:date="2019-05-12T10:59:00Z">
              <w:rPr>
                <w:rStyle w:val="Hyperlink"/>
                <w:sz w:val="24"/>
                <w:szCs w:val="24"/>
                <w:rtl/>
              </w:rPr>
            </w:rPrChange>
          </w:rPr>
          <w:delText xml:space="preserve"> پ</w:delText>
        </w:r>
        <w:r w:rsidRPr="00974A00" w:rsidDel="009667A9">
          <w:rPr>
            <w:rFonts w:hint="cs"/>
            <w:sz w:val="22"/>
            <w:szCs w:val="22"/>
            <w:rtl/>
            <w:rPrChange w:id="6648" w:author="Mohsen Jafarinejad" w:date="2019-05-12T10:59:00Z">
              <w:rPr>
                <w:rStyle w:val="Hyperlink"/>
                <w:rFonts w:hint="cs"/>
                <w:sz w:val="24"/>
                <w:szCs w:val="24"/>
                <w:rtl/>
              </w:rPr>
            </w:rPrChange>
          </w:rPr>
          <w:delText>یل</w:delText>
        </w:r>
        <w:r w:rsidRPr="00974A00" w:rsidDel="009667A9">
          <w:rPr>
            <w:sz w:val="22"/>
            <w:szCs w:val="22"/>
            <w:rtl/>
            <w:rPrChange w:id="6649" w:author="Mohsen Jafarinejad" w:date="2019-05-12T10:59:00Z">
              <w:rPr>
                <w:rStyle w:val="Hyperlink"/>
                <w:sz w:val="24"/>
                <w:szCs w:val="24"/>
                <w:rtl/>
              </w:rPr>
            </w:rPrChange>
          </w:rPr>
          <w:delText xml:space="preserve"> م</w:delText>
        </w:r>
        <w:r w:rsidRPr="00974A00" w:rsidDel="009667A9">
          <w:rPr>
            <w:rFonts w:hint="cs"/>
            <w:sz w:val="22"/>
            <w:szCs w:val="22"/>
            <w:rtl/>
            <w:rPrChange w:id="6650" w:author="Mohsen Jafarinejad" w:date="2019-05-12T10:59:00Z">
              <w:rPr>
                <w:rStyle w:val="Hyperlink"/>
                <w:rFonts w:hint="cs"/>
                <w:sz w:val="24"/>
                <w:szCs w:val="24"/>
                <w:rtl/>
              </w:rPr>
            </w:rPrChange>
          </w:rPr>
          <w:delText>یکروبی</w:delText>
        </w:r>
        <w:r w:rsidRPr="00974A00" w:rsidDel="009667A9">
          <w:rPr>
            <w:webHidden/>
            <w:sz w:val="22"/>
            <w:szCs w:val="22"/>
            <w:rPrChange w:id="6651" w:author="Mohsen Jafarinejad" w:date="2019-05-12T10:59:00Z">
              <w:rPr>
                <w:webHidden/>
                <w:sz w:val="24"/>
                <w:szCs w:val="24"/>
              </w:rPr>
            </w:rPrChange>
          </w:rPr>
          <w:tab/>
        </w:r>
      </w:del>
      <w:ins w:id="6652" w:author="Mohsen" w:date="2019-03-18T01:27:00Z">
        <w:del w:id="6653" w:author="Mohsen Jafarinejad" w:date="2019-04-06T08:42:00Z">
          <w:r w:rsidR="00C607BA" w:rsidRPr="00974A00" w:rsidDel="005222D8">
            <w:rPr>
              <w:webHidden/>
              <w:sz w:val="22"/>
              <w:szCs w:val="22"/>
              <w:rtl/>
              <w:rPrChange w:id="6654" w:author="Mohsen Jafarinejad" w:date="2019-05-12T10:59:00Z">
                <w:rPr>
                  <w:webHidden/>
                  <w:sz w:val="24"/>
                  <w:szCs w:val="24"/>
                  <w:rtl/>
                </w:rPr>
              </w:rPrChange>
            </w:rPr>
            <w:delText>41</w:delText>
          </w:r>
        </w:del>
      </w:ins>
      <w:del w:id="6655" w:author="Mohsen Jafarinejad" w:date="2019-04-06T08:42:00Z">
        <w:r w:rsidRPr="00974A00" w:rsidDel="005222D8">
          <w:rPr>
            <w:webHidden/>
            <w:sz w:val="22"/>
            <w:szCs w:val="22"/>
            <w:rPrChange w:id="6656" w:author="Mohsen Jafarinejad" w:date="2019-05-12T10:59:00Z">
              <w:rPr>
                <w:webHidden/>
                <w:sz w:val="24"/>
                <w:szCs w:val="24"/>
              </w:rPr>
            </w:rPrChange>
          </w:rPr>
          <w:delText>52</w:delText>
        </w:r>
      </w:del>
    </w:p>
    <w:p w14:paraId="2C45114F" w14:textId="6D9D15D5" w:rsidR="00433777" w:rsidRPr="00974A00" w:rsidDel="009667A9" w:rsidRDefault="00433777">
      <w:pPr>
        <w:pStyle w:val="TOC1"/>
        <w:rPr>
          <w:del w:id="6657" w:author="Mohsen Jafarinejad" w:date="2019-05-12T10:50:00Z"/>
          <w:rFonts w:eastAsiaTheme="minorEastAsia"/>
          <w:b w:val="0"/>
          <w:bCs w:val="0"/>
          <w:sz w:val="22"/>
          <w:szCs w:val="22"/>
          <w:rPrChange w:id="6658" w:author="Mohsen Jafarinejad" w:date="2019-05-12T10:59:00Z">
            <w:rPr>
              <w:del w:id="6659" w:author="Mohsen Jafarinejad" w:date="2019-05-12T10:50:00Z"/>
              <w:rFonts w:eastAsiaTheme="minorEastAsia"/>
            </w:rPr>
          </w:rPrChange>
        </w:rPr>
        <w:pPrChange w:id="6660" w:author="Mohsen Jafarinejad" w:date="2019-05-12T10:50:00Z">
          <w:pPr>
            <w:pStyle w:val="TOC1"/>
          </w:pPr>
        </w:pPrChange>
      </w:pPr>
      <w:del w:id="6661" w:author="Mohsen Jafarinejad" w:date="2019-05-12T10:50:00Z">
        <w:r w:rsidRPr="00974A00" w:rsidDel="009667A9">
          <w:rPr>
            <w:sz w:val="22"/>
            <w:szCs w:val="22"/>
            <w:rtl/>
            <w:rPrChange w:id="6662" w:author="Mohsen Jafarinejad" w:date="2019-05-12T10:59:00Z">
              <w:rPr>
                <w:rStyle w:val="Hyperlink"/>
                <w:sz w:val="24"/>
                <w:szCs w:val="24"/>
                <w:rtl/>
              </w:rPr>
            </w:rPrChange>
          </w:rPr>
          <w:delText xml:space="preserve">شکل </w:delText>
        </w:r>
        <w:r w:rsidR="0084216E" w:rsidRPr="00974A00" w:rsidDel="009667A9">
          <w:rPr>
            <w:sz w:val="22"/>
            <w:szCs w:val="22"/>
            <w:rtl/>
            <w:rPrChange w:id="6663" w:author="Mohsen Jafarinejad" w:date="2019-05-12T10:59:00Z">
              <w:rPr>
                <w:rStyle w:val="Hyperlink"/>
                <w:sz w:val="24"/>
                <w:szCs w:val="24"/>
                <w:rtl/>
              </w:rPr>
            </w:rPrChange>
          </w:rPr>
          <w:delText>2-18</w:delText>
        </w:r>
        <w:r w:rsidRPr="00974A00" w:rsidDel="009667A9">
          <w:rPr>
            <w:sz w:val="22"/>
            <w:szCs w:val="22"/>
            <w:rtl/>
            <w:rPrChange w:id="6664" w:author="Mohsen Jafarinejad" w:date="2019-05-12T10:59:00Z">
              <w:rPr>
                <w:rStyle w:val="Hyperlink"/>
                <w:sz w:val="24"/>
                <w:szCs w:val="24"/>
                <w:rtl/>
              </w:rPr>
            </w:rPrChange>
          </w:rPr>
          <w:delText xml:space="preserve"> اثرپارامتر ها</w:delText>
        </w:r>
        <w:r w:rsidRPr="00974A00" w:rsidDel="009667A9">
          <w:rPr>
            <w:rFonts w:hint="cs"/>
            <w:sz w:val="22"/>
            <w:szCs w:val="22"/>
            <w:rtl/>
            <w:rPrChange w:id="6665" w:author="Mohsen Jafarinejad" w:date="2019-05-12T10:59:00Z">
              <w:rPr>
                <w:rStyle w:val="Hyperlink"/>
                <w:rFonts w:hint="cs"/>
                <w:sz w:val="24"/>
                <w:szCs w:val="24"/>
                <w:rtl/>
              </w:rPr>
            </w:rPrChange>
          </w:rPr>
          <w:delText>ی</w:delText>
        </w:r>
        <w:r w:rsidRPr="00974A00" w:rsidDel="009667A9">
          <w:rPr>
            <w:sz w:val="22"/>
            <w:szCs w:val="22"/>
            <w:rtl/>
            <w:rPrChange w:id="6666" w:author="Mohsen Jafarinejad" w:date="2019-05-12T10:59:00Z">
              <w:rPr>
                <w:rStyle w:val="Hyperlink"/>
                <w:sz w:val="24"/>
                <w:szCs w:val="24"/>
                <w:rtl/>
              </w:rPr>
            </w:rPrChange>
          </w:rPr>
          <w:delText xml:space="preserve"> مختلف پ</w:delText>
        </w:r>
        <w:r w:rsidRPr="00974A00" w:rsidDel="009667A9">
          <w:rPr>
            <w:rFonts w:hint="cs"/>
            <w:sz w:val="22"/>
            <w:szCs w:val="22"/>
            <w:rtl/>
            <w:rPrChange w:id="6667" w:author="Mohsen Jafarinejad" w:date="2019-05-12T10:59:00Z">
              <w:rPr>
                <w:rStyle w:val="Hyperlink"/>
                <w:rFonts w:hint="cs"/>
                <w:sz w:val="24"/>
                <w:szCs w:val="24"/>
                <w:rtl/>
              </w:rPr>
            </w:rPrChange>
          </w:rPr>
          <w:delText>یل</w:delText>
        </w:r>
        <w:r w:rsidRPr="00974A00" w:rsidDel="009667A9">
          <w:rPr>
            <w:sz w:val="22"/>
            <w:szCs w:val="22"/>
            <w:rtl/>
            <w:rPrChange w:id="6668" w:author="Mohsen Jafarinejad" w:date="2019-05-12T10:59:00Z">
              <w:rPr>
                <w:rStyle w:val="Hyperlink"/>
                <w:sz w:val="24"/>
                <w:szCs w:val="24"/>
                <w:rtl/>
              </w:rPr>
            </w:rPrChange>
          </w:rPr>
          <w:delText xml:space="preserve"> م</w:delText>
        </w:r>
        <w:r w:rsidRPr="00974A00" w:rsidDel="009667A9">
          <w:rPr>
            <w:rFonts w:hint="cs"/>
            <w:sz w:val="22"/>
            <w:szCs w:val="22"/>
            <w:rtl/>
            <w:rPrChange w:id="6669" w:author="Mohsen Jafarinejad" w:date="2019-05-12T10:59:00Z">
              <w:rPr>
                <w:rStyle w:val="Hyperlink"/>
                <w:rFonts w:hint="cs"/>
                <w:sz w:val="24"/>
                <w:szCs w:val="24"/>
                <w:rtl/>
              </w:rPr>
            </w:rPrChange>
          </w:rPr>
          <w:delText>یکروبی</w:delText>
        </w:r>
        <w:r w:rsidRPr="00974A00" w:rsidDel="009667A9">
          <w:rPr>
            <w:sz w:val="22"/>
            <w:szCs w:val="22"/>
            <w:rtl/>
            <w:rPrChange w:id="6670" w:author="Mohsen Jafarinejad" w:date="2019-05-12T10:59:00Z">
              <w:rPr>
                <w:rStyle w:val="Hyperlink"/>
                <w:sz w:val="24"/>
                <w:szCs w:val="24"/>
                <w:rtl/>
              </w:rPr>
            </w:rPrChange>
          </w:rPr>
          <w:delText xml:space="preserve"> بر عملکرد آن</w:delText>
        </w:r>
        <w:r w:rsidRPr="00974A00" w:rsidDel="009667A9">
          <w:rPr>
            <w:webHidden/>
            <w:sz w:val="22"/>
            <w:szCs w:val="22"/>
            <w:rPrChange w:id="6671" w:author="Mohsen Jafarinejad" w:date="2019-05-12T10:59:00Z">
              <w:rPr>
                <w:webHidden/>
                <w:sz w:val="24"/>
                <w:szCs w:val="24"/>
              </w:rPr>
            </w:rPrChange>
          </w:rPr>
          <w:tab/>
        </w:r>
      </w:del>
      <w:ins w:id="6672" w:author="Mohsen" w:date="2019-03-18T01:27:00Z">
        <w:del w:id="6673" w:author="Mohsen Jafarinejad" w:date="2019-04-06T08:42:00Z">
          <w:r w:rsidR="00C607BA" w:rsidRPr="00974A00" w:rsidDel="005222D8">
            <w:rPr>
              <w:webHidden/>
              <w:sz w:val="22"/>
              <w:szCs w:val="22"/>
              <w:rtl/>
              <w:rPrChange w:id="6674" w:author="Mohsen Jafarinejad" w:date="2019-05-12T10:59:00Z">
                <w:rPr>
                  <w:webHidden/>
                  <w:sz w:val="24"/>
                  <w:szCs w:val="24"/>
                  <w:rtl/>
                </w:rPr>
              </w:rPrChange>
            </w:rPr>
            <w:delText>42</w:delText>
          </w:r>
        </w:del>
      </w:ins>
      <w:del w:id="6675" w:author="Mohsen Jafarinejad" w:date="2019-04-06T08:42:00Z">
        <w:r w:rsidRPr="00974A00" w:rsidDel="005222D8">
          <w:rPr>
            <w:webHidden/>
            <w:sz w:val="22"/>
            <w:szCs w:val="22"/>
            <w:rPrChange w:id="6676" w:author="Mohsen Jafarinejad" w:date="2019-05-12T10:59:00Z">
              <w:rPr>
                <w:webHidden/>
                <w:sz w:val="24"/>
                <w:szCs w:val="24"/>
              </w:rPr>
            </w:rPrChange>
          </w:rPr>
          <w:delText>53</w:delText>
        </w:r>
      </w:del>
    </w:p>
    <w:p w14:paraId="70B5E088" w14:textId="7ED1B9D1" w:rsidR="00433777" w:rsidRPr="00974A00" w:rsidDel="009667A9" w:rsidRDefault="00433777">
      <w:pPr>
        <w:pStyle w:val="TOC1"/>
        <w:rPr>
          <w:del w:id="6677" w:author="Mohsen Jafarinejad" w:date="2019-05-12T10:50:00Z"/>
          <w:rFonts w:eastAsiaTheme="minorEastAsia"/>
          <w:b w:val="0"/>
          <w:bCs w:val="0"/>
          <w:sz w:val="22"/>
          <w:szCs w:val="22"/>
          <w:rPrChange w:id="6678" w:author="Mohsen Jafarinejad" w:date="2019-05-12T10:59:00Z">
            <w:rPr>
              <w:del w:id="6679" w:author="Mohsen Jafarinejad" w:date="2019-05-12T10:50:00Z"/>
              <w:rFonts w:eastAsiaTheme="minorEastAsia"/>
            </w:rPr>
          </w:rPrChange>
        </w:rPr>
        <w:pPrChange w:id="6680" w:author="Mohsen Jafarinejad" w:date="2019-05-12T10:50:00Z">
          <w:pPr>
            <w:pStyle w:val="TOC1"/>
          </w:pPr>
        </w:pPrChange>
      </w:pPr>
      <w:del w:id="6681" w:author="Mohsen Jafarinejad" w:date="2019-05-12T10:50:00Z">
        <w:r w:rsidRPr="00974A00" w:rsidDel="009667A9">
          <w:rPr>
            <w:sz w:val="22"/>
            <w:szCs w:val="22"/>
            <w:rtl/>
            <w:rPrChange w:id="6682" w:author="Mohsen Jafarinejad" w:date="2019-05-12T10:59:00Z">
              <w:rPr>
                <w:rStyle w:val="Hyperlink"/>
                <w:sz w:val="24"/>
                <w:szCs w:val="24"/>
                <w:rtl/>
              </w:rPr>
            </w:rPrChange>
          </w:rPr>
          <w:delText xml:space="preserve">شکل </w:delText>
        </w:r>
        <w:r w:rsidR="0084216E" w:rsidRPr="00974A00" w:rsidDel="009667A9">
          <w:rPr>
            <w:sz w:val="22"/>
            <w:szCs w:val="22"/>
            <w:rtl/>
            <w:rPrChange w:id="6683" w:author="Mohsen Jafarinejad" w:date="2019-05-12T10:59:00Z">
              <w:rPr>
                <w:rStyle w:val="Hyperlink"/>
                <w:sz w:val="24"/>
                <w:szCs w:val="24"/>
                <w:rtl/>
              </w:rPr>
            </w:rPrChange>
          </w:rPr>
          <w:delText>2-19</w:delText>
        </w:r>
        <w:r w:rsidRPr="00974A00" w:rsidDel="009667A9">
          <w:rPr>
            <w:sz w:val="22"/>
            <w:szCs w:val="22"/>
            <w:rtl/>
            <w:rPrChange w:id="6684" w:author="Mohsen Jafarinejad" w:date="2019-05-12T10:59:00Z">
              <w:rPr>
                <w:rStyle w:val="Hyperlink"/>
                <w:sz w:val="24"/>
                <w:szCs w:val="24"/>
                <w:rtl/>
              </w:rPr>
            </w:rPrChange>
          </w:rPr>
          <w:delText xml:space="preserve"> تغ</w:delText>
        </w:r>
        <w:r w:rsidRPr="00974A00" w:rsidDel="009667A9">
          <w:rPr>
            <w:rFonts w:hint="cs"/>
            <w:sz w:val="22"/>
            <w:szCs w:val="22"/>
            <w:rtl/>
            <w:rPrChange w:id="6685" w:author="Mohsen Jafarinejad" w:date="2019-05-12T10:59:00Z">
              <w:rPr>
                <w:rStyle w:val="Hyperlink"/>
                <w:rFonts w:hint="cs"/>
                <w:sz w:val="24"/>
                <w:szCs w:val="24"/>
                <w:rtl/>
              </w:rPr>
            </w:rPrChange>
          </w:rPr>
          <w:delText>ییرات</w:delText>
        </w:r>
        <w:r w:rsidRPr="00974A00" w:rsidDel="009667A9">
          <w:rPr>
            <w:sz w:val="22"/>
            <w:szCs w:val="22"/>
            <w:rtl/>
            <w:rPrChange w:id="6686" w:author="Mohsen Jafarinejad" w:date="2019-05-12T10:59:00Z">
              <w:rPr>
                <w:rStyle w:val="Hyperlink"/>
                <w:sz w:val="24"/>
                <w:szCs w:val="24"/>
                <w:rtl/>
              </w:rPr>
            </w:rPrChange>
          </w:rPr>
          <w:delText xml:space="preserve"> افت پتانس</w:delText>
        </w:r>
        <w:r w:rsidRPr="00974A00" w:rsidDel="009667A9">
          <w:rPr>
            <w:rFonts w:hint="cs"/>
            <w:sz w:val="22"/>
            <w:szCs w:val="22"/>
            <w:rtl/>
            <w:rPrChange w:id="6687" w:author="Mohsen Jafarinejad" w:date="2019-05-12T10:59:00Z">
              <w:rPr>
                <w:rStyle w:val="Hyperlink"/>
                <w:rFonts w:hint="cs"/>
                <w:sz w:val="24"/>
                <w:szCs w:val="24"/>
                <w:rtl/>
              </w:rPr>
            </w:rPrChange>
          </w:rPr>
          <w:delText>یل</w:delText>
        </w:r>
        <w:r w:rsidRPr="00974A00" w:rsidDel="009667A9">
          <w:rPr>
            <w:sz w:val="22"/>
            <w:szCs w:val="22"/>
            <w:rtl/>
            <w:rPrChange w:id="6688" w:author="Mohsen Jafarinejad" w:date="2019-05-12T10:59:00Z">
              <w:rPr>
                <w:rStyle w:val="Hyperlink"/>
                <w:sz w:val="24"/>
                <w:szCs w:val="24"/>
                <w:rtl/>
              </w:rPr>
            </w:rPrChange>
          </w:rPr>
          <w:delText xml:space="preserve"> در پ</w:delText>
        </w:r>
        <w:r w:rsidRPr="00974A00" w:rsidDel="009667A9">
          <w:rPr>
            <w:rFonts w:hint="cs"/>
            <w:sz w:val="22"/>
            <w:szCs w:val="22"/>
            <w:rtl/>
            <w:rPrChange w:id="6689" w:author="Mohsen Jafarinejad" w:date="2019-05-12T10:59:00Z">
              <w:rPr>
                <w:rStyle w:val="Hyperlink"/>
                <w:rFonts w:hint="cs"/>
                <w:sz w:val="24"/>
                <w:szCs w:val="24"/>
                <w:rtl/>
              </w:rPr>
            </w:rPrChange>
          </w:rPr>
          <w:delText>یل</w:delText>
        </w:r>
        <w:r w:rsidRPr="00974A00" w:rsidDel="009667A9">
          <w:rPr>
            <w:sz w:val="22"/>
            <w:szCs w:val="22"/>
            <w:rtl/>
            <w:rPrChange w:id="6690" w:author="Mohsen Jafarinejad" w:date="2019-05-12T10:59:00Z">
              <w:rPr>
                <w:rStyle w:val="Hyperlink"/>
                <w:sz w:val="24"/>
                <w:szCs w:val="24"/>
                <w:rtl/>
              </w:rPr>
            </w:rPrChange>
          </w:rPr>
          <w:delText xml:space="preserve"> م</w:delText>
        </w:r>
        <w:r w:rsidRPr="00974A00" w:rsidDel="009667A9">
          <w:rPr>
            <w:rFonts w:hint="cs"/>
            <w:sz w:val="22"/>
            <w:szCs w:val="22"/>
            <w:rtl/>
            <w:rPrChange w:id="6691" w:author="Mohsen Jafarinejad" w:date="2019-05-12T10:59:00Z">
              <w:rPr>
                <w:rStyle w:val="Hyperlink"/>
                <w:rFonts w:hint="cs"/>
                <w:sz w:val="24"/>
                <w:szCs w:val="24"/>
                <w:rtl/>
              </w:rPr>
            </w:rPrChange>
          </w:rPr>
          <w:delText>یکروبی</w:delText>
        </w:r>
        <w:r w:rsidRPr="00974A00" w:rsidDel="009667A9">
          <w:rPr>
            <w:webHidden/>
            <w:sz w:val="22"/>
            <w:szCs w:val="22"/>
            <w:rPrChange w:id="6692" w:author="Mohsen Jafarinejad" w:date="2019-05-12T10:59:00Z">
              <w:rPr>
                <w:webHidden/>
                <w:sz w:val="24"/>
                <w:szCs w:val="24"/>
              </w:rPr>
            </w:rPrChange>
          </w:rPr>
          <w:tab/>
        </w:r>
      </w:del>
      <w:ins w:id="6693" w:author="Mohsen" w:date="2019-03-18T01:27:00Z">
        <w:del w:id="6694" w:author="Mohsen Jafarinejad" w:date="2019-04-06T08:42:00Z">
          <w:r w:rsidR="00C607BA" w:rsidRPr="00974A00" w:rsidDel="005222D8">
            <w:rPr>
              <w:webHidden/>
              <w:sz w:val="22"/>
              <w:szCs w:val="22"/>
              <w:rtl/>
              <w:rPrChange w:id="6695" w:author="Mohsen Jafarinejad" w:date="2019-05-12T10:59:00Z">
                <w:rPr>
                  <w:webHidden/>
                  <w:sz w:val="24"/>
                  <w:szCs w:val="24"/>
                  <w:rtl/>
                </w:rPr>
              </w:rPrChange>
            </w:rPr>
            <w:delText>42</w:delText>
          </w:r>
        </w:del>
      </w:ins>
      <w:del w:id="6696" w:author="Mohsen Jafarinejad" w:date="2019-04-06T08:42:00Z">
        <w:r w:rsidRPr="00974A00" w:rsidDel="005222D8">
          <w:rPr>
            <w:webHidden/>
            <w:sz w:val="22"/>
            <w:szCs w:val="22"/>
            <w:rPrChange w:id="6697" w:author="Mohsen Jafarinejad" w:date="2019-05-12T10:59:00Z">
              <w:rPr>
                <w:webHidden/>
                <w:sz w:val="24"/>
                <w:szCs w:val="24"/>
              </w:rPr>
            </w:rPrChange>
          </w:rPr>
          <w:delText>53</w:delText>
        </w:r>
      </w:del>
    </w:p>
    <w:p w14:paraId="0C73C3A3" w14:textId="18D7FA19" w:rsidR="00433777" w:rsidRPr="00974A00" w:rsidDel="009667A9" w:rsidRDefault="00433777">
      <w:pPr>
        <w:pStyle w:val="TOC1"/>
        <w:rPr>
          <w:del w:id="6698" w:author="Mohsen Jafarinejad" w:date="2019-05-12T10:50:00Z"/>
          <w:rFonts w:eastAsiaTheme="minorEastAsia"/>
          <w:b w:val="0"/>
          <w:bCs w:val="0"/>
          <w:sz w:val="22"/>
          <w:szCs w:val="22"/>
          <w:rPrChange w:id="6699" w:author="Mohsen Jafarinejad" w:date="2019-05-12T10:59:00Z">
            <w:rPr>
              <w:del w:id="6700" w:author="Mohsen Jafarinejad" w:date="2019-05-12T10:50:00Z"/>
              <w:rFonts w:eastAsiaTheme="minorEastAsia"/>
            </w:rPr>
          </w:rPrChange>
        </w:rPr>
        <w:pPrChange w:id="6701" w:author="Mohsen Jafarinejad" w:date="2019-05-12T10:50:00Z">
          <w:pPr>
            <w:pStyle w:val="TOC1"/>
          </w:pPr>
        </w:pPrChange>
      </w:pPr>
      <w:del w:id="6702" w:author="Mohsen Jafarinejad" w:date="2019-05-12T10:50:00Z">
        <w:r w:rsidRPr="00974A00" w:rsidDel="009667A9">
          <w:rPr>
            <w:sz w:val="22"/>
            <w:szCs w:val="22"/>
            <w:rtl/>
            <w:rPrChange w:id="6703" w:author="Mohsen Jafarinejad" w:date="2019-05-12T10:59:00Z">
              <w:rPr>
                <w:rStyle w:val="Hyperlink"/>
                <w:sz w:val="24"/>
                <w:szCs w:val="24"/>
                <w:rtl/>
              </w:rPr>
            </w:rPrChange>
          </w:rPr>
          <w:delText xml:space="preserve">شکل </w:delText>
        </w:r>
        <w:r w:rsidR="0084216E" w:rsidRPr="00974A00" w:rsidDel="009667A9">
          <w:rPr>
            <w:sz w:val="22"/>
            <w:szCs w:val="22"/>
            <w:rtl/>
            <w:rPrChange w:id="6704" w:author="Mohsen Jafarinejad" w:date="2019-05-12T10:59:00Z">
              <w:rPr>
                <w:rStyle w:val="Hyperlink"/>
                <w:sz w:val="24"/>
                <w:szCs w:val="24"/>
                <w:rtl/>
              </w:rPr>
            </w:rPrChange>
          </w:rPr>
          <w:delText>2-20</w:delText>
        </w:r>
        <w:r w:rsidRPr="00974A00" w:rsidDel="009667A9">
          <w:rPr>
            <w:sz w:val="22"/>
            <w:szCs w:val="22"/>
            <w:rtl/>
            <w:rPrChange w:id="6705" w:author="Mohsen Jafarinejad" w:date="2019-05-12T10:59:00Z">
              <w:rPr>
                <w:rStyle w:val="Hyperlink"/>
                <w:sz w:val="24"/>
                <w:szCs w:val="24"/>
                <w:rtl/>
              </w:rPr>
            </w:rPrChange>
          </w:rPr>
          <w:delText xml:space="preserve"> شمات</w:delText>
        </w:r>
        <w:r w:rsidRPr="00974A00" w:rsidDel="009667A9">
          <w:rPr>
            <w:rFonts w:hint="cs"/>
            <w:sz w:val="22"/>
            <w:szCs w:val="22"/>
            <w:rtl/>
            <w:rPrChange w:id="6706" w:author="Mohsen Jafarinejad" w:date="2019-05-12T10:59:00Z">
              <w:rPr>
                <w:rStyle w:val="Hyperlink"/>
                <w:rFonts w:hint="cs"/>
                <w:sz w:val="24"/>
                <w:szCs w:val="24"/>
                <w:rtl/>
              </w:rPr>
            </w:rPrChange>
          </w:rPr>
          <w:delText>یک</w:delText>
        </w:r>
        <w:r w:rsidRPr="00974A00" w:rsidDel="009667A9">
          <w:rPr>
            <w:sz w:val="22"/>
            <w:szCs w:val="22"/>
            <w:rtl/>
            <w:rPrChange w:id="6707" w:author="Mohsen Jafarinejad" w:date="2019-05-12T10:59:00Z">
              <w:rPr>
                <w:rStyle w:val="Hyperlink"/>
                <w:sz w:val="24"/>
                <w:szCs w:val="24"/>
                <w:rtl/>
              </w:rPr>
            </w:rPrChange>
          </w:rPr>
          <w:delText xml:space="preserve"> تغ</w:delText>
        </w:r>
        <w:r w:rsidRPr="00974A00" w:rsidDel="009667A9">
          <w:rPr>
            <w:rFonts w:hint="cs"/>
            <w:sz w:val="22"/>
            <w:szCs w:val="22"/>
            <w:rtl/>
            <w:rPrChange w:id="6708" w:author="Mohsen Jafarinejad" w:date="2019-05-12T10:59:00Z">
              <w:rPr>
                <w:rStyle w:val="Hyperlink"/>
                <w:rFonts w:hint="cs"/>
                <w:sz w:val="24"/>
                <w:szCs w:val="24"/>
                <w:rtl/>
              </w:rPr>
            </w:rPrChange>
          </w:rPr>
          <w:delText>ییرات</w:delText>
        </w:r>
        <w:r w:rsidRPr="00974A00" w:rsidDel="009667A9">
          <w:rPr>
            <w:sz w:val="22"/>
            <w:szCs w:val="22"/>
            <w:rtl/>
            <w:rPrChange w:id="6709" w:author="Mohsen Jafarinejad" w:date="2019-05-12T10:59:00Z">
              <w:rPr>
                <w:rStyle w:val="Hyperlink"/>
                <w:sz w:val="24"/>
                <w:szCs w:val="24"/>
                <w:rtl/>
              </w:rPr>
            </w:rPrChange>
          </w:rPr>
          <w:delText xml:space="preserve"> افت پتانس</w:delText>
        </w:r>
        <w:r w:rsidRPr="00974A00" w:rsidDel="009667A9">
          <w:rPr>
            <w:rFonts w:hint="cs"/>
            <w:sz w:val="22"/>
            <w:szCs w:val="22"/>
            <w:rtl/>
            <w:rPrChange w:id="6710" w:author="Mohsen Jafarinejad" w:date="2019-05-12T10:59:00Z">
              <w:rPr>
                <w:rStyle w:val="Hyperlink"/>
                <w:rFonts w:hint="cs"/>
                <w:sz w:val="24"/>
                <w:szCs w:val="24"/>
                <w:rtl/>
              </w:rPr>
            </w:rPrChange>
          </w:rPr>
          <w:delText>یل</w:delText>
        </w:r>
        <w:r w:rsidRPr="00974A00" w:rsidDel="009667A9">
          <w:rPr>
            <w:sz w:val="22"/>
            <w:szCs w:val="22"/>
            <w:rtl/>
            <w:rPrChange w:id="6711" w:author="Mohsen Jafarinejad" w:date="2019-05-12T10:59:00Z">
              <w:rPr>
                <w:rStyle w:val="Hyperlink"/>
                <w:sz w:val="24"/>
                <w:szCs w:val="24"/>
                <w:rtl/>
              </w:rPr>
            </w:rPrChange>
          </w:rPr>
          <w:delText xml:space="preserve"> پ</w:delText>
        </w:r>
        <w:r w:rsidRPr="00974A00" w:rsidDel="009667A9">
          <w:rPr>
            <w:rFonts w:hint="cs"/>
            <w:sz w:val="22"/>
            <w:szCs w:val="22"/>
            <w:rtl/>
            <w:rPrChange w:id="6712" w:author="Mohsen Jafarinejad" w:date="2019-05-12T10:59:00Z">
              <w:rPr>
                <w:rStyle w:val="Hyperlink"/>
                <w:rFonts w:hint="cs"/>
                <w:sz w:val="24"/>
                <w:szCs w:val="24"/>
                <w:rtl/>
              </w:rPr>
            </w:rPrChange>
          </w:rPr>
          <w:delText>یل</w:delText>
        </w:r>
        <w:r w:rsidRPr="00974A00" w:rsidDel="009667A9">
          <w:rPr>
            <w:sz w:val="22"/>
            <w:szCs w:val="22"/>
            <w:rtl/>
            <w:rPrChange w:id="6713" w:author="Mohsen Jafarinejad" w:date="2019-05-12T10:59:00Z">
              <w:rPr>
                <w:rStyle w:val="Hyperlink"/>
                <w:sz w:val="24"/>
                <w:szCs w:val="24"/>
                <w:rtl/>
              </w:rPr>
            </w:rPrChange>
          </w:rPr>
          <w:delText xml:space="preserve"> م</w:delText>
        </w:r>
        <w:r w:rsidRPr="00974A00" w:rsidDel="009667A9">
          <w:rPr>
            <w:rFonts w:hint="cs"/>
            <w:sz w:val="22"/>
            <w:szCs w:val="22"/>
            <w:rtl/>
            <w:rPrChange w:id="6714" w:author="Mohsen Jafarinejad" w:date="2019-05-12T10:59:00Z">
              <w:rPr>
                <w:rStyle w:val="Hyperlink"/>
                <w:rFonts w:hint="cs"/>
                <w:sz w:val="24"/>
                <w:szCs w:val="24"/>
                <w:rtl/>
              </w:rPr>
            </w:rPrChange>
          </w:rPr>
          <w:delText>یکروبی</w:delText>
        </w:r>
        <w:r w:rsidRPr="00974A00" w:rsidDel="009667A9">
          <w:rPr>
            <w:sz w:val="22"/>
            <w:szCs w:val="22"/>
            <w:rtl/>
            <w:rPrChange w:id="6715" w:author="Mohsen Jafarinejad" w:date="2019-05-12T10:59:00Z">
              <w:rPr>
                <w:rStyle w:val="Hyperlink"/>
                <w:sz w:val="24"/>
                <w:szCs w:val="24"/>
                <w:rtl/>
              </w:rPr>
            </w:rPrChange>
          </w:rPr>
          <w:delText xml:space="preserve"> با افزا</w:delText>
        </w:r>
        <w:r w:rsidRPr="00974A00" w:rsidDel="009667A9">
          <w:rPr>
            <w:rFonts w:hint="cs"/>
            <w:sz w:val="22"/>
            <w:szCs w:val="22"/>
            <w:rtl/>
            <w:rPrChange w:id="6716" w:author="Mohsen Jafarinejad" w:date="2019-05-12T10:59:00Z">
              <w:rPr>
                <w:rStyle w:val="Hyperlink"/>
                <w:rFonts w:hint="cs"/>
                <w:sz w:val="24"/>
                <w:szCs w:val="24"/>
                <w:rtl/>
              </w:rPr>
            </w:rPrChange>
          </w:rPr>
          <w:delText>یش</w:delText>
        </w:r>
        <w:r w:rsidRPr="00974A00" w:rsidDel="009667A9">
          <w:rPr>
            <w:sz w:val="22"/>
            <w:szCs w:val="22"/>
            <w:rtl/>
            <w:rPrChange w:id="6717" w:author="Mohsen Jafarinejad" w:date="2019-05-12T10:59:00Z">
              <w:rPr>
                <w:rStyle w:val="Hyperlink"/>
                <w:sz w:val="24"/>
                <w:szCs w:val="24"/>
                <w:rtl/>
              </w:rPr>
            </w:rPrChange>
          </w:rPr>
          <w:delText xml:space="preserve"> جر</w:delText>
        </w:r>
        <w:r w:rsidRPr="00974A00" w:rsidDel="009667A9">
          <w:rPr>
            <w:rFonts w:hint="cs"/>
            <w:sz w:val="22"/>
            <w:szCs w:val="22"/>
            <w:rtl/>
            <w:rPrChange w:id="6718" w:author="Mohsen Jafarinejad" w:date="2019-05-12T10:59:00Z">
              <w:rPr>
                <w:rStyle w:val="Hyperlink"/>
                <w:rFonts w:hint="cs"/>
                <w:sz w:val="24"/>
                <w:szCs w:val="24"/>
                <w:rtl/>
              </w:rPr>
            </w:rPrChange>
          </w:rPr>
          <w:delText>یان</w:delText>
        </w:r>
        <w:r w:rsidRPr="00974A00" w:rsidDel="009667A9">
          <w:rPr>
            <w:sz w:val="22"/>
            <w:szCs w:val="22"/>
            <w:rtl/>
            <w:rPrChange w:id="6719" w:author="Mohsen Jafarinejad" w:date="2019-05-12T10:59:00Z">
              <w:rPr>
                <w:rStyle w:val="Hyperlink"/>
                <w:sz w:val="24"/>
                <w:szCs w:val="24"/>
                <w:rtl/>
              </w:rPr>
            </w:rPrChange>
          </w:rPr>
          <w:delText xml:space="preserve"> خروج</w:delText>
        </w:r>
        <w:r w:rsidRPr="00974A00" w:rsidDel="009667A9">
          <w:rPr>
            <w:rFonts w:hint="cs"/>
            <w:sz w:val="22"/>
            <w:szCs w:val="22"/>
            <w:rtl/>
            <w:rPrChange w:id="6720" w:author="Mohsen Jafarinejad" w:date="2019-05-12T10:59:00Z">
              <w:rPr>
                <w:rStyle w:val="Hyperlink"/>
                <w:rFonts w:hint="cs"/>
                <w:sz w:val="24"/>
                <w:szCs w:val="24"/>
                <w:rtl/>
              </w:rPr>
            </w:rPrChange>
          </w:rPr>
          <w:delText>ی</w:delText>
        </w:r>
        <w:r w:rsidRPr="00974A00" w:rsidDel="009667A9">
          <w:rPr>
            <w:webHidden/>
            <w:sz w:val="22"/>
            <w:szCs w:val="22"/>
            <w:rPrChange w:id="6721" w:author="Mohsen Jafarinejad" w:date="2019-05-12T10:59:00Z">
              <w:rPr>
                <w:webHidden/>
                <w:sz w:val="24"/>
                <w:szCs w:val="24"/>
              </w:rPr>
            </w:rPrChange>
          </w:rPr>
          <w:tab/>
        </w:r>
      </w:del>
      <w:ins w:id="6722" w:author="Mohsen" w:date="2019-03-18T01:27:00Z">
        <w:del w:id="6723" w:author="Mohsen Jafarinejad" w:date="2019-04-06T08:42:00Z">
          <w:r w:rsidR="00C607BA" w:rsidRPr="00974A00" w:rsidDel="005222D8">
            <w:rPr>
              <w:webHidden/>
              <w:sz w:val="22"/>
              <w:szCs w:val="22"/>
              <w:rtl/>
              <w:rPrChange w:id="6724" w:author="Mohsen Jafarinejad" w:date="2019-05-12T10:59:00Z">
                <w:rPr>
                  <w:webHidden/>
                  <w:sz w:val="24"/>
                  <w:szCs w:val="24"/>
                  <w:rtl/>
                </w:rPr>
              </w:rPrChange>
            </w:rPr>
            <w:delText>43</w:delText>
          </w:r>
        </w:del>
      </w:ins>
      <w:del w:id="6725" w:author="Mohsen Jafarinejad" w:date="2019-04-06T08:42:00Z">
        <w:r w:rsidRPr="00974A00" w:rsidDel="005222D8">
          <w:rPr>
            <w:webHidden/>
            <w:sz w:val="22"/>
            <w:szCs w:val="22"/>
            <w:rPrChange w:id="6726" w:author="Mohsen Jafarinejad" w:date="2019-05-12T10:59:00Z">
              <w:rPr>
                <w:webHidden/>
                <w:sz w:val="24"/>
                <w:szCs w:val="24"/>
              </w:rPr>
            </w:rPrChange>
          </w:rPr>
          <w:delText>54</w:delText>
        </w:r>
      </w:del>
    </w:p>
    <w:p w14:paraId="5024EC00" w14:textId="29131F8E" w:rsidR="00433777" w:rsidRPr="00974A00" w:rsidDel="009667A9" w:rsidRDefault="00433777">
      <w:pPr>
        <w:pStyle w:val="TOC1"/>
        <w:rPr>
          <w:del w:id="6727" w:author="Mohsen Jafarinejad" w:date="2019-05-12T10:50:00Z"/>
          <w:rFonts w:eastAsiaTheme="minorEastAsia"/>
          <w:b w:val="0"/>
          <w:bCs w:val="0"/>
          <w:sz w:val="22"/>
          <w:szCs w:val="22"/>
          <w:rPrChange w:id="6728" w:author="Mohsen Jafarinejad" w:date="2019-05-12T10:59:00Z">
            <w:rPr>
              <w:del w:id="6729" w:author="Mohsen Jafarinejad" w:date="2019-05-12T10:50:00Z"/>
              <w:rFonts w:eastAsiaTheme="minorEastAsia"/>
            </w:rPr>
          </w:rPrChange>
        </w:rPr>
        <w:pPrChange w:id="6730" w:author="Mohsen Jafarinejad" w:date="2019-05-12T10:50:00Z">
          <w:pPr>
            <w:pStyle w:val="TOC1"/>
          </w:pPr>
        </w:pPrChange>
      </w:pPr>
      <w:del w:id="6731" w:author="Mohsen Jafarinejad" w:date="2019-05-12T10:50:00Z">
        <w:r w:rsidRPr="00974A00" w:rsidDel="009667A9">
          <w:rPr>
            <w:sz w:val="22"/>
            <w:szCs w:val="22"/>
            <w:rtl/>
            <w:rPrChange w:id="6732" w:author="Mohsen Jafarinejad" w:date="2019-05-12T10:59:00Z">
              <w:rPr>
                <w:rStyle w:val="Hyperlink"/>
                <w:sz w:val="24"/>
                <w:szCs w:val="24"/>
                <w:rtl/>
              </w:rPr>
            </w:rPrChange>
          </w:rPr>
          <w:delText>شکل</w:delText>
        </w:r>
        <w:r w:rsidR="0084216E" w:rsidRPr="00974A00" w:rsidDel="009667A9">
          <w:rPr>
            <w:sz w:val="22"/>
            <w:szCs w:val="22"/>
            <w:rtl/>
            <w:rPrChange w:id="6733" w:author="Mohsen Jafarinejad" w:date="2019-05-12T10:59:00Z">
              <w:rPr>
                <w:rStyle w:val="Hyperlink"/>
                <w:sz w:val="24"/>
                <w:szCs w:val="24"/>
                <w:rtl/>
              </w:rPr>
            </w:rPrChange>
          </w:rPr>
          <w:delText>3-1</w:delText>
        </w:r>
        <w:r w:rsidRPr="00974A00" w:rsidDel="009667A9">
          <w:rPr>
            <w:sz w:val="22"/>
            <w:szCs w:val="22"/>
            <w:rtl/>
            <w:rPrChange w:id="6734" w:author="Mohsen Jafarinejad" w:date="2019-05-12T10:59:00Z">
              <w:rPr>
                <w:rStyle w:val="Hyperlink"/>
                <w:sz w:val="24"/>
                <w:szCs w:val="24"/>
                <w:rtl/>
              </w:rPr>
            </w:rPrChange>
          </w:rPr>
          <w:delText xml:space="preserve"> باکتر</w:delText>
        </w:r>
        <w:r w:rsidRPr="00974A00" w:rsidDel="009667A9">
          <w:rPr>
            <w:rFonts w:hint="cs"/>
            <w:sz w:val="22"/>
            <w:szCs w:val="22"/>
            <w:rtl/>
            <w:rPrChange w:id="6735" w:author="Mohsen Jafarinejad" w:date="2019-05-12T10:59:00Z">
              <w:rPr>
                <w:rStyle w:val="Hyperlink"/>
                <w:rFonts w:hint="cs"/>
                <w:sz w:val="24"/>
                <w:szCs w:val="24"/>
                <w:rtl/>
              </w:rPr>
            </w:rPrChange>
          </w:rPr>
          <w:delText>ی</w:delText>
        </w:r>
        <w:r w:rsidRPr="00974A00" w:rsidDel="009667A9">
          <w:rPr>
            <w:sz w:val="22"/>
            <w:szCs w:val="22"/>
            <w:rtl/>
            <w:rPrChange w:id="6736" w:author="Mohsen Jafarinejad" w:date="2019-05-12T10:59:00Z">
              <w:rPr>
                <w:rStyle w:val="Hyperlink"/>
                <w:sz w:val="24"/>
                <w:szCs w:val="24"/>
                <w:rtl/>
              </w:rPr>
            </w:rPrChange>
          </w:rPr>
          <w:delText xml:space="preserve"> </w:delText>
        </w:r>
        <w:r w:rsidRPr="00974A00" w:rsidDel="009667A9">
          <w:rPr>
            <w:sz w:val="22"/>
            <w:szCs w:val="22"/>
            <w:rPrChange w:id="6737" w:author="Mohsen Jafarinejad" w:date="2019-05-12T10:59:00Z">
              <w:rPr>
                <w:rStyle w:val="Hyperlink"/>
                <w:sz w:val="24"/>
                <w:szCs w:val="24"/>
              </w:rPr>
            </w:rPrChange>
          </w:rPr>
          <w:delText>Shewanella oneidensis MR-1</w:delText>
        </w:r>
        <w:r w:rsidRPr="00974A00" w:rsidDel="009667A9">
          <w:rPr>
            <w:sz w:val="22"/>
            <w:szCs w:val="22"/>
            <w:rtl/>
            <w:rPrChange w:id="6738" w:author="Mohsen Jafarinejad" w:date="2019-05-12T10:59:00Z">
              <w:rPr>
                <w:rStyle w:val="Hyperlink"/>
                <w:sz w:val="24"/>
                <w:szCs w:val="24"/>
                <w:rtl/>
              </w:rPr>
            </w:rPrChange>
          </w:rPr>
          <w:delText xml:space="preserve"> و الکترود نمد گراف</w:delText>
        </w:r>
        <w:r w:rsidRPr="00974A00" w:rsidDel="009667A9">
          <w:rPr>
            <w:rFonts w:hint="cs"/>
            <w:sz w:val="22"/>
            <w:szCs w:val="22"/>
            <w:rtl/>
            <w:rPrChange w:id="6739" w:author="Mohsen Jafarinejad" w:date="2019-05-12T10:59:00Z">
              <w:rPr>
                <w:rStyle w:val="Hyperlink"/>
                <w:rFonts w:hint="cs"/>
                <w:sz w:val="24"/>
                <w:szCs w:val="24"/>
                <w:rtl/>
              </w:rPr>
            </w:rPrChange>
          </w:rPr>
          <w:delText>یتی</w:delText>
        </w:r>
        <w:r w:rsidRPr="00974A00" w:rsidDel="009667A9">
          <w:rPr>
            <w:webHidden/>
            <w:sz w:val="22"/>
            <w:szCs w:val="22"/>
            <w:rPrChange w:id="6740" w:author="Mohsen Jafarinejad" w:date="2019-05-12T10:59:00Z">
              <w:rPr>
                <w:webHidden/>
                <w:sz w:val="24"/>
                <w:szCs w:val="24"/>
              </w:rPr>
            </w:rPrChange>
          </w:rPr>
          <w:tab/>
        </w:r>
      </w:del>
      <w:ins w:id="6741" w:author="Mohsen" w:date="2019-03-18T01:27:00Z">
        <w:del w:id="6742" w:author="Mohsen Jafarinejad" w:date="2019-04-06T08:42:00Z">
          <w:r w:rsidR="00C607BA" w:rsidRPr="00974A00" w:rsidDel="005222D8">
            <w:rPr>
              <w:webHidden/>
              <w:sz w:val="22"/>
              <w:szCs w:val="22"/>
              <w:rtl/>
              <w:lang w:bidi="ar-SA"/>
              <w:rPrChange w:id="6743" w:author="Mohsen Jafarinejad" w:date="2019-05-12T10:59:00Z">
                <w:rPr>
                  <w:webHidden/>
                  <w:sz w:val="24"/>
                  <w:szCs w:val="24"/>
                  <w:rtl/>
                </w:rPr>
              </w:rPrChange>
            </w:rPr>
            <w:delText>47</w:delText>
          </w:r>
        </w:del>
      </w:ins>
      <w:del w:id="6744" w:author="Mohsen Jafarinejad" w:date="2019-04-06T08:42:00Z">
        <w:r w:rsidRPr="00974A00" w:rsidDel="005222D8">
          <w:rPr>
            <w:webHidden/>
            <w:sz w:val="22"/>
            <w:szCs w:val="22"/>
            <w:rPrChange w:id="6745" w:author="Mohsen Jafarinejad" w:date="2019-05-12T10:59:00Z">
              <w:rPr>
                <w:webHidden/>
                <w:sz w:val="24"/>
                <w:szCs w:val="24"/>
              </w:rPr>
            </w:rPrChange>
          </w:rPr>
          <w:delText>58</w:delText>
        </w:r>
      </w:del>
    </w:p>
    <w:p w14:paraId="337EA726" w14:textId="1E128112" w:rsidR="00433777" w:rsidRPr="00974A00" w:rsidDel="009667A9" w:rsidRDefault="00433777">
      <w:pPr>
        <w:pStyle w:val="TOC1"/>
        <w:rPr>
          <w:del w:id="6746" w:author="Mohsen Jafarinejad" w:date="2019-05-12T10:50:00Z"/>
          <w:rFonts w:eastAsiaTheme="minorEastAsia"/>
          <w:b w:val="0"/>
          <w:bCs w:val="0"/>
          <w:sz w:val="22"/>
          <w:szCs w:val="22"/>
          <w:rPrChange w:id="6747" w:author="Mohsen Jafarinejad" w:date="2019-05-12T10:59:00Z">
            <w:rPr>
              <w:del w:id="6748" w:author="Mohsen Jafarinejad" w:date="2019-05-12T10:50:00Z"/>
              <w:rFonts w:eastAsiaTheme="minorEastAsia"/>
            </w:rPr>
          </w:rPrChange>
        </w:rPr>
        <w:pPrChange w:id="6749" w:author="Mohsen Jafarinejad" w:date="2019-05-12T10:50:00Z">
          <w:pPr>
            <w:pStyle w:val="TOC1"/>
          </w:pPr>
        </w:pPrChange>
      </w:pPr>
      <w:del w:id="6750" w:author="Mohsen Jafarinejad" w:date="2019-05-12T10:50:00Z">
        <w:r w:rsidRPr="00974A00" w:rsidDel="009667A9">
          <w:rPr>
            <w:sz w:val="22"/>
            <w:szCs w:val="22"/>
            <w:rtl/>
            <w:rPrChange w:id="6751" w:author="Mohsen Jafarinejad" w:date="2019-05-12T10:59:00Z">
              <w:rPr>
                <w:rStyle w:val="Hyperlink"/>
                <w:sz w:val="24"/>
                <w:szCs w:val="24"/>
                <w:rtl/>
              </w:rPr>
            </w:rPrChange>
          </w:rPr>
          <w:delText xml:space="preserve">شکل </w:delText>
        </w:r>
        <w:r w:rsidR="0084216E" w:rsidRPr="00974A00" w:rsidDel="009667A9">
          <w:rPr>
            <w:sz w:val="22"/>
            <w:szCs w:val="22"/>
            <w:rtl/>
            <w:rPrChange w:id="6752" w:author="Mohsen Jafarinejad" w:date="2019-05-12T10:59:00Z">
              <w:rPr>
                <w:rStyle w:val="Hyperlink"/>
                <w:sz w:val="24"/>
                <w:szCs w:val="24"/>
                <w:rtl/>
              </w:rPr>
            </w:rPrChange>
          </w:rPr>
          <w:delText>3-2</w:delText>
        </w:r>
        <w:r w:rsidRPr="00974A00" w:rsidDel="009667A9">
          <w:rPr>
            <w:sz w:val="22"/>
            <w:szCs w:val="22"/>
            <w:rtl/>
            <w:rPrChange w:id="6753" w:author="Mohsen Jafarinejad" w:date="2019-05-12T10:59:00Z">
              <w:rPr>
                <w:rStyle w:val="Hyperlink"/>
                <w:sz w:val="24"/>
                <w:szCs w:val="24"/>
                <w:rtl/>
              </w:rPr>
            </w:rPrChange>
          </w:rPr>
          <w:delText xml:space="preserve"> فاز ا</w:delText>
        </w:r>
        <w:r w:rsidRPr="00974A00" w:rsidDel="009667A9">
          <w:rPr>
            <w:rFonts w:hint="cs"/>
            <w:sz w:val="22"/>
            <w:szCs w:val="22"/>
            <w:rtl/>
            <w:rPrChange w:id="6754" w:author="Mohsen Jafarinejad" w:date="2019-05-12T10:59:00Z">
              <w:rPr>
                <w:rStyle w:val="Hyperlink"/>
                <w:rFonts w:hint="cs"/>
                <w:sz w:val="24"/>
                <w:szCs w:val="24"/>
                <w:rtl/>
              </w:rPr>
            </w:rPrChange>
          </w:rPr>
          <w:delText>یستگاهی</w:delText>
        </w:r>
        <w:r w:rsidRPr="00974A00" w:rsidDel="009667A9">
          <w:rPr>
            <w:sz w:val="22"/>
            <w:szCs w:val="22"/>
            <w:rtl/>
            <w:rPrChange w:id="6755" w:author="Mohsen Jafarinejad" w:date="2019-05-12T10:59:00Z">
              <w:rPr>
                <w:rStyle w:val="Hyperlink"/>
                <w:sz w:val="24"/>
                <w:szCs w:val="24"/>
                <w:rtl/>
              </w:rPr>
            </w:rPrChange>
          </w:rPr>
          <w:delText xml:space="preserve"> رشد باکتر</w:delText>
        </w:r>
        <w:r w:rsidRPr="00974A00" w:rsidDel="009667A9">
          <w:rPr>
            <w:rFonts w:hint="cs"/>
            <w:sz w:val="22"/>
            <w:szCs w:val="22"/>
            <w:rtl/>
            <w:rPrChange w:id="6756" w:author="Mohsen Jafarinejad" w:date="2019-05-12T10:59:00Z">
              <w:rPr>
                <w:rStyle w:val="Hyperlink"/>
                <w:rFonts w:hint="cs"/>
                <w:sz w:val="24"/>
                <w:szCs w:val="24"/>
                <w:rtl/>
              </w:rPr>
            </w:rPrChange>
          </w:rPr>
          <w:delText>ی</w:delText>
        </w:r>
        <w:r w:rsidRPr="00974A00" w:rsidDel="009667A9">
          <w:rPr>
            <w:sz w:val="22"/>
            <w:szCs w:val="22"/>
            <w:rtl/>
            <w:rPrChange w:id="6757" w:author="Mohsen Jafarinejad" w:date="2019-05-12T10:59:00Z">
              <w:rPr>
                <w:rStyle w:val="Hyperlink"/>
                <w:sz w:val="24"/>
                <w:szCs w:val="24"/>
                <w:rtl/>
              </w:rPr>
            </w:rPrChange>
          </w:rPr>
          <w:delText xml:space="preserve"> ها</w:delText>
        </w:r>
        <w:r w:rsidRPr="00974A00" w:rsidDel="009667A9">
          <w:rPr>
            <w:webHidden/>
            <w:sz w:val="22"/>
            <w:szCs w:val="22"/>
            <w:rPrChange w:id="6758" w:author="Mohsen Jafarinejad" w:date="2019-05-12T10:59:00Z">
              <w:rPr>
                <w:webHidden/>
                <w:sz w:val="24"/>
                <w:szCs w:val="24"/>
              </w:rPr>
            </w:rPrChange>
          </w:rPr>
          <w:tab/>
        </w:r>
      </w:del>
      <w:ins w:id="6759" w:author="Mohsen" w:date="2019-03-18T01:27:00Z">
        <w:del w:id="6760" w:author="Mohsen Jafarinejad" w:date="2019-04-06T08:42:00Z">
          <w:r w:rsidR="00C607BA" w:rsidRPr="00974A00" w:rsidDel="005222D8">
            <w:rPr>
              <w:webHidden/>
              <w:sz w:val="22"/>
              <w:szCs w:val="22"/>
              <w:rtl/>
              <w:rPrChange w:id="6761" w:author="Mohsen Jafarinejad" w:date="2019-05-12T10:59:00Z">
                <w:rPr>
                  <w:webHidden/>
                  <w:sz w:val="24"/>
                  <w:szCs w:val="24"/>
                  <w:rtl/>
                </w:rPr>
              </w:rPrChange>
            </w:rPr>
            <w:delText>48</w:delText>
          </w:r>
        </w:del>
      </w:ins>
      <w:del w:id="6762" w:author="Mohsen Jafarinejad" w:date="2019-04-06T08:42:00Z">
        <w:r w:rsidRPr="00974A00" w:rsidDel="005222D8">
          <w:rPr>
            <w:webHidden/>
            <w:sz w:val="22"/>
            <w:szCs w:val="22"/>
            <w:rPrChange w:id="6763" w:author="Mohsen Jafarinejad" w:date="2019-05-12T10:59:00Z">
              <w:rPr>
                <w:webHidden/>
                <w:sz w:val="24"/>
                <w:szCs w:val="24"/>
              </w:rPr>
            </w:rPrChange>
          </w:rPr>
          <w:delText>59</w:delText>
        </w:r>
      </w:del>
    </w:p>
    <w:p w14:paraId="1CDF2CE8" w14:textId="2C4CA004" w:rsidR="00433777" w:rsidRPr="00974A00" w:rsidDel="009667A9" w:rsidRDefault="00433777">
      <w:pPr>
        <w:pStyle w:val="TOC1"/>
        <w:rPr>
          <w:del w:id="6764" w:author="Mohsen Jafarinejad" w:date="2019-05-12T10:50:00Z"/>
          <w:rFonts w:eastAsiaTheme="minorEastAsia"/>
          <w:b w:val="0"/>
          <w:bCs w:val="0"/>
          <w:sz w:val="22"/>
          <w:szCs w:val="22"/>
          <w:rPrChange w:id="6765" w:author="Mohsen Jafarinejad" w:date="2019-05-12T10:59:00Z">
            <w:rPr>
              <w:del w:id="6766" w:author="Mohsen Jafarinejad" w:date="2019-05-12T10:50:00Z"/>
              <w:rFonts w:eastAsiaTheme="minorEastAsia"/>
            </w:rPr>
          </w:rPrChange>
        </w:rPr>
        <w:pPrChange w:id="6767" w:author="Mohsen Jafarinejad" w:date="2019-05-12T10:50:00Z">
          <w:pPr>
            <w:pStyle w:val="TOC1"/>
          </w:pPr>
        </w:pPrChange>
      </w:pPr>
      <w:del w:id="6768" w:author="Mohsen Jafarinejad" w:date="2019-05-12T10:50:00Z">
        <w:r w:rsidRPr="00974A00" w:rsidDel="009667A9">
          <w:rPr>
            <w:sz w:val="22"/>
            <w:szCs w:val="22"/>
            <w:rtl/>
            <w:rPrChange w:id="6769" w:author="Mohsen Jafarinejad" w:date="2019-05-12T10:59:00Z">
              <w:rPr>
                <w:rStyle w:val="Hyperlink"/>
                <w:sz w:val="24"/>
                <w:szCs w:val="24"/>
                <w:rtl/>
              </w:rPr>
            </w:rPrChange>
          </w:rPr>
          <w:delText>شکل 3-3 نما</w:delText>
        </w:r>
        <w:r w:rsidRPr="00974A00" w:rsidDel="009667A9">
          <w:rPr>
            <w:rFonts w:hint="cs"/>
            <w:sz w:val="22"/>
            <w:szCs w:val="22"/>
            <w:rtl/>
            <w:rPrChange w:id="6770" w:author="Mohsen Jafarinejad" w:date="2019-05-12T10:59:00Z">
              <w:rPr>
                <w:rStyle w:val="Hyperlink"/>
                <w:rFonts w:hint="cs"/>
                <w:sz w:val="24"/>
                <w:szCs w:val="24"/>
                <w:rtl/>
              </w:rPr>
            </w:rPrChange>
          </w:rPr>
          <w:delText>یه</w:delText>
        </w:r>
        <w:r w:rsidRPr="00974A00" w:rsidDel="009667A9">
          <w:rPr>
            <w:sz w:val="22"/>
            <w:szCs w:val="22"/>
            <w:rtl/>
            <w:rPrChange w:id="6771" w:author="Mohsen Jafarinejad" w:date="2019-05-12T10:59:00Z">
              <w:rPr>
                <w:rStyle w:val="Hyperlink"/>
                <w:sz w:val="24"/>
                <w:szCs w:val="24"/>
                <w:rtl/>
              </w:rPr>
            </w:rPrChange>
          </w:rPr>
          <w:delText xml:space="preserve"> نواح</w:delText>
        </w:r>
        <w:r w:rsidRPr="00974A00" w:rsidDel="009667A9">
          <w:rPr>
            <w:rFonts w:hint="cs"/>
            <w:sz w:val="22"/>
            <w:szCs w:val="22"/>
            <w:rtl/>
            <w:rPrChange w:id="6772" w:author="Mohsen Jafarinejad" w:date="2019-05-12T10:59:00Z">
              <w:rPr>
                <w:rStyle w:val="Hyperlink"/>
                <w:rFonts w:hint="cs"/>
                <w:sz w:val="24"/>
                <w:szCs w:val="24"/>
                <w:rtl/>
              </w:rPr>
            </w:rPrChange>
          </w:rPr>
          <w:delText>ی</w:delText>
        </w:r>
        <w:r w:rsidRPr="00974A00" w:rsidDel="009667A9">
          <w:rPr>
            <w:sz w:val="22"/>
            <w:szCs w:val="22"/>
            <w:rtl/>
            <w:rPrChange w:id="6773" w:author="Mohsen Jafarinejad" w:date="2019-05-12T10:59:00Z">
              <w:rPr>
                <w:rStyle w:val="Hyperlink"/>
                <w:sz w:val="24"/>
                <w:szCs w:val="24"/>
                <w:rtl/>
              </w:rPr>
            </w:rPrChange>
          </w:rPr>
          <w:delText xml:space="preserve"> مورد شب</w:delText>
        </w:r>
        <w:r w:rsidRPr="00974A00" w:rsidDel="009667A9">
          <w:rPr>
            <w:rFonts w:hint="cs"/>
            <w:sz w:val="22"/>
            <w:szCs w:val="22"/>
            <w:rtl/>
            <w:rPrChange w:id="6774" w:author="Mohsen Jafarinejad" w:date="2019-05-12T10:59:00Z">
              <w:rPr>
                <w:rStyle w:val="Hyperlink"/>
                <w:rFonts w:hint="cs"/>
                <w:sz w:val="24"/>
                <w:szCs w:val="24"/>
                <w:rtl/>
              </w:rPr>
            </w:rPrChange>
          </w:rPr>
          <w:delText>یه‌سازی</w:delText>
        </w:r>
        <w:r w:rsidRPr="00974A00" w:rsidDel="009667A9">
          <w:rPr>
            <w:webHidden/>
            <w:sz w:val="22"/>
            <w:szCs w:val="22"/>
            <w:rPrChange w:id="6775" w:author="Mohsen Jafarinejad" w:date="2019-05-12T10:59:00Z">
              <w:rPr>
                <w:webHidden/>
                <w:sz w:val="24"/>
                <w:szCs w:val="24"/>
              </w:rPr>
            </w:rPrChange>
          </w:rPr>
          <w:tab/>
        </w:r>
      </w:del>
      <w:ins w:id="6776" w:author="Mohsen" w:date="2019-03-18T01:27:00Z">
        <w:del w:id="6777" w:author="Mohsen Jafarinejad" w:date="2019-04-06T08:42:00Z">
          <w:r w:rsidR="00C607BA" w:rsidRPr="00974A00" w:rsidDel="005222D8">
            <w:rPr>
              <w:webHidden/>
              <w:sz w:val="22"/>
              <w:szCs w:val="22"/>
              <w:rtl/>
              <w:rPrChange w:id="6778" w:author="Mohsen Jafarinejad" w:date="2019-05-12T10:59:00Z">
                <w:rPr>
                  <w:webHidden/>
                  <w:sz w:val="24"/>
                  <w:szCs w:val="24"/>
                  <w:rtl/>
                </w:rPr>
              </w:rPrChange>
            </w:rPr>
            <w:delText>49</w:delText>
          </w:r>
        </w:del>
      </w:ins>
      <w:del w:id="6779" w:author="Mohsen Jafarinejad" w:date="2019-04-06T08:42:00Z">
        <w:r w:rsidRPr="00974A00" w:rsidDel="005222D8">
          <w:rPr>
            <w:webHidden/>
            <w:sz w:val="22"/>
            <w:szCs w:val="22"/>
            <w:rPrChange w:id="6780" w:author="Mohsen Jafarinejad" w:date="2019-05-12T10:59:00Z">
              <w:rPr>
                <w:webHidden/>
                <w:sz w:val="24"/>
                <w:szCs w:val="24"/>
              </w:rPr>
            </w:rPrChange>
          </w:rPr>
          <w:delText>60</w:delText>
        </w:r>
      </w:del>
    </w:p>
    <w:p w14:paraId="38CA7A6D" w14:textId="02302B05" w:rsidR="00433777" w:rsidRPr="00974A00" w:rsidDel="009667A9" w:rsidRDefault="00433777">
      <w:pPr>
        <w:pStyle w:val="TOC1"/>
        <w:rPr>
          <w:del w:id="6781" w:author="Mohsen Jafarinejad" w:date="2019-05-12T10:50:00Z"/>
          <w:rFonts w:eastAsiaTheme="minorEastAsia"/>
          <w:b w:val="0"/>
          <w:bCs w:val="0"/>
          <w:sz w:val="22"/>
          <w:szCs w:val="22"/>
          <w:rPrChange w:id="6782" w:author="Mohsen Jafarinejad" w:date="2019-05-12T10:59:00Z">
            <w:rPr>
              <w:del w:id="6783" w:author="Mohsen Jafarinejad" w:date="2019-05-12T10:50:00Z"/>
              <w:rFonts w:eastAsiaTheme="minorEastAsia"/>
            </w:rPr>
          </w:rPrChange>
        </w:rPr>
        <w:pPrChange w:id="6784" w:author="Mohsen Jafarinejad" w:date="2019-05-12T10:50:00Z">
          <w:pPr>
            <w:pStyle w:val="TOC1"/>
          </w:pPr>
        </w:pPrChange>
      </w:pPr>
      <w:del w:id="6785" w:author="Mohsen Jafarinejad" w:date="2019-05-12T10:50:00Z">
        <w:r w:rsidRPr="00974A00" w:rsidDel="009667A9">
          <w:rPr>
            <w:sz w:val="22"/>
            <w:szCs w:val="22"/>
            <w:rtl/>
            <w:rPrChange w:id="6786" w:author="Mohsen Jafarinejad" w:date="2019-05-12T10:59:00Z">
              <w:rPr>
                <w:rStyle w:val="Hyperlink"/>
                <w:sz w:val="24"/>
                <w:szCs w:val="24"/>
                <w:rtl/>
              </w:rPr>
            </w:rPrChange>
          </w:rPr>
          <w:delText xml:space="preserve">شکل </w:delText>
        </w:r>
        <w:r w:rsidR="0084216E" w:rsidRPr="00974A00" w:rsidDel="009667A9">
          <w:rPr>
            <w:sz w:val="22"/>
            <w:szCs w:val="22"/>
            <w:rtl/>
            <w:rPrChange w:id="6787" w:author="Mohsen Jafarinejad" w:date="2019-05-12T10:59:00Z">
              <w:rPr>
                <w:rStyle w:val="Hyperlink"/>
                <w:sz w:val="24"/>
                <w:szCs w:val="24"/>
                <w:rtl/>
              </w:rPr>
            </w:rPrChange>
          </w:rPr>
          <w:delText>3-4</w:delText>
        </w:r>
        <w:r w:rsidRPr="00974A00" w:rsidDel="009667A9">
          <w:rPr>
            <w:sz w:val="22"/>
            <w:szCs w:val="22"/>
            <w:rtl/>
            <w:rPrChange w:id="6788" w:author="Mohsen Jafarinejad" w:date="2019-05-12T10:59:00Z">
              <w:rPr>
                <w:rStyle w:val="Hyperlink"/>
                <w:sz w:val="24"/>
                <w:szCs w:val="24"/>
                <w:rtl/>
              </w:rPr>
            </w:rPrChange>
          </w:rPr>
          <w:delText xml:space="preserve"> منحن</w:delText>
        </w:r>
        <w:r w:rsidRPr="00974A00" w:rsidDel="009667A9">
          <w:rPr>
            <w:rFonts w:hint="cs"/>
            <w:sz w:val="22"/>
            <w:szCs w:val="22"/>
            <w:rtl/>
            <w:rPrChange w:id="6789" w:author="Mohsen Jafarinejad" w:date="2019-05-12T10:59:00Z">
              <w:rPr>
                <w:rStyle w:val="Hyperlink"/>
                <w:rFonts w:hint="cs"/>
                <w:sz w:val="24"/>
                <w:szCs w:val="24"/>
                <w:rtl/>
              </w:rPr>
            </w:rPrChange>
          </w:rPr>
          <w:delText>ی</w:delText>
        </w:r>
        <w:r w:rsidRPr="00974A00" w:rsidDel="009667A9">
          <w:rPr>
            <w:sz w:val="22"/>
            <w:szCs w:val="22"/>
            <w:rtl/>
            <w:rPrChange w:id="6790" w:author="Mohsen Jafarinejad" w:date="2019-05-12T10:59:00Z">
              <w:rPr>
                <w:rStyle w:val="Hyperlink"/>
                <w:sz w:val="24"/>
                <w:szCs w:val="24"/>
                <w:rtl/>
              </w:rPr>
            </w:rPrChange>
          </w:rPr>
          <w:delText xml:space="preserve"> پولار</w:delText>
        </w:r>
        <w:r w:rsidRPr="00974A00" w:rsidDel="009667A9">
          <w:rPr>
            <w:rFonts w:hint="cs"/>
            <w:sz w:val="22"/>
            <w:szCs w:val="22"/>
            <w:rtl/>
            <w:rPrChange w:id="6791" w:author="Mohsen Jafarinejad" w:date="2019-05-12T10:59:00Z">
              <w:rPr>
                <w:rStyle w:val="Hyperlink"/>
                <w:rFonts w:hint="cs"/>
                <w:sz w:val="24"/>
                <w:szCs w:val="24"/>
                <w:rtl/>
              </w:rPr>
            </w:rPrChange>
          </w:rPr>
          <w:delText>یزاسیون</w:delText>
        </w:r>
        <w:r w:rsidRPr="00974A00" w:rsidDel="009667A9">
          <w:rPr>
            <w:sz w:val="22"/>
            <w:szCs w:val="22"/>
            <w:rtl/>
            <w:rPrChange w:id="6792" w:author="Mohsen Jafarinejad" w:date="2019-05-12T10:59:00Z">
              <w:rPr>
                <w:rStyle w:val="Hyperlink"/>
                <w:sz w:val="24"/>
                <w:szCs w:val="24"/>
                <w:rtl/>
              </w:rPr>
            </w:rPrChange>
          </w:rPr>
          <w:delText xml:space="preserve"> پ</w:delText>
        </w:r>
        <w:r w:rsidRPr="00974A00" w:rsidDel="009667A9">
          <w:rPr>
            <w:rFonts w:hint="cs"/>
            <w:sz w:val="22"/>
            <w:szCs w:val="22"/>
            <w:rtl/>
            <w:rPrChange w:id="6793" w:author="Mohsen Jafarinejad" w:date="2019-05-12T10:59:00Z">
              <w:rPr>
                <w:rStyle w:val="Hyperlink"/>
                <w:rFonts w:hint="cs"/>
                <w:sz w:val="24"/>
                <w:szCs w:val="24"/>
                <w:rtl/>
              </w:rPr>
            </w:rPrChange>
          </w:rPr>
          <w:delText>یل</w:delText>
        </w:r>
        <w:r w:rsidRPr="00974A00" w:rsidDel="009667A9">
          <w:rPr>
            <w:sz w:val="22"/>
            <w:szCs w:val="22"/>
            <w:rtl/>
            <w:rPrChange w:id="6794" w:author="Mohsen Jafarinejad" w:date="2019-05-12T10:59:00Z">
              <w:rPr>
                <w:rStyle w:val="Hyperlink"/>
                <w:sz w:val="24"/>
                <w:szCs w:val="24"/>
                <w:rtl/>
              </w:rPr>
            </w:rPrChange>
          </w:rPr>
          <w:delText xml:space="preserve"> سوخت</w:delText>
        </w:r>
        <w:r w:rsidRPr="00974A00" w:rsidDel="009667A9">
          <w:rPr>
            <w:rFonts w:hint="cs"/>
            <w:sz w:val="22"/>
            <w:szCs w:val="22"/>
            <w:rtl/>
            <w:rPrChange w:id="6795" w:author="Mohsen Jafarinejad" w:date="2019-05-12T10:59:00Z">
              <w:rPr>
                <w:rStyle w:val="Hyperlink"/>
                <w:rFonts w:hint="cs"/>
                <w:sz w:val="24"/>
                <w:szCs w:val="24"/>
                <w:rtl/>
              </w:rPr>
            </w:rPrChange>
          </w:rPr>
          <w:delText>ی</w:delText>
        </w:r>
        <w:r w:rsidRPr="00974A00" w:rsidDel="009667A9">
          <w:rPr>
            <w:sz w:val="22"/>
            <w:szCs w:val="22"/>
            <w:rtl/>
            <w:rPrChange w:id="6796" w:author="Mohsen Jafarinejad" w:date="2019-05-12T10:59:00Z">
              <w:rPr>
                <w:rStyle w:val="Hyperlink"/>
                <w:sz w:val="24"/>
                <w:szCs w:val="24"/>
                <w:rtl/>
              </w:rPr>
            </w:rPrChange>
          </w:rPr>
          <w:delText xml:space="preserve"> م</w:delText>
        </w:r>
        <w:r w:rsidRPr="00974A00" w:rsidDel="009667A9">
          <w:rPr>
            <w:rFonts w:hint="cs"/>
            <w:sz w:val="22"/>
            <w:szCs w:val="22"/>
            <w:rtl/>
            <w:rPrChange w:id="6797" w:author="Mohsen Jafarinejad" w:date="2019-05-12T10:59:00Z">
              <w:rPr>
                <w:rStyle w:val="Hyperlink"/>
                <w:rFonts w:hint="cs"/>
                <w:sz w:val="24"/>
                <w:szCs w:val="24"/>
                <w:rtl/>
              </w:rPr>
            </w:rPrChange>
          </w:rPr>
          <w:delText>یکروبی</w:delText>
        </w:r>
        <w:r w:rsidRPr="00974A00" w:rsidDel="009667A9">
          <w:rPr>
            <w:sz w:val="22"/>
            <w:szCs w:val="22"/>
            <w:rtl/>
            <w:rPrChange w:id="6798" w:author="Mohsen Jafarinejad" w:date="2019-05-12T10:59:00Z">
              <w:rPr>
                <w:rStyle w:val="Hyperlink"/>
                <w:sz w:val="24"/>
                <w:szCs w:val="24"/>
                <w:rtl/>
              </w:rPr>
            </w:rPrChange>
          </w:rPr>
          <w:delText xml:space="preserve"> اول</w:delText>
        </w:r>
        <w:r w:rsidRPr="00974A00" w:rsidDel="009667A9">
          <w:rPr>
            <w:rFonts w:hint="cs"/>
            <w:sz w:val="22"/>
            <w:szCs w:val="22"/>
            <w:rtl/>
            <w:rPrChange w:id="6799" w:author="Mohsen Jafarinejad" w:date="2019-05-12T10:59:00Z">
              <w:rPr>
                <w:rStyle w:val="Hyperlink"/>
                <w:rFonts w:hint="cs"/>
                <w:sz w:val="24"/>
                <w:szCs w:val="24"/>
                <w:rtl/>
              </w:rPr>
            </w:rPrChange>
          </w:rPr>
          <w:delText>یه</w:delText>
        </w:r>
        <w:r w:rsidRPr="00974A00" w:rsidDel="009667A9">
          <w:rPr>
            <w:sz w:val="22"/>
            <w:szCs w:val="22"/>
            <w:rtl/>
            <w:rPrChange w:id="6800" w:author="Mohsen Jafarinejad" w:date="2019-05-12T10:59:00Z">
              <w:rPr>
                <w:rStyle w:val="Hyperlink"/>
                <w:sz w:val="24"/>
                <w:szCs w:val="24"/>
                <w:rtl/>
              </w:rPr>
            </w:rPrChange>
          </w:rPr>
          <w:delText xml:space="preserve"> مورد شب</w:delText>
        </w:r>
        <w:r w:rsidRPr="00974A00" w:rsidDel="009667A9">
          <w:rPr>
            <w:rFonts w:hint="cs"/>
            <w:sz w:val="22"/>
            <w:szCs w:val="22"/>
            <w:rtl/>
            <w:rPrChange w:id="6801" w:author="Mohsen Jafarinejad" w:date="2019-05-12T10:59:00Z">
              <w:rPr>
                <w:rStyle w:val="Hyperlink"/>
                <w:rFonts w:hint="cs"/>
                <w:sz w:val="24"/>
                <w:szCs w:val="24"/>
                <w:rtl/>
              </w:rPr>
            </w:rPrChange>
          </w:rPr>
          <w:delText>یه</w:delText>
        </w:r>
        <w:r w:rsidRPr="00974A00" w:rsidDel="009667A9">
          <w:rPr>
            <w:sz w:val="22"/>
            <w:szCs w:val="22"/>
            <w:rtl/>
            <w:rPrChange w:id="6802" w:author="Mohsen Jafarinejad" w:date="2019-05-12T10:59:00Z">
              <w:rPr>
                <w:rStyle w:val="Hyperlink"/>
                <w:sz w:val="24"/>
                <w:szCs w:val="24"/>
                <w:rtl/>
              </w:rPr>
            </w:rPrChange>
          </w:rPr>
          <w:delText xml:space="preserve"> ساز</w:delText>
        </w:r>
        <w:r w:rsidRPr="00974A00" w:rsidDel="009667A9">
          <w:rPr>
            <w:rFonts w:hint="cs"/>
            <w:sz w:val="22"/>
            <w:szCs w:val="22"/>
            <w:rtl/>
            <w:rPrChange w:id="6803" w:author="Mohsen Jafarinejad" w:date="2019-05-12T10:59:00Z">
              <w:rPr>
                <w:rStyle w:val="Hyperlink"/>
                <w:rFonts w:hint="cs"/>
                <w:sz w:val="24"/>
                <w:szCs w:val="24"/>
                <w:rtl/>
              </w:rPr>
            </w:rPrChange>
          </w:rPr>
          <w:delText>ی</w:delText>
        </w:r>
        <w:r w:rsidRPr="00974A00" w:rsidDel="009667A9">
          <w:rPr>
            <w:webHidden/>
            <w:sz w:val="22"/>
            <w:szCs w:val="22"/>
            <w:rPrChange w:id="6804" w:author="Mohsen Jafarinejad" w:date="2019-05-12T10:59:00Z">
              <w:rPr>
                <w:webHidden/>
                <w:sz w:val="24"/>
                <w:szCs w:val="24"/>
              </w:rPr>
            </w:rPrChange>
          </w:rPr>
          <w:tab/>
        </w:r>
      </w:del>
      <w:ins w:id="6805" w:author="Mohsen" w:date="2019-03-18T01:27:00Z">
        <w:del w:id="6806" w:author="Mohsen Jafarinejad" w:date="2019-04-06T08:42:00Z">
          <w:r w:rsidR="00C607BA" w:rsidRPr="00974A00" w:rsidDel="005222D8">
            <w:rPr>
              <w:webHidden/>
              <w:sz w:val="22"/>
              <w:szCs w:val="22"/>
              <w:rtl/>
              <w:rPrChange w:id="6807" w:author="Mohsen Jafarinejad" w:date="2019-05-12T10:59:00Z">
                <w:rPr>
                  <w:webHidden/>
                  <w:sz w:val="24"/>
                  <w:szCs w:val="24"/>
                  <w:rtl/>
                </w:rPr>
              </w:rPrChange>
            </w:rPr>
            <w:delText>52</w:delText>
          </w:r>
        </w:del>
      </w:ins>
      <w:del w:id="6808" w:author="Mohsen Jafarinejad" w:date="2019-04-06T08:42:00Z">
        <w:r w:rsidRPr="00974A00" w:rsidDel="005222D8">
          <w:rPr>
            <w:webHidden/>
            <w:sz w:val="22"/>
            <w:szCs w:val="22"/>
            <w:rPrChange w:id="6809" w:author="Mohsen Jafarinejad" w:date="2019-05-12T10:59:00Z">
              <w:rPr>
                <w:webHidden/>
                <w:sz w:val="24"/>
                <w:szCs w:val="24"/>
              </w:rPr>
            </w:rPrChange>
          </w:rPr>
          <w:delText>63</w:delText>
        </w:r>
      </w:del>
    </w:p>
    <w:p w14:paraId="4AC77FA3" w14:textId="10AEF351" w:rsidR="00433777" w:rsidRPr="00974A00" w:rsidDel="009667A9" w:rsidRDefault="00433777">
      <w:pPr>
        <w:pStyle w:val="TOC1"/>
        <w:rPr>
          <w:del w:id="6810" w:author="Mohsen Jafarinejad" w:date="2019-05-12T10:50:00Z"/>
          <w:rFonts w:eastAsiaTheme="minorEastAsia"/>
          <w:b w:val="0"/>
          <w:bCs w:val="0"/>
          <w:sz w:val="22"/>
          <w:szCs w:val="22"/>
          <w:rPrChange w:id="6811" w:author="Mohsen Jafarinejad" w:date="2019-05-12T10:59:00Z">
            <w:rPr>
              <w:del w:id="6812" w:author="Mohsen Jafarinejad" w:date="2019-05-12T10:50:00Z"/>
              <w:rFonts w:eastAsiaTheme="minorEastAsia"/>
            </w:rPr>
          </w:rPrChange>
        </w:rPr>
        <w:pPrChange w:id="6813" w:author="Mohsen Jafarinejad" w:date="2019-05-12T10:50:00Z">
          <w:pPr>
            <w:pStyle w:val="TOC1"/>
          </w:pPr>
        </w:pPrChange>
      </w:pPr>
      <w:del w:id="6814" w:author="Mohsen Jafarinejad" w:date="2019-05-12T10:50:00Z">
        <w:r w:rsidRPr="00974A00" w:rsidDel="009667A9">
          <w:rPr>
            <w:sz w:val="22"/>
            <w:szCs w:val="22"/>
            <w:rtl/>
            <w:rPrChange w:id="6815" w:author="Mohsen Jafarinejad" w:date="2019-05-12T10:59:00Z">
              <w:rPr>
                <w:rStyle w:val="Hyperlink"/>
                <w:sz w:val="24"/>
                <w:szCs w:val="24"/>
                <w:rtl/>
              </w:rPr>
            </w:rPrChange>
          </w:rPr>
          <w:delText xml:space="preserve">شکل </w:delText>
        </w:r>
        <w:r w:rsidR="0084216E" w:rsidRPr="00974A00" w:rsidDel="009667A9">
          <w:rPr>
            <w:sz w:val="22"/>
            <w:szCs w:val="22"/>
            <w:rtl/>
            <w:rPrChange w:id="6816" w:author="Mohsen Jafarinejad" w:date="2019-05-12T10:59:00Z">
              <w:rPr>
                <w:rStyle w:val="Hyperlink"/>
                <w:sz w:val="24"/>
                <w:szCs w:val="24"/>
                <w:rtl/>
              </w:rPr>
            </w:rPrChange>
          </w:rPr>
          <w:delText>3-5</w:delText>
        </w:r>
        <w:r w:rsidRPr="00974A00" w:rsidDel="009667A9">
          <w:rPr>
            <w:sz w:val="22"/>
            <w:szCs w:val="22"/>
            <w:rtl/>
            <w:rPrChange w:id="6817" w:author="Mohsen Jafarinejad" w:date="2019-05-12T10:59:00Z">
              <w:rPr>
                <w:rStyle w:val="Hyperlink"/>
                <w:sz w:val="24"/>
                <w:szCs w:val="24"/>
                <w:rtl/>
              </w:rPr>
            </w:rPrChange>
          </w:rPr>
          <w:delText xml:space="preserve"> تغ</w:delText>
        </w:r>
        <w:r w:rsidRPr="00974A00" w:rsidDel="009667A9">
          <w:rPr>
            <w:rFonts w:hint="cs"/>
            <w:sz w:val="22"/>
            <w:szCs w:val="22"/>
            <w:rtl/>
            <w:rPrChange w:id="6818" w:author="Mohsen Jafarinejad" w:date="2019-05-12T10:59:00Z">
              <w:rPr>
                <w:rStyle w:val="Hyperlink"/>
                <w:rFonts w:hint="cs"/>
                <w:sz w:val="24"/>
                <w:szCs w:val="24"/>
                <w:rtl/>
              </w:rPr>
            </w:rPrChange>
          </w:rPr>
          <w:delText>ییرات</w:delText>
        </w:r>
        <w:r w:rsidRPr="00974A00" w:rsidDel="009667A9">
          <w:rPr>
            <w:sz w:val="22"/>
            <w:szCs w:val="22"/>
            <w:rtl/>
            <w:rPrChange w:id="6819" w:author="Mohsen Jafarinejad" w:date="2019-05-12T10:59:00Z">
              <w:rPr>
                <w:rStyle w:val="Hyperlink"/>
                <w:sz w:val="24"/>
                <w:szCs w:val="24"/>
                <w:rtl/>
              </w:rPr>
            </w:rPrChange>
          </w:rPr>
          <w:delText xml:space="preserve"> جر</w:delText>
        </w:r>
        <w:r w:rsidRPr="00974A00" w:rsidDel="009667A9">
          <w:rPr>
            <w:rFonts w:hint="cs"/>
            <w:sz w:val="22"/>
            <w:szCs w:val="22"/>
            <w:rtl/>
            <w:rPrChange w:id="6820" w:author="Mohsen Jafarinejad" w:date="2019-05-12T10:59:00Z">
              <w:rPr>
                <w:rStyle w:val="Hyperlink"/>
                <w:rFonts w:hint="cs"/>
                <w:sz w:val="24"/>
                <w:szCs w:val="24"/>
                <w:rtl/>
              </w:rPr>
            </w:rPrChange>
          </w:rPr>
          <w:delText>یان</w:delText>
        </w:r>
        <w:r w:rsidRPr="00974A00" w:rsidDel="009667A9">
          <w:rPr>
            <w:sz w:val="22"/>
            <w:szCs w:val="22"/>
            <w:rtl/>
            <w:rPrChange w:id="6821" w:author="Mohsen Jafarinejad" w:date="2019-05-12T10:59:00Z">
              <w:rPr>
                <w:rStyle w:val="Hyperlink"/>
                <w:sz w:val="24"/>
                <w:szCs w:val="24"/>
                <w:rtl/>
              </w:rPr>
            </w:rPrChange>
          </w:rPr>
          <w:delText xml:space="preserve"> و ولتاژ با تغ</w:delText>
        </w:r>
        <w:r w:rsidRPr="00974A00" w:rsidDel="009667A9">
          <w:rPr>
            <w:rFonts w:hint="cs"/>
            <w:sz w:val="22"/>
            <w:szCs w:val="22"/>
            <w:rtl/>
            <w:rPrChange w:id="6822" w:author="Mohsen Jafarinejad" w:date="2019-05-12T10:59:00Z">
              <w:rPr>
                <w:rStyle w:val="Hyperlink"/>
                <w:rFonts w:hint="cs"/>
                <w:sz w:val="24"/>
                <w:szCs w:val="24"/>
                <w:rtl/>
              </w:rPr>
            </w:rPrChange>
          </w:rPr>
          <w:delText>ییرات</w:delText>
        </w:r>
        <w:r w:rsidRPr="00974A00" w:rsidDel="009667A9">
          <w:rPr>
            <w:sz w:val="22"/>
            <w:szCs w:val="22"/>
            <w:rtl/>
            <w:rPrChange w:id="6823" w:author="Mohsen Jafarinejad" w:date="2019-05-12T10:59:00Z">
              <w:rPr>
                <w:rStyle w:val="Hyperlink"/>
                <w:sz w:val="24"/>
                <w:szCs w:val="24"/>
                <w:rtl/>
              </w:rPr>
            </w:rPrChange>
          </w:rPr>
          <w:delText xml:space="preserve"> اغتشاش در پ</w:delText>
        </w:r>
        <w:r w:rsidRPr="00974A00" w:rsidDel="009667A9">
          <w:rPr>
            <w:rFonts w:hint="cs"/>
            <w:sz w:val="22"/>
            <w:szCs w:val="22"/>
            <w:rtl/>
            <w:rPrChange w:id="6824" w:author="Mohsen Jafarinejad" w:date="2019-05-12T10:59:00Z">
              <w:rPr>
                <w:rStyle w:val="Hyperlink"/>
                <w:rFonts w:hint="cs"/>
                <w:sz w:val="24"/>
                <w:szCs w:val="24"/>
                <w:rtl/>
              </w:rPr>
            </w:rPrChange>
          </w:rPr>
          <w:delText>یل</w:delText>
        </w:r>
        <w:r w:rsidRPr="00974A00" w:rsidDel="009667A9">
          <w:rPr>
            <w:sz w:val="22"/>
            <w:szCs w:val="22"/>
            <w:rtl/>
            <w:rPrChange w:id="6825" w:author="Mohsen Jafarinejad" w:date="2019-05-12T10:59:00Z">
              <w:rPr>
                <w:rStyle w:val="Hyperlink"/>
                <w:sz w:val="24"/>
                <w:szCs w:val="24"/>
                <w:rtl/>
              </w:rPr>
            </w:rPrChange>
          </w:rPr>
          <w:delText xml:space="preserve"> آزما</w:delText>
        </w:r>
        <w:r w:rsidRPr="00974A00" w:rsidDel="009667A9">
          <w:rPr>
            <w:rFonts w:hint="cs"/>
            <w:sz w:val="22"/>
            <w:szCs w:val="22"/>
            <w:rtl/>
            <w:rPrChange w:id="6826" w:author="Mohsen Jafarinejad" w:date="2019-05-12T10:59:00Z">
              <w:rPr>
                <w:rStyle w:val="Hyperlink"/>
                <w:rFonts w:hint="cs"/>
                <w:sz w:val="24"/>
                <w:szCs w:val="24"/>
                <w:rtl/>
              </w:rPr>
            </w:rPrChange>
          </w:rPr>
          <w:delText>یشگاهی</w:delText>
        </w:r>
        <w:r w:rsidRPr="00974A00" w:rsidDel="009667A9">
          <w:rPr>
            <w:webHidden/>
            <w:sz w:val="22"/>
            <w:szCs w:val="22"/>
            <w:rPrChange w:id="6827" w:author="Mohsen Jafarinejad" w:date="2019-05-12T10:59:00Z">
              <w:rPr>
                <w:webHidden/>
                <w:sz w:val="24"/>
                <w:szCs w:val="24"/>
              </w:rPr>
            </w:rPrChange>
          </w:rPr>
          <w:tab/>
        </w:r>
      </w:del>
      <w:ins w:id="6828" w:author="Mohsen" w:date="2019-03-18T01:27:00Z">
        <w:del w:id="6829" w:author="Mohsen Jafarinejad" w:date="2019-04-06T08:42:00Z">
          <w:r w:rsidR="00C607BA" w:rsidRPr="00974A00" w:rsidDel="005222D8">
            <w:rPr>
              <w:webHidden/>
              <w:sz w:val="22"/>
              <w:szCs w:val="22"/>
              <w:rtl/>
              <w:rPrChange w:id="6830" w:author="Mohsen Jafarinejad" w:date="2019-05-12T10:59:00Z">
                <w:rPr>
                  <w:webHidden/>
                  <w:sz w:val="24"/>
                  <w:szCs w:val="24"/>
                  <w:rtl/>
                </w:rPr>
              </w:rPrChange>
            </w:rPr>
            <w:delText>53</w:delText>
          </w:r>
        </w:del>
      </w:ins>
      <w:del w:id="6831" w:author="Mohsen Jafarinejad" w:date="2019-04-06T08:42:00Z">
        <w:r w:rsidRPr="00974A00" w:rsidDel="005222D8">
          <w:rPr>
            <w:webHidden/>
            <w:sz w:val="22"/>
            <w:szCs w:val="22"/>
            <w:rPrChange w:id="6832" w:author="Mohsen Jafarinejad" w:date="2019-05-12T10:59:00Z">
              <w:rPr>
                <w:webHidden/>
                <w:sz w:val="24"/>
                <w:szCs w:val="24"/>
              </w:rPr>
            </w:rPrChange>
          </w:rPr>
          <w:delText>64</w:delText>
        </w:r>
      </w:del>
    </w:p>
    <w:p w14:paraId="62787A76" w14:textId="6E2E3116" w:rsidR="00433777" w:rsidRPr="00974A00" w:rsidDel="009667A9" w:rsidRDefault="00433777">
      <w:pPr>
        <w:pStyle w:val="TOC1"/>
        <w:rPr>
          <w:del w:id="6833" w:author="Mohsen Jafarinejad" w:date="2019-05-12T10:50:00Z"/>
          <w:rFonts w:eastAsiaTheme="minorEastAsia"/>
          <w:b w:val="0"/>
          <w:bCs w:val="0"/>
          <w:sz w:val="22"/>
          <w:szCs w:val="22"/>
          <w:rPrChange w:id="6834" w:author="Mohsen Jafarinejad" w:date="2019-05-12T10:59:00Z">
            <w:rPr>
              <w:del w:id="6835" w:author="Mohsen Jafarinejad" w:date="2019-05-12T10:50:00Z"/>
              <w:rFonts w:eastAsiaTheme="minorEastAsia"/>
            </w:rPr>
          </w:rPrChange>
        </w:rPr>
        <w:pPrChange w:id="6836" w:author="Mohsen Jafarinejad" w:date="2019-05-12T10:50:00Z">
          <w:pPr>
            <w:pStyle w:val="TOC1"/>
          </w:pPr>
        </w:pPrChange>
      </w:pPr>
      <w:del w:id="6837" w:author="Mohsen Jafarinejad" w:date="2019-05-12T10:50:00Z">
        <w:r w:rsidRPr="00974A00" w:rsidDel="009667A9">
          <w:rPr>
            <w:sz w:val="22"/>
            <w:szCs w:val="22"/>
            <w:rtl/>
            <w:rPrChange w:id="6838" w:author="Mohsen Jafarinejad" w:date="2019-05-12T10:59:00Z">
              <w:rPr>
                <w:rStyle w:val="Hyperlink"/>
                <w:sz w:val="24"/>
                <w:szCs w:val="24"/>
                <w:rtl/>
              </w:rPr>
            </w:rPrChange>
          </w:rPr>
          <w:delText xml:space="preserve">شکل </w:delText>
        </w:r>
        <w:r w:rsidR="0084216E" w:rsidRPr="00974A00" w:rsidDel="009667A9">
          <w:rPr>
            <w:sz w:val="22"/>
            <w:szCs w:val="22"/>
            <w:rtl/>
            <w:rPrChange w:id="6839" w:author="Mohsen Jafarinejad" w:date="2019-05-12T10:59:00Z">
              <w:rPr>
                <w:rStyle w:val="Hyperlink"/>
                <w:sz w:val="24"/>
                <w:szCs w:val="24"/>
                <w:rtl/>
              </w:rPr>
            </w:rPrChange>
          </w:rPr>
          <w:delText>3-6</w:delText>
        </w:r>
        <w:r w:rsidRPr="00974A00" w:rsidDel="009667A9">
          <w:rPr>
            <w:sz w:val="22"/>
            <w:szCs w:val="22"/>
            <w:rtl/>
            <w:rPrChange w:id="6840" w:author="Mohsen Jafarinejad" w:date="2019-05-12T10:59:00Z">
              <w:rPr>
                <w:rStyle w:val="Hyperlink"/>
                <w:sz w:val="24"/>
                <w:szCs w:val="24"/>
                <w:rtl/>
              </w:rPr>
            </w:rPrChange>
          </w:rPr>
          <w:delText xml:space="preserve"> محصولات حاصل از تجز</w:delText>
        </w:r>
        <w:r w:rsidRPr="00974A00" w:rsidDel="009667A9">
          <w:rPr>
            <w:rFonts w:hint="cs"/>
            <w:sz w:val="22"/>
            <w:szCs w:val="22"/>
            <w:rtl/>
            <w:rPrChange w:id="6841" w:author="Mohsen Jafarinejad" w:date="2019-05-12T10:59:00Z">
              <w:rPr>
                <w:rStyle w:val="Hyperlink"/>
                <w:rFonts w:hint="cs"/>
                <w:sz w:val="24"/>
                <w:szCs w:val="24"/>
                <w:rtl/>
              </w:rPr>
            </w:rPrChange>
          </w:rPr>
          <w:delText>یه</w:delText>
        </w:r>
        <w:r w:rsidRPr="00974A00" w:rsidDel="009667A9">
          <w:rPr>
            <w:sz w:val="22"/>
            <w:szCs w:val="22"/>
            <w:rtl/>
            <w:rPrChange w:id="6842" w:author="Mohsen Jafarinejad" w:date="2019-05-12T10:59:00Z">
              <w:rPr>
                <w:rStyle w:val="Hyperlink"/>
                <w:sz w:val="24"/>
                <w:szCs w:val="24"/>
                <w:rtl/>
              </w:rPr>
            </w:rPrChange>
          </w:rPr>
          <w:delText xml:space="preserve"> لاکتات</w:delText>
        </w:r>
        <w:r w:rsidRPr="00974A00" w:rsidDel="009667A9">
          <w:rPr>
            <w:webHidden/>
            <w:sz w:val="22"/>
            <w:szCs w:val="22"/>
            <w:rPrChange w:id="6843" w:author="Mohsen Jafarinejad" w:date="2019-05-12T10:59:00Z">
              <w:rPr>
                <w:webHidden/>
                <w:sz w:val="24"/>
                <w:szCs w:val="24"/>
              </w:rPr>
            </w:rPrChange>
          </w:rPr>
          <w:tab/>
        </w:r>
      </w:del>
      <w:ins w:id="6844" w:author="Mohsen" w:date="2019-03-18T01:27:00Z">
        <w:del w:id="6845" w:author="Mohsen Jafarinejad" w:date="2019-04-06T08:42:00Z">
          <w:r w:rsidR="00C607BA" w:rsidRPr="00974A00" w:rsidDel="005222D8">
            <w:rPr>
              <w:webHidden/>
              <w:sz w:val="22"/>
              <w:szCs w:val="22"/>
              <w:rtl/>
              <w:rPrChange w:id="6846" w:author="Mohsen Jafarinejad" w:date="2019-05-12T10:59:00Z">
                <w:rPr>
                  <w:webHidden/>
                  <w:sz w:val="24"/>
                  <w:szCs w:val="24"/>
                  <w:rtl/>
                </w:rPr>
              </w:rPrChange>
            </w:rPr>
            <w:delText>53</w:delText>
          </w:r>
        </w:del>
      </w:ins>
      <w:del w:id="6847" w:author="Mohsen Jafarinejad" w:date="2019-04-06T08:42:00Z">
        <w:r w:rsidRPr="00974A00" w:rsidDel="005222D8">
          <w:rPr>
            <w:webHidden/>
            <w:sz w:val="22"/>
            <w:szCs w:val="22"/>
            <w:rPrChange w:id="6848" w:author="Mohsen Jafarinejad" w:date="2019-05-12T10:59:00Z">
              <w:rPr>
                <w:webHidden/>
                <w:sz w:val="24"/>
                <w:szCs w:val="24"/>
              </w:rPr>
            </w:rPrChange>
          </w:rPr>
          <w:delText>64</w:delText>
        </w:r>
      </w:del>
    </w:p>
    <w:p w14:paraId="42FEF070" w14:textId="20B58767" w:rsidR="00433777" w:rsidRPr="00974A00" w:rsidDel="009667A9" w:rsidRDefault="00433777">
      <w:pPr>
        <w:pStyle w:val="TOC1"/>
        <w:rPr>
          <w:del w:id="6849" w:author="Mohsen Jafarinejad" w:date="2019-05-12T10:50:00Z"/>
          <w:rFonts w:eastAsiaTheme="minorEastAsia"/>
          <w:b w:val="0"/>
          <w:bCs w:val="0"/>
          <w:sz w:val="22"/>
          <w:szCs w:val="22"/>
          <w:rPrChange w:id="6850" w:author="Mohsen Jafarinejad" w:date="2019-05-12T10:59:00Z">
            <w:rPr>
              <w:del w:id="6851" w:author="Mohsen Jafarinejad" w:date="2019-05-12T10:50:00Z"/>
              <w:rFonts w:eastAsiaTheme="minorEastAsia"/>
            </w:rPr>
          </w:rPrChange>
        </w:rPr>
        <w:pPrChange w:id="6852" w:author="Mohsen Jafarinejad" w:date="2019-05-12T10:50:00Z">
          <w:pPr>
            <w:pStyle w:val="TOC1"/>
          </w:pPr>
        </w:pPrChange>
      </w:pPr>
      <w:del w:id="6853" w:author="Mohsen Jafarinejad" w:date="2019-05-12T10:50:00Z">
        <w:r w:rsidRPr="00974A00" w:rsidDel="009667A9">
          <w:rPr>
            <w:sz w:val="22"/>
            <w:szCs w:val="22"/>
            <w:rtl/>
            <w:rPrChange w:id="6854" w:author="Mohsen Jafarinejad" w:date="2019-05-12T10:59:00Z">
              <w:rPr>
                <w:rStyle w:val="Hyperlink"/>
                <w:sz w:val="24"/>
                <w:szCs w:val="24"/>
                <w:rtl/>
              </w:rPr>
            </w:rPrChange>
          </w:rPr>
          <w:delText xml:space="preserve">شکل </w:delText>
        </w:r>
        <w:r w:rsidR="0084216E" w:rsidRPr="00974A00" w:rsidDel="009667A9">
          <w:rPr>
            <w:sz w:val="22"/>
            <w:szCs w:val="22"/>
            <w:rtl/>
            <w:rPrChange w:id="6855" w:author="Mohsen Jafarinejad" w:date="2019-05-12T10:59:00Z">
              <w:rPr>
                <w:rStyle w:val="Hyperlink"/>
                <w:sz w:val="24"/>
                <w:szCs w:val="24"/>
                <w:rtl/>
              </w:rPr>
            </w:rPrChange>
          </w:rPr>
          <w:delText>3-7</w:delText>
        </w:r>
        <w:r w:rsidRPr="00974A00" w:rsidDel="009667A9">
          <w:rPr>
            <w:sz w:val="22"/>
            <w:szCs w:val="22"/>
            <w:rtl/>
            <w:rPrChange w:id="6856" w:author="Mohsen Jafarinejad" w:date="2019-05-12T10:59:00Z">
              <w:rPr>
                <w:rStyle w:val="Hyperlink"/>
                <w:sz w:val="24"/>
                <w:szCs w:val="24"/>
                <w:rtl/>
              </w:rPr>
            </w:rPrChange>
          </w:rPr>
          <w:delText xml:space="preserve"> تغ</w:delText>
        </w:r>
        <w:r w:rsidRPr="00974A00" w:rsidDel="009667A9">
          <w:rPr>
            <w:rFonts w:hint="cs"/>
            <w:sz w:val="22"/>
            <w:szCs w:val="22"/>
            <w:rtl/>
            <w:rPrChange w:id="6857" w:author="Mohsen Jafarinejad" w:date="2019-05-12T10:59:00Z">
              <w:rPr>
                <w:rStyle w:val="Hyperlink"/>
                <w:rFonts w:hint="cs"/>
                <w:sz w:val="24"/>
                <w:szCs w:val="24"/>
                <w:rtl/>
              </w:rPr>
            </w:rPrChange>
          </w:rPr>
          <w:delText>ییرات</w:delText>
        </w:r>
        <w:r w:rsidRPr="00974A00" w:rsidDel="009667A9">
          <w:rPr>
            <w:sz w:val="22"/>
            <w:szCs w:val="22"/>
            <w:rtl/>
            <w:rPrChange w:id="6858" w:author="Mohsen Jafarinejad" w:date="2019-05-12T10:59:00Z">
              <w:rPr>
                <w:rStyle w:val="Hyperlink"/>
                <w:sz w:val="24"/>
                <w:szCs w:val="24"/>
                <w:rtl/>
              </w:rPr>
            </w:rPrChange>
          </w:rPr>
          <w:delText xml:space="preserve"> غلظت مواد در پ</w:delText>
        </w:r>
        <w:r w:rsidRPr="00974A00" w:rsidDel="009667A9">
          <w:rPr>
            <w:rFonts w:hint="cs"/>
            <w:sz w:val="22"/>
            <w:szCs w:val="22"/>
            <w:rtl/>
            <w:rPrChange w:id="6859" w:author="Mohsen Jafarinejad" w:date="2019-05-12T10:59:00Z">
              <w:rPr>
                <w:rStyle w:val="Hyperlink"/>
                <w:rFonts w:hint="cs"/>
                <w:sz w:val="24"/>
                <w:szCs w:val="24"/>
                <w:rtl/>
              </w:rPr>
            </w:rPrChange>
          </w:rPr>
          <w:delText>یل</w:delText>
        </w:r>
        <w:r w:rsidRPr="00974A00" w:rsidDel="009667A9">
          <w:rPr>
            <w:sz w:val="22"/>
            <w:szCs w:val="22"/>
            <w:rtl/>
            <w:rPrChange w:id="6860" w:author="Mohsen Jafarinejad" w:date="2019-05-12T10:59:00Z">
              <w:rPr>
                <w:rStyle w:val="Hyperlink"/>
                <w:sz w:val="24"/>
                <w:szCs w:val="24"/>
                <w:rtl/>
              </w:rPr>
            </w:rPrChange>
          </w:rPr>
          <w:delText xml:space="preserve"> م</w:delText>
        </w:r>
        <w:r w:rsidRPr="00974A00" w:rsidDel="009667A9">
          <w:rPr>
            <w:rFonts w:hint="cs"/>
            <w:sz w:val="22"/>
            <w:szCs w:val="22"/>
            <w:rtl/>
            <w:rPrChange w:id="6861" w:author="Mohsen Jafarinejad" w:date="2019-05-12T10:59:00Z">
              <w:rPr>
                <w:rStyle w:val="Hyperlink"/>
                <w:rFonts w:hint="cs"/>
                <w:sz w:val="24"/>
                <w:szCs w:val="24"/>
                <w:rtl/>
              </w:rPr>
            </w:rPrChange>
          </w:rPr>
          <w:delText>یکروبی</w:delText>
        </w:r>
        <w:r w:rsidRPr="00974A00" w:rsidDel="009667A9">
          <w:rPr>
            <w:webHidden/>
            <w:sz w:val="22"/>
            <w:szCs w:val="22"/>
            <w:rPrChange w:id="6862" w:author="Mohsen Jafarinejad" w:date="2019-05-12T10:59:00Z">
              <w:rPr>
                <w:webHidden/>
                <w:sz w:val="24"/>
                <w:szCs w:val="24"/>
              </w:rPr>
            </w:rPrChange>
          </w:rPr>
          <w:tab/>
        </w:r>
      </w:del>
      <w:ins w:id="6863" w:author="Mohsen" w:date="2019-03-18T01:27:00Z">
        <w:del w:id="6864" w:author="Mohsen Jafarinejad" w:date="2019-04-06T08:42:00Z">
          <w:r w:rsidR="00C607BA" w:rsidRPr="00974A00" w:rsidDel="005222D8">
            <w:rPr>
              <w:webHidden/>
              <w:sz w:val="22"/>
              <w:szCs w:val="22"/>
              <w:rtl/>
              <w:rPrChange w:id="6865" w:author="Mohsen Jafarinejad" w:date="2019-05-12T10:59:00Z">
                <w:rPr>
                  <w:webHidden/>
                  <w:sz w:val="24"/>
                  <w:szCs w:val="24"/>
                  <w:rtl/>
                </w:rPr>
              </w:rPrChange>
            </w:rPr>
            <w:delText>54</w:delText>
          </w:r>
        </w:del>
      </w:ins>
      <w:del w:id="6866" w:author="Mohsen Jafarinejad" w:date="2019-04-06T08:42:00Z">
        <w:r w:rsidRPr="00974A00" w:rsidDel="005222D8">
          <w:rPr>
            <w:webHidden/>
            <w:sz w:val="22"/>
            <w:szCs w:val="22"/>
            <w:rPrChange w:id="6867" w:author="Mohsen Jafarinejad" w:date="2019-05-12T10:59:00Z">
              <w:rPr>
                <w:webHidden/>
                <w:sz w:val="24"/>
                <w:szCs w:val="24"/>
              </w:rPr>
            </w:rPrChange>
          </w:rPr>
          <w:delText>65</w:delText>
        </w:r>
      </w:del>
    </w:p>
    <w:p w14:paraId="495ABDEC" w14:textId="127418D5" w:rsidR="00433777" w:rsidRPr="00974A00" w:rsidDel="009667A9" w:rsidRDefault="00433777">
      <w:pPr>
        <w:pStyle w:val="TOC1"/>
        <w:rPr>
          <w:del w:id="6868" w:author="Mohsen Jafarinejad" w:date="2019-05-12T10:50:00Z"/>
          <w:rFonts w:eastAsiaTheme="minorEastAsia"/>
          <w:b w:val="0"/>
          <w:bCs w:val="0"/>
          <w:sz w:val="22"/>
          <w:szCs w:val="22"/>
          <w:rPrChange w:id="6869" w:author="Mohsen Jafarinejad" w:date="2019-05-12T10:59:00Z">
            <w:rPr>
              <w:del w:id="6870" w:author="Mohsen Jafarinejad" w:date="2019-05-12T10:50:00Z"/>
              <w:rFonts w:eastAsiaTheme="minorEastAsia"/>
            </w:rPr>
          </w:rPrChange>
        </w:rPr>
        <w:pPrChange w:id="6871" w:author="Mohsen Jafarinejad" w:date="2019-05-12T10:50:00Z">
          <w:pPr>
            <w:pStyle w:val="TOC1"/>
          </w:pPr>
        </w:pPrChange>
      </w:pPr>
      <w:del w:id="6872" w:author="Mohsen Jafarinejad" w:date="2019-05-12T10:50:00Z">
        <w:r w:rsidRPr="00974A00" w:rsidDel="009667A9">
          <w:rPr>
            <w:sz w:val="22"/>
            <w:szCs w:val="22"/>
            <w:rtl/>
            <w:rPrChange w:id="6873" w:author="Mohsen Jafarinejad" w:date="2019-05-12T10:59:00Z">
              <w:rPr>
                <w:rStyle w:val="Hyperlink"/>
                <w:sz w:val="24"/>
                <w:szCs w:val="24"/>
                <w:rtl/>
              </w:rPr>
            </w:rPrChange>
          </w:rPr>
          <w:delText>شکل</w:delText>
        </w:r>
        <w:r w:rsidR="0084216E" w:rsidRPr="00974A00" w:rsidDel="009667A9">
          <w:rPr>
            <w:sz w:val="22"/>
            <w:szCs w:val="22"/>
            <w:rtl/>
            <w:rPrChange w:id="6874" w:author="Mohsen Jafarinejad" w:date="2019-05-12T10:59:00Z">
              <w:rPr>
                <w:rStyle w:val="Hyperlink"/>
                <w:sz w:val="24"/>
                <w:szCs w:val="24"/>
                <w:rtl/>
              </w:rPr>
            </w:rPrChange>
          </w:rPr>
          <w:delText>3-8</w:delText>
        </w:r>
        <w:r w:rsidRPr="00974A00" w:rsidDel="009667A9">
          <w:rPr>
            <w:sz w:val="22"/>
            <w:szCs w:val="22"/>
            <w:rtl/>
            <w:rPrChange w:id="6875" w:author="Mohsen Jafarinejad" w:date="2019-05-12T10:59:00Z">
              <w:rPr>
                <w:rStyle w:val="Hyperlink"/>
                <w:sz w:val="24"/>
                <w:szCs w:val="24"/>
                <w:rtl/>
              </w:rPr>
            </w:rPrChange>
          </w:rPr>
          <w:delText xml:space="preserve"> مقاد</w:delText>
        </w:r>
        <w:r w:rsidRPr="00974A00" w:rsidDel="009667A9">
          <w:rPr>
            <w:rFonts w:hint="cs"/>
            <w:sz w:val="22"/>
            <w:szCs w:val="22"/>
            <w:rtl/>
            <w:rPrChange w:id="6876" w:author="Mohsen Jafarinejad" w:date="2019-05-12T10:59:00Z">
              <w:rPr>
                <w:rStyle w:val="Hyperlink"/>
                <w:rFonts w:hint="cs"/>
                <w:sz w:val="24"/>
                <w:szCs w:val="24"/>
                <w:rtl/>
              </w:rPr>
            </w:rPrChange>
          </w:rPr>
          <w:delText>یر</w:delText>
        </w:r>
        <w:r w:rsidRPr="00974A00" w:rsidDel="009667A9">
          <w:rPr>
            <w:sz w:val="22"/>
            <w:szCs w:val="22"/>
            <w:rtl/>
            <w:rPrChange w:id="6877" w:author="Mohsen Jafarinejad" w:date="2019-05-12T10:59:00Z">
              <w:rPr>
                <w:rStyle w:val="Hyperlink"/>
                <w:sz w:val="24"/>
                <w:szCs w:val="24"/>
                <w:rtl/>
              </w:rPr>
            </w:rPrChange>
          </w:rPr>
          <w:delText xml:space="preserve"> گزارش شده برا</w:delText>
        </w:r>
        <w:r w:rsidRPr="00974A00" w:rsidDel="009667A9">
          <w:rPr>
            <w:rFonts w:hint="cs"/>
            <w:sz w:val="22"/>
            <w:szCs w:val="22"/>
            <w:rtl/>
            <w:rPrChange w:id="6878" w:author="Mohsen Jafarinejad" w:date="2019-05-12T10:59:00Z">
              <w:rPr>
                <w:rStyle w:val="Hyperlink"/>
                <w:rFonts w:hint="cs"/>
                <w:sz w:val="24"/>
                <w:szCs w:val="24"/>
                <w:rtl/>
              </w:rPr>
            </w:rPrChange>
          </w:rPr>
          <w:delText>ی</w:delText>
        </w:r>
        <w:r w:rsidRPr="00974A00" w:rsidDel="009667A9">
          <w:rPr>
            <w:sz w:val="22"/>
            <w:szCs w:val="22"/>
            <w:rtl/>
            <w:rPrChange w:id="6879" w:author="Mohsen Jafarinejad" w:date="2019-05-12T10:59:00Z">
              <w:rPr>
                <w:rStyle w:val="Hyperlink"/>
                <w:sz w:val="24"/>
                <w:szCs w:val="24"/>
                <w:rtl/>
              </w:rPr>
            </w:rPrChange>
          </w:rPr>
          <w:delText xml:space="preserve"> شنشت</w:delText>
        </w:r>
        <w:r w:rsidRPr="00974A00" w:rsidDel="009667A9">
          <w:rPr>
            <w:rFonts w:hint="cs"/>
            <w:sz w:val="22"/>
            <w:szCs w:val="22"/>
            <w:rtl/>
            <w:rPrChange w:id="6880" w:author="Mohsen Jafarinejad" w:date="2019-05-12T10:59:00Z">
              <w:rPr>
                <w:rStyle w:val="Hyperlink"/>
                <w:rFonts w:hint="cs"/>
                <w:sz w:val="24"/>
                <w:szCs w:val="24"/>
                <w:rtl/>
              </w:rPr>
            </w:rPrChange>
          </w:rPr>
          <w:delText>ی</w:delText>
        </w:r>
        <w:r w:rsidRPr="00974A00" w:rsidDel="009667A9">
          <w:rPr>
            <w:sz w:val="22"/>
            <w:szCs w:val="22"/>
            <w:rtl/>
            <w:rPrChange w:id="6881" w:author="Mohsen Jafarinejad" w:date="2019-05-12T10:59:00Z">
              <w:rPr>
                <w:rStyle w:val="Hyperlink"/>
                <w:sz w:val="24"/>
                <w:szCs w:val="24"/>
                <w:rtl/>
              </w:rPr>
            </w:rPrChange>
          </w:rPr>
          <w:delText xml:space="preserve"> اکس</w:delText>
        </w:r>
        <w:r w:rsidRPr="00974A00" w:rsidDel="009667A9">
          <w:rPr>
            <w:rFonts w:hint="cs"/>
            <w:sz w:val="22"/>
            <w:szCs w:val="22"/>
            <w:rtl/>
            <w:rPrChange w:id="6882" w:author="Mohsen Jafarinejad" w:date="2019-05-12T10:59:00Z">
              <w:rPr>
                <w:rStyle w:val="Hyperlink"/>
                <w:rFonts w:hint="cs"/>
                <w:sz w:val="24"/>
                <w:szCs w:val="24"/>
                <w:rtl/>
              </w:rPr>
            </w:rPrChange>
          </w:rPr>
          <w:delText>یژن</w:delText>
        </w:r>
        <w:r w:rsidRPr="00974A00" w:rsidDel="009667A9">
          <w:rPr>
            <w:sz w:val="22"/>
            <w:szCs w:val="22"/>
            <w:rtl/>
            <w:rPrChange w:id="6883" w:author="Mohsen Jafarinejad" w:date="2019-05-12T10:59:00Z">
              <w:rPr>
                <w:rStyle w:val="Hyperlink"/>
                <w:sz w:val="24"/>
                <w:szCs w:val="24"/>
                <w:rtl/>
              </w:rPr>
            </w:rPrChange>
          </w:rPr>
          <w:delText xml:space="preserve"> از غشا نف</w:delText>
        </w:r>
        <w:r w:rsidRPr="00974A00" w:rsidDel="009667A9">
          <w:rPr>
            <w:rFonts w:hint="cs"/>
            <w:sz w:val="22"/>
            <w:szCs w:val="22"/>
            <w:rtl/>
            <w:rPrChange w:id="6884" w:author="Mohsen Jafarinejad" w:date="2019-05-12T10:59:00Z">
              <w:rPr>
                <w:rStyle w:val="Hyperlink"/>
                <w:rFonts w:hint="cs"/>
                <w:sz w:val="24"/>
                <w:szCs w:val="24"/>
                <w:rtl/>
              </w:rPr>
            </w:rPrChange>
          </w:rPr>
          <w:delText>یونی</w:delText>
        </w:r>
        <w:r w:rsidRPr="00974A00" w:rsidDel="009667A9">
          <w:rPr>
            <w:webHidden/>
            <w:sz w:val="22"/>
            <w:szCs w:val="22"/>
            <w:rPrChange w:id="6885" w:author="Mohsen Jafarinejad" w:date="2019-05-12T10:59:00Z">
              <w:rPr>
                <w:webHidden/>
                <w:sz w:val="24"/>
                <w:szCs w:val="24"/>
              </w:rPr>
            </w:rPrChange>
          </w:rPr>
          <w:tab/>
        </w:r>
      </w:del>
      <w:ins w:id="6886" w:author="Mohsen" w:date="2019-03-18T01:27:00Z">
        <w:del w:id="6887" w:author="Mohsen Jafarinejad" w:date="2019-04-06T08:42:00Z">
          <w:r w:rsidR="00C607BA" w:rsidRPr="00974A00" w:rsidDel="005222D8">
            <w:rPr>
              <w:webHidden/>
              <w:sz w:val="22"/>
              <w:szCs w:val="22"/>
              <w:rtl/>
              <w:rPrChange w:id="6888" w:author="Mohsen Jafarinejad" w:date="2019-05-12T10:59:00Z">
                <w:rPr>
                  <w:webHidden/>
                  <w:sz w:val="24"/>
                  <w:szCs w:val="24"/>
                  <w:rtl/>
                </w:rPr>
              </w:rPrChange>
            </w:rPr>
            <w:delText>69</w:delText>
          </w:r>
        </w:del>
      </w:ins>
      <w:del w:id="6889" w:author="Mohsen Jafarinejad" w:date="2019-04-06T08:42:00Z">
        <w:r w:rsidRPr="00974A00" w:rsidDel="005222D8">
          <w:rPr>
            <w:webHidden/>
            <w:sz w:val="22"/>
            <w:szCs w:val="22"/>
            <w:rPrChange w:id="6890" w:author="Mohsen Jafarinejad" w:date="2019-05-12T10:59:00Z">
              <w:rPr>
                <w:webHidden/>
                <w:sz w:val="24"/>
                <w:szCs w:val="24"/>
              </w:rPr>
            </w:rPrChange>
          </w:rPr>
          <w:delText>80</w:delText>
        </w:r>
      </w:del>
    </w:p>
    <w:p w14:paraId="3934DA48" w14:textId="6506C042" w:rsidR="00433777" w:rsidRPr="00974A00" w:rsidDel="009667A9" w:rsidRDefault="00433777">
      <w:pPr>
        <w:pStyle w:val="TOC1"/>
        <w:rPr>
          <w:del w:id="6891" w:author="Mohsen Jafarinejad" w:date="2019-05-12T10:50:00Z"/>
          <w:rFonts w:eastAsiaTheme="minorEastAsia"/>
          <w:b w:val="0"/>
          <w:bCs w:val="0"/>
          <w:sz w:val="22"/>
          <w:szCs w:val="22"/>
          <w:rPrChange w:id="6892" w:author="Mohsen Jafarinejad" w:date="2019-05-12T10:59:00Z">
            <w:rPr>
              <w:del w:id="6893" w:author="Mohsen Jafarinejad" w:date="2019-05-12T10:50:00Z"/>
              <w:rFonts w:eastAsiaTheme="minorEastAsia"/>
            </w:rPr>
          </w:rPrChange>
        </w:rPr>
        <w:pPrChange w:id="6894" w:author="Mohsen Jafarinejad" w:date="2019-05-12T10:50:00Z">
          <w:pPr>
            <w:pStyle w:val="TOC1"/>
          </w:pPr>
        </w:pPrChange>
      </w:pPr>
      <w:del w:id="6895" w:author="Mohsen Jafarinejad" w:date="2019-05-12T10:50:00Z">
        <w:r w:rsidRPr="00974A00" w:rsidDel="009667A9">
          <w:rPr>
            <w:sz w:val="22"/>
            <w:szCs w:val="22"/>
            <w:rtl/>
            <w:rPrChange w:id="6896" w:author="Mohsen Jafarinejad" w:date="2019-05-12T10:59:00Z">
              <w:rPr>
                <w:rStyle w:val="Hyperlink"/>
                <w:sz w:val="24"/>
                <w:szCs w:val="24"/>
                <w:rtl/>
              </w:rPr>
            </w:rPrChange>
          </w:rPr>
          <w:delText xml:space="preserve">شکل </w:delText>
        </w:r>
        <w:r w:rsidR="0084216E" w:rsidRPr="00974A00" w:rsidDel="009667A9">
          <w:rPr>
            <w:sz w:val="22"/>
            <w:szCs w:val="22"/>
            <w:rtl/>
            <w:rPrChange w:id="6897" w:author="Mohsen Jafarinejad" w:date="2019-05-12T10:59:00Z">
              <w:rPr>
                <w:rStyle w:val="Hyperlink"/>
                <w:sz w:val="24"/>
                <w:szCs w:val="24"/>
                <w:rtl/>
              </w:rPr>
            </w:rPrChange>
          </w:rPr>
          <w:delText>3-9</w:delText>
        </w:r>
        <w:r w:rsidRPr="00974A00" w:rsidDel="009667A9">
          <w:rPr>
            <w:sz w:val="22"/>
            <w:szCs w:val="22"/>
            <w:rtl/>
            <w:rPrChange w:id="6898" w:author="Mohsen Jafarinejad" w:date="2019-05-12T10:59:00Z">
              <w:rPr>
                <w:rStyle w:val="Hyperlink"/>
                <w:sz w:val="24"/>
                <w:szCs w:val="24"/>
                <w:rtl/>
              </w:rPr>
            </w:rPrChange>
          </w:rPr>
          <w:delText xml:space="preserve"> انواع افت پتانل در پ</w:delText>
        </w:r>
        <w:r w:rsidRPr="00974A00" w:rsidDel="009667A9">
          <w:rPr>
            <w:rFonts w:hint="cs"/>
            <w:sz w:val="22"/>
            <w:szCs w:val="22"/>
            <w:rtl/>
            <w:rPrChange w:id="6899" w:author="Mohsen Jafarinejad" w:date="2019-05-12T10:59:00Z">
              <w:rPr>
                <w:rStyle w:val="Hyperlink"/>
                <w:rFonts w:hint="cs"/>
                <w:sz w:val="24"/>
                <w:szCs w:val="24"/>
                <w:rtl/>
              </w:rPr>
            </w:rPrChange>
          </w:rPr>
          <w:delText>یل</w:delText>
        </w:r>
        <w:r w:rsidRPr="00974A00" w:rsidDel="009667A9">
          <w:rPr>
            <w:sz w:val="22"/>
            <w:szCs w:val="22"/>
            <w:rtl/>
            <w:rPrChange w:id="6900" w:author="Mohsen Jafarinejad" w:date="2019-05-12T10:59:00Z">
              <w:rPr>
                <w:rStyle w:val="Hyperlink"/>
                <w:sz w:val="24"/>
                <w:szCs w:val="24"/>
                <w:rtl/>
              </w:rPr>
            </w:rPrChange>
          </w:rPr>
          <w:delText xml:space="preserve"> م</w:delText>
        </w:r>
        <w:r w:rsidRPr="00974A00" w:rsidDel="009667A9">
          <w:rPr>
            <w:rFonts w:hint="cs"/>
            <w:sz w:val="22"/>
            <w:szCs w:val="22"/>
            <w:rtl/>
            <w:rPrChange w:id="6901" w:author="Mohsen Jafarinejad" w:date="2019-05-12T10:59:00Z">
              <w:rPr>
                <w:rStyle w:val="Hyperlink"/>
                <w:rFonts w:hint="cs"/>
                <w:sz w:val="24"/>
                <w:szCs w:val="24"/>
                <w:rtl/>
              </w:rPr>
            </w:rPrChange>
          </w:rPr>
          <w:delText>یکروبی</w:delText>
        </w:r>
        <w:r w:rsidRPr="00974A00" w:rsidDel="009667A9">
          <w:rPr>
            <w:webHidden/>
            <w:sz w:val="22"/>
            <w:szCs w:val="22"/>
            <w:rPrChange w:id="6902" w:author="Mohsen Jafarinejad" w:date="2019-05-12T10:59:00Z">
              <w:rPr>
                <w:webHidden/>
                <w:sz w:val="24"/>
                <w:szCs w:val="24"/>
              </w:rPr>
            </w:rPrChange>
          </w:rPr>
          <w:tab/>
        </w:r>
      </w:del>
      <w:ins w:id="6903" w:author="Mohsen" w:date="2019-03-18T01:27:00Z">
        <w:del w:id="6904" w:author="Mohsen Jafarinejad" w:date="2019-04-06T08:42:00Z">
          <w:r w:rsidR="00C607BA" w:rsidRPr="00974A00" w:rsidDel="005222D8">
            <w:rPr>
              <w:webHidden/>
              <w:sz w:val="22"/>
              <w:szCs w:val="22"/>
              <w:rtl/>
              <w:rPrChange w:id="6905" w:author="Mohsen Jafarinejad" w:date="2019-05-12T10:59:00Z">
                <w:rPr>
                  <w:webHidden/>
                  <w:sz w:val="24"/>
                  <w:szCs w:val="24"/>
                  <w:rtl/>
                </w:rPr>
              </w:rPrChange>
            </w:rPr>
            <w:delText>71</w:delText>
          </w:r>
        </w:del>
      </w:ins>
      <w:del w:id="6906" w:author="Mohsen Jafarinejad" w:date="2019-04-06T08:42:00Z">
        <w:r w:rsidRPr="00974A00" w:rsidDel="005222D8">
          <w:rPr>
            <w:webHidden/>
            <w:sz w:val="22"/>
            <w:szCs w:val="22"/>
            <w:rPrChange w:id="6907" w:author="Mohsen Jafarinejad" w:date="2019-05-12T10:59:00Z">
              <w:rPr>
                <w:webHidden/>
                <w:sz w:val="24"/>
                <w:szCs w:val="24"/>
              </w:rPr>
            </w:rPrChange>
          </w:rPr>
          <w:delText>82</w:delText>
        </w:r>
      </w:del>
    </w:p>
    <w:p w14:paraId="3BA6C3F0" w14:textId="1E4CFF78" w:rsidR="00433777" w:rsidRPr="00974A00" w:rsidDel="009667A9" w:rsidRDefault="00433777">
      <w:pPr>
        <w:pStyle w:val="TOC1"/>
        <w:rPr>
          <w:del w:id="6908" w:author="Mohsen Jafarinejad" w:date="2019-05-12T10:50:00Z"/>
          <w:rFonts w:eastAsiaTheme="minorEastAsia"/>
          <w:b w:val="0"/>
          <w:bCs w:val="0"/>
          <w:sz w:val="22"/>
          <w:szCs w:val="22"/>
          <w:rPrChange w:id="6909" w:author="Mohsen Jafarinejad" w:date="2019-05-12T10:59:00Z">
            <w:rPr>
              <w:del w:id="6910" w:author="Mohsen Jafarinejad" w:date="2019-05-12T10:50:00Z"/>
              <w:rFonts w:eastAsiaTheme="minorEastAsia"/>
            </w:rPr>
          </w:rPrChange>
        </w:rPr>
        <w:pPrChange w:id="6911" w:author="Mohsen Jafarinejad" w:date="2019-05-12T10:50:00Z">
          <w:pPr>
            <w:pStyle w:val="TOC1"/>
          </w:pPr>
        </w:pPrChange>
      </w:pPr>
      <w:del w:id="6912" w:author="Mohsen Jafarinejad" w:date="2019-05-12T10:50:00Z">
        <w:r w:rsidRPr="00974A00" w:rsidDel="009667A9">
          <w:rPr>
            <w:sz w:val="22"/>
            <w:szCs w:val="22"/>
            <w:rtl/>
            <w:rPrChange w:id="6913" w:author="Mohsen Jafarinejad" w:date="2019-05-12T10:59:00Z">
              <w:rPr>
                <w:rStyle w:val="Hyperlink"/>
                <w:sz w:val="24"/>
                <w:szCs w:val="24"/>
                <w:rtl/>
              </w:rPr>
            </w:rPrChange>
          </w:rPr>
          <w:delText xml:space="preserve">شکل </w:delText>
        </w:r>
        <w:r w:rsidR="0084216E" w:rsidRPr="00974A00" w:rsidDel="009667A9">
          <w:rPr>
            <w:sz w:val="22"/>
            <w:szCs w:val="22"/>
            <w:rtl/>
            <w:rPrChange w:id="6914" w:author="Mohsen Jafarinejad" w:date="2019-05-12T10:59:00Z">
              <w:rPr>
                <w:rStyle w:val="Hyperlink"/>
                <w:sz w:val="24"/>
                <w:szCs w:val="24"/>
                <w:rtl/>
              </w:rPr>
            </w:rPrChange>
          </w:rPr>
          <w:delText>4-1</w:delText>
        </w:r>
        <w:r w:rsidRPr="00974A00" w:rsidDel="009667A9">
          <w:rPr>
            <w:sz w:val="22"/>
            <w:szCs w:val="22"/>
            <w:rtl/>
            <w:rPrChange w:id="6915" w:author="Mohsen Jafarinejad" w:date="2019-05-12T10:59:00Z">
              <w:rPr>
                <w:rStyle w:val="Hyperlink"/>
                <w:sz w:val="24"/>
                <w:szCs w:val="24"/>
                <w:rtl/>
              </w:rPr>
            </w:rPrChange>
          </w:rPr>
          <w:delText xml:space="preserve"> تغ</w:delText>
        </w:r>
        <w:r w:rsidRPr="00974A00" w:rsidDel="009667A9">
          <w:rPr>
            <w:rFonts w:hint="cs"/>
            <w:sz w:val="22"/>
            <w:szCs w:val="22"/>
            <w:rtl/>
            <w:rPrChange w:id="6916" w:author="Mohsen Jafarinejad" w:date="2019-05-12T10:59:00Z">
              <w:rPr>
                <w:rStyle w:val="Hyperlink"/>
                <w:rFonts w:hint="cs"/>
                <w:sz w:val="24"/>
                <w:szCs w:val="24"/>
                <w:rtl/>
              </w:rPr>
            </w:rPrChange>
          </w:rPr>
          <w:delText>ییرات</w:delText>
        </w:r>
        <w:r w:rsidRPr="00974A00" w:rsidDel="009667A9">
          <w:rPr>
            <w:sz w:val="22"/>
            <w:szCs w:val="22"/>
            <w:rtl/>
            <w:rPrChange w:id="6917" w:author="Mohsen Jafarinejad" w:date="2019-05-12T10:59:00Z">
              <w:rPr>
                <w:rStyle w:val="Hyperlink"/>
                <w:sz w:val="24"/>
                <w:szCs w:val="24"/>
                <w:rtl/>
              </w:rPr>
            </w:rPrChange>
          </w:rPr>
          <w:delText xml:space="preserve"> باق</w:delText>
        </w:r>
        <w:r w:rsidRPr="00974A00" w:rsidDel="009667A9">
          <w:rPr>
            <w:rFonts w:hint="cs"/>
            <w:sz w:val="22"/>
            <w:szCs w:val="22"/>
            <w:rtl/>
            <w:rPrChange w:id="6918" w:author="Mohsen Jafarinejad" w:date="2019-05-12T10:59:00Z">
              <w:rPr>
                <w:rStyle w:val="Hyperlink"/>
                <w:rFonts w:hint="cs"/>
                <w:sz w:val="24"/>
                <w:szCs w:val="24"/>
                <w:rtl/>
              </w:rPr>
            </w:rPrChange>
          </w:rPr>
          <w:delText>ی</w:delText>
        </w:r>
        <w:r w:rsidRPr="00974A00" w:rsidDel="009667A9">
          <w:rPr>
            <w:sz w:val="22"/>
            <w:szCs w:val="22"/>
            <w:rtl/>
            <w:rPrChange w:id="6919" w:author="Mohsen Jafarinejad" w:date="2019-05-12T10:59:00Z">
              <w:rPr>
                <w:rStyle w:val="Hyperlink"/>
                <w:sz w:val="24"/>
                <w:szCs w:val="24"/>
                <w:rtl/>
              </w:rPr>
            </w:rPrChange>
          </w:rPr>
          <w:delText xml:space="preserve"> مانده حل معادلات د</w:delText>
        </w:r>
        <w:r w:rsidRPr="00974A00" w:rsidDel="009667A9">
          <w:rPr>
            <w:rFonts w:hint="cs"/>
            <w:sz w:val="22"/>
            <w:szCs w:val="22"/>
            <w:rtl/>
            <w:rPrChange w:id="6920" w:author="Mohsen Jafarinejad" w:date="2019-05-12T10:59:00Z">
              <w:rPr>
                <w:rStyle w:val="Hyperlink"/>
                <w:rFonts w:hint="cs"/>
                <w:sz w:val="24"/>
                <w:szCs w:val="24"/>
                <w:rtl/>
              </w:rPr>
            </w:rPrChange>
          </w:rPr>
          <w:delText>یفرانسلی</w:delText>
        </w:r>
        <w:r w:rsidRPr="00974A00" w:rsidDel="009667A9">
          <w:rPr>
            <w:sz w:val="22"/>
            <w:szCs w:val="22"/>
            <w:rtl/>
            <w:rPrChange w:id="6921" w:author="Mohsen Jafarinejad" w:date="2019-05-12T10:59:00Z">
              <w:rPr>
                <w:rStyle w:val="Hyperlink"/>
                <w:sz w:val="24"/>
                <w:szCs w:val="24"/>
                <w:rtl/>
              </w:rPr>
            </w:rPrChange>
          </w:rPr>
          <w:delText xml:space="preserve"> توسط فلو</w:delText>
        </w:r>
        <w:r w:rsidRPr="00974A00" w:rsidDel="009667A9">
          <w:rPr>
            <w:rFonts w:hint="cs"/>
            <w:sz w:val="22"/>
            <w:szCs w:val="22"/>
            <w:rtl/>
            <w:rPrChange w:id="6922" w:author="Mohsen Jafarinejad" w:date="2019-05-12T10:59:00Z">
              <w:rPr>
                <w:rStyle w:val="Hyperlink"/>
                <w:rFonts w:hint="cs"/>
                <w:sz w:val="24"/>
                <w:szCs w:val="24"/>
                <w:rtl/>
              </w:rPr>
            </w:rPrChange>
          </w:rPr>
          <w:delText>ینت</w:delText>
        </w:r>
        <w:r w:rsidRPr="00974A00" w:rsidDel="009667A9">
          <w:rPr>
            <w:webHidden/>
            <w:sz w:val="22"/>
            <w:szCs w:val="22"/>
            <w:rPrChange w:id="6923" w:author="Mohsen Jafarinejad" w:date="2019-05-12T10:59:00Z">
              <w:rPr>
                <w:webHidden/>
                <w:sz w:val="24"/>
                <w:szCs w:val="24"/>
              </w:rPr>
            </w:rPrChange>
          </w:rPr>
          <w:tab/>
        </w:r>
      </w:del>
      <w:ins w:id="6924" w:author="Mohsen" w:date="2019-03-18T01:27:00Z">
        <w:del w:id="6925" w:author="Mohsen Jafarinejad" w:date="2019-04-06T08:42:00Z">
          <w:r w:rsidR="00C607BA" w:rsidRPr="00974A00" w:rsidDel="005222D8">
            <w:rPr>
              <w:webHidden/>
              <w:sz w:val="22"/>
              <w:szCs w:val="22"/>
              <w:rtl/>
              <w:rPrChange w:id="6926" w:author="Mohsen Jafarinejad" w:date="2019-05-12T10:59:00Z">
                <w:rPr>
                  <w:webHidden/>
                  <w:sz w:val="24"/>
                  <w:szCs w:val="24"/>
                  <w:rtl/>
                </w:rPr>
              </w:rPrChange>
            </w:rPr>
            <w:delText>74</w:delText>
          </w:r>
        </w:del>
      </w:ins>
      <w:del w:id="6927" w:author="Mohsen Jafarinejad" w:date="2019-04-06T08:42:00Z">
        <w:r w:rsidRPr="00974A00" w:rsidDel="005222D8">
          <w:rPr>
            <w:webHidden/>
            <w:sz w:val="22"/>
            <w:szCs w:val="22"/>
            <w:rPrChange w:id="6928" w:author="Mohsen Jafarinejad" w:date="2019-05-12T10:59:00Z">
              <w:rPr>
                <w:webHidden/>
                <w:sz w:val="24"/>
                <w:szCs w:val="24"/>
              </w:rPr>
            </w:rPrChange>
          </w:rPr>
          <w:delText>85</w:delText>
        </w:r>
      </w:del>
    </w:p>
    <w:p w14:paraId="07B7A87B" w14:textId="41B06917" w:rsidR="00433777" w:rsidRPr="00974A00" w:rsidDel="009667A9" w:rsidRDefault="00433777">
      <w:pPr>
        <w:pStyle w:val="TOC1"/>
        <w:rPr>
          <w:del w:id="6929" w:author="Mohsen Jafarinejad" w:date="2019-05-12T10:50:00Z"/>
          <w:rFonts w:eastAsiaTheme="minorEastAsia"/>
          <w:b w:val="0"/>
          <w:bCs w:val="0"/>
          <w:sz w:val="22"/>
          <w:szCs w:val="22"/>
          <w:rPrChange w:id="6930" w:author="Mohsen Jafarinejad" w:date="2019-05-12T10:59:00Z">
            <w:rPr>
              <w:del w:id="6931" w:author="Mohsen Jafarinejad" w:date="2019-05-12T10:50:00Z"/>
              <w:rFonts w:eastAsiaTheme="minorEastAsia"/>
            </w:rPr>
          </w:rPrChange>
        </w:rPr>
        <w:pPrChange w:id="6932" w:author="Mohsen Jafarinejad" w:date="2019-05-12T10:50:00Z">
          <w:pPr>
            <w:pStyle w:val="TOC1"/>
          </w:pPr>
        </w:pPrChange>
      </w:pPr>
      <w:del w:id="6933" w:author="Mohsen Jafarinejad" w:date="2019-05-12T10:50:00Z">
        <w:r w:rsidRPr="00974A00" w:rsidDel="009667A9">
          <w:rPr>
            <w:sz w:val="22"/>
            <w:szCs w:val="22"/>
            <w:rtl/>
            <w:rPrChange w:id="6934" w:author="Mohsen Jafarinejad" w:date="2019-05-12T10:59:00Z">
              <w:rPr>
                <w:rStyle w:val="Hyperlink"/>
                <w:sz w:val="24"/>
                <w:szCs w:val="24"/>
                <w:rtl/>
              </w:rPr>
            </w:rPrChange>
          </w:rPr>
          <w:delText xml:space="preserve">شکل </w:delText>
        </w:r>
        <w:r w:rsidR="0084216E" w:rsidRPr="00974A00" w:rsidDel="009667A9">
          <w:rPr>
            <w:sz w:val="22"/>
            <w:szCs w:val="22"/>
            <w:rtl/>
            <w:rPrChange w:id="6935" w:author="Mohsen Jafarinejad" w:date="2019-05-12T10:59:00Z">
              <w:rPr>
                <w:rStyle w:val="Hyperlink"/>
                <w:sz w:val="24"/>
                <w:szCs w:val="24"/>
                <w:rtl/>
              </w:rPr>
            </w:rPrChange>
          </w:rPr>
          <w:delText>4-2</w:delText>
        </w:r>
        <w:r w:rsidRPr="00974A00" w:rsidDel="009667A9">
          <w:rPr>
            <w:sz w:val="22"/>
            <w:szCs w:val="22"/>
            <w:rtl/>
            <w:rPrChange w:id="6936" w:author="Mohsen Jafarinejad" w:date="2019-05-12T10:59:00Z">
              <w:rPr>
                <w:rStyle w:val="Hyperlink"/>
                <w:sz w:val="24"/>
                <w:szCs w:val="24"/>
                <w:rtl/>
              </w:rPr>
            </w:rPrChange>
          </w:rPr>
          <w:delText xml:space="preserve"> نما</w:delText>
        </w:r>
        <w:r w:rsidRPr="00974A00" w:rsidDel="009667A9">
          <w:rPr>
            <w:rFonts w:hint="cs"/>
            <w:sz w:val="22"/>
            <w:szCs w:val="22"/>
            <w:rtl/>
            <w:rPrChange w:id="6937" w:author="Mohsen Jafarinejad" w:date="2019-05-12T10:59:00Z">
              <w:rPr>
                <w:rStyle w:val="Hyperlink"/>
                <w:rFonts w:hint="cs"/>
                <w:sz w:val="24"/>
                <w:szCs w:val="24"/>
                <w:rtl/>
              </w:rPr>
            </w:rPrChange>
          </w:rPr>
          <w:delText>یه</w:delText>
        </w:r>
        <w:r w:rsidRPr="00974A00" w:rsidDel="009667A9">
          <w:rPr>
            <w:sz w:val="22"/>
            <w:szCs w:val="22"/>
            <w:rtl/>
            <w:rPrChange w:id="6938" w:author="Mohsen Jafarinejad" w:date="2019-05-12T10:59:00Z">
              <w:rPr>
                <w:rStyle w:val="Hyperlink"/>
                <w:sz w:val="24"/>
                <w:szCs w:val="24"/>
                <w:rtl/>
              </w:rPr>
            </w:rPrChange>
          </w:rPr>
          <w:delText xml:space="preserve"> پ</w:delText>
        </w:r>
        <w:r w:rsidRPr="00974A00" w:rsidDel="009667A9">
          <w:rPr>
            <w:rFonts w:hint="cs"/>
            <w:sz w:val="22"/>
            <w:szCs w:val="22"/>
            <w:rtl/>
            <w:rPrChange w:id="6939" w:author="Mohsen Jafarinejad" w:date="2019-05-12T10:59:00Z">
              <w:rPr>
                <w:rStyle w:val="Hyperlink"/>
                <w:rFonts w:hint="cs"/>
                <w:sz w:val="24"/>
                <w:szCs w:val="24"/>
                <w:rtl/>
              </w:rPr>
            </w:rPrChange>
          </w:rPr>
          <w:delText>یل</w:delText>
        </w:r>
        <w:r w:rsidRPr="00974A00" w:rsidDel="009667A9">
          <w:rPr>
            <w:sz w:val="22"/>
            <w:szCs w:val="22"/>
            <w:rtl/>
            <w:rPrChange w:id="6940" w:author="Mohsen Jafarinejad" w:date="2019-05-12T10:59:00Z">
              <w:rPr>
                <w:rStyle w:val="Hyperlink"/>
                <w:sz w:val="24"/>
                <w:szCs w:val="24"/>
                <w:rtl/>
              </w:rPr>
            </w:rPrChange>
          </w:rPr>
          <w:delText xml:space="preserve"> ها</w:delText>
        </w:r>
        <w:r w:rsidRPr="00974A00" w:rsidDel="009667A9">
          <w:rPr>
            <w:rFonts w:hint="cs"/>
            <w:sz w:val="22"/>
            <w:szCs w:val="22"/>
            <w:rtl/>
            <w:rPrChange w:id="6941" w:author="Mohsen Jafarinejad" w:date="2019-05-12T10:59:00Z">
              <w:rPr>
                <w:rStyle w:val="Hyperlink"/>
                <w:rFonts w:hint="cs"/>
                <w:sz w:val="24"/>
                <w:szCs w:val="24"/>
                <w:rtl/>
              </w:rPr>
            </w:rPrChange>
          </w:rPr>
          <w:delText>ی</w:delText>
        </w:r>
        <w:r w:rsidRPr="00974A00" w:rsidDel="009667A9">
          <w:rPr>
            <w:sz w:val="22"/>
            <w:szCs w:val="22"/>
            <w:rtl/>
            <w:rPrChange w:id="6942" w:author="Mohsen Jafarinejad" w:date="2019-05-12T10:59:00Z">
              <w:rPr>
                <w:rStyle w:val="Hyperlink"/>
                <w:sz w:val="24"/>
                <w:szCs w:val="24"/>
                <w:rtl/>
              </w:rPr>
            </w:rPrChange>
          </w:rPr>
          <w:delText xml:space="preserve"> شب</w:delText>
        </w:r>
        <w:r w:rsidRPr="00974A00" w:rsidDel="009667A9">
          <w:rPr>
            <w:rFonts w:hint="cs"/>
            <w:sz w:val="22"/>
            <w:szCs w:val="22"/>
            <w:rtl/>
            <w:rPrChange w:id="6943" w:author="Mohsen Jafarinejad" w:date="2019-05-12T10:59:00Z">
              <w:rPr>
                <w:rStyle w:val="Hyperlink"/>
                <w:rFonts w:hint="cs"/>
                <w:sz w:val="24"/>
                <w:szCs w:val="24"/>
                <w:rtl/>
              </w:rPr>
            </w:rPrChange>
          </w:rPr>
          <w:delText>یه</w:delText>
        </w:r>
        <w:r w:rsidRPr="00974A00" w:rsidDel="009667A9">
          <w:rPr>
            <w:sz w:val="22"/>
            <w:szCs w:val="22"/>
            <w:rtl/>
            <w:rPrChange w:id="6944" w:author="Mohsen Jafarinejad" w:date="2019-05-12T10:59:00Z">
              <w:rPr>
                <w:rStyle w:val="Hyperlink"/>
                <w:sz w:val="24"/>
                <w:szCs w:val="24"/>
                <w:rtl/>
              </w:rPr>
            </w:rPrChange>
          </w:rPr>
          <w:delText xml:space="preserve"> ساز</w:delText>
        </w:r>
        <w:r w:rsidRPr="00974A00" w:rsidDel="009667A9">
          <w:rPr>
            <w:rFonts w:hint="cs"/>
            <w:sz w:val="22"/>
            <w:szCs w:val="22"/>
            <w:rtl/>
            <w:rPrChange w:id="6945" w:author="Mohsen Jafarinejad" w:date="2019-05-12T10:59:00Z">
              <w:rPr>
                <w:rStyle w:val="Hyperlink"/>
                <w:rFonts w:hint="cs"/>
                <w:sz w:val="24"/>
                <w:szCs w:val="24"/>
                <w:rtl/>
              </w:rPr>
            </w:rPrChange>
          </w:rPr>
          <w:delText>ی</w:delText>
        </w:r>
        <w:r w:rsidRPr="00974A00" w:rsidDel="009667A9">
          <w:rPr>
            <w:sz w:val="22"/>
            <w:szCs w:val="22"/>
            <w:rtl/>
            <w:rPrChange w:id="6946" w:author="Mohsen Jafarinejad" w:date="2019-05-12T10:59:00Z">
              <w:rPr>
                <w:rStyle w:val="Hyperlink"/>
                <w:sz w:val="24"/>
                <w:szCs w:val="24"/>
                <w:rtl/>
              </w:rPr>
            </w:rPrChange>
          </w:rPr>
          <w:delText xml:space="preserve"> شده با مساحت ها</w:delText>
        </w:r>
        <w:r w:rsidRPr="00974A00" w:rsidDel="009667A9">
          <w:rPr>
            <w:rFonts w:hint="cs"/>
            <w:sz w:val="22"/>
            <w:szCs w:val="22"/>
            <w:rtl/>
            <w:rPrChange w:id="6947" w:author="Mohsen Jafarinejad" w:date="2019-05-12T10:59:00Z">
              <w:rPr>
                <w:rStyle w:val="Hyperlink"/>
                <w:rFonts w:hint="cs"/>
                <w:sz w:val="24"/>
                <w:szCs w:val="24"/>
                <w:rtl/>
              </w:rPr>
            </w:rPrChange>
          </w:rPr>
          <w:delText>ی</w:delText>
        </w:r>
        <w:r w:rsidRPr="00974A00" w:rsidDel="009667A9">
          <w:rPr>
            <w:sz w:val="22"/>
            <w:szCs w:val="22"/>
            <w:rtl/>
            <w:rPrChange w:id="6948" w:author="Mohsen Jafarinejad" w:date="2019-05-12T10:59:00Z">
              <w:rPr>
                <w:rStyle w:val="Hyperlink"/>
                <w:sz w:val="24"/>
                <w:szCs w:val="24"/>
                <w:rtl/>
              </w:rPr>
            </w:rPrChange>
          </w:rPr>
          <w:delText xml:space="preserve"> متفاوت</w:delText>
        </w:r>
        <w:r w:rsidRPr="00974A00" w:rsidDel="009667A9">
          <w:rPr>
            <w:webHidden/>
            <w:sz w:val="22"/>
            <w:szCs w:val="22"/>
            <w:rPrChange w:id="6949" w:author="Mohsen Jafarinejad" w:date="2019-05-12T10:59:00Z">
              <w:rPr>
                <w:webHidden/>
                <w:sz w:val="24"/>
                <w:szCs w:val="24"/>
              </w:rPr>
            </w:rPrChange>
          </w:rPr>
          <w:tab/>
        </w:r>
      </w:del>
      <w:ins w:id="6950" w:author="Mohsen" w:date="2019-03-18T01:27:00Z">
        <w:del w:id="6951" w:author="Mohsen Jafarinejad" w:date="2019-04-06T08:42:00Z">
          <w:r w:rsidR="00C607BA" w:rsidRPr="00974A00" w:rsidDel="005222D8">
            <w:rPr>
              <w:webHidden/>
              <w:sz w:val="22"/>
              <w:szCs w:val="22"/>
              <w:rtl/>
              <w:rPrChange w:id="6952" w:author="Mohsen Jafarinejad" w:date="2019-05-12T10:59:00Z">
                <w:rPr>
                  <w:webHidden/>
                  <w:sz w:val="24"/>
                  <w:szCs w:val="24"/>
                  <w:rtl/>
                </w:rPr>
              </w:rPrChange>
            </w:rPr>
            <w:delText>75</w:delText>
          </w:r>
        </w:del>
      </w:ins>
      <w:del w:id="6953" w:author="Mohsen Jafarinejad" w:date="2019-04-06T08:42:00Z">
        <w:r w:rsidRPr="00974A00" w:rsidDel="005222D8">
          <w:rPr>
            <w:webHidden/>
            <w:sz w:val="22"/>
            <w:szCs w:val="22"/>
            <w:rPrChange w:id="6954" w:author="Mohsen Jafarinejad" w:date="2019-05-12T10:59:00Z">
              <w:rPr>
                <w:webHidden/>
                <w:sz w:val="24"/>
                <w:szCs w:val="24"/>
              </w:rPr>
            </w:rPrChange>
          </w:rPr>
          <w:delText>86</w:delText>
        </w:r>
      </w:del>
    </w:p>
    <w:p w14:paraId="2BC72571" w14:textId="308D809C" w:rsidR="00433777" w:rsidRPr="00974A00" w:rsidDel="009667A9" w:rsidRDefault="00433777">
      <w:pPr>
        <w:pStyle w:val="TOC1"/>
        <w:rPr>
          <w:del w:id="6955" w:author="Mohsen Jafarinejad" w:date="2019-05-12T10:50:00Z"/>
          <w:rFonts w:eastAsiaTheme="minorEastAsia"/>
          <w:b w:val="0"/>
          <w:bCs w:val="0"/>
          <w:sz w:val="22"/>
          <w:szCs w:val="22"/>
          <w:rPrChange w:id="6956" w:author="Mohsen Jafarinejad" w:date="2019-05-12T10:59:00Z">
            <w:rPr>
              <w:del w:id="6957" w:author="Mohsen Jafarinejad" w:date="2019-05-12T10:50:00Z"/>
              <w:rFonts w:eastAsiaTheme="minorEastAsia"/>
            </w:rPr>
          </w:rPrChange>
        </w:rPr>
        <w:pPrChange w:id="6958" w:author="Mohsen Jafarinejad" w:date="2019-05-12T10:50:00Z">
          <w:pPr>
            <w:pStyle w:val="TOC1"/>
          </w:pPr>
        </w:pPrChange>
      </w:pPr>
      <w:del w:id="6959" w:author="Mohsen Jafarinejad" w:date="2019-05-12T10:50:00Z">
        <w:r w:rsidRPr="00974A00" w:rsidDel="009667A9">
          <w:rPr>
            <w:sz w:val="22"/>
            <w:szCs w:val="22"/>
            <w:rtl/>
            <w:rPrChange w:id="6960" w:author="Mohsen Jafarinejad" w:date="2019-05-12T10:59:00Z">
              <w:rPr>
                <w:rStyle w:val="Hyperlink"/>
                <w:sz w:val="24"/>
                <w:szCs w:val="24"/>
                <w:rtl/>
              </w:rPr>
            </w:rPrChange>
          </w:rPr>
          <w:delText xml:space="preserve">شکل </w:delText>
        </w:r>
        <w:r w:rsidR="0084216E" w:rsidRPr="00974A00" w:rsidDel="009667A9">
          <w:rPr>
            <w:sz w:val="22"/>
            <w:szCs w:val="22"/>
            <w:rtl/>
            <w:rPrChange w:id="6961" w:author="Mohsen Jafarinejad" w:date="2019-05-12T10:59:00Z">
              <w:rPr>
                <w:rStyle w:val="Hyperlink"/>
                <w:sz w:val="24"/>
                <w:szCs w:val="24"/>
                <w:rtl/>
              </w:rPr>
            </w:rPrChange>
          </w:rPr>
          <w:delText>4-3</w:delText>
        </w:r>
        <w:r w:rsidRPr="00974A00" w:rsidDel="009667A9">
          <w:rPr>
            <w:sz w:val="22"/>
            <w:szCs w:val="22"/>
            <w:rtl/>
            <w:rPrChange w:id="6962" w:author="Mohsen Jafarinejad" w:date="2019-05-12T10:59:00Z">
              <w:rPr>
                <w:rStyle w:val="Hyperlink"/>
                <w:sz w:val="24"/>
                <w:szCs w:val="24"/>
                <w:rtl/>
              </w:rPr>
            </w:rPrChange>
          </w:rPr>
          <w:delText xml:space="preserve"> تغ</w:delText>
        </w:r>
        <w:r w:rsidRPr="00974A00" w:rsidDel="009667A9">
          <w:rPr>
            <w:rFonts w:hint="cs"/>
            <w:sz w:val="22"/>
            <w:szCs w:val="22"/>
            <w:rtl/>
            <w:rPrChange w:id="6963" w:author="Mohsen Jafarinejad" w:date="2019-05-12T10:59:00Z">
              <w:rPr>
                <w:rStyle w:val="Hyperlink"/>
                <w:rFonts w:hint="cs"/>
                <w:sz w:val="24"/>
                <w:szCs w:val="24"/>
                <w:rtl/>
              </w:rPr>
            </w:rPrChange>
          </w:rPr>
          <w:delText>ییرات</w:delText>
        </w:r>
        <w:r w:rsidRPr="00974A00" w:rsidDel="009667A9">
          <w:rPr>
            <w:sz w:val="22"/>
            <w:szCs w:val="22"/>
            <w:rtl/>
            <w:rPrChange w:id="6964" w:author="Mohsen Jafarinejad" w:date="2019-05-12T10:59:00Z">
              <w:rPr>
                <w:rStyle w:val="Hyperlink"/>
                <w:sz w:val="24"/>
                <w:szCs w:val="24"/>
                <w:rtl/>
              </w:rPr>
            </w:rPrChange>
          </w:rPr>
          <w:delText xml:space="preserve"> غلظت لاکتات در طول پ</w:delText>
        </w:r>
        <w:r w:rsidRPr="00974A00" w:rsidDel="009667A9">
          <w:rPr>
            <w:rFonts w:hint="cs"/>
            <w:sz w:val="22"/>
            <w:szCs w:val="22"/>
            <w:rtl/>
            <w:rPrChange w:id="6965" w:author="Mohsen Jafarinejad" w:date="2019-05-12T10:59:00Z">
              <w:rPr>
                <w:rStyle w:val="Hyperlink"/>
                <w:rFonts w:hint="cs"/>
                <w:sz w:val="24"/>
                <w:szCs w:val="24"/>
                <w:rtl/>
              </w:rPr>
            </w:rPrChange>
          </w:rPr>
          <w:delText>یل</w:delText>
        </w:r>
        <w:r w:rsidRPr="00974A00" w:rsidDel="009667A9">
          <w:rPr>
            <w:webHidden/>
            <w:sz w:val="22"/>
            <w:szCs w:val="22"/>
            <w:rPrChange w:id="6966" w:author="Mohsen Jafarinejad" w:date="2019-05-12T10:59:00Z">
              <w:rPr>
                <w:webHidden/>
                <w:sz w:val="24"/>
                <w:szCs w:val="24"/>
              </w:rPr>
            </w:rPrChange>
          </w:rPr>
          <w:tab/>
        </w:r>
      </w:del>
      <w:ins w:id="6967" w:author="Mohsen" w:date="2019-03-18T01:27:00Z">
        <w:del w:id="6968" w:author="Mohsen Jafarinejad" w:date="2019-04-06T08:42:00Z">
          <w:r w:rsidR="00C607BA" w:rsidRPr="00974A00" w:rsidDel="005222D8">
            <w:rPr>
              <w:webHidden/>
              <w:sz w:val="22"/>
              <w:szCs w:val="22"/>
              <w:rtl/>
              <w:rPrChange w:id="6969" w:author="Mohsen Jafarinejad" w:date="2019-05-12T10:59:00Z">
                <w:rPr>
                  <w:webHidden/>
                  <w:sz w:val="24"/>
                  <w:szCs w:val="24"/>
                  <w:rtl/>
                </w:rPr>
              </w:rPrChange>
            </w:rPr>
            <w:delText>76</w:delText>
          </w:r>
        </w:del>
      </w:ins>
      <w:del w:id="6970" w:author="Mohsen Jafarinejad" w:date="2019-04-06T08:42:00Z">
        <w:r w:rsidRPr="00974A00" w:rsidDel="005222D8">
          <w:rPr>
            <w:webHidden/>
            <w:sz w:val="22"/>
            <w:szCs w:val="22"/>
            <w:rPrChange w:id="6971" w:author="Mohsen Jafarinejad" w:date="2019-05-12T10:59:00Z">
              <w:rPr>
                <w:webHidden/>
                <w:sz w:val="24"/>
                <w:szCs w:val="24"/>
              </w:rPr>
            </w:rPrChange>
          </w:rPr>
          <w:delText>87</w:delText>
        </w:r>
      </w:del>
    </w:p>
    <w:p w14:paraId="11F420B8" w14:textId="34C62E2D" w:rsidR="00433777" w:rsidRPr="00974A00" w:rsidDel="009667A9" w:rsidRDefault="00433777">
      <w:pPr>
        <w:pStyle w:val="TOC1"/>
        <w:rPr>
          <w:del w:id="6972" w:author="Mohsen Jafarinejad" w:date="2019-05-12T10:50:00Z"/>
          <w:rFonts w:eastAsiaTheme="minorEastAsia"/>
          <w:b w:val="0"/>
          <w:bCs w:val="0"/>
          <w:sz w:val="22"/>
          <w:szCs w:val="22"/>
          <w:rPrChange w:id="6973" w:author="Mohsen Jafarinejad" w:date="2019-05-12T10:59:00Z">
            <w:rPr>
              <w:del w:id="6974" w:author="Mohsen Jafarinejad" w:date="2019-05-12T10:50:00Z"/>
              <w:rFonts w:eastAsiaTheme="minorEastAsia"/>
            </w:rPr>
          </w:rPrChange>
        </w:rPr>
        <w:pPrChange w:id="6975" w:author="Mohsen Jafarinejad" w:date="2019-05-12T10:50:00Z">
          <w:pPr>
            <w:pStyle w:val="TOC1"/>
          </w:pPr>
        </w:pPrChange>
      </w:pPr>
      <w:del w:id="6976" w:author="Mohsen Jafarinejad" w:date="2019-05-12T10:50:00Z">
        <w:r w:rsidRPr="00974A00" w:rsidDel="009667A9">
          <w:rPr>
            <w:sz w:val="22"/>
            <w:szCs w:val="22"/>
            <w:rtl/>
            <w:rPrChange w:id="6977" w:author="Mohsen Jafarinejad" w:date="2019-05-12T10:59:00Z">
              <w:rPr>
                <w:rStyle w:val="Hyperlink"/>
                <w:sz w:val="24"/>
                <w:szCs w:val="24"/>
                <w:rtl/>
              </w:rPr>
            </w:rPrChange>
          </w:rPr>
          <w:delText>شکل 4-4 مقاد</w:delText>
        </w:r>
        <w:r w:rsidRPr="00974A00" w:rsidDel="009667A9">
          <w:rPr>
            <w:rFonts w:hint="cs"/>
            <w:sz w:val="22"/>
            <w:szCs w:val="22"/>
            <w:rtl/>
            <w:rPrChange w:id="6978" w:author="Mohsen Jafarinejad" w:date="2019-05-12T10:59:00Z">
              <w:rPr>
                <w:rStyle w:val="Hyperlink"/>
                <w:rFonts w:hint="cs"/>
                <w:sz w:val="24"/>
                <w:szCs w:val="24"/>
                <w:rtl/>
              </w:rPr>
            </w:rPrChange>
          </w:rPr>
          <w:delText>یرغلظت</w:delText>
        </w:r>
        <w:r w:rsidRPr="00974A00" w:rsidDel="009667A9">
          <w:rPr>
            <w:sz w:val="22"/>
            <w:szCs w:val="22"/>
            <w:rtl/>
            <w:rPrChange w:id="6979" w:author="Mohsen Jafarinejad" w:date="2019-05-12T10:59:00Z">
              <w:rPr>
                <w:rStyle w:val="Hyperlink"/>
                <w:sz w:val="24"/>
                <w:szCs w:val="24"/>
                <w:rtl/>
              </w:rPr>
            </w:rPrChange>
          </w:rPr>
          <w:delText xml:space="preserve"> مول</w:delText>
        </w:r>
        <w:r w:rsidRPr="00974A00" w:rsidDel="009667A9">
          <w:rPr>
            <w:rFonts w:hint="cs"/>
            <w:sz w:val="22"/>
            <w:szCs w:val="22"/>
            <w:rtl/>
            <w:rPrChange w:id="6980" w:author="Mohsen Jafarinejad" w:date="2019-05-12T10:59:00Z">
              <w:rPr>
                <w:rStyle w:val="Hyperlink"/>
                <w:rFonts w:hint="cs"/>
                <w:sz w:val="24"/>
                <w:szCs w:val="24"/>
                <w:rtl/>
              </w:rPr>
            </w:rPrChange>
          </w:rPr>
          <w:delText>ی</w:delText>
        </w:r>
        <w:r w:rsidRPr="00974A00" w:rsidDel="009667A9">
          <w:rPr>
            <w:sz w:val="22"/>
            <w:szCs w:val="22"/>
            <w:rtl/>
            <w:rPrChange w:id="6981" w:author="Mohsen Jafarinejad" w:date="2019-05-12T10:59:00Z">
              <w:rPr>
                <w:rStyle w:val="Hyperlink"/>
                <w:sz w:val="24"/>
                <w:szCs w:val="24"/>
                <w:rtl/>
              </w:rPr>
            </w:rPrChange>
          </w:rPr>
          <w:delText xml:space="preserve"> لاکتات درقسمت ها</w:delText>
        </w:r>
        <w:r w:rsidRPr="00974A00" w:rsidDel="009667A9">
          <w:rPr>
            <w:rFonts w:hint="cs"/>
            <w:sz w:val="22"/>
            <w:szCs w:val="22"/>
            <w:rtl/>
            <w:rPrChange w:id="6982" w:author="Mohsen Jafarinejad" w:date="2019-05-12T10:59:00Z">
              <w:rPr>
                <w:rStyle w:val="Hyperlink"/>
                <w:rFonts w:hint="cs"/>
                <w:sz w:val="24"/>
                <w:szCs w:val="24"/>
                <w:rtl/>
              </w:rPr>
            </w:rPrChange>
          </w:rPr>
          <w:delText>ی</w:delText>
        </w:r>
        <w:r w:rsidRPr="00974A00" w:rsidDel="009667A9">
          <w:rPr>
            <w:sz w:val="22"/>
            <w:szCs w:val="22"/>
            <w:rtl/>
            <w:rPrChange w:id="6983" w:author="Mohsen Jafarinejad" w:date="2019-05-12T10:59:00Z">
              <w:rPr>
                <w:rStyle w:val="Hyperlink"/>
                <w:sz w:val="24"/>
                <w:szCs w:val="24"/>
                <w:rtl/>
              </w:rPr>
            </w:rPrChange>
          </w:rPr>
          <w:delText xml:space="preserve"> مختلف پ</w:delText>
        </w:r>
        <w:r w:rsidRPr="00974A00" w:rsidDel="009667A9">
          <w:rPr>
            <w:rFonts w:hint="cs"/>
            <w:sz w:val="22"/>
            <w:szCs w:val="22"/>
            <w:rtl/>
            <w:rPrChange w:id="6984" w:author="Mohsen Jafarinejad" w:date="2019-05-12T10:59:00Z">
              <w:rPr>
                <w:rStyle w:val="Hyperlink"/>
                <w:rFonts w:hint="cs"/>
                <w:sz w:val="24"/>
                <w:szCs w:val="24"/>
                <w:rtl/>
              </w:rPr>
            </w:rPrChange>
          </w:rPr>
          <w:delText>یل</w:delText>
        </w:r>
        <w:r w:rsidRPr="00974A00" w:rsidDel="009667A9">
          <w:rPr>
            <w:webHidden/>
            <w:sz w:val="22"/>
            <w:szCs w:val="22"/>
            <w:rPrChange w:id="6985" w:author="Mohsen Jafarinejad" w:date="2019-05-12T10:59:00Z">
              <w:rPr>
                <w:webHidden/>
                <w:sz w:val="24"/>
                <w:szCs w:val="24"/>
              </w:rPr>
            </w:rPrChange>
          </w:rPr>
          <w:tab/>
        </w:r>
      </w:del>
      <w:ins w:id="6986" w:author="Mohsen" w:date="2019-03-18T01:27:00Z">
        <w:del w:id="6987" w:author="Mohsen Jafarinejad" w:date="2019-04-06T08:42:00Z">
          <w:r w:rsidR="00C607BA" w:rsidRPr="00974A00" w:rsidDel="005222D8">
            <w:rPr>
              <w:webHidden/>
              <w:sz w:val="22"/>
              <w:szCs w:val="22"/>
              <w:rtl/>
              <w:rPrChange w:id="6988" w:author="Mohsen Jafarinejad" w:date="2019-05-12T10:59:00Z">
                <w:rPr>
                  <w:webHidden/>
                  <w:sz w:val="24"/>
                  <w:szCs w:val="24"/>
                  <w:rtl/>
                </w:rPr>
              </w:rPrChange>
            </w:rPr>
            <w:delText>77</w:delText>
          </w:r>
        </w:del>
      </w:ins>
      <w:del w:id="6989" w:author="Mohsen Jafarinejad" w:date="2019-04-06T08:42:00Z">
        <w:r w:rsidRPr="00974A00" w:rsidDel="005222D8">
          <w:rPr>
            <w:webHidden/>
            <w:sz w:val="22"/>
            <w:szCs w:val="22"/>
            <w:rPrChange w:id="6990" w:author="Mohsen Jafarinejad" w:date="2019-05-12T10:59:00Z">
              <w:rPr>
                <w:webHidden/>
                <w:sz w:val="24"/>
                <w:szCs w:val="24"/>
              </w:rPr>
            </w:rPrChange>
          </w:rPr>
          <w:delText>88</w:delText>
        </w:r>
      </w:del>
    </w:p>
    <w:p w14:paraId="5D97DCF4" w14:textId="78B81173" w:rsidR="00433777" w:rsidRPr="00974A00" w:rsidDel="009667A9" w:rsidRDefault="00433777">
      <w:pPr>
        <w:pStyle w:val="TOC1"/>
        <w:rPr>
          <w:del w:id="6991" w:author="Mohsen Jafarinejad" w:date="2019-05-12T10:50:00Z"/>
          <w:rFonts w:eastAsiaTheme="minorEastAsia"/>
          <w:b w:val="0"/>
          <w:bCs w:val="0"/>
          <w:sz w:val="22"/>
          <w:szCs w:val="22"/>
          <w:rPrChange w:id="6992" w:author="Mohsen Jafarinejad" w:date="2019-05-12T10:59:00Z">
            <w:rPr>
              <w:del w:id="6993" w:author="Mohsen Jafarinejad" w:date="2019-05-12T10:50:00Z"/>
              <w:rFonts w:eastAsiaTheme="minorEastAsia"/>
            </w:rPr>
          </w:rPrChange>
        </w:rPr>
        <w:pPrChange w:id="6994" w:author="Mohsen Jafarinejad" w:date="2019-05-12T10:50:00Z">
          <w:pPr>
            <w:pStyle w:val="TOC1"/>
          </w:pPr>
        </w:pPrChange>
      </w:pPr>
      <w:del w:id="6995" w:author="Mohsen Jafarinejad" w:date="2019-05-12T10:50:00Z">
        <w:r w:rsidRPr="00974A00" w:rsidDel="009667A9">
          <w:rPr>
            <w:sz w:val="22"/>
            <w:szCs w:val="22"/>
            <w:rtl/>
            <w:rPrChange w:id="6996" w:author="Mohsen Jafarinejad" w:date="2019-05-12T10:59:00Z">
              <w:rPr>
                <w:rStyle w:val="Hyperlink"/>
                <w:sz w:val="24"/>
                <w:szCs w:val="24"/>
                <w:rtl/>
              </w:rPr>
            </w:rPrChange>
          </w:rPr>
          <w:delText xml:space="preserve">شکل </w:delText>
        </w:r>
        <w:r w:rsidR="0084216E" w:rsidRPr="00974A00" w:rsidDel="009667A9">
          <w:rPr>
            <w:sz w:val="22"/>
            <w:szCs w:val="22"/>
            <w:rtl/>
            <w:rPrChange w:id="6997" w:author="Mohsen Jafarinejad" w:date="2019-05-12T10:59:00Z">
              <w:rPr>
                <w:rStyle w:val="Hyperlink"/>
                <w:sz w:val="24"/>
                <w:szCs w:val="24"/>
                <w:rtl/>
              </w:rPr>
            </w:rPrChange>
          </w:rPr>
          <w:delText>4-5</w:delText>
        </w:r>
        <w:r w:rsidRPr="00974A00" w:rsidDel="009667A9">
          <w:rPr>
            <w:sz w:val="22"/>
            <w:szCs w:val="22"/>
            <w:rtl/>
            <w:rPrChange w:id="6998" w:author="Mohsen Jafarinejad" w:date="2019-05-12T10:59:00Z">
              <w:rPr>
                <w:rStyle w:val="Hyperlink"/>
                <w:sz w:val="24"/>
                <w:szCs w:val="24"/>
                <w:rtl/>
              </w:rPr>
            </w:rPrChange>
          </w:rPr>
          <w:delText xml:space="preserve"> تغ</w:delText>
        </w:r>
        <w:r w:rsidRPr="00974A00" w:rsidDel="009667A9">
          <w:rPr>
            <w:rFonts w:hint="cs"/>
            <w:sz w:val="22"/>
            <w:szCs w:val="22"/>
            <w:rtl/>
            <w:rPrChange w:id="6999" w:author="Mohsen Jafarinejad" w:date="2019-05-12T10:59:00Z">
              <w:rPr>
                <w:rStyle w:val="Hyperlink"/>
                <w:rFonts w:hint="cs"/>
                <w:sz w:val="24"/>
                <w:szCs w:val="24"/>
                <w:rtl/>
              </w:rPr>
            </w:rPrChange>
          </w:rPr>
          <w:delText>ییرات</w:delText>
        </w:r>
        <w:r w:rsidRPr="00974A00" w:rsidDel="009667A9">
          <w:rPr>
            <w:sz w:val="22"/>
            <w:szCs w:val="22"/>
            <w:rtl/>
            <w:rPrChange w:id="7000" w:author="Mohsen Jafarinejad" w:date="2019-05-12T10:59:00Z">
              <w:rPr>
                <w:rStyle w:val="Hyperlink"/>
                <w:sz w:val="24"/>
                <w:szCs w:val="24"/>
                <w:rtl/>
              </w:rPr>
            </w:rPrChange>
          </w:rPr>
          <w:delText xml:space="preserve"> غلظت اکس</w:delText>
        </w:r>
        <w:r w:rsidRPr="00974A00" w:rsidDel="009667A9">
          <w:rPr>
            <w:rFonts w:hint="cs"/>
            <w:sz w:val="22"/>
            <w:szCs w:val="22"/>
            <w:rtl/>
            <w:rPrChange w:id="7001" w:author="Mohsen Jafarinejad" w:date="2019-05-12T10:59:00Z">
              <w:rPr>
                <w:rStyle w:val="Hyperlink"/>
                <w:rFonts w:hint="cs"/>
                <w:sz w:val="24"/>
                <w:szCs w:val="24"/>
                <w:rtl/>
              </w:rPr>
            </w:rPrChange>
          </w:rPr>
          <w:delText>یژن</w:delText>
        </w:r>
        <w:r w:rsidRPr="00974A00" w:rsidDel="009667A9">
          <w:rPr>
            <w:sz w:val="22"/>
            <w:szCs w:val="22"/>
            <w:rtl/>
            <w:rPrChange w:id="7002" w:author="Mohsen Jafarinejad" w:date="2019-05-12T10:59:00Z">
              <w:rPr>
                <w:rStyle w:val="Hyperlink"/>
                <w:sz w:val="24"/>
                <w:szCs w:val="24"/>
                <w:rtl/>
              </w:rPr>
            </w:rPrChange>
          </w:rPr>
          <w:delText xml:space="preserve"> در طول پ</w:delText>
        </w:r>
        <w:r w:rsidRPr="00974A00" w:rsidDel="009667A9">
          <w:rPr>
            <w:rFonts w:hint="cs"/>
            <w:sz w:val="22"/>
            <w:szCs w:val="22"/>
            <w:rtl/>
            <w:rPrChange w:id="7003" w:author="Mohsen Jafarinejad" w:date="2019-05-12T10:59:00Z">
              <w:rPr>
                <w:rStyle w:val="Hyperlink"/>
                <w:rFonts w:hint="cs"/>
                <w:sz w:val="24"/>
                <w:szCs w:val="24"/>
                <w:rtl/>
              </w:rPr>
            </w:rPrChange>
          </w:rPr>
          <w:delText>یل</w:delText>
        </w:r>
        <w:r w:rsidRPr="00974A00" w:rsidDel="009667A9">
          <w:rPr>
            <w:webHidden/>
            <w:sz w:val="22"/>
            <w:szCs w:val="22"/>
            <w:rPrChange w:id="7004" w:author="Mohsen Jafarinejad" w:date="2019-05-12T10:59:00Z">
              <w:rPr>
                <w:webHidden/>
                <w:sz w:val="24"/>
                <w:szCs w:val="24"/>
              </w:rPr>
            </w:rPrChange>
          </w:rPr>
          <w:tab/>
        </w:r>
      </w:del>
      <w:ins w:id="7005" w:author="Mohsen" w:date="2019-03-18T01:27:00Z">
        <w:del w:id="7006" w:author="Mohsen Jafarinejad" w:date="2019-04-06T08:42:00Z">
          <w:r w:rsidR="00C607BA" w:rsidRPr="00974A00" w:rsidDel="005222D8">
            <w:rPr>
              <w:webHidden/>
              <w:sz w:val="22"/>
              <w:szCs w:val="22"/>
              <w:rtl/>
              <w:rPrChange w:id="7007" w:author="Mohsen Jafarinejad" w:date="2019-05-12T10:59:00Z">
                <w:rPr>
                  <w:webHidden/>
                  <w:sz w:val="24"/>
                  <w:szCs w:val="24"/>
                  <w:rtl/>
                </w:rPr>
              </w:rPrChange>
            </w:rPr>
            <w:delText>78</w:delText>
          </w:r>
        </w:del>
      </w:ins>
      <w:del w:id="7008" w:author="Mohsen Jafarinejad" w:date="2019-04-06T08:42:00Z">
        <w:r w:rsidRPr="00974A00" w:rsidDel="005222D8">
          <w:rPr>
            <w:webHidden/>
            <w:sz w:val="22"/>
            <w:szCs w:val="22"/>
            <w:rPrChange w:id="7009" w:author="Mohsen Jafarinejad" w:date="2019-05-12T10:59:00Z">
              <w:rPr>
                <w:webHidden/>
                <w:sz w:val="24"/>
                <w:szCs w:val="24"/>
              </w:rPr>
            </w:rPrChange>
          </w:rPr>
          <w:delText>89</w:delText>
        </w:r>
      </w:del>
    </w:p>
    <w:p w14:paraId="260459A1" w14:textId="64A964CD" w:rsidR="00433777" w:rsidRPr="00974A00" w:rsidDel="009667A9" w:rsidRDefault="00433777">
      <w:pPr>
        <w:pStyle w:val="TOC1"/>
        <w:rPr>
          <w:del w:id="7010" w:author="Mohsen Jafarinejad" w:date="2019-05-12T10:50:00Z"/>
          <w:rFonts w:eastAsiaTheme="minorEastAsia"/>
          <w:b w:val="0"/>
          <w:bCs w:val="0"/>
          <w:sz w:val="22"/>
          <w:szCs w:val="22"/>
          <w:rPrChange w:id="7011" w:author="Mohsen Jafarinejad" w:date="2019-05-12T10:59:00Z">
            <w:rPr>
              <w:del w:id="7012" w:author="Mohsen Jafarinejad" w:date="2019-05-12T10:50:00Z"/>
              <w:rFonts w:eastAsiaTheme="minorEastAsia"/>
            </w:rPr>
          </w:rPrChange>
        </w:rPr>
        <w:pPrChange w:id="7013" w:author="Mohsen Jafarinejad" w:date="2019-05-12T10:50:00Z">
          <w:pPr>
            <w:pStyle w:val="TOC1"/>
          </w:pPr>
        </w:pPrChange>
      </w:pPr>
      <w:del w:id="7014" w:author="Mohsen Jafarinejad" w:date="2019-05-12T10:50:00Z">
        <w:r w:rsidRPr="00974A00" w:rsidDel="009667A9">
          <w:rPr>
            <w:sz w:val="22"/>
            <w:szCs w:val="22"/>
            <w:rtl/>
            <w:rPrChange w:id="7015" w:author="Mohsen Jafarinejad" w:date="2019-05-12T10:59:00Z">
              <w:rPr>
                <w:rStyle w:val="Hyperlink"/>
                <w:sz w:val="24"/>
                <w:szCs w:val="24"/>
                <w:rtl/>
              </w:rPr>
            </w:rPrChange>
          </w:rPr>
          <w:delText xml:space="preserve">شکل </w:delText>
        </w:r>
        <w:r w:rsidR="0084216E" w:rsidRPr="00974A00" w:rsidDel="009667A9">
          <w:rPr>
            <w:sz w:val="22"/>
            <w:szCs w:val="22"/>
            <w:rtl/>
            <w:rPrChange w:id="7016" w:author="Mohsen Jafarinejad" w:date="2019-05-12T10:59:00Z">
              <w:rPr>
                <w:rStyle w:val="Hyperlink"/>
                <w:sz w:val="24"/>
                <w:szCs w:val="24"/>
                <w:rtl/>
              </w:rPr>
            </w:rPrChange>
          </w:rPr>
          <w:delText>4-6</w:delText>
        </w:r>
        <w:r w:rsidRPr="00974A00" w:rsidDel="009667A9">
          <w:rPr>
            <w:sz w:val="22"/>
            <w:szCs w:val="22"/>
            <w:rtl/>
            <w:rPrChange w:id="7017" w:author="Mohsen Jafarinejad" w:date="2019-05-12T10:59:00Z">
              <w:rPr>
                <w:rStyle w:val="Hyperlink"/>
                <w:sz w:val="24"/>
                <w:szCs w:val="24"/>
                <w:rtl/>
              </w:rPr>
            </w:rPrChange>
          </w:rPr>
          <w:delText xml:space="preserve"> تغ</w:delText>
        </w:r>
        <w:r w:rsidRPr="00974A00" w:rsidDel="009667A9">
          <w:rPr>
            <w:rFonts w:hint="cs"/>
            <w:sz w:val="22"/>
            <w:szCs w:val="22"/>
            <w:rtl/>
            <w:rPrChange w:id="7018" w:author="Mohsen Jafarinejad" w:date="2019-05-12T10:59:00Z">
              <w:rPr>
                <w:rStyle w:val="Hyperlink"/>
                <w:rFonts w:hint="cs"/>
                <w:sz w:val="24"/>
                <w:szCs w:val="24"/>
                <w:rtl/>
              </w:rPr>
            </w:rPrChange>
          </w:rPr>
          <w:delText>ییرات</w:delText>
        </w:r>
        <w:r w:rsidRPr="00974A00" w:rsidDel="009667A9">
          <w:rPr>
            <w:sz w:val="22"/>
            <w:szCs w:val="22"/>
            <w:rtl/>
            <w:rPrChange w:id="7019" w:author="Mohsen Jafarinejad" w:date="2019-05-12T10:59:00Z">
              <w:rPr>
                <w:rStyle w:val="Hyperlink"/>
                <w:sz w:val="24"/>
                <w:szCs w:val="24"/>
                <w:rtl/>
              </w:rPr>
            </w:rPrChange>
          </w:rPr>
          <w:delText xml:space="preserve"> غلظت مول</w:delText>
        </w:r>
        <w:r w:rsidRPr="00974A00" w:rsidDel="009667A9">
          <w:rPr>
            <w:rFonts w:hint="cs"/>
            <w:sz w:val="22"/>
            <w:szCs w:val="22"/>
            <w:rtl/>
            <w:rPrChange w:id="7020" w:author="Mohsen Jafarinejad" w:date="2019-05-12T10:59:00Z">
              <w:rPr>
                <w:rStyle w:val="Hyperlink"/>
                <w:rFonts w:hint="cs"/>
                <w:sz w:val="24"/>
                <w:szCs w:val="24"/>
                <w:rtl/>
              </w:rPr>
            </w:rPrChange>
          </w:rPr>
          <w:delText>ی</w:delText>
        </w:r>
        <w:r w:rsidRPr="00974A00" w:rsidDel="009667A9">
          <w:rPr>
            <w:sz w:val="22"/>
            <w:szCs w:val="22"/>
            <w:rtl/>
            <w:rPrChange w:id="7021" w:author="Mohsen Jafarinejad" w:date="2019-05-12T10:59:00Z">
              <w:rPr>
                <w:rStyle w:val="Hyperlink"/>
                <w:sz w:val="24"/>
                <w:szCs w:val="24"/>
                <w:rtl/>
              </w:rPr>
            </w:rPrChange>
          </w:rPr>
          <w:delText xml:space="preserve"> اکس</w:delText>
        </w:r>
        <w:r w:rsidRPr="00974A00" w:rsidDel="009667A9">
          <w:rPr>
            <w:rFonts w:hint="cs"/>
            <w:sz w:val="22"/>
            <w:szCs w:val="22"/>
            <w:rtl/>
            <w:rPrChange w:id="7022" w:author="Mohsen Jafarinejad" w:date="2019-05-12T10:59:00Z">
              <w:rPr>
                <w:rStyle w:val="Hyperlink"/>
                <w:rFonts w:hint="cs"/>
                <w:sz w:val="24"/>
                <w:szCs w:val="24"/>
                <w:rtl/>
              </w:rPr>
            </w:rPrChange>
          </w:rPr>
          <w:delText>یژن</w:delText>
        </w:r>
        <w:r w:rsidRPr="00974A00" w:rsidDel="009667A9">
          <w:rPr>
            <w:sz w:val="22"/>
            <w:szCs w:val="22"/>
            <w:rtl/>
            <w:rPrChange w:id="7023" w:author="Mohsen Jafarinejad" w:date="2019-05-12T10:59:00Z">
              <w:rPr>
                <w:rStyle w:val="Hyperlink"/>
                <w:sz w:val="24"/>
                <w:szCs w:val="24"/>
                <w:rtl/>
              </w:rPr>
            </w:rPrChange>
          </w:rPr>
          <w:delText xml:space="preserve"> در قسمت ها</w:delText>
        </w:r>
        <w:r w:rsidRPr="00974A00" w:rsidDel="009667A9">
          <w:rPr>
            <w:rFonts w:hint="cs"/>
            <w:sz w:val="22"/>
            <w:szCs w:val="22"/>
            <w:rtl/>
            <w:rPrChange w:id="7024" w:author="Mohsen Jafarinejad" w:date="2019-05-12T10:59:00Z">
              <w:rPr>
                <w:rStyle w:val="Hyperlink"/>
                <w:rFonts w:hint="cs"/>
                <w:sz w:val="24"/>
                <w:szCs w:val="24"/>
                <w:rtl/>
              </w:rPr>
            </w:rPrChange>
          </w:rPr>
          <w:delText>ی</w:delText>
        </w:r>
        <w:r w:rsidRPr="00974A00" w:rsidDel="009667A9">
          <w:rPr>
            <w:sz w:val="22"/>
            <w:szCs w:val="22"/>
            <w:rtl/>
            <w:rPrChange w:id="7025" w:author="Mohsen Jafarinejad" w:date="2019-05-12T10:59:00Z">
              <w:rPr>
                <w:rStyle w:val="Hyperlink"/>
                <w:sz w:val="24"/>
                <w:szCs w:val="24"/>
                <w:rtl/>
              </w:rPr>
            </w:rPrChange>
          </w:rPr>
          <w:delText xml:space="preserve"> مختلف پ</w:delText>
        </w:r>
        <w:r w:rsidRPr="00974A00" w:rsidDel="009667A9">
          <w:rPr>
            <w:rFonts w:hint="cs"/>
            <w:sz w:val="22"/>
            <w:szCs w:val="22"/>
            <w:rtl/>
            <w:rPrChange w:id="7026" w:author="Mohsen Jafarinejad" w:date="2019-05-12T10:59:00Z">
              <w:rPr>
                <w:rStyle w:val="Hyperlink"/>
                <w:rFonts w:hint="cs"/>
                <w:sz w:val="24"/>
                <w:szCs w:val="24"/>
                <w:rtl/>
              </w:rPr>
            </w:rPrChange>
          </w:rPr>
          <w:delText>یل</w:delText>
        </w:r>
        <w:r w:rsidRPr="00974A00" w:rsidDel="009667A9">
          <w:rPr>
            <w:webHidden/>
            <w:sz w:val="22"/>
            <w:szCs w:val="22"/>
            <w:rPrChange w:id="7027" w:author="Mohsen Jafarinejad" w:date="2019-05-12T10:59:00Z">
              <w:rPr>
                <w:webHidden/>
                <w:sz w:val="24"/>
                <w:szCs w:val="24"/>
              </w:rPr>
            </w:rPrChange>
          </w:rPr>
          <w:tab/>
        </w:r>
      </w:del>
      <w:ins w:id="7028" w:author="Mohsen" w:date="2019-03-18T01:27:00Z">
        <w:del w:id="7029" w:author="Mohsen Jafarinejad" w:date="2019-04-06T08:42:00Z">
          <w:r w:rsidR="00C607BA" w:rsidRPr="00974A00" w:rsidDel="005222D8">
            <w:rPr>
              <w:webHidden/>
              <w:sz w:val="22"/>
              <w:szCs w:val="22"/>
              <w:rtl/>
              <w:rPrChange w:id="7030" w:author="Mohsen Jafarinejad" w:date="2019-05-12T10:59:00Z">
                <w:rPr>
                  <w:webHidden/>
                  <w:sz w:val="24"/>
                  <w:szCs w:val="24"/>
                  <w:rtl/>
                </w:rPr>
              </w:rPrChange>
            </w:rPr>
            <w:delText>78</w:delText>
          </w:r>
        </w:del>
      </w:ins>
      <w:del w:id="7031" w:author="Mohsen Jafarinejad" w:date="2019-04-06T08:42:00Z">
        <w:r w:rsidRPr="00974A00" w:rsidDel="005222D8">
          <w:rPr>
            <w:webHidden/>
            <w:sz w:val="22"/>
            <w:szCs w:val="22"/>
            <w:rPrChange w:id="7032" w:author="Mohsen Jafarinejad" w:date="2019-05-12T10:59:00Z">
              <w:rPr>
                <w:webHidden/>
                <w:sz w:val="24"/>
                <w:szCs w:val="24"/>
              </w:rPr>
            </w:rPrChange>
          </w:rPr>
          <w:delText>89</w:delText>
        </w:r>
      </w:del>
    </w:p>
    <w:p w14:paraId="0FEF38ED" w14:textId="4221487A" w:rsidR="00433777" w:rsidRPr="00974A00" w:rsidDel="009667A9" w:rsidRDefault="00433777">
      <w:pPr>
        <w:pStyle w:val="TOC1"/>
        <w:rPr>
          <w:del w:id="7033" w:author="Mohsen Jafarinejad" w:date="2019-05-12T10:50:00Z"/>
          <w:rFonts w:eastAsiaTheme="minorEastAsia"/>
          <w:b w:val="0"/>
          <w:bCs w:val="0"/>
          <w:sz w:val="22"/>
          <w:szCs w:val="22"/>
          <w:rPrChange w:id="7034" w:author="Mohsen Jafarinejad" w:date="2019-05-12T10:59:00Z">
            <w:rPr>
              <w:del w:id="7035" w:author="Mohsen Jafarinejad" w:date="2019-05-12T10:50:00Z"/>
              <w:rFonts w:eastAsiaTheme="minorEastAsia"/>
            </w:rPr>
          </w:rPrChange>
        </w:rPr>
        <w:pPrChange w:id="7036" w:author="Mohsen Jafarinejad" w:date="2019-05-12T10:50:00Z">
          <w:pPr>
            <w:pStyle w:val="TOC1"/>
          </w:pPr>
        </w:pPrChange>
      </w:pPr>
      <w:del w:id="7037" w:author="Mohsen Jafarinejad" w:date="2019-05-12T10:50:00Z">
        <w:r w:rsidRPr="00974A00" w:rsidDel="009667A9">
          <w:rPr>
            <w:sz w:val="22"/>
            <w:szCs w:val="22"/>
            <w:rtl/>
            <w:rPrChange w:id="7038" w:author="Mohsen Jafarinejad" w:date="2019-05-12T10:59:00Z">
              <w:rPr>
                <w:rStyle w:val="Hyperlink"/>
                <w:sz w:val="24"/>
                <w:szCs w:val="24"/>
                <w:rtl/>
              </w:rPr>
            </w:rPrChange>
          </w:rPr>
          <w:delText xml:space="preserve">شکل </w:delText>
        </w:r>
        <w:r w:rsidR="0084216E" w:rsidRPr="00974A00" w:rsidDel="009667A9">
          <w:rPr>
            <w:sz w:val="22"/>
            <w:szCs w:val="22"/>
            <w:rtl/>
            <w:rPrChange w:id="7039" w:author="Mohsen Jafarinejad" w:date="2019-05-12T10:59:00Z">
              <w:rPr>
                <w:rStyle w:val="Hyperlink"/>
                <w:sz w:val="24"/>
                <w:szCs w:val="24"/>
                <w:rtl/>
              </w:rPr>
            </w:rPrChange>
          </w:rPr>
          <w:delText>4-7</w:delText>
        </w:r>
        <w:r w:rsidRPr="00974A00" w:rsidDel="009667A9">
          <w:rPr>
            <w:sz w:val="22"/>
            <w:szCs w:val="22"/>
            <w:rtl/>
            <w:rPrChange w:id="7040" w:author="Mohsen Jafarinejad" w:date="2019-05-12T10:59:00Z">
              <w:rPr>
                <w:rStyle w:val="Hyperlink"/>
                <w:sz w:val="24"/>
                <w:szCs w:val="24"/>
                <w:rtl/>
              </w:rPr>
            </w:rPrChange>
          </w:rPr>
          <w:delText xml:space="preserve"> تغ</w:delText>
        </w:r>
        <w:r w:rsidRPr="00974A00" w:rsidDel="009667A9">
          <w:rPr>
            <w:rFonts w:hint="cs"/>
            <w:sz w:val="22"/>
            <w:szCs w:val="22"/>
            <w:rtl/>
            <w:rPrChange w:id="7041" w:author="Mohsen Jafarinejad" w:date="2019-05-12T10:59:00Z">
              <w:rPr>
                <w:rStyle w:val="Hyperlink"/>
                <w:rFonts w:hint="cs"/>
                <w:sz w:val="24"/>
                <w:szCs w:val="24"/>
                <w:rtl/>
              </w:rPr>
            </w:rPrChange>
          </w:rPr>
          <w:delText>ییرات</w:delText>
        </w:r>
        <w:r w:rsidRPr="00974A00" w:rsidDel="009667A9">
          <w:rPr>
            <w:sz w:val="22"/>
            <w:szCs w:val="22"/>
            <w:rtl/>
            <w:rPrChange w:id="7042" w:author="Mohsen Jafarinejad" w:date="2019-05-12T10:59:00Z">
              <w:rPr>
                <w:rStyle w:val="Hyperlink"/>
                <w:sz w:val="24"/>
                <w:szCs w:val="24"/>
                <w:rtl/>
              </w:rPr>
            </w:rPrChange>
          </w:rPr>
          <w:delText xml:space="preserve"> غلظت ه</w:delText>
        </w:r>
        <w:r w:rsidRPr="00974A00" w:rsidDel="009667A9">
          <w:rPr>
            <w:rFonts w:hint="cs"/>
            <w:sz w:val="22"/>
            <w:szCs w:val="22"/>
            <w:rtl/>
            <w:rPrChange w:id="7043" w:author="Mohsen Jafarinejad" w:date="2019-05-12T10:59:00Z">
              <w:rPr>
                <w:rStyle w:val="Hyperlink"/>
                <w:rFonts w:hint="cs"/>
                <w:sz w:val="24"/>
                <w:szCs w:val="24"/>
                <w:rtl/>
              </w:rPr>
            </w:rPrChange>
          </w:rPr>
          <w:delText>یدروژن</w:delText>
        </w:r>
        <w:r w:rsidRPr="00974A00" w:rsidDel="009667A9">
          <w:rPr>
            <w:sz w:val="22"/>
            <w:szCs w:val="22"/>
            <w:rtl/>
            <w:rPrChange w:id="7044" w:author="Mohsen Jafarinejad" w:date="2019-05-12T10:59:00Z">
              <w:rPr>
                <w:rStyle w:val="Hyperlink"/>
                <w:sz w:val="24"/>
                <w:szCs w:val="24"/>
                <w:rtl/>
              </w:rPr>
            </w:rPrChange>
          </w:rPr>
          <w:delText xml:space="preserve"> در طول پ</w:delText>
        </w:r>
        <w:r w:rsidRPr="00974A00" w:rsidDel="009667A9">
          <w:rPr>
            <w:rFonts w:hint="cs"/>
            <w:sz w:val="22"/>
            <w:szCs w:val="22"/>
            <w:rtl/>
            <w:rPrChange w:id="7045" w:author="Mohsen Jafarinejad" w:date="2019-05-12T10:59:00Z">
              <w:rPr>
                <w:rStyle w:val="Hyperlink"/>
                <w:rFonts w:hint="cs"/>
                <w:sz w:val="24"/>
                <w:szCs w:val="24"/>
                <w:rtl/>
              </w:rPr>
            </w:rPrChange>
          </w:rPr>
          <w:delText>یل</w:delText>
        </w:r>
        <w:r w:rsidRPr="00974A00" w:rsidDel="009667A9">
          <w:rPr>
            <w:webHidden/>
            <w:sz w:val="22"/>
            <w:szCs w:val="22"/>
            <w:rPrChange w:id="7046" w:author="Mohsen Jafarinejad" w:date="2019-05-12T10:59:00Z">
              <w:rPr>
                <w:webHidden/>
                <w:sz w:val="24"/>
                <w:szCs w:val="24"/>
              </w:rPr>
            </w:rPrChange>
          </w:rPr>
          <w:tab/>
        </w:r>
      </w:del>
      <w:ins w:id="7047" w:author="Mohsen" w:date="2019-03-18T01:27:00Z">
        <w:del w:id="7048" w:author="Mohsen Jafarinejad" w:date="2019-04-06T08:42:00Z">
          <w:r w:rsidR="00C607BA" w:rsidRPr="00974A00" w:rsidDel="005222D8">
            <w:rPr>
              <w:webHidden/>
              <w:sz w:val="22"/>
              <w:szCs w:val="22"/>
              <w:rtl/>
              <w:rPrChange w:id="7049" w:author="Mohsen Jafarinejad" w:date="2019-05-12T10:59:00Z">
                <w:rPr>
                  <w:webHidden/>
                  <w:sz w:val="24"/>
                  <w:szCs w:val="24"/>
                  <w:rtl/>
                </w:rPr>
              </w:rPrChange>
            </w:rPr>
            <w:delText>79</w:delText>
          </w:r>
        </w:del>
      </w:ins>
      <w:del w:id="7050" w:author="Mohsen Jafarinejad" w:date="2019-04-06T08:42:00Z">
        <w:r w:rsidRPr="00974A00" w:rsidDel="005222D8">
          <w:rPr>
            <w:webHidden/>
            <w:sz w:val="22"/>
            <w:szCs w:val="22"/>
            <w:rPrChange w:id="7051" w:author="Mohsen Jafarinejad" w:date="2019-05-12T10:59:00Z">
              <w:rPr>
                <w:webHidden/>
                <w:sz w:val="24"/>
                <w:szCs w:val="24"/>
              </w:rPr>
            </w:rPrChange>
          </w:rPr>
          <w:delText>90</w:delText>
        </w:r>
      </w:del>
    </w:p>
    <w:p w14:paraId="6767A1DB" w14:textId="2B09AEA1" w:rsidR="00433777" w:rsidRPr="00974A00" w:rsidDel="009667A9" w:rsidRDefault="00433777">
      <w:pPr>
        <w:pStyle w:val="TOC1"/>
        <w:rPr>
          <w:del w:id="7052" w:author="Mohsen Jafarinejad" w:date="2019-05-12T10:50:00Z"/>
          <w:rFonts w:eastAsiaTheme="minorEastAsia"/>
          <w:b w:val="0"/>
          <w:bCs w:val="0"/>
          <w:sz w:val="22"/>
          <w:szCs w:val="22"/>
          <w:rPrChange w:id="7053" w:author="Mohsen Jafarinejad" w:date="2019-05-12T10:59:00Z">
            <w:rPr>
              <w:del w:id="7054" w:author="Mohsen Jafarinejad" w:date="2019-05-12T10:50:00Z"/>
              <w:rFonts w:eastAsiaTheme="minorEastAsia"/>
            </w:rPr>
          </w:rPrChange>
        </w:rPr>
        <w:pPrChange w:id="7055" w:author="Mohsen Jafarinejad" w:date="2019-05-12T10:50:00Z">
          <w:pPr>
            <w:pStyle w:val="TOC1"/>
          </w:pPr>
        </w:pPrChange>
      </w:pPr>
      <w:del w:id="7056" w:author="Mohsen Jafarinejad" w:date="2019-05-12T10:50:00Z">
        <w:r w:rsidRPr="00974A00" w:rsidDel="009667A9">
          <w:rPr>
            <w:sz w:val="22"/>
            <w:szCs w:val="22"/>
            <w:rtl/>
            <w:rPrChange w:id="7057" w:author="Mohsen Jafarinejad" w:date="2019-05-12T10:59:00Z">
              <w:rPr>
                <w:rStyle w:val="Hyperlink"/>
                <w:sz w:val="24"/>
                <w:szCs w:val="24"/>
                <w:rtl/>
              </w:rPr>
            </w:rPrChange>
          </w:rPr>
          <w:delText xml:space="preserve">شکل </w:delText>
        </w:r>
        <w:r w:rsidR="0084216E" w:rsidRPr="00974A00" w:rsidDel="009667A9">
          <w:rPr>
            <w:sz w:val="22"/>
            <w:szCs w:val="22"/>
            <w:rtl/>
            <w:rPrChange w:id="7058" w:author="Mohsen Jafarinejad" w:date="2019-05-12T10:59:00Z">
              <w:rPr>
                <w:rStyle w:val="Hyperlink"/>
                <w:sz w:val="24"/>
                <w:szCs w:val="24"/>
                <w:rtl/>
              </w:rPr>
            </w:rPrChange>
          </w:rPr>
          <w:delText>4-8</w:delText>
        </w:r>
        <w:r w:rsidRPr="00974A00" w:rsidDel="009667A9">
          <w:rPr>
            <w:sz w:val="22"/>
            <w:szCs w:val="22"/>
            <w:rtl/>
            <w:rPrChange w:id="7059" w:author="Mohsen Jafarinejad" w:date="2019-05-12T10:59:00Z">
              <w:rPr>
                <w:rStyle w:val="Hyperlink"/>
                <w:sz w:val="24"/>
                <w:szCs w:val="24"/>
                <w:rtl/>
              </w:rPr>
            </w:rPrChange>
          </w:rPr>
          <w:delText xml:space="preserve"> تغ</w:delText>
        </w:r>
        <w:r w:rsidRPr="00974A00" w:rsidDel="009667A9">
          <w:rPr>
            <w:rFonts w:hint="cs"/>
            <w:sz w:val="22"/>
            <w:szCs w:val="22"/>
            <w:rtl/>
            <w:rPrChange w:id="7060" w:author="Mohsen Jafarinejad" w:date="2019-05-12T10:59:00Z">
              <w:rPr>
                <w:rStyle w:val="Hyperlink"/>
                <w:rFonts w:hint="cs"/>
                <w:sz w:val="24"/>
                <w:szCs w:val="24"/>
                <w:rtl/>
              </w:rPr>
            </w:rPrChange>
          </w:rPr>
          <w:delText>ییرات</w:delText>
        </w:r>
        <w:r w:rsidRPr="00974A00" w:rsidDel="009667A9">
          <w:rPr>
            <w:sz w:val="22"/>
            <w:szCs w:val="22"/>
            <w:rtl/>
            <w:rPrChange w:id="7061" w:author="Mohsen Jafarinejad" w:date="2019-05-12T10:59:00Z">
              <w:rPr>
                <w:rStyle w:val="Hyperlink"/>
                <w:sz w:val="24"/>
                <w:szCs w:val="24"/>
                <w:rtl/>
              </w:rPr>
            </w:rPrChange>
          </w:rPr>
          <w:delText xml:space="preserve"> غلظت محصول محفظه آند در طول پ</w:delText>
        </w:r>
        <w:r w:rsidRPr="00974A00" w:rsidDel="009667A9">
          <w:rPr>
            <w:rFonts w:hint="cs"/>
            <w:sz w:val="22"/>
            <w:szCs w:val="22"/>
            <w:rtl/>
            <w:rPrChange w:id="7062" w:author="Mohsen Jafarinejad" w:date="2019-05-12T10:59:00Z">
              <w:rPr>
                <w:rStyle w:val="Hyperlink"/>
                <w:rFonts w:hint="cs"/>
                <w:sz w:val="24"/>
                <w:szCs w:val="24"/>
                <w:rtl/>
              </w:rPr>
            </w:rPrChange>
          </w:rPr>
          <w:delText>یل</w:delText>
        </w:r>
        <w:r w:rsidRPr="00974A00" w:rsidDel="009667A9">
          <w:rPr>
            <w:webHidden/>
            <w:sz w:val="22"/>
            <w:szCs w:val="22"/>
            <w:rPrChange w:id="7063" w:author="Mohsen Jafarinejad" w:date="2019-05-12T10:59:00Z">
              <w:rPr>
                <w:webHidden/>
                <w:sz w:val="24"/>
                <w:szCs w:val="24"/>
              </w:rPr>
            </w:rPrChange>
          </w:rPr>
          <w:tab/>
        </w:r>
      </w:del>
      <w:ins w:id="7064" w:author="Mohsen" w:date="2019-03-18T01:27:00Z">
        <w:del w:id="7065" w:author="Mohsen Jafarinejad" w:date="2019-04-06T08:42:00Z">
          <w:r w:rsidR="00C607BA" w:rsidRPr="00974A00" w:rsidDel="005222D8">
            <w:rPr>
              <w:webHidden/>
              <w:sz w:val="22"/>
              <w:szCs w:val="22"/>
              <w:rtl/>
              <w:rPrChange w:id="7066" w:author="Mohsen Jafarinejad" w:date="2019-05-12T10:59:00Z">
                <w:rPr>
                  <w:webHidden/>
                  <w:sz w:val="24"/>
                  <w:szCs w:val="24"/>
                  <w:rtl/>
                </w:rPr>
              </w:rPrChange>
            </w:rPr>
            <w:delText>80</w:delText>
          </w:r>
        </w:del>
      </w:ins>
      <w:del w:id="7067" w:author="Mohsen Jafarinejad" w:date="2019-04-06T08:42:00Z">
        <w:r w:rsidRPr="00974A00" w:rsidDel="005222D8">
          <w:rPr>
            <w:webHidden/>
            <w:sz w:val="22"/>
            <w:szCs w:val="22"/>
            <w:rPrChange w:id="7068" w:author="Mohsen Jafarinejad" w:date="2019-05-12T10:59:00Z">
              <w:rPr>
                <w:webHidden/>
                <w:sz w:val="24"/>
                <w:szCs w:val="24"/>
              </w:rPr>
            </w:rPrChange>
          </w:rPr>
          <w:delText>91</w:delText>
        </w:r>
      </w:del>
    </w:p>
    <w:p w14:paraId="0DB92C86" w14:textId="5B09C09A" w:rsidR="00433777" w:rsidRPr="00974A00" w:rsidDel="009667A9" w:rsidRDefault="00433777">
      <w:pPr>
        <w:pStyle w:val="TOC1"/>
        <w:rPr>
          <w:del w:id="7069" w:author="Mohsen Jafarinejad" w:date="2019-05-12T10:50:00Z"/>
          <w:rFonts w:eastAsiaTheme="minorEastAsia"/>
          <w:b w:val="0"/>
          <w:bCs w:val="0"/>
          <w:sz w:val="22"/>
          <w:szCs w:val="22"/>
          <w:rPrChange w:id="7070" w:author="Mohsen Jafarinejad" w:date="2019-05-12T10:59:00Z">
            <w:rPr>
              <w:del w:id="7071" w:author="Mohsen Jafarinejad" w:date="2019-05-12T10:50:00Z"/>
              <w:rFonts w:eastAsiaTheme="minorEastAsia"/>
            </w:rPr>
          </w:rPrChange>
        </w:rPr>
        <w:pPrChange w:id="7072" w:author="Mohsen Jafarinejad" w:date="2019-05-12T10:50:00Z">
          <w:pPr>
            <w:pStyle w:val="TOC1"/>
          </w:pPr>
        </w:pPrChange>
      </w:pPr>
      <w:del w:id="7073" w:author="Mohsen Jafarinejad" w:date="2019-05-12T10:50:00Z">
        <w:r w:rsidRPr="00974A00" w:rsidDel="009667A9">
          <w:rPr>
            <w:sz w:val="22"/>
            <w:szCs w:val="22"/>
            <w:rtl/>
            <w:rPrChange w:id="7074" w:author="Mohsen Jafarinejad" w:date="2019-05-12T10:59:00Z">
              <w:rPr>
                <w:rStyle w:val="Hyperlink"/>
                <w:sz w:val="24"/>
                <w:szCs w:val="24"/>
                <w:rtl/>
              </w:rPr>
            </w:rPrChange>
          </w:rPr>
          <w:delText>شکل</w:delText>
        </w:r>
        <w:r w:rsidR="0084216E" w:rsidRPr="00974A00" w:rsidDel="009667A9">
          <w:rPr>
            <w:sz w:val="22"/>
            <w:szCs w:val="22"/>
            <w:rtl/>
            <w:rPrChange w:id="7075" w:author="Mohsen Jafarinejad" w:date="2019-05-12T10:59:00Z">
              <w:rPr>
                <w:rStyle w:val="Hyperlink"/>
                <w:sz w:val="24"/>
                <w:szCs w:val="24"/>
                <w:rtl/>
              </w:rPr>
            </w:rPrChange>
          </w:rPr>
          <w:delText>4-9</w:delText>
        </w:r>
        <w:r w:rsidRPr="00974A00" w:rsidDel="009667A9">
          <w:rPr>
            <w:sz w:val="22"/>
            <w:szCs w:val="22"/>
            <w:rtl/>
            <w:rPrChange w:id="7076" w:author="Mohsen Jafarinejad" w:date="2019-05-12T10:59:00Z">
              <w:rPr>
                <w:rStyle w:val="Hyperlink"/>
                <w:sz w:val="24"/>
                <w:szCs w:val="24"/>
                <w:rtl/>
              </w:rPr>
            </w:rPrChange>
          </w:rPr>
          <w:delText xml:space="preserve"> تغ</w:delText>
        </w:r>
        <w:r w:rsidRPr="00974A00" w:rsidDel="009667A9">
          <w:rPr>
            <w:rFonts w:hint="cs"/>
            <w:sz w:val="22"/>
            <w:szCs w:val="22"/>
            <w:rtl/>
            <w:rPrChange w:id="7077" w:author="Mohsen Jafarinejad" w:date="2019-05-12T10:59:00Z">
              <w:rPr>
                <w:rStyle w:val="Hyperlink"/>
                <w:rFonts w:hint="cs"/>
                <w:sz w:val="24"/>
                <w:szCs w:val="24"/>
                <w:rtl/>
              </w:rPr>
            </w:rPrChange>
          </w:rPr>
          <w:delText>ییرات</w:delText>
        </w:r>
        <w:r w:rsidRPr="00974A00" w:rsidDel="009667A9">
          <w:rPr>
            <w:sz w:val="22"/>
            <w:szCs w:val="22"/>
            <w:rtl/>
            <w:rPrChange w:id="7078" w:author="Mohsen Jafarinejad" w:date="2019-05-12T10:59:00Z">
              <w:rPr>
                <w:rStyle w:val="Hyperlink"/>
                <w:sz w:val="24"/>
                <w:szCs w:val="24"/>
                <w:rtl/>
              </w:rPr>
            </w:rPrChange>
          </w:rPr>
          <w:delText xml:space="preserve"> غلظت محصول محفظه کاتد در طول پ</w:delText>
        </w:r>
        <w:r w:rsidRPr="00974A00" w:rsidDel="009667A9">
          <w:rPr>
            <w:rFonts w:hint="cs"/>
            <w:sz w:val="22"/>
            <w:szCs w:val="22"/>
            <w:rtl/>
            <w:rPrChange w:id="7079" w:author="Mohsen Jafarinejad" w:date="2019-05-12T10:59:00Z">
              <w:rPr>
                <w:rStyle w:val="Hyperlink"/>
                <w:rFonts w:hint="cs"/>
                <w:sz w:val="24"/>
                <w:szCs w:val="24"/>
                <w:rtl/>
              </w:rPr>
            </w:rPrChange>
          </w:rPr>
          <w:delText>یل</w:delText>
        </w:r>
        <w:r w:rsidRPr="00974A00" w:rsidDel="009667A9">
          <w:rPr>
            <w:webHidden/>
            <w:sz w:val="22"/>
            <w:szCs w:val="22"/>
            <w:rPrChange w:id="7080" w:author="Mohsen Jafarinejad" w:date="2019-05-12T10:59:00Z">
              <w:rPr>
                <w:webHidden/>
                <w:sz w:val="24"/>
                <w:szCs w:val="24"/>
              </w:rPr>
            </w:rPrChange>
          </w:rPr>
          <w:tab/>
        </w:r>
      </w:del>
      <w:ins w:id="7081" w:author="Mohsen" w:date="2019-03-18T01:27:00Z">
        <w:del w:id="7082" w:author="Mohsen Jafarinejad" w:date="2019-04-06T08:42:00Z">
          <w:r w:rsidR="00C607BA" w:rsidRPr="00974A00" w:rsidDel="005222D8">
            <w:rPr>
              <w:webHidden/>
              <w:sz w:val="22"/>
              <w:szCs w:val="22"/>
              <w:rtl/>
              <w:rPrChange w:id="7083" w:author="Mohsen Jafarinejad" w:date="2019-05-12T10:59:00Z">
                <w:rPr>
                  <w:webHidden/>
                  <w:sz w:val="24"/>
                  <w:szCs w:val="24"/>
                  <w:rtl/>
                </w:rPr>
              </w:rPrChange>
            </w:rPr>
            <w:delText>81</w:delText>
          </w:r>
        </w:del>
      </w:ins>
      <w:del w:id="7084" w:author="Mohsen Jafarinejad" w:date="2019-04-06T08:42:00Z">
        <w:r w:rsidRPr="00974A00" w:rsidDel="005222D8">
          <w:rPr>
            <w:webHidden/>
            <w:sz w:val="22"/>
            <w:szCs w:val="22"/>
            <w:rPrChange w:id="7085" w:author="Mohsen Jafarinejad" w:date="2019-05-12T10:59:00Z">
              <w:rPr>
                <w:webHidden/>
                <w:sz w:val="24"/>
                <w:szCs w:val="24"/>
              </w:rPr>
            </w:rPrChange>
          </w:rPr>
          <w:delText>92</w:delText>
        </w:r>
      </w:del>
    </w:p>
    <w:p w14:paraId="13EDBB9E" w14:textId="61829C0D" w:rsidR="00433777" w:rsidRPr="00974A00" w:rsidDel="009667A9" w:rsidRDefault="00433777">
      <w:pPr>
        <w:pStyle w:val="TOC1"/>
        <w:rPr>
          <w:del w:id="7086" w:author="Mohsen Jafarinejad" w:date="2019-05-12T10:50:00Z"/>
          <w:rFonts w:eastAsiaTheme="minorEastAsia"/>
          <w:b w:val="0"/>
          <w:bCs w:val="0"/>
          <w:sz w:val="22"/>
          <w:szCs w:val="22"/>
          <w:rPrChange w:id="7087" w:author="Mohsen Jafarinejad" w:date="2019-05-12T10:59:00Z">
            <w:rPr>
              <w:del w:id="7088" w:author="Mohsen Jafarinejad" w:date="2019-05-12T10:50:00Z"/>
              <w:rFonts w:eastAsiaTheme="minorEastAsia"/>
            </w:rPr>
          </w:rPrChange>
        </w:rPr>
        <w:pPrChange w:id="7089" w:author="Mohsen Jafarinejad" w:date="2019-05-12T10:50:00Z">
          <w:pPr>
            <w:pStyle w:val="TOC1"/>
          </w:pPr>
        </w:pPrChange>
      </w:pPr>
      <w:del w:id="7090" w:author="Mohsen Jafarinejad" w:date="2019-05-12T10:50:00Z">
        <w:r w:rsidRPr="00974A00" w:rsidDel="009667A9">
          <w:rPr>
            <w:sz w:val="22"/>
            <w:szCs w:val="22"/>
            <w:rtl/>
            <w:rPrChange w:id="7091" w:author="Mohsen Jafarinejad" w:date="2019-05-12T10:59:00Z">
              <w:rPr>
                <w:rStyle w:val="Hyperlink"/>
                <w:sz w:val="24"/>
                <w:szCs w:val="24"/>
                <w:rtl/>
              </w:rPr>
            </w:rPrChange>
          </w:rPr>
          <w:delText xml:space="preserve">شکل </w:delText>
        </w:r>
        <w:r w:rsidR="0084216E" w:rsidRPr="00974A00" w:rsidDel="009667A9">
          <w:rPr>
            <w:sz w:val="22"/>
            <w:szCs w:val="22"/>
            <w:rtl/>
            <w:rPrChange w:id="7092" w:author="Mohsen Jafarinejad" w:date="2019-05-12T10:59:00Z">
              <w:rPr>
                <w:rStyle w:val="Hyperlink"/>
                <w:sz w:val="24"/>
                <w:szCs w:val="24"/>
                <w:rtl/>
              </w:rPr>
            </w:rPrChange>
          </w:rPr>
          <w:delText>4-10</w:delText>
        </w:r>
        <w:r w:rsidRPr="00974A00" w:rsidDel="009667A9">
          <w:rPr>
            <w:sz w:val="22"/>
            <w:szCs w:val="22"/>
            <w:rtl/>
            <w:rPrChange w:id="7093" w:author="Mohsen Jafarinejad" w:date="2019-05-12T10:59:00Z">
              <w:rPr>
                <w:rStyle w:val="Hyperlink"/>
                <w:sz w:val="24"/>
                <w:szCs w:val="24"/>
                <w:rtl/>
              </w:rPr>
            </w:rPrChange>
          </w:rPr>
          <w:delText xml:space="preserve"> تغ</w:delText>
        </w:r>
        <w:r w:rsidRPr="00974A00" w:rsidDel="009667A9">
          <w:rPr>
            <w:rFonts w:hint="cs"/>
            <w:sz w:val="22"/>
            <w:szCs w:val="22"/>
            <w:rtl/>
            <w:rPrChange w:id="7094" w:author="Mohsen Jafarinejad" w:date="2019-05-12T10:59:00Z">
              <w:rPr>
                <w:rStyle w:val="Hyperlink"/>
                <w:rFonts w:hint="cs"/>
                <w:sz w:val="24"/>
                <w:szCs w:val="24"/>
                <w:rtl/>
              </w:rPr>
            </w:rPrChange>
          </w:rPr>
          <w:delText>ییرات</w:delText>
        </w:r>
        <w:r w:rsidRPr="00974A00" w:rsidDel="009667A9">
          <w:rPr>
            <w:sz w:val="22"/>
            <w:szCs w:val="22"/>
            <w:rtl/>
            <w:rPrChange w:id="7095" w:author="Mohsen Jafarinejad" w:date="2019-05-12T10:59:00Z">
              <w:rPr>
                <w:rStyle w:val="Hyperlink"/>
                <w:sz w:val="24"/>
                <w:szCs w:val="24"/>
                <w:rtl/>
              </w:rPr>
            </w:rPrChange>
          </w:rPr>
          <w:delText xml:space="preserve"> محل</w:delText>
        </w:r>
        <w:r w:rsidRPr="00974A00" w:rsidDel="009667A9">
          <w:rPr>
            <w:rFonts w:hint="cs"/>
            <w:sz w:val="22"/>
            <w:szCs w:val="22"/>
            <w:rtl/>
            <w:rPrChange w:id="7096" w:author="Mohsen Jafarinejad" w:date="2019-05-12T10:59:00Z">
              <w:rPr>
                <w:rStyle w:val="Hyperlink"/>
                <w:rFonts w:hint="cs"/>
                <w:sz w:val="24"/>
                <w:szCs w:val="24"/>
                <w:rtl/>
              </w:rPr>
            </w:rPrChange>
          </w:rPr>
          <w:delText>ی</w:delText>
        </w:r>
        <w:r w:rsidRPr="00974A00" w:rsidDel="009667A9">
          <w:rPr>
            <w:sz w:val="22"/>
            <w:szCs w:val="22"/>
            <w:rtl/>
            <w:rPrChange w:id="7097" w:author="Mohsen Jafarinejad" w:date="2019-05-12T10:59:00Z">
              <w:rPr>
                <w:rStyle w:val="Hyperlink"/>
                <w:sz w:val="24"/>
                <w:szCs w:val="24"/>
                <w:rtl/>
              </w:rPr>
            </w:rPrChange>
          </w:rPr>
          <w:delText xml:space="preserve"> شدت واکنش آند</w:delText>
        </w:r>
        <w:r w:rsidRPr="00974A00" w:rsidDel="009667A9">
          <w:rPr>
            <w:webHidden/>
            <w:sz w:val="22"/>
            <w:szCs w:val="22"/>
            <w:rPrChange w:id="7098" w:author="Mohsen Jafarinejad" w:date="2019-05-12T10:59:00Z">
              <w:rPr>
                <w:webHidden/>
                <w:sz w:val="24"/>
                <w:szCs w:val="24"/>
              </w:rPr>
            </w:rPrChange>
          </w:rPr>
          <w:tab/>
        </w:r>
      </w:del>
      <w:ins w:id="7099" w:author="Mohsen" w:date="2019-03-18T01:27:00Z">
        <w:del w:id="7100" w:author="Mohsen Jafarinejad" w:date="2019-04-06T08:42:00Z">
          <w:r w:rsidR="00C607BA" w:rsidRPr="00974A00" w:rsidDel="005222D8">
            <w:rPr>
              <w:webHidden/>
              <w:sz w:val="22"/>
              <w:szCs w:val="22"/>
              <w:rtl/>
              <w:rPrChange w:id="7101" w:author="Mohsen Jafarinejad" w:date="2019-05-12T10:59:00Z">
                <w:rPr>
                  <w:webHidden/>
                  <w:sz w:val="24"/>
                  <w:szCs w:val="24"/>
                  <w:rtl/>
                </w:rPr>
              </w:rPrChange>
            </w:rPr>
            <w:delText>82</w:delText>
          </w:r>
        </w:del>
      </w:ins>
      <w:del w:id="7102" w:author="Mohsen Jafarinejad" w:date="2019-04-06T08:42:00Z">
        <w:r w:rsidRPr="00974A00" w:rsidDel="005222D8">
          <w:rPr>
            <w:webHidden/>
            <w:sz w:val="22"/>
            <w:szCs w:val="22"/>
            <w:rPrChange w:id="7103" w:author="Mohsen Jafarinejad" w:date="2019-05-12T10:59:00Z">
              <w:rPr>
                <w:webHidden/>
                <w:sz w:val="24"/>
                <w:szCs w:val="24"/>
              </w:rPr>
            </w:rPrChange>
          </w:rPr>
          <w:delText>93</w:delText>
        </w:r>
      </w:del>
    </w:p>
    <w:p w14:paraId="224352F3" w14:textId="04FC84EC" w:rsidR="00433777" w:rsidRPr="00974A00" w:rsidDel="009667A9" w:rsidRDefault="00433777">
      <w:pPr>
        <w:pStyle w:val="TOC1"/>
        <w:rPr>
          <w:del w:id="7104" w:author="Mohsen Jafarinejad" w:date="2019-05-12T10:50:00Z"/>
          <w:rFonts w:eastAsiaTheme="minorEastAsia"/>
          <w:b w:val="0"/>
          <w:bCs w:val="0"/>
          <w:sz w:val="22"/>
          <w:szCs w:val="22"/>
          <w:rPrChange w:id="7105" w:author="Mohsen Jafarinejad" w:date="2019-05-12T10:59:00Z">
            <w:rPr>
              <w:del w:id="7106" w:author="Mohsen Jafarinejad" w:date="2019-05-12T10:50:00Z"/>
              <w:rFonts w:eastAsiaTheme="minorEastAsia"/>
            </w:rPr>
          </w:rPrChange>
        </w:rPr>
        <w:pPrChange w:id="7107" w:author="Mohsen Jafarinejad" w:date="2019-05-12T10:50:00Z">
          <w:pPr>
            <w:pStyle w:val="TOC1"/>
          </w:pPr>
        </w:pPrChange>
      </w:pPr>
      <w:del w:id="7108" w:author="Mohsen Jafarinejad" w:date="2019-05-12T10:50:00Z">
        <w:r w:rsidRPr="00974A00" w:rsidDel="009667A9">
          <w:rPr>
            <w:sz w:val="22"/>
            <w:szCs w:val="22"/>
            <w:rtl/>
            <w:rPrChange w:id="7109" w:author="Mohsen Jafarinejad" w:date="2019-05-12T10:59:00Z">
              <w:rPr>
                <w:rStyle w:val="Hyperlink"/>
                <w:sz w:val="24"/>
                <w:szCs w:val="24"/>
                <w:rtl/>
              </w:rPr>
            </w:rPrChange>
          </w:rPr>
          <w:delText xml:space="preserve">شکل </w:delText>
        </w:r>
        <w:r w:rsidR="0084216E" w:rsidRPr="00974A00" w:rsidDel="009667A9">
          <w:rPr>
            <w:sz w:val="22"/>
            <w:szCs w:val="22"/>
            <w:rtl/>
            <w:rPrChange w:id="7110" w:author="Mohsen Jafarinejad" w:date="2019-05-12T10:59:00Z">
              <w:rPr>
                <w:rStyle w:val="Hyperlink"/>
                <w:sz w:val="24"/>
                <w:szCs w:val="24"/>
                <w:rtl/>
              </w:rPr>
            </w:rPrChange>
          </w:rPr>
          <w:delText>4-11</w:delText>
        </w:r>
        <w:r w:rsidRPr="00974A00" w:rsidDel="009667A9">
          <w:rPr>
            <w:sz w:val="22"/>
            <w:szCs w:val="22"/>
            <w:rtl/>
            <w:rPrChange w:id="7111" w:author="Mohsen Jafarinejad" w:date="2019-05-12T10:59:00Z">
              <w:rPr>
                <w:rStyle w:val="Hyperlink"/>
                <w:sz w:val="24"/>
                <w:szCs w:val="24"/>
                <w:rtl/>
              </w:rPr>
            </w:rPrChange>
          </w:rPr>
          <w:delText xml:space="preserve"> تغ</w:delText>
        </w:r>
        <w:r w:rsidRPr="00974A00" w:rsidDel="009667A9">
          <w:rPr>
            <w:rFonts w:hint="cs"/>
            <w:sz w:val="22"/>
            <w:szCs w:val="22"/>
            <w:rtl/>
            <w:rPrChange w:id="7112" w:author="Mohsen Jafarinejad" w:date="2019-05-12T10:59:00Z">
              <w:rPr>
                <w:rStyle w:val="Hyperlink"/>
                <w:rFonts w:hint="cs"/>
                <w:sz w:val="24"/>
                <w:szCs w:val="24"/>
                <w:rtl/>
              </w:rPr>
            </w:rPrChange>
          </w:rPr>
          <w:delText>ییرات</w:delText>
        </w:r>
        <w:r w:rsidRPr="00974A00" w:rsidDel="009667A9">
          <w:rPr>
            <w:sz w:val="22"/>
            <w:szCs w:val="22"/>
            <w:rtl/>
            <w:rPrChange w:id="7113" w:author="Mohsen Jafarinejad" w:date="2019-05-12T10:59:00Z">
              <w:rPr>
                <w:rStyle w:val="Hyperlink"/>
                <w:sz w:val="24"/>
                <w:szCs w:val="24"/>
                <w:rtl/>
              </w:rPr>
            </w:rPrChange>
          </w:rPr>
          <w:delText xml:space="preserve"> محل</w:delText>
        </w:r>
        <w:r w:rsidRPr="00974A00" w:rsidDel="009667A9">
          <w:rPr>
            <w:rFonts w:hint="cs"/>
            <w:sz w:val="22"/>
            <w:szCs w:val="22"/>
            <w:rtl/>
            <w:rPrChange w:id="7114" w:author="Mohsen Jafarinejad" w:date="2019-05-12T10:59:00Z">
              <w:rPr>
                <w:rStyle w:val="Hyperlink"/>
                <w:rFonts w:hint="cs"/>
                <w:sz w:val="24"/>
                <w:szCs w:val="24"/>
                <w:rtl/>
              </w:rPr>
            </w:rPrChange>
          </w:rPr>
          <w:delText>ی</w:delText>
        </w:r>
        <w:r w:rsidRPr="00974A00" w:rsidDel="009667A9">
          <w:rPr>
            <w:sz w:val="22"/>
            <w:szCs w:val="22"/>
            <w:rtl/>
            <w:rPrChange w:id="7115" w:author="Mohsen Jafarinejad" w:date="2019-05-12T10:59:00Z">
              <w:rPr>
                <w:rStyle w:val="Hyperlink"/>
                <w:sz w:val="24"/>
                <w:szCs w:val="24"/>
                <w:rtl/>
              </w:rPr>
            </w:rPrChange>
          </w:rPr>
          <w:delText xml:space="preserve"> شدت واکنش کاتد</w:delText>
        </w:r>
        <w:r w:rsidRPr="00974A00" w:rsidDel="009667A9">
          <w:rPr>
            <w:webHidden/>
            <w:sz w:val="22"/>
            <w:szCs w:val="22"/>
            <w:rPrChange w:id="7116" w:author="Mohsen Jafarinejad" w:date="2019-05-12T10:59:00Z">
              <w:rPr>
                <w:webHidden/>
                <w:sz w:val="24"/>
                <w:szCs w:val="24"/>
              </w:rPr>
            </w:rPrChange>
          </w:rPr>
          <w:tab/>
        </w:r>
      </w:del>
      <w:ins w:id="7117" w:author="Mohsen" w:date="2019-03-18T01:27:00Z">
        <w:del w:id="7118" w:author="Mohsen Jafarinejad" w:date="2019-04-06T08:42:00Z">
          <w:r w:rsidR="00C607BA" w:rsidRPr="00974A00" w:rsidDel="005222D8">
            <w:rPr>
              <w:webHidden/>
              <w:sz w:val="22"/>
              <w:szCs w:val="22"/>
              <w:rtl/>
              <w:rPrChange w:id="7119" w:author="Mohsen Jafarinejad" w:date="2019-05-12T10:59:00Z">
                <w:rPr>
                  <w:webHidden/>
                  <w:sz w:val="24"/>
                  <w:szCs w:val="24"/>
                  <w:rtl/>
                </w:rPr>
              </w:rPrChange>
            </w:rPr>
            <w:delText>82</w:delText>
          </w:r>
        </w:del>
      </w:ins>
      <w:del w:id="7120" w:author="Mohsen Jafarinejad" w:date="2019-04-06T08:42:00Z">
        <w:r w:rsidRPr="00974A00" w:rsidDel="005222D8">
          <w:rPr>
            <w:webHidden/>
            <w:sz w:val="22"/>
            <w:szCs w:val="22"/>
            <w:rPrChange w:id="7121" w:author="Mohsen Jafarinejad" w:date="2019-05-12T10:59:00Z">
              <w:rPr>
                <w:webHidden/>
                <w:sz w:val="24"/>
                <w:szCs w:val="24"/>
              </w:rPr>
            </w:rPrChange>
          </w:rPr>
          <w:delText>93</w:delText>
        </w:r>
      </w:del>
    </w:p>
    <w:p w14:paraId="0BD1F0BF" w14:textId="5F991CA2" w:rsidR="00433777" w:rsidRPr="00974A00" w:rsidDel="009667A9" w:rsidRDefault="00433777">
      <w:pPr>
        <w:pStyle w:val="TOC1"/>
        <w:rPr>
          <w:del w:id="7122" w:author="Mohsen Jafarinejad" w:date="2019-05-12T10:50:00Z"/>
          <w:rFonts w:eastAsiaTheme="minorEastAsia"/>
          <w:b w:val="0"/>
          <w:bCs w:val="0"/>
          <w:sz w:val="22"/>
          <w:szCs w:val="22"/>
          <w:rPrChange w:id="7123" w:author="Mohsen Jafarinejad" w:date="2019-05-12T10:59:00Z">
            <w:rPr>
              <w:del w:id="7124" w:author="Mohsen Jafarinejad" w:date="2019-05-12T10:50:00Z"/>
              <w:rFonts w:eastAsiaTheme="minorEastAsia"/>
            </w:rPr>
          </w:rPrChange>
        </w:rPr>
        <w:pPrChange w:id="7125" w:author="Mohsen Jafarinejad" w:date="2019-05-12T10:50:00Z">
          <w:pPr>
            <w:pStyle w:val="TOC1"/>
          </w:pPr>
        </w:pPrChange>
      </w:pPr>
      <w:del w:id="7126" w:author="Mohsen Jafarinejad" w:date="2019-05-12T10:50:00Z">
        <w:r w:rsidRPr="00974A00" w:rsidDel="009667A9">
          <w:rPr>
            <w:sz w:val="22"/>
            <w:szCs w:val="22"/>
            <w:rtl/>
            <w:rPrChange w:id="7127" w:author="Mohsen Jafarinejad" w:date="2019-05-12T10:59:00Z">
              <w:rPr>
                <w:rStyle w:val="Hyperlink"/>
                <w:sz w:val="24"/>
                <w:szCs w:val="24"/>
                <w:rtl/>
              </w:rPr>
            </w:rPrChange>
          </w:rPr>
          <w:delText xml:space="preserve">شکل </w:delText>
        </w:r>
        <w:r w:rsidR="0084216E" w:rsidRPr="00974A00" w:rsidDel="009667A9">
          <w:rPr>
            <w:sz w:val="22"/>
            <w:szCs w:val="22"/>
            <w:rtl/>
            <w:rPrChange w:id="7128" w:author="Mohsen Jafarinejad" w:date="2019-05-12T10:59:00Z">
              <w:rPr>
                <w:rStyle w:val="Hyperlink"/>
                <w:sz w:val="24"/>
                <w:szCs w:val="24"/>
                <w:rtl/>
              </w:rPr>
            </w:rPrChange>
          </w:rPr>
          <w:delText>4-12</w:delText>
        </w:r>
        <w:r w:rsidRPr="00974A00" w:rsidDel="009667A9">
          <w:rPr>
            <w:sz w:val="22"/>
            <w:szCs w:val="22"/>
            <w:rtl/>
            <w:rPrChange w:id="7129" w:author="Mohsen Jafarinejad" w:date="2019-05-12T10:59:00Z">
              <w:rPr>
                <w:rStyle w:val="Hyperlink"/>
                <w:sz w:val="24"/>
                <w:szCs w:val="24"/>
                <w:rtl/>
              </w:rPr>
            </w:rPrChange>
          </w:rPr>
          <w:delText xml:space="preserve"> تغ</w:delText>
        </w:r>
        <w:r w:rsidRPr="00974A00" w:rsidDel="009667A9">
          <w:rPr>
            <w:rFonts w:hint="cs"/>
            <w:sz w:val="22"/>
            <w:szCs w:val="22"/>
            <w:rtl/>
            <w:rPrChange w:id="7130" w:author="Mohsen Jafarinejad" w:date="2019-05-12T10:59:00Z">
              <w:rPr>
                <w:rStyle w:val="Hyperlink"/>
                <w:rFonts w:hint="cs"/>
                <w:sz w:val="24"/>
                <w:szCs w:val="24"/>
                <w:rtl/>
              </w:rPr>
            </w:rPrChange>
          </w:rPr>
          <w:delText>ییرات</w:delText>
        </w:r>
        <w:r w:rsidRPr="00974A00" w:rsidDel="009667A9">
          <w:rPr>
            <w:sz w:val="22"/>
            <w:szCs w:val="22"/>
            <w:rtl/>
            <w:rPrChange w:id="7131" w:author="Mohsen Jafarinejad" w:date="2019-05-12T10:59:00Z">
              <w:rPr>
                <w:rStyle w:val="Hyperlink"/>
                <w:sz w:val="24"/>
                <w:szCs w:val="24"/>
                <w:rtl/>
              </w:rPr>
            </w:rPrChange>
          </w:rPr>
          <w:delText xml:space="preserve"> چگال</w:delText>
        </w:r>
        <w:r w:rsidRPr="00974A00" w:rsidDel="009667A9">
          <w:rPr>
            <w:rFonts w:hint="cs"/>
            <w:sz w:val="22"/>
            <w:szCs w:val="22"/>
            <w:rtl/>
            <w:rPrChange w:id="7132" w:author="Mohsen Jafarinejad" w:date="2019-05-12T10:59:00Z">
              <w:rPr>
                <w:rStyle w:val="Hyperlink"/>
                <w:rFonts w:hint="cs"/>
                <w:sz w:val="24"/>
                <w:szCs w:val="24"/>
                <w:rtl/>
              </w:rPr>
            </w:rPrChange>
          </w:rPr>
          <w:delText>ی</w:delText>
        </w:r>
        <w:r w:rsidRPr="00974A00" w:rsidDel="009667A9">
          <w:rPr>
            <w:sz w:val="22"/>
            <w:szCs w:val="22"/>
            <w:rtl/>
            <w:rPrChange w:id="7133" w:author="Mohsen Jafarinejad" w:date="2019-05-12T10:59:00Z">
              <w:rPr>
                <w:rStyle w:val="Hyperlink"/>
                <w:sz w:val="24"/>
                <w:szCs w:val="24"/>
                <w:rtl/>
              </w:rPr>
            </w:rPrChange>
          </w:rPr>
          <w:delText xml:space="preserve"> جر</w:delText>
        </w:r>
        <w:r w:rsidRPr="00974A00" w:rsidDel="009667A9">
          <w:rPr>
            <w:rFonts w:hint="cs"/>
            <w:sz w:val="22"/>
            <w:szCs w:val="22"/>
            <w:rtl/>
            <w:rPrChange w:id="7134" w:author="Mohsen Jafarinejad" w:date="2019-05-12T10:59:00Z">
              <w:rPr>
                <w:rStyle w:val="Hyperlink"/>
                <w:rFonts w:hint="cs"/>
                <w:sz w:val="24"/>
                <w:szCs w:val="24"/>
                <w:rtl/>
              </w:rPr>
            </w:rPrChange>
          </w:rPr>
          <w:delText>یان</w:delText>
        </w:r>
        <w:r w:rsidRPr="00974A00" w:rsidDel="009667A9">
          <w:rPr>
            <w:sz w:val="22"/>
            <w:szCs w:val="22"/>
            <w:rtl/>
            <w:rPrChange w:id="7135" w:author="Mohsen Jafarinejad" w:date="2019-05-12T10:59:00Z">
              <w:rPr>
                <w:rStyle w:val="Hyperlink"/>
                <w:sz w:val="24"/>
                <w:szCs w:val="24"/>
                <w:rtl/>
              </w:rPr>
            </w:rPrChange>
          </w:rPr>
          <w:delText xml:space="preserve"> اتصال کوتاه با تغ</w:delText>
        </w:r>
        <w:r w:rsidRPr="00974A00" w:rsidDel="009667A9">
          <w:rPr>
            <w:rFonts w:hint="cs"/>
            <w:sz w:val="22"/>
            <w:szCs w:val="22"/>
            <w:rtl/>
            <w:rPrChange w:id="7136" w:author="Mohsen Jafarinejad" w:date="2019-05-12T10:59:00Z">
              <w:rPr>
                <w:rStyle w:val="Hyperlink"/>
                <w:rFonts w:hint="cs"/>
                <w:sz w:val="24"/>
                <w:szCs w:val="24"/>
                <w:rtl/>
              </w:rPr>
            </w:rPrChange>
          </w:rPr>
          <w:delText>ییر</w:delText>
        </w:r>
        <w:r w:rsidRPr="00974A00" w:rsidDel="009667A9">
          <w:rPr>
            <w:sz w:val="22"/>
            <w:szCs w:val="22"/>
            <w:rtl/>
            <w:rPrChange w:id="7137" w:author="Mohsen Jafarinejad" w:date="2019-05-12T10:59:00Z">
              <w:rPr>
                <w:rStyle w:val="Hyperlink"/>
                <w:sz w:val="24"/>
                <w:szCs w:val="24"/>
                <w:rtl/>
              </w:rPr>
            </w:rPrChange>
          </w:rPr>
          <w:delText xml:space="preserve"> نسبت جرم</w:delText>
        </w:r>
        <w:r w:rsidRPr="00974A00" w:rsidDel="009667A9">
          <w:rPr>
            <w:rFonts w:hint="cs"/>
            <w:sz w:val="22"/>
            <w:szCs w:val="22"/>
            <w:rtl/>
            <w:rPrChange w:id="7138" w:author="Mohsen Jafarinejad" w:date="2019-05-12T10:59:00Z">
              <w:rPr>
                <w:rStyle w:val="Hyperlink"/>
                <w:rFonts w:hint="cs"/>
                <w:sz w:val="24"/>
                <w:szCs w:val="24"/>
                <w:rtl/>
              </w:rPr>
            </w:rPrChange>
          </w:rPr>
          <w:delText>ی</w:delText>
        </w:r>
        <w:r w:rsidRPr="00974A00" w:rsidDel="009667A9">
          <w:rPr>
            <w:sz w:val="22"/>
            <w:szCs w:val="22"/>
            <w:rtl/>
            <w:rPrChange w:id="7139" w:author="Mohsen Jafarinejad" w:date="2019-05-12T10:59:00Z">
              <w:rPr>
                <w:rStyle w:val="Hyperlink"/>
                <w:sz w:val="24"/>
                <w:szCs w:val="24"/>
                <w:rtl/>
              </w:rPr>
            </w:rPrChange>
          </w:rPr>
          <w:delText xml:space="preserve"> اکس</w:delText>
        </w:r>
        <w:r w:rsidRPr="00974A00" w:rsidDel="009667A9">
          <w:rPr>
            <w:rFonts w:hint="cs"/>
            <w:sz w:val="22"/>
            <w:szCs w:val="22"/>
            <w:rtl/>
            <w:rPrChange w:id="7140" w:author="Mohsen Jafarinejad" w:date="2019-05-12T10:59:00Z">
              <w:rPr>
                <w:rStyle w:val="Hyperlink"/>
                <w:rFonts w:hint="cs"/>
                <w:sz w:val="24"/>
                <w:szCs w:val="24"/>
                <w:rtl/>
              </w:rPr>
            </w:rPrChange>
          </w:rPr>
          <w:delText>یژن</w:delText>
        </w:r>
        <w:r w:rsidRPr="00974A00" w:rsidDel="009667A9">
          <w:rPr>
            <w:webHidden/>
            <w:sz w:val="22"/>
            <w:szCs w:val="22"/>
            <w:rPrChange w:id="7141" w:author="Mohsen Jafarinejad" w:date="2019-05-12T10:59:00Z">
              <w:rPr>
                <w:webHidden/>
                <w:sz w:val="24"/>
                <w:szCs w:val="24"/>
              </w:rPr>
            </w:rPrChange>
          </w:rPr>
          <w:tab/>
        </w:r>
      </w:del>
      <w:ins w:id="7142" w:author="Mohsen" w:date="2019-03-18T01:27:00Z">
        <w:del w:id="7143" w:author="Mohsen Jafarinejad" w:date="2019-04-06T08:42:00Z">
          <w:r w:rsidR="00C607BA" w:rsidRPr="00974A00" w:rsidDel="005222D8">
            <w:rPr>
              <w:webHidden/>
              <w:sz w:val="22"/>
              <w:szCs w:val="22"/>
              <w:rtl/>
              <w:rPrChange w:id="7144" w:author="Mohsen Jafarinejad" w:date="2019-05-12T10:59:00Z">
                <w:rPr>
                  <w:webHidden/>
                  <w:sz w:val="24"/>
                  <w:szCs w:val="24"/>
                  <w:rtl/>
                </w:rPr>
              </w:rPrChange>
            </w:rPr>
            <w:delText>83</w:delText>
          </w:r>
        </w:del>
      </w:ins>
      <w:del w:id="7145" w:author="Mohsen Jafarinejad" w:date="2019-04-06T08:42:00Z">
        <w:r w:rsidRPr="00974A00" w:rsidDel="005222D8">
          <w:rPr>
            <w:webHidden/>
            <w:sz w:val="22"/>
            <w:szCs w:val="22"/>
            <w:rPrChange w:id="7146" w:author="Mohsen Jafarinejad" w:date="2019-05-12T10:59:00Z">
              <w:rPr>
                <w:webHidden/>
                <w:sz w:val="24"/>
                <w:szCs w:val="24"/>
              </w:rPr>
            </w:rPrChange>
          </w:rPr>
          <w:delText>94</w:delText>
        </w:r>
      </w:del>
    </w:p>
    <w:p w14:paraId="100D9945" w14:textId="637A247B" w:rsidR="00433777" w:rsidRPr="00974A00" w:rsidDel="009667A9" w:rsidRDefault="0084216E">
      <w:pPr>
        <w:pStyle w:val="TOC1"/>
        <w:rPr>
          <w:del w:id="7147" w:author="Mohsen Jafarinejad" w:date="2019-05-12T10:50:00Z"/>
          <w:rFonts w:eastAsiaTheme="minorEastAsia"/>
          <w:b w:val="0"/>
          <w:bCs w:val="0"/>
          <w:sz w:val="22"/>
          <w:szCs w:val="22"/>
          <w:rPrChange w:id="7148" w:author="Mohsen Jafarinejad" w:date="2019-05-12T10:59:00Z">
            <w:rPr>
              <w:del w:id="7149" w:author="Mohsen Jafarinejad" w:date="2019-05-12T10:50:00Z"/>
              <w:rFonts w:eastAsiaTheme="minorEastAsia"/>
            </w:rPr>
          </w:rPrChange>
        </w:rPr>
        <w:pPrChange w:id="7150" w:author="Mohsen Jafarinejad" w:date="2019-05-12T10:50:00Z">
          <w:pPr>
            <w:pStyle w:val="TOC1"/>
          </w:pPr>
        </w:pPrChange>
      </w:pPr>
      <w:del w:id="7151" w:author="Mohsen Jafarinejad" w:date="2019-05-12T10:50:00Z">
        <w:r w:rsidRPr="00974A00" w:rsidDel="009667A9">
          <w:rPr>
            <w:sz w:val="22"/>
            <w:szCs w:val="22"/>
            <w:rtl/>
            <w:rPrChange w:id="7152" w:author="Mohsen Jafarinejad" w:date="2019-05-12T10:59:00Z">
              <w:rPr>
                <w:rStyle w:val="Hyperlink"/>
                <w:sz w:val="24"/>
                <w:szCs w:val="24"/>
                <w:rtl/>
              </w:rPr>
            </w:rPrChange>
          </w:rPr>
          <w:delText xml:space="preserve">شکل 4-13 </w:delText>
        </w:r>
        <w:r w:rsidR="00433777" w:rsidRPr="00974A00" w:rsidDel="009667A9">
          <w:rPr>
            <w:sz w:val="22"/>
            <w:szCs w:val="22"/>
            <w:rtl/>
            <w:rPrChange w:id="7153" w:author="Mohsen Jafarinejad" w:date="2019-05-12T10:59:00Z">
              <w:rPr>
                <w:rStyle w:val="Hyperlink"/>
                <w:sz w:val="24"/>
                <w:szCs w:val="24"/>
                <w:rtl/>
              </w:rPr>
            </w:rPrChange>
          </w:rPr>
          <w:delText>تغ</w:delText>
        </w:r>
        <w:r w:rsidR="00433777" w:rsidRPr="00974A00" w:rsidDel="009667A9">
          <w:rPr>
            <w:rFonts w:hint="cs"/>
            <w:sz w:val="22"/>
            <w:szCs w:val="22"/>
            <w:rtl/>
            <w:rPrChange w:id="7154" w:author="Mohsen Jafarinejad" w:date="2019-05-12T10:59:00Z">
              <w:rPr>
                <w:rStyle w:val="Hyperlink"/>
                <w:rFonts w:hint="cs"/>
                <w:sz w:val="24"/>
                <w:szCs w:val="24"/>
                <w:rtl/>
              </w:rPr>
            </w:rPrChange>
          </w:rPr>
          <w:delText>ییرات</w:delText>
        </w:r>
        <w:r w:rsidR="00433777" w:rsidRPr="00974A00" w:rsidDel="009667A9">
          <w:rPr>
            <w:sz w:val="22"/>
            <w:szCs w:val="22"/>
            <w:rtl/>
            <w:rPrChange w:id="7155" w:author="Mohsen Jafarinejad" w:date="2019-05-12T10:59:00Z">
              <w:rPr>
                <w:rStyle w:val="Hyperlink"/>
                <w:sz w:val="24"/>
                <w:szCs w:val="24"/>
                <w:rtl/>
              </w:rPr>
            </w:rPrChange>
          </w:rPr>
          <w:delText xml:space="preserve"> چگال</w:delText>
        </w:r>
        <w:r w:rsidR="00433777" w:rsidRPr="00974A00" w:rsidDel="009667A9">
          <w:rPr>
            <w:rFonts w:hint="cs"/>
            <w:sz w:val="22"/>
            <w:szCs w:val="22"/>
            <w:rtl/>
            <w:rPrChange w:id="7156" w:author="Mohsen Jafarinejad" w:date="2019-05-12T10:59:00Z">
              <w:rPr>
                <w:rStyle w:val="Hyperlink"/>
                <w:rFonts w:hint="cs"/>
                <w:sz w:val="24"/>
                <w:szCs w:val="24"/>
                <w:rtl/>
              </w:rPr>
            </w:rPrChange>
          </w:rPr>
          <w:delText>ی</w:delText>
        </w:r>
        <w:r w:rsidR="00433777" w:rsidRPr="00974A00" w:rsidDel="009667A9">
          <w:rPr>
            <w:sz w:val="22"/>
            <w:szCs w:val="22"/>
            <w:rtl/>
            <w:rPrChange w:id="7157" w:author="Mohsen Jafarinejad" w:date="2019-05-12T10:59:00Z">
              <w:rPr>
                <w:rStyle w:val="Hyperlink"/>
                <w:sz w:val="24"/>
                <w:szCs w:val="24"/>
                <w:rtl/>
              </w:rPr>
            </w:rPrChange>
          </w:rPr>
          <w:delText xml:space="preserve"> جر</w:delText>
        </w:r>
        <w:r w:rsidR="00433777" w:rsidRPr="00974A00" w:rsidDel="009667A9">
          <w:rPr>
            <w:rFonts w:hint="cs"/>
            <w:sz w:val="22"/>
            <w:szCs w:val="22"/>
            <w:rtl/>
            <w:rPrChange w:id="7158" w:author="Mohsen Jafarinejad" w:date="2019-05-12T10:59:00Z">
              <w:rPr>
                <w:rStyle w:val="Hyperlink"/>
                <w:rFonts w:hint="cs"/>
                <w:sz w:val="24"/>
                <w:szCs w:val="24"/>
                <w:rtl/>
              </w:rPr>
            </w:rPrChange>
          </w:rPr>
          <w:delText>یان</w:delText>
        </w:r>
        <w:r w:rsidR="00433777" w:rsidRPr="00974A00" w:rsidDel="009667A9">
          <w:rPr>
            <w:sz w:val="22"/>
            <w:szCs w:val="22"/>
            <w:rtl/>
            <w:rPrChange w:id="7159" w:author="Mohsen Jafarinejad" w:date="2019-05-12T10:59:00Z">
              <w:rPr>
                <w:rStyle w:val="Hyperlink"/>
                <w:sz w:val="24"/>
                <w:szCs w:val="24"/>
                <w:rtl/>
              </w:rPr>
            </w:rPrChange>
          </w:rPr>
          <w:delText xml:space="preserve"> اتصال کوتاه با تغ</w:delText>
        </w:r>
        <w:r w:rsidR="00433777" w:rsidRPr="00974A00" w:rsidDel="009667A9">
          <w:rPr>
            <w:rFonts w:hint="cs"/>
            <w:sz w:val="22"/>
            <w:szCs w:val="22"/>
            <w:rtl/>
            <w:rPrChange w:id="7160" w:author="Mohsen Jafarinejad" w:date="2019-05-12T10:59:00Z">
              <w:rPr>
                <w:rStyle w:val="Hyperlink"/>
                <w:rFonts w:hint="cs"/>
                <w:sz w:val="24"/>
                <w:szCs w:val="24"/>
                <w:rtl/>
              </w:rPr>
            </w:rPrChange>
          </w:rPr>
          <w:delText>ییر</w:delText>
        </w:r>
        <w:r w:rsidR="00433777" w:rsidRPr="00974A00" w:rsidDel="009667A9">
          <w:rPr>
            <w:sz w:val="22"/>
            <w:szCs w:val="22"/>
            <w:rtl/>
            <w:rPrChange w:id="7161" w:author="Mohsen Jafarinejad" w:date="2019-05-12T10:59:00Z">
              <w:rPr>
                <w:rStyle w:val="Hyperlink"/>
                <w:sz w:val="24"/>
                <w:szCs w:val="24"/>
                <w:rtl/>
              </w:rPr>
            </w:rPrChange>
          </w:rPr>
          <w:delText xml:space="preserve"> شدت اغتشاش</w:delText>
        </w:r>
        <w:r w:rsidR="00433777" w:rsidRPr="00974A00" w:rsidDel="009667A9">
          <w:rPr>
            <w:webHidden/>
            <w:sz w:val="22"/>
            <w:szCs w:val="22"/>
            <w:rPrChange w:id="7162" w:author="Mohsen Jafarinejad" w:date="2019-05-12T10:59:00Z">
              <w:rPr>
                <w:webHidden/>
                <w:sz w:val="24"/>
                <w:szCs w:val="24"/>
              </w:rPr>
            </w:rPrChange>
          </w:rPr>
          <w:tab/>
        </w:r>
      </w:del>
      <w:ins w:id="7163" w:author="Mohsen" w:date="2019-03-18T01:27:00Z">
        <w:del w:id="7164" w:author="Mohsen Jafarinejad" w:date="2019-04-06T08:42:00Z">
          <w:r w:rsidR="00C607BA" w:rsidRPr="00974A00" w:rsidDel="005222D8">
            <w:rPr>
              <w:webHidden/>
              <w:sz w:val="22"/>
              <w:szCs w:val="22"/>
              <w:rtl/>
              <w:rPrChange w:id="7165" w:author="Mohsen Jafarinejad" w:date="2019-05-12T10:59:00Z">
                <w:rPr>
                  <w:webHidden/>
                  <w:sz w:val="24"/>
                  <w:szCs w:val="24"/>
                  <w:rtl/>
                </w:rPr>
              </w:rPrChange>
            </w:rPr>
            <w:delText>84</w:delText>
          </w:r>
        </w:del>
      </w:ins>
      <w:del w:id="7166" w:author="Mohsen Jafarinejad" w:date="2019-04-06T08:42:00Z">
        <w:r w:rsidR="00433777" w:rsidRPr="00974A00" w:rsidDel="005222D8">
          <w:rPr>
            <w:webHidden/>
            <w:sz w:val="22"/>
            <w:szCs w:val="22"/>
            <w:rPrChange w:id="7167" w:author="Mohsen Jafarinejad" w:date="2019-05-12T10:59:00Z">
              <w:rPr>
                <w:webHidden/>
                <w:sz w:val="24"/>
                <w:szCs w:val="24"/>
              </w:rPr>
            </w:rPrChange>
          </w:rPr>
          <w:delText>95</w:delText>
        </w:r>
      </w:del>
    </w:p>
    <w:p w14:paraId="74BDA349" w14:textId="122079F7" w:rsidR="00433777" w:rsidRPr="00974A00" w:rsidDel="009667A9" w:rsidRDefault="00433777">
      <w:pPr>
        <w:pStyle w:val="TOC1"/>
        <w:rPr>
          <w:del w:id="7168" w:author="Mohsen Jafarinejad" w:date="2019-05-12T10:50:00Z"/>
          <w:rFonts w:eastAsiaTheme="minorEastAsia"/>
          <w:b w:val="0"/>
          <w:bCs w:val="0"/>
          <w:sz w:val="22"/>
          <w:szCs w:val="22"/>
          <w:rPrChange w:id="7169" w:author="Mohsen Jafarinejad" w:date="2019-05-12T10:59:00Z">
            <w:rPr>
              <w:del w:id="7170" w:author="Mohsen Jafarinejad" w:date="2019-05-12T10:50:00Z"/>
              <w:rFonts w:eastAsiaTheme="minorEastAsia"/>
            </w:rPr>
          </w:rPrChange>
        </w:rPr>
        <w:pPrChange w:id="7171" w:author="Mohsen Jafarinejad" w:date="2019-05-12T10:50:00Z">
          <w:pPr>
            <w:pStyle w:val="TOC1"/>
          </w:pPr>
        </w:pPrChange>
      </w:pPr>
      <w:del w:id="7172" w:author="Mohsen Jafarinejad" w:date="2019-05-12T10:50:00Z">
        <w:r w:rsidRPr="00974A00" w:rsidDel="009667A9">
          <w:rPr>
            <w:sz w:val="22"/>
            <w:szCs w:val="22"/>
            <w:rtl/>
            <w:rPrChange w:id="7173" w:author="Mohsen Jafarinejad" w:date="2019-05-12T10:59:00Z">
              <w:rPr>
                <w:rStyle w:val="Hyperlink"/>
                <w:sz w:val="24"/>
                <w:szCs w:val="24"/>
                <w:rtl/>
              </w:rPr>
            </w:rPrChange>
          </w:rPr>
          <w:delText xml:space="preserve">شکل </w:delText>
        </w:r>
        <w:r w:rsidR="0084216E" w:rsidRPr="00974A00" w:rsidDel="009667A9">
          <w:rPr>
            <w:sz w:val="22"/>
            <w:szCs w:val="22"/>
            <w:rtl/>
            <w:rPrChange w:id="7174" w:author="Mohsen Jafarinejad" w:date="2019-05-12T10:59:00Z">
              <w:rPr>
                <w:rStyle w:val="Hyperlink"/>
                <w:sz w:val="24"/>
                <w:szCs w:val="24"/>
                <w:rtl/>
              </w:rPr>
            </w:rPrChange>
          </w:rPr>
          <w:delText>4-14</w:delText>
        </w:r>
        <w:r w:rsidRPr="00974A00" w:rsidDel="009667A9">
          <w:rPr>
            <w:sz w:val="22"/>
            <w:szCs w:val="22"/>
            <w:rtl/>
            <w:rPrChange w:id="7175" w:author="Mohsen Jafarinejad" w:date="2019-05-12T10:59:00Z">
              <w:rPr>
                <w:rStyle w:val="Hyperlink"/>
                <w:sz w:val="24"/>
                <w:szCs w:val="24"/>
                <w:rtl/>
              </w:rPr>
            </w:rPrChange>
          </w:rPr>
          <w:delText xml:space="preserve"> تغ</w:delText>
        </w:r>
        <w:r w:rsidRPr="00974A00" w:rsidDel="009667A9">
          <w:rPr>
            <w:rFonts w:hint="cs"/>
            <w:sz w:val="22"/>
            <w:szCs w:val="22"/>
            <w:rtl/>
            <w:rPrChange w:id="7176" w:author="Mohsen Jafarinejad" w:date="2019-05-12T10:59:00Z">
              <w:rPr>
                <w:rStyle w:val="Hyperlink"/>
                <w:rFonts w:hint="cs"/>
                <w:sz w:val="24"/>
                <w:szCs w:val="24"/>
                <w:rtl/>
              </w:rPr>
            </w:rPrChange>
          </w:rPr>
          <w:delText>ییرات</w:delText>
        </w:r>
        <w:r w:rsidRPr="00974A00" w:rsidDel="009667A9">
          <w:rPr>
            <w:sz w:val="22"/>
            <w:szCs w:val="22"/>
            <w:rtl/>
            <w:rPrChange w:id="7177" w:author="Mohsen Jafarinejad" w:date="2019-05-12T10:59:00Z">
              <w:rPr>
                <w:rStyle w:val="Hyperlink"/>
                <w:sz w:val="24"/>
                <w:szCs w:val="24"/>
                <w:rtl/>
              </w:rPr>
            </w:rPrChange>
          </w:rPr>
          <w:delText xml:space="preserve"> چگال</w:delText>
        </w:r>
        <w:r w:rsidRPr="00974A00" w:rsidDel="009667A9">
          <w:rPr>
            <w:rFonts w:hint="cs"/>
            <w:sz w:val="22"/>
            <w:szCs w:val="22"/>
            <w:rtl/>
            <w:rPrChange w:id="7178" w:author="Mohsen Jafarinejad" w:date="2019-05-12T10:59:00Z">
              <w:rPr>
                <w:rStyle w:val="Hyperlink"/>
                <w:rFonts w:hint="cs"/>
                <w:sz w:val="24"/>
                <w:szCs w:val="24"/>
                <w:rtl/>
              </w:rPr>
            </w:rPrChange>
          </w:rPr>
          <w:delText>ی</w:delText>
        </w:r>
        <w:r w:rsidRPr="00974A00" w:rsidDel="009667A9">
          <w:rPr>
            <w:sz w:val="22"/>
            <w:szCs w:val="22"/>
            <w:rtl/>
            <w:rPrChange w:id="7179" w:author="Mohsen Jafarinejad" w:date="2019-05-12T10:59:00Z">
              <w:rPr>
                <w:rStyle w:val="Hyperlink"/>
                <w:sz w:val="24"/>
                <w:szCs w:val="24"/>
                <w:rtl/>
              </w:rPr>
            </w:rPrChange>
          </w:rPr>
          <w:delText xml:space="preserve"> جر</w:delText>
        </w:r>
        <w:r w:rsidRPr="00974A00" w:rsidDel="009667A9">
          <w:rPr>
            <w:rFonts w:hint="cs"/>
            <w:sz w:val="22"/>
            <w:szCs w:val="22"/>
            <w:rtl/>
            <w:rPrChange w:id="7180" w:author="Mohsen Jafarinejad" w:date="2019-05-12T10:59:00Z">
              <w:rPr>
                <w:rStyle w:val="Hyperlink"/>
                <w:rFonts w:hint="cs"/>
                <w:sz w:val="24"/>
                <w:szCs w:val="24"/>
                <w:rtl/>
              </w:rPr>
            </w:rPrChange>
          </w:rPr>
          <w:delText>یان</w:delText>
        </w:r>
        <w:r w:rsidRPr="00974A00" w:rsidDel="009667A9">
          <w:rPr>
            <w:sz w:val="22"/>
            <w:szCs w:val="22"/>
            <w:rtl/>
            <w:rPrChange w:id="7181" w:author="Mohsen Jafarinejad" w:date="2019-05-12T10:59:00Z">
              <w:rPr>
                <w:rStyle w:val="Hyperlink"/>
                <w:sz w:val="24"/>
                <w:szCs w:val="24"/>
                <w:rtl/>
              </w:rPr>
            </w:rPrChange>
          </w:rPr>
          <w:delText xml:space="preserve"> اتصال کوتاه با تغ</w:delText>
        </w:r>
        <w:r w:rsidRPr="00974A00" w:rsidDel="009667A9">
          <w:rPr>
            <w:rFonts w:hint="cs"/>
            <w:sz w:val="22"/>
            <w:szCs w:val="22"/>
            <w:rtl/>
            <w:rPrChange w:id="7182" w:author="Mohsen Jafarinejad" w:date="2019-05-12T10:59:00Z">
              <w:rPr>
                <w:rStyle w:val="Hyperlink"/>
                <w:rFonts w:hint="cs"/>
                <w:sz w:val="24"/>
                <w:szCs w:val="24"/>
                <w:rtl/>
              </w:rPr>
            </w:rPrChange>
          </w:rPr>
          <w:delText>ییر</w:delText>
        </w:r>
        <w:r w:rsidRPr="00974A00" w:rsidDel="009667A9">
          <w:rPr>
            <w:sz w:val="22"/>
            <w:szCs w:val="22"/>
            <w:rtl/>
            <w:rPrChange w:id="7183" w:author="Mohsen Jafarinejad" w:date="2019-05-12T10:59:00Z">
              <w:rPr>
                <w:rStyle w:val="Hyperlink"/>
                <w:sz w:val="24"/>
                <w:szCs w:val="24"/>
                <w:rtl/>
              </w:rPr>
            </w:rPrChange>
          </w:rPr>
          <w:delText xml:space="preserve"> نسبت جرم</w:delText>
        </w:r>
        <w:r w:rsidRPr="00974A00" w:rsidDel="009667A9">
          <w:rPr>
            <w:rFonts w:hint="cs"/>
            <w:sz w:val="22"/>
            <w:szCs w:val="22"/>
            <w:rtl/>
            <w:rPrChange w:id="7184" w:author="Mohsen Jafarinejad" w:date="2019-05-12T10:59:00Z">
              <w:rPr>
                <w:rStyle w:val="Hyperlink"/>
                <w:rFonts w:hint="cs"/>
                <w:sz w:val="24"/>
                <w:szCs w:val="24"/>
                <w:rtl/>
              </w:rPr>
            </w:rPrChange>
          </w:rPr>
          <w:delText>ی</w:delText>
        </w:r>
        <w:r w:rsidRPr="00974A00" w:rsidDel="009667A9">
          <w:rPr>
            <w:sz w:val="22"/>
            <w:szCs w:val="22"/>
            <w:rtl/>
            <w:rPrChange w:id="7185" w:author="Mohsen Jafarinejad" w:date="2019-05-12T10:59:00Z">
              <w:rPr>
                <w:rStyle w:val="Hyperlink"/>
                <w:sz w:val="24"/>
                <w:szCs w:val="24"/>
                <w:rtl/>
              </w:rPr>
            </w:rPrChange>
          </w:rPr>
          <w:delText xml:space="preserve"> سابستر</w:delText>
        </w:r>
        <w:r w:rsidRPr="00974A00" w:rsidDel="009667A9">
          <w:rPr>
            <w:webHidden/>
            <w:sz w:val="22"/>
            <w:szCs w:val="22"/>
            <w:rPrChange w:id="7186" w:author="Mohsen Jafarinejad" w:date="2019-05-12T10:59:00Z">
              <w:rPr>
                <w:webHidden/>
                <w:sz w:val="24"/>
                <w:szCs w:val="24"/>
              </w:rPr>
            </w:rPrChange>
          </w:rPr>
          <w:tab/>
        </w:r>
      </w:del>
      <w:ins w:id="7187" w:author="Mohsen" w:date="2019-03-18T01:27:00Z">
        <w:del w:id="7188" w:author="Mohsen Jafarinejad" w:date="2019-04-06T08:42:00Z">
          <w:r w:rsidR="00C607BA" w:rsidRPr="00974A00" w:rsidDel="005222D8">
            <w:rPr>
              <w:webHidden/>
              <w:sz w:val="22"/>
              <w:szCs w:val="22"/>
              <w:rtl/>
              <w:rPrChange w:id="7189" w:author="Mohsen Jafarinejad" w:date="2019-05-12T10:59:00Z">
                <w:rPr>
                  <w:webHidden/>
                  <w:sz w:val="24"/>
                  <w:szCs w:val="24"/>
                  <w:rtl/>
                </w:rPr>
              </w:rPrChange>
            </w:rPr>
            <w:delText>85</w:delText>
          </w:r>
        </w:del>
      </w:ins>
      <w:del w:id="7190" w:author="Mohsen Jafarinejad" w:date="2019-04-06T08:42:00Z">
        <w:r w:rsidRPr="00974A00" w:rsidDel="005222D8">
          <w:rPr>
            <w:webHidden/>
            <w:sz w:val="22"/>
            <w:szCs w:val="22"/>
            <w:rPrChange w:id="7191" w:author="Mohsen Jafarinejad" w:date="2019-05-12T10:59:00Z">
              <w:rPr>
                <w:webHidden/>
                <w:sz w:val="24"/>
                <w:szCs w:val="24"/>
              </w:rPr>
            </w:rPrChange>
          </w:rPr>
          <w:delText>96</w:delText>
        </w:r>
      </w:del>
    </w:p>
    <w:p w14:paraId="2A2E22B4" w14:textId="60D76DBC" w:rsidR="00433777" w:rsidRPr="00974A00" w:rsidDel="009667A9" w:rsidRDefault="0084216E">
      <w:pPr>
        <w:pStyle w:val="TOC1"/>
        <w:rPr>
          <w:del w:id="7192" w:author="Mohsen Jafarinejad" w:date="2019-05-12T10:50:00Z"/>
          <w:rFonts w:eastAsiaTheme="minorEastAsia"/>
          <w:b w:val="0"/>
          <w:bCs w:val="0"/>
          <w:sz w:val="22"/>
          <w:szCs w:val="22"/>
          <w:rPrChange w:id="7193" w:author="Mohsen Jafarinejad" w:date="2019-05-12T10:59:00Z">
            <w:rPr>
              <w:del w:id="7194" w:author="Mohsen Jafarinejad" w:date="2019-05-12T10:50:00Z"/>
              <w:rFonts w:eastAsiaTheme="minorEastAsia"/>
            </w:rPr>
          </w:rPrChange>
        </w:rPr>
        <w:pPrChange w:id="7195" w:author="Mohsen Jafarinejad" w:date="2019-05-12T10:50:00Z">
          <w:pPr>
            <w:pStyle w:val="TOC1"/>
          </w:pPr>
        </w:pPrChange>
      </w:pPr>
      <w:del w:id="7196" w:author="Mohsen Jafarinejad" w:date="2019-05-12T10:50:00Z">
        <w:r w:rsidRPr="00974A00" w:rsidDel="009667A9">
          <w:rPr>
            <w:sz w:val="22"/>
            <w:szCs w:val="22"/>
            <w:rtl/>
            <w:rPrChange w:id="7197" w:author="Mohsen Jafarinejad" w:date="2019-05-12T10:59:00Z">
              <w:rPr>
                <w:rStyle w:val="Hyperlink"/>
                <w:sz w:val="24"/>
                <w:szCs w:val="24"/>
                <w:rtl/>
              </w:rPr>
            </w:rPrChange>
          </w:rPr>
          <w:delText xml:space="preserve">شکل 4-15 </w:delText>
        </w:r>
        <w:r w:rsidR="00433777" w:rsidRPr="00974A00" w:rsidDel="009667A9">
          <w:rPr>
            <w:sz w:val="22"/>
            <w:szCs w:val="22"/>
            <w:rtl/>
            <w:rPrChange w:id="7198" w:author="Mohsen Jafarinejad" w:date="2019-05-12T10:59:00Z">
              <w:rPr>
                <w:rStyle w:val="Hyperlink"/>
                <w:sz w:val="24"/>
                <w:szCs w:val="24"/>
                <w:shd w:val="clear" w:color="auto" w:fill="FFFFFF"/>
                <w:rtl/>
              </w:rPr>
            </w:rPrChange>
          </w:rPr>
          <w:delText>نمودار تغ</w:delText>
        </w:r>
        <w:r w:rsidR="00433777" w:rsidRPr="00974A00" w:rsidDel="009667A9">
          <w:rPr>
            <w:rFonts w:hint="cs"/>
            <w:sz w:val="22"/>
            <w:szCs w:val="22"/>
            <w:rtl/>
            <w:rPrChange w:id="7199" w:author="Mohsen Jafarinejad" w:date="2019-05-12T10:59:00Z">
              <w:rPr>
                <w:rStyle w:val="Hyperlink"/>
                <w:rFonts w:hint="cs"/>
                <w:sz w:val="24"/>
                <w:szCs w:val="24"/>
                <w:shd w:val="clear" w:color="auto" w:fill="FFFFFF"/>
                <w:rtl/>
              </w:rPr>
            </w:rPrChange>
          </w:rPr>
          <w:delText>ییرات</w:delText>
        </w:r>
        <w:r w:rsidR="00433777" w:rsidRPr="00974A00" w:rsidDel="009667A9">
          <w:rPr>
            <w:sz w:val="22"/>
            <w:szCs w:val="22"/>
            <w:rtl/>
            <w:rPrChange w:id="7200" w:author="Mohsen Jafarinejad" w:date="2019-05-12T10:59:00Z">
              <w:rPr>
                <w:rStyle w:val="Hyperlink"/>
                <w:sz w:val="24"/>
                <w:szCs w:val="24"/>
                <w:shd w:val="clear" w:color="auto" w:fill="FFFFFF"/>
                <w:rtl/>
              </w:rPr>
            </w:rPrChange>
          </w:rPr>
          <w:delText xml:space="preserve"> چگال</w:delText>
        </w:r>
        <w:r w:rsidR="00433777" w:rsidRPr="00974A00" w:rsidDel="009667A9">
          <w:rPr>
            <w:rFonts w:hint="cs"/>
            <w:sz w:val="22"/>
            <w:szCs w:val="22"/>
            <w:rtl/>
            <w:rPrChange w:id="7201" w:author="Mohsen Jafarinejad" w:date="2019-05-12T10:59:00Z">
              <w:rPr>
                <w:rStyle w:val="Hyperlink"/>
                <w:rFonts w:hint="cs"/>
                <w:sz w:val="24"/>
                <w:szCs w:val="24"/>
                <w:shd w:val="clear" w:color="auto" w:fill="FFFFFF"/>
                <w:rtl/>
              </w:rPr>
            </w:rPrChange>
          </w:rPr>
          <w:delText>ی</w:delText>
        </w:r>
        <w:r w:rsidR="00433777" w:rsidRPr="00974A00" w:rsidDel="009667A9">
          <w:rPr>
            <w:sz w:val="22"/>
            <w:szCs w:val="22"/>
            <w:rtl/>
            <w:rPrChange w:id="7202" w:author="Mohsen Jafarinejad" w:date="2019-05-12T10:59:00Z">
              <w:rPr>
                <w:rStyle w:val="Hyperlink"/>
                <w:sz w:val="24"/>
                <w:szCs w:val="24"/>
                <w:shd w:val="clear" w:color="auto" w:fill="FFFFFF"/>
                <w:rtl/>
              </w:rPr>
            </w:rPrChange>
          </w:rPr>
          <w:delText xml:space="preserve"> جر</w:delText>
        </w:r>
        <w:r w:rsidR="00433777" w:rsidRPr="00974A00" w:rsidDel="009667A9">
          <w:rPr>
            <w:rFonts w:hint="cs"/>
            <w:sz w:val="22"/>
            <w:szCs w:val="22"/>
            <w:rtl/>
            <w:rPrChange w:id="7203" w:author="Mohsen Jafarinejad" w:date="2019-05-12T10:59:00Z">
              <w:rPr>
                <w:rStyle w:val="Hyperlink"/>
                <w:rFonts w:hint="cs"/>
                <w:sz w:val="24"/>
                <w:szCs w:val="24"/>
                <w:shd w:val="clear" w:color="auto" w:fill="FFFFFF"/>
                <w:rtl/>
              </w:rPr>
            </w:rPrChange>
          </w:rPr>
          <w:delText>یان</w:delText>
        </w:r>
        <w:r w:rsidR="00433777" w:rsidRPr="00974A00" w:rsidDel="009667A9">
          <w:rPr>
            <w:sz w:val="22"/>
            <w:szCs w:val="22"/>
            <w:rtl/>
            <w:rPrChange w:id="7204" w:author="Mohsen Jafarinejad" w:date="2019-05-12T10:59:00Z">
              <w:rPr>
                <w:rStyle w:val="Hyperlink"/>
                <w:sz w:val="24"/>
                <w:szCs w:val="24"/>
                <w:shd w:val="clear" w:color="auto" w:fill="FFFFFF"/>
                <w:rtl/>
              </w:rPr>
            </w:rPrChange>
          </w:rPr>
          <w:delText xml:space="preserve"> اتصال کوتاه پ</w:delText>
        </w:r>
        <w:r w:rsidR="00433777" w:rsidRPr="00974A00" w:rsidDel="009667A9">
          <w:rPr>
            <w:rFonts w:hint="cs"/>
            <w:sz w:val="22"/>
            <w:szCs w:val="22"/>
            <w:rtl/>
            <w:rPrChange w:id="7205" w:author="Mohsen Jafarinejad" w:date="2019-05-12T10:59:00Z">
              <w:rPr>
                <w:rStyle w:val="Hyperlink"/>
                <w:rFonts w:hint="cs"/>
                <w:sz w:val="24"/>
                <w:szCs w:val="24"/>
                <w:shd w:val="clear" w:color="auto" w:fill="FFFFFF"/>
                <w:rtl/>
              </w:rPr>
            </w:rPrChange>
          </w:rPr>
          <w:delText>یل</w:delText>
        </w:r>
        <w:r w:rsidR="00433777" w:rsidRPr="00974A00" w:rsidDel="009667A9">
          <w:rPr>
            <w:sz w:val="22"/>
            <w:szCs w:val="22"/>
            <w:rtl/>
            <w:rPrChange w:id="7206" w:author="Mohsen Jafarinejad" w:date="2019-05-12T10:59:00Z">
              <w:rPr>
                <w:rStyle w:val="Hyperlink"/>
                <w:sz w:val="24"/>
                <w:szCs w:val="24"/>
                <w:shd w:val="clear" w:color="auto" w:fill="FFFFFF"/>
                <w:rtl/>
              </w:rPr>
            </w:rPrChange>
          </w:rPr>
          <w:delText xml:space="preserve"> به ازا</w:delText>
        </w:r>
        <w:r w:rsidR="00433777" w:rsidRPr="00974A00" w:rsidDel="009667A9">
          <w:rPr>
            <w:rFonts w:hint="cs"/>
            <w:sz w:val="22"/>
            <w:szCs w:val="22"/>
            <w:rtl/>
            <w:rPrChange w:id="7207" w:author="Mohsen Jafarinejad" w:date="2019-05-12T10:59:00Z">
              <w:rPr>
                <w:rStyle w:val="Hyperlink"/>
                <w:rFonts w:hint="cs"/>
                <w:sz w:val="24"/>
                <w:szCs w:val="24"/>
                <w:shd w:val="clear" w:color="auto" w:fill="FFFFFF"/>
                <w:rtl/>
              </w:rPr>
            </w:rPrChange>
          </w:rPr>
          <w:delText>ی</w:delText>
        </w:r>
        <w:r w:rsidR="00433777" w:rsidRPr="00974A00" w:rsidDel="009667A9">
          <w:rPr>
            <w:sz w:val="22"/>
            <w:szCs w:val="22"/>
            <w:rtl/>
            <w:rPrChange w:id="7208" w:author="Mohsen Jafarinejad" w:date="2019-05-12T10:59:00Z">
              <w:rPr>
                <w:rStyle w:val="Hyperlink"/>
                <w:sz w:val="24"/>
                <w:szCs w:val="24"/>
                <w:shd w:val="clear" w:color="auto" w:fill="FFFFFF"/>
                <w:rtl/>
              </w:rPr>
            </w:rPrChange>
          </w:rPr>
          <w:delText xml:space="preserve"> تغ</w:delText>
        </w:r>
        <w:r w:rsidR="00433777" w:rsidRPr="00974A00" w:rsidDel="009667A9">
          <w:rPr>
            <w:rFonts w:hint="cs"/>
            <w:sz w:val="22"/>
            <w:szCs w:val="22"/>
            <w:rtl/>
            <w:rPrChange w:id="7209" w:author="Mohsen Jafarinejad" w:date="2019-05-12T10:59:00Z">
              <w:rPr>
                <w:rStyle w:val="Hyperlink"/>
                <w:rFonts w:hint="cs"/>
                <w:sz w:val="24"/>
                <w:szCs w:val="24"/>
                <w:shd w:val="clear" w:color="auto" w:fill="FFFFFF"/>
                <w:rtl/>
              </w:rPr>
            </w:rPrChange>
          </w:rPr>
          <w:delText>ییرات</w:delText>
        </w:r>
        <w:r w:rsidR="00433777" w:rsidRPr="00974A00" w:rsidDel="009667A9">
          <w:rPr>
            <w:sz w:val="22"/>
            <w:szCs w:val="22"/>
            <w:rtl/>
            <w:rPrChange w:id="7210" w:author="Mohsen Jafarinejad" w:date="2019-05-12T10:59:00Z">
              <w:rPr>
                <w:rStyle w:val="Hyperlink"/>
                <w:sz w:val="24"/>
                <w:szCs w:val="24"/>
                <w:shd w:val="clear" w:color="auto" w:fill="FFFFFF"/>
                <w:rtl/>
              </w:rPr>
            </w:rPrChange>
          </w:rPr>
          <w:delText xml:space="preserve"> شدت اغتشاش با کراس اور و بدون آن</w:delText>
        </w:r>
        <w:r w:rsidR="00433777" w:rsidRPr="00974A00" w:rsidDel="009667A9">
          <w:rPr>
            <w:webHidden/>
            <w:sz w:val="22"/>
            <w:szCs w:val="22"/>
            <w:rPrChange w:id="7211" w:author="Mohsen Jafarinejad" w:date="2019-05-12T10:59:00Z">
              <w:rPr>
                <w:webHidden/>
                <w:sz w:val="24"/>
                <w:szCs w:val="24"/>
              </w:rPr>
            </w:rPrChange>
          </w:rPr>
          <w:tab/>
        </w:r>
      </w:del>
      <w:ins w:id="7212" w:author="Mohsen" w:date="2019-03-18T01:27:00Z">
        <w:del w:id="7213" w:author="Mohsen Jafarinejad" w:date="2019-04-06T08:42:00Z">
          <w:r w:rsidR="00C607BA" w:rsidRPr="00974A00" w:rsidDel="005222D8">
            <w:rPr>
              <w:webHidden/>
              <w:sz w:val="22"/>
              <w:szCs w:val="22"/>
              <w:rtl/>
              <w:rPrChange w:id="7214" w:author="Mohsen Jafarinejad" w:date="2019-05-12T10:59:00Z">
                <w:rPr>
                  <w:webHidden/>
                  <w:sz w:val="24"/>
                  <w:szCs w:val="24"/>
                  <w:rtl/>
                </w:rPr>
              </w:rPrChange>
            </w:rPr>
            <w:delText>86</w:delText>
          </w:r>
        </w:del>
      </w:ins>
      <w:del w:id="7215" w:author="Mohsen Jafarinejad" w:date="2019-04-06T08:42:00Z">
        <w:r w:rsidR="00433777" w:rsidRPr="00974A00" w:rsidDel="005222D8">
          <w:rPr>
            <w:webHidden/>
            <w:sz w:val="22"/>
            <w:szCs w:val="22"/>
            <w:rPrChange w:id="7216" w:author="Mohsen Jafarinejad" w:date="2019-05-12T10:59:00Z">
              <w:rPr>
                <w:webHidden/>
                <w:sz w:val="24"/>
                <w:szCs w:val="24"/>
              </w:rPr>
            </w:rPrChange>
          </w:rPr>
          <w:delText>97</w:delText>
        </w:r>
      </w:del>
    </w:p>
    <w:p w14:paraId="46F61E8B" w14:textId="243F5246" w:rsidR="00433777" w:rsidRPr="00974A00" w:rsidDel="009667A9" w:rsidRDefault="0084216E">
      <w:pPr>
        <w:pStyle w:val="TOC1"/>
        <w:rPr>
          <w:del w:id="7217" w:author="Mohsen Jafarinejad" w:date="2019-05-12T10:50:00Z"/>
          <w:rFonts w:eastAsiaTheme="minorEastAsia"/>
          <w:b w:val="0"/>
          <w:bCs w:val="0"/>
          <w:sz w:val="22"/>
          <w:szCs w:val="22"/>
          <w:rPrChange w:id="7218" w:author="Mohsen Jafarinejad" w:date="2019-05-12T10:59:00Z">
            <w:rPr>
              <w:del w:id="7219" w:author="Mohsen Jafarinejad" w:date="2019-05-12T10:50:00Z"/>
              <w:rFonts w:eastAsiaTheme="minorEastAsia"/>
            </w:rPr>
          </w:rPrChange>
        </w:rPr>
        <w:pPrChange w:id="7220" w:author="Mohsen Jafarinejad" w:date="2019-05-12T10:50:00Z">
          <w:pPr>
            <w:pStyle w:val="TOC1"/>
          </w:pPr>
        </w:pPrChange>
      </w:pPr>
      <w:del w:id="7221" w:author="Mohsen Jafarinejad" w:date="2019-05-12T10:50:00Z">
        <w:r w:rsidRPr="00974A00" w:rsidDel="009667A9">
          <w:rPr>
            <w:sz w:val="22"/>
            <w:szCs w:val="22"/>
            <w:rtl/>
            <w:rPrChange w:id="7222" w:author="Mohsen Jafarinejad" w:date="2019-05-12T10:59:00Z">
              <w:rPr>
                <w:rStyle w:val="Hyperlink"/>
                <w:sz w:val="24"/>
                <w:szCs w:val="24"/>
                <w:rtl/>
              </w:rPr>
            </w:rPrChange>
          </w:rPr>
          <w:delText xml:space="preserve">شکل 4-16 </w:delText>
        </w:r>
        <w:r w:rsidR="00433777" w:rsidRPr="00974A00" w:rsidDel="009667A9">
          <w:rPr>
            <w:sz w:val="22"/>
            <w:szCs w:val="22"/>
            <w:rtl/>
            <w:rPrChange w:id="7223" w:author="Mohsen Jafarinejad" w:date="2019-05-12T10:59:00Z">
              <w:rPr>
                <w:rStyle w:val="Hyperlink"/>
                <w:sz w:val="24"/>
                <w:szCs w:val="24"/>
                <w:rtl/>
              </w:rPr>
            </w:rPrChange>
          </w:rPr>
          <w:delText>منحن</w:delText>
        </w:r>
        <w:r w:rsidR="00433777" w:rsidRPr="00974A00" w:rsidDel="009667A9">
          <w:rPr>
            <w:rFonts w:hint="cs"/>
            <w:sz w:val="22"/>
            <w:szCs w:val="22"/>
            <w:rtl/>
            <w:rPrChange w:id="7224" w:author="Mohsen Jafarinejad" w:date="2019-05-12T10:59:00Z">
              <w:rPr>
                <w:rStyle w:val="Hyperlink"/>
                <w:rFonts w:hint="cs"/>
                <w:sz w:val="24"/>
                <w:szCs w:val="24"/>
                <w:rtl/>
              </w:rPr>
            </w:rPrChange>
          </w:rPr>
          <w:delText>ی</w:delText>
        </w:r>
        <w:r w:rsidR="00433777" w:rsidRPr="00974A00" w:rsidDel="009667A9">
          <w:rPr>
            <w:sz w:val="22"/>
            <w:szCs w:val="22"/>
            <w:rtl/>
            <w:rPrChange w:id="7225" w:author="Mohsen Jafarinejad" w:date="2019-05-12T10:59:00Z">
              <w:rPr>
                <w:rStyle w:val="Hyperlink"/>
                <w:sz w:val="24"/>
                <w:szCs w:val="24"/>
                <w:rtl/>
              </w:rPr>
            </w:rPrChange>
          </w:rPr>
          <w:delText xml:space="preserve"> پلار</w:delText>
        </w:r>
        <w:r w:rsidR="00433777" w:rsidRPr="00974A00" w:rsidDel="009667A9">
          <w:rPr>
            <w:rFonts w:hint="cs"/>
            <w:sz w:val="22"/>
            <w:szCs w:val="22"/>
            <w:rtl/>
            <w:rPrChange w:id="7226" w:author="Mohsen Jafarinejad" w:date="2019-05-12T10:59:00Z">
              <w:rPr>
                <w:rStyle w:val="Hyperlink"/>
                <w:rFonts w:hint="cs"/>
                <w:sz w:val="24"/>
                <w:szCs w:val="24"/>
                <w:rtl/>
              </w:rPr>
            </w:rPrChange>
          </w:rPr>
          <w:delText>یزاسیون</w:delText>
        </w:r>
        <w:r w:rsidR="00433777" w:rsidRPr="00974A00" w:rsidDel="009667A9">
          <w:rPr>
            <w:sz w:val="22"/>
            <w:szCs w:val="22"/>
            <w:rtl/>
            <w:rPrChange w:id="7227" w:author="Mohsen Jafarinejad" w:date="2019-05-12T10:59:00Z">
              <w:rPr>
                <w:rStyle w:val="Hyperlink"/>
                <w:sz w:val="24"/>
                <w:szCs w:val="24"/>
                <w:rtl/>
              </w:rPr>
            </w:rPrChange>
          </w:rPr>
          <w:delText xml:space="preserve"> و توان پ</w:delText>
        </w:r>
        <w:r w:rsidR="00433777" w:rsidRPr="00974A00" w:rsidDel="009667A9">
          <w:rPr>
            <w:rFonts w:hint="cs"/>
            <w:sz w:val="22"/>
            <w:szCs w:val="22"/>
            <w:rtl/>
            <w:rPrChange w:id="7228" w:author="Mohsen Jafarinejad" w:date="2019-05-12T10:59:00Z">
              <w:rPr>
                <w:rStyle w:val="Hyperlink"/>
                <w:rFonts w:hint="cs"/>
                <w:sz w:val="24"/>
                <w:szCs w:val="24"/>
                <w:rtl/>
              </w:rPr>
            </w:rPrChange>
          </w:rPr>
          <w:delText>یل</w:delText>
        </w:r>
        <w:r w:rsidR="00433777" w:rsidRPr="00974A00" w:rsidDel="009667A9">
          <w:rPr>
            <w:sz w:val="22"/>
            <w:szCs w:val="22"/>
            <w:rtl/>
            <w:rPrChange w:id="7229" w:author="Mohsen Jafarinejad" w:date="2019-05-12T10:59:00Z">
              <w:rPr>
                <w:rStyle w:val="Hyperlink"/>
                <w:sz w:val="24"/>
                <w:szCs w:val="24"/>
                <w:rtl/>
              </w:rPr>
            </w:rPrChange>
          </w:rPr>
          <w:delText xml:space="preserve"> به صورت تجرب</w:delText>
        </w:r>
        <w:r w:rsidR="00433777" w:rsidRPr="00974A00" w:rsidDel="009667A9">
          <w:rPr>
            <w:rFonts w:hint="cs"/>
            <w:sz w:val="22"/>
            <w:szCs w:val="22"/>
            <w:rtl/>
            <w:rPrChange w:id="7230" w:author="Mohsen Jafarinejad" w:date="2019-05-12T10:59:00Z">
              <w:rPr>
                <w:rStyle w:val="Hyperlink"/>
                <w:rFonts w:hint="cs"/>
                <w:sz w:val="24"/>
                <w:szCs w:val="24"/>
                <w:rtl/>
              </w:rPr>
            </w:rPrChange>
          </w:rPr>
          <w:delText>ی</w:delText>
        </w:r>
        <w:r w:rsidR="00433777" w:rsidRPr="00974A00" w:rsidDel="009667A9">
          <w:rPr>
            <w:webHidden/>
            <w:sz w:val="22"/>
            <w:szCs w:val="22"/>
            <w:rPrChange w:id="7231" w:author="Mohsen Jafarinejad" w:date="2019-05-12T10:59:00Z">
              <w:rPr>
                <w:webHidden/>
                <w:sz w:val="24"/>
                <w:szCs w:val="24"/>
              </w:rPr>
            </w:rPrChange>
          </w:rPr>
          <w:tab/>
        </w:r>
      </w:del>
      <w:ins w:id="7232" w:author="Mohsen" w:date="2019-03-18T01:27:00Z">
        <w:del w:id="7233" w:author="Mohsen Jafarinejad" w:date="2019-04-06T08:42:00Z">
          <w:r w:rsidR="00C607BA" w:rsidRPr="00974A00" w:rsidDel="005222D8">
            <w:rPr>
              <w:webHidden/>
              <w:sz w:val="22"/>
              <w:szCs w:val="22"/>
              <w:rtl/>
              <w:rPrChange w:id="7234" w:author="Mohsen Jafarinejad" w:date="2019-05-12T10:59:00Z">
                <w:rPr>
                  <w:webHidden/>
                  <w:sz w:val="24"/>
                  <w:szCs w:val="24"/>
                  <w:rtl/>
                </w:rPr>
              </w:rPrChange>
            </w:rPr>
            <w:delText>90</w:delText>
          </w:r>
        </w:del>
      </w:ins>
      <w:del w:id="7235" w:author="Mohsen Jafarinejad" w:date="2019-04-06T08:42:00Z">
        <w:r w:rsidR="00433777" w:rsidRPr="00974A00" w:rsidDel="005222D8">
          <w:rPr>
            <w:webHidden/>
            <w:sz w:val="22"/>
            <w:szCs w:val="22"/>
            <w:rPrChange w:id="7236" w:author="Mohsen Jafarinejad" w:date="2019-05-12T10:59:00Z">
              <w:rPr>
                <w:webHidden/>
                <w:sz w:val="24"/>
                <w:szCs w:val="24"/>
              </w:rPr>
            </w:rPrChange>
          </w:rPr>
          <w:delText>101</w:delText>
        </w:r>
      </w:del>
    </w:p>
    <w:p w14:paraId="6AFE9B73" w14:textId="7EC336C1" w:rsidR="00433777" w:rsidRPr="00974A00" w:rsidDel="009667A9" w:rsidRDefault="00433777">
      <w:pPr>
        <w:pStyle w:val="TOC1"/>
        <w:rPr>
          <w:del w:id="7237" w:author="Mohsen Jafarinejad" w:date="2019-05-12T10:50:00Z"/>
          <w:rFonts w:eastAsiaTheme="minorEastAsia"/>
          <w:b w:val="0"/>
          <w:bCs w:val="0"/>
          <w:sz w:val="22"/>
          <w:szCs w:val="22"/>
          <w:rPrChange w:id="7238" w:author="Mohsen Jafarinejad" w:date="2019-05-12T10:59:00Z">
            <w:rPr>
              <w:del w:id="7239" w:author="Mohsen Jafarinejad" w:date="2019-05-12T10:50:00Z"/>
              <w:rFonts w:eastAsiaTheme="minorEastAsia"/>
            </w:rPr>
          </w:rPrChange>
        </w:rPr>
        <w:pPrChange w:id="7240" w:author="Mohsen Jafarinejad" w:date="2019-05-12T10:50:00Z">
          <w:pPr>
            <w:pStyle w:val="TOC1"/>
          </w:pPr>
        </w:pPrChange>
      </w:pPr>
      <w:del w:id="7241" w:author="Mohsen Jafarinejad" w:date="2019-05-12T10:50:00Z">
        <w:r w:rsidRPr="00974A00" w:rsidDel="009667A9">
          <w:rPr>
            <w:sz w:val="22"/>
            <w:szCs w:val="22"/>
            <w:rtl/>
            <w:rPrChange w:id="7242" w:author="Mohsen Jafarinejad" w:date="2019-05-12T10:59:00Z">
              <w:rPr>
                <w:rStyle w:val="Hyperlink"/>
                <w:sz w:val="24"/>
                <w:szCs w:val="24"/>
                <w:rtl/>
              </w:rPr>
            </w:rPrChange>
          </w:rPr>
          <w:delText>شکل</w:delText>
        </w:r>
        <w:r w:rsidR="0084216E" w:rsidRPr="00974A00" w:rsidDel="009667A9">
          <w:rPr>
            <w:sz w:val="22"/>
            <w:szCs w:val="22"/>
            <w:rtl/>
            <w:rPrChange w:id="7243" w:author="Mohsen Jafarinejad" w:date="2019-05-12T10:59:00Z">
              <w:rPr>
                <w:rStyle w:val="Hyperlink"/>
                <w:sz w:val="24"/>
                <w:szCs w:val="24"/>
                <w:rtl/>
              </w:rPr>
            </w:rPrChange>
          </w:rPr>
          <w:delText>4-17</w:delText>
        </w:r>
        <w:r w:rsidRPr="00974A00" w:rsidDel="009667A9">
          <w:rPr>
            <w:sz w:val="22"/>
            <w:szCs w:val="22"/>
            <w:rtl/>
            <w:rPrChange w:id="7244" w:author="Mohsen Jafarinejad" w:date="2019-05-12T10:59:00Z">
              <w:rPr>
                <w:rStyle w:val="Hyperlink"/>
                <w:sz w:val="24"/>
                <w:szCs w:val="24"/>
                <w:rtl/>
              </w:rPr>
            </w:rPrChange>
          </w:rPr>
          <w:delText xml:space="preserve"> منحن</w:delText>
        </w:r>
        <w:r w:rsidRPr="00974A00" w:rsidDel="009667A9">
          <w:rPr>
            <w:rFonts w:hint="cs"/>
            <w:sz w:val="22"/>
            <w:szCs w:val="22"/>
            <w:rtl/>
            <w:rPrChange w:id="7245" w:author="Mohsen Jafarinejad" w:date="2019-05-12T10:59:00Z">
              <w:rPr>
                <w:rStyle w:val="Hyperlink"/>
                <w:rFonts w:hint="cs"/>
                <w:sz w:val="24"/>
                <w:szCs w:val="24"/>
                <w:rtl/>
              </w:rPr>
            </w:rPrChange>
          </w:rPr>
          <w:delText>ی</w:delText>
        </w:r>
        <w:r w:rsidRPr="00974A00" w:rsidDel="009667A9">
          <w:rPr>
            <w:sz w:val="22"/>
            <w:szCs w:val="22"/>
            <w:rtl/>
            <w:rPrChange w:id="7246" w:author="Mohsen Jafarinejad" w:date="2019-05-12T10:59:00Z">
              <w:rPr>
                <w:rStyle w:val="Hyperlink"/>
                <w:sz w:val="24"/>
                <w:szCs w:val="24"/>
                <w:rtl/>
              </w:rPr>
            </w:rPrChange>
          </w:rPr>
          <w:delText xml:space="preserve"> پلار</w:delText>
        </w:r>
        <w:r w:rsidRPr="00974A00" w:rsidDel="009667A9">
          <w:rPr>
            <w:rFonts w:hint="cs"/>
            <w:sz w:val="22"/>
            <w:szCs w:val="22"/>
            <w:rtl/>
            <w:rPrChange w:id="7247" w:author="Mohsen Jafarinejad" w:date="2019-05-12T10:59:00Z">
              <w:rPr>
                <w:rStyle w:val="Hyperlink"/>
                <w:rFonts w:hint="cs"/>
                <w:sz w:val="24"/>
                <w:szCs w:val="24"/>
                <w:rtl/>
              </w:rPr>
            </w:rPrChange>
          </w:rPr>
          <w:delText>یزاسیون</w:delText>
        </w:r>
        <w:r w:rsidRPr="00974A00" w:rsidDel="009667A9">
          <w:rPr>
            <w:sz w:val="22"/>
            <w:szCs w:val="22"/>
            <w:rtl/>
            <w:rPrChange w:id="7248" w:author="Mohsen Jafarinejad" w:date="2019-05-12T10:59:00Z">
              <w:rPr>
                <w:rStyle w:val="Hyperlink"/>
                <w:sz w:val="24"/>
                <w:szCs w:val="24"/>
                <w:rtl/>
              </w:rPr>
            </w:rPrChange>
          </w:rPr>
          <w:delText xml:space="preserve"> پ</w:delText>
        </w:r>
        <w:r w:rsidRPr="00974A00" w:rsidDel="009667A9">
          <w:rPr>
            <w:rFonts w:hint="cs"/>
            <w:sz w:val="22"/>
            <w:szCs w:val="22"/>
            <w:rtl/>
            <w:rPrChange w:id="7249" w:author="Mohsen Jafarinejad" w:date="2019-05-12T10:59:00Z">
              <w:rPr>
                <w:rStyle w:val="Hyperlink"/>
                <w:rFonts w:hint="cs"/>
                <w:sz w:val="24"/>
                <w:szCs w:val="24"/>
                <w:rtl/>
              </w:rPr>
            </w:rPrChange>
          </w:rPr>
          <w:delText>یل</w:delText>
        </w:r>
        <w:r w:rsidRPr="00974A00" w:rsidDel="009667A9">
          <w:rPr>
            <w:sz w:val="22"/>
            <w:szCs w:val="22"/>
            <w:rtl/>
            <w:rPrChange w:id="7250" w:author="Mohsen Jafarinejad" w:date="2019-05-12T10:59:00Z">
              <w:rPr>
                <w:rStyle w:val="Hyperlink"/>
                <w:sz w:val="24"/>
                <w:szCs w:val="24"/>
                <w:rtl/>
              </w:rPr>
            </w:rPrChange>
          </w:rPr>
          <w:delText xml:space="preserve"> مدل‌ساز</w:delText>
        </w:r>
        <w:r w:rsidRPr="00974A00" w:rsidDel="009667A9">
          <w:rPr>
            <w:rFonts w:hint="cs"/>
            <w:sz w:val="22"/>
            <w:szCs w:val="22"/>
            <w:rtl/>
            <w:rPrChange w:id="7251" w:author="Mohsen Jafarinejad" w:date="2019-05-12T10:59:00Z">
              <w:rPr>
                <w:rStyle w:val="Hyperlink"/>
                <w:rFonts w:hint="cs"/>
                <w:sz w:val="24"/>
                <w:szCs w:val="24"/>
                <w:rtl/>
              </w:rPr>
            </w:rPrChange>
          </w:rPr>
          <w:delText>ی</w:delText>
        </w:r>
        <w:r w:rsidRPr="00974A00" w:rsidDel="009667A9">
          <w:rPr>
            <w:sz w:val="22"/>
            <w:szCs w:val="22"/>
            <w:rtl/>
            <w:rPrChange w:id="7252" w:author="Mohsen Jafarinejad" w:date="2019-05-12T10:59:00Z">
              <w:rPr>
                <w:rStyle w:val="Hyperlink"/>
                <w:sz w:val="24"/>
                <w:szCs w:val="24"/>
                <w:rtl/>
              </w:rPr>
            </w:rPrChange>
          </w:rPr>
          <w:delText xml:space="preserve"> شده</w:delText>
        </w:r>
        <w:r w:rsidRPr="00974A00" w:rsidDel="009667A9">
          <w:rPr>
            <w:webHidden/>
            <w:sz w:val="22"/>
            <w:szCs w:val="22"/>
            <w:rPrChange w:id="7253" w:author="Mohsen Jafarinejad" w:date="2019-05-12T10:59:00Z">
              <w:rPr>
                <w:webHidden/>
                <w:sz w:val="24"/>
                <w:szCs w:val="24"/>
              </w:rPr>
            </w:rPrChange>
          </w:rPr>
          <w:tab/>
        </w:r>
      </w:del>
      <w:ins w:id="7254" w:author="Mohsen" w:date="2019-03-18T01:27:00Z">
        <w:del w:id="7255" w:author="Mohsen Jafarinejad" w:date="2019-04-06T08:42:00Z">
          <w:r w:rsidR="00C607BA" w:rsidRPr="00974A00" w:rsidDel="005222D8">
            <w:rPr>
              <w:webHidden/>
              <w:sz w:val="22"/>
              <w:szCs w:val="22"/>
              <w:rtl/>
              <w:rPrChange w:id="7256" w:author="Mohsen Jafarinejad" w:date="2019-05-12T10:59:00Z">
                <w:rPr>
                  <w:webHidden/>
                  <w:sz w:val="24"/>
                  <w:szCs w:val="24"/>
                  <w:rtl/>
                </w:rPr>
              </w:rPrChange>
            </w:rPr>
            <w:delText>91</w:delText>
          </w:r>
        </w:del>
      </w:ins>
      <w:del w:id="7257" w:author="Mohsen Jafarinejad" w:date="2019-04-06T08:42:00Z">
        <w:r w:rsidRPr="00974A00" w:rsidDel="005222D8">
          <w:rPr>
            <w:webHidden/>
            <w:sz w:val="22"/>
            <w:szCs w:val="22"/>
            <w:rPrChange w:id="7258" w:author="Mohsen Jafarinejad" w:date="2019-05-12T10:59:00Z">
              <w:rPr>
                <w:webHidden/>
                <w:sz w:val="24"/>
                <w:szCs w:val="24"/>
              </w:rPr>
            </w:rPrChange>
          </w:rPr>
          <w:delText>102</w:delText>
        </w:r>
      </w:del>
    </w:p>
    <w:p w14:paraId="449E8CA1" w14:textId="29991454" w:rsidR="00433777" w:rsidRPr="00974A00" w:rsidDel="009667A9" w:rsidRDefault="00433777">
      <w:pPr>
        <w:pStyle w:val="TOC1"/>
        <w:rPr>
          <w:del w:id="7259" w:author="Mohsen Jafarinejad" w:date="2019-05-12T10:50:00Z"/>
          <w:rFonts w:eastAsiaTheme="minorEastAsia"/>
          <w:b w:val="0"/>
          <w:bCs w:val="0"/>
          <w:sz w:val="22"/>
          <w:szCs w:val="22"/>
          <w:rPrChange w:id="7260" w:author="Mohsen Jafarinejad" w:date="2019-05-12T10:59:00Z">
            <w:rPr>
              <w:del w:id="7261" w:author="Mohsen Jafarinejad" w:date="2019-05-12T10:50:00Z"/>
              <w:rFonts w:eastAsiaTheme="minorEastAsia"/>
            </w:rPr>
          </w:rPrChange>
        </w:rPr>
        <w:pPrChange w:id="7262" w:author="Mohsen Jafarinejad" w:date="2019-05-12T10:50:00Z">
          <w:pPr>
            <w:pStyle w:val="TOC1"/>
          </w:pPr>
        </w:pPrChange>
      </w:pPr>
      <w:del w:id="7263" w:author="Mohsen Jafarinejad" w:date="2019-05-12T10:50:00Z">
        <w:r w:rsidRPr="00974A00" w:rsidDel="009667A9">
          <w:rPr>
            <w:sz w:val="22"/>
            <w:szCs w:val="22"/>
            <w:rtl/>
            <w:rPrChange w:id="7264" w:author="Mohsen Jafarinejad" w:date="2019-05-12T10:59:00Z">
              <w:rPr>
                <w:rStyle w:val="Hyperlink"/>
                <w:sz w:val="24"/>
                <w:szCs w:val="24"/>
                <w:rtl/>
              </w:rPr>
            </w:rPrChange>
          </w:rPr>
          <w:delText xml:space="preserve">شکل </w:delText>
        </w:r>
        <w:r w:rsidR="0084216E" w:rsidRPr="00974A00" w:rsidDel="009667A9">
          <w:rPr>
            <w:sz w:val="22"/>
            <w:szCs w:val="22"/>
            <w:rtl/>
            <w:rPrChange w:id="7265" w:author="Mohsen Jafarinejad" w:date="2019-05-12T10:59:00Z">
              <w:rPr>
                <w:rStyle w:val="Hyperlink"/>
                <w:sz w:val="24"/>
                <w:szCs w:val="24"/>
                <w:rtl/>
              </w:rPr>
            </w:rPrChange>
          </w:rPr>
          <w:delText>4-18</w:delText>
        </w:r>
        <w:r w:rsidRPr="00974A00" w:rsidDel="009667A9">
          <w:rPr>
            <w:sz w:val="22"/>
            <w:szCs w:val="22"/>
            <w:rtl/>
            <w:rPrChange w:id="7266" w:author="Mohsen Jafarinejad" w:date="2019-05-12T10:59:00Z">
              <w:rPr>
                <w:rStyle w:val="Hyperlink"/>
                <w:sz w:val="24"/>
                <w:szCs w:val="24"/>
                <w:rtl/>
              </w:rPr>
            </w:rPrChange>
          </w:rPr>
          <w:delText xml:space="preserve"> منحن</w:delText>
        </w:r>
        <w:r w:rsidRPr="00974A00" w:rsidDel="009667A9">
          <w:rPr>
            <w:rFonts w:hint="cs"/>
            <w:sz w:val="22"/>
            <w:szCs w:val="22"/>
            <w:rtl/>
            <w:rPrChange w:id="7267" w:author="Mohsen Jafarinejad" w:date="2019-05-12T10:59:00Z">
              <w:rPr>
                <w:rStyle w:val="Hyperlink"/>
                <w:rFonts w:hint="cs"/>
                <w:sz w:val="24"/>
                <w:szCs w:val="24"/>
                <w:rtl/>
              </w:rPr>
            </w:rPrChange>
          </w:rPr>
          <w:delText>ی</w:delText>
        </w:r>
        <w:r w:rsidRPr="00974A00" w:rsidDel="009667A9">
          <w:rPr>
            <w:sz w:val="22"/>
            <w:szCs w:val="22"/>
            <w:rtl/>
            <w:rPrChange w:id="7268" w:author="Mohsen Jafarinejad" w:date="2019-05-12T10:59:00Z">
              <w:rPr>
                <w:rStyle w:val="Hyperlink"/>
                <w:sz w:val="24"/>
                <w:szCs w:val="24"/>
                <w:rtl/>
              </w:rPr>
            </w:rPrChange>
          </w:rPr>
          <w:delText xml:space="preserve"> تغ</w:delText>
        </w:r>
        <w:r w:rsidRPr="00974A00" w:rsidDel="009667A9">
          <w:rPr>
            <w:rFonts w:hint="cs"/>
            <w:sz w:val="22"/>
            <w:szCs w:val="22"/>
            <w:rtl/>
            <w:rPrChange w:id="7269" w:author="Mohsen Jafarinejad" w:date="2019-05-12T10:59:00Z">
              <w:rPr>
                <w:rStyle w:val="Hyperlink"/>
                <w:rFonts w:hint="cs"/>
                <w:sz w:val="24"/>
                <w:szCs w:val="24"/>
                <w:rtl/>
              </w:rPr>
            </w:rPrChange>
          </w:rPr>
          <w:delText>ییرات</w:delText>
        </w:r>
        <w:r w:rsidRPr="00974A00" w:rsidDel="009667A9">
          <w:rPr>
            <w:sz w:val="22"/>
            <w:szCs w:val="22"/>
            <w:rtl/>
            <w:rPrChange w:id="7270" w:author="Mohsen Jafarinejad" w:date="2019-05-12T10:59:00Z">
              <w:rPr>
                <w:rStyle w:val="Hyperlink"/>
                <w:sz w:val="24"/>
                <w:szCs w:val="24"/>
                <w:rtl/>
              </w:rPr>
            </w:rPrChange>
          </w:rPr>
          <w:delText xml:space="preserve"> توان پ</w:delText>
        </w:r>
        <w:r w:rsidRPr="00974A00" w:rsidDel="009667A9">
          <w:rPr>
            <w:rFonts w:hint="cs"/>
            <w:sz w:val="22"/>
            <w:szCs w:val="22"/>
            <w:rtl/>
            <w:rPrChange w:id="7271" w:author="Mohsen Jafarinejad" w:date="2019-05-12T10:59:00Z">
              <w:rPr>
                <w:rStyle w:val="Hyperlink"/>
                <w:rFonts w:hint="cs"/>
                <w:sz w:val="24"/>
                <w:szCs w:val="24"/>
                <w:rtl/>
              </w:rPr>
            </w:rPrChange>
          </w:rPr>
          <w:delText>یل</w:delText>
        </w:r>
        <w:r w:rsidRPr="00974A00" w:rsidDel="009667A9">
          <w:rPr>
            <w:sz w:val="22"/>
            <w:szCs w:val="22"/>
            <w:rtl/>
            <w:rPrChange w:id="7272" w:author="Mohsen Jafarinejad" w:date="2019-05-12T10:59:00Z">
              <w:rPr>
                <w:rStyle w:val="Hyperlink"/>
                <w:sz w:val="24"/>
                <w:szCs w:val="24"/>
                <w:rtl/>
              </w:rPr>
            </w:rPrChange>
          </w:rPr>
          <w:delText xml:space="preserve"> مدل‌ساز</w:delText>
        </w:r>
        <w:r w:rsidRPr="00974A00" w:rsidDel="009667A9">
          <w:rPr>
            <w:rFonts w:hint="cs"/>
            <w:sz w:val="22"/>
            <w:szCs w:val="22"/>
            <w:rtl/>
            <w:rPrChange w:id="7273" w:author="Mohsen Jafarinejad" w:date="2019-05-12T10:59:00Z">
              <w:rPr>
                <w:rStyle w:val="Hyperlink"/>
                <w:rFonts w:hint="cs"/>
                <w:sz w:val="24"/>
                <w:szCs w:val="24"/>
                <w:rtl/>
              </w:rPr>
            </w:rPrChange>
          </w:rPr>
          <w:delText>ی</w:delText>
        </w:r>
        <w:r w:rsidRPr="00974A00" w:rsidDel="009667A9">
          <w:rPr>
            <w:sz w:val="22"/>
            <w:szCs w:val="22"/>
            <w:rtl/>
            <w:rPrChange w:id="7274" w:author="Mohsen Jafarinejad" w:date="2019-05-12T10:59:00Z">
              <w:rPr>
                <w:rStyle w:val="Hyperlink"/>
                <w:sz w:val="24"/>
                <w:szCs w:val="24"/>
                <w:rtl/>
              </w:rPr>
            </w:rPrChange>
          </w:rPr>
          <w:delText xml:space="preserve"> شده</w:delText>
        </w:r>
        <w:r w:rsidRPr="00974A00" w:rsidDel="009667A9">
          <w:rPr>
            <w:webHidden/>
            <w:sz w:val="22"/>
            <w:szCs w:val="22"/>
            <w:rPrChange w:id="7275" w:author="Mohsen Jafarinejad" w:date="2019-05-12T10:59:00Z">
              <w:rPr>
                <w:webHidden/>
                <w:sz w:val="24"/>
                <w:szCs w:val="24"/>
              </w:rPr>
            </w:rPrChange>
          </w:rPr>
          <w:tab/>
        </w:r>
      </w:del>
      <w:ins w:id="7276" w:author="Mohsen" w:date="2019-03-18T01:27:00Z">
        <w:del w:id="7277" w:author="Mohsen Jafarinejad" w:date="2019-04-06T08:42:00Z">
          <w:r w:rsidR="00C607BA" w:rsidRPr="00974A00" w:rsidDel="005222D8">
            <w:rPr>
              <w:webHidden/>
              <w:sz w:val="22"/>
              <w:szCs w:val="22"/>
              <w:rtl/>
              <w:rPrChange w:id="7278" w:author="Mohsen Jafarinejad" w:date="2019-05-12T10:59:00Z">
                <w:rPr>
                  <w:webHidden/>
                  <w:sz w:val="24"/>
                  <w:szCs w:val="24"/>
                  <w:rtl/>
                </w:rPr>
              </w:rPrChange>
            </w:rPr>
            <w:delText>91</w:delText>
          </w:r>
        </w:del>
      </w:ins>
      <w:del w:id="7279" w:author="Mohsen Jafarinejad" w:date="2019-04-06T08:42:00Z">
        <w:r w:rsidRPr="00974A00" w:rsidDel="005222D8">
          <w:rPr>
            <w:webHidden/>
            <w:sz w:val="22"/>
            <w:szCs w:val="22"/>
            <w:rPrChange w:id="7280" w:author="Mohsen Jafarinejad" w:date="2019-05-12T10:59:00Z">
              <w:rPr>
                <w:webHidden/>
                <w:sz w:val="24"/>
                <w:szCs w:val="24"/>
              </w:rPr>
            </w:rPrChange>
          </w:rPr>
          <w:delText>102</w:delText>
        </w:r>
      </w:del>
    </w:p>
    <w:p w14:paraId="1185CE17" w14:textId="3E26A78B" w:rsidR="00433777" w:rsidRPr="00974A00" w:rsidDel="009667A9" w:rsidRDefault="00433777">
      <w:pPr>
        <w:pStyle w:val="TOC1"/>
        <w:rPr>
          <w:del w:id="7281" w:author="Mohsen Jafarinejad" w:date="2019-05-12T10:50:00Z"/>
          <w:rFonts w:eastAsiaTheme="minorEastAsia"/>
          <w:b w:val="0"/>
          <w:bCs w:val="0"/>
          <w:sz w:val="22"/>
          <w:szCs w:val="22"/>
          <w:rPrChange w:id="7282" w:author="Mohsen Jafarinejad" w:date="2019-05-12T10:59:00Z">
            <w:rPr>
              <w:del w:id="7283" w:author="Mohsen Jafarinejad" w:date="2019-05-12T10:50:00Z"/>
              <w:rFonts w:eastAsiaTheme="minorEastAsia"/>
            </w:rPr>
          </w:rPrChange>
        </w:rPr>
        <w:pPrChange w:id="7284" w:author="Mohsen Jafarinejad" w:date="2019-05-12T10:50:00Z">
          <w:pPr>
            <w:pStyle w:val="TOC1"/>
          </w:pPr>
        </w:pPrChange>
      </w:pPr>
      <w:del w:id="7285" w:author="Mohsen Jafarinejad" w:date="2019-05-12T10:50:00Z">
        <w:r w:rsidRPr="00974A00" w:rsidDel="009667A9">
          <w:rPr>
            <w:sz w:val="22"/>
            <w:szCs w:val="22"/>
            <w:rtl/>
            <w:rPrChange w:id="7286" w:author="Mohsen Jafarinejad" w:date="2019-05-12T10:59:00Z">
              <w:rPr>
                <w:rStyle w:val="Hyperlink"/>
                <w:sz w:val="24"/>
                <w:szCs w:val="24"/>
                <w:rtl/>
              </w:rPr>
            </w:rPrChange>
          </w:rPr>
          <w:delText xml:space="preserve">شکل </w:delText>
        </w:r>
        <w:r w:rsidR="0084216E" w:rsidRPr="00974A00" w:rsidDel="009667A9">
          <w:rPr>
            <w:sz w:val="22"/>
            <w:szCs w:val="22"/>
            <w:rtl/>
            <w:rPrChange w:id="7287" w:author="Mohsen Jafarinejad" w:date="2019-05-12T10:59:00Z">
              <w:rPr>
                <w:rStyle w:val="Hyperlink"/>
                <w:sz w:val="24"/>
                <w:szCs w:val="24"/>
                <w:rtl/>
              </w:rPr>
            </w:rPrChange>
          </w:rPr>
          <w:delText>4-19</w:delText>
        </w:r>
        <w:r w:rsidRPr="00974A00" w:rsidDel="009667A9">
          <w:rPr>
            <w:sz w:val="22"/>
            <w:szCs w:val="22"/>
            <w:rtl/>
            <w:rPrChange w:id="7288" w:author="Mohsen Jafarinejad" w:date="2019-05-12T10:59:00Z">
              <w:rPr>
                <w:rStyle w:val="Hyperlink"/>
                <w:sz w:val="24"/>
                <w:szCs w:val="24"/>
                <w:rtl/>
              </w:rPr>
            </w:rPrChange>
          </w:rPr>
          <w:delText xml:space="preserve"> اثر اغتشاش بر منحن</w:delText>
        </w:r>
        <w:r w:rsidRPr="00974A00" w:rsidDel="009667A9">
          <w:rPr>
            <w:rFonts w:hint="cs"/>
            <w:sz w:val="22"/>
            <w:szCs w:val="22"/>
            <w:rtl/>
            <w:rPrChange w:id="7289" w:author="Mohsen Jafarinejad" w:date="2019-05-12T10:59:00Z">
              <w:rPr>
                <w:rStyle w:val="Hyperlink"/>
                <w:rFonts w:hint="cs"/>
                <w:sz w:val="24"/>
                <w:szCs w:val="24"/>
                <w:rtl/>
              </w:rPr>
            </w:rPrChange>
          </w:rPr>
          <w:delText>ی</w:delText>
        </w:r>
        <w:r w:rsidRPr="00974A00" w:rsidDel="009667A9">
          <w:rPr>
            <w:sz w:val="22"/>
            <w:szCs w:val="22"/>
            <w:rtl/>
            <w:rPrChange w:id="7290" w:author="Mohsen Jafarinejad" w:date="2019-05-12T10:59:00Z">
              <w:rPr>
                <w:rStyle w:val="Hyperlink"/>
                <w:sz w:val="24"/>
                <w:szCs w:val="24"/>
                <w:rtl/>
              </w:rPr>
            </w:rPrChange>
          </w:rPr>
          <w:delText xml:space="preserve"> پلار</w:delText>
        </w:r>
        <w:r w:rsidRPr="00974A00" w:rsidDel="009667A9">
          <w:rPr>
            <w:rFonts w:hint="cs"/>
            <w:sz w:val="22"/>
            <w:szCs w:val="22"/>
            <w:rtl/>
            <w:rPrChange w:id="7291" w:author="Mohsen Jafarinejad" w:date="2019-05-12T10:59:00Z">
              <w:rPr>
                <w:rStyle w:val="Hyperlink"/>
                <w:rFonts w:hint="cs"/>
                <w:sz w:val="24"/>
                <w:szCs w:val="24"/>
                <w:rtl/>
              </w:rPr>
            </w:rPrChange>
          </w:rPr>
          <w:delText>یزاسیون</w:delText>
        </w:r>
        <w:r w:rsidRPr="00974A00" w:rsidDel="009667A9">
          <w:rPr>
            <w:sz w:val="22"/>
            <w:szCs w:val="22"/>
            <w:rtl/>
            <w:rPrChange w:id="7292" w:author="Mohsen Jafarinejad" w:date="2019-05-12T10:59:00Z">
              <w:rPr>
                <w:rStyle w:val="Hyperlink"/>
                <w:sz w:val="24"/>
                <w:szCs w:val="24"/>
                <w:rtl/>
              </w:rPr>
            </w:rPrChange>
          </w:rPr>
          <w:delText xml:space="preserve"> پ</w:delText>
        </w:r>
        <w:r w:rsidRPr="00974A00" w:rsidDel="009667A9">
          <w:rPr>
            <w:rFonts w:hint="cs"/>
            <w:sz w:val="22"/>
            <w:szCs w:val="22"/>
            <w:rtl/>
            <w:rPrChange w:id="7293" w:author="Mohsen Jafarinejad" w:date="2019-05-12T10:59:00Z">
              <w:rPr>
                <w:rStyle w:val="Hyperlink"/>
                <w:rFonts w:hint="cs"/>
                <w:sz w:val="24"/>
                <w:szCs w:val="24"/>
                <w:rtl/>
              </w:rPr>
            </w:rPrChange>
          </w:rPr>
          <w:delText>یل</w:delText>
        </w:r>
        <w:r w:rsidRPr="00974A00" w:rsidDel="009667A9">
          <w:rPr>
            <w:sz w:val="22"/>
            <w:szCs w:val="22"/>
            <w:rtl/>
            <w:rPrChange w:id="7294" w:author="Mohsen Jafarinejad" w:date="2019-05-12T10:59:00Z">
              <w:rPr>
                <w:rStyle w:val="Hyperlink"/>
                <w:sz w:val="24"/>
                <w:szCs w:val="24"/>
                <w:rtl/>
              </w:rPr>
            </w:rPrChange>
          </w:rPr>
          <w:delText xml:space="preserve"> مدل‌ساز</w:delText>
        </w:r>
        <w:r w:rsidRPr="00974A00" w:rsidDel="009667A9">
          <w:rPr>
            <w:rFonts w:hint="cs"/>
            <w:sz w:val="22"/>
            <w:szCs w:val="22"/>
            <w:rtl/>
            <w:rPrChange w:id="7295" w:author="Mohsen Jafarinejad" w:date="2019-05-12T10:59:00Z">
              <w:rPr>
                <w:rStyle w:val="Hyperlink"/>
                <w:rFonts w:hint="cs"/>
                <w:sz w:val="24"/>
                <w:szCs w:val="24"/>
                <w:rtl/>
              </w:rPr>
            </w:rPrChange>
          </w:rPr>
          <w:delText>ی</w:delText>
        </w:r>
        <w:r w:rsidRPr="00974A00" w:rsidDel="009667A9">
          <w:rPr>
            <w:sz w:val="22"/>
            <w:szCs w:val="22"/>
            <w:rtl/>
            <w:rPrChange w:id="7296" w:author="Mohsen Jafarinejad" w:date="2019-05-12T10:59:00Z">
              <w:rPr>
                <w:rStyle w:val="Hyperlink"/>
                <w:sz w:val="24"/>
                <w:szCs w:val="24"/>
                <w:rtl/>
              </w:rPr>
            </w:rPrChange>
          </w:rPr>
          <w:delText xml:space="preserve"> شده</w:delText>
        </w:r>
        <w:r w:rsidRPr="00974A00" w:rsidDel="009667A9">
          <w:rPr>
            <w:webHidden/>
            <w:sz w:val="22"/>
            <w:szCs w:val="22"/>
            <w:rPrChange w:id="7297" w:author="Mohsen Jafarinejad" w:date="2019-05-12T10:59:00Z">
              <w:rPr>
                <w:webHidden/>
                <w:sz w:val="24"/>
                <w:szCs w:val="24"/>
              </w:rPr>
            </w:rPrChange>
          </w:rPr>
          <w:tab/>
        </w:r>
      </w:del>
      <w:ins w:id="7298" w:author="Mohsen" w:date="2019-03-18T01:27:00Z">
        <w:del w:id="7299" w:author="Mohsen Jafarinejad" w:date="2019-04-06T08:42:00Z">
          <w:r w:rsidR="00C607BA" w:rsidRPr="00974A00" w:rsidDel="005222D8">
            <w:rPr>
              <w:webHidden/>
              <w:sz w:val="22"/>
              <w:szCs w:val="22"/>
              <w:rtl/>
              <w:rPrChange w:id="7300" w:author="Mohsen Jafarinejad" w:date="2019-05-12T10:59:00Z">
                <w:rPr>
                  <w:webHidden/>
                  <w:sz w:val="24"/>
                  <w:szCs w:val="24"/>
                  <w:rtl/>
                </w:rPr>
              </w:rPrChange>
            </w:rPr>
            <w:delText>92</w:delText>
          </w:r>
        </w:del>
      </w:ins>
      <w:del w:id="7301" w:author="Mohsen Jafarinejad" w:date="2019-04-06T08:42:00Z">
        <w:r w:rsidRPr="00974A00" w:rsidDel="005222D8">
          <w:rPr>
            <w:webHidden/>
            <w:sz w:val="22"/>
            <w:szCs w:val="22"/>
            <w:rPrChange w:id="7302" w:author="Mohsen Jafarinejad" w:date="2019-05-12T10:59:00Z">
              <w:rPr>
                <w:webHidden/>
                <w:sz w:val="24"/>
                <w:szCs w:val="24"/>
              </w:rPr>
            </w:rPrChange>
          </w:rPr>
          <w:delText>103</w:delText>
        </w:r>
      </w:del>
    </w:p>
    <w:p w14:paraId="553FF46A" w14:textId="1E0E4504" w:rsidR="00433777" w:rsidRPr="00974A00" w:rsidDel="009667A9" w:rsidRDefault="00433777">
      <w:pPr>
        <w:pStyle w:val="TOC1"/>
        <w:rPr>
          <w:del w:id="7303" w:author="Mohsen Jafarinejad" w:date="2019-05-12T10:50:00Z"/>
          <w:rFonts w:eastAsiaTheme="minorEastAsia"/>
          <w:b w:val="0"/>
          <w:bCs w:val="0"/>
          <w:sz w:val="22"/>
          <w:szCs w:val="22"/>
          <w:rPrChange w:id="7304" w:author="Mohsen Jafarinejad" w:date="2019-05-12T10:59:00Z">
            <w:rPr>
              <w:del w:id="7305" w:author="Mohsen Jafarinejad" w:date="2019-05-12T10:50:00Z"/>
              <w:rFonts w:eastAsiaTheme="minorEastAsia"/>
            </w:rPr>
          </w:rPrChange>
        </w:rPr>
        <w:pPrChange w:id="7306" w:author="Mohsen Jafarinejad" w:date="2019-05-12T10:50:00Z">
          <w:pPr>
            <w:pStyle w:val="TOC1"/>
          </w:pPr>
        </w:pPrChange>
      </w:pPr>
      <w:del w:id="7307" w:author="Mohsen Jafarinejad" w:date="2019-05-12T10:50:00Z">
        <w:r w:rsidRPr="00974A00" w:rsidDel="009667A9">
          <w:rPr>
            <w:sz w:val="22"/>
            <w:szCs w:val="22"/>
            <w:rtl/>
            <w:rPrChange w:id="7308" w:author="Mohsen Jafarinejad" w:date="2019-05-12T10:59:00Z">
              <w:rPr>
                <w:rStyle w:val="Hyperlink"/>
                <w:sz w:val="24"/>
                <w:szCs w:val="24"/>
                <w:rtl/>
              </w:rPr>
            </w:rPrChange>
          </w:rPr>
          <w:delText xml:space="preserve">شکل </w:delText>
        </w:r>
        <w:r w:rsidR="0084216E" w:rsidRPr="00974A00" w:rsidDel="009667A9">
          <w:rPr>
            <w:sz w:val="22"/>
            <w:szCs w:val="22"/>
            <w:rtl/>
            <w:rPrChange w:id="7309" w:author="Mohsen Jafarinejad" w:date="2019-05-12T10:59:00Z">
              <w:rPr>
                <w:rStyle w:val="Hyperlink"/>
                <w:sz w:val="24"/>
                <w:szCs w:val="24"/>
                <w:rtl/>
              </w:rPr>
            </w:rPrChange>
          </w:rPr>
          <w:delText>4-20</w:delText>
        </w:r>
        <w:r w:rsidRPr="00974A00" w:rsidDel="009667A9">
          <w:rPr>
            <w:sz w:val="22"/>
            <w:szCs w:val="22"/>
            <w:rtl/>
            <w:rPrChange w:id="7310" w:author="Mohsen Jafarinejad" w:date="2019-05-12T10:59:00Z">
              <w:rPr>
                <w:rStyle w:val="Hyperlink"/>
                <w:sz w:val="24"/>
                <w:szCs w:val="24"/>
                <w:rtl/>
              </w:rPr>
            </w:rPrChange>
          </w:rPr>
          <w:delText xml:space="preserve"> اثر اغتشاش بر توان تول</w:delText>
        </w:r>
        <w:r w:rsidRPr="00974A00" w:rsidDel="009667A9">
          <w:rPr>
            <w:rFonts w:hint="cs"/>
            <w:sz w:val="22"/>
            <w:szCs w:val="22"/>
            <w:rtl/>
            <w:rPrChange w:id="7311" w:author="Mohsen Jafarinejad" w:date="2019-05-12T10:59:00Z">
              <w:rPr>
                <w:rStyle w:val="Hyperlink"/>
                <w:rFonts w:hint="cs"/>
                <w:sz w:val="24"/>
                <w:szCs w:val="24"/>
                <w:rtl/>
              </w:rPr>
            </w:rPrChange>
          </w:rPr>
          <w:delText>یدی</w:delText>
        </w:r>
        <w:r w:rsidRPr="00974A00" w:rsidDel="009667A9">
          <w:rPr>
            <w:sz w:val="22"/>
            <w:szCs w:val="22"/>
            <w:rtl/>
            <w:rPrChange w:id="7312" w:author="Mohsen Jafarinejad" w:date="2019-05-12T10:59:00Z">
              <w:rPr>
                <w:rStyle w:val="Hyperlink"/>
                <w:sz w:val="24"/>
                <w:szCs w:val="24"/>
                <w:rtl/>
              </w:rPr>
            </w:rPrChange>
          </w:rPr>
          <w:delText xml:space="preserve"> پ</w:delText>
        </w:r>
        <w:r w:rsidRPr="00974A00" w:rsidDel="009667A9">
          <w:rPr>
            <w:rFonts w:hint="cs"/>
            <w:sz w:val="22"/>
            <w:szCs w:val="22"/>
            <w:rtl/>
            <w:rPrChange w:id="7313" w:author="Mohsen Jafarinejad" w:date="2019-05-12T10:59:00Z">
              <w:rPr>
                <w:rStyle w:val="Hyperlink"/>
                <w:rFonts w:hint="cs"/>
                <w:sz w:val="24"/>
                <w:szCs w:val="24"/>
                <w:rtl/>
              </w:rPr>
            </w:rPrChange>
          </w:rPr>
          <w:delText>یل</w:delText>
        </w:r>
        <w:r w:rsidRPr="00974A00" w:rsidDel="009667A9">
          <w:rPr>
            <w:sz w:val="22"/>
            <w:szCs w:val="22"/>
            <w:rtl/>
            <w:rPrChange w:id="7314" w:author="Mohsen Jafarinejad" w:date="2019-05-12T10:59:00Z">
              <w:rPr>
                <w:rStyle w:val="Hyperlink"/>
                <w:sz w:val="24"/>
                <w:szCs w:val="24"/>
                <w:rtl/>
              </w:rPr>
            </w:rPrChange>
          </w:rPr>
          <w:delText xml:space="preserve"> مدل‌ساز</w:delText>
        </w:r>
        <w:r w:rsidRPr="00974A00" w:rsidDel="009667A9">
          <w:rPr>
            <w:rFonts w:hint="cs"/>
            <w:sz w:val="22"/>
            <w:szCs w:val="22"/>
            <w:rtl/>
            <w:rPrChange w:id="7315" w:author="Mohsen Jafarinejad" w:date="2019-05-12T10:59:00Z">
              <w:rPr>
                <w:rStyle w:val="Hyperlink"/>
                <w:rFonts w:hint="cs"/>
                <w:sz w:val="24"/>
                <w:szCs w:val="24"/>
                <w:rtl/>
              </w:rPr>
            </w:rPrChange>
          </w:rPr>
          <w:delText>ی</w:delText>
        </w:r>
        <w:r w:rsidRPr="00974A00" w:rsidDel="009667A9">
          <w:rPr>
            <w:sz w:val="22"/>
            <w:szCs w:val="22"/>
            <w:rtl/>
            <w:rPrChange w:id="7316" w:author="Mohsen Jafarinejad" w:date="2019-05-12T10:59:00Z">
              <w:rPr>
                <w:rStyle w:val="Hyperlink"/>
                <w:sz w:val="24"/>
                <w:szCs w:val="24"/>
                <w:rtl/>
              </w:rPr>
            </w:rPrChange>
          </w:rPr>
          <w:delText xml:space="preserve"> شده</w:delText>
        </w:r>
        <w:r w:rsidRPr="00974A00" w:rsidDel="009667A9">
          <w:rPr>
            <w:webHidden/>
            <w:sz w:val="22"/>
            <w:szCs w:val="22"/>
            <w:rPrChange w:id="7317" w:author="Mohsen Jafarinejad" w:date="2019-05-12T10:59:00Z">
              <w:rPr>
                <w:webHidden/>
                <w:sz w:val="24"/>
                <w:szCs w:val="24"/>
              </w:rPr>
            </w:rPrChange>
          </w:rPr>
          <w:tab/>
        </w:r>
      </w:del>
      <w:ins w:id="7318" w:author="Mohsen" w:date="2019-03-18T01:27:00Z">
        <w:del w:id="7319" w:author="Mohsen Jafarinejad" w:date="2019-04-06T08:42:00Z">
          <w:r w:rsidR="00C607BA" w:rsidRPr="00974A00" w:rsidDel="005222D8">
            <w:rPr>
              <w:webHidden/>
              <w:sz w:val="22"/>
              <w:szCs w:val="22"/>
              <w:rtl/>
              <w:rPrChange w:id="7320" w:author="Mohsen Jafarinejad" w:date="2019-05-12T10:59:00Z">
                <w:rPr>
                  <w:webHidden/>
                  <w:sz w:val="24"/>
                  <w:szCs w:val="24"/>
                  <w:rtl/>
                </w:rPr>
              </w:rPrChange>
            </w:rPr>
            <w:delText>92</w:delText>
          </w:r>
        </w:del>
      </w:ins>
      <w:del w:id="7321" w:author="Mohsen Jafarinejad" w:date="2019-04-06T08:42:00Z">
        <w:r w:rsidRPr="00974A00" w:rsidDel="005222D8">
          <w:rPr>
            <w:webHidden/>
            <w:sz w:val="22"/>
            <w:szCs w:val="22"/>
            <w:rPrChange w:id="7322" w:author="Mohsen Jafarinejad" w:date="2019-05-12T10:59:00Z">
              <w:rPr>
                <w:webHidden/>
                <w:sz w:val="24"/>
                <w:szCs w:val="24"/>
              </w:rPr>
            </w:rPrChange>
          </w:rPr>
          <w:delText>103</w:delText>
        </w:r>
      </w:del>
    </w:p>
    <w:p w14:paraId="119058DB" w14:textId="67D7DD2B" w:rsidR="00433777" w:rsidRPr="00974A00" w:rsidDel="009667A9" w:rsidRDefault="00433777">
      <w:pPr>
        <w:pStyle w:val="TOC1"/>
        <w:rPr>
          <w:del w:id="7323" w:author="Mohsen Jafarinejad" w:date="2019-05-12T10:50:00Z"/>
          <w:rFonts w:eastAsiaTheme="minorEastAsia"/>
          <w:b w:val="0"/>
          <w:bCs w:val="0"/>
          <w:sz w:val="22"/>
          <w:szCs w:val="22"/>
          <w:rPrChange w:id="7324" w:author="Mohsen Jafarinejad" w:date="2019-05-12T10:59:00Z">
            <w:rPr>
              <w:del w:id="7325" w:author="Mohsen Jafarinejad" w:date="2019-05-12T10:50:00Z"/>
              <w:rFonts w:eastAsiaTheme="minorEastAsia"/>
            </w:rPr>
          </w:rPrChange>
        </w:rPr>
        <w:pPrChange w:id="7326" w:author="Mohsen Jafarinejad" w:date="2019-05-12T10:50:00Z">
          <w:pPr>
            <w:pStyle w:val="TOC1"/>
          </w:pPr>
        </w:pPrChange>
      </w:pPr>
      <w:del w:id="7327" w:author="Mohsen Jafarinejad" w:date="2019-05-12T10:50:00Z">
        <w:r w:rsidRPr="00974A00" w:rsidDel="009667A9">
          <w:rPr>
            <w:sz w:val="22"/>
            <w:szCs w:val="22"/>
            <w:rtl/>
            <w:rPrChange w:id="7328" w:author="Mohsen Jafarinejad" w:date="2019-05-12T10:59:00Z">
              <w:rPr>
                <w:rStyle w:val="Hyperlink"/>
                <w:sz w:val="24"/>
                <w:szCs w:val="24"/>
                <w:rtl/>
              </w:rPr>
            </w:rPrChange>
          </w:rPr>
          <w:delText xml:space="preserve">شکل </w:delText>
        </w:r>
        <w:r w:rsidR="0084216E" w:rsidRPr="00974A00" w:rsidDel="009667A9">
          <w:rPr>
            <w:sz w:val="22"/>
            <w:szCs w:val="22"/>
            <w:rtl/>
            <w:rPrChange w:id="7329" w:author="Mohsen Jafarinejad" w:date="2019-05-12T10:59:00Z">
              <w:rPr>
                <w:rStyle w:val="Hyperlink"/>
                <w:sz w:val="24"/>
                <w:szCs w:val="24"/>
                <w:rtl/>
              </w:rPr>
            </w:rPrChange>
          </w:rPr>
          <w:delText>4-21</w:delText>
        </w:r>
        <w:r w:rsidRPr="00974A00" w:rsidDel="009667A9">
          <w:rPr>
            <w:sz w:val="22"/>
            <w:szCs w:val="22"/>
            <w:rtl/>
            <w:rPrChange w:id="7330" w:author="Mohsen Jafarinejad" w:date="2019-05-12T10:59:00Z">
              <w:rPr>
                <w:rStyle w:val="Hyperlink"/>
                <w:sz w:val="24"/>
                <w:szCs w:val="24"/>
                <w:rtl/>
              </w:rPr>
            </w:rPrChange>
          </w:rPr>
          <w:delText xml:space="preserve"> اثر تغ</w:delText>
        </w:r>
        <w:r w:rsidRPr="00974A00" w:rsidDel="009667A9">
          <w:rPr>
            <w:rFonts w:hint="cs"/>
            <w:sz w:val="22"/>
            <w:szCs w:val="22"/>
            <w:rtl/>
            <w:rPrChange w:id="7331" w:author="Mohsen Jafarinejad" w:date="2019-05-12T10:59:00Z">
              <w:rPr>
                <w:rStyle w:val="Hyperlink"/>
                <w:rFonts w:hint="cs"/>
                <w:sz w:val="24"/>
                <w:szCs w:val="24"/>
                <w:rtl/>
              </w:rPr>
            </w:rPrChange>
          </w:rPr>
          <w:delText>ییرغلظت</w:delText>
        </w:r>
        <w:r w:rsidRPr="00974A00" w:rsidDel="009667A9">
          <w:rPr>
            <w:sz w:val="22"/>
            <w:szCs w:val="22"/>
            <w:rtl/>
            <w:rPrChange w:id="7332" w:author="Mohsen Jafarinejad" w:date="2019-05-12T10:59:00Z">
              <w:rPr>
                <w:rStyle w:val="Hyperlink"/>
                <w:sz w:val="24"/>
                <w:szCs w:val="24"/>
                <w:rtl/>
              </w:rPr>
            </w:rPrChange>
          </w:rPr>
          <w:delText xml:space="preserve"> اکس</w:delText>
        </w:r>
        <w:r w:rsidRPr="00974A00" w:rsidDel="009667A9">
          <w:rPr>
            <w:rFonts w:hint="cs"/>
            <w:sz w:val="22"/>
            <w:szCs w:val="22"/>
            <w:rtl/>
            <w:rPrChange w:id="7333" w:author="Mohsen Jafarinejad" w:date="2019-05-12T10:59:00Z">
              <w:rPr>
                <w:rStyle w:val="Hyperlink"/>
                <w:rFonts w:hint="cs"/>
                <w:sz w:val="24"/>
                <w:szCs w:val="24"/>
                <w:rtl/>
              </w:rPr>
            </w:rPrChange>
          </w:rPr>
          <w:delText>یژن</w:delText>
        </w:r>
        <w:r w:rsidRPr="00974A00" w:rsidDel="009667A9">
          <w:rPr>
            <w:sz w:val="22"/>
            <w:szCs w:val="22"/>
            <w:rtl/>
            <w:rPrChange w:id="7334" w:author="Mohsen Jafarinejad" w:date="2019-05-12T10:59:00Z">
              <w:rPr>
                <w:rStyle w:val="Hyperlink"/>
                <w:sz w:val="24"/>
                <w:szCs w:val="24"/>
                <w:rtl/>
              </w:rPr>
            </w:rPrChange>
          </w:rPr>
          <w:delText xml:space="preserve"> بر منحن</w:delText>
        </w:r>
        <w:r w:rsidRPr="00974A00" w:rsidDel="009667A9">
          <w:rPr>
            <w:rFonts w:hint="cs"/>
            <w:sz w:val="22"/>
            <w:szCs w:val="22"/>
            <w:rtl/>
            <w:rPrChange w:id="7335" w:author="Mohsen Jafarinejad" w:date="2019-05-12T10:59:00Z">
              <w:rPr>
                <w:rStyle w:val="Hyperlink"/>
                <w:rFonts w:hint="cs"/>
                <w:sz w:val="24"/>
                <w:szCs w:val="24"/>
                <w:rtl/>
              </w:rPr>
            </w:rPrChange>
          </w:rPr>
          <w:delText>ی</w:delText>
        </w:r>
        <w:r w:rsidRPr="00974A00" w:rsidDel="009667A9">
          <w:rPr>
            <w:sz w:val="22"/>
            <w:szCs w:val="22"/>
            <w:rtl/>
            <w:rPrChange w:id="7336" w:author="Mohsen Jafarinejad" w:date="2019-05-12T10:59:00Z">
              <w:rPr>
                <w:rStyle w:val="Hyperlink"/>
                <w:sz w:val="24"/>
                <w:szCs w:val="24"/>
                <w:rtl/>
              </w:rPr>
            </w:rPrChange>
          </w:rPr>
          <w:delText xml:space="preserve"> پلار</w:delText>
        </w:r>
        <w:r w:rsidRPr="00974A00" w:rsidDel="009667A9">
          <w:rPr>
            <w:rFonts w:hint="cs"/>
            <w:sz w:val="22"/>
            <w:szCs w:val="22"/>
            <w:rtl/>
            <w:rPrChange w:id="7337" w:author="Mohsen Jafarinejad" w:date="2019-05-12T10:59:00Z">
              <w:rPr>
                <w:rStyle w:val="Hyperlink"/>
                <w:rFonts w:hint="cs"/>
                <w:sz w:val="24"/>
                <w:szCs w:val="24"/>
                <w:rtl/>
              </w:rPr>
            </w:rPrChange>
          </w:rPr>
          <w:delText>یزاسیون</w:delText>
        </w:r>
        <w:r w:rsidRPr="00974A00" w:rsidDel="009667A9">
          <w:rPr>
            <w:sz w:val="22"/>
            <w:szCs w:val="22"/>
            <w:rtl/>
            <w:rPrChange w:id="7338" w:author="Mohsen Jafarinejad" w:date="2019-05-12T10:59:00Z">
              <w:rPr>
                <w:rStyle w:val="Hyperlink"/>
                <w:sz w:val="24"/>
                <w:szCs w:val="24"/>
                <w:rtl/>
              </w:rPr>
            </w:rPrChange>
          </w:rPr>
          <w:delText xml:space="preserve"> پ</w:delText>
        </w:r>
        <w:r w:rsidRPr="00974A00" w:rsidDel="009667A9">
          <w:rPr>
            <w:rFonts w:hint="cs"/>
            <w:sz w:val="22"/>
            <w:szCs w:val="22"/>
            <w:rtl/>
            <w:rPrChange w:id="7339" w:author="Mohsen Jafarinejad" w:date="2019-05-12T10:59:00Z">
              <w:rPr>
                <w:rStyle w:val="Hyperlink"/>
                <w:rFonts w:hint="cs"/>
                <w:sz w:val="24"/>
                <w:szCs w:val="24"/>
                <w:rtl/>
              </w:rPr>
            </w:rPrChange>
          </w:rPr>
          <w:delText>یل</w:delText>
        </w:r>
        <w:r w:rsidRPr="00974A00" w:rsidDel="009667A9">
          <w:rPr>
            <w:sz w:val="22"/>
            <w:szCs w:val="22"/>
            <w:rtl/>
            <w:rPrChange w:id="7340" w:author="Mohsen Jafarinejad" w:date="2019-05-12T10:59:00Z">
              <w:rPr>
                <w:rStyle w:val="Hyperlink"/>
                <w:sz w:val="24"/>
                <w:szCs w:val="24"/>
                <w:rtl/>
              </w:rPr>
            </w:rPrChange>
          </w:rPr>
          <w:delText xml:space="preserve"> مدلساز</w:delText>
        </w:r>
        <w:r w:rsidRPr="00974A00" w:rsidDel="009667A9">
          <w:rPr>
            <w:rFonts w:hint="cs"/>
            <w:sz w:val="22"/>
            <w:szCs w:val="22"/>
            <w:rtl/>
            <w:rPrChange w:id="7341" w:author="Mohsen Jafarinejad" w:date="2019-05-12T10:59:00Z">
              <w:rPr>
                <w:rStyle w:val="Hyperlink"/>
                <w:rFonts w:hint="cs"/>
                <w:sz w:val="24"/>
                <w:szCs w:val="24"/>
                <w:rtl/>
              </w:rPr>
            </w:rPrChange>
          </w:rPr>
          <w:delText>ی</w:delText>
        </w:r>
        <w:r w:rsidRPr="00974A00" w:rsidDel="009667A9">
          <w:rPr>
            <w:sz w:val="22"/>
            <w:szCs w:val="22"/>
            <w:rtl/>
            <w:rPrChange w:id="7342" w:author="Mohsen Jafarinejad" w:date="2019-05-12T10:59:00Z">
              <w:rPr>
                <w:rStyle w:val="Hyperlink"/>
                <w:sz w:val="24"/>
                <w:szCs w:val="24"/>
                <w:rtl/>
              </w:rPr>
            </w:rPrChange>
          </w:rPr>
          <w:delText xml:space="preserve"> شده</w:delText>
        </w:r>
        <w:r w:rsidRPr="00974A00" w:rsidDel="009667A9">
          <w:rPr>
            <w:webHidden/>
            <w:sz w:val="22"/>
            <w:szCs w:val="22"/>
            <w:rPrChange w:id="7343" w:author="Mohsen Jafarinejad" w:date="2019-05-12T10:59:00Z">
              <w:rPr>
                <w:webHidden/>
                <w:sz w:val="24"/>
                <w:szCs w:val="24"/>
              </w:rPr>
            </w:rPrChange>
          </w:rPr>
          <w:tab/>
        </w:r>
      </w:del>
      <w:ins w:id="7344" w:author="Mohsen" w:date="2019-03-18T01:27:00Z">
        <w:del w:id="7345" w:author="Mohsen Jafarinejad" w:date="2019-04-06T08:42:00Z">
          <w:r w:rsidR="00C607BA" w:rsidRPr="00974A00" w:rsidDel="005222D8">
            <w:rPr>
              <w:webHidden/>
              <w:sz w:val="22"/>
              <w:szCs w:val="22"/>
              <w:rtl/>
              <w:rPrChange w:id="7346" w:author="Mohsen Jafarinejad" w:date="2019-05-12T10:59:00Z">
                <w:rPr>
                  <w:webHidden/>
                  <w:sz w:val="24"/>
                  <w:szCs w:val="24"/>
                  <w:rtl/>
                </w:rPr>
              </w:rPrChange>
            </w:rPr>
            <w:delText>93</w:delText>
          </w:r>
        </w:del>
      </w:ins>
      <w:del w:id="7347" w:author="Mohsen Jafarinejad" w:date="2019-04-06T08:42:00Z">
        <w:r w:rsidRPr="00974A00" w:rsidDel="005222D8">
          <w:rPr>
            <w:webHidden/>
            <w:sz w:val="22"/>
            <w:szCs w:val="22"/>
            <w:rPrChange w:id="7348" w:author="Mohsen Jafarinejad" w:date="2019-05-12T10:59:00Z">
              <w:rPr>
                <w:webHidden/>
                <w:sz w:val="24"/>
                <w:szCs w:val="24"/>
              </w:rPr>
            </w:rPrChange>
          </w:rPr>
          <w:delText>104</w:delText>
        </w:r>
      </w:del>
    </w:p>
    <w:p w14:paraId="69AD94EF" w14:textId="0F32BCAE" w:rsidR="00433777" w:rsidRPr="00974A00" w:rsidDel="009667A9" w:rsidRDefault="00433777">
      <w:pPr>
        <w:pStyle w:val="TOC1"/>
        <w:rPr>
          <w:del w:id="7349" w:author="Mohsen Jafarinejad" w:date="2019-05-12T10:50:00Z"/>
          <w:rFonts w:eastAsiaTheme="minorEastAsia"/>
          <w:b w:val="0"/>
          <w:bCs w:val="0"/>
          <w:sz w:val="22"/>
          <w:szCs w:val="22"/>
          <w:rPrChange w:id="7350" w:author="Mohsen Jafarinejad" w:date="2019-05-12T10:59:00Z">
            <w:rPr>
              <w:del w:id="7351" w:author="Mohsen Jafarinejad" w:date="2019-05-12T10:50:00Z"/>
              <w:rFonts w:eastAsiaTheme="minorEastAsia"/>
            </w:rPr>
          </w:rPrChange>
        </w:rPr>
        <w:pPrChange w:id="7352" w:author="Mohsen Jafarinejad" w:date="2019-05-12T10:50:00Z">
          <w:pPr>
            <w:pStyle w:val="TOC1"/>
          </w:pPr>
        </w:pPrChange>
      </w:pPr>
      <w:del w:id="7353" w:author="Mohsen Jafarinejad" w:date="2019-05-12T10:50:00Z">
        <w:r w:rsidRPr="00974A00" w:rsidDel="009667A9">
          <w:rPr>
            <w:sz w:val="22"/>
            <w:szCs w:val="22"/>
            <w:rtl/>
            <w:rPrChange w:id="7354" w:author="Mohsen Jafarinejad" w:date="2019-05-12T10:59:00Z">
              <w:rPr>
                <w:rStyle w:val="Hyperlink"/>
                <w:sz w:val="24"/>
                <w:szCs w:val="24"/>
                <w:rtl/>
              </w:rPr>
            </w:rPrChange>
          </w:rPr>
          <w:delText xml:space="preserve">شکل </w:delText>
        </w:r>
        <w:r w:rsidR="0084216E" w:rsidRPr="00974A00" w:rsidDel="009667A9">
          <w:rPr>
            <w:sz w:val="22"/>
            <w:szCs w:val="22"/>
            <w:rtl/>
            <w:rPrChange w:id="7355" w:author="Mohsen Jafarinejad" w:date="2019-05-12T10:59:00Z">
              <w:rPr>
                <w:rStyle w:val="Hyperlink"/>
                <w:sz w:val="24"/>
                <w:szCs w:val="24"/>
                <w:rtl/>
              </w:rPr>
            </w:rPrChange>
          </w:rPr>
          <w:delText xml:space="preserve">4-22 </w:delText>
        </w:r>
        <w:r w:rsidRPr="00974A00" w:rsidDel="009667A9">
          <w:rPr>
            <w:sz w:val="22"/>
            <w:szCs w:val="22"/>
            <w:rtl/>
            <w:rPrChange w:id="7356" w:author="Mohsen Jafarinejad" w:date="2019-05-12T10:59:00Z">
              <w:rPr>
                <w:rStyle w:val="Hyperlink"/>
                <w:sz w:val="24"/>
                <w:szCs w:val="24"/>
                <w:rtl/>
              </w:rPr>
            </w:rPrChange>
          </w:rPr>
          <w:delText xml:space="preserve"> اثر تغ</w:delText>
        </w:r>
        <w:r w:rsidRPr="00974A00" w:rsidDel="009667A9">
          <w:rPr>
            <w:rFonts w:hint="cs"/>
            <w:sz w:val="22"/>
            <w:szCs w:val="22"/>
            <w:rtl/>
            <w:rPrChange w:id="7357" w:author="Mohsen Jafarinejad" w:date="2019-05-12T10:59:00Z">
              <w:rPr>
                <w:rStyle w:val="Hyperlink"/>
                <w:rFonts w:hint="cs"/>
                <w:sz w:val="24"/>
                <w:szCs w:val="24"/>
                <w:rtl/>
              </w:rPr>
            </w:rPrChange>
          </w:rPr>
          <w:delText>ییرغلظت</w:delText>
        </w:r>
        <w:r w:rsidRPr="00974A00" w:rsidDel="009667A9">
          <w:rPr>
            <w:sz w:val="22"/>
            <w:szCs w:val="22"/>
            <w:rtl/>
            <w:rPrChange w:id="7358" w:author="Mohsen Jafarinejad" w:date="2019-05-12T10:59:00Z">
              <w:rPr>
                <w:rStyle w:val="Hyperlink"/>
                <w:sz w:val="24"/>
                <w:szCs w:val="24"/>
                <w:rtl/>
              </w:rPr>
            </w:rPrChange>
          </w:rPr>
          <w:delText xml:space="preserve"> اکس</w:delText>
        </w:r>
        <w:r w:rsidRPr="00974A00" w:rsidDel="009667A9">
          <w:rPr>
            <w:rFonts w:hint="cs"/>
            <w:sz w:val="22"/>
            <w:szCs w:val="22"/>
            <w:rtl/>
            <w:rPrChange w:id="7359" w:author="Mohsen Jafarinejad" w:date="2019-05-12T10:59:00Z">
              <w:rPr>
                <w:rStyle w:val="Hyperlink"/>
                <w:rFonts w:hint="cs"/>
                <w:sz w:val="24"/>
                <w:szCs w:val="24"/>
                <w:rtl/>
              </w:rPr>
            </w:rPrChange>
          </w:rPr>
          <w:delText>یژن</w:delText>
        </w:r>
        <w:r w:rsidRPr="00974A00" w:rsidDel="009667A9">
          <w:rPr>
            <w:sz w:val="22"/>
            <w:szCs w:val="22"/>
            <w:rtl/>
            <w:rPrChange w:id="7360" w:author="Mohsen Jafarinejad" w:date="2019-05-12T10:59:00Z">
              <w:rPr>
                <w:rStyle w:val="Hyperlink"/>
                <w:sz w:val="24"/>
                <w:szCs w:val="24"/>
                <w:rtl/>
              </w:rPr>
            </w:rPrChange>
          </w:rPr>
          <w:delText xml:space="preserve"> بر توان تول</w:delText>
        </w:r>
        <w:r w:rsidRPr="00974A00" w:rsidDel="009667A9">
          <w:rPr>
            <w:rFonts w:hint="cs"/>
            <w:sz w:val="22"/>
            <w:szCs w:val="22"/>
            <w:rtl/>
            <w:rPrChange w:id="7361" w:author="Mohsen Jafarinejad" w:date="2019-05-12T10:59:00Z">
              <w:rPr>
                <w:rStyle w:val="Hyperlink"/>
                <w:rFonts w:hint="cs"/>
                <w:sz w:val="24"/>
                <w:szCs w:val="24"/>
                <w:rtl/>
              </w:rPr>
            </w:rPrChange>
          </w:rPr>
          <w:delText>یدی</w:delText>
        </w:r>
        <w:r w:rsidRPr="00974A00" w:rsidDel="009667A9">
          <w:rPr>
            <w:sz w:val="22"/>
            <w:szCs w:val="22"/>
            <w:rtl/>
            <w:rPrChange w:id="7362" w:author="Mohsen Jafarinejad" w:date="2019-05-12T10:59:00Z">
              <w:rPr>
                <w:rStyle w:val="Hyperlink"/>
                <w:sz w:val="24"/>
                <w:szCs w:val="24"/>
                <w:rtl/>
              </w:rPr>
            </w:rPrChange>
          </w:rPr>
          <w:delText xml:space="preserve"> پ</w:delText>
        </w:r>
        <w:r w:rsidRPr="00974A00" w:rsidDel="009667A9">
          <w:rPr>
            <w:rFonts w:hint="cs"/>
            <w:sz w:val="22"/>
            <w:szCs w:val="22"/>
            <w:rtl/>
            <w:rPrChange w:id="7363" w:author="Mohsen Jafarinejad" w:date="2019-05-12T10:59:00Z">
              <w:rPr>
                <w:rStyle w:val="Hyperlink"/>
                <w:rFonts w:hint="cs"/>
                <w:sz w:val="24"/>
                <w:szCs w:val="24"/>
                <w:rtl/>
              </w:rPr>
            </w:rPrChange>
          </w:rPr>
          <w:delText>یل</w:delText>
        </w:r>
        <w:r w:rsidRPr="00974A00" w:rsidDel="009667A9">
          <w:rPr>
            <w:sz w:val="22"/>
            <w:szCs w:val="22"/>
            <w:rtl/>
            <w:rPrChange w:id="7364" w:author="Mohsen Jafarinejad" w:date="2019-05-12T10:59:00Z">
              <w:rPr>
                <w:rStyle w:val="Hyperlink"/>
                <w:sz w:val="24"/>
                <w:szCs w:val="24"/>
                <w:rtl/>
              </w:rPr>
            </w:rPrChange>
          </w:rPr>
          <w:delText xml:space="preserve"> مدلساز</w:delText>
        </w:r>
        <w:r w:rsidRPr="00974A00" w:rsidDel="009667A9">
          <w:rPr>
            <w:rFonts w:hint="cs"/>
            <w:sz w:val="22"/>
            <w:szCs w:val="22"/>
            <w:rtl/>
            <w:rPrChange w:id="7365" w:author="Mohsen Jafarinejad" w:date="2019-05-12T10:59:00Z">
              <w:rPr>
                <w:rStyle w:val="Hyperlink"/>
                <w:rFonts w:hint="cs"/>
                <w:sz w:val="24"/>
                <w:szCs w:val="24"/>
                <w:rtl/>
              </w:rPr>
            </w:rPrChange>
          </w:rPr>
          <w:delText>ی</w:delText>
        </w:r>
        <w:r w:rsidRPr="00974A00" w:rsidDel="009667A9">
          <w:rPr>
            <w:sz w:val="22"/>
            <w:szCs w:val="22"/>
            <w:rtl/>
            <w:rPrChange w:id="7366" w:author="Mohsen Jafarinejad" w:date="2019-05-12T10:59:00Z">
              <w:rPr>
                <w:rStyle w:val="Hyperlink"/>
                <w:sz w:val="24"/>
                <w:szCs w:val="24"/>
                <w:rtl/>
              </w:rPr>
            </w:rPrChange>
          </w:rPr>
          <w:delText xml:space="preserve"> شده</w:delText>
        </w:r>
        <w:r w:rsidRPr="00974A00" w:rsidDel="009667A9">
          <w:rPr>
            <w:webHidden/>
            <w:sz w:val="22"/>
            <w:szCs w:val="22"/>
            <w:rPrChange w:id="7367" w:author="Mohsen Jafarinejad" w:date="2019-05-12T10:59:00Z">
              <w:rPr>
                <w:webHidden/>
                <w:sz w:val="24"/>
                <w:szCs w:val="24"/>
              </w:rPr>
            </w:rPrChange>
          </w:rPr>
          <w:tab/>
        </w:r>
      </w:del>
      <w:ins w:id="7368" w:author="Mohsen" w:date="2019-03-18T01:27:00Z">
        <w:del w:id="7369" w:author="Mohsen Jafarinejad" w:date="2019-04-06T08:42:00Z">
          <w:r w:rsidR="00C607BA" w:rsidRPr="00974A00" w:rsidDel="005222D8">
            <w:rPr>
              <w:webHidden/>
              <w:sz w:val="22"/>
              <w:szCs w:val="22"/>
              <w:rtl/>
              <w:rPrChange w:id="7370" w:author="Mohsen Jafarinejad" w:date="2019-05-12T10:59:00Z">
                <w:rPr>
                  <w:webHidden/>
                  <w:sz w:val="24"/>
                  <w:szCs w:val="24"/>
                  <w:rtl/>
                </w:rPr>
              </w:rPrChange>
            </w:rPr>
            <w:delText>93</w:delText>
          </w:r>
        </w:del>
      </w:ins>
      <w:del w:id="7371" w:author="Mohsen Jafarinejad" w:date="2019-04-06T08:42:00Z">
        <w:r w:rsidRPr="00974A00" w:rsidDel="005222D8">
          <w:rPr>
            <w:webHidden/>
            <w:sz w:val="22"/>
            <w:szCs w:val="22"/>
            <w:rPrChange w:id="7372" w:author="Mohsen Jafarinejad" w:date="2019-05-12T10:59:00Z">
              <w:rPr>
                <w:webHidden/>
                <w:sz w:val="24"/>
                <w:szCs w:val="24"/>
              </w:rPr>
            </w:rPrChange>
          </w:rPr>
          <w:delText>104</w:delText>
        </w:r>
      </w:del>
    </w:p>
    <w:p w14:paraId="43378AB0" w14:textId="00CA6AD0" w:rsidR="00433777" w:rsidRPr="00974A00" w:rsidDel="009667A9" w:rsidRDefault="00433777">
      <w:pPr>
        <w:pStyle w:val="TOC1"/>
        <w:rPr>
          <w:del w:id="7373" w:author="Mohsen Jafarinejad" w:date="2019-05-12T10:50:00Z"/>
          <w:rFonts w:eastAsiaTheme="minorEastAsia"/>
          <w:b w:val="0"/>
          <w:bCs w:val="0"/>
          <w:sz w:val="22"/>
          <w:szCs w:val="22"/>
          <w:rPrChange w:id="7374" w:author="Mohsen Jafarinejad" w:date="2019-05-12T10:59:00Z">
            <w:rPr>
              <w:del w:id="7375" w:author="Mohsen Jafarinejad" w:date="2019-05-12T10:50:00Z"/>
              <w:rFonts w:eastAsiaTheme="minorEastAsia"/>
            </w:rPr>
          </w:rPrChange>
        </w:rPr>
        <w:pPrChange w:id="7376" w:author="Mohsen Jafarinejad" w:date="2019-05-12T10:50:00Z">
          <w:pPr>
            <w:pStyle w:val="TOC1"/>
          </w:pPr>
        </w:pPrChange>
      </w:pPr>
      <w:del w:id="7377" w:author="Mohsen Jafarinejad" w:date="2019-05-12T10:50:00Z">
        <w:r w:rsidRPr="00974A00" w:rsidDel="009667A9">
          <w:rPr>
            <w:sz w:val="22"/>
            <w:szCs w:val="22"/>
            <w:rtl/>
            <w:rPrChange w:id="7378" w:author="Mohsen Jafarinejad" w:date="2019-05-12T10:59:00Z">
              <w:rPr>
                <w:rStyle w:val="Hyperlink"/>
                <w:sz w:val="24"/>
                <w:szCs w:val="24"/>
                <w:rtl/>
              </w:rPr>
            </w:rPrChange>
          </w:rPr>
          <w:delText xml:space="preserve">شکل </w:delText>
        </w:r>
        <w:r w:rsidR="0084216E" w:rsidRPr="00974A00" w:rsidDel="009667A9">
          <w:rPr>
            <w:sz w:val="22"/>
            <w:szCs w:val="22"/>
            <w:rtl/>
            <w:rPrChange w:id="7379" w:author="Mohsen Jafarinejad" w:date="2019-05-12T10:59:00Z">
              <w:rPr>
                <w:rStyle w:val="Hyperlink"/>
                <w:sz w:val="24"/>
                <w:szCs w:val="24"/>
                <w:rtl/>
              </w:rPr>
            </w:rPrChange>
          </w:rPr>
          <w:delText>4-23</w:delText>
        </w:r>
        <w:r w:rsidRPr="00974A00" w:rsidDel="009667A9">
          <w:rPr>
            <w:sz w:val="22"/>
            <w:szCs w:val="22"/>
            <w:rtl/>
            <w:rPrChange w:id="7380" w:author="Mohsen Jafarinejad" w:date="2019-05-12T10:59:00Z">
              <w:rPr>
                <w:rStyle w:val="Hyperlink"/>
                <w:sz w:val="24"/>
                <w:szCs w:val="24"/>
                <w:rtl/>
              </w:rPr>
            </w:rPrChange>
          </w:rPr>
          <w:delText xml:space="preserve"> اثر تغ</w:delText>
        </w:r>
        <w:r w:rsidRPr="00974A00" w:rsidDel="009667A9">
          <w:rPr>
            <w:rFonts w:hint="cs"/>
            <w:sz w:val="22"/>
            <w:szCs w:val="22"/>
            <w:rtl/>
            <w:rPrChange w:id="7381" w:author="Mohsen Jafarinejad" w:date="2019-05-12T10:59:00Z">
              <w:rPr>
                <w:rStyle w:val="Hyperlink"/>
                <w:rFonts w:hint="cs"/>
                <w:sz w:val="24"/>
                <w:szCs w:val="24"/>
                <w:rtl/>
              </w:rPr>
            </w:rPrChange>
          </w:rPr>
          <w:delText>ییرغلظت</w:delText>
        </w:r>
        <w:r w:rsidRPr="00974A00" w:rsidDel="009667A9">
          <w:rPr>
            <w:sz w:val="22"/>
            <w:szCs w:val="22"/>
            <w:rtl/>
            <w:rPrChange w:id="7382" w:author="Mohsen Jafarinejad" w:date="2019-05-12T10:59:00Z">
              <w:rPr>
                <w:rStyle w:val="Hyperlink"/>
                <w:sz w:val="24"/>
                <w:szCs w:val="24"/>
                <w:rtl/>
              </w:rPr>
            </w:rPrChange>
          </w:rPr>
          <w:delText xml:space="preserve"> سابستر بر منحن</w:delText>
        </w:r>
        <w:r w:rsidRPr="00974A00" w:rsidDel="009667A9">
          <w:rPr>
            <w:rFonts w:hint="cs"/>
            <w:sz w:val="22"/>
            <w:szCs w:val="22"/>
            <w:rtl/>
            <w:rPrChange w:id="7383" w:author="Mohsen Jafarinejad" w:date="2019-05-12T10:59:00Z">
              <w:rPr>
                <w:rStyle w:val="Hyperlink"/>
                <w:rFonts w:hint="cs"/>
                <w:sz w:val="24"/>
                <w:szCs w:val="24"/>
                <w:rtl/>
              </w:rPr>
            </w:rPrChange>
          </w:rPr>
          <w:delText>ی</w:delText>
        </w:r>
        <w:r w:rsidRPr="00974A00" w:rsidDel="009667A9">
          <w:rPr>
            <w:sz w:val="22"/>
            <w:szCs w:val="22"/>
            <w:rtl/>
            <w:rPrChange w:id="7384" w:author="Mohsen Jafarinejad" w:date="2019-05-12T10:59:00Z">
              <w:rPr>
                <w:rStyle w:val="Hyperlink"/>
                <w:sz w:val="24"/>
                <w:szCs w:val="24"/>
                <w:rtl/>
              </w:rPr>
            </w:rPrChange>
          </w:rPr>
          <w:delText xml:space="preserve"> پلار</w:delText>
        </w:r>
        <w:r w:rsidRPr="00974A00" w:rsidDel="009667A9">
          <w:rPr>
            <w:rFonts w:hint="cs"/>
            <w:sz w:val="22"/>
            <w:szCs w:val="22"/>
            <w:rtl/>
            <w:rPrChange w:id="7385" w:author="Mohsen Jafarinejad" w:date="2019-05-12T10:59:00Z">
              <w:rPr>
                <w:rStyle w:val="Hyperlink"/>
                <w:rFonts w:hint="cs"/>
                <w:sz w:val="24"/>
                <w:szCs w:val="24"/>
                <w:rtl/>
              </w:rPr>
            </w:rPrChange>
          </w:rPr>
          <w:delText>یزاسیون</w:delText>
        </w:r>
        <w:r w:rsidRPr="00974A00" w:rsidDel="009667A9">
          <w:rPr>
            <w:sz w:val="22"/>
            <w:szCs w:val="22"/>
            <w:rtl/>
            <w:rPrChange w:id="7386" w:author="Mohsen Jafarinejad" w:date="2019-05-12T10:59:00Z">
              <w:rPr>
                <w:rStyle w:val="Hyperlink"/>
                <w:sz w:val="24"/>
                <w:szCs w:val="24"/>
                <w:rtl/>
              </w:rPr>
            </w:rPrChange>
          </w:rPr>
          <w:delText xml:space="preserve"> پ</w:delText>
        </w:r>
        <w:r w:rsidRPr="00974A00" w:rsidDel="009667A9">
          <w:rPr>
            <w:rFonts w:hint="cs"/>
            <w:sz w:val="22"/>
            <w:szCs w:val="22"/>
            <w:rtl/>
            <w:rPrChange w:id="7387" w:author="Mohsen Jafarinejad" w:date="2019-05-12T10:59:00Z">
              <w:rPr>
                <w:rStyle w:val="Hyperlink"/>
                <w:rFonts w:hint="cs"/>
                <w:sz w:val="24"/>
                <w:szCs w:val="24"/>
                <w:rtl/>
              </w:rPr>
            </w:rPrChange>
          </w:rPr>
          <w:delText>یل</w:delText>
        </w:r>
        <w:r w:rsidRPr="00974A00" w:rsidDel="009667A9">
          <w:rPr>
            <w:sz w:val="22"/>
            <w:szCs w:val="22"/>
            <w:rtl/>
            <w:rPrChange w:id="7388" w:author="Mohsen Jafarinejad" w:date="2019-05-12T10:59:00Z">
              <w:rPr>
                <w:rStyle w:val="Hyperlink"/>
                <w:sz w:val="24"/>
                <w:szCs w:val="24"/>
                <w:rtl/>
              </w:rPr>
            </w:rPrChange>
          </w:rPr>
          <w:delText xml:space="preserve"> مدل‌ساز</w:delText>
        </w:r>
        <w:r w:rsidRPr="00974A00" w:rsidDel="009667A9">
          <w:rPr>
            <w:rFonts w:hint="cs"/>
            <w:sz w:val="22"/>
            <w:szCs w:val="22"/>
            <w:rtl/>
            <w:rPrChange w:id="7389" w:author="Mohsen Jafarinejad" w:date="2019-05-12T10:59:00Z">
              <w:rPr>
                <w:rStyle w:val="Hyperlink"/>
                <w:rFonts w:hint="cs"/>
                <w:sz w:val="24"/>
                <w:szCs w:val="24"/>
                <w:rtl/>
              </w:rPr>
            </w:rPrChange>
          </w:rPr>
          <w:delText>ی</w:delText>
        </w:r>
        <w:r w:rsidRPr="00974A00" w:rsidDel="009667A9">
          <w:rPr>
            <w:sz w:val="22"/>
            <w:szCs w:val="22"/>
            <w:rtl/>
            <w:rPrChange w:id="7390" w:author="Mohsen Jafarinejad" w:date="2019-05-12T10:59:00Z">
              <w:rPr>
                <w:rStyle w:val="Hyperlink"/>
                <w:sz w:val="24"/>
                <w:szCs w:val="24"/>
                <w:rtl/>
              </w:rPr>
            </w:rPrChange>
          </w:rPr>
          <w:delText xml:space="preserve"> شده</w:delText>
        </w:r>
        <w:r w:rsidRPr="00974A00" w:rsidDel="009667A9">
          <w:rPr>
            <w:webHidden/>
            <w:sz w:val="22"/>
            <w:szCs w:val="22"/>
            <w:rPrChange w:id="7391" w:author="Mohsen Jafarinejad" w:date="2019-05-12T10:59:00Z">
              <w:rPr>
                <w:webHidden/>
                <w:sz w:val="24"/>
                <w:szCs w:val="24"/>
              </w:rPr>
            </w:rPrChange>
          </w:rPr>
          <w:tab/>
        </w:r>
      </w:del>
      <w:ins w:id="7392" w:author="Mohsen" w:date="2019-03-18T01:27:00Z">
        <w:del w:id="7393" w:author="Mohsen Jafarinejad" w:date="2019-04-06T08:42:00Z">
          <w:r w:rsidR="00C607BA" w:rsidRPr="00974A00" w:rsidDel="005222D8">
            <w:rPr>
              <w:webHidden/>
              <w:sz w:val="22"/>
              <w:szCs w:val="22"/>
              <w:rtl/>
              <w:rPrChange w:id="7394" w:author="Mohsen Jafarinejad" w:date="2019-05-12T10:59:00Z">
                <w:rPr>
                  <w:webHidden/>
                  <w:sz w:val="24"/>
                  <w:szCs w:val="24"/>
                  <w:rtl/>
                </w:rPr>
              </w:rPrChange>
            </w:rPr>
            <w:delText>94</w:delText>
          </w:r>
        </w:del>
      </w:ins>
      <w:del w:id="7395" w:author="Mohsen Jafarinejad" w:date="2019-04-06T08:42:00Z">
        <w:r w:rsidRPr="00974A00" w:rsidDel="005222D8">
          <w:rPr>
            <w:webHidden/>
            <w:sz w:val="22"/>
            <w:szCs w:val="22"/>
            <w:rPrChange w:id="7396" w:author="Mohsen Jafarinejad" w:date="2019-05-12T10:59:00Z">
              <w:rPr>
                <w:webHidden/>
                <w:sz w:val="24"/>
                <w:szCs w:val="24"/>
              </w:rPr>
            </w:rPrChange>
          </w:rPr>
          <w:delText>105</w:delText>
        </w:r>
      </w:del>
    </w:p>
    <w:p w14:paraId="06C2A576" w14:textId="080F03F3" w:rsidR="00433777" w:rsidRPr="00974A00" w:rsidDel="009667A9" w:rsidRDefault="00433777">
      <w:pPr>
        <w:pStyle w:val="TOC1"/>
        <w:rPr>
          <w:del w:id="7397" w:author="Mohsen Jafarinejad" w:date="2019-05-12T10:50:00Z"/>
          <w:rFonts w:eastAsiaTheme="minorEastAsia"/>
          <w:b w:val="0"/>
          <w:bCs w:val="0"/>
          <w:sz w:val="22"/>
          <w:szCs w:val="22"/>
          <w:rPrChange w:id="7398" w:author="Mohsen Jafarinejad" w:date="2019-05-12T10:59:00Z">
            <w:rPr>
              <w:del w:id="7399" w:author="Mohsen Jafarinejad" w:date="2019-05-12T10:50:00Z"/>
              <w:rFonts w:eastAsiaTheme="minorEastAsia"/>
            </w:rPr>
          </w:rPrChange>
        </w:rPr>
        <w:pPrChange w:id="7400" w:author="Mohsen Jafarinejad" w:date="2019-05-12T10:50:00Z">
          <w:pPr>
            <w:pStyle w:val="TOC1"/>
          </w:pPr>
        </w:pPrChange>
      </w:pPr>
      <w:del w:id="7401" w:author="Mohsen Jafarinejad" w:date="2019-05-12T10:50:00Z">
        <w:r w:rsidRPr="00974A00" w:rsidDel="009667A9">
          <w:rPr>
            <w:sz w:val="22"/>
            <w:szCs w:val="22"/>
            <w:rtl/>
            <w:rPrChange w:id="7402" w:author="Mohsen Jafarinejad" w:date="2019-05-12T10:59:00Z">
              <w:rPr>
                <w:rStyle w:val="Hyperlink"/>
                <w:sz w:val="24"/>
                <w:szCs w:val="24"/>
                <w:rtl/>
              </w:rPr>
            </w:rPrChange>
          </w:rPr>
          <w:delText xml:space="preserve">شکل </w:delText>
        </w:r>
        <w:r w:rsidR="0084216E" w:rsidRPr="00974A00" w:rsidDel="009667A9">
          <w:rPr>
            <w:sz w:val="22"/>
            <w:szCs w:val="22"/>
            <w:rtl/>
            <w:rPrChange w:id="7403" w:author="Mohsen Jafarinejad" w:date="2019-05-12T10:59:00Z">
              <w:rPr>
                <w:rStyle w:val="Hyperlink"/>
                <w:sz w:val="24"/>
                <w:szCs w:val="24"/>
                <w:rtl/>
              </w:rPr>
            </w:rPrChange>
          </w:rPr>
          <w:delText>4-24</w:delText>
        </w:r>
        <w:r w:rsidRPr="00974A00" w:rsidDel="009667A9">
          <w:rPr>
            <w:sz w:val="22"/>
            <w:szCs w:val="22"/>
            <w:rtl/>
            <w:rPrChange w:id="7404" w:author="Mohsen Jafarinejad" w:date="2019-05-12T10:59:00Z">
              <w:rPr>
                <w:rStyle w:val="Hyperlink"/>
                <w:sz w:val="24"/>
                <w:szCs w:val="24"/>
                <w:rtl/>
              </w:rPr>
            </w:rPrChange>
          </w:rPr>
          <w:delText xml:space="preserve"> اثر تغ</w:delText>
        </w:r>
        <w:r w:rsidRPr="00974A00" w:rsidDel="009667A9">
          <w:rPr>
            <w:rFonts w:hint="cs"/>
            <w:sz w:val="22"/>
            <w:szCs w:val="22"/>
            <w:rtl/>
            <w:rPrChange w:id="7405" w:author="Mohsen Jafarinejad" w:date="2019-05-12T10:59:00Z">
              <w:rPr>
                <w:rStyle w:val="Hyperlink"/>
                <w:rFonts w:hint="cs"/>
                <w:sz w:val="24"/>
                <w:szCs w:val="24"/>
                <w:rtl/>
              </w:rPr>
            </w:rPrChange>
          </w:rPr>
          <w:delText>ییرغلظت</w:delText>
        </w:r>
        <w:r w:rsidRPr="00974A00" w:rsidDel="009667A9">
          <w:rPr>
            <w:sz w:val="22"/>
            <w:szCs w:val="22"/>
            <w:rtl/>
            <w:rPrChange w:id="7406" w:author="Mohsen Jafarinejad" w:date="2019-05-12T10:59:00Z">
              <w:rPr>
                <w:rStyle w:val="Hyperlink"/>
                <w:sz w:val="24"/>
                <w:szCs w:val="24"/>
                <w:rtl/>
              </w:rPr>
            </w:rPrChange>
          </w:rPr>
          <w:delText xml:space="preserve"> سابستر بر توان تول</w:delText>
        </w:r>
        <w:r w:rsidRPr="00974A00" w:rsidDel="009667A9">
          <w:rPr>
            <w:rFonts w:hint="cs"/>
            <w:sz w:val="22"/>
            <w:szCs w:val="22"/>
            <w:rtl/>
            <w:rPrChange w:id="7407" w:author="Mohsen Jafarinejad" w:date="2019-05-12T10:59:00Z">
              <w:rPr>
                <w:rStyle w:val="Hyperlink"/>
                <w:rFonts w:hint="cs"/>
                <w:sz w:val="24"/>
                <w:szCs w:val="24"/>
                <w:rtl/>
              </w:rPr>
            </w:rPrChange>
          </w:rPr>
          <w:delText>یدی</w:delText>
        </w:r>
        <w:r w:rsidRPr="00974A00" w:rsidDel="009667A9">
          <w:rPr>
            <w:sz w:val="22"/>
            <w:szCs w:val="22"/>
            <w:rtl/>
            <w:rPrChange w:id="7408" w:author="Mohsen Jafarinejad" w:date="2019-05-12T10:59:00Z">
              <w:rPr>
                <w:rStyle w:val="Hyperlink"/>
                <w:sz w:val="24"/>
                <w:szCs w:val="24"/>
                <w:rtl/>
              </w:rPr>
            </w:rPrChange>
          </w:rPr>
          <w:delText xml:space="preserve"> پ</w:delText>
        </w:r>
        <w:r w:rsidRPr="00974A00" w:rsidDel="009667A9">
          <w:rPr>
            <w:rFonts w:hint="cs"/>
            <w:sz w:val="22"/>
            <w:szCs w:val="22"/>
            <w:rtl/>
            <w:rPrChange w:id="7409" w:author="Mohsen Jafarinejad" w:date="2019-05-12T10:59:00Z">
              <w:rPr>
                <w:rStyle w:val="Hyperlink"/>
                <w:rFonts w:hint="cs"/>
                <w:sz w:val="24"/>
                <w:szCs w:val="24"/>
                <w:rtl/>
              </w:rPr>
            </w:rPrChange>
          </w:rPr>
          <w:delText>یل</w:delText>
        </w:r>
        <w:r w:rsidRPr="00974A00" w:rsidDel="009667A9">
          <w:rPr>
            <w:sz w:val="22"/>
            <w:szCs w:val="22"/>
            <w:rtl/>
            <w:rPrChange w:id="7410" w:author="Mohsen Jafarinejad" w:date="2019-05-12T10:59:00Z">
              <w:rPr>
                <w:rStyle w:val="Hyperlink"/>
                <w:sz w:val="24"/>
                <w:szCs w:val="24"/>
                <w:rtl/>
              </w:rPr>
            </w:rPrChange>
          </w:rPr>
          <w:delText xml:space="preserve"> مدل‌ساز</w:delText>
        </w:r>
        <w:r w:rsidRPr="00974A00" w:rsidDel="009667A9">
          <w:rPr>
            <w:rFonts w:hint="cs"/>
            <w:sz w:val="22"/>
            <w:szCs w:val="22"/>
            <w:rtl/>
            <w:rPrChange w:id="7411" w:author="Mohsen Jafarinejad" w:date="2019-05-12T10:59:00Z">
              <w:rPr>
                <w:rStyle w:val="Hyperlink"/>
                <w:rFonts w:hint="cs"/>
                <w:sz w:val="24"/>
                <w:szCs w:val="24"/>
                <w:rtl/>
              </w:rPr>
            </w:rPrChange>
          </w:rPr>
          <w:delText>ی</w:delText>
        </w:r>
        <w:r w:rsidRPr="00974A00" w:rsidDel="009667A9">
          <w:rPr>
            <w:sz w:val="22"/>
            <w:szCs w:val="22"/>
            <w:rtl/>
            <w:rPrChange w:id="7412" w:author="Mohsen Jafarinejad" w:date="2019-05-12T10:59:00Z">
              <w:rPr>
                <w:rStyle w:val="Hyperlink"/>
                <w:sz w:val="24"/>
                <w:szCs w:val="24"/>
                <w:rtl/>
              </w:rPr>
            </w:rPrChange>
          </w:rPr>
          <w:delText xml:space="preserve"> شده</w:delText>
        </w:r>
        <w:r w:rsidRPr="00974A00" w:rsidDel="009667A9">
          <w:rPr>
            <w:webHidden/>
            <w:sz w:val="22"/>
            <w:szCs w:val="22"/>
            <w:rPrChange w:id="7413" w:author="Mohsen Jafarinejad" w:date="2019-05-12T10:59:00Z">
              <w:rPr>
                <w:webHidden/>
                <w:sz w:val="24"/>
                <w:szCs w:val="24"/>
              </w:rPr>
            </w:rPrChange>
          </w:rPr>
          <w:tab/>
        </w:r>
      </w:del>
      <w:ins w:id="7414" w:author="Mohsen" w:date="2019-03-18T01:27:00Z">
        <w:del w:id="7415" w:author="Mohsen Jafarinejad" w:date="2019-04-06T08:42:00Z">
          <w:r w:rsidR="00C607BA" w:rsidRPr="00974A00" w:rsidDel="005222D8">
            <w:rPr>
              <w:webHidden/>
              <w:sz w:val="22"/>
              <w:szCs w:val="22"/>
              <w:rtl/>
              <w:rPrChange w:id="7416" w:author="Mohsen Jafarinejad" w:date="2019-05-12T10:59:00Z">
                <w:rPr>
                  <w:webHidden/>
                  <w:sz w:val="24"/>
                  <w:szCs w:val="24"/>
                  <w:rtl/>
                </w:rPr>
              </w:rPrChange>
            </w:rPr>
            <w:delText>95</w:delText>
          </w:r>
        </w:del>
      </w:ins>
      <w:del w:id="7417" w:author="Mohsen Jafarinejad" w:date="2019-04-06T08:42:00Z">
        <w:r w:rsidRPr="00974A00" w:rsidDel="005222D8">
          <w:rPr>
            <w:webHidden/>
            <w:sz w:val="22"/>
            <w:szCs w:val="22"/>
            <w:rPrChange w:id="7418" w:author="Mohsen Jafarinejad" w:date="2019-05-12T10:59:00Z">
              <w:rPr>
                <w:webHidden/>
                <w:sz w:val="24"/>
                <w:szCs w:val="24"/>
              </w:rPr>
            </w:rPrChange>
          </w:rPr>
          <w:delText>106</w:delText>
        </w:r>
      </w:del>
    </w:p>
    <w:p w14:paraId="745260C1" w14:textId="4EE00561" w:rsidR="00433777" w:rsidRPr="00974A00" w:rsidDel="009667A9" w:rsidRDefault="00433777">
      <w:pPr>
        <w:pStyle w:val="TOC1"/>
        <w:rPr>
          <w:del w:id="7419" w:author="Mohsen Jafarinejad" w:date="2019-05-12T10:50:00Z"/>
          <w:rFonts w:eastAsiaTheme="minorEastAsia"/>
          <w:b w:val="0"/>
          <w:bCs w:val="0"/>
          <w:sz w:val="22"/>
          <w:szCs w:val="22"/>
          <w:rPrChange w:id="7420" w:author="Mohsen Jafarinejad" w:date="2019-05-12T10:59:00Z">
            <w:rPr>
              <w:del w:id="7421" w:author="Mohsen Jafarinejad" w:date="2019-05-12T10:50:00Z"/>
              <w:rFonts w:eastAsiaTheme="minorEastAsia"/>
            </w:rPr>
          </w:rPrChange>
        </w:rPr>
        <w:pPrChange w:id="7422" w:author="Mohsen Jafarinejad" w:date="2019-05-12T10:50:00Z">
          <w:pPr>
            <w:pStyle w:val="TOC1"/>
          </w:pPr>
        </w:pPrChange>
      </w:pPr>
      <w:del w:id="7423" w:author="Mohsen Jafarinejad" w:date="2019-05-12T10:50:00Z">
        <w:r w:rsidRPr="00974A00" w:rsidDel="009667A9">
          <w:rPr>
            <w:sz w:val="22"/>
            <w:szCs w:val="22"/>
            <w:rtl/>
            <w:rPrChange w:id="7424" w:author="Mohsen Jafarinejad" w:date="2019-05-12T10:59:00Z">
              <w:rPr>
                <w:rStyle w:val="Hyperlink"/>
                <w:sz w:val="24"/>
                <w:szCs w:val="24"/>
                <w:rtl/>
              </w:rPr>
            </w:rPrChange>
          </w:rPr>
          <w:delText xml:space="preserve">شکل </w:delText>
        </w:r>
        <w:r w:rsidR="0084216E" w:rsidRPr="00974A00" w:rsidDel="009667A9">
          <w:rPr>
            <w:sz w:val="22"/>
            <w:szCs w:val="22"/>
            <w:rtl/>
            <w:rPrChange w:id="7425" w:author="Mohsen Jafarinejad" w:date="2019-05-12T10:59:00Z">
              <w:rPr>
                <w:rStyle w:val="Hyperlink"/>
                <w:sz w:val="24"/>
                <w:szCs w:val="24"/>
                <w:rtl/>
              </w:rPr>
            </w:rPrChange>
          </w:rPr>
          <w:delText>4-25</w:delText>
        </w:r>
        <w:r w:rsidRPr="00974A00" w:rsidDel="009667A9">
          <w:rPr>
            <w:sz w:val="22"/>
            <w:szCs w:val="22"/>
            <w:rtl/>
            <w:rPrChange w:id="7426" w:author="Mohsen Jafarinejad" w:date="2019-05-12T10:59:00Z">
              <w:rPr>
                <w:rStyle w:val="Hyperlink"/>
                <w:sz w:val="24"/>
                <w:szCs w:val="24"/>
                <w:rtl/>
              </w:rPr>
            </w:rPrChange>
          </w:rPr>
          <w:delText xml:space="preserve"> نمودار اثر اغتشاش بر عملکرد پ</w:delText>
        </w:r>
        <w:r w:rsidRPr="00974A00" w:rsidDel="009667A9">
          <w:rPr>
            <w:rFonts w:hint="cs"/>
            <w:sz w:val="22"/>
            <w:szCs w:val="22"/>
            <w:rtl/>
            <w:rPrChange w:id="7427" w:author="Mohsen Jafarinejad" w:date="2019-05-12T10:59:00Z">
              <w:rPr>
                <w:rStyle w:val="Hyperlink"/>
                <w:rFonts w:hint="cs"/>
                <w:sz w:val="24"/>
                <w:szCs w:val="24"/>
                <w:rtl/>
              </w:rPr>
            </w:rPrChange>
          </w:rPr>
          <w:delText>یل</w:delText>
        </w:r>
        <w:r w:rsidRPr="00974A00" w:rsidDel="009667A9">
          <w:rPr>
            <w:sz w:val="22"/>
            <w:szCs w:val="22"/>
            <w:rtl/>
            <w:rPrChange w:id="7428" w:author="Mohsen Jafarinejad" w:date="2019-05-12T10:59:00Z">
              <w:rPr>
                <w:rStyle w:val="Hyperlink"/>
                <w:sz w:val="24"/>
                <w:szCs w:val="24"/>
                <w:rtl/>
              </w:rPr>
            </w:rPrChange>
          </w:rPr>
          <w:delText xml:space="preserve"> مدلساز</w:delText>
        </w:r>
        <w:r w:rsidRPr="00974A00" w:rsidDel="009667A9">
          <w:rPr>
            <w:rFonts w:hint="cs"/>
            <w:sz w:val="22"/>
            <w:szCs w:val="22"/>
            <w:rtl/>
            <w:rPrChange w:id="7429" w:author="Mohsen Jafarinejad" w:date="2019-05-12T10:59:00Z">
              <w:rPr>
                <w:rStyle w:val="Hyperlink"/>
                <w:rFonts w:hint="cs"/>
                <w:sz w:val="24"/>
                <w:szCs w:val="24"/>
                <w:rtl/>
              </w:rPr>
            </w:rPrChange>
          </w:rPr>
          <w:delText>ی</w:delText>
        </w:r>
        <w:r w:rsidRPr="00974A00" w:rsidDel="009667A9">
          <w:rPr>
            <w:sz w:val="22"/>
            <w:szCs w:val="22"/>
            <w:rtl/>
            <w:rPrChange w:id="7430" w:author="Mohsen Jafarinejad" w:date="2019-05-12T10:59:00Z">
              <w:rPr>
                <w:rStyle w:val="Hyperlink"/>
                <w:sz w:val="24"/>
                <w:szCs w:val="24"/>
                <w:rtl/>
              </w:rPr>
            </w:rPrChange>
          </w:rPr>
          <w:delText xml:space="preserve"> شده</w:delText>
        </w:r>
        <w:r w:rsidRPr="00974A00" w:rsidDel="009667A9">
          <w:rPr>
            <w:webHidden/>
            <w:sz w:val="22"/>
            <w:szCs w:val="22"/>
            <w:rPrChange w:id="7431" w:author="Mohsen Jafarinejad" w:date="2019-05-12T10:59:00Z">
              <w:rPr>
                <w:webHidden/>
                <w:sz w:val="24"/>
                <w:szCs w:val="24"/>
              </w:rPr>
            </w:rPrChange>
          </w:rPr>
          <w:tab/>
        </w:r>
      </w:del>
      <w:ins w:id="7432" w:author="Mohsen" w:date="2019-03-18T01:27:00Z">
        <w:del w:id="7433" w:author="Mohsen Jafarinejad" w:date="2019-04-06T08:42:00Z">
          <w:r w:rsidR="00C607BA" w:rsidRPr="00974A00" w:rsidDel="005222D8">
            <w:rPr>
              <w:webHidden/>
              <w:sz w:val="22"/>
              <w:szCs w:val="22"/>
              <w:rtl/>
              <w:rPrChange w:id="7434" w:author="Mohsen Jafarinejad" w:date="2019-05-12T10:59:00Z">
                <w:rPr>
                  <w:webHidden/>
                  <w:sz w:val="24"/>
                  <w:szCs w:val="24"/>
                  <w:rtl/>
                </w:rPr>
              </w:rPrChange>
            </w:rPr>
            <w:delText>96</w:delText>
          </w:r>
        </w:del>
      </w:ins>
      <w:del w:id="7435" w:author="Mohsen Jafarinejad" w:date="2019-04-06T08:42:00Z">
        <w:r w:rsidRPr="00974A00" w:rsidDel="005222D8">
          <w:rPr>
            <w:webHidden/>
            <w:sz w:val="22"/>
            <w:szCs w:val="22"/>
            <w:rPrChange w:id="7436" w:author="Mohsen Jafarinejad" w:date="2019-05-12T10:59:00Z">
              <w:rPr>
                <w:webHidden/>
                <w:sz w:val="24"/>
                <w:szCs w:val="24"/>
              </w:rPr>
            </w:rPrChange>
          </w:rPr>
          <w:delText>107</w:delText>
        </w:r>
      </w:del>
    </w:p>
    <w:p w14:paraId="1756B17E" w14:textId="1A97295B" w:rsidR="00433777" w:rsidRPr="00974A00" w:rsidDel="009667A9" w:rsidRDefault="00433777">
      <w:pPr>
        <w:pStyle w:val="TOC1"/>
        <w:rPr>
          <w:del w:id="7437" w:author="Mohsen Jafarinejad" w:date="2019-05-12T10:50:00Z"/>
          <w:rFonts w:eastAsiaTheme="minorEastAsia"/>
          <w:b w:val="0"/>
          <w:bCs w:val="0"/>
          <w:sz w:val="22"/>
          <w:szCs w:val="22"/>
          <w:rPrChange w:id="7438" w:author="Mohsen Jafarinejad" w:date="2019-05-12T10:59:00Z">
            <w:rPr>
              <w:del w:id="7439" w:author="Mohsen Jafarinejad" w:date="2019-05-12T10:50:00Z"/>
              <w:rFonts w:eastAsiaTheme="minorEastAsia"/>
            </w:rPr>
          </w:rPrChange>
        </w:rPr>
        <w:pPrChange w:id="7440" w:author="Mohsen Jafarinejad" w:date="2019-05-12T10:50:00Z">
          <w:pPr>
            <w:pStyle w:val="TOC1"/>
          </w:pPr>
        </w:pPrChange>
      </w:pPr>
      <w:del w:id="7441" w:author="Mohsen Jafarinejad" w:date="2019-05-12T10:50:00Z">
        <w:r w:rsidRPr="00974A00" w:rsidDel="009667A9">
          <w:rPr>
            <w:sz w:val="22"/>
            <w:szCs w:val="22"/>
            <w:rtl/>
            <w:rPrChange w:id="7442" w:author="Mohsen Jafarinejad" w:date="2019-05-12T10:59:00Z">
              <w:rPr>
                <w:rStyle w:val="Hyperlink"/>
                <w:sz w:val="24"/>
                <w:szCs w:val="24"/>
                <w:rtl/>
              </w:rPr>
            </w:rPrChange>
          </w:rPr>
          <w:delText>شکل</w:delText>
        </w:r>
        <w:r w:rsidR="0084216E" w:rsidRPr="00974A00" w:rsidDel="009667A9">
          <w:rPr>
            <w:sz w:val="22"/>
            <w:szCs w:val="22"/>
            <w:rtl/>
            <w:rPrChange w:id="7443" w:author="Mohsen Jafarinejad" w:date="2019-05-12T10:59:00Z">
              <w:rPr>
                <w:rStyle w:val="Hyperlink"/>
                <w:sz w:val="24"/>
                <w:szCs w:val="24"/>
                <w:rtl/>
              </w:rPr>
            </w:rPrChange>
          </w:rPr>
          <w:delText xml:space="preserve"> 4-26</w:delText>
        </w:r>
        <w:r w:rsidRPr="00974A00" w:rsidDel="009667A9">
          <w:rPr>
            <w:sz w:val="22"/>
            <w:szCs w:val="22"/>
            <w:rtl/>
            <w:rPrChange w:id="7444" w:author="Mohsen Jafarinejad" w:date="2019-05-12T10:59:00Z">
              <w:rPr>
                <w:rStyle w:val="Hyperlink"/>
                <w:sz w:val="24"/>
                <w:szCs w:val="24"/>
                <w:rtl/>
              </w:rPr>
            </w:rPrChange>
          </w:rPr>
          <w:delText xml:space="preserve"> نمودار اثر اغتشاش بر عملکرد پ</w:delText>
        </w:r>
        <w:r w:rsidRPr="00974A00" w:rsidDel="009667A9">
          <w:rPr>
            <w:rFonts w:hint="cs"/>
            <w:sz w:val="22"/>
            <w:szCs w:val="22"/>
            <w:rtl/>
            <w:rPrChange w:id="7445" w:author="Mohsen Jafarinejad" w:date="2019-05-12T10:59:00Z">
              <w:rPr>
                <w:rStyle w:val="Hyperlink"/>
                <w:rFonts w:hint="cs"/>
                <w:sz w:val="24"/>
                <w:szCs w:val="24"/>
                <w:rtl/>
              </w:rPr>
            </w:rPrChange>
          </w:rPr>
          <w:delText>یل</w:delText>
        </w:r>
        <w:r w:rsidRPr="00974A00" w:rsidDel="009667A9">
          <w:rPr>
            <w:sz w:val="22"/>
            <w:szCs w:val="22"/>
            <w:rtl/>
            <w:rPrChange w:id="7446" w:author="Mohsen Jafarinejad" w:date="2019-05-12T10:59:00Z">
              <w:rPr>
                <w:rStyle w:val="Hyperlink"/>
                <w:sz w:val="24"/>
                <w:szCs w:val="24"/>
                <w:rtl/>
              </w:rPr>
            </w:rPrChange>
          </w:rPr>
          <w:delText xml:space="preserve"> واقع</w:delText>
        </w:r>
        <w:r w:rsidRPr="00974A00" w:rsidDel="009667A9">
          <w:rPr>
            <w:rFonts w:hint="cs"/>
            <w:sz w:val="22"/>
            <w:szCs w:val="22"/>
            <w:rtl/>
            <w:rPrChange w:id="7447" w:author="Mohsen Jafarinejad" w:date="2019-05-12T10:59:00Z">
              <w:rPr>
                <w:rStyle w:val="Hyperlink"/>
                <w:rFonts w:hint="cs"/>
                <w:sz w:val="24"/>
                <w:szCs w:val="24"/>
                <w:rtl/>
              </w:rPr>
            </w:rPrChange>
          </w:rPr>
          <w:delText>ی</w:delText>
        </w:r>
        <w:r w:rsidRPr="00974A00" w:rsidDel="009667A9">
          <w:rPr>
            <w:webHidden/>
            <w:sz w:val="22"/>
            <w:szCs w:val="22"/>
            <w:rPrChange w:id="7448" w:author="Mohsen Jafarinejad" w:date="2019-05-12T10:59:00Z">
              <w:rPr>
                <w:webHidden/>
                <w:sz w:val="24"/>
                <w:szCs w:val="24"/>
              </w:rPr>
            </w:rPrChange>
          </w:rPr>
          <w:tab/>
        </w:r>
      </w:del>
      <w:ins w:id="7449" w:author="Mohsen" w:date="2019-03-18T01:27:00Z">
        <w:del w:id="7450" w:author="Mohsen Jafarinejad" w:date="2019-04-06T08:42:00Z">
          <w:r w:rsidR="00C607BA" w:rsidRPr="00974A00" w:rsidDel="005222D8">
            <w:rPr>
              <w:webHidden/>
              <w:sz w:val="22"/>
              <w:szCs w:val="22"/>
              <w:rtl/>
              <w:rPrChange w:id="7451" w:author="Mohsen Jafarinejad" w:date="2019-05-12T10:59:00Z">
                <w:rPr>
                  <w:webHidden/>
                  <w:sz w:val="24"/>
                  <w:szCs w:val="24"/>
                  <w:rtl/>
                </w:rPr>
              </w:rPrChange>
            </w:rPr>
            <w:delText>96</w:delText>
          </w:r>
        </w:del>
      </w:ins>
      <w:del w:id="7452" w:author="Mohsen Jafarinejad" w:date="2019-04-06T08:42:00Z">
        <w:r w:rsidRPr="00974A00" w:rsidDel="005222D8">
          <w:rPr>
            <w:webHidden/>
            <w:sz w:val="22"/>
            <w:szCs w:val="22"/>
            <w:rPrChange w:id="7453" w:author="Mohsen Jafarinejad" w:date="2019-05-12T10:59:00Z">
              <w:rPr>
                <w:webHidden/>
                <w:sz w:val="24"/>
                <w:szCs w:val="24"/>
              </w:rPr>
            </w:rPrChange>
          </w:rPr>
          <w:delText>107</w:delText>
        </w:r>
      </w:del>
    </w:p>
    <w:p w14:paraId="73E3FF78" w14:textId="66DAB501" w:rsidR="00433777" w:rsidRPr="00974A00" w:rsidDel="009667A9" w:rsidRDefault="00433777">
      <w:pPr>
        <w:pStyle w:val="TOC1"/>
        <w:rPr>
          <w:del w:id="7454" w:author="Mohsen Jafarinejad" w:date="2019-05-12T10:50:00Z"/>
          <w:rFonts w:eastAsiaTheme="minorEastAsia"/>
          <w:b w:val="0"/>
          <w:bCs w:val="0"/>
          <w:sz w:val="22"/>
          <w:szCs w:val="22"/>
          <w:rPrChange w:id="7455" w:author="Mohsen Jafarinejad" w:date="2019-05-12T10:59:00Z">
            <w:rPr>
              <w:del w:id="7456" w:author="Mohsen Jafarinejad" w:date="2019-05-12T10:50:00Z"/>
              <w:rFonts w:eastAsiaTheme="minorEastAsia"/>
            </w:rPr>
          </w:rPrChange>
        </w:rPr>
        <w:pPrChange w:id="7457" w:author="Mohsen Jafarinejad" w:date="2019-05-12T10:50:00Z">
          <w:pPr>
            <w:pStyle w:val="TOC1"/>
          </w:pPr>
        </w:pPrChange>
      </w:pPr>
      <w:del w:id="7458" w:author="Mohsen Jafarinejad" w:date="2019-05-12T10:50:00Z">
        <w:r w:rsidRPr="00974A00" w:rsidDel="009667A9">
          <w:rPr>
            <w:sz w:val="22"/>
            <w:szCs w:val="22"/>
            <w:rtl/>
            <w:rPrChange w:id="7459" w:author="Mohsen Jafarinejad" w:date="2019-05-12T10:59:00Z">
              <w:rPr>
                <w:rStyle w:val="Hyperlink"/>
                <w:sz w:val="24"/>
                <w:szCs w:val="24"/>
                <w:rtl/>
              </w:rPr>
            </w:rPrChange>
          </w:rPr>
          <w:delText xml:space="preserve">شکل </w:delText>
        </w:r>
        <w:r w:rsidR="0084216E" w:rsidRPr="00974A00" w:rsidDel="009667A9">
          <w:rPr>
            <w:sz w:val="22"/>
            <w:szCs w:val="22"/>
            <w:rtl/>
            <w:rPrChange w:id="7460" w:author="Mohsen Jafarinejad" w:date="2019-05-12T10:59:00Z">
              <w:rPr>
                <w:rStyle w:val="Hyperlink"/>
                <w:sz w:val="24"/>
                <w:szCs w:val="24"/>
                <w:rtl/>
              </w:rPr>
            </w:rPrChange>
          </w:rPr>
          <w:delText>4-27</w:delText>
        </w:r>
        <w:r w:rsidRPr="00974A00" w:rsidDel="009667A9">
          <w:rPr>
            <w:sz w:val="22"/>
            <w:szCs w:val="22"/>
            <w:rtl/>
            <w:rPrChange w:id="7461" w:author="Mohsen Jafarinejad" w:date="2019-05-12T10:59:00Z">
              <w:rPr>
                <w:rStyle w:val="Hyperlink"/>
                <w:sz w:val="24"/>
                <w:szCs w:val="24"/>
                <w:rtl/>
              </w:rPr>
            </w:rPrChange>
          </w:rPr>
          <w:delText xml:space="preserve"> نمودار اثر غلظت سابستر بر عملکرد پ</w:delText>
        </w:r>
        <w:r w:rsidRPr="00974A00" w:rsidDel="009667A9">
          <w:rPr>
            <w:rFonts w:hint="cs"/>
            <w:sz w:val="22"/>
            <w:szCs w:val="22"/>
            <w:rtl/>
            <w:rPrChange w:id="7462" w:author="Mohsen Jafarinejad" w:date="2019-05-12T10:59:00Z">
              <w:rPr>
                <w:rStyle w:val="Hyperlink"/>
                <w:rFonts w:hint="cs"/>
                <w:sz w:val="24"/>
                <w:szCs w:val="24"/>
                <w:rtl/>
              </w:rPr>
            </w:rPrChange>
          </w:rPr>
          <w:delText>یل</w:delText>
        </w:r>
        <w:r w:rsidRPr="00974A00" w:rsidDel="009667A9">
          <w:rPr>
            <w:sz w:val="22"/>
            <w:szCs w:val="22"/>
            <w:rtl/>
            <w:rPrChange w:id="7463" w:author="Mohsen Jafarinejad" w:date="2019-05-12T10:59:00Z">
              <w:rPr>
                <w:rStyle w:val="Hyperlink"/>
                <w:sz w:val="24"/>
                <w:szCs w:val="24"/>
                <w:rtl/>
              </w:rPr>
            </w:rPrChange>
          </w:rPr>
          <w:delText xml:space="preserve"> مدلساز</w:delText>
        </w:r>
        <w:r w:rsidRPr="00974A00" w:rsidDel="009667A9">
          <w:rPr>
            <w:rFonts w:hint="cs"/>
            <w:sz w:val="22"/>
            <w:szCs w:val="22"/>
            <w:rtl/>
            <w:rPrChange w:id="7464" w:author="Mohsen Jafarinejad" w:date="2019-05-12T10:59:00Z">
              <w:rPr>
                <w:rStyle w:val="Hyperlink"/>
                <w:rFonts w:hint="cs"/>
                <w:sz w:val="24"/>
                <w:szCs w:val="24"/>
                <w:rtl/>
              </w:rPr>
            </w:rPrChange>
          </w:rPr>
          <w:delText>ی</w:delText>
        </w:r>
        <w:r w:rsidRPr="00974A00" w:rsidDel="009667A9">
          <w:rPr>
            <w:sz w:val="22"/>
            <w:szCs w:val="22"/>
            <w:rtl/>
            <w:rPrChange w:id="7465" w:author="Mohsen Jafarinejad" w:date="2019-05-12T10:59:00Z">
              <w:rPr>
                <w:rStyle w:val="Hyperlink"/>
                <w:sz w:val="24"/>
                <w:szCs w:val="24"/>
                <w:rtl/>
              </w:rPr>
            </w:rPrChange>
          </w:rPr>
          <w:delText xml:space="preserve"> شده</w:delText>
        </w:r>
        <w:r w:rsidRPr="00974A00" w:rsidDel="009667A9">
          <w:rPr>
            <w:webHidden/>
            <w:sz w:val="22"/>
            <w:szCs w:val="22"/>
            <w:rPrChange w:id="7466" w:author="Mohsen Jafarinejad" w:date="2019-05-12T10:59:00Z">
              <w:rPr>
                <w:webHidden/>
                <w:sz w:val="24"/>
                <w:szCs w:val="24"/>
              </w:rPr>
            </w:rPrChange>
          </w:rPr>
          <w:tab/>
        </w:r>
      </w:del>
      <w:ins w:id="7467" w:author="Mohsen" w:date="2019-03-18T01:27:00Z">
        <w:del w:id="7468" w:author="Mohsen Jafarinejad" w:date="2019-04-06T08:42:00Z">
          <w:r w:rsidR="00C607BA" w:rsidRPr="00974A00" w:rsidDel="005222D8">
            <w:rPr>
              <w:webHidden/>
              <w:sz w:val="22"/>
              <w:szCs w:val="22"/>
              <w:rtl/>
              <w:rPrChange w:id="7469" w:author="Mohsen Jafarinejad" w:date="2019-05-12T10:59:00Z">
                <w:rPr>
                  <w:webHidden/>
                  <w:sz w:val="24"/>
                  <w:szCs w:val="24"/>
                  <w:rtl/>
                </w:rPr>
              </w:rPrChange>
            </w:rPr>
            <w:delText>97</w:delText>
          </w:r>
        </w:del>
      </w:ins>
      <w:del w:id="7470" w:author="Mohsen Jafarinejad" w:date="2019-04-06T08:42:00Z">
        <w:r w:rsidRPr="00974A00" w:rsidDel="005222D8">
          <w:rPr>
            <w:webHidden/>
            <w:sz w:val="22"/>
            <w:szCs w:val="22"/>
            <w:rPrChange w:id="7471" w:author="Mohsen Jafarinejad" w:date="2019-05-12T10:59:00Z">
              <w:rPr>
                <w:webHidden/>
                <w:sz w:val="24"/>
                <w:szCs w:val="24"/>
              </w:rPr>
            </w:rPrChange>
          </w:rPr>
          <w:delText>108</w:delText>
        </w:r>
      </w:del>
    </w:p>
    <w:p w14:paraId="0CCC907D" w14:textId="1F3F4264" w:rsidR="00433777" w:rsidRPr="00974A00" w:rsidDel="009667A9" w:rsidRDefault="00433777">
      <w:pPr>
        <w:pStyle w:val="TOC1"/>
        <w:rPr>
          <w:del w:id="7472" w:author="Mohsen Jafarinejad" w:date="2019-05-12T10:50:00Z"/>
          <w:rFonts w:eastAsiaTheme="minorEastAsia"/>
          <w:b w:val="0"/>
          <w:bCs w:val="0"/>
          <w:sz w:val="22"/>
          <w:szCs w:val="22"/>
          <w:rPrChange w:id="7473" w:author="Mohsen Jafarinejad" w:date="2019-05-12T10:59:00Z">
            <w:rPr>
              <w:del w:id="7474" w:author="Mohsen Jafarinejad" w:date="2019-05-12T10:50:00Z"/>
              <w:rFonts w:eastAsiaTheme="minorEastAsia"/>
            </w:rPr>
          </w:rPrChange>
        </w:rPr>
        <w:pPrChange w:id="7475" w:author="Mohsen Jafarinejad" w:date="2019-05-12T10:50:00Z">
          <w:pPr>
            <w:pStyle w:val="TOC1"/>
          </w:pPr>
        </w:pPrChange>
      </w:pPr>
      <w:del w:id="7476" w:author="Mohsen Jafarinejad" w:date="2019-05-12T10:50:00Z">
        <w:r w:rsidRPr="00974A00" w:rsidDel="009667A9">
          <w:rPr>
            <w:sz w:val="22"/>
            <w:szCs w:val="22"/>
            <w:rtl/>
            <w:rPrChange w:id="7477" w:author="Mohsen Jafarinejad" w:date="2019-05-12T10:59:00Z">
              <w:rPr>
                <w:rStyle w:val="Hyperlink"/>
                <w:sz w:val="24"/>
                <w:szCs w:val="24"/>
                <w:rtl/>
              </w:rPr>
            </w:rPrChange>
          </w:rPr>
          <w:delText xml:space="preserve">شکل </w:delText>
        </w:r>
        <w:r w:rsidR="0084216E" w:rsidRPr="00974A00" w:rsidDel="009667A9">
          <w:rPr>
            <w:sz w:val="22"/>
            <w:szCs w:val="22"/>
            <w:rtl/>
            <w:rPrChange w:id="7478" w:author="Mohsen Jafarinejad" w:date="2019-05-12T10:59:00Z">
              <w:rPr>
                <w:rStyle w:val="Hyperlink"/>
                <w:sz w:val="24"/>
                <w:szCs w:val="24"/>
                <w:rtl/>
              </w:rPr>
            </w:rPrChange>
          </w:rPr>
          <w:delText>4-28</w:delText>
        </w:r>
        <w:r w:rsidRPr="00974A00" w:rsidDel="009667A9">
          <w:rPr>
            <w:sz w:val="22"/>
            <w:szCs w:val="22"/>
            <w:rtl/>
            <w:rPrChange w:id="7479" w:author="Mohsen Jafarinejad" w:date="2019-05-12T10:59:00Z">
              <w:rPr>
                <w:rStyle w:val="Hyperlink"/>
                <w:sz w:val="24"/>
                <w:szCs w:val="24"/>
                <w:rtl/>
              </w:rPr>
            </w:rPrChange>
          </w:rPr>
          <w:delText xml:space="preserve"> نمودار اثر غلظت سابستر بر توان پ</w:delText>
        </w:r>
        <w:r w:rsidRPr="00974A00" w:rsidDel="009667A9">
          <w:rPr>
            <w:rFonts w:hint="cs"/>
            <w:sz w:val="22"/>
            <w:szCs w:val="22"/>
            <w:rtl/>
            <w:rPrChange w:id="7480" w:author="Mohsen Jafarinejad" w:date="2019-05-12T10:59:00Z">
              <w:rPr>
                <w:rStyle w:val="Hyperlink"/>
                <w:rFonts w:hint="cs"/>
                <w:sz w:val="24"/>
                <w:szCs w:val="24"/>
                <w:rtl/>
              </w:rPr>
            </w:rPrChange>
          </w:rPr>
          <w:delText>یل</w:delText>
        </w:r>
        <w:r w:rsidRPr="00974A00" w:rsidDel="009667A9">
          <w:rPr>
            <w:sz w:val="22"/>
            <w:szCs w:val="22"/>
            <w:rtl/>
            <w:rPrChange w:id="7481" w:author="Mohsen Jafarinejad" w:date="2019-05-12T10:59:00Z">
              <w:rPr>
                <w:rStyle w:val="Hyperlink"/>
                <w:sz w:val="24"/>
                <w:szCs w:val="24"/>
                <w:rtl/>
              </w:rPr>
            </w:rPrChange>
          </w:rPr>
          <w:delText xml:space="preserve"> مدلساز</w:delText>
        </w:r>
        <w:r w:rsidRPr="00974A00" w:rsidDel="009667A9">
          <w:rPr>
            <w:rFonts w:hint="cs"/>
            <w:sz w:val="22"/>
            <w:szCs w:val="22"/>
            <w:rtl/>
            <w:rPrChange w:id="7482" w:author="Mohsen Jafarinejad" w:date="2019-05-12T10:59:00Z">
              <w:rPr>
                <w:rStyle w:val="Hyperlink"/>
                <w:rFonts w:hint="cs"/>
                <w:sz w:val="24"/>
                <w:szCs w:val="24"/>
                <w:rtl/>
              </w:rPr>
            </w:rPrChange>
          </w:rPr>
          <w:delText>ی</w:delText>
        </w:r>
        <w:r w:rsidRPr="00974A00" w:rsidDel="009667A9">
          <w:rPr>
            <w:sz w:val="22"/>
            <w:szCs w:val="22"/>
            <w:rtl/>
            <w:rPrChange w:id="7483" w:author="Mohsen Jafarinejad" w:date="2019-05-12T10:59:00Z">
              <w:rPr>
                <w:rStyle w:val="Hyperlink"/>
                <w:sz w:val="24"/>
                <w:szCs w:val="24"/>
                <w:rtl/>
              </w:rPr>
            </w:rPrChange>
          </w:rPr>
          <w:delText xml:space="preserve"> شده</w:delText>
        </w:r>
        <w:r w:rsidRPr="00974A00" w:rsidDel="009667A9">
          <w:rPr>
            <w:webHidden/>
            <w:sz w:val="22"/>
            <w:szCs w:val="22"/>
            <w:rPrChange w:id="7484" w:author="Mohsen Jafarinejad" w:date="2019-05-12T10:59:00Z">
              <w:rPr>
                <w:webHidden/>
                <w:sz w:val="24"/>
                <w:szCs w:val="24"/>
              </w:rPr>
            </w:rPrChange>
          </w:rPr>
          <w:tab/>
        </w:r>
      </w:del>
      <w:ins w:id="7485" w:author="Mohsen" w:date="2019-03-18T01:27:00Z">
        <w:del w:id="7486" w:author="Mohsen Jafarinejad" w:date="2019-04-06T08:42:00Z">
          <w:r w:rsidR="00C607BA" w:rsidRPr="00974A00" w:rsidDel="005222D8">
            <w:rPr>
              <w:webHidden/>
              <w:sz w:val="22"/>
              <w:szCs w:val="22"/>
              <w:rtl/>
              <w:rPrChange w:id="7487" w:author="Mohsen Jafarinejad" w:date="2019-05-12T10:59:00Z">
                <w:rPr>
                  <w:webHidden/>
                  <w:sz w:val="24"/>
                  <w:szCs w:val="24"/>
                  <w:rtl/>
                </w:rPr>
              </w:rPrChange>
            </w:rPr>
            <w:delText>97</w:delText>
          </w:r>
        </w:del>
      </w:ins>
      <w:del w:id="7488" w:author="Mohsen Jafarinejad" w:date="2019-04-06T08:42:00Z">
        <w:r w:rsidRPr="00974A00" w:rsidDel="005222D8">
          <w:rPr>
            <w:webHidden/>
            <w:sz w:val="22"/>
            <w:szCs w:val="22"/>
            <w:rPrChange w:id="7489" w:author="Mohsen Jafarinejad" w:date="2019-05-12T10:59:00Z">
              <w:rPr>
                <w:webHidden/>
                <w:sz w:val="24"/>
                <w:szCs w:val="24"/>
              </w:rPr>
            </w:rPrChange>
          </w:rPr>
          <w:delText>108</w:delText>
        </w:r>
      </w:del>
    </w:p>
    <w:p w14:paraId="1ECFC27C" w14:textId="1C55A449" w:rsidR="00433777" w:rsidRPr="00974A00" w:rsidDel="009667A9" w:rsidRDefault="00433777">
      <w:pPr>
        <w:pStyle w:val="TOC1"/>
        <w:rPr>
          <w:del w:id="7490" w:author="Mohsen Jafarinejad" w:date="2019-05-12T10:50:00Z"/>
          <w:rFonts w:eastAsiaTheme="minorEastAsia"/>
          <w:b w:val="0"/>
          <w:bCs w:val="0"/>
          <w:sz w:val="22"/>
          <w:szCs w:val="22"/>
          <w:rPrChange w:id="7491" w:author="Mohsen Jafarinejad" w:date="2019-05-12T10:59:00Z">
            <w:rPr>
              <w:del w:id="7492" w:author="Mohsen Jafarinejad" w:date="2019-05-12T10:50:00Z"/>
              <w:rFonts w:eastAsiaTheme="minorEastAsia"/>
            </w:rPr>
          </w:rPrChange>
        </w:rPr>
        <w:pPrChange w:id="7493" w:author="Mohsen Jafarinejad" w:date="2019-05-12T10:50:00Z">
          <w:pPr>
            <w:pStyle w:val="TOC1"/>
          </w:pPr>
        </w:pPrChange>
      </w:pPr>
      <w:del w:id="7494" w:author="Mohsen Jafarinejad" w:date="2019-05-12T10:50:00Z">
        <w:r w:rsidRPr="00974A00" w:rsidDel="009667A9">
          <w:rPr>
            <w:sz w:val="22"/>
            <w:szCs w:val="22"/>
            <w:rtl/>
            <w:rPrChange w:id="7495" w:author="Mohsen Jafarinejad" w:date="2019-05-12T10:59:00Z">
              <w:rPr>
                <w:rStyle w:val="Hyperlink"/>
                <w:sz w:val="24"/>
                <w:szCs w:val="24"/>
                <w:rtl/>
              </w:rPr>
            </w:rPrChange>
          </w:rPr>
          <w:delText xml:space="preserve">شکل </w:delText>
        </w:r>
        <w:r w:rsidR="0084216E" w:rsidRPr="00974A00" w:rsidDel="009667A9">
          <w:rPr>
            <w:sz w:val="22"/>
            <w:szCs w:val="22"/>
            <w:rtl/>
            <w:rPrChange w:id="7496" w:author="Mohsen Jafarinejad" w:date="2019-05-12T10:59:00Z">
              <w:rPr>
                <w:rStyle w:val="Hyperlink"/>
                <w:sz w:val="24"/>
                <w:szCs w:val="24"/>
                <w:rtl/>
              </w:rPr>
            </w:rPrChange>
          </w:rPr>
          <w:delText>4-29</w:delText>
        </w:r>
        <w:r w:rsidRPr="00974A00" w:rsidDel="009667A9">
          <w:rPr>
            <w:sz w:val="22"/>
            <w:szCs w:val="22"/>
            <w:rtl/>
            <w:rPrChange w:id="7497" w:author="Mohsen Jafarinejad" w:date="2019-05-12T10:59:00Z">
              <w:rPr>
                <w:rStyle w:val="Hyperlink"/>
                <w:sz w:val="24"/>
                <w:szCs w:val="24"/>
                <w:rtl/>
              </w:rPr>
            </w:rPrChange>
          </w:rPr>
          <w:delText xml:space="preserve"> نمودار اثر غلظت سابستر بر توان پ</w:delText>
        </w:r>
        <w:r w:rsidRPr="00974A00" w:rsidDel="009667A9">
          <w:rPr>
            <w:rFonts w:hint="cs"/>
            <w:sz w:val="22"/>
            <w:szCs w:val="22"/>
            <w:rtl/>
            <w:rPrChange w:id="7498" w:author="Mohsen Jafarinejad" w:date="2019-05-12T10:59:00Z">
              <w:rPr>
                <w:rStyle w:val="Hyperlink"/>
                <w:rFonts w:hint="cs"/>
                <w:sz w:val="24"/>
                <w:szCs w:val="24"/>
                <w:rtl/>
              </w:rPr>
            </w:rPrChange>
          </w:rPr>
          <w:delText>یل</w:delText>
        </w:r>
        <w:r w:rsidRPr="00974A00" w:rsidDel="009667A9">
          <w:rPr>
            <w:sz w:val="22"/>
            <w:szCs w:val="22"/>
            <w:rtl/>
            <w:rPrChange w:id="7499" w:author="Mohsen Jafarinejad" w:date="2019-05-12T10:59:00Z">
              <w:rPr>
                <w:rStyle w:val="Hyperlink"/>
                <w:sz w:val="24"/>
                <w:szCs w:val="24"/>
                <w:rtl/>
              </w:rPr>
            </w:rPrChange>
          </w:rPr>
          <w:delText xml:space="preserve"> آزما</w:delText>
        </w:r>
        <w:r w:rsidRPr="00974A00" w:rsidDel="009667A9">
          <w:rPr>
            <w:rFonts w:hint="cs"/>
            <w:sz w:val="22"/>
            <w:szCs w:val="22"/>
            <w:rtl/>
            <w:rPrChange w:id="7500" w:author="Mohsen Jafarinejad" w:date="2019-05-12T10:59:00Z">
              <w:rPr>
                <w:rStyle w:val="Hyperlink"/>
                <w:rFonts w:hint="cs"/>
                <w:sz w:val="24"/>
                <w:szCs w:val="24"/>
                <w:rtl/>
              </w:rPr>
            </w:rPrChange>
          </w:rPr>
          <w:delText>یشگاهی</w:delText>
        </w:r>
        <w:r w:rsidRPr="00974A00" w:rsidDel="009667A9">
          <w:rPr>
            <w:webHidden/>
            <w:sz w:val="22"/>
            <w:szCs w:val="22"/>
            <w:rPrChange w:id="7501" w:author="Mohsen Jafarinejad" w:date="2019-05-12T10:59:00Z">
              <w:rPr>
                <w:webHidden/>
                <w:sz w:val="24"/>
                <w:szCs w:val="24"/>
              </w:rPr>
            </w:rPrChange>
          </w:rPr>
          <w:tab/>
        </w:r>
      </w:del>
      <w:ins w:id="7502" w:author="Mohsen" w:date="2019-03-18T01:27:00Z">
        <w:del w:id="7503" w:author="Mohsen Jafarinejad" w:date="2019-04-06T08:42:00Z">
          <w:r w:rsidR="00C607BA" w:rsidRPr="00974A00" w:rsidDel="005222D8">
            <w:rPr>
              <w:webHidden/>
              <w:sz w:val="22"/>
              <w:szCs w:val="22"/>
              <w:rtl/>
              <w:rPrChange w:id="7504" w:author="Mohsen Jafarinejad" w:date="2019-05-12T10:59:00Z">
                <w:rPr>
                  <w:webHidden/>
                  <w:sz w:val="24"/>
                  <w:szCs w:val="24"/>
                  <w:rtl/>
                </w:rPr>
              </w:rPrChange>
            </w:rPr>
            <w:delText>98</w:delText>
          </w:r>
        </w:del>
      </w:ins>
      <w:del w:id="7505" w:author="Mohsen Jafarinejad" w:date="2019-04-06T08:42:00Z">
        <w:r w:rsidRPr="00974A00" w:rsidDel="005222D8">
          <w:rPr>
            <w:webHidden/>
            <w:sz w:val="22"/>
            <w:szCs w:val="22"/>
            <w:rPrChange w:id="7506" w:author="Mohsen Jafarinejad" w:date="2019-05-12T10:59:00Z">
              <w:rPr>
                <w:webHidden/>
                <w:sz w:val="24"/>
                <w:szCs w:val="24"/>
              </w:rPr>
            </w:rPrChange>
          </w:rPr>
          <w:delText>109</w:delText>
        </w:r>
      </w:del>
    </w:p>
    <w:p w14:paraId="2364D5EE" w14:textId="31E710CC" w:rsidR="00433777" w:rsidRPr="00974A00" w:rsidDel="009667A9" w:rsidRDefault="00433777">
      <w:pPr>
        <w:pStyle w:val="TOC1"/>
        <w:rPr>
          <w:del w:id="7507" w:author="Mohsen Jafarinejad" w:date="2019-05-12T10:50:00Z"/>
          <w:rFonts w:eastAsiaTheme="minorEastAsia"/>
          <w:b w:val="0"/>
          <w:bCs w:val="0"/>
          <w:sz w:val="22"/>
          <w:szCs w:val="22"/>
          <w:rPrChange w:id="7508" w:author="Mohsen Jafarinejad" w:date="2019-05-12T10:59:00Z">
            <w:rPr>
              <w:del w:id="7509" w:author="Mohsen Jafarinejad" w:date="2019-05-12T10:50:00Z"/>
              <w:rFonts w:eastAsiaTheme="minorEastAsia"/>
            </w:rPr>
          </w:rPrChange>
        </w:rPr>
        <w:pPrChange w:id="7510" w:author="Mohsen Jafarinejad" w:date="2019-05-12T10:50:00Z">
          <w:pPr>
            <w:pStyle w:val="TOC1"/>
          </w:pPr>
        </w:pPrChange>
      </w:pPr>
      <w:del w:id="7511" w:author="Mohsen Jafarinejad" w:date="2019-05-12T10:50:00Z">
        <w:r w:rsidRPr="00974A00" w:rsidDel="009667A9">
          <w:rPr>
            <w:sz w:val="22"/>
            <w:szCs w:val="22"/>
            <w:rtl/>
            <w:rPrChange w:id="7512" w:author="Mohsen Jafarinejad" w:date="2019-05-12T10:59:00Z">
              <w:rPr>
                <w:rStyle w:val="Hyperlink"/>
                <w:sz w:val="24"/>
                <w:szCs w:val="24"/>
                <w:rtl/>
              </w:rPr>
            </w:rPrChange>
          </w:rPr>
          <w:delText xml:space="preserve">شکل </w:delText>
        </w:r>
        <w:r w:rsidR="0084216E" w:rsidRPr="00974A00" w:rsidDel="009667A9">
          <w:rPr>
            <w:sz w:val="22"/>
            <w:szCs w:val="22"/>
            <w:rtl/>
            <w:rPrChange w:id="7513" w:author="Mohsen Jafarinejad" w:date="2019-05-12T10:59:00Z">
              <w:rPr>
                <w:rStyle w:val="Hyperlink"/>
                <w:sz w:val="24"/>
                <w:szCs w:val="24"/>
                <w:rtl/>
              </w:rPr>
            </w:rPrChange>
          </w:rPr>
          <w:delText>4-30</w:delText>
        </w:r>
        <w:r w:rsidRPr="00974A00" w:rsidDel="009667A9">
          <w:rPr>
            <w:sz w:val="22"/>
            <w:szCs w:val="22"/>
            <w:rtl/>
            <w:rPrChange w:id="7514" w:author="Mohsen Jafarinejad" w:date="2019-05-12T10:59:00Z">
              <w:rPr>
                <w:rStyle w:val="Hyperlink"/>
                <w:sz w:val="24"/>
                <w:szCs w:val="24"/>
                <w:rtl/>
              </w:rPr>
            </w:rPrChange>
          </w:rPr>
          <w:delText xml:space="preserve"> نمودار اثر غلظت سابستر بر عملکرد پ</w:delText>
        </w:r>
        <w:r w:rsidRPr="00974A00" w:rsidDel="009667A9">
          <w:rPr>
            <w:rFonts w:hint="cs"/>
            <w:sz w:val="22"/>
            <w:szCs w:val="22"/>
            <w:rtl/>
            <w:rPrChange w:id="7515" w:author="Mohsen Jafarinejad" w:date="2019-05-12T10:59:00Z">
              <w:rPr>
                <w:rStyle w:val="Hyperlink"/>
                <w:rFonts w:hint="cs"/>
                <w:sz w:val="24"/>
                <w:szCs w:val="24"/>
                <w:rtl/>
              </w:rPr>
            </w:rPrChange>
          </w:rPr>
          <w:delText>یل</w:delText>
        </w:r>
        <w:r w:rsidRPr="00974A00" w:rsidDel="009667A9">
          <w:rPr>
            <w:sz w:val="22"/>
            <w:szCs w:val="22"/>
            <w:rtl/>
            <w:rPrChange w:id="7516" w:author="Mohsen Jafarinejad" w:date="2019-05-12T10:59:00Z">
              <w:rPr>
                <w:rStyle w:val="Hyperlink"/>
                <w:sz w:val="24"/>
                <w:szCs w:val="24"/>
                <w:rtl/>
              </w:rPr>
            </w:rPrChange>
          </w:rPr>
          <w:delText xml:space="preserve"> آزما</w:delText>
        </w:r>
        <w:r w:rsidRPr="00974A00" w:rsidDel="009667A9">
          <w:rPr>
            <w:rFonts w:hint="cs"/>
            <w:sz w:val="22"/>
            <w:szCs w:val="22"/>
            <w:rtl/>
            <w:rPrChange w:id="7517" w:author="Mohsen Jafarinejad" w:date="2019-05-12T10:59:00Z">
              <w:rPr>
                <w:rStyle w:val="Hyperlink"/>
                <w:rFonts w:hint="cs"/>
                <w:sz w:val="24"/>
                <w:szCs w:val="24"/>
                <w:rtl/>
              </w:rPr>
            </w:rPrChange>
          </w:rPr>
          <w:delText>یشگاهی</w:delText>
        </w:r>
        <w:r w:rsidRPr="00974A00" w:rsidDel="009667A9">
          <w:rPr>
            <w:webHidden/>
            <w:sz w:val="22"/>
            <w:szCs w:val="22"/>
            <w:rPrChange w:id="7518" w:author="Mohsen Jafarinejad" w:date="2019-05-12T10:59:00Z">
              <w:rPr>
                <w:webHidden/>
                <w:sz w:val="24"/>
                <w:szCs w:val="24"/>
              </w:rPr>
            </w:rPrChange>
          </w:rPr>
          <w:tab/>
        </w:r>
      </w:del>
      <w:ins w:id="7519" w:author="Mohsen" w:date="2019-03-18T01:27:00Z">
        <w:del w:id="7520" w:author="Mohsen Jafarinejad" w:date="2019-04-06T08:42:00Z">
          <w:r w:rsidR="00C607BA" w:rsidRPr="00974A00" w:rsidDel="005222D8">
            <w:rPr>
              <w:webHidden/>
              <w:sz w:val="22"/>
              <w:szCs w:val="22"/>
              <w:rtl/>
              <w:rPrChange w:id="7521" w:author="Mohsen Jafarinejad" w:date="2019-05-12T10:59:00Z">
                <w:rPr>
                  <w:webHidden/>
                  <w:sz w:val="24"/>
                  <w:szCs w:val="24"/>
                  <w:rtl/>
                </w:rPr>
              </w:rPrChange>
            </w:rPr>
            <w:delText>98</w:delText>
          </w:r>
        </w:del>
      </w:ins>
      <w:del w:id="7522" w:author="Mohsen Jafarinejad" w:date="2019-04-06T08:42:00Z">
        <w:r w:rsidRPr="00974A00" w:rsidDel="005222D8">
          <w:rPr>
            <w:webHidden/>
            <w:sz w:val="22"/>
            <w:szCs w:val="22"/>
            <w:rPrChange w:id="7523" w:author="Mohsen Jafarinejad" w:date="2019-05-12T10:59:00Z">
              <w:rPr>
                <w:webHidden/>
                <w:sz w:val="24"/>
                <w:szCs w:val="24"/>
              </w:rPr>
            </w:rPrChange>
          </w:rPr>
          <w:delText>109</w:delText>
        </w:r>
      </w:del>
    </w:p>
    <w:p w14:paraId="3DC62921" w14:textId="28373737" w:rsidR="00433777" w:rsidRPr="00176B2D" w:rsidRDefault="00433777">
      <w:pPr>
        <w:pStyle w:val="TOC1"/>
        <w:rPr>
          <w:rtl/>
        </w:rPr>
        <w:pPrChange w:id="7524" w:author="Mohsen Jafarinejad" w:date="2019-05-12T10:50:00Z">
          <w:pPr>
            <w:pStyle w:val="payannameh"/>
            <w:tabs>
              <w:tab w:val="left" w:pos="0"/>
              <w:tab w:val="left" w:pos="7371"/>
            </w:tabs>
            <w:spacing w:line="240" w:lineRule="auto"/>
          </w:pPr>
        </w:pPrChange>
      </w:pPr>
      <w:r w:rsidRPr="009667A9">
        <w:rPr>
          <w:rtl/>
          <w:rPrChange w:id="7525" w:author="Mohsen Jafarinejad" w:date="2019-05-12T10:51:00Z">
            <w:rPr>
              <w:iCs/>
              <w:sz w:val="20"/>
              <w:szCs w:val="20"/>
              <w:rtl/>
            </w:rPr>
          </w:rPrChange>
        </w:rPr>
        <w:fldChar w:fldCharType="end"/>
      </w:r>
    </w:p>
    <w:p w14:paraId="2913B9F9" w14:textId="77777777" w:rsidR="00B674CF" w:rsidRDefault="00433777">
      <w:pPr>
        <w:rPr>
          <w:ins w:id="7526" w:author="Mohsen" w:date="2019-03-18T01:11:00Z"/>
          <w:rFonts w:cs="B Nazanin"/>
          <w:sz w:val="20"/>
          <w:szCs w:val="20"/>
          <w:rtl/>
        </w:rPr>
        <w:sectPr w:rsidR="00B674CF" w:rsidSect="00FF6FA2">
          <w:footerReference w:type="default" r:id="rId15"/>
          <w:footerReference w:type="first" r:id="rId16"/>
          <w:footnotePr>
            <w:numRestart w:val="eachPage"/>
          </w:footnotePr>
          <w:endnotePr>
            <w:numFmt w:val="decimal"/>
            <w:numRestart w:val="eachSect"/>
          </w:endnotePr>
          <w:pgSz w:w="12240" w:h="15840" w:code="1"/>
          <w:pgMar w:top="1985" w:right="1985" w:bottom="1418" w:left="1418" w:header="720" w:footer="720" w:gutter="0"/>
          <w:pgNumType w:fmt="arabicAlpha" w:start="1"/>
          <w:cols w:space="720"/>
          <w:titlePg/>
          <w:docGrid w:linePitch="360"/>
        </w:sectPr>
      </w:pPr>
      <w:r w:rsidRPr="00176B2D">
        <w:rPr>
          <w:rFonts w:cs="B Nazanin"/>
          <w:sz w:val="20"/>
          <w:szCs w:val="20"/>
          <w:rtl/>
        </w:rPr>
        <w:br w:type="page"/>
      </w:r>
    </w:p>
    <w:p w14:paraId="14693A1D" w14:textId="74D24BE3" w:rsidR="00433777" w:rsidRPr="00176B2D" w:rsidDel="00B674CF" w:rsidRDefault="00433777">
      <w:pPr>
        <w:rPr>
          <w:del w:id="7538" w:author="Mohsen" w:date="2019-03-18T01:11:00Z"/>
          <w:rFonts w:asciiTheme="majorBidi" w:eastAsia="Times New Roman" w:hAnsiTheme="majorBidi" w:cs="B Nazanin"/>
          <w:color w:val="000000"/>
          <w:sz w:val="20"/>
          <w:szCs w:val="20"/>
          <w:shd w:val="clear" w:color="auto" w:fill="FFFFFF"/>
          <w:rtl/>
          <w:lang w:bidi="fa-IR"/>
        </w:rPr>
      </w:pPr>
    </w:p>
    <w:p w14:paraId="07657E17" w14:textId="77777777" w:rsidR="001424AC" w:rsidRPr="002B72E7" w:rsidRDefault="001424AC" w:rsidP="005E409E">
      <w:pPr>
        <w:pStyle w:val="payannameh"/>
        <w:tabs>
          <w:tab w:val="left" w:pos="0"/>
          <w:tab w:val="left" w:pos="7371"/>
        </w:tabs>
        <w:spacing w:line="240" w:lineRule="auto"/>
      </w:pPr>
    </w:p>
    <w:p w14:paraId="77AD1F91" w14:textId="77777777" w:rsidR="001424AC" w:rsidRDefault="001424AC" w:rsidP="005E409E">
      <w:pPr>
        <w:pStyle w:val="payannameh"/>
        <w:tabs>
          <w:tab w:val="left" w:pos="0"/>
          <w:tab w:val="left" w:pos="7371"/>
        </w:tabs>
        <w:spacing w:line="240" w:lineRule="auto"/>
        <w:jc w:val="center"/>
        <w:rPr>
          <w:rtl/>
        </w:rPr>
      </w:pPr>
    </w:p>
    <w:p w14:paraId="56714C9E" w14:textId="06004928" w:rsidR="002911CA" w:rsidRDefault="002911CA" w:rsidP="005E409E">
      <w:pPr>
        <w:pStyle w:val="payannameh"/>
        <w:tabs>
          <w:tab w:val="left" w:pos="0"/>
          <w:tab w:val="left" w:pos="7371"/>
        </w:tabs>
        <w:spacing w:line="240" w:lineRule="auto"/>
        <w:jc w:val="center"/>
      </w:pPr>
    </w:p>
    <w:p w14:paraId="3ECB82D2" w14:textId="353EF883" w:rsidR="002911CA" w:rsidRDefault="002911CA" w:rsidP="005E409E">
      <w:pPr>
        <w:pStyle w:val="payannameh"/>
        <w:tabs>
          <w:tab w:val="left" w:pos="0"/>
          <w:tab w:val="left" w:pos="7371"/>
        </w:tabs>
        <w:spacing w:line="240" w:lineRule="auto"/>
        <w:jc w:val="center"/>
        <w:rPr>
          <w:rtl/>
        </w:rPr>
      </w:pPr>
    </w:p>
    <w:p w14:paraId="4BD08963" w14:textId="77777777" w:rsidR="0084216E" w:rsidRDefault="0084216E" w:rsidP="005E409E">
      <w:pPr>
        <w:pStyle w:val="payannameh"/>
        <w:tabs>
          <w:tab w:val="left" w:pos="0"/>
          <w:tab w:val="left" w:pos="7371"/>
        </w:tabs>
        <w:spacing w:line="240" w:lineRule="auto"/>
        <w:jc w:val="center"/>
      </w:pPr>
    </w:p>
    <w:p w14:paraId="1E58C64C" w14:textId="78FBBB26" w:rsidR="002911CA" w:rsidRDefault="002911CA" w:rsidP="005E409E">
      <w:pPr>
        <w:pStyle w:val="payannameh"/>
        <w:tabs>
          <w:tab w:val="left" w:pos="0"/>
          <w:tab w:val="left" w:pos="7371"/>
        </w:tabs>
        <w:spacing w:line="240" w:lineRule="auto"/>
        <w:jc w:val="center"/>
      </w:pPr>
    </w:p>
    <w:p w14:paraId="6C47910B" w14:textId="7ABDCFB9" w:rsidR="002911CA" w:rsidRDefault="002911CA" w:rsidP="005E409E">
      <w:pPr>
        <w:pStyle w:val="payannameh"/>
        <w:tabs>
          <w:tab w:val="left" w:pos="0"/>
          <w:tab w:val="left" w:pos="7371"/>
        </w:tabs>
        <w:spacing w:line="240" w:lineRule="auto"/>
        <w:jc w:val="center"/>
      </w:pPr>
    </w:p>
    <w:p w14:paraId="5ED6DDB9" w14:textId="77777777" w:rsidR="002911CA" w:rsidRDefault="002911CA" w:rsidP="005E409E">
      <w:pPr>
        <w:pStyle w:val="payannameh"/>
        <w:tabs>
          <w:tab w:val="left" w:pos="0"/>
          <w:tab w:val="left" w:pos="7371"/>
        </w:tabs>
        <w:spacing w:line="240" w:lineRule="auto"/>
        <w:jc w:val="center"/>
        <w:rPr>
          <w:rtl/>
        </w:rPr>
      </w:pPr>
    </w:p>
    <w:p w14:paraId="1D222D9A" w14:textId="433C3540" w:rsidR="00042AF3" w:rsidRDefault="00042AF3" w:rsidP="005E409E">
      <w:pPr>
        <w:pStyle w:val="payannameh"/>
        <w:tabs>
          <w:tab w:val="left" w:pos="0"/>
          <w:tab w:val="left" w:pos="7371"/>
        </w:tabs>
        <w:spacing w:line="240" w:lineRule="auto"/>
        <w:jc w:val="center"/>
      </w:pPr>
    </w:p>
    <w:p w14:paraId="77D3BCF3" w14:textId="1104BB47" w:rsidR="00042AF3" w:rsidRDefault="00042AF3" w:rsidP="005E409E">
      <w:pPr>
        <w:pStyle w:val="payannameh"/>
        <w:tabs>
          <w:tab w:val="left" w:pos="0"/>
          <w:tab w:val="left" w:pos="7371"/>
        </w:tabs>
        <w:spacing w:line="240" w:lineRule="auto"/>
        <w:jc w:val="center"/>
      </w:pPr>
    </w:p>
    <w:p w14:paraId="7D915626" w14:textId="4BA2FB52" w:rsidR="00042AF3" w:rsidRDefault="00042AF3" w:rsidP="005E409E">
      <w:pPr>
        <w:pStyle w:val="payannameh"/>
        <w:tabs>
          <w:tab w:val="left" w:pos="0"/>
          <w:tab w:val="left" w:pos="7371"/>
        </w:tabs>
        <w:spacing w:line="240" w:lineRule="auto"/>
        <w:jc w:val="center"/>
      </w:pPr>
    </w:p>
    <w:p w14:paraId="77121F10" w14:textId="77777777" w:rsidR="00A161F8" w:rsidRDefault="00A161F8" w:rsidP="005E409E">
      <w:pPr>
        <w:pStyle w:val="payannameh"/>
        <w:tabs>
          <w:tab w:val="left" w:pos="0"/>
          <w:tab w:val="left" w:pos="7371"/>
        </w:tabs>
        <w:spacing w:line="240" w:lineRule="auto"/>
        <w:jc w:val="center"/>
        <w:rPr>
          <w:rtl/>
        </w:rPr>
      </w:pPr>
    </w:p>
    <w:p w14:paraId="1A40B228" w14:textId="61F9AFF5" w:rsidR="00A161F8" w:rsidRDefault="00A161F8" w:rsidP="00B23EF7">
      <w:pPr>
        <w:pStyle w:val="a"/>
        <w:ind w:left="-1511"/>
        <w:rPr>
          <w:rtl/>
        </w:rPr>
      </w:pPr>
      <w:bookmarkStart w:id="7539" w:name="_Toc3666243"/>
      <w:bookmarkStart w:id="7540" w:name="_Toc3666492"/>
      <w:bookmarkStart w:id="7541" w:name="_Toc3720654"/>
      <w:bookmarkStart w:id="7542" w:name="_Toc3720937"/>
      <w:bookmarkStart w:id="7543" w:name="_Toc8546050"/>
      <w:bookmarkStart w:id="7544" w:name="_Toc8550720"/>
      <w:bookmarkEnd w:id="7539"/>
      <w:bookmarkEnd w:id="7540"/>
      <w:bookmarkEnd w:id="7541"/>
      <w:bookmarkEnd w:id="7542"/>
      <w:bookmarkEnd w:id="7543"/>
      <w:bookmarkEnd w:id="7544"/>
    </w:p>
    <w:p w14:paraId="79856C98" w14:textId="31B56C18" w:rsidR="008412CC" w:rsidRPr="001424AC" w:rsidRDefault="00CF0011" w:rsidP="00B17800">
      <w:pPr>
        <w:pStyle w:val="a"/>
        <w:numPr>
          <w:ilvl w:val="0"/>
          <w:numId w:val="0"/>
        </w:numPr>
        <w:ind w:left="48"/>
        <w:jc w:val="left"/>
        <w:rPr>
          <w:rtl/>
        </w:rPr>
      </w:pPr>
      <w:bookmarkStart w:id="7545" w:name="_Toc3647090"/>
      <w:bookmarkStart w:id="7546" w:name="_Toc3666244"/>
      <w:bookmarkStart w:id="7547" w:name="_Toc3666493"/>
      <w:ins w:id="7548" w:author="Mohsen" w:date="2019-03-17T16:58:00Z">
        <w:r>
          <w:rPr>
            <w:rFonts w:hint="cs"/>
            <w:rtl/>
          </w:rPr>
          <w:t xml:space="preserve">                      </w:t>
        </w:r>
      </w:ins>
      <w:ins w:id="7549" w:author="Mohsen" w:date="2019-03-17T16:52:00Z">
        <w:r>
          <w:rPr>
            <w:rtl/>
          </w:rPr>
          <w:t xml:space="preserve"> </w:t>
        </w:r>
      </w:ins>
      <w:del w:id="7550" w:author="Mohsen" w:date="2019-03-17T16:52:00Z">
        <w:r w:rsidR="00B23EF7" w:rsidDel="00CF0011">
          <w:rPr>
            <w:rFonts w:hint="cs"/>
            <w:rtl/>
          </w:rPr>
          <w:delText xml:space="preserve">                    </w:delText>
        </w:r>
      </w:del>
      <w:bookmarkStart w:id="7551" w:name="_Toc8546051"/>
      <w:bookmarkStart w:id="7552" w:name="_Toc8550721"/>
      <w:r w:rsidR="001424AC">
        <w:rPr>
          <w:rtl/>
        </w:rPr>
        <w:t xml:space="preserve">آشنایی </w:t>
      </w:r>
      <w:r w:rsidR="001424AC" w:rsidRPr="009F01D4">
        <w:rPr>
          <w:rtl/>
        </w:rPr>
        <w:t>باپیل</w:t>
      </w:r>
      <w:r w:rsidR="001424AC" w:rsidRPr="009F01D4">
        <w:rPr>
          <w:rFonts w:hint="cs"/>
          <w:rtl/>
        </w:rPr>
        <w:t>‌</w:t>
      </w:r>
      <w:r w:rsidR="00F312FF" w:rsidRPr="009F01D4">
        <w:rPr>
          <w:rtl/>
        </w:rPr>
        <w:t>های</w:t>
      </w:r>
      <w:r w:rsidR="00F312FF" w:rsidRPr="001424AC">
        <w:rPr>
          <w:rtl/>
        </w:rPr>
        <w:t xml:space="preserve"> سوختی</w:t>
      </w:r>
      <w:bookmarkEnd w:id="7545"/>
      <w:bookmarkEnd w:id="7546"/>
      <w:bookmarkEnd w:id="7547"/>
      <w:bookmarkEnd w:id="7551"/>
      <w:bookmarkEnd w:id="7552"/>
    </w:p>
    <w:p w14:paraId="34E768DF" w14:textId="77777777" w:rsidR="001424AC" w:rsidRDefault="001424AC" w:rsidP="005E409E">
      <w:pPr>
        <w:pStyle w:val="payannameh"/>
        <w:tabs>
          <w:tab w:val="left" w:pos="0"/>
          <w:tab w:val="left" w:pos="7371"/>
        </w:tabs>
        <w:spacing w:line="240" w:lineRule="auto"/>
        <w:rPr>
          <w:rtl/>
        </w:rPr>
      </w:pPr>
    </w:p>
    <w:p w14:paraId="4F343F68" w14:textId="77777777" w:rsidR="001424AC" w:rsidRDefault="001424AC" w:rsidP="005E409E">
      <w:pPr>
        <w:pStyle w:val="payannameh"/>
        <w:tabs>
          <w:tab w:val="left" w:pos="0"/>
          <w:tab w:val="left" w:pos="7371"/>
        </w:tabs>
        <w:spacing w:line="240" w:lineRule="auto"/>
        <w:rPr>
          <w:rtl/>
        </w:rPr>
      </w:pPr>
    </w:p>
    <w:p w14:paraId="17B10BF6" w14:textId="77777777" w:rsidR="001424AC" w:rsidRDefault="001424AC" w:rsidP="005E409E">
      <w:pPr>
        <w:pStyle w:val="payannameh"/>
        <w:tabs>
          <w:tab w:val="left" w:pos="0"/>
          <w:tab w:val="left" w:pos="7371"/>
        </w:tabs>
        <w:spacing w:line="240" w:lineRule="auto"/>
        <w:rPr>
          <w:rtl/>
        </w:rPr>
      </w:pPr>
    </w:p>
    <w:p w14:paraId="5EF67D60" w14:textId="77777777" w:rsidR="001424AC" w:rsidRDefault="001424AC" w:rsidP="005E409E">
      <w:pPr>
        <w:pStyle w:val="payannameh"/>
        <w:tabs>
          <w:tab w:val="left" w:pos="0"/>
          <w:tab w:val="left" w:pos="7371"/>
        </w:tabs>
        <w:spacing w:line="240" w:lineRule="auto"/>
        <w:rPr>
          <w:rtl/>
        </w:rPr>
      </w:pPr>
    </w:p>
    <w:p w14:paraId="4F5E05C4" w14:textId="77777777" w:rsidR="001424AC" w:rsidRDefault="001424AC" w:rsidP="005E409E">
      <w:pPr>
        <w:pStyle w:val="payannameh"/>
        <w:tabs>
          <w:tab w:val="left" w:pos="0"/>
          <w:tab w:val="left" w:pos="7371"/>
        </w:tabs>
        <w:spacing w:line="240" w:lineRule="auto"/>
        <w:rPr>
          <w:rtl/>
        </w:rPr>
      </w:pPr>
    </w:p>
    <w:p w14:paraId="36E4B10F" w14:textId="5FCCF43D" w:rsidR="001424AC" w:rsidRDefault="001424AC" w:rsidP="005E409E">
      <w:pPr>
        <w:pStyle w:val="payannameh"/>
        <w:tabs>
          <w:tab w:val="left" w:pos="0"/>
          <w:tab w:val="left" w:pos="7371"/>
        </w:tabs>
        <w:spacing w:line="240" w:lineRule="auto"/>
        <w:rPr>
          <w:rtl/>
        </w:rPr>
      </w:pPr>
    </w:p>
    <w:p w14:paraId="32C5FDF9" w14:textId="77777777" w:rsidR="00B674CF" w:rsidRDefault="00B674CF" w:rsidP="005E409E">
      <w:pPr>
        <w:pStyle w:val="payannameh"/>
        <w:tabs>
          <w:tab w:val="left" w:pos="0"/>
          <w:tab w:val="left" w:pos="7371"/>
        </w:tabs>
        <w:spacing w:line="240" w:lineRule="auto"/>
        <w:rPr>
          <w:ins w:id="7553" w:author="Mohsen" w:date="2019-03-18T01:14:00Z"/>
          <w:rtl/>
        </w:rPr>
        <w:sectPr w:rsidR="00B674CF" w:rsidSect="00861D7B">
          <w:footerReference w:type="first" r:id="rId17"/>
          <w:footnotePr>
            <w:numRestart w:val="eachPage"/>
          </w:footnotePr>
          <w:endnotePr>
            <w:numFmt w:val="decimal"/>
            <w:numRestart w:val="eachSect"/>
          </w:endnotePr>
          <w:pgSz w:w="12240" w:h="15840" w:code="1"/>
          <w:pgMar w:top="1985" w:right="1985" w:bottom="1418" w:left="1418" w:header="720" w:footer="720" w:gutter="0"/>
          <w:cols w:space="720"/>
          <w:titlePg/>
          <w:docGrid w:linePitch="360"/>
        </w:sectPr>
      </w:pPr>
    </w:p>
    <w:p w14:paraId="54C2AA51" w14:textId="70ACF7A5" w:rsidR="00CC4AD5" w:rsidDel="00B674CF" w:rsidRDefault="00CC4AD5" w:rsidP="005E409E">
      <w:pPr>
        <w:pStyle w:val="payannameh"/>
        <w:tabs>
          <w:tab w:val="left" w:pos="0"/>
          <w:tab w:val="left" w:pos="7371"/>
        </w:tabs>
        <w:spacing w:line="240" w:lineRule="auto"/>
        <w:rPr>
          <w:del w:id="7555" w:author="Mohsen" w:date="2019-03-18T01:14:00Z"/>
          <w:rtl/>
        </w:rPr>
      </w:pPr>
    </w:p>
    <w:p w14:paraId="42C7A8BD" w14:textId="36A56C01" w:rsidR="00CC4AD5" w:rsidDel="00B674CF" w:rsidRDefault="00CC4AD5" w:rsidP="005E409E">
      <w:pPr>
        <w:pStyle w:val="payannameh"/>
        <w:tabs>
          <w:tab w:val="left" w:pos="0"/>
          <w:tab w:val="left" w:pos="7371"/>
        </w:tabs>
        <w:spacing w:line="240" w:lineRule="auto"/>
        <w:rPr>
          <w:del w:id="7556" w:author="Mohsen" w:date="2019-03-18T01:14:00Z"/>
          <w:rtl/>
        </w:rPr>
      </w:pPr>
    </w:p>
    <w:p w14:paraId="4225F2A8" w14:textId="032D2DF8" w:rsidR="00CC4AD5" w:rsidDel="00B674CF" w:rsidRDefault="00CC4AD5" w:rsidP="005E409E">
      <w:pPr>
        <w:pStyle w:val="payannameh"/>
        <w:tabs>
          <w:tab w:val="left" w:pos="0"/>
          <w:tab w:val="left" w:pos="7371"/>
        </w:tabs>
        <w:spacing w:line="240" w:lineRule="auto"/>
        <w:rPr>
          <w:del w:id="7557" w:author="Mohsen" w:date="2019-03-18T01:14:00Z"/>
          <w:rtl/>
        </w:rPr>
      </w:pPr>
    </w:p>
    <w:p w14:paraId="2E01657C" w14:textId="6A32F879" w:rsidR="001424AC" w:rsidRDefault="001424AC" w:rsidP="005E409E">
      <w:pPr>
        <w:pStyle w:val="payannameh"/>
        <w:tabs>
          <w:tab w:val="left" w:pos="0"/>
          <w:tab w:val="left" w:pos="7371"/>
        </w:tabs>
        <w:spacing w:line="240" w:lineRule="auto"/>
        <w:rPr>
          <w:rtl/>
        </w:rPr>
      </w:pPr>
    </w:p>
    <w:p w14:paraId="2083258E" w14:textId="77777777" w:rsidR="001424AC" w:rsidRDefault="001424AC" w:rsidP="005E409E">
      <w:pPr>
        <w:pStyle w:val="payannameh"/>
        <w:tabs>
          <w:tab w:val="left" w:pos="0"/>
          <w:tab w:val="left" w:pos="7371"/>
        </w:tabs>
        <w:spacing w:line="240" w:lineRule="auto"/>
        <w:rPr>
          <w:rtl/>
        </w:rPr>
      </w:pPr>
    </w:p>
    <w:p w14:paraId="3BB5D512" w14:textId="77777777" w:rsidR="007152C7" w:rsidRDefault="007152C7" w:rsidP="005E409E">
      <w:pPr>
        <w:pStyle w:val="payannameh"/>
        <w:tabs>
          <w:tab w:val="left" w:pos="0"/>
          <w:tab w:val="left" w:pos="7371"/>
        </w:tabs>
        <w:spacing w:line="240" w:lineRule="auto"/>
        <w:jc w:val="both"/>
        <w:rPr>
          <w:b/>
          <w:bCs/>
          <w:rtl/>
        </w:rPr>
      </w:pPr>
    </w:p>
    <w:p w14:paraId="3C99EBDE" w14:textId="6C722089" w:rsidR="008412CC" w:rsidRPr="001424AC" w:rsidRDefault="00980BDF" w:rsidP="008B6D89">
      <w:pPr>
        <w:pStyle w:val="a0"/>
        <w:bidi/>
        <w:ind w:left="-94"/>
        <w:rPr>
          <w:rtl/>
        </w:rPr>
      </w:pPr>
      <w:bookmarkStart w:id="7558" w:name="_Toc3647091"/>
      <w:bookmarkStart w:id="7559" w:name="_Toc3666245"/>
      <w:bookmarkStart w:id="7560" w:name="_Toc3666494"/>
      <w:bookmarkStart w:id="7561" w:name="_Toc8546052"/>
      <w:bookmarkStart w:id="7562" w:name="_Toc8550722"/>
      <w:r w:rsidRPr="008B6D89">
        <w:rPr>
          <w:rFonts w:hint="cs"/>
          <w:rtl/>
        </w:rPr>
        <w:t>م</w:t>
      </w:r>
      <w:r w:rsidR="008412CC" w:rsidRPr="008B6D89">
        <w:rPr>
          <w:rtl/>
        </w:rPr>
        <w:t>قدمه</w:t>
      </w:r>
      <w:bookmarkEnd w:id="7558"/>
      <w:bookmarkEnd w:id="7559"/>
      <w:bookmarkEnd w:id="7560"/>
      <w:bookmarkEnd w:id="7561"/>
      <w:bookmarkEnd w:id="7562"/>
    </w:p>
    <w:p w14:paraId="77FA8281" w14:textId="13ABC006" w:rsidR="008412CC" w:rsidRDefault="00E34130" w:rsidP="008B6D89">
      <w:pPr>
        <w:pStyle w:val="payannameh"/>
        <w:tabs>
          <w:tab w:val="left" w:pos="0"/>
          <w:tab w:val="left" w:pos="567"/>
          <w:tab w:val="left" w:pos="7371"/>
        </w:tabs>
        <w:spacing w:line="240" w:lineRule="auto"/>
        <w:jc w:val="both"/>
      </w:pPr>
      <w:r>
        <w:tab/>
      </w:r>
      <w:r w:rsidR="008412CC" w:rsidRPr="002B72E7">
        <w:rPr>
          <w:rtl/>
        </w:rPr>
        <w:t xml:space="preserve">در </w:t>
      </w:r>
      <w:r w:rsidR="000B0AD8" w:rsidRPr="002B72E7">
        <w:rPr>
          <w:rtl/>
        </w:rPr>
        <w:t>دهه‌ها</w:t>
      </w:r>
      <w:r w:rsidR="000B0AD8" w:rsidRPr="002B72E7">
        <w:rPr>
          <w:rFonts w:hint="cs"/>
          <w:rtl/>
        </w:rPr>
        <w:t>ی</w:t>
      </w:r>
      <w:r w:rsidR="008412CC" w:rsidRPr="002B72E7">
        <w:rPr>
          <w:rtl/>
        </w:rPr>
        <w:t xml:space="preserve"> اخیر</w:t>
      </w:r>
      <w:r w:rsidR="000B0AD8" w:rsidRPr="002B72E7">
        <w:rPr>
          <w:rtl/>
        </w:rPr>
        <w:t xml:space="preserve"> </w:t>
      </w:r>
      <w:r w:rsidR="008412CC" w:rsidRPr="002B72E7">
        <w:rPr>
          <w:rtl/>
        </w:rPr>
        <w:t xml:space="preserve">گسترش روز افزون مصرف انرژی و </w:t>
      </w:r>
      <w:r w:rsidR="000B0AD8" w:rsidRPr="002B72E7">
        <w:rPr>
          <w:rtl/>
        </w:rPr>
        <w:t>آلودگ</w:t>
      </w:r>
      <w:r w:rsidR="000B0AD8" w:rsidRPr="002B72E7">
        <w:rPr>
          <w:rFonts w:hint="cs"/>
          <w:rtl/>
        </w:rPr>
        <w:t>ی‌های</w:t>
      </w:r>
      <w:r w:rsidR="008412CC" w:rsidRPr="002B72E7">
        <w:rPr>
          <w:rtl/>
        </w:rPr>
        <w:t xml:space="preserve"> ناشی از منابع معمول که بخش عمده آن را </w:t>
      </w:r>
      <w:r w:rsidR="000B0AD8" w:rsidRPr="002B72E7">
        <w:rPr>
          <w:rtl/>
        </w:rPr>
        <w:t>سوخت‌ها</w:t>
      </w:r>
      <w:r w:rsidR="000B0AD8" w:rsidRPr="002B72E7">
        <w:rPr>
          <w:rFonts w:hint="cs"/>
          <w:rtl/>
        </w:rPr>
        <w:t>ی</w:t>
      </w:r>
      <w:r w:rsidR="008412CC" w:rsidRPr="002B72E7">
        <w:rPr>
          <w:rtl/>
        </w:rPr>
        <w:t xml:space="preserve"> فسیلی تشکیل </w:t>
      </w:r>
      <w:r w:rsidR="000B0AD8" w:rsidRPr="002B72E7">
        <w:rPr>
          <w:rtl/>
        </w:rPr>
        <w:t>م</w:t>
      </w:r>
      <w:r w:rsidR="000B0AD8" w:rsidRPr="002B72E7">
        <w:rPr>
          <w:rFonts w:hint="cs"/>
          <w:rtl/>
        </w:rPr>
        <w:t>ی‌دهند</w:t>
      </w:r>
      <w:r w:rsidR="008412CC" w:rsidRPr="002B72E7">
        <w:rPr>
          <w:rtl/>
        </w:rPr>
        <w:t xml:space="preserve"> بشر را به فکر جایگزین کردن این منابع</w:t>
      </w:r>
      <w:r w:rsidR="005530B4">
        <w:rPr>
          <w:rtl/>
        </w:rPr>
        <w:t xml:space="preserve"> با منابع جدیدی گردانده که بتوا</w:t>
      </w:r>
      <w:r w:rsidR="008412CC" w:rsidRPr="002B72E7">
        <w:rPr>
          <w:rtl/>
        </w:rPr>
        <w:t xml:space="preserve">ن علاوه بر پایداری تولید، قابلیت اطمینان، امکان استفاده گسترده در هر جای دارای </w:t>
      </w:r>
      <w:r w:rsidR="000B0AD8" w:rsidRPr="002B72E7">
        <w:rPr>
          <w:rtl/>
        </w:rPr>
        <w:t>آلودگ</w:t>
      </w:r>
      <w:r w:rsidR="000B0AD8" w:rsidRPr="002B72E7">
        <w:rPr>
          <w:rFonts w:hint="cs"/>
          <w:rtl/>
        </w:rPr>
        <w:t>ی</w:t>
      </w:r>
      <w:r w:rsidR="008412CC" w:rsidRPr="002B72E7">
        <w:rPr>
          <w:rtl/>
        </w:rPr>
        <w:t xml:space="preserve"> زیست محیطی کم و بازده بالا باشد. در بین این منابع </w:t>
      </w:r>
      <w:r w:rsidR="000B0AD8" w:rsidRPr="002B72E7">
        <w:rPr>
          <w:rtl/>
        </w:rPr>
        <w:t>پ</w:t>
      </w:r>
      <w:r w:rsidR="000B0AD8" w:rsidRPr="002B72E7">
        <w:rPr>
          <w:rFonts w:hint="cs"/>
          <w:rtl/>
        </w:rPr>
        <w:t>یل‌های</w:t>
      </w:r>
      <w:r w:rsidR="008412CC" w:rsidRPr="002B72E7">
        <w:rPr>
          <w:rtl/>
        </w:rPr>
        <w:t xml:space="preserve"> سوختی و منابع تبدل مستقیم هیدروژن، به دلیل قابلیت اطمینان بالا، بازده بالای تبدیل انرژی و کم بودن مسائل زیست محیطی </w:t>
      </w:r>
      <w:r w:rsidR="000B0AD8" w:rsidRPr="002B72E7">
        <w:rPr>
          <w:rtl/>
        </w:rPr>
        <w:t>آن‌ها</w:t>
      </w:r>
      <w:r w:rsidR="008412CC" w:rsidRPr="002B72E7">
        <w:rPr>
          <w:rtl/>
        </w:rPr>
        <w:t xml:space="preserve"> یکی از جاگزین های مناسب جهت منابع مرسوم انرژی در آینده </w:t>
      </w:r>
      <w:r w:rsidR="000B0AD8" w:rsidRPr="002B72E7">
        <w:rPr>
          <w:rtl/>
        </w:rPr>
        <w:t>به نظر</w:t>
      </w:r>
      <w:r w:rsidR="008412CC" w:rsidRPr="002B72E7">
        <w:rPr>
          <w:rtl/>
        </w:rPr>
        <w:t xml:space="preserve"> </w:t>
      </w:r>
      <w:r w:rsidR="000B0AD8" w:rsidRPr="002B72E7">
        <w:rPr>
          <w:rtl/>
        </w:rPr>
        <w:t>م</w:t>
      </w:r>
      <w:r w:rsidR="000B0AD8" w:rsidRPr="002B72E7">
        <w:rPr>
          <w:rFonts w:hint="cs"/>
          <w:rtl/>
        </w:rPr>
        <w:t>ی‌رسند</w:t>
      </w:r>
      <w:r w:rsidR="008412CC" w:rsidRPr="002B72E7">
        <w:rPr>
          <w:rtl/>
        </w:rPr>
        <w:t>.</w:t>
      </w:r>
    </w:p>
    <w:p w14:paraId="171A0071" w14:textId="77777777" w:rsidR="004D55D5" w:rsidRDefault="004D55D5" w:rsidP="005E409E">
      <w:pPr>
        <w:pStyle w:val="payannameh"/>
        <w:tabs>
          <w:tab w:val="left" w:pos="0"/>
          <w:tab w:val="left" w:pos="7371"/>
        </w:tabs>
        <w:spacing w:line="240" w:lineRule="auto"/>
      </w:pPr>
    </w:p>
    <w:p w14:paraId="5B8FA6A5" w14:textId="77777777" w:rsidR="004D55D5" w:rsidRPr="002B72E7" w:rsidRDefault="004D55D5" w:rsidP="005E409E">
      <w:pPr>
        <w:pStyle w:val="payannameh"/>
        <w:tabs>
          <w:tab w:val="left" w:pos="0"/>
          <w:tab w:val="left" w:pos="7371"/>
        </w:tabs>
        <w:spacing w:line="240" w:lineRule="auto"/>
        <w:rPr>
          <w:rtl/>
        </w:rPr>
      </w:pPr>
    </w:p>
    <w:p w14:paraId="65D713C4" w14:textId="439A1198" w:rsidR="008412CC" w:rsidRPr="00394946" w:rsidRDefault="008412CC" w:rsidP="00CF0011">
      <w:pPr>
        <w:pStyle w:val="a0"/>
        <w:bidi/>
        <w:rPr>
          <w:rtl/>
        </w:rPr>
      </w:pPr>
      <w:bookmarkStart w:id="7563" w:name="_Toc3647092"/>
      <w:bookmarkStart w:id="7564" w:name="_Toc3666246"/>
      <w:bookmarkStart w:id="7565" w:name="_Toc3666495"/>
      <w:bookmarkStart w:id="7566" w:name="_Toc8546053"/>
      <w:bookmarkStart w:id="7567" w:name="_Toc8550723"/>
      <w:r w:rsidRPr="00394946">
        <w:rPr>
          <w:rtl/>
        </w:rPr>
        <w:t>پیل سوخت</w:t>
      </w:r>
      <w:r w:rsidR="00006D70" w:rsidRPr="00394946">
        <w:rPr>
          <w:rFonts w:hint="cs"/>
          <w:rtl/>
        </w:rPr>
        <w:t>ی</w:t>
      </w:r>
      <w:r w:rsidRPr="00394946">
        <w:rPr>
          <w:rtl/>
        </w:rPr>
        <w:t xml:space="preserve"> چیست</w:t>
      </w:r>
      <w:bookmarkEnd w:id="7563"/>
      <w:bookmarkEnd w:id="7564"/>
      <w:bookmarkEnd w:id="7565"/>
      <w:bookmarkEnd w:id="7566"/>
      <w:bookmarkEnd w:id="7567"/>
    </w:p>
    <w:p w14:paraId="626FC0A9" w14:textId="06A7BC6D" w:rsidR="008412CC" w:rsidRPr="002B72E7" w:rsidRDefault="00486803" w:rsidP="008B6D89">
      <w:pPr>
        <w:pStyle w:val="payannameh"/>
        <w:tabs>
          <w:tab w:val="left" w:pos="0"/>
          <w:tab w:val="left" w:pos="567"/>
          <w:tab w:val="left" w:pos="7371"/>
        </w:tabs>
        <w:spacing w:line="240" w:lineRule="auto"/>
        <w:jc w:val="both"/>
      </w:pPr>
      <w:r>
        <w:rPr>
          <w:rtl/>
        </w:rPr>
        <w:tab/>
      </w:r>
      <w:r w:rsidR="008412CC" w:rsidRPr="002B72E7">
        <w:rPr>
          <w:rtl/>
        </w:rPr>
        <w:t>پ</w:t>
      </w:r>
      <w:del w:id="7568" w:author="Mohsen" w:date="2019-03-17T16:48:00Z">
        <w:r w:rsidR="008412CC" w:rsidRPr="002B72E7" w:rsidDel="006266AC">
          <w:rPr>
            <w:rtl/>
          </w:rPr>
          <w:delText>ي</w:delText>
        </w:r>
      </w:del>
      <w:ins w:id="7569" w:author="Mohsen" w:date="2019-03-17T16:48:00Z">
        <w:r w:rsidR="006266AC">
          <w:rPr>
            <w:rtl/>
          </w:rPr>
          <w:t>ی</w:t>
        </w:r>
      </w:ins>
      <w:r w:rsidR="008412CC" w:rsidRPr="002B72E7">
        <w:rPr>
          <w:rtl/>
        </w:rPr>
        <w:t>ل سوختی وس</w:t>
      </w:r>
      <w:del w:id="7570" w:author="Mohsen" w:date="2019-03-17T16:48:00Z">
        <w:r w:rsidR="008412CC" w:rsidRPr="002B72E7" w:rsidDel="006266AC">
          <w:rPr>
            <w:rtl/>
          </w:rPr>
          <w:delText>ي</w:delText>
        </w:r>
      </w:del>
      <w:ins w:id="7571" w:author="Mohsen" w:date="2019-03-17T16:48:00Z">
        <w:r w:rsidR="006266AC">
          <w:rPr>
            <w:rtl/>
          </w:rPr>
          <w:t>ی</w:t>
        </w:r>
      </w:ins>
      <w:r w:rsidR="008412CC" w:rsidRPr="002B72E7">
        <w:rPr>
          <w:rtl/>
        </w:rPr>
        <w:t>له</w:t>
      </w:r>
      <w:ins w:id="7572" w:author="Mohsen" w:date="2019-03-17T19:28:00Z">
        <w:r w:rsidR="00EB6040">
          <w:rPr>
            <w:rFonts w:hint="cs"/>
            <w:rtl/>
          </w:rPr>
          <w:t>‌</w:t>
        </w:r>
      </w:ins>
      <w:r w:rsidR="008412CC" w:rsidRPr="002B72E7">
        <w:rPr>
          <w:rtl/>
        </w:rPr>
        <w:t>ا</w:t>
      </w:r>
      <w:del w:id="7573" w:author="Mohsen" w:date="2019-03-17T16:48:00Z">
        <w:r w:rsidR="008412CC" w:rsidRPr="002B72E7" w:rsidDel="006266AC">
          <w:rPr>
            <w:rtl/>
          </w:rPr>
          <w:delText>ي</w:delText>
        </w:r>
      </w:del>
      <w:ins w:id="7574" w:author="Mohsen" w:date="2019-03-17T16:48:00Z">
        <w:r w:rsidR="006266AC">
          <w:rPr>
            <w:rtl/>
          </w:rPr>
          <w:t>ی</w:t>
        </w:r>
      </w:ins>
      <w:r w:rsidR="008412CC" w:rsidRPr="002B72E7">
        <w:rPr>
          <w:rtl/>
        </w:rPr>
        <w:t xml:space="preserve"> است که انرژ</w:t>
      </w:r>
      <w:del w:id="7575" w:author="Mohsen" w:date="2019-03-17T16:48:00Z">
        <w:r w:rsidR="008412CC" w:rsidRPr="002B72E7" w:rsidDel="006266AC">
          <w:rPr>
            <w:rtl/>
          </w:rPr>
          <w:delText>ي</w:delText>
        </w:r>
      </w:del>
      <w:ins w:id="7576" w:author="Mohsen" w:date="2019-03-17T16:48:00Z">
        <w:r w:rsidR="006266AC">
          <w:rPr>
            <w:rtl/>
          </w:rPr>
          <w:t>ی</w:t>
        </w:r>
      </w:ins>
      <w:r w:rsidR="008412CC" w:rsidRPr="002B72E7">
        <w:rPr>
          <w:rtl/>
        </w:rPr>
        <w:t xml:space="preserve"> ش</w:t>
      </w:r>
      <w:del w:id="7577" w:author="Mohsen" w:date="2019-03-17T16:48:00Z">
        <w:r w:rsidR="008412CC" w:rsidRPr="002B72E7" w:rsidDel="006266AC">
          <w:rPr>
            <w:rtl/>
          </w:rPr>
          <w:delText>ي</w:delText>
        </w:r>
      </w:del>
      <w:ins w:id="7578" w:author="Mohsen" w:date="2019-03-17T16:48:00Z">
        <w:r w:rsidR="006266AC">
          <w:rPr>
            <w:rtl/>
          </w:rPr>
          <w:t>ی</w:t>
        </w:r>
      </w:ins>
      <w:r w:rsidR="008412CC" w:rsidRPr="002B72E7">
        <w:rPr>
          <w:rtl/>
        </w:rPr>
        <w:t>م</w:t>
      </w:r>
      <w:del w:id="7579" w:author="Mohsen" w:date="2019-03-17T16:48:00Z">
        <w:r w:rsidR="008412CC" w:rsidRPr="002B72E7" w:rsidDel="006266AC">
          <w:rPr>
            <w:rtl/>
          </w:rPr>
          <w:delText>ي</w:delText>
        </w:r>
      </w:del>
      <w:ins w:id="7580" w:author="Mohsen" w:date="2019-03-17T16:48:00Z">
        <w:r w:rsidR="006266AC">
          <w:rPr>
            <w:rtl/>
          </w:rPr>
          <w:t>ی</w:t>
        </w:r>
      </w:ins>
      <w:r w:rsidR="008412CC" w:rsidRPr="002B72E7">
        <w:rPr>
          <w:rtl/>
        </w:rPr>
        <w:t>ایی سوخت را مستق</w:t>
      </w:r>
      <w:del w:id="7581" w:author="Mohsen" w:date="2019-03-17T16:48:00Z">
        <w:r w:rsidR="008412CC" w:rsidRPr="002B72E7" w:rsidDel="006266AC">
          <w:rPr>
            <w:rtl/>
          </w:rPr>
          <w:delText>ي</w:delText>
        </w:r>
      </w:del>
      <w:ins w:id="7582" w:author="Mohsen" w:date="2019-03-17T16:48:00Z">
        <w:r w:rsidR="006266AC">
          <w:rPr>
            <w:rtl/>
          </w:rPr>
          <w:t>ی</w:t>
        </w:r>
      </w:ins>
      <w:r w:rsidR="008412CC" w:rsidRPr="002B72E7">
        <w:rPr>
          <w:rtl/>
        </w:rPr>
        <w:t>ماً به انرژ</w:t>
      </w:r>
      <w:del w:id="7583" w:author="Mohsen" w:date="2019-03-17T16:48:00Z">
        <w:r w:rsidR="008412CC" w:rsidRPr="002B72E7" w:rsidDel="006266AC">
          <w:rPr>
            <w:rtl/>
          </w:rPr>
          <w:delText>ي</w:delText>
        </w:r>
      </w:del>
      <w:ins w:id="7584" w:author="Mohsen" w:date="2019-03-17T16:48:00Z">
        <w:r w:rsidR="006266AC">
          <w:rPr>
            <w:rtl/>
          </w:rPr>
          <w:t>ی</w:t>
        </w:r>
      </w:ins>
      <w:r w:rsidR="008412CC" w:rsidRPr="002B72E7">
        <w:rPr>
          <w:rtl/>
        </w:rPr>
        <w:t xml:space="preserve"> ال</w:t>
      </w:r>
      <w:del w:id="7585" w:author="Mohsen" w:date="2019-03-17T16:48:00Z">
        <w:r w:rsidR="008412CC" w:rsidRPr="002B72E7" w:rsidDel="006266AC">
          <w:rPr>
            <w:rtl/>
          </w:rPr>
          <w:delText>ك</w:delText>
        </w:r>
      </w:del>
      <w:ins w:id="7586" w:author="Mohsen" w:date="2019-03-17T16:48:00Z">
        <w:r w:rsidR="006266AC">
          <w:rPr>
            <w:rtl/>
          </w:rPr>
          <w:t>ک</w:t>
        </w:r>
      </w:ins>
      <w:r w:rsidR="008412CC" w:rsidRPr="002B72E7">
        <w:rPr>
          <w:rtl/>
        </w:rPr>
        <w:t>تری</w:t>
      </w:r>
      <w:del w:id="7587" w:author="Mohsen" w:date="2019-03-17T16:48:00Z">
        <w:r w:rsidR="008412CC" w:rsidRPr="002B72E7" w:rsidDel="006266AC">
          <w:rPr>
            <w:rtl/>
          </w:rPr>
          <w:delText>ك</w:delText>
        </w:r>
      </w:del>
      <w:ins w:id="7588" w:author="Mohsen" w:date="2019-03-17T16:48:00Z">
        <w:r w:rsidR="006266AC">
          <w:rPr>
            <w:rtl/>
          </w:rPr>
          <w:t>ک</w:t>
        </w:r>
      </w:ins>
      <w:r w:rsidR="008412CC" w:rsidRPr="002B72E7">
        <w:rPr>
          <w:rtl/>
        </w:rPr>
        <w:t xml:space="preserve">ی تبدیل </w:t>
      </w:r>
      <w:r w:rsidR="000B0AD8" w:rsidRPr="002B72E7">
        <w:rPr>
          <w:rtl/>
        </w:rPr>
        <w:t>م</w:t>
      </w:r>
      <w:r w:rsidR="000B0AD8" w:rsidRPr="002B72E7">
        <w:rPr>
          <w:rFonts w:hint="cs"/>
          <w:rtl/>
        </w:rPr>
        <w:t>ی‌کند</w:t>
      </w:r>
      <w:r w:rsidR="008412CC" w:rsidRPr="002B72E7">
        <w:t>.</w:t>
      </w:r>
      <w:r>
        <w:rPr>
          <w:rFonts w:hint="cs"/>
          <w:rtl/>
        </w:rPr>
        <w:t xml:space="preserve"> </w:t>
      </w:r>
      <w:r w:rsidR="008412CC" w:rsidRPr="002B72E7">
        <w:rPr>
          <w:rtl/>
        </w:rPr>
        <w:t>برخلاف باتر</w:t>
      </w:r>
      <w:del w:id="7589" w:author="Mohsen" w:date="2019-03-17T16:48:00Z">
        <w:r w:rsidR="008412CC" w:rsidRPr="002B72E7" w:rsidDel="006266AC">
          <w:rPr>
            <w:rtl/>
          </w:rPr>
          <w:delText>ي</w:delText>
        </w:r>
      </w:del>
      <w:ins w:id="7590" w:author="Mohsen" w:date="2019-03-17T16:48:00Z">
        <w:r w:rsidR="006266AC">
          <w:rPr>
            <w:rtl/>
          </w:rPr>
          <w:t>ی</w:t>
        </w:r>
      </w:ins>
      <w:r>
        <w:rPr>
          <w:rFonts w:hint="cs"/>
          <w:rtl/>
        </w:rPr>
        <w:t>‌</w:t>
      </w:r>
      <w:r w:rsidR="008412CC" w:rsidRPr="002B72E7">
        <w:rPr>
          <w:rtl/>
        </w:rPr>
        <w:t>ها که به علت محدود بودن مقدار ماده</w:t>
      </w:r>
      <w:del w:id="7591" w:author="Mohsen" w:date="2019-03-17T16:48:00Z">
        <w:r w:rsidR="008412CC" w:rsidRPr="002B72E7" w:rsidDel="006266AC">
          <w:rPr>
            <w:rtl/>
          </w:rPr>
          <w:delText>ي</w:delText>
        </w:r>
      </w:del>
      <w:ins w:id="7592" w:author="Mohsen" w:date="2019-03-17T16:48:00Z">
        <w:r w:rsidR="006266AC">
          <w:rPr>
            <w:rtl/>
          </w:rPr>
          <w:t>ی</w:t>
        </w:r>
      </w:ins>
      <w:r w:rsidR="008412CC" w:rsidRPr="002B72E7">
        <w:rPr>
          <w:rtl/>
        </w:rPr>
        <w:t xml:space="preserve"> واکنش دهنده در مخزن باتر</w:t>
      </w:r>
      <w:del w:id="7593" w:author="Mohsen" w:date="2019-03-17T16:48:00Z">
        <w:r w:rsidR="008412CC" w:rsidRPr="002B72E7" w:rsidDel="006266AC">
          <w:rPr>
            <w:rtl/>
          </w:rPr>
          <w:delText>ي</w:delText>
        </w:r>
      </w:del>
      <w:ins w:id="7594" w:author="Mohsen" w:date="2019-03-17T16:48:00Z">
        <w:r w:rsidR="006266AC">
          <w:rPr>
            <w:rtl/>
          </w:rPr>
          <w:t>ی</w:t>
        </w:r>
      </w:ins>
      <w:r w:rsidR="008412CC" w:rsidRPr="002B72E7">
        <w:rPr>
          <w:rtl/>
        </w:rPr>
        <w:t>، پس از مدتی</w:t>
      </w:r>
      <w:r w:rsidR="005F5004">
        <w:rPr>
          <w:rFonts w:hint="cs"/>
          <w:rtl/>
        </w:rPr>
        <w:t xml:space="preserve"> </w:t>
      </w:r>
      <w:r w:rsidR="000B0AD8" w:rsidRPr="002B72E7">
        <w:rPr>
          <w:rtl/>
        </w:rPr>
        <w:t>نم</w:t>
      </w:r>
      <w:r w:rsidR="000B0AD8" w:rsidRPr="002B72E7">
        <w:rPr>
          <w:rFonts w:hint="cs"/>
          <w:rtl/>
        </w:rPr>
        <w:t>ی‌توانند</w:t>
      </w:r>
      <w:r w:rsidR="008412CC" w:rsidRPr="002B72E7">
        <w:rPr>
          <w:rtl/>
        </w:rPr>
        <w:t xml:space="preserve"> انرژ</w:t>
      </w:r>
      <w:del w:id="7595" w:author="Mohsen" w:date="2019-03-17T16:48:00Z">
        <w:r w:rsidR="008412CC" w:rsidRPr="002B72E7" w:rsidDel="006266AC">
          <w:rPr>
            <w:rtl/>
          </w:rPr>
          <w:delText>ي</w:delText>
        </w:r>
      </w:del>
      <w:ins w:id="7596" w:author="Mohsen" w:date="2019-03-17T16:48:00Z">
        <w:r w:rsidR="006266AC">
          <w:rPr>
            <w:rtl/>
          </w:rPr>
          <w:t>ی</w:t>
        </w:r>
      </w:ins>
      <w:r w:rsidR="008412CC" w:rsidRPr="002B72E7">
        <w:rPr>
          <w:rtl/>
        </w:rPr>
        <w:t xml:space="preserve"> لازم را تأم</w:t>
      </w:r>
      <w:del w:id="7597" w:author="Mohsen" w:date="2019-03-17T16:48:00Z">
        <w:r w:rsidR="008412CC" w:rsidRPr="002B72E7" w:rsidDel="006266AC">
          <w:rPr>
            <w:rtl/>
          </w:rPr>
          <w:delText>ي</w:delText>
        </w:r>
      </w:del>
      <w:ins w:id="7598" w:author="Mohsen" w:date="2019-03-17T16:48:00Z">
        <w:r w:rsidR="006266AC">
          <w:rPr>
            <w:rtl/>
          </w:rPr>
          <w:t>ی</w:t>
        </w:r>
      </w:ins>
      <w:r w:rsidR="008412CC" w:rsidRPr="002B72E7">
        <w:rPr>
          <w:rtl/>
        </w:rPr>
        <w:t>ن کنند، در پ</w:t>
      </w:r>
      <w:del w:id="7599" w:author="Mohsen" w:date="2019-03-17T16:48:00Z">
        <w:r w:rsidR="008412CC" w:rsidRPr="002B72E7" w:rsidDel="006266AC">
          <w:rPr>
            <w:rtl/>
          </w:rPr>
          <w:delText>ي</w:delText>
        </w:r>
      </w:del>
      <w:ins w:id="7600" w:author="Mohsen" w:date="2019-03-17T16:48:00Z">
        <w:r w:rsidR="006266AC">
          <w:rPr>
            <w:rtl/>
          </w:rPr>
          <w:t>ی</w:t>
        </w:r>
      </w:ins>
      <w:r w:rsidR="008412CC" w:rsidRPr="002B72E7">
        <w:rPr>
          <w:rtl/>
        </w:rPr>
        <w:t>ل سوختی مواد واکنش دهنده به صورت پ</w:t>
      </w:r>
      <w:del w:id="7601" w:author="Mohsen" w:date="2019-03-17T16:48:00Z">
        <w:r w:rsidR="008412CC" w:rsidRPr="002B72E7" w:rsidDel="006266AC">
          <w:rPr>
            <w:rtl/>
          </w:rPr>
          <w:delText>ي</w:delText>
        </w:r>
      </w:del>
      <w:ins w:id="7602" w:author="Mohsen" w:date="2019-03-17T16:48:00Z">
        <w:r w:rsidR="006266AC">
          <w:rPr>
            <w:rtl/>
          </w:rPr>
          <w:t>ی</w:t>
        </w:r>
      </w:ins>
      <w:r w:rsidR="008412CC" w:rsidRPr="002B72E7">
        <w:rPr>
          <w:rtl/>
        </w:rPr>
        <w:t>وسته وارد پ</w:t>
      </w:r>
      <w:del w:id="7603" w:author="Mohsen" w:date="2019-03-17T16:48:00Z">
        <w:r w:rsidR="008412CC" w:rsidRPr="002B72E7" w:rsidDel="006266AC">
          <w:rPr>
            <w:rtl/>
          </w:rPr>
          <w:delText>ي</w:delText>
        </w:r>
      </w:del>
      <w:ins w:id="7604" w:author="Mohsen" w:date="2019-03-17T16:48:00Z">
        <w:r w:rsidR="006266AC">
          <w:rPr>
            <w:rtl/>
          </w:rPr>
          <w:t>ی</w:t>
        </w:r>
      </w:ins>
      <w:r w:rsidR="008412CC" w:rsidRPr="002B72E7">
        <w:rPr>
          <w:rtl/>
        </w:rPr>
        <w:t>ل شده و</w:t>
      </w:r>
      <w:r w:rsidR="008412CC" w:rsidRPr="002B72E7">
        <w:t xml:space="preserve"> </w:t>
      </w:r>
      <w:r w:rsidR="008412CC" w:rsidRPr="002B72E7">
        <w:rPr>
          <w:rtl/>
        </w:rPr>
        <w:t>فرآوردهها به صورت پ</w:t>
      </w:r>
      <w:del w:id="7605" w:author="Mohsen" w:date="2019-03-17T16:48:00Z">
        <w:r w:rsidR="008412CC" w:rsidRPr="002B72E7" w:rsidDel="006266AC">
          <w:rPr>
            <w:rtl/>
          </w:rPr>
          <w:delText>ي</w:delText>
        </w:r>
      </w:del>
      <w:ins w:id="7606" w:author="Mohsen" w:date="2019-03-17T16:48:00Z">
        <w:r w:rsidR="006266AC">
          <w:rPr>
            <w:rtl/>
          </w:rPr>
          <w:t>ی</w:t>
        </w:r>
      </w:ins>
      <w:r w:rsidR="008412CC" w:rsidRPr="002B72E7">
        <w:rPr>
          <w:rtl/>
        </w:rPr>
        <w:t xml:space="preserve">وسته خارج </w:t>
      </w:r>
      <w:r w:rsidR="000B0AD8" w:rsidRPr="002B72E7">
        <w:rPr>
          <w:rtl/>
        </w:rPr>
        <w:t>م</w:t>
      </w:r>
      <w:r w:rsidR="000B0AD8" w:rsidRPr="002B72E7">
        <w:rPr>
          <w:rFonts w:hint="cs"/>
          <w:rtl/>
        </w:rPr>
        <w:t>ی‌شوند</w:t>
      </w:r>
      <w:r w:rsidR="008412CC" w:rsidRPr="002B72E7">
        <w:rPr>
          <w:rtl/>
        </w:rPr>
        <w:t>، بنابراین پ</w:t>
      </w:r>
      <w:del w:id="7607" w:author="Mohsen" w:date="2019-03-17T16:48:00Z">
        <w:r w:rsidR="008412CC" w:rsidRPr="002B72E7" w:rsidDel="006266AC">
          <w:rPr>
            <w:rtl/>
          </w:rPr>
          <w:delText>ي</w:delText>
        </w:r>
      </w:del>
      <w:ins w:id="7608" w:author="Mohsen" w:date="2019-03-17T16:48:00Z">
        <w:r w:rsidR="006266AC">
          <w:rPr>
            <w:rtl/>
          </w:rPr>
          <w:t>ی</w:t>
        </w:r>
      </w:ins>
      <w:r w:rsidR="008412CC" w:rsidRPr="002B72E7">
        <w:rPr>
          <w:rtl/>
        </w:rPr>
        <w:t xml:space="preserve">ل سوختی </w:t>
      </w:r>
      <w:r w:rsidR="000B0AD8" w:rsidRPr="002B72E7">
        <w:rPr>
          <w:rtl/>
        </w:rPr>
        <w:t>م</w:t>
      </w:r>
      <w:r w:rsidR="000B0AD8" w:rsidRPr="002B72E7">
        <w:rPr>
          <w:rFonts w:hint="cs"/>
          <w:rtl/>
        </w:rPr>
        <w:t>ی‌تواند</w:t>
      </w:r>
      <w:r w:rsidR="008412CC" w:rsidRPr="002B72E7">
        <w:rPr>
          <w:rtl/>
        </w:rPr>
        <w:t xml:space="preserve"> به صورت پ</w:t>
      </w:r>
      <w:del w:id="7609" w:author="Mohsen" w:date="2019-03-17T16:48:00Z">
        <w:r w:rsidR="008412CC" w:rsidRPr="002B72E7" w:rsidDel="006266AC">
          <w:rPr>
            <w:rtl/>
          </w:rPr>
          <w:delText>ي</w:delText>
        </w:r>
      </w:del>
      <w:ins w:id="7610" w:author="Mohsen" w:date="2019-03-17T16:48:00Z">
        <w:r w:rsidR="006266AC">
          <w:rPr>
            <w:rtl/>
          </w:rPr>
          <w:t>ی</w:t>
        </w:r>
      </w:ins>
      <w:r w:rsidR="008412CC" w:rsidRPr="002B72E7">
        <w:rPr>
          <w:rtl/>
        </w:rPr>
        <w:t>وسته کار کند</w:t>
      </w:r>
      <w:r w:rsidR="008412CC" w:rsidRPr="002B72E7">
        <w:t>.</w:t>
      </w:r>
    </w:p>
    <w:p w14:paraId="5B4F0CA5" w14:textId="62E5DEE9" w:rsidR="008412CC" w:rsidRPr="002B72E7" w:rsidRDefault="008412CC" w:rsidP="00BB50E5">
      <w:pPr>
        <w:pStyle w:val="payannameh"/>
        <w:tabs>
          <w:tab w:val="left" w:pos="0"/>
          <w:tab w:val="left" w:pos="7371"/>
        </w:tabs>
        <w:spacing w:line="240" w:lineRule="auto"/>
        <w:jc w:val="both"/>
      </w:pPr>
      <w:r w:rsidRPr="002B72E7">
        <w:rPr>
          <w:rtl/>
        </w:rPr>
        <w:t>همچن</w:t>
      </w:r>
      <w:del w:id="7611" w:author="Mohsen" w:date="2019-03-17T16:48:00Z">
        <w:r w:rsidRPr="002B72E7" w:rsidDel="006266AC">
          <w:rPr>
            <w:rtl/>
          </w:rPr>
          <w:delText>ي</w:delText>
        </w:r>
      </w:del>
      <w:ins w:id="7612" w:author="Mohsen" w:date="2019-03-17T16:48:00Z">
        <w:r w:rsidR="006266AC">
          <w:rPr>
            <w:rtl/>
          </w:rPr>
          <w:t>ی</w:t>
        </w:r>
      </w:ins>
      <w:r w:rsidRPr="002B72E7">
        <w:rPr>
          <w:rtl/>
        </w:rPr>
        <w:t>ن به دل</w:t>
      </w:r>
      <w:del w:id="7613" w:author="Mohsen" w:date="2019-03-17T16:48:00Z">
        <w:r w:rsidRPr="002B72E7" w:rsidDel="006266AC">
          <w:rPr>
            <w:rtl/>
          </w:rPr>
          <w:delText>ي</w:delText>
        </w:r>
      </w:del>
      <w:ins w:id="7614" w:author="Mohsen" w:date="2019-03-17T16:48:00Z">
        <w:r w:rsidR="006266AC">
          <w:rPr>
            <w:rtl/>
          </w:rPr>
          <w:t>ی</w:t>
        </w:r>
      </w:ins>
      <w:r w:rsidRPr="002B72E7">
        <w:rPr>
          <w:rtl/>
        </w:rPr>
        <w:t>ل این</w:t>
      </w:r>
      <w:del w:id="7615" w:author="Mohsen" w:date="2019-03-17T16:48:00Z">
        <w:r w:rsidRPr="002B72E7" w:rsidDel="006266AC">
          <w:rPr>
            <w:rtl/>
          </w:rPr>
          <w:delText>ك</w:delText>
        </w:r>
      </w:del>
      <w:ins w:id="7616" w:author="Mohsen" w:date="2019-03-17T16:48:00Z">
        <w:r w:rsidR="006266AC">
          <w:rPr>
            <w:rtl/>
          </w:rPr>
          <w:t>ک</w:t>
        </w:r>
      </w:ins>
      <w:r w:rsidRPr="002B72E7">
        <w:rPr>
          <w:rtl/>
        </w:rPr>
        <w:t>ه تبدیل انرژ</w:t>
      </w:r>
      <w:del w:id="7617" w:author="Mohsen" w:date="2019-03-17T16:48:00Z">
        <w:r w:rsidRPr="002B72E7" w:rsidDel="006266AC">
          <w:rPr>
            <w:rtl/>
          </w:rPr>
          <w:delText>ي</w:delText>
        </w:r>
      </w:del>
      <w:ins w:id="7618" w:author="Mohsen" w:date="2019-03-17T16:48:00Z">
        <w:r w:rsidR="006266AC">
          <w:rPr>
            <w:rtl/>
          </w:rPr>
          <w:t>ی</w:t>
        </w:r>
      </w:ins>
      <w:r w:rsidRPr="002B72E7">
        <w:rPr>
          <w:rtl/>
        </w:rPr>
        <w:t xml:space="preserve"> به طور مستق</w:t>
      </w:r>
      <w:del w:id="7619" w:author="Mohsen" w:date="2019-03-17T16:48:00Z">
        <w:r w:rsidRPr="002B72E7" w:rsidDel="006266AC">
          <w:rPr>
            <w:rtl/>
          </w:rPr>
          <w:delText>ي</w:delText>
        </w:r>
      </w:del>
      <w:ins w:id="7620" w:author="Mohsen" w:date="2019-03-17T16:48:00Z">
        <w:r w:rsidR="006266AC">
          <w:rPr>
            <w:rtl/>
          </w:rPr>
          <w:t>ی</w:t>
        </w:r>
      </w:ins>
      <w:r w:rsidRPr="002B72E7">
        <w:rPr>
          <w:rtl/>
        </w:rPr>
        <w:t>م رو</w:t>
      </w:r>
      <w:del w:id="7621" w:author="Mohsen" w:date="2019-03-17T16:48:00Z">
        <w:r w:rsidRPr="002B72E7" w:rsidDel="006266AC">
          <w:rPr>
            <w:rtl/>
          </w:rPr>
          <w:delText>ي</w:delText>
        </w:r>
      </w:del>
      <w:ins w:id="7622" w:author="Mohsen" w:date="2019-03-17T16:48:00Z">
        <w:r w:rsidR="006266AC">
          <w:rPr>
            <w:rtl/>
          </w:rPr>
          <w:t>ی</w:t>
        </w:r>
      </w:ins>
      <w:r w:rsidRPr="002B72E7">
        <w:rPr>
          <w:rtl/>
        </w:rPr>
        <w:t xml:space="preserve"> </w:t>
      </w:r>
      <w:r w:rsidR="000B0AD8" w:rsidRPr="002B72E7">
        <w:rPr>
          <w:rtl/>
        </w:rPr>
        <w:t>م</w:t>
      </w:r>
      <w:r w:rsidR="000B0AD8" w:rsidRPr="002B72E7">
        <w:rPr>
          <w:rFonts w:hint="cs"/>
          <w:rtl/>
        </w:rPr>
        <w:t>ی‌دهد</w:t>
      </w:r>
      <w:r w:rsidRPr="002B72E7">
        <w:rPr>
          <w:rtl/>
        </w:rPr>
        <w:t xml:space="preserve"> از بازدهی بالایی برخوردار است</w:t>
      </w:r>
      <w:r w:rsidRPr="002B72E7">
        <w:t>.</w:t>
      </w:r>
      <w:r w:rsidRPr="002B72E7">
        <w:rPr>
          <w:rtl/>
        </w:rPr>
        <w:t xml:space="preserve"> در پ</w:t>
      </w:r>
      <w:del w:id="7623" w:author="Mohsen" w:date="2019-03-17T16:48:00Z">
        <w:r w:rsidRPr="002B72E7" w:rsidDel="006266AC">
          <w:rPr>
            <w:rtl/>
          </w:rPr>
          <w:delText>ي</w:delText>
        </w:r>
      </w:del>
      <w:ins w:id="7624" w:author="Mohsen" w:date="2019-03-17T16:48:00Z">
        <w:r w:rsidR="006266AC">
          <w:rPr>
            <w:rtl/>
          </w:rPr>
          <w:t>ی</w:t>
        </w:r>
      </w:ins>
      <w:r w:rsidRPr="002B72E7">
        <w:rPr>
          <w:rtl/>
        </w:rPr>
        <w:t xml:space="preserve">ل سوختی </w:t>
      </w:r>
      <w:r w:rsidR="000B0AD8" w:rsidRPr="002B72E7">
        <w:rPr>
          <w:rtl/>
        </w:rPr>
        <w:t>عمدتاً</w:t>
      </w:r>
      <w:r w:rsidRPr="002B72E7">
        <w:rPr>
          <w:rtl/>
        </w:rPr>
        <w:t xml:space="preserve"> گاز ه</w:t>
      </w:r>
      <w:del w:id="7625" w:author="Mohsen" w:date="2019-03-17T16:48:00Z">
        <w:r w:rsidRPr="002B72E7" w:rsidDel="006266AC">
          <w:rPr>
            <w:rtl/>
          </w:rPr>
          <w:delText>ي</w:delText>
        </w:r>
      </w:del>
      <w:ins w:id="7626" w:author="Mohsen" w:date="2019-03-17T16:48:00Z">
        <w:r w:rsidR="006266AC">
          <w:rPr>
            <w:rtl/>
          </w:rPr>
          <w:t>ی</w:t>
        </w:r>
      </w:ins>
      <w:r w:rsidRPr="002B72E7">
        <w:rPr>
          <w:rtl/>
        </w:rPr>
        <w:t>دروژن به عنوان سوخت مصرف شده و از واکنش آن با اکس</w:t>
      </w:r>
      <w:del w:id="7627" w:author="Mohsen" w:date="2019-03-17T16:48:00Z">
        <w:r w:rsidRPr="002B72E7" w:rsidDel="006266AC">
          <w:rPr>
            <w:rtl/>
          </w:rPr>
          <w:delText>ي</w:delText>
        </w:r>
      </w:del>
      <w:ins w:id="7628" w:author="Mohsen" w:date="2019-03-17T16:48:00Z">
        <w:r w:rsidR="006266AC">
          <w:rPr>
            <w:rtl/>
          </w:rPr>
          <w:t>ی</w:t>
        </w:r>
      </w:ins>
      <w:r w:rsidRPr="002B72E7">
        <w:rPr>
          <w:rtl/>
        </w:rPr>
        <w:t>ژن، علاوه بر انرژ</w:t>
      </w:r>
      <w:del w:id="7629" w:author="Mohsen" w:date="2019-03-17T16:48:00Z">
        <w:r w:rsidRPr="002B72E7" w:rsidDel="006266AC">
          <w:rPr>
            <w:rtl/>
          </w:rPr>
          <w:delText>ي</w:delText>
        </w:r>
      </w:del>
      <w:ins w:id="7630" w:author="Mohsen" w:date="2019-03-17T16:48:00Z">
        <w:r w:rsidR="006266AC">
          <w:rPr>
            <w:rtl/>
          </w:rPr>
          <w:t>ی</w:t>
        </w:r>
      </w:ins>
      <w:r w:rsidRPr="002B72E7">
        <w:rPr>
          <w:rtl/>
        </w:rPr>
        <w:t xml:space="preserve"> ال</w:t>
      </w:r>
      <w:del w:id="7631" w:author="Mohsen" w:date="2019-03-17T16:48:00Z">
        <w:r w:rsidRPr="002B72E7" w:rsidDel="006266AC">
          <w:rPr>
            <w:rtl/>
          </w:rPr>
          <w:delText>ك</w:delText>
        </w:r>
      </w:del>
      <w:ins w:id="7632" w:author="Mohsen" w:date="2019-03-17T16:48:00Z">
        <w:r w:rsidR="006266AC">
          <w:rPr>
            <w:rtl/>
          </w:rPr>
          <w:t>ک</w:t>
        </w:r>
      </w:ins>
      <w:r w:rsidRPr="002B72E7">
        <w:rPr>
          <w:rtl/>
        </w:rPr>
        <w:t>تری</w:t>
      </w:r>
      <w:del w:id="7633" w:author="Mohsen" w:date="2019-03-17T16:48:00Z">
        <w:r w:rsidRPr="002B72E7" w:rsidDel="006266AC">
          <w:rPr>
            <w:rtl/>
          </w:rPr>
          <w:delText>ك</w:delText>
        </w:r>
      </w:del>
      <w:ins w:id="7634" w:author="Mohsen" w:date="2019-03-17T16:48:00Z">
        <w:r w:rsidR="006266AC">
          <w:rPr>
            <w:rtl/>
          </w:rPr>
          <w:t>ک</w:t>
        </w:r>
      </w:ins>
      <w:r w:rsidRPr="002B72E7">
        <w:rPr>
          <w:rtl/>
        </w:rPr>
        <w:t>ی، آب و حرارت ن</w:t>
      </w:r>
      <w:del w:id="7635" w:author="Mohsen" w:date="2019-03-17T16:48:00Z">
        <w:r w:rsidRPr="002B72E7" w:rsidDel="006266AC">
          <w:rPr>
            <w:rtl/>
          </w:rPr>
          <w:delText>ي</w:delText>
        </w:r>
      </w:del>
      <w:ins w:id="7636" w:author="Mohsen" w:date="2019-03-17T16:48:00Z">
        <w:r w:rsidR="006266AC">
          <w:rPr>
            <w:rtl/>
          </w:rPr>
          <w:t>ی</w:t>
        </w:r>
      </w:ins>
      <w:r w:rsidRPr="002B72E7">
        <w:rPr>
          <w:rtl/>
        </w:rPr>
        <w:t>ز تول</w:t>
      </w:r>
      <w:del w:id="7637" w:author="Mohsen" w:date="2019-03-17T16:48:00Z">
        <w:r w:rsidRPr="002B72E7" w:rsidDel="006266AC">
          <w:rPr>
            <w:rtl/>
          </w:rPr>
          <w:delText>ي</w:delText>
        </w:r>
      </w:del>
      <w:ins w:id="7638" w:author="Mohsen" w:date="2019-03-17T16:48:00Z">
        <w:r w:rsidR="006266AC">
          <w:rPr>
            <w:rtl/>
          </w:rPr>
          <w:t>ی</w:t>
        </w:r>
      </w:ins>
      <w:r w:rsidRPr="002B72E7">
        <w:rPr>
          <w:rtl/>
        </w:rPr>
        <w:t xml:space="preserve">د </w:t>
      </w:r>
      <w:r w:rsidR="000B0AD8" w:rsidRPr="002B72E7">
        <w:rPr>
          <w:rtl/>
        </w:rPr>
        <w:t>م</w:t>
      </w:r>
      <w:r w:rsidR="000B0AD8" w:rsidRPr="002B72E7">
        <w:rPr>
          <w:rFonts w:hint="cs"/>
          <w:rtl/>
        </w:rPr>
        <w:t>ی‌گردد</w:t>
      </w:r>
      <w:r w:rsidRPr="002B72E7">
        <w:t>.</w:t>
      </w:r>
      <w:r w:rsidRPr="002B72E7">
        <w:rPr>
          <w:rtl/>
        </w:rPr>
        <w:t xml:space="preserve"> به عبارت دیگر در این تبدیل، ع</w:t>
      </w:r>
      <w:del w:id="7639" w:author="Mohsen" w:date="2019-03-17T16:48:00Z">
        <w:r w:rsidRPr="002B72E7" w:rsidDel="006266AC">
          <w:rPr>
            <w:rtl/>
          </w:rPr>
          <w:delText>ك</w:delText>
        </w:r>
      </w:del>
      <w:ins w:id="7640" w:author="Mohsen" w:date="2019-03-17T16:48:00Z">
        <w:r w:rsidR="006266AC">
          <w:rPr>
            <w:rtl/>
          </w:rPr>
          <w:t>ک</w:t>
        </w:r>
      </w:ins>
      <w:r w:rsidRPr="002B72E7">
        <w:rPr>
          <w:rtl/>
        </w:rPr>
        <w:t>س واکنش ال</w:t>
      </w:r>
      <w:del w:id="7641" w:author="Mohsen" w:date="2019-03-17T16:48:00Z">
        <w:r w:rsidRPr="002B72E7" w:rsidDel="006266AC">
          <w:rPr>
            <w:rtl/>
          </w:rPr>
          <w:delText>ك</w:delText>
        </w:r>
      </w:del>
      <w:ins w:id="7642" w:author="Mohsen" w:date="2019-03-17T16:48:00Z">
        <w:r w:rsidR="006266AC">
          <w:rPr>
            <w:rtl/>
          </w:rPr>
          <w:t>ک</w:t>
        </w:r>
      </w:ins>
      <w:r w:rsidRPr="002B72E7">
        <w:rPr>
          <w:rtl/>
        </w:rPr>
        <w:t>ترول</w:t>
      </w:r>
      <w:del w:id="7643" w:author="Mohsen" w:date="2019-03-17T16:48:00Z">
        <w:r w:rsidRPr="002B72E7" w:rsidDel="006266AC">
          <w:rPr>
            <w:rtl/>
          </w:rPr>
          <w:delText>ي</w:delText>
        </w:r>
      </w:del>
      <w:ins w:id="7644" w:author="Mohsen" w:date="2019-03-17T16:48:00Z">
        <w:r w:rsidR="006266AC">
          <w:rPr>
            <w:rtl/>
          </w:rPr>
          <w:t>ی</w:t>
        </w:r>
      </w:ins>
      <w:r w:rsidRPr="002B72E7">
        <w:rPr>
          <w:rtl/>
        </w:rPr>
        <w:t>ز</w:t>
      </w:r>
      <w:r w:rsidR="00BB50E5">
        <w:rPr>
          <w:rStyle w:val="FootnoteReference"/>
          <w:rtl/>
        </w:rPr>
        <w:footnoteReference w:id="1"/>
      </w:r>
      <w:r w:rsidRPr="002B72E7">
        <w:rPr>
          <w:rtl/>
        </w:rPr>
        <w:t xml:space="preserve"> آب رخ </w:t>
      </w:r>
      <w:r w:rsidR="000B0AD8" w:rsidRPr="002B72E7">
        <w:rPr>
          <w:rtl/>
        </w:rPr>
        <w:t>م</w:t>
      </w:r>
      <w:r w:rsidR="000B0AD8" w:rsidRPr="002B72E7">
        <w:rPr>
          <w:rFonts w:hint="cs"/>
          <w:rtl/>
        </w:rPr>
        <w:t>ی‌دهد</w:t>
      </w:r>
      <w:r w:rsidRPr="002B72E7">
        <w:t>.</w:t>
      </w:r>
    </w:p>
    <w:p w14:paraId="02A5037E" w14:textId="77777777" w:rsidR="008412CC" w:rsidRPr="002B72E7" w:rsidRDefault="008412CC" w:rsidP="005E409E">
      <w:pPr>
        <w:pStyle w:val="payannameh"/>
        <w:tabs>
          <w:tab w:val="left" w:pos="0"/>
          <w:tab w:val="left" w:pos="7371"/>
        </w:tabs>
        <w:spacing w:line="240" w:lineRule="auto"/>
        <w:jc w:val="center"/>
      </w:pPr>
      <w:r w:rsidRPr="002B72E7">
        <w:rPr>
          <w:noProof/>
          <w:rtl/>
          <w:lang w:bidi="ar-SA"/>
        </w:rPr>
        <w:lastRenderedPageBreak/>
        <w:drawing>
          <wp:inline distT="0" distB="0" distL="0" distR="0" wp14:anchorId="4C66177F" wp14:editId="5B72039D">
            <wp:extent cx="2965622" cy="2185195"/>
            <wp:effectExtent l="0" t="0" r="6350" b="5715"/>
            <wp:docPr id="1" name="Picture 1" descr="C:\Users\Mohsen\Desktop\pillsookhti\فصل اول\GER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sen\Desktop\pillsookhti\فصل اول\GERO.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5622" cy="2185195"/>
                    </a:xfrm>
                    <a:prstGeom prst="rect">
                      <a:avLst/>
                    </a:prstGeom>
                    <a:noFill/>
                    <a:ln>
                      <a:noFill/>
                    </a:ln>
                  </pic:spPr>
                </pic:pic>
              </a:graphicData>
            </a:graphic>
          </wp:inline>
        </w:drawing>
      </w:r>
    </w:p>
    <w:p w14:paraId="0F839B52" w14:textId="47B2D0A4" w:rsidR="008412CC" w:rsidRPr="005F5004" w:rsidRDefault="008412CC" w:rsidP="00471B4D">
      <w:pPr>
        <w:pStyle w:val="a4"/>
        <w:rPr>
          <w:rtl/>
        </w:rPr>
      </w:pPr>
      <w:bookmarkStart w:id="7645" w:name="_Toc8551004"/>
      <w:r w:rsidRPr="005F5004">
        <w:rPr>
          <w:rtl/>
        </w:rPr>
        <w:t>نمای ساده اولین پیل سوختی ساخته شده توسط رابرت گرو در سال 1839</w:t>
      </w:r>
      <w:customXmlInsRangeStart w:id="7646" w:author="Mohsen Jafarinejad" w:date="2019-04-06T08:45:00Z"/>
      <w:sdt>
        <w:sdtPr>
          <w:rPr>
            <w:rtl/>
          </w:rPr>
          <w:id w:val="2094652713"/>
          <w:citation/>
        </w:sdtPr>
        <w:sdtEndPr/>
        <w:sdtContent>
          <w:customXmlInsRangeEnd w:id="7646"/>
          <w:ins w:id="7647" w:author="Mohsen Jafarinejad" w:date="2019-04-06T08:45:00Z">
            <w:r w:rsidR="00A11F99">
              <w:rPr>
                <w:rStyle w:val="tgc"/>
                <w:rtl/>
              </w:rPr>
              <w:fldChar w:fldCharType="begin"/>
            </w:r>
            <w:r w:rsidR="00A11F99">
              <w:rPr>
                <w:rStyle w:val="tgc"/>
              </w:rPr>
              <w:instrText xml:space="preserve">CITATION 2 \l 1065 </w:instrText>
            </w:r>
            <w:r w:rsidR="00A11F99">
              <w:rPr>
                <w:rStyle w:val="tgc"/>
                <w:rtl/>
              </w:rPr>
              <w:fldChar w:fldCharType="separate"/>
            </w:r>
          </w:ins>
          <w:r w:rsidR="00F81795">
            <w:rPr>
              <w:rStyle w:val="tgc"/>
              <w:noProof/>
              <w:rtl/>
            </w:rPr>
            <w:t xml:space="preserve"> </w:t>
          </w:r>
          <w:r w:rsidR="00F81795" w:rsidRPr="00F81795">
            <w:rPr>
              <w:noProof/>
            </w:rPr>
            <w:t>[1]</w:t>
          </w:r>
          <w:ins w:id="7648" w:author="Mohsen Jafarinejad" w:date="2019-04-06T08:45:00Z">
            <w:r w:rsidR="00A11F99">
              <w:rPr>
                <w:rStyle w:val="tgc"/>
                <w:rtl/>
              </w:rPr>
              <w:fldChar w:fldCharType="end"/>
            </w:r>
          </w:ins>
          <w:customXmlInsRangeStart w:id="7649" w:author="Mohsen Jafarinejad" w:date="2019-04-06T08:45:00Z"/>
        </w:sdtContent>
      </w:sdt>
      <w:customXmlInsRangeEnd w:id="7649"/>
      <w:bookmarkEnd w:id="7645"/>
    </w:p>
    <w:p w14:paraId="46EA4227" w14:textId="77777777" w:rsidR="008412CC" w:rsidRPr="002B72E7" w:rsidRDefault="008412CC" w:rsidP="005E409E">
      <w:pPr>
        <w:pStyle w:val="payannameh"/>
        <w:tabs>
          <w:tab w:val="left" w:pos="0"/>
          <w:tab w:val="left" w:pos="7371"/>
        </w:tabs>
        <w:spacing w:line="240" w:lineRule="auto"/>
        <w:rPr>
          <w:rtl/>
        </w:rPr>
      </w:pPr>
    </w:p>
    <w:p w14:paraId="23F8A6D7" w14:textId="77777777" w:rsidR="008412CC" w:rsidRPr="00A02606" w:rsidRDefault="008412CC" w:rsidP="002E65BF">
      <w:pPr>
        <w:pStyle w:val="a0"/>
        <w:bidi/>
        <w:ind w:left="48"/>
        <w:rPr>
          <w:rtl/>
        </w:rPr>
      </w:pPr>
      <w:bookmarkStart w:id="7650" w:name="_Toc3647093"/>
      <w:bookmarkStart w:id="7651" w:name="_Toc3666247"/>
      <w:bookmarkStart w:id="7652" w:name="_Toc3666496"/>
      <w:bookmarkStart w:id="7653" w:name="_Toc8546054"/>
      <w:bookmarkStart w:id="7654" w:name="_Toc8550724"/>
      <w:r w:rsidRPr="00A02606">
        <w:rPr>
          <w:rtl/>
        </w:rPr>
        <w:t xml:space="preserve">اساس </w:t>
      </w:r>
      <w:r w:rsidRPr="00394946">
        <w:rPr>
          <w:szCs w:val="24"/>
          <w:rtl/>
        </w:rPr>
        <w:t>عملکرد</w:t>
      </w:r>
      <w:r w:rsidRPr="00A02606">
        <w:rPr>
          <w:rtl/>
        </w:rPr>
        <w:t xml:space="preserve"> پیل سوختی</w:t>
      </w:r>
      <w:bookmarkEnd w:id="7650"/>
      <w:bookmarkEnd w:id="7651"/>
      <w:bookmarkEnd w:id="7652"/>
      <w:bookmarkEnd w:id="7653"/>
      <w:bookmarkEnd w:id="7654"/>
    </w:p>
    <w:p w14:paraId="4A7E89A6" w14:textId="115B4BD3" w:rsidR="008412CC" w:rsidRPr="002B72E7" w:rsidRDefault="00953C74" w:rsidP="001A60F1">
      <w:pPr>
        <w:pStyle w:val="payannameh"/>
        <w:tabs>
          <w:tab w:val="left" w:pos="567"/>
          <w:tab w:val="left" w:pos="615"/>
          <w:tab w:val="left" w:pos="7371"/>
        </w:tabs>
        <w:spacing w:line="240" w:lineRule="auto"/>
        <w:jc w:val="both"/>
      </w:pPr>
      <w:r>
        <w:tab/>
      </w:r>
      <w:r w:rsidR="008412CC" w:rsidRPr="002B72E7">
        <w:rPr>
          <w:rtl/>
        </w:rPr>
        <w:t xml:space="preserve">اصول عملکرد همه </w:t>
      </w:r>
      <w:r w:rsidR="000B0AD8" w:rsidRPr="002B72E7">
        <w:rPr>
          <w:rtl/>
        </w:rPr>
        <w:t>پ</w:t>
      </w:r>
      <w:r w:rsidR="000B0AD8" w:rsidRPr="002B72E7">
        <w:rPr>
          <w:rFonts w:hint="cs"/>
          <w:rtl/>
        </w:rPr>
        <w:t>یل‌های</w:t>
      </w:r>
      <w:r w:rsidR="008412CC" w:rsidRPr="002B72E7">
        <w:rPr>
          <w:rtl/>
        </w:rPr>
        <w:t xml:space="preserve"> سوختی باهم مشابه بوده تنها در نوع مواد بکار رفته و نوع فرایند باهم تفاوت دارند </w:t>
      </w:r>
      <w:r w:rsidR="000B0AD8" w:rsidRPr="002B72E7">
        <w:rPr>
          <w:rtl/>
        </w:rPr>
        <w:t>به‌طور</w:t>
      </w:r>
      <w:del w:id="7655" w:author="Mohsen Jafarinejad" w:date="2019-05-11T10:38:00Z">
        <w:r w:rsidR="008412CC" w:rsidRPr="002B72E7" w:rsidDel="005C7F0F">
          <w:rPr>
            <w:rtl/>
          </w:rPr>
          <w:delText xml:space="preserve"> </w:delText>
        </w:r>
      </w:del>
      <w:r w:rsidR="008412CC" w:rsidRPr="002B72E7">
        <w:rPr>
          <w:rtl/>
        </w:rPr>
        <w:t>کلی در یک پیل سوختی، سوخت (یک منبع که شامل هیدروژن باشد) از</w:t>
      </w:r>
      <w:r w:rsidR="000B0AD8" w:rsidRPr="002B72E7">
        <w:rPr>
          <w:rtl/>
        </w:rPr>
        <w:t xml:space="preserve"> </w:t>
      </w:r>
      <w:r w:rsidR="008412CC" w:rsidRPr="002B72E7">
        <w:rPr>
          <w:rtl/>
        </w:rPr>
        <w:t>سمت آند وارد پیل شده پس از تجزیه شدن به پروتون و الکترون،</w:t>
      </w:r>
      <w:r w:rsidR="000B0AD8" w:rsidRPr="002B72E7">
        <w:rPr>
          <w:rtl/>
        </w:rPr>
        <w:t xml:space="preserve"> </w:t>
      </w:r>
      <w:r w:rsidR="000B0AD8" w:rsidRPr="002B72E7">
        <w:rPr>
          <w:rFonts w:hint="cs"/>
          <w:rtl/>
        </w:rPr>
        <w:t>یون‌های</w:t>
      </w:r>
      <w:r w:rsidR="008412CC" w:rsidRPr="002B72E7">
        <w:rPr>
          <w:rtl/>
        </w:rPr>
        <w:t xml:space="preserve"> مثبت از یک غشای نیم تراوا خود را به سمت کاتد </w:t>
      </w:r>
      <w:r w:rsidR="000B0AD8" w:rsidRPr="002B72E7">
        <w:rPr>
          <w:rtl/>
        </w:rPr>
        <w:t>م</w:t>
      </w:r>
      <w:r w:rsidR="000B0AD8" w:rsidRPr="002B72E7">
        <w:rPr>
          <w:rFonts w:hint="cs"/>
          <w:rtl/>
        </w:rPr>
        <w:t>ی‌رسانند</w:t>
      </w:r>
      <w:r w:rsidR="008412CC" w:rsidRPr="002B72E7">
        <w:rPr>
          <w:rtl/>
        </w:rPr>
        <w:t xml:space="preserve"> از طرف دیگر </w:t>
      </w:r>
      <w:r w:rsidR="000B0AD8" w:rsidRPr="002B72E7">
        <w:rPr>
          <w:rtl/>
        </w:rPr>
        <w:t>الکترون‌ها</w:t>
      </w:r>
      <w:r w:rsidR="000B0AD8" w:rsidRPr="002B72E7">
        <w:rPr>
          <w:rFonts w:hint="cs"/>
          <w:rtl/>
        </w:rPr>
        <w:t>ی</w:t>
      </w:r>
      <w:r w:rsidR="008412CC" w:rsidRPr="002B72E7">
        <w:rPr>
          <w:rtl/>
        </w:rPr>
        <w:t xml:space="preserve"> تولید شده در سمت آند از طریق یک مدار الکتریکی به سمت کاتد جریان </w:t>
      </w:r>
      <w:r w:rsidR="000B0AD8" w:rsidRPr="002B72E7">
        <w:rPr>
          <w:rtl/>
        </w:rPr>
        <w:t>م</w:t>
      </w:r>
      <w:r w:rsidR="000B0AD8" w:rsidRPr="002B72E7">
        <w:rPr>
          <w:rFonts w:hint="cs"/>
          <w:rtl/>
        </w:rPr>
        <w:t>ی‌یابند</w:t>
      </w:r>
      <w:r w:rsidR="008412CC" w:rsidRPr="002B72E7">
        <w:rPr>
          <w:rtl/>
        </w:rPr>
        <w:t xml:space="preserve"> در کاتد از ترکیب الک</w:t>
      </w:r>
      <w:ins w:id="7656" w:author="Mohsen Jafarinejad" w:date="2019-05-11T10:39:00Z">
        <w:r w:rsidR="005C7F0F">
          <w:rPr>
            <w:rFonts w:hint="cs"/>
            <w:rtl/>
          </w:rPr>
          <w:t>ت</w:t>
        </w:r>
      </w:ins>
      <w:r w:rsidR="008412CC" w:rsidRPr="002B72E7">
        <w:rPr>
          <w:rtl/>
        </w:rPr>
        <w:t>ر</w:t>
      </w:r>
      <w:del w:id="7657" w:author="Mohsen Jafarinejad" w:date="2019-05-11T10:39:00Z">
        <w:r w:rsidR="008412CC" w:rsidRPr="002B72E7" w:rsidDel="005C7F0F">
          <w:rPr>
            <w:rtl/>
          </w:rPr>
          <w:delText>ت</w:delText>
        </w:r>
      </w:del>
      <w:r w:rsidR="008412CC" w:rsidRPr="002B72E7">
        <w:rPr>
          <w:rtl/>
        </w:rPr>
        <w:t xml:space="preserve">ون ها و </w:t>
      </w:r>
      <w:r w:rsidR="000B0AD8" w:rsidRPr="002B72E7">
        <w:rPr>
          <w:rtl/>
        </w:rPr>
        <w:t>پروتون‌ها</w:t>
      </w:r>
      <w:r w:rsidR="008412CC" w:rsidRPr="002B72E7">
        <w:rPr>
          <w:rtl/>
        </w:rPr>
        <w:t xml:space="preserve"> واکنش شیمیایی صورت گرفته و</w:t>
      </w:r>
      <w:ins w:id="7658" w:author="Mohsen Jafarinejad" w:date="2019-05-11T10:39:00Z">
        <w:r w:rsidR="005C7F0F">
          <w:rPr>
            <w:rFonts w:hint="cs"/>
            <w:rtl/>
          </w:rPr>
          <w:t xml:space="preserve"> </w:t>
        </w:r>
      </w:ins>
      <w:r w:rsidR="008412CC" w:rsidRPr="002B72E7">
        <w:rPr>
          <w:rtl/>
        </w:rPr>
        <w:t xml:space="preserve">قسمت عمده انرژی </w:t>
      </w:r>
      <w:r w:rsidR="000B0AD8" w:rsidRPr="002B72E7">
        <w:rPr>
          <w:rtl/>
        </w:rPr>
        <w:t>به‌صورت</w:t>
      </w:r>
      <w:r w:rsidR="008412CC" w:rsidRPr="002B72E7">
        <w:rPr>
          <w:rtl/>
        </w:rPr>
        <w:t xml:space="preserve"> همین جریان الکتریکی و بخشی از</w:t>
      </w:r>
      <w:del w:id="7659" w:author="Mohsen Jafarinejad" w:date="2019-05-11T10:39:00Z">
        <w:r w:rsidR="008412CC" w:rsidRPr="002B72E7" w:rsidDel="005C7F0F">
          <w:rPr>
            <w:rtl/>
          </w:rPr>
          <w:delText xml:space="preserve"> </w:delText>
        </w:r>
      </w:del>
      <w:ins w:id="7660" w:author="Mohsen Jafarinejad" w:date="2019-05-11T10:39:00Z">
        <w:r w:rsidR="005C7F0F">
          <w:rPr>
            <w:rFonts w:hint="cs"/>
            <w:rtl/>
          </w:rPr>
          <w:t xml:space="preserve"> </w:t>
        </w:r>
      </w:ins>
      <w:r w:rsidR="008412CC" w:rsidRPr="002B72E7">
        <w:rPr>
          <w:rtl/>
        </w:rPr>
        <w:t>آن</w:t>
      </w:r>
      <w:del w:id="7661" w:author="Mohsen Jafarinejad" w:date="2019-05-11T10:39:00Z">
        <w:r w:rsidR="008412CC" w:rsidRPr="002B72E7" w:rsidDel="005C7F0F">
          <w:rPr>
            <w:rtl/>
          </w:rPr>
          <w:delText xml:space="preserve"> </w:delText>
        </w:r>
      </w:del>
      <w:ins w:id="7662" w:author="Mohsen Jafarinejad" w:date="2019-05-11T10:39:00Z">
        <w:r w:rsidR="005C7F0F">
          <w:rPr>
            <w:rFonts w:hint="cs"/>
            <w:rtl/>
          </w:rPr>
          <w:t xml:space="preserve"> </w:t>
        </w:r>
      </w:ins>
      <w:r w:rsidR="008412CC" w:rsidRPr="002B72E7">
        <w:rPr>
          <w:rtl/>
        </w:rPr>
        <w:t xml:space="preserve">نیز </w:t>
      </w:r>
      <w:r w:rsidR="000B0AD8" w:rsidRPr="002B72E7">
        <w:rPr>
          <w:rtl/>
        </w:rPr>
        <w:t>به‌صورت</w:t>
      </w:r>
      <w:r w:rsidR="008412CC" w:rsidRPr="002B72E7">
        <w:rPr>
          <w:rtl/>
        </w:rPr>
        <w:t xml:space="preserve"> حرارت آزاد </w:t>
      </w:r>
      <w:r w:rsidR="000B0AD8" w:rsidRPr="002B72E7">
        <w:rPr>
          <w:rtl/>
        </w:rPr>
        <w:t>م</w:t>
      </w:r>
      <w:r w:rsidR="000B0AD8" w:rsidRPr="002B72E7">
        <w:rPr>
          <w:rFonts w:hint="cs"/>
          <w:rtl/>
        </w:rPr>
        <w:t>ی‌گردد</w:t>
      </w:r>
      <w:r w:rsidR="008412CC" w:rsidRPr="002B72E7">
        <w:rPr>
          <w:rtl/>
        </w:rPr>
        <w:t>.</w:t>
      </w:r>
      <w:r w:rsidR="00F312FF" w:rsidRPr="002B72E7">
        <w:rPr>
          <w:rtl/>
        </w:rPr>
        <w:t xml:space="preserve"> </w:t>
      </w:r>
      <w:r w:rsidR="008412CC" w:rsidRPr="002B72E7">
        <w:rPr>
          <w:rtl/>
        </w:rPr>
        <w:t>بنابراین یک پ</w:t>
      </w:r>
      <w:del w:id="7663" w:author="Mohsen" w:date="2019-03-17T16:48:00Z">
        <w:r w:rsidR="008412CC" w:rsidRPr="002B72E7" w:rsidDel="006266AC">
          <w:rPr>
            <w:rtl/>
          </w:rPr>
          <w:delText>ي</w:delText>
        </w:r>
      </w:del>
      <w:ins w:id="7664" w:author="Mohsen" w:date="2019-03-17T16:48:00Z">
        <w:r w:rsidR="006266AC">
          <w:rPr>
            <w:rtl/>
          </w:rPr>
          <w:t>ی</w:t>
        </w:r>
      </w:ins>
      <w:r w:rsidR="008412CC" w:rsidRPr="002B72E7">
        <w:rPr>
          <w:rtl/>
        </w:rPr>
        <w:t>ل سوختی از سه جزء اصلی تش</w:t>
      </w:r>
      <w:del w:id="7665" w:author="Mohsen" w:date="2019-03-17T16:48:00Z">
        <w:r w:rsidR="008412CC" w:rsidRPr="002B72E7" w:rsidDel="006266AC">
          <w:rPr>
            <w:rtl/>
          </w:rPr>
          <w:delText>ك</w:delText>
        </w:r>
      </w:del>
      <w:ins w:id="7666" w:author="Mohsen" w:date="2019-03-17T16:48:00Z">
        <w:r w:rsidR="006266AC">
          <w:rPr>
            <w:rtl/>
          </w:rPr>
          <w:t>ک</w:t>
        </w:r>
      </w:ins>
      <w:del w:id="7667" w:author="Mohsen" w:date="2019-03-17T16:48:00Z">
        <w:r w:rsidR="008412CC" w:rsidRPr="002B72E7" w:rsidDel="006266AC">
          <w:rPr>
            <w:rtl/>
          </w:rPr>
          <w:delText>ي</w:delText>
        </w:r>
      </w:del>
      <w:ins w:id="7668" w:author="Mohsen" w:date="2019-03-17T16:48:00Z">
        <w:r w:rsidR="006266AC">
          <w:rPr>
            <w:rtl/>
          </w:rPr>
          <w:t>ی</w:t>
        </w:r>
      </w:ins>
      <w:r w:rsidR="008412CC" w:rsidRPr="002B72E7">
        <w:rPr>
          <w:rtl/>
        </w:rPr>
        <w:t xml:space="preserve">ل </w:t>
      </w:r>
      <w:r w:rsidR="000B0AD8" w:rsidRPr="002B72E7">
        <w:rPr>
          <w:rtl/>
        </w:rPr>
        <w:t>م</w:t>
      </w:r>
      <w:r w:rsidR="000B0AD8" w:rsidRPr="002B72E7">
        <w:rPr>
          <w:rFonts w:hint="cs"/>
          <w:rtl/>
        </w:rPr>
        <w:t>ی‌گردد</w:t>
      </w:r>
      <w:ins w:id="7669" w:author="Mohsen Jafarinejad" w:date="2019-05-11T10:39:00Z">
        <w:r w:rsidR="005C7F0F">
          <w:rPr>
            <w:rFonts w:hint="cs"/>
            <w:rtl/>
          </w:rPr>
          <w:t xml:space="preserve"> </w:t>
        </w:r>
      </w:ins>
      <w:r w:rsidR="008412CC" w:rsidRPr="002B72E7">
        <w:t>:</w:t>
      </w:r>
      <w:r w:rsidR="008412CC" w:rsidRPr="002B72E7">
        <w:rPr>
          <w:rtl/>
        </w:rPr>
        <w:t xml:space="preserve"> ال</w:t>
      </w:r>
      <w:del w:id="7670" w:author="Mohsen" w:date="2019-03-17T16:48:00Z">
        <w:r w:rsidR="008412CC" w:rsidRPr="002B72E7" w:rsidDel="006266AC">
          <w:rPr>
            <w:rtl/>
          </w:rPr>
          <w:delText>ك</w:delText>
        </w:r>
      </w:del>
      <w:ins w:id="7671" w:author="Mohsen" w:date="2019-03-17T16:48:00Z">
        <w:r w:rsidR="006266AC">
          <w:rPr>
            <w:rtl/>
          </w:rPr>
          <w:t>ک</w:t>
        </w:r>
      </w:ins>
      <w:r w:rsidR="008412CC" w:rsidRPr="002B72E7">
        <w:rPr>
          <w:rtl/>
        </w:rPr>
        <w:t>ترود آند</w:t>
      </w:r>
      <w:ins w:id="7672" w:author="Mohsen Jafarinejad" w:date="2019-05-11T10:39:00Z">
        <w:r w:rsidR="005C7F0F">
          <w:rPr>
            <w:rFonts w:hint="cs"/>
            <w:rtl/>
          </w:rPr>
          <w:t xml:space="preserve"> </w:t>
        </w:r>
      </w:ins>
      <w:r w:rsidR="008412CC" w:rsidRPr="002B72E7">
        <w:rPr>
          <w:rtl/>
        </w:rPr>
        <w:t>، ال</w:t>
      </w:r>
      <w:del w:id="7673" w:author="Mohsen" w:date="2019-03-17T16:48:00Z">
        <w:r w:rsidR="008412CC" w:rsidRPr="002B72E7" w:rsidDel="006266AC">
          <w:rPr>
            <w:rtl/>
          </w:rPr>
          <w:delText>ك</w:delText>
        </w:r>
      </w:del>
      <w:ins w:id="7674" w:author="Mohsen" w:date="2019-03-17T16:48:00Z">
        <w:r w:rsidR="006266AC">
          <w:rPr>
            <w:rtl/>
          </w:rPr>
          <w:t>ک</w:t>
        </w:r>
      </w:ins>
      <w:r w:rsidR="008412CC" w:rsidRPr="002B72E7">
        <w:rPr>
          <w:rtl/>
        </w:rPr>
        <w:t>ترود کاتد و ال</w:t>
      </w:r>
      <w:del w:id="7675" w:author="Mohsen" w:date="2019-03-17T16:48:00Z">
        <w:r w:rsidR="008412CC" w:rsidRPr="002B72E7" w:rsidDel="006266AC">
          <w:rPr>
            <w:rtl/>
          </w:rPr>
          <w:delText>ك</w:delText>
        </w:r>
      </w:del>
      <w:ins w:id="7676" w:author="Mohsen" w:date="2019-03-17T16:48:00Z">
        <w:r w:rsidR="006266AC">
          <w:rPr>
            <w:rtl/>
          </w:rPr>
          <w:t>ک</w:t>
        </w:r>
      </w:ins>
      <w:r w:rsidR="008412CC" w:rsidRPr="002B72E7">
        <w:rPr>
          <w:rtl/>
        </w:rPr>
        <w:t>ترول</w:t>
      </w:r>
      <w:del w:id="7677" w:author="Mohsen" w:date="2019-03-17T16:48:00Z">
        <w:r w:rsidR="008412CC" w:rsidRPr="002B72E7" w:rsidDel="006266AC">
          <w:rPr>
            <w:rtl/>
          </w:rPr>
          <w:delText>ي</w:delText>
        </w:r>
      </w:del>
      <w:ins w:id="7678" w:author="Mohsen" w:date="2019-03-17T16:48:00Z">
        <w:r w:rsidR="006266AC">
          <w:rPr>
            <w:rtl/>
          </w:rPr>
          <w:t>ی</w:t>
        </w:r>
      </w:ins>
      <w:r w:rsidR="008412CC" w:rsidRPr="002B72E7">
        <w:rPr>
          <w:rtl/>
        </w:rPr>
        <w:t>ت</w:t>
      </w:r>
      <w:r w:rsidR="00BB50E5">
        <w:rPr>
          <w:rStyle w:val="FootnoteReference"/>
          <w:rtl/>
        </w:rPr>
        <w:footnoteReference w:id="2"/>
      </w:r>
      <w:r w:rsidR="00A02606">
        <w:rPr>
          <w:rtl/>
        </w:rPr>
        <w:t xml:space="preserve"> یا غش</w:t>
      </w:r>
      <w:r w:rsidR="00A02606">
        <w:rPr>
          <w:rFonts w:hint="cs"/>
          <w:rtl/>
        </w:rPr>
        <w:t>اء.</w:t>
      </w:r>
      <w:del w:id="7679" w:author="Mohsen" w:date="2019-03-17T16:52:00Z">
        <w:r w:rsidR="004D55D5" w:rsidRPr="002B72E7" w:rsidDel="00CF0011">
          <w:delText xml:space="preserve"> </w:delText>
        </w:r>
      </w:del>
    </w:p>
    <w:p w14:paraId="30B0A250" w14:textId="5853A71D" w:rsidR="008412CC" w:rsidRPr="002B72E7" w:rsidRDefault="00EE711F" w:rsidP="00CE08F1">
      <w:pPr>
        <w:pStyle w:val="payannameh"/>
        <w:tabs>
          <w:tab w:val="left" w:pos="0"/>
          <w:tab w:val="left" w:pos="567"/>
          <w:tab w:val="left" w:pos="7371"/>
        </w:tabs>
        <w:spacing w:line="240" w:lineRule="auto"/>
        <w:jc w:val="both"/>
        <w:rPr>
          <w:rtl/>
        </w:rPr>
      </w:pPr>
      <w:r>
        <w:rPr>
          <w:rtl/>
        </w:rPr>
        <w:tab/>
      </w:r>
      <w:r w:rsidR="008412CC" w:rsidRPr="002B72E7">
        <w:rPr>
          <w:rtl/>
        </w:rPr>
        <w:t>ه</w:t>
      </w:r>
      <w:del w:id="7680" w:author="Mohsen" w:date="2019-03-17T16:48:00Z">
        <w:r w:rsidR="008412CC" w:rsidRPr="002B72E7" w:rsidDel="006266AC">
          <w:rPr>
            <w:rtl/>
          </w:rPr>
          <w:delText>ي</w:delText>
        </w:r>
      </w:del>
      <w:ins w:id="7681" w:author="Mohsen" w:date="2019-03-17T16:48:00Z">
        <w:r w:rsidR="006266AC">
          <w:rPr>
            <w:rtl/>
          </w:rPr>
          <w:t>ی</w:t>
        </w:r>
      </w:ins>
      <w:r w:rsidR="008412CC" w:rsidRPr="002B72E7">
        <w:rPr>
          <w:rtl/>
        </w:rPr>
        <w:t xml:space="preserve">دروژن که به عنوان سوخت به کار </w:t>
      </w:r>
      <w:r w:rsidR="000B0AD8" w:rsidRPr="002B72E7">
        <w:rPr>
          <w:rtl/>
        </w:rPr>
        <w:t>م</w:t>
      </w:r>
      <w:r w:rsidR="000B0AD8" w:rsidRPr="002B72E7">
        <w:rPr>
          <w:rFonts w:hint="cs"/>
          <w:rtl/>
        </w:rPr>
        <w:t>ی‌رود</w:t>
      </w:r>
      <w:r w:rsidR="008412CC" w:rsidRPr="002B72E7">
        <w:rPr>
          <w:rtl/>
        </w:rPr>
        <w:t>، به ال</w:t>
      </w:r>
      <w:del w:id="7682" w:author="Mohsen" w:date="2019-03-17T16:48:00Z">
        <w:r w:rsidR="008412CC" w:rsidRPr="002B72E7" w:rsidDel="006266AC">
          <w:rPr>
            <w:rtl/>
          </w:rPr>
          <w:delText>ك</w:delText>
        </w:r>
      </w:del>
      <w:ins w:id="7683" w:author="Mohsen" w:date="2019-03-17T16:48:00Z">
        <w:r w:rsidR="006266AC">
          <w:rPr>
            <w:rtl/>
          </w:rPr>
          <w:t>ک</w:t>
        </w:r>
      </w:ins>
      <w:r w:rsidR="008412CC" w:rsidRPr="002B72E7">
        <w:rPr>
          <w:rtl/>
        </w:rPr>
        <w:t>ترود آند وارد شده و در آنجا با از دست دادن ال</w:t>
      </w:r>
      <w:del w:id="7684" w:author="Mohsen" w:date="2019-03-17T16:48:00Z">
        <w:r w:rsidR="008412CC" w:rsidRPr="002B72E7" w:rsidDel="006266AC">
          <w:rPr>
            <w:rtl/>
          </w:rPr>
          <w:delText>ك</w:delText>
        </w:r>
      </w:del>
      <w:ins w:id="7685" w:author="Mohsen" w:date="2019-03-17T16:48:00Z">
        <w:r w:rsidR="006266AC">
          <w:rPr>
            <w:rtl/>
          </w:rPr>
          <w:t>ک</w:t>
        </w:r>
      </w:ins>
      <w:r w:rsidR="008412CC" w:rsidRPr="002B72E7">
        <w:rPr>
          <w:rtl/>
        </w:rPr>
        <w:t>ترون</w:t>
      </w:r>
      <w:r w:rsidR="007152C7">
        <w:rPr>
          <w:rFonts w:hint="cs"/>
          <w:rtl/>
        </w:rPr>
        <w:t xml:space="preserve"> </w:t>
      </w:r>
      <w:r w:rsidR="008412CC" w:rsidRPr="002B72E7">
        <w:rPr>
          <w:rtl/>
        </w:rPr>
        <w:t xml:space="preserve">اکسایش </w:t>
      </w:r>
      <w:r w:rsidR="000B0AD8" w:rsidRPr="002B72E7">
        <w:rPr>
          <w:rtl/>
        </w:rPr>
        <w:t>م</w:t>
      </w:r>
      <w:r w:rsidR="000B0AD8" w:rsidRPr="002B72E7">
        <w:rPr>
          <w:rFonts w:hint="cs"/>
          <w:rtl/>
        </w:rPr>
        <w:t>ی‌یابد</w:t>
      </w:r>
      <w:r w:rsidR="008412CC" w:rsidRPr="002B72E7">
        <w:t>.</w:t>
      </w:r>
      <w:r w:rsidR="000B0AD8" w:rsidRPr="002B72E7">
        <w:rPr>
          <w:rtl/>
        </w:rPr>
        <w:t xml:space="preserve"> </w:t>
      </w:r>
      <w:r w:rsidR="008412CC" w:rsidRPr="002B72E7">
        <w:rPr>
          <w:rtl/>
        </w:rPr>
        <w:t>طی این واکنش یون ه</w:t>
      </w:r>
      <w:del w:id="7686" w:author="Mohsen" w:date="2019-03-17T16:48:00Z">
        <w:r w:rsidR="008412CC" w:rsidRPr="002B72E7" w:rsidDel="006266AC">
          <w:rPr>
            <w:rtl/>
          </w:rPr>
          <w:delText>ي</w:delText>
        </w:r>
      </w:del>
      <w:ins w:id="7687" w:author="Mohsen" w:date="2019-03-17T16:48:00Z">
        <w:r w:rsidR="006266AC">
          <w:rPr>
            <w:rtl/>
          </w:rPr>
          <w:t>ی</w:t>
        </w:r>
      </w:ins>
      <w:r w:rsidR="008412CC" w:rsidRPr="002B72E7">
        <w:rPr>
          <w:rtl/>
        </w:rPr>
        <w:t xml:space="preserve">دروژن مثبت </w:t>
      </w:r>
      <w:r w:rsidR="008412CC" w:rsidRPr="002B72E7">
        <w:t>(H+)</w:t>
      </w:r>
      <w:ins w:id="7688" w:author="Mohsen Jafarinejad" w:date="2019-05-11T10:41:00Z">
        <w:r w:rsidR="005C7F0F">
          <w:rPr>
            <w:rFonts w:hint="cs"/>
            <w:rtl/>
          </w:rPr>
          <w:t xml:space="preserve"> </w:t>
        </w:r>
      </w:ins>
      <w:del w:id="7689" w:author="Mohsen Jafarinejad" w:date="2019-05-11T10:41:00Z">
        <w:r w:rsidR="008412CC" w:rsidRPr="002B72E7" w:rsidDel="005C7F0F">
          <w:rPr>
            <w:rtl/>
          </w:rPr>
          <w:delText xml:space="preserve"> </w:delText>
        </w:r>
      </w:del>
      <w:r w:rsidR="008412CC" w:rsidRPr="002B72E7">
        <w:rPr>
          <w:rtl/>
        </w:rPr>
        <w:t>و</w:t>
      </w:r>
      <w:del w:id="7690" w:author="Mohsen Jafarinejad" w:date="2019-05-11T10:41:00Z">
        <w:r w:rsidR="008412CC" w:rsidRPr="002B72E7" w:rsidDel="005C7F0F">
          <w:rPr>
            <w:rtl/>
          </w:rPr>
          <w:delText xml:space="preserve"> </w:delText>
        </w:r>
      </w:del>
      <w:ins w:id="7691" w:author="Mohsen Jafarinejad" w:date="2019-05-11T10:41:00Z">
        <w:r w:rsidR="005C7F0F">
          <w:rPr>
            <w:rFonts w:hint="cs"/>
            <w:rtl/>
          </w:rPr>
          <w:t xml:space="preserve"> </w:t>
        </w:r>
      </w:ins>
      <w:r w:rsidR="008412CC" w:rsidRPr="002B72E7">
        <w:rPr>
          <w:rtl/>
        </w:rPr>
        <w:t>ال</w:t>
      </w:r>
      <w:del w:id="7692" w:author="Mohsen" w:date="2019-03-17T16:48:00Z">
        <w:r w:rsidR="008412CC" w:rsidRPr="002B72E7" w:rsidDel="006266AC">
          <w:rPr>
            <w:rtl/>
          </w:rPr>
          <w:delText>ك</w:delText>
        </w:r>
      </w:del>
      <w:ins w:id="7693" w:author="Mohsen" w:date="2019-03-17T16:48:00Z">
        <w:r w:rsidR="006266AC">
          <w:rPr>
            <w:rtl/>
          </w:rPr>
          <w:t>ک</w:t>
        </w:r>
      </w:ins>
      <w:r w:rsidR="008412CC" w:rsidRPr="002B72E7">
        <w:rPr>
          <w:rtl/>
        </w:rPr>
        <w:t>ترون تول</w:t>
      </w:r>
      <w:del w:id="7694" w:author="Mohsen" w:date="2019-03-17T16:48:00Z">
        <w:r w:rsidR="008412CC" w:rsidRPr="002B72E7" w:rsidDel="006266AC">
          <w:rPr>
            <w:rtl/>
          </w:rPr>
          <w:delText>ي</w:delText>
        </w:r>
      </w:del>
      <w:ins w:id="7695" w:author="Mohsen" w:date="2019-03-17T16:48:00Z">
        <w:r w:rsidR="006266AC">
          <w:rPr>
            <w:rtl/>
          </w:rPr>
          <w:t>ی</w:t>
        </w:r>
      </w:ins>
      <w:r w:rsidR="008412CC" w:rsidRPr="002B72E7">
        <w:rPr>
          <w:rtl/>
        </w:rPr>
        <w:t xml:space="preserve">د </w:t>
      </w:r>
      <w:r w:rsidR="000B0AD8" w:rsidRPr="002B72E7">
        <w:rPr>
          <w:rtl/>
        </w:rPr>
        <w:t>م</w:t>
      </w:r>
      <w:r w:rsidR="000B0AD8" w:rsidRPr="002B72E7">
        <w:rPr>
          <w:rFonts w:hint="cs"/>
          <w:rtl/>
        </w:rPr>
        <w:t>ی‌شوند</w:t>
      </w:r>
      <w:r w:rsidR="008412CC" w:rsidRPr="002B72E7">
        <w:t>.</w:t>
      </w:r>
      <w:r w:rsidR="000B0AD8" w:rsidRPr="002B72E7">
        <w:t xml:space="preserve"> </w:t>
      </w:r>
      <w:r w:rsidR="000B0AD8" w:rsidRPr="002B72E7">
        <w:rPr>
          <w:rFonts w:hint="cs"/>
          <w:rtl/>
        </w:rPr>
        <w:t>یون‌های</w:t>
      </w:r>
      <w:r w:rsidR="008412CC" w:rsidRPr="002B72E7">
        <w:rPr>
          <w:rtl/>
        </w:rPr>
        <w:t xml:space="preserve"> ه</w:t>
      </w:r>
      <w:del w:id="7696" w:author="Mohsen" w:date="2019-03-17T16:48:00Z">
        <w:r w:rsidR="008412CC" w:rsidRPr="002B72E7" w:rsidDel="006266AC">
          <w:rPr>
            <w:rtl/>
          </w:rPr>
          <w:delText>ي</w:delText>
        </w:r>
      </w:del>
      <w:ins w:id="7697" w:author="Mohsen" w:date="2019-03-17T16:48:00Z">
        <w:r w:rsidR="006266AC">
          <w:rPr>
            <w:rtl/>
          </w:rPr>
          <w:t>ی</w:t>
        </w:r>
      </w:ins>
      <w:r w:rsidR="008412CC" w:rsidRPr="002B72E7">
        <w:rPr>
          <w:rtl/>
        </w:rPr>
        <w:t>دروژن به همراه ال</w:t>
      </w:r>
      <w:del w:id="7698" w:author="Mohsen" w:date="2019-03-17T16:48:00Z">
        <w:r w:rsidR="008412CC" w:rsidRPr="002B72E7" w:rsidDel="006266AC">
          <w:rPr>
            <w:rtl/>
          </w:rPr>
          <w:delText>ك</w:delText>
        </w:r>
      </w:del>
      <w:ins w:id="7699" w:author="Mohsen" w:date="2019-03-17T16:48:00Z">
        <w:r w:rsidR="006266AC">
          <w:rPr>
            <w:rtl/>
          </w:rPr>
          <w:t>ک</w:t>
        </w:r>
      </w:ins>
      <w:r w:rsidR="008412CC" w:rsidRPr="002B72E7">
        <w:rPr>
          <w:rtl/>
        </w:rPr>
        <w:t>ترون</w:t>
      </w:r>
      <w:ins w:id="7700" w:author="Mohsen" w:date="2019-03-17T19:34:00Z">
        <w:r w:rsidR="00D7147E">
          <w:rPr>
            <w:rFonts w:hint="cs"/>
            <w:rtl/>
          </w:rPr>
          <w:t>‌</w:t>
        </w:r>
      </w:ins>
      <w:r w:rsidR="008412CC" w:rsidRPr="002B72E7">
        <w:rPr>
          <w:rtl/>
        </w:rPr>
        <w:t>ها از کاتد به آند منتقل شده که این انتقال از طریق ال</w:t>
      </w:r>
      <w:del w:id="7701" w:author="Mohsen" w:date="2019-03-17T16:48:00Z">
        <w:r w:rsidR="008412CC" w:rsidRPr="002B72E7" w:rsidDel="006266AC">
          <w:rPr>
            <w:rtl/>
          </w:rPr>
          <w:delText>ك</w:delText>
        </w:r>
      </w:del>
      <w:ins w:id="7702" w:author="Mohsen" w:date="2019-03-17T16:48:00Z">
        <w:r w:rsidR="006266AC">
          <w:rPr>
            <w:rtl/>
          </w:rPr>
          <w:t>ک</w:t>
        </w:r>
      </w:ins>
      <w:r w:rsidR="008412CC" w:rsidRPr="002B72E7">
        <w:rPr>
          <w:rtl/>
        </w:rPr>
        <w:t>ترول</w:t>
      </w:r>
      <w:del w:id="7703" w:author="Mohsen" w:date="2019-03-17T16:48:00Z">
        <w:r w:rsidR="008412CC" w:rsidRPr="002B72E7" w:rsidDel="006266AC">
          <w:rPr>
            <w:rtl/>
          </w:rPr>
          <w:delText>ي</w:delText>
        </w:r>
      </w:del>
      <w:ins w:id="7704" w:author="Mohsen" w:date="2019-03-17T16:48:00Z">
        <w:r w:rsidR="006266AC">
          <w:rPr>
            <w:rtl/>
          </w:rPr>
          <w:t>ی</w:t>
        </w:r>
      </w:ins>
      <w:r w:rsidR="008412CC" w:rsidRPr="002B72E7">
        <w:rPr>
          <w:rtl/>
        </w:rPr>
        <w:t xml:space="preserve">ت صورت </w:t>
      </w:r>
      <w:r w:rsidR="000B0AD8" w:rsidRPr="002B72E7">
        <w:rPr>
          <w:rtl/>
        </w:rPr>
        <w:t>م</w:t>
      </w:r>
      <w:r w:rsidR="000B0AD8" w:rsidRPr="002B72E7">
        <w:rPr>
          <w:rFonts w:hint="cs"/>
          <w:rtl/>
        </w:rPr>
        <w:t>ی‌گیرد</w:t>
      </w:r>
      <w:r w:rsidR="008412CC" w:rsidRPr="002B72E7">
        <w:t>.</w:t>
      </w:r>
      <w:r w:rsidR="008412CC" w:rsidRPr="002B72E7">
        <w:rPr>
          <w:rtl/>
        </w:rPr>
        <w:t xml:space="preserve"> انتقال ال</w:t>
      </w:r>
      <w:del w:id="7705" w:author="Mohsen" w:date="2019-03-17T16:48:00Z">
        <w:r w:rsidR="008412CC" w:rsidRPr="002B72E7" w:rsidDel="006266AC">
          <w:rPr>
            <w:rtl/>
          </w:rPr>
          <w:delText>ك</w:delText>
        </w:r>
      </w:del>
      <w:ins w:id="7706" w:author="Mohsen" w:date="2019-03-17T16:48:00Z">
        <w:r w:rsidR="006266AC">
          <w:rPr>
            <w:rtl/>
          </w:rPr>
          <w:t>ک</w:t>
        </w:r>
      </w:ins>
      <w:r w:rsidR="008412CC" w:rsidRPr="002B72E7">
        <w:rPr>
          <w:rtl/>
        </w:rPr>
        <w:t>ترون از طریق یک مدار خارجی صورت پذیرفته و سبب ایجاد جریان مستق</w:t>
      </w:r>
      <w:del w:id="7707" w:author="Mohsen" w:date="2019-03-17T16:48:00Z">
        <w:r w:rsidR="008412CC" w:rsidRPr="002B72E7" w:rsidDel="006266AC">
          <w:rPr>
            <w:rtl/>
          </w:rPr>
          <w:delText>ي</w:delText>
        </w:r>
      </w:del>
      <w:ins w:id="7708" w:author="Mohsen" w:date="2019-03-17T16:48:00Z">
        <w:r w:rsidR="006266AC">
          <w:rPr>
            <w:rtl/>
          </w:rPr>
          <w:t>ی</w:t>
        </w:r>
      </w:ins>
      <w:r w:rsidR="008412CC" w:rsidRPr="002B72E7">
        <w:rPr>
          <w:rtl/>
        </w:rPr>
        <w:t xml:space="preserve">م </w:t>
      </w:r>
      <w:r w:rsidR="008412CC" w:rsidRPr="002B72E7">
        <w:t>(DC)</w:t>
      </w:r>
      <w:r w:rsidR="008412CC" w:rsidRPr="002B72E7">
        <w:rPr>
          <w:rtl/>
        </w:rPr>
        <w:t xml:space="preserve"> </w:t>
      </w:r>
      <w:r w:rsidR="000B0AD8" w:rsidRPr="002B72E7">
        <w:rPr>
          <w:rtl/>
        </w:rPr>
        <w:t>م</w:t>
      </w:r>
      <w:r w:rsidR="000B0AD8" w:rsidRPr="002B72E7">
        <w:rPr>
          <w:rFonts w:hint="cs"/>
          <w:rtl/>
        </w:rPr>
        <w:t>ی‌شود</w:t>
      </w:r>
      <w:r w:rsidR="008412CC" w:rsidRPr="002B72E7">
        <w:t>.</w:t>
      </w:r>
      <w:r w:rsidR="008412CC" w:rsidRPr="002B72E7">
        <w:rPr>
          <w:rtl/>
        </w:rPr>
        <w:t xml:space="preserve"> اکس</w:t>
      </w:r>
      <w:del w:id="7709" w:author="Mohsen" w:date="2019-03-17T16:48:00Z">
        <w:r w:rsidR="008412CC" w:rsidRPr="002B72E7" w:rsidDel="006266AC">
          <w:rPr>
            <w:rtl/>
          </w:rPr>
          <w:delText>ي</w:delText>
        </w:r>
      </w:del>
      <w:ins w:id="7710" w:author="Mohsen" w:date="2019-03-17T16:48:00Z">
        <w:r w:rsidR="006266AC">
          <w:rPr>
            <w:rtl/>
          </w:rPr>
          <w:t>ی</w:t>
        </w:r>
      </w:ins>
      <w:r w:rsidR="008412CC" w:rsidRPr="002B72E7">
        <w:rPr>
          <w:rtl/>
        </w:rPr>
        <w:t>ژن موجود در کاتد با ال</w:t>
      </w:r>
      <w:del w:id="7711" w:author="Mohsen" w:date="2019-03-17T16:48:00Z">
        <w:r w:rsidR="008412CC" w:rsidRPr="002B72E7" w:rsidDel="006266AC">
          <w:rPr>
            <w:rtl/>
          </w:rPr>
          <w:delText>ك</w:delText>
        </w:r>
      </w:del>
      <w:ins w:id="7712" w:author="Mohsen" w:date="2019-03-17T16:48:00Z">
        <w:r w:rsidR="006266AC">
          <w:rPr>
            <w:rtl/>
          </w:rPr>
          <w:t>ک</w:t>
        </w:r>
      </w:ins>
      <w:r w:rsidR="008412CC" w:rsidRPr="002B72E7">
        <w:rPr>
          <w:rtl/>
        </w:rPr>
        <w:t>ترونها و یونها</w:t>
      </w:r>
      <w:del w:id="7713" w:author="Mohsen" w:date="2019-03-17T16:48:00Z">
        <w:r w:rsidR="008412CC" w:rsidRPr="002B72E7" w:rsidDel="006266AC">
          <w:rPr>
            <w:rtl/>
          </w:rPr>
          <w:delText>ي</w:delText>
        </w:r>
      </w:del>
      <w:ins w:id="7714" w:author="Mohsen" w:date="2019-03-17T16:48:00Z">
        <w:r w:rsidR="006266AC">
          <w:rPr>
            <w:rtl/>
          </w:rPr>
          <w:t>ی</w:t>
        </w:r>
      </w:ins>
      <w:r w:rsidR="008412CC" w:rsidRPr="002B72E7">
        <w:rPr>
          <w:rtl/>
        </w:rPr>
        <w:t xml:space="preserve"> ه</w:t>
      </w:r>
      <w:del w:id="7715" w:author="Mohsen" w:date="2019-03-17T16:48:00Z">
        <w:r w:rsidR="008412CC" w:rsidRPr="002B72E7" w:rsidDel="006266AC">
          <w:rPr>
            <w:rtl/>
          </w:rPr>
          <w:delText>ي</w:delText>
        </w:r>
      </w:del>
      <w:ins w:id="7716" w:author="Mohsen" w:date="2019-03-17T16:48:00Z">
        <w:r w:rsidR="006266AC">
          <w:rPr>
            <w:rtl/>
          </w:rPr>
          <w:t>ی</w:t>
        </w:r>
      </w:ins>
      <w:r w:rsidR="008412CC" w:rsidRPr="002B72E7">
        <w:rPr>
          <w:rtl/>
        </w:rPr>
        <w:t>دورژن واکنش داده و آب تول</w:t>
      </w:r>
      <w:del w:id="7717" w:author="Mohsen" w:date="2019-03-17T16:48:00Z">
        <w:r w:rsidR="008412CC" w:rsidRPr="002B72E7" w:rsidDel="006266AC">
          <w:rPr>
            <w:rtl/>
          </w:rPr>
          <w:delText>ي</w:delText>
        </w:r>
      </w:del>
      <w:ins w:id="7718" w:author="Mohsen" w:date="2019-03-17T16:48:00Z">
        <w:r w:rsidR="006266AC">
          <w:rPr>
            <w:rtl/>
          </w:rPr>
          <w:t>ی</w:t>
        </w:r>
      </w:ins>
      <w:r w:rsidR="008412CC" w:rsidRPr="002B72E7">
        <w:rPr>
          <w:rtl/>
        </w:rPr>
        <w:t xml:space="preserve">د </w:t>
      </w:r>
      <w:r w:rsidR="000B0AD8" w:rsidRPr="002B72E7">
        <w:rPr>
          <w:rtl/>
        </w:rPr>
        <w:t>م</w:t>
      </w:r>
      <w:r w:rsidR="000B0AD8" w:rsidRPr="002B72E7">
        <w:rPr>
          <w:rFonts w:hint="cs"/>
          <w:rtl/>
        </w:rPr>
        <w:t>ی‌کند</w:t>
      </w:r>
      <w:r w:rsidR="008412CC" w:rsidRPr="002B72E7">
        <w:rPr>
          <w:rtl/>
        </w:rPr>
        <w:t>.</w:t>
      </w:r>
    </w:p>
    <w:p w14:paraId="3DDDD18F" w14:textId="77777777" w:rsidR="006177C6" w:rsidRDefault="006177C6" w:rsidP="005E409E">
      <w:pPr>
        <w:pStyle w:val="payannameh"/>
        <w:tabs>
          <w:tab w:val="left" w:pos="0"/>
          <w:tab w:val="left" w:pos="7371"/>
        </w:tabs>
        <w:spacing w:line="240" w:lineRule="auto"/>
        <w:rPr>
          <w:ins w:id="7719" w:author="Mohsen Jafarinejad" w:date="2019-05-08T15:18:00Z"/>
        </w:rPr>
      </w:pPr>
    </w:p>
    <w:p w14:paraId="034FA9DD" w14:textId="4512B53C" w:rsidR="008412CC" w:rsidRDefault="008412CC" w:rsidP="005E409E">
      <w:pPr>
        <w:pStyle w:val="payannameh"/>
        <w:tabs>
          <w:tab w:val="left" w:pos="0"/>
          <w:tab w:val="left" w:pos="7371"/>
        </w:tabs>
        <w:spacing w:line="240" w:lineRule="auto"/>
        <w:rPr>
          <w:ins w:id="7720" w:author="Mohsen Jafarinejad" w:date="2019-05-08T15:18:00Z"/>
        </w:rPr>
      </w:pPr>
      <w:r w:rsidRPr="002B72E7">
        <w:rPr>
          <w:rtl/>
        </w:rPr>
        <w:lastRenderedPageBreak/>
        <w:t xml:space="preserve">معادله زیر اساس کاری یک پیل سوختی هیدروژنی را تشکیل </w:t>
      </w:r>
      <w:r w:rsidR="000B0AD8" w:rsidRPr="002B72E7">
        <w:rPr>
          <w:rtl/>
        </w:rPr>
        <w:t>م</w:t>
      </w:r>
      <w:r w:rsidR="000B0AD8" w:rsidRPr="002B72E7">
        <w:rPr>
          <w:rFonts w:hint="cs"/>
          <w:rtl/>
        </w:rPr>
        <w:t>ی‌دهد</w:t>
      </w:r>
      <w:r w:rsidRPr="002B72E7">
        <w:rPr>
          <w:rtl/>
        </w:rPr>
        <w:t>:</w:t>
      </w:r>
    </w:p>
    <w:p w14:paraId="01BD3923" w14:textId="77777777" w:rsidR="006177C6" w:rsidRPr="002B72E7" w:rsidRDefault="006177C6" w:rsidP="005E409E">
      <w:pPr>
        <w:pStyle w:val="payannameh"/>
        <w:tabs>
          <w:tab w:val="left" w:pos="0"/>
          <w:tab w:val="left" w:pos="7371"/>
        </w:tabs>
        <w:spacing w:line="240" w:lineRule="auto"/>
        <w:rPr>
          <w:rtl/>
        </w:rPr>
      </w:pPr>
    </w:p>
    <w:p w14:paraId="22342BC0" w14:textId="271735EC" w:rsidR="008412CC" w:rsidRPr="002B72E7" w:rsidRDefault="00B515B2">
      <w:pPr>
        <w:pStyle w:val="a5"/>
        <w:pPrChange w:id="7721" w:author="Mohsen" w:date="2019-03-17T17:07:00Z">
          <w:pPr>
            <w:pStyle w:val="payannameh"/>
            <w:tabs>
              <w:tab w:val="left" w:pos="0"/>
              <w:tab w:val="left" w:pos="7371"/>
            </w:tabs>
            <w:spacing w:line="240" w:lineRule="auto"/>
            <w:jc w:val="right"/>
          </w:pPr>
        </w:pPrChange>
      </w:pPr>
      <w:ins w:id="7722" w:author="Mohsen" w:date="2019-03-17T17:07:00Z">
        <w:r>
          <w:rPr>
            <w:rStyle w:val="tgc"/>
            <w:rFonts w:hint="cs"/>
            <w:rtl/>
          </w:rPr>
          <w:t xml:space="preserve">                                                                                             </w:t>
        </w:r>
      </w:ins>
      <w:r w:rsidR="000910A7" w:rsidRPr="000910A7">
        <w:rPr>
          <w:rStyle w:val="tgc"/>
        </w:rPr>
        <w:object w:dxaOrig="1860" w:dyaOrig="380" w14:anchorId="364E077D">
          <v:shape id="_x0000_i1026" type="#_x0000_t75" style="width:93.5pt;height:16.65pt" o:ole="">
            <v:imagedata r:id="rId19" o:title=""/>
          </v:shape>
          <o:OLEObject Type="Embed" ProgID="Equation.DSMT4" ShapeID="_x0000_i1026" DrawAspect="Content" ObjectID="_1620276621" r:id="rId20"/>
        </w:object>
      </w:r>
      <w:del w:id="7723" w:author="Mohsen" w:date="2019-03-17T16:52:00Z">
        <w:r w:rsidR="000910A7" w:rsidDel="00CF0011">
          <w:delText xml:space="preserve"> </w:delText>
        </w:r>
      </w:del>
    </w:p>
    <w:p w14:paraId="467F1B86" w14:textId="4710FFA8" w:rsidR="008412CC" w:rsidRPr="002B72E7" w:rsidRDefault="00B515B2">
      <w:pPr>
        <w:pStyle w:val="a5"/>
        <w:rPr>
          <w:rtl/>
        </w:rPr>
        <w:pPrChange w:id="7724" w:author="Mohsen" w:date="2019-03-17T17:07:00Z">
          <w:pPr>
            <w:pStyle w:val="payannameh"/>
            <w:tabs>
              <w:tab w:val="left" w:pos="0"/>
              <w:tab w:val="left" w:pos="7371"/>
            </w:tabs>
            <w:spacing w:line="240" w:lineRule="auto"/>
            <w:jc w:val="right"/>
          </w:pPr>
        </w:pPrChange>
      </w:pPr>
      <w:ins w:id="7725" w:author="Mohsen" w:date="2019-03-17T17:07:00Z">
        <w:r>
          <w:rPr>
            <w:rStyle w:val="tgc"/>
            <w:rFonts w:hint="cs"/>
            <w:rtl/>
          </w:rPr>
          <w:t xml:space="preserve">                                                                                                 </w:t>
        </w:r>
      </w:ins>
      <w:r w:rsidR="0011100B" w:rsidRPr="0011100B">
        <w:rPr>
          <w:rStyle w:val="tgc"/>
        </w:rPr>
        <w:object w:dxaOrig="1640" w:dyaOrig="380" w14:anchorId="4D150828">
          <v:shape id="_x0000_i1027" type="#_x0000_t75" style="width:81.65pt;height:16.65pt" o:ole="">
            <v:imagedata r:id="rId21" o:title=""/>
          </v:shape>
          <o:OLEObject Type="Embed" ProgID="Equation.DSMT4" ShapeID="_x0000_i1027" DrawAspect="Content" ObjectID="_1620276622" r:id="rId22"/>
        </w:object>
      </w:r>
      <w:del w:id="7726" w:author="Mohsen" w:date="2019-03-17T16:52:00Z">
        <w:r w:rsidR="0011100B" w:rsidDel="00CF0011">
          <w:delText xml:space="preserve"> </w:delText>
        </w:r>
      </w:del>
    </w:p>
    <w:p w14:paraId="2D7F9436" w14:textId="3D36BE37" w:rsidR="0011100B" w:rsidRDefault="00B515B2">
      <w:pPr>
        <w:pStyle w:val="a5"/>
        <w:pPrChange w:id="7727" w:author="Mohsen" w:date="2019-03-17T17:07:00Z">
          <w:pPr>
            <w:pStyle w:val="payannameh"/>
            <w:tabs>
              <w:tab w:val="left" w:pos="0"/>
              <w:tab w:val="left" w:pos="7371"/>
            </w:tabs>
            <w:spacing w:line="240" w:lineRule="auto"/>
            <w:jc w:val="right"/>
          </w:pPr>
        </w:pPrChange>
      </w:pPr>
      <w:ins w:id="7728" w:author="Mohsen" w:date="2019-03-17T17:07:00Z">
        <w:r>
          <w:rPr>
            <w:rStyle w:val="tgc"/>
            <w:rFonts w:hint="cs"/>
            <w:rtl/>
          </w:rPr>
          <w:t xml:space="preserve">                                                                                          </w:t>
        </w:r>
      </w:ins>
      <w:r w:rsidR="0011100B" w:rsidRPr="0011100B">
        <w:rPr>
          <w:rStyle w:val="tgc"/>
        </w:rPr>
        <w:object w:dxaOrig="2120" w:dyaOrig="380" w14:anchorId="1265AD4B">
          <v:shape id="_x0000_i1028" type="#_x0000_t75" style="width:103.15pt;height:16.65pt" o:ole="">
            <v:imagedata r:id="rId23" o:title=""/>
          </v:shape>
          <o:OLEObject Type="Embed" ProgID="Equation.DSMT4" ShapeID="_x0000_i1028" DrawAspect="Content" ObjectID="_1620276623" r:id="rId24"/>
        </w:object>
      </w:r>
      <w:del w:id="7729" w:author="Mohsen" w:date="2019-03-17T16:52:00Z">
        <w:r w:rsidR="0011100B" w:rsidDel="00CF0011">
          <w:rPr>
            <w:rtl/>
          </w:rPr>
          <w:delText xml:space="preserve"> </w:delText>
        </w:r>
      </w:del>
    </w:p>
    <w:p w14:paraId="1BB4437E" w14:textId="77777777" w:rsidR="00B515B2" w:rsidRDefault="00B515B2" w:rsidP="005E409E">
      <w:pPr>
        <w:pStyle w:val="payannameh"/>
        <w:tabs>
          <w:tab w:val="left" w:pos="0"/>
          <w:tab w:val="left" w:pos="7371"/>
        </w:tabs>
        <w:spacing w:line="240" w:lineRule="auto"/>
        <w:rPr>
          <w:ins w:id="7730" w:author="Mohsen" w:date="2019-03-17T17:07:00Z"/>
          <w:rtl/>
        </w:rPr>
      </w:pPr>
    </w:p>
    <w:p w14:paraId="00F2CA18" w14:textId="1C3EDDC0" w:rsidR="008412CC" w:rsidRPr="002B72E7" w:rsidRDefault="008412CC" w:rsidP="001A60F1">
      <w:pPr>
        <w:pStyle w:val="payannameh"/>
        <w:tabs>
          <w:tab w:val="left" w:pos="0"/>
          <w:tab w:val="left" w:pos="7371"/>
        </w:tabs>
        <w:spacing w:line="240" w:lineRule="auto"/>
      </w:pPr>
      <w:r w:rsidRPr="002B72E7">
        <w:rPr>
          <w:rtl/>
        </w:rPr>
        <w:t>یک مجموعه س</w:t>
      </w:r>
      <w:del w:id="7731" w:author="Mohsen" w:date="2019-03-17T16:48:00Z">
        <w:r w:rsidRPr="002B72E7" w:rsidDel="006266AC">
          <w:rPr>
            <w:rtl/>
          </w:rPr>
          <w:delText>ي</w:delText>
        </w:r>
      </w:del>
      <w:ins w:id="7732" w:author="Mohsen" w:date="2019-03-17T16:48:00Z">
        <w:r w:rsidR="006266AC">
          <w:rPr>
            <w:rtl/>
          </w:rPr>
          <w:t>ی</w:t>
        </w:r>
      </w:ins>
      <w:r w:rsidRPr="002B72E7">
        <w:rPr>
          <w:rtl/>
        </w:rPr>
        <w:t>ستم پ</w:t>
      </w:r>
      <w:del w:id="7733" w:author="Mohsen" w:date="2019-03-17T16:48:00Z">
        <w:r w:rsidRPr="002B72E7" w:rsidDel="006266AC">
          <w:rPr>
            <w:rtl/>
          </w:rPr>
          <w:delText>ي</w:delText>
        </w:r>
      </w:del>
      <w:ins w:id="7734" w:author="Mohsen" w:date="2019-03-17T16:48:00Z">
        <w:r w:rsidR="006266AC">
          <w:rPr>
            <w:rtl/>
          </w:rPr>
          <w:t>ی</w:t>
        </w:r>
      </w:ins>
      <w:r w:rsidRPr="002B72E7">
        <w:rPr>
          <w:rtl/>
        </w:rPr>
        <w:t xml:space="preserve">ل سوختی را </w:t>
      </w:r>
      <w:r w:rsidR="000B0AD8" w:rsidRPr="002B72E7">
        <w:rPr>
          <w:rtl/>
        </w:rPr>
        <w:t>م</w:t>
      </w:r>
      <w:r w:rsidR="000B0AD8" w:rsidRPr="002B72E7">
        <w:rPr>
          <w:rFonts w:hint="cs"/>
          <w:rtl/>
        </w:rPr>
        <w:t>ی‌توان</w:t>
      </w:r>
      <w:r w:rsidRPr="002B72E7">
        <w:rPr>
          <w:rtl/>
        </w:rPr>
        <w:t xml:space="preserve"> به طور</w:t>
      </w:r>
      <w:del w:id="7735" w:author="Mohsen Jafarinejad" w:date="2019-05-11T10:42:00Z">
        <w:r w:rsidRPr="002B72E7" w:rsidDel="005C7F0F">
          <w:rPr>
            <w:rtl/>
          </w:rPr>
          <w:delText xml:space="preserve"> </w:delText>
        </w:r>
      </w:del>
      <w:r w:rsidRPr="002B72E7">
        <w:rPr>
          <w:rtl/>
        </w:rPr>
        <w:t>کلی به سه بخش زیر تقس</w:t>
      </w:r>
      <w:del w:id="7736" w:author="Mohsen" w:date="2019-03-17T16:48:00Z">
        <w:r w:rsidRPr="002B72E7" w:rsidDel="006266AC">
          <w:rPr>
            <w:rtl/>
          </w:rPr>
          <w:delText>ي</w:delText>
        </w:r>
      </w:del>
      <w:ins w:id="7737" w:author="Mohsen" w:date="2019-03-17T16:48:00Z">
        <w:r w:rsidR="006266AC">
          <w:rPr>
            <w:rtl/>
          </w:rPr>
          <w:t>ی</w:t>
        </w:r>
      </w:ins>
      <w:r w:rsidRPr="002B72E7">
        <w:rPr>
          <w:rtl/>
        </w:rPr>
        <w:t>م کرد:</w:t>
      </w:r>
    </w:p>
    <w:p w14:paraId="7D3F9E88" w14:textId="1EA04EB4" w:rsidR="008412CC" w:rsidRPr="002B72E7" w:rsidRDefault="008412CC" w:rsidP="005E409E">
      <w:pPr>
        <w:pStyle w:val="payannameh"/>
        <w:tabs>
          <w:tab w:val="left" w:pos="0"/>
          <w:tab w:val="left" w:pos="7371"/>
        </w:tabs>
        <w:spacing w:line="240" w:lineRule="auto"/>
      </w:pPr>
      <w:r w:rsidRPr="002B72E7">
        <w:rPr>
          <w:rtl/>
        </w:rPr>
        <w:t>بخش سوخت رسانی شامل</w:t>
      </w:r>
      <w:ins w:id="7738" w:author="Mohsen Jafarinejad" w:date="2019-05-11T10:42:00Z">
        <w:r w:rsidR="005C7F0F">
          <w:rPr>
            <w:rFonts w:hint="cs"/>
            <w:rtl/>
          </w:rPr>
          <w:t xml:space="preserve"> </w:t>
        </w:r>
      </w:ins>
      <w:r w:rsidRPr="002B72E7">
        <w:t>:</w:t>
      </w:r>
      <w:ins w:id="7739" w:author="Mohsen Jafarinejad" w:date="2019-05-11T10:42:00Z">
        <w:r w:rsidR="005C7F0F">
          <w:rPr>
            <w:rFonts w:hint="cs"/>
            <w:rtl/>
          </w:rPr>
          <w:t xml:space="preserve"> </w:t>
        </w:r>
      </w:ins>
      <w:r w:rsidR="000B0AD8" w:rsidRPr="002B72E7">
        <w:rPr>
          <w:rtl/>
        </w:rPr>
        <w:t xml:space="preserve"> </w:t>
      </w:r>
      <w:r w:rsidRPr="002B72E7">
        <w:rPr>
          <w:rtl/>
        </w:rPr>
        <w:t>مبدل سوخت و س</w:t>
      </w:r>
      <w:del w:id="7740" w:author="Mohsen" w:date="2019-03-17T16:48:00Z">
        <w:r w:rsidRPr="002B72E7" w:rsidDel="006266AC">
          <w:rPr>
            <w:rtl/>
          </w:rPr>
          <w:delText>ي</w:delText>
        </w:r>
      </w:del>
      <w:ins w:id="7741" w:author="Mohsen" w:date="2019-03-17T16:48:00Z">
        <w:r w:rsidR="006266AC">
          <w:rPr>
            <w:rtl/>
          </w:rPr>
          <w:t>ی</w:t>
        </w:r>
      </w:ins>
      <w:r w:rsidRPr="002B72E7">
        <w:rPr>
          <w:rtl/>
        </w:rPr>
        <w:t>ستم ذخ</w:t>
      </w:r>
      <w:del w:id="7742" w:author="Mohsen" w:date="2019-03-17T16:48:00Z">
        <w:r w:rsidRPr="002B72E7" w:rsidDel="006266AC">
          <w:rPr>
            <w:rtl/>
          </w:rPr>
          <w:delText>ي</w:delText>
        </w:r>
      </w:del>
      <w:ins w:id="7743" w:author="Mohsen" w:date="2019-03-17T16:48:00Z">
        <w:r w:rsidR="006266AC">
          <w:rPr>
            <w:rtl/>
          </w:rPr>
          <w:t>ی</w:t>
        </w:r>
      </w:ins>
      <w:r w:rsidRPr="002B72E7">
        <w:rPr>
          <w:rtl/>
        </w:rPr>
        <w:t>ره ه</w:t>
      </w:r>
      <w:del w:id="7744" w:author="Mohsen" w:date="2019-03-17T16:48:00Z">
        <w:r w:rsidRPr="002B72E7" w:rsidDel="006266AC">
          <w:rPr>
            <w:rtl/>
          </w:rPr>
          <w:delText>ي</w:delText>
        </w:r>
      </w:del>
      <w:ins w:id="7745" w:author="Mohsen" w:date="2019-03-17T16:48:00Z">
        <w:r w:rsidR="006266AC">
          <w:rPr>
            <w:rtl/>
          </w:rPr>
          <w:t>ی</w:t>
        </w:r>
      </w:ins>
      <w:r w:rsidRPr="002B72E7">
        <w:rPr>
          <w:rtl/>
        </w:rPr>
        <w:t>دروژن</w:t>
      </w:r>
    </w:p>
    <w:p w14:paraId="0CB1C0DF" w14:textId="77DCDEEA" w:rsidR="008412CC" w:rsidRPr="002B72E7" w:rsidRDefault="008412CC" w:rsidP="005E409E">
      <w:pPr>
        <w:pStyle w:val="payannameh"/>
        <w:tabs>
          <w:tab w:val="left" w:pos="0"/>
          <w:tab w:val="left" w:pos="7371"/>
        </w:tabs>
        <w:spacing w:line="240" w:lineRule="auto"/>
      </w:pPr>
      <w:r w:rsidRPr="002B72E7">
        <w:rPr>
          <w:rtl/>
        </w:rPr>
        <w:t>بخش تول</w:t>
      </w:r>
      <w:del w:id="7746" w:author="Mohsen" w:date="2019-03-17T16:48:00Z">
        <w:r w:rsidRPr="002B72E7" w:rsidDel="006266AC">
          <w:rPr>
            <w:rtl/>
          </w:rPr>
          <w:delText>ي</w:delText>
        </w:r>
      </w:del>
      <w:ins w:id="7747" w:author="Mohsen" w:date="2019-03-17T16:48:00Z">
        <w:r w:rsidR="006266AC">
          <w:rPr>
            <w:rtl/>
          </w:rPr>
          <w:t>ی</w:t>
        </w:r>
      </w:ins>
      <w:r w:rsidRPr="002B72E7">
        <w:rPr>
          <w:rtl/>
        </w:rPr>
        <w:t>د انرژ</w:t>
      </w:r>
      <w:del w:id="7748" w:author="Mohsen" w:date="2019-03-17T16:48:00Z">
        <w:r w:rsidRPr="002B72E7" w:rsidDel="006266AC">
          <w:rPr>
            <w:rtl/>
          </w:rPr>
          <w:delText>ي</w:delText>
        </w:r>
      </w:del>
      <w:ins w:id="7749" w:author="Mohsen" w:date="2019-03-17T16:48:00Z">
        <w:r w:rsidR="006266AC">
          <w:rPr>
            <w:rtl/>
          </w:rPr>
          <w:t>ی</w:t>
        </w:r>
      </w:ins>
      <w:r w:rsidRPr="002B72E7">
        <w:rPr>
          <w:rtl/>
        </w:rPr>
        <w:t xml:space="preserve"> شامل</w:t>
      </w:r>
      <w:ins w:id="7750" w:author="Mohsen Jafarinejad" w:date="2019-05-11T10:42:00Z">
        <w:r w:rsidR="005C7F0F">
          <w:rPr>
            <w:rFonts w:hint="cs"/>
            <w:rtl/>
          </w:rPr>
          <w:t xml:space="preserve"> </w:t>
        </w:r>
      </w:ins>
      <w:r w:rsidRPr="002B72E7">
        <w:t>:</w:t>
      </w:r>
      <w:ins w:id="7751" w:author="Mohsen Jafarinejad" w:date="2019-05-11T10:42:00Z">
        <w:r w:rsidR="005C7F0F">
          <w:rPr>
            <w:rFonts w:hint="cs"/>
            <w:rtl/>
          </w:rPr>
          <w:t xml:space="preserve"> </w:t>
        </w:r>
      </w:ins>
      <w:r w:rsidR="000B0AD8" w:rsidRPr="002B72E7">
        <w:rPr>
          <w:rtl/>
        </w:rPr>
        <w:t xml:space="preserve"> </w:t>
      </w:r>
      <w:r w:rsidRPr="002B72E7">
        <w:rPr>
          <w:rtl/>
        </w:rPr>
        <w:t>سر</w:t>
      </w:r>
      <w:del w:id="7752" w:author="Mohsen" w:date="2019-03-17T16:48:00Z">
        <w:r w:rsidRPr="002B72E7" w:rsidDel="006266AC">
          <w:rPr>
            <w:rtl/>
          </w:rPr>
          <w:delText>ي</w:delText>
        </w:r>
      </w:del>
      <w:ins w:id="7753" w:author="Mohsen" w:date="2019-03-17T16:48:00Z">
        <w:r w:rsidR="006266AC">
          <w:rPr>
            <w:rtl/>
          </w:rPr>
          <w:t>ی</w:t>
        </w:r>
      </w:ins>
      <w:r w:rsidRPr="002B72E7">
        <w:rPr>
          <w:rtl/>
        </w:rPr>
        <w:t xml:space="preserve"> پ</w:t>
      </w:r>
      <w:del w:id="7754" w:author="Mohsen" w:date="2019-03-17T16:48:00Z">
        <w:r w:rsidRPr="002B72E7" w:rsidDel="006266AC">
          <w:rPr>
            <w:rtl/>
          </w:rPr>
          <w:delText>ي</w:delText>
        </w:r>
      </w:del>
      <w:ins w:id="7755" w:author="Mohsen" w:date="2019-03-17T16:48:00Z">
        <w:r w:rsidR="006266AC">
          <w:rPr>
            <w:rtl/>
          </w:rPr>
          <w:t>ی</w:t>
        </w:r>
      </w:ins>
      <w:r w:rsidRPr="002B72E7">
        <w:rPr>
          <w:rtl/>
        </w:rPr>
        <w:t>ل سوختی و س</w:t>
      </w:r>
      <w:del w:id="7756" w:author="Mohsen" w:date="2019-03-17T16:48:00Z">
        <w:r w:rsidRPr="002B72E7" w:rsidDel="006266AC">
          <w:rPr>
            <w:rtl/>
          </w:rPr>
          <w:delText>ي</w:delText>
        </w:r>
      </w:del>
      <w:ins w:id="7757" w:author="Mohsen" w:date="2019-03-17T16:48:00Z">
        <w:r w:rsidR="006266AC">
          <w:rPr>
            <w:rtl/>
          </w:rPr>
          <w:t>ی</w:t>
        </w:r>
      </w:ins>
      <w:r w:rsidRPr="002B72E7">
        <w:rPr>
          <w:rtl/>
        </w:rPr>
        <w:t>ستم کنترل رطوبت، فشار، دما</w:t>
      </w:r>
    </w:p>
    <w:p w14:paraId="1A40D499" w14:textId="6C1C6777" w:rsidR="008412CC" w:rsidRPr="002B72E7" w:rsidRDefault="008412CC" w:rsidP="005E409E">
      <w:pPr>
        <w:pStyle w:val="payannameh"/>
        <w:tabs>
          <w:tab w:val="left" w:pos="0"/>
          <w:tab w:val="left" w:pos="7371"/>
        </w:tabs>
        <w:spacing w:line="240" w:lineRule="auto"/>
        <w:rPr>
          <w:rtl/>
        </w:rPr>
      </w:pPr>
      <w:r w:rsidRPr="002B72E7">
        <w:rPr>
          <w:rtl/>
        </w:rPr>
        <w:t>بخش تبدیل انرژ</w:t>
      </w:r>
      <w:del w:id="7758" w:author="Mohsen" w:date="2019-03-17T16:48:00Z">
        <w:r w:rsidRPr="002B72E7" w:rsidDel="006266AC">
          <w:rPr>
            <w:rtl/>
          </w:rPr>
          <w:delText>ي</w:delText>
        </w:r>
      </w:del>
      <w:ins w:id="7759" w:author="Mohsen" w:date="2019-03-17T16:48:00Z">
        <w:r w:rsidR="006266AC">
          <w:rPr>
            <w:rtl/>
          </w:rPr>
          <w:t>ی</w:t>
        </w:r>
      </w:ins>
      <w:ins w:id="7760" w:author="Mohsen Jafarinejad" w:date="2019-05-11T10:42:00Z">
        <w:r w:rsidR="005C7F0F">
          <w:rPr>
            <w:rFonts w:hint="cs"/>
            <w:rtl/>
          </w:rPr>
          <w:t xml:space="preserve"> </w:t>
        </w:r>
      </w:ins>
      <w:r w:rsidRPr="002B72E7">
        <w:t>:</w:t>
      </w:r>
      <w:r w:rsidRPr="002B72E7">
        <w:rPr>
          <w:rtl/>
        </w:rPr>
        <w:t xml:space="preserve"> </w:t>
      </w:r>
      <w:ins w:id="7761" w:author="Mohsen Jafarinejad" w:date="2019-05-11T10:42:00Z">
        <w:r w:rsidR="005C7F0F">
          <w:rPr>
            <w:rFonts w:hint="cs"/>
            <w:rtl/>
          </w:rPr>
          <w:t xml:space="preserve"> </w:t>
        </w:r>
      </w:ins>
      <w:r w:rsidRPr="002B72E7">
        <w:rPr>
          <w:rtl/>
        </w:rPr>
        <w:t>که مربوط به فصل مشترک ب</w:t>
      </w:r>
      <w:del w:id="7762" w:author="Mohsen" w:date="2019-03-17T16:48:00Z">
        <w:r w:rsidRPr="002B72E7" w:rsidDel="006266AC">
          <w:rPr>
            <w:rtl/>
          </w:rPr>
          <w:delText>ي</w:delText>
        </w:r>
      </w:del>
      <w:ins w:id="7763" w:author="Mohsen" w:date="2019-03-17T16:48:00Z">
        <w:r w:rsidR="006266AC">
          <w:rPr>
            <w:rtl/>
          </w:rPr>
          <w:t>ی</w:t>
        </w:r>
      </w:ins>
      <w:r w:rsidRPr="002B72E7">
        <w:rPr>
          <w:rtl/>
        </w:rPr>
        <w:t>ن پ</w:t>
      </w:r>
      <w:del w:id="7764" w:author="Mohsen" w:date="2019-03-17T16:48:00Z">
        <w:r w:rsidRPr="002B72E7" w:rsidDel="006266AC">
          <w:rPr>
            <w:rtl/>
          </w:rPr>
          <w:delText>ي</w:delText>
        </w:r>
      </w:del>
      <w:ins w:id="7765" w:author="Mohsen" w:date="2019-03-17T16:48:00Z">
        <w:r w:rsidR="006266AC">
          <w:rPr>
            <w:rtl/>
          </w:rPr>
          <w:t>ی</w:t>
        </w:r>
      </w:ins>
      <w:r w:rsidRPr="002B72E7">
        <w:rPr>
          <w:rtl/>
        </w:rPr>
        <w:t>ل سوختی و مصرف کننده برق جهت تبدیل جریان و ولتاژ برق به ولتاژ و جریان مناسب است</w:t>
      </w:r>
      <w:r w:rsidRPr="002B72E7">
        <w:t>.</w:t>
      </w:r>
    </w:p>
    <w:p w14:paraId="4428C427" w14:textId="19EC2EA4" w:rsidR="008412CC" w:rsidRDefault="008412CC" w:rsidP="005E409E">
      <w:pPr>
        <w:pStyle w:val="payannameh"/>
        <w:tabs>
          <w:tab w:val="left" w:pos="0"/>
          <w:tab w:val="left" w:pos="7371"/>
        </w:tabs>
        <w:spacing w:line="240" w:lineRule="auto"/>
        <w:rPr>
          <w:rtl/>
        </w:rPr>
      </w:pPr>
    </w:p>
    <w:p w14:paraId="14C617A8" w14:textId="77777777" w:rsidR="00FF44DF" w:rsidRPr="002B72E7" w:rsidRDefault="00FF44DF" w:rsidP="005E409E">
      <w:pPr>
        <w:pStyle w:val="payannameh"/>
        <w:tabs>
          <w:tab w:val="left" w:pos="0"/>
          <w:tab w:val="left" w:pos="7371"/>
        </w:tabs>
        <w:spacing w:line="240" w:lineRule="auto"/>
        <w:rPr>
          <w:rtl/>
        </w:rPr>
      </w:pPr>
    </w:p>
    <w:p w14:paraId="6AF9EC73" w14:textId="296910D5" w:rsidR="008412CC" w:rsidRPr="00FF44DF" w:rsidRDefault="008412CC" w:rsidP="00B17800">
      <w:pPr>
        <w:pStyle w:val="a0"/>
        <w:bidi/>
        <w:rPr>
          <w:rtl/>
        </w:rPr>
      </w:pPr>
      <w:bookmarkStart w:id="7766" w:name="_Toc3647094"/>
      <w:bookmarkStart w:id="7767" w:name="_Toc3666248"/>
      <w:bookmarkStart w:id="7768" w:name="_Toc3666497"/>
      <w:bookmarkStart w:id="7769" w:name="_Toc8546055"/>
      <w:bookmarkStart w:id="7770" w:name="_Toc8550725"/>
      <w:r w:rsidRPr="00BD5492">
        <w:rPr>
          <w:szCs w:val="24"/>
          <w:rtl/>
        </w:rPr>
        <w:t>انواع</w:t>
      </w:r>
      <w:r w:rsidRPr="00FF44DF">
        <w:rPr>
          <w:rtl/>
        </w:rPr>
        <w:t xml:space="preserve"> </w:t>
      </w:r>
      <w:r w:rsidRPr="00247522">
        <w:rPr>
          <w:rtl/>
        </w:rPr>
        <w:t>پیل</w:t>
      </w:r>
      <w:r w:rsidRPr="00FF44DF">
        <w:rPr>
          <w:rtl/>
        </w:rPr>
        <w:t xml:space="preserve"> سوختی</w:t>
      </w:r>
      <w:bookmarkEnd w:id="7766"/>
      <w:bookmarkEnd w:id="7767"/>
      <w:bookmarkEnd w:id="7768"/>
      <w:bookmarkEnd w:id="7769"/>
      <w:bookmarkEnd w:id="7770"/>
    </w:p>
    <w:p w14:paraId="03FF310C" w14:textId="722270E9" w:rsidR="008412CC" w:rsidRPr="002B72E7" w:rsidRDefault="00FF44DF" w:rsidP="00BF49CA">
      <w:pPr>
        <w:pStyle w:val="payannameh"/>
        <w:tabs>
          <w:tab w:val="left" w:pos="0"/>
          <w:tab w:val="left" w:pos="567"/>
          <w:tab w:val="left" w:pos="7371"/>
        </w:tabs>
        <w:spacing w:line="240" w:lineRule="auto"/>
      </w:pPr>
      <w:r>
        <w:rPr>
          <w:rtl/>
        </w:rPr>
        <w:tab/>
      </w:r>
      <w:r w:rsidR="000B0AD8" w:rsidRPr="002B72E7">
        <w:rPr>
          <w:rtl/>
        </w:rPr>
        <w:t>پ</w:t>
      </w:r>
      <w:r w:rsidR="000B0AD8" w:rsidRPr="002B72E7">
        <w:rPr>
          <w:rFonts w:hint="cs"/>
          <w:rtl/>
        </w:rPr>
        <w:t>یل‌های</w:t>
      </w:r>
      <w:r w:rsidR="008412CC" w:rsidRPr="002B72E7">
        <w:rPr>
          <w:rtl/>
        </w:rPr>
        <w:t xml:space="preserve"> سوختی را </w:t>
      </w:r>
      <w:r w:rsidR="000B0AD8" w:rsidRPr="002B72E7">
        <w:rPr>
          <w:rtl/>
        </w:rPr>
        <w:t>م</w:t>
      </w:r>
      <w:r w:rsidR="000B0AD8" w:rsidRPr="002B72E7">
        <w:rPr>
          <w:rFonts w:hint="cs"/>
          <w:rtl/>
        </w:rPr>
        <w:t>ی‌توان</w:t>
      </w:r>
      <w:r w:rsidR="008412CC" w:rsidRPr="002B72E7">
        <w:rPr>
          <w:rtl/>
        </w:rPr>
        <w:t xml:space="preserve"> از لحاظ دمای عمل</w:t>
      </w:r>
      <w:del w:id="7771" w:author="Mohsen" w:date="2019-03-17T16:48:00Z">
        <w:r w:rsidR="008412CC" w:rsidRPr="002B72E7" w:rsidDel="006266AC">
          <w:rPr>
            <w:rtl/>
          </w:rPr>
          <w:delText>ك</w:delText>
        </w:r>
      </w:del>
      <w:ins w:id="7772" w:author="Mohsen" w:date="2019-03-17T16:48:00Z">
        <w:r w:rsidR="006266AC">
          <w:rPr>
            <w:rtl/>
          </w:rPr>
          <w:t>ک</w:t>
        </w:r>
      </w:ins>
      <w:r w:rsidR="008412CC" w:rsidRPr="002B72E7">
        <w:rPr>
          <w:rtl/>
        </w:rPr>
        <w:t>رد و میزان بازده تقسیم بندی کرد:</w:t>
      </w:r>
    </w:p>
    <w:p w14:paraId="2D2C3E11" w14:textId="238B3B07" w:rsidR="008412CC" w:rsidRPr="002B72E7" w:rsidRDefault="008412CC" w:rsidP="005E409E">
      <w:pPr>
        <w:pStyle w:val="payannameh"/>
        <w:tabs>
          <w:tab w:val="left" w:pos="0"/>
          <w:tab w:val="left" w:pos="7371"/>
        </w:tabs>
        <w:spacing w:line="240" w:lineRule="auto"/>
      </w:pPr>
      <w:r w:rsidRPr="002B72E7">
        <w:rPr>
          <w:rtl/>
        </w:rPr>
        <w:t xml:space="preserve">پیل سوختی اسید فسفریک </w:t>
      </w:r>
      <w:r w:rsidRPr="002B72E7">
        <w:t>Phosphoric acid fuel cell (PAFC)</w:t>
      </w:r>
    </w:p>
    <w:p w14:paraId="1555D6E3" w14:textId="2F643B3C" w:rsidR="008412CC" w:rsidRPr="002B72E7" w:rsidRDefault="008412CC" w:rsidP="005E409E">
      <w:pPr>
        <w:pStyle w:val="payannameh"/>
        <w:tabs>
          <w:tab w:val="left" w:pos="0"/>
          <w:tab w:val="left" w:pos="7371"/>
        </w:tabs>
        <w:spacing w:line="240" w:lineRule="auto"/>
      </w:pPr>
      <w:r w:rsidRPr="002B72E7">
        <w:rPr>
          <w:rtl/>
        </w:rPr>
        <w:t xml:space="preserve">پیل سوختی قلیایی </w:t>
      </w:r>
      <w:r w:rsidRPr="002B72E7">
        <w:t>alkaline fuel cell (AFC)</w:t>
      </w:r>
    </w:p>
    <w:p w14:paraId="19218B99" w14:textId="33412F69" w:rsidR="008412CC" w:rsidRPr="002B72E7" w:rsidRDefault="008412CC" w:rsidP="005E409E">
      <w:pPr>
        <w:pStyle w:val="payannameh"/>
        <w:tabs>
          <w:tab w:val="left" w:pos="0"/>
          <w:tab w:val="left" w:pos="7371"/>
        </w:tabs>
        <w:spacing w:line="240" w:lineRule="auto"/>
      </w:pPr>
      <w:r w:rsidRPr="002B72E7">
        <w:rPr>
          <w:rtl/>
        </w:rPr>
        <w:t xml:space="preserve">پیل سوختی کربنات مذاب </w:t>
      </w:r>
      <w:r w:rsidRPr="002B72E7">
        <w:t>Molten carbonate fuel cell (MCFC)</w:t>
      </w:r>
    </w:p>
    <w:p w14:paraId="36F52AD9" w14:textId="66C494FA" w:rsidR="008412CC" w:rsidRPr="002B72E7" w:rsidRDefault="008412CC" w:rsidP="005E409E">
      <w:pPr>
        <w:pStyle w:val="payannameh"/>
        <w:tabs>
          <w:tab w:val="left" w:pos="0"/>
          <w:tab w:val="left" w:pos="7371"/>
        </w:tabs>
        <w:spacing w:line="240" w:lineRule="auto"/>
      </w:pPr>
      <w:r w:rsidRPr="002B72E7">
        <w:rPr>
          <w:rtl/>
        </w:rPr>
        <w:t xml:space="preserve">پیل سوختی اکسید جامد </w:t>
      </w:r>
      <w:r w:rsidRPr="002B72E7">
        <w:t>solid oxide fuel cell (SOFC)</w:t>
      </w:r>
    </w:p>
    <w:p w14:paraId="76799E7F" w14:textId="1E941FC0" w:rsidR="008412CC" w:rsidRPr="002B72E7" w:rsidRDefault="008412CC" w:rsidP="005E409E">
      <w:pPr>
        <w:pStyle w:val="payannameh"/>
        <w:tabs>
          <w:tab w:val="left" w:pos="828"/>
          <w:tab w:val="left" w:pos="7371"/>
        </w:tabs>
        <w:spacing w:line="240" w:lineRule="auto"/>
      </w:pPr>
      <w:r w:rsidRPr="002B72E7">
        <w:rPr>
          <w:rtl/>
        </w:rPr>
        <w:t xml:space="preserve">پیل سوختی متانولی </w:t>
      </w:r>
      <w:r w:rsidRPr="002B72E7">
        <w:t>Direct m ethanol fuel cell (DMFC)</w:t>
      </w:r>
    </w:p>
    <w:p w14:paraId="32C25BE8" w14:textId="2E5285CB" w:rsidR="008412CC" w:rsidRPr="002B72E7" w:rsidRDefault="008412CC" w:rsidP="005E409E">
      <w:pPr>
        <w:pStyle w:val="payannameh"/>
        <w:tabs>
          <w:tab w:val="left" w:pos="7371"/>
        </w:tabs>
        <w:spacing w:line="240" w:lineRule="auto"/>
      </w:pPr>
      <w:r w:rsidRPr="002B72E7">
        <w:rPr>
          <w:rtl/>
        </w:rPr>
        <w:t>پیل سوختی سرامی</w:t>
      </w:r>
      <w:del w:id="7773" w:author="Mohsen" w:date="2019-03-17T16:48:00Z">
        <w:r w:rsidRPr="002B72E7" w:rsidDel="006266AC">
          <w:rPr>
            <w:rtl/>
          </w:rPr>
          <w:delText>ك</w:delText>
        </w:r>
      </w:del>
      <w:ins w:id="7774" w:author="Mohsen" w:date="2019-03-17T16:48:00Z">
        <w:r w:rsidR="006266AC">
          <w:rPr>
            <w:rtl/>
          </w:rPr>
          <w:t>ک</w:t>
        </w:r>
      </w:ins>
      <w:r w:rsidRPr="002B72E7">
        <w:rPr>
          <w:rtl/>
        </w:rPr>
        <w:t>ی پروتونی</w:t>
      </w:r>
    </w:p>
    <w:p w14:paraId="654CB12A" w14:textId="4225AE48" w:rsidR="008412CC" w:rsidRPr="002B72E7" w:rsidRDefault="008412CC" w:rsidP="005E409E">
      <w:pPr>
        <w:pStyle w:val="payannameh"/>
        <w:tabs>
          <w:tab w:val="left" w:pos="7371"/>
        </w:tabs>
        <w:spacing w:line="240" w:lineRule="auto"/>
      </w:pPr>
      <w:r w:rsidRPr="002B72E7">
        <w:rPr>
          <w:rtl/>
        </w:rPr>
        <w:t xml:space="preserve">پیل سوختی </w:t>
      </w:r>
      <w:r w:rsidR="000B0AD8" w:rsidRPr="002B72E7">
        <w:rPr>
          <w:rtl/>
        </w:rPr>
        <w:t>پل</w:t>
      </w:r>
      <w:r w:rsidR="000B0AD8" w:rsidRPr="002B72E7">
        <w:rPr>
          <w:rFonts w:hint="cs"/>
          <w:rtl/>
        </w:rPr>
        <w:t>یمری</w:t>
      </w:r>
      <w:r w:rsidR="000B0AD8" w:rsidRPr="002B72E7">
        <w:rPr>
          <w:rtl/>
        </w:rPr>
        <w:t xml:space="preserve"> </w:t>
      </w:r>
      <w:r w:rsidR="000B0AD8" w:rsidRPr="002B72E7">
        <w:t>Proton</w:t>
      </w:r>
      <w:r w:rsidR="00CA5817" w:rsidRPr="002B72E7">
        <w:t xml:space="preserve"> Exchange Membraine (PEM)</w:t>
      </w:r>
    </w:p>
    <w:p w14:paraId="4A3588F3" w14:textId="4039524F" w:rsidR="008412CC" w:rsidRPr="002B72E7" w:rsidRDefault="008412CC" w:rsidP="005E409E">
      <w:pPr>
        <w:pStyle w:val="payannameh"/>
        <w:tabs>
          <w:tab w:val="left" w:pos="7371"/>
        </w:tabs>
        <w:spacing w:line="240" w:lineRule="auto"/>
      </w:pPr>
      <w:r w:rsidRPr="002B72E7">
        <w:rPr>
          <w:rtl/>
        </w:rPr>
        <w:t>پیل سوختی میکروبی</w:t>
      </w:r>
      <w:r w:rsidR="00CA5817" w:rsidRPr="002B72E7">
        <w:t xml:space="preserve"> Microbial Fuel Cell (MFC)</w:t>
      </w:r>
    </w:p>
    <w:p w14:paraId="629B6945" w14:textId="77777777" w:rsidR="002E12D0" w:rsidRDefault="002E12D0" w:rsidP="005E409E">
      <w:pPr>
        <w:pStyle w:val="payannameh"/>
        <w:tabs>
          <w:tab w:val="left" w:pos="828"/>
          <w:tab w:val="left" w:pos="7371"/>
        </w:tabs>
        <w:spacing w:line="240" w:lineRule="auto"/>
        <w:rPr>
          <w:b/>
          <w:bCs/>
        </w:rPr>
      </w:pPr>
    </w:p>
    <w:p w14:paraId="6329B83F" w14:textId="77777777" w:rsidR="002E12D0" w:rsidRDefault="002E12D0" w:rsidP="005E409E">
      <w:pPr>
        <w:pStyle w:val="payannameh"/>
        <w:tabs>
          <w:tab w:val="left" w:pos="828"/>
          <w:tab w:val="left" w:pos="7371"/>
        </w:tabs>
        <w:spacing w:line="240" w:lineRule="auto"/>
        <w:rPr>
          <w:b/>
          <w:bCs/>
        </w:rPr>
      </w:pPr>
    </w:p>
    <w:p w14:paraId="35995AB7" w14:textId="7CFAF2CF" w:rsidR="00FF44DF" w:rsidRPr="00394946" w:rsidRDefault="008412CC" w:rsidP="00B17800">
      <w:pPr>
        <w:pStyle w:val="a1"/>
        <w:bidi/>
        <w:rPr>
          <w:rtl/>
        </w:rPr>
      </w:pPr>
      <w:bookmarkStart w:id="7775" w:name="_Toc3647095"/>
      <w:bookmarkStart w:id="7776" w:name="_Toc3666249"/>
      <w:bookmarkStart w:id="7777" w:name="_Toc3666498"/>
      <w:bookmarkStart w:id="7778" w:name="_Toc8546056"/>
      <w:bookmarkStart w:id="7779" w:name="_Toc8550726"/>
      <w:r w:rsidRPr="00394946">
        <w:rPr>
          <w:rtl/>
        </w:rPr>
        <w:lastRenderedPageBreak/>
        <w:t>پیل س</w:t>
      </w:r>
      <w:r w:rsidR="00247522" w:rsidRPr="00394946">
        <w:rPr>
          <w:rtl/>
        </w:rPr>
        <w:fldChar w:fldCharType="begin"/>
      </w:r>
      <w:r w:rsidR="00247522" w:rsidRPr="00394946">
        <w:rPr>
          <w:rtl/>
        </w:rPr>
        <w:instrText xml:space="preserve"> </w:instrText>
      </w:r>
      <w:r w:rsidR="00247522" w:rsidRPr="00394946">
        <w:instrText xml:space="preserve">TOC </w:instrText>
      </w:r>
      <w:r w:rsidR="00247522" w:rsidRPr="00394946">
        <w:rPr>
          <w:rtl/>
        </w:rPr>
        <w:instrText>\</w:instrText>
      </w:r>
      <w:r w:rsidR="00247522" w:rsidRPr="00394946">
        <w:instrText>o "</w:instrText>
      </w:r>
      <w:r w:rsidR="00247522" w:rsidRPr="00394946">
        <w:rPr>
          <w:rtl/>
        </w:rPr>
        <w:instrText>2-3</w:instrText>
      </w:r>
      <w:r w:rsidR="00247522" w:rsidRPr="00394946">
        <w:instrText xml:space="preserve">" \h \z \t "Heading </w:instrText>
      </w:r>
      <w:r w:rsidR="00247522" w:rsidRPr="00394946">
        <w:rPr>
          <w:rtl/>
        </w:rPr>
        <w:instrText>1,1</w:instrText>
      </w:r>
      <w:r w:rsidR="00247522" w:rsidRPr="00394946">
        <w:instrText>,matn,</w:instrText>
      </w:r>
      <w:r w:rsidR="00247522" w:rsidRPr="00394946">
        <w:rPr>
          <w:rtl/>
        </w:rPr>
        <w:instrText xml:space="preserve">1,سرفصل,1,تیتر اصلی,2,تیترفرعی,3" </w:instrText>
      </w:r>
      <w:r w:rsidR="00247522" w:rsidRPr="00394946">
        <w:rPr>
          <w:rtl/>
        </w:rPr>
        <w:fldChar w:fldCharType="end"/>
      </w:r>
      <w:bookmarkStart w:id="7780" w:name="_Toc3647096"/>
      <w:r w:rsidRPr="00394946">
        <w:rPr>
          <w:rtl/>
        </w:rPr>
        <w:t>وختی پلیمری</w:t>
      </w:r>
      <w:bookmarkEnd w:id="7775"/>
      <w:bookmarkEnd w:id="7776"/>
      <w:bookmarkEnd w:id="7777"/>
      <w:bookmarkEnd w:id="7778"/>
      <w:bookmarkEnd w:id="7779"/>
      <w:bookmarkEnd w:id="7780"/>
    </w:p>
    <w:p w14:paraId="441F32A8" w14:textId="4054EF17" w:rsidR="008412CC" w:rsidRPr="00247522" w:rsidRDefault="00BF49CA" w:rsidP="00BB50E5">
      <w:pPr>
        <w:pStyle w:val="a9"/>
        <w:numPr>
          <w:ilvl w:val="0"/>
          <w:numId w:val="0"/>
        </w:numPr>
        <w:tabs>
          <w:tab w:val="left" w:pos="567"/>
          <w:tab w:val="left" w:pos="7371"/>
        </w:tabs>
        <w:spacing w:line="240" w:lineRule="auto"/>
        <w:ind w:left="48" w:right="0"/>
        <w:jc w:val="both"/>
      </w:pPr>
      <w:r>
        <w:rPr>
          <w:rtl/>
        </w:rPr>
        <w:tab/>
      </w:r>
      <w:r w:rsidR="002E12D0" w:rsidRPr="00247522">
        <w:rPr>
          <w:rtl/>
        </w:rPr>
        <w:t>پیل سوختی پلیمری نوعی از ا</w:t>
      </w:r>
      <w:r w:rsidR="002E12D0" w:rsidRPr="00247522">
        <w:rPr>
          <w:rFonts w:hint="cs"/>
          <w:rtl/>
        </w:rPr>
        <w:t>ن</w:t>
      </w:r>
      <w:r w:rsidR="008412CC" w:rsidRPr="00247522">
        <w:rPr>
          <w:rtl/>
        </w:rPr>
        <w:t>واع پیل سوختی است که از یک پلیمر آلی با نام نفیون</w:t>
      </w:r>
      <w:r w:rsidR="00BB50E5">
        <w:rPr>
          <w:rStyle w:val="FootnoteReference"/>
          <w:rtl/>
        </w:rPr>
        <w:footnoteReference w:id="3"/>
      </w:r>
      <w:r w:rsidR="008412CC" w:rsidRPr="00247522">
        <w:rPr>
          <w:rtl/>
        </w:rPr>
        <w:t xml:space="preserve"> </w:t>
      </w:r>
      <w:r w:rsidR="000B0AD8" w:rsidRPr="00247522">
        <w:rPr>
          <w:rtl/>
        </w:rPr>
        <w:t>به‌عنوان</w:t>
      </w:r>
      <w:r w:rsidR="008412CC" w:rsidRPr="00247522">
        <w:rPr>
          <w:rtl/>
        </w:rPr>
        <w:t xml:space="preserve"> الکترولیت در آن استفاده شده است این نوع پیل سوختی </w:t>
      </w:r>
      <w:r w:rsidR="000B0AD8" w:rsidRPr="00247522">
        <w:rPr>
          <w:rtl/>
        </w:rPr>
        <w:t>به دل</w:t>
      </w:r>
      <w:r w:rsidR="000B0AD8" w:rsidRPr="00247522">
        <w:rPr>
          <w:rFonts w:hint="cs"/>
          <w:rtl/>
        </w:rPr>
        <w:t>یل</w:t>
      </w:r>
      <w:r w:rsidR="008412CC" w:rsidRPr="00247522">
        <w:rPr>
          <w:rtl/>
        </w:rPr>
        <w:t xml:space="preserve"> بازده ای بالا دمای پایین عملکرد و سهولت استفاده،</w:t>
      </w:r>
      <w:r w:rsidR="000B0AD8" w:rsidRPr="00247522">
        <w:rPr>
          <w:rtl/>
        </w:rPr>
        <w:t xml:space="preserve"> کاربردها</w:t>
      </w:r>
      <w:r w:rsidR="000B0AD8" w:rsidRPr="00247522">
        <w:rPr>
          <w:rFonts w:hint="cs"/>
          <w:rtl/>
        </w:rPr>
        <w:t>ی</w:t>
      </w:r>
      <w:r w:rsidR="008412CC" w:rsidRPr="00247522">
        <w:rPr>
          <w:rtl/>
        </w:rPr>
        <w:t xml:space="preserve"> زیادی دارد در زیر شکل شماتیک یک پیل سوختی پلیمری را مشاهده </w:t>
      </w:r>
      <w:r w:rsidR="000B0AD8" w:rsidRPr="00247522">
        <w:rPr>
          <w:rtl/>
        </w:rPr>
        <w:t>م</w:t>
      </w:r>
      <w:r w:rsidR="000B0AD8" w:rsidRPr="00247522">
        <w:rPr>
          <w:rFonts w:hint="cs"/>
          <w:rtl/>
        </w:rPr>
        <w:t>ی‌کنید</w:t>
      </w:r>
      <w:r w:rsidR="008412CC" w:rsidRPr="00247522">
        <w:rPr>
          <w:rtl/>
        </w:rPr>
        <w:t>.</w:t>
      </w:r>
    </w:p>
    <w:p w14:paraId="7BE720E8" w14:textId="77777777" w:rsidR="008412CC" w:rsidRPr="002B72E7" w:rsidRDefault="008412CC" w:rsidP="005E409E">
      <w:pPr>
        <w:pStyle w:val="payannameh"/>
        <w:tabs>
          <w:tab w:val="left" w:pos="828"/>
          <w:tab w:val="left" w:pos="7371"/>
        </w:tabs>
        <w:spacing w:line="240" w:lineRule="auto"/>
      </w:pPr>
    </w:p>
    <w:p w14:paraId="6CE6683A" w14:textId="77777777" w:rsidR="008412CC" w:rsidRPr="002B72E7" w:rsidRDefault="008412CC" w:rsidP="005E409E">
      <w:pPr>
        <w:pStyle w:val="payannameh"/>
        <w:tabs>
          <w:tab w:val="left" w:pos="828"/>
          <w:tab w:val="left" w:pos="7371"/>
        </w:tabs>
        <w:spacing w:line="240" w:lineRule="auto"/>
        <w:jc w:val="center"/>
        <w:rPr>
          <w:rtl/>
        </w:rPr>
      </w:pPr>
      <w:r w:rsidRPr="002B72E7">
        <w:rPr>
          <w:noProof/>
          <w:rtl/>
          <w:lang w:bidi="ar-SA"/>
        </w:rPr>
        <w:drawing>
          <wp:inline distT="0" distB="0" distL="0" distR="0" wp14:anchorId="357292F1" wp14:editId="077BF5DB">
            <wp:extent cx="3733507" cy="3033474"/>
            <wp:effectExtent l="0" t="0" r="635" b="0"/>
            <wp:docPr id="3" name="Picture 3" descr="C:\Users\Mohsen\Desktop\pillsookhti\فصل اول\pemf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sen\Desktop\pillsookhti\فصل اول\pemfc.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62762" cy="3057243"/>
                    </a:xfrm>
                    <a:prstGeom prst="rect">
                      <a:avLst/>
                    </a:prstGeom>
                    <a:noFill/>
                    <a:ln>
                      <a:noFill/>
                    </a:ln>
                  </pic:spPr>
                </pic:pic>
              </a:graphicData>
            </a:graphic>
          </wp:inline>
        </w:drawing>
      </w:r>
    </w:p>
    <w:p w14:paraId="5D308CB6" w14:textId="11043A95" w:rsidR="008412CC" w:rsidRPr="00EE50A1" w:rsidRDefault="008412CC" w:rsidP="00CF0011">
      <w:pPr>
        <w:pStyle w:val="a4"/>
        <w:rPr>
          <w:rtl/>
        </w:rPr>
      </w:pPr>
      <w:bookmarkStart w:id="7781" w:name="_Toc8551005"/>
      <w:r w:rsidRPr="00EE50A1">
        <w:rPr>
          <w:rtl/>
        </w:rPr>
        <w:t>نمونه یک پیل سوختی پیلمری</w:t>
      </w:r>
      <w:ins w:id="7782" w:author="Mohsen Jafarinejad" w:date="2019-04-06T08:45:00Z">
        <w:r w:rsidR="00A11F99" w:rsidRPr="00A11F99">
          <w:rPr>
            <w:rtl/>
          </w:rPr>
          <w:t xml:space="preserve"> </w:t>
        </w:r>
      </w:ins>
      <w:customXmlInsRangeStart w:id="7783" w:author="Mohsen Jafarinejad" w:date="2019-04-06T08:45:00Z"/>
      <w:sdt>
        <w:sdtPr>
          <w:rPr>
            <w:rtl/>
          </w:rPr>
          <w:id w:val="1677004203"/>
          <w:citation/>
        </w:sdtPr>
        <w:sdtEndPr/>
        <w:sdtContent>
          <w:customXmlInsRangeEnd w:id="7783"/>
          <w:ins w:id="7784" w:author="Mohsen Jafarinejad" w:date="2019-04-06T08:45:00Z">
            <w:r w:rsidR="00A11F99">
              <w:rPr>
                <w:rStyle w:val="tgc"/>
                <w:rtl/>
              </w:rPr>
              <w:fldChar w:fldCharType="begin"/>
            </w:r>
            <w:r w:rsidR="00A11F99">
              <w:rPr>
                <w:rStyle w:val="tgc"/>
              </w:rPr>
              <w:instrText xml:space="preserve">CITATION 2 \l 1065 </w:instrText>
            </w:r>
            <w:r w:rsidR="00A11F99">
              <w:rPr>
                <w:rStyle w:val="tgc"/>
                <w:rtl/>
              </w:rPr>
              <w:fldChar w:fldCharType="separate"/>
            </w:r>
          </w:ins>
          <w:r w:rsidR="00F81795" w:rsidRPr="00F81795">
            <w:rPr>
              <w:noProof/>
            </w:rPr>
            <w:t>[1]</w:t>
          </w:r>
          <w:ins w:id="7785" w:author="Mohsen Jafarinejad" w:date="2019-04-06T08:45:00Z">
            <w:r w:rsidR="00A11F99">
              <w:rPr>
                <w:rStyle w:val="tgc"/>
                <w:rtl/>
              </w:rPr>
              <w:fldChar w:fldCharType="end"/>
            </w:r>
          </w:ins>
          <w:customXmlInsRangeStart w:id="7786" w:author="Mohsen Jafarinejad" w:date="2019-04-06T08:45:00Z"/>
        </w:sdtContent>
      </w:sdt>
      <w:customXmlInsRangeEnd w:id="7786"/>
      <w:bookmarkEnd w:id="7781"/>
    </w:p>
    <w:p w14:paraId="27722651" w14:textId="77777777" w:rsidR="00FF44DF" w:rsidRPr="002B72E7" w:rsidRDefault="00FF44DF" w:rsidP="005E409E">
      <w:pPr>
        <w:pStyle w:val="payannameh"/>
        <w:tabs>
          <w:tab w:val="left" w:pos="828"/>
          <w:tab w:val="left" w:pos="7371"/>
        </w:tabs>
        <w:spacing w:line="240" w:lineRule="auto"/>
        <w:jc w:val="center"/>
        <w:rPr>
          <w:rtl/>
        </w:rPr>
      </w:pPr>
    </w:p>
    <w:p w14:paraId="2A9305EC" w14:textId="7E9A6D02" w:rsidR="008412CC" w:rsidRPr="002B72E7" w:rsidRDefault="008412CC" w:rsidP="001A60F1">
      <w:pPr>
        <w:pStyle w:val="payannameh"/>
        <w:tabs>
          <w:tab w:val="left" w:pos="828"/>
          <w:tab w:val="left" w:pos="7371"/>
        </w:tabs>
        <w:spacing w:line="240" w:lineRule="auto"/>
        <w:jc w:val="both"/>
        <w:rPr>
          <w:rtl/>
        </w:rPr>
      </w:pPr>
      <w:r w:rsidRPr="002B72E7">
        <w:rPr>
          <w:rtl/>
        </w:rPr>
        <w:t xml:space="preserve">این پیل دارای </w:t>
      </w:r>
      <w:r w:rsidR="000B0AD8" w:rsidRPr="002B72E7">
        <w:rPr>
          <w:rtl/>
        </w:rPr>
        <w:t>بخش‌ها</w:t>
      </w:r>
      <w:r w:rsidR="000B0AD8" w:rsidRPr="002B72E7">
        <w:rPr>
          <w:rFonts w:hint="cs"/>
          <w:rtl/>
        </w:rPr>
        <w:t>ی</w:t>
      </w:r>
      <w:r w:rsidRPr="002B72E7">
        <w:rPr>
          <w:rtl/>
        </w:rPr>
        <w:t xml:space="preserve"> زیر است</w:t>
      </w:r>
      <w:ins w:id="7787" w:author="Mohsen Jafarinejad" w:date="2019-05-11T10:43:00Z">
        <w:r w:rsidR="005C7F0F">
          <w:rPr>
            <w:rFonts w:hint="cs"/>
            <w:rtl/>
          </w:rPr>
          <w:t xml:space="preserve"> </w:t>
        </w:r>
      </w:ins>
      <w:del w:id="7788" w:author="Mohsen" w:date="2019-03-17T16:52:00Z">
        <w:r w:rsidRPr="002B72E7" w:rsidDel="00CF0011">
          <w:rPr>
            <w:rtl/>
          </w:rPr>
          <w:delText xml:space="preserve"> </w:delText>
        </w:r>
      </w:del>
      <w:r w:rsidR="00FF44DF">
        <w:rPr>
          <w:rFonts w:hint="cs"/>
          <w:rtl/>
        </w:rPr>
        <w:t xml:space="preserve">: </w:t>
      </w:r>
      <w:r w:rsidRPr="002B72E7">
        <w:rPr>
          <w:rtl/>
        </w:rPr>
        <w:t>صفحه رسنای سمت آند و کاتد</w:t>
      </w:r>
      <w:ins w:id="7789" w:author="Mohsen Jafarinejad" w:date="2019-05-11T10:43:00Z">
        <w:r w:rsidR="005C7F0F">
          <w:rPr>
            <w:rFonts w:hint="cs"/>
            <w:rtl/>
          </w:rPr>
          <w:t xml:space="preserve"> </w:t>
        </w:r>
      </w:ins>
      <w:r w:rsidRPr="002B72E7">
        <w:rPr>
          <w:rtl/>
        </w:rPr>
        <w:t>،</w:t>
      </w:r>
      <w:r w:rsidR="000B0AD8" w:rsidRPr="002B72E7">
        <w:rPr>
          <w:rtl/>
        </w:rPr>
        <w:t xml:space="preserve"> لا</w:t>
      </w:r>
      <w:r w:rsidR="000B0AD8" w:rsidRPr="002B72E7">
        <w:rPr>
          <w:rFonts w:hint="cs"/>
          <w:rtl/>
        </w:rPr>
        <w:t>یه</w:t>
      </w:r>
      <w:r w:rsidRPr="002B72E7">
        <w:rPr>
          <w:rtl/>
        </w:rPr>
        <w:t xml:space="preserve"> متخلخل پخش گاز سمت آند و کاتد</w:t>
      </w:r>
      <w:ins w:id="7790" w:author="Mohsen Jafarinejad" w:date="2019-05-11T10:43:00Z">
        <w:r w:rsidR="005C7F0F">
          <w:rPr>
            <w:rFonts w:hint="cs"/>
            <w:rtl/>
          </w:rPr>
          <w:t xml:space="preserve"> </w:t>
        </w:r>
      </w:ins>
      <w:r w:rsidRPr="002B72E7">
        <w:rPr>
          <w:rtl/>
        </w:rPr>
        <w:t>،</w:t>
      </w:r>
      <w:del w:id="7791" w:author="Mohsen Jafarinejad" w:date="2019-05-11T10:43:00Z">
        <w:r w:rsidRPr="002B72E7" w:rsidDel="005C7F0F">
          <w:rPr>
            <w:rtl/>
          </w:rPr>
          <w:delText xml:space="preserve"> </w:delText>
        </w:r>
      </w:del>
      <w:ins w:id="7792" w:author="Mohsen Jafarinejad" w:date="2019-05-11T10:43:00Z">
        <w:r w:rsidR="005C7F0F">
          <w:rPr>
            <w:rFonts w:hint="cs"/>
            <w:rtl/>
          </w:rPr>
          <w:t xml:space="preserve"> </w:t>
        </w:r>
      </w:ins>
      <w:r w:rsidRPr="002B72E7">
        <w:rPr>
          <w:rtl/>
        </w:rPr>
        <w:t>لایه کاتالیست (</w:t>
      </w:r>
      <w:r w:rsidR="000B0AD8" w:rsidRPr="002B72E7">
        <w:rPr>
          <w:rtl/>
        </w:rPr>
        <w:t>اکثراً</w:t>
      </w:r>
      <w:r w:rsidRPr="002B72E7">
        <w:rPr>
          <w:rtl/>
        </w:rPr>
        <w:t xml:space="preserve"> پلاتینی) سمت آند و کاتد، و لایه الکترولیت. دمای کاری این </w:t>
      </w:r>
      <w:r w:rsidR="000B0AD8" w:rsidRPr="002B72E7">
        <w:rPr>
          <w:rtl/>
        </w:rPr>
        <w:t>پ</w:t>
      </w:r>
      <w:r w:rsidR="000B0AD8" w:rsidRPr="002B72E7">
        <w:rPr>
          <w:rFonts w:hint="cs"/>
          <w:rtl/>
        </w:rPr>
        <w:t>یل‌ها</w:t>
      </w:r>
      <w:r w:rsidRPr="002B72E7">
        <w:rPr>
          <w:rtl/>
        </w:rPr>
        <w:t xml:space="preserve"> در محدوده دمای محیط تا 90 درجه سانتیگراد بوده و لایه الکترولیت برای عملکرد صحیح </w:t>
      </w:r>
      <w:r w:rsidR="000B0AD8" w:rsidRPr="002B72E7">
        <w:rPr>
          <w:rtl/>
        </w:rPr>
        <w:t>م</w:t>
      </w:r>
      <w:r w:rsidR="000B0AD8" w:rsidRPr="002B72E7">
        <w:rPr>
          <w:rFonts w:hint="cs"/>
          <w:rtl/>
        </w:rPr>
        <w:t>ی‌بایست</w:t>
      </w:r>
      <w:r w:rsidRPr="002B72E7">
        <w:rPr>
          <w:rtl/>
        </w:rPr>
        <w:t xml:space="preserve"> مرطوب باشد. این نوع پیل سوختی بیشترین دانسیته توان در بین همه </w:t>
      </w:r>
      <w:r w:rsidR="000B0AD8" w:rsidRPr="002B72E7">
        <w:rPr>
          <w:rtl/>
        </w:rPr>
        <w:t>پ</w:t>
      </w:r>
      <w:r w:rsidR="000B0AD8" w:rsidRPr="002B72E7">
        <w:rPr>
          <w:rFonts w:hint="cs"/>
          <w:rtl/>
        </w:rPr>
        <w:t>یل‌ها</w:t>
      </w:r>
      <w:r w:rsidRPr="002B72E7">
        <w:rPr>
          <w:rtl/>
        </w:rPr>
        <w:t xml:space="preserve"> را داراست و </w:t>
      </w:r>
      <w:r w:rsidR="000B0AD8" w:rsidRPr="002B72E7">
        <w:rPr>
          <w:rtl/>
        </w:rPr>
        <w:t>م</w:t>
      </w:r>
      <w:r w:rsidR="000B0AD8" w:rsidRPr="002B72E7">
        <w:rPr>
          <w:rFonts w:hint="cs"/>
          <w:rtl/>
        </w:rPr>
        <w:t>ی‌تواند</w:t>
      </w:r>
      <w:r w:rsidRPr="002B72E7">
        <w:rPr>
          <w:rtl/>
        </w:rPr>
        <w:t xml:space="preserve"> بین 300 </w:t>
      </w:r>
      <w:ins w:id="7793" w:author="Mohsen Jafarinejad" w:date="2019-05-11T10:44:00Z">
        <w:r w:rsidR="005C7F0F">
          <w:rPr>
            <w:rFonts w:hint="cs"/>
            <w:rtl/>
          </w:rPr>
          <w:t xml:space="preserve"> </w:t>
        </w:r>
      </w:ins>
      <w:r w:rsidRPr="002B72E7">
        <w:rPr>
          <w:rtl/>
        </w:rPr>
        <w:t>تا 1000 میکرووات بر</w:t>
      </w:r>
      <w:r w:rsidR="0011100B">
        <w:rPr>
          <w:rtl/>
        </w:rPr>
        <w:t xml:space="preserve"> سانتیمتر مربع توان تولید نماید</w:t>
      </w:r>
      <w:del w:id="7794" w:author="Mohsen Jafarinejad" w:date="2019-05-11T10:44:00Z">
        <w:r w:rsidR="0011100B" w:rsidDel="005C7F0F">
          <w:delText>.</w:delText>
        </w:r>
      </w:del>
      <w:sdt>
        <w:sdtPr>
          <w:rPr>
            <w:rtl/>
          </w:rPr>
          <w:id w:val="-1550292387"/>
          <w:citation/>
        </w:sdtPr>
        <w:sdtEndPr/>
        <w:sdtContent>
          <w:r w:rsidR="0011100B">
            <w:rPr>
              <w:rStyle w:val="tgc"/>
              <w:rtl/>
            </w:rPr>
            <w:fldChar w:fldCharType="begin"/>
          </w:r>
          <w:r w:rsidR="00873ECA">
            <w:rPr>
              <w:rStyle w:val="tgc"/>
            </w:rPr>
            <w:instrText xml:space="preserve">CITATION 2 \l 1065 </w:instrText>
          </w:r>
          <w:r w:rsidR="0011100B">
            <w:rPr>
              <w:rStyle w:val="tgc"/>
              <w:rtl/>
            </w:rPr>
            <w:fldChar w:fldCharType="separate"/>
          </w:r>
          <w:r w:rsidR="00F81795">
            <w:rPr>
              <w:rStyle w:val="tgc"/>
              <w:noProof/>
              <w:rtl/>
            </w:rPr>
            <w:t xml:space="preserve"> </w:t>
          </w:r>
          <w:r w:rsidR="00F81795">
            <w:rPr>
              <w:noProof/>
            </w:rPr>
            <w:t>[1]</w:t>
          </w:r>
          <w:r w:rsidR="0011100B">
            <w:rPr>
              <w:rStyle w:val="tgc"/>
              <w:rtl/>
            </w:rPr>
            <w:fldChar w:fldCharType="end"/>
          </w:r>
        </w:sdtContent>
      </w:sdt>
      <w:ins w:id="7795" w:author="Mohsen Jafarinejad" w:date="2019-05-11T10:44:00Z">
        <w:r w:rsidR="005C7F0F">
          <w:rPr>
            <w:rFonts w:hint="cs"/>
            <w:rtl/>
          </w:rPr>
          <w:t>.</w:t>
        </w:r>
      </w:ins>
    </w:p>
    <w:p w14:paraId="0B95E029" w14:textId="77777777" w:rsidR="00FF44DF" w:rsidRDefault="00FF44DF" w:rsidP="005E409E">
      <w:pPr>
        <w:pStyle w:val="payannameh"/>
        <w:tabs>
          <w:tab w:val="left" w:pos="686"/>
          <w:tab w:val="left" w:pos="7371"/>
        </w:tabs>
        <w:spacing w:line="240" w:lineRule="auto"/>
        <w:rPr>
          <w:b/>
          <w:bCs/>
          <w:rtl/>
        </w:rPr>
      </w:pPr>
    </w:p>
    <w:p w14:paraId="0B9B9AE4" w14:textId="77777777" w:rsidR="00FF44DF" w:rsidRDefault="00FF44DF" w:rsidP="005E409E">
      <w:pPr>
        <w:pStyle w:val="payannameh"/>
        <w:tabs>
          <w:tab w:val="left" w:pos="686"/>
          <w:tab w:val="left" w:pos="7371"/>
        </w:tabs>
        <w:spacing w:line="240" w:lineRule="auto"/>
        <w:rPr>
          <w:b/>
          <w:bCs/>
          <w:rtl/>
        </w:rPr>
      </w:pPr>
    </w:p>
    <w:p w14:paraId="65570679" w14:textId="4DAD4778" w:rsidR="008412CC" w:rsidRPr="00FF44DF" w:rsidRDefault="008412CC" w:rsidP="005E409E">
      <w:pPr>
        <w:pStyle w:val="payannameh"/>
        <w:tabs>
          <w:tab w:val="left" w:pos="686"/>
          <w:tab w:val="left" w:pos="7371"/>
        </w:tabs>
        <w:spacing w:line="240" w:lineRule="auto"/>
        <w:rPr>
          <w:b/>
          <w:bCs/>
          <w:rtl/>
        </w:rPr>
      </w:pPr>
      <w:r w:rsidRPr="00FF44DF">
        <w:rPr>
          <w:b/>
          <w:bCs/>
          <w:rtl/>
        </w:rPr>
        <w:lastRenderedPageBreak/>
        <w:t>مزایا</w:t>
      </w:r>
    </w:p>
    <w:p w14:paraId="56A044B2" w14:textId="2823E230" w:rsidR="008412CC" w:rsidRPr="002B72E7" w:rsidRDefault="008412CC" w:rsidP="005E409E">
      <w:pPr>
        <w:pStyle w:val="payannameh"/>
        <w:tabs>
          <w:tab w:val="left" w:pos="828"/>
          <w:tab w:val="left" w:pos="7371"/>
        </w:tabs>
        <w:spacing w:line="240" w:lineRule="auto"/>
        <w:rPr>
          <w:rtl/>
        </w:rPr>
      </w:pPr>
      <w:r w:rsidRPr="002B72E7">
        <w:rPr>
          <w:rtl/>
        </w:rPr>
        <w:t>داشتن بیشترین دانسیته جریان در بین پیلها</w:t>
      </w:r>
      <w:del w:id="7796" w:author="Mohsen" w:date="2019-03-17T16:48:00Z">
        <w:r w:rsidRPr="002B72E7" w:rsidDel="006266AC">
          <w:rPr>
            <w:rtl/>
          </w:rPr>
          <w:delText>ي</w:delText>
        </w:r>
      </w:del>
      <w:ins w:id="7797" w:author="Mohsen" w:date="2019-03-17T16:48:00Z">
        <w:r w:rsidR="006266AC">
          <w:rPr>
            <w:rtl/>
          </w:rPr>
          <w:t>ی</w:t>
        </w:r>
      </w:ins>
      <w:r w:rsidRPr="002B72E7">
        <w:rPr>
          <w:rtl/>
        </w:rPr>
        <w:t xml:space="preserve"> سوخت</w:t>
      </w:r>
      <w:del w:id="7798" w:author="Mohsen" w:date="2019-03-17T16:48:00Z">
        <w:r w:rsidRPr="002B72E7" w:rsidDel="006266AC">
          <w:rPr>
            <w:rtl/>
          </w:rPr>
          <w:delText>ي</w:delText>
        </w:r>
      </w:del>
      <w:ins w:id="7799" w:author="Mohsen" w:date="2019-03-17T16:48:00Z">
        <w:r w:rsidR="006266AC">
          <w:rPr>
            <w:rtl/>
          </w:rPr>
          <w:t>ی</w:t>
        </w:r>
      </w:ins>
    </w:p>
    <w:p w14:paraId="5D783A5A" w14:textId="03A916E5" w:rsidR="008412CC" w:rsidRPr="002B72E7" w:rsidRDefault="008412CC" w:rsidP="005E409E">
      <w:pPr>
        <w:pStyle w:val="payannameh"/>
        <w:tabs>
          <w:tab w:val="left" w:pos="828"/>
          <w:tab w:val="left" w:pos="7371"/>
        </w:tabs>
        <w:spacing w:line="240" w:lineRule="auto"/>
      </w:pPr>
      <w:r w:rsidRPr="002B72E7">
        <w:rPr>
          <w:rtl/>
        </w:rPr>
        <w:t>کنترل بالا برا</w:t>
      </w:r>
      <w:del w:id="7800" w:author="Mohsen" w:date="2019-03-17T16:48:00Z">
        <w:r w:rsidRPr="002B72E7" w:rsidDel="006266AC">
          <w:rPr>
            <w:rtl/>
          </w:rPr>
          <w:delText>ي</w:delText>
        </w:r>
      </w:del>
      <w:ins w:id="7801" w:author="Mohsen" w:date="2019-03-17T16:48:00Z">
        <w:r w:rsidR="006266AC">
          <w:rPr>
            <w:rtl/>
          </w:rPr>
          <w:t>ی</w:t>
        </w:r>
      </w:ins>
      <w:r w:rsidRPr="002B72E7">
        <w:rPr>
          <w:rtl/>
        </w:rPr>
        <w:t xml:space="preserve"> شروع و توقف کار پیل</w:t>
      </w:r>
    </w:p>
    <w:p w14:paraId="686378CB" w14:textId="1451D19E" w:rsidR="008412CC" w:rsidRPr="002B72E7" w:rsidRDefault="008412CC" w:rsidP="005E409E">
      <w:pPr>
        <w:pStyle w:val="payannameh"/>
        <w:tabs>
          <w:tab w:val="left" w:pos="828"/>
          <w:tab w:val="left" w:pos="7371"/>
        </w:tabs>
        <w:spacing w:line="240" w:lineRule="auto"/>
      </w:pPr>
      <w:r w:rsidRPr="002B72E7">
        <w:rPr>
          <w:rtl/>
        </w:rPr>
        <w:t>عملیات دما پایین که برا</w:t>
      </w:r>
      <w:del w:id="7802" w:author="Mohsen" w:date="2019-03-17T16:48:00Z">
        <w:r w:rsidRPr="002B72E7" w:rsidDel="006266AC">
          <w:rPr>
            <w:rtl/>
          </w:rPr>
          <w:delText>ي</w:delText>
        </w:r>
      </w:del>
      <w:ins w:id="7803" w:author="Mohsen" w:date="2019-03-17T16:48:00Z">
        <w:r w:rsidR="006266AC">
          <w:rPr>
            <w:rtl/>
          </w:rPr>
          <w:t>ی</w:t>
        </w:r>
      </w:ins>
      <w:r w:rsidRPr="002B72E7">
        <w:rPr>
          <w:rtl/>
        </w:rPr>
        <w:t xml:space="preserve"> کاربردها</w:t>
      </w:r>
      <w:del w:id="7804" w:author="Mohsen" w:date="2019-03-17T16:48:00Z">
        <w:r w:rsidRPr="002B72E7" w:rsidDel="006266AC">
          <w:rPr>
            <w:rtl/>
          </w:rPr>
          <w:delText>ي</w:delText>
        </w:r>
      </w:del>
      <w:ins w:id="7805" w:author="Mohsen" w:date="2019-03-17T16:48:00Z">
        <w:r w:rsidR="006266AC">
          <w:rPr>
            <w:rtl/>
          </w:rPr>
          <w:t>ی</w:t>
        </w:r>
      </w:ins>
      <w:r w:rsidRPr="002B72E7">
        <w:rPr>
          <w:rtl/>
        </w:rPr>
        <w:t xml:space="preserve"> حمل و نقل مناسب است</w:t>
      </w:r>
    </w:p>
    <w:p w14:paraId="4B1DE561" w14:textId="77777777" w:rsidR="008412CC" w:rsidRPr="002B72E7" w:rsidRDefault="008412CC" w:rsidP="005E409E">
      <w:pPr>
        <w:pStyle w:val="payannameh"/>
        <w:tabs>
          <w:tab w:val="left" w:pos="828"/>
          <w:tab w:val="left" w:pos="7371"/>
        </w:tabs>
        <w:spacing w:line="240" w:lineRule="auto"/>
        <w:rPr>
          <w:rtl/>
        </w:rPr>
      </w:pPr>
      <w:r w:rsidRPr="002B72E7">
        <w:rPr>
          <w:rtl/>
        </w:rPr>
        <w:t>طول عمر بالا</w:t>
      </w:r>
    </w:p>
    <w:p w14:paraId="70823F59" w14:textId="77777777" w:rsidR="00FF44DF" w:rsidRDefault="00FF44DF" w:rsidP="005E409E">
      <w:pPr>
        <w:pStyle w:val="payannameh"/>
        <w:tabs>
          <w:tab w:val="left" w:pos="828"/>
          <w:tab w:val="left" w:pos="7371"/>
        </w:tabs>
        <w:spacing w:line="240" w:lineRule="auto"/>
        <w:rPr>
          <w:b/>
          <w:bCs/>
          <w:rtl/>
        </w:rPr>
      </w:pPr>
    </w:p>
    <w:p w14:paraId="4AFCEF4A" w14:textId="77777777" w:rsidR="00FF44DF" w:rsidRDefault="00FF44DF" w:rsidP="005E409E">
      <w:pPr>
        <w:pStyle w:val="payannameh"/>
        <w:tabs>
          <w:tab w:val="left" w:pos="828"/>
          <w:tab w:val="left" w:pos="7371"/>
        </w:tabs>
        <w:spacing w:line="240" w:lineRule="auto"/>
        <w:rPr>
          <w:b/>
          <w:bCs/>
          <w:rtl/>
        </w:rPr>
      </w:pPr>
    </w:p>
    <w:p w14:paraId="54F587B7" w14:textId="2E7EA140" w:rsidR="008412CC" w:rsidRPr="00FF44DF" w:rsidRDefault="008412CC" w:rsidP="005E409E">
      <w:pPr>
        <w:pStyle w:val="payannameh"/>
        <w:tabs>
          <w:tab w:val="left" w:pos="828"/>
          <w:tab w:val="left" w:pos="7371"/>
        </w:tabs>
        <w:spacing w:line="240" w:lineRule="auto"/>
        <w:rPr>
          <w:b/>
          <w:bCs/>
          <w:rtl/>
        </w:rPr>
      </w:pPr>
      <w:r w:rsidRPr="00FF44DF">
        <w:rPr>
          <w:b/>
          <w:bCs/>
          <w:rtl/>
        </w:rPr>
        <w:t xml:space="preserve"> معایب</w:t>
      </w:r>
    </w:p>
    <w:p w14:paraId="6A644A46" w14:textId="21E3470F" w:rsidR="008412CC" w:rsidRPr="002B72E7" w:rsidRDefault="008412CC" w:rsidP="005E409E">
      <w:pPr>
        <w:pStyle w:val="payannameh"/>
        <w:tabs>
          <w:tab w:val="left" w:pos="828"/>
          <w:tab w:val="left" w:pos="7371"/>
        </w:tabs>
        <w:spacing w:line="240" w:lineRule="auto"/>
      </w:pPr>
      <w:r w:rsidRPr="002B72E7">
        <w:rPr>
          <w:rtl/>
        </w:rPr>
        <w:t>استفاده از کاتالیست گرانبها</w:t>
      </w:r>
      <w:del w:id="7806" w:author="Mohsen" w:date="2019-03-17T16:48:00Z">
        <w:r w:rsidRPr="002B72E7" w:rsidDel="006266AC">
          <w:rPr>
            <w:rtl/>
          </w:rPr>
          <w:delText>ي</w:delText>
        </w:r>
      </w:del>
      <w:ins w:id="7807" w:author="Mohsen" w:date="2019-03-17T16:48:00Z">
        <w:r w:rsidR="006266AC">
          <w:rPr>
            <w:rtl/>
          </w:rPr>
          <w:t>ی</w:t>
        </w:r>
      </w:ins>
      <w:r w:rsidRPr="002B72E7">
        <w:rPr>
          <w:rtl/>
        </w:rPr>
        <w:t xml:space="preserve"> پلاتین</w:t>
      </w:r>
    </w:p>
    <w:p w14:paraId="2482549F" w14:textId="08E36DB4" w:rsidR="008412CC" w:rsidRPr="002B72E7" w:rsidRDefault="008412CC" w:rsidP="005E409E">
      <w:pPr>
        <w:pStyle w:val="payannameh"/>
        <w:tabs>
          <w:tab w:val="left" w:pos="828"/>
          <w:tab w:val="left" w:pos="7371"/>
        </w:tabs>
        <w:spacing w:line="240" w:lineRule="auto"/>
      </w:pPr>
      <w:r w:rsidRPr="002B72E7">
        <w:rPr>
          <w:rtl/>
        </w:rPr>
        <w:t>غشا</w:t>
      </w:r>
      <w:del w:id="7808" w:author="Mohsen" w:date="2019-03-17T16:48:00Z">
        <w:r w:rsidRPr="002B72E7" w:rsidDel="006266AC">
          <w:rPr>
            <w:rtl/>
          </w:rPr>
          <w:delText>ي</w:delText>
        </w:r>
      </w:del>
      <w:ins w:id="7809" w:author="Mohsen" w:date="2019-03-17T16:48:00Z">
        <w:r w:rsidR="006266AC">
          <w:rPr>
            <w:rtl/>
          </w:rPr>
          <w:t>ی</w:t>
        </w:r>
      </w:ins>
      <w:r w:rsidRPr="002B72E7">
        <w:rPr>
          <w:rtl/>
        </w:rPr>
        <w:t xml:space="preserve"> پلیمر</w:t>
      </w:r>
      <w:del w:id="7810" w:author="Mohsen" w:date="2019-03-17T16:48:00Z">
        <w:r w:rsidRPr="002B72E7" w:rsidDel="006266AC">
          <w:rPr>
            <w:rtl/>
          </w:rPr>
          <w:delText>ي</w:delText>
        </w:r>
      </w:del>
      <w:ins w:id="7811" w:author="Mohsen" w:date="2019-03-17T16:48:00Z">
        <w:r w:rsidR="006266AC">
          <w:rPr>
            <w:rtl/>
          </w:rPr>
          <w:t>ی</w:t>
        </w:r>
      </w:ins>
      <w:r w:rsidRPr="002B72E7">
        <w:rPr>
          <w:rtl/>
        </w:rPr>
        <w:t xml:space="preserve"> گرانبها</w:t>
      </w:r>
    </w:p>
    <w:p w14:paraId="36F50E89" w14:textId="77777777" w:rsidR="008412CC" w:rsidRPr="002B72E7" w:rsidRDefault="008412CC" w:rsidP="005E409E">
      <w:pPr>
        <w:pStyle w:val="payannameh"/>
        <w:tabs>
          <w:tab w:val="left" w:pos="828"/>
          <w:tab w:val="left" w:pos="7371"/>
        </w:tabs>
        <w:spacing w:line="240" w:lineRule="auto"/>
      </w:pPr>
      <w:r w:rsidRPr="002B72E7">
        <w:rPr>
          <w:rtl/>
        </w:rPr>
        <w:t>نیاز به مدیریت آب</w:t>
      </w:r>
    </w:p>
    <w:p w14:paraId="723B6F24" w14:textId="7E2CB3E3" w:rsidR="008412CC" w:rsidRPr="002B72E7" w:rsidRDefault="008412CC" w:rsidP="005E409E">
      <w:pPr>
        <w:pStyle w:val="payannameh"/>
        <w:tabs>
          <w:tab w:val="left" w:pos="828"/>
          <w:tab w:val="left" w:pos="7371"/>
        </w:tabs>
        <w:spacing w:line="240" w:lineRule="auto"/>
      </w:pPr>
      <w:r w:rsidRPr="002B72E7">
        <w:rPr>
          <w:rtl/>
        </w:rPr>
        <w:t xml:space="preserve">حساسیت به منوکسید کربن و </w:t>
      </w:r>
      <w:r w:rsidR="000B0AD8" w:rsidRPr="002B72E7">
        <w:rPr>
          <w:rtl/>
        </w:rPr>
        <w:t xml:space="preserve">سولفور </w:t>
      </w:r>
      <w:sdt>
        <w:sdtPr>
          <w:rPr>
            <w:rtl/>
          </w:rPr>
          <w:id w:val="235827732"/>
          <w:citation/>
        </w:sdtPr>
        <w:sdtEndPr/>
        <w:sdtContent>
          <w:r w:rsidR="0011100B">
            <w:rPr>
              <w:rStyle w:val="tgc"/>
              <w:rtl/>
            </w:rPr>
            <w:fldChar w:fldCharType="begin"/>
          </w:r>
          <w:r w:rsidR="00873ECA">
            <w:rPr>
              <w:rStyle w:val="tgc"/>
            </w:rPr>
            <w:instrText xml:space="preserve">CITATION 1 \l 1065 </w:instrText>
          </w:r>
          <w:r w:rsidR="0011100B">
            <w:rPr>
              <w:rStyle w:val="tgc"/>
              <w:rtl/>
            </w:rPr>
            <w:fldChar w:fldCharType="separate"/>
          </w:r>
          <w:r w:rsidR="00F81795">
            <w:rPr>
              <w:noProof/>
            </w:rPr>
            <w:t>[2]</w:t>
          </w:r>
          <w:r w:rsidR="0011100B">
            <w:rPr>
              <w:rStyle w:val="tgc"/>
              <w:rtl/>
            </w:rPr>
            <w:fldChar w:fldCharType="end"/>
          </w:r>
        </w:sdtContent>
      </w:sdt>
    </w:p>
    <w:p w14:paraId="6D239BF5" w14:textId="77777777" w:rsidR="008412CC" w:rsidRPr="002B72E7" w:rsidRDefault="008412CC" w:rsidP="005E409E">
      <w:pPr>
        <w:pStyle w:val="payannameh"/>
        <w:tabs>
          <w:tab w:val="left" w:pos="828"/>
          <w:tab w:val="left" w:pos="7371"/>
        </w:tabs>
        <w:spacing w:line="240" w:lineRule="auto"/>
        <w:rPr>
          <w:rtl/>
        </w:rPr>
      </w:pPr>
    </w:p>
    <w:p w14:paraId="0A22E4CB" w14:textId="77777777" w:rsidR="008412CC" w:rsidRPr="002B72E7" w:rsidRDefault="008412CC" w:rsidP="005E409E">
      <w:pPr>
        <w:pStyle w:val="payannameh"/>
        <w:tabs>
          <w:tab w:val="left" w:pos="828"/>
          <w:tab w:val="left" w:pos="7371"/>
        </w:tabs>
        <w:spacing w:line="240" w:lineRule="auto"/>
        <w:rPr>
          <w:rtl/>
        </w:rPr>
      </w:pPr>
    </w:p>
    <w:p w14:paraId="77AFEAAD" w14:textId="2BE32D16" w:rsidR="008412CC" w:rsidRPr="00FF44DF" w:rsidRDefault="000B0AD8" w:rsidP="00CF0011">
      <w:pPr>
        <w:pStyle w:val="a1"/>
        <w:bidi/>
        <w:rPr>
          <w:rtl/>
        </w:rPr>
      </w:pPr>
      <w:bookmarkStart w:id="7812" w:name="_Toc3666250"/>
      <w:bookmarkStart w:id="7813" w:name="_Toc3666499"/>
      <w:bookmarkStart w:id="7814" w:name="_Toc8546057"/>
      <w:bookmarkStart w:id="7815" w:name="_Toc8550727"/>
      <w:r w:rsidRPr="00FF44DF">
        <w:rPr>
          <w:rtl/>
        </w:rPr>
        <w:t>پ</w:t>
      </w:r>
      <w:r w:rsidRPr="00FF44DF">
        <w:rPr>
          <w:rFonts w:hint="cs"/>
          <w:rtl/>
        </w:rPr>
        <w:t>یل‌های</w:t>
      </w:r>
      <w:r w:rsidR="008412CC" w:rsidRPr="00FF44DF">
        <w:rPr>
          <w:rtl/>
        </w:rPr>
        <w:t xml:space="preserve"> سوختی قلیایی</w:t>
      </w:r>
      <w:bookmarkEnd w:id="7812"/>
      <w:bookmarkEnd w:id="7813"/>
      <w:bookmarkEnd w:id="7814"/>
      <w:bookmarkEnd w:id="7815"/>
    </w:p>
    <w:p w14:paraId="32CAF220" w14:textId="5F8E1C69" w:rsidR="008412CC" w:rsidRPr="002B72E7" w:rsidRDefault="00FF44DF">
      <w:pPr>
        <w:pStyle w:val="payannameh"/>
        <w:tabs>
          <w:tab w:val="left" w:pos="567"/>
          <w:tab w:val="left" w:pos="828"/>
          <w:tab w:val="left" w:pos="7371"/>
        </w:tabs>
        <w:spacing w:line="240" w:lineRule="auto"/>
        <w:jc w:val="both"/>
        <w:rPr>
          <w:rtl/>
        </w:rPr>
        <w:pPrChange w:id="7816" w:author="Mohsen Jafarinejad" w:date="2019-05-11T10:45:00Z">
          <w:pPr>
            <w:pStyle w:val="payannameh"/>
            <w:tabs>
              <w:tab w:val="left" w:pos="567"/>
              <w:tab w:val="left" w:pos="828"/>
              <w:tab w:val="left" w:pos="7371"/>
            </w:tabs>
            <w:spacing w:line="240" w:lineRule="auto"/>
          </w:pPr>
        </w:pPrChange>
      </w:pPr>
      <w:r>
        <w:rPr>
          <w:rtl/>
        </w:rPr>
        <w:tab/>
      </w:r>
      <w:r w:rsidR="008412CC" w:rsidRPr="002B72E7">
        <w:rPr>
          <w:rtl/>
        </w:rPr>
        <w:t>ال</w:t>
      </w:r>
      <w:del w:id="7817" w:author="Mohsen" w:date="2019-03-17T16:48:00Z">
        <w:r w:rsidR="008412CC" w:rsidRPr="002B72E7" w:rsidDel="006266AC">
          <w:rPr>
            <w:rtl/>
          </w:rPr>
          <w:delText>ك</w:delText>
        </w:r>
      </w:del>
      <w:ins w:id="7818" w:author="Mohsen" w:date="2019-03-17T16:48:00Z">
        <w:r w:rsidR="006266AC">
          <w:rPr>
            <w:rtl/>
          </w:rPr>
          <w:t>ک</w:t>
        </w:r>
      </w:ins>
      <w:r w:rsidR="008412CC" w:rsidRPr="002B72E7">
        <w:rPr>
          <w:rtl/>
        </w:rPr>
        <w:t>ترولیت ب</w:t>
      </w:r>
      <w:del w:id="7819" w:author="Mohsen" w:date="2019-03-17T16:48:00Z">
        <w:r w:rsidR="008412CC" w:rsidRPr="002B72E7" w:rsidDel="006266AC">
          <w:rPr>
            <w:rtl/>
          </w:rPr>
          <w:delText>ك</w:delText>
        </w:r>
      </w:del>
      <w:ins w:id="7820" w:author="Mohsen" w:date="2019-03-17T16:48:00Z">
        <w:r w:rsidR="006266AC">
          <w:rPr>
            <w:rtl/>
          </w:rPr>
          <w:t>ک</w:t>
        </w:r>
      </w:ins>
      <w:r w:rsidR="008412CC" w:rsidRPr="002B72E7">
        <w:rPr>
          <w:rtl/>
        </w:rPr>
        <w:t xml:space="preserve">ار رفته در این نوع </w:t>
      </w:r>
      <w:r w:rsidR="000B0AD8" w:rsidRPr="002B72E7">
        <w:rPr>
          <w:rtl/>
        </w:rPr>
        <w:t>پ</w:t>
      </w:r>
      <w:r w:rsidR="000B0AD8" w:rsidRPr="002B72E7">
        <w:rPr>
          <w:rFonts w:hint="cs"/>
          <w:rtl/>
        </w:rPr>
        <w:t>یل‌ها</w:t>
      </w:r>
      <w:r w:rsidR="008412CC" w:rsidRPr="002B72E7">
        <w:rPr>
          <w:rtl/>
        </w:rPr>
        <w:t xml:space="preserve"> هیدروکسیدپتاسیم یا هیدروکسیدسدیم با درصد وزنی حدود 65 </w:t>
      </w:r>
      <w:r w:rsidR="000B0AD8" w:rsidRPr="002B72E7">
        <w:rPr>
          <w:rtl/>
        </w:rPr>
        <w:t>م</w:t>
      </w:r>
      <w:r w:rsidR="000B0AD8" w:rsidRPr="002B72E7">
        <w:rPr>
          <w:rFonts w:hint="cs"/>
          <w:rtl/>
        </w:rPr>
        <w:t>ی‌باشد</w:t>
      </w:r>
      <w:r w:rsidR="008412CC" w:rsidRPr="002B72E7">
        <w:rPr>
          <w:rtl/>
        </w:rPr>
        <w:t>.</w:t>
      </w:r>
      <w:del w:id="7821" w:author="Mohsen Jafarinejad" w:date="2019-05-11T10:44:00Z">
        <w:r w:rsidR="008412CC" w:rsidRPr="002B72E7" w:rsidDel="005C7F0F">
          <w:rPr>
            <w:rtl/>
          </w:rPr>
          <w:delText xml:space="preserve"> </w:delText>
        </w:r>
      </w:del>
      <w:ins w:id="7822" w:author="Mohsen Jafarinejad" w:date="2019-05-11T10:44:00Z">
        <w:r w:rsidR="005C7F0F">
          <w:rPr>
            <w:rFonts w:hint="cs"/>
            <w:rtl/>
          </w:rPr>
          <w:t xml:space="preserve"> </w:t>
        </w:r>
      </w:ins>
      <w:r w:rsidR="008412CC" w:rsidRPr="002B72E7">
        <w:rPr>
          <w:rtl/>
        </w:rPr>
        <w:t>با</w:t>
      </w:r>
      <w:del w:id="7823" w:author="Mohsen Jafarinejad" w:date="2019-05-11T10:44:00Z">
        <w:r w:rsidR="008412CC" w:rsidRPr="002B72E7" w:rsidDel="005C7F0F">
          <w:rPr>
            <w:rtl/>
          </w:rPr>
          <w:delText xml:space="preserve"> </w:delText>
        </w:r>
      </w:del>
      <w:ins w:id="7824" w:author="Mohsen Jafarinejad" w:date="2019-05-11T10:44:00Z">
        <w:r w:rsidR="005C7F0F">
          <w:rPr>
            <w:rFonts w:hint="cs"/>
            <w:rtl/>
          </w:rPr>
          <w:t xml:space="preserve"> </w:t>
        </w:r>
      </w:ins>
      <w:r w:rsidR="008412CC" w:rsidRPr="002B72E7">
        <w:rPr>
          <w:rtl/>
        </w:rPr>
        <w:t>این درصد وزنی، دمای عمل</w:t>
      </w:r>
      <w:del w:id="7825" w:author="Mohsen" w:date="2019-03-17T16:48:00Z">
        <w:r w:rsidR="008412CC" w:rsidRPr="002B72E7" w:rsidDel="006266AC">
          <w:rPr>
            <w:rtl/>
          </w:rPr>
          <w:delText>ك</w:delText>
        </w:r>
      </w:del>
      <w:ins w:id="7826" w:author="Mohsen" w:date="2019-03-17T16:48:00Z">
        <w:r w:rsidR="006266AC">
          <w:rPr>
            <w:rtl/>
          </w:rPr>
          <w:t>ک</w:t>
        </w:r>
      </w:ins>
      <w:r w:rsidR="008412CC" w:rsidRPr="002B72E7">
        <w:rPr>
          <w:rtl/>
        </w:rPr>
        <w:t xml:space="preserve">رد پیل حدود </w:t>
      </w:r>
      <w:del w:id="7827" w:author="Mohsen Jafarinejad" w:date="2019-05-11T10:44:00Z">
        <w:r w:rsidR="008412CC" w:rsidRPr="002B72E7" w:rsidDel="005C7F0F">
          <w:delText>210</w:delText>
        </w:r>
        <w:r w:rsidR="008412CC" w:rsidRPr="002B72E7" w:rsidDel="005C7F0F">
          <w:rPr>
            <w:rtl/>
          </w:rPr>
          <w:delText xml:space="preserve"> </w:delText>
        </w:r>
      </w:del>
      <w:ins w:id="7828" w:author="Mohsen Jafarinejad" w:date="2019-05-11T10:44:00Z">
        <w:r w:rsidR="005C7F0F">
          <w:rPr>
            <w:rFonts w:hint="cs"/>
            <w:rtl/>
          </w:rPr>
          <w:t>210</w:t>
        </w:r>
        <w:r w:rsidR="005C7F0F" w:rsidRPr="002B72E7">
          <w:rPr>
            <w:rtl/>
          </w:rPr>
          <w:t xml:space="preserve"> </w:t>
        </w:r>
      </w:ins>
      <w:r w:rsidR="008412CC" w:rsidRPr="002B72E7">
        <w:rPr>
          <w:rtl/>
        </w:rPr>
        <w:t>درجه خواهد بود</w:t>
      </w:r>
      <w:r w:rsidR="008412CC" w:rsidRPr="002B72E7">
        <w:t>.</w:t>
      </w:r>
      <w:r w:rsidR="000B0AD8" w:rsidRPr="002B72E7">
        <w:rPr>
          <w:rtl/>
        </w:rPr>
        <w:t xml:space="preserve"> </w:t>
      </w:r>
      <w:r w:rsidR="008412CC" w:rsidRPr="002B72E7">
        <w:rPr>
          <w:rtl/>
        </w:rPr>
        <w:t>در صورتی</w:t>
      </w:r>
      <w:del w:id="7829" w:author="Mohsen" w:date="2019-03-17T16:48:00Z">
        <w:r w:rsidR="008412CC" w:rsidRPr="002B72E7" w:rsidDel="006266AC">
          <w:rPr>
            <w:rtl/>
          </w:rPr>
          <w:delText>ك</w:delText>
        </w:r>
      </w:del>
      <w:ins w:id="7830" w:author="Mohsen" w:date="2019-03-17T16:48:00Z">
        <w:r w:rsidR="006266AC">
          <w:rPr>
            <w:rtl/>
          </w:rPr>
          <w:t>ک</w:t>
        </w:r>
      </w:ins>
      <w:r w:rsidR="008412CC" w:rsidRPr="002B72E7">
        <w:rPr>
          <w:rtl/>
        </w:rPr>
        <w:t xml:space="preserve">ه از </w:t>
      </w:r>
      <w:r w:rsidR="00CA5817" w:rsidRPr="002B72E7">
        <w:rPr>
          <w:rtl/>
        </w:rPr>
        <w:t>هیدروکس</w:t>
      </w:r>
      <w:r w:rsidR="008412CC" w:rsidRPr="002B72E7">
        <w:rPr>
          <w:rtl/>
        </w:rPr>
        <w:t xml:space="preserve">ید </w:t>
      </w:r>
      <w:r w:rsidR="00CA5817" w:rsidRPr="002B72E7">
        <w:rPr>
          <w:rtl/>
        </w:rPr>
        <w:t>پتاس</w:t>
      </w:r>
      <w:r w:rsidR="008412CC" w:rsidRPr="002B72E7">
        <w:rPr>
          <w:rtl/>
        </w:rPr>
        <w:t>یم</w:t>
      </w:r>
      <w:r w:rsidR="00433290">
        <w:rPr>
          <w:rStyle w:val="FootnoteReference"/>
          <w:rtl/>
        </w:rPr>
        <w:footnoteReference w:id="4"/>
      </w:r>
      <w:r w:rsidR="008412CC" w:rsidRPr="002B72E7">
        <w:rPr>
          <w:rtl/>
        </w:rPr>
        <w:t xml:space="preserve"> با درصد وزنی کمتر استفاده شود</w:t>
      </w:r>
      <w:del w:id="7831" w:author="Mohsen Jafarinejad" w:date="2019-05-11T10:44:00Z">
        <w:r w:rsidR="008412CC" w:rsidRPr="002B72E7" w:rsidDel="005C7F0F">
          <w:rPr>
            <w:rtl/>
          </w:rPr>
          <w:delText xml:space="preserve"> </w:delText>
        </w:r>
      </w:del>
      <w:r w:rsidR="008412CC" w:rsidRPr="002B72E7">
        <w:t>)</w:t>
      </w:r>
      <w:r w:rsidR="008412CC" w:rsidRPr="002B72E7">
        <w:rPr>
          <w:rtl/>
        </w:rPr>
        <w:t xml:space="preserve"> تا </w:t>
      </w:r>
      <w:r w:rsidR="008412CC" w:rsidRPr="002B72E7">
        <w:t>10</w:t>
      </w:r>
      <w:r w:rsidR="000B0AD8" w:rsidRPr="002B72E7">
        <w:t>%</w:t>
      </w:r>
      <w:r w:rsidR="008412CC" w:rsidRPr="002B72E7">
        <w:rPr>
          <w:rtl/>
        </w:rPr>
        <w:t xml:space="preserve"> وزنی</w:t>
      </w:r>
      <w:r w:rsidR="000B0AD8" w:rsidRPr="002B72E7">
        <w:t>(</w:t>
      </w:r>
      <w:ins w:id="7832" w:author="Mohsen Jafarinejad" w:date="2019-05-11T10:44:00Z">
        <w:r w:rsidR="005C7F0F">
          <w:rPr>
            <w:rFonts w:hint="cs"/>
            <w:rtl/>
          </w:rPr>
          <w:t xml:space="preserve"> </w:t>
        </w:r>
      </w:ins>
      <w:r w:rsidR="008412CC" w:rsidRPr="002B72E7">
        <w:rPr>
          <w:rtl/>
        </w:rPr>
        <w:t>دمای عمل</w:t>
      </w:r>
      <w:del w:id="7833" w:author="Mohsen" w:date="2019-03-17T16:48:00Z">
        <w:r w:rsidR="008412CC" w:rsidRPr="002B72E7" w:rsidDel="006266AC">
          <w:rPr>
            <w:rtl/>
          </w:rPr>
          <w:delText>ك</w:delText>
        </w:r>
      </w:del>
      <w:ins w:id="7834" w:author="Mohsen" w:date="2019-03-17T16:48:00Z">
        <w:r w:rsidR="006266AC">
          <w:rPr>
            <w:rtl/>
          </w:rPr>
          <w:t>ک</w:t>
        </w:r>
      </w:ins>
      <w:r w:rsidR="008412CC" w:rsidRPr="002B72E7">
        <w:rPr>
          <w:rtl/>
        </w:rPr>
        <w:t xml:space="preserve">رد پیل به کمتر از </w:t>
      </w:r>
      <w:del w:id="7835" w:author="Mohsen Jafarinejad" w:date="2019-05-11T10:45:00Z">
        <w:r w:rsidR="008412CC" w:rsidRPr="002B72E7" w:rsidDel="005C7F0F">
          <w:delText>120</w:delText>
        </w:r>
        <w:r w:rsidR="008412CC" w:rsidRPr="002B72E7" w:rsidDel="005C7F0F">
          <w:rPr>
            <w:rtl/>
          </w:rPr>
          <w:delText xml:space="preserve"> </w:delText>
        </w:r>
      </w:del>
      <w:ins w:id="7836" w:author="Mohsen Jafarinejad" w:date="2019-05-11T10:45:00Z">
        <w:r w:rsidR="005C7F0F">
          <w:rPr>
            <w:rFonts w:hint="cs"/>
            <w:rtl/>
          </w:rPr>
          <w:t>120</w:t>
        </w:r>
        <w:r w:rsidR="005C7F0F" w:rsidRPr="002B72E7">
          <w:rPr>
            <w:rtl/>
          </w:rPr>
          <w:t xml:space="preserve"> </w:t>
        </w:r>
      </w:ins>
      <w:r w:rsidR="008412CC" w:rsidRPr="002B72E7">
        <w:rPr>
          <w:rtl/>
        </w:rPr>
        <w:t xml:space="preserve">درجه </w:t>
      </w:r>
      <w:r w:rsidR="000B0AD8" w:rsidRPr="002B72E7">
        <w:rPr>
          <w:rtl/>
        </w:rPr>
        <w:t>م</w:t>
      </w:r>
      <w:r w:rsidR="000B0AD8" w:rsidRPr="002B72E7">
        <w:rPr>
          <w:rFonts w:hint="cs"/>
          <w:rtl/>
        </w:rPr>
        <w:t>ی‌رس</w:t>
      </w:r>
      <w:del w:id="7837" w:author="Mohsen Jafarinejad" w:date="2019-05-11T10:45:00Z">
        <w:r w:rsidR="000B0AD8" w:rsidRPr="002B72E7" w:rsidDel="005C7F0F">
          <w:rPr>
            <w:rFonts w:hint="cs"/>
            <w:rtl/>
          </w:rPr>
          <w:delText>ت</w:delText>
        </w:r>
      </w:del>
      <w:r w:rsidR="000B0AD8" w:rsidRPr="002B72E7">
        <w:rPr>
          <w:rFonts w:hint="cs"/>
          <w:rtl/>
        </w:rPr>
        <w:t>د</w:t>
      </w:r>
      <w:r w:rsidR="008412CC" w:rsidRPr="002B72E7">
        <w:t>.</w:t>
      </w:r>
      <w:r w:rsidR="008412CC" w:rsidRPr="002B72E7">
        <w:rPr>
          <w:rtl/>
        </w:rPr>
        <w:t xml:space="preserve"> در صورتیکه عوامل آزاد کننده هیدروژن مانند هیدریدهای فلزی نظیر</w:t>
      </w:r>
      <w:r w:rsidR="000B0AD8" w:rsidRPr="002B72E7">
        <w:rPr>
          <w:rtl/>
        </w:rPr>
        <w:t xml:space="preserve"> </w:t>
      </w:r>
      <w:r w:rsidR="008412CC" w:rsidRPr="002B72E7">
        <w:t>NaBH4</w:t>
      </w:r>
      <w:ins w:id="7838" w:author="Mohsen Jafarinejad" w:date="2019-05-11T10:45:00Z">
        <w:r w:rsidR="005C7F0F">
          <w:t xml:space="preserve"> </w:t>
        </w:r>
      </w:ins>
      <w:r w:rsidR="008412CC" w:rsidRPr="002B72E7">
        <w:t>, KBH4</w:t>
      </w:r>
      <w:ins w:id="7839" w:author="Mohsen Jafarinejad" w:date="2019-05-11T10:45:00Z">
        <w:r w:rsidR="005C7F0F">
          <w:t xml:space="preserve"> </w:t>
        </w:r>
      </w:ins>
      <w:r w:rsidR="008412CC" w:rsidRPr="002B72E7">
        <w:t>, LiAlH4</w:t>
      </w:r>
      <w:ins w:id="7840" w:author="Mohsen Jafarinejad" w:date="2019-05-11T10:45:00Z">
        <w:r w:rsidR="005C7F0F">
          <w:t xml:space="preserve"> ,</w:t>
        </w:r>
      </w:ins>
      <w:r w:rsidR="008412CC" w:rsidRPr="002B72E7">
        <w:t xml:space="preserve"> NaH</w:t>
      </w:r>
      <w:del w:id="7841" w:author="Mohsen Jafarinejad" w:date="2019-05-11T10:45:00Z">
        <w:r w:rsidR="008412CC" w:rsidRPr="002B72E7" w:rsidDel="005C7F0F">
          <w:delText>,</w:delText>
        </w:r>
      </w:del>
      <w:r w:rsidR="008412CC" w:rsidRPr="002B72E7">
        <w:t xml:space="preserve"> KH</w:t>
      </w:r>
      <w:r w:rsidR="008412CC" w:rsidRPr="002B72E7">
        <w:rPr>
          <w:rtl/>
        </w:rPr>
        <w:t xml:space="preserve"> به ال</w:t>
      </w:r>
      <w:del w:id="7842" w:author="Mohsen" w:date="2019-03-17T16:48:00Z">
        <w:r w:rsidR="008412CC" w:rsidRPr="002B72E7" w:rsidDel="006266AC">
          <w:rPr>
            <w:rtl/>
          </w:rPr>
          <w:delText>ك</w:delText>
        </w:r>
      </w:del>
      <w:ins w:id="7843" w:author="Mohsen" w:date="2019-03-17T16:48:00Z">
        <w:r w:rsidR="006266AC">
          <w:rPr>
            <w:rtl/>
          </w:rPr>
          <w:t>ک</w:t>
        </w:r>
      </w:ins>
      <w:r w:rsidR="008412CC" w:rsidRPr="002B72E7">
        <w:rPr>
          <w:rtl/>
        </w:rPr>
        <w:t xml:space="preserve">ترولیت اضافه شود، هیدروژن آزاد شده توسط این عوامل درآند آلیاژی ذخیره شده و جهت سوخت مصرف </w:t>
      </w:r>
      <w:r w:rsidR="000B0AD8" w:rsidRPr="002B72E7">
        <w:rPr>
          <w:rtl/>
        </w:rPr>
        <w:t>م</w:t>
      </w:r>
      <w:r w:rsidR="000B0AD8" w:rsidRPr="002B72E7">
        <w:rPr>
          <w:rFonts w:hint="cs"/>
          <w:rtl/>
        </w:rPr>
        <w:t>ی‌گردد</w:t>
      </w:r>
      <w:r w:rsidR="008412CC" w:rsidRPr="002B72E7">
        <w:rPr>
          <w:rtl/>
        </w:rPr>
        <w:t>.</w:t>
      </w:r>
      <w:r w:rsidR="000B0AD8" w:rsidRPr="002B72E7">
        <w:rPr>
          <w:rtl/>
        </w:rPr>
        <w:t xml:space="preserve"> م</w:t>
      </w:r>
      <w:del w:id="7844" w:author="Mohsen" w:date="2019-03-17T16:48:00Z">
        <w:r w:rsidR="000B0AD8" w:rsidRPr="002B72E7" w:rsidDel="006266AC">
          <w:rPr>
            <w:rtl/>
          </w:rPr>
          <w:delText>ك</w:delText>
        </w:r>
      </w:del>
      <w:ins w:id="7845" w:author="Mohsen" w:date="2019-03-17T16:48:00Z">
        <w:r w:rsidR="006266AC">
          <w:rPr>
            <w:rtl/>
          </w:rPr>
          <w:t>ک</w:t>
        </w:r>
      </w:ins>
      <w:r w:rsidR="000B0AD8" w:rsidRPr="002B72E7">
        <w:rPr>
          <w:rtl/>
        </w:rPr>
        <w:t>ان</w:t>
      </w:r>
      <w:r w:rsidR="000B0AD8" w:rsidRPr="002B72E7">
        <w:rPr>
          <w:rFonts w:hint="cs"/>
          <w:rtl/>
        </w:rPr>
        <w:t>یسم</w:t>
      </w:r>
      <w:r w:rsidR="008412CC" w:rsidRPr="002B72E7">
        <w:rPr>
          <w:rtl/>
        </w:rPr>
        <w:t xml:space="preserve"> عمل به این ترتیب است که هیدروژن ذخیره شده با عمل اکسایش یا هیدروژن زدائی مجدداً درآند آزاد </w:t>
      </w:r>
      <w:r w:rsidR="000B0AD8" w:rsidRPr="002B72E7">
        <w:rPr>
          <w:rtl/>
        </w:rPr>
        <w:t>م</w:t>
      </w:r>
      <w:r w:rsidR="000B0AD8" w:rsidRPr="002B72E7">
        <w:rPr>
          <w:rFonts w:hint="cs"/>
          <w:rtl/>
        </w:rPr>
        <w:t>ی‌گردد</w:t>
      </w:r>
      <w:r w:rsidR="008412CC" w:rsidRPr="002B72E7">
        <w:rPr>
          <w:rtl/>
        </w:rPr>
        <w:t xml:space="preserve">، که در نتیجه </w:t>
      </w:r>
      <w:r w:rsidR="000B0AD8" w:rsidRPr="002B72E7">
        <w:rPr>
          <w:rtl/>
        </w:rPr>
        <w:t>واکنش‌ها</w:t>
      </w:r>
      <w:r w:rsidR="000B0AD8" w:rsidRPr="002B72E7">
        <w:rPr>
          <w:rFonts w:hint="cs"/>
          <w:rtl/>
        </w:rPr>
        <w:t>ی</w:t>
      </w:r>
      <w:r w:rsidR="008412CC" w:rsidRPr="002B72E7">
        <w:rPr>
          <w:rtl/>
        </w:rPr>
        <w:t xml:space="preserve"> ال</w:t>
      </w:r>
      <w:del w:id="7846" w:author="Mohsen" w:date="2019-03-17T16:48:00Z">
        <w:r w:rsidR="008412CC" w:rsidRPr="002B72E7" w:rsidDel="006266AC">
          <w:rPr>
            <w:rtl/>
          </w:rPr>
          <w:delText>ك</w:delText>
        </w:r>
      </w:del>
      <w:ins w:id="7847" w:author="Mohsen" w:date="2019-03-17T16:48:00Z">
        <w:r w:rsidR="006266AC">
          <w:rPr>
            <w:rtl/>
          </w:rPr>
          <w:t>ک</w:t>
        </w:r>
      </w:ins>
      <w:r w:rsidR="008412CC" w:rsidRPr="002B72E7">
        <w:rPr>
          <w:rtl/>
        </w:rPr>
        <w:t xml:space="preserve">تروشیمیایی با سرعت بیشتری نسبت به قبل انجام گرفته </w:t>
      </w:r>
      <w:ins w:id="7848" w:author="Mohsen Jafarinejad" w:date="2019-05-11T10:46:00Z">
        <w:r w:rsidR="005C7F0F">
          <w:rPr>
            <w:rFonts w:hint="cs"/>
            <w:rtl/>
          </w:rPr>
          <w:t>و</w:t>
        </w:r>
      </w:ins>
      <w:del w:id="7849" w:author="Mohsen Jafarinejad" w:date="2019-05-11T10:46:00Z">
        <w:r w:rsidR="008412CC" w:rsidRPr="002B72E7" w:rsidDel="005C7F0F">
          <w:rPr>
            <w:rtl/>
          </w:rPr>
          <w:delText>و</w:delText>
        </w:r>
      </w:del>
      <w:r w:rsidR="008412CC" w:rsidRPr="002B72E7">
        <w:rPr>
          <w:rtl/>
        </w:rPr>
        <w:t xml:space="preserve"> چگالی </w:t>
      </w:r>
      <w:ins w:id="7850" w:author="Mohsen Jafarinejad" w:date="2019-05-11T10:46:00Z">
        <w:r w:rsidR="005C7F0F">
          <w:rPr>
            <w:rFonts w:hint="cs"/>
            <w:rtl/>
          </w:rPr>
          <w:t xml:space="preserve">جریان </w:t>
        </w:r>
      </w:ins>
      <w:r w:rsidR="008412CC" w:rsidRPr="002B72E7">
        <w:rPr>
          <w:rtl/>
        </w:rPr>
        <w:t xml:space="preserve">خروجی پیل افزایش </w:t>
      </w:r>
      <w:r w:rsidR="000B0AD8" w:rsidRPr="002B72E7">
        <w:rPr>
          <w:rtl/>
        </w:rPr>
        <w:t>م</w:t>
      </w:r>
      <w:r w:rsidR="000B0AD8" w:rsidRPr="002B72E7">
        <w:rPr>
          <w:rFonts w:hint="cs"/>
          <w:rtl/>
        </w:rPr>
        <w:t>ی‌یابد</w:t>
      </w:r>
      <w:r w:rsidR="008412CC" w:rsidRPr="002B72E7">
        <w:rPr>
          <w:rtl/>
        </w:rPr>
        <w:t>.</w:t>
      </w:r>
    </w:p>
    <w:p w14:paraId="2EB77218" w14:textId="294FEF93" w:rsidR="008412CC" w:rsidRPr="002B72E7" w:rsidRDefault="00EE266B">
      <w:pPr>
        <w:pStyle w:val="payannameh"/>
        <w:tabs>
          <w:tab w:val="left" w:pos="567"/>
          <w:tab w:val="left" w:pos="828"/>
          <w:tab w:val="left" w:pos="7371"/>
        </w:tabs>
        <w:spacing w:line="240" w:lineRule="auto"/>
        <w:jc w:val="both"/>
        <w:rPr>
          <w:rtl/>
        </w:rPr>
        <w:pPrChange w:id="7851" w:author="Mohsen Jafarinejad" w:date="2019-05-08T15:19:00Z">
          <w:pPr>
            <w:pStyle w:val="payannameh"/>
            <w:tabs>
              <w:tab w:val="left" w:pos="567"/>
              <w:tab w:val="left" w:pos="828"/>
              <w:tab w:val="left" w:pos="7371"/>
            </w:tabs>
            <w:spacing w:line="240" w:lineRule="auto"/>
          </w:pPr>
        </w:pPrChange>
      </w:pPr>
      <w:r>
        <w:rPr>
          <w:rtl/>
        </w:rPr>
        <w:lastRenderedPageBreak/>
        <w:tab/>
      </w:r>
      <w:r w:rsidR="008412CC" w:rsidRPr="002B72E7">
        <w:rPr>
          <w:rtl/>
        </w:rPr>
        <w:t xml:space="preserve">در آند، سوخت با </w:t>
      </w:r>
      <w:r w:rsidR="000B0AD8" w:rsidRPr="002B72E7">
        <w:rPr>
          <w:rFonts w:hint="cs"/>
          <w:rtl/>
        </w:rPr>
        <w:t>یون‌های</w:t>
      </w:r>
      <w:r w:rsidR="008412CC" w:rsidRPr="002B72E7">
        <w:rPr>
          <w:rtl/>
        </w:rPr>
        <w:t xml:space="preserve"> هیدروکسیل ترکیب شده، آب وال</w:t>
      </w:r>
      <w:del w:id="7852" w:author="Mohsen" w:date="2019-03-17T16:48:00Z">
        <w:r w:rsidR="008412CC" w:rsidRPr="002B72E7" w:rsidDel="006266AC">
          <w:rPr>
            <w:rtl/>
          </w:rPr>
          <w:delText>ك</w:delText>
        </w:r>
      </w:del>
      <w:ins w:id="7853" w:author="Mohsen" w:date="2019-03-17T16:48:00Z">
        <w:r w:rsidR="006266AC">
          <w:rPr>
            <w:rtl/>
          </w:rPr>
          <w:t>ک</w:t>
        </w:r>
      </w:ins>
      <w:r w:rsidR="008412CC" w:rsidRPr="002B72E7">
        <w:rPr>
          <w:rtl/>
        </w:rPr>
        <w:t xml:space="preserve">ترون تولید </w:t>
      </w:r>
      <w:r w:rsidR="000B0AD8" w:rsidRPr="002B72E7">
        <w:rPr>
          <w:rtl/>
        </w:rPr>
        <w:t>م</w:t>
      </w:r>
      <w:r w:rsidR="000B0AD8" w:rsidRPr="002B72E7">
        <w:rPr>
          <w:rFonts w:hint="cs"/>
          <w:rtl/>
        </w:rPr>
        <w:t>ی‌کنند</w:t>
      </w:r>
      <w:r w:rsidR="008412CC" w:rsidRPr="002B72E7">
        <w:rPr>
          <w:rtl/>
        </w:rPr>
        <w:t>.</w:t>
      </w:r>
      <w:r w:rsidR="000B0AD8" w:rsidRPr="002B72E7">
        <w:rPr>
          <w:rtl/>
        </w:rPr>
        <w:t xml:space="preserve"> </w:t>
      </w:r>
      <w:r w:rsidR="008412CC" w:rsidRPr="002B72E7">
        <w:rPr>
          <w:rtl/>
        </w:rPr>
        <w:t>در کاتد اکسیژن با آب وال</w:t>
      </w:r>
      <w:del w:id="7854" w:author="Mohsen" w:date="2019-03-17T16:48:00Z">
        <w:r w:rsidR="008412CC" w:rsidRPr="002B72E7" w:rsidDel="006266AC">
          <w:rPr>
            <w:rtl/>
          </w:rPr>
          <w:delText>ك</w:delText>
        </w:r>
      </w:del>
      <w:ins w:id="7855" w:author="Mohsen" w:date="2019-03-17T16:48:00Z">
        <w:r w:rsidR="006266AC">
          <w:rPr>
            <w:rtl/>
          </w:rPr>
          <w:t>ک</w:t>
        </w:r>
      </w:ins>
      <w:r w:rsidR="008412CC" w:rsidRPr="002B72E7">
        <w:rPr>
          <w:rtl/>
        </w:rPr>
        <w:t xml:space="preserve">ترون های منتقل شده از آند ترکیب شده و </w:t>
      </w:r>
      <w:r w:rsidR="000B0AD8" w:rsidRPr="002B72E7">
        <w:rPr>
          <w:rFonts w:hint="cs"/>
          <w:rtl/>
        </w:rPr>
        <w:t>یون‌های</w:t>
      </w:r>
      <w:r w:rsidR="008412CC" w:rsidRPr="002B72E7">
        <w:rPr>
          <w:rtl/>
        </w:rPr>
        <w:t xml:space="preserve"> هیدروکسیل تولید </w:t>
      </w:r>
      <w:r w:rsidR="000B0AD8" w:rsidRPr="002B72E7">
        <w:rPr>
          <w:rtl/>
        </w:rPr>
        <w:t>م</w:t>
      </w:r>
      <w:r w:rsidR="000B0AD8" w:rsidRPr="002B72E7">
        <w:rPr>
          <w:rFonts w:hint="cs"/>
          <w:rtl/>
        </w:rPr>
        <w:t>ی‌نماید</w:t>
      </w:r>
      <w:r w:rsidR="008412CC" w:rsidRPr="002B72E7">
        <w:t>.</w:t>
      </w:r>
      <w:r w:rsidR="008412CC" w:rsidRPr="002B72E7">
        <w:rPr>
          <w:rtl/>
        </w:rPr>
        <w:t xml:space="preserve"> که بعد از عبور از ال</w:t>
      </w:r>
      <w:del w:id="7856" w:author="Mohsen" w:date="2019-03-17T16:48:00Z">
        <w:r w:rsidR="008412CC" w:rsidRPr="002B72E7" w:rsidDel="006266AC">
          <w:rPr>
            <w:rtl/>
          </w:rPr>
          <w:delText>ك</w:delText>
        </w:r>
      </w:del>
      <w:ins w:id="7857" w:author="Mohsen" w:date="2019-03-17T16:48:00Z">
        <w:r w:rsidR="006266AC">
          <w:rPr>
            <w:rtl/>
          </w:rPr>
          <w:t>ک</w:t>
        </w:r>
      </w:ins>
      <w:r w:rsidR="008412CC" w:rsidRPr="002B72E7">
        <w:rPr>
          <w:rtl/>
        </w:rPr>
        <w:t xml:space="preserve">ترولیت مجدداً در آند با هیدروژن ترکیب </w:t>
      </w:r>
      <w:r w:rsidR="000B0AD8" w:rsidRPr="002B72E7">
        <w:rPr>
          <w:rtl/>
        </w:rPr>
        <w:t>م</w:t>
      </w:r>
      <w:r w:rsidR="000B0AD8" w:rsidRPr="002B72E7">
        <w:rPr>
          <w:rFonts w:hint="cs"/>
          <w:rtl/>
        </w:rPr>
        <w:t>ی‌شوند</w:t>
      </w:r>
      <w:r w:rsidR="008412CC" w:rsidRPr="002B72E7">
        <w:rPr>
          <w:rtl/>
        </w:rPr>
        <w:t>.</w:t>
      </w:r>
    </w:p>
    <w:p w14:paraId="09D5E72C" w14:textId="0AC151E4" w:rsidR="008412CC" w:rsidRPr="002B72E7" w:rsidRDefault="001C7EC6">
      <w:pPr>
        <w:pStyle w:val="payannameh"/>
        <w:tabs>
          <w:tab w:val="left" w:pos="567"/>
          <w:tab w:val="left" w:pos="828"/>
          <w:tab w:val="left" w:pos="7371"/>
        </w:tabs>
        <w:spacing w:line="240" w:lineRule="auto"/>
        <w:jc w:val="both"/>
        <w:rPr>
          <w:rtl/>
        </w:rPr>
        <w:pPrChange w:id="7858" w:author="Mohsen Jafarinejad" w:date="2019-05-11T10:46:00Z">
          <w:pPr>
            <w:pStyle w:val="payannameh"/>
            <w:tabs>
              <w:tab w:val="left" w:pos="567"/>
              <w:tab w:val="left" w:pos="828"/>
              <w:tab w:val="left" w:pos="7371"/>
            </w:tabs>
            <w:spacing w:line="240" w:lineRule="auto"/>
          </w:pPr>
        </w:pPrChange>
      </w:pPr>
      <w:r>
        <w:rPr>
          <w:rtl/>
        </w:rPr>
        <w:tab/>
      </w:r>
      <w:r w:rsidR="008412CC" w:rsidRPr="002B72E7">
        <w:rPr>
          <w:rtl/>
        </w:rPr>
        <w:t>در کاتدهای دارای کربن فعال ام</w:t>
      </w:r>
      <w:del w:id="7859" w:author="Mohsen" w:date="2019-03-17T16:48:00Z">
        <w:r w:rsidR="008412CC" w:rsidRPr="002B72E7" w:rsidDel="006266AC">
          <w:rPr>
            <w:rtl/>
          </w:rPr>
          <w:delText>ك</w:delText>
        </w:r>
      </w:del>
      <w:ins w:id="7860" w:author="Mohsen" w:date="2019-03-17T16:48:00Z">
        <w:r w:rsidR="006266AC">
          <w:rPr>
            <w:rtl/>
          </w:rPr>
          <w:t>ک</w:t>
        </w:r>
      </w:ins>
      <w:r w:rsidR="008412CC" w:rsidRPr="002B72E7">
        <w:rPr>
          <w:rtl/>
        </w:rPr>
        <w:t>ان احیای اکسیژن در کاتد وجود دارد</w:t>
      </w:r>
      <w:del w:id="7861" w:author="Mohsen Jafarinejad" w:date="2019-05-11T10:46:00Z">
        <w:r w:rsidR="008412CC" w:rsidRPr="002B72E7" w:rsidDel="005C7F0F">
          <w:rPr>
            <w:rtl/>
          </w:rPr>
          <w:delText xml:space="preserve"> </w:delText>
        </w:r>
      </w:del>
      <w:r w:rsidR="008412CC" w:rsidRPr="002B72E7">
        <w:rPr>
          <w:rtl/>
        </w:rPr>
        <w:t xml:space="preserve">که تولید یون پروکسیل </w:t>
      </w:r>
      <w:r w:rsidR="000B0AD8" w:rsidRPr="002B72E7">
        <w:rPr>
          <w:rtl/>
        </w:rPr>
        <w:t>م</w:t>
      </w:r>
      <w:r w:rsidR="000B0AD8" w:rsidRPr="002B72E7">
        <w:rPr>
          <w:rFonts w:hint="cs"/>
          <w:rtl/>
        </w:rPr>
        <w:t>ی‌نماید</w:t>
      </w:r>
      <w:ins w:id="7862" w:author="Mohsen Jafarinejad" w:date="2019-05-11T10:46:00Z">
        <w:r w:rsidR="005C7F0F">
          <w:rPr>
            <w:rFonts w:hint="cs"/>
            <w:rtl/>
          </w:rPr>
          <w:t xml:space="preserve"> </w:t>
        </w:r>
      </w:ins>
      <w:r w:rsidR="008412CC" w:rsidRPr="002B72E7">
        <w:t>.</w:t>
      </w:r>
      <w:ins w:id="7863" w:author="Mohsen" w:date="2019-03-17T16:52:00Z">
        <w:r w:rsidR="00CF0011">
          <w:rPr>
            <w:rtl/>
          </w:rPr>
          <w:t xml:space="preserve"> بعد</w:t>
        </w:r>
      </w:ins>
      <w:del w:id="7864" w:author="Mohsen" w:date="2019-03-17T16:52:00Z">
        <w:r w:rsidR="008412CC" w:rsidRPr="002B72E7" w:rsidDel="00CF0011">
          <w:rPr>
            <w:rtl/>
          </w:rPr>
          <w:delText>بعد</w:delText>
        </w:r>
      </w:del>
      <w:r w:rsidR="008412CC" w:rsidRPr="002B72E7">
        <w:rPr>
          <w:rtl/>
        </w:rPr>
        <w:t xml:space="preserve"> از تجزیه </w:t>
      </w:r>
      <w:r w:rsidR="000B0AD8" w:rsidRPr="002B72E7">
        <w:rPr>
          <w:rFonts w:hint="cs"/>
          <w:rtl/>
        </w:rPr>
        <w:t>یون‌های</w:t>
      </w:r>
      <w:r w:rsidR="008412CC" w:rsidRPr="002B72E7">
        <w:rPr>
          <w:rtl/>
        </w:rPr>
        <w:t xml:space="preserve"> پروکسیل در سطح کاتد، اکسیژن برای </w:t>
      </w:r>
      <w:r w:rsidR="000B0AD8" w:rsidRPr="002B72E7">
        <w:rPr>
          <w:rtl/>
        </w:rPr>
        <w:t>واکنش‌ها</w:t>
      </w:r>
      <w:r w:rsidR="000B0AD8" w:rsidRPr="002B72E7">
        <w:rPr>
          <w:rFonts w:hint="cs"/>
          <w:rtl/>
        </w:rPr>
        <w:t>ی</w:t>
      </w:r>
      <w:r w:rsidR="008412CC" w:rsidRPr="002B72E7">
        <w:rPr>
          <w:rtl/>
        </w:rPr>
        <w:t xml:space="preserve"> بعدی تهیه </w:t>
      </w:r>
      <w:r w:rsidR="000B0AD8" w:rsidRPr="002B72E7">
        <w:rPr>
          <w:rtl/>
        </w:rPr>
        <w:t>م</w:t>
      </w:r>
      <w:r w:rsidR="000B0AD8" w:rsidRPr="002B72E7">
        <w:rPr>
          <w:rFonts w:hint="cs"/>
          <w:rtl/>
        </w:rPr>
        <w:t>ی‌شود</w:t>
      </w:r>
      <w:r w:rsidR="008412CC" w:rsidRPr="002B72E7">
        <w:t>.</w:t>
      </w:r>
      <w:r w:rsidR="008412CC" w:rsidRPr="002B72E7">
        <w:rPr>
          <w:rtl/>
        </w:rPr>
        <w:t xml:space="preserve"> ن</w:t>
      </w:r>
      <w:del w:id="7865" w:author="Mohsen" w:date="2019-03-17T16:48:00Z">
        <w:r w:rsidR="008412CC" w:rsidRPr="002B72E7" w:rsidDel="006266AC">
          <w:rPr>
            <w:rtl/>
          </w:rPr>
          <w:delText>ك</w:delText>
        </w:r>
      </w:del>
      <w:ins w:id="7866" w:author="Mohsen" w:date="2019-03-17T16:48:00Z">
        <w:r w:rsidR="006266AC">
          <w:rPr>
            <w:rtl/>
          </w:rPr>
          <w:t>ک</w:t>
        </w:r>
      </w:ins>
      <w:r w:rsidR="008412CC" w:rsidRPr="002B72E7">
        <w:rPr>
          <w:rtl/>
        </w:rPr>
        <w:t>ته دیگر این</w:t>
      </w:r>
      <w:del w:id="7867" w:author="Mohsen" w:date="2019-03-17T16:48:00Z">
        <w:r w:rsidR="008412CC" w:rsidRPr="002B72E7" w:rsidDel="006266AC">
          <w:rPr>
            <w:rtl/>
          </w:rPr>
          <w:delText>ك</w:delText>
        </w:r>
      </w:del>
      <w:ins w:id="7868" w:author="Mohsen" w:date="2019-03-17T16:48:00Z">
        <w:r w:rsidR="006266AC">
          <w:rPr>
            <w:rtl/>
          </w:rPr>
          <w:t>ک</w:t>
        </w:r>
      </w:ins>
      <w:r w:rsidR="008412CC" w:rsidRPr="002B72E7">
        <w:rPr>
          <w:rtl/>
        </w:rPr>
        <w:t xml:space="preserve">ه در کاتد، </w:t>
      </w:r>
      <w:r w:rsidR="000B0AD8" w:rsidRPr="002B72E7">
        <w:rPr>
          <w:rFonts w:hint="cs"/>
          <w:rtl/>
        </w:rPr>
        <w:t>یون‌های</w:t>
      </w:r>
      <w:r w:rsidR="008412CC" w:rsidRPr="002B72E7">
        <w:rPr>
          <w:rtl/>
        </w:rPr>
        <w:t xml:space="preserve"> هیدروکسیل بعد از عبور از ال</w:t>
      </w:r>
      <w:del w:id="7869" w:author="Mohsen" w:date="2019-03-17T16:48:00Z">
        <w:r w:rsidR="008412CC" w:rsidRPr="002B72E7" w:rsidDel="006266AC">
          <w:rPr>
            <w:rtl/>
          </w:rPr>
          <w:delText>ك</w:delText>
        </w:r>
      </w:del>
      <w:ins w:id="7870" w:author="Mohsen" w:date="2019-03-17T16:48:00Z">
        <w:r w:rsidR="006266AC">
          <w:rPr>
            <w:rtl/>
          </w:rPr>
          <w:t>ک</w:t>
        </w:r>
      </w:ins>
      <w:r w:rsidR="008412CC" w:rsidRPr="002B72E7">
        <w:rPr>
          <w:rtl/>
        </w:rPr>
        <w:t xml:space="preserve">ترولیت درآند با هیدروژن ترکیب </w:t>
      </w:r>
      <w:r w:rsidR="000B0AD8" w:rsidRPr="002B72E7">
        <w:rPr>
          <w:rtl/>
        </w:rPr>
        <w:t>م</w:t>
      </w:r>
      <w:r w:rsidR="000B0AD8" w:rsidRPr="002B72E7">
        <w:rPr>
          <w:rFonts w:hint="cs"/>
          <w:rtl/>
        </w:rPr>
        <w:t>ی‌شوند</w:t>
      </w:r>
      <w:r w:rsidR="008412CC" w:rsidRPr="002B72E7">
        <w:rPr>
          <w:rtl/>
        </w:rPr>
        <w:t xml:space="preserve"> و آب تولید </w:t>
      </w:r>
      <w:r w:rsidR="000B0AD8" w:rsidRPr="002B72E7">
        <w:rPr>
          <w:rtl/>
        </w:rPr>
        <w:t>م</w:t>
      </w:r>
      <w:r w:rsidR="000B0AD8" w:rsidRPr="002B72E7">
        <w:rPr>
          <w:rFonts w:hint="cs"/>
          <w:rtl/>
        </w:rPr>
        <w:t>ی‌شود</w:t>
      </w:r>
      <w:r w:rsidR="008412CC" w:rsidRPr="002B72E7">
        <w:t>.</w:t>
      </w:r>
    </w:p>
    <w:p w14:paraId="6E123170" w14:textId="77777777" w:rsidR="008412CC" w:rsidRPr="002B72E7" w:rsidRDefault="008412CC" w:rsidP="005E409E">
      <w:pPr>
        <w:pStyle w:val="payannameh"/>
        <w:tabs>
          <w:tab w:val="left" w:pos="0"/>
          <w:tab w:val="left" w:pos="7371"/>
        </w:tabs>
        <w:spacing w:line="240" w:lineRule="auto"/>
        <w:rPr>
          <w:rtl/>
        </w:rPr>
      </w:pPr>
    </w:p>
    <w:p w14:paraId="4AFF8734" w14:textId="77777777" w:rsidR="008412CC" w:rsidRPr="002B72E7" w:rsidRDefault="008412CC" w:rsidP="005E409E">
      <w:pPr>
        <w:pStyle w:val="payannameh"/>
        <w:tabs>
          <w:tab w:val="left" w:pos="0"/>
          <w:tab w:val="left" w:pos="7371"/>
        </w:tabs>
        <w:spacing w:line="240" w:lineRule="auto"/>
        <w:jc w:val="center"/>
        <w:rPr>
          <w:rtl/>
        </w:rPr>
      </w:pPr>
      <w:r w:rsidRPr="002B72E7">
        <w:rPr>
          <w:noProof/>
          <w:rtl/>
          <w:lang w:bidi="ar-SA"/>
        </w:rPr>
        <w:drawing>
          <wp:inline distT="0" distB="0" distL="0" distR="0" wp14:anchorId="39937EEB" wp14:editId="6A78C53A">
            <wp:extent cx="3228262" cy="2680193"/>
            <wp:effectExtent l="0" t="0" r="0" b="6350"/>
            <wp:docPr id="4" name="Picture 4" descr="C:\Users\Mohsen\Desktop\pillsookhti\فصل اول\alkal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sen\Desktop\pillsookhti\فصل اول\alkalin.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35005" cy="2685791"/>
                    </a:xfrm>
                    <a:prstGeom prst="rect">
                      <a:avLst/>
                    </a:prstGeom>
                    <a:noFill/>
                    <a:ln>
                      <a:noFill/>
                    </a:ln>
                  </pic:spPr>
                </pic:pic>
              </a:graphicData>
            </a:graphic>
          </wp:inline>
        </w:drawing>
      </w:r>
    </w:p>
    <w:p w14:paraId="45605E31" w14:textId="2DF50593" w:rsidR="008412CC" w:rsidRDefault="008412CC" w:rsidP="00CF0011">
      <w:pPr>
        <w:pStyle w:val="a4"/>
        <w:rPr>
          <w:rtl/>
        </w:rPr>
      </w:pPr>
      <w:bookmarkStart w:id="7871" w:name="_Toc8551006"/>
      <w:r w:rsidRPr="002A67A1">
        <w:rPr>
          <w:rtl/>
        </w:rPr>
        <w:t>شماتیک پیل سوختی قلیایی</w:t>
      </w:r>
      <w:ins w:id="7872" w:author="Mohsen Jafarinejad" w:date="2019-04-06T08:46:00Z">
        <w:r w:rsidR="00A11F99" w:rsidRPr="00A11F99">
          <w:rPr>
            <w:rtl/>
          </w:rPr>
          <w:t xml:space="preserve"> </w:t>
        </w:r>
      </w:ins>
      <w:customXmlInsRangeStart w:id="7873" w:author="Mohsen Jafarinejad" w:date="2019-04-06T08:46:00Z"/>
      <w:sdt>
        <w:sdtPr>
          <w:rPr>
            <w:rtl/>
          </w:rPr>
          <w:id w:val="39406626"/>
          <w:citation/>
        </w:sdtPr>
        <w:sdtEndPr/>
        <w:sdtContent>
          <w:customXmlInsRangeEnd w:id="7873"/>
          <w:ins w:id="7874" w:author="Mohsen Jafarinejad" w:date="2019-04-06T08:46:00Z">
            <w:r w:rsidR="00A11F99">
              <w:rPr>
                <w:rStyle w:val="tgc"/>
                <w:rtl/>
              </w:rPr>
              <w:fldChar w:fldCharType="begin"/>
            </w:r>
            <w:r w:rsidR="00A11F99">
              <w:rPr>
                <w:rStyle w:val="tgc"/>
              </w:rPr>
              <w:instrText xml:space="preserve">CITATION 1 \l 1065 </w:instrText>
            </w:r>
            <w:r w:rsidR="00A11F99">
              <w:rPr>
                <w:rStyle w:val="tgc"/>
                <w:rtl/>
              </w:rPr>
              <w:fldChar w:fldCharType="separate"/>
            </w:r>
          </w:ins>
          <w:r w:rsidR="00F81795" w:rsidRPr="00F81795">
            <w:rPr>
              <w:noProof/>
            </w:rPr>
            <w:t>[2]</w:t>
          </w:r>
          <w:ins w:id="7875" w:author="Mohsen Jafarinejad" w:date="2019-04-06T08:46:00Z">
            <w:r w:rsidR="00A11F99">
              <w:rPr>
                <w:rStyle w:val="tgc"/>
                <w:rtl/>
              </w:rPr>
              <w:fldChar w:fldCharType="end"/>
            </w:r>
          </w:ins>
          <w:customXmlInsRangeStart w:id="7876" w:author="Mohsen Jafarinejad" w:date="2019-04-06T08:46:00Z"/>
        </w:sdtContent>
      </w:sdt>
      <w:customXmlInsRangeEnd w:id="7876"/>
      <w:bookmarkEnd w:id="7871"/>
    </w:p>
    <w:p w14:paraId="7DF9404A" w14:textId="77777777" w:rsidR="002A67A1" w:rsidRPr="002A67A1" w:rsidRDefault="002A67A1" w:rsidP="005E409E">
      <w:pPr>
        <w:pStyle w:val="payannameh"/>
        <w:tabs>
          <w:tab w:val="left" w:pos="0"/>
          <w:tab w:val="left" w:pos="7371"/>
        </w:tabs>
        <w:spacing w:line="240" w:lineRule="auto"/>
        <w:jc w:val="center"/>
        <w:rPr>
          <w:sz w:val="22"/>
          <w:szCs w:val="24"/>
        </w:rPr>
      </w:pPr>
    </w:p>
    <w:p w14:paraId="5B5AC6CA" w14:textId="77777777" w:rsidR="008412CC" w:rsidRPr="002A67A1" w:rsidRDefault="008412CC" w:rsidP="005E409E">
      <w:pPr>
        <w:pStyle w:val="payannameh"/>
        <w:tabs>
          <w:tab w:val="left" w:pos="828"/>
          <w:tab w:val="left" w:pos="7371"/>
        </w:tabs>
        <w:spacing w:line="240" w:lineRule="auto"/>
        <w:rPr>
          <w:b/>
          <w:bCs/>
          <w:rtl/>
        </w:rPr>
      </w:pPr>
      <w:r w:rsidRPr="002A67A1">
        <w:rPr>
          <w:b/>
          <w:bCs/>
          <w:rtl/>
        </w:rPr>
        <w:t>مزایا</w:t>
      </w:r>
    </w:p>
    <w:p w14:paraId="44891025" w14:textId="77777777" w:rsidR="008412CC" w:rsidRPr="002B72E7" w:rsidRDefault="008412CC" w:rsidP="005E409E">
      <w:pPr>
        <w:pStyle w:val="payannameh"/>
        <w:tabs>
          <w:tab w:val="left" w:pos="828"/>
          <w:tab w:val="left" w:pos="7371"/>
        </w:tabs>
        <w:spacing w:line="240" w:lineRule="auto"/>
      </w:pPr>
      <w:r w:rsidRPr="002B72E7">
        <w:rPr>
          <w:rtl/>
        </w:rPr>
        <w:t>بهبود کارایی کاتد</w:t>
      </w:r>
    </w:p>
    <w:p w14:paraId="593D3055" w14:textId="466E0582" w:rsidR="008412CC" w:rsidRPr="002B72E7" w:rsidRDefault="008412CC" w:rsidP="005E409E">
      <w:pPr>
        <w:pStyle w:val="payannameh"/>
        <w:tabs>
          <w:tab w:val="left" w:pos="828"/>
          <w:tab w:val="left" w:pos="7371"/>
        </w:tabs>
        <w:spacing w:line="240" w:lineRule="auto"/>
      </w:pPr>
      <w:r w:rsidRPr="002B72E7">
        <w:rPr>
          <w:rtl/>
        </w:rPr>
        <w:t>استفاده از کاتالیست کم بها</w:t>
      </w:r>
    </w:p>
    <w:p w14:paraId="1B74255E" w14:textId="77777777" w:rsidR="008412CC" w:rsidRPr="002B72E7" w:rsidRDefault="008412CC" w:rsidP="005E409E">
      <w:pPr>
        <w:pStyle w:val="payannameh"/>
        <w:tabs>
          <w:tab w:val="left" w:pos="828"/>
          <w:tab w:val="left" w:pos="7371"/>
        </w:tabs>
        <w:spacing w:line="240" w:lineRule="auto"/>
      </w:pPr>
      <w:r w:rsidRPr="002B72E7">
        <w:rPr>
          <w:rtl/>
        </w:rPr>
        <w:t>الکترولیت ارزان</w:t>
      </w:r>
    </w:p>
    <w:p w14:paraId="551E7625" w14:textId="367B90CE" w:rsidR="009839DF" w:rsidRDefault="009839DF" w:rsidP="005E409E">
      <w:pPr>
        <w:pStyle w:val="payannameh"/>
        <w:tabs>
          <w:tab w:val="left" w:pos="0"/>
          <w:tab w:val="left" w:pos="7371"/>
        </w:tabs>
        <w:spacing w:line="240" w:lineRule="auto"/>
        <w:rPr>
          <w:rtl/>
        </w:rPr>
      </w:pPr>
    </w:p>
    <w:p w14:paraId="3D6F0BAC" w14:textId="77777777" w:rsidR="002A67A1" w:rsidRPr="002B72E7" w:rsidRDefault="002A67A1" w:rsidP="005E409E">
      <w:pPr>
        <w:pStyle w:val="payannameh"/>
        <w:tabs>
          <w:tab w:val="left" w:pos="0"/>
          <w:tab w:val="left" w:pos="7371"/>
        </w:tabs>
        <w:spacing w:line="240" w:lineRule="auto"/>
        <w:rPr>
          <w:rtl/>
        </w:rPr>
      </w:pPr>
    </w:p>
    <w:p w14:paraId="51CA3D9F" w14:textId="77777777" w:rsidR="008412CC" w:rsidRPr="002A67A1" w:rsidRDefault="008412CC" w:rsidP="005E409E">
      <w:pPr>
        <w:pStyle w:val="payannameh"/>
        <w:tabs>
          <w:tab w:val="left" w:pos="7371"/>
        </w:tabs>
        <w:spacing w:line="240" w:lineRule="auto"/>
        <w:rPr>
          <w:b/>
          <w:bCs/>
          <w:rtl/>
        </w:rPr>
      </w:pPr>
      <w:r w:rsidRPr="002A67A1">
        <w:rPr>
          <w:b/>
          <w:bCs/>
          <w:rtl/>
        </w:rPr>
        <w:lastRenderedPageBreak/>
        <w:t>معایب</w:t>
      </w:r>
    </w:p>
    <w:p w14:paraId="56AAD89F" w14:textId="77777777" w:rsidR="008412CC" w:rsidRPr="002B72E7" w:rsidRDefault="008412CC" w:rsidP="005E409E">
      <w:pPr>
        <w:pStyle w:val="payannameh"/>
        <w:tabs>
          <w:tab w:val="left" w:pos="7371"/>
        </w:tabs>
        <w:spacing w:line="240" w:lineRule="auto"/>
      </w:pPr>
      <w:r w:rsidRPr="002B72E7">
        <w:rPr>
          <w:rtl/>
        </w:rPr>
        <w:t>نیاز به استفاده از هیدروژن و اکسیژن خالص</w:t>
      </w:r>
    </w:p>
    <w:p w14:paraId="7345401F" w14:textId="77777777" w:rsidR="008412CC" w:rsidRPr="002B72E7" w:rsidRDefault="008412CC" w:rsidP="005E409E">
      <w:pPr>
        <w:pStyle w:val="payannameh"/>
        <w:tabs>
          <w:tab w:val="left" w:pos="7371"/>
        </w:tabs>
        <w:spacing w:line="240" w:lineRule="auto"/>
      </w:pPr>
      <w:r w:rsidRPr="002B72E7">
        <w:rPr>
          <w:rtl/>
        </w:rPr>
        <w:t>نیاز به تجدید الکترولیت</w:t>
      </w:r>
    </w:p>
    <w:p w14:paraId="42B9E8D6" w14:textId="77777777" w:rsidR="008412CC" w:rsidRPr="002B72E7" w:rsidRDefault="008412CC" w:rsidP="005E409E">
      <w:pPr>
        <w:pStyle w:val="payannameh"/>
        <w:tabs>
          <w:tab w:val="left" w:pos="7371"/>
        </w:tabs>
        <w:spacing w:line="240" w:lineRule="auto"/>
      </w:pPr>
      <w:r w:rsidRPr="002B72E7">
        <w:rPr>
          <w:rtl/>
        </w:rPr>
        <w:t>نیاز به زدایش آب از آند</w:t>
      </w:r>
    </w:p>
    <w:p w14:paraId="71263214" w14:textId="77777777" w:rsidR="008412CC" w:rsidRPr="002B72E7" w:rsidRDefault="008412CC" w:rsidP="005E409E">
      <w:pPr>
        <w:pStyle w:val="payannameh"/>
        <w:tabs>
          <w:tab w:val="left" w:pos="0"/>
          <w:tab w:val="left" w:pos="7371"/>
        </w:tabs>
        <w:spacing w:line="240" w:lineRule="auto"/>
        <w:rPr>
          <w:rtl/>
        </w:rPr>
      </w:pPr>
    </w:p>
    <w:p w14:paraId="615C2F63" w14:textId="79F398DE" w:rsidR="008412CC" w:rsidRPr="002B72E7" w:rsidDel="004422F6" w:rsidRDefault="008412CC" w:rsidP="005E409E">
      <w:pPr>
        <w:pStyle w:val="payannameh"/>
        <w:tabs>
          <w:tab w:val="left" w:pos="0"/>
          <w:tab w:val="left" w:pos="7371"/>
        </w:tabs>
        <w:spacing w:line="240" w:lineRule="auto"/>
        <w:rPr>
          <w:del w:id="7877" w:author="Mohsen Jafarinejad" w:date="2019-05-08T15:20:00Z"/>
          <w:rtl/>
        </w:rPr>
      </w:pPr>
      <w:bookmarkStart w:id="7878" w:name="_Toc8546058"/>
      <w:bookmarkStart w:id="7879" w:name="_Toc8550467"/>
      <w:bookmarkStart w:id="7880" w:name="_Toc8550728"/>
      <w:bookmarkEnd w:id="7878"/>
      <w:bookmarkEnd w:id="7879"/>
      <w:bookmarkEnd w:id="7880"/>
    </w:p>
    <w:p w14:paraId="2892C833" w14:textId="05F7F00F" w:rsidR="008412CC" w:rsidRPr="002B72E7" w:rsidRDefault="008412CC" w:rsidP="00375851">
      <w:pPr>
        <w:pStyle w:val="a1"/>
        <w:bidi/>
        <w:rPr>
          <w:rtl/>
        </w:rPr>
      </w:pPr>
      <w:bookmarkStart w:id="7881" w:name="_Toc3666251"/>
      <w:bookmarkStart w:id="7882" w:name="_Toc3666500"/>
      <w:bookmarkStart w:id="7883" w:name="_Toc8546059"/>
      <w:bookmarkStart w:id="7884" w:name="_Toc8550729"/>
      <w:r w:rsidRPr="002B72E7">
        <w:rPr>
          <w:rtl/>
        </w:rPr>
        <w:t>پیل سوختی اسید فسفریک</w:t>
      </w:r>
      <w:bookmarkEnd w:id="7881"/>
      <w:bookmarkEnd w:id="7882"/>
      <w:bookmarkEnd w:id="7883"/>
      <w:bookmarkEnd w:id="7884"/>
    </w:p>
    <w:p w14:paraId="22172133" w14:textId="12CCB8DF" w:rsidR="008412CC" w:rsidRDefault="00375851">
      <w:pPr>
        <w:pStyle w:val="payannameh"/>
        <w:tabs>
          <w:tab w:val="left" w:pos="-164"/>
          <w:tab w:val="left" w:pos="567"/>
          <w:tab w:val="left" w:pos="828"/>
          <w:tab w:val="left" w:pos="7371"/>
        </w:tabs>
        <w:spacing w:line="240" w:lineRule="auto"/>
        <w:jc w:val="both"/>
        <w:rPr>
          <w:rtl/>
        </w:rPr>
        <w:pPrChange w:id="7885" w:author="Mohsen Jafarinejad" w:date="2019-05-11T10:47:00Z">
          <w:pPr>
            <w:pStyle w:val="payannameh"/>
            <w:tabs>
              <w:tab w:val="left" w:pos="-164"/>
              <w:tab w:val="left" w:pos="567"/>
              <w:tab w:val="left" w:pos="828"/>
              <w:tab w:val="left" w:pos="7371"/>
            </w:tabs>
            <w:spacing w:line="240" w:lineRule="auto"/>
          </w:pPr>
        </w:pPrChange>
      </w:pPr>
      <w:r>
        <w:rPr>
          <w:rtl/>
        </w:rPr>
        <w:tab/>
      </w:r>
      <w:r w:rsidR="008412CC" w:rsidRPr="002B72E7">
        <w:rPr>
          <w:rtl/>
        </w:rPr>
        <w:t>ال</w:t>
      </w:r>
      <w:del w:id="7886" w:author="Mohsen" w:date="2019-03-17T16:48:00Z">
        <w:r w:rsidR="008412CC" w:rsidRPr="002B72E7" w:rsidDel="006266AC">
          <w:rPr>
            <w:rtl/>
          </w:rPr>
          <w:delText>ك</w:delText>
        </w:r>
      </w:del>
      <w:ins w:id="7887" w:author="Mohsen" w:date="2019-03-17T16:48:00Z">
        <w:r w:rsidR="006266AC">
          <w:rPr>
            <w:rtl/>
          </w:rPr>
          <w:t>ک</w:t>
        </w:r>
      </w:ins>
      <w:r w:rsidR="008412CC" w:rsidRPr="002B72E7">
        <w:rPr>
          <w:rtl/>
        </w:rPr>
        <w:t>ترولیت در این نوع پیل، اسیدفسفریک مایع است</w:t>
      </w:r>
      <w:r w:rsidR="008412CC" w:rsidRPr="002B72E7">
        <w:t>.</w:t>
      </w:r>
      <w:r w:rsidR="008412CC" w:rsidRPr="002B72E7">
        <w:rPr>
          <w:rtl/>
        </w:rPr>
        <w:t xml:space="preserve"> اسیدفسفریک نسبت به تمامی اسیدها دارای پایداری بیشتری است</w:t>
      </w:r>
      <w:r w:rsidR="008412CC" w:rsidRPr="002B72E7">
        <w:t>.</w:t>
      </w:r>
      <w:r w:rsidR="000B0AD8" w:rsidRPr="002B72E7">
        <w:rPr>
          <w:rtl/>
        </w:rPr>
        <w:t xml:space="preserve"> </w:t>
      </w:r>
      <w:r w:rsidR="008412CC" w:rsidRPr="002B72E7">
        <w:rPr>
          <w:rtl/>
        </w:rPr>
        <w:t>در دمای ات</w:t>
      </w:r>
      <w:del w:id="7888" w:author="Mohsen Jafarinejad" w:date="2019-05-11T10:47:00Z">
        <w:r w:rsidR="008412CC" w:rsidRPr="002B72E7" w:rsidDel="005C7F0F">
          <w:rPr>
            <w:rtl/>
          </w:rPr>
          <w:delText xml:space="preserve">ق </w:delText>
        </w:r>
      </w:del>
      <w:r w:rsidR="008412CC" w:rsidRPr="002B72E7">
        <w:rPr>
          <w:rtl/>
        </w:rPr>
        <w:t>ا</w:t>
      </w:r>
      <w:ins w:id="7889" w:author="Mohsen Jafarinejad" w:date="2019-05-11T10:47:00Z">
        <w:r w:rsidR="005C7F0F">
          <w:rPr>
            <w:rFonts w:hint="cs"/>
            <w:rtl/>
          </w:rPr>
          <w:t>ق</w:t>
        </w:r>
      </w:ins>
      <w:r w:rsidR="008412CC" w:rsidRPr="002B72E7">
        <w:rPr>
          <w:rtl/>
        </w:rPr>
        <w:t xml:space="preserve"> به صورت جامد است</w:t>
      </w:r>
      <w:r w:rsidR="000B0AD8" w:rsidRPr="002B72E7">
        <w:t xml:space="preserve">) </w:t>
      </w:r>
      <w:r w:rsidR="000B0AD8" w:rsidRPr="002B72E7">
        <w:rPr>
          <w:rtl/>
        </w:rPr>
        <w:t>در</w:t>
      </w:r>
      <w:r w:rsidR="008412CC" w:rsidRPr="002B72E7">
        <w:rPr>
          <w:rtl/>
        </w:rPr>
        <w:t xml:space="preserve"> این حالت رسانای ضعیف برای یون </w:t>
      </w:r>
      <w:r w:rsidR="000B0AD8" w:rsidRPr="002B72E7">
        <w:rPr>
          <w:rtl/>
        </w:rPr>
        <w:t>م</w:t>
      </w:r>
      <w:r w:rsidR="000B0AD8" w:rsidRPr="002B72E7">
        <w:rPr>
          <w:rFonts w:hint="cs"/>
          <w:rtl/>
        </w:rPr>
        <w:t>ی‌باشد</w:t>
      </w:r>
      <w:r w:rsidR="000B0AD8" w:rsidRPr="002B72E7">
        <w:t>(</w:t>
      </w:r>
      <w:ins w:id="7890" w:author="Mohsen Jafarinejad" w:date="2019-05-08T15:19:00Z">
        <w:r w:rsidR="00C173B7">
          <w:rPr>
            <w:rFonts w:hint="cs"/>
            <w:rtl/>
          </w:rPr>
          <w:t xml:space="preserve"> </w:t>
        </w:r>
      </w:ins>
      <w:r w:rsidR="008412CC" w:rsidRPr="002B72E7">
        <w:rPr>
          <w:rtl/>
        </w:rPr>
        <w:t xml:space="preserve">ولی در دمای 150 تا 210 سانتیگراد مایع است و در دمای بالاتر از </w:t>
      </w:r>
      <w:del w:id="7891" w:author="Mohsen Jafarinejad" w:date="2019-05-11T10:47:00Z">
        <w:r w:rsidR="008412CC" w:rsidRPr="002B72E7" w:rsidDel="005C7F0F">
          <w:delText>210</w:delText>
        </w:r>
        <w:r w:rsidR="008412CC" w:rsidRPr="002B72E7" w:rsidDel="005C7F0F">
          <w:rPr>
            <w:rtl/>
          </w:rPr>
          <w:delText xml:space="preserve"> </w:delText>
        </w:r>
      </w:del>
      <w:ins w:id="7892" w:author="Mohsen Jafarinejad" w:date="2019-05-11T10:47:00Z">
        <w:r w:rsidR="005C7F0F">
          <w:rPr>
            <w:rFonts w:hint="cs"/>
            <w:rtl/>
          </w:rPr>
          <w:t xml:space="preserve">210 </w:t>
        </w:r>
        <w:r w:rsidR="005C7F0F" w:rsidRPr="002B72E7">
          <w:rPr>
            <w:rtl/>
          </w:rPr>
          <w:t xml:space="preserve"> </w:t>
        </w:r>
      </w:ins>
      <w:r w:rsidR="008412CC" w:rsidRPr="002B72E7">
        <w:rPr>
          <w:rtl/>
        </w:rPr>
        <w:t xml:space="preserve">درجه تجزیه </w:t>
      </w:r>
      <w:r w:rsidR="000B0AD8" w:rsidRPr="002B72E7">
        <w:rPr>
          <w:rtl/>
        </w:rPr>
        <w:t>م</w:t>
      </w:r>
      <w:r w:rsidR="000B0AD8" w:rsidRPr="002B72E7">
        <w:rPr>
          <w:rFonts w:hint="cs"/>
          <w:rtl/>
        </w:rPr>
        <w:t>ی‌شود</w:t>
      </w:r>
      <w:r w:rsidR="008412CC" w:rsidRPr="002B72E7">
        <w:t>.</w:t>
      </w:r>
      <w:r w:rsidR="008412CC" w:rsidRPr="002B72E7">
        <w:rPr>
          <w:rtl/>
        </w:rPr>
        <w:t xml:space="preserve"> در غلظت 91.6 درصد و دمای 29.3 درجه سانتیگراد اسیدفسفریک تش</w:t>
      </w:r>
      <w:del w:id="7893" w:author="Mohsen" w:date="2019-03-17T16:48:00Z">
        <w:r w:rsidR="008412CC" w:rsidRPr="002B72E7" w:rsidDel="006266AC">
          <w:rPr>
            <w:rtl/>
          </w:rPr>
          <w:delText>ك</w:delText>
        </w:r>
      </w:del>
      <w:ins w:id="7894" w:author="Mohsen" w:date="2019-03-17T16:48:00Z">
        <w:r w:rsidR="006266AC">
          <w:rPr>
            <w:rtl/>
          </w:rPr>
          <w:t>ک</w:t>
        </w:r>
      </w:ins>
      <w:r w:rsidR="008412CC" w:rsidRPr="002B72E7">
        <w:rPr>
          <w:rtl/>
        </w:rPr>
        <w:t xml:space="preserve">یل دوفاز متعادل جامد </w:t>
      </w:r>
      <w:r w:rsidR="000B0AD8" w:rsidRPr="002B72E7">
        <w:rPr>
          <w:rtl/>
        </w:rPr>
        <w:t>ما</w:t>
      </w:r>
      <w:r w:rsidR="000B0AD8" w:rsidRPr="002B72E7">
        <w:rPr>
          <w:rFonts w:hint="cs"/>
          <w:rtl/>
        </w:rPr>
        <w:t>یع</w:t>
      </w:r>
      <w:ins w:id="7895" w:author="Mohsen Jafarinejad" w:date="2019-05-11T10:47:00Z">
        <w:r w:rsidR="005C7F0F">
          <w:rPr>
            <w:rFonts w:hint="cs"/>
            <w:rtl/>
          </w:rPr>
          <w:t xml:space="preserve"> </w:t>
        </w:r>
      </w:ins>
      <w:r w:rsidR="000B0AD8" w:rsidRPr="002B72E7">
        <w:rPr>
          <w:rFonts w:hint="cs"/>
          <w:rtl/>
        </w:rPr>
        <w:t>م</w:t>
      </w:r>
      <w:del w:id="7896" w:author="Mohsen Jafarinejad" w:date="2019-05-11T10:47:00Z">
        <w:r w:rsidR="008412CC" w:rsidRPr="002B72E7" w:rsidDel="005C7F0F">
          <w:rPr>
            <w:rtl/>
          </w:rPr>
          <w:delText xml:space="preserve"> </w:delText>
        </w:r>
      </w:del>
      <w:r w:rsidR="008412CC" w:rsidRPr="002B72E7">
        <w:rPr>
          <w:rtl/>
        </w:rPr>
        <w:t>ی</w:t>
      </w:r>
      <w:ins w:id="7897" w:author="Mohsen Jafarinejad" w:date="2019-05-11T10:47:00Z">
        <w:r w:rsidR="005C7F0F">
          <w:rPr>
            <w:rFonts w:hint="cs"/>
            <w:rtl/>
          </w:rPr>
          <w:t xml:space="preserve"> </w:t>
        </w:r>
      </w:ins>
      <w:r w:rsidR="008412CC" w:rsidRPr="002B72E7">
        <w:rPr>
          <w:rtl/>
        </w:rPr>
        <w:t>دهد</w:t>
      </w:r>
      <w:r w:rsidR="008412CC" w:rsidRPr="002B72E7">
        <w:t>.</w:t>
      </w:r>
      <w:r w:rsidR="008412CC" w:rsidRPr="002B72E7">
        <w:rPr>
          <w:rtl/>
        </w:rPr>
        <w:t xml:space="preserve"> از این رو در شروع کار پیل لزومی به گرم کردن آن </w:t>
      </w:r>
      <w:r w:rsidR="000B0AD8" w:rsidRPr="002B72E7">
        <w:rPr>
          <w:rtl/>
        </w:rPr>
        <w:t>نم</w:t>
      </w:r>
      <w:r w:rsidR="000B0AD8" w:rsidRPr="002B72E7">
        <w:rPr>
          <w:rFonts w:hint="cs"/>
          <w:rtl/>
        </w:rPr>
        <w:t>ی‌باشد</w:t>
      </w:r>
      <w:r w:rsidR="008412CC" w:rsidRPr="002B72E7">
        <w:rPr>
          <w:rtl/>
        </w:rPr>
        <w:t>.</w:t>
      </w:r>
    </w:p>
    <w:p w14:paraId="5979954C" w14:textId="77777777" w:rsidR="006D2A3A" w:rsidRPr="002B72E7" w:rsidRDefault="006D2A3A" w:rsidP="005E409E">
      <w:pPr>
        <w:pStyle w:val="payannameh"/>
        <w:tabs>
          <w:tab w:val="left" w:pos="-164"/>
          <w:tab w:val="left" w:pos="828"/>
          <w:tab w:val="left" w:pos="7371"/>
        </w:tabs>
        <w:spacing w:line="240" w:lineRule="auto"/>
        <w:rPr>
          <w:rtl/>
        </w:rPr>
      </w:pPr>
    </w:p>
    <w:p w14:paraId="6C615EBE" w14:textId="77777777" w:rsidR="008412CC" w:rsidRPr="002B72E7" w:rsidRDefault="008412CC" w:rsidP="005E409E">
      <w:pPr>
        <w:pStyle w:val="payannameh"/>
        <w:tabs>
          <w:tab w:val="left" w:pos="0"/>
          <w:tab w:val="left" w:pos="7371"/>
        </w:tabs>
        <w:spacing w:line="240" w:lineRule="auto"/>
        <w:jc w:val="center"/>
        <w:rPr>
          <w:rtl/>
        </w:rPr>
      </w:pPr>
      <w:r w:rsidRPr="002B72E7">
        <w:rPr>
          <w:noProof/>
          <w:rtl/>
          <w:lang w:bidi="ar-SA"/>
        </w:rPr>
        <w:drawing>
          <wp:inline distT="0" distB="0" distL="0" distR="0" wp14:anchorId="36332354" wp14:editId="62DF1E83">
            <wp:extent cx="1790700" cy="2552700"/>
            <wp:effectExtent l="0" t="0" r="0" b="0"/>
            <wp:docPr id="5" name="Picture 5" descr="C:\Users\Mohsen\Desktop\pillsookhti\فصل اول\pa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sen\Desktop\pillsookhti\فصل اول\pafc.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90700" cy="2552700"/>
                    </a:xfrm>
                    <a:prstGeom prst="rect">
                      <a:avLst/>
                    </a:prstGeom>
                    <a:noFill/>
                    <a:ln>
                      <a:noFill/>
                    </a:ln>
                  </pic:spPr>
                </pic:pic>
              </a:graphicData>
            </a:graphic>
          </wp:inline>
        </w:drawing>
      </w:r>
    </w:p>
    <w:p w14:paraId="6E7C8838" w14:textId="45055A32" w:rsidR="008412CC" w:rsidRPr="006D2A3A" w:rsidRDefault="008412CC" w:rsidP="00CF0011">
      <w:pPr>
        <w:pStyle w:val="a4"/>
        <w:rPr>
          <w:rtl/>
        </w:rPr>
      </w:pPr>
      <w:bookmarkStart w:id="7898" w:name="_Toc8551007"/>
      <w:r w:rsidRPr="006D2A3A">
        <w:rPr>
          <w:rtl/>
        </w:rPr>
        <w:t>شماتیک پیل سوختی فسفریک اسید</w:t>
      </w:r>
      <w:ins w:id="7899" w:author="Mohsen Jafarinejad" w:date="2019-04-06T08:46:00Z">
        <w:r w:rsidR="00A11F99" w:rsidRPr="00A11F99">
          <w:rPr>
            <w:rtl/>
          </w:rPr>
          <w:t xml:space="preserve"> </w:t>
        </w:r>
      </w:ins>
      <w:customXmlInsRangeStart w:id="7900" w:author="Mohsen Jafarinejad" w:date="2019-04-06T08:46:00Z"/>
      <w:sdt>
        <w:sdtPr>
          <w:rPr>
            <w:rtl/>
          </w:rPr>
          <w:id w:val="1472637202"/>
          <w:citation/>
        </w:sdtPr>
        <w:sdtEndPr/>
        <w:sdtContent>
          <w:customXmlInsRangeEnd w:id="7900"/>
          <w:ins w:id="7901" w:author="Mohsen Jafarinejad" w:date="2019-04-06T08:46:00Z">
            <w:r w:rsidR="00A11F99">
              <w:rPr>
                <w:rStyle w:val="tgc"/>
                <w:rtl/>
              </w:rPr>
              <w:fldChar w:fldCharType="begin"/>
            </w:r>
            <w:r w:rsidR="00A11F99">
              <w:rPr>
                <w:rStyle w:val="tgc"/>
              </w:rPr>
              <w:instrText xml:space="preserve">CITATION 1 \l 1065 </w:instrText>
            </w:r>
            <w:r w:rsidR="00A11F99">
              <w:rPr>
                <w:rStyle w:val="tgc"/>
                <w:rtl/>
              </w:rPr>
              <w:fldChar w:fldCharType="separate"/>
            </w:r>
          </w:ins>
          <w:r w:rsidR="00F81795" w:rsidRPr="00F81795">
            <w:rPr>
              <w:noProof/>
            </w:rPr>
            <w:t>[2]</w:t>
          </w:r>
          <w:ins w:id="7902" w:author="Mohsen Jafarinejad" w:date="2019-04-06T08:46:00Z">
            <w:r w:rsidR="00A11F99">
              <w:rPr>
                <w:rStyle w:val="tgc"/>
                <w:rtl/>
              </w:rPr>
              <w:fldChar w:fldCharType="end"/>
            </w:r>
          </w:ins>
          <w:customXmlInsRangeStart w:id="7903" w:author="Mohsen Jafarinejad" w:date="2019-04-06T08:46:00Z"/>
        </w:sdtContent>
      </w:sdt>
      <w:customXmlInsRangeEnd w:id="7903"/>
      <w:bookmarkEnd w:id="7898"/>
    </w:p>
    <w:p w14:paraId="0CA74B4D" w14:textId="593F0A72" w:rsidR="009839DF" w:rsidRPr="002B72E7" w:rsidDel="00B515B2" w:rsidRDefault="009839DF" w:rsidP="005E409E">
      <w:pPr>
        <w:pStyle w:val="payannameh"/>
        <w:tabs>
          <w:tab w:val="left" w:pos="0"/>
          <w:tab w:val="left" w:pos="7371"/>
        </w:tabs>
        <w:spacing w:line="240" w:lineRule="auto"/>
        <w:rPr>
          <w:del w:id="7904" w:author="Mohsen" w:date="2019-03-17T17:08:00Z"/>
          <w:rtl/>
        </w:rPr>
      </w:pPr>
    </w:p>
    <w:p w14:paraId="3A82CD72" w14:textId="77777777" w:rsidR="008412CC" w:rsidRPr="006D2A3A" w:rsidRDefault="008412CC" w:rsidP="005E409E">
      <w:pPr>
        <w:pStyle w:val="payannameh"/>
        <w:tabs>
          <w:tab w:val="left" w:pos="686"/>
          <w:tab w:val="left" w:pos="7371"/>
        </w:tabs>
        <w:spacing w:line="240" w:lineRule="auto"/>
        <w:rPr>
          <w:b/>
          <w:bCs/>
          <w:rtl/>
        </w:rPr>
      </w:pPr>
      <w:r w:rsidRPr="006D2A3A">
        <w:rPr>
          <w:b/>
          <w:bCs/>
          <w:rtl/>
        </w:rPr>
        <w:t>مزایا</w:t>
      </w:r>
    </w:p>
    <w:p w14:paraId="4710670E" w14:textId="77777777" w:rsidR="008412CC" w:rsidRPr="002B72E7" w:rsidRDefault="008412CC" w:rsidP="005E409E">
      <w:pPr>
        <w:pStyle w:val="payannameh"/>
        <w:tabs>
          <w:tab w:val="left" w:pos="567"/>
          <w:tab w:val="left" w:pos="828"/>
          <w:tab w:val="left" w:pos="7371"/>
        </w:tabs>
        <w:spacing w:line="240" w:lineRule="auto"/>
        <w:rPr>
          <w:rtl/>
        </w:rPr>
      </w:pPr>
      <w:r w:rsidRPr="002B72E7">
        <w:rPr>
          <w:rtl/>
        </w:rPr>
        <w:t>نسبت به دی اکسید کربن حساس نیستند.</w:t>
      </w:r>
    </w:p>
    <w:p w14:paraId="5B4E595A" w14:textId="0B3F65B4" w:rsidR="008412CC" w:rsidRPr="002B72E7" w:rsidRDefault="008412CC" w:rsidP="005E409E">
      <w:pPr>
        <w:pStyle w:val="payannameh"/>
        <w:tabs>
          <w:tab w:val="left" w:pos="828"/>
          <w:tab w:val="left" w:pos="7371"/>
        </w:tabs>
        <w:spacing w:line="240" w:lineRule="auto"/>
        <w:rPr>
          <w:rtl/>
        </w:rPr>
      </w:pPr>
      <w:r w:rsidRPr="002B72E7">
        <w:rPr>
          <w:rtl/>
        </w:rPr>
        <w:t xml:space="preserve">گرمای تولیدی </w:t>
      </w:r>
      <w:r w:rsidR="000B0AD8" w:rsidRPr="002B72E7">
        <w:rPr>
          <w:rtl/>
        </w:rPr>
        <w:t>آن‌ها</w:t>
      </w:r>
      <w:r w:rsidRPr="002B72E7">
        <w:rPr>
          <w:rtl/>
        </w:rPr>
        <w:t xml:space="preserve"> جهت گرمایش محیط قابل بهره برداری است</w:t>
      </w:r>
    </w:p>
    <w:p w14:paraId="67C6C6A8" w14:textId="77777777" w:rsidR="008412CC" w:rsidRPr="002B72E7" w:rsidRDefault="008412CC" w:rsidP="005E409E">
      <w:pPr>
        <w:pStyle w:val="payannameh"/>
        <w:tabs>
          <w:tab w:val="left" w:pos="828"/>
          <w:tab w:val="left" w:pos="7371"/>
        </w:tabs>
        <w:spacing w:line="240" w:lineRule="auto"/>
        <w:rPr>
          <w:rtl/>
        </w:rPr>
      </w:pPr>
      <w:r w:rsidRPr="002B72E7">
        <w:rPr>
          <w:rtl/>
        </w:rPr>
        <w:t>موارد مورد استفاده در آن نیاز به مقاومت دمایی بالا ندارد.</w:t>
      </w:r>
    </w:p>
    <w:p w14:paraId="49E74AF9" w14:textId="64B12EE7" w:rsidR="00072740" w:rsidDel="00B515B2" w:rsidRDefault="00072740" w:rsidP="005E409E">
      <w:pPr>
        <w:pStyle w:val="payannameh"/>
        <w:tabs>
          <w:tab w:val="left" w:pos="828"/>
          <w:tab w:val="left" w:pos="7371"/>
        </w:tabs>
        <w:spacing w:line="240" w:lineRule="auto"/>
        <w:rPr>
          <w:del w:id="7905" w:author="Mohsen" w:date="2019-03-17T17:08:00Z"/>
          <w:rtl/>
        </w:rPr>
      </w:pPr>
    </w:p>
    <w:p w14:paraId="6EAB7B8D" w14:textId="113C6D7E" w:rsidR="00072740" w:rsidDel="004422F6" w:rsidRDefault="00072740" w:rsidP="005E409E">
      <w:pPr>
        <w:pStyle w:val="payannameh"/>
        <w:tabs>
          <w:tab w:val="left" w:pos="828"/>
          <w:tab w:val="left" w:pos="7371"/>
        </w:tabs>
        <w:spacing w:line="240" w:lineRule="auto"/>
        <w:rPr>
          <w:del w:id="7906" w:author="Mohsen Jafarinejad" w:date="2019-05-08T15:20:00Z"/>
          <w:rtl/>
        </w:rPr>
      </w:pPr>
    </w:p>
    <w:p w14:paraId="5BF02370" w14:textId="56414361" w:rsidR="00D444FD" w:rsidDel="004422F6" w:rsidRDefault="00D444FD" w:rsidP="005E409E">
      <w:pPr>
        <w:pStyle w:val="payannameh"/>
        <w:tabs>
          <w:tab w:val="left" w:pos="828"/>
          <w:tab w:val="left" w:pos="7371"/>
        </w:tabs>
        <w:spacing w:line="240" w:lineRule="auto"/>
        <w:rPr>
          <w:del w:id="7907" w:author="Mohsen Jafarinejad" w:date="2019-05-08T15:20:00Z"/>
          <w:rtl/>
        </w:rPr>
      </w:pPr>
    </w:p>
    <w:p w14:paraId="4FC009A0" w14:textId="493418E2" w:rsidR="008412CC" w:rsidRPr="001709F6" w:rsidRDefault="008412CC" w:rsidP="005E409E">
      <w:pPr>
        <w:pStyle w:val="payannameh"/>
        <w:tabs>
          <w:tab w:val="left" w:pos="828"/>
          <w:tab w:val="left" w:pos="7371"/>
        </w:tabs>
        <w:spacing w:line="240" w:lineRule="auto"/>
        <w:rPr>
          <w:b/>
          <w:bCs/>
          <w:rtl/>
        </w:rPr>
      </w:pPr>
      <w:r w:rsidRPr="001709F6">
        <w:rPr>
          <w:b/>
          <w:bCs/>
          <w:rtl/>
        </w:rPr>
        <w:t>معایب</w:t>
      </w:r>
    </w:p>
    <w:p w14:paraId="153E1CDD" w14:textId="58CD46F3" w:rsidR="008412CC" w:rsidRPr="002B72E7" w:rsidRDefault="008412CC" w:rsidP="005E409E">
      <w:pPr>
        <w:pStyle w:val="payannameh"/>
        <w:tabs>
          <w:tab w:val="left" w:pos="828"/>
          <w:tab w:val="left" w:pos="7371"/>
        </w:tabs>
        <w:spacing w:line="240" w:lineRule="auto"/>
        <w:rPr>
          <w:rtl/>
        </w:rPr>
      </w:pPr>
      <w:r w:rsidRPr="002B72E7">
        <w:rPr>
          <w:rtl/>
        </w:rPr>
        <w:t xml:space="preserve">بازده </w:t>
      </w:r>
      <w:r w:rsidR="000B0AD8" w:rsidRPr="002B72E7">
        <w:rPr>
          <w:rtl/>
        </w:rPr>
        <w:t>آن‌ها</w:t>
      </w:r>
      <w:r w:rsidRPr="002B72E7">
        <w:rPr>
          <w:rtl/>
        </w:rPr>
        <w:t xml:space="preserve"> پایین است (در حدود 40%)</w:t>
      </w:r>
    </w:p>
    <w:p w14:paraId="0AE606AE" w14:textId="4DC904F9" w:rsidR="008412CC" w:rsidRPr="002B72E7" w:rsidRDefault="008412CC" w:rsidP="005E409E">
      <w:pPr>
        <w:pStyle w:val="payannameh"/>
        <w:tabs>
          <w:tab w:val="left" w:pos="828"/>
          <w:tab w:val="left" w:pos="7371"/>
        </w:tabs>
        <w:spacing w:line="240" w:lineRule="auto"/>
        <w:rPr>
          <w:rtl/>
        </w:rPr>
      </w:pPr>
      <w:r w:rsidRPr="002B72E7">
        <w:rPr>
          <w:rtl/>
        </w:rPr>
        <w:t xml:space="preserve">کاتالیزور </w:t>
      </w:r>
      <w:r w:rsidR="000B0AD8" w:rsidRPr="002B72E7">
        <w:rPr>
          <w:rtl/>
        </w:rPr>
        <w:t>آن‌ها</w:t>
      </w:r>
      <w:r w:rsidRPr="002B72E7">
        <w:rPr>
          <w:rtl/>
        </w:rPr>
        <w:t xml:space="preserve"> گران است</w:t>
      </w:r>
    </w:p>
    <w:p w14:paraId="359B041F" w14:textId="77777777" w:rsidR="008412CC" w:rsidRPr="002B72E7" w:rsidRDefault="008412CC" w:rsidP="005E409E">
      <w:pPr>
        <w:pStyle w:val="payannameh"/>
        <w:tabs>
          <w:tab w:val="left" w:pos="828"/>
          <w:tab w:val="left" w:pos="7371"/>
        </w:tabs>
        <w:spacing w:line="240" w:lineRule="auto"/>
        <w:rPr>
          <w:rtl/>
        </w:rPr>
      </w:pPr>
      <w:r w:rsidRPr="002B72E7">
        <w:rPr>
          <w:rtl/>
        </w:rPr>
        <w:t>نیاز به سرویس شدن زیاد دارند</w:t>
      </w:r>
    </w:p>
    <w:p w14:paraId="16F9FAF9" w14:textId="77777777" w:rsidR="008412CC" w:rsidRPr="002B72E7" w:rsidRDefault="008412CC" w:rsidP="005E409E">
      <w:pPr>
        <w:pStyle w:val="payannameh"/>
        <w:tabs>
          <w:tab w:val="left" w:pos="828"/>
          <w:tab w:val="left" w:pos="7371"/>
        </w:tabs>
        <w:spacing w:line="240" w:lineRule="auto"/>
        <w:rPr>
          <w:rtl/>
        </w:rPr>
      </w:pPr>
      <w:r w:rsidRPr="002B72E7">
        <w:rPr>
          <w:rtl/>
        </w:rPr>
        <w:t>نسبت به غلظت بالای مونواکسید کربن حساسند</w:t>
      </w:r>
    </w:p>
    <w:p w14:paraId="7FB63065" w14:textId="659D780C" w:rsidR="008412CC" w:rsidRPr="002B72E7" w:rsidRDefault="008412CC" w:rsidP="005E409E">
      <w:pPr>
        <w:pStyle w:val="payannameh"/>
        <w:tabs>
          <w:tab w:val="left" w:pos="828"/>
          <w:tab w:val="left" w:pos="7371"/>
        </w:tabs>
        <w:spacing w:line="240" w:lineRule="auto"/>
      </w:pPr>
      <w:r w:rsidRPr="002B72E7">
        <w:rPr>
          <w:rtl/>
        </w:rPr>
        <w:t xml:space="preserve">الکترولیت </w:t>
      </w:r>
      <w:r w:rsidR="000B0AD8" w:rsidRPr="002B72E7">
        <w:rPr>
          <w:rtl/>
        </w:rPr>
        <w:t>آن‌ها</w:t>
      </w:r>
      <w:r w:rsidRPr="002B72E7">
        <w:rPr>
          <w:rtl/>
        </w:rPr>
        <w:t xml:space="preserve"> خوردنده و نیازمند انتخاب مواد خاص است</w:t>
      </w:r>
    </w:p>
    <w:p w14:paraId="4766D199" w14:textId="20C2BA74" w:rsidR="0070490B" w:rsidDel="004422F6" w:rsidRDefault="0070490B" w:rsidP="005E409E">
      <w:pPr>
        <w:pStyle w:val="payannameh"/>
        <w:tabs>
          <w:tab w:val="left" w:pos="828"/>
          <w:tab w:val="left" w:pos="7371"/>
        </w:tabs>
        <w:spacing w:line="240" w:lineRule="auto"/>
        <w:rPr>
          <w:del w:id="7908" w:author="Mohsen Jafarinejad" w:date="2019-05-08T15:20:00Z"/>
          <w:rtl/>
        </w:rPr>
      </w:pPr>
    </w:p>
    <w:p w14:paraId="74ADD705" w14:textId="77777777" w:rsidR="00072740" w:rsidRPr="002B72E7" w:rsidRDefault="00072740" w:rsidP="005E409E">
      <w:pPr>
        <w:pStyle w:val="payannameh"/>
        <w:tabs>
          <w:tab w:val="left" w:pos="828"/>
          <w:tab w:val="left" w:pos="7371"/>
        </w:tabs>
        <w:spacing w:line="240" w:lineRule="auto"/>
        <w:rPr>
          <w:rtl/>
        </w:rPr>
      </w:pPr>
    </w:p>
    <w:p w14:paraId="0B6B92AC" w14:textId="6C560E53" w:rsidR="008412CC" w:rsidRPr="00072740" w:rsidRDefault="008412CC" w:rsidP="001709F6">
      <w:pPr>
        <w:pStyle w:val="a1"/>
        <w:bidi/>
        <w:rPr>
          <w:rtl/>
        </w:rPr>
      </w:pPr>
      <w:bookmarkStart w:id="7909" w:name="_Toc3666252"/>
      <w:bookmarkStart w:id="7910" w:name="_Toc3666501"/>
      <w:bookmarkStart w:id="7911" w:name="_Toc8546060"/>
      <w:bookmarkStart w:id="7912" w:name="_Toc8550730"/>
      <w:r w:rsidRPr="00072740">
        <w:rPr>
          <w:rtl/>
        </w:rPr>
        <w:t>پیل سوختی کربنات مذاب</w:t>
      </w:r>
      <w:bookmarkEnd w:id="7909"/>
      <w:bookmarkEnd w:id="7910"/>
      <w:bookmarkEnd w:id="7911"/>
      <w:bookmarkEnd w:id="7912"/>
    </w:p>
    <w:p w14:paraId="38E68D41" w14:textId="3AFD1775" w:rsidR="008412CC" w:rsidRPr="002B72E7" w:rsidRDefault="004422F6" w:rsidP="001A60F1">
      <w:pPr>
        <w:pStyle w:val="payannameh"/>
        <w:tabs>
          <w:tab w:val="left" w:pos="567"/>
          <w:tab w:val="left" w:pos="828"/>
          <w:tab w:val="left" w:pos="1395"/>
          <w:tab w:val="left" w:pos="7371"/>
        </w:tabs>
        <w:spacing w:line="240" w:lineRule="auto"/>
        <w:jc w:val="both"/>
      </w:pPr>
      <w:ins w:id="7913" w:author="Mohsen Jafarinejad" w:date="2019-05-08T15:20:00Z">
        <w:r>
          <w:rPr>
            <w:rFonts w:hint="cs"/>
            <w:rtl/>
          </w:rPr>
          <w:tab/>
        </w:r>
      </w:ins>
      <w:ins w:id="7914" w:author="Mohsen" w:date="2019-03-17T16:52:00Z">
        <w:r w:rsidR="00CF0011">
          <w:rPr>
            <w:rtl/>
          </w:rPr>
          <w:t xml:space="preserve"> </w:t>
        </w:r>
      </w:ins>
      <w:del w:id="7915" w:author="Mohsen" w:date="2019-03-17T16:52:00Z">
        <w:r w:rsidR="00FF2D51" w:rsidDel="00CF0011">
          <w:rPr>
            <w:rFonts w:hint="cs"/>
            <w:rtl/>
          </w:rPr>
          <w:delText xml:space="preserve"> </w:delText>
        </w:r>
        <w:r w:rsidR="00FF2D51" w:rsidDel="00CF0011">
          <w:rPr>
            <w:rtl/>
          </w:rPr>
          <w:tab/>
        </w:r>
      </w:del>
      <w:r w:rsidR="008412CC" w:rsidRPr="002B72E7">
        <w:rPr>
          <w:rtl/>
        </w:rPr>
        <w:t>ال</w:t>
      </w:r>
      <w:del w:id="7916" w:author="Mohsen" w:date="2019-03-17T16:48:00Z">
        <w:r w:rsidR="008412CC" w:rsidRPr="002B72E7" w:rsidDel="006266AC">
          <w:rPr>
            <w:rtl/>
          </w:rPr>
          <w:delText>ك</w:delText>
        </w:r>
      </w:del>
      <w:ins w:id="7917" w:author="Mohsen" w:date="2019-03-17T16:48:00Z">
        <w:r w:rsidR="006266AC">
          <w:rPr>
            <w:rtl/>
          </w:rPr>
          <w:t>ک</w:t>
        </w:r>
      </w:ins>
      <w:r w:rsidR="008412CC" w:rsidRPr="002B72E7">
        <w:rPr>
          <w:rtl/>
        </w:rPr>
        <w:t xml:space="preserve">ترولیت این نوع </w:t>
      </w:r>
      <w:r w:rsidR="000B0AD8" w:rsidRPr="002B72E7">
        <w:rPr>
          <w:rtl/>
        </w:rPr>
        <w:t>پ</w:t>
      </w:r>
      <w:r w:rsidR="000B0AD8" w:rsidRPr="002B72E7">
        <w:rPr>
          <w:rFonts w:hint="cs"/>
          <w:rtl/>
        </w:rPr>
        <w:t>یل‌ها</w:t>
      </w:r>
      <w:r w:rsidR="008412CC" w:rsidRPr="002B72E7">
        <w:rPr>
          <w:rtl/>
        </w:rPr>
        <w:t xml:space="preserve"> کربنات مذاب است که معمولاً ترکیبی از </w:t>
      </w:r>
      <w:r w:rsidR="000B0AD8" w:rsidRPr="002B72E7">
        <w:rPr>
          <w:rtl/>
        </w:rPr>
        <w:t>کربنات‌ها</w:t>
      </w:r>
      <w:r w:rsidR="000B0AD8" w:rsidRPr="002B72E7">
        <w:rPr>
          <w:rFonts w:hint="cs"/>
          <w:rtl/>
        </w:rPr>
        <w:t>ی</w:t>
      </w:r>
      <w:r w:rsidR="008412CC" w:rsidRPr="002B72E7">
        <w:rPr>
          <w:rtl/>
        </w:rPr>
        <w:t xml:space="preserve"> قلیایی سدیم و پتاسیم ویاکربنات های لیتیم و پتاسیم با نسبت مولی </w:t>
      </w:r>
      <w:del w:id="7918" w:author="Mohsen Jafarinejad" w:date="2019-05-11T10:49:00Z">
        <w:r w:rsidR="008412CC" w:rsidRPr="002B72E7" w:rsidDel="002D6158">
          <w:delText>12</w:delText>
        </w:r>
        <w:r w:rsidR="008412CC" w:rsidRPr="002B72E7" w:rsidDel="002D6158">
          <w:rPr>
            <w:rtl/>
          </w:rPr>
          <w:delText xml:space="preserve"> </w:delText>
        </w:r>
      </w:del>
      <w:ins w:id="7919" w:author="Mohsen Jafarinejad" w:date="2019-05-11T10:49:00Z">
        <w:r w:rsidR="002D6158">
          <w:rPr>
            <w:rFonts w:hint="cs"/>
            <w:rtl/>
          </w:rPr>
          <w:t>12</w:t>
        </w:r>
        <w:r w:rsidR="002D6158" w:rsidRPr="002B72E7">
          <w:rPr>
            <w:rtl/>
          </w:rPr>
          <w:t xml:space="preserve"> </w:t>
        </w:r>
      </w:ins>
      <w:r w:rsidR="008412CC" w:rsidRPr="002B72E7">
        <w:rPr>
          <w:rtl/>
        </w:rPr>
        <w:t xml:space="preserve">به </w:t>
      </w:r>
      <w:del w:id="7920" w:author="Mohsen Jafarinejad" w:date="2019-05-11T10:49:00Z">
        <w:r w:rsidR="008412CC" w:rsidRPr="002B72E7" w:rsidDel="002D6158">
          <w:delText>30</w:delText>
        </w:r>
        <w:r w:rsidR="008412CC" w:rsidRPr="002B72E7" w:rsidDel="002D6158">
          <w:rPr>
            <w:rtl/>
          </w:rPr>
          <w:delText xml:space="preserve"> </w:delText>
        </w:r>
      </w:del>
      <w:ins w:id="7921" w:author="Mohsen Jafarinejad" w:date="2019-05-11T10:49:00Z">
        <w:r w:rsidR="002D6158">
          <w:rPr>
            <w:rFonts w:hint="cs"/>
            <w:rtl/>
          </w:rPr>
          <w:t xml:space="preserve">30 </w:t>
        </w:r>
        <w:r w:rsidR="002D6158" w:rsidRPr="002B72E7">
          <w:rPr>
            <w:rtl/>
          </w:rPr>
          <w:t xml:space="preserve"> </w:t>
        </w:r>
      </w:ins>
      <w:r w:rsidR="000B0AD8" w:rsidRPr="002B72E7">
        <w:rPr>
          <w:rtl/>
        </w:rPr>
        <w:t>م</w:t>
      </w:r>
      <w:r w:rsidR="000B0AD8" w:rsidRPr="002B72E7">
        <w:rPr>
          <w:rFonts w:hint="cs"/>
          <w:rtl/>
        </w:rPr>
        <w:t>ی‌باشد</w:t>
      </w:r>
      <w:del w:id="7922" w:author="Mohsen Jafarinejad" w:date="2019-05-11T10:49:00Z">
        <w:r w:rsidR="008412CC" w:rsidRPr="002B72E7" w:rsidDel="002D6158">
          <w:rPr>
            <w:rtl/>
          </w:rPr>
          <w:delText xml:space="preserve"> </w:delText>
        </w:r>
      </w:del>
      <w:sdt>
        <w:sdtPr>
          <w:rPr>
            <w:rtl/>
          </w:rPr>
          <w:id w:val="-1738318281"/>
          <w:citation/>
        </w:sdtPr>
        <w:sdtEndPr/>
        <w:sdtContent>
          <w:r w:rsidR="0011100B">
            <w:rPr>
              <w:rStyle w:val="tgc"/>
              <w:rtl/>
            </w:rPr>
            <w:fldChar w:fldCharType="begin"/>
          </w:r>
          <w:r w:rsidR="00873ECA">
            <w:rPr>
              <w:rStyle w:val="tgc"/>
            </w:rPr>
            <w:instrText xml:space="preserve">CITATION 2 \l 1065 </w:instrText>
          </w:r>
          <w:r w:rsidR="0011100B">
            <w:rPr>
              <w:rStyle w:val="tgc"/>
              <w:rtl/>
            </w:rPr>
            <w:fldChar w:fldCharType="separate"/>
          </w:r>
          <w:r w:rsidR="00F81795">
            <w:rPr>
              <w:noProof/>
            </w:rPr>
            <w:t>[1]</w:t>
          </w:r>
          <w:r w:rsidR="0011100B">
            <w:rPr>
              <w:rStyle w:val="tgc"/>
              <w:rtl/>
            </w:rPr>
            <w:fldChar w:fldCharType="end"/>
          </w:r>
        </w:sdtContent>
      </w:sdt>
      <w:ins w:id="7923" w:author="Mohsen Jafarinejad" w:date="2019-05-11T10:49:00Z">
        <w:r w:rsidR="002D6158">
          <w:rPr>
            <w:rFonts w:hint="cs"/>
            <w:rtl/>
          </w:rPr>
          <w:t>.</w:t>
        </w:r>
      </w:ins>
      <w:ins w:id="7924" w:author="Mohsen Jafarinejad" w:date="2019-05-08T15:20:00Z">
        <w:r>
          <w:rPr>
            <w:rFonts w:hint="cs"/>
            <w:rtl/>
          </w:rPr>
          <w:t xml:space="preserve"> </w:t>
        </w:r>
      </w:ins>
      <w:r w:rsidR="008412CC" w:rsidRPr="002B72E7">
        <w:rPr>
          <w:rtl/>
        </w:rPr>
        <w:t xml:space="preserve">استفاده از مخلوط </w:t>
      </w:r>
      <w:r w:rsidR="000B0AD8" w:rsidRPr="002B72E7">
        <w:rPr>
          <w:rtl/>
        </w:rPr>
        <w:t>نمک‌ها</w:t>
      </w:r>
      <w:r w:rsidR="000B0AD8" w:rsidRPr="002B72E7">
        <w:rPr>
          <w:rFonts w:hint="cs"/>
          <w:rtl/>
        </w:rPr>
        <w:t>ی</w:t>
      </w:r>
      <w:r w:rsidR="008412CC" w:rsidRPr="002B72E7">
        <w:rPr>
          <w:rtl/>
        </w:rPr>
        <w:t xml:space="preserve"> قلیایی باعث پایین آمدن نقط</w:t>
      </w:r>
      <w:del w:id="7925" w:author="Mohsen Jafarinejad" w:date="2019-05-11T10:50:00Z">
        <w:r w:rsidR="008412CC" w:rsidRPr="002B72E7" w:rsidDel="002D6158">
          <w:rPr>
            <w:rtl/>
          </w:rPr>
          <w:delText>ت</w:delText>
        </w:r>
      </w:del>
      <w:r w:rsidR="008412CC" w:rsidRPr="002B72E7">
        <w:rPr>
          <w:rtl/>
        </w:rPr>
        <w:t>ه ذوب ال</w:t>
      </w:r>
      <w:del w:id="7926" w:author="Mohsen" w:date="2019-03-17T16:48:00Z">
        <w:r w:rsidR="008412CC" w:rsidRPr="002B72E7" w:rsidDel="006266AC">
          <w:rPr>
            <w:rtl/>
          </w:rPr>
          <w:delText>ك</w:delText>
        </w:r>
      </w:del>
      <w:ins w:id="7927" w:author="Mohsen" w:date="2019-03-17T16:48:00Z">
        <w:r w:rsidR="006266AC">
          <w:rPr>
            <w:rtl/>
          </w:rPr>
          <w:t>ک</w:t>
        </w:r>
      </w:ins>
      <w:r w:rsidR="008412CC" w:rsidRPr="002B72E7">
        <w:rPr>
          <w:rtl/>
        </w:rPr>
        <w:t xml:space="preserve">ترولیت </w:t>
      </w:r>
      <w:r w:rsidR="000B0AD8" w:rsidRPr="002B72E7">
        <w:rPr>
          <w:rtl/>
        </w:rPr>
        <w:t>م</w:t>
      </w:r>
      <w:r w:rsidR="000B0AD8" w:rsidRPr="002B72E7">
        <w:rPr>
          <w:rFonts w:hint="cs"/>
          <w:rtl/>
        </w:rPr>
        <w:t>ی‌شود</w:t>
      </w:r>
      <w:r w:rsidR="008412CC" w:rsidRPr="002B72E7">
        <w:t>.</w:t>
      </w:r>
      <w:r w:rsidR="008412CC" w:rsidRPr="002B72E7">
        <w:rPr>
          <w:rtl/>
        </w:rPr>
        <w:t xml:space="preserve"> </w:t>
      </w:r>
      <w:ins w:id="7928" w:author="Mohsen Jafarinejad" w:date="2019-05-11T10:50:00Z">
        <w:r w:rsidR="002D6158">
          <w:rPr>
            <w:rFonts w:hint="cs"/>
            <w:rtl/>
          </w:rPr>
          <w:t xml:space="preserve"> </w:t>
        </w:r>
      </w:ins>
      <w:r w:rsidR="008412CC" w:rsidRPr="002B72E7">
        <w:rPr>
          <w:rtl/>
        </w:rPr>
        <w:t>به کار بردن کربنات سدیم به جای کربنات پتاسیم خاصیت بازی ال</w:t>
      </w:r>
      <w:del w:id="7929" w:author="Mohsen" w:date="2019-03-17T16:48:00Z">
        <w:r w:rsidR="008412CC" w:rsidRPr="002B72E7" w:rsidDel="006266AC">
          <w:rPr>
            <w:rtl/>
          </w:rPr>
          <w:delText>ك</w:delText>
        </w:r>
      </w:del>
      <w:ins w:id="7930" w:author="Mohsen" w:date="2019-03-17T16:48:00Z">
        <w:r w:rsidR="006266AC">
          <w:rPr>
            <w:rtl/>
          </w:rPr>
          <w:t>ک</w:t>
        </w:r>
      </w:ins>
      <w:r w:rsidR="008412CC" w:rsidRPr="002B72E7">
        <w:rPr>
          <w:rtl/>
        </w:rPr>
        <w:t xml:space="preserve">ترولیت را کاهش </w:t>
      </w:r>
      <w:r w:rsidR="000B0AD8" w:rsidRPr="002B72E7">
        <w:rPr>
          <w:rtl/>
        </w:rPr>
        <w:t>م</w:t>
      </w:r>
      <w:r w:rsidR="000B0AD8" w:rsidRPr="002B72E7">
        <w:rPr>
          <w:rFonts w:hint="cs"/>
          <w:rtl/>
        </w:rPr>
        <w:t>ی‌دهد</w:t>
      </w:r>
      <w:r w:rsidR="008412CC" w:rsidRPr="002B72E7">
        <w:rPr>
          <w:rtl/>
        </w:rPr>
        <w:t xml:space="preserve"> و از انحلال کاتد در ال</w:t>
      </w:r>
      <w:del w:id="7931" w:author="Mohsen" w:date="2019-03-17T16:48:00Z">
        <w:r w:rsidR="008412CC" w:rsidRPr="002B72E7" w:rsidDel="006266AC">
          <w:rPr>
            <w:rtl/>
          </w:rPr>
          <w:delText>ك</w:delText>
        </w:r>
      </w:del>
      <w:ins w:id="7932" w:author="Mohsen" w:date="2019-03-17T16:48:00Z">
        <w:r w:rsidR="006266AC">
          <w:rPr>
            <w:rtl/>
          </w:rPr>
          <w:t>ک</w:t>
        </w:r>
      </w:ins>
      <w:r w:rsidR="008412CC" w:rsidRPr="002B72E7">
        <w:rPr>
          <w:rtl/>
        </w:rPr>
        <w:t xml:space="preserve">ترولیت </w:t>
      </w:r>
      <w:r w:rsidR="000B0AD8" w:rsidRPr="002B72E7">
        <w:rPr>
          <w:rtl/>
        </w:rPr>
        <w:t>م</w:t>
      </w:r>
      <w:r w:rsidR="000B0AD8" w:rsidRPr="002B72E7">
        <w:rPr>
          <w:rFonts w:hint="cs"/>
          <w:rtl/>
        </w:rPr>
        <w:t>ی‌کاهد</w:t>
      </w:r>
      <w:r w:rsidR="008412CC" w:rsidRPr="002B72E7">
        <w:t>.</w:t>
      </w:r>
      <w:r w:rsidR="008412CC" w:rsidRPr="002B72E7">
        <w:rPr>
          <w:rtl/>
        </w:rPr>
        <w:t xml:space="preserve"> ال</w:t>
      </w:r>
      <w:del w:id="7933" w:author="Mohsen" w:date="2019-03-17T16:48:00Z">
        <w:r w:rsidR="008412CC" w:rsidRPr="002B72E7" w:rsidDel="006266AC">
          <w:rPr>
            <w:rtl/>
          </w:rPr>
          <w:delText>ك</w:delText>
        </w:r>
      </w:del>
      <w:ins w:id="7934" w:author="Mohsen" w:date="2019-03-17T16:48:00Z">
        <w:r w:rsidR="006266AC">
          <w:rPr>
            <w:rtl/>
          </w:rPr>
          <w:t>ک</w:t>
        </w:r>
      </w:ins>
      <w:r w:rsidR="008412CC" w:rsidRPr="002B72E7">
        <w:rPr>
          <w:rtl/>
        </w:rPr>
        <w:t>ترولیت دارای رسانایی یونی بالایی است و نسبت به گازها نفوذناپذیر است</w:t>
      </w:r>
      <w:r w:rsidR="008412CC" w:rsidRPr="002B72E7">
        <w:t>.</w:t>
      </w:r>
    </w:p>
    <w:p w14:paraId="7FC5B600" w14:textId="1FDB9D88" w:rsidR="008412CC" w:rsidRDefault="00B820CB" w:rsidP="00CE08F1">
      <w:pPr>
        <w:pStyle w:val="payannameh"/>
        <w:tabs>
          <w:tab w:val="left" w:pos="567"/>
          <w:tab w:val="left" w:pos="1395"/>
          <w:tab w:val="left" w:pos="7371"/>
        </w:tabs>
        <w:spacing w:line="240" w:lineRule="auto"/>
        <w:jc w:val="both"/>
        <w:rPr>
          <w:rtl/>
        </w:rPr>
      </w:pPr>
      <w:r>
        <w:rPr>
          <w:rtl/>
        </w:rPr>
        <w:tab/>
      </w:r>
      <w:r w:rsidR="008412CC" w:rsidRPr="002B72E7">
        <w:rPr>
          <w:rtl/>
        </w:rPr>
        <w:t xml:space="preserve">نقطه ذوب اکسیدهای یونی، بالاتر از </w:t>
      </w:r>
      <w:del w:id="7935" w:author="Mohsen Jafarinejad" w:date="2019-05-11T10:50:00Z">
        <w:r w:rsidR="008412CC" w:rsidRPr="002B72E7" w:rsidDel="002D6158">
          <w:delText>1000</w:delText>
        </w:r>
        <w:r w:rsidR="008412CC" w:rsidRPr="002B72E7" w:rsidDel="002D6158">
          <w:rPr>
            <w:rtl/>
          </w:rPr>
          <w:delText xml:space="preserve"> </w:delText>
        </w:r>
      </w:del>
      <w:ins w:id="7936" w:author="Mohsen Jafarinejad" w:date="2019-05-11T10:50:00Z">
        <w:r w:rsidR="002D6158">
          <w:rPr>
            <w:rFonts w:hint="cs"/>
            <w:rtl/>
          </w:rPr>
          <w:t>1000</w:t>
        </w:r>
        <w:r w:rsidR="002D6158" w:rsidRPr="002B72E7">
          <w:rPr>
            <w:rtl/>
          </w:rPr>
          <w:t xml:space="preserve"> </w:t>
        </w:r>
      </w:ins>
      <w:r w:rsidR="008412CC" w:rsidRPr="002B72E7">
        <w:rPr>
          <w:rtl/>
        </w:rPr>
        <w:t xml:space="preserve">درجه است و نقطه ذوب </w:t>
      </w:r>
      <w:r w:rsidR="000B0AD8" w:rsidRPr="002B72E7">
        <w:rPr>
          <w:rtl/>
        </w:rPr>
        <w:t>نمک‌ها</w:t>
      </w:r>
      <w:r w:rsidR="000B0AD8" w:rsidRPr="002B72E7">
        <w:rPr>
          <w:rFonts w:hint="cs"/>
          <w:rtl/>
        </w:rPr>
        <w:t>ی</w:t>
      </w:r>
      <w:r w:rsidR="008412CC" w:rsidRPr="002B72E7">
        <w:rPr>
          <w:rtl/>
        </w:rPr>
        <w:t xml:space="preserve"> دارای آنیون</w:t>
      </w:r>
      <w:r w:rsidR="00A278A9">
        <w:rPr>
          <w:rStyle w:val="FootnoteReference"/>
          <w:rtl/>
        </w:rPr>
        <w:footnoteReference w:id="5"/>
      </w:r>
      <w:r w:rsidR="008412CC" w:rsidRPr="002B72E7">
        <w:rPr>
          <w:rtl/>
        </w:rPr>
        <w:t xml:space="preserve"> اکسیژن مثل </w:t>
      </w:r>
      <w:r w:rsidR="000B0AD8" w:rsidRPr="002B72E7">
        <w:rPr>
          <w:rtl/>
        </w:rPr>
        <w:t>ن</w:t>
      </w:r>
      <w:r w:rsidR="000B0AD8" w:rsidRPr="002B72E7">
        <w:rPr>
          <w:rFonts w:hint="cs"/>
          <w:rtl/>
        </w:rPr>
        <w:t>یترات‌ها</w:t>
      </w:r>
      <w:r w:rsidR="008412CC" w:rsidRPr="002B72E7">
        <w:rPr>
          <w:rtl/>
        </w:rPr>
        <w:t>،</w:t>
      </w:r>
      <w:r w:rsidR="000B0AD8" w:rsidRPr="002B72E7">
        <w:rPr>
          <w:rtl/>
        </w:rPr>
        <w:t xml:space="preserve"> سولفات‌ها</w:t>
      </w:r>
      <w:r w:rsidR="008412CC" w:rsidRPr="002B72E7">
        <w:rPr>
          <w:rtl/>
        </w:rPr>
        <w:t xml:space="preserve"> و </w:t>
      </w:r>
      <w:r w:rsidR="000B0AD8" w:rsidRPr="002B72E7">
        <w:rPr>
          <w:rtl/>
        </w:rPr>
        <w:t>کربنات‌ها</w:t>
      </w:r>
      <w:r w:rsidR="008412CC" w:rsidRPr="002B72E7">
        <w:rPr>
          <w:rtl/>
        </w:rPr>
        <w:t xml:space="preserve"> </w:t>
      </w:r>
      <w:r w:rsidR="000B0AD8" w:rsidRPr="002B72E7">
        <w:rPr>
          <w:rtl/>
        </w:rPr>
        <w:t>پا</w:t>
      </w:r>
      <w:r w:rsidR="000B0AD8" w:rsidRPr="002B72E7">
        <w:rPr>
          <w:rFonts w:hint="cs"/>
          <w:rtl/>
        </w:rPr>
        <w:t>یین‌تر</w:t>
      </w:r>
      <w:r w:rsidR="008412CC" w:rsidRPr="002B72E7">
        <w:rPr>
          <w:rtl/>
        </w:rPr>
        <w:t xml:space="preserve"> از این مقدار است </w:t>
      </w:r>
      <w:r w:rsidR="000B0AD8" w:rsidRPr="002B72E7">
        <w:t xml:space="preserve">) </w:t>
      </w:r>
      <w:r w:rsidR="000B0AD8" w:rsidRPr="002B72E7">
        <w:rPr>
          <w:rtl/>
        </w:rPr>
        <w:t>حدود 600</w:t>
      </w:r>
      <w:r w:rsidR="008412CC" w:rsidRPr="002B72E7">
        <w:rPr>
          <w:rtl/>
        </w:rPr>
        <w:t xml:space="preserve"> تا 800 درجه</w:t>
      </w:r>
      <w:r w:rsidR="000B0AD8" w:rsidRPr="002B72E7">
        <w:t>(</w:t>
      </w:r>
      <w:ins w:id="7937" w:author="Mohsen Jafarinejad" w:date="2019-05-11T10:50:00Z">
        <w:r w:rsidR="002D6158">
          <w:rPr>
            <w:rFonts w:hint="cs"/>
            <w:rtl/>
          </w:rPr>
          <w:t xml:space="preserve"> </w:t>
        </w:r>
      </w:ins>
      <w:r w:rsidR="008412CC" w:rsidRPr="002B72E7">
        <w:rPr>
          <w:rtl/>
        </w:rPr>
        <w:t>بر همین اساس با توجه به این</w:t>
      </w:r>
      <w:del w:id="7938" w:author="Mohsen" w:date="2019-03-17T16:48:00Z">
        <w:r w:rsidR="008412CC" w:rsidRPr="002B72E7" w:rsidDel="006266AC">
          <w:rPr>
            <w:rtl/>
          </w:rPr>
          <w:delText>ك</w:delText>
        </w:r>
      </w:del>
      <w:ins w:id="7939" w:author="Mohsen" w:date="2019-03-17T16:48:00Z">
        <w:r w:rsidR="006266AC">
          <w:rPr>
            <w:rtl/>
          </w:rPr>
          <w:t>ک</w:t>
        </w:r>
      </w:ins>
      <w:r w:rsidR="008412CC" w:rsidRPr="002B72E7">
        <w:rPr>
          <w:rtl/>
        </w:rPr>
        <w:t>ه ال</w:t>
      </w:r>
      <w:del w:id="7940" w:author="Mohsen" w:date="2019-03-17T16:48:00Z">
        <w:r w:rsidR="008412CC" w:rsidRPr="002B72E7" w:rsidDel="006266AC">
          <w:rPr>
            <w:rtl/>
          </w:rPr>
          <w:delText>ك</w:delText>
        </w:r>
      </w:del>
      <w:ins w:id="7941" w:author="Mohsen" w:date="2019-03-17T16:48:00Z">
        <w:r w:rsidR="006266AC">
          <w:rPr>
            <w:rtl/>
          </w:rPr>
          <w:t>ک</w:t>
        </w:r>
      </w:ins>
      <w:r w:rsidR="008412CC" w:rsidRPr="002B72E7">
        <w:rPr>
          <w:rtl/>
        </w:rPr>
        <w:t xml:space="preserve">ترولیت به کار رفته در این نوع </w:t>
      </w:r>
      <w:r w:rsidR="000B0AD8" w:rsidRPr="002B72E7">
        <w:rPr>
          <w:rtl/>
        </w:rPr>
        <w:t>پ</w:t>
      </w:r>
      <w:r w:rsidR="000B0AD8" w:rsidRPr="002B72E7">
        <w:rPr>
          <w:rFonts w:hint="cs"/>
          <w:rtl/>
        </w:rPr>
        <w:t>یل‌ها</w:t>
      </w:r>
      <w:r w:rsidR="008412CC" w:rsidRPr="002B72E7">
        <w:rPr>
          <w:rtl/>
        </w:rPr>
        <w:t xml:space="preserve"> نمک دارای آنیون اکسیژن است، دمای عمل</w:t>
      </w:r>
      <w:del w:id="7942" w:author="Mohsen" w:date="2019-03-17T16:48:00Z">
        <w:r w:rsidR="008412CC" w:rsidRPr="002B72E7" w:rsidDel="006266AC">
          <w:rPr>
            <w:rtl/>
          </w:rPr>
          <w:delText>ك</w:delText>
        </w:r>
      </w:del>
      <w:ins w:id="7943" w:author="Mohsen" w:date="2019-03-17T16:48:00Z">
        <w:r w:rsidR="006266AC">
          <w:rPr>
            <w:rtl/>
          </w:rPr>
          <w:t>ک</w:t>
        </w:r>
      </w:ins>
      <w:r w:rsidR="008412CC" w:rsidRPr="002B72E7">
        <w:rPr>
          <w:rtl/>
        </w:rPr>
        <w:t xml:space="preserve">رد </w:t>
      </w:r>
      <w:r w:rsidR="000B0AD8" w:rsidRPr="002B72E7">
        <w:rPr>
          <w:rtl/>
        </w:rPr>
        <w:t>آن‌ها</w:t>
      </w:r>
      <w:r w:rsidR="008412CC" w:rsidRPr="002B72E7">
        <w:rPr>
          <w:rtl/>
        </w:rPr>
        <w:t xml:space="preserve"> بین</w:t>
      </w:r>
      <w:r w:rsidR="000B0AD8" w:rsidRPr="002B72E7">
        <w:rPr>
          <w:rtl/>
        </w:rPr>
        <w:t xml:space="preserve"> </w:t>
      </w:r>
      <w:r w:rsidR="008412CC" w:rsidRPr="002B72E7">
        <w:rPr>
          <w:rtl/>
        </w:rPr>
        <w:t>600 تا 800 درجه است که در این دما ال</w:t>
      </w:r>
      <w:del w:id="7944" w:author="Mohsen" w:date="2019-03-17T16:48:00Z">
        <w:r w:rsidR="008412CC" w:rsidRPr="002B72E7" w:rsidDel="006266AC">
          <w:rPr>
            <w:rtl/>
          </w:rPr>
          <w:delText>ك</w:delText>
        </w:r>
      </w:del>
      <w:ins w:id="7945" w:author="Mohsen" w:date="2019-03-17T16:48:00Z">
        <w:r w:rsidR="006266AC">
          <w:rPr>
            <w:rtl/>
          </w:rPr>
          <w:t>ک</w:t>
        </w:r>
      </w:ins>
      <w:r w:rsidR="008412CC" w:rsidRPr="002B72E7">
        <w:rPr>
          <w:rtl/>
        </w:rPr>
        <w:t>ترولیت به صورت مذاب رسانای یون است. برای فعال بودن ال</w:t>
      </w:r>
      <w:del w:id="7946" w:author="Mohsen" w:date="2019-03-17T16:48:00Z">
        <w:r w:rsidR="008412CC" w:rsidRPr="002B72E7" w:rsidDel="006266AC">
          <w:rPr>
            <w:rtl/>
          </w:rPr>
          <w:delText>ك</w:delText>
        </w:r>
      </w:del>
      <w:ins w:id="7947" w:author="Mohsen" w:date="2019-03-17T16:48:00Z">
        <w:r w:rsidR="006266AC">
          <w:rPr>
            <w:rtl/>
          </w:rPr>
          <w:t>ک</w:t>
        </w:r>
      </w:ins>
      <w:r w:rsidR="008412CC" w:rsidRPr="002B72E7">
        <w:rPr>
          <w:rtl/>
        </w:rPr>
        <w:t>ترولیت لازم است که دمای عمل</w:t>
      </w:r>
      <w:del w:id="7948" w:author="Mohsen" w:date="2019-03-17T16:48:00Z">
        <w:r w:rsidR="008412CC" w:rsidRPr="002B72E7" w:rsidDel="006266AC">
          <w:rPr>
            <w:rtl/>
          </w:rPr>
          <w:delText>ك</w:delText>
        </w:r>
      </w:del>
      <w:ins w:id="7949" w:author="Mohsen" w:date="2019-03-17T16:48:00Z">
        <w:r w:rsidR="006266AC">
          <w:rPr>
            <w:rtl/>
          </w:rPr>
          <w:t>ک</w:t>
        </w:r>
      </w:ins>
      <w:r w:rsidR="008412CC" w:rsidRPr="002B72E7">
        <w:rPr>
          <w:rtl/>
        </w:rPr>
        <w:t>رد آن بالا نگه</w:t>
      </w:r>
      <w:ins w:id="7950" w:author="Mohsen Jafarinejad" w:date="2019-05-11T10:50:00Z">
        <w:r w:rsidR="002D6158">
          <w:rPr>
            <w:rFonts w:hint="cs"/>
            <w:rtl/>
          </w:rPr>
          <w:t>‌</w:t>
        </w:r>
      </w:ins>
      <w:r w:rsidR="008412CC" w:rsidRPr="002B72E7">
        <w:rPr>
          <w:rtl/>
        </w:rPr>
        <w:t xml:space="preserve">داشته شود و برای سرد </w:t>
      </w:r>
      <w:r w:rsidR="00AC217A" w:rsidRPr="002B72E7">
        <w:rPr>
          <w:rtl/>
        </w:rPr>
        <w:t>ک</w:t>
      </w:r>
      <w:r w:rsidR="008412CC" w:rsidRPr="002B72E7">
        <w:rPr>
          <w:rtl/>
        </w:rPr>
        <w:t xml:space="preserve">ردن </w:t>
      </w:r>
      <w:r w:rsidR="00AC217A" w:rsidRPr="002B72E7">
        <w:rPr>
          <w:rtl/>
        </w:rPr>
        <w:t>نق</w:t>
      </w:r>
      <w:r w:rsidR="008412CC" w:rsidRPr="002B72E7">
        <w:rPr>
          <w:rtl/>
        </w:rPr>
        <w:t xml:space="preserve">اط </w:t>
      </w:r>
      <w:r w:rsidR="00AC217A" w:rsidRPr="002B72E7">
        <w:rPr>
          <w:rtl/>
        </w:rPr>
        <w:t>حس</w:t>
      </w:r>
      <w:r w:rsidR="008412CC" w:rsidRPr="002B72E7">
        <w:rPr>
          <w:rtl/>
        </w:rPr>
        <w:t xml:space="preserve">اس </w:t>
      </w:r>
      <w:r w:rsidR="00AC217A" w:rsidRPr="002B72E7">
        <w:rPr>
          <w:rtl/>
        </w:rPr>
        <w:t>ب</w:t>
      </w:r>
      <w:r w:rsidR="008412CC" w:rsidRPr="002B72E7">
        <w:rPr>
          <w:rtl/>
        </w:rPr>
        <w:t>ه گرما، حجم</w:t>
      </w:r>
      <w:r w:rsidR="008907FD">
        <w:rPr>
          <w:rtl/>
        </w:rPr>
        <w:t xml:space="preserve"> زیادی از هوا از کاتد عبور داد</w:t>
      </w:r>
      <w:r w:rsidR="008907FD">
        <w:rPr>
          <w:rFonts w:hint="cs"/>
          <w:rtl/>
        </w:rPr>
        <w:t>ه می‌شود</w:t>
      </w:r>
      <w:sdt>
        <w:sdtPr>
          <w:rPr>
            <w:rtl/>
          </w:rPr>
          <w:id w:val="144402382"/>
          <w:citation/>
        </w:sdtPr>
        <w:sdtEndPr/>
        <w:sdtContent>
          <w:r w:rsidR="0011100B">
            <w:rPr>
              <w:rStyle w:val="tgc"/>
              <w:rtl/>
            </w:rPr>
            <w:fldChar w:fldCharType="begin"/>
          </w:r>
          <w:r w:rsidR="00873ECA">
            <w:rPr>
              <w:rStyle w:val="tgc"/>
            </w:rPr>
            <w:instrText xml:space="preserve">CITATION 2 \l 1065 </w:instrText>
          </w:r>
          <w:r w:rsidR="0011100B">
            <w:rPr>
              <w:rStyle w:val="tgc"/>
              <w:rtl/>
            </w:rPr>
            <w:fldChar w:fldCharType="separate"/>
          </w:r>
          <w:r w:rsidR="00F81795">
            <w:rPr>
              <w:rStyle w:val="tgc"/>
              <w:noProof/>
              <w:rtl/>
            </w:rPr>
            <w:t xml:space="preserve"> </w:t>
          </w:r>
          <w:r w:rsidR="00F81795">
            <w:rPr>
              <w:noProof/>
            </w:rPr>
            <w:t>[1]</w:t>
          </w:r>
          <w:r w:rsidR="0011100B">
            <w:rPr>
              <w:rStyle w:val="tgc"/>
              <w:rtl/>
            </w:rPr>
            <w:fldChar w:fldCharType="end"/>
          </w:r>
        </w:sdtContent>
      </w:sdt>
      <w:r w:rsidR="008907FD">
        <w:rPr>
          <w:rFonts w:hint="cs"/>
          <w:rtl/>
        </w:rPr>
        <w:t>.</w:t>
      </w:r>
      <w:r w:rsidR="00A278A9">
        <w:rPr>
          <w:rFonts w:hint="cs"/>
          <w:rtl/>
        </w:rPr>
        <w:t xml:space="preserve"> </w:t>
      </w:r>
      <w:r w:rsidR="008412CC" w:rsidRPr="002B72E7">
        <w:rPr>
          <w:rtl/>
        </w:rPr>
        <w:t xml:space="preserve">در این </w:t>
      </w:r>
      <w:r w:rsidR="000B0AD8" w:rsidRPr="002B72E7">
        <w:rPr>
          <w:rtl/>
        </w:rPr>
        <w:t>پ</w:t>
      </w:r>
      <w:r w:rsidR="000B0AD8" w:rsidRPr="002B72E7">
        <w:rPr>
          <w:rFonts w:hint="cs"/>
          <w:rtl/>
        </w:rPr>
        <w:t>یل‌ها</w:t>
      </w:r>
      <w:r w:rsidR="008412CC" w:rsidRPr="002B72E7">
        <w:rPr>
          <w:rtl/>
        </w:rPr>
        <w:t xml:space="preserve"> ال</w:t>
      </w:r>
      <w:del w:id="7951" w:author="Mohsen" w:date="2019-03-17T16:48:00Z">
        <w:r w:rsidR="008412CC" w:rsidRPr="002B72E7" w:rsidDel="006266AC">
          <w:rPr>
            <w:rtl/>
          </w:rPr>
          <w:delText>ك</w:delText>
        </w:r>
      </w:del>
      <w:ins w:id="7952" w:author="Mohsen" w:date="2019-03-17T16:48:00Z">
        <w:r w:rsidR="006266AC">
          <w:rPr>
            <w:rtl/>
          </w:rPr>
          <w:t>ک</w:t>
        </w:r>
      </w:ins>
      <w:r w:rsidR="008412CC" w:rsidRPr="002B72E7">
        <w:rPr>
          <w:rtl/>
        </w:rPr>
        <w:t>ترولیت به روش آغشته</w:t>
      </w:r>
      <w:del w:id="7953" w:author="Mohsen Jafarinejad" w:date="2019-05-11T10:51:00Z">
        <w:r w:rsidR="008412CC" w:rsidRPr="002B72E7" w:rsidDel="002D6158">
          <w:rPr>
            <w:rtl/>
          </w:rPr>
          <w:delText xml:space="preserve"> </w:delText>
        </w:r>
      </w:del>
      <w:ins w:id="7954" w:author="Mohsen Jafarinejad" w:date="2019-05-11T10:51:00Z">
        <w:r w:rsidR="002D6158">
          <w:rPr>
            <w:rFonts w:hint="cs"/>
            <w:rtl/>
          </w:rPr>
          <w:t>‌</w:t>
        </w:r>
      </w:ins>
      <w:r w:rsidR="008412CC" w:rsidRPr="002B72E7">
        <w:rPr>
          <w:rtl/>
        </w:rPr>
        <w:t>سازی روی بدنه متخلخل ماتریس سرامی</w:t>
      </w:r>
      <w:del w:id="7955" w:author="Mohsen" w:date="2019-03-17T16:48:00Z">
        <w:r w:rsidR="008412CC" w:rsidRPr="002B72E7" w:rsidDel="006266AC">
          <w:rPr>
            <w:rtl/>
          </w:rPr>
          <w:delText>ك</w:delText>
        </w:r>
      </w:del>
      <w:ins w:id="7956" w:author="Mohsen" w:date="2019-03-17T16:48:00Z">
        <w:r w:rsidR="006266AC">
          <w:rPr>
            <w:rtl/>
          </w:rPr>
          <w:t>ک</w:t>
        </w:r>
      </w:ins>
      <w:r w:rsidR="008412CC" w:rsidRPr="002B72E7">
        <w:rPr>
          <w:rtl/>
        </w:rPr>
        <w:t xml:space="preserve">ی آلومینات لیتیم پوشش داده </w:t>
      </w:r>
      <w:r w:rsidR="000B0AD8" w:rsidRPr="002B72E7">
        <w:rPr>
          <w:rtl/>
        </w:rPr>
        <w:t>م</w:t>
      </w:r>
      <w:r w:rsidR="000B0AD8" w:rsidRPr="002B72E7">
        <w:rPr>
          <w:rFonts w:hint="cs"/>
          <w:rtl/>
        </w:rPr>
        <w:t>ی‌شود</w:t>
      </w:r>
      <w:del w:id="7957" w:author="Mohsen Jafarinejad" w:date="2019-05-11T10:51:00Z">
        <w:r w:rsidR="008412CC" w:rsidRPr="002B72E7" w:rsidDel="002D6158">
          <w:rPr>
            <w:rtl/>
          </w:rPr>
          <w:delText xml:space="preserve"> </w:delText>
        </w:r>
      </w:del>
      <w:ins w:id="7958" w:author="Mohsen Jafarinejad" w:date="2019-05-11T10:51:00Z">
        <w:r w:rsidR="002D6158">
          <w:rPr>
            <w:rFonts w:hint="cs"/>
            <w:rtl/>
          </w:rPr>
          <w:t xml:space="preserve">، </w:t>
        </w:r>
      </w:ins>
      <w:r w:rsidR="008412CC" w:rsidRPr="002B72E7">
        <w:rPr>
          <w:rtl/>
        </w:rPr>
        <w:t>اگر ماتریس سرامی</w:t>
      </w:r>
      <w:del w:id="7959" w:author="Mohsen" w:date="2019-03-17T16:48:00Z">
        <w:r w:rsidR="008412CC" w:rsidRPr="002B72E7" w:rsidDel="006266AC">
          <w:rPr>
            <w:rtl/>
          </w:rPr>
          <w:delText>ك</w:delText>
        </w:r>
      </w:del>
      <w:ins w:id="7960" w:author="Mohsen" w:date="2019-03-17T16:48:00Z">
        <w:r w:rsidR="006266AC">
          <w:rPr>
            <w:rtl/>
          </w:rPr>
          <w:t>ک</w:t>
        </w:r>
      </w:ins>
      <w:r w:rsidR="008412CC" w:rsidRPr="002B72E7">
        <w:rPr>
          <w:rtl/>
        </w:rPr>
        <w:t xml:space="preserve">ی </w:t>
      </w:r>
      <w:r w:rsidR="000B0AD8" w:rsidRPr="002B72E7">
        <w:rPr>
          <w:rtl/>
        </w:rPr>
        <w:t>پ</w:t>
      </w:r>
      <w:r w:rsidR="000B0AD8" w:rsidRPr="002B72E7">
        <w:rPr>
          <w:rFonts w:hint="cs"/>
          <w:rtl/>
        </w:rPr>
        <w:t>یل‌های</w:t>
      </w:r>
      <w:r w:rsidR="008412CC" w:rsidRPr="002B72E7">
        <w:rPr>
          <w:rtl/>
        </w:rPr>
        <w:t xml:space="preserve"> سوختی کربنات مذاب در معرض </w:t>
      </w:r>
      <w:r w:rsidR="000B0AD8" w:rsidRPr="002B72E7">
        <w:rPr>
          <w:rtl/>
        </w:rPr>
        <w:t>تنش‌ها</w:t>
      </w:r>
      <w:r w:rsidR="000B0AD8" w:rsidRPr="002B72E7">
        <w:rPr>
          <w:rFonts w:hint="cs"/>
          <w:rtl/>
        </w:rPr>
        <w:t>ی</w:t>
      </w:r>
      <w:r w:rsidR="008412CC" w:rsidRPr="002B72E7">
        <w:rPr>
          <w:rtl/>
        </w:rPr>
        <w:t xml:space="preserve"> حرارتی و م</w:t>
      </w:r>
      <w:del w:id="7961" w:author="Mohsen" w:date="2019-03-17T16:48:00Z">
        <w:r w:rsidR="008412CC" w:rsidRPr="002B72E7" w:rsidDel="006266AC">
          <w:rPr>
            <w:rtl/>
          </w:rPr>
          <w:delText>ك</w:delText>
        </w:r>
      </w:del>
      <w:ins w:id="7962" w:author="Mohsen" w:date="2019-03-17T16:48:00Z">
        <w:r w:rsidR="006266AC">
          <w:rPr>
            <w:rtl/>
          </w:rPr>
          <w:t>ک</w:t>
        </w:r>
      </w:ins>
      <w:r w:rsidR="008412CC" w:rsidRPr="002B72E7">
        <w:rPr>
          <w:rtl/>
        </w:rPr>
        <w:t>انی</w:t>
      </w:r>
      <w:del w:id="7963" w:author="Mohsen" w:date="2019-03-17T16:48:00Z">
        <w:r w:rsidR="008412CC" w:rsidRPr="002B72E7" w:rsidDel="006266AC">
          <w:rPr>
            <w:rtl/>
          </w:rPr>
          <w:delText>ك</w:delText>
        </w:r>
      </w:del>
      <w:ins w:id="7964" w:author="Mohsen" w:date="2019-03-17T16:48:00Z">
        <w:r w:rsidR="006266AC">
          <w:rPr>
            <w:rtl/>
          </w:rPr>
          <w:t>ک</w:t>
        </w:r>
      </w:ins>
      <w:r w:rsidR="008412CC" w:rsidRPr="002B72E7">
        <w:rPr>
          <w:rtl/>
        </w:rPr>
        <w:t>ی قرار بگیرد،</w:t>
      </w:r>
      <w:ins w:id="7965" w:author="Mohsen Jafarinejad" w:date="2019-05-11T10:51:00Z">
        <w:r w:rsidR="002D6158">
          <w:rPr>
            <w:rFonts w:hint="cs"/>
            <w:rtl/>
          </w:rPr>
          <w:t xml:space="preserve"> </w:t>
        </w:r>
      </w:ins>
      <w:r w:rsidR="008412CC" w:rsidRPr="002B72E7">
        <w:rPr>
          <w:rtl/>
        </w:rPr>
        <w:t xml:space="preserve"> </w:t>
      </w:r>
      <w:r w:rsidR="000B0AD8" w:rsidRPr="002B72E7">
        <w:rPr>
          <w:rtl/>
        </w:rPr>
        <w:t>م</w:t>
      </w:r>
      <w:r w:rsidR="000B0AD8" w:rsidRPr="002B72E7">
        <w:rPr>
          <w:rFonts w:hint="cs"/>
          <w:rtl/>
        </w:rPr>
        <w:t>ی‌شکند</w:t>
      </w:r>
      <w:r w:rsidR="008412CC" w:rsidRPr="002B72E7">
        <w:rPr>
          <w:rtl/>
        </w:rPr>
        <w:t xml:space="preserve"> و باع</w:t>
      </w:r>
      <w:ins w:id="7966" w:author="Mohsen Jafarinejad" w:date="2019-05-11T10:51:00Z">
        <w:r w:rsidR="002D6158">
          <w:rPr>
            <w:rFonts w:hint="cs"/>
            <w:rtl/>
          </w:rPr>
          <w:t>ث</w:t>
        </w:r>
      </w:ins>
      <w:r w:rsidR="008412CC" w:rsidRPr="002B72E7">
        <w:rPr>
          <w:rtl/>
        </w:rPr>
        <w:t xml:space="preserve"> نشت سوخت و اکسیدان و در نتیجه کاهش بازدهی و عمر پیل </w:t>
      </w:r>
      <w:r w:rsidR="000B0AD8" w:rsidRPr="002B72E7">
        <w:rPr>
          <w:rtl/>
        </w:rPr>
        <w:t>م</w:t>
      </w:r>
      <w:r w:rsidR="000B0AD8" w:rsidRPr="002B72E7">
        <w:rPr>
          <w:rFonts w:hint="cs"/>
          <w:rtl/>
        </w:rPr>
        <w:t>ی‌گردد</w:t>
      </w:r>
      <w:r w:rsidR="008412CC" w:rsidRPr="002B72E7">
        <w:rPr>
          <w:rtl/>
        </w:rPr>
        <w:t>.</w:t>
      </w:r>
    </w:p>
    <w:p w14:paraId="337D1E9B" w14:textId="77777777" w:rsidR="008907FD" w:rsidRPr="002B72E7" w:rsidRDefault="008907FD" w:rsidP="005E409E">
      <w:pPr>
        <w:pStyle w:val="payannameh"/>
        <w:tabs>
          <w:tab w:val="left" w:pos="1395"/>
          <w:tab w:val="left" w:pos="7371"/>
        </w:tabs>
        <w:spacing w:line="240" w:lineRule="auto"/>
        <w:jc w:val="both"/>
        <w:rPr>
          <w:rtl/>
        </w:rPr>
      </w:pPr>
    </w:p>
    <w:p w14:paraId="5EE41177" w14:textId="77777777" w:rsidR="008412CC" w:rsidRPr="002B72E7" w:rsidRDefault="008412CC" w:rsidP="005E409E">
      <w:pPr>
        <w:pStyle w:val="payannameh"/>
        <w:tabs>
          <w:tab w:val="left" w:pos="0"/>
          <w:tab w:val="left" w:pos="7371"/>
        </w:tabs>
        <w:spacing w:line="240" w:lineRule="auto"/>
        <w:jc w:val="center"/>
        <w:rPr>
          <w:rtl/>
        </w:rPr>
      </w:pPr>
      <w:r w:rsidRPr="002B72E7">
        <w:rPr>
          <w:noProof/>
          <w:rtl/>
          <w:lang w:bidi="ar-SA"/>
        </w:rPr>
        <w:lastRenderedPageBreak/>
        <w:drawing>
          <wp:inline distT="0" distB="0" distL="0" distR="0" wp14:anchorId="24A26EFE" wp14:editId="5BAD308A">
            <wp:extent cx="2009507" cy="1624657"/>
            <wp:effectExtent l="0" t="0" r="0" b="0"/>
            <wp:docPr id="6" name="Picture 6" descr="C:\Users\Mohsen\Desktop\pillsookhti\فصل اول\mc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sen\Desktop\pillsookhti\فصل اول\mcfc.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32484" cy="1643234"/>
                    </a:xfrm>
                    <a:prstGeom prst="rect">
                      <a:avLst/>
                    </a:prstGeom>
                    <a:noFill/>
                    <a:ln>
                      <a:noFill/>
                    </a:ln>
                  </pic:spPr>
                </pic:pic>
              </a:graphicData>
            </a:graphic>
          </wp:inline>
        </w:drawing>
      </w:r>
    </w:p>
    <w:p w14:paraId="6E7ED89F" w14:textId="1DE1B6A7" w:rsidR="008412CC" w:rsidRPr="008907FD" w:rsidRDefault="008412CC" w:rsidP="00CF0011">
      <w:pPr>
        <w:pStyle w:val="a4"/>
        <w:rPr>
          <w:rtl/>
        </w:rPr>
      </w:pPr>
      <w:bookmarkStart w:id="7967" w:name="_Toc8551008"/>
      <w:r w:rsidRPr="008907FD">
        <w:rPr>
          <w:rtl/>
        </w:rPr>
        <w:t>شماتیک پیل کربنات مذاب</w:t>
      </w:r>
      <w:ins w:id="7968" w:author="Mohsen Jafarinejad" w:date="2019-04-06T08:46:00Z">
        <w:r w:rsidR="00A11F99" w:rsidRPr="00A11F99">
          <w:rPr>
            <w:rtl/>
          </w:rPr>
          <w:t xml:space="preserve"> </w:t>
        </w:r>
      </w:ins>
      <w:customXmlInsRangeStart w:id="7969" w:author="Mohsen Jafarinejad" w:date="2019-04-06T08:46:00Z"/>
      <w:sdt>
        <w:sdtPr>
          <w:rPr>
            <w:rtl/>
          </w:rPr>
          <w:id w:val="-222135012"/>
          <w:citation/>
        </w:sdtPr>
        <w:sdtEndPr/>
        <w:sdtContent>
          <w:customXmlInsRangeEnd w:id="7969"/>
          <w:ins w:id="7970" w:author="Mohsen Jafarinejad" w:date="2019-04-06T08:46:00Z">
            <w:r w:rsidR="00A11F99">
              <w:rPr>
                <w:rStyle w:val="tgc"/>
                <w:rtl/>
              </w:rPr>
              <w:fldChar w:fldCharType="begin"/>
            </w:r>
            <w:r w:rsidR="00A11F99">
              <w:rPr>
                <w:rStyle w:val="tgc"/>
              </w:rPr>
              <w:instrText xml:space="preserve">CITATION 1 \l 1065 </w:instrText>
            </w:r>
            <w:r w:rsidR="00A11F99">
              <w:rPr>
                <w:rStyle w:val="tgc"/>
                <w:rtl/>
              </w:rPr>
              <w:fldChar w:fldCharType="separate"/>
            </w:r>
          </w:ins>
          <w:r w:rsidR="00F81795" w:rsidRPr="00F81795">
            <w:rPr>
              <w:noProof/>
            </w:rPr>
            <w:t>[2]</w:t>
          </w:r>
          <w:ins w:id="7971" w:author="Mohsen Jafarinejad" w:date="2019-04-06T08:46:00Z">
            <w:r w:rsidR="00A11F99">
              <w:rPr>
                <w:rStyle w:val="tgc"/>
                <w:rtl/>
              </w:rPr>
              <w:fldChar w:fldCharType="end"/>
            </w:r>
          </w:ins>
          <w:customXmlInsRangeStart w:id="7972" w:author="Mohsen Jafarinejad" w:date="2019-04-06T08:46:00Z"/>
        </w:sdtContent>
      </w:sdt>
      <w:customXmlInsRangeEnd w:id="7972"/>
      <w:bookmarkEnd w:id="7967"/>
    </w:p>
    <w:p w14:paraId="1349362A" w14:textId="77777777" w:rsidR="008412CC" w:rsidRPr="008907FD" w:rsidRDefault="008412CC" w:rsidP="005E409E">
      <w:pPr>
        <w:pStyle w:val="payannameh"/>
        <w:tabs>
          <w:tab w:val="left" w:pos="828"/>
          <w:tab w:val="left" w:pos="7371"/>
        </w:tabs>
        <w:spacing w:line="240" w:lineRule="auto"/>
        <w:rPr>
          <w:b/>
          <w:bCs/>
          <w:rtl/>
        </w:rPr>
      </w:pPr>
      <w:r w:rsidRPr="008907FD">
        <w:rPr>
          <w:b/>
          <w:bCs/>
          <w:rtl/>
        </w:rPr>
        <w:t>مزایا</w:t>
      </w:r>
    </w:p>
    <w:p w14:paraId="7AAF9A08" w14:textId="77777777" w:rsidR="008412CC" w:rsidRPr="002B72E7" w:rsidRDefault="008412CC" w:rsidP="005E409E">
      <w:pPr>
        <w:pStyle w:val="payannameh"/>
        <w:tabs>
          <w:tab w:val="left" w:pos="828"/>
          <w:tab w:val="left" w:pos="7371"/>
        </w:tabs>
        <w:spacing w:line="240" w:lineRule="auto"/>
        <w:rPr>
          <w:rtl/>
        </w:rPr>
      </w:pPr>
      <w:r w:rsidRPr="002B72E7">
        <w:rPr>
          <w:rtl/>
        </w:rPr>
        <w:t>انعطاف پذیری در سوخت مصرفی</w:t>
      </w:r>
    </w:p>
    <w:p w14:paraId="3DB52EA0" w14:textId="77777777" w:rsidR="008412CC" w:rsidRPr="002B72E7" w:rsidRDefault="008412CC" w:rsidP="005E409E">
      <w:pPr>
        <w:pStyle w:val="payannameh"/>
        <w:tabs>
          <w:tab w:val="left" w:pos="828"/>
          <w:tab w:val="left" w:pos="7371"/>
        </w:tabs>
        <w:spacing w:line="240" w:lineRule="auto"/>
        <w:rPr>
          <w:rtl/>
        </w:rPr>
      </w:pPr>
      <w:r w:rsidRPr="002B72E7">
        <w:rPr>
          <w:rtl/>
        </w:rPr>
        <w:t>کاتالیست ارزان قیمت</w:t>
      </w:r>
    </w:p>
    <w:p w14:paraId="7A77A323" w14:textId="6B9F7E75" w:rsidR="0070490B" w:rsidRPr="002B72E7" w:rsidRDefault="008412CC" w:rsidP="005E409E">
      <w:pPr>
        <w:pStyle w:val="payannameh"/>
        <w:tabs>
          <w:tab w:val="left" w:pos="828"/>
          <w:tab w:val="left" w:pos="7371"/>
        </w:tabs>
        <w:spacing w:line="240" w:lineRule="auto"/>
      </w:pPr>
      <w:r w:rsidRPr="002B72E7">
        <w:rPr>
          <w:rtl/>
        </w:rPr>
        <w:t xml:space="preserve">کیفیت خوب حرارت تولیدی جهت </w:t>
      </w:r>
      <w:r w:rsidR="000B0AD8" w:rsidRPr="002B72E7">
        <w:rPr>
          <w:rtl/>
        </w:rPr>
        <w:t>س</w:t>
      </w:r>
      <w:r w:rsidR="000B0AD8" w:rsidRPr="002B72E7">
        <w:rPr>
          <w:rFonts w:hint="cs"/>
          <w:rtl/>
        </w:rPr>
        <w:t>یستم‌های</w:t>
      </w:r>
      <w:r w:rsidRPr="002B72E7">
        <w:rPr>
          <w:rtl/>
        </w:rPr>
        <w:t xml:space="preserve"> تولید همزمان برق و حرارت</w:t>
      </w:r>
    </w:p>
    <w:p w14:paraId="708AC7AC" w14:textId="7A540F00" w:rsidR="008907FD" w:rsidDel="004422F6" w:rsidRDefault="008907FD" w:rsidP="005E409E">
      <w:pPr>
        <w:pStyle w:val="payannameh"/>
        <w:tabs>
          <w:tab w:val="left" w:pos="828"/>
          <w:tab w:val="left" w:pos="7371"/>
        </w:tabs>
        <w:spacing w:line="240" w:lineRule="auto"/>
        <w:rPr>
          <w:del w:id="7973" w:author="Mohsen Jafarinejad" w:date="2019-05-08T15:20:00Z"/>
          <w:rtl/>
        </w:rPr>
      </w:pPr>
    </w:p>
    <w:p w14:paraId="0ECE10AD" w14:textId="77777777" w:rsidR="008907FD" w:rsidRDefault="008907FD" w:rsidP="005E409E">
      <w:pPr>
        <w:pStyle w:val="payannameh"/>
        <w:tabs>
          <w:tab w:val="left" w:pos="828"/>
          <w:tab w:val="left" w:pos="7371"/>
        </w:tabs>
        <w:spacing w:line="240" w:lineRule="auto"/>
        <w:rPr>
          <w:rtl/>
        </w:rPr>
      </w:pPr>
    </w:p>
    <w:p w14:paraId="753172D4" w14:textId="399B1DAC" w:rsidR="008412CC" w:rsidRPr="008907FD" w:rsidRDefault="008412CC" w:rsidP="005E409E">
      <w:pPr>
        <w:pStyle w:val="payannameh"/>
        <w:tabs>
          <w:tab w:val="left" w:pos="828"/>
          <w:tab w:val="left" w:pos="7371"/>
        </w:tabs>
        <w:spacing w:line="240" w:lineRule="auto"/>
        <w:rPr>
          <w:b/>
          <w:bCs/>
          <w:rtl/>
        </w:rPr>
      </w:pPr>
      <w:r w:rsidRPr="008907FD">
        <w:rPr>
          <w:b/>
          <w:bCs/>
          <w:rtl/>
        </w:rPr>
        <w:t>معایب</w:t>
      </w:r>
    </w:p>
    <w:p w14:paraId="050F16A5" w14:textId="77777777" w:rsidR="008412CC" w:rsidRPr="002B72E7" w:rsidRDefault="008412CC" w:rsidP="005E409E">
      <w:pPr>
        <w:pStyle w:val="payannameh"/>
        <w:tabs>
          <w:tab w:val="left" w:pos="828"/>
          <w:tab w:val="left" w:pos="7371"/>
        </w:tabs>
        <w:spacing w:line="240" w:lineRule="auto"/>
        <w:rPr>
          <w:rtl/>
        </w:rPr>
      </w:pPr>
      <w:r w:rsidRPr="002B72E7">
        <w:rPr>
          <w:rtl/>
        </w:rPr>
        <w:t>اهمیت کنترل چرخه دی اکسید کربن</w:t>
      </w:r>
    </w:p>
    <w:p w14:paraId="2EE47383" w14:textId="4737345C" w:rsidR="008412CC" w:rsidRPr="002B72E7" w:rsidRDefault="008412CC" w:rsidP="005E409E">
      <w:pPr>
        <w:pStyle w:val="payannameh"/>
        <w:tabs>
          <w:tab w:val="left" w:pos="828"/>
          <w:tab w:val="left" w:pos="7371"/>
        </w:tabs>
        <w:spacing w:line="240" w:lineRule="auto"/>
        <w:rPr>
          <w:rtl/>
        </w:rPr>
      </w:pPr>
      <w:r w:rsidRPr="002B72E7">
        <w:rPr>
          <w:rtl/>
        </w:rPr>
        <w:t xml:space="preserve">خورنده </w:t>
      </w:r>
      <w:ins w:id="7974" w:author="Mohsen Jafarinejad" w:date="2019-05-11T10:51:00Z">
        <w:r w:rsidR="002D6158">
          <w:rPr>
            <w:rFonts w:hint="cs"/>
            <w:rtl/>
          </w:rPr>
          <w:t>بو</w:t>
        </w:r>
      </w:ins>
      <w:del w:id="7975" w:author="Mohsen Jafarinejad" w:date="2019-05-11T10:51:00Z">
        <w:r w:rsidRPr="002B72E7" w:rsidDel="002D6158">
          <w:rPr>
            <w:rtl/>
          </w:rPr>
          <w:delText>وب</w:delText>
        </w:r>
      </w:del>
      <w:r w:rsidRPr="002B72E7">
        <w:rPr>
          <w:rtl/>
        </w:rPr>
        <w:t>دن الکترولیت مذاب</w:t>
      </w:r>
    </w:p>
    <w:p w14:paraId="0D302B94" w14:textId="20092A5D" w:rsidR="008412CC" w:rsidRPr="002B72E7" w:rsidRDefault="008412CC" w:rsidP="005E409E">
      <w:pPr>
        <w:pStyle w:val="payannameh"/>
        <w:tabs>
          <w:tab w:val="left" w:pos="828"/>
          <w:tab w:val="left" w:pos="7371"/>
        </w:tabs>
        <w:spacing w:line="240" w:lineRule="auto"/>
      </w:pPr>
      <w:r w:rsidRPr="002B72E7">
        <w:rPr>
          <w:rtl/>
        </w:rPr>
        <w:t xml:space="preserve">ساخت از مواد </w:t>
      </w:r>
      <w:r w:rsidR="000B0AD8" w:rsidRPr="002B72E7">
        <w:rPr>
          <w:rtl/>
        </w:rPr>
        <w:t>نسبتاً</w:t>
      </w:r>
      <w:r w:rsidRPr="002B72E7">
        <w:rPr>
          <w:rtl/>
        </w:rPr>
        <w:t xml:space="preserve"> گران</w:t>
      </w:r>
    </w:p>
    <w:p w14:paraId="0C048F15" w14:textId="67D156C7" w:rsidR="008412CC" w:rsidRDefault="008412CC" w:rsidP="005E409E">
      <w:pPr>
        <w:pStyle w:val="payannameh"/>
        <w:tabs>
          <w:tab w:val="left" w:pos="828"/>
          <w:tab w:val="left" w:pos="7371"/>
        </w:tabs>
        <w:spacing w:line="240" w:lineRule="auto"/>
        <w:rPr>
          <w:rtl/>
        </w:rPr>
      </w:pPr>
    </w:p>
    <w:p w14:paraId="64FB0CAD" w14:textId="05D079E0" w:rsidR="008907FD" w:rsidRPr="002B72E7" w:rsidDel="004422F6" w:rsidRDefault="008907FD" w:rsidP="005E409E">
      <w:pPr>
        <w:pStyle w:val="payannameh"/>
        <w:tabs>
          <w:tab w:val="left" w:pos="828"/>
          <w:tab w:val="left" w:pos="7371"/>
        </w:tabs>
        <w:spacing w:line="240" w:lineRule="auto"/>
        <w:rPr>
          <w:del w:id="7976" w:author="Mohsen Jafarinejad" w:date="2019-05-08T15:21:00Z"/>
          <w:rtl/>
        </w:rPr>
      </w:pPr>
      <w:bookmarkStart w:id="7977" w:name="_Toc8546061"/>
      <w:bookmarkStart w:id="7978" w:name="_Toc8550470"/>
      <w:bookmarkStart w:id="7979" w:name="_Toc8550731"/>
      <w:bookmarkEnd w:id="7977"/>
      <w:bookmarkEnd w:id="7978"/>
      <w:bookmarkEnd w:id="7979"/>
    </w:p>
    <w:p w14:paraId="7C749C4E" w14:textId="29E0380E" w:rsidR="007736BD" w:rsidDel="004422F6" w:rsidRDefault="007736BD" w:rsidP="005E409E">
      <w:pPr>
        <w:pStyle w:val="payannameh"/>
        <w:tabs>
          <w:tab w:val="left" w:pos="828"/>
          <w:tab w:val="left" w:pos="7371"/>
        </w:tabs>
        <w:spacing w:line="240" w:lineRule="auto"/>
        <w:rPr>
          <w:del w:id="7980" w:author="Mohsen Jafarinejad" w:date="2019-05-08T15:21:00Z"/>
          <w:b/>
          <w:bCs/>
          <w:rtl/>
        </w:rPr>
      </w:pPr>
      <w:bookmarkStart w:id="7981" w:name="_Toc8546062"/>
      <w:bookmarkStart w:id="7982" w:name="_Toc8550471"/>
      <w:bookmarkStart w:id="7983" w:name="_Toc8550732"/>
      <w:bookmarkEnd w:id="7981"/>
      <w:bookmarkEnd w:id="7982"/>
      <w:bookmarkEnd w:id="7983"/>
    </w:p>
    <w:p w14:paraId="25F1C297" w14:textId="1E8F59CC" w:rsidR="008412CC" w:rsidRPr="008907FD" w:rsidRDefault="008412CC" w:rsidP="007C467D">
      <w:pPr>
        <w:pStyle w:val="a1"/>
        <w:bidi/>
        <w:rPr>
          <w:rtl/>
        </w:rPr>
      </w:pPr>
      <w:bookmarkStart w:id="7984" w:name="_Toc3666253"/>
      <w:bookmarkStart w:id="7985" w:name="_Toc3666502"/>
      <w:bookmarkStart w:id="7986" w:name="_Toc8546063"/>
      <w:bookmarkStart w:id="7987" w:name="_Toc8550733"/>
      <w:r w:rsidRPr="008907FD">
        <w:rPr>
          <w:rtl/>
        </w:rPr>
        <w:t>پیل سوختی اکسید جامد</w:t>
      </w:r>
      <w:bookmarkEnd w:id="7984"/>
      <w:bookmarkEnd w:id="7985"/>
      <w:bookmarkEnd w:id="7986"/>
      <w:bookmarkEnd w:id="7987"/>
    </w:p>
    <w:p w14:paraId="46C2E9E8" w14:textId="6E2CC999" w:rsidR="008412CC" w:rsidRDefault="007736BD">
      <w:pPr>
        <w:pStyle w:val="payannameh"/>
        <w:tabs>
          <w:tab w:val="left" w:pos="567"/>
          <w:tab w:val="left" w:pos="615"/>
          <w:tab w:val="left" w:pos="7371"/>
        </w:tabs>
        <w:spacing w:line="240" w:lineRule="auto"/>
        <w:jc w:val="both"/>
        <w:rPr>
          <w:rtl/>
        </w:rPr>
        <w:pPrChange w:id="7988" w:author="Mohsen Jafarinejad" w:date="2019-05-11T10:53:00Z">
          <w:pPr>
            <w:pStyle w:val="payannameh"/>
            <w:tabs>
              <w:tab w:val="left" w:pos="567"/>
              <w:tab w:val="left" w:pos="615"/>
              <w:tab w:val="left" w:pos="7371"/>
            </w:tabs>
            <w:spacing w:line="240" w:lineRule="auto"/>
          </w:pPr>
        </w:pPrChange>
      </w:pPr>
      <w:r>
        <w:rPr>
          <w:rtl/>
        </w:rPr>
        <w:tab/>
      </w:r>
      <w:r w:rsidR="008412CC" w:rsidRPr="002B72E7">
        <w:rPr>
          <w:rtl/>
        </w:rPr>
        <w:t>این پیل سوختی با الکترولیت سرامیک</w:t>
      </w:r>
      <w:del w:id="7989" w:author="Mohsen" w:date="2019-03-17T16:48:00Z">
        <w:r w:rsidR="008412CC" w:rsidRPr="002B72E7" w:rsidDel="006266AC">
          <w:rPr>
            <w:rtl/>
          </w:rPr>
          <w:delText>ي</w:delText>
        </w:r>
      </w:del>
      <w:ins w:id="7990" w:author="Mohsen" w:date="2019-03-17T16:48:00Z">
        <w:r w:rsidR="006266AC">
          <w:rPr>
            <w:rtl/>
          </w:rPr>
          <w:t>ی</w:t>
        </w:r>
      </w:ins>
      <w:r w:rsidR="008412CC" w:rsidRPr="002B72E7">
        <w:rPr>
          <w:rtl/>
        </w:rPr>
        <w:t xml:space="preserve"> جامد کار </w:t>
      </w:r>
      <w:r w:rsidR="000B0AD8" w:rsidRPr="002B72E7">
        <w:rPr>
          <w:rtl/>
        </w:rPr>
        <w:t>م</w:t>
      </w:r>
      <w:r w:rsidR="000B0AD8" w:rsidRPr="002B72E7">
        <w:rPr>
          <w:rFonts w:hint="cs"/>
          <w:rtl/>
        </w:rPr>
        <w:t>ی‌کند</w:t>
      </w:r>
      <w:ins w:id="7991" w:author="Mohsen Jafarinejad" w:date="2019-05-11T10:52:00Z">
        <w:r w:rsidR="002D6158">
          <w:rPr>
            <w:rFonts w:hint="cs"/>
            <w:rtl/>
          </w:rPr>
          <w:t xml:space="preserve"> </w:t>
        </w:r>
      </w:ins>
      <w:r w:rsidR="008412CC" w:rsidRPr="002B72E7">
        <w:t>.</w:t>
      </w:r>
      <w:r w:rsidR="008412CC" w:rsidRPr="002B72E7">
        <w:rPr>
          <w:rtl/>
        </w:rPr>
        <w:t xml:space="preserve"> </w:t>
      </w:r>
      <w:r w:rsidR="000B0AD8" w:rsidRPr="002B72E7">
        <w:rPr>
          <w:rtl/>
        </w:rPr>
        <w:t>معروف‌تر</w:t>
      </w:r>
      <w:r w:rsidR="000B0AD8" w:rsidRPr="002B72E7">
        <w:rPr>
          <w:rFonts w:hint="cs"/>
          <w:rtl/>
        </w:rPr>
        <w:t>ین</w:t>
      </w:r>
      <w:r w:rsidR="008412CC" w:rsidRPr="002B72E7">
        <w:rPr>
          <w:rtl/>
        </w:rPr>
        <w:t xml:space="preserve"> ماده الکترولیت </w:t>
      </w:r>
      <w:r w:rsidR="008412CC" w:rsidRPr="002B72E7">
        <w:t>SOFC</w:t>
      </w:r>
      <w:r w:rsidR="008412CC" w:rsidRPr="002B72E7">
        <w:rPr>
          <w:rtl/>
        </w:rPr>
        <w:t xml:space="preserve"> یوتریا پایدار شده زیرکونیم اکسیژن </w:t>
      </w:r>
      <w:r w:rsidR="000B0AD8" w:rsidRPr="002B72E7">
        <w:rPr>
          <w:rtl/>
        </w:rPr>
        <w:t>م</w:t>
      </w:r>
      <w:r w:rsidR="000B0AD8" w:rsidRPr="002B72E7">
        <w:rPr>
          <w:rFonts w:hint="cs"/>
          <w:rtl/>
        </w:rPr>
        <w:t>ی‌باشد</w:t>
      </w:r>
      <w:del w:id="7992" w:author="Mohsen Jafarinejad" w:date="2019-05-11T10:53:00Z">
        <w:r w:rsidR="008412CC" w:rsidRPr="002B72E7" w:rsidDel="002D6158">
          <w:delText>.</w:delText>
        </w:r>
        <w:r w:rsidR="008412CC" w:rsidRPr="002B72E7" w:rsidDel="002D6158">
          <w:rPr>
            <w:rtl/>
          </w:rPr>
          <w:delText xml:space="preserve"> از آن جایي</w:delText>
        </w:r>
      </w:del>
      <w:ins w:id="7993" w:author="Mohsen" w:date="2019-03-17T16:48:00Z">
        <w:del w:id="7994" w:author="Mohsen Jafarinejad" w:date="2019-05-11T10:53:00Z">
          <w:r w:rsidR="006266AC" w:rsidDel="002D6158">
            <w:rPr>
              <w:rtl/>
            </w:rPr>
            <w:delText>ی</w:delText>
          </w:r>
        </w:del>
      </w:ins>
      <w:del w:id="7995" w:author="Mohsen Jafarinejad" w:date="2019-05-11T10:53:00Z">
        <w:r w:rsidR="008412CC" w:rsidRPr="002B72E7" w:rsidDel="002D6158">
          <w:rPr>
            <w:rtl/>
          </w:rPr>
          <w:delText xml:space="preserve"> که </w:delText>
        </w:r>
      </w:del>
      <w:del w:id="7996" w:author="Mohsen Jafarinejad" w:date="2019-05-11T10:52:00Z">
        <w:r w:rsidR="008412CC" w:rsidRPr="002B72E7" w:rsidDel="002D6158">
          <w:delText>O-</w:delText>
        </w:r>
        <w:r w:rsidR="008412CC" w:rsidRPr="002B72E7" w:rsidDel="002D6158">
          <w:rPr>
            <w:rtl/>
          </w:rPr>
          <w:delText xml:space="preserve"> </w:delText>
        </w:r>
      </w:del>
      <w:del w:id="7997" w:author="Mohsen Jafarinejad" w:date="2019-05-11T10:53:00Z">
        <w:r w:rsidR="008412CC" w:rsidRPr="002B72E7" w:rsidDel="002D6158">
          <w:rPr>
            <w:rtl/>
          </w:rPr>
          <w:delText>در این حالت</w:delText>
        </w:r>
        <w:r w:rsidR="000B0AD8" w:rsidRPr="002B72E7" w:rsidDel="002D6158">
          <w:rPr>
            <w:rtl/>
          </w:rPr>
          <w:delText xml:space="preserve"> </w:delText>
        </w:r>
        <w:r w:rsidR="008412CC" w:rsidRPr="002B72E7" w:rsidDel="002D6158">
          <w:rPr>
            <w:rtl/>
          </w:rPr>
          <w:delText>هادي</w:delText>
        </w:r>
      </w:del>
      <w:ins w:id="7998" w:author="Mohsen" w:date="2019-03-17T16:48:00Z">
        <w:del w:id="7999" w:author="Mohsen Jafarinejad" w:date="2019-05-11T10:53:00Z">
          <w:r w:rsidR="006266AC" w:rsidDel="002D6158">
            <w:rPr>
              <w:rtl/>
            </w:rPr>
            <w:delText>ی</w:delText>
          </w:r>
        </w:del>
      </w:ins>
      <w:del w:id="8000" w:author="Mohsen Jafarinejad" w:date="2019-05-11T10:53:00Z">
        <w:r w:rsidR="008412CC" w:rsidRPr="002B72E7" w:rsidDel="002D6158">
          <w:rPr>
            <w:rtl/>
          </w:rPr>
          <w:delText xml:space="preserve"> متحرک </w:delText>
        </w:r>
        <w:r w:rsidR="00EA002F" w:rsidRPr="002B72E7" w:rsidDel="002D6158">
          <w:rPr>
            <w:rtl/>
          </w:rPr>
          <w:delText>است</w:delText>
        </w:r>
        <w:r w:rsidR="008412CC" w:rsidRPr="002B72E7" w:rsidDel="002D6158">
          <w:rPr>
            <w:rtl/>
          </w:rPr>
          <w:delText xml:space="preserve">، </w:delText>
        </w:r>
        <w:r w:rsidR="000B0AD8" w:rsidRPr="002B72E7" w:rsidDel="002D6158">
          <w:rPr>
            <w:rtl/>
          </w:rPr>
          <w:delText>واکنش‌ها</w:delText>
        </w:r>
        <w:r w:rsidR="000B0AD8" w:rsidRPr="002B72E7" w:rsidDel="002D6158">
          <w:rPr>
            <w:rFonts w:hint="cs"/>
            <w:rtl/>
          </w:rPr>
          <w:delText>ی</w:delText>
        </w:r>
        <w:r w:rsidR="008412CC" w:rsidRPr="002B72E7" w:rsidDel="002D6158">
          <w:rPr>
            <w:rtl/>
          </w:rPr>
          <w:delText xml:space="preserve"> آند و کاتد به قرار شکل</w:delText>
        </w:r>
        <w:r w:rsidR="000B0AD8" w:rsidRPr="002B72E7" w:rsidDel="002D6158">
          <w:rPr>
            <w:rtl/>
          </w:rPr>
          <w:delText xml:space="preserve"> </w:delText>
        </w:r>
        <w:r w:rsidR="008412CC" w:rsidRPr="002B72E7" w:rsidDel="002D6158">
          <w:rPr>
            <w:rtl/>
          </w:rPr>
          <w:delText>زیر خواهد بود</w:delText>
        </w:r>
      </w:del>
      <w:r w:rsidR="008412CC" w:rsidRPr="002B72E7">
        <w:t>.</w:t>
      </w:r>
    </w:p>
    <w:p w14:paraId="68F90EA8" w14:textId="355C80F9" w:rsidR="009425DE" w:rsidRPr="002B72E7" w:rsidDel="0092783D" w:rsidRDefault="009425DE" w:rsidP="005E409E">
      <w:pPr>
        <w:pStyle w:val="payannameh"/>
        <w:tabs>
          <w:tab w:val="left" w:pos="1395"/>
          <w:tab w:val="left" w:pos="7371"/>
        </w:tabs>
        <w:spacing w:line="240" w:lineRule="auto"/>
        <w:rPr>
          <w:del w:id="8001" w:author="Mohsen Jafarinejad" w:date="2019-05-08T15:21:00Z"/>
          <w:rtl/>
        </w:rPr>
      </w:pPr>
    </w:p>
    <w:p w14:paraId="1EFE463B" w14:textId="77777777" w:rsidR="005E409E" w:rsidRDefault="008412CC" w:rsidP="005E409E">
      <w:pPr>
        <w:pStyle w:val="payannameh"/>
        <w:tabs>
          <w:tab w:val="left" w:pos="0"/>
          <w:tab w:val="left" w:pos="7371"/>
        </w:tabs>
        <w:spacing w:line="240" w:lineRule="auto"/>
        <w:jc w:val="center"/>
        <w:rPr>
          <w:sz w:val="22"/>
          <w:szCs w:val="24"/>
          <w:rtl/>
        </w:rPr>
      </w:pPr>
      <w:r w:rsidRPr="002B72E7">
        <w:rPr>
          <w:noProof/>
          <w:rtl/>
          <w:lang w:bidi="ar-SA"/>
        </w:rPr>
        <w:drawing>
          <wp:inline distT="0" distB="0" distL="0" distR="0" wp14:anchorId="4A1C2073" wp14:editId="34EEA168">
            <wp:extent cx="3064476" cy="2188911"/>
            <wp:effectExtent l="0" t="0" r="3175" b="1905"/>
            <wp:docPr id="7" name="Picture 7" descr="C:\Users\Mohsen\Desktop\pillsookhti\فصل اول\Solid-Oxide-Fuel-Ce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ohsen\Desktop\pillsookhti\فصل اول\Solid-Oxide-Fuel-Cell.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78393" cy="2198852"/>
                    </a:xfrm>
                    <a:prstGeom prst="rect">
                      <a:avLst/>
                    </a:prstGeom>
                    <a:noFill/>
                    <a:ln>
                      <a:noFill/>
                    </a:ln>
                  </pic:spPr>
                </pic:pic>
              </a:graphicData>
            </a:graphic>
          </wp:inline>
        </w:drawing>
      </w:r>
    </w:p>
    <w:p w14:paraId="56C08660" w14:textId="46D2883B" w:rsidR="008412CC" w:rsidRDefault="008412CC" w:rsidP="00CF0011">
      <w:pPr>
        <w:pStyle w:val="a4"/>
        <w:rPr>
          <w:ins w:id="8002" w:author="Mohsen" w:date="2019-03-17T17:00:00Z"/>
        </w:rPr>
      </w:pPr>
      <w:bookmarkStart w:id="8003" w:name="_Toc8551009"/>
      <w:r w:rsidRPr="00394946">
        <w:rPr>
          <w:rtl/>
        </w:rPr>
        <w:t>شماتیک پیل سوختی اکسید جامد</w:t>
      </w:r>
      <w:ins w:id="8004" w:author="Mohsen Jafarinejad" w:date="2019-04-06T08:46:00Z">
        <w:r w:rsidR="00A11F99" w:rsidRPr="00A11F99">
          <w:rPr>
            <w:rtl/>
          </w:rPr>
          <w:t xml:space="preserve"> </w:t>
        </w:r>
      </w:ins>
      <w:customXmlInsRangeStart w:id="8005" w:author="Mohsen Jafarinejad" w:date="2019-04-06T08:46:00Z"/>
      <w:sdt>
        <w:sdtPr>
          <w:rPr>
            <w:rtl/>
          </w:rPr>
          <w:id w:val="-296684970"/>
          <w:citation/>
        </w:sdtPr>
        <w:sdtEndPr/>
        <w:sdtContent>
          <w:customXmlInsRangeEnd w:id="8005"/>
          <w:ins w:id="8006" w:author="Mohsen Jafarinejad" w:date="2019-04-06T08:46:00Z">
            <w:r w:rsidR="00A11F99">
              <w:rPr>
                <w:rStyle w:val="tgc"/>
                <w:rtl/>
              </w:rPr>
              <w:fldChar w:fldCharType="begin"/>
            </w:r>
            <w:r w:rsidR="00A11F99">
              <w:rPr>
                <w:rStyle w:val="tgc"/>
              </w:rPr>
              <w:instrText xml:space="preserve">CITATION 1 \l 1065 </w:instrText>
            </w:r>
            <w:r w:rsidR="00A11F99">
              <w:rPr>
                <w:rStyle w:val="tgc"/>
                <w:rtl/>
              </w:rPr>
              <w:fldChar w:fldCharType="separate"/>
            </w:r>
          </w:ins>
          <w:r w:rsidR="00F81795" w:rsidRPr="00F81795">
            <w:rPr>
              <w:noProof/>
            </w:rPr>
            <w:t>[2]</w:t>
          </w:r>
          <w:ins w:id="8007" w:author="Mohsen Jafarinejad" w:date="2019-04-06T08:46:00Z">
            <w:r w:rsidR="00A11F99">
              <w:rPr>
                <w:rStyle w:val="tgc"/>
                <w:rtl/>
              </w:rPr>
              <w:fldChar w:fldCharType="end"/>
            </w:r>
          </w:ins>
          <w:customXmlInsRangeStart w:id="8008" w:author="Mohsen Jafarinejad" w:date="2019-04-06T08:46:00Z"/>
        </w:sdtContent>
      </w:sdt>
      <w:customXmlInsRangeEnd w:id="8008"/>
      <w:bookmarkEnd w:id="8003"/>
    </w:p>
    <w:p w14:paraId="0CA73835" w14:textId="77777777" w:rsidR="00F74514" w:rsidRPr="00394946" w:rsidRDefault="00F74514">
      <w:pPr>
        <w:pStyle w:val="a4"/>
        <w:numPr>
          <w:ilvl w:val="0"/>
          <w:numId w:val="0"/>
        </w:numPr>
        <w:ind w:left="567"/>
        <w:jc w:val="left"/>
        <w:rPr>
          <w:rtl/>
        </w:rPr>
        <w:pPrChange w:id="8009" w:author="Mohsen" w:date="2019-03-17T17:00:00Z">
          <w:pPr>
            <w:pStyle w:val="a4"/>
          </w:pPr>
        </w:pPrChange>
      </w:pPr>
    </w:p>
    <w:p w14:paraId="3AB88CE2" w14:textId="01009507" w:rsidR="008412CC" w:rsidRPr="002B72E7" w:rsidRDefault="009425DE" w:rsidP="001A60F1">
      <w:pPr>
        <w:pStyle w:val="payannameh"/>
        <w:tabs>
          <w:tab w:val="left" w:pos="567"/>
          <w:tab w:val="left" w:pos="1395"/>
          <w:tab w:val="left" w:pos="7371"/>
        </w:tabs>
        <w:spacing w:line="240" w:lineRule="auto"/>
        <w:jc w:val="both"/>
        <w:rPr>
          <w:rtl/>
        </w:rPr>
      </w:pPr>
      <w:r>
        <w:rPr>
          <w:rtl/>
        </w:rPr>
        <w:tab/>
      </w:r>
      <w:r w:rsidR="008412CC" w:rsidRPr="002B72E7">
        <w:rPr>
          <w:rtl/>
        </w:rPr>
        <w:t xml:space="preserve">مواد سازنده آند و کاتد در </w:t>
      </w:r>
      <w:r w:rsidR="008412CC" w:rsidRPr="002B72E7">
        <w:t>SOFC</w:t>
      </w:r>
      <w:ins w:id="8010" w:author="Mohsen Jafarinejad" w:date="2019-05-11T10:53:00Z">
        <w:r w:rsidR="002D6158">
          <w:rPr>
            <w:rFonts w:hint="cs"/>
            <w:rtl/>
          </w:rPr>
          <w:t xml:space="preserve"> </w:t>
        </w:r>
      </w:ins>
      <w:r w:rsidR="008412CC" w:rsidRPr="002B72E7">
        <w:rPr>
          <w:rtl/>
        </w:rPr>
        <w:t xml:space="preserve"> متفاوت </w:t>
      </w:r>
      <w:r w:rsidR="000B0AD8" w:rsidRPr="002B72E7">
        <w:rPr>
          <w:rtl/>
        </w:rPr>
        <w:t>م</w:t>
      </w:r>
      <w:r w:rsidR="000B0AD8" w:rsidRPr="002B72E7">
        <w:rPr>
          <w:rFonts w:hint="cs"/>
          <w:rtl/>
        </w:rPr>
        <w:t>ی‌باشند</w:t>
      </w:r>
      <w:r w:rsidR="008412CC" w:rsidRPr="002B72E7">
        <w:t>.</w:t>
      </w:r>
      <w:r w:rsidR="008412CC" w:rsidRPr="002B72E7">
        <w:rPr>
          <w:rtl/>
        </w:rPr>
        <w:t xml:space="preserve"> الکترود سوخت باید بتواند در برابر کاهش دما بالا</w:t>
      </w:r>
      <w:del w:id="8011" w:author="Mohsen" w:date="2019-03-17T16:48:00Z">
        <w:r w:rsidR="008412CC" w:rsidRPr="002B72E7" w:rsidDel="006266AC">
          <w:rPr>
            <w:rtl/>
          </w:rPr>
          <w:delText>ي</w:delText>
        </w:r>
      </w:del>
      <w:ins w:id="8012" w:author="Mohsen" w:date="2019-03-17T16:48:00Z">
        <w:r w:rsidR="006266AC">
          <w:rPr>
            <w:rtl/>
          </w:rPr>
          <w:t>ی</w:t>
        </w:r>
      </w:ins>
      <w:r w:rsidR="008412CC" w:rsidRPr="002B72E7">
        <w:rPr>
          <w:rtl/>
        </w:rPr>
        <w:t xml:space="preserve"> محیط کاتد پایدار باشد</w:t>
      </w:r>
      <w:ins w:id="8013" w:author="Mohsen Jafarinejad" w:date="2019-05-11T10:54:00Z">
        <w:r w:rsidR="002D6158">
          <w:rPr>
            <w:rFonts w:hint="cs"/>
            <w:rtl/>
          </w:rPr>
          <w:t xml:space="preserve"> </w:t>
        </w:r>
      </w:ins>
      <w:r w:rsidR="008412CC" w:rsidRPr="002B72E7">
        <w:rPr>
          <w:rtl/>
        </w:rPr>
        <w:t>، در حال</w:t>
      </w:r>
      <w:del w:id="8014" w:author="Mohsen" w:date="2019-03-17T16:48:00Z">
        <w:r w:rsidR="008412CC" w:rsidRPr="002B72E7" w:rsidDel="006266AC">
          <w:rPr>
            <w:rtl/>
          </w:rPr>
          <w:delText>ي</w:delText>
        </w:r>
      </w:del>
      <w:ins w:id="8015" w:author="Mohsen" w:date="2019-03-17T16:48:00Z">
        <w:r w:rsidR="006266AC">
          <w:rPr>
            <w:rtl/>
          </w:rPr>
          <w:t>ی</w:t>
        </w:r>
      </w:ins>
      <w:r w:rsidR="008412CC" w:rsidRPr="002B72E7">
        <w:rPr>
          <w:rtl/>
        </w:rPr>
        <w:t xml:space="preserve"> که الکترود</w:t>
      </w:r>
      <w:ins w:id="8016" w:author="Mohsen Jafarinejad" w:date="2019-05-11T10:54:00Z">
        <w:r w:rsidR="002D6158">
          <w:rPr>
            <w:rFonts w:hint="cs"/>
            <w:rtl/>
          </w:rPr>
          <w:t xml:space="preserve"> </w:t>
        </w:r>
      </w:ins>
      <w:r w:rsidR="008412CC" w:rsidRPr="002B72E7">
        <w:rPr>
          <w:rtl/>
        </w:rPr>
        <w:t xml:space="preserve"> هوا</w:t>
      </w:r>
      <w:del w:id="8017" w:author="Mohsen Jafarinejad" w:date="2019-05-11T10:54:00Z">
        <w:r w:rsidR="008412CC" w:rsidRPr="002B72E7" w:rsidDel="002D6158">
          <w:rPr>
            <w:rtl/>
          </w:rPr>
          <w:delText xml:space="preserve"> </w:delText>
        </w:r>
      </w:del>
      <w:ins w:id="8018" w:author="Mohsen Jafarinejad" w:date="2019-05-11T10:54:00Z">
        <w:r w:rsidR="002D6158">
          <w:rPr>
            <w:rFonts w:hint="cs"/>
            <w:rtl/>
          </w:rPr>
          <w:t xml:space="preserve"> </w:t>
        </w:r>
      </w:ins>
      <w:r w:rsidR="008412CC" w:rsidRPr="002B72E7">
        <w:rPr>
          <w:rtl/>
        </w:rPr>
        <w:t>بایست</w:t>
      </w:r>
      <w:del w:id="8019" w:author="Mohsen" w:date="2019-03-17T16:48:00Z">
        <w:r w:rsidR="008412CC" w:rsidRPr="002B72E7" w:rsidDel="006266AC">
          <w:rPr>
            <w:rtl/>
          </w:rPr>
          <w:delText>ي</w:delText>
        </w:r>
      </w:del>
      <w:ins w:id="8020" w:author="Mohsen" w:date="2019-03-17T16:48:00Z">
        <w:r w:rsidR="006266AC">
          <w:rPr>
            <w:rtl/>
          </w:rPr>
          <w:t>ی</w:t>
        </w:r>
      </w:ins>
      <w:r w:rsidR="008412CC" w:rsidRPr="002B72E7">
        <w:rPr>
          <w:rtl/>
        </w:rPr>
        <w:t xml:space="preserve"> در برابر اکسید</w:t>
      </w:r>
      <w:del w:id="8021" w:author="Mohsen Jafarinejad" w:date="2019-05-11T10:54:00Z">
        <w:r w:rsidR="008412CC" w:rsidRPr="002B72E7" w:rsidDel="002D6158">
          <w:rPr>
            <w:rtl/>
          </w:rPr>
          <w:delText xml:space="preserve"> </w:delText>
        </w:r>
      </w:del>
      <w:r w:rsidR="008412CC" w:rsidRPr="002B72E7">
        <w:rPr>
          <w:rtl/>
        </w:rPr>
        <w:t>شدن</w:t>
      </w:r>
      <w:ins w:id="8022" w:author="Mohsen Jafarinejad" w:date="2019-05-11T10:54:00Z">
        <w:r w:rsidR="002D6158">
          <w:rPr>
            <w:rFonts w:hint="cs"/>
            <w:rtl/>
          </w:rPr>
          <w:t xml:space="preserve"> در</w:t>
        </w:r>
      </w:ins>
      <w:r w:rsidR="008412CC" w:rsidRPr="002B72E7">
        <w:rPr>
          <w:rtl/>
        </w:rPr>
        <w:t xml:space="preserve"> دما</w:t>
      </w:r>
      <w:del w:id="8023" w:author="Mohsen" w:date="2019-03-17T16:48:00Z">
        <w:r w:rsidR="008412CC" w:rsidRPr="002B72E7" w:rsidDel="006266AC">
          <w:rPr>
            <w:rtl/>
          </w:rPr>
          <w:delText>ي</w:delText>
        </w:r>
      </w:del>
      <w:ins w:id="8024" w:author="Mohsen" w:date="2019-03-17T16:48:00Z">
        <w:r w:rsidR="006266AC">
          <w:rPr>
            <w:rtl/>
          </w:rPr>
          <w:t>ی</w:t>
        </w:r>
      </w:ins>
      <w:r w:rsidR="008412CC" w:rsidRPr="002B72E7">
        <w:rPr>
          <w:rtl/>
        </w:rPr>
        <w:t xml:space="preserve"> بالا</w:t>
      </w:r>
      <w:del w:id="8025" w:author="Mohsen" w:date="2019-03-17T16:48:00Z">
        <w:r w:rsidR="008412CC" w:rsidRPr="002B72E7" w:rsidDel="006266AC">
          <w:rPr>
            <w:rtl/>
          </w:rPr>
          <w:delText>ي</w:delText>
        </w:r>
      </w:del>
      <w:ins w:id="8026" w:author="Mohsen" w:date="2019-03-17T16:48:00Z">
        <w:r w:rsidR="006266AC">
          <w:rPr>
            <w:rtl/>
          </w:rPr>
          <w:t>ی</w:t>
        </w:r>
      </w:ins>
      <w:r w:rsidR="008412CC" w:rsidRPr="002B72E7">
        <w:rPr>
          <w:rtl/>
        </w:rPr>
        <w:t xml:space="preserve"> محیط کاتد، مقاوم باشد</w:t>
      </w:r>
      <w:r w:rsidR="008412CC" w:rsidRPr="002B72E7">
        <w:t>.</w:t>
      </w:r>
      <w:r w:rsidR="008412CC" w:rsidRPr="002B72E7">
        <w:rPr>
          <w:rtl/>
        </w:rPr>
        <w:t xml:space="preserve"> </w:t>
      </w:r>
      <w:r w:rsidR="000B0AD8" w:rsidRPr="002B72E7">
        <w:rPr>
          <w:rtl/>
        </w:rPr>
        <w:t>عموم</w:t>
      </w:r>
      <w:r w:rsidR="000B0AD8" w:rsidRPr="002B72E7">
        <w:rPr>
          <w:rFonts w:hint="cs"/>
          <w:rtl/>
        </w:rPr>
        <w:t>ی‌ترین</w:t>
      </w:r>
      <w:r w:rsidR="008412CC" w:rsidRPr="002B72E7">
        <w:rPr>
          <w:rtl/>
        </w:rPr>
        <w:t xml:space="preserve"> ماده برا</w:t>
      </w:r>
      <w:del w:id="8027" w:author="Mohsen" w:date="2019-03-17T16:48:00Z">
        <w:r w:rsidR="008412CC" w:rsidRPr="002B72E7" w:rsidDel="006266AC">
          <w:rPr>
            <w:rtl/>
          </w:rPr>
          <w:delText>ي</w:delText>
        </w:r>
      </w:del>
      <w:ins w:id="8028" w:author="Mohsen" w:date="2019-03-17T16:48:00Z">
        <w:r w:rsidR="006266AC">
          <w:rPr>
            <w:rtl/>
          </w:rPr>
          <w:t>ی</w:t>
        </w:r>
      </w:ins>
      <w:r w:rsidR="008412CC" w:rsidRPr="002B72E7">
        <w:rPr>
          <w:rtl/>
        </w:rPr>
        <w:t xml:space="preserve"> الکترود آند در </w:t>
      </w:r>
      <w:r w:rsidR="008412CC" w:rsidRPr="002B72E7">
        <w:t>SOFC</w:t>
      </w:r>
      <w:del w:id="8029" w:author="Mohsen Jafarinejad" w:date="2019-05-11T10:54:00Z">
        <w:r w:rsidR="008412CC" w:rsidRPr="002B72E7" w:rsidDel="002D6158">
          <w:delText>-</w:delText>
        </w:r>
      </w:del>
      <w:r w:rsidR="008412CC" w:rsidRPr="002B72E7">
        <w:rPr>
          <w:rtl/>
        </w:rPr>
        <w:t xml:space="preserve"> کرمت نیکل </w:t>
      </w:r>
      <w:r w:rsidR="008412CC" w:rsidRPr="002B72E7">
        <w:t>YSZ )</w:t>
      </w:r>
      <w:r w:rsidR="00EA002F" w:rsidRPr="002B72E7">
        <w:rPr>
          <w:rtl/>
        </w:rPr>
        <w:t xml:space="preserve"> </w:t>
      </w:r>
      <w:r w:rsidR="008412CC" w:rsidRPr="002B72E7">
        <w:rPr>
          <w:rtl/>
        </w:rPr>
        <w:t>کرمت مخلوط سرامیک و فلز است</w:t>
      </w:r>
      <w:del w:id="8030" w:author="Mohsen Jafarinejad" w:date="2019-05-11T10:54:00Z">
        <w:r w:rsidR="008412CC" w:rsidRPr="002B72E7" w:rsidDel="002D6158">
          <w:delText>.</w:delText>
        </w:r>
      </w:del>
      <w:r w:rsidR="000B0AD8" w:rsidRPr="002B72E7">
        <w:t xml:space="preserve"> (</w:t>
      </w:r>
      <w:r w:rsidR="000B0AD8" w:rsidRPr="002B72E7">
        <w:rPr>
          <w:rtl/>
        </w:rPr>
        <w:t>م</w:t>
      </w:r>
      <w:r w:rsidR="000B0AD8" w:rsidRPr="002B72E7">
        <w:rPr>
          <w:rFonts w:hint="cs"/>
          <w:rtl/>
        </w:rPr>
        <w:t>ی‌باشد</w:t>
      </w:r>
      <w:r w:rsidR="008412CC" w:rsidRPr="002B72E7">
        <w:t>.</w:t>
      </w:r>
      <w:r w:rsidR="008412CC" w:rsidRPr="002B72E7">
        <w:rPr>
          <w:rtl/>
        </w:rPr>
        <w:t xml:space="preserve"> نیکل هدایت و فعالیت </w:t>
      </w:r>
      <w:r w:rsidR="00EA002F" w:rsidRPr="002B72E7">
        <w:rPr>
          <w:rtl/>
        </w:rPr>
        <w:t>کاتالیست</w:t>
      </w:r>
      <w:del w:id="8031" w:author="Mohsen" w:date="2019-03-17T16:48:00Z">
        <w:r w:rsidR="00EA002F" w:rsidRPr="002B72E7" w:rsidDel="006266AC">
          <w:rPr>
            <w:rtl/>
          </w:rPr>
          <w:delText>ي</w:delText>
        </w:r>
      </w:del>
      <w:ins w:id="8032" w:author="Mohsen" w:date="2019-03-17T16:48:00Z">
        <w:r w:rsidR="006266AC">
          <w:rPr>
            <w:rtl/>
          </w:rPr>
          <w:t>ی</w:t>
        </w:r>
      </w:ins>
      <w:r w:rsidR="00EA002F" w:rsidRPr="002B72E7">
        <w:rPr>
          <w:rtl/>
        </w:rPr>
        <w:t xml:space="preserve"> را فراهم </w:t>
      </w:r>
      <w:r w:rsidR="000B0AD8" w:rsidRPr="002B72E7">
        <w:rPr>
          <w:rtl/>
        </w:rPr>
        <w:t>م</w:t>
      </w:r>
      <w:r w:rsidR="000B0AD8" w:rsidRPr="002B72E7">
        <w:rPr>
          <w:rFonts w:hint="cs"/>
          <w:rtl/>
        </w:rPr>
        <w:t>ی‌کند</w:t>
      </w:r>
      <w:r w:rsidR="00EA002F" w:rsidRPr="002B72E7">
        <w:rPr>
          <w:rtl/>
        </w:rPr>
        <w:t xml:space="preserve"> </w:t>
      </w:r>
      <w:r w:rsidR="000B0AD8" w:rsidRPr="002B72E7">
        <w:rPr>
          <w:rtl/>
        </w:rPr>
        <w:t xml:space="preserve">و </w:t>
      </w:r>
      <w:r w:rsidR="000B0AD8" w:rsidRPr="002B72E7">
        <w:t>YSZ</w:t>
      </w:r>
      <w:r w:rsidR="008412CC" w:rsidRPr="002B72E7">
        <w:rPr>
          <w:rtl/>
        </w:rPr>
        <w:t xml:space="preserve"> هدایت یون</w:t>
      </w:r>
      <w:del w:id="8033" w:author="Mohsen" w:date="2019-03-17T16:48:00Z">
        <w:r w:rsidR="008412CC" w:rsidRPr="002B72E7" w:rsidDel="006266AC">
          <w:rPr>
            <w:rtl/>
          </w:rPr>
          <w:delText>ي</w:delText>
        </w:r>
      </w:del>
      <w:ins w:id="8034" w:author="Mohsen" w:date="2019-03-17T16:48:00Z">
        <w:r w:rsidR="006266AC">
          <w:rPr>
            <w:rtl/>
          </w:rPr>
          <w:t>ی</w:t>
        </w:r>
      </w:ins>
      <w:r w:rsidR="008412CC" w:rsidRPr="002B72E7">
        <w:rPr>
          <w:rtl/>
        </w:rPr>
        <w:t>، سازگار</w:t>
      </w:r>
      <w:del w:id="8035" w:author="Mohsen" w:date="2019-03-17T16:48:00Z">
        <w:r w:rsidR="008412CC" w:rsidRPr="002B72E7" w:rsidDel="006266AC">
          <w:rPr>
            <w:rtl/>
          </w:rPr>
          <w:delText>ي</w:delText>
        </w:r>
      </w:del>
      <w:ins w:id="8036" w:author="Mohsen" w:date="2019-03-17T16:48:00Z">
        <w:r w:rsidR="006266AC">
          <w:rPr>
            <w:rtl/>
          </w:rPr>
          <w:t>ی</w:t>
        </w:r>
      </w:ins>
      <w:r w:rsidR="008412CC" w:rsidRPr="002B72E7">
        <w:rPr>
          <w:rtl/>
        </w:rPr>
        <w:t xml:space="preserve"> با انبساط حرارت</w:t>
      </w:r>
      <w:del w:id="8037" w:author="Mohsen" w:date="2019-03-17T16:48:00Z">
        <w:r w:rsidR="008412CC" w:rsidRPr="002B72E7" w:rsidDel="006266AC">
          <w:rPr>
            <w:rtl/>
          </w:rPr>
          <w:delText>ي</w:delText>
        </w:r>
      </w:del>
      <w:ins w:id="8038" w:author="Mohsen" w:date="2019-03-17T16:48:00Z">
        <w:r w:rsidR="006266AC">
          <w:rPr>
            <w:rtl/>
          </w:rPr>
          <w:t>ی</w:t>
        </w:r>
      </w:ins>
      <w:r w:rsidR="008412CC" w:rsidRPr="002B72E7">
        <w:rPr>
          <w:rtl/>
        </w:rPr>
        <w:t xml:space="preserve"> و پایدار</w:t>
      </w:r>
      <w:del w:id="8039" w:author="Mohsen" w:date="2019-03-17T16:48:00Z">
        <w:r w:rsidR="008412CC" w:rsidRPr="002B72E7" w:rsidDel="006266AC">
          <w:rPr>
            <w:rtl/>
          </w:rPr>
          <w:delText>ي</w:delText>
        </w:r>
      </w:del>
      <w:ins w:id="8040" w:author="Mohsen" w:date="2019-03-17T16:48:00Z">
        <w:r w:rsidR="006266AC">
          <w:rPr>
            <w:rtl/>
          </w:rPr>
          <w:t>ی</w:t>
        </w:r>
      </w:ins>
      <w:r w:rsidR="008412CC" w:rsidRPr="002B72E7">
        <w:rPr>
          <w:rtl/>
        </w:rPr>
        <w:t xml:space="preserve"> شیمیای</w:t>
      </w:r>
      <w:del w:id="8041" w:author="Mohsen" w:date="2019-03-17T16:48:00Z">
        <w:r w:rsidR="008412CC" w:rsidRPr="002B72E7" w:rsidDel="006266AC">
          <w:rPr>
            <w:rtl/>
          </w:rPr>
          <w:delText>ي</w:delText>
        </w:r>
      </w:del>
      <w:ins w:id="8042" w:author="Mohsen" w:date="2019-03-17T16:48:00Z">
        <w:r w:rsidR="006266AC">
          <w:rPr>
            <w:rtl/>
          </w:rPr>
          <w:t>ی</w:t>
        </w:r>
      </w:ins>
      <w:r w:rsidR="008412CC" w:rsidRPr="002B72E7">
        <w:rPr>
          <w:rtl/>
        </w:rPr>
        <w:t xml:space="preserve"> را فراهم </w:t>
      </w:r>
      <w:r w:rsidR="000B0AD8" w:rsidRPr="002B72E7">
        <w:rPr>
          <w:rtl/>
        </w:rPr>
        <w:t>م</w:t>
      </w:r>
      <w:r w:rsidR="000B0AD8" w:rsidRPr="002B72E7">
        <w:rPr>
          <w:rFonts w:hint="cs"/>
          <w:rtl/>
        </w:rPr>
        <w:t>ی‌کند</w:t>
      </w:r>
      <w:r w:rsidR="008412CC" w:rsidRPr="002B72E7">
        <w:rPr>
          <w:rtl/>
        </w:rPr>
        <w:t xml:space="preserve"> و تخلخل و سطح ساختار آند را بالا نگه </w:t>
      </w:r>
      <w:r w:rsidR="000B0AD8" w:rsidRPr="002B72E7">
        <w:rPr>
          <w:rtl/>
        </w:rPr>
        <w:t>م</w:t>
      </w:r>
      <w:r w:rsidR="000B0AD8" w:rsidRPr="002B72E7">
        <w:rPr>
          <w:rFonts w:hint="cs"/>
          <w:rtl/>
        </w:rPr>
        <w:t>ی‌دارد</w:t>
      </w:r>
      <w:r w:rsidR="008412CC" w:rsidRPr="002B72E7">
        <w:t>.</w:t>
      </w:r>
      <w:r w:rsidR="008412CC" w:rsidRPr="002B72E7">
        <w:rPr>
          <w:rtl/>
        </w:rPr>
        <w:t xml:space="preserve"> الکترود کاتد معمولاً مخلوط</w:t>
      </w:r>
      <w:del w:id="8043" w:author="Mohsen" w:date="2019-03-17T16:48:00Z">
        <w:r w:rsidR="008412CC" w:rsidRPr="002B72E7" w:rsidDel="006266AC">
          <w:rPr>
            <w:rtl/>
          </w:rPr>
          <w:delText>ي</w:delText>
        </w:r>
      </w:del>
      <w:ins w:id="8044" w:author="Mohsen" w:date="2019-03-17T16:48:00Z">
        <w:r w:rsidR="006266AC">
          <w:rPr>
            <w:rtl/>
          </w:rPr>
          <w:t>ی</w:t>
        </w:r>
      </w:ins>
      <w:r w:rsidR="008412CC" w:rsidRPr="002B72E7">
        <w:rPr>
          <w:rtl/>
        </w:rPr>
        <w:t xml:space="preserve"> از هدایت یون</w:t>
      </w:r>
      <w:del w:id="8045" w:author="Mohsen" w:date="2019-03-17T16:48:00Z">
        <w:r w:rsidR="008412CC" w:rsidRPr="002B72E7" w:rsidDel="006266AC">
          <w:rPr>
            <w:rtl/>
          </w:rPr>
          <w:delText>ي</w:delText>
        </w:r>
      </w:del>
      <w:ins w:id="8046" w:author="Mohsen" w:date="2019-03-17T16:48:00Z">
        <w:r w:rsidR="006266AC">
          <w:rPr>
            <w:rtl/>
          </w:rPr>
          <w:t>ی</w:t>
        </w:r>
      </w:ins>
      <w:r w:rsidR="008412CC" w:rsidRPr="002B72E7">
        <w:rPr>
          <w:rtl/>
        </w:rPr>
        <w:t xml:space="preserve"> و الکتریک</w:t>
      </w:r>
      <w:del w:id="8047" w:author="Mohsen" w:date="2019-03-17T16:48:00Z">
        <w:r w:rsidR="008412CC" w:rsidRPr="002B72E7" w:rsidDel="006266AC">
          <w:rPr>
            <w:rtl/>
          </w:rPr>
          <w:delText>ي</w:delText>
        </w:r>
      </w:del>
      <w:ins w:id="8048" w:author="Mohsen" w:date="2019-03-17T16:48:00Z">
        <w:r w:rsidR="006266AC">
          <w:rPr>
            <w:rtl/>
          </w:rPr>
          <w:t>ی</w:t>
        </w:r>
      </w:ins>
      <w:r w:rsidR="008412CC" w:rsidRPr="002B72E7">
        <w:rPr>
          <w:rtl/>
        </w:rPr>
        <w:t xml:space="preserve"> را با سرامیک دارد</w:t>
      </w:r>
      <w:r w:rsidR="008412CC" w:rsidRPr="002B72E7">
        <w:t>.</w:t>
      </w:r>
      <w:r w:rsidR="008412CC" w:rsidRPr="002B72E7">
        <w:rPr>
          <w:rtl/>
        </w:rPr>
        <w:t xml:space="preserve"> مادة عموم</w:t>
      </w:r>
      <w:del w:id="8049" w:author="Mohsen" w:date="2019-03-17T16:48:00Z">
        <w:r w:rsidR="008412CC" w:rsidRPr="002B72E7" w:rsidDel="006266AC">
          <w:rPr>
            <w:rtl/>
          </w:rPr>
          <w:delText>ي</w:delText>
        </w:r>
      </w:del>
      <w:ins w:id="8050" w:author="Mohsen" w:date="2019-03-17T16:48:00Z">
        <w:r w:rsidR="006266AC">
          <w:rPr>
            <w:rtl/>
          </w:rPr>
          <w:t>ی</w:t>
        </w:r>
      </w:ins>
      <w:r w:rsidR="008412CC" w:rsidRPr="002B72E7">
        <w:rPr>
          <w:rtl/>
        </w:rPr>
        <w:t xml:space="preserve"> سازندة کاتد شامل استرونیم</w:t>
      </w:r>
      <w:r w:rsidR="008412CC" w:rsidRPr="002B72E7">
        <w:t>-</w:t>
      </w:r>
      <w:ins w:id="8051" w:author="Mohsen Jafarinejad" w:date="2019-05-11T10:55:00Z">
        <w:r w:rsidR="002D6158">
          <w:rPr>
            <w:rFonts w:hint="cs"/>
            <w:rtl/>
          </w:rPr>
          <w:t xml:space="preserve"> </w:t>
        </w:r>
      </w:ins>
      <w:r w:rsidR="008412CC" w:rsidRPr="002B72E7">
        <w:rPr>
          <w:rtl/>
        </w:rPr>
        <w:t>لانتان</w:t>
      </w:r>
      <w:r w:rsidR="00EA002F" w:rsidRPr="002B72E7">
        <w:rPr>
          <w:rtl/>
        </w:rPr>
        <w:t>ی</w:t>
      </w:r>
      <w:r w:rsidR="008412CC" w:rsidRPr="002B72E7">
        <w:rPr>
          <w:rtl/>
        </w:rPr>
        <w:t>وم فلز</w:t>
      </w:r>
      <w:del w:id="8052" w:author="Mohsen" w:date="2019-03-17T16:48:00Z">
        <w:r w:rsidR="008412CC" w:rsidRPr="002B72E7" w:rsidDel="006266AC">
          <w:rPr>
            <w:rtl/>
          </w:rPr>
          <w:delText>ي</w:delText>
        </w:r>
      </w:del>
      <w:ins w:id="8053" w:author="Mohsen" w:date="2019-03-17T16:48:00Z">
        <w:r w:rsidR="006266AC">
          <w:rPr>
            <w:rtl/>
          </w:rPr>
          <w:t>ی</w:t>
        </w:r>
      </w:ins>
      <w:r w:rsidR="008412CC" w:rsidRPr="002B72E7">
        <w:rPr>
          <w:rtl/>
        </w:rPr>
        <w:t xml:space="preserve"> غلیظ </w:t>
      </w:r>
      <w:r w:rsidR="008412CC" w:rsidRPr="002B72E7">
        <w:t>(LSM)</w:t>
      </w:r>
      <w:ins w:id="8054" w:author="Mohsen Jafarinejad" w:date="2019-05-11T10:55:00Z">
        <w:r w:rsidR="002D6158">
          <w:rPr>
            <w:rFonts w:hint="cs"/>
            <w:rtl/>
          </w:rPr>
          <w:t xml:space="preserve"> </w:t>
        </w:r>
      </w:ins>
      <w:r w:rsidR="008412CC" w:rsidRPr="002B72E7">
        <w:rPr>
          <w:rtl/>
        </w:rPr>
        <w:t>، لانتان</w:t>
      </w:r>
      <w:r w:rsidR="00EA002F" w:rsidRPr="002B72E7">
        <w:rPr>
          <w:rtl/>
        </w:rPr>
        <w:t>ی</w:t>
      </w:r>
      <w:r w:rsidR="008412CC" w:rsidRPr="002B72E7">
        <w:rPr>
          <w:rtl/>
        </w:rPr>
        <w:t>وم</w:t>
      </w:r>
      <w:ins w:id="8055" w:author="Mohsen Jafarinejad" w:date="2019-05-11T10:55:00Z">
        <w:r w:rsidR="002D6158">
          <w:rPr>
            <w:rFonts w:hint="cs"/>
            <w:rtl/>
          </w:rPr>
          <w:t xml:space="preserve"> </w:t>
        </w:r>
      </w:ins>
      <w:r w:rsidR="008412CC" w:rsidRPr="002B72E7">
        <w:t>-</w:t>
      </w:r>
      <w:ins w:id="8056" w:author="Mohsen Jafarinejad" w:date="2019-05-11T10:55:00Z">
        <w:r w:rsidR="002D6158">
          <w:rPr>
            <w:rFonts w:hint="cs"/>
            <w:rtl/>
          </w:rPr>
          <w:t xml:space="preserve"> </w:t>
        </w:r>
      </w:ins>
      <w:r w:rsidR="008412CC" w:rsidRPr="002B72E7">
        <w:rPr>
          <w:rtl/>
        </w:rPr>
        <w:t xml:space="preserve">استرونیوم کبالتیت فریت </w:t>
      </w:r>
      <w:r w:rsidR="008412CC" w:rsidRPr="002B72E7">
        <w:t>(LSCF)</w:t>
      </w:r>
      <w:r w:rsidR="00EA002F" w:rsidRPr="002B72E7">
        <w:rPr>
          <w:rtl/>
        </w:rPr>
        <w:t xml:space="preserve"> </w:t>
      </w:r>
      <w:ins w:id="8057" w:author="Mohsen Jafarinejad" w:date="2019-05-11T10:55:00Z">
        <w:r w:rsidR="002D6158">
          <w:rPr>
            <w:rFonts w:hint="cs"/>
            <w:rtl/>
          </w:rPr>
          <w:t xml:space="preserve"> </w:t>
        </w:r>
      </w:ins>
      <w:r w:rsidR="000B0AD8" w:rsidRPr="002B72E7">
        <w:rPr>
          <w:rtl/>
        </w:rPr>
        <w:t>م</w:t>
      </w:r>
      <w:r w:rsidR="000B0AD8" w:rsidRPr="002B72E7">
        <w:rPr>
          <w:rFonts w:hint="cs"/>
          <w:rtl/>
        </w:rPr>
        <w:t>ی‌باشد</w:t>
      </w:r>
      <w:r w:rsidR="008412CC" w:rsidRPr="002B72E7">
        <w:t>.</w:t>
      </w:r>
      <w:r w:rsidR="008412CC" w:rsidRPr="002B72E7">
        <w:rPr>
          <w:rtl/>
        </w:rPr>
        <w:t xml:space="preserve"> این مواد مقاومت در برابر اکسایش و فعالیت کاتالیست</w:t>
      </w:r>
      <w:del w:id="8058" w:author="Mohsen" w:date="2019-03-17T16:48:00Z">
        <w:r w:rsidR="008412CC" w:rsidRPr="002B72E7" w:rsidDel="006266AC">
          <w:rPr>
            <w:rtl/>
          </w:rPr>
          <w:delText>ي</w:delText>
        </w:r>
      </w:del>
      <w:ins w:id="8059" w:author="Mohsen" w:date="2019-03-17T16:48:00Z">
        <w:r w:rsidR="006266AC">
          <w:rPr>
            <w:rtl/>
          </w:rPr>
          <w:t>ی</w:t>
        </w:r>
      </w:ins>
      <w:r w:rsidR="008412CC" w:rsidRPr="002B72E7">
        <w:rPr>
          <w:rtl/>
        </w:rPr>
        <w:t xml:space="preserve"> خوب</w:t>
      </w:r>
      <w:del w:id="8060" w:author="Mohsen" w:date="2019-03-17T16:48:00Z">
        <w:r w:rsidR="008412CC" w:rsidRPr="002B72E7" w:rsidDel="006266AC">
          <w:rPr>
            <w:rtl/>
          </w:rPr>
          <w:delText>ي</w:delText>
        </w:r>
      </w:del>
      <w:ins w:id="8061" w:author="Mohsen" w:date="2019-03-17T16:48:00Z">
        <w:r w:rsidR="006266AC">
          <w:rPr>
            <w:rtl/>
          </w:rPr>
          <w:t>ی</w:t>
        </w:r>
      </w:ins>
      <w:r w:rsidR="008412CC" w:rsidRPr="002B72E7">
        <w:rPr>
          <w:rtl/>
        </w:rPr>
        <w:t xml:space="preserve"> را در محیط کاتد</w:t>
      </w:r>
      <w:del w:id="8062" w:author="Mohsen" w:date="2019-03-17T16:48:00Z">
        <w:r w:rsidR="008412CC" w:rsidRPr="002B72E7" w:rsidDel="006266AC">
          <w:rPr>
            <w:rtl/>
          </w:rPr>
          <w:delText>ي</w:delText>
        </w:r>
      </w:del>
      <w:ins w:id="8063" w:author="Mohsen" w:date="2019-03-17T16:48:00Z">
        <w:r w:rsidR="006266AC">
          <w:rPr>
            <w:rtl/>
          </w:rPr>
          <w:t>ی</w:t>
        </w:r>
      </w:ins>
      <w:r w:rsidR="008412CC" w:rsidRPr="002B72E7">
        <w:rPr>
          <w:rtl/>
        </w:rPr>
        <w:t xml:space="preserve"> نشان </w:t>
      </w:r>
      <w:r w:rsidR="000B0AD8" w:rsidRPr="002B72E7">
        <w:rPr>
          <w:rtl/>
        </w:rPr>
        <w:t>م</w:t>
      </w:r>
      <w:r w:rsidR="000B0AD8" w:rsidRPr="002B72E7">
        <w:rPr>
          <w:rFonts w:hint="cs"/>
          <w:rtl/>
        </w:rPr>
        <w:t>ی‌دهند</w:t>
      </w:r>
      <w:r w:rsidR="008412CC" w:rsidRPr="002B72E7">
        <w:t>.</w:t>
      </w:r>
      <w:r w:rsidR="000B0AD8" w:rsidRPr="002B72E7">
        <w:rPr>
          <w:rtl/>
        </w:rPr>
        <w:t xml:space="preserve"> دما</w:t>
      </w:r>
      <w:del w:id="8064" w:author="Mohsen" w:date="2019-03-17T16:48:00Z">
        <w:r w:rsidR="000B0AD8" w:rsidRPr="002B72E7" w:rsidDel="006266AC">
          <w:rPr>
            <w:rtl/>
          </w:rPr>
          <w:delText>ي</w:delText>
        </w:r>
      </w:del>
      <w:ins w:id="8065" w:author="Mohsen" w:date="2019-03-17T16:48:00Z">
        <w:r w:rsidR="006266AC">
          <w:rPr>
            <w:rtl/>
          </w:rPr>
          <w:t>ی</w:t>
        </w:r>
      </w:ins>
      <w:r w:rsidR="008412CC" w:rsidRPr="002B72E7">
        <w:rPr>
          <w:rtl/>
        </w:rPr>
        <w:t xml:space="preserve"> </w:t>
      </w:r>
      <w:r w:rsidR="000B0AD8" w:rsidRPr="002B72E7">
        <w:rPr>
          <w:rtl/>
        </w:rPr>
        <w:t>عمل</w:t>
      </w:r>
      <w:r w:rsidR="000B0AD8" w:rsidRPr="002B72E7">
        <w:rPr>
          <w:rFonts w:hint="cs"/>
          <w:rtl/>
        </w:rPr>
        <w:t>یات</w:t>
      </w:r>
      <w:del w:id="8066" w:author="Mohsen" w:date="2019-03-17T16:48:00Z">
        <w:r w:rsidR="000B0AD8" w:rsidRPr="002B72E7" w:rsidDel="006266AC">
          <w:rPr>
            <w:rFonts w:hint="cs"/>
            <w:rtl/>
          </w:rPr>
          <w:delText>ي</w:delText>
        </w:r>
      </w:del>
      <w:ins w:id="8067" w:author="Mohsen" w:date="2019-03-17T16:48:00Z">
        <w:r w:rsidR="006266AC">
          <w:rPr>
            <w:rFonts w:hint="cs"/>
            <w:rtl/>
          </w:rPr>
          <w:t>ی</w:t>
        </w:r>
      </w:ins>
      <w:r w:rsidR="000B0AD8" w:rsidRPr="002B72E7">
        <w:rPr>
          <w:rtl/>
        </w:rPr>
        <w:t xml:space="preserve"> </w:t>
      </w:r>
      <w:r w:rsidR="000B0AD8" w:rsidRPr="002B72E7">
        <w:t>SOFC</w:t>
      </w:r>
      <w:r w:rsidR="008412CC" w:rsidRPr="002B72E7">
        <w:rPr>
          <w:rtl/>
        </w:rPr>
        <w:t xml:space="preserve"> معمولاً بین 111 تا 1111 درجه سانتیگراد</w:t>
      </w:r>
      <w:r w:rsidR="000B0AD8" w:rsidRPr="002B72E7">
        <w:rPr>
          <w:rtl/>
        </w:rPr>
        <w:t xml:space="preserve"> م</w:t>
      </w:r>
      <w:r w:rsidR="000B0AD8" w:rsidRPr="002B72E7">
        <w:rPr>
          <w:rFonts w:hint="cs"/>
          <w:rtl/>
        </w:rPr>
        <w:t>ی‌باشد</w:t>
      </w:r>
      <w:r w:rsidR="008412CC" w:rsidRPr="002B72E7">
        <w:t>.</w:t>
      </w:r>
      <w:r w:rsidR="008412CC" w:rsidRPr="002B72E7">
        <w:rPr>
          <w:rtl/>
        </w:rPr>
        <w:t xml:space="preserve"> دما</w:t>
      </w:r>
      <w:del w:id="8068" w:author="Mohsen" w:date="2019-03-17T16:48:00Z">
        <w:r w:rsidR="008412CC" w:rsidRPr="002B72E7" w:rsidDel="006266AC">
          <w:rPr>
            <w:rtl/>
          </w:rPr>
          <w:delText>ي</w:delText>
        </w:r>
      </w:del>
      <w:ins w:id="8069" w:author="Mohsen" w:date="2019-03-17T16:48:00Z">
        <w:r w:rsidR="006266AC">
          <w:rPr>
            <w:rtl/>
          </w:rPr>
          <w:t>ی</w:t>
        </w:r>
      </w:ins>
      <w:r w:rsidR="008412CC" w:rsidRPr="002B72E7">
        <w:rPr>
          <w:rtl/>
        </w:rPr>
        <w:t xml:space="preserve"> عملیات</w:t>
      </w:r>
      <w:del w:id="8070" w:author="Mohsen" w:date="2019-03-17T16:48:00Z">
        <w:r w:rsidR="008412CC" w:rsidRPr="002B72E7" w:rsidDel="006266AC">
          <w:rPr>
            <w:rtl/>
          </w:rPr>
          <w:delText>ي</w:delText>
        </w:r>
      </w:del>
      <w:ins w:id="8071" w:author="Mohsen" w:date="2019-03-17T16:48:00Z">
        <w:r w:rsidR="006266AC">
          <w:rPr>
            <w:rtl/>
          </w:rPr>
          <w:t>ی</w:t>
        </w:r>
      </w:ins>
      <w:r w:rsidR="008412CC" w:rsidRPr="002B72E7">
        <w:rPr>
          <w:rtl/>
        </w:rPr>
        <w:t xml:space="preserve"> بالا هم عیب و هم سود دارد</w:t>
      </w:r>
      <w:ins w:id="8072" w:author="Mohsen Jafarinejad" w:date="2019-05-11T10:55:00Z">
        <w:r w:rsidR="002D6158">
          <w:rPr>
            <w:rFonts w:hint="cs"/>
            <w:rtl/>
          </w:rPr>
          <w:t xml:space="preserve"> </w:t>
        </w:r>
      </w:ins>
      <w:r w:rsidR="008412CC" w:rsidRPr="002B72E7">
        <w:t>.</w:t>
      </w:r>
      <w:r w:rsidR="008412CC" w:rsidRPr="002B72E7">
        <w:rPr>
          <w:rtl/>
        </w:rPr>
        <w:t xml:space="preserve"> مشکل شامل سخت افزار استاک، درزگیر</w:t>
      </w:r>
      <w:del w:id="8073" w:author="Mohsen" w:date="2019-03-17T16:48:00Z">
        <w:r w:rsidR="008412CC" w:rsidRPr="002B72E7" w:rsidDel="006266AC">
          <w:rPr>
            <w:rtl/>
          </w:rPr>
          <w:delText>ي</w:delText>
        </w:r>
      </w:del>
      <w:ins w:id="8074" w:author="Mohsen" w:date="2019-03-17T16:48:00Z">
        <w:r w:rsidR="006266AC">
          <w:rPr>
            <w:rtl/>
          </w:rPr>
          <w:t>ی</w:t>
        </w:r>
      </w:ins>
      <w:r w:rsidR="008412CC" w:rsidRPr="002B72E7">
        <w:rPr>
          <w:rtl/>
        </w:rPr>
        <w:t xml:space="preserve"> و اتصالات است</w:t>
      </w:r>
      <w:r w:rsidR="008412CC" w:rsidRPr="002B72E7">
        <w:t>.</w:t>
      </w:r>
      <w:r w:rsidR="008412CC" w:rsidRPr="002B72E7">
        <w:rPr>
          <w:rtl/>
        </w:rPr>
        <w:t xml:space="preserve"> دما</w:t>
      </w:r>
      <w:del w:id="8075" w:author="Mohsen" w:date="2019-03-17T16:48:00Z">
        <w:r w:rsidR="008412CC" w:rsidRPr="002B72E7" w:rsidDel="006266AC">
          <w:rPr>
            <w:rtl/>
          </w:rPr>
          <w:delText>ي</w:delText>
        </w:r>
      </w:del>
      <w:ins w:id="8076" w:author="Mohsen" w:date="2019-03-17T16:48:00Z">
        <w:r w:rsidR="006266AC">
          <w:rPr>
            <w:rtl/>
          </w:rPr>
          <w:t>ی</w:t>
        </w:r>
      </w:ins>
      <w:r w:rsidR="008412CC" w:rsidRPr="002B72E7">
        <w:rPr>
          <w:rtl/>
        </w:rPr>
        <w:t xml:space="preserve"> بالا باعث مشکل در انتخاب مواد، مسائل مکانیک</w:t>
      </w:r>
      <w:del w:id="8077" w:author="Mohsen" w:date="2019-03-17T16:48:00Z">
        <w:r w:rsidR="008412CC" w:rsidRPr="002B72E7" w:rsidDel="006266AC">
          <w:rPr>
            <w:rtl/>
          </w:rPr>
          <w:delText>ي</w:delText>
        </w:r>
      </w:del>
      <w:ins w:id="8078" w:author="Mohsen" w:date="2019-03-17T16:48:00Z">
        <w:r w:rsidR="006266AC">
          <w:rPr>
            <w:rtl/>
          </w:rPr>
          <w:t>ی</w:t>
        </w:r>
      </w:ins>
      <w:r w:rsidR="008412CC" w:rsidRPr="002B72E7">
        <w:rPr>
          <w:rtl/>
        </w:rPr>
        <w:t xml:space="preserve"> و انبساط حرارت</w:t>
      </w:r>
      <w:del w:id="8079" w:author="Mohsen" w:date="2019-03-17T16:48:00Z">
        <w:r w:rsidR="008412CC" w:rsidRPr="002B72E7" w:rsidDel="006266AC">
          <w:rPr>
            <w:rtl/>
          </w:rPr>
          <w:delText>ي</w:delText>
        </w:r>
      </w:del>
      <w:ins w:id="8080" w:author="Mohsen" w:date="2019-03-17T16:48:00Z">
        <w:r w:rsidR="006266AC">
          <w:rPr>
            <w:rtl/>
          </w:rPr>
          <w:t>ی</w:t>
        </w:r>
      </w:ins>
      <w:r w:rsidR="008412CC" w:rsidRPr="002B72E7">
        <w:rPr>
          <w:rtl/>
        </w:rPr>
        <w:t xml:space="preserve"> </w:t>
      </w:r>
      <w:r w:rsidR="000B0AD8" w:rsidRPr="002B72E7">
        <w:rPr>
          <w:rtl/>
        </w:rPr>
        <w:t>م</w:t>
      </w:r>
      <w:r w:rsidR="000B0AD8" w:rsidRPr="002B72E7">
        <w:rPr>
          <w:rFonts w:hint="cs"/>
          <w:rtl/>
        </w:rPr>
        <w:t>ی‌شود</w:t>
      </w:r>
      <w:r w:rsidR="008412CC" w:rsidRPr="002B72E7">
        <w:t>.</w:t>
      </w:r>
      <w:r w:rsidR="008412CC" w:rsidRPr="002B72E7">
        <w:rPr>
          <w:rtl/>
        </w:rPr>
        <w:t xml:space="preserve"> مزایا شامل انعطاف سوخت، عملکرد بالا، توانای</w:t>
      </w:r>
      <w:del w:id="8081" w:author="Mohsen" w:date="2019-03-17T16:48:00Z">
        <w:r w:rsidR="008412CC" w:rsidRPr="002B72E7" w:rsidDel="006266AC">
          <w:rPr>
            <w:rtl/>
          </w:rPr>
          <w:delText>ي</w:delText>
        </w:r>
      </w:del>
      <w:ins w:id="8082" w:author="Mohsen" w:date="2019-03-17T16:48:00Z">
        <w:r w:rsidR="006266AC">
          <w:rPr>
            <w:rtl/>
          </w:rPr>
          <w:t>ی</w:t>
        </w:r>
      </w:ins>
      <w:r w:rsidR="008412CC" w:rsidRPr="002B72E7">
        <w:rPr>
          <w:rtl/>
        </w:rPr>
        <w:t xml:space="preserve"> برا</w:t>
      </w:r>
      <w:del w:id="8083" w:author="Mohsen" w:date="2019-03-17T16:48:00Z">
        <w:r w:rsidR="008412CC" w:rsidRPr="002B72E7" w:rsidDel="006266AC">
          <w:rPr>
            <w:rtl/>
          </w:rPr>
          <w:delText>ي</w:delText>
        </w:r>
      </w:del>
      <w:ins w:id="8084" w:author="Mohsen" w:date="2019-03-17T16:48:00Z">
        <w:r w:rsidR="006266AC">
          <w:rPr>
            <w:rtl/>
          </w:rPr>
          <w:t>ی</w:t>
        </w:r>
      </w:ins>
      <w:r w:rsidR="008412CC" w:rsidRPr="002B72E7">
        <w:rPr>
          <w:rtl/>
        </w:rPr>
        <w:t xml:space="preserve"> تولید همزمان حرارت اتلاف</w:t>
      </w:r>
      <w:del w:id="8085" w:author="Mohsen" w:date="2019-03-17T16:48:00Z">
        <w:r w:rsidR="008412CC" w:rsidRPr="002B72E7" w:rsidDel="006266AC">
          <w:rPr>
            <w:rtl/>
          </w:rPr>
          <w:delText>ي</w:delText>
        </w:r>
      </w:del>
      <w:ins w:id="8086" w:author="Mohsen" w:date="2019-03-17T16:48:00Z">
        <w:r w:rsidR="006266AC">
          <w:rPr>
            <w:rtl/>
          </w:rPr>
          <w:t>ی</w:t>
        </w:r>
      </w:ins>
      <w:r w:rsidR="008412CC" w:rsidRPr="002B72E7">
        <w:rPr>
          <w:rtl/>
        </w:rPr>
        <w:t xml:space="preserve"> تولید شده </w:t>
      </w:r>
      <w:r w:rsidR="000B0AD8" w:rsidRPr="002B72E7">
        <w:rPr>
          <w:rtl/>
        </w:rPr>
        <w:t>م</w:t>
      </w:r>
      <w:r w:rsidR="000B0AD8" w:rsidRPr="002B72E7">
        <w:rPr>
          <w:rFonts w:hint="cs"/>
          <w:rtl/>
        </w:rPr>
        <w:t>ی‌باشد</w:t>
      </w:r>
      <w:del w:id="8087" w:author="Mohsen Jafarinejad" w:date="2019-05-11T10:56:00Z">
        <w:r w:rsidR="008412CC" w:rsidRPr="002B72E7" w:rsidDel="002D6158">
          <w:rPr>
            <w:rtl/>
          </w:rPr>
          <w:delText>.</w:delText>
        </w:r>
      </w:del>
      <w:r w:rsidR="000B0AD8" w:rsidRPr="002B72E7">
        <w:t xml:space="preserve"> [</w:t>
      </w:r>
      <w:r w:rsidR="008412CC" w:rsidRPr="002B72E7">
        <w:t>2]</w:t>
      </w:r>
      <w:ins w:id="8088" w:author="Mohsen Jafarinejad" w:date="2019-05-11T10:56:00Z">
        <w:r w:rsidR="002D6158">
          <w:rPr>
            <w:rFonts w:hint="cs"/>
            <w:rtl/>
          </w:rPr>
          <w:t>.</w:t>
        </w:r>
      </w:ins>
    </w:p>
    <w:p w14:paraId="3F333C98" w14:textId="77777777" w:rsidR="009425DE" w:rsidRDefault="009425DE" w:rsidP="005E409E">
      <w:pPr>
        <w:pStyle w:val="payannameh"/>
        <w:tabs>
          <w:tab w:val="left" w:pos="0"/>
          <w:tab w:val="left" w:pos="7371"/>
        </w:tabs>
        <w:spacing w:line="240" w:lineRule="auto"/>
        <w:rPr>
          <w:rtl/>
        </w:rPr>
      </w:pPr>
    </w:p>
    <w:p w14:paraId="3B8E9D21" w14:textId="426714F7" w:rsidR="009425DE" w:rsidDel="007775CF" w:rsidRDefault="009425DE" w:rsidP="005E409E">
      <w:pPr>
        <w:pStyle w:val="payannameh"/>
        <w:tabs>
          <w:tab w:val="left" w:pos="1395"/>
          <w:tab w:val="left" w:pos="7371"/>
        </w:tabs>
        <w:spacing w:line="240" w:lineRule="auto"/>
        <w:rPr>
          <w:del w:id="8089" w:author="Mohsen Jafarinejad" w:date="2019-05-08T16:13:00Z"/>
          <w:rtl/>
        </w:rPr>
      </w:pPr>
    </w:p>
    <w:p w14:paraId="55019344" w14:textId="493CC642" w:rsidR="008412CC" w:rsidRPr="009425DE" w:rsidRDefault="008412CC" w:rsidP="005E409E">
      <w:pPr>
        <w:pStyle w:val="payannameh"/>
        <w:tabs>
          <w:tab w:val="left" w:pos="1395"/>
          <w:tab w:val="left" w:pos="7371"/>
        </w:tabs>
        <w:spacing w:line="240" w:lineRule="auto"/>
        <w:rPr>
          <w:b/>
          <w:bCs/>
          <w:rtl/>
        </w:rPr>
      </w:pPr>
      <w:r w:rsidRPr="009425DE">
        <w:rPr>
          <w:b/>
          <w:bCs/>
          <w:rtl/>
        </w:rPr>
        <w:t>مزایا</w:t>
      </w:r>
    </w:p>
    <w:p w14:paraId="387B7763" w14:textId="77777777" w:rsidR="008412CC" w:rsidRPr="002B72E7" w:rsidRDefault="008412CC" w:rsidP="005E409E">
      <w:pPr>
        <w:pStyle w:val="payannameh"/>
        <w:tabs>
          <w:tab w:val="left" w:pos="1395"/>
          <w:tab w:val="left" w:pos="7371"/>
        </w:tabs>
        <w:spacing w:line="240" w:lineRule="auto"/>
        <w:rPr>
          <w:rtl/>
        </w:rPr>
      </w:pPr>
      <w:r w:rsidRPr="002B72E7">
        <w:rPr>
          <w:rtl/>
        </w:rPr>
        <w:t>انعطاف پذیری سوخت مصرفی</w:t>
      </w:r>
    </w:p>
    <w:p w14:paraId="739FE914" w14:textId="6464BF0F" w:rsidR="008412CC" w:rsidRPr="002B72E7" w:rsidRDefault="008412CC" w:rsidP="005E409E">
      <w:pPr>
        <w:pStyle w:val="payannameh"/>
        <w:tabs>
          <w:tab w:val="left" w:pos="1395"/>
          <w:tab w:val="left" w:pos="7371"/>
        </w:tabs>
        <w:spacing w:line="240" w:lineRule="auto"/>
      </w:pPr>
      <w:r w:rsidRPr="002B72E7">
        <w:rPr>
          <w:rtl/>
        </w:rPr>
        <w:lastRenderedPageBreak/>
        <w:t>کاتالیست ارزان قیمت</w:t>
      </w:r>
    </w:p>
    <w:p w14:paraId="58BD957B" w14:textId="5D865B77" w:rsidR="008412CC" w:rsidRPr="002B72E7" w:rsidRDefault="008412CC" w:rsidP="005E409E">
      <w:pPr>
        <w:pStyle w:val="payannameh"/>
        <w:tabs>
          <w:tab w:val="left" w:pos="1395"/>
          <w:tab w:val="left" w:pos="7371"/>
        </w:tabs>
        <w:spacing w:line="240" w:lineRule="auto"/>
      </w:pPr>
      <w:r w:rsidRPr="002B72E7">
        <w:rPr>
          <w:rtl/>
        </w:rPr>
        <w:t>کیفیت خوب حرارت اتلاف</w:t>
      </w:r>
      <w:del w:id="8090" w:author="Mohsen" w:date="2019-03-17T16:48:00Z">
        <w:r w:rsidRPr="002B72E7" w:rsidDel="006266AC">
          <w:rPr>
            <w:rtl/>
          </w:rPr>
          <w:delText>ي</w:delText>
        </w:r>
      </w:del>
      <w:ins w:id="8091" w:author="Mohsen" w:date="2019-03-17T16:48:00Z">
        <w:r w:rsidR="006266AC">
          <w:rPr>
            <w:rtl/>
          </w:rPr>
          <w:t>ی</w:t>
        </w:r>
      </w:ins>
      <w:r w:rsidRPr="002B72E7">
        <w:rPr>
          <w:rtl/>
        </w:rPr>
        <w:t xml:space="preserve"> برا</w:t>
      </w:r>
      <w:del w:id="8092" w:author="Mohsen" w:date="2019-03-17T16:48:00Z">
        <w:r w:rsidRPr="002B72E7" w:rsidDel="006266AC">
          <w:rPr>
            <w:rtl/>
          </w:rPr>
          <w:delText>ي</w:delText>
        </w:r>
      </w:del>
      <w:ins w:id="8093" w:author="Mohsen" w:date="2019-03-17T16:48:00Z">
        <w:r w:rsidR="006266AC">
          <w:rPr>
            <w:rtl/>
          </w:rPr>
          <w:t>ی</w:t>
        </w:r>
      </w:ins>
      <w:r w:rsidRPr="002B72E7">
        <w:rPr>
          <w:rtl/>
        </w:rPr>
        <w:t xml:space="preserve"> تولید همزمان</w:t>
      </w:r>
    </w:p>
    <w:p w14:paraId="7C1C7B34" w14:textId="77777777" w:rsidR="008412CC" w:rsidRPr="002B72E7" w:rsidRDefault="008412CC" w:rsidP="005E409E">
      <w:pPr>
        <w:pStyle w:val="payannameh"/>
        <w:tabs>
          <w:tab w:val="left" w:pos="1395"/>
          <w:tab w:val="left" w:pos="7371"/>
        </w:tabs>
        <w:spacing w:line="240" w:lineRule="auto"/>
      </w:pPr>
      <w:r w:rsidRPr="002B72E7">
        <w:rPr>
          <w:rtl/>
        </w:rPr>
        <w:t>الکترولیت جامد</w:t>
      </w:r>
    </w:p>
    <w:p w14:paraId="6BAF6CD4" w14:textId="77777777" w:rsidR="008412CC" w:rsidRPr="002B72E7" w:rsidRDefault="008412CC" w:rsidP="005E409E">
      <w:pPr>
        <w:pStyle w:val="payannameh"/>
        <w:tabs>
          <w:tab w:val="left" w:pos="1395"/>
          <w:tab w:val="left" w:pos="7371"/>
        </w:tabs>
        <w:spacing w:line="240" w:lineRule="auto"/>
        <w:rPr>
          <w:rtl/>
        </w:rPr>
      </w:pPr>
      <w:r w:rsidRPr="002B72E7">
        <w:rPr>
          <w:rtl/>
        </w:rPr>
        <w:t>دانسیته توان نسبتاً بالا</w:t>
      </w:r>
    </w:p>
    <w:p w14:paraId="0C7523FB" w14:textId="77777777" w:rsidR="009425DE" w:rsidRDefault="009425DE" w:rsidP="005E409E">
      <w:pPr>
        <w:pStyle w:val="payannameh"/>
        <w:tabs>
          <w:tab w:val="left" w:pos="1395"/>
          <w:tab w:val="left" w:pos="7371"/>
        </w:tabs>
        <w:spacing w:line="240" w:lineRule="auto"/>
        <w:rPr>
          <w:rtl/>
        </w:rPr>
      </w:pPr>
    </w:p>
    <w:p w14:paraId="40FDAAE3" w14:textId="35D3767B" w:rsidR="008412CC" w:rsidRPr="009425DE" w:rsidRDefault="008412CC" w:rsidP="005E409E">
      <w:pPr>
        <w:pStyle w:val="payannameh"/>
        <w:tabs>
          <w:tab w:val="left" w:pos="1395"/>
          <w:tab w:val="left" w:pos="7371"/>
        </w:tabs>
        <w:spacing w:line="240" w:lineRule="auto"/>
        <w:rPr>
          <w:b/>
          <w:bCs/>
          <w:rtl/>
        </w:rPr>
      </w:pPr>
      <w:r w:rsidRPr="009425DE">
        <w:rPr>
          <w:b/>
          <w:bCs/>
          <w:rtl/>
        </w:rPr>
        <w:t>معایب</w:t>
      </w:r>
    </w:p>
    <w:p w14:paraId="5E919DD4" w14:textId="066FDEBE" w:rsidR="008412CC" w:rsidRPr="002B72E7" w:rsidRDefault="008412CC" w:rsidP="005E409E">
      <w:pPr>
        <w:pStyle w:val="payannameh"/>
        <w:tabs>
          <w:tab w:val="left" w:pos="1395"/>
          <w:tab w:val="left" w:pos="7371"/>
        </w:tabs>
        <w:spacing w:line="240" w:lineRule="auto"/>
      </w:pPr>
      <w:r w:rsidRPr="002B72E7">
        <w:rPr>
          <w:rtl/>
        </w:rPr>
        <w:t>مسئله دما برا</w:t>
      </w:r>
      <w:del w:id="8094" w:author="Mohsen" w:date="2019-03-17T16:48:00Z">
        <w:r w:rsidRPr="002B72E7" w:rsidDel="006266AC">
          <w:rPr>
            <w:rtl/>
          </w:rPr>
          <w:delText>ي</w:delText>
        </w:r>
      </w:del>
      <w:ins w:id="8095" w:author="Mohsen" w:date="2019-03-17T16:48:00Z">
        <w:r w:rsidR="006266AC">
          <w:rPr>
            <w:rtl/>
          </w:rPr>
          <w:t>ی</w:t>
        </w:r>
      </w:ins>
      <w:r w:rsidRPr="002B72E7">
        <w:rPr>
          <w:rtl/>
        </w:rPr>
        <w:t xml:space="preserve"> کاربرد دما بالا</w:t>
      </w:r>
    </w:p>
    <w:p w14:paraId="1360C647" w14:textId="77777777" w:rsidR="008412CC" w:rsidRPr="002B72E7" w:rsidRDefault="008412CC" w:rsidP="005E409E">
      <w:pPr>
        <w:pStyle w:val="payannameh"/>
        <w:tabs>
          <w:tab w:val="left" w:pos="1395"/>
          <w:tab w:val="left" w:pos="7371"/>
        </w:tabs>
        <w:spacing w:line="240" w:lineRule="auto"/>
      </w:pPr>
      <w:r w:rsidRPr="002B72E7">
        <w:rPr>
          <w:rtl/>
        </w:rPr>
        <w:t>مسئله پوشش</w:t>
      </w:r>
    </w:p>
    <w:p w14:paraId="02A359BA" w14:textId="77777777" w:rsidR="008412CC" w:rsidRPr="002B72E7" w:rsidRDefault="008412CC" w:rsidP="005E409E">
      <w:pPr>
        <w:pStyle w:val="payannameh"/>
        <w:tabs>
          <w:tab w:val="left" w:pos="1395"/>
          <w:tab w:val="left" w:pos="7371"/>
        </w:tabs>
        <w:spacing w:line="240" w:lineRule="auto"/>
      </w:pPr>
      <w:r w:rsidRPr="002B72E7">
        <w:rPr>
          <w:rtl/>
        </w:rPr>
        <w:t>مواد وساخت گران</w:t>
      </w:r>
    </w:p>
    <w:p w14:paraId="630E55DC" w14:textId="079C1C7A" w:rsidR="009425DE" w:rsidDel="007775CF" w:rsidRDefault="009425DE" w:rsidP="005E409E">
      <w:pPr>
        <w:pStyle w:val="payannameh"/>
        <w:tabs>
          <w:tab w:val="left" w:pos="1395"/>
          <w:tab w:val="left" w:pos="7371"/>
        </w:tabs>
        <w:spacing w:line="240" w:lineRule="auto"/>
        <w:rPr>
          <w:del w:id="8096" w:author="Mohsen Jafarinejad" w:date="2019-05-08T16:13:00Z"/>
          <w:rtl/>
        </w:rPr>
      </w:pPr>
    </w:p>
    <w:p w14:paraId="792C7004" w14:textId="77777777" w:rsidR="009425DE" w:rsidRDefault="009425DE" w:rsidP="005E409E">
      <w:pPr>
        <w:pStyle w:val="payannameh"/>
        <w:tabs>
          <w:tab w:val="left" w:pos="1395"/>
          <w:tab w:val="left" w:pos="7371"/>
        </w:tabs>
        <w:spacing w:line="240" w:lineRule="auto"/>
        <w:rPr>
          <w:rtl/>
        </w:rPr>
      </w:pPr>
    </w:p>
    <w:p w14:paraId="49BC1C4E" w14:textId="4A45D26F" w:rsidR="008412CC" w:rsidRPr="002B72E7" w:rsidRDefault="008412CC" w:rsidP="00B515B2">
      <w:pPr>
        <w:pStyle w:val="a1"/>
        <w:bidi/>
        <w:rPr>
          <w:rtl/>
        </w:rPr>
      </w:pPr>
      <w:bookmarkStart w:id="8097" w:name="_Toc3666254"/>
      <w:bookmarkStart w:id="8098" w:name="_Toc3666503"/>
      <w:bookmarkStart w:id="8099" w:name="_Toc8546064"/>
      <w:bookmarkStart w:id="8100" w:name="_Toc8550734"/>
      <w:r w:rsidRPr="002B72E7">
        <w:rPr>
          <w:rtl/>
        </w:rPr>
        <w:t>پیل سوختی متانولی</w:t>
      </w:r>
      <w:bookmarkEnd w:id="8097"/>
      <w:bookmarkEnd w:id="8098"/>
      <w:r w:rsidR="001C0798">
        <w:rPr>
          <w:rStyle w:val="FootnoteReference"/>
          <w:rtl/>
        </w:rPr>
        <w:footnoteReference w:id="6"/>
      </w:r>
      <w:bookmarkEnd w:id="8099"/>
      <w:bookmarkEnd w:id="8100"/>
    </w:p>
    <w:p w14:paraId="5096C310" w14:textId="72CA16E0" w:rsidR="008412CC" w:rsidRPr="002B72E7" w:rsidRDefault="009425DE" w:rsidP="005E409E">
      <w:pPr>
        <w:pStyle w:val="payannameh"/>
        <w:tabs>
          <w:tab w:val="left" w:pos="567"/>
          <w:tab w:val="left" w:pos="1395"/>
          <w:tab w:val="left" w:pos="7371"/>
        </w:tabs>
        <w:spacing w:line="240" w:lineRule="auto"/>
        <w:jc w:val="both"/>
        <w:rPr>
          <w:rtl/>
        </w:rPr>
      </w:pPr>
      <w:r>
        <w:rPr>
          <w:rtl/>
        </w:rPr>
        <w:tab/>
      </w:r>
      <w:r w:rsidR="008412CC" w:rsidRPr="002B72E7">
        <w:rPr>
          <w:rtl/>
        </w:rPr>
        <w:t>متانول یک سوخت مایع است، که انتخاب مناسب</w:t>
      </w:r>
      <w:del w:id="8101" w:author="Mohsen" w:date="2019-03-17T16:48:00Z">
        <w:r w:rsidR="008412CC" w:rsidRPr="002B72E7" w:rsidDel="006266AC">
          <w:rPr>
            <w:rtl/>
          </w:rPr>
          <w:delText>ي</w:delText>
        </w:r>
      </w:del>
      <w:ins w:id="8102" w:author="Mohsen" w:date="2019-03-17T16:48:00Z">
        <w:r w:rsidR="006266AC">
          <w:rPr>
            <w:rtl/>
          </w:rPr>
          <w:t>ی</w:t>
        </w:r>
      </w:ins>
      <w:r w:rsidR="008412CC" w:rsidRPr="002B72E7">
        <w:rPr>
          <w:rtl/>
        </w:rPr>
        <w:t xml:space="preserve"> به عنوان سوخت پیل سوخت</w:t>
      </w:r>
      <w:del w:id="8103" w:author="Mohsen" w:date="2019-03-17T16:48:00Z">
        <w:r w:rsidR="008412CC" w:rsidRPr="002B72E7" w:rsidDel="006266AC">
          <w:rPr>
            <w:rtl/>
          </w:rPr>
          <w:delText>ي</w:delText>
        </w:r>
      </w:del>
      <w:ins w:id="8104" w:author="Mohsen" w:date="2019-03-17T16:48:00Z">
        <w:r w:rsidR="006266AC">
          <w:rPr>
            <w:rtl/>
          </w:rPr>
          <w:t>ی</w:t>
        </w:r>
      </w:ins>
      <w:r w:rsidR="008412CC" w:rsidRPr="002B72E7">
        <w:rPr>
          <w:rtl/>
        </w:rPr>
        <w:t xml:space="preserve"> در موارد حمل و نقل </w:t>
      </w:r>
      <w:r w:rsidR="000B0AD8" w:rsidRPr="002B72E7">
        <w:rPr>
          <w:rtl/>
        </w:rPr>
        <w:t>م</w:t>
      </w:r>
      <w:r w:rsidR="000B0AD8" w:rsidRPr="002B72E7">
        <w:rPr>
          <w:rFonts w:hint="cs"/>
          <w:rtl/>
        </w:rPr>
        <w:t>ی‌باشد</w:t>
      </w:r>
      <w:r w:rsidR="008412CC" w:rsidRPr="002B72E7">
        <w:rPr>
          <w:rtl/>
        </w:rPr>
        <w:t xml:space="preserve"> و این انتخاب به علت دانسیته بالا</w:t>
      </w:r>
      <w:del w:id="8105" w:author="Mohsen" w:date="2019-03-17T16:48:00Z">
        <w:r w:rsidR="008412CC" w:rsidRPr="002B72E7" w:rsidDel="006266AC">
          <w:rPr>
            <w:rtl/>
          </w:rPr>
          <w:delText>ي</w:delText>
        </w:r>
      </w:del>
      <w:ins w:id="8106" w:author="Mohsen" w:date="2019-03-17T16:48:00Z">
        <w:r w:rsidR="006266AC">
          <w:rPr>
            <w:rtl/>
          </w:rPr>
          <w:t>ی</w:t>
        </w:r>
      </w:ins>
      <w:r w:rsidR="008412CC" w:rsidRPr="002B72E7">
        <w:rPr>
          <w:rtl/>
        </w:rPr>
        <w:t xml:space="preserve"> انرژ</w:t>
      </w:r>
      <w:del w:id="8107" w:author="Mohsen" w:date="2019-03-17T16:48:00Z">
        <w:r w:rsidR="008412CC" w:rsidRPr="002B72E7" w:rsidDel="006266AC">
          <w:rPr>
            <w:rtl/>
          </w:rPr>
          <w:delText>ي</w:delText>
        </w:r>
      </w:del>
      <w:ins w:id="8108" w:author="Mohsen" w:date="2019-03-17T16:48:00Z">
        <w:r w:rsidR="006266AC">
          <w:rPr>
            <w:rtl/>
          </w:rPr>
          <w:t>ی</w:t>
        </w:r>
      </w:ins>
      <w:r w:rsidR="008412CC" w:rsidRPr="002B72E7">
        <w:rPr>
          <w:rtl/>
        </w:rPr>
        <w:t xml:space="preserve"> آن است.</w:t>
      </w:r>
      <w:r w:rsidR="000B0AD8" w:rsidRPr="002B72E7">
        <w:rPr>
          <w:rtl/>
        </w:rPr>
        <w:t xml:space="preserve"> </w:t>
      </w:r>
      <w:r w:rsidR="008412CC" w:rsidRPr="002B72E7">
        <w:rPr>
          <w:rtl/>
        </w:rPr>
        <w:t>واکنش اکسایش متانول در الکترولیت اسید</w:t>
      </w:r>
      <w:del w:id="8109" w:author="Mohsen" w:date="2019-03-17T16:48:00Z">
        <w:r w:rsidR="008412CC" w:rsidRPr="002B72E7" w:rsidDel="006266AC">
          <w:rPr>
            <w:rtl/>
          </w:rPr>
          <w:delText>ي</w:delText>
        </w:r>
      </w:del>
      <w:ins w:id="8110" w:author="Mohsen" w:date="2019-03-17T16:48:00Z">
        <w:r w:rsidR="006266AC">
          <w:rPr>
            <w:rtl/>
          </w:rPr>
          <w:t>ی</w:t>
        </w:r>
      </w:ins>
      <w:r w:rsidR="008412CC" w:rsidRPr="002B72E7">
        <w:rPr>
          <w:rtl/>
        </w:rPr>
        <w:t xml:space="preserve"> مشابه محیط پیل سوختی پلیمری است.</w:t>
      </w:r>
    </w:p>
    <w:p w14:paraId="750AE083" w14:textId="0791629C" w:rsidR="00A97D37" w:rsidRPr="002B72E7" w:rsidDel="00F74514" w:rsidRDefault="00B515B2">
      <w:pPr>
        <w:pStyle w:val="a5"/>
        <w:rPr>
          <w:del w:id="8111" w:author="Mohsen" w:date="2019-03-17T17:01:00Z"/>
          <w:rtl/>
        </w:rPr>
        <w:pPrChange w:id="8112" w:author="Mohsen" w:date="2019-03-17T17:05:00Z">
          <w:pPr>
            <w:pStyle w:val="payannameh"/>
            <w:tabs>
              <w:tab w:val="left" w:pos="1395"/>
              <w:tab w:val="left" w:pos="7371"/>
            </w:tabs>
            <w:spacing w:line="240" w:lineRule="auto"/>
          </w:pPr>
        </w:pPrChange>
      </w:pPr>
      <w:ins w:id="8113" w:author="Mohsen" w:date="2019-03-17T17:05:00Z">
        <w:r>
          <w:rPr>
            <w:rFonts w:hint="cs"/>
            <w:rtl/>
          </w:rPr>
          <w:t xml:space="preserve">                                                                       </w:t>
        </w:r>
      </w:ins>
    </w:p>
    <w:p w14:paraId="42C617C7" w14:textId="2DBE0876" w:rsidR="008412CC" w:rsidRPr="002B72E7" w:rsidRDefault="000B0AD8">
      <w:pPr>
        <w:pStyle w:val="a5"/>
        <w:rPr>
          <w:rtl/>
        </w:rPr>
        <w:pPrChange w:id="8114" w:author="Mohsen" w:date="2019-03-17T17:05:00Z">
          <w:pPr>
            <w:pStyle w:val="payannameh"/>
            <w:tabs>
              <w:tab w:val="left" w:pos="1395"/>
              <w:tab w:val="left" w:pos="7371"/>
              <w:tab w:val="right" w:pos="9617"/>
            </w:tabs>
            <w:spacing w:line="240" w:lineRule="auto"/>
            <w:jc w:val="right"/>
          </w:pPr>
        </w:pPrChange>
      </w:pPr>
      <w:r w:rsidRPr="002B72E7">
        <w:rPr>
          <w:rtl/>
        </w:rPr>
        <w:t xml:space="preserve"> </w:t>
      </w:r>
      <w:r w:rsidR="008412CC" w:rsidRPr="002B72E7">
        <w:rPr>
          <w:rStyle w:val="tgc"/>
        </w:rPr>
        <w:object w:dxaOrig="3300" w:dyaOrig="380" w14:anchorId="3F59FE21">
          <v:shape id="_x0000_i1029" type="#_x0000_t75" style="width:164.4pt;height:16.65pt" o:ole="">
            <v:imagedata r:id="rId30" o:title=""/>
          </v:shape>
          <o:OLEObject Type="Embed" ProgID="Equation.DSMT4" ShapeID="_x0000_i1029" DrawAspect="Content" ObjectID="_1620276624" r:id="rId31"/>
        </w:object>
      </w:r>
    </w:p>
    <w:p w14:paraId="448AF466" w14:textId="1CD199FC" w:rsidR="008412CC" w:rsidRDefault="00B515B2">
      <w:pPr>
        <w:pStyle w:val="a5"/>
        <w:rPr>
          <w:ins w:id="8115" w:author="Mohsen" w:date="2019-03-17T17:01:00Z"/>
          <w:rStyle w:val="tgc"/>
          <w:rtl/>
        </w:rPr>
        <w:pPrChange w:id="8116" w:author="Mohsen" w:date="2019-03-17T17:05:00Z">
          <w:pPr>
            <w:pStyle w:val="payannameh"/>
            <w:tabs>
              <w:tab w:val="left" w:pos="0"/>
              <w:tab w:val="left" w:pos="7371"/>
            </w:tabs>
            <w:spacing w:line="240" w:lineRule="auto"/>
            <w:jc w:val="right"/>
          </w:pPr>
        </w:pPrChange>
      </w:pPr>
      <w:ins w:id="8117" w:author="Mohsen" w:date="2019-03-17T17:05:00Z">
        <w:r>
          <w:rPr>
            <w:rStyle w:val="tgc"/>
            <w:rFonts w:hint="cs"/>
            <w:rtl/>
          </w:rPr>
          <w:t xml:space="preserve">                                                                                   </w:t>
        </w:r>
      </w:ins>
      <w:r w:rsidR="00FF4D1A" w:rsidRPr="00FF4D1A">
        <w:rPr>
          <w:rStyle w:val="tgc"/>
        </w:rPr>
        <w:object w:dxaOrig="2560" w:dyaOrig="620" w14:anchorId="7A771E1D">
          <v:shape id="_x0000_i1030" type="#_x0000_t75" style="width:127.9pt;height:28.5pt" o:ole="">
            <v:imagedata r:id="rId32" o:title=""/>
          </v:shape>
          <o:OLEObject Type="Embed" ProgID="Equation.DSMT4" ShapeID="_x0000_i1030" DrawAspect="Content" ObjectID="_1620276625" r:id="rId33"/>
        </w:object>
      </w:r>
    </w:p>
    <w:p w14:paraId="78DA3505" w14:textId="77777777" w:rsidR="00B515B2" w:rsidRPr="002B72E7" w:rsidRDefault="00B515B2" w:rsidP="005E409E">
      <w:pPr>
        <w:pStyle w:val="payannameh"/>
        <w:tabs>
          <w:tab w:val="left" w:pos="0"/>
          <w:tab w:val="left" w:pos="7371"/>
        </w:tabs>
        <w:spacing w:line="240" w:lineRule="auto"/>
        <w:jc w:val="right"/>
        <w:rPr>
          <w:rtl/>
        </w:rPr>
      </w:pPr>
    </w:p>
    <w:p w14:paraId="21CED55B" w14:textId="186563A7" w:rsidR="008412CC" w:rsidRDefault="00FF4D1A">
      <w:pPr>
        <w:pStyle w:val="payannameh"/>
        <w:tabs>
          <w:tab w:val="left" w:pos="0"/>
          <w:tab w:val="left" w:pos="567"/>
          <w:tab w:val="left" w:pos="1395"/>
          <w:tab w:val="left" w:pos="7371"/>
        </w:tabs>
        <w:spacing w:line="240" w:lineRule="auto"/>
        <w:jc w:val="both"/>
        <w:rPr>
          <w:rtl/>
        </w:rPr>
        <w:pPrChange w:id="8118" w:author="Mohsen Jafarinejad" w:date="2019-05-11T10:57:00Z">
          <w:pPr>
            <w:pStyle w:val="payannameh"/>
            <w:tabs>
              <w:tab w:val="left" w:pos="0"/>
              <w:tab w:val="left" w:pos="567"/>
              <w:tab w:val="left" w:pos="1395"/>
              <w:tab w:val="left" w:pos="7371"/>
            </w:tabs>
            <w:spacing w:line="240" w:lineRule="auto"/>
          </w:pPr>
        </w:pPrChange>
      </w:pPr>
      <w:r>
        <w:rPr>
          <w:rtl/>
        </w:rPr>
        <w:tab/>
      </w:r>
      <w:r w:rsidR="008412CC" w:rsidRPr="002B72E7">
        <w:rPr>
          <w:rtl/>
        </w:rPr>
        <w:t>پیل سوخت</w:t>
      </w:r>
      <w:del w:id="8119" w:author="Mohsen" w:date="2019-03-17T16:48:00Z">
        <w:r w:rsidR="008412CC" w:rsidRPr="002B72E7" w:rsidDel="006266AC">
          <w:rPr>
            <w:rtl/>
          </w:rPr>
          <w:delText>ي</w:delText>
        </w:r>
      </w:del>
      <w:ins w:id="8120" w:author="Mohsen" w:date="2019-03-17T16:48:00Z">
        <w:r w:rsidR="006266AC">
          <w:rPr>
            <w:rtl/>
          </w:rPr>
          <w:t>ی</w:t>
        </w:r>
      </w:ins>
      <w:r w:rsidR="008412CC" w:rsidRPr="002B72E7">
        <w:rPr>
          <w:rtl/>
        </w:rPr>
        <w:t xml:space="preserve"> که از متانول استفاده </w:t>
      </w:r>
      <w:r w:rsidR="000B0AD8" w:rsidRPr="002B72E7">
        <w:rPr>
          <w:rtl/>
        </w:rPr>
        <w:t>م</w:t>
      </w:r>
      <w:r w:rsidR="000B0AD8" w:rsidRPr="002B72E7">
        <w:rPr>
          <w:rFonts w:hint="cs"/>
          <w:rtl/>
        </w:rPr>
        <w:t>ی‌کند</w:t>
      </w:r>
      <w:r w:rsidR="008412CC" w:rsidRPr="002B72E7">
        <w:rPr>
          <w:rtl/>
        </w:rPr>
        <w:t xml:space="preserve">، نیازمند وجود آب علاوه بر واکنشگر در آند </w:t>
      </w:r>
      <w:r w:rsidR="000B0AD8" w:rsidRPr="002B72E7">
        <w:rPr>
          <w:rtl/>
        </w:rPr>
        <w:t>م</w:t>
      </w:r>
      <w:r w:rsidR="000B0AD8" w:rsidRPr="002B72E7">
        <w:rPr>
          <w:rFonts w:hint="cs"/>
          <w:rtl/>
        </w:rPr>
        <w:t>ی‌باشد</w:t>
      </w:r>
      <w:r w:rsidR="008412CC" w:rsidRPr="002B72E7">
        <w:t>.</w:t>
      </w:r>
      <w:r w:rsidR="000B0AD8" w:rsidRPr="002B72E7">
        <w:rPr>
          <w:rtl/>
        </w:rPr>
        <w:t xml:space="preserve"> </w:t>
      </w:r>
      <w:r w:rsidR="008412CC" w:rsidRPr="002B72E7">
        <w:t>Co</w:t>
      </w:r>
      <w:r w:rsidR="000B0AD8" w:rsidRPr="002B72E7">
        <w:rPr>
          <w:rtl/>
        </w:rPr>
        <w:t xml:space="preserve"> تول</w:t>
      </w:r>
      <w:r w:rsidR="000B0AD8" w:rsidRPr="002B72E7">
        <w:rPr>
          <w:rFonts w:hint="cs"/>
          <w:rtl/>
        </w:rPr>
        <w:t>ید</w:t>
      </w:r>
      <w:del w:id="8121" w:author="Mohsen" w:date="2019-03-17T16:48:00Z">
        <w:r w:rsidR="000B0AD8" w:rsidRPr="002B72E7" w:rsidDel="006266AC">
          <w:rPr>
            <w:rFonts w:hint="cs"/>
            <w:rtl/>
          </w:rPr>
          <w:delText>ي</w:delText>
        </w:r>
      </w:del>
      <w:ins w:id="8122" w:author="Mohsen" w:date="2019-03-17T16:48:00Z">
        <w:r w:rsidR="006266AC">
          <w:rPr>
            <w:rFonts w:hint="cs"/>
            <w:rtl/>
          </w:rPr>
          <w:t>ی</w:t>
        </w:r>
      </w:ins>
      <w:r w:rsidR="008412CC" w:rsidRPr="002B72E7">
        <w:rPr>
          <w:rtl/>
        </w:rPr>
        <w:t xml:space="preserve"> در آند یک محصول اضاف</w:t>
      </w:r>
      <w:del w:id="8123" w:author="Mohsen" w:date="2019-03-17T16:48:00Z">
        <w:r w:rsidR="008412CC" w:rsidRPr="002B72E7" w:rsidDel="006266AC">
          <w:rPr>
            <w:rtl/>
          </w:rPr>
          <w:delText>ي</w:delText>
        </w:r>
      </w:del>
      <w:ins w:id="8124" w:author="Mohsen" w:date="2019-03-17T16:48:00Z">
        <w:r w:rsidR="006266AC">
          <w:rPr>
            <w:rtl/>
          </w:rPr>
          <w:t>ی</w:t>
        </w:r>
      </w:ins>
      <w:r w:rsidR="008412CC" w:rsidRPr="002B72E7">
        <w:rPr>
          <w:rtl/>
        </w:rPr>
        <w:t xml:space="preserve"> است مشابه </w:t>
      </w:r>
      <w:proofErr w:type="gramStart"/>
      <w:r w:rsidR="008412CC" w:rsidRPr="002B72E7">
        <w:t>PEMFC</w:t>
      </w:r>
      <w:r w:rsidR="008412CC" w:rsidRPr="002B72E7">
        <w:rPr>
          <w:rtl/>
        </w:rPr>
        <w:t xml:space="preserve"> </w:t>
      </w:r>
      <w:ins w:id="8125" w:author="Mohsen Jafarinejad" w:date="2019-05-11T10:57:00Z">
        <w:r w:rsidR="002D6158">
          <w:rPr>
            <w:rFonts w:hint="cs"/>
            <w:rtl/>
          </w:rPr>
          <w:t xml:space="preserve"> </w:t>
        </w:r>
      </w:ins>
      <w:r w:rsidR="008412CC" w:rsidRPr="002B72E7">
        <w:rPr>
          <w:rtl/>
        </w:rPr>
        <w:t>هیدروژن</w:t>
      </w:r>
      <w:proofErr w:type="gramEnd"/>
      <w:del w:id="8126" w:author="Mohsen" w:date="2019-03-17T16:48:00Z">
        <w:r w:rsidR="008412CC" w:rsidRPr="002B72E7" w:rsidDel="006266AC">
          <w:rPr>
            <w:rtl/>
          </w:rPr>
          <w:delText>ي</w:delText>
        </w:r>
      </w:del>
      <w:ins w:id="8127" w:author="Mohsen" w:date="2019-03-17T16:48:00Z">
        <w:r w:rsidR="006266AC">
          <w:rPr>
            <w:rtl/>
          </w:rPr>
          <w:t>ی</w:t>
        </w:r>
      </w:ins>
      <w:ins w:id="8128" w:author="Mohsen Jafarinejad" w:date="2019-05-11T10:57:00Z">
        <w:r w:rsidR="002D6158">
          <w:rPr>
            <w:rFonts w:hint="cs"/>
            <w:rtl/>
          </w:rPr>
          <w:t xml:space="preserve"> </w:t>
        </w:r>
      </w:ins>
      <w:r w:rsidR="008412CC" w:rsidRPr="002B72E7">
        <w:rPr>
          <w:rtl/>
        </w:rPr>
        <w:t>،</w:t>
      </w:r>
      <w:ins w:id="8129" w:author="Mohsen Jafarinejad" w:date="2019-05-11T10:57:00Z">
        <w:r w:rsidR="002D6158">
          <w:rPr>
            <w:rFonts w:hint="cs"/>
            <w:rtl/>
          </w:rPr>
          <w:t xml:space="preserve"> </w:t>
        </w:r>
      </w:ins>
      <w:r w:rsidR="008412CC" w:rsidRPr="002B72E7">
        <w:rPr>
          <w:rtl/>
        </w:rPr>
        <w:t xml:space="preserve"> بهترین کاتالیست برا</w:t>
      </w:r>
      <w:del w:id="8130" w:author="Mohsen" w:date="2019-03-17T16:48:00Z">
        <w:r w:rsidR="008412CC" w:rsidRPr="002B72E7" w:rsidDel="006266AC">
          <w:rPr>
            <w:rtl/>
          </w:rPr>
          <w:delText>ي</w:delText>
        </w:r>
      </w:del>
      <w:ins w:id="8131" w:author="Mohsen" w:date="2019-03-17T16:48:00Z">
        <w:r w:rsidR="006266AC">
          <w:rPr>
            <w:rtl/>
          </w:rPr>
          <w:t>ی</w:t>
        </w:r>
      </w:ins>
      <w:r w:rsidR="008412CC" w:rsidRPr="002B72E7">
        <w:rPr>
          <w:rtl/>
        </w:rPr>
        <w:t xml:space="preserve"> سوخت متانول دما پایین، پلاتین است</w:t>
      </w:r>
      <w:r w:rsidR="008412CC" w:rsidRPr="002B72E7">
        <w:t>.</w:t>
      </w:r>
      <w:del w:id="8132" w:author="Mohsen" w:date="2019-03-17T16:52:00Z">
        <w:r w:rsidR="008412CC" w:rsidRPr="002B72E7" w:rsidDel="00CF0011">
          <w:rPr>
            <w:rtl/>
          </w:rPr>
          <w:delText xml:space="preserve"> </w:delText>
        </w:r>
      </w:del>
    </w:p>
    <w:p w14:paraId="5E06DAFB" w14:textId="77777777" w:rsidR="008165AE" w:rsidRPr="002B72E7" w:rsidRDefault="008165AE" w:rsidP="005E409E">
      <w:pPr>
        <w:pStyle w:val="payannameh"/>
        <w:tabs>
          <w:tab w:val="left" w:pos="1395"/>
          <w:tab w:val="left" w:pos="7371"/>
        </w:tabs>
        <w:spacing w:line="240" w:lineRule="auto"/>
        <w:rPr>
          <w:rtl/>
        </w:rPr>
      </w:pPr>
    </w:p>
    <w:p w14:paraId="16DBD7E8" w14:textId="77777777" w:rsidR="008412CC" w:rsidRPr="002B72E7" w:rsidRDefault="008412CC" w:rsidP="005E409E">
      <w:pPr>
        <w:pStyle w:val="payannameh"/>
        <w:tabs>
          <w:tab w:val="left" w:pos="0"/>
          <w:tab w:val="left" w:pos="7371"/>
        </w:tabs>
        <w:spacing w:line="240" w:lineRule="auto"/>
        <w:jc w:val="center"/>
        <w:rPr>
          <w:rtl/>
        </w:rPr>
      </w:pPr>
      <w:r w:rsidRPr="002B72E7">
        <w:rPr>
          <w:noProof/>
          <w:rtl/>
          <w:lang w:bidi="ar-SA"/>
        </w:rPr>
        <w:lastRenderedPageBreak/>
        <w:drawing>
          <wp:inline distT="0" distB="0" distL="0" distR="0" wp14:anchorId="4291614A" wp14:editId="60436BBA">
            <wp:extent cx="3448050" cy="2719303"/>
            <wp:effectExtent l="0" t="0" r="0" b="5080"/>
            <wp:docPr id="8" name="Picture 8" descr="C:\Users\Mohsen\Desktop\pillsookhti\فصل اول\Direct-Methanol-Fuel-Cell--Methanol-and-Water-Crosso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ohsen\Desktop\pillsookhti\فصل اول\Direct-Methanol-Fuel-Cell--Methanol-and-Water-Crossover.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457904" cy="2727075"/>
                    </a:xfrm>
                    <a:prstGeom prst="rect">
                      <a:avLst/>
                    </a:prstGeom>
                    <a:noFill/>
                    <a:ln>
                      <a:noFill/>
                    </a:ln>
                  </pic:spPr>
                </pic:pic>
              </a:graphicData>
            </a:graphic>
          </wp:inline>
        </w:drawing>
      </w:r>
    </w:p>
    <w:p w14:paraId="0AF69C93" w14:textId="6A04CC0C" w:rsidR="008412CC" w:rsidRPr="008165AE" w:rsidRDefault="008412CC" w:rsidP="00CF0011">
      <w:pPr>
        <w:pStyle w:val="a4"/>
        <w:rPr>
          <w:rtl/>
        </w:rPr>
      </w:pPr>
      <w:bookmarkStart w:id="8133" w:name="_Toc8551010"/>
      <w:r w:rsidRPr="008165AE">
        <w:rPr>
          <w:rtl/>
        </w:rPr>
        <w:t>شماتیک پیل سوختی متانول مستقیم</w:t>
      </w:r>
      <w:ins w:id="8134" w:author="Mohsen Jafarinejad" w:date="2019-04-06T08:46:00Z">
        <w:r w:rsidR="00A11F99" w:rsidRPr="00A11F99">
          <w:rPr>
            <w:rtl/>
          </w:rPr>
          <w:t xml:space="preserve"> </w:t>
        </w:r>
      </w:ins>
      <w:customXmlInsRangeStart w:id="8135" w:author="Mohsen Jafarinejad" w:date="2019-04-06T08:46:00Z"/>
      <w:sdt>
        <w:sdtPr>
          <w:rPr>
            <w:rtl/>
          </w:rPr>
          <w:id w:val="729963890"/>
          <w:citation/>
        </w:sdtPr>
        <w:sdtEndPr/>
        <w:sdtContent>
          <w:customXmlInsRangeEnd w:id="8135"/>
          <w:ins w:id="8136" w:author="Mohsen Jafarinejad" w:date="2019-04-06T08:46:00Z">
            <w:r w:rsidR="00A11F99">
              <w:rPr>
                <w:rStyle w:val="tgc"/>
                <w:rtl/>
              </w:rPr>
              <w:fldChar w:fldCharType="begin"/>
            </w:r>
            <w:r w:rsidR="00A11F99">
              <w:rPr>
                <w:rStyle w:val="tgc"/>
              </w:rPr>
              <w:instrText xml:space="preserve">CITATION 1 \l 1065 </w:instrText>
            </w:r>
            <w:r w:rsidR="00A11F99">
              <w:rPr>
                <w:rStyle w:val="tgc"/>
                <w:rtl/>
              </w:rPr>
              <w:fldChar w:fldCharType="separate"/>
            </w:r>
          </w:ins>
          <w:r w:rsidR="00F81795" w:rsidRPr="00F81795">
            <w:rPr>
              <w:noProof/>
            </w:rPr>
            <w:t>[2]</w:t>
          </w:r>
          <w:ins w:id="8137" w:author="Mohsen Jafarinejad" w:date="2019-04-06T08:46:00Z">
            <w:r w:rsidR="00A11F99">
              <w:rPr>
                <w:rStyle w:val="tgc"/>
                <w:rtl/>
              </w:rPr>
              <w:fldChar w:fldCharType="end"/>
            </w:r>
          </w:ins>
          <w:customXmlInsRangeStart w:id="8138" w:author="Mohsen Jafarinejad" w:date="2019-04-06T08:46:00Z"/>
        </w:sdtContent>
      </w:sdt>
      <w:customXmlInsRangeEnd w:id="8138"/>
      <w:bookmarkEnd w:id="8133"/>
    </w:p>
    <w:p w14:paraId="31E17D35" w14:textId="77777777" w:rsidR="008412CC" w:rsidRPr="002B72E7" w:rsidRDefault="008412CC" w:rsidP="005E409E">
      <w:pPr>
        <w:pStyle w:val="payannameh"/>
        <w:tabs>
          <w:tab w:val="left" w:pos="0"/>
          <w:tab w:val="left" w:pos="7371"/>
        </w:tabs>
        <w:spacing w:line="240" w:lineRule="auto"/>
        <w:rPr>
          <w:rtl/>
        </w:rPr>
      </w:pPr>
    </w:p>
    <w:p w14:paraId="328D30DF" w14:textId="7B523D8A" w:rsidR="008412CC" w:rsidRPr="008165AE" w:rsidRDefault="008412CC" w:rsidP="00D60B36">
      <w:pPr>
        <w:pStyle w:val="a1"/>
        <w:bidi/>
      </w:pPr>
      <w:bookmarkStart w:id="8139" w:name="_Toc3666255"/>
      <w:bookmarkStart w:id="8140" w:name="_Toc3666504"/>
      <w:bookmarkStart w:id="8141" w:name="_Toc8546065"/>
      <w:bookmarkStart w:id="8142" w:name="_Toc8550735"/>
      <w:r w:rsidRPr="008165AE">
        <w:rPr>
          <w:rtl/>
        </w:rPr>
        <w:t>پیل سوختی سرامیکی پروتونی</w:t>
      </w:r>
      <w:bookmarkEnd w:id="8139"/>
      <w:bookmarkEnd w:id="8140"/>
      <w:bookmarkEnd w:id="8141"/>
      <w:bookmarkEnd w:id="8142"/>
    </w:p>
    <w:p w14:paraId="25988780" w14:textId="1C8B442B" w:rsidR="008412CC" w:rsidRPr="002B72E7" w:rsidRDefault="008165AE" w:rsidP="001A60F1">
      <w:pPr>
        <w:pStyle w:val="payannameh"/>
        <w:tabs>
          <w:tab w:val="left" w:pos="567"/>
          <w:tab w:val="left" w:pos="1395"/>
          <w:tab w:val="left" w:pos="7371"/>
        </w:tabs>
        <w:spacing w:line="240" w:lineRule="auto"/>
        <w:jc w:val="both"/>
      </w:pPr>
      <w:r>
        <w:rPr>
          <w:rtl/>
        </w:rPr>
        <w:tab/>
      </w:r>
      <w:r w:rsidR="008412CC" w:rsidRPr="002B72E7">
        <w:rPr>
          <w:rtl/>
        </w:rPr>
        <w:t>این نمونه جدید پیل سوختی بر پایه ماده ال</w:t>
      </w:r>
      <w:del w:id="8143" w:author="Mohsen" w:date="2019-03-17T16:48:00Z">
        <w:r w:rsidR="008412CC" w:rsidRPr="002B72E7" w:rsidDel="006266AC">
          <w:rPr>
            <w:rtl/>
          </w:rPr>
          <w:delText>ك</w:delText>
        </w:r>
      </w:del>
      <w:ins w:id="8144" w:author="Mohsen" w:date="2019-03-17T16:48:00Z">
        <w:r w:rsidR="006266AC">
          <w:rPr>
            <w:rtl/>
          </w:rPr>
          <w:t>ک</w:t>
        </w:r>
      </w:ins>
      <w:r w:rsidR="008412CC" w:rsidRPr="002B72E7">
        <w:rPr>
          <w:rtl/>
        </w:rPr>
        <w:t>ترولیتی سرامی</w:t>
      </w:r>
      <w:del w:id="8145" w:author="Mohsen" w:date="2019-03-17T16:48:00Z">
        <w:r w:rsidR="008412CC" w:rsidRPr="002B72E7" w:rsidDel="006266AC">
          <w:rPr>
            <w:rtl/>
          </w:rPr>
          <w:delText>ك</w:delText>
        </w:r>
      </w:del>
      <w:ins w:id="8146" w:author="Mohsen" w:date="2019-03-17T16:48:00Z">
        <w:r w:rsidR="006266AC">
          <w:rPr>
            <w:rtl/>
          </w:rPr>
          <w:t>ک</w:t>
        </w:r>
      </w:ins>
      <w:r w:rsidR="008412CC" w:rsidRPr="002B72E7">
        <w:rPr>
          <w:rtl/>
        </w:rPr>
        <w:t xml:space="preserve">ی استوار است که در </w:t>
      </w:r>
      <w:r w:rsidR="00D7786C" w:rsidRPr="002B72E7">
        <w:rPr>
          <w:rtl/>
        </w:rPr>
        <w:t>دماها</w:t>
      </w:r>
      <w:r w:rsidR="008412CC" w:rsidRPr="002B72E7">
        <w:rPr>
          <w:rtl/>
        </w:rPr>
        <w:t xml:space="preserve">ی بالا </w:t>
      </w:r>
      <w:r w:rsidR="00D7786C" w:rsidRPr="002B72E7">
        <w:rPr>
          <w:rtl/>
        </w:rPr>
        <w:t>رسا</w:t>
      </w:r>
      <w:r w:rsidR="008412CC" w:rsidRPr="002B72E7">
        <w:rPr>
          <w:rtl/>
        </w:rPr>
        <w:t>نایی پروتونی بالایی دارد</w:t>
      </w:r>
      <w:r w:rsidR="00D11849">
        <w:rPr>
          <w:rFonts w:hint="cs"/>
          <w:rtl/>
        </w:rPr>
        <w:t>.</w:t>
      </w:r>
      <w:r w:rsidR="008412CC" w:rsidRPr="002B72E7">
        <w:rPr>
          <w:rtl/>
        </w:rPr>
        <w:t xml:space="preserve"> دمای عملیاتی این نوع از </w:t>
      </w:r>
      <w:r w:rsidR="000B0AD8" w:rsidRPr="002B72E7">
        <w:rPr>
          <w:rtl/>
        </w:rPr>
        <w:t>پ</w:t>
      </w:r>
      <w:r w:rsidR="000B0AD8" w:rsidRPr="002B72E7">
        <w:rPr>
          <w:rFonts w:hint="cs"/>
          <w:rtl/>
        </w:rPr>
        <w:t>یل‌های</w:t>
      </w:r>
      <w:r w:rsidR="008412CC" w:rsidRPr="002B72E7">
        <w:rPr>
          <w:rtl/>
        </w:rPr>
        <w:t xml:space="preserve"> سوختی سرامی</w:t>
      </w:r>
      <w:del w:id="8147" w:author="Mohsen" w:date="2019-03-17T16:48:00Z">
        <w:r w:rsidR="008412CC" w:rsidRPr="002B72E7" w:rsidDel="006266AC">
          <w:rPr>
            <w:rtl/>
          </w:rPr>
          <w:delText>ك</w:delText>
        </w:r>
      </w:del>
      <w:ins w:id="8148" w:author="Mohsen" w:date="2019-03-17T16:48:00Z">
        <w:r w:rsidR="006266AC">
          <w:rPr>
            <w:rtl/>
          </w:rPr>
          <w:t>ک</w:t>
        </w:r>
      </w:ins>
      <w:r w:rsidR="008412CC" w:rsidRPr="002B72E7">
        <w:rPr>
          <w:rtl/>
        </w:rPr>
        <w:t xml:space="preserve">ی سبب </w:t>
      </w:r>
      <w:r w:rsidR="000B0AD8" w:rsidRPr="002B72E7">
        <w:rPr>
          <w:rtl/>
        </w:rPr>
        <w:t>م</w:t>
      </w:r>
      <w:r w:rsidR="000B0AD8" w:rsidRPr="002B72E7">
        <w:rPr>
          <w:rFonts w:hint="cs"/>
          <w:rtl/>
        </w:rPr>
        <w:t>ی‌گردد</w:t>
      </w:r>
      <w:ins w:id="8149" w:author="Mohsen Jafarinejad" w:date="2019-05-11T10:58:00Z">
        <w:r w:rsidR="002D6158">
          <w:rPr>
            <w:rFonts w:hint="cs"/>
            <w:rtl/>
          </w:rPr>
          <w:t xml:space="preserve"> </w:t>
        </w:r>
      </w:ins>
      <w:r w:rsidR="008412CC" w:rsidRPr="002B72E7">
        <w:rPr>
          <w:rtl/>
        </w:rPr>
        <w:t xml:space="preserve">تا </w:t>
      </w:r>
      <w:r w:rsidR="000B0AD8" w:rsidRPr="002B72E7">
        <w:rPr>
          <w:rtl/>
        </w:rPr>
        <w:t>سوخت‌ها</w:t>
      </w:r>
      <w:r w:rsidR="000B0AD8" w:rsidRPr="002B72E7">
        <w:rPr>
          <w:rFonts w:hint="cs"/>
          <w:rtl/>
        </w:rPr>
        <w:t>ی</w:t>
      </w:r>
      <w:r w:rsidR="008412CC" w:rsidRPr="002B72E7">
        <w:rPr>
          <w:rtl/>
        </w:rPr>
        <w:t xml:space="preserve"> فسیلی به طور ال</w:t>
      </w:r>
      <w:del w:id="8150" w:author="Mohsen" w:date="2019-03-17T16:48:00Z">
        <w:r w:rsidR="008412CC" w:rsidRPr="002B72E7" w:rsidDel="006266AC">
          <w:rPr>
            <w:rtl/>
          </w:rPr>
          <w:delText>ك</w:delText>
        </w:r>
      </w:del>
      <w:ins w:id="8151" w:author="Mohsen" w:date="2019-03-17T16:48:00Z">
        <w:r w:rsidR="006266AC">
          <w:rPr>
            <w:rtl/>
          </w:rPr>
          <w:t>ک</w:t>
        </w:r>
      </w:ins>
      <w:r w:rsidR="008412CC" w:rsidRPr="002B72E7">
        <w:rPr>
          <w:rtl/>
        </w:rPr>
        <w:t>تروشیمیایی اکسید شده و مستقیماً در آند مورد استفاده قرار گیرند</w:t>
      </w:r>
      <w:r w:rsidR="008412CC" w:rsidRPr="002B72E7">
        <w:t>.</w:t>
      </w:r>
      <w:r w:rsidR="000B0AD8" w:rsidRPr="002B72E7">
        <w:rPr>
          <w:rtl/>
        </w:rPr>
        <w:t xml:space="preserve"> ا</w:t>
      </w:r>
      <w:r w:rsidR="000B0AD8" w:rsidRPr="002B72E7">
        <w:rPr>
          <w:rFonts w:hint="cs"/>
          <w:rtl/>
        </w:rPr>
        <w:t>ین</w:t>
      </w:r>
      <w:r w:rsidR="008412CC" w:rsidRPr="002B72E7">
        <w:rPr>
          <w:rtl/>
        </w:rPr>
        <w:t xml:space="preserve"> عمل مراحل میانی تولید هیدروژن در طول فرایند پرهزینه تبدیل سوخت را حذف </w:t>
      </w:r>
      <w:r w:rsidR="000B0AD8" w:rsidRPr="002B72E7">
        <w:rPr>
          <w:rtl/>
        </w:rPr>
        <w:t>م</w:t>
      </w:r>
      <w:r w:rsidR="000B0AD8" w:rsidRPr="002B72E7">
        <w:rPr>
          <w:rFonts w:hint="cs"/>
          <w:rtl/>
        </w:rPr>
        <w:t>ی‌کند</w:t>
      </w:r>
      <w:r w:rsidR="008412CC" w:rsidRPr="002B72E7">
        <w:t>.</w:t>
      </w:r>
      <w:r w:rsidR="000B0AD8" w:rsidRPr="002B72E7">
        <w:rPr>
          <w:rtl/>
        </w:rPr>
        <w:t xml:space="preserve"> در</w:t>
      </w:r>
      <w:r w:rsidR="008412CC" w:rsidRPr="002B72E7">
        <w:rPr>
          <w:rtl/>
        </w:rPr>
        <w:t xml:space="preserve"> حال حاضر این </w:t>
      </w:r>
      <w:r w:rsidR="000B0AD8" w:rsidRPr="002B72E7">
        <w:rPr>
          <w:rtl/>
        </w:rPr>
        <w:t>پ</w:t>
      </w:r>
      <w:r w:rsidR="000B0AD8" w:rsidRPr="002B72E7">
        <w:rPr>
          <w:rFonts w:hint="cs"/>
          <w:rtl/>
        </w:rPr>
        <w:t>یل‌ها</w:t>
      </w:r>
      <w:r w:rsidR="008412CC" w:rsidRPr="002B72E7">
        <w:rPr>
          <w:rtl/>
        </w:rPr>
        <w:t xml:space="preserve"> در دست مطالعه قرار دارند</w:t>
      </w:r>
      <w:del w:id="8152" w:author="Mohsen Jafarinejad" w:date="2019-05-11T10:58:00Z">
        <w:r w:rsidR="0011100B" w:rsidDel="002D6158">
          <w:rPr>
            <w:rFonts w:hint="cs"/>
            <w:rtl/>
          </w:rPr>
          <w:delText>.</w:delText>
        </w:r>
      </w:del>
      <w:sdt>
        <w:sdtPr>
          <w:rPr>
            <w:rFonts w:hint="cs"/>
            <w:rtl/>
          </w:rPr>
          <w:id w:val="-263610668"/>
          <w:citation/>
        </w:sdtPr>
        <w:sdtEndPr/>
        <w:sdtContent>
          <w:r w:rsidR="0011100B">
            <w:rPr>
              <w:rStyle w:val="tgc"/>
              <w:rtl/>
            </w:rPr>
            <w:fldChar w:fldCharType="begin"/>
          </w:r>
          <w:r w:rsidR="00873ECA">
            <w:rPr>
              <w:rStyle w:val="tgc"/>
            </w:rPr>
            <w:instrText xml:space="preserve">CITATION 2 \l 1065 </w:instrText>
          </w:r>
          <w:r w:rsidR="0011100B">
            <w:rPr>
              <w:rStyle w:val="tgc"/>
              <w:rtl/>
            </w:rPr>
            <w:fldChar w:fldCharType="separate"/>
          </w:r>
          <w:r w:rsidR="00F81795">
            <w:rPr>
              <w:rStyle w:val="tgc"/>
              <w:noProof/>
              <w:rtl/>
            </w:rPr>
            <w:t xml:space="preserve"> </w:t>
          </w:r>
          <w:r w:rsidR="00F81795">
            <w:rPr>
              <w:noProof/>
            </w:rPr>
            <w:t>[1]</w:t>
          </w:r>
          <w:r w:rsidR="0011100B">
            <w:rPr>
              <w:rStyle w:val="tgc"/>
              <w:rtl/>
            </w:rPr>
            <w:fldChar w:fldCharType="end"/>
          </w:r>
        </w:sdtContent>
      </w:sdt>
      <w:ins w:id="8153" w:author="Mohsen Jafarinejad" w:date="2019-05-11T10:58:00Z">
        <w:r w:rsidR="002D6158">
          <w:rPr>
            <w:rFonts w:hint="cs"/>
            <w:rtl/>
          </w:rPr>
          <w:t>.</w:t>
        </w:r>
      </w:ins>
    </w:p>
    <w:p w14:paraId="6793112A" w14:textId="0AFD3882" w:rsidR="008412CC" w:rsidDel="007775CF" w:rsidRDefault="008412CC" w:rsidP="005E409E">
      <w:pPr>
        <w:pStyle w:val="payannameh"/>
        <w:tabs>
          <w:tab w:val="left" w:pos="0"/>
          <w:tab w:val="left" w:pos="7371"/>
        </w:tabs>
        <w:spacing w:line="240" w:lineRule="auto"/>
        <w:rPr>
          <w:del w:id="8154" w:author="Mohsen Jafarinejad" w:date="2019-05-08T16:13:00Z"/>
          <w:rtl/>
        </w:rPr>
      </w:pPr>
    </w:p>
    <w:p w14:paraId="4024A0EA" w14:textId="2F6D91F1" w:rsidR="008165AE" w:rsidRPr="002B72E7" w:rsidDel="007775CF" w:rsidRDefault="008165AE" w:rsidP="005E409E">
      <w:pPr>
        <w:pStyle w:val="payannameh"/>
        <w:tabs>
          <w:tab w:val="left" w:pos="0"/>
          <w:tab w:val="left" w:pos="7371"/>
        </w:tabs>
        <w:spacing w:line="240" w:lineRule="auto"/>
        <w:rPr>
          <w:del w:id="8155" w:author="Mohsen Jafarinejad" w:date="2019-05-08T16:13:00Z"/>
          <w:rtl/>
        </w:rPr>
      </w:pPr>
    </w:p>
    <w:p w14:paraId="1998077B" w14:textId="77777777" w:rsidR="00B31CE0" w:rsidRDefault="00B31CE0" w:rsidP="005E409E">
      <w:pPr>
        <w:pStyle w:val="payannameh"/>
        <w:tabs>
          <w:tab w:val="left" w:pos="970"/>
          <w:tab w:val="left" w:pos="7371"/>
        </w:tabs>
        <w:spacing w:line="240" w:lineRule="auto"/>
        <w:rPr>
          <w:rtl/>
        </w:rPr>
      </w:pPr>
    </w:p>
    <w:p w14:paraId="10066608" w14:textId="4FB62436" w:rsidR="008412CC" w:rsidRPr="00B31CE0" w:rsidRDefault="008412CC" w:rsidP="00D60B36">
      <w:pPr>
        <w:pStyle w:val="a1"/>
        <w:bidi/>
        <w:rPr>
          <w:rtl/>
        </w:rPr>
      </w:pPr>
      <w:bookmarkStart w:id="8156" w:name="_Toc3666256"/>
      <w:bookmarkStart w:id="8157" w:name="_Toc3666505"/>
      <w:bookmarkStart w:id="8158" w:name="_Toc8546066"/>
      <w:bookmarkStart w:id="8159" w:name="_Toc8550736"/>
      <w:r w:rsidRPr="00B31CE0">
        <w:rPr>
          <w:rtl/>
        </w:rPr>
        <w:t>پیل سوختی میکروبی</w:t>
      </w:r>
      <w:bookmarkEnd w:id="8156"/>
      <w:bookmarkEnd w:id="8157"/>
      <w:bookmarkEnd w:id="8158"/>
      <w:bookmarkEnd w:id="8159"/>
    </w:p>
    <w:p w14:paraId="5B0961FC" w14:textId="1A250108" w:rsidR="008412CC" w:rsidRPr="002B72E7" w:rsidRDefault="008165AE" w:rsidP="001A60F1">
      <w:pPr>
        <w:pStyle w:val="payannameh"/>
        <w:tabs>
          <w:tab w:val="left" w:pos="567"/>
          <w:tab w:val="left" w:pos="1395"/>
          <w:tab w:val="left" w:pos="7371"/>
        </w:tabs>
        <w:spacing w:line="240" w:lineRule="auto"/>
        <w:jc w:val="both"/>
        <w:rPr>
          <w:rtl/>
        </w:rPr>
      </w:pPr>
      <w:r w:rsidRPr="008165AE">
        <w:rPr>
          <w:rtl/>
        </w:rPr>
        <w:tab/>
      </w:r>
      <w:r w:rsidR="000B0AD8" w:rsidRPr="008165AE">
        <w:rPr>
          <w:rtl/>
        </w:rPr>
        <w:t>پ</w:t>
      </w:r>
      <w:r w:rsidR="000B0AD8" w:rsidRPr="008165AE">
        <w:rPr>
          <w:rFonts w:hint="cs"/>
          <w:rtl/>
        </w:rPr>
        <w:t>یل‌های</w:t>
      </w:r>
      <w:r w:rsidR="008412CC" w:rsidRPr="008165AE">
        <w:rPr>
          <w:rtl/>
        </w:rPr>
        <w:t xml:space="preserve"> سوختی میکروبی یکی از </w:t>
      </w:r>
      <w:r w:rsidR="000B0AD8" w:rsidRPr="008165AE">
        <w:rPr>
          <w:rtl/>
        </w:rPr>
        <w:t>ابزارها</w:t>
      </w:r>
      <w:r w:rsidR="000B0AD8" w:rsidRPr="008165AE">
        <w:rPr>
          <w:rFonts w:hint="cs"/>
          <w:rtl/>
        </w:rPr>
        <w:t>یی</w:t>
      </w:r>
      <w:r w:rsidR="008412CC" w:rsidRPr="008165AE">
        <w:rPr>
          <w:rtl/>
        </w:rPr>
        <w:t xml:space="preserve"> هستند که </w:t>
      </w:r>
      <w:r w:rsidR="000B0AD8" w:rsidRPr="008165AE">
        <w:rPr>
          <w:rtl/>
        </w:rPr>
        <w:t>م</w:t>
      </w:r>
      <w:r w:rsidR="000B0AD8" w:rsidRPr="008165AE">
        <w:rPr>
          <w:rFonts w:hint="cs"/>
          <w:rtl/>
        </w:rPr>
        <w:t>ی‌توانند</w:t>
      </w:r>
      <w:r w:rsidR="008412CC" w:rsidRPr="008165AE">
        <w:rPr>
          <w:rtl/>
        </w:rPr>
        <w:t xml:space="preserve"> در طی فرایند تجزیه زیست توده انرژی الکتریکی تولید کرده و باعث تصفیه </w:t>
      </w:r>
      <w:r w:rsidR="000B0AD8" w:rsidRPr="008165AE">
        <w:rPr>
          <w:rtl/>
        </w:rPr>
        <w:t>آلودگ</w:t>
      </w:r>
      <w:r w:rsidR="000B0AD8" w:rsidRPr="008165AE">
        <w:rPr>
          <w:rFonts w:hint="cs"/>
          <w:rtl/>
        </w:rPr>
        <w:t>ی‌های</w:t>
      </w:r>
      <w:r w:rsidR="008412CC" w:rsidRPr="008165AE">
        <w:rPr>
          <w:rtl/>
        </w:rPr>
        <w:t xml:space="preserve"> زیست محیطی گردند. هرچند در حال حاضر این فناوری بسیار نو پا است و </w:t>
      </w:r>
      <w:r w:rsidR="000B0AD8" w:rsidRPr="008165AE">
        <w:rPr>
          <w:rtl/>
        </w:rPr>
        <w:t>کاربردها</w:t>
      </w:r>
      <w:r w:rsidR="000B0AD8" w:rsidRPr="008165AE">
        <w:rPr>
          <w:rFonts w:hint="cs"/>
          <w:rtl/>
        </w:rPr>
        <w:t>ی</w:t>
      </w:r>
      <w:r w:rsidR="008412CC" w:rsidRPr="008165AE">
        <w:rPr>
          <w:rtl/>
        </w:rPr>
        <w:t xml:space="preserve"> تصفیه آب و </w:t>
      </w:r>
      <w:r w:rsidR="000B0AD8" w:rsidRPr="008165AE">
        <w:rPr>
          <w:rtl/>
        </w:rPr>
        <w:t>تأم</w:t>
      </w:r>
      <w:r w:rsidR="000B0AD8" w:rsidRPr="008165AE">
        <w:rPr>
          <w:rFonts w:hint="cs"/>
          <w:rtl/>
        </w:rPr>
        <w:t>ین</w:t>
      </w:r>
      <w:r w:rsidR="008412CC" w:rsidRPr="008165AE">
        <w:rPr>
          <w:rtl/>
        </w:rPr>
        <w:t xml:space="preserve"> انرژی الکتریکی توسط </w:t>
      </w:r>
      <w:r w:rsidR="000B0AD8" w:rsidRPr="008165AE">
        <w:rPr>
          <w:rtl/>
        </w:rPr>
        <w:t>آن‌ها</w:t>
      </w:r>
      <w:r w:rsidR="008412CC" w:rsidRPr="008165AE">
        <w:rPr>
          <w:rtl/>
        </w:rPr>
        <w:t xml:space="preserve"> </w:t>
      </w:r>
      <w:r w:rsidR="000B0AD8" w:rsidRPr="008165AE">
        <w:rPr>
          <w:rtl/>
        </w:rPr>
        <w:t>غالباً</w:t>
      </w:r>
      <w:r w:rsidR="008412CC" w:rsidRPr="008165AE">
        <w:rPr>
          <w:rtl/>
        </w:rPr>
        <w:t xml:space="preserve"> در سطح تحقیقاتی باقی مانده است ولی مطالعات نشان </w:t>
      </w:r>
      <w:r w:rsidR="000B0AD8" w:rsidRPr="008165AE">
        <w:rPr>
          <w:rtl/>
        </w:rPr>
        <w:t>م</w:t>
      </w:r>
      <w:r w:rsidR="000B0AD8" w:rsidRPr="008165AE">
        <w:rPr>
          <w:rFonts w:hint="cs"/>
          <w:rtl/>
        </w:rPr>
        <w:t>ی‌دهد</w:t>
      </w:r>
      <w:r w:rsidR="008412CC" w:rsidRPr="008165AE">
        <w:rPr>
          <w:rtl/>
        </w:rPr>
        <w:t xml:space="preserve"> که در آینده نه چندان دور این </w:t>
      </w:r>
      <w:r w:rsidR="000B0AD8" w:rsidRPr="008165AE">
        <w:rPr>
          <w:rtl/>
        </w:rPr>
        <w:t>پ</w:t>
      </w:r>
      <w:r w:rsidR="000B0AD8" w:rsidRPr="008165AE">
        <w:rPr>
          <w:rFonts w:hint="cs"/>
          <w:rtl/>
        </w:rPr>
        <w:t>یل‌ها</w:t>
      </w:r>
      <w:r w:rsidR="008412CC" w:rsidRPr="008165AE">
        <w:rPr>
          <w:rtl/>
        </w:rPr>
        <w:t xml:space="preserve"> کابرد فراوانی پیدا خواهند کرد. یک پیل سوختی میکروبی قادر است در طی فرایند کاتابولیکی </w:t>
      </w:r>
      <w:r w:rsidR="000B0AD8" w:rsidRPr="008165AE">
        <w:rPr>
          <w:rtl/>
        </w:rPr>
        <w:t>م</w:t>
      </w:r>
      <w:r w:rsidR="000B0AD8" w:rsidRPr="008165AE">
        <w:rPr>
          <w:rFonts w:hint="cs"/>
          <w:rtl/>
        </w:rPr>
        <w:t>یکروب‌ها</w:t>
      </w:r>
      <w:r w:rsidR="008412CC" w:rsidRPr="008165AE">
        <w:rPr>
          <w:rtl/>
        </w:rPr>
        <w:t xml:space="preserve"> به تجزیه مواد آلی پرداخته و در طی این فرایند مقدار اندکی انرژی الکتریکی تولید نماید. در واقع پیل سوختی میکروبی نوعی </w:t>
      </w:r>
      <w:r w:rsidR="008412CC" w:rsidRPr="008165AE">
        <w:rPr>
          <w:rtl/>
        </w:rPr>
        <w:lastRenderedPageBreak/>
        <w:t>بایو</w:t>
      </w:r>
      <w:del w:id="8160" w:author="Mohsen Jafarinejad" w:date="2019-05-11T10:59:00Z">
        <w:r w:rsidR="008412CC" w:rsidRPr="008165AE" w:rsidDel="00545BBA">
          <w:rPr>
            <w:rtl/>
          </w:rPr>
          <w:delText xml:space="preserve"> </w:delText>
        </w:r>
      </w:del>
      <w:ins w:id="8161" w:author="Mohsen Jafarinejad" w:date="2019-05-11T10:59:00Z">
        <w:r w:rsidR="00545BBA">
          <w:rPr>
            <w:rFonts w:hint="cs"/>
            <w:rtl/>
          </w:rPr>
          <w:t xml:space="preserve"> </w:t>
        </w:r>
      </w:ins>
      <w:r w:rsidR="008412CC" w:rsidRPr="008165AE">
        <w:rPr>
          <w:rtl/>
        </w:rPr>
        <w:t xml:space="preserve">راکتور است که در آن </w:t>
      </w:r>
      <w:r w:rsidR="000B0AD8" w:rsidRPr="008165AE">
        <w:rPr>
          <w:rtl/>
        </w:rPr>
        <w:t>الکترون‌ها</w:t>
      </w:r>
      <w:r w:rsidR="000B0AD8" w:rsidRPr="008165AE">
        <w:rPr>
          <w:rFonts w:hint="cs"/>
          <w:rtl/>
        </w:rPr>
        <w:t>ی</w:t>
      </w:r>
      <w:r w:rsidR="008412CC" w:rsidRPr="008165AE">
        <w:rPr>
          <w:rtl/>
        </w:rPr>
        <w:t xml:space="preserve"> آزاد شده طی فرایند متابولیکی </w:t>
      </w:r>
      <w:r w:rsidR="000B0AD8" w:rsidRPr="008165AE">
        <w:rPr>
          <w:rtl/>
        </w:rPr>
        <w:t>م</w:t>
      </w:r>
      <w:r w:rsidR="000B0AD8" w:rsidRPr="008165AE">
        <w:rPr>
          <w:rFonts w:hint="cs"/>
          <w:rtl/>
        </w:rPr>
        <w:t>یکروب‌ها</w:t>
      </w:r>
      <w:r w:rsidR="008412CC" w:rsidRPr="008165AE">
        <w:rPr>
          <w:rtl/>
        </w:rPr>
        <w:t xml:space="preserve"> جدا شده و برای تولید توان استفاده </w:t>
      </w:r>
      <w:r w:rsidR="000B0AD8" w:rsidRPr="008165AE">
        <w:rPr>
          <w:rtl/>
        </w:rPr>
        <w:t>م</w:t>
      </w:r>
      <w:r w:rsidR="000B0AD8" w:rsidRPr="008165AE">
        <w:rPr>
          <w:rFonts w:hint="cs"/>
          <w:rtl/>
        </w:rPr>
        <w:t>ی‌گردد</w:t>
      </w:r>
      <w:r w:rsidR="008412CC" w:rsidRPr="008165AE">
        <w:rPr>
          <w:rtl/>
        </w:rPr>
        <w:t>.</w:t>
      </w:r>
    </w:p>
    <w:p w14:paraId="1200F1D7" w14:textId="64B6872A" w:rsidR="008412CC" w:rsidRPr="002B72E7" w:rsidRDefault="00B31CE0" w:rsidP="00CE08F1">
      <w:pPr>
        <w:pStyle w:val="payannameh"/>
        <w:tabs>
          <w:tab w:val="left" w:pos="567"/>
          <w:tab w:val="left" w:pos="1395"/>
          <w:tab w:val="left" w:pos="7371"/>
        </w:tabs>
        <w:spacing w:line="240" w:lineRule="auto"/>
        <w:jc w:val="both"/>
        <w:rPr>
          <w:rtl/>
        </w:rPr>
      </w:pPr>
      <w:r>
        <w:rPr>
          <w:rtl/>
        </w:rPr>
        <w:tab/>
      </w:r>
      <w:r w:rsidR="000B0AD8" w:rsidRPr="002B72E7">
        <w:rPr>
          <w:rtl/>
        </w:rPr>
        <w:t>اخ</w:t>
      </w:r>
      <w:r w:rsidR="000B0AD8" w:rsidRPr="002B72E7">
        <w:rPr>
          <w:rFonts w:hint="cs"/>
          <w:rtl/>
        </w:rPr>
        <w:t>یراً</w:t>
      </w:r>
      <w:r w:rsidR="008412CC" w:rsidRPr="002B72E7">
        <w:rPr>
          <w:rtl/>
        </w:rPr>
        <w:t xml:space="preserve"> توجه زیادی به تکنولوژی تولید الکتریسیته توسط پیل سوختی میکروبی با استفاده از یک گونه خاص باکتری با نام ژئوباکتر</w:t>
      </w:r>
      <w:del w:id="8162" w:author="Mohsen Jafarinejad" w:date="2019-05-11T10:59:00Z">
        <w:r w:rsidR="008412CC" w:rsidRPr="002B72E7" w:rsidDel="00545BBA">
          <w:rPr>
            <w:rtl/>
          </w:rPr>
          <w:delText xml:space="preserve"> </w:delText>
        </w:r>
      </w:del>
      <w:r w:rsidR="008412CC" w:rsidRPr="002B72E7">
        <w:rPr>
          <w:rtl/>
        </w:rPr>
        <w:t xml:space="preserve">کاهنده گوگرد </w:t>
      </w:r>
      <w:r w:rsidR="008412CC" w:rsidRPr="002B72E7">
        <w:t>KN400</w:t>
      </w:r>
      <w:r w:rsidR="008412CC" w:rsidRPr="002B72E7">
        <w:rPr>
          <w:rtl/>
        </w:rPr>
        <w:t xml:space="preserve"> </w:t>
      </w:r>
      <w:ins w:id="8163" w:author="Mohsen Jafarinejad" w:date="2019-05-11T10:59:00Z">
        <w:r w:rsidR="00545BBA">
          <w:rPr>
            <w:rFonts w:hint="cs"/>
            <w:rtl/>
          </w:rPr>
          <w:t xml:space="preserve"> </w:t>
        </w:r>
      </w:ins>
      <w:r w:rsidR="008412CC" w:rsidRPr="002B72E7">
        <w:rPr>
          <w:rtl/>
        </w:rPr>
        <w:t>جلب شده است</w:t>
      </w:r>
      <w:ins w:id="8164" w:author="Mohsen Jafarinejad" w:date="2019-05-11T10:59:00Z">
        <w:r w:rsidR="00545BBA">
          <w:rPr>
            <w:rFonts w:hint="cs"/>
            <w:rtl/>
          </w:rPr>
          <w:t>.</w:t>
        </w:r>
      </w:ins>
      <w:r w:rsidR="008412CC" w:rsidRPr="002B72E7">
        <w:rPr>
          <w:rtl/>
        </w:rPr>
        <w:t xml:space="preserve"> این نژاد از </w:t>
      </w:r>
      <w:r w:rsidR="000B0AD8" w:rsidRPr="002B72E7">
        <w:rPr>
          <w:rtl/>
        </w:rPr>
        <w:t>باکتر</w:t>
      </w:r>
      <w:r w:rsidR="000B0AD8" w:rsidRPr="002B72E7">
        <w:rPr>
          <w:rFonts w:hint="cs"/>
          <w:rtl/>
        </w:rPr>
        <w:t>ی‌ها</w:t>
      </w:r>
      <w:r w:rsidR="008412CC" w:rsidRPr="002B72E7">
        <w:rPr>
          <w:rtl/>
        </w:rPr>
        <w:t xml:space="preserve"> قابلیت بالایی در تولید جریان را داراست</w:t>
      </w:r>
      <w:ins w:id="8165" w:author="Mohsen Jafarinejad" w:date="2019-05-11T10:59:00Z">
        <w:r w:rsidR="00545BBA">
          <w:rPr>
            <w:rFonts w:hint="cs"/>
            <w:rtl/>
          </w:rPr>
          <w:t xml:space="preserve">. </w:t>
        </w:r>
      </w:ins>
      <w:r w:rsidR="008412CC" w:rsidRPr="002B72E7">
        <w:rPr>
          <w:rtl/>
        </w:rPr>
        <w:t xml:space="preserve"> بطوریکه در سال 2009 از طرف مجله تایم </w:t>
      </w:r>
      <w:r w:rsidR="000B0AD8" w:rsidRPr="002B72E7">
        <w:rPr>
          <w:rtl/>
        </w:rPr>
        <w:t>به‌عنوان</w:t>
      </w:r>
      <w:r w:rsidR="008412CC" w:rsidRPr="002B72E7">
        <w:rPr>
          <w:rtl/>
        </w:rPr>
        <w:t xml:space="preserve"> یک</w:t>
      </w:r>
      <w:ins w:id="8166" w:author="Mohsen Jafarinejad" w:date="2019-05-11T10:59:00Z">
        <w:r w:rsidR="00545BBA">
          <w:rPr>
            <w:rFonts w:hint="cs"/>
            <w:rtl/>
          </w:rPr>
          <w:t>ی</w:t>
        </w:r>
      </w:ins>
      <w:r w:rsidR="008412CC" w:rsidRPr="002B72E7">
        <w:rPr>
          <w:rtl/>
        </w:rPr>
        <w:t xml:space="preserve"> از 50 اختراع برتر سال 2009 انتخاب شده است. کشف اینکه متابولیسم </w:t>
      </w:r>
      <w:r w:rsidR="000B0AD8" w:rsidRPr="002B72E7">
        <w:rPr>
          <w:rtl/>
        </w:rPr>
        <w:t>م</w:t>
      </w:r>
      <w:r w:rsidR="000B0AD8" w:rsidRPr="002B72E7">
        <w:rPr>
          <w:rFonts w:hint="cs"/>
          <w:rtl/>
        </w:rPr>
        <w:t>یکروب‌ها</w:t>
      </w:r>
      <w:r w:rsidR="008412CC" w:rsidRPr="002B72E7">
        <w:rPr>
          <w:rtl/>
        </w:rPr>
        <w:t xml:space="preserve"> قابلیت تولید انرژی در فورم الکتریسیته را داراست باعث افزایش جالب توجهی در</w:t>
      </w:r>
      <w:del w:id="8167" w:author="Mohsen Jafarinejad" w:date="2019-05-11T10:59:00Z">
        <w:r w:rsidR="008412CC" w:rsidRPr="002B72E7" w:rsidDel="00545BBA">
          <w:rPr>
            <w:rtl/>
          </w:rPr>
          <w:delText xml:space="preserve"> </w:delText>
        </w:r>
      </w:del>
      <w:ins w:id="8168" w:author="Mohsen Jafarinejad" w:date="2019-05-11T11:00:00Z">
        <w:r w:rsidR="00545BBA">
          <w:rPr>
            <w:rFonts w:hint="cs"/>
            <w:rtl/>
          </w:rPr>
          <w:t xml:space="preserve"> </w:t>
        </w:r>
      </w:ins>
      <w:r w:rsidR="008412CC" w:rsidRPr="002B72E7">
        <w:rPr>
          <w:rtl/>
        </w:rPr>
        <w:t xml:space="preserve">تعداد مقالات مرتبط با </w:t>
      </w:r>
      <w:r w:rsidR="008412CC" w:rsidRPr="002B72E7">
        <w:t>MFC</w:t>
      </w:r>
      <w:r w:rsidR="008412CC" w:rsidRPr="002B72E7">
        <w:rPr>
          <w:rtl/>
        </w:rPr>
        <w:t xml:space="preserve"> گردید. این </w:t>
      </w:r>
      <w:r w:rsidR="000B0AD8" w:rsidRPr="002B72E7">
        <w:rPr>
          <w:rtl/>
        </w:rPr>
        <w:t>س</w:t>
      </w:r>
      <w:r w:rsidR="000B0AD8" w:rsidRPr="002B72E7">
        <w:rPr>
          <w:rFonts w:hint="cs"/>
          <w:rtl/>
        </w:rPr>
        <w:t>یستم‌ها</w:t>
      </w:r>
      <w:r w:rsidR="008412CC" w:rsidRPr="002B72E7">
        <w:rPr>
          <w:rtl/>
        </w:rPr>
        <w:t xml:space="preserve"> امید زیادی جهت تولید الکتریسیته از منابع تجدید</w:t>
      </w:r>
      <w:del w:id="8169" w:author="Mohsen Jafarinejad" w:date="2019-05-11T11:00:00Z">
        <w:r w:rsidR="008412CC" w:rsidRPr="002B72E7" w:rsidDel="00545BBA">
          <w:rPr>
            <w:rtl/>
          </w:rPr>
          <w:delText xml:space="preserve"> </w:delText>
        </w:r>
      </w:del>
      <w:r w:rsidR="008412CC" w:rsidRPr="002B72E7">
        <w:rPr>
          <w:rtl/>
        </w:rPr>
        <w:t xml:space="preserve">پذیر انرژی را ایجاد </w:t>
      </w:r>
      <w:r w:rsidR="000B0AD8" w:rsidRPr="002B72E7">
        <w:rPr>
          <w:rtl/>
        </w:rPr>
        <w:t>کرده‌اند</w:t>
      </w:r>
      <w:r w:rsidR="008412CC" w:rsidRPr="002B72E7">
        <w:rPr>
          <w:rtl/>
        </w:rPr>
        <w:t xml:space="preserve"> اما </w:t>
      </w:r>
      <w:r w:rsidR="000B0AD8" w:rsidRPr="002B72E7">
        <w:rPr>
          <w:rtl/>
        </w:rPr>
        <w:t>به‌منظور</w:t>
      </w:r>
      <w:r w:rsidR="008412CC" w:rsidRPr="002B72E7">
        <w:rPr>
          <w:rtl/>
        </w:rPr>
        <w:t xml:space="preserve"> رسیدن به این امکان نیاز به تحقیقات گسترده در این زمینه وجود دارد.</w:t>
      </w:r>
      <w:del w:id="8170" w:author="Mohsen Jafarinejad" w:date="2019-05-11T11:00:00Z">
        <w:r w:rsidR="000B0AD8" w:rsidRPr="002B72E7" w:rsidDel="00545BBA">
          <w:rPr>
            <w:rtl/>
          </w:rPr>
          <w:delText xml:space="preserve"> ا</w:delText>
        </w:r>
        <w:r w:rsidR="000B0AD8" w:rsidRPr="002B72E7" w:rsidDel="00545BBA">
          <w:rPr>
            <w:rFonts w:hint="cs"/>
            <w:rtl/>
          </w:rPr>
          <w:delText>ین</w:delText>
        </w:r>
        <w:r w:rsidR="008412CC" w:rsidRPr="002B72E7" w:rsidDel="00545BBA">
          <w:rPr>
            <w:rtl/>
          </w:rPr>
          <w:delText xml:space="preserve"> نوشتار به بررسی </w:delText>
        </w:r>
        <w:r w:rsidR="000B0AD8" w:rsidRPr="002B72E7" w:rsidDel="00545BBA">
          <w:rPr>
            <w:rtl/>
          </w:rPr>
          <w:delText>روش‌ها</w:delText>
        </w:r>
        <w:r w:rsidR="000B0AD8" w:rsidRPr="002B72E7" w:rsidDel="00545BBA">
          <w:rPr>
            <w:rFonts w:hint="cs"/>
            <w:rtl/>
          </w:rPr>
          <w:delText>ی</w:delText>
        </w:r>
        <w:r w:rsidR="008412CC" w:rsidRPr="002B72E7" w:rsidDel="00545BBA">
          <w:rPr>
            <w:rtl/>
          </w:rPr>
          <w:delText xml:space="preserve"> در حال استفاده، پتانسیل </w:delText>
        </w:r>
        <w:r w:rsidR="000B0AD8" w:rsidRPr="002B72E7" w:rsidDel="00545BBA">
          <w:rPr>
            <w:rtl/>
          </w:rPr>
          <w:delText>کاربردها</w:delText>
        </w:r>
        <w:r w:rsidR="000B0AD8" w:rsidRPr="002B72E7" w:rsidDel="00545BBA">
          <w:rPr>
            <w:rFonts w:hint="cs"/>
            <w:rtl/>
          </w:rPr>
          <w:delText>ی</w:delText>
        </w:r>
        <w:r w:rsidR="008412CC" w:rsidRPr="002B72E7" w:rsidDel="00545BBA">
          <w:rPr>
            <w:rtl/>
          </w:rPr>
          <w:delText xml:space="preserve"> آینده و </w:delText>
        </w:r>
        <w:r w:rsidR="000B0AD8" w:rsidRPr="002B72E7" w:rsidDel="00545BBA">
          <w:rPr>
            <w:rtl/>
          </w:rPr>
          <w:delText>محدود</w:delText>
        </w:r>
        <w:r w:rsidR="000B0AD8" w:rsidRPr="002B72E7" w:rsidDel="00545BBA">
          <w:rPr>
            <w:rFonts w:hint="cs"/>
            <w:rtl/>
          </w:rPr>
          <w:delText>یت‌های</w:delText>
        </w:r>
        <w:r w:rsidR="008412CC" w:rsidRPr="002B72E7" w:rsidDel="00545BBA">
          <w:rPr>
            <w:rtl/>
          </w:rPr>
          <w:delText xml:space="preserve"> بکار گیری این </w:delText>
        </w:r>
        <w:r w:rsidR="000B0AD8" w:rsidRPr="002B72E7" w:rsidDel="00545BBA">
          <w:rPr>
            <w:rtl/>
          </w:rPr>
          <w:delText>روش‌ها</w:delText>
        </w:r>
        <w:r w:rsidR="008412CC" w:rsidRPr="002B72E7" w:rsidDel="00545BBA">
          <w:rPr>
            <w:rtl/>
          </w:rPr>
          <w:delText xml:space="preserve"> خواهد پرداخت. همچنین به بررسی آن دسته از </w:delText>
        </w:r>
        <w:r w:rsidR="000B0AD8" w:rsidRPr="002B72E7" w:rsidDel="00545BBA">
          <w:rPr>
            <w:rtl/>
          </w:rPr>
          <w:delText>م</w:delText>
        </w:r>
        <w:r w:rsidR="000B0AD8" w:rsidRPr="002B72E7" w:rsidDel="00545BBA">
          <w:rPr>
            <w:rFonts w:hint="cs"/>
            <w:rtl/>
          </w:rPr>
          <w:delText>یکروب‌هایی</w:delText>
        </w:r>
        <w:r w:rsidR="008412CC" w:rsidRPr="002B72E7" w:rsidDel="00545BBA">
          <w:rPr>
            <w:rtl/>
          </w:rPr>
          <w:delText xml:space="preserve"> خواهد پرداخت که به پذیرش الکترون بجای آزاد سازی آن خواهند پرداخت.</w:delText>
        </w:r>
      </w:del>
    </w:p>
    <w:p w14:paraId="4CAF9362" w14:textId="77777777" w:rsidR="008412CC" w:rsidRDefault="008412CC" w:rsidP="005E409E">
      <w:pPr>
        <w:pStyle w:val="payannameh"/>
        <w:tabs>
          <w:tab w:val="left" w:pos="0"/>
          <w:tab w:val="left" w:pos="7371"/>
        </w:tabs>
        <w:spacing w:line="240" w:lineRule="auto"/>
        <w:rPr>
          <w:ins w:id="8171" w:author="Mohsen Jafarinejad" w:date="2019-05-11T11:00:00Z"/>
          <w:rtl/>
        </w:rPr>
      </w:pPr>
    </w:p>
    <w:p w14:paraId="496C42E7" w14:textId="77777777" w:rsidR="00545BBA" w:rsidRPr="002B72E7" w:rsidRDefault="00545BBA" w:rsidP="005E409E">
      <w:pPr>
        <w:pStyle w:val="payannameh"/>
        <w:tabs>
          <w:tab w:val="left" w:pos="0"/>
          <w:tab w:val="left" w:pos="7371"/>
        </w:tabs>
        <w:spacing w:line="240" w:lineRule="auto"/>
        <w:rPr>
          <w:rtl/>
        </w:rPr>
      </w:pPr>
    </w:p>
    <w:p w14:paraId="06B5E701" w14:textId="448B4BB3" w:rsidR="008412CC" w:rsidRPr="00E73BA8" w:rsidRDefault="008412CC" w:rsidP="00D444FD">
      <w:pPr>
        <w:pStyle w:val="a0"/>
        <w:bidi/>
        <w:rPr>
          <w:rtl/>
        </w:rPr>
      </w:pPr>
      <w:bookmarkStart w:id="8172" w:name="_Toc3666257"/>
      <w:bookmarkStart w:id="8173" w:name="_Toc3666506"/>
      <w:bookmarkStart w:id="8174" w:name="_Toc8546067"/>
      <w:bookmarkStart w:id="8175" w:name="_Toc8550737"/>
      <w:r w:rsidRPr="00E73BA8">
        <w:rPr>
          <w:rtl/>
        </w:rPr>
        <w:t>معادله بیوشیمیای پیل سوختی میکروبی</w:t>
      </w:r>
      <w:bookmarkEnd w:id="8172"/>
      <w:bookmarkEnd w:id="8173"/>
      <w:bookmarkEnd w:id="8174"/>
      <w:bookmarkEnd w:id="8175"/>
    </w:p>
    <w:p w14:paraId="0B6BC105" w14:textId="2F4CDF62" w:rsidR="008412CC" w:rsidRDefault="00D11849" w:rsidP="00D60B36">
      <w:pPr>
        <w:pStyle w:val="payannameh"/>
        <w:tabs>
          <w:tab w:val="left" w:pos="567"/>
          <w:tab w:val="left" w:pos="1395"/>
          <w:tab w:val="left" w:pos="7371"/>
        </w:tabs>
        <w:spacing w:line="240" w:lineRule="auto"/>
        <w:rPr>
          <w:ins w:id="8176" w:author="Mohsen Jafarinejad" w:date="2019-05-08T16:13:00Z"/>
          <w:rtl/>
        </w:rPr>
      </w:pPr>
      <w:r>
        <w:rPr>
          <w:rtl/>
        </w:rPr>
        <w:tab/>
      </w:r>
      <w:r w:rsidR="000B0AD8" w:rsidRPr="002B72E7">
        <w:rPr>
          <w:rtl/>
        </w:rPr>
        <w:t>به‌طور</w:t>
      </w:r>
      <w:r w:rsidR="008412CC" w:rsidRPr="002B72E7">
        <w:rPr>
          <w:rtl/>
        </w:rPr>
        <w:t xml:space="preserve"> کلی معادله حاکم بر عملکرد یک پیل سوختی میکروبی به شکل زیر </w:t>
      </w:r>
      <w:r w:rsidR="000B0AD8" w:rsidRPr="002B72E7">
        <w:rPr>
          <w:rtl/>
        </w:rPr>
        <w:t>م</w:t>
      </w:r>
      <w:r w:rsidR="000B0AD8" w:rsidRPr="002B72E7">
        <w:rPr>
          <w:rFonts w:hint="cs"/>
          <w:rtl/>
        </w:rPr>
        <w:t>ی‌تواند</w:t>
      </w:r>
      <w:r w:rsidR="008412CC" w:rsidRPr="002B72E7">
        <w:rPr>
          <w:rtl/>
        </w:rPr>
        <w:t xml:space="preserve"> نوشته شود این معادله صرف نظر از مراحله اولیه تجزیه مواد آلی </w:t>
      </w:r>
      <w:r w:rsidR="000B0AD8" w:rsidRPr="002B72E7">
        <w:rPr>
          <w:rtl/>
        </w:rPr>
        <w:t>م</w:t>
      </w:r>
      <w:r w:rsidR="000B0AD8" w:rsidRPr="002B72E7">
        <w:rPr>
          <w:rFonts w:hint="cs"/>
          <w:rtl/>
        </w:rPr>
        <w:t>ی‌باشد</w:t>
      </w:r>
      <w:r w:rsidR="008412CC" w:rsidRPr="002B72E7">
        <w:rPr>
          <w:rtl/>
        </w:rPr>
        <w:t>:</w:t>
      </w:r>
    </w:p>
    <w:p w14:paraId="1984A5AB" w14:textId="77777777" w:rsidR="007775CF" w:rsidRDefault="007775CF" w:rsidP="00D60B36">
      <w:pPr>
        <w:pStyle w:val="payannameh"/>
        <w:tabs>
          <w:tab w:val="left" w:pos="567"/>
          <w:tab w:val="left" w:pos="1395"/>
          <w:tab w:val="left" w:pos="7371"/>
        </w:tabs>
        <w:spacing w:line="240" w:lineRule="auto"/>
        <w:rPr>
          <w:rtl/>
        </w:rPr>
      </w:pPr>
    </w:p>
    <w:p w14:paraId="33501BFD" w14:textId="35723155" w:rsidR="0011100B" w:rsidRPr="002B72E7" w:rsidRDefault="00B515B2">
      <w:pPr>
        <w:pStyle w:val="a5"/>
        <w:rPr>
          <w:rtl/>
        </w:rPr>
        <w:pPrChange w:id="8177" w:author="Mohsen" w:date="2019-03-17T17:06:00Z">
          <w:pPr>
            <w:pStyle w:val="payannameh"/>
            <w:tabs>
              <w:tab w:val="left" w:pos="0"/>
              <w:tab w:val="left" w:pos="7371"/>
            </w:tabs>
            <w:spacing w:line="240" w:lineRule="auto"/>
            <w:jc w:val="right"/>
          </w:pPr>
        </w:pPrChange>
      </w:pPr>
      <w:ins w:id="8178" w:author="Mohsen" w:date="2019-03-17T17:06:00Z">
        <w:r>
          <w:rPr>
            <w:rStyle w:val="tgc"/>
          </w:rPr>
          <w:t xml:space="preserve">   </w:t>
        </w:r>
        <w:r>
          <w:rPr>
            <w:rStyle w:val="tgc"/>
            <w:rFonts w:hint="cs"/>
            <w:rtl/>
          </w:rPr>
          <w:t xml:space="preserve">                                                </w:t>
        </w:r>
      </w:ins>
      <w:r w:rsidR="0011100B" w:rsidRPr="0011100B">
        <w:rPr>
          <w:rStyle w:val="tgc"/>
        </w:rPr>
        <w:object w:dxaOrig="4740" w:dyaOrig="360" w14:anchorId="234E8B2F">
          <v:shape id="_x0000_i1031" type="#_x0000_t75" style="width:236.95pt;height:16.65pt" o:ole="">
            <v:imagedata r:id="rId35" o:title=""/>
          </v:shape>
          <o:OLEObject Type="Embed" ProgID="Equation.DSMT4" ShapeID="_x0000_i1031" DrawAspect="Content" ObjectID="_1620276626" r:id="rId36"/>
        </w:object>
      </w:r>
      <w:del w:id="8179" w:author="Mohsen" w:date="2019-03-17T16:52:00Z">
        <w:r w:rsidR="0011100B" w:rsidDel="00CF0011">
          <w:rPr>
            <w:rtl/>
          </w:rPr>
          <w:delText xml:space="preserve"> </w:delText>
        </w:r>
      </w:del>
    </w:p>
    <w:p w14:paraId="10D43FCE" w14:textId="77777777" w:rsidR="007775CF" w:rsidRDefault="007775CF" w:rsidP="001C0798">
      <w:pPr>
        <w:pStyle w:val="payannameh"/>
        <w:tabs>
          <w:tab w:val="left" w:pos="1395"/>
          <w:tab w:val="left" w:pos="7371"/>
        </w:tabs>
        <w:spacing w:line="240" w:lineRule="auto"/>
        <w:jc w:val="both"/>
        <w:rPr>
          <w:ins w:id="8180" w:author="Mohsen Jafarinejad" w:date="2019-05-08T16:13:00Z"/>
          <w:rtl/>
        </w:rPr>
      </w:pPr>
    </w:p>
    <w:p w14:paraId="7526BC41" w14:textId="59F9980F" w:rsidR="008412CC" w:rsidRPr="002B72E7" w:rsidRDefault="008412CC" w:rsidP="001A60F1">
      <w:pPr>
        <w:pStyle w:val="payannameh"/>
        <w:tabs>
          <w:tab w:val="left" w:pos="1395"/>
          <w:tab w:val="left" w:pos="7371"/>
        </w:tabs>
        <w:spacing w:line="240" w:lineRule="auto"/>
        <w:jc w:val="both"/>
        <w:rPr>
          <w:rtl/>
        </w:rPr>
      </w:pPr>
      <w:r w:rsidRPr="002B72E7">
        <w:rPr>
          <w:rtl/>
        </w:rPr>
        <w:t>در پیل سوختی فرایند بالا با استفاده از یک غشا عبور دهنده کاتیون</w:t>
      </w:r>
      <w:del w:id="8181" w:author="Mohsen" w:date="2019-03-17T16:52:00Z">
        <w:r w:rsidRPr="002B72E7" w:rsidDel="00CF0011">
          <w:rPr>
            <w:rtl/>
          </w:rPr>
          <w:delText xml:space="preserve"> </w:delText>
        </w:r>
      </w:del>
      <w:r w:rsidR="004D55D5">
        <w:rPr>
          <w:rFonts w:hint="cs"/>
          <w:rtl/>
        </w:rPr>
        <w:t xml:space="preserve">، </w:t>
      </w:r>
      <w:r w:rsidRPr="002B72E7">
        <w:rPr>
          <w:rtl/>
        </w:rPr>
        <w:t xml:space="preserve">در </w:t>
      </w:r>
      <w:ins w:id="8182" w:author="Mohsen" w:date="2019-03-17T16:48:00Z">
        <w:r w:rsidR="006266AC">
          <w:rPr>
            <w:rtl/>
          </w:rPr>
          <w:t>سمت</w:t>
        </w:r>
      </w:ins>
      <w:del w:id="8183" w:author="Mohsen" w:date="2019-03-17T16:48:00Z">
        <w:r w:rsidR="000B0AD8" w:rsidRPr="002B72E7" w:rsidDel="006266AC">
          <w:rPr>
            <w:rtl/>
          </w:rPr>
          <w:delText>سمت‌</w:delText>
        </w:r>
      </w:del>
      <w:r w:rsidR="004D55D5">
        <w:rPr>
          <w:rFonts w:hint="cs"/>
          <w:rtl/>
        </w:rPr>
        <w:t xml:space="preserve"> آ</w:t>
      </w:r>
      <w:r w:rsidR="000B0AD8" w:rsidRPr="002B72E7">
        <w:rPr>
          <w:rtl/>
        </w:rPr>
        <w:t>ند</w:t>
      </w:r>
      <w:r w:rsidRPr="002B72E7">
        <w:rPr>
          <w:rtl/>
        </w:rPr>
        <w:t xml:space="preserve"> رشد </w:t>
      </w:r>
      <w:r w:rsidR="000B0AD8" w:rsidRPr="002B72E7">
        <w:rPr>
          <w:rtl/>
        </w:rPr>
        <w:t>باکتر</w:t>
      </w:r>
      <w:r w:rsidR="000B0AD8" w:rsidRPr="002B72E7">
        <w:rPr>
          <w:rFonts w:hint="cs"/>
          <w:rtl/>
        </w:rPr>
        <w:t>ی‌ها</w:t>
      </w:r>
      <w:r w:rsidRPr="002B72E7">
        <w:rPr>
          <w:rtl/>
        </w:rPr>
        <w:t xml:space="preserve"> باعث تجزیه گلوکز</w:t>
      </w:r>
      <w:r w:rsidR="001C0798">
        <w:rPr>
          <w:rStyle w:val="FootnoteReference"/>
          <w:rtl/>
        </w:rPr>
        <w:footnoteReference w:id="7"/>
      </w:r>
      <w:r w:rsidRPr="002B72E7">
        <w:rPr>
          <w:rtl/>
        </w:rPr>
        <w:t xml:space="preserve"> و تولید پروتون </w:t>
      </w:r>
      <w:r w:rsidR="000B0AD8" w:rsidRPr="002B72E7">
        <w:rPr>
          <w:rtl/>
        </w:rPr>
        <w:t>م</w:t>
      </w:r>
      <w:r w:rsidR="000B0AD8" w:rsidRPr="002B72E7">
        <w:rPr>
          <w:rFonts w:hint="cs"/>
          <w:rtl/>
        </w:rPr>
        <w:t>ی‌گردد</w:t>
      </w:r>
      <w:ins w:id="8184" w:author="Mohsen Jafarinejad" w:date="2019-05-11T11:01:00Z">
        <w:r w:rsidR="00545BBA">
          <w:rPr>
            <w:rFonts w:hint="cs"/>
            <w:rtl/>
          </w:rPr>
          <w:t>.</w:t>
        </w:r>
      </w:ins>
      <w:r w:rsidRPr="002B72E7">
        <w:rPr>
          <w:rtl/>
        </w:rPr>
        <w:t xml:space="preserve"> این پروتون از غشای مربوطه عبور</w:t>
      </w:r>
      <w:del w:id="8185" w:author="Mohsen Jafarinejad" w:date="2019-05-11T11:01:00Z">
        <w:r w:rsidRPr="002B72E7" w:rsidDel="00545BBA">
          <w:rPr>
            <w:rtl/>
          </w:rPr>
          <w:delText xml:space="preserve"> </w:delText>
        </w:r>
      </w:del>
      <w:r w:rsidRPr="002B72E7">
        <w:rPr>
          <w:rtl/>
        </w:rPr>
        <w:t xml:space="preserve">کرده و به کاتد </w:t>
      </w:r>
      <w:r w:rsidR="000B0AD8" w:rsidRPr="002B72E7">
        <w:rPr>
          <w:rtl/>
        </w:rPr>
        <w:t>م</w:t>
      </w:r>
      <w:r w:rsidR="000B0AD8" w:rsidRPr="002B72E7">
        <w:rPr>
          <w:rFonts w:hint="cs"/>
          <w:rtl/>
        </w:rPr>
        <w:t>ی‌رسد</w:t>
      </w:r>
      <w:r w:rsidRPr="002B72E7">
        <w:rPr>
          <w:rtl/>
        </w:rPr>
        <w:t xml:space="preserve"> </w:t>
      </w:r>
      <w:r w:rsidR="000B0AD8" w:rsidRPr="002B72E7">
        <w:rPr>
          <w:rtl/>
        </w:rPr>
        <w:t>الکترون‌ها</w:t>
      </w:r>
      <w:r w:rsidRPr="002B72E7">
        <w:rPr>
          <w:rtl/>
        </w:rPr>
        <w:t xml:space="preserve"> نیز از طریق مدار الکتریکی خود را به کاتد رسانده در آنجا همراه با اکسیژن با </w:t>
      </w:r>
      <w:r w:rsidR="000B0AD8" w:rsidRPr="002B72E7">
        <w:rPr>
          <w:rtl/>
        </w:rPr>
        <w:t>کات</w:t>
      </w:r>
      <w:r w:rsidR="000B0AD8" w:rsidRPr="002B72E7">
        <w:rPr>
          <w:rFonts w:hint="cs"/>
          <w:rtl/>
        </w:rPr>
        <w:t>یون‌ها</w:t>
      </w:r>
      <w:r w:rsidRPr="002B72E7">
        <w:rPr>
          <w:rtl/>
        </w:rPr>
        <w:t xml:space="preserve"> ترکیب شده و</w:t>
      </w:r>
      <w:r w:rsidR="000B0AD8" w:rsidRPr="002B72E7">
        <w:rPr>
          <w:rtl/>
        </w:rPr>
        <w:t xml:space="preserve"> </w:t>
      </w:r>
      <w:r w:rsidRPr="002B72E7">
        <w:rPr>
          <w:rtl/>
        </w:rPr>
        <w:t xml:space="preserve">واکنش شیمیایی را کامل </w:t>
      </w:r>
      <w:r w:rsidR="000B0AD8" w:rsidRPr="002B72E7">
        <w:rPr>
          <w:rtl/>
        </w:rPr>
        <w:t>م</w:t>
      </w:r>
      <w:r w:rsidR="000B0AD8" w:rsidRPr="002B72E7">
        <w:rPr>
          <w:rFonts w:hint="cs"/>
          <w:rtl/>
        </w:rPr>
        <w:t>ی‌نماید</w:t>
      </w:r>
      <w:r w:rsidRPr="002B72E7">
        <w:rPr>
          <w:rtl/>
        </w:rPr>
        <w:t>.</w:t>
      </w:r>
    </w:p>
    <w:p w14:paraId="6A111175" w14:textId="774FDB74" w:rsidR="008412CC" w:rsidRDefault="008412CC" w:rsidP="001C0798">
      <w:pPr>
        <w:pStyle w:val="payannameh"/>
        <w:tabs>
          <w:tab w:val="left" w:pos="1395"/>
          <w:tab w:val="left" w:pos="7371"/>
        </w:tabs>
        <w:spacing w:line="240" w:lineRule="auto"/>
        <w:rPr>
          <w:ins w:id="8186" w:author="Mohsen Jafarinejad" w:date="2019-05-08T16:13:00Z"/>
          <w:rtl/>
        </w:rPr>
      </w:pPr>
      <w:r w:rsidRPr="002B72E7">
        <w:rPr>
          <w:rtl/>
        </w:rPr>
        <w:t>اگر بجای گلوکز از استات</w:t>
      </w:r>
      <w:r w:rsidR="001C0798">
        <w:rPr>
          <w:rStyle w:val="FootnoteReference"/>
          <w:rtl/>
        </w:rPr>
        <w:footnoteReference w:id="8"/>
      </w:r>
      <w:r w:rsidRPr="002B72E7">
        <w:rPr>
          <w:rtl/>
        </w:rPr>
        <w:t xml:space="preserve"> </w:t>
      </w:r>
      <w:r w:rsidR="000B0AD8" w:rsidRPr="002B72E7">
        <w:rPr>
          <w:rtl/>
        </w:rPr>
        <w:t>به‌عنوان</w:t>
      </w:r>
      <w:r w:rsidRPr="002B72E7">
        <w:rPr>
          <w:rtl/>
        </w:rPr>
        <w:t xml:space="preserve"> منبع تغذیه استفاده گردد معادله </w:t>
      </w:r>
      <w:r w:rsidR="000B0AD8" w:rsidRPr="002B72E7">
        <w:rPr>
          <w:rtl/>
        </w:rPr>
        <w:t>به شکل</w:t>
      </w:r>
      <w:r w:rsidRPr="002B72E7">
        <w:rPr>
          <w:rtl/>
        </w:rPr>
        <w:t xml:space="preserve"> زیر در خواهد </w:t>
      </w:r>
      <w:r w:rsidR="000B0AD8" w:rsidRPr="002B72E7">
        <w:rPr>
          <w:rtl/>
        </w:rPr>
        <w:t xml:space="preserve">آمد </w:t>
      </w:r>
      <w:sdt>
        <w:sdtPr>
          <w:rPr>
            <w:rtl/>
          </w:rPr>
          <w:id w:val="-652063492"/>
          <w:citation/>
        </w:sdtPr>
        <w:sdtEndPr/>
        <w:sdtContent>
          <w:r w:rsidR="007D3C82">
            <w:rPr>
              <w:rStyle w:val="tgc"/>
              <w:rtl/>
            </w:rPr>
            <w:fldChar w:fldCharType="begin"/>
          </w:r>
          <w:r w:rsidR="00253FD2">
            <w:rPr>
              <w:rStyle w:val="tgc"/>
            </w:rPr>
            <w:instrText xml:space="preserve">CITATION 7 \l 1065 </w:instrText>
          </w:r>
          <w:r w:rsidR="007D3C82">
            <w:rPr>
              <w:rStyle w:val="tgc"/>
              <w:rtl/>
            </w:rPr>
            <w:fldChar w:fldCharType="separate"/>
          </w:r>
          <w:r w:rsidR="00F81795">
            <w:rPr>
              <w:noProof/>
            </w:rPr>
            <w:t>[3]</w:t>
          </w:r>
          <w:r w:rsidR="007D3C82">
            <w:rPr>
              <w:rStyle w:val="tgc"/>
              <w:rtl/>
            </w:rPr>
            <w:fldChar w:fldCharType="end"/>
          </w:r>
        </w:sdtContent>
      </w:sdt>
    </w:p>
    <w:p w14:paraId="39A07B88" w14:textId="77777777" w:rsidR="007775CF" w:rsidRPr="002B72E7" w:rsidRDefault="007775CF" w:rsidP="001C0798">
      <w:pPr>
        <w:pStyle w:val="payannameh"/>
        <w:tabs>
          <w:tab w:val="left" w:pos="1395"/>
          <w:tab w:val="left" w:pos="7371"/>
        </w:tabs>
        <w:spacing w:line="240" w:lineRule="auto"/>
        <w:rPr>
          <w:rtl/>
        </w:rPr>
      </w:pPr>
    </w:p>
    <w:p w14:paraId="2BD79B7C" w14:textId="7153F568" w:rsidR="008412CC" w:rsidRPr="002B72E7" w:rsidRDefault="00B515B2">
      <w:pPr>
        <w:pStyle w:val="a5"/>
        <w:rPr>
          <w:rtl/>
        </w:rPr>
        <w:pPrChange w:id="8187" w:author="Mohsen" w:date="2019-03-17T17:10:00Z">
          <w:pPr>
            <w:pStyle w:val="payannameh"/>
            <w:tabs>
              <w:tab w:val="left" w:pos="1395"/>
              <w:tab w:val="left" w:pos="7371"/>
            </w:tabs>
            <w:spacing w:line="240" w:lineRule="auto"/>
          </w:pPr>
        </w:pPrChange>
      </w:pPr>
      <w:ins w:id="8188" w:author="Mohsen" w:date="2019-03-17T17:10:00Z">
        <w:r>
          <w:rPr>
            <w:rFonts w:hint="cs"/>
            <w:rtl/>
          </w:rPr>
          <w:t xml:space="preserve">                                   </w:t>
        </w:r>
      </w:ins>
      <w:ins w:id="8189" w:author="Mohsen" w:date="2019-03-17T17:09:00Z">
        <w:r w:rsidRPr="00595A4E">
          <w:rPr>
            <w:position w:val="-14"/>
          </w:rPr>
          <w:object w:dxaOrig="5840" w:dyaOrig="540" w14:anchorId="1845B3D2">
            <v:shape id="_x0000_i1032" type="#_x0000_t75" style="width:293.35pt;height:27.95pt" o:ole="">
              <v:imagedata r:id="rId37" o:title=""/>
            </v:shape>
            <o:OLEObject Type="Embed" ProgID="Equation.DSMT4" ShapeID="_x0000_i1032" DrawAspect="Content" ObjectID="_1620276627" r:id="rId38"/>
          </w:object>
        </w:r>
      </w:ins>
    </w:p>
    <w:p w14:paraId="09749FB2" w14:textId="1CDB9136" w:rsidR="008412CC" w:rsidRPr="002B72E7" w:rsidRDefault="00B515B2" w:rsidP="001F2734">
      <w:pPr>
        <w:pStyle w:val="a5"/>
        <w:rPr>
          <w:rtl/>
        </w:rPr>
      </w:pPr>
      <w:ins w:id="8190" w:author="Mohsen" w:date="2019-03-17T17:10:00Z">
        <w:r>
          <w:rPr>
            <w:rFonts w:hint="cs"/>
            <w:rtl/>
          </w:rPr>
          <w:lastRenderedPageBreak/>
          <w:t xml:space="preserve">       </w:t>
        </w:r>
        <w:del w:id="8191" w:author="Mohsen Jafarinejad" w:date="2019-04-06T13:32:00Z">
          <w:r w:rsidDel="00471B4D">
            <w:rPr>
              <w:rFonts w:hint="cs"/>
              <w:rtl/>
            </w:rPr>
            <w:delText xml:space="preserve"> </w:delText>
          </w:r>
        </w:del>
        <w:r>
          <w:rPr>
            <w:rFonts w:hint="cs"/>
            <w:rtl/>
          </w:rPr>
          <w:t xml:space="preserve">                                                </w:t>
        </w:r>
      </w:ins>
      <w:r w:rsidR="000B0AD8" w:rsidRPr="002B72E7">
        <w:rPr>
          <w:rtl/>
        </w:rPr>
        <w:t xml:space="preserve"> </w:t>
      </w:r>
      <w:r w:rsidRPr="00B515B2">
        <w:rPr>
          <w:rStyle w:val="tgc"/>
        </w:rPr>
        <w:object w:dxaOrig="4360" w:dyaOrig="380" w14:anchorId="46CB2E7A">
          <v:shape id="_x0000_i1033" type="#_x0000_t75" style="width:219.2pt;height:18.25pt" o:ole="">
            <v:imagedata r:id="rId39" o:title=""/>
          </v:shape>
          <o:OLEObject Type="Embed" ProgID="Equation.DSMT4" ShapeID="_x0000_i1033" DrawAspect="Content" ObjectID="_1620276628" r:id="rId40"/>
        </w:object>
      </w:r>
    </w:p>
    <w:p w14:paraId="31670071" w14:textId="77777777" w:rsidR="007775CF" w:rsidRDefault="007775CF" w:rsidP="005E409E">
      <w:pPr>
        <w:pStyle w:val="payannameh"/>
        <w:tabs>
          <w:tab w:val="left" w:pos="1395"/>
          <w:tab w:val="left" w:pos="7371"/>
        </w:tabs>
        <w:spacing w:line="240" w:lineRule="auto"/>
        <w:rPr>
          <w:ins w:id="8192" w:author="Mohsen Jafarinejad" w:date="2019-05-08T16:13:00Z"/>
          <w:rtl/>
        </w:rPr>
      </w:pPr>
    </w:p>
    <w:p w14:paraId="5A1F1341" w14:textId="0054CBBB" w:rsidR="008412CC" w:rsidRDefault="008412CC" w:rsidP="001A60F1">
      <w:pPr>
        <w:pStyle w:val="payannameh"/>
        <w:tabs>
          <w:tab w:val="left" w:pos="1395"/>
          <w:tab w:val="left" w:pos="7371"/>
        </w:tabs>
        <w:spacing w:line="240" w:lineRule="auto"/>
        <w:rPr>
          <w:ins w:id="8193" w:author="Mohsen Jafarinejad" w:date="2019-05-08T16:13:00Z"/>
          <w:rtl/>
        </w:rPr>
      </w:pPr>
      <w:r w:rsidRPr="002B72E7">
        <w:rPr>
          <w:rtl/>
        </w:rPr>
        <w:t xml:space="preserve">همچنین در صورتیکه منبع تغذیه ساکاروز باشد معادله مذکور </w:t>
      </w:r>
      <w:r w:rsidR="000B0AD8" w:rsidRPr="002B72E7">
        <w:rPr>
          <w:rtl/>
        </w:rPr>
        <w:t>به‌صورت</w:t>
      </w:r>
      <w:r w:rsidRPr="002B72E7">
        <w:rPr>
          <w:rtl/>
        </w:rPr>
        <w:t xml:space="preserve"> زیر خواهد </w:t>
      </w:r>
      <w:r w:rsidR="000B0AD8" w:rsidRPr="002B72E7">
        <w:rPr>
          <w:rtl/>
        </w:rPr>
        <w:t>بود</w:t>
      </w:r>
      <w:del w:id="8194" w:author="Mohsen Jafarinejad" w:date="2019-05-11T11:01:00Z">
        <w:r w:rsidR="007D3C82" w:rsidDel="00545BBA">
          <w:rPr>
            <w:rFonts w:hint="cs"/>
            <w:rtl/>
          </w:rPr>
          <w:delText>:</w:delText>
        </w:r>
      </w:del>
      <w:sdt>
        <w:sdtPr>
          <w:rPr>
            <w:rFonts w:hint="cs"/>
            <w:rtl/>
          </w:rPr>
          <w:id w:val="-1903370780"/>
          <w:citation/>
        </w:sdtPr>
        <w:sdtEndPr/>
        <w:sdtContent>
          <w:r w:rsidR="007D3C82">
            <w:rPr>
              <w:rStyle w:val="tgc"/>
              <w:rtl/>
            </w:rPr>
            <w:fldChar w:fldCharType="begin"/>
          </w:r>
          <w:r w:rsidR="00EA6BD0">
            <w:rPr>
              <w:rStyle w:val="tgc"/>
            </w:rPr>
            <w:instrText xml:space="preserve">CITATION 23 \l 1065 </w:instrText>
          </w:r>
          <w:r w:rsidR="007D3C82">
            <w:rPr>
              <w:rStyle w:val="tgc"/>
              <w:rtl/>
            </w:rPr>
            <w:fldChar w:fldCharType="separate"/>
          </w:r>
          <w:r w:rsidR="00F81795">
            <w:rPr>
              <w:rStyle w:val="tgc"/>
              <w:noProof/>
              <w:rtl/>
            </w:rPr>
            <w:t xml:space="preserve"> </w:t>
          </w:r>
          <w:r w:rsidR="00F81795">
            <w:rPr>
              <w:noProof/>
            </w:rPr>
            <w:t>[4]</w:t>
          </w:r>
          <w:r w:rsidR="007D3C82">
            <w:rPr>
              <w:rStyle w:val="tgc"/>
              <w:rtl/>
            </w:rPr>
            <w:fldChar w:fldCharType="end"/>
          </w:r>
        </w:sdtContent>
      </w:sdt>
      <w:ins w:id="8195" w:author="Mohsen Jafarinejad" w:date="2019-05-11T11:01:00Z">
        <w:r w:rsidR="00545BBA">
          <w:rPr>
            <w:rFonts w:hint="cs"/>
            <w:rtl/>
          </w:rPr>
          <w:t xml:space="preserve"> :</w:t>
        </w:r>
      </w:ins>
    </w:p>
    <w:p w14:paraId="5788B495" w14:textId="77777777" w:rsidR="007775CF" w:rsidRPr="002B72E7" w:rsidRDefault="007775CF" w:rsidP="005E409E">
      <w:pPr>
        <w:pStyle w:val="payannameh"/>
        <w:tabs>
          <w:tab w:val="left" w:pos="1395"/>
          <w:tab w:val="left" w:pos="7371"/>
        </w:tabs>
        <w:spacing w:line="240" w:lineRule="auto"/>
        <w:rPr>
          <w:rtl/>
        </w:rPr>
      </w:pPr>
    </w:p>
    <w:p w14:paraId="7532892A" w14:textId="75AF9569" w:rsidR="008412CC" w:rsidRDefault="00B515B2">
      <w:pPr>
        <w:pStyle w:val="a5"/>
        <w:rPr>
          <w:ins w:id="8196" w:author="Mohsen" w:date="2019-03-17T17:10:00Z"/>
          <w:rStyle w:val="tgc"/>
        </w:rPr>
        <w:pPrChange w:id="8197" w:author="Mohsen" w:date="2019-03-17T17:10:00Z">
          <w:pPr>
            <w:pStyle w:val="payannameh"/>
            <w:tabs>
              <w:tab w:val="left" w:pos="1395"/>
              <w:tab w:val="left" w:pos="7371"/>
            </w:tabs>
            <w:spacing w:line="240" w:lineRule="auto"/>
            <w:jc w:val="right"/>
          </w:pPr>
        </w:pPrChange>
      </w:pPr>
      <w:ins w:id="8198" w:author="Mohsen" w:date="2019-03-17T17:10:00Z">
        <w:r>
          <w:rPr>
            <w:rFonts w:hint="cs"/>
            <w:rtl/>
          </w:rPr>
          <w:t xml:space="preserve">                         </w:t>
        </w:r>
      </w:ins>
      <w:r w:rsidR="00EE6A5F" w:rsidRPr="002B72E7">
        <w:rPr>
          <w:rtl/>
        </w:rPr>
        <w:t xml:space="preserve"> </w:t>
      </w:r>
      <w:r w:rsidRPr="00B515B2">
        <w:rPr>
          <w:rStyle w:val="tgc"/>
        </w:rPr>
        <w:object w:dxaOrig="6460" w:dyaOrig="840" w14:anchorId="7BC2E68B">
          <v:shape id="_x0000_i1034" type="#_x0000_t75" style="width:322.95pt;height:34.95pt" o:ole="">
            <v:imagedata r:id="rId41" o:title=""/>
          </v:shape>
          <o:OLEObject Type="Embed" ProgID="Equation.DSMT4" ShapeID="_x0000_i1034" DrawAspect="Content" ObjectID="_1620276629" r:id="rId42"/>
        </w:object>
      </w:r>
    </w:p>
    <w:p w14:paraId="4503F544" w14:textId="23CFA6A9" w:rsidR="00B515B2" w:rsidRPr="002B72E7" w:rsidRDefault="00B515B2">
      <w:pPr>
        <w:pStyle w:val="a5"/>
        <w:pPrChange w:id="8199" w:author="Mohsen" w:date="2019-03-17T17:10:00Z">
          <w:pPr>
            <w:pStyle w:val="payannameh"/>
            <w:tabs>
              <w:tab w:val="left" w:pos="1395"/>
              <w:tab w:val="left" w:pos="7371"/>
            </w:tabs>
            <w:spacing w:line="240" w:lineRule="auto"/>
            <w:jc w:val="right"/>
          </w:pPr>
        </w:pPrChange>
      </w:pPr>
      <w:ins w:id="8200" w:author="Mohsen" w:date="2019-03-17T17:10:00Z">
        <w:r>
          <w:rPr>
            <w:rFonts w:hint="cs"/>
            <w:rtl/>
          </w:rPr>
          <w:t xml:space="preserve">                                                </w:t>
        </w:r>
      </w:ins>
      <w:ins w:id="8201" w:author="Mohsen" w:date="2019-03-17T17:10:00Z">
        <w:r w:rsidRPr="00595A4E">
          <w:rPr>
            <w:position w:val="-12"/>
          </w:rPr>
          <w:object w:dxaOrig="4360" w:dyaOrig="380" w14:anchorId="1E37307F">
            <v:shape id="_x0000_i1035" type="#_x0000_t75" style="width:219.2pt;height:18.25pt" o:ole="">
              <v:imagedata r:id="rId43" o:title=""/>
            </v:shape>
            <o:OLEObject Type="Embed" ProgID="Equation.DSMT4" ShapeID="_x0000_i1035" DrawAspect="Content" ObjectID="_1620276630" r:id="rId44"/>
          </w:object>
        </w:r>
      </w:ins>
    </w:p>
    <w:p w14:paraId="3284A78C" w14:textId="77777777" w:rsidR="007775CF" w:rsidRDefault="007775CF" w:rsidP="00E10F3A">
      <w:pPr>
        <w:pStyle w:val="payannameh"/>
        <w:tabs>
          <w:tab w:val="left" w:pos="1395"/>
          <w:tab w:val="left" w:pos="7371"/>
        </w:tabs>
        <w:spacing w:line="240" w:lineRule="auto"/>
        <w:rPr>
          <w:ins w:id="8202" w:author="Mohsen Jafarinejad" w:date="2019-05-08T16:13:00Z"/>
          <w:rtl/>
        </w:rPr>
      </w:pPr>
    </w:p>
    <w:p w14:paraId="57B6A064" w14:textId="501871AA" w:rsidR="008412CC" w:rsidRDefault="008412CC" w:rsidP="00E10F3A">
      <w:pPr>
        <w:pStyle w:val="payannameh"/>
        <w:tabs>
          <w:tab w:val="left" w:pos="1395"/>
          <w:tab w:val="left" w:pos="7371"/>
        </w:tabs>
        <w:spacing w:line="240" w:lineRule="auto"/>
        <w:rPr>
          <w:rtl/>
        </w:rPr>
      </w:pPr>
      <w:r w:rsidRPr="002B72E7">
        <w:rPr>
          <w:rtl/>
        </w:rPr>
        <w:t>اگر بجای موارد بالا از سلولز</w:t>
      </w:r>
      <w:r w:rsidR="001C0798">
        <w:rPr>
          <w:rStyle w:val="FootnoteReference"/>
          <w:rtl/>
        </w:rPr>
        <w:footnoteReference w:id="9"/>
      </w:r>
      <w:ins w:id="8203" w:author="Mohsen Jafarinejad" w:date="2019-05-11T11:01:00Z">
        <w:r w:rsidR="00545BBA">
          <w:rPr>
            <w:rFonts w:hint="cs"/>
            <w:rtl/>
          </w:rPr>
          <w:t xml:space="preserve"> یا لاکتات </w:t>
        </w:r>
      </w:ins>
      <w:r w:rsidRPr="002B72E7">
        <w:rPr>
          <w:rtl/>
        </w:rPr>
        <w:t xml:space="preserve">برای تغذیه </w:t>
      </w:r>
      <w:r w:rsidR="000B0AD8" w:rsidRPr="002B72E7">
        <w:rPr>
          <w:rtl/>
        </w:rPr>
        <w:t>باکتر</w:t>
      </w:r>
      <w:r w:rsidR="000B0AD8" w:rsidRPr="002B72E7">
        <w:rPr>
          <w:rFonts w:hint="cs"/>
          <w:rtl/>
        </w:rPr>
        <w:t>ی‌ها</w:t>
      </w:r>
      <w:r w:rsidRPr="002B72E7">
        <w:rPr>
          <w:rtl/>
        </w:rPr>
        <w:t xml:space="preserve"> استفاده شود نیاز به یک پیش عملیات جهت تجزیه سلولز است که مراحل آن در </w:t>
      </w:r>
      <w:r w:rsidR="00E10F3A">
        <w:rPr>
          <w:rFonts w:hint="cs"/>
          <w:rtl/>
        </w:rPr>
        <w:t>شکل 1-8</w:t>
      </w:r>
      <w:r w:rsidRPr="002B72E7">
        <w:rPr>
          <w:rtl/>
        </w:rPr>
        <w:t xml:space="preserve"> نشان داده شده است.</w:t>
      </w:r>
    </w:p>
    <w:p w14:paraId="126DCA6A" w14:textId="77777777" w:rsidR="008255E4" w:rsidRPr="002B72E7" w:rsidRDefault="008255E4" w:rsidP="005E409E">
      <w:pPr>
        <w:pStyle w:val="payannameh"/>
        <w:tabs>
          <w:tab w:val="left" w:pos="1395"/>
          <w:tab w:val="left" w:pos="7371"/>
        </w:tabs>
        <w:spacing w:line="240" w:lineRule="auto"/>
        <w:rPr>
          <w:rtl/>
        </w:rPr>
      </w:pPr>
    </w:p>
    <w:p w14:paraId="143400BC" w14:textId="77777777" w:rsidR="008412CC" w:rsidRPr="002B72E7" w:rsidRDefault="008412CC" w:rsidP="005E409E">
      <w:pPr>
        <w:pStyle w:val="payannameh"/>
        <w:tabs>
          <w:tab w:val="left" w:pos="1395"/>
          <w:tab w:val="left" w:pos="7371"/>
        </w:tabs>
        <w:spacing w:line="240" w:lineRule="auto"/>
        <w:rPr>
          <w:rtl/>
        </w:rPr>
      </w:pPr>
      <w:r w:rsidRPr="002B72E7">
        <w:rPr>
          <w:noProof/>
          <w:rtl/>
          <w:lang w:bidi="ar-SA"/>
        </w:rPr>
        <w:drawing>
          <wp:inline distT="0" distB="0" distL="0" distR="0" wp14:anchorId="7AA9C7F1" wp14:editId="5E686082">
            <wp:extent cx="5943600" cy="1082724"/>
            <wp:effectExtent l="0" t="0" r="0" b="3175"/>
            <wp:docPr id="19" name="Picture 19" descr="C:\Users\Mohsen\Desktop\pillsookhti\Desktop1\MFC\jamavari\marah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hsen\Desktop\pillsookhti\Desktop1\MFC\jamavari\marahel.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1082724"/>
                    </a:xfrm>
                    <a:prstGeom prst="rect">
                      <a:avLst/>
                    </a:prstGeom>
                    <a:noFill/>
                    <a:ln>
                      <a:noFill/>
                    </a:ln>
                  </pic:spPr>
                </pic:pic>
              </a:graphicData>
            </a:graphic>
          </wp:inline>
        </w:drawing>
      </w:r>
    </w:p>
    <w:p w14:paraId="2A0CEF0F" w14:textId="2DFD8549" w:rsidR="008412CC" w:rsidRPr="002B72E7" w:rsidRDefault="008412CC" w:rsidP="00CF0011">
      <w:pPr>
        <w:pStyle w:val="a4"/>
      </w:pPr>
      <w:bookmarkStart w:id="8204" w:name="_Toc8551011"/>
      <w:r w:rsidRPr="002B72E7">
        <w:rPr>
          <w:rtl/>
        </w:rPr>
        <w:t xml:space="preserve">فرایند تجزیه سلولزجهت استفاده </w:t>
      </w:r>
      <w:r w:rsidR="000B0AD8" w:rsidRPr="002B72E7">
        <w:rPr>
          <w:rtl/>
        </w:rPr>
        <w:t xml:space="preserve">در </w:t>
      </w:r>
      <w:r w:rsidR="000B0AD8" w:rsidRPr="002B72E7">
        <w:t>MFC</w:t>
      </w:r>
      <w:ins w:id="8205" w:author="Mohsen Jafarinejad" w:date="2019-04-06T08:46:00Z">
        <w:r w:rsidR="00A11F99" w:rsidRPr="00A11F99">
          <w:rPr>
            <w:rtl/>
          </w:rPr>
          <w:t xml:space="preserve"> </w:t>
        </w:r>
      </w:ins>
      <w:customXmlInsRangeStart w:id="8206" w:author="Mohsen Jafarinejad" w:date="2019-04-06T08:46:00Z"/>
      <w:sdt>
        <w:sdtPr>
          <w:rPr>
            <w:rtl/>
          </w:rPr>
          <w:id w:val="-1254818458"/>
          <w:citation/>
        </w:sdtPr>
        <w:sdtEndPr/>
        <w:sdtContent>
          <w:customXmlInsRangeEnd w:id="8206"/>
          <w:ins w:id="8207" w:author="Mohsen Jafarinejad" w:date="2019-04-06T08:46:00Z">
            <w:r w:rsidR="00A11F99">
              <w:rPr>
                <w:rStyle w:val="tgc"/>
                <w:rtl/>
              </w:rPr>
              <w:fldChar w:fldCharType="begin"/>
            </w:r>
            <w:r w:rsidR="00A11F99">
              <w:rPr>
                <w:rStyle w:val="tgc"/>
              </w:rPr>
              <w:instrText xml:space="preserve">CITATION 7 \l 1065 </w:instrText>
            </w:r>
            <w:r w:rsidR="00A11F99">
              <w:rPr>
                <w:rStyle w:val="tgc"/>
                <w:rtl/>
              </w:rPr>
              <w:fldChar w:fldCharType="separate"/>
            </w:r>
          </w:ins>
          <w:r w:rsidR="00F81795" w:rsidRPr="00F81795">
            <w:rPr>
              <w:noProof/>
            </w:rPr>
            <w:t>[3]</w:t>
          </w:r>
          <w:ins w:id="8208" w:author="Mohsen Jafarinejad" w:date="2019-04-06T08:46:00Z">
            <w:r w:rsidR="00A11F99">
              <w:rPr>
                <w:rStyle w:val="tgc"/>
                <w:rtl/>
              </w:rPr>
              <w:fldChar w:fldCharType="end"/>
            </w:r>
          </w:ins>
          <w:customXmlInsRangeStart w:id="8209" w:author="Mohsen Jafarinejad" w:date="2019-04-06T08:46:00Z"/>
        </w:sdtContent>
      </w:sdt>
      <w:customXmlInsRangeEnd w:id="8209"/>
      <w:bookmarkEnd w:id="8204"/>
    </w:p>
    <w:p w14:paraId="6DAA6E57" w14:textId="23CD18BF" w:rsidR="008255E4" w:rsidDel="00B515B2" w:rsidRDefault="008255E4" w:rsidP="005E409E">
      <w:pPr>
        <w:pStyle w:val="payannameh"/>
        <w:tabs>
          <w:tab w:val="left" w:pos="1395"/>
          <w:tab w:val="left" w:pos="7371"/>
        </w:tabs>
        <w:spacing w:line="240" w:lineRule="auto"/>
        <w:rPr>
          <w:del w:id="8210" w:author="Mohsen" w:date="2019-03-17T17:10:00Z"/>
          <w:rtl/>
        </w:rPr>
      </w:pPr>
    </w:p>
    <w:p w14:paraId="26D1DB20" w14:textId="77777777" w:rsidR="008255E4" w:rsidRDefault="008255E4" w:rsidP="005E409E">
      <w:pPr>
        <w:pStyle w:val="payannameh"/>
        <w:tabs>
          <w:tab w:val="left" w:pos="1395"/>
          <w:tab w:val="left" w:pos="7371"/>
        </w:tabs>
        <w:spacing w:line="240" w:lineRule="auto"/>
        <w:rPr>
          <w:rtl/>
        </w:rPr>
      </w:pPr>
    </w:p>
    <w:p w14:paraId="0DFBCF09" w14:textId="40D0D6EB" w:rsidR="008412CC" w:rsidRPr="008255E4" w:rsidRDefault="008412CC" w:rsidP="00D444FD">
      <w:pPr>
        <w:pStyle w:val="a0"/>
        <w:bidi/>
        <w:rPr>
          <w:rtl/>
        </w:rPr>
      </w:pPr>
      <w:bookmarkStart w:id="8211" w:name="_Toc8546068"/>
      <w:bookmarkStart w:id="8212" w:name="_Toc8550738"/>
      <w:r w:rsidRPr="008255E4">
        <w:rPr>
          <w:rtl/>
        </w:rPr>
        <w:t>اجزاء</w:t>
      </w:r>
      <w:r w:rsidR="000B0AD8" w:rsidRPr="008255E4">
        <w:rPr>
          <w:rtl/>
        </w:rPr>
        <w:t xml:space="preserve"> </w:t>
      </w:r>
      <w:r w:rsidRPr="008255E4">
        <w:rPr>
          <w:rtl/>
        </w:rPr>
        <w:t>پیل سوختی میکروبی</w:t>
      </w:r>
      <w:bookmarkEnd w:id="8211"/>
      <w:bookmarkEnd w:id="8212"/>
    </w:p>
    <w:p w14:paraId="56CB489F" w14:textId="56315434" w:rsidR="008412CC" w:rsidRPr="002B72E7" w:rsidRDefault="008F2734" w:rsidP="00D60B36">
      <w:pPr>
        <w:pStyle w:val="payannameh"/>
        <w:tabs>
          <w:tab w:val="left" w:pos="567"/>
          <w:tab w:val="left" w:pos="1395"/>
          <w:tab w:val="left" w:pos="7371"/>
        </w:tabs>
        <w:spacing w:line="240" w:lineRule="auto"/>
        <w:rPr>
          <w:rtl/>
        </w:rPr>
      </w:pPr>
      <w:r>
        <w:rPr>
          <w:rtl/>
        </w:rPr>
        <w:tab/>
      </w:r>
      <w:r w:rsidR="008412CC" w:rsidRPr="002B72E7">
        <w:rPr>
          <w:rtl/>
        </w:rPr>
        <w:t>یک پیل سوختی میکروبی شامل اجزاء زیر است:</w:t>
      </w:r>
    </w:p>
    <w:p w14:paraId="2A963589" w14:textId="77777777" w:rsidR="008255E4" w:rsidRDefault="008412CC" w:rsidP="005E409E">
      <w:pPr>
        <w:pStyle w:val="payannameh"/>
        <w:numPr>
          <w:ilvl w:val="0"/>
          <w:numId w:val="22"/>
        </w:numPr>
        <w:tabs>
          <w:tab w:val="left" w:pos="1395"/>
          <w:tab w:val="left" w:pos="7371"/>
        </w:tabs>
        <w:spacing w:line="240" w:lineRule="auto"/>
        <w:ind w:left="0"/>
      </w:pPr>
      <w:r w:rsidRPr="002B72E7">
        <w:rPr>
          <w:rtl/>
        </w:rPr>
        <w:t>مخزن آند</w:t>
      </w:r>
    </w:p>
    <w:p w14:paraId="71E4C36D" w14:textId="77777777" w:rsidR="008255E4" w:rsidRDefault="008412CC" w:rsidP="005E409E">
      <w:pPr>
        <w:pStyle w:val="payannameh"/>
        <w:numPr>
          <w:ilvl w:val="0"/>
          <w:numId w:val="22"/>
        </w:numPr>
        <w:tabs>
          <w:tab w:val="left" w:pos="1395"/>
          <w:tab w:val="left" w:pos="7371"/>
        </w:tabs>
        <w:spacing w:line="240" w:lineRule="auto"/>
        <w:ind w:left="0"/>
      </w:pPr>
      <w:r w:rsidRPr="002B72E7">
        <w:rPr>
          <w:rtl/>
        </w:rPr>
        <w:t>کشتگاه میکروبی</w:t>
      </w:r>
    </w:p>
    <w:p w14:paraId="27D73CC2" w14:textId="77777777" w:rsidR="008255E4" w:rsidRDefault="008412CC" w:rsidP="005E409E">
      <w:pPr>
        <w:pStyle w:val="payannameh"/>
        <w:numPr>
          <w:ilvl w:val="0"/>
          <w:numId w:val="22"/>
        </w:numPr>
        <w:tabs>
          <w:tab w:val="left" w:pos="1395"/>
          <w:tab w:val="left" w:pos="7371"/>
        </w:tabs>
        <w:spacing w:line="240" w:lineRule="auto"/>
        <w:ind w:left="0"/>
      </w:pPr>
      <w:r w:rsidRPr="002B72E7">
        <w:rPr>
          <w:rtl/>
        </w:rPr>
        <w:t>مواد حد واسط اکسیداسیون و احیا</w:t>
      </w:r>
    </w:p>
    <w:p w14:paraId="53C0A67C" w14:textId="77777777" w:rsidR="008255E4" w:rsidRDefault="008412CC" w:rsidP="005E409E">
      <w:pPr>
        <w:pStyle w:val="payannameh"/>
        <w:numPr>
          <w:ilvl w:val="0"/>
          <w:numId w:val="22"/>
        </w:numPr>
        <w:tabs>
          <w:tab w:val="left" w:pos="1395"/>
          <w:tab w:val="left" w:pos="7371"/>
        </w:tabs>
        <w:spacing w:line="240" w:lineRule="auto"/>
        <w:ind w:left="0"/>
      </w:pPr>
      <w:r w:rsidRPr="002B72E7">
        <w:rPr>
          <w:rtl/>
        </w:rPr>
        <w:t>مخزن کاتد</w:t>
      </w:r>
    </w:p>
    <w:p w14:paraId="766E1956" w14:textId="3CE90DBB" w:rsidR="008412CC" w:rsidRPr="002B72E7" w:rsidRDefault="008412CC" w:rsidP="005E409E">
      <w:pPr>
        <w:pStyle w:val="payannameh"/>
        <w:numPr>
          <w:ilvl w:val="0"/>
          <w:numId w:val="22"/>
        </w:numPr>
        <w:tabs>
          <w:tab w:val="left" w:pos="1395"/>
          <w:tab w:val="left" w:pos="7371"/>
        </w:tabs>
        <w:spacing w:line="240" w:lineRule="auto"/>
        <w:ind w:left="0"/>
      </w:pPr>
      <w:r w:rsidRPr="002B72E7">
        <w:rPr>
          <w:rtl/>
        </w:rPr>
        <w:t>غشای تبادل پروتون</w:t>
      </w:r>
    </w:p>
    <w:p w14:paraId="78CEF272" w14:textId="77777777" w:rsidR="008412CC" w:rsidRPr="002B72E7" w:rsidRDefault="008412CC" w:rsidP="005E409E">
      <w:pPr>
        <w:pStyle w:val="payannameh"/>
        <w:tabs>
          <w:tab w:val="left" w:pos="0"/>
          <w:tab w:val="left" w:pos="7371"/>
        </w:tabs>
        <w:spacing w:line="240" w:lineRule="auto"/>
        <w:rPr>
          <w:rtl/>
        </w:rPr>
      </w:pPr>
    </w:p>
    <w:p w14:paraId="36380982" w14:textId="77777777" w:rsidR="008412CC" w:rsidRPr="002B72E7" w:rsidRDefault="008412CC" w:rsidP="005E409E">
      <w:pPr>
        <w:pStyle w:val="payannameh"/>
        <w:tabs>
          <w:tab w:val="left" w:pos="0"/>
          <w:tab w:val="left" w:pos="7371"/>
        </w:tabs>
        <w:spacing w:line="240" w:lineRule="auto"/>
        <w:rPr>
          <w:rtl/>
        </w:rPr>
      </w:pPr>
    </w:p>
    <w:p w14:paraId="1ED19114" w14:textId="77777777" w:rsidR="008412CC" w:rsidRPr="002B72E7" w:rsidRDefault="008412CC" w:rsidP="005E409E">
      <w:pPr>
        <w:pStyle w:val="payannameh"/>
        <w:tabs>
          <w:tab w:val="left" w:pos="0"/>
          <w:tab w:val="left" w:pos="7371"/>
        </w:tabs>
        <w:spacing w:line="240" w:lineRule="auto"/>
        <w:jc w:val="center"/>
        <w:rPr>
          <w:rtl/>
        </w:rPr>
      </w:pPr>
      <w:r w:rsidRPr="002B72E7">
        <w:rPr>
          <w:noProof/>
          <w:rtl/>
          <w:lang w:bidi="ar-SA"/>
        </w:rPr>
        <w:drawing>
          <wp:inline distT="0" distB="0" distL="0" distR="0" wp14:anchorId="654B5415" wp14:editId="11A5DD6C">
            <wp:extent cx="3100327" cy="2776873"/>
            <wp:effectExtent l="0" t="0" r="0" b="4445"/>
            <wp:docPr id="16" name="Picture 16" descr="C:\Users\Mohsen\Desktop\pillsookhti\Desktop1\MFC\jamavari\mfc_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ohsen\Desktop\pillsookhti\Desktop1\MFC\jamavari\mfc_schematic.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12419" cy="2787703"/>
                    </a:xfrm>
                    <a:prstGeom prst="rect">
                      <a:avLst/>
                    </a:prstGeom>
                    <a:noFill/>
                    <a:ln>
                      <a:noFill/>
                    </a:ln>
                  </pic:spPr>
                </pic:pic>
              </a:graphicData>
            </a:graphic>
          </wp:inline>
        </w:drawing>
      </w:r>
    </w:p>
    <w:p w14:paraId="68B75F5D" w14:textId="2C947CF4" w:rsidR="008412CC" w:rsidRPr="002B72E7" w:rsidRDefault="008412CC" w:rsidP="00CF0011">
      <w:pPr>
        <w:pStyle w:val="a4"/>
        <w:rPr>
          <w:rtl/>
        </w:rPr>
      </w:pPr>
      <w:bookmarkStart w:id="8213" w:name="_Toc8551012"/>
      <w:r w:rsidRPr="002B72E7">
        <w:rPr>
          <w:rtl/>
        </w:rPr>
        <w:t>شماتیک یک پیل سوختی میکروبی</w:t>
      </w:r>
      <w:ins w:id="8214" w:author="Mohsen Jafarinejad" w:date="2019-04-06T08:46:00Z">
        <w:r w:rsidR="00A11F99" w:rsidRPr="00A11F99">
          <w:rPr>
            <w:rtl/>
          </w:rPr>
          <w:t xml:space="preserve"> </w:t>
        </w:r>
      </w:ins>
      <w:customXmlInsRangeStart w:id="8215" w:author="Mohsen Jafarinejad" w:date="2019-04-06T08:46:00Z"/>
      <w:sdt>
        <w:sdtPr>
          <w:rPr>
            <w:rtl/>
          </w:rPr>
          <w:id w:val="-471994300"/>
          <w:citation/>
        </w:sdtPr>
        <w:sdtEndPr/>
        <w:sdtContent>
          <w:customXmlInsRangeEnd w:id="8215"/>
          <w:ins w:id="8216" w:author="Mohsen Jafarinejad" w:date="2019-04-06T08:46:00Z">
            <w:r w:rsidR="00A11F99">
              <w:rPr>
                <w:rStyle w:val="tgc"/>
                <w:rtl/>
              </w:rPr>
              <w:fldChar w:fldCharType="begin"/>
            </w:r>
            <w:r w:rsidR="00A11F99">
              <w:rPr>
                <w:rStyle w:val="tgc"/>
              </w:rPr>
              <w:instrText xml:space="preserve">CITATION 7 \l 1065 </w:instrText>
            </w:r>
            <w:r w:rsidR="00A11F99">
              <w:rPr>
                <w:rStyle w:val="tgc"/>
                <w:rtl/>
              </w:rPr>
              <w:fldChar w:fldCharType="separate"/>
            </w:r>
          </w:ins>
          <w:r w:rsidR="00F81795" w:rsidRPr="00F81795">
            <w:rPr>
              <w:noProof/>
            </w:rPr>
            <w:t>[3]</w:t>
          </w:r>
          <w:ins w:id="8217" w:author="Mohsen Jafarinejad" w:date="2019-04-06T08:46:00Z">
            <w:r w:rsidR="00A11F99">
              <w:rPr>
                <w:rStyle w:val="tgc"/>
                <w:rtl/>
              </w:rPr>
              <w:fldChar w:fldCharType="end"/>
            </w:r>
          </w:ins>
          <w:customXmlInsRangeStart w:id="8218" w:author="Mohsen Jafarinejad" w:date="2019-04-06T08:46:00Z"/>
        </w:sdtContent>
      </w:sdt>
      <w:customXmlInsRangeEnd w:id="8218"/>
      <w:bookmarkEnd w:id="8213"/>
    </w:p>
    <w:p w14:paraId="5DD26E57" w14:textId="261C8386" w:rsidR="008412CC" w:rsidRPr="002B72E7" w:rsidDel="007775CF" w:rsidRDefault="008412CC" w:rsidP="005E409E">
      <w:pPr>
        <w:pStyle w:val="payannameh"/>
        <w:tabs>
          <w:tab w:val="left" w:pos="0"/>
          <w:tab w:val="left" w:pos="7371"/>
        </w:tabs>
        <w:spacing w:line="240" w:lineRule="auto"/>
        <w:rPr>
          <w:del w:id="8219" w:author="Mohsen Jafarinejad" w:date="2019-05-08T16:13:00Z"/>
          <w:rtl/>
        </w:rPr>
      </w:pPr>
    </w:p>
    <w:p w14:paraId="6CDFED99" w14:textId="77777777" w:rsidR="008412CC" w:rsidRPr="002B72E7" w:rsidRDefault="008412CC" w:rsidP="005E409E">
      <w:pPr>
        <w:pStyle w:val="payannameh"/>
        <w:tabs>
          <w:tab w:val="left" w:pos="0"/>
          <w:tab w:val="left" w:pos="7371"/>
        </w:tabs>
        <w:spacing w:line="240" w:lineRule="auto"/>
      </w:pPr>
    </w:p>
    <w:p w14:paraId="65AAF94C" w14:textId="4D5B6146" w:rsidR="008412CC" w:rsidRPr="002B72E7" w:rsidRDefault="008412CC" w:rsidP="00D444FD">
      <w:pPr>
        <w:pStyle w:val="a1"/>
        <w:bidi/>
        <w:rPr>
          <w:rtl/>
        </w:rPr>
      </w:pPr>
      <w:bookmarkStart w:id="8220" w:name="_Toc8546069"/>
      <w:bookmarkStart w:id="8221" w:name="_Toc8550739"/>
      <w:r w:rsidRPr="002B72E7">
        <w:rPr>
          <w:rtl/>
        </w:rPr>
        <w:t xml:space="preserve">مخزن </w:t>
      </w:r>
      <w:r w:rsidRPr="00D60B36">
        <w:rPr>
          <w:rtl/>
        </w:rPr>
        <w:t>آند</w:t>
      </w:r>
      <w:bookmarkEnd w:id="8220"/>
      <w:bookmarkEnd w:id="8221"/>
    </w:p>
    <w:p w14:paraId="6B2AB60B" w14:textId="3A6063F8" w:rsidR="008412CC" w:rsidRPr="002B72E7" w:rsidRDefault="008F2734" w:rsidP="001A60F1">
      <w:pPr>
        <w:pStyle w:val="payannameh"/>
        <w:tabs>
          <w:tab w:val="left" w:pos="567"/>
          <w:tab w:val="left" w:pos="1395"/>
          <w:tab w:val="left" w:pos="7371"/>
        </w:tabs>
        <w:spacing w:line="240" w:lineRule="auto"/>
        <w:jc w:val="both"/>
      </w:pPr>
      <w:r>
        <w:rPr>
          <w:rtl/>
        </w:rPr>
        <w:tab/>
      </w:r>
      <w:r w:rsidR="008412CC" w:rsidRPr="002B72E7">
        <w:rPr>
          <w:rtl/>
        </w:rPr>
        <w:t>در مخزن</w:t>
      </w:r>
      <w:r w:rsidR="008412CC" w:rsidRPr="002B72E7">
        <w:t xml:space="preserve"> </w:t>
      </w:r>
      <w:r w:rsidR="008412CC" w:rsidRPr="002B72E7">
        <w:rPr>
          <w:rtl/>
        </w:rPr>
        <w:t>آند</w:t>
      </w:r>
      <w:r w:rsidR="008412CC" w:rsidRPr="002B72E7">
        <w:t xml:space="preserve"> </w:t>
      </w:r>
      <w:r w:rsidR="008412CC" w:rsidRPr="002B72E7">
        <w:rPr>
          <w:rtl/>
        </w:rPr>
        <w:t>الکترود</w:t>
      </w:r>
      <w:del w:id="8222" w:author="Mohsen Jafarinejad" w:date="2019-05-11T11:02:00Z">
        <w:r w:rsidR="008412CC" w:rsidRPr="002B72E7" w:rsidDel="00545BBA">
          <w:delText xml:space="preserve"> </w:delText>
        </w:r>
      </w:del>
      <w:ins w:id="8223" w:author="Mohsen Jafarinejad" w:date="2019-05-11T11:02:00Z">
        <w:r w:rsidR="00545BBA">
          <w:rPr>
            <w:rFonts w:hint="cs"/>
            <w:rtl/>
          </w:rPr>
          <w:t xml:space="preserve"> </w:t>
        </w:r>
      </w:ins>
      <w:r w:rsidR="008412CC" w:rsidRPr="002B72E7">
        <w:rPr>
          <w:rtl/>
        </w:rPr>
        <w:t>آند،</w:t>
      </w:r>
      <w:r w:rsidR="008412CC" w:rsidRPr="002B72E7">
        <w:t xml:space="preserve"> </w:t>
      </w:r>
      <w:r w:rsidR="008412CC" w:rsidRPr="002B72E7">
        <w:rPr>
          <w:rtl/>
        </w:rPr>
        <w:t>بستر میکروبی و مواد آلی قرار دارند. اکسیژن</w:t>
      </w:r>
      <w:r w:rsidR="008412CC" w:rsidRPr="002B72E7">
        <w:t xml:space="preserve"> </w:t>
      </w:r>
      <w:r w:rsidR="008412CC" w:rsidRPr="002B72E7">
        <w:rPr>
          <w:rtl/>
        </w:rPr>
        <w:t>یا</w:t>
      </w:r>
      <w:r w:rsidR="008412CC" w:rsidRPr="002B72E7">
        <w:t xml:space="preserve"> </w:t>
      </w:r>
      <w:r w:rsidR="008412CC" w:rsidRPr="002B72E7">
        <w:rPr>
          <w:rtl/>
        </w:rPr>
        <w:t>دیگر</w:t>
      </w:r>
      <w:r w:rsidR="008412CC" w:rsidRPr="002B72E7">
        <w:t xml:space="preserve"> </w:t>
      </w:r>
      <w:r w:rsidR="000B0AD8" w:rsidRPr="002B72E7">
        <w:rPr>
          <w:rtl/>
        </w:rPr>
        <w:t>پذ</w:t>
      </w:r>
      <w:r w:rsidR="000B0AD8" w:rsidRPr="002B72E7">
        <w:rPr>
          <w:rFonts w:hint="cs"/>
          <w:rtl/>
        </w:rPr>
        <w:t>یرنده‌های</w:t>
      </w:r>
      <w:r w:rsidR="008412CC" w:rsidRPr="002B72E7">
        <w:t xml:space="preserve"> </w:t>
      </w:r>
      <w:r w:rsidR="008412CC" w:rsidRPr="002B72E7">
        <w:rPr>
          <w:rtl/>
        </w:rPr>
        <w:t>الکترون</w:t>
      </w:r>
      <w:r w:rsidR="008412CC" w:rsidRPr="002B72E7">
        <w:t xml:space="preserve"> </w:t>
      </w:r>
      <w:r w:rsidR="008412CC" w:rsidRPr="002B72E7">
        <w:rPr>
          <w:rtl/>
        </w:rPr>
        <w:t>مانند</w:t>
      </w:r>
      <w:r w:rsidR="008412CC" w:rsidRPr="002B72E7">
        <w:t xml:space="preserve"> </w:t>
      </w:r>
      <w:r w:rsidR="008412CC" w:rsidRPr="002B72E7">
        <w:rPr>
          <w:rtl/>
        </w:rPr>
        <w:t>سولفات</w:t>
      </w:r>
      <w:r w:rsidR="008412CC" w:rsidRPr="002B72E7">
        <w:t xml:space="preserve"> </w:t>
      </w:r>
      <w:r w:rsidR="008412CC" w:rsidRPr="002B72E7">
        <w:rPr>
          <w:rtl/>
        </w:rPr>
        <w:t>یا</w:t>
      </w:r>
      <w:r w:rsidR="008412CC" w:rsidRPr="002B72E7">
        <w:t xml:space="preserve"> </w:t>
      </w:r>
      <w:r w:rsidR="008412CC" w:rsidRPr="002B72E7">
        <w:rPr>
          <w:rtl/>
        </w:rPr>
        <w:t>نیترات</w:t>
      </w:r>
      <w:del w:id="8224" w:author="Mohsen Jafarinejad" w:date="2019-05-11T11:02:00Z">
        <w:r w:rsidR="008412CC" w:rsidRPr="002B72E7" w:rsidDel="00545BBA">
          <w:rPr>
            <w:rtl/>
          </w:rPr>
          <w:delText xml:space="preserve"> </w:delText>
        </w:r>
      </w:del>
      <w:ins w:id="8225" w:author="Mohsen Jafarinejad" w:date="2019-05-11T11:02:00Z">
        <w:r w:rsidR="00545BBA">
          <w:rPr>
            <w:rFonts w:hint="cs"/>
            <w:rtl/>
          </w:rPr>
          <w:t xml:space="preserve"> </w:t>
        </w:r>
      </w:ins>
      <w:r w:rsidR="008412CC" w:rsidRPr="002B72E7">
        <w:rPr>
          <w:rtl/>
        </w:rPr>
        <w:t>نباید</w:t>
      </w:r>
      <w:r w:rsidR="008412CC" w:rsidRPr="002B72E7">
        <w:t xml:space="preserve"> </w:t>
      </w:r>
      <w:r w:rsidR="008412CC" w:rsidRPr="002B72E7">
        <w:rPr>
          <w:rtl/>
        </w:rPr>
        <w:t>در</w:t>
      </w:r>
      <w:r w:rsidR="008412CC" w:rsidRPr="002B72E7">
        <w:t xml:space="preserve"> </w:t>
      </w:r>
      <w:r w:rsidR="008412CC" w:rsidRPr="002B72E7">
        <w:rPr>
          <w:rtl/>
        </w:rPr>
        <w:t>مخزن</w:t>
      </w:r>
      <w:r w:rsidR="008412CC" w:rsidRPr="002B72E7">
        <w:t xml:space="preserve"> </w:t>
      </w:r>
      <w:r w:rsidR="008412CC" w:rsidRPr="002B72E7">
        <w:rPr>
          <w:rtl/>
        </w:rPr>
        <w:t>آند</w:t>
      </w:r>
      <w:r w:rsidR="000B0AD8" w:rsidRPr="002B72E7">
        <w:t xml:space="preserve"> </w:t>
      </w:r>
      <w:r w:rsidR="008412CC" w:rsidRPr="002B72E7">
        <w:rPr>
          <w:rtl/>
        </w:rPr>
        <w:t>قرار داشته باشند تا از</w:t>
      </w:r>
      <w:r w:rsidR="00197A5D" w:rsidRPr="002B72E7">
        <w:rPr>
          <w:rtl/>
        </w:rPr>
        <w:t xml:space="preserve"> تجزیه</w:t>
      </w:r>
      <w:r w:rsidR="008412CC" w:rsidRPr="002B72E7">
        <w:rPr>
          <w:rtl/>
        </w:rPr>
        <w:t xml:space="preserve"> هوازی و یا بی هوازی شود.</w:t>
      </w:r>
      <w:r w:rsidR="000B0AD8" w:rsidRPr="002B72E7">
        <w:rPr>
          <w:rtl/>
        </w:rPr>
        <w:t xml:space="preserve"> </w:t>
      </w:r>
      <w:r w:rsidR="008412CC" w:rsidRPr="002B72E7">
        <w:rPr>
          <w:rtl/>
        </w:rPr>
        <w:t>توان</w:t>
      </w:r>
      <w:r w:rsidR="008412CC" w:rsidRPr="002B72E7">
        <w:t xml:space="preserve"> </w:t>
      </w:r>
      <w:r w:rsidR="008412CC" w:rsidRPr="002B72E7">
        <w:rPr>
          <w:rtl/>
        </w:rPr>
        <w:t>خروجی با</w:t>
      </w:r>
      <w:r w:rsidR="008412CC" w:rsidRPr="002B72E7">
        <w:t xml:space="preserve"> </w:t>
      </w:r>
      <w:r w:rsidR="008412CC" w:rsidRPr="002B72E7">
        <w:rPr>
          <w:rtl/>
        </w:rPr>
        <w:t>افزایش</w:t>
      </w:r>
      <w:r w:rsidR="008412CC" w:rsidRPr="002B72E7">
        <w:t xml:space="preserve"> </w:t>
      </w:r>
      <w:r w:rsidR="008412CC" w:rsidRPr="002B72E7">
        <w:rPr>
          <w:rtl/>
        </w:rPr>
        <w:t>غلظت</w:t>
      </w:r>
      <w:r w:rsidR="008412CC" w:rsidRPr="002B72E7">
        <w:t xml:space="preserve"> </w:t>
      </w:r>
      <w:r w:rsidR="008412CC" w:rsidRPr="002B72E7">
        <w:rPr>
          <w:rtl/>
        </w:rPr>
        <w:t>سابستر</w:t>
      </w:r>
      <w:del w:id="8226" w:author="Mohsen Jafarinejad" w:date="2019-05-11T11:02:00Z">
        <w:r w:rsidR="008412CC" w:rsidRPr="002B72E7" w:rsidDel="00545BBA">
          <w:rPr>
            <w:rtl/>
          </w:rPr>
          <w:delText>ا</w:delText>
        </w:r>
      </w:del>
      <w:r w:rsidR="008412CC" w:rsidRPr="002B72E7">
        <w:t xml:space="preserve"> </w:t>
      </w:r>
      <w:r w:rsidR="008412CC" w:rsidRPr="002B72E7">
        <w:rPr>
          <w:rtl/>
        </w:rPr>
        <w:t>در</w:t>
      </w:r>
      <w:r w:rsidR="008412CC" w:rsidRPr="002B72E7">
        <w:t xml:space="preserve"> </w:t>
      </w:r>
      <w:r w:rsidR="008412CC" w:rsidRPr="002B72E7">
        <w:rPr>
          <w:rtl/>
        </w:rPr>
        <w:t>آند</w:t>
      </w:r>
      <w:r w:rsidR="008412CC" w:rsidRPr="002B72E7">
        <w:t xml:space="preserve"> </w:t>
      </w:r>
      <w:r w:rsidR="008412CC" w:rsidRPr="002B72E7">
        <w:rPr>
          <w:rtl/>
        </w:rPr>
        <w:t>افزایش</w:t>
      </w:r>
      <w:r w:rsidR="008412CC" w:rsidRPr="002B72E7">
        <w:t xml:space="preserve"> </w:t>
      </w:r>
      <w:r w:rsidR="000B0AD8" w:rsidRPr="002B72E7">
        <w:rPr>
          <w:rtl/>
        </w:rPr>
        <w:t>م</w:t>
      </w:r>
      <w:r w:rsidR="000B0AD8" w:rsidRPr="002B72E7">
        <w:rPr>
          <w:rFonts w:hint="cs"/>
          <w:rtl/>
        </w:rPr>
        <w:t>ی‌یابد</w:t>
      </w:r>
      <w:r w:rsidR="008412CC" w:rsidRPr="002B72E7">
        <w:t>.</w:t>
      </w:r>
      <w:r w:rsidR="000B0AD8" w:rsidRPr="002B72E7">
        <w:rPr>
          <w:rtl/>
        </w:rPr>
        <w:t xml:space="preserve"> مواد</w:t>
      </w:r>
      <w:r w:rsidR="008412CC" w:rsidRPr="002B72E7">
        <w:t xml:space="preserve"> </w:t>
      </w:r>
      <w:r w:rsidR="008412CC" w:rsidRPr="002B72E7">
        <w:rPr>
          <w:rtl/>
        </w:rPr>
        <w:t>موجود</w:t>
      </w:r>
      <w:r w:rsidR="008412CC" w:rsidRPr="002B72E7">
        <w:t xml:space="preserve"> </w:t>
      </w:r>
      <w:r w:rsidR="008412CC" w:rsidRPr="002B72E7">
        <w:rPr>
          <w:rtl/>
        </w:rPr>
        <w:t>در</w:t>
      </w:r>
      <w:r w:rsidR="008412CC" w:rsidRPr="002B72E7">
        <w:t xml:space="preserve"> </w:t>
      </w:r>
      <w:r w:rsidR="008412CC" w:rsidRPr="002B72E7">
        <w:rPr>
          <w:rtl/>
        </w:rPr>
        <w:t>آند</w:t>
      </w:r>
      <w:r w:rsidR="008412CC" w:rsidRPr="002B72E7">
        <w:t xml:space="preserve"> </w:t>
      </w:r>
      <w:r w:rsidR="008412CC" w:rsidRPr="002B72E7">
        <w:rPr>
          <w:rtl/>
        </w:rPr>
        <w:t>باید</w:t>
      </w:r>
      <w:r w:rsidR="008412CC" w:rsidRPr="002B72E7">
        <w:t xml:space="preserve"> </w:t>
      </w:r>
      <w:r w:rsidR="008412CC" w:rsidRPr="002B72E7">
        <w:rPr>
          <w:rtl/>
        </w:rPr>
        <w:t>به</w:t>
      </w:r>
      <w:r w:rsidR="008412CC" w:rsidRPr="002B72E7">
        <w:t xml:space="preserve"> </w:t>
      </w:r>
      <w:r w:rsidR="008412CC" w:rsidRPr="002B72E7">
        <w:rPr>
          <w:rtl/>
        </w:rPr>
        <w:t>لحاظ</w:t>
      </w:r>
      <w:r w:rsidR="008412CC" w:rsidRPr="002B72E7">
        <w:t xml:space="preserve"> </w:t>
      </w:r>
      <w:r w:rsidR="008412CC" w:rsidRPr="002B72E7">
        <w:rPr>
          <w:rtl/>
        </w:rPr>
        <w:t>الکتریکی</w:t>
      </w:r>
      <w:r w:rsidR="008412CC" w:rsidRPr="002B72E7">
        <w:t xml:space="preserve"> </w:t>
      </w:r>
      <w:r w:rsidR="008412CC" w:rsidRPr="002B72E7">
        <w:rPr>
          <w:rtl/>
        </w:rPr>
        <w:t>هاد</w:t>
      </w:r>
      <w:del w:id="8227" w:author="Mohsen" w:date="2019-03-17T16:48:00Z">
        <w:r w:rsidR="008412CC" w:rsidRPr="002B72E7" w:rsidDel="006266AC">
          <w:rPr>
            <w:rtl/>
          </w:rPr>
          <w:delText>ي</w:delText>
        </w:r>
      </w:del>
      <w:ins w:id="8228" w:author="Mohsen" w:date="2019-03-17T16:48:00Z">
        <w:r w:rsidR="006266AC">
          <w:rPr>
            <w:rtl/>
          </w:rPr>
          <w:t>ی</w:t>
        </w:r>
      </w:ins>
      <w:r w:rsidR="008412CC" w:rsidRPr="002B72E7">
        <w:rPr>
          <w:rtl/>
        </w:rPr>
        <w:t>،</w:t>
      </w:r>
      <w:r w:rsidR="008412CC" w:rsidRPr="002B72E7">
        <w:t xml:space="preserve"> </w:t>
      </w:r>
      <w:r w:rsidR="008412CC" w:rsidRPr="002B72E7">
        <w:rPr>
          <w:rtl/>
        </w:rPr>
        <w:t>زیست</w:t>
      </w:r>
      <w:r w:rsidR="008412CC" w:rsidRPr="002B72E7">
        <w:t xml:space="preserve"> </w:t>
      </w:r>
      <w:r w:rsidR="008412CC" w:rsidRPr="002B72E7">
        <w:rPr>
          <w:rtl/>
        </w:rPr>
        <w:t>سازگار</w:t>
      </w:r>
      <w:r w:rsidR="008412CC" w:rsidRPr="002B72E7">
        <w:t xml:space="preserve"> </w:t>
      </w:r>
      <w:r w:rsidR="008412CC" w:rsidRPr="002B72E7">
        <w:rPr>
          <w:rtl/>
        </w:rPr>
        <w:t>و</w:t>
      </w:r>
      <w:r w:rsidR="008412CC" w:rsidRPr="002B72E7">
        <w:t xml:space="preserve"> </w:t>
      </w:r>
      <w:r w:rsidR="008412CC" w:rsidRPr="002B72E7">
        <w:rPr>
          <w:rtl/>
        </w:rPr>
        <w:t>پایدار باشند.</w:t>
      </w:r>
    </w:p>
    <w:p w14:paraId="10055F3A" w14:textId="77777777" w:rsidR="00D60B36" w:rsidRDefault="00D60B36" w:rsidP="005E409E">
      <w:pPr>
        <w:pStyle w:val="payannameh"/>
        <w:tabs>
          <w:tab w:val="left" w:pos="1395"/>
          <w:tab w:val="left" w:pos="7371"/>
        </w:tabs>
        <w:spacing w:line="240" w:lineRule="auto"/>
        <w:rPr>
          <w:b/>
          <w:bCs/>
          <w:rtl/>
        </w:rPr>
      </w:pPr>
    </w:p>
    <w:p w14:paraId="101A6B12" w14:textId="1815E204" w:rsidR="008412CC" w:rsidRPr="00893B87" w:rsidRDefault="008412CC" w:rsidP="00D444FD">
      <w:pPr>
        <w:pStyle w:val="a1"/>
        <w:bidi/>
        <w:rPr>
          <w:rtl/>
        </w:rPr>
      </w:pPr>
      <w:bookmarkStart w:id="8229" w:name="_Toc8546070"/>
      <w:bookmarkStart w:id="8230" w:name="_Toc8550740"/>
      <w:r w:rsidRPr="00893B87">
        <w:rPr>
          <w:rtl/>
        </w:rPr>
        <w:t>کشتگاه میکروبی</w:t>
      </w:r>
      <w:bookmarkEnd w:id="8229"/>
      <w:bookmarkEnd w:id="8230"/>
    </w:p>
    <w:p w14:paraId="608A5952" w14:textId="41CF544F" w:rsidR="008412CC" w:rsidRDefault="001575B6" w:rsidP="001A60F1">
      <w:pPr>
        <w:pStyle w:val="payannameh"/>
        <w:tabs>
          <w:tab w:val="left" w:pos="567"/>
          <w:tab w:val="left" w:pos="1395"/>
          <w:tab w:val="left" w:pos="7371"/>
        </w:tabs>
        <w:spacing w:line="240" w:lineRule="auto"/>
        <w:rPr>
          <w:ins w:id="8231" w:author="Mohsen Jafarinejad" w:date="2019-05-11T11:03:00Z"/>
          <w:rtl/>
        </w:rPr>
      </w:pPr>
      <w:r>
        <w:rPr>
          <w:rtl/>
        </w:rPr>
        <w:tab/>
      </w:r>
      <w:del w:id="8232" w:author="Mohsen Jafarinejad" w:date="2019-05-11T11:03:00Z">
        <w:r w:rsidDel="00545BBA">
          <w:rPr>
            <w:rFonts w:hint="cs"/>
            <w:rtl/>
          </w:rPr>
          <w:delText>س</w:delText>
        </w:r>
      </w:del>
      <w:r w:rsidR="000B0AD8" w:rsidRPr="002B72E7">
        <w:rPr>
          <w:rtl/>
        </w:rPr>
        <w:t>م</w:t>
      </w:r>
      <w:r w:rsidR="000B0AD8" w:rsidRPr="002B72E7">
        <w:rPr>
          <w:rFonts w:hint="cs"/>
          <w:rtl/>
        </w:rPr>
        <w:t>یکروب‌های</w:t>
      </w:r>
      <w:r w:rsidR="008412CC" w:rsidRPr="002B72E7">
        <w:rPr>
          <w:rtl/>
        </w:rPr>
        <w:t xml:space="preserve"> مورد استفاده در پیل سوختی میکروبی باید بتوانند تغذیه و تنفس کنند این کار </w:t>
      </w:r>
      <w:r w:rsidR="000B0AD8" w:rsidRPr="002B72E7">
        <w:rPr>
          <w:rtl/>
        </w:rPr>
        <w:t>غالباً</w:t>
      </w:r>
      <w:r w:rsidR="008412CC" w:rsidRPr="002B72E7">
        <w:rPr>
          <w:rtl/>
        </w:rPr>
        <w:t xml:space="preserve"> با استفاده از </w:t>
      </w:r>
      <w:r w:rsidR="000B0AD8" w:rsidRPr="002B72E7">
        <w:rPr>
          <w:rtl/>
        </w:rPr>
        <w:t>پساب‌ها</w:t>
      </w:r>
      <w:r w:rsidR="008412CC" w:rsidRPr="002B72E7">
        <w:rPr>
          <w:rtl/>
        </w:rPr>
        <w:t xml:space="preserve"> حاوی مواد آلی صورت </w:t>
      </w:r>
      <w:r w:rsidR="000B0AD8" w:rsidRPr="002B72E7">
        <w:rPr>
          <w:rtl/>
        </w:rPr>
        <w:t>م</w:t>
      </w:r>
      <w:r w:rsidR="000B0AD8" w:rsidRPr="002B72E7">
        <w:rPr>
          <w:rFonts w:hint="cs"/>
          <w:rtl/>
        </w:rPr>
        <w:t>ی‌پذیرد</w:t>
      </w:r>
      <w:r w:rsidR="008412CC" w:rsidRPr="002B72E7">
        <w:rPr>
          <w:rtl/>
        </w:rPr>
        <w:t>.</w:t>
      </w:r>
    </w:p>
    <w:p w14:paraId="1EE7E881" w14:textId="77777777" w:rsidR="00545BBA" w:rsidRPr="002B72E7" w:rsidRDefault="00545BBA" w:rsidP="001575B6">
      <w:pPr>
        <w:pStyle w:val="payannameh"/>
        <w:tabs>
          <w:tab w:val="left" w:pos="567"/>
          <w:tab w:val="left" w:pos="1395"/>
          <w:tab w:val="left" w:pos="7371"/>
        </w:tabs>
        <w:spacing w:line="240" w:lineRule="auto"/>
        <w:rPr>
          <w:rtl/>
        </w:rPr>
      </w:pPr>
    </w:p>
    <w:p w14:paraId="4312F269" w14:textId="1A1409D2" w:rsidR="00893B87" w:rsidDel="00B515B2" w:rsidRDefault="00893B87" w:rsidP="005E409E">
      <w:pPr>
        <w:pStyle w:val="payannameh"/>
        <w:tabs>
          <w:tab w:val="left" w:pos="1395"/>
          <w:tab w:val="left" w:pos="7371"/>
        </w:tabs>
        <w:spacing w:line="240" w:lineRule="auto"/>
        <w:rPr>
          <w:del w:id="8233" w:author="Mohsen" w:date="2019-03-17T17:11:00Z"/>
          <w:b/>
          <w:bCs/>
          <w:rtl/>
        </w:rPr>
      </w:pPr>
      <w:bookmarkStart w:id="8234" w:name="_Toc8546071"/>
      <w:bookmarkStart w:id="8235" w:name="_Toc8550480"/>
      <w:bookmarkStart w:id="8236" w:name="_Toc8550741"/>
      <w:bookmarkEnd w:id="8234"/>
      <w:bookmarkEnd w:id="8235"/>
      <w:bookmarkEnd w:id="8236"/>
    </w:p>
    <w:p w14:paraId="6D507886" w14:textId="2658F15C" w:rsidR="00893B87" w:rsidDel="00B515B2" w:rsidRDefault="00893B87" w:rsidP="005E409E">
      <w:pPr>
        <w:pStyle w:val="payannameh"/>
        <w:tabs>
          <w:tab w:val="left" w:pos="1395"/>
          <w:tab w:val="left" w:pos="7371"/>
        </w:tabs>
        <w:spacing w:line="240" w:lineRule="auto"/>
        <w:rPr>
          <w:del w:id="8237" w:author="Mohsen" w:date="2019-03-17T17:11:00Z"/>
          <w:b/>
          <w:bCs/>
          <w:rtl/>
        </w:rPr>
      </w:pPr>
      <w:bookmarkStart w:id="8238" w:name="_Toc8546072"/>
      <w:bookmarkStart w:id="8239" w:name="_Toc8550481"/>
      <w:bookmarkStart w:id="8240" w:name="_Toc8550742"/>
      <w:bookmarkEnd w:id="8238"/>
      <w:bookmarkEnd w:id="8239"/>
      <w:bookmarkEnd w:id="8240"/>
    </w:p>
    <w:p w14:paraId="05DEC963" w14:textId="1CB52B72" w:rsidR="008412CC" w:rsidRPr="00893B87" w:rsidRDefault="008412CC" w:rsidP="00D444FD">
      <w:pPr>
        <w:pStyle w:val="a1"/>
        <w:bidi/>
        <w:rPr>
          <w:rtl/>
        </w:rPr>
      </w:pPr>
      <w:bookmarkStart w:id="8241" w:name="_Toc8546073"/>
      <w:bookmarkStart w:id="8242" w:name="_Toc8550743"/>
      <w:r w:rsidRPr="00893B87">
        <w:rPr>
          <w:rtl/>
        </w:rPr>
        <w:t>مواد حد واسط اکسیداسون و احیا</w:t>
      </w:r>
      <w:bookmarkEnd w:id="8241"/>
      <w:bookmarkEnd w:id="8242"/>
    </w:p>
    <w:p w14:paraId="4EE09BA1" w14:textId="49E2446C" w:rsidR="008412CC" w:rsidRPr="002B72E7" w:rsidRDefault="00893B87" w:rsidP="001575B6">
      <w:pPr>
        <w:pStyle w:val="payannameh"/>
        <w:spacing w:line="240" w:lineRule="auto"/>
        <w:jc w:val="both"/>
        <w:rPr>
          <w:rtl/>
        </w:rPr>
      </w:pPr>
      <w:r>
        <w:rPr>
          <w:rtl/>
        </w:rPr>
        <w:tab/>
      </w:r>
      <w:r w:rsidR="008412CC" w:rsidRPr="002B72E7">
        <w:rPr>
          <w:rtl/>
        </w:rPr>
        <w:t xml:space="preserve">مواد حد واسط کمک </w:t>
      </w:r>
      <w:r w:rsidR="000B0AD8" w:rsidRPr="002B72E7">
        <w:rPr>
          <w:rtl/>
        </w:rPr>
        <w:t>م</w:t>
      </w:r>
      <w:r w:rsidR="000B0AD8" w:rsidRPr="002B72E7">
        <w:rPr>
          <w:rFonts w:hint="cs"/>
          <w:rtl/>
        </w:rPr>
        <w:t>ی‌کنند</w:t>
      </w:r>
      <w:r w:rsidR="008412CC" w:rsidRPr="002B72E7">
        <w:rPr>
          <w:rtl/>
        </w:rPr>
        <w:t xml:space="preserve"> تا الکترون از درون سلول به الکترود برسد این مواد یا توسط خود میکروب تولید </w:t>
      </w:r>
      <w:r w:rsidR="000B0AD8" w:rsidRPr="002B72E7">
        <w:rPr>
          <w:rtl/>
        </w:rPr>
        <w:t>م</w:t>
      </w:r>
      <w:r w:rsidR="000B0AD8" w:rsidRPr="002B72E7">
        <w:rPr>
          <w:rFonts w:hint="cs"/>
          <w:rtl/>
        </w:rPr>
        <w:t>ی‌شوند</w:t>
      </w:r>
      <w:r w:rsidR="008412CC" w:rsidRPr="002B72E7">
        <w:rPr>
          <w:rtl/>
        </w:rPr>
        <w:t xml:space="preserve"> و یا به محیط افزوده </w:t>
      </w:r>
      <w:r w:rsidR="000B0AD8" w:rsidRPr="002B72E7">
        <w:rPr>
          <w:rtl/>
        </w:rPr>
        <w:t>م</w:t>
      </w:r>
      <w:r w:rsidR="000B0AD8" w:rsidRPr="002B72E7">
        <w:rPr>
          <w:rFonts w:hint="cs"/>
          <w:rtl/>
        </w:rPr>
        <w:t>ی‌گردند</w:t>
      </w:r>
      <w:r w:rsidR="008412CC" w:rsidRPr="002B72E7">
        <w:rPr>
          <w:rtl/>
        </w:rPr>
        <w:t>. مواد</w:t>
      </w:r>
      <w:r w:rsidR="008412CC" w:rsidRPr="002B72E7">
        <w:t xml:space="preserve"> </w:t>
      </w:r>
      <w:r w:rsidR="008412CC" w:rsidRPr="002B72E7">
        <w:rPr>
          <w:rtl/>
        </w:rPr>
        <w:t>حد</w:t>
      </w:r>
      <w:r w:rsidR="008412CC" w:rsidRPr="002B72E7">
        <w:t xml:space="preserve"> </w:t>
      </w:r>
      <w:r w:rsidR="008412CC" w:rsidRPr="002B72E7">
        <w:rPr>
          <w:rtl/>
        </w:rPr>
        <w:t>واسط</w:t>
      </w:r>
      <w:r w:rsidR="008412CC" w:rsidRPr="002B72E7">
        <w:t xml:space="preserve"> </w:t>
      </w:r>
      <w:r w:rsidR="008412CC" w:rsidRPr="002B72E7">
        <w:rPr>
          <w:rtl/>
        </w:rPr>
        <w:t>بهینه</w:t>
      </w:r>
      <w:r w:rsidR="008412CC" w:rsidRPr="002B72E7">
        <w:t xml:space="preserve"> </w:t>
      </w:r>
      <w:r w:rsidR="008412CC" w:rsidRPr="002B72E7">
        <w:rPr>
          <w:rtl/>
        </w:rPr>
        <w:t>باید</w:t>
      </w:r>
      <w:r w:rsidR="008412CC" w:rsidRPr="002B72E7">
        <w:t xml:space="preserve"> </w:t>
      </w:r>
      <w:r w:rsidR="008412CC" w:rsidRPr="002B72E7">
        <w:rPr>
          <w:rtl/>
        </w:rPr>
        <w:t>1-</w:t>
      </w:r>
      <w:r w:rsidR="008412CC" w:rsidRPr="002B72E7">
        <w:t xml:space="preserve"> </w:t>
      </w:r>
      <w:r w:rsidR="008412CC" w:rsidRPr="002B72E7">
        <w:rPr>
          <w:rtl/>
        </w:rPr>
        <w:t>دارا</w:t>
      </w:r>
      <w:del w:id="8243" w:author="Mohsen" w:date="2019-03-17T16:48:00Z">
        <w:r w:rsidR="008412CC" w:rsidRPr="002B72E7" w:rsidDel="006266AC">
          <w:rPr>
            <w:rtl/>
          </w:rPr>
          <w:delText>ي</w:delText>
        </w:r>
      </w:del>
      <w:ins w:id="8244" w:author="Mohsen" w:date="2019-03-17T16:48:00Z">
        <w:r w:rsidR="006266AC">
          <w:rPr>
            <w:rtl/>
          </w:rPr>
          <w:t>ی</w:t>
        </w:r>
      </w:ins>
      <w:r w:rsidR="008412CC" w:rsidRPr="002B72E7">
        <w:t xml:space="preserve"> </w:t>
      </w:r>
      <w:r w:rsidR="008412CC" w:rsidRPr="002B72E7">
        <w:rPr>
          <w:rtl/>
        </w:rPr>
        <w:t>حالتها</w:t>
      </w:r>
      <w:del w:id="8245" w:author="Mohsen" w:date="2019-03-17T16:48:00Z">
        <w:r w:rsidR="008412CC" w:rsidRPr="002B72E7" w:rsidDel="006266AC">
          <w:rPr>
            <w:rtl/>
          </w:rPr>
          <w:delText>ي</w:delText>
        </w:r>
      </w:del>
      <w:ins w:id="8246" w:author="Mohsen" w:date="2019-03-17T16:48:00Z">
        <w:r w:rsidR="006266AC">
          <w:rPr>
            <w:rtl/>
          </w:rPr>
          <w:t>ی</w:t>
        </w:r>
      </w:ins>
      <w:r w:rsidR="008412CC" w:rsidRPr="002B72E7">
        <w:t xml:space="preserve"> </w:t>
      </w:r>
      <w:r w:rsidR="008412CC" w:rsidRPr="002B72E7">
        <w:rPr>
          <w:rtl/>
        </w:rPr>
        <w:t>اکسید</w:t>
      </w:r>
      <w:r w:rsidR="008412CC" w:rsidRPr="002B72E7">
        <w:t xml:space="preserve"> </w:t>
      </w:r>
      <w:r w:rsidR="008412CC" w:rsidRPr="002B72E7">
        <w:rPr>
          <w:rtl/>
        </w:rPr>
        <w:t>و</w:t>
      </w:r>
      <w:r w:rsidR="008412CC" w:rsidRPr="002B72E7">
        <w:t xml:space="preserve"> </w:t>
      </w:r>
      <w:r w:rsidR="008412CC" w:rsidRPr="002B72E7">
        <w:rPr>
          <w:rtl/>
        </w:rPr>
        <w:t>احیایی</w:t>
      </w:r>
      <w:r w:rsidR="008412CC" w:rsidRPr="002B72E7">
        <w:t xml:space="preserve"> </w:t>
      </w:r>
      <w:r w:rsidR="008412CC" w:rsidRPr="002B72E7">
        <w:rPr>
          <w:rtl/>
        </w:rPr>
        <w:t>باشد</w:t>
      </w:r>
      <w:r w:rsidR="008412CC" w:rsidRPr="002B72E7">
        <w:t xml:space="preserve"> </w:t>
      </w:r>
      <w:r w:rsidR="008412CC" w:rsidRPr="002B72E7">
        <w:rPr>
          <w:rtl/>
        </w:rPr>
        <w:t>که</w:t>
      </w:r>
      <w:r w:rsidR="008412CC" w:rsidRPr="002B72E7">
        <w:t xml:space="preserve"> </w:t>
      </w:r>
      <w:r w:rsidR="008412CC" w:rsidRPr="002B72E7">
        <w:rPr>
          <w:rtl/>
        </w:rPr>
        <w:t>به</w:t>
      </w:r>
      <w:r w:rsidR="008412CC" w:rsidRPr="002B72E7">
        <w:t xml:space="preserve"> </w:t>
      </w:r>
      <w:r w:rsidR="008412CC" w:rsidRPr="002B72E7">
        <w:rPr>
          <w:rtl/>
        </w:rPr>
        <w:t>راحتی</w:t>
      </w:r>
      <w:r w:rsidR="008412CC" w:rsidRPr="002B72E7">
        <w:t xml:space="preserve"> </w:t>
      </w:r>
      <w:r w:rsidR="008412CC" w:rsidRPr="002B72E7">
        <w:rPr>
          <w:rtl/>
        </w:rPr>
        <w:t>از</w:t>
      </w:r>
      <w:r w:rsidR="008412CC" w:rsidRPr="002B72E7">
        <w:t xml:space="preserve"> </w:t>
      </w:r>
      <w:r w:rsidR="008412CC" w:rsidRPr="002B72E7">
        <w:rPr>
          <w:rtl/>
        </w:rPr>
        <w:t>داخل</w:t>
      </w:r>
      <w:r w:rsidR="008412CC" w:rsidRPr="002B72E7">
        <w:t xml:space="preserve"> </w:t>
      </w:r>
      <w:r w:rsidR="008412CC" w:rsidRPr="002B72E7">
        <w:rPr>
          <w:rtl/>
        </w:rPr>
        <w:t>به خارج</w:t>
      </w:r>
      <w:r w:rsidR="008412CC" w:rsidRPr="002B72E7">
        <w:t xml:space="preserve"> </w:t>
      </w:r>
      <w:r w:rsidR="008412CC" w:rsidRPr="002B72E7">
        <w:rPr>
          <w:rtl/>
        </w:rPr>
        <w:t>غشاء</w:t>
      </w:r>
      <w:r w:rsidR="008412CC" w:rsidRPr="002B72E7">
        <w:t xml:space="preserve"> </w:t>
      </w:r>
      <w:r w:rsidR="008412CC" w:rsidRPr="002B72E7">
        <w:rPr>
          <w:rtl/>
        </w:rPr>
        <w:t>سلول</w:t>
      </w:r>
      <w:r w:rsidR="008412CC" w:rsidRPr="002B72E7">
        <w:t xml:space="preserve"> </w:t>
      </w:r>
      <w:r w:rsidR="008412CC" w:rsidRPr="002B72E7">
        <w:rPr>
          <w:rtl/>
        </w:rPr>
        <w:t>و</w:t>
      </w:r>
      <w:r w:rsidR="008412CC" w:rsidRPr="002B72E7">
        <w:t xml:space="preserve"> </w:t>
      </w:r>
      <w:r w:rsidR="008412CC" w:rsidRPr="002B72E7">
        <w:rPr>
          <w:rtl/>
        </w:rPr>
        <w:t>بلعکس</w:t>
      </w:r>
      <w:r w:rsidR="008412CC" w:rsidRPr="002B72E7">
        <w:t xml:space="preserve"> </w:t>
      </w:r>
      <w:r w:rsidR="008412CC" w:rsidRPr="002B72E7">
        <w:rPr>
          <w:rtl/>
        </w:rPr>
        <w:t>عبور</w:t>
      </w:r>
      <w:r w:rsidR="008412CC" w:rsidRPr="002B72E7">
        <w:t xml:space="preserve"> </w:t>
      </w:r>
      <w:r w:rsidR="008412CC" w:rsidRPr="002B72E7">
        <w:rPr>
          <w:rtl/>
        </w:rPr>
        <w:t>کند</w:t>
      </w:r>
      <w:r w:rsidR="008412CC" w:rsidRPr="002B72E7">
        <w:t xml:space="preserve"> </w:t>
      </w:r>
      <w:r w:rsidR="008412CC" w:rsidRPr="002B72E7">
        <w:rPr>
          <w:rtl/>
        </w:rPr>
        <w:t>2-</w:t>
      </w:r>
      <w:r w:rsidR="008412CC" w:rsidRPr="002B72E7">
        <w:t xml:space="preserve"> </w:t>
      </w:r>
      <w:r w:rsidR="008412CC" w:rsidRPr="002B72E7">
        <w:rPr>
          <w:rtl/>
        </w:rPr>
        <w:t>دارا</w:t>
      </w:r>
      <w:del w:id="8247" w:author="Mohsen" w:date="2019-03-17T16:48:00Z">
        <w:r w:rsidR="008412CC" w:rsidRPr="002B72E7" w:rsidDel="006266AC">
          <w:rPr>
            <w:rtl/>
          </w:rPr>
          <w:delText>ي</w:delText>
        </w:r>
      </w:del>
      <w:ins w:id="8248" w:author="Mohsen" w:date="2019-03-17T16:48:00Z">
        <w:r w:rsidR="006266AC">
          <w:rPr>
            <w:rtl/>
          </w:rPr>
          <w:t>ی</w:t>
        </w:r>
      </w:ins>
      <w:r w:rsidR="008412CC" w:rsidRPr="002B72E7">
        <w:t xml:space="preserve"> </w:t>
      </w:r>
      <w:r w:rsidR="008412CC" w:rsidRPr="002B72E7">
        <w:rPr>
          <w:rtl/>
        </w:rPr>
        <w:t>پتانسیل</w:t>
      </w:r>
      <w:r w:rsidR="008412CC" w:rsidRPr="002B72E7">
        <w:t xml:space="preserve"> </w:t>
      </w:r>
      <w:r w:rsidR="008412CC" w:rsidRPr="002B72E7">
        <w:rPr>
          <w:rtl/>
        </w:rPr>
        <w:t>اکسیداسیون</w:t>
      </w:r>
      <w:r w:rsidR="008412CC" w:rsidRPr="002B72E7">
        <w:t xml:space="preserve"> </w:t>
      </w:r>
      <w:r w:rsidR="008412CC" w:rsidRPr="002B72E7">
        <w:rPr>
          <w:rtl/>
        </w:rPr>
        <w:t>احیا</w:t>
      </w:r>
      <w:del w:id="8249" w:author="Mohsen" w:date="2019-03-17T16:48:00Z">
        <w:r w:rsidR="008412CC" w:rsidRPr="002B72E7" w:rsidDel="006266AC">
          <w:rPr>
            <w:rtl/>
          </w:rPr>
          <w:delText>ي</w:delText>
        </w:r>
      </w:del>
      <w:ins w:id="8250" w:author="Mohsen" w:date="2019-03-17T16:48:00Z">
        <w:r w:rsidR="006266AC">
          <w:rPr>
            <w:rtl/>
          </w:rPr>
          <w:t>ی</w:t>
        </w:r>
      </w:ins>
      <w:r w:rsidR="008412CC" w:rsidRPr="002B72E7">
        <w:t xml:space="preserve"> </w:t>
      </w:r>
      <w:r w:rsidR="008412CC" w:rsidRPr="002B72E7">
        <w:rPr>
          <w:rtl/>
        </w:rPr>
        <w:t>مناسبی</w:t>
      </w:r>
      <w:r w:rsidR="008412CC" w:rsidRPr="002B72E7">
        <w:t xml:space="preserve"> </w:t>
      </w:r>
      <w:r w:rsidR="008412CC" w:rsidRPr="002B72E7">
        <w:rPr>
          <w:rtl/>
        </w:rPr>
        <w:t>باشد</w:t>
      </w:r>
      <w:r w:rsidR="008412CC" w:rsidRPr="002B72E7">
        <w:t xml:space="preserve"> </w:t>
      </w:r>
      <w:r w:rsidR="008412CC" w:rsidRPr="002B72E7">
        <w:rPr>
          <w:rtl/>
        </w:rPr>
        <w:t>که</w:t>
      </w:r>
      <w:r w:rsidR="008412CC" w:rsidRPr="002B72E7">
        <w:t xml:space="preserve"> </w:t>
      </w:r>
      <w:r w:rsidR="008412CC" w:rsidRPr="002B72E7">
        <w:rPr>
          <w:rtl/>
        </w:rPr>
        <w:t>انتقال</w:t>
      </w:r>
      <w:r w:rsidR="008412CC" w:rsidRPr="002B72E7">
        <w:t xml:space="preserve"> </w:t>
      </w:r>
      <w:r w:rsidR="008412CC" w:rsidRPr="002B72E7">
        <w:rPr>
          <w:rtl/>
        </w:rPr>
        <w:t>سریع</w:t>
      </w:r>
      <w:r w:rsidR="008412CC" w:rsidRPr="002B72E7">
        <w:t xml:space="preserve"> </w:t>
      </w:r>
      <w:r w:rsidR="008412CC" w:rsidRPr="002B72E7">
        <w:rPr>
          <w:rtl/>
        </w:rPr>
        <w:t>الکترون</w:t>
      </w:r>
      <w:r w:rsidR="008412CC" w:rsidRPr="002B72E7">
        <w:t xml:space="preserve"> </w:t>
      </w:r>
      <w:r w:rsidR="008412CC" w:rsidRPr="002B72E7">
        <w:rPr>
          <w:rtl/>
        </w:rPr>
        <w:t>را</w:t>
      </w:r>
      <w:r w:rsidR="008412CC" w:rsidRPr="002B72E7">
        <w:t xml:space="preserve"> </w:t>
      </w:r>
      <w:r w:rsidR="008412CC" w:rsidRPr="002B72E7">
        <w:rPr>
          <w:rtl/>
        </w:rPr>
        <w:t>بدون</w:t>
      </w:r>
      <w:r w:rsidR="008412CC" w:rsidRPr="002B72E7">
        <w:t xml:space="preserve"> </w:t>
      </w:r>
      <w:r w:rsidR="008412CC" w:rsidRPr="002B72E7">
        <w:rPr>
          <w:rtl/>
        </w:rPr>
        <w:t>از دست</w:t>
      </w:r>
      <w:r w:rsidR="008412CC" w:rsidRPr="002B72E7">
        <w:t xml:space="preserve"> </w:t>
      </w:r>
      <w:r w:rsidR="008412CC" w:rsidRPr="002B72E7">
        <w:rPr>
          <w:rtl/>
        </w:rPr>
        <w:t>دادن</w:t>
      </w:r>
      <w:r w:rsidR="008412CC" w:rsidRPr="002B72E7">
        <w:t xml:space="preserve"> </w:t>
      </w:r>
      <w:r w:rsidR="008412CC" w:rsidRPr="002B72E7">
        <w:rPr>
          <w:rtl/>
        </w:rPr>
        <w:t>زیاد</w:t>
      </w:r>
      <w:r w:rsidR="008412CC" w:rsidRPr="002B72E7">
        <w:t xml:space="preserve"> </w:t>
      </w:r>
      <w:r w:rsidR="008412CC" w:rsidRPr="002B72E7">
        <w:rPr>
          <w:rtl/>
        </w:rPr>
        <w:t>پتانسیل</w:t>
      </w:r>
      <w:r w:rsidR="008412CC" w:rsidRPr="002B72E7">
        <w:t xml:space="preserve"> </w:t>
      </w:r>
      <w:r w:rsidR="008412CC" w:rsidRPr="002B72E7">
        <w:rPr>
          <w:rtl/>
        </w:rPr>
        <w:t>انجام</w:t>
      </w:r>
      <w:r w:rsidR="008412CC" w:rsidRPr="002B72E7">
        <w:t xml:space="preserve"> </w:t>
      </w:r>
      <w:r w:rsidR="008412CC" w:rsidRPr="002B72E7">
        <w:rPr>
          <w:rtl/>
        </w:rPr>
        <w:t>دهد 3-</w:t>
      </w:r>
      <w:r w:rsidR="008412CC" w:rsidRPr="002B72E7">
        <w:t xml:space="preserve"> </w:t>
      </w:r>
      <w:r w:rsidR="008412CC" w:rsidRPr="002B72E7">
        <w:rPr>
          <w:rtl/>
        </w:rPr>
        <w:t>غیر</w:t>
      </w:r>
      <w:r w:rsidR="008412CC" w:rsidRPr="002B72E7">
        <w:t xml:space="preserve"> </w:t>
      </w:r>
      <w:r w:rsidR="008412CC" w:rsidRPr="002B72E7">
        <w:rPr>
          <w:rtl/>
        </w:rPr>
        <w:t>سمی،</w:t>
      </w:r>
      <w:r w:rsidR="008412CC" w:rsidRPr="002B72E7">
        <w:t xml:space="preserve"> </w:t>
      </w:r>
      <w:r w:rsidR="008412CC" w:rsidRPr="002B72E7">
        <w:rPr>
          <w:rtl/>
        </w:rPr>
        <w:t>پایدار</w:t>
      </w:r>
      <w:r w:rsidR="008412CC" w:rsidRPr="002B72E7">
        <w:t xml:space="preserve"> </w:t>
      </w:r>
      <w:r w:rsidR="008412CC" w:rsidRPr="002B72E7">
        <w:rPr>
          <w:rtl/>
        </w:rPr>
        <w:t>به</w:t>
      </w:r>
      <w:r w:rsidR="008412CC" w:rsidRPr="002B72E7">
        <w:t xml:space="preserve"> </w:t>
      </w:r>
      <w:r w:rsidR="008412CC" w:rsidRPr="002B72E7">
        <w:rPr>
          <w:rtl/>
        </w:rPr>
        <w:t>لحاظ</w:t>
      </w:r>
      <w:r w:rsidR="008412CC" w:rsidRPr="002B72E7">
        <w:t xml:space="preserve"> </w:t>
      </w:r>
      <w:r w:rsidR="008412CC" w:rsidRPr="002B72E7">
        <w:rPr>
          <w:rtl/>
        </w:rPr>
        <w:t>شیمیایی،</w:t>
      </w:r>
      <w:r w:rsidR="008412CC" w:rsidRPr="002B72E7">
        <w:t xml:space="preserve"> </w:t>
      </w:r>
      <w:r w:rsidR="008412CC" w:rsidRPr="002B72E7">
        <w:rPr>
          <w:rtl/>
        </w:rPr>
        <w:t>محلول</w:t>
      </w:r>
      <w:r w:rsidR="008412CC" w:rsidRPr="002B72E7">
        <w:t xml:space="preserve"> </w:t>
      </w:r>
      <w:r w:rsidR="008412CC" w:rsidRPr="002B72E7">
        <w:rPr>
          <w:rtl/>
        </w:rPr>
        <w:t>و</w:t>
      </w:r>
      <w:r w:rsidR="008412CC" w:rsidRPr="002B72E7">
        <w:t xml:space="preserve"> </w:t>
      </w:r>
      <w:r w:rsidR="008412CC" w:rsidRPr="002B72E7">
        <w:rPr>
          <w:rtl/>
        </w:rPr>
        <w:t>غیر</w:t>
      </w:r>
      <w:r w:rsidR="008412CC" w:rsidRPr="002B72E7">
        <w:t xml:space="preserve"> </w:t>
      </w:r>
      <w:r w:rsidR="008412CC" w:rsidRPr="002B72E7">
        <w:rPr>
          <w:rtl/>
        </w:rPr>
        <w:t>جذب</w:t>
      </w:r>
      <w:r w:rsidR="008412CC" w:rsidRPr="002B72E7">
        <w:t xml:space="preserve"> </w:t>
      </w:r>
      <w:r w:rsidR="008412CC" w:rsidRPr="002B72E7">
        <w:rPr>
          <w:rtl/>
        </w:rPr>
        <w:t>شونده</w:t>
      </w:r>
      <w:r w:rsidR="008412CC" w:rsidRPr="002B72E7">
        <w:t xml:space="preserve"> </w:t>
      </w:r>
      <w:r w:rsidR="008412CC" w:rsidRPr="002B72E7">
        <w:rPr>
          <w:rtl/>
        </w:rPr>
        <w:t>بر</w:t>
      </w:r>
      <w:r w:rsidR="008412CC" w:rsidRPr="002B72E7">
        <w:t xml:space="preserve"> </w:t>
      </w:r>
      <w:r w:rsidR="008412CC" w:rsidRPr="002B72E7">
        <w:rPr>
          <w:rtl/>
        </w:rPr>
        <w:t>رو</w:t>
      </w:r>
      <w:del w:id="8251" w:author="Mohsen" w:date="2019-03-17T16:48:00Z">
        <w:r w:rsidR="008412CC" w:rsidRPr="002B72E7" w:rsidDel="006266AC">
          <w:rPr>
            <w:rtl/>
          </w:rPr>
          <w:delText>ي</w:delText>
        </w:r>
      </w:del>
      <w:ins w:id="8252" w:author="Mohsen" w:date="2019-03-17T16:48:00Z">
        <w:r w:rsidR="006266AC">
          <w:rPr>
            <w:rtl/>
          </w:rPr>
          <w:t>ی</w:t>
        </w:r>
      </w:ins>
      <w:r w:rsidR="008412CC" w:rsidRPr="002B72E7">
        <w:t xml:space="preserve"> </w:t>
      </w:r>
      <w:r w:rsidR="008412CC" w:rsidRPr="002B72E7">
        <w:rPr>
          <w:rtl/>
        </w:rPr>
        <w:t>دیواره</w:t>
      </w:r>
      <w:r w:rsidR="008412CC" w:rsidRPr="002B72E7">
        <w:t xml:space="preserve"> </w:t>
      </w:r>
      <w:r w:rsidR="008412CC" w:rsidRPr="002B72E7">
        <w:rPr>
          <w:rtl/>
        </w:rPr>
        <w:t>سلولی</w:t>
      </w:r>
      <w:r w:rsidR="008412CC" w:rsidRPr="002B72E7">
        <w:t xml:space="preserve"> </w:t>
      </w:r>
      <w:r w:rsidR="008412CC" w:rsidRPr="002B72E7">
        <w:rPr>
          <w:rtl/>
        </w:rPr>
        <w:t>و سطح</w:t>
      </w:r>
      <w:r w:rsidR="008412CC" w:rsidRPr="002B72E7">
        <w:t xml:space="preserve"> </w:t>
      </w:r>
      <w:r w:rsidR="008412CC" w:rsidRPr="002B72E7">
        <w:rPr>
          <w:rtl/>
        </w:rPr>
        <w:t>الکترود</w:t>
      </w:r>
      <w:r w:rsidR="008412CC" w:rsidRPr="002B72E7">
        <w:t xml:space="preserve"> </w:t>
      </w:r>
      <w:r w:rsidR="008412CC" w:rsidRPr="002B72E7">
        <w:rPr>
          <w:rtl/>
        </w:rPr>
        <w:t xml:space="preserve">باشد. تیونین </w:t>
      </w:r>
      <w:sdt>
        <w:sdtPr>
          <w:rPr>
            <w:rtl/>
          </w:rPr>
          <w:id w:val="2054502923"/>
          <w:citation/>
        </w:sdtPr>
        <w:sdtEndPr/>
        <w:sdtContent>
          <w:r w:rsidR="007D3C82">
            <w:rPr>
              <w:rStyle w:val="tgc"/>
              <w:rtl/>
            </w:rPr>
            <w:fldChar w:fldCharType="begin"/>
          </w:r>
          <w:r w:rsidR="00EA6BD0">
            <w:rPr>
              <w:rStyle w:val="tgc"/>
            </w:rPr>
            <w:instrText xml:space="preserve">CITATION 3 \l 1065 </w:instrText>
          </w:r>
          <w:r w:rsidR="007D3C82">
            <w:rPr>
              <w:rStyle w:val="tgc"/>
              <w:rtl/>
            </w:rPr>
            <w:fldChar w:fldCharType="separate"/>
          </w:r>
          <w:r w:rsidR="00F81795">
            <w:rPr>
              <w:noProof/>
            </w:rPr>
            <w:t>[5]</w:t>
          </w:r>
          <w:r w:rsidR="007D3C82">
            <w:rPr>
              <w:rStyle w:val="tgc"/>
              <w:rtl/>
            </w:rPr>
            <w:fldChar w:fldCharType="end"/>
          </w:r>
        </w:sdtContent>
      </w:sdt>
      <w:sdt>
        <w:sdtPr>
          <w:rPr>
            <w:rtl/>
          </w:rPr>
          <w:id w:val="-950467149"/>
          <w:citation/>
        </w:sdtPr>
        <w:sdtEndPr/>
        <w:sdtContent>
          <w:r w:rsidR="007D3C82">
            <w:rPr>
              <w:rStyle w:val="tgc"/>
              <w:rtl/>
            </w:rPr>
            <w:fldChar w:fldCharType="begin"/>
          </w:r>
          <w:r w:rsidR="00EA6BD0">
            <w:rPr>
              <w:rStyle w:val="tgc"/>
            </w:rPr>
            <w:instrText xml:space="preserve">CITATION 4 \l 1065 </w:instrText>
          </w:r>
          <w:r w:rsidR="007D3C82">
            <w:rPr>
              <w:rStyle w:val="tgc"/>
              <w:rtl/>
            </w:rPr>
            <w:fldChar w:fldCharType="separate"/>
          </w:r>
          <w:r w:rsidR="00F81795">
            <w:rPr>
              <w:rStyle w:val="tgc"/>
              <w:noProof/>
              <w:rtl/>
            </w:rPr>
            <w:t xml:space="preserve"> </w:t>
          </w:r>
          <w:r w:rsidR="00F81795">
            <w:rPr>
              <w:noProof/>
            </w:rPr>
            <w:t>[6]</w:t>
          </w:r>
          <w:r w:rsidR="007D3C82">
            <w:rPr>
              <w:rStyle w:val="tgc"/>
              <w:rtl/>
            </w:rPr>
            <w:fldChar w:fldCharType="end"/>
          </w:r>
        </w:sdtContent>
      </w:sdt>
      <w:ins w:id="8253" w:author="Mohsen Jafarinejad" w:date="2019-05-11T11:04:00Z">
        <w:r w:rsidR="00545BBA">
          <w:rPr>
            <w:rFonts w:hint="cs"/>
            <w:rtl/>
          </w:rPr>
          <w:t xml:space="preserve"> </w:t>
        </w:r>
      </w:ins>
      <w:r w:rsidR="008412CC" w:rsidRPr="002B72E7">
        <w:rPr>
          <w:rtl/>
        </w:rPr>
        <w:t>رزورفین</w:t>
      </w:r>
      <w:r w:rsidR="008412CC" w:rsidRPr="002B72E7">
        <w:t xml:space="preserve"> </w:t>
      </w:r>
      <w:r w:rsidR="008412CC" w:rsidRPr="002B72E7">
        <w:rPr>
          <w:rtl/>
        </w:rPr>
        <w:t>یا</w:t>
      </w:r>
      <w:r w:rsidR="008412CC" w:rsidRPr="002B72E7">
        <w:t xml:space="preserve"> </w:t>
      </w:r>
      <w:r w:rsidR="008412CC" w:rsidRPr="002B72E7">
        <w:rPr>
          <w:rtl/>
        </w:rPr>
        <w:t>متیلن</w:t>
      </w:r>
      <w:r w:rsidR="008412CC" w:rsidRPr="002B72E7">
        <w:t xml:space="preserve"> </w:t>
      </w:r>
      <w:r w:rsidR="000B0AD8" w:rsidRPr="002B72E7">
        <w:rPr>
          <w:rtl/>
        </w:rPr>
        <w:t>به لو</w:t>
      </w:r>
      <w:sdt>
        <w:sdtPr>
          <w:rPr>
            <w:rtl/>
          </w:rPr>
          <w:id w:val="-1594855171"/>
          <w:citation/>
        </w:sdtPr>
        <w:sdtEndPr/>
        <w:sdtContent>
          <w:r w:rsidR="007D3C82">
            <w:rPr>
              <w:rStyle w:val="tgc"/>
              <w:rtl/>
            </w:rPr>
            <w:fldChar w:fldCharType="begin"/>
          </w:r>
          <w:r w:rsidR="00EA6BD0">
            <w:rPr>
              <w:rStyle w:val="tgc"/>
            </w:rPr>
            <w:instrText xml:space="preserve">CITATION 4 \l 1065 </w:instrText>
          </w:r>
          <w:r w:rsidR="007D3C82">
            <w:rPr>
              <w:rStyle w:val="tgc"/>
              <w:rtl/>
            </w:rPr>
            <w:fldChar w:fldCharType="separate"/>
          </w:r>
          <w:r w:rsidR="00F81795">
            <w:rPr>
              <w:rStyle w:val="tgc"/>
              <w:noProof/>
              <w:rtl/>
            </w:rPr>
            <w:t xml:space="preserve"> </w:t>
          </w:r>
          <w:r w:rsidR="00F81795">
            <w:rPr>
              <w:noProof/>
            </w:rPr>
            <w:t>[6]</w:t>
          </w:r>
          <w:r w:rsidR="007D3C82">
            <w:rPr>
              <w:rStyle w:val="tgc"/>
              <w:rtl/>
            </w:rPr>
            <w:fldChar w:fldCharType="end"/>
          </w:r>
        </w:sdtContent>
      </w:sdt>
      <w:r w:rsidR="000B0AD8" w:rsidRPr="002B72E7">
        <w:t xml:space="preserve"> </w:t>
      </w:r>
      <w:r w:rsidR="000B0AD8" w:rsidRPr="002B72E7">
        <w:rPr>
          <w:rtl/>
        </w:rPr>
        <w:t>نمونه‌ها</w:t>
      </w:r>
      <w:r w:rsidR="000B0AD8" w:rsidRPr="002B72E7">
        <w:rPr>
          <w:rFonts w:hint="cs"/>
          <w:rtl/>
        </w:rPr>
        <w:t>ی</w:t>
      </w:r>
      <w:r w:rsidR="008412CC" w:rsidRPr="002B72E7">
        <w:rPr>
          <w:rtl/>
        </w:rPr>
        <w:t xml:space="preserve"> این موادند.</w:t>
      </w:r>
    </w:p>
    <w:p w14:paraId="19BF3FF7" w14:textId="578A5A88" w:rsidR="008412CC" w:rsidRPr="002B72E7" w:rsidDel="00A11F99" w:rsidRDefault="00860B70" w:rsidP="00860B70">
      <w:pPr>
        <w:pStyle w:val="payannameh"/>
        <w:tabs>
          <w:tab w:val="left" w:pos="567"/>
          <w:tab w:val="left" w:pos="1395"/>
          <w:tab w:val="left" w:pos="7371"/>
        </w:tabs>
        <w:spacing w:line="240" w:lineRule="auto"/>
        <w:jc w:val="both"/>
        <w:rPr>
          <w:del w:id="8254" w:author="Mohsen Jafarinejad" w:date="2019-04-06T08:47:00Z"/>
        </w:rPr>
      </w:pPr>
      <w:r>
        <w:rPr>
          <w:rtl/>
        </w:rPr>
        <w:tab/>
      </w:r>
      <w:r w:rsidR="008412CC" w:rsidRPr="002B72E7">
        <w:rPr>
          <w:rtl/>
        </w:rPr>
        <w:t>بسیار</w:t>
      </w:r>
      <w:del w:id="8255" w:author="Mohsen" w:date="2019-03-17T16:48:00Z">
        <w:r w:rsidR="008412CC" w:rsidRPr="002B72E7" w:rsidDel="006266AC">
          <w:rPr>
            <w:rtl/>
          </w:rPr>
          <w:delText>ي</w:delText>
        </w:r>
      </w:del>
      <w:ins w:id="8256" w:author="Mohsen" w:date="2019-03-17T16:48:00Z">
        <w:r w:rsidR="006266AC">
          <w:rPr>
            <w:rtl/>
          </w:rPr>
          <w:t>ی</w:t>
        </w:r>
      </w:ins>
      <w:r w:rsidR="008412CC" w:rsidRPr="002B72E7">
        <w:t xml:space="preserve"> </w:t>
      </w:r>
      <w:r w:rsidR="008412CC" w:rsidRPr="002B72E7">
        <w:rPr>
          <w:rtl/>
        </w:rPr>
        <w:t>از</w:t>
      </w:r>
      <w:r w:rsidR="008412CC" w:rsidRPr="002B72E7">
        <w:t xml:space="preserve"> </w:t>
      </w:r>
      <w:r w:rsidR="008412CC" w:rsidRPr="002B72E7">
        <w:rPr>
          <w:rtl/>
        </w:rPr>
        <w:t>این مواد</w:t>
      </w:r>
      <w:r w:rsidR="008412CC" w:rsidRPr="002B72E7">
        <w:t xml:space="preserve"> </w:t>
      </w:r>
      <w:r w:rsidR="008412CC" w:rsidRPr="002B72E7">
        <w:rPr>
          <w:rtl/>
        </w:rPr>
        <w:t>به</w:t>
      </w:r>
      <w:r w:rsidR="008412CC" w:rsidRPr="002B72E7">
        <w:t xml:space="preserve"> </w:t>
      </w:r>
      <w:r w:rsidR="008412CC" w:rsidRPr="002B72E7">
        <w:rPr>
          <w:rtl/>
        </w:rPr>
        <w:t>لحاظ</w:t>
      </w:r>
      <w:r w:rsidR="008412CC" w:rsidRPr="002B72E7">
        <w:t xml:space="preserve"> </w:t>
      </w:r>
      <w:r w:rsidR="008412CC" w:rsidRPr="002B72E7">
        <w:rPr>
          <w:rtl/>
        </w:rPr>
        <w:t>شیمیایی</w:t>
      </w:r>
      <w:r w:rsidR="008412CC" w:rsidRPr="002B72E7">
        <w:t xml:space="preserve"> </w:t>
      </w:r>
      <w:r w:rsidR="008412CC" w:rsidRPr="002B72E7">
        <w:rPr>
          <w:rtl/>
        </w:rPr>
        <w:t>پایدار</w:t>
      </w:r>
      <w:r w:rsidR="008412CC" w:rsidRPr="002B72E7">
        <w:t xml:space="preserve"> </w:t>
      </w:r>
      <w:r w:rsidR="008412CC" w:rsidRPr="002B72E7">
        <w:rPr>
          <w:rtl/>
        </w:rPr>
        <w:t>نبوده</w:t>
      </w:r>
      <w:r w:rsidR="008412CC" w:rsidRPr="002B72E7">
        <w:t xml:space="preserve"> </w:t>
      </w:r>
      <w:r w:rsidR="008412CC" w:rsidRPr="002B72E7">
        <w:rPr>
          <w:rtl/>
        </w:rPr>
        <w:t>و</w:t>
      </w:r>
      <w:r w:rsidR="008412CC" w:rsidRPr="002B72E7">
        <w:t xml:space="preserve"> </w:t>
      </w:r>
      <w:r w:rsidR="008412CC" w:rsidRPr="002B72E7">
        <w:rPr>
          <w:rtl/>
        </w:rPr>
        <w:t>باید</w:t>
      </w:r>
      <w:r w:rsidR="008412CC" w:rsidRPr="002B72E7">
        <w:t xml:space="preserve"> </w:t>
      </w:r>
      <w:r w:rsidR="000B0AD8" w:rsidRPr="002B72E7">
        <w:rPr>
          <w:rtl/>
        </w:rPr>
        <w:t>مجدداً</w:t>
      </w:r>
      <w:r w:rsidR="008412CC" w:rsidRPr="002B72E7">
        <w:t xml:space="preserve"> </w:t>
      </w:r>
      <w:r w:rsidR="008412CC" w:rsidRPr="002B72E7">
        <w:rPr>
          <w:rtl/>
        </w:rPr>
        <w:t>به</w:t>
      </w:r>
      <w:r w:rsidR="008412CC" w:rsidRPr="002B72E7">
        <w:t xml:space="preserve"> </w:t>
      </w:r>
      <w:r w:rsidR="008412CC" w:rsidRPr="002B72E7">
        <w:rPr>
          <w:rtl/>
        </w:rPr>
        <w:t>محیط</w:t>
      </w:r>
      <w:r w:rsidR="008412CC" w:rsidRPr="002B72E7">
        <w:t xml:space="preserve"> </w:t>
      </w:r>
      <w:r w:rsidR="008412CC" w:rsidRPr="002B72E7">
        <w:rPr>
          <w:rtl/>
        </w:rPr>
        <w:t>افزوده</w:t>
      </w:r>
      <w:r w:rsidR="008412CC" w:rsidRPr="002B72E7">
        <w:t xml:space="preserve"> </w:t>
      </w:r>
      <w:r w:rsidR="008412CC" w:rsidRPr="002B72E7">
        <w:rPr>
          <w:rtl/>
        </w:rPr>
        <w:t>شوند</w:t>
      </w:r>
      <w:r w:rsidR="008412CC" w:rsidRPr="002B72E7">
        <w:t>.</w:t>
      </w:r>
      <w:r w:rsidR="000B0AD8" w:rsidRPr="002B72E7">
        <w:rPr>
          <w:rtl/>
        </w:rPr>
        <w:t xml:space="preserve"> بس</w:t>
      </w:r>
      <w:r w:rsidR="000B0AD8" w:rsidRPr="002B72E7">
        <w:rPr>
          <w:rFonts w:hint="cs"/>
          <w:rtl/>
        </w:rPr>
        <w:t>یار</w:t>
      </w:r>
      <w:del w:id="8257" w:author="Mohsen" w:date="2019-03-17T16:48:00Z">
        <w:r w:rsidR="000B0AD8" w:rsidRPr="002B72E7" w:rsidDel="006266AC">
          <w:rPr>
            <w:rFonts w:hint="cs"/>
            <w:rtl/>
          </w:rPr>
          <w:delText>ي</w:delText>
        </w:r>
      </w:del>
      <w:ins w:id="8258" w:author="Mohsen" w:date="2019-03-17T16:48:00Z">
        <w:r w:rsidR="006266AC">
          <w:rPr>
            <w:rFonts w:hint="cs"/>
            <w:rtl/>
          </w:rPr>
          <w:t>ی</w:t>
        </w:r>
      </w:ins>
      <w:r w:rsidR="008412CC" w:rsidRPr="002B72E7">
        <w:t xml:space="preserve"> </w:t>
      </w:r>
      <w:r w:rsidR="008412CC" w:rsidRPr="002B72E7">
        <w:rPr>
          <w:rtl/>
        </w:rPr>
        <w:t>از</w:t>
      </w:r>
      <w:r w:rsidR="008412CC" w:rsidRPr="002B72E7">
        <w:t xml:space="preserve"> </w:t>
      </w:r>
      <w:r w:rsidR="008412CC" w:rsidRPr="002B72E7">
        <w:rPr>
          <w:rtl/>
        </w:rPr>
        <w:t>تحقیقات</w:t>
      </w:r>
      <w:r w:rsidR="008412CC" w:rsidRPr="002B72E7">
        <w:t xml:space="preserve"> </w:t>
      </w:r>
      <w:r w:rsidR="008412CC" w:rsidRPr="002B72E7">
        <w:rPr>
          <w:rtl/>
        </w:rPr>
        <w:t>جدید انتقال</w:t>
      </w:r>
      <w:r w:rsidR="008412CC" w:rsidRPr="002B72E7">
        <w:t xml:space="preserve"> </w:t>
      </w:r>
      <w:r w:rsidR="008412CC" w:rsidRPr="002B72E7">
        <w:rPr>
          <w:rtl/>
        </w:rPr>
        <w:t>الکترون</w:t>
      </w:r>
      <w:r w:rsidR="008412CC" w:rsidRPr="002B72E7">
        <w:t xml:space="preserve"> </w:t>
      </w:r>
      <w:r w:rsidR="008412CC" w:rsidRPr="002B72E7">
        <w:rPr>
          <w:rtl/>
        </w:rPr>
        <w:t>به خارج</w:t>
      </w:r>
      <w:r w:rsidR="008412CC" w:rsidRPr="002B72E7">
        <w:t xml:space="preserve"> </w:t>
      </w:r>
      <w:r w:rsidR="008412CC" w:rsidRPr="002B72E7">
        <w:rPr>
          <w:rtl/>
        </w:rPr>
        <w:t xml:space="preserve">سلول بدون مواد واسط را بررسی </w:t>
      </w:r>
      <w:r w:rsidR="000B0AD8" w:rsidRPr="002B72E7">
        <w:rPr>
          <w:rtl/>
        </w:rPr>
        <w:t>کرده‌اند</w:t>
      </w:r>
      <w:r w:rsidR="008412CC" w:rsidRPr="002B72E7">
        <w:rPr>
          <w:rtl/>
        </w:rPr>
        <w:t xml:space="preserve">. انتقال الکترون بدون واسط از سه طریق صورت </w:t>
      </w:r>
      <w:r w:rsidR="000B0AD8" w:rsidRPr="002B72E7">
        <w:rPr>
          <w:rtl/>
        </w:rPr>
        <w:t>م</w:t>
      </w:r>
      <w:r w:rsidR="000B0AD8" w:rsidRPr="002B72E7">
        <w:rPr>
          <w:rFonts w:hint="cs"/>
          <w:rtl/>
        </w:rPr>
        <w:t>ی‌</w:t>
      </w:r>
      <w:r w:rsidR="000B0AD8" w:rsidRPr="002B72E7">
        <w:rPr>
          <w:rtl/>
        </w:rPr>
        <w:t>پذ</w:t>
      </w:r>
      <w:r w:rsidR="000B0AD8" w:rsidRPr="002B72E7">
        <w:rPr>
          <w:rFonts w:hint="cs"/>
          <w:rtl/>
        </w:rPr>
        <w:t>یرد</w:t>
      </w:r>
      <w:r w:rsidR="000B0AD8" w:rsidRPr="002B72E7">
        <w:rPr>
          <w:rtl/>
        </w:rPr>
        <w:t xml:space="preserve"> 1</w:t>
      </w:r>
      <w:r w:rsidR="008412CC" w:rsidRPr="002B72E7">
        <w:rPr>
          <w:rtl/>
        </w:rPr>
        <w:t xml:space="preserve">- </w:t>
      </w:r>
      <w:r w:rsidR="000B0AD8" w:rsidRPr="002B72E7">
        <w:rPr>
          <w:rtl/>
        </w:rPr>
        <w:t>به‌وس</w:t>
      </w:r>
      <w:r w:rsidR="000B0AD8" w:rsidRPr="002B72E7">
        <w:rPr>
          <w:rFonts w:hint="cs"/>
          <w:rtl/>
        </w:rPr>
        <w:t>یله</w:t>
      </w:r>
      <w:r w:rsidR="008412CC" w:rsidRPr="002B72E7">
        <w:t xml:space="preserve"> </w:t>
      </w:r>
      <w:r w:rsidR="008412CC" w:rsidRPr="002B72E7">
        <w:rPr>
          <w:rtl/>
        </w:rPr>
        <w:t>انتقال</w:t>
      </w:r>
      <w:r w:rsidR="008412CC" w:rsidRPr="002B72E7">
        <w:t xml:space="preserve"> </w:t>
      </w:r>
      <w:r w:rsidR="008412CC" w:rsidRPr="002B72E7">
        <w:rPr>
          <w:rtl/>
        </w:rPr>
        <w:t>مستقیم</w:t>
      </w:r>
      <w:r w:rsidR="008412CC" w:rsidRPr="002B72E7">
        <w:t xml:space="preserve"> </w:t>
      </w:r>
      <w:r w:rsidR="008412CC" w:rsidRPr="002B72E7">
        <w:rPr>
          <w:rtl/>
        </w:rPr>
        <w:t>الکترون</w:t>
      </w:r>
      <w:r w:rsidR="008412CC" w:rsidRPr="002B72E7">
        <w:t xml:space="preserve"> </w:t>
      </w:r>
      <w:r w:rsidR="008412CC" w:rsidRPr="002B72E7">
        <w:rPr>
          <w:rtl/>
        </w:rPr>
        <w:t>از</w:t>
      </w:r>
      <w:r w:rsidR="008412CC" w:rsidRPr="002B72E7">
        <w:t xml:space="preserve"> </w:t>
      </w:r>
      <w:r w:rsidR="008412CC" w:rsidRPr="002B72E7">
        <w:rPr>
          <w:rtl/>
        </w:rPr>
        <w:t>باکتر</w:t>
      </w:r>
      <w:del w:id="8259" w:author="Mohsen" w:date="2019-03-17T16:48:00Z">
        <w:r w:rsidR="008412CC" w:rsidRPr="002B72E7" w:rsidDel="006266AC">
          <w:rPr>
            <w:rtl/>
          </w:rPr>
          <w:delText>ي</w:delText>
        </w:r>
      </w:del>
      <w:ins w:id="8260" w:author="Mohsen" w:date="2019-03-17T16:48:00Z">
        <w:r w:rsidR="006266AC">
          <w:rPr>
            <w:rtl/>
          </w:rPr>
          <w:t>ی</w:t>
        </w:r>
      </w:ins>
      <w:r w:rsidR="008412CC" w:rsidRPr="002B72E7">
        <w:t xml:space="preserve"> </w:t>
      </w:r>
      <w:r w:rsidR="008412CC" w:rsidRPr="002B72E7">
        <w:rPr>
          <w:rtl/>
        </w:rPr>
        <w:t>متصل</w:t>
      </w:r>
      <w:r w:rsidR="008412CC" w:rsidRPr="002B72E7">
        <w:t xml:space="preserve"> </w:t>
      </w:r>
      <w:r w:rsidR="008412CC" w:rsidRPr="002B72E7">
        <w:rPr>
          <w:rtl/>
        </w:rPr>
        <w:t>به</w:t>
      </w:r>
      <w:r w:rsidR="008412CC" w:rsidRPr="002B72E7">
        <w:t xml:space="preserve"> </w:t>
      </w:r>
      <w:r w:rsidR="008412CC" w:rsidRPr="002B72E7">
        <w:rPr>
          <w:rtl/>
        </w:rPr>
        <w:t>آند</w:t>
      </w:r>
      <w:r w:rsidR="008412CC" w:rsidRPr="002B72E7">
        <w:t xml:space="preserve"> </w:t>
      </w:r>
      <w:r w:rsidR="008412CC" w:rsidRPr="002B72E7">
        <w:rPr>
          <w:rtl/>
        </w:rPr>
        <w:t>2-</w:t>
      </w:r>
      <w:r w:rsidR="008412CC" w:rsidRPr="002B72E7">
        <w:t xml:space="preserve"> </w:t>
      </w:r>
      <w:r w:rsidR="000B0AD8" w:rsidRPr="002B72E7">
        <w:rPr>
          <w:rtl/>
        </w:rPr>
        <w:t>به‌وس</w:t>
      </w:r>
      <w:r w:rsidR="000B0AD8" w:rsidRPr="002B72E7">
        <w:rPr>
          <w:rFonts w:hint="cs"/>
          <w:rtl/>
        </w:rPr>
        <w:t>یله</w:t>
      </w:r>
      <w:r w:rsidR="008412CC" w:rsidRPr="002B72E7">
        <w:t xml:space="preserve"> </w:t>
      </w:r>
      <w:r w:rsidR="008412CC" w:rsidRPr="002B72E7">
        <w:rPr>
          <w:rtl/>
        </w:rPr>
        <w:t>مواد</w:t>
      </w:r>
      <w:r w:rsidR="008412CC" w:rsidRPr="002B72E7">
        <w:t xml:space="preserve"> </w:t>
      </w:r>
      <w:r w:rsidR="008412CC" w:rsidRPr="002B72E7">
        <w:rPr>
          <w:rtl/>
        </w:rPr>
        <w:t>حد</w:t>
      </w:r>
      <w:r w:rsidR="008412CC" w:rsidRPr="002B72E7">
        <w:t xml:space="preserve"> </w:t>
      </w:r>
      <w:r w:rsidR="008412CC" w:rsidRPr="002B72E7">
        <w:rPr>
          <w:rtl/>
        </w:rPr>
        <w:t>واسط</w:t>
      </w:r>
      <w:r w:rsidR="008412CC" w:rsidRPr="002B72E7">
        <w:t xml:space="preserve"> </w:t>
      </w:r>
      <w:r w:rsidR="008412CC" w:rsidRPr="002B72E7">
        <w:rPr>
          <w:rtl/>
        </w:rPr>
        <w:t xml:space="preserve">انتقال که توسط سلول تولید </w:t>
      </w:r>
      <w:r w:rsidR="000B0AD8" w:rsidRPr="002B72E7">
        <w:rPr>
          <w:rtl/>
        </w:rPr>
        <w:t>م</w:t>
      </w:r>
      <w:r w:rsidR="000B0AD8" w:rsidRPr="002B72E7">
        <w:rPr>
          <w:rFonts w:hint="cs"/>
          <w:rtl/>
        </w:rPr>
        <w:t>ی‌شود</w:t>
      </w:r>
      <w:r w:rsidR="008412CC" w:rsidRPr="002B72E7">
        <w:rPr>
          <w:rtl/>
        </w:rPr>
        <w:t xml:space="preserve">. 3- </w:t>
      </w:r>
      <w:r w:rsidR="000B0AD8" w:rsidRPr="002B72E7">
        <w:rPr>
          <w:rtl/>
        </w:rPr>
        <w:t>به‌وس</w:t>
      </w:r>
      <w:r w:rsidR="000B0AD8" w:rsidRPr="002B72E7">
        <w:rPr>
          <w:rFonts w:hint="cs"/>
          <w:rtl/>
        </w:rPr>
        <w:t>یله</w:t>
      </w:r>
      <w:r w:rsidR="008412CC" w:rsidRPr="002B72E7">
        <w:t xml:space="preserve"> </w:t>
      </w:r>
      <w:r w:rsidR="008412CC" w:rsidRPr="002B72E7">
        <w:rPr>
          <w:rtl/>
        </w:rPr>
        <w:t>نانو</w:t>
      </w:r>
      <w:r w:rsidR="008412CC" w:rsidRPr="002B72E7">
        <w:t xml:space="preserve"> </w:t>
      </w:r>
      <w:r w:rsidR="008412CC" w:rsidRPr="002B72E7">
        <w:rPr>
          <w:rtl/>
        </w:rPr>
        <w:t>سیمها</w:t>
      </w:r>
      <w:del w:id="8261" w:author="Mohsen" w:date="2019-03-17T16:48:00Z">
        <w:r w:rsidR="008412CC" w:rsidRPr="002B72E7" w:rsidDel="006266AC">
          <w:rPr>
            <w:rtl/>
          </w:rPr>
          <w:delText>ي</w:delText>
        </w:r>
      </w:del>
      <w:ins w:id="8262" w:author="Mohsen" w:date="2019-03-17T16:48:00Z">
        <w:r w:rsidR="006266AC">
          <w:rPr>
            <w:rtl/>
          </w:rPr>
          <w:t>ی</w:t>
        </w:r>
      </w:ins>
      <w:r w:rsidR="008412CC" w:rsidRPr="002B72E7">
        <w:t xml:space="preserve"> </w:t>
      </w:r>
      <w:r w:rsidR="008412CC" w:rsidRPr="002B72E7">
        <w:rPr>
          <w:rtl/>
        </w:rPr>
        <w:t>فعالی</w:t>
      </w:r>
      <w:r w:rsidR="008412CC" w:rsidRPr="002B72E7">
        <w:t xml:space="preserve"> </w:t>
      </w:r>
      <w:r w:rsidR="008412CC" w:rsidRPr="002B72E7">
        <w:rPr>
          <w:rtl/>
        </w:rPr>
        <w:t>که</w:t>
      </w:r>
      <w:r w:rsidR="008412CC" w:rsidRPr="002B72E7">
        <w:t xml:space="preserve"> </w:t>
      </w:r>
      <w:r w:rsidR="008412CC" w:rsidRPr="002B72E7">
        <w:rPr>
          <w:rtl/>
        </w:rPr>
        <w:t>توسط</w:t>
      </w:r>
      <w:r w:rsidR="008412CC" w:rsidRPr="002B72E7">
        <w:t xml:space="preserve"> </w:t>
      </w:r>
      <w:r w:rsidR="008412CC" w:rsidRPr="002B72E7">
        <w:rPr>
          <w:rtl/>
        </w:rPr>
        <w:t>برخی</w:t>
      </w:r>
      <w:r w:rsidR="008412CC" w:rsidRPr="002B72E7">
        <w:t xml:space="preserve"> </w:t>
      </w:r>
      <w:r w:rsidR="008412CC" w:rsidRPr="002B72E7">
        <w:rPr>
          <w:rtl/>
        </w:rPr>
        <w:t>باکتر</w:t>
      </w:r>
      <w:del w:id="8263" w:author="Mohsen" w:date="2019-03-17T16:48:00Z">
        <w:r w:rsidR="008412CC" w:rsidRPr="002B72E7" w:rsidDel="006266AC">
          <w:rPr>
            <w:rtl/>
          </w:rPr>
          <w:delText>ي</w:delText>
        </w:r>
      </w:del>
      <w:ins w:id="8264" w:author="Mohsen" w:date="2019-03-17T16:48:00Z">
        <w:r w:rsidR="006266AC">
          <w:rPr>
            <w:rtl/>
          </w:rPr>
          <w:t>ی</w:t>
        </w:r>
      </w:ins>
      <w:r w:rsidR="008412CC" w:rsidRPr="002B72E7">
        <w:rPr>
          <w:rtl/>
        </w:rPr>
        <w:t xml:space="preserve">ها تولید </w:t>
      </w:r>
      <w:r w:rsidR="000B0AD8" w:rsidRPr="002B72E7">
        <w:rPr>
          <w:rtl/>
        </w:rPr>
        <w:t>م</w:t>
      </w:r>
      <w:r w:rsidR="000B0AD8" w:rsidRPr="002B72E7">
        <w:rPr>
          <w:rFonts w:hint="cs"/>
          <w:rtl/>
        </w:rPr>
        <w:t>ی‌شوند</w:t>
      </w:r>
      <w:r w:rsidR="008412CC" w:rsidRPr="002B72E7">
        <w:rPr>
          <w:rtl/>
        </w:rPr>
        <w:t>.</w:t>
      </w:r>
    </w:p>
    <w:p w14:paraId="59059D5A" w14:textId="71BFEE97" w:rsidR="008412CC" w:rsidRPr="002B72E7" w:rsidRDefault="00A11F99">
      <w:pPr>
        <w:pStyle w:val="payannameh"/>
        <w:tabs>
          <w:tab w:val="left" w:pos="567"/>
          <w:tab w:val="left" w:pos="1395"/>
          <w:tab w:val="left" w:pos="7371"/>
        </w:tabs>
        <w:spacing w:line="240" w:lineRule="auto"/>
        <w:jc w:val="both"/>
        <w:rPr>
          <w:rtl/>
        </w:rPr>
        <w:pPrChange w:id="8265" w:author="Mohsen Jafarinejad" w:date="2019-04-06T08:47:00Z">
          <w:pPr>
            <w:pStyle w:val="payannameh"/>
            <w:tabs>
              <w:tab w:val="left" w:pos="1395"/>
              <w:tab w:val="left" w:pos="7371"/>
            </w:tabs>
            <w:spacing w:line="240" w:lineRule="auto"/>
          </w:pPr>
        </w:pPrChange>
      </w:pPr>
      <w:ins w:id="8266" w:author="Mohsen Jafarinejad" w:date="2019-04-06T08:47:00Z">
        <w:r>
          <w:rPr>
            <w:rFonts w:hint="cs"/>
            <w:rtl/>
          </w:rPr>
          <w:t xml:space="preserve"> </w:t>
        </w:r>
      </w:ins>
      <w:r w:rsidR="008412CC" w:rsidRPr="002B72E7">
        <w:rPr>
          <w:rtl/>
        </w:rPr>
        <w:t xml:space="preserve">نمایی از شماتیک این </w:t>
      </w:r>
      <w:r w:rsidR="000B0AD8" w:rsidRPr="002B72E7">
        <w:rPr>
          <w:rtl/>
        </w:rPr>
        <w:t>ش</w:t>
      </w:r>
      <w:r w:rsidR="000B0AD8" w:rsidRPr="002B72E7">
        <w:rPr>
          <w:rFonts w:hint="cs"/>
          <w:rtl/>
        </w:rPr>
        <w:t>یوه‌های</w:t>
      </w:r>
      <w:r w:rsidR="008412CC" w:rsidRPr="002B72E7">
        <w:rPr>
          <w:rtl/>
        </w:rPr>
        <w:t xml:space="preserve"> انتقال را در </w:t>
      </w:r>
      <w:r w:rsidR="00EE4CC1">
        <w:rPr>
          <w:rFonts w:hint="cs"/>
          <w:rtl/>
        </w:rPr>
        <w:t>شکل 1-10</w:t>
      </w:r>
      <w:r w:rsidR="008412CC" w:rsidRPr="002B72E7">
        <w:rPr>
          <w:rtl/>
        </w:rPr>
        <w:t xml:space="preserve"> </w:t>
      </w:r>
      <w:r w:rsidR="000B0AD8" w:rsidRPr="002B72E7">
        <w:rPr>
          <w:rtl/>
        </w:rPr>
        <w:t>م</w:t>
      </w:r>
      <w:r w:rsidR="000B0AD8" w:rsidRPr="002B72E7">
        <w:rPr>
          <w:rFonts w:hint="cs"/>
          <w:rtl/>
        </w:rPr>
        <w:t>ی‌توانید</w:t>
      </w:r>
      <w:r w:rsidR="008412CC" w:rsidRPr="002B72E7">
        <w:rPr>
          <w:rtl/>
        </w:rPr>
        <w:t xml:space="preserve"> ببینید.</w:t>
      </w:r>
    </w:p>
    <w:p w14:paraId="47726F7E" w14:textId="77777777" w:rsidR="008412CC" w:rsidRPr="002B72E7" w:rsidRDefault="008412CC" w:rsidP="005E409E">
      <w:pPr>
        <w:pStyle w:val="payannameh"/>
        <w:tabs>
          <w:tab w:val="left" w:pos="0"/>
          <w:tab w:val="left" w:pos="7371"/>
        </w:tabs>
        <w:spacing w:line="240" w:lineRule="auto"/>
        <w:rPr>
          <w:rtl/>
        </w:rPr>
      </w:pPr>
    </w:p>
    <w:p w14:paraId="0C2C20E6" w14:textId="77777777" w:rsidR="008412CC" w:rsidRPr="002B72E7" w:rsidRDefault="008412CC" w:rsidP="005E409E">
      <w:pPr>
        <w:pStyle w:val="payannameh"/>
        <w:tabs>
          <w:tab w:val="left" w:pos="0"/>
          <w:tab w:val="left" w:pos="7371"/>
        </w:tabs>
        <w:spacing w:line="240" w:lineRule="auto"/>
        <w:jc w:val="center"/>
        <w:rPr>
          <w:rtl/>
        </w:rPr>
      </w:pPr>
      <w:r w:rsidRPr="002B72E7">
        <w:rPr>
          <w:noProof/>
          <w:rtl/>
          <w:lang w:bidi="ar-SA"/>
        </w:rPr>
        <w:drawing>
          <wp:inline distT="0" distB="0" distL="0" distR="0" wp14:anchorId="269D02F5" wp14:editId="642EC048">
            <wp:extent cx="2330793" cy="2492043"/>
            <wp:effectExtent l="0" t="0" r="0" b="3810"/>
            <wp:docPr id="15" name="Picture 15" descr="C:\Users\Mohsen\Desktop\pillsookhti\Desktop1\MFC\jamavari\entegh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ohsen\Desktop\pillsookhti\Desktop1\MFC\jamavari\enteghal.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rot="10800000" flipH="1" flipV="1">
                      <a:off x="0" y="0"/>
                      <a:ext cx="2349210" cy="2511734"/>
                    </a:xfrm>
                    <a:prstGeom prst="rect">
                      <a:avLst/>
                    </a:prstGeom>
                    <a:noFill/>
                    <a:ln>
                      <a:noFill/>
                    </a:ln>
                  </pic:spPr>
                </pic:pic>
              </a:graphicData>
            </a:graphic>
          </wp:inline>
        </w:drawing>
      </w:r>
    </w:p>
    <w:p w14:paraId="13F6CF28" w14:textId="49493913" w:rsidR="008412CC" w:rsidRPr="00893B87" w:rsidRDefault="000B0AD8" w:rsidP="00CF0011">
      <w:pPr>
        <w:pStyle w:val="a4"/>
        <w:rPr>
          <w:rtl/>
        </w:rPr>
      </w:pPr>
      <w:bookmarkStart w:id="8267" w:name="_Toc8551013"/>
      <w:r w:rsidRPr="00893B87">
        <w:rPr>
          <w:rtl/>
        </w:rPr>
        <w:t>روش‌ها</w:t>
      </w:r>
      <w:r w:rsidRPr="00893B87">
        <w:rPr>
          <w:rFonts w:hint="cs"/>
          <w:rtl/>
        </w:rPr>
        <w:t>ی</w:t>
      </w:r>
      <w:r w:rsidR="008412CC" w:rsidRPr="00893B87">
        <w:rPr>
          <w:rtl/>
        </w:rPr>
        <w:t xml:space="preserve"> انتقال الکترون بدون واسط</w:t>
      </w:r>
      <w:sdt>
        <w:sdtPr>
          <w:rPr>
            <w:rtl/>
          </w:rPr>
          <w:id w:val="-1542669171"/>
          <w:citation/>
        </w:sdtPr>
        <w:sdtEndPr/>
        <w:sdtContent>
          <w:r w:rsidR="007D3C82" w:rsidRPr="00893B87">
            <w:rPr>
              <w:rStyle w:val="tgc"/>
              <w:rtl/>
            </w:rPr>
            <w:fldChar w:fldCharType="begin"/>
          </w:r>
          <w:r w:rsidR="00EA6BD0" w:rsidRPr="00893B87">
            <w:rPr>
              <w:rStyle w:val="tgc"/>
            </w:rPr>
            <w:instrText xml:space="preserve">CITATION 4 \l 1065 </w:instrText>
          </w:r>
          <w:r w:rsidR="007D3C82" w:rsidRPr="00893B87">
            <w:rPr>
              <w:rStyle w:val="tgc"/>
              <w:rtl/>
            </w:rPr>
            <w:fldChar w:fldCharType="separate"/>
          </w:r>
          <w:r w:rsidR="00F81795">
            <w:rPr>
              <w:rStyle w:val="tgc"/>
              <w:noProof/>
              <w:rtl/>
            </w:rPr>
            <w:t xml:space="preserve"> </w:t>
          </w:r>
          <w:r w:rsidR="00F81795" w:rsidRPr="00F81795">
            <w:rPr>
              <w:noProof/>
            </w:rPr>
            <w:t>[6]</w:t>
          </w:r>
          <w:r w:rsidR="007D3C82" w:rsidRPr="00893B87">
            <w:rPr>
              <w:rStyle w:val="tgc"/>
              <w:rtl/>
            </w:rPr>
            <w:fldChar w:fldCharType="end"/>
          </w:r>
        </w:sdtContent>
      </w:sdt>
      <w:bookmarkEnd w:id="8267"/>
    </w:p>
    <w:p w14:paraId="7E75DC76" w14:textId="77777777" w:rsidR="008412CC" w:rsidRPr="002B72E7" w:rsidRDefault="008412CC" w:rsidP="005E409E">
      <w:pPr>
        <w:pStyle w:val="payannameh"/>
        <w:tabs>
          <w:tab w:val="left" w:pos="0"/>
          <w:tab w:val="left" w:pos="7371"/>
        </w:tabs>
        <w:spacing w:line="240" w:lineRule="auto"/>
        <w:rPr>
          <w:rtl/>
        </w:rPr>
      </w:pPr>
    </w:p>
    <w:p w14:paraId="4C204248" w14:textId="77777777" w:rsidR="00893B87" w:rsidRDefault="008412CC" w:rsidP="00D444FD">
      <w:pPr>
        <w:pStyle w:val="a1"/>
        <w:bidi/>
        <w:rPr>
          <w:rtl/>
        </w:rPr>
      </w:pPr>
      <w:bookmarkStart w:id="8268" w:name="_Toc8546074"/>
      <w:bookmarkStart w:id="8269" w:name="_Toc8550744"/>
      <w:r w:rsidRPr="00893B87">
        <w:rPr>
          <w:rtl/>
        </w:rPr>
        <w:lastRenderedPageBreak/>
        <w:t>مخزن کاتد</w:t>
      </w:r>
      <w:bookmarkEnd w:id="8268"/>
      <w:bookmarkEnd w:id="8269"/>
    </w:p>
    <w:p w14:paraId="759AADE8" w14:textId="33B544E1" w:rsidR="008412CC" w:rsidRPr="00893B87" w:rsidRDefault="008412CC" w:rsidP="005E409E">
      <w:pPr>
        <w:pStyle w:val="payannameh"/>
        <w:tabs>
          <w:tab w:val="left" w:pos="7371"/>
        </w:tabs>
        <w:spacing w:line="240" w:lineRule="auto"/>
        <w:ind w:firstLine="567"/>
        <w:rPr>
          <w:b/>
          <w:bCs/>
          <w:rtl/>
        </w:rPr>
      </w:pPr>
      <w:r w:rsidRPr="002B72E7">
        <w:rPr>
          <w:rtl/>
        </w:rPr>
        <w:t xml:space="preserve">مخزن کاتد شامل الکترود کاتد و دریافت </w:t>
      </w:r>
      <w:r w:rsidR="000B0AD8" w:rsidRPr="002B72E7">
        <w:rPr>
          <w:rtl/>
        </w:rPr>
        <w:t>کننده‌ها</w:t>
      </w:r>
      <w:r w:rsidR="000B0AD8" w:rsidRPr="002B72E7">
        <w:rPr>
          <w:rFonts w:hint="cs"/>
          <w:rtl/>
        </w:rPr>
        <w:t>ی</w:t>
      </w:r>
      <w:r w:rsidRPr="002B72E7">
        <w:rPr>
          <w:rtl/>
        </w:rPr>
        <w:t xml:space="preserve"> الکترون هستند. </w:t>
      </w:r>
      <w:r w:rsidR="000B0AD8" w:rsidRPr="002B72E7">
        <w:rPr>
          <w:rtl/>
        </w:rPr>
        <w:t>معمولاً</w:t>
      </w:r>
      <w:r w:rsidRPr="002B72E7">
        <w:rPr>
          <w:rtl/>
        </w:rPr>
        <w:t xml:space="preserve"> الکترود کاتد را با پلاتین و یا منیزیم </w:t>
      </w:r>
      <w:r w:rsidR="000B0AD8" w:rsidRPr="002B72E7">
        <w:rPr>
          <w:rtl/>
        </w:rPr>
        <w:t>م</w:t>
      </w:r>
      <w:r w:rsidR="000B0AD8" w:rsidRPr="002B72E7">
        <w:rPr>
          <w:rFonts w:hint="cs"/>
          <w:rtl/>
        </w:rPr>
        <w:t>ی‌پوشانند</w:t>
      </w:r>
      <w:r w:rsidRPr="002B72E7">
        <w:rPr>
          <w:rtl/>
        </w:rPr>
        <w:t xml:space="preserve"> تا </w:t>
      </w:r>
      <w:r w:rsidR="000B0AD8" w:rsidRPr="002B72E7">
        <w:rPr>
          <w:rtl/>
        </w:rPr>
        <w:t>به‌عنوان</w:t>
      </w:r>
      <w:r w:rsidRPr="002B72E7">
        <w:rPr>
          <w:rtl/>
        </w:rPr>
        <w:t xml:space="preserve"> کاتالیست باعث افزایش درکاهش اکسیژن گردد.</w:t>
      </w:r>
    </w:p>
    <w:p w14:paraId="4A0E8D86" w14:textId="77777777" w:rsidR="008412CC" w:rsidRPr="002B72E7" w:rsidRDefault="008412CC" w:rsidP="005E409E">
      <w:pPr>
        <w:pStyle w:val="payannameh"/>
        <w:tabs>
          <w:tab w:val="left" w:pos="7371"/>
        </w:tabs>
        <w:spacing w:line="240" w:lineRule="auto"/>
        <w:rPr>
          <w:rtl/>
        </w:rPr>
      </w:pPr>
    </w:p>
    <w:p w14:paraId="2B582B6B" w14:textId="669EBB85" w:rsidR="008412CC" w:rsidRPr="00893B87" w:rsidRDefault="008412CC" w:rsidP="00D444FD">
      <w:pPr>
        <w:pStyle w:val="a1"/>
        <w:bidi/>
        <w:rPr>
          <w:rtl/>
        </w:rPr>
      </w:pPr>
      <w:bookmarkStart w:id="8270" w:name="_Toc8546075"/>
      <w:bookmarkStart w:id="8271" w:name="_Toc8550745"/>
      <w:r w:rsidRPr="00893B87">
        <w:rPr>
          <w:rtl/>
        </w:rPr>
        <w:t>غشای عبوردهنده پروتون</w:t>
      </w:r>
      <w:bookmarkEnd w:id="8270"/>
      <w:bookmarkEnd w:id="8271"/>
    </w:p>
    <w:p w14:paraId="70866443" w14:textId="3D09B1C5" w:rsidR="008412CC" w:rsidRPr="002B72E7" w:rsidRDefault="008412CC">
      <w:pPr>
        <w:pStyle w:val="payannameh"/>
        <w:tabs>
          <w:tab w:val="left" w:pos="7371"/>
        </w:tabs>
        <w:spacing w:line="240" w:lineRule="auto"/>
        <w:ind w:firstLine="567"/>
        <w:jc w:val="both"/>
        <w:rPr>
          <w:rtl/>
        </w:rPr>
        <w:pPrChange w:id="8272" w:author="Mohsen Jafarinejad" w:date="2019-05-08T16:14:00Z">
          <w:pPr>
            <w:pStyle w:val="payannameh"/>
            <w:tabs>
              <w:tab w:val="left" w:pos="7371"/>
            </w:tabs>
            <w:spacing w:line="240" w:lineRule="auto"/>
            <w:ind w:firstLine="567"/>
          </w:pPr>
        </w:pPrChange>
      </w:pPr>
      <w:r w:rsidRPr="002B72E7">
        <w:rPr>
          <w:rtl/>
        </w:rPr>
        <w:t xml:space="preserve">جنس غشا از </w:t>
      </w:r>
      <w:r w:rsidR="00F87B6C">
        <w:rPr>
          <w:rStyle w:val="FootnoteReference"/>
          <w:rtl/>
        </w:rPr>
        <w:footnoteReference w:id="10"/>
      </w:r>
      <w:r w:rsidRPr="002B72E7">
        <w:t>PEM</w:t>
      </w:r>
      <w:r w:rsidRPr="002B72E7">
        <w:rPr>
          <w:rtl/>
        </w:rPr>
        <w:t xml:space="preserve"> و یا </w:t>
      </w:r>
      <w:r w:rsidRPr="002B72E7">
        <w:t>CEM</w:t>
      </w:r>
      <w:r w:rsidR="00F87B6C">
        <w:rPr>
          <w:rStyle w:val="FootnoteReference"/>
        </w:rPr>
        <w:footnoteReference w:id="11"/>
      </w:r>
      <w:r w:rsidR="000B0AD8" w:rsidRPr="002B72E7">
        <w:rPr>
          <w:rtl/>
        </w:rPr>
        <w:t xml:space="preserve"> </w:t>
      </w:r>
      <w:r w:rsidRPr="002B72E7">
        <w:rPr>
          <w:rtl/>
        </w:rPr>
        <w:t xml:space="preserve">است که اجازه عبور پروتون از آند به کاتد را داده در حالیکه ازعبور الکترون و اکسیژن جلوگیری </w:t>
      </w:r>
      <w:r w:rsidR="000B0AD8" w:rsidRPr="002B72E7">
        <w:rPr>
          <w:rtl/>
        </w:rPr>
        <w:t>م</w:t>
      </w:r>
      <w:r w:rsidR="000B0AD8" w:rsidRPr="002B72E7">
        <w:rPr>
          <w:rFonts w:hint="cs"/>
          <w:rtl/>
        </w:rPr>
        <w:t>ی‌کند</w:t>
      </w:r>
      <w:r w:rsidRPr="002B72E7">
        <w:rPr>
          <w:rtl/>
        </w:rPr>
        <w:t xml:space="preserve">. اگر اکسیژن از کاتد به آند راه یابد مواد آلی بدون تولید الکتریسیته اکسید </w:t>
      </w:r>
      <w:r w:rsidR="000B0AD8" w:rsidRPr="002B72E7">
        <w:rPr>
          <w:rtl/>
        </w:rPr>
        <w:t>م</w:t>
      </w:r>
      <w:r w:rsidR="000B0AD8" w:rsidRPr="002B72E7">
        <w:rPr>
          <w:rFonts w:hint="cs"/>
          <w:rtl/>
        </w:rPr>
        <w:t>ی‌شوند</w:t>
      </w:r>
      <w:r w:rsidRPr="002B72E7">
        <w:rPr>
          <w:rtl/>
        </w:rPr>
        <w:t>.</w:t>
      </w:r>
    </w:p>
    <w:p w14:paraId="6EC1479D" w14:textId="107F600D" w:rsidR="008412CC" w:rsidRPr="002B72E7" w:rsidRDefault="000B0AD8">
      <w:pPr>
        <w:pStyle w:val="payannameh"/>
        <w:tabs>
          <w:tab w:val="left" w:pos="7371"/>
        </w:tabs>
        <w:spacing w:line="240" w:lineRule="auto"/>
        <w:ind w:firstLine="567"/>
        <w:jc w:val="both"/>
        <w:rPr>
          <w:rtl/>
        </w:rPr>
        <w:pPrChange w:id="8273" w:author="Mohsen Jafarinejad" w:date="2019-05-11T11:05:00Z">
          <w:pPr>
            <w:pStyle w:val="payannameh"/>
            <w:tabs>
              <w:tab w:val="left" w:pos="7371"/>
            </w:tabs>
            <w:spacing w:line="240" w:lineRule="auto"/>
            <w:ind w:firstLine="567"/>
          </w:pPr>
        </w:pPrChange>
      </w:pPr>
      <w:r w:rsidRPr="002B72E7">
        <w:rPr>
          <w:rtl/>
        </w:rPr>
        <w:t>م</w:t>
      </w:r>
      <w:r w:rsidRPr="002B72E7">
        <w:rPr>
          <w:rFonts w:hint="cs"/>
          <w:rtl/>
        </w:rPr>
        <w:t>ی‌توان</w:t>
      </w:r>
      <w:r w:rsidR="008412CC" w:rsidRPr="002B72E7">
        <w:t xml:space="preserve"> </w:t>
      </w:r>
      <w:r w:rsidR="008412CC" w:rsidRPr="002B72E7">
        <w:rPr>
          <w:rtl/>
        </w:rPr>
        <w:t>پیل</w:t>
      </w:r>
      <w:r w:rsidR="008412CC" w:rsidRPr="002B72E7">
        <w:t xml:space="preserve"> </w:t>
      </w:r>
      <w:r w:rsidR="008412CC" w:rsidRPr="002B72E7">
        <w:rPr>
          <w:rtl/>
        </w:rPr>
        <w:t>سوختی</w:t>
      </w:r>
      <w:r w:rsidR="008412CC" w:rsidRPr="002B72E7">
        <w:t xml:space="preserve"> </w:t>
      </w:r>
      <w:r w:rsidRPr="002B72E7">
        <w:rPr>
          <w:rtl/>
        </w:rPr>
        <w:t>م</w:t>
      </w:r>
      <w:r w:rsidRPr="002B72E7">
        <w:rPr>
          <w:rFonts w:hint="cs"/>
          <w:rtl/>
        </w:rPr>
        <w:t>یکروبی‌ای</w:t>
      </w:r>
      <w:r w:rsidR="008412CC" w:rsidRPr="002B72E7">
        <w:t xml:space="preserve"> </w:t>
      </w:r>
      <w:r w:rsidR="008412CC" w:rsidRPr="002B72E7">
        <w:rPr>
          <w:rtl/>
        </w:rPr>
        <w:t>طراحی</w:t>
      </w:r>
      <w:r w:rsidR="008412CC" w:rsidRPr="002B72E7">
        <w:t xml:space="preserve"> </w:t>
      </w:r>
      <w:r w:rsidR="008412CC" w:rsidRPr="002B72E7">
        <w:rPr>
          <w:rtl/>
        </w:rPr>
        <w:t>کرد</w:t>
      </w:r>
      <w:r w:rsidR="008412CC" w:rsidRPr="002B72E7">
        <w:t xml:space="preserve"> </w:t>
      </w:r>
      <w:r w:rsidR="008412CC" w:rsidRPr="002B72E7">
        <w:rPr>
          <w:rtl/>
        </w:rPr>
        <w:t>که</w:t>
      </w:r>
      <w:r w:rsidR="008412CC" w:rsidRPr="002B72E7">
        <w:t xml:space="preserve"> </w:t>
      </w:r>
      <w:r w:rsidR="008412CC" w:rsidRPr="002B72E7">
        <w:rPr>
          <w:rtl/>
        </w:rPr>
        <w:t>کاتد</w:t>
      </w:r>
      <w:r w:rsidR="008412CC" w:rsidRPr="002B72E7">
        <w:t xml:space="preserve"> </w:t>
      </w:r>
      <w:r w:rsidR="008412CC" w:rsidRPr="002B72E7">
        <w:rPr>
          <w:rtl/>
        </w:rPr>
        <w:t>آن</w:t>
      </w:r>
      <w:r w:rsidR="008412CC" w:rsidRPr="002B72E7">
        <w:t xml:space="preserve"> </w:t>
      </w:r>
      <w:r w:rsidR="008412CC" w:rsidRPr="002B72E7">
        <w:rPr>
          <w:rtl/>
        </w:rPr>
        <w:t>احتیاج</w:t>
      </w:r>
      <w:r w:rsidR="008412CC" w:rsidRPr="002B72E7">
        <w:t xml:space="preserve"> </w:t>
      </w:r>
      <w:r w:rsidR="008412CC" w:rsidRPr="002B72E7">
        <w:rPr>
          <w:rtl/>
        </w:rPr>
        <w:t>به</w:t>
      </w:r>
      <w:r w:rsidR="008412CC" w:rsidRPr="002B72E7">
        <w:t xml:space="preserve"> </w:t>
      </w:r>
      <w:r w:rsidR="008412CC" w:rsidRPr="002B72E7">
        <w:rPr>
          <w:rtl/>
        </w:rPr>
        <w:t>جا</w:t>
      </w:r>
      <w:del w:id="8274" w:author="Mohsen" w:date="2019-03-17T16:48:00Z">
        <w:r w:rsidR="008412CC" w:rsidRPr="002B72E7" w:rsidDel="006266AC">
          <w:rPr>
            <w:rtl/>
          </w:rPr>
          <w:delText>ي</w:delText>
        </w:r>
      </w:del>
      <w:ins w:id="8275" w:author="Mohsen" w:date="2019-03-17T16:48:00Z">
        <w:r w:rsidR="006266AC">
          <w:rPr>
            <w:rtl/>
          </w:rPr>
          <w:t>ی</w:t>
        </w:r>
      </w:ins>
      <w:r w:rsidR="008412CC" w:rsidRPr="002B72E7">
        <w:t xml:space="preserve"> </w:t>
      </w:r>
      <w:r w:rsidR="008412CC" w:rsidRPr="002B72E7">
        <w:rPr>
          <w:rtl/>
        </w:rPr>
        <w:t>گرفتن</w:t>
      </w:r>
      <w:r w:rsidR="008412CC" w:rsidRPr="002B72E7">
        <w:t xml:space="preserve"> </w:t>
      </w:r>
      <w:r w:rsidR="008412CC" w:rsidRPr="002B72E7">
        <w:rPr>
          <w:rtl/>
        </w:rPr>
        <w:t>در</w:t>
      </w:r>
      <w:r w:rsidR="008412CC" w:rsidRPr="002B72E7">
        <w:t xml:space="preserve"> </w:t>
      </w:r>
      <w:r w:rsidR="008412CC" w:rsidRPr="002B72E7">
        <w:rPr>
          <w:rtl/>
        </w:rPr>
        <w:t>آب</w:t>
      </w:r>
      <w:r w:rsidR="008412CC" w:rsidRPr="002B72E7">
        <w:t xml:space="preserve"> </w:t>
      </w:r>
      <w:r w:rsidR="008412CC" w:rsidRPr="002B72E7">
        <w:rPr>
          <w:rtl/>
        </w:rPr>
        <w:t>ندارد</w:t>
      </w:r>
      <w:r w:rsidR="008412CC" w:rsidRPr="002B72E7">
        <w:t>.</w:t>
      </w:r>
      <w:r w:rsidRPr="002B72E7">
        <w:rPr>
          <w:rtl/>
        </w:rPr>
        <w:t xml:space="preserve"> در</w:t>
      </w:r>
      <w:r w:rsidR="008412CC" w:rsidRPr="002B72E7">
        <w:t xml:space="preserve"> </w:t>
      </w:r>
      <w:r w:rsidRPr="002B72E7">
        <w:rPr>
          <w:rtl/>
        </w:rPr>
        <w:t>پ</w:t>
      </w:r>
      <w:r w:rsidRPr="002B72E7">
        <w:rPr>
          <w:rFonts w:hint="cs"/>
          <w:rtl/>
        </w:rPr>
        <w:t>یل‌های</w:t>
      </w:r>
      <w:r w:rsidR="008412CC" w:rsidRPr="002B72E7">
        <w:t xml:space="preserve"> </w:t>
      </w:r>
      <w:r w:rsidR="008412CC" w:rsidRPr="002B72E7">
        <w:rPr>
          <w:rtl/>
        </w:rPr>
        <w:t>سوختی</w:t>
      </w:r>
      <w:r w:rsidR="008412CC" w:rsidRPr="002B72E7">
        <w:t xml:space="preserve"> </w:t>
      </w:r>
      <w:r w:rsidR="008412CC" w:rsidRPr="002B72E7">
        <w:rPr>
          <w:rtl/>
        </w:rPr>
        <w:t>هیدروژنی کاتد</w:t>
      </w:r>
      <w:r w:rsidR="008412CC" w:rsidRPr="002B72E7">
        <w:t xml:space="preserve"> </w:t>
      </w:r>
      <w:r w:rsidRPr="002B72E7">
        <w:rPr>
          <w:rtl/>
        </w:rPr>
        <w:t>مستق</w:t>
      </w:r>
      <w:r w:rsidRPr="002B72E7">
        <w:rPr>
          <w:rFonts w:hint="cs"/>
          <w:rtl/>
        </w:rPr>
        <w:t>یماً</w:t>
      </w:r>
      <w:r w:rsidR="008412CC" w:rsidRPr="002B72E7">
        <w:rPr>
          <w:rtl/>
        </w:rPr>
        <w:t xml:space="preserve"> به</w:t>
      </w:r>
      <w:r w:rsidRPr="002B72E7">
        <w:rPr>
          <w:rtl/>
        </w:rPr>
        <w:t xml:space="preserve"> </w:t>
      </w:r>
      <w:r w:rsidR="008412CC" w:rsidRPr="002B72E7">
        <w:t>PEM</w:t>
      </w:r>
      <w:r w:rsidR="008412CC" w:rsidRPr="002B72E7">
        <w:rPr>
          <w:rtl/>
        </w:rPr>
        <w:t xml:space="preserve"> متصل</w:t>
      </w:r>
      <w:r w:rsidR="008412CC" w:rsidRPr="002B72E7">
        <w:t xml:space="preserve"> </w:t>
      </w:r>
      <w:r w:rsidR="008412CC" w:rsidRPr="002B72E7">
        <w:rPr>
          <w:rtl/>
        </w:rPr>
        <w:t>شده</w:t>
      </w:r>
      <w:r w:rsidR="008412CC" w:rsidRPr="002B72E7">
        <w:t xml:space="preserve"> </w:t>
      </w:r>
      <w:r w:rsidR="008412CC" w:rsidRPr="002B72E7">
        <w:rPr>
          <w:rtl/>
        </w:rPr>
        <w:t>است</w:t>
      </w:r>
      <w:r w:rsidR="008412CC" w:rsidRPr="002B72E7">
        <w:t>.</w:t>
      </w:r>
      <w:r w:rsidRPr="002B72E7">
        <w:rPr>
          <w:rtl/>
        </w:rPr>
        <w:t xml:space="preserve"> بنابرا</w:t>
      </w:r>
      <w:r w:rsidRPr="002B72E7">
        <w:rPr>
          <w:rFonts w:hint="cs"/>
          <w:rtl/>
        </w:rPr>
        <w:t>ین</w:t>
      </w:r>
      <w:r w:rsidR="008412CC" w:rsidRPr="002B72E7">
        <w:t xml:space="preserve"> </w:t>
      </w:r>
      <w:r w:rsidR="008412CC" w:rsidRPr="002B72E7">
        <w:rPr>
          <w:rtl/>
        </w:rPr>
        <w:t>اکسیژن</w:t>
      </w:r>
      <w:r w:rsidR="008412CC" w:rsidRPr="002B72E7">
        <w:t xml:space="preserve"> </w:t>
      </w:r>
      <w:r w:rsidR="008412CC" w:rsidRPr="002B72E7">
        <w:rPr>
          <w:rtl/>
        </w:rPr>
        <w:t>در</w:t>
      </w:r>
      <w:r w:rsidR="008412CC" w:rsidRPr="002B72E7">
        <w:t xml:space="preserve"> </w:t>
      </w:r>
      <w:r w:rsidR="008412CC" w:rsidRPr="002B72E7">
        <w:rPr>
          <w:rtl/>
        </w:rPr>
        <w:t>هوا</w:t>
      </w:r>
      <w:r w:rsidR="008412CC" w:rsidRPr="002B72E7">
        <w:t xml:space="preserve"> </w:t>
      </w:r>
      <w:r w:rsidRPr="002B72E7">
        <w:rPr>
          <w:rtl/>
        </w:rPr>
        <w:t>م</w:t>
      </w:r>
      <w:r w:rsidRPr="002B72E7">
        <w:rPr>
          <w:rFonts w:hint="cs"/>
          <w:rtl/>
        </w:rPr>
        <w:t>ی‌تواند</w:t>
      </w:r>
      <w:r w:rsidR="008412CC" w:rsidRPr="002B72E7">
        <w:t xml:space="preserve"> </w:t>
      </w:r>
      <w:r w:rsidRPr="002B72E7">
        <w:rPr>
          <w:rtl/>
        </w:rPr>
        <w:t>مستق</w:t>
      </w:r>
      <w:r w:rsidRPr="002B72E7">
        <w:rPr>
          <w:rFonts w:hint="cs"/>
          <w:rtl/>
        </w:rPr>
        <w:t>یماً</w:t>
      </w:r>
      <w:r w:rsidR="008412CC" w:rsidRPr="002B72E7">
        <w:t xml:space="preserve"> </w:t>
      </w:r>
      <w:r w:rsidR="008412CC" w:rsidRPr="002B72E7">
        <w:rPr>
          <w:rtl/>
        </w:rPr>
        <w:t>رو</w:t>
      </w:r>
      <w:del w:id="8276" w:author="Mohsen" w:date="2019-03-17T16:48:00Z">
        <w:r w:rsidR="008412CC" w:rsidRPr="002B72E7" w:rsidDel="006266AC">
          <w:rPr>
            <w:rtl/>
          </w:rPr>
          <w:delText>ي</w:delText>
        </w:r>
      </w:del>
      <w:ins w:id="8277" w:author="Mohsen" w:date="2019-03-17T16:48:00Z">
        <w:r w:rsidR="006266AC">
          <w:rPr>
            <w:rtl/>
          </w:rPr>
          <w:t>ی</w:t>
        </w:r>
      </w:ins>
      <w:r w:rsidR="008412CC" w:rsidRPr="002B72E7">
        <w:t xml:space="preserve"> </w:t>
      </w:r>
      <w:r w:rsidR="008412CC" w:rsidRPr="002B72E7">
        <w:rPr>
          <w:rtl/>
        </w:rPr>
        <w:t>الکترود</w:t>
      </w:r>
      <w:r w:rsidR="008412CC" w:rsidRPr="002B72E7">
        <w:t xml:space="preserve"> </w:t>
      </w:r>
      <w:r w:rsidR="008412CC" w:rsidRPr="002B72E7">
        <w:rPr>
          <w:rtl/>
        </w:rPr>
        <w:t>واکنش</w:t>
      </w:r>
      <w:r w:rsidR="008412CC" w:rsidRPr="002B72E7">
        <w:t xml:space="preserve"> </w:t>
      </w:r>
      <w:r w:rsidRPr="002B72E7">
        <w:rPr>
          <w:rtl/>
        </w:rPr>
        <w:t>دهد</w:t>
      </w:r>
      <w:del w:id="8278" w:author="Mohsen Jafarinejad" w:date="2019-05-11T11:05:00Z">
        <w:r w:rsidR="007D3C82" w:rsidDel="00545BBA">
          <w:rPr>
            <w:rFonts w:hint="cs"/>
            <w:rtl/>
          </w:rPr>
          <w:delText>.</w:delText>
        </w:r>
      </w:del>
      <w:sdt>
        <w:sdtPr>
          <w:rPr>
            <w:rFonts w:hint="cs"/>
            <w:rtl/>
          </w:rPr>
          <w:id w:val="-1972352590"/>
          <w:citation/>
        </w:sdtPr>
        <w:sdtEndPr/>
        <w:sdtContent>
          <w:r w:rsidR="007D3C82">
            <w:rPr>
              <w:rStyle w:val="tgc"/>
              <w:rtl/>
            </w:rPr>
            <w:fldChar w:fldCharType="begin"/>
          </w:r>
          <w:r w:rsidR="00EA6BD0">
            <w:rPr>
              <w:rStyle w:val="tgc"/>
            </w:rPr>
            <w:instrText xml:space="preserve">CITATION 5 \l 1065 </w:instrText>
          </w:r>
          <w:r w:rsidR="007D3C82">
            <w:rPr>
              <w:rStyle w:val="tgc"/>
              <w:rtl/>
            </w:rPr>
            <w:fldChar w:fldCharType="separate"/>
          </w:r>
          <w:r w:rsidR="00F81795">
            <w:rPr>
              <w:rStyle w:val="tgc"/>
              <w:noProof/>
              <w:rtl/>
            </w:rPr>
            <w:t xml:space="preserve"> </w:t>
          </w:r>
          <w:r w:rsidR="00F81795">
            <w:rPr>
              <w:noProof/>
            </w:rPr>
            <w:t>[7]</w:t>
          </w:r>
          <w:r w:rsidR="007D3C82">
            <w:rPr>
              <w:rStyle w:val="tgc"/>
              <w:rtl/>
            </w:rPr>
            <w:fldChar w:fldCharType="end"/>
          </w:r>
        </w:sdtContent>
      </w:sdt>
      <w:ins w:id="8279" w:author="Mohsen Jafarinejad" w:date="2019-05-11T11:05:00Z">
        <w:r w:rsidR="00545BBA">
          <w:rPr>
            <w:rFonts w:hint="cs"/>
            <w:rtl/>
          </w:rPr>
          <w:t>.</w:t>
        </w:r>
      </w:ins>
      <w:r w:rsidR="00F87B6C">
        <w:rPr>
          <w:rFonts w:hint="cs"/>
          <w:rtl/>
        </w:rPr>
        <w:t xml:space="preserve"> </w:t>
      </w:r>
      <w:r w:rsidR="008412CC" w:rsidRPr="002B72E7">
        <w:rPr>
          <w:rtl/>
        </w:rPr>
        <w:t>این</w:t>
      </w:r>
      <w:r w:rsidR="008412CC" w:rsidRPr="002B72E7">
        <w:t xml:space="preserve"> </w:t>
      </w:r>
      <w:r w:rsidR="008412CC" w:rsidRPr="002B72E7">
        <w:rPr>
          <w:rtl/>
        </w:rPr>
        <w:t>تکنیک</w:t>
      </w:r>
      <w:r w:rsidR="008412CC" w:rsidRPr="002B72E7">
        <w:t xml:space="preserve"> </w:t>
      </w:r>
      <w:r w:rsidR="008412CC" w:rsidRPr="002B72E7">
        <w:rPr>
          <w:rtl/>
        </w:rPr>
        <w:t>به</w:t>
      </w:r>
      <w:r w:rsidR="008412CC" w:rsidRPr="002B72E7">
        <w:t xml:space="preserve"> </w:t>
      </w:r>
      <w:r w:rsidR="008412CC" w:rsidRPr="002B72E7">
        <w:rPr>
          <w:rtl/>
        </w:rPr>
        <w:t>طور</w:t>
      </w:r>
      <w:r w:rsidR="008412CC" w:rsidRPr="002B72E7">
        <w:t xml:space="preserve"> </w:t>
      </w:r>
      <w:r w:rsidR="008412CC" w:rsidRPr="002B72E7">
        <w:rPr>
          <w:rtl/>
        </w:rPr>
        <w:t>موفقیت</w:t>
      </w:r>
      <w:r w:rsidR="008412CC" w:rsidRPr="002B72E7">
        <w:t xml:space="preserve"> </w:t>
      </w:r>
      <w:r w:rsidR="008412CC" w:rsidRPr="002B72E7">
        <w:rPr>
          <w:rtl/>
        </w:rPr>
        <w:t>آمیز</w:t>
      </w:r>
      <w:del w:id="8280" w:author="Mohsen" w:date="2019-03-17T16:48:00Z">
        <w:r w:rsidR="008412CC" w:rsidRPr="002B72E7" w:rsidDel="006266AC">
          <w:rPr>
            <w:rtl/>
          </w:rPr>
          <w:delText>ي</w:delText>
        </w:r>
      </w:del>
      <w:ins w:id="8281" w:author="Mohsen" w:date="2019-03-17T16:48:00Z">
        <w:r w:rsidR="006266AC">
          <w:rPr>
            <w:rtl/>
          </w:rPr>
          <w:t>ی</w:t>
        </w:r>
      </w:ins>
      <w:r w:rsidR="008412CC" w:rsidRPr="002B72E7">
        <w:t xml:space="preserve"> </w:t>
      </w:r>
      <w:r w:rsidR="008412CC" w:rsidRPr="002B72E7">
        <w:rPr>
          <w:rtl/>
        </w:rPr>
        <w:t>برا</w:t>
      </w:r>
      <w:del w:id="8282" w:author="Mohsen" w:date="2019-03-17T16:48:00Z">
        <w:r w:rsidR="008412CC" w:rsidRPr="002B72E7" w:rsidDel="006266AC">
          <w:rPr>
            <w:rtl/>
          </w:rPr>
          <w:delText>ي</w:delText>
        </w:r>
      </w:del>
      <w:ins w:id="8283" w:author="Mohsen" w:date="2019-03-17T16:48:00Z">
        <w:r w:rsidR="006266AC">
          <w:rPr>
            <w:rtl/>
          </w:rPr>
          <w:t>ی</w:t>
        </w:r>
      </w:ins>
      <w:r w:rsidR="008412CC" w:rsidRPr="002B72E7">
        <w:t xml:space="preserve"> </w:t>
      </w:r>
      <w:r w:rsidR="008412CC" w:rsidRPr="002B72E7">
        <w:rPr>
          <w:rtl/>
        </w:rPr>
        <w:t>تولید</w:t>
      </w:r>
      <w:r w:rsidR="008412CC" w:rsidRPr="002B72E7">
        <w:t xml:space="preserve"> </w:t>
      </w:r>
      <w:r w:rsidR="008412CC" w:rsidRPr="002B72E7">
        <w:rPr>
          <w:rtl/>
        </w:rPr>
        <w:t>الکتریسیته</w:t>
      </w:r>
      <w:r w:rsidR="008412CC" w:rsidRPr="002B72E7">
        <w:t xml:space="preserve"> </w:t>
      </w:r>
      <w:r w:rsidR="008412CC" w:rsidRPr="002B72E7">
        <w:rPr>
          <w:rtl/>
        </w:rPr>
        <w:t>در</w:t>
      </w:r>
      <w:r w:rsidR="008412CC" w:rsidRPr="002B72E7">
        <w:t xml:space="preserve"> </w:t>
      </w:r>
      <w:r w:rsidRPr="002B72E7">
        <w:rPr>
          <w:rtl/>
        </w:rPr>
        <w:t>پ</w:t>
      </w:r>
      <w:r w:rsidRPr="002B72E7">
        <w:rPr>
          <w:rFonts w:hint="cs"/>
          <w:rtl/>
        </w:rPr>
        <w:t>یل‌های</w:t>
      </w:r>
      <w:r w:rsidR="008412CC" w:rsidRPr="002B72E7">
        <w:t xml:space="preserve"> </w:t>
      </w:r>
      <w:r w:rsidR="008412CC" w:rsidRPr="002B72E7">
        <w:rPr>
          <w:rtl/>
        </w:rPr>
        <w:t>سوختی</w:t>
      </w:r>
      <w:r w:rsidR="008412CC" w:rsidRPr="002B72E7">
        <w:t xml:space="preserve"> </w:t>
      </w:r>
      <w:r w:rsidR="008412CC" w:rsidRPr="002B72E7">
        <w:rPr>
          <w:rtl/>
        </w:rPr>
        <w:t>تک</w:t>
      </w:r>
      <w:r w:rsidR="008412CC" w:rsidRPr="002B72E7">
        <w:t xml:space="preserve"> </w:t>
      </w:r>
      <w:r w:rsidR="008412CC" w:rsidRPr="002B72E7">
        <w:rPr>
          <w:rtl/>
        </w:rPr>
        <w:t>مخزنی</w:t>
      </w:r>
      <w:r w:rsidR="008412CC" w:rsidRPr="002B72E7">
        <w:t xml:space="preserve"> </w:t>
      </w:r>
      <w:r w:rsidR="008412CC" w:rsidRPr="002B72E7">
        <w:rPr>
          <w:rtl/>
        </w:rPr>
        <w:t>استفاده</w:t>
      </w:r>
      <w:r w:rsidR="008412CC" w:rsidRPr="002B72E7">
        <w:t xml:space="preserve"> </w:t>
      </w:r>
      <w:r w:rsidRPr="002B72E7">
        <w:rPr>
          <w:rtl/>
        </w:rPr>
        <w:t>م</w:t>
      </w:r>
      <w:r w:rsidRPr="002B72E7">
        <w:rPr>
          <w:rFonts w:hint="cs"/>
          <w:rtl/>
        </w:rPr>
        <w:t>ی‌شود</w:t>
      </w:r>
      <w:r w:rsidR="008412CC" w:rsidRPr="002B72E7">
        <w:rPr>
          <w:rtl/>
        </w:rPr>
        <w:t>.</w:t>
      </w:r>
    </w:p>
    <w:p w14:paraId="07E533D2" w14:textId="66656E13" w:rsidR="008412CC" w:rsidRDefault="008412CC" w:rsidP="005E409E">
      <w:pPr>
        <w:pStyle w:val="payannameh"/>
        <w:tabs>
          <w:tab w:val="left" w:pos="0"/>
          <w:tab w:val="left" w:pos="7371"/>
        </w:tabs>
        <w:spacing w:line="240" w:lineRule="auto"/>
        <w:rPr>
          <w:rtl/>
        </w:rPr>
      </w:pPr>
    </w:p>
    <w:p w14:paraId="5C3CCE6E" w14:textId="2EEE611B" w:rsidR="005254DB" w:rsidRPr="002B72E7" w:rsidRDefault="005254DB" w:rsidP="005E409E">
      <w:pPr>
        <w:pStyle w:val="payannameh"/>
        <w:tabs>
          <w:tab w:val="left" w:pos="0"/>
          <w:tab w:val="left" w:pos="7371"/>
        </w:tabs>
        <w:spacing w:line="240" w:lineRule="auto"/>
        <w:rPr>
          <w:rtl/>
        </w:rPr>
      </w:pPr>
    </w:p>
    <w:p w14:paraId="7F01B469" w14:textId="2DA6F4A0" w:rsidR="008412CC" w:rsidRPr="005254DB" w:rsidRDefault="008412CC" w:rsidP="00D444FD">
      <w:pPr>
        <w:pStyle w:val="a0"/>
        <w:bidi/>
        <w:rPr>
          <w:rtl/>
        </w:rPr>
      </w:pPr>
      <w:bookmarkStart w:id="8284" w:name="_Toc8546076"/>
      <w:bookmarkStart w:id="8285" w:name="_Toc8550746"/>
      <w:r w:rsidRPr="005254DB">
        <w:rPr>
          <w:rtl/>
        </w:rPr>
        <w:t>پیل سوختی دو مخزنی و یک مخزنی</w:t>
      </w:r>
      <w:bookmarkEnd w:id="8284"/>
      <w:bookmarkEnd w:id="8285"/>
    </w:p>
    <w:p w14:paraId="7F731807" w14:textId="0205B9A1" w:rsidR="008412CC" w:rsidRPr="002B72E7" w:rsidRDefault="00D60B36" w:rsidP="00D60B36">
      <w:pPr>
        <w:pStyle w:val="payannameh"/>
        <w:tabs>
          <w:tab w:val="left" w:pos="567"/>
          <w:tab w:val="left" w:pos="1395"/>
          <w:tab w:val="left" w:pos="7371"/>
        </w:tabs>
        <w:spacing w:line="240" w:lineRule="auto"/>
        <w:jc w:val="both"/>
        <w:rPr>
          <w:rtl/>
        </w:rPr>
      </w:pPr>
      <w:r>
        <w:rPr>
          <w:rtl/>
        </w:rPr>
        <w:tab/>
      </w:r>
      <w:r w:rsidR="000B0AD8" w:rsidRPr="002B72E7">
        <w:rPr>
          <w:rtl/>
        </w:rPr>
        <w:t>پ</w:t>
      </w:r>
      <w:r w:rsidR="000B0AD8" w:rsidRPr="002B72E7">
        <w:rPr>
          <w:rFonts w:hint="cs"/>
          <w:rtl/>
        </w:rPr>
        <w:t>یل‌های</w:t>
      </w:r>
      <w:r w:rsidR="008412CC" w:rsidRPr="002B72E7">
        <w:rPr>
          <w:rtl/>
        </w:rPr>
        <w:t xml:space="preserve"> سوختی در سمت کاتد دارای دو نوع تک و دو مخزنی هستند در نوع دو مخزنی یک مخزن جهت افزودن اکسیژن محلول به آب استفاده </w:t>
      </w:r>
      <w:r w:rsidR="000B0AD8" w:rsidRPr="002B72E7">
        <w:rPr>
          <w:rtl/>
        </w:rPr>
        <w:t>م</w:t>
      </w:r>
      <w:r w:rsidR="000B0AD8" w:rsidRPr="002B72E7">
        <w:rPr>
          <w:rFonts w:hint="cs"/>
          <w:rtl/>
        </w:rPr>
        <w:t>ی‌شود</w:t>
      </w:r>
      <w:r w:rsidR="008412CC" w:rsidRPr="002B72E7">
        <w:rPr>
          <w:rtl/>
        </w:rPr>
        <w:t xml:space="preserve"> در حالیکه در نوع یک مخزنی این اکسیژن از سطح باز مخزن وارد کاتد </w:t>
      </w:r>
      <w:r w:rsidR="000B0AD8" w:rsidRPr="002B72E7">
        <w:rPr>
          <w:rtl/>
        </w:rPr>
        <w:t>م</w:t>
      </w:r>
      <w:r w:rsidR="000B0AD8" w:rsidRPr="002B72E7">
        <w:rPr>
          <w:rFonts w:hint="cs"/>
          <w:rtl/>
        </w:rPr>
        <w:t>ی‌شود</w:t>
      </w:r>
      <w:r w:rsidR="008412CC" w:rsidRPr="002B72E7">
        <w:rPr>
          <w:rtl/>
        </w:rPr>
        <w:t xml:space="preserve">. </w:t>
      </w:r>
      <w:r w:rsidR="000B0AD8" w:rsidRPr="002B72E7">
        <w:rPr>
          <w:rtl/>
        </w:rPr>
        <w:t>پ</w:t>
      </w:r>
      <w:r w:rsidR="000B0AD8" w:rsidRPr="002B72E7">
        <w:rPr>
          <w:rFonts w:hint="cs"/>
          <w:rtl/>
        </w:rPr>
        <w:t>یل‌های</w:t>
      </w:r>
      <w:r w:rsidR="008412CC" w:rsidRPr="002B72E7">
        <w:rPr>
          <w:rtl/>
        </w:rPr>
        <w:t xml:space="preserve"> دو مخزنی </w:t>
      </w:r>
      <w:r w:rsidR="000B0AD8" w:rsidRPr="002B72E7">
        <w:rPr>
          <w:rtl/>
        </w:rPr>
        <w:t>غالباً</w:t>
      </w:r>
      <w:r w:rsidR="008412CC" w:rsidRPr="002B72E7">
        <w:rPr>
          <w:rtl/>
        </w:rPr>
        <w:t xml:space="preserve"> </w:t>
      </w:r>
      <w:r w:rsidR="000B0AD8" w:rsidRPr="002B72E7">
        <w:rPr>
          <w:rtl/>
        </w:rPr>
        <w:t>به‌صورت</w:t>
      </w:r>
      <w:r w:rsidR="008412CC" w:rsidRPr="002B72E7">
        <w:rPr>
          <w:rtl/>
        </w:rPr>
        <w:t xml:space="preserve"> ناپیوسته عمل کرده و از گلوکز یا استات استفاده </w:t>
      </w:r>
      <w:r w:rsidR="000B0AD8" w:rsidRPr="002B72E7">
        <w:rPr>
          <w:rtl/>
        </w:rPr>
        <w:t>م</w:t>
      </w:r>
      <w:r w:rsidR="000B0AD8" w:rsidRPr="002B72E7">
        <w:rPr>
          <w:rFonts w:hint="cs"/>
          <w:rtl/>
        </w:rPr>
        <w:t>ی‌کنند</w:t>
      </w:r>
      <w:r w:rsidR="008412CC" w:rsidRPr="002B72E7">
        <w:rPr>
          <w:rtl/>
        </w:rPr>
        <w:t xml:space="preserve"> ولی در نوع تک مخزنی اکس</w:t>
      </w:r>
      <w:del w:id="8286" w:author="Mohsen" w:date="2019-03-17T16:48:00Z">
        <w:r w:rsidR="008412CC" w:rsidRPr="002B72E7" w:rsidDel="006266AC">
          <w:rPr>
            <w:rtl/>
          </w:rPr>
          <w:delText>ي</w:delText>
        </w:r>
      </w:del>
      <w:ins w:id="8287" w:author="Mohsen" w:date="2019-03-17T16:48:00Z">
        <w:r w:rsidR="006266AC">
          <w:rPr>
            <w:rtl/>
          </w:rPr>
          <w:t>ی</w:t>
        </w:r>
      </w:ins>
      <w:r w:rsidR="008412CC" w:rsidRPr="002B72E7">
        <w:rPr>
          <w:rtl/>
        </w:rPr>
        <w:t xml:space="preserve">ژن </w:t>
      </w:r>
      <w:r w:rsidR="000B0AD8" w:rsidRPr="002B72E7">
        <w:rPr>
          <w:rtl/>
        </w:rPr>
        <w:t>به‌صورت</w:t>
      </w:r>
      <w:r w:rsidR="008412CC" w:rsidRPr="002B72E7">
        <w:rPr>
          <w:rtl/>
        </w:rPr>
        <w:t xml:space="preserve"> مخزن باز و آزاد از هوا وارد کاتد </w:t>
      </w:r>
      <w:r w:rsidR="000B0AD8" w:rsidRPr="002B72E7">
        <w:rPr>
          <w:rtl/>
        </w:rPr>
        <w:t>م</w:t>
      </w:r>
      <w:r w:rsidR="000B0AD8" w:rsidRPr="002B72E7">
        <w:rPr>
          <w:rFonts w:hint="cs"/>
          <w:rtl/>
        </w:rPr>
        <w:t>ی‌گردد</w:t>
      </w:r>
      <w:r w:rsidR="008412CC" w:rsidRPr="002B72E7">
        <w:rPr>
          <w:rtl/>
        </w:rPr>
        <w:t>.</w:t>
      </w:r>
    </w:p>
    <w:p w14:paraId="7D6DB65B" w14:textId="3744CF1A" w:rsidR="008412CC" w:rsidRDefault="008412CC" w:rsidP="005E409E">
      <w:pPr>
        <w:pStyle w:val="payannameh"/>
        <w:tabs>
          <w:tab w:val="left" w:pos="0"/>
          <w:tab w:val="left" w:pos="7371"/>
        </w:tabs>
        <w:spacing w:line="240" w:lineRule="auto"/>
        <w:rPr>
          <w:rtl/>
        </w:rPr>
      </w:pPr>
    </w:p>
    <w:p w14:paraId="65C9E312" w14:textId="77777777" w:rsidR="005254DB" w:rsidRPr="002B72E7" w:rsidRDefault="005254DB" w:rsidP="005E409E">
      <w:pPr>
        <w:pStyle w:val="payannameh"/>
        <w:tabs>
          <w:tab w:val="left" w:pos="0"/>
          <w:tab w:val="left" w:pos="7371"/>
        </w:tabs>
        <w:spacing w:line="240" w:lineRule="auto"/>
        <w:rPr>
          <w:rtl/>
        </w:rPr>
      </w:pPr>
    </w:p>
    <w:p w14:paraId="74F9BDF6" w14:textId="212DEC6F" w:rsidR="008412CC" w:rsidRPr="005254DB" w:rsidRDefault="000B0AD8" w:rsidP="00D444FD">
      <w:pPr>
        <w:pStyle w:val="a0"/>
        <w:bidi/>
      </w:pPr>
      <w:bookmarkStart w:id="8288" w:name="_Toc8546077"/>
      <w:bookmarkStart w:id="8289" w:name="_Toc8550747"/>
      <w:r w:rsidRPr="005254DB">
        <w:rPr>
          <w:rtl/>
        </w:rPr>
        <w:t>پ</w:t>
      </w:r>
      <w:r w:rsidRPr="005254DB">
        <w:rPr>
          <w:rFonts w:hint="cs"/>
          <w:rtl/>
        </w:rPr>
        <w:t>یل‌های</w:t>
      </w:r>
      <w:r w:rsidR="008412CC" w:rsidRPr="005254DB">
        <w:t xml:space="preserve"> </w:t>
      </w:r>
      <w:r w:rsidR="008412CC" w:rsidRPr="005254DB">
        <w:rPr>
          <w:rtl/>
        </w:rPr>
        <w:t>سوختی</w:t>
      </w:r>
      <w:r w:rsidR="008412CC" w:rsidRPr="005254DB">
        <w:t xml:space="preserve"> </w:t>
      </w:r>
      <w:r w:rsidR="008412CC" w:rsidRPr="005254DB">
        <w:rPr>
          <w:rtl/>
        </w:rPr>
        <w:t>میکروبی</w:t>
      </w:r>
      <w:r w:rsidR="008412CC" w:rsidRPr="005254DB">
        <w:t xml:space="preserve"> </w:t>
      </w:r>
      <w:r w:rsidR="008412CC" w:rsidRPr="005254DB">
        <w:rPr>
          <w:rtl/>
        </w:rPr>
        <w:t>بدون</w:t>
      </w:r>
      <w:r w:rsidR="008412CC" w:rsidRPr="005254DB">
        <w:t xml:space="preserve"> </w:t>
      </w:r>
      <w:r w:rsidR="008412CC" w:rsidRPr="005254DB">
        <w:rPr>
          <w:rtl/>
        </w:rPr>
        <w:t>غشاء</w:t>
      </w:r>
      <w:bookmarkEnd w:id="8288"/>
      <w:bookmarkEnd w:id="8289"/>
    </w:p>
    <w:p w14:paraId="2BF97EC7" w14:textId="70704538" w:rsidR="008412CC" w:rsidRPr="002B72E7" w:rsidRDefault="00D60B36">
      <w:pPr>
        <w:pStyle w:val="payannameh"/>
        <w:tabs>
          <w:tab w:val="left" w:pos="567"/>
          <w:tab w:val="left" w:pos="1395"/>
          <w:tab w:val="left" w:pos="7371"/>
        </w:tabs>
        <w:spacing w:line="240" w:lineRule="auto"/>
        <w:jc w:val="both"/>
        <w:pPrChange w:id="8290" w:author="Mohsen Jafarinejad" w:date="2019-05-11T11:14:00Z">
          <w:pPr>
            <w:pStyle w:val="payannameh"/>
            <w:tabs>
              <w:tab w:val="left" w:pos="567"/>
              <w:tab w:val="left" w:pos="1395"/>
              <w:tab w:val="left" w:pos="7371"/>
            </w:tabs>
            <w:spacing w:line="240" w:lineRule="auto"/>
          </w:pPr>
        </w:pPrChange>
      </w:pPr>
      <w:r>
        <w:rPr>
          <w:rtl/>
        </w:rPr>
        <w:tab/>
      </w:r>
      <w:del w:id="8291" w:author="Mohsen Jafarinejad" w:date="2019-05-11T11:14:00Z">
        <w:r w:rsidR="008412CC" w:rsidRPr="002B72E7" w:rsidDel="00684134">
          <w:rPr>
            <w:rtl/>
          </w:rPr>
          <w:delText>در</w:delText>
        </w:r>
        <w:r w:rsidR="008412CC" w:rsidRPr="002B72E7" w:rsidDel="00684134">
          <w:delText xml:space="preserve"> </w:delText>
        </w:r>
        <w:r w:rsidR="000B0AD8" w:rsidRPr="002B72E7" w:rsidDel="00684134">
          <w:rPr>
            <w:rtl/>
          </w:rPr>
          <w:delText>پ</w:delText>
        </w:r>
        <w:r w:rsidR="000B0AD8" w:rsidRPr="002B72E7" w:rsidDel="00684134">
          <w:rPr>
            <w:rFonts w:hint="cs"/>
            <w:rtl/>
          </w:rPr>
          <w:delText>یل‌های</w:delText>
        </w:r>
        <w:r w:rsidR="008412CC" w:rsidRPr="002B72E7" w:rsidDel="00684134">
          <w:delText xml:space="preserve"> </w:delText>
        </w:r>
        <w:r w:rsidR="008412CC" w:rsidRPr="002B72E7" w:rsidDel="00684134">
          <w:rPr>
            <w:rtl/>
          </w:rPr>
          <w:delText>سوختی</w:delText>
        </w:r>
        <w:r w:rsidR="008412CC" w:rsidRPr="002B72E7" w:rsidDel="00684134">
          <w:delText xml:space="preserve"> </w:delText>
        </w:r>
        <w:r w:rsidR="008412CC" w:rsidRPr="002B72E7" w:rsidDel="00684134">
          <w:rPr>
            <w:rtl/>
          </w:rPr>
          <w:delText>بدون</w:delText>
        </w:r>
        <w:r w:rsidR="008412CC" w:rsidRPr="002B72E7" w:rsidDel="00684134">
          <w:delText xml:space="preserve"> </w:delText>
        </w:r>
        <w:r w:rsidR="008412CC" w:rsidRPr="002B72E7" w:rsidDel="00684134">
          <w:rPr>
            <w:rtl/>
          </w:rPr>
          <w:delText>واسطه</w:delText>
        </w:r>
      </w:del>
      <w:del w:id="8292" w:author="Mohsen Jafarinejad" w:date="2019-05-11T11:12:00Z">
        <w:r w:rsidR="008412CC" w:rsidRPr="002B72E7" w:rsidDel="00684134">
          <w:rPr>
            <w:rtl/>
          </w:rPr>
          <w:delText>،</w:delText>
        </w:r>
      </w:del>
      <w:del w:id="8293" w:author="Mohsen Jafarinejad" w:date="2019-05-11T11:14:00Z">
        <w:r w:rsidR="000B0AD8" w:rsidRPr="002B72E7" w:rsidDel="00684134">
          <w:rPr>
            <w:rtl/>
          </w:rPr>
          <w:delText xml:space="preserve"> غشاء</w:delText>
        </w:r>
        <w:r w:rsidR="008412CC" w:rsidRPr="002B72E7" w:rsidDel="00684134">
          <w:delText xml:space="preserve"> </w:delText>
        </w:r>
        <w:r w:rsidR="008412CC" w:rsidRPr="002B72E7" w:rsidDel="00684134">
          <w:rPr>
            <w:rtl/>
          </w:rPr>
          <w:delText>همانند</w:delText>
        </w:r>
        <w:r w:rsidR="008412CC" w:rsidRPr="002B72E7" w:rsidDel="00684134">
          <w:delText xml:space="preserve"> </w:delText>
        </w:r>
        <w:r w:rsidR="008412CC" w:rsidRPr="002B72E7" w:rsidDel="00684134">
          <w:rPr>
            <w:rtl/>
          </w:rPr>
          <w:delText>دیگر</w:delText>
        </w:r>
        <w:r w:rsidR="008412CC" w:rsidRPr="002B72E7" w:rsidDel="00684134">
          <w:delText xml:space="preserve"> </w:delText>
        </w:r>
        <w:r w:rsidR="000B0AD8" w:rsidRPr="002B72E7" w:rsidDel="00684134">
          <w:rPr>
            <w:rtl/>
          </w:rPr>
          <w:delText>پ</w:delText>
        </w:r>
        <w:r w:rsidR="000B0AD8" w:rsidRPr="002B72E7" w:rsidDel="00684134">
          <w:rPr>
            <w:rFonts w:hint="cs"/>
            <w:rtl/>
          </w:rPr>
          <w:delText>یل‌های</w:delText>
        </w:r>
        <w:r w:rsidR="008412CC" w:rsidRPr="002B72E7" w:rsidDel="00684134">
          <w:delText xml:space="preserve"> </w:delText>
        </w:r>
        <w:r w:rsidR="008412CC" w:rsidRPr="002B72E7" w:rsidDel="00684134">
          <w:rPr>
            <w:rtl/>
          </w:rPr>
          <w:delText>سوختی</w:delText>
        </w:r>
        <w:r w:rsidR="008412CC" w:rsidRPr="002B72E7" w:rsidDel="00684134">
          <w:delText xml:space="preserve"> </w:delText>
        </w:r>
        <w:r w:rsidR="008412CC" w:rsidRPr="002B72E7" w:rsidDel="00684134">
          <w:rPr>
            <w:rtl/>
          </w:rPr>
          <w:delText>میکروبی،</w:delText>
        </w:r>
        <w:r w:rsidR="000B0AD8" w:rsidRPr="002B72E7" w:rsidDel="00684134">
          <w:rPr>
            <w:rtl/>
          </w:rPr>
          <w:delText xml:space="preserve"> آند</w:delText>
        </w:r>
        <w:r w:rsidR="008412CC" w:rsidRPr="002B72E7" w:rsidDel="00684134">
          <w:delText xml:space="preserve"> </w:delText>
        </w:r>
        <w:r w:rsidR="008412CC" w:rsidRPr="002B72E7" w:rsidDel="00684134">
          <w:rPr>
            <w:rtl/>
          </w:rPr>
          <w:delText>را</w:delText>
        </w:r>
        <w:r w:rsidR="008412CC" w:rsidRPr="002B72E7" w:rsidDel="00684134">
          <w:delText xml:space="preserve"> </w:delText>
        </w:r>
        <w:r w:rsidR="008412CC" w:rsidRPr="002B72E7" w:rsidDel="00684134">
          <w:rPr>
            <w:rtl/>
          </w:rPr>
          <w:delText>از</w:delText>
        </w:r>
        <w:r w:rsidR="008412CC" w:rsidRPr="002B72E7" w:rsidDel="00684134">
          <w:delText xml:space="preserve"> </w:delText>
        </w:r>
        <w:r w:rsidR="008412CC" w:rsidRPr="002B72E7" w:rsidDel="00684134">
          <w:rPr>
            <w:rtl/>
          </w:rPr>
          <w:delText>کاتد</w:delText>
        </w:r>
        <w:r w:rsidR="008412CC" w:rsidRPr="002B72E7" w:rsidDel="00684134">
          <w:delText xml:space="preserve"> </w:delText>
        </w:r>
        <w:r w:rsidR="008412CC" w:rsidRPr="002B72E7" w:rsidDel="00684134">
          <w:rPr>
            <w:rtl/>
          </w:rPr>
          <w:delText>جدا</w:delText>
        </w:r>
        <w:r w:rsidR="008412CC" w:rsidRPr="002B72E7" w:rsidDel="00684134">
          <w:delText xml:space="preserve"> </w:delText>
        </w:r>
        <w:r w:rsidR="000B0AD8" w:rsidRPr="002B72E7" w:rsidDel="00684134">
          <w:rPr>
            <w:rtl/>
          </w:rPr>
          <w:delText>م</w:delText>
        </w:r>
        <w:r w:rsidR="000B0AD8" w:rsidRPr="002B72E7" w:rsidDel="00684134">
          <w:rPr>
            <w:rFonts w:hint="cs"/>
            <w:rtl/>
          </w:rPr>
          <w:delText>ی‌کند</w:delText>
        </w:r>
        <w:r w:rsidR="008412CC" w:rsidRPr="002B72E7" w:rsidDel="00684134">
          <w:delText xml:space="preserve"> </w:delText>
        </w:r>
        <w:r w:rsidR="008412CC" w:rsidRPr="002B72E7" w:rsidDel="00684134">
          <w:rPr>
            <w:rtl/>
          </w:rPr>
          <w:delText>و</w:delText>
        </w:r>
        <w:r w:rsidR="008412CC" w:rsidRPr="002B72E7" w:rsidDel="00684134">
          <w:delText xml:space="preserve"> </w:delText>
        </w:r>
        <w:r w:rsidR="008412CC" w:rsidRPr="002B72E7" w:rsidDel="00684134">
          <w:rPr>
            <w:rtl/>
          </w:rPr>
          <w:delText>غشاء</w:delText>
        </w:r>
        <w:r w:rsidR="008412CC" w:rsidRPr="002B72E7" w:rsidDel="00684134">
          <w:delText xml:space="preserve"> </w:delText>
        </w:r>
        <w:r w:rsidR="008412CC" w:rsidRPr="002B72E7" w:rsidDel="00684134">
          <w:rPr>
            <w:rtl/>
          </w:rPr>
          <w:delText>همانند الکترولیتی</w:delText>
        </w:r>
        <w:r w:rsidR="008412CC" w:rsidRPr="002B72E7" w:rsidDel="00684134">
          <w:delText xml:space="preserve"> </w:delText>
        </w:r>
        <w:r w:rsidR="008412CC" w:rsidRPr="002B72E7" w:rsidDel="00684134">
          <w:rPr>
            <w:rtl/>
          </w:rPr>
          <w:delText>که</w:delText>
        </w:r>
        <w:r w:rsidR="008412CC" w:rsidRPr="002B72E7" w:rsidDel="00684134">
          <w:delText xml:space="preserve"> </w:delText>
        </w:r>
        <w:r w:rsidR="008412CC" w:rsidRPr="002B72E7" w:rsidDel="00684134">
          <w:rPr>
            <w:rtl/>
          </w:rPr>
          <w:delText>نقش</w:delText>
        </w:r>
      </w:del>
      <w:del w:id="8294" w:author="Mohsen Jafarinejad" w:date="2019-05-11T11:08:00Z">
        <w:r w:rsidR="008412CC" w:rsidRPr="002B72E7" w:rsidDel="00545BBA">
          <w:delText xml:space="preserve"> </w:delText>
        </w:r>
        <w:r w:rsidR="008412CC" w:rsidRPr="002B72E7" w:rsidDel="00545BBA">
          <w:rPr>
            <w:rtl/>
          </w:rPr>
          <w:delText>ك</w:delText>
        </w:r>
      </w:del>
      <w:ins w:id="8295" w:author="Mohsen" w:date="2019-03-17T16:48:00Z">
        <w:del w:id="8296" w:author="Mohsen Jafarinejad" w:date="2019-05-11T11:08:00Z">
          <w:r w:rsidR="006266AC" w:rsidDel="00545BBA">
            <w:rPr>
              <w:rtl/>
            </w:rPr>
            <w:delText>ک</w:delText>
          </w:r>
        </w:del>
      </w:ins>
      <w:del w:id="8297" w:author="Mohsen Jafarinejad" w:date="2019-05-11T11:08:00Z">
        <w:r w:rsidR="008412CC" w:rsidRPr="002B72E7" w:rsidDel="00545BBA">
          <w:delText xml:space="preserve"> </w:delText>
        </w:r>
        <w:r w:rsidR="008412CC" w:rsidRPr="002B72E7" w:rsidDel="00545BBA">
          <w:rPr>
            <w:rtl/>
          </w:rPr>
          <w:delText>عایق</w:delText>
        </w:r>
      </w:del>
      <w:del w:id="8298" w:author="Mohsen Jafarinejad" w:date="2019-05-11T11:14:00Z">
        <w:r w:rsidR="008412CC" w:rsidRPr="002B72E7" w:rsidDel="00684134">
          <w:delText xml:space="preserve"> </w:delText>
        </w:r>
        <w:r w:rsidR="008412CC" w:rsidRPr="002B72E7" w:rsidDel="00684134">
          <w:rPr>
            <w:rtl/>
          </w:rPr>
          <w:delText>یک</w:delText>
        </w:r>
        <w:r w:rsidR="008412CC" w:rsidRPr="002B72E7" w:rsidDel="00684134">
          <w:delText xml:space="preserve"> </w:delText>
        </w:r>
        <w:r w:rsidR="008412CC" w:rsidRPr="002B72E7" w:rsidDel="00684134">
          <w:rPr>
            <w:rtl/>
          </w:rPr>
          <w:delText>عایق</w:delText>
        </w:r>
        <w:r w:rsidR="008412CC" w:rsidRPr="002B72E7" w:rsidDel="00684134">
          <w:delText xml:space="preserve"> </w:delText>
        </w:r>
        <w:r w:rsidR="008412CC" w:rsidRPr="002B72E7" w:rsidDel="00684134">
          <w:rPr>
            <w:rtl/>
          </w:rPr>
          <w:delText>الکتریکی</w:delText>
        </w:r>
        <w:r w:rsidR="008412CC" w:rsidRPr="002B72E7" w:rsidDel="00684134">
          <w:delText xml:space="preserve"> </w:delText>
        </w:r>
        <w:r w:rsidR="008412CC" w:rsidRPr="002B72E7" w:rsidDel="00684134">
          <w:rPr>
            <w:rtl/>
          </w:rPr>
          <w:delText>را</w:delText>
        </w:r>
        <w:r w:rsidR="008412CC" w:rsidRPr="002B72E7" w:rsidDel="00684134">
          <w:delText xml:space="preserve"> </w:delText>
        </w:r>
        <w:r w:rsidR="008412CC" w:rsidRPr="002B72E7" w:rsidDel="00684134">
          <w:rPr>
            <w:rtl/>
          </w:rPr>
          <w:delText>بازي</w:delText>
        </w:r>
      </w:del>
      <w:ins w:id="8299" w:author="Mohsen" w:date="2019-03-17T16:48:00Z">
        <w:del w:id="8300" w:author="Mohsen Jafarinejad" w:date="2019-05-11T11:14:00Z">
          <w:r w:rsidR="006266AC" w:rsidDel="00684134">
            <w:rPr>
              <w:rtl/>
            </w:rPr>
            <w:delText>ی</w:delText>
          </w:r>
        </w:del>
      </w:ins>
      <w:del w:id="8301" w:author="Mohsen Jafarinejad" w:date="2019-05-11T11:14:00Z">
        <w:r w:rsidR="008412CC" w:rsidRPr="002B72E7" w:rsidDel="00684134">
          <w:delText xml:space="preserve"> </w:delText>
        </w:r>
        <w:r w:rsidR="000B0AD8" w:rsidRPr="002B72E7" w:rsidDel="00684134">
          <w:rPr>
            <w:rtl/>
          </w:rPr>
          <w:delText>م</w:delText>
        </w:r>
        <w:r w:rsidR="000B0AD8" w:rsidRPr="002B72E7" w:rsidDel="00684134">
          <w:rPr>
            <w:rFonts w:hint="cs"/>
            <w:rtl/>
          </w:rPr>
          <w:delText>ی‌کند</w:delText>
        </w:r>
      </w:del>
      <w:del w:id="8302" w:author="Mohsen Jafarinejad" w:date="2019-05-11T11:11:00Z">
        <w:r w:rsidR="008412CC" w:rsidRPr="002B72E7" w:rsidDel="00684134">
          <w:delText xml:space="preserve"> </w:delText>
        </w:r>
        <w:r w:rsidR="008412CC" w:rsidRPr="002B72E7" w:rsidDel="00684134">
          <w:rPr>
            <w:rtl/>
          </w:rPr>
          <w:delText>و</w:delText>
        </w:r>
        <w:r w:rsidR="008412CC" w:rsidRPr="002B72E7" w:rsidDel="00684134">
          <w:delText xml:space="preserve"> </w:delText>
        </w:r>
      </w:del>
      <w:del w:id="8303" w:author="Mohsen Jafarinejad" w:date="2019-05-11T11:14:00Z">
        <w:r w:rsidR="008412CC" w:rsidRPr="002B72E7" w:rsidDel="00684134">
          <w:rPr>
            <w:rtl/>
          </w:rPr>
          <w:delText>جازه</w:delText>
        </w:r>
        <w:r w:rsidR="008412CC" w:rsidRPr="002B72E7" w:rsidDel="00684134">
          <w:delText xml:space="preserve"> </w:delText>
        </w:r>
        <w:r w:rsidR="000B0AD8" w:rsidRPr="002B72E7" w:rsidDel="00684134">
          <w:rPr>
            <w:rtl/>
          </w:rPr>
          <w:delText>م</w:delText>
        </w:r>
        <w:r w:rsidR="000B0AD8" w:rsidRPr="002B72E7" w:rsidDel="00684134">
          <w:rPr>
            <w:rFonts w:hint="cs"/>
            <w:rtl/>
          </w:rPr>
          <w:delText>ی‌دهد</w:delText>
        </w:r>
        <w:r w:rsidR="008412CC" w:rsidRPr="002B72E7" w:rsidDel="00684134">
          <w:delText xml:space="preserve"> </w:delText>
        </w:r>
        <w:r w:rsidR="008412CC" w:rsidRPr="002B72E7" w:rsidDel="00684134">
          <w:rPr>
            <w:rtl/>
          </w:rPr>
          <w:delText>تا</w:delText>
        </w:r>
        <w:r w:rsidR="008412CC" w:rsidRPr="002B72E7" w:rsidDel="00684134">
          <w:delText xml:space="preserve"> </w:delText>
        </w:r>
        <w:r w:rsidR="008412CC" w:rsidRPr="002B72E7" w:rsidDel="00684134">
          <w:rPr>
            <w:rtl/>
          </w:rPr>
          <w:delText>پروتون</w:delText>
        </w:r>
        <w:r w:rsidR="008412CC" w:rsidRPr="002B72E7" w:rsidDel="00684134">
          <w:delText xml:space="preserve"> </w:delText>
        </w:r>
      </w:del>
      <w:del w:id="8304" w:author="Mohsen Jafarinejad" w:date="2019-05-11T11:11:00Z">
        <w:r w:rsidR="000B0AD8" w:rsidRPr="002B72E7" w:rsidDel="00684134">
          <w:rPr>
            <w:rtl/>
          </w:rPr>
          <w:delText>کاملاً</w:delText>
        </w:r>
        <w:r w:rsidR="008412CC" w:rsidRPr="002B72E7" w:rsidDel="00684134">
          <w:delText xml:space="preserve"> </w:delText>
        </w:r>
      </w:del>
      <w:del w:id="8305" w:author="Mohsen Jafarinejad" w:date="2019-05-11T11:14:00Z">
        <w:r w:rsidR="008412CC" w:rsidRPr="002B72E7" w:rsidDel="00684134">
          <w:rPr>
            <w:rtl/>
          </w:rPr>
          <w:delText>حرکت</w:delText>
        </w:r>
        <w:r w:rsidR="008412CC" w:rsidRPr="002B72E7" w:rsidDel="00684134">
          <w:delText xml:space="preserve"> </w:delText>
        </w:r>
        <w:r w:rsidR="008412CC" w:rsidRPr="002B72E7" w:rsidDel="00684134">
          <w:rPr>
            <w:rtl/>
          </w:rPr>
          <w:delText>کند</w:delText>
        </w:r>
        <w:r w:rsidR="008412CC" w:rsidRPr="002B72E7" w:rsidDel="00684134">
          <w:delText>.</w:delText>
        </w:r>
        <w:r w:rsidR="000B0AD8" w:rsidRPr="002B72E7" w:rsidDel="00684134">
          <w:rPr>
            <w:rtl/>
          </w:rPr>
          <w:delText xml:space="preserve"> هر</w:delText>
        </w:r>
        <w:r w:rsidR="008412CC" w:rsidRPr="002B72E7" w:rsidDel="00684134">
          <w:delText xml:space="preserve"> </w:delText>
        </w:r>
        <w:r w:rsidR="008412CC" w:rsidRPr="002B72E7" w:rsidDel="00684134">
          <w:rPr>
            <w:rtl/>
          </w:rPr>
          <w:delText>چند</w:delText>
        </w:r>
        <w:r w:rsidR="008412CC" w:rsidRPr="002B72E7" w:rsidDel="00684134">
          <w:delText xml:space="preserve"> </w:delText>
        </w:r>
      </w:del>
      <w:r w:rsidR="008412CC" w:rsidRPr="002B72E7">
        <w:rPr>
          <w:rtl/>
        </w:rPr>
        <w:t>استفاده</w:t>
      </w:r>
      <w:ins w:id="8306" w:author="Mohsen Jafarinejad" w:date="2019-05-11T11:13:00Z">
        <w:r w:rsidR="00684134">
          <w:rPr>
            <w:rFonts w:hint="cs"/>
            <w:rtl/>
          </w:rPr>
          <w:t xml:space="preserve"> از</w:t>
        </w:r>
      </w:ins>
      <w:r w:rsidR="008412CC" w:rsidRPr="002B72E7">
        <w:rPr>
          <w:rtl/>
        </w:rPr>
        <w:t xml:space="preserve"> غشا </w:t>
      </w:r>
      <w:r w:rsidR="000B0AD8" w:rsidRPr="002B72E7">
        <w:rPr>
          <w:rtl/>
        </w:rPr>
        <w:t>م</w:t>
      </w:r>
      <w:r w:rsidR="000B0AD8" w:rsidRPr="002B72E7">
        <w:rPr>
          <w:rFonts w:hint="cs"/>
          <w:rtl/>
        </w:rPr>
        <w:t>ی‌تواند</w:t>
      </w:r>
      <w:r w:rsidR="008412CC" w:rsidRPr="002B72E7">
        <w:rPr>
          <w:rtl/>
        </w:rPr>
        <w:t xml:space="preserve"> استفاده از پیل میکروبی</w:t>
      </w:r>
      <w:ins w:id="8307" w:author="Mohsen Jafarinejad" w:date="2019-05-11T11:14:00Z">
        <w:r w:rsidR="00684134">
          <w:rPr>
            <w:rFonts w:hint="cs"/>
            <w:rtl/>
          </w:rPr>
          <w:t xml:space="preserve"> را</w:t>
        </w:r>
      </w:ins>
      <w:r w:rsidR="008412CC" w:rsidRPr="002B72E7">
        <w:rPr>
          <w:rtl/>
        </w:rPr>
        <w:t xml:space="preserve"> برای تصفیه آب </w:t>
      </w:r>
      <w:del w:id="8308" w:author="Mohsen Jafarinejad" w:date="2019-05-11T11:14:00Z">
        <w:r w:rsidR="008412CC" w:rsidRPr="002B72E7" w:rsidDel="00684134">
          <w:rPr>
            <w:rtl/>
          </w:rPr>
          <w:delText xml:space="preserve">را </w:delText>
        </w:r>
      </w:del>
      <w:r w:rsidR="008412CC" w:rsidRPr="002B72E7">
        <w:rPr>
          <w:rtl/>
        </w:rPr>
        <w:t xml:space="preserve">محدود کند. </w:t>
      </w:r>
      <w:ins w:id="8309" w:author="Mohsen Jafarinejad" w:date="2019-05-11T11:13:00Z">
        <w:r w:rsidR="00684134">
          <w:rPr>
            <w:rFonts w:hint="cs"/>
            <w:rtl/>
          </w:rPr>
          <w:t xml:space="preserve">سرعت انتقال </w:t>
        </w:r>
      </w:ins>
      <w:r w:rsidR="008412CC" w:rsidRPr="002B72E7">
        <w:rPr>
          <w:rtl/>
        </w:rPr>
        <w:t>پروتون</w:t>
      </w:r>
      <w:ins w:id="8310" w:author="Mohsen Jafarinejad" w:date="2019-05-11T11:09:00Z">
        <w:r w:rsidR="00684134">
          <w:rPr>
            <w:rFonts w:hint="cs"/>
            <w:rtl/>
          </w:rPr>
          <w:t>‌هایی</w:t>
        </w:r>
      </w:ins>
      <w:r w:rsidR="008412CC" w:rsidRPr="002B72E7">
        <w:t xml:space="preserve"> </w:t>
      </w:r>
      <w:r w:rsidR="008412CC" w:rsidRPr="002B72E7">
        <w:rPr>
          <w:rtl/>
        </w:rPr>
        <w:t>که</w:t>
      </w:r>
      <w:r w:rsidR="008412CC" w:rsidRPr="002B72E7">
        <w:t xml:space="preserve"> </w:t>
      </w:r>
      <w:r w:rsidR="008412CC" w:rsidRPr="002B72E7">
        <w:rPr>
          <w:rtl/>
        </w:rPr>
        <w:t>از</w:t>
      </w:r>
      <w:r w:rsidR="008412CC" w:rsidRPr="002B72E7">
        <w:t xml:space="preserve"> </w:t>
      </w:r>
      <w:r w:rsidR="008412CC" w:rsidRPr="002B72E7">
        <w:rPr>
          <w:rtl/>
        </w:rPr>
        <w:t>طریق</w:t>
      </w:r>
      <w:r w:rsidR="008412CC" w:rsidRPr="002B72E7">
        <w:t xml:space="preserve"> </w:t>
      </w:r>
      <w:r w:rsidR="008412CC" w:rsidRPr="002B72E7">
        <w:rPr>
          <w:rtl/>
        </w:rPr>
        <w:t>غشاء</w:t>
      </w:r>
      <w:r w:rsidR="008412CC" w:rsidRPr="002B72E7">
        <w:t xml:space="preserve"> </w:t>
      </w:r>
      <w:r w:rsidR="008412CC" w:rsidRPr="002B72E7">
        <w:rPr>
          <w:rtl/>
        </w:rPr>
        <w:t>منتقل</w:t>
      </w:r>
      <w:ins w:id="8311" w:author="Mohsen Jafarinejad" w:date="2019-05-11T11:09:00Z">
        <w:r w:rsidR="00684134">
          <w:rPr>
            <w:rFonts w:hint="cs"/>
            <w:rtl/>
          </w:rPr>
          <w:t xml:space="preserve"> می‌شوند</w:t>
        </w:r>
      </w:ins>
      <w:r w:rsidR="008412CC" w:rsidRPr="002B72E7">
        <w:t xml:space="preserve"> </w:t>
      </w:r>
      <w:del w:id="8312" w:author="Mohsen Jafarinejad" w:date="2019-05-11T11:09:00Z">
        <w:r w:rsidR="000B0AD8" w:rsidRPr="002B72E7" w:rsidDel="00684134">
          <w:rPr>
            <w:rtl/>
          </w:rPr>
          <w:delText>م</w:delText>
        </w:r>
        <w:r w:rsidR="000B0AD8" w:rsidRPr="002B72E7" w:rsidDel="00684134">
          <w:rPr>
            <w:rFonts w:hint="cs"/>
            <w:rtl/>
          </w:rPr>
          <w:delText>ی‌شوند</w:delText>
        </w:r>
        <w:r w:rsidR="008412CC" w:rsidRPr="002B72E7" w:rsidDel="00684134">
          <w:delText xml:space="preserve"> </w:delText>
        </w:r>
        <w:r w:rsidR="008412CC" w:rsidRPr="002B72E7" w:rsidDel="00684134">
          <w:rPr>
            <w:rtl/>
          </w:rPr>
          <w:delText>می</w:delText>
        </w:r>
        <w:r w:rsidR="008412CC" w:rsidRPr="002B72E7" w:rsidDel="00684134">
          <w:delText xml:space="preserve"> MFC </w:delText>
        </w:r>
        <w:r w:rsidR="008412CC" w:rsidRPr="002B72E7" w:rsidDel="00684134">
          <w:rPr>
            <w:rtl/>
          </w:rPr>
          <w:delText>از</w:delText>
        </w:r>
        <w:r w:rsidR="008412CC" w:rsidRPr="002B72E7" w:rsidDel="00684134">
          <w:delText xml:space="preserve"> </w:delText>
        </w:r>
        <w:r w:rsidR="008412CC" w:rsidRPr="002B72E7" w:rsidDel="00684134">
          <w:rPr>
            <w:rtl/>
          </w:rPr>
          <w:delText>غشاء</w:delText>
        </w:r>
        <w:r w:rsidR="008412CC" w:rsidRPr="002B72E7" w:rsidDel="00684134">
          <w:delText xml:space="preserve"> </w:delText>
        </w:r>
        <w:r w:rsidR="000B0AD8" w:rsidRPr="002B72E7" w:rsidDel="00684134">
          <w:rPr>
            <w:rtl/>
          </w:rPr>
          <w:delText>م</w:delText>
        </w:r>
        <w:r w:rsidR="000B0AD8" w:rsidRPr="002B72E7" w:rsidDel="00684134">
          <w:rPr>
            <w:rFonts w:hint="cs"/>
            <w:rtl/>
          </w:rPr>
          <w:delText>ی‌تواند</w:delText>
        </w:r>
        <w:r w:rsidR="008412CC" w:rsidRPr="002B72E7" w:rsidDel="00684134">
          <w:delText xml:space="preserve"> </w:delText>
        </w:r>
        <w:r w:rsidR="008412CC" w:rsidRPr="002B72E7" w:rsidDel="00684134">
          <w:rPr>
            <w:rtl/>
          </w:rPr>
          <w:delText>استفاده</w:delText>
        </w:r>
        <w:r w:rsidR="008412CC" w:rsidRPr="002B72E7" w:rsidDel="00684134">
          <w:delText xml:space="preserve"> </w:delText>
        </w:r>
        <w:r w:rsidR="008412CC" w:rsidRPr="002B72E7" w:rsidDel="00684134">
          <w:rPr>
            <w:rtl/>
          </w:rPr>
          <w:delText>از</w:delText>
        </w:r>
      </w:del>
      <w:ins w:id="8313" w:author="Mohsen Jafarinejad" w:date="2019-05-11T11:09:00Z">
        <w:r w:rsidR="00684134">
          <w:rPr>
            <w:rFonts w:hint="cs"/>
            <w:rtl/>
          </w:rPr>
          <w:t>می</w:t>
        </w:r>
      </w:ins>
      <w:r w:rsidR="008412CC" w:rsidRPr="002B72E7">
        <w:rPr>
          <w:rtl/>
        </w:rPr>
        <w:t xml:space="preserve"> توانند</w:t>
      </w:r>
      <w:r w:rsidR="008412CC" w:rsidRPr="002B72E7">
        <w:t xml:space="preserve"> </w:t>
      </w:r>
      <w:r w:rsidR="008412CC" w:rsidRPr="002B72E7">
        <w:rPr>
          <w:rtl/>
        </w:rPr>
        <w:t>به</w:t>
      </w:r>
      <w:r w:rsidR="008412CC" w:rsidRPr="002B72E7">
        <w:t xml:space="preserve"> </w:t>
      </w:r>
      <w:r w:rsidR="008412CC" w:rsidRPr="002B72E7">
        <w:rPr>
          <w:rtl/>
        </w:rPr>
        <w:t>عنوان</w:t>
      </w:r>
      <w:r w:rsidR="008412CC" w:rsidRPr="002B72E7">
        <w:t xml:space="preserve"> </w:t>
      </w:r>
      <w:r w:rsidR="008412CC" w:rsidRPr="002B72E7">
        <w:rPr>
          <w:rtl/>
        </w:rPr>
        <w:t>یک</w:t>
      </w:r>
      <w:r w:rsidR="008412CC" w:rsidRPr="002B72E7">
        <w:t xml:space="preserve"> </w:t>
      </w:r>
      <w:r w:rsidR="008412CC" w:rsidRPr="002B72E7">
        <w:rPr>
          <w:rtl/>
        </w:rPr>
        <w:t>فاکتور</w:t>
      </w:r>
      <w:r w:rsidR="008412CC" w:rsidRPr="002B72E7">
        <w:t xml:space="preserve"> </w:t>
      </w:r>
      <w:r w:rsidR="008412CC" w:rsidRPr="002B72E7">
        <w:rPr>
          <w:rtl/>
        </w:rPr>
        <w:t>محدود</w:t>
      </w:r>
      <w:r w:rsidR="008412CC" w:rsidRPr="002B72E7">
        <w:t xml:space="preserve"> </w:t>
      </w:r>
      <w:ins w:id="8314" w:author="Mohsen" w:date="2019-03-17T16:48:00Z">
        <w:r w:rsidR="006266AC">
          <w:rPr>
            <w:rtl/>
          </w:rPr>
          <w:t>کننده</w:t>
        </w:r>
        <w:r w:rsidR="006266AC">
          <w:rPr>
            <w:rFonts w:ascii="Times New Roman" w:hAnsi="Times New Roman" w:cs="Times New Roman" w:hint="cs"/>
            <w:rtl/>
          </w:rPr>
          <w:t>ٔ</w:t>
        </w:r>
      </w:ins>
      <w:del w:id="8315" w:author="Mohsen" w:date="2019-03-17T16:48:00Z">
        <w:r w:rsidR="000B0AD8" w:rsidRPr="002B72E7" w:rsidDel="006266AC">
          <w:rPr>
            <w:rtl/>
          </w:rPr>
          <w:delText>کننده‌</w:delText>
        </w:r>
        <w:r w:rsidR="000B0AD8" w:rsidRPr="002B72E7" w:rsidDel="006266AC">
          <w:rPr>
            <w:rFonts w:hint="cs"/>
            <w:rtl/>
          </w:rPr>
          <w:delText>ی</w:delText>
        </w:r>
      </w:del>
      <w:r w:rsidR="008412CC" w:rsidRPr="002B72E7">
        <w:t xml:space="preserve"> </w:t>
      </w:r>
      <w:r w:rsidR="008412CC" w:rsidRPr="002B72E7">
        <w:rPr>
          <w:rtl/>
        </w:rPr>
        <w:t>سرعت</w:t>
      </w:r>
      <w:r w:rsidR="008412CC" w:rsidRPr="002B72E7">
        <w:t xml:space="preserve"> </w:t>
      </w:r>
      <w:r w:rsidR="008412CC" w:rsidRPr="002B72E7">
        <w:rPr>
          <w:rtl/>
        </w:rPr>
        <w:t>باشند</w:t>
      </w:r>
      <w:r w:rsidR="008412CC" w:rsidRPr="002B72E7">
        <w:t xml:space="preserve"> </w:t>
      </w:r>
      <w:r w:rsidR="008412CC" w:rsidRPr="002B72E7">
        <w:rPr>
          <w:rtl/>
        </w:rPr>
        <w:t>به</w:t>
      </w:r>
      <w:r w:rsidR="008412CC" w:rsidRPr="002B72E7">
        <w:t xml:space="preserve"> </w:t>
      </w:r>
      <w:r w:rsidR="008412CC" w:rsidRPr="002B72E7">
        <w:rPr>
          <w:rtl/>
        </w:rPr>
        <w:lastRenderedPageBreak/>
        <w:t>ویژه</w:t>
      </w:r>
      <w:r w:rsidR="008412CC" w:rsidRPr="002B72E7">
        <w:t xml:space="preserve"> </w:t>
      </w:r>
      <w:r w:rsidR="008412CC" w:rsidRPr="002B72E7">
        <w:rPr>
          <w:rtl/>
        </w:rPr>
        <w:t>همراه</w:t>
      </w:r>
      <w:r w:rsidR="008412CC" w:rsidRPr="002B72E7">
        <w:t xml:space="preserve"> </w:t>
      </w:r>
      <w:r w:rsidR="008412CC" w:rsidRPr="002B72E7">
        <w:rPr>
          <w:rtl/>
        </w:rPr>
        <w:t>با</w:t>
      </w:r>
      <w:r w:rsidR="008412CC" w:rsidRPr="002B72E7">
        <w:t xml:space="preserve"> </w:t>
      </w:r>
      <w:r w:rsidR="000B0AD8" w:rsidRPr="002B72E7">
        <w:rPr>
          <w:rtl/>
        </w:rPr>
        <w:t>رسوب‌ها</w:t>
      </w:r>
      <w:r w:rsidR="000B0AD8" w:rsidRPr="002B72E7">
        <w:rPr>
          <w:rFonts w:hint="cs"/>
          <w:rtl/>
        </w:rPr>
        <w:t>یی</w:t>
      </w:r>
      <w:r w:rsidR="008412CC" w:rsidRPr="002B72E7">
        <w:t xml:space="preserve"> </w:t>
      </w:r>
      <w:r w:rsidR="008412CC" w:rsidRPr="002B72E7">
        <w:rPr>
          <w:rtl/>
        </w:rPr>
        <w:t>که</w:t>
      </w:r>
      <w:r w:rsidR="008412CC" w:rsidRPr="002B72E7">
        <w:t xml:space="preserve"> </w:t>
      </w:r>
      <w:r w:rsidR="008412CC" w:rsidRPr="002B72E7">
        <w:rPr>
          <w:rtl/>
        </w:rPr>
        <w:t>به</w:t>
      </w:r>
      <w:r w:rsidR="008412CC" w:rsidRPr="002B72E7">
        <w:t xml:space="preserve"> </w:t>
      </w:r>
      <w:r w:rsidR="008412CC" w:rsidRPr="002B72E7">
        <w:rPr>
          <w:rtl/>
        </w:rPr>
        <w:t>علت</w:t>
      </w:r>
      <w:r w:rsidR="008412CC" w:rsidRPr="002B72E7">
        <w:t xml:space="preserve"> </w:t>
      </w:r>
      <w:r w:rsidR="008412CC" w:rsidRPr="002B72E7">
        <w:rPr>
          <w:rtl/>
        </w:rPr>
        <w:t>جامدات</w:t>
      </w:r>
      <w:r w:rsidR="008412CC" w:rsidRPr="002B72E7">
        <w:t xml:space="preserve"> </w:t>
      </w:r>
      <w:r w:rsidR="008412CC" w:rsidRPr="002B72E7">
        <w:rPr>
          <w:rtl/>
        </w:rPr>
        <w:t>معلق</w:t>
      </w:r>
      <w:r w:rsidR="008412CC" w:rsidRPr="002B72E7">
        <w:t xml:space="preserve"> </w:t>
      </w:r>
      <w:r w:rsidR="008412CC" w:rsidRPr="002B72E7">
        <w:rPr>
          <w:rtl/>
        </w:rPr>
        <w:t>و</w:t>
      </w:r>
      <w:r w:rsidR="008412CC" w:rsidRPr="002B72E7">
        <w:t xml:space="preserve"> </w:t>
      </w:r>
      <w:r w:rsidR="000B0AD8" w:rsidRPr="002B72E7">
        <w:rPr>
          <w:rtl/>
        </w:rPr>
        <w:t>آلا</w:t>
      </w:r>
      <w:r w:rsidR="000B0AD8" w:rsidRPr="002B72E7">
        <w:rPr>
          <w:rFonts w:hint="cs"/>
          <w:rtl/>
        </w:rPr>
        <w:t>ینده‌های</w:t>
      </w:r>
      <w:r w:rsidR="008412CC" w:rsidRPr="002B72E7">
        <w:t xml:space="preserve"> </w:t>
      </w:r>
      <w:r w:rsidR="008412CC" w:rsidRPr="002B72E7">
        <w:rPr>
          <w:rtl/>
        </w:rPr>
        <w:t>قابل</w:t>
      </w:r>
      <w:r w:rsidR="008412CC" w:rsidRPr="002B72E7">
        <w:t xml:space="preserve"> </w:t>
      </w:r>
      <w:r w:rsidR="008412CC" w:rsidRPr="002B72E7">
        <w:rPr>
          <w:rtl/>
        </w:rPr>
        <w:t>حل</w:t>
      </w:r>
      <w:r w:rsidR="008412CC" w:rsidRPr="002B72E7">
        <w:t xml:space="preserve"> </w:t>
      </w:r>
      <w:r w:rsidR="008412CC" w:rsidRPr="002B72E7">
        <w:rPr>
          <w:rtl/>
        </w:rPr>
        <w:t>در</w:t>
      </w:r>
      <w:r w:rsidR="008412CC" w:rsidRPr="002B72E7">
        <w:t xml:space="preserve"> </w:t>
      </w:r>
      <w:r w:rsidR="008412CC" w:rsidRPr="002B72E7">
        <w:rPr>
          <w:rtl/>
        </w:rPr>
        <w:t>مقیاس</w:t>
      </w:r>
      <w:r w:rsidR="008412CC" w:rsidRPr="002B72E7">
        <w:t xml:space="preserve"> </w:t>
      </w:r>
      <w:r w:rsidR="008412CC" w:rsidRPr="002B72E7">
        <w:rPr>
          <w:rtl/>
        </w:rPr>
        <w:t xml:space="preserve">بزرگ </w:t>
      </w:r>
      <w:ins w:id="8316" w:author="Mohsen" w:date="2019-03-17T16:48:00Z">
        <w:r w:rsidR="006266AC">
          <w:rPr>
            <w:rtl/>
          </w:rPr>
          <w:t>تصف</w:t>
        </w:r>
        <w:r w:rsidR="006266AC">
          <w:rPr>
            <w:rFonts w:hint="cs"/>
            <w:rtl/>
          </w:rPr>
          <w:t>ی</w:t>
        </w:r>
        <w:r w:rsidR="006266AC">
          <w:rPr>
            <w:rFonts w:hint="eastAsia"/>
            <w:rtl/>
          </w:rPr>
          <w:t>ه</w:t>
        </w:r>
        <w:r w:rsidR="006266AC">
          <w:rPr>
            <w:rFonts w:ascii="Times New Roman" w:hAnsi="Times New Roman" w:cs="Times New Roman" w:hint="cs"/>
            <w:rtl/>
          </w:rPr>
          <w:t>ٔ</w:t>
        </w:r>
      </w:ins>
      <w:del w:id="8317" w:author="Mohsen" w:date="2019-03-17T16:48:00Z">
        <w:r w:rsidR="000B0AD8" w:rsidRPr="002B72E7" w:rsidDel="006266AC">
          <w:rPr>
            <w:rtl/>
          </w:rPr>
          <w:delText>تصف</w:delText>
        </w:r>
        <w:r w:rsidR="000B0AD8" w:rsidRPr="002B72E7" w:rsidDel="006266AC">
          <w:rPr>
            <w:rFonts w:hint="cs"/>
            <w:rtl/>
          </w:rPr>
          <w:delText>یه‌ی</w:delText>
        </w:r>
      </w:del>
      <w:r w:rsidR="008412CC" w:rsidRPr="002B72E7">
        <w:t xml:space="preserve"> </w:t>
      </w:r>
      <w:r w:rsidR="008412CC" w:rsidRPr="002B72E7">
        <w:rPr>
          <w:rtl/>
        </w:rPr>
        <w:t>فاضلاب</w:t>
      </w:r>
      <w:r w:rsidR="008412CC" w:rsidRPr="002B72E7">
        <w:t xml:space="preserve"> </w:t>
      </w:r>
      <w:r w:rsidR="008412CC" w:rsidRPr="002B72E7">
        <w:rPr>
          <w:rtl/>
        </w:rPr>
        <w:t>ایجاد</w:t>
      </w:r>
      <w:r w:rsidR="008412CC" w:rsidRPr="002B72E7">
        <w:t xml:space="preserve"> </w:t>
      </w:r>
      <w:r w:rsidR="000B0AD8" w:rsidRPr="002B72E7">
        <w:rPr>
          <w:rtl/>
        </w:rPr>
        <w:t>م</w:t>
      </w:r>
      <w:r w:rsidR="000B0AD8" w:rsidRPr="002B72E7">
        <w:rPr>
          <w:rFonts w:hint="cs"/>
          <w:rtl/>
        </w:rPr>
        <w:t>ی‌شوند</w:t>
      </w:r>
      <w:r w:rsidR="008412CC" w:rsidRPr="002B72E7">
        <w:rPr>
          <w:rtl/>
        </w:rPr>
        <w:t xml:space="preserve">. </w:t>
      </w:r>
      <w:ins w:id="8318" w:author="Mohsen Jafarinejad" w:date="2019-05-11T11:13:00Z">
        <w:r w:rsidR="00684134">
          <w:rPr>
            <w:rFonts w:hint="cs"/>
            <w:rtl/>
          </w:rPr>
          <w:t xml:space="preserve">اما </w:t>
        </w:r>
      </w:ins>
      <w:r w:rsidR="008412CC" w:rsidRPr="002B72E7">
        <w:rPr>
          <w:rtl/>
        </w:rPr>
        <w:t xml:space="preserve">در </w:t>
      </w:r>
      <w:del w:id="8319" w:author="Mohsen Jafarinejad" w:date="2019-05-11T11:13:00Z">
        <w:r w:rsidR="008412CC" w:rsidRPr="002B72E7" w:rsidDel="00684134">
          <w:rPr>
            <w:rtl/>
          </w:rPr>
          <w:delText xml:space="preserve">این </w:delText>
        </w:r>
      </w:del>
      <w:r w:rsidR="000B0AD8" w:rsidRPr="002B72E7">
        <w:rPr>
          <w:rtl/>
        </w:rPr>
        <w:t>پ</w:t>
      </w:r>
      <w:r w:rsidR="000B0AD8" w:rsidRPr="002B72E7">
        <w:rPr>
          <w:rFonts w:hint="cs"/>
          <w:rtl/>
        </w:rPr>
        <w:t>یل‌ها</w:t>
      </w:r>
      <w:ins w:id="8320" w:author="Mohsen Jafarinejad" w:date="2019-05-11T11:14:00Z">
        <w:r w:rsidR="00684134">
          <w:rPr>
            <w:rFonts w:hint="cs"/>
            <w:rtl/>
          </w:rPr>
          <w:t xml:space="preserve">بدون غشاء </w:t>
        </w:r>
      </w:ins>
      <w:r w:rsidR="008412CC" w:rsidRPr="002B72E7">
        <w:rPr>
          <w:rtl/>
        </w:rPr>
        <w:t xml:space="preserve"> نفوذ زیاد اک</w:t>
      </w:r>
      <w:ins w:id="8321" w:author="Mohsen Jafarinejad" w:date="2019-05-11T11:12:00Z">
        <w:r w:rsidR="00684134">
          <w:rPr>
            <w:rFonts w:hint="cs"/>
            <w:rtl/>
          </w:rPr>
          <w:t>س</w:t>
        </w:r>
      </w:ins>
      <w:r w:rsidR="008412CC" w:rsidRPr="002B72E7">
        <w:rPr>
          <w:rtl/>
        </w:rPr>
        <w:t>یژن به آند باعث کاهش تولید الکتریسیته شده در نتیجه به مطالعات بیشتری در این زمینه نیاز است</w:t>
      </w:r>
      <w:del w:id="8322" w:author="Mohsen Jafarinejad" w:date="2019-05-11T11:10:00Z">
        <w:r w:rsidR="008412CC" w:rsidRPr="002B72E7" w:rsidDel="00684134">
          <w:rPr>
            <w:rtl/>
          </w:rPr>
          <w:delText>.</w:delText>
        </w:r>
      </w:del>
      <w:r w:rsidR="000B0AD8" w:rsidRPr="002B72E7">
        <w:t xml:space="preserve"> </w:t>
      </w:r>
      <w:sdt>
        <w:sdtPr>
          <w:rPr>
            <w:rtl/>
          </w:rPr>
          <w:id w:val="-1388187958"/>
          <w:citation/>
        </w:sdtPr>
        <w:sdtEndPr/>
        <w:sdtContent>
          <w:r w:rsidR="007D3C82">
            <w:rPr>
              <w:rStyle w:val="tgc"/>
              <w:rtl/>
            </w:rPr>
            <w:fldChar w:fldCharType="begin"/>
          </w:r>
          <w:r w:rsidR="00EA6BD0">
            <w:rPr>
              <w:rStyle w:val="tgc"/>
            </w:rPr>
            <w:instrText xml:space="preserve">CITATION 3 \l 1065 </w:instrText>
          </w:r>
          <w:r w:rsidR="007D3C82">
            <w:rPr>
              <w:rStyle w:val="tgc"/>
              <w:rtl/>
            </w:rPr>
            <w:fldChar w:fldCharType="separate"/>
          </w:r>
          <w:r w:rsidR="00F81795">
            <w:rPr>
              <w:noProof/>
            </w:rPr>
            <w:t>[5]</w:t>
          </w:r>
          <w:r w:rsidR="007D3C82">
            <w:rPr>
              <w:rStyle w:val="tgc"/>
              <w:rtl/>
            </w:rPr>
            <w:fldChar w:fldCharType="end"/>
          </w:r>
        </w:sdtContent>
      </w:sdt>
      <w:ins w:id="8323" w:author="Mohsen Jafarinejad" w:date="2019-05-11T11:10:00Z">
        <w:r w:rsidR="00684134">
          <w:rPr>
            <w:rFonts w:hint="cs"/>
            <w:rtl/>
          </w:rPr>
          <w:t>.</w:t>
        </w:r>
      </w:ins>
    </w:p>
    <w:p w14:paraId="1D816E3D" w14:textId="77777777" w:rsidR="008412CC" w:rsidRPr="002B72E7" w:rsidRDefault="008412CC" w:rsidP="005E409E">
      <w:pPr>
        <w:pStyle w:val="payannameh"/>
        <w:tabs>
          <w:tab w:val="left" w:pos="7371"/>
        </w:tabs>
        <w:spacing w:line="240" w:lineRule="auto"/>
      </w:pPr>
    </w:p>
    <w:p w14:paraId="096EDAC1" w14:textId="77777777" w:rsidR="008412CC" w:rsidRPr="002B72E7" w:rsidRDefault="008412CC" w:rsidP="005E409E">
      <w:pPr>
        <w:pStyle w:val="payannameh"/>
        <w:tabs>
          <w:tab w:val="left" w:pos="7371"/>
        </w:tabs>
        <w:spacing w:line="240" w:lineRule="auto"/>
      </w:pPr>
    </w:p>
    <w:p w14:paraId="77DB9AFE" w14:textId="77777777" w:rsidR="005254DB" w:rsidRDefault="005254DB" w:rsidP="005E409E">
      <w:pPr>
        <w:pStyle w:val="payannameh"/>
        <w:tabs>
          <w:tab w:val="left" w:pos="7371"/>
        </w:tabs>
        <w:spacing w:line="240" w:lineRule="auto"/>
        <w:rPr>
          <w:b/>
          <w:bCs/>
          <w:rtl/>
        </w:rPr>
      </w:pPr>
    </w:p>
    <w:p w14:paraId="2ACFB1D6" w14:textId="6D0F6975" w:rsidR="005254DB" w:rsidDel="00A128D3" w:rsidRDefault="005254DB" w:rsidP="005E409E">
      <w:pPr>
        <w:pStyle w:val="payannameh"/>
        <w:tabs>
          <w:tab w:val="left" w:pos="7371"/>
        </w:tabs>
        <w:spacing w:line="240" w:lineRule="auto"/>
        <w:rPr>
          <w:del w:id="8324" w:author="Mohsen" w:date="2019-03-17T17:11:00Z"/>
          <w:b/>
          <w:bCs/>
          <w:rtl/>
        </w:rPr>
      </w:pPr>
      <w:bookmarkStart w:id="8325" w:name="_Toc8546078"/>
      <w:bookmarkStart w:id="8326" w:name="_Toc8550487"/>
      <w:bookmarkStart w:id="8327" w:name="_Toc8550748"/>
      <w:bookmarkEnd w:id="8325"/>
      <w:bookmarkEnd w:id="8326"/>
      <w:bookmarkEnd w:id="8327"/>
    </w:p>
    <w:p w14:paraId="553DE880" w14:textId="4412A9C8" w:rsidR="005254DB" w:rsidRDefault="008412CC" w:rsidP="00D444FD">
      <w:pPr>
        <w:pStyle w:val="a0"/>
        <w:bidi/>
        <w:rPr>
          <w:rtl/>
        </w:rPr>
      </w:pPr>
      <w:bookmarkStart w:id="8328" w:name="_Toc8546079"/>
      <w:bookmarkStart w:id="8329" w:name="_Toc8550749"/>
      <w:r w:rsidRPr="005254DB">
        <w:rPr>
          <w:rtl/>
        </w:rPr>
        <w:t>میکرواورگانیسم</w:t>
      </w:r>
      <w:r w:rsidR="00F55133">
        <w:rPr>
          <w:rStyle w:val="FootnoteReference"/>
          <w:b w:val="0"/>
          <w:bCs w:val="0"/>
          <w:rtl/>
        </w:rPr>
        <w:footnoteReference w:id="12"/>
      </w:r>
      <w:r w:rsidRPr="005254DB">
        <w:rPr>
          <w:rtl/>
        </w:rPr>
        <w:t xml:space="preserve"> ها در پیل سوختی میکروبی</w:t>
      </w:r>
      <w:bookmarkEnd w:id="8328"/>
      <w:bookmarkEnd w:id="8329"/>
    </w:p>
    <w:p w14:paraId="78826B44" w14:textId="22E26FAA" w:rsidR="008412CC" w:rsidRPr="002B72E7" w:rsidRDefault="007A0178" w:rsidP="007A0178">
      <w:pPr>
        <w:pStyle w:val="payannameh"/>
        <w:tabs>
          <w:tab w:val="left" w:pos="567"/>
          <w:tab w:val="left" w:pos="7371"/>
        </w:tabs>
        <w:spacing w:line="240" w:lineRule="auto"/>
        <w:jc w:val="both"/>
        <w:rPr>
          <w:rtl/>
        </w:rPr>
      </w:pPr>
      <w:r>
        <w:rPr>
          <w:rtl/>
        </w:rPr>
        <w:tab/>
      </w:r>
      <w:r w:rsidR="008412CC" w:rsidRPr="002B72E7">
        <w:rPr>
          <w:rtl/>
        </w:rPr>
        <w:t>در فورم ابتدایی یک پیل سوختی میکروبی وسیله ایست که با بکار</w:t>
      </w:r>
      <w:del w:id="8330" w:author="Mohsen Jafarinejad" w:date="2019-05-11T11:16:00Z">
        <w:r w:rsidR="008412CC" w:rsidRPr="002B72E7" w:rsidDel="0065042B">
          <w:rPr>
            <w:rtl/>
          </w:rPr>
          <w:delText xml:space="preserve"> </w:delText>
        </w:r>
      </w:del>
      <w:r w:rsidR="008412CC" w:rsidRPr="002B72E7">
        <w:rPr>
          <w:rtl/>
        </w:rPr>
        <w:t xml:space="preserve">گیری </w:t>
      </w:r>
      <w:r w:rsidR="000B0AD8" w:rsidRPr="002B72E7">
        <w:rPr>
          <w:rtl/>
        </w:rPr>
        <w:t>م</w:t>
      </w:r>
      <w:r w:rsidR="000B0AD8" w:rsidRPr="002B72E7">
        <w:rPr>
          <w:rFonts w:hint="cs"/>
          <w:rtl/>
        </w:rPr>
        <w:t>یکرواورگانیزم‌ها</w:t>
      </w:r>
      <w:r w:rsidR="008412CC" w:rsidRPr="002B72E7">
        <w:rPr>
          <w:rtl/>
        </w:rPr>
        <w:t xml:space="preserve"> به تولید جریان الکتریکی با استفاده از اکسیداسیون مواد آلی </w:t>
      </w:r>
      <w:r w:rsidR="000B0AD8" w:rsidRPr="002B72E7">
        <w:rPr>
          <w:rtl/>
        </w:rPr>
        <w:t>م</w:t>
      </w:r>
      <w:r w:rsidR="000B0AD8" w:rsidRPr="002B72E7">
        <w:rPr>
          <w:rFonts w:hint="cs"/>
          <w:rtl/>
        </w:rPr>
        <w:t>ی‌پردازد</w:t>
      </w:r>
      <w:r w:rsidR="008412CC" w:rsidRPr="002B72E7">
        <w:rPr>
          <w:rtl/>
        </w:rPr>
        <w:t>.</w:t>
      </w:r>
    </w:p>
    <w:p w14:paraId="3E59FF59" w14:textId="42301842" w:rsidR="008412CC" w:rsidRPr="002B72E7" w:rsidRDefault="00D00E55" w:rsidP="001A60F1">
      <w:pPr>
        <w:pStyle w:val="payannameh"/>
        <w:tabs>
          <w:tab w:val="left" w:pos="567"/>
          <w:tab w:val="left" w:pos="1395"/>
          <w:tab w:val="left" w:pos="7371"/>
        </w:tabs>
        <w:spacing w:line="240" w:lineRule="auto"/>
        <w:jc w:val="both"/>
        <w:rPr>
          <w:rtl/>
        </w:rPr>
      </w:pPr>
      <w:r>
        <w:rPr>
          <w:rtl/>
        </w:rPr>
        <w:tab/>
      </w:r>
      <w:r w:rsidR="008412CC" w:rsidRPr="002B72E7">
        <w:rPr>
          <w:rtl/>
        </w:rPr>
        <w:t xml:space="preserve">در پیل سوختی </w:t>
      </w:r>
      <w:r w:rsidR="000B0AD8" w:rsidRPr="002B72E7">
        <w:rPr>
          <w:rtl/>
        </w:rPr>
        <w:t>م</w:t>
      </w:r>
      <w:r w:rsidR="000B0AD8" w:rsidRPr="002B72E7">
        <w:rPr>
          <w:rFonts w:hint="cs"/>
          <w:rtl/>
        </w:rPr>
        <w:t>یکرواورگانیزم‌ها</w:t>
      </w:r>
      <w:r w:rsidR="008412CC" w:rsidRPr="002B72E7">
        <w:rPr>
          <w:rtl/>
        </w:rPr>
        <w:t xml:space="preserve"> با متابولیزه</w:t>
      </w:r>
      <w:del w:id="8331" w:author="Mohsen Jafarinejad" w:date="2019-05-11T11:16:00Z">
        <w:r w:rsidR="008412CC" w:rsidRPr="002B72E7" w:rsidDel="0065042B">
          <w:rPr>
            <w:rtl/>
          </w:rPr>
          <w:delText xml:space="preserve"> </w:delText>
        </w:r>
      </w:del>
      <w:ins w:id="8332" w:author="Mohsen Jafarinejad" w:date="2019-05-11T11:16:00Z">
        <w:r w:rsidR="0065042B">
          <w:rPr>
            <w:rFonts w:hint="cs"/>
            <w:rtl/>
          </w:rPr>
          <w:t>‌</w:t>
        </w:r>
      </w:ins>
      <w:r w:rsidR="008412CC" w:rsidRPr="002B72E7">
        <w:rPr>
          <w:rtl/>
        </w:rPr>
        <w:t xml:space="preserve">کردن </w:t>
      </w:r>
      <w:del w:id="8333" w:author="Mohsen Jafarinejad" w:date="2019-05-11T11:16:00Z">
        <w:r w:rsidR="000B0AD8" w:rsidRPr="002B72E7" w:rsidDel="0065042B">
          <w:rPr>
            <w:rtl/>
          </w:rPr>
          <w:delText>بسترها</w:delText>
        </w:r>
        <w:r w:rsidR="000B0AD8" w:rsidRPr="002B72E7" w:rsidDel="0065042B">
          <w:rPr>
            <w:rFonts w:hint="cs"/>
            <w:rtl/>
          </w:rPr>
          <w:delText>ی</w:delText>
        </w:r>
        <w:r w:rsidR="008412CC" w:rsidRPr="002B72E7" w:rsidDel="0065042B">
          <w:rPr>
            <w:rtl/>
          </w:rPr>
          <w:delText xml:space="preserve"> </w:delText>
        </w:r>
      </w:del>
      <w:ins w:id="8334" w:author="Mohsen Jafarinejad" w:date="2019-05-11T11:16:00Z">
        <w:r w:rsidR="0065042B">
          <w:rPr>
            <w:rFonts w:hint="cs"/>
            <w:rtl/>
          </w:rPr>
          <w:t>مواد</w:t>
        </w:r>
        <w:r w:rsidR="0065042B" w:rsidRPr="002B72E7">
          <w:rPr>
            <w:rtl/>
          </w:rPr>
          <w:t xml:space="preserve"> </w:t>
        </w:r>
      </w:ins>
      <w:r w:rsidR="008412CC" w:rsidRPr="002B72E7">
        <w:rPr>
          <w:rtl/>
        </w:rPr>
        <w:t xml:space="preserve">آلی به صدور الکترون به صفحات </w:t>
      </w:r>
      <w:r w:rsidR="000B0AD8" w:rsidRPr="002B72E7">
        <w:rPr>
          <w:rtl/>
        </w:rPr>
        <w:t>الکترودها</w:t>
      </w:r>
      <w:r w:rsidR="000B0AD8" w:rsidRPr="002B72E7">
        <w:rPr>
          <w:rFonts w:hint="cs"/>
          <w:rtl/>
        </w:rPr>
        <w:t>ی</w:t>
      </w:r>
      <w:r w:rsidR="008412CC" w:rsidRPr="002B72E7">
        <w:rPr>
          <w:rtl/>
        </w:rPr>
        <w:t xml:space="preserve"> خارجی </w:t>
      </w:r>
      <w:r w:rsidR="000B0AD8" w:rsidRPr="002B72E7">
        <w:rPr>
          <w:rtl/>
        </w:rPr>
        <w:t>م</w:t>
      </w:r>
      <w:r w:rsidR="000B0AD8" w:rsidRPr="002B72E7">
        <w:rPr>
          <w:rFonts w:hint="cs"/>
          <w:rtl/>
        </w:rPr>
        <w:t>ی‌پردازند</w:t>
      </w:r>
      <w:r w:rsidR="008412CC" w:rsidRPr="002B72E7">
        <w:rPr>
          <w:rtl/>
        </w:rPr>
        <w:t>.</w:t>
      </w:r>
      <w:r w:rsidR="000B0AD8" w:rsidRPr="002B72E7">
        <w:rPr>
          <w:rtl/>
        </w:rPr>
        <w:t xml:space="preserve"> اکس</w:t>
      </w:r>
      <w:r w:rsidR="000B0AD8" w:rsidRPr="002B72E7">
        <w:rPr>
          <w:rFonts w:hint="cs"/>
          <w:rtl/>
        </w:rPr>
        <w:t>یداسیون</w:t>
      </w:r>
      <w:r w:rsidR="008412CC" w:rsidRPr="002B72E7">
        <w:rPr>
          <w:rtl/>
        </w:rPr>
        <w:t xml:space="preserve"> مواد آلی باعث آزاد شدن الکترون و پروتون از </w:t>
      </w:r>
      <w:r w:rsidR="000B0AD8" w:rsidRPr="002B72E7">
        <w:rPr>
          <w:rtl/>
        </w:rPr>
        <w:t>بسترها</w:t>
      </w:r>
      <w:r w:rsidR="000B0AD8" w:rsidRPr="002B72E7">
        <w:rPr>
          <w:rFonts w:hint="cs"/>
          <w:rtl/>
        </w:rPr>
        <w:t>ی</w:t>
      </w:r>
      <w:r w:rsidR="008412CC" w:rsidRPr="002B72E7">
        <w:rPr>
          <w:rtl/>
        </w:rPr>
        <w:t xml:space="preserve"> اکسیداسیون </w:t>
      </w:r>
      <w:r w:rsidR="000B0AD8" w:rsidRPr="002B72E7">
        <w:rPr>
          <w:rtl/>
        </w:rPr>
        <w:t>م</w:t>
      </w:r>
      <w:r w:rsidR="000B0AD8" w:rsidRPr="002B72E7">
        <w:rPr>
          <w:rFonts w:hint="cs"/>
          <w:rtl/>
        </w:rPr>
        <w:t>ی‌گردد</w:t>
      </w:r>
      <w:r w:rsidR="008412CC" w:rsidRPr="002B72E7">
        <w:rPr>
          <w:rtl/>
        </w:rPr>
        <w:t xml:space="preserve">. </w:t>
      </w:r>
      <w:r w:rsidR="000B0AD8" w:rsidRPr="002B72E7">
        <w:rPr>
          <w:rtl/>
        </w:rPr>
        <w:t>الکترون‌ها</w:t>
      </w:r>
      <w:r w:rsidR="008412CC" w:rsidRPr="002B72E7">
        <w:rPr>
          <w:rtl/>
        </w:rPr>
        <w:t xml:space="preserve"> به سمت آند حرکت کرده و از آنجا به کاتد </w:t>
      </w:r>
      <w:r w:rsidR="000B0AD8" w:rsidRPr="002B72E7">
        <w:rPr>
          <w:rtl/>
        </w:rPr>
        <w:t>م</w:t>
      </w:r>
      <w:r w:rsidR="000B0AD8" w:rsidRPr="002B72E7">
        <w:rPr>
          <w:rFonts w:hint="cs"/>
          <w:rtl/>
        </w:rPr>
        <w:t>ی‌روند</w:t>
      </w:r>
      <w:r w:rsidR="008412CC" w:rsidRPr="002B72E7">
        <w:rPr>
          <w:rtl/>
        </w:rPr>
        <w:t xml:space="preserve">. </w:t>
      </w:r>
      <w:r w:rsidR="000B0AD8" w:rsidRPr="002B72E7">
        <w:rPr>
          <w:rtl/>
        </w:rPr>
        <w:t>پروتون‌ها</w:t>
      </w:r>
      <w:r w:rsidR="008412CC" w:rsidRPr="002B72E7">
        <w:rPr>
          <w:rtl/>
        </w:rPr>
        <w:t xml:space="preserve"> به کاتد مهاجرت کرده و با </w:t>
      </w:r>
      <w:r w:rsidR="000B0AD8" w:rsidRPr="002B72E7">
        <w:rPr>
          <w:rtl/>
        </w:rPr>
        <w:t>الکترون‌ها</w:t>
      </w:r>
      <w:r w:rsidR="008412CC" w:rsidRPr="002B72E7">
        <w:rPr>
          <w:rtl/>
        </w:rPr>
        <w:t xml:space="preserve"> و کاتولیت</w:t>
      </w:r>
      <w:r w:rsidR="00021356">
        <w:rPr>
          <w:rStyle w:val="FootnoteReference"/>
          <w:rtl/>
        </w:rPr>
        <w:footnoteReference w:id="13"/>
      </w:r>
      <w:r w:rsidR="008412CC" w:rsidRPr="002B72E7">
        <w:rPr>
          <w:rtl/>
        </w:rPr>
        <w:t xml:space="preserve"> ترکیب </w:t>
      </w:r>
      <w:r w:rsidR="000B0AD8" w:rsidRPr="002B72E7">
        <w:rPr>
          <w:rtl/>
        </w:rPr>
        <w:t>م</w:t>
      </w:r>
      <w:r w:rsidR="000B0AD8" w:rsidRPr="002B72E7">
        <w:rPr>
          <w:rFonts w:hint="cs"/>
          <w:rtl/>
        </w:rPr>
        <w:t>ی‌شوند</w:t>
      </w:r>
      <w:r w:rsidR="008412CC" w:rsidRPr="002B72E7">
        <w:rPr>
          <w:rtl/>
        </w:rPr>
        <w:t xml:space="preserve"> که یک ماده شیمیای مانند اکسیژن است که در سطح کاتد کاهیده </w:t>
      </w:r>
      <w:r w:rsidR="000B0AD8" w:rsidRPr="002B72E7">
        <w:rPr>
          <w:rtl/>
        </w:rPr>
        <w:t>م</w:t>
      </w:r>
      <w:r w:rsidR="000B0AD8" w:rsidRPr="002B72E7">
        <w:rPr>
          <w:rFonts w:hint="cs"/>
          <w:rtl/>
        </w:rPr>
        <w:t>ی‌شو</w:t>
      </w:r>
      <w:ins w:id="8335" w:author="Mohsen Jafarinejad" w:date="2019-05-11T11:17:00Z">
        <w:r w:rsidR="0065042B">
          <w:rPr>
            <w:rFonts w:hint="cs"/>
            <w:rtl/>
          </w:rPr>
          <w:t>ن</w:t>
        </w:r>
      </w:ins>
      <w:del w:id="8336" w:author="Mohsen Jafarinejad" w:date="2019-05-11T11:17:00Z">
        <w:r w:rsidR="000B0AD8" w:rsidRPr="002B72E7" w:rsidDel="0065042B">
          <w:rPr>
            <w:rFonts w:hint="cs"/>
            <w:rtl/>
          </w:rPr>
          <w:delText>ن</w:delText>
        </w:r>
      </w:del>
      <w:r w:rsidR="000B0AD8" w:rsidRPr="002B72E7">
        <w:rPr>
          <w:rFonts w:hint="cs"/>
          <w:rtl/>
        </w:rPr>
        <w:t>د</w:t>
      </w:r>
      <w:ins w:id="8337" w:author="Mohsen Jafarinejad" w:date="2019-05-11T11:17:00Z">
        <w:r w:rsidR="0065042B">
          <w:rPr>
            <w:rFonts w:hint="cs"/>
            <w:rtl/>
          </w:rPr>
          <w:t>.</w:t>
        </w:r>
      </w:ins>
      <w:del w:id="8338" w:author="Mohsen Jafarinejad" w:date="2019-05-11T11:17:00Z">
        <w:r w:rsidR="008412CC" w:rsidRPr="002B72E7" w:rsidDel="0065042B">
          <w:rPr>
            <w:rtl/>
          </w:rPr>
          <w:delText>.</w:delText>
        </w:r>
      </w:del>
      <w:r w:rsidR="00180032" w:rsidRPr="002B72E7">
        <w:t xml:space="preserve"> </w:t>
      </w:r>
      <w:del w:id="8339" w:author="Mohsen Jafarinejad" w:date="2019-05-11T11:17:00Z">
        <w:r w:rsidR="008412CC" w:rsidRPr="002B72E7" w:rsidDel="0065042B">
          <w:rPr>
            <w:rtl/>
          </w:rPr>
          <w:delText>همینطور</w:delText>
        </w:r>
      </w:del>
      <w:ins w:id="8340" w:author="Mohsen Jafarinejad" w:date="2019-05-11T11:17:00Z">
        <w:r w:rsidR="0065042B">
          <w:rPr>
            <w:rFonts w:hint="cs"/>
            <w:rtl/>
          </w:rPr>
          <w:t xml:space="preserve">به این ترتیب </w:t>
        </w:r>
      </w:ins>
      <w:r w:rsidR="008412CC" w:rsidRPr="002B72E7">
        <w:rPr>
          <w:rtl/>
        </w:rPr>
        <w:t xml:space="preserve">، یک جریان الکتریکی </w:t>
      </w:r>
      <w:del w:id="8341" w:author="Mohsen Jafarinejad" w:date="2019-05-11T11:17:00Z">
        <w:r w:rsidR="000B0AD8" w:rsidRPr="002B72E7" w:rsidDel="0065042B">
          <w:rPr>
            <w:rtl/>
          </w:rPr>
          <w:delText>به‌طور</w:delText>
        </w:r>
        <w:r w:rsidR="008412CC" w:rsidRPr="002B72E7" w:rsidDel="0065042B">
          <w:rPr>
            <w:rtl/>
          </w:rPr>
          <w:delText xml:space="preserve"> </w:delText>
        </w:r>
      </w:del>
      <w:r w:rsidR="008412CC" w:rsidRPr="002B72E7">
        <w:rPr>
          <w:rtl/>
        </w:rPr>
        <w:t xml:space="preserve">مشابه پیل </w:t>
      </w:r>
      <w:del w:id="8342" w:author="Mohsen Jafarinejad" w:date="2019-05-11T11:18:00Z">
        <w:r w:rsidR="008412CC" w:rsidRPr="002B72E7" w:rsidDel="0065042B">
          <w:rPr>
            <w:rtl/>
          </w:rPr>
          <w:delText xml:space="preserve">سوختی </w:delText>
        </w:r>
      </w:del>
      <w:r w:rsidR="008412CC" w:rsidRPr="002B72E7">
        <w:rPr>
          <w:rtl/>
        </w:rPr>
        <w:t xml:space="preserve">سوختی شیمیایی ایجاد </w:t>
      </w:r>
      <w:r w:rsidR="000B0AD8" w:rsidRPr="002B72E7">
        <w:rPr>
          <w:rtl/>
        </w:rPr>
        <w:t>م</w:t>
      </w:r>
      <w:r w:rsidR="000B0AD8" w:rsidRPr="002B72E7">
        <w:rPr>
          <w:rFonts w:hint="cs"/>
          <w:rtl/>
        </w:rPr>
        <w:t>ی‌شوند</w:t>
      </w:r>
      <w:r w:rsidR="008412CC" w:rsidRPr="002B72E7">
        <w:rPr>
          <w:rtl/>
        </w:rPr>
        <w:t xml:space="preserve"> با این تفاوت که در اینجا </w:t>
      </w:r>
      <w:r w:rsidR="000B0AD8" w:rsidRPr="002B72E7">
        <w:rPr>
          <w:rtl/>
        </w:rPr>
        <w:t>م</w:t>
      </w:r>
      <w:r w:rsidR="000B0AD8" w:rsidRPr="002B72E7">
        <w:rPr>
          <w:rFonts w:hint="cs"/>
          <w:rtl/>
        </w:rPr>
        <w:t>یکروب‌ها</w:t>
      </w:r>
      <w:r w:rsidR="008412CC" w:rsidRPr="002B72E7">
        <w:rPr>
          <w:rtl/>
        </w:rPr>
        <w:t xml:space="preserve"> به عنوان کاتالیست در سطح آند فعالیت </w:t>
      </w:r>
      <w:r w:rsidR="000B0AD8" w:rsidRPr="002B72E7">
        <w:rPr>
          <w:rtl/>
        </w:rPr>
        <w:t>م</w:t>
      </w:r>
      <w:r w:rsidR="000B0AD8" w:rsidRPr="002B72E7">
        <w:rPr>
          <w:rFonts w:hint="cs"/>
          <w:rtl/>
        </w:rPr>
        <w:t>ی‌کنند</w:t>
      </w:r>
      <w:r w:rsidR="008412CC" w:rsidRPr="002B72E7">
        <w:rPr>
          <w:rtl/>
        </w:rPr>
        <w:t>.</w:t>
      </w:r>
      <w:r w:rsidR="008412CC" w:rsidRPr="002B72E7">
        <w:t xml:space="preserve"> </w:t>
      </w:r>
      <w:r w:rsidR="008412CC" w:rsidRPr="002B72E7">
        <w:rPr>
          <w:rtl/>
        </w:rPr>
        <w:t xml:space="preserve">کاتالیست ها باعث افزایش سرعت </w:t>
      </w:r>
      <w:r w:rsidR="000B0AD8" w:rsidRPr="002B72E7">
        <w:rPr>
          <w:rtl/>
        </w:rPr>
        <w:t>واکنش‌ها</w:t>
      </w:r>
      <w:r w:rsidR="008412CC" w:rsidRPr="002B72E7">
        <w:rPr>
          <w:rtl/>
        </w:rPr>
        <w:t xml:space="preserve"> </w:t>
      </w:r>
      <w:r w:rsidR="000B0AD8" w:rsidRPr="002B72E7">
        <w:rPr>
          <w:rtl/>
        </w:rPr>
        <w:t>م</w:t>
      </w:r>
      <w:r w:rsidR="000B0AD8" w:rsidRPr="002B72E7">
        <w:rPr>
          <w:rFonts w:hint="cs"/>
          <w:rtl/>
        </w:rPr>
        <w:t>ی‌گردند</w:t>
      </w:r>
      <w:r w:rsidR="008412CC" w:rsidRPr="002B72E7">
        <w:rPr>
          <w:rtl/>
        </w:rPr>
        <w:t xml:space="preserve"> بدون اینکه در </w:t>
      </w:r>
      <w:r w:rsidR="000B0AD8" w:rsidRPr="002B72E7">
        <w:rPr>
          <w:rtl/>
        </w:rPr>
        <w:t>واکنش‌ها</w:t>
      </w:r>
      <w:r w:rsidR="008412CC" w:rsidRPr="002B72E7">
        <w:rPr>
          <w:rtl/>
        </w:rPr>
        <w:t xml:space="preserve"> تحت </w:t>
      </w:r>
      <w:r w:rsidR="000B0AD8" w:rsidRPr="002B72E7">
        <w:rPr>
          <w:rtl/>
        </w:rPr>
        <w:t>تأث</w:t>
      </w:r>
      <w:r w:rsidR="000B0AD8" w:rsidRPr="002B72E7">
        <w:rPr>
          <w:rFonts w:hint="cs"/>
          <w:rtl/>
        </w:rPr>
        <w:t>یر</w:t>
      </w:r>
      <w:r w:rsidR="008412CC" w:rsidRPr="002B72E7">
        <w:rPr>
          <w:rtl/>
        </w:rPr>
        <w:t xml:space="preserve"> و یا مصرف قرار بگیرند. میکرو اورگانیسم</w:t>
      </w:r>
      <w:del w:id="8343" w:author="Mohsen Jafarinejad" w:date="2019-05-11T11:18:00Z">
        <w:r w:rsidR="008412CC" w:rsidRPr="002B72E7" w:rsidDel="0065042B">
          <w:rPr>
            <w:rtl/>
          </w:rPr>
          <w:delText xml:space="preserve"> </w:delText>
        </w:r>
      </w:del>
      <w:ins w:id="8344" w:author="Mohsen Jafarinejad" w:date="2019-05-11T11:18:00Z">
        <w:r w:rsidR="0065042B">
          <w:rPr>
            <w:rFonts w:hint="cs"/>
            <w:rtl/>
          </w:rPr>
          <w:t>‌</w:t>
        </w:r>
      </w:ins>
      <w:r w:rsidR="008412CC" w:rsidRPr="002B72E7">
        <w:rPr>
          <w:rtl/>
        </w:rPr>
        <w:t>ها کاتالیست</w:t>
      </w:r>
      <w:del w:id="8345" w:author="Mohsen Jafarinejad" w:date="2019-05-11T11:18:00Z">
        <w:r w:rsidR="008412CC" w:rsidRPr="002B72E7" w:rsidDel="0065042B">
          <w:rPr>
            <w:rtl/>
          </w:rPr>
          <w:delText xml:space="preserve"> </w:delText>
        </w:r>
      </w:del>
      <w:ins w:id="8346" w:author="Mohsen Jafarinejad" w:date="2019-05-11T11:18:00Z">
        <w:r w:rsidR="0065042B">
          <w:rPr>
            <w:rFonts w:hint="cs"/>
            <w:rtl/>
          </w:rPr>
          <w:t>‌</w:t>
        </w:r>
      </w:ins>
      <w:r w:rsidR="008412CC" w:rsidRPr="002B72E7">
        <w:rPr>
          <w:rtl/>
        </w:rPr>
        <w:t xml:space="preserve">های واقعی نیستند زیرا از این </w:t>
      </w:r>
      <w:r w:rsidR="000B0AD8" w:rsidRPr="002B72E7">
        <w:rPr>
          <w:rtl/>
        </w:rPr>
        <w:t>واکنش‌ها</w:t>
      </w:r>
      <w:r w:rsidR="008412CC" w:rsidRPr="002B72E7">
        <w:rPr>
          <w:rtl/>
        </w:rPr>
        <w:t xml:space="preserve"> جهت رشد و تکثیر خود استفاده کرده و باعث کاهش تولید انرژی در طی این فرایند </w:t>
      </w:r>
      <w:r w:rsidR="000B0AD8" w:rsidRPr="002B72E7">
        <w:rPr>
          <w:rtl/>
        </w:rPr>
        <w:t>م</w:t>
      </w:r>
      <w:r w:rsidR="000B0AD8" w:rsidRPr="002B72E7">
        <w:rPr>
          <w:rFonts w:hint="cs"/>
          <w:rtl/>
        </w:rPr>
        <w:t>ی‌گردند</w:t>
      </w:r>
      <w:r w:rsidR="008412CC" w:rsidRPr="002B72E7">
        <w:rPr>
          <w:rtl/>
        </w:rPr>
        <w:t>. میکرواورگانیسم</w:t>
      </w:r>
      <w:ins w:id="8347" w:author="Mohsen Jafarinejad" w:date="2019-05-11T11:18:00Z">
        <w:r w:rsidR="0065042B">
          <w:rPr>
            <w:rFonts w:hint="cs"/>
            <w:rtl/>
          </w:rPr>
          <w:t>‌</w:t>
        </w:r>
      </w:ins>
      <w:del w:id="8348" w:author="Mohsen Jafarinejad" w:date="2019-05-11T11:18:00Z">
        <w:r w:rsidR="008412CC" w:rsidRPr="002B72E7" w:rsidDel="0065042B">
          <w:rPr>
            <w:rtl/>
          </w:rPr>
          <w:delText xml:space="preserve"> </w:delText>
        </w:r>
      </w:del>
      <w:r w:rsidR="008412CC" w:rsidRPr="002B72E7">
        <w:rPr>
          <w:rtl/>
        </w:rPr>
        <w:t>ها در یک پیل سوختی میکروبی ممکن است همه انرژی و کربن مورد نیاز جهت تکثیر سلولی خود را از مواد آلی پیچیده جذب نمایند. تا زمانیکه شرایط مطلوب مکیروب</w:t>
      </w:r>
      <w:ins w:id="8349" w:author="Mohsen Jafarinejad" w:date="2019-05-11T11:18:00Z">
        <w:r w:rsidR="0065042B">
          <w:rPr>
            <w:rFonts w:hint="cs"/>
            <w:rtl/>
          </w:rPr>
          <w:t>‌</w:t>
        </w:r>
      </w:ins>
      <w:r w:rsidR="008412CC" w:rsidRPr="002B72E7">
        <w:rPr>
          <w:rtl/>
        </w:rPr>
        <w:t xml:space="preserve">ها جهت تولید جریان باقی بماند پیل سوختی میکروبی </w:t>
      </w:r>
      <w:r w:rsidR="000B0AD8" w:rsidRPr="002B72E7">
        <w:rPr>
          <w:rtl/>
        </w:rPr>
        <w:t>م</w:t>
      </w:r>
      <w:r w:rsidR="000B0AD8" w:rsidRPr="002B72E7">
        <w:rPr>
          <w:rFonts w:hint="cs"/>
          <w:rtl/>
        </w:rPr>
        <w:t>ی‌تواند</w:t>
      </w:r>
      <w:r w:rsidR="008412CC" w:rsidRPr="002B72E7">
        <w:rPr>
          <w:rtl/>
        </w:rPr>
        <w:t xml:space="preserve"> </w:t>
      </w:r>
      <w:r w:rsidR="000B0AD8" w:rsidRPr="002B72E7">
        <w:rPr>
          <w:rtl/>
        </w:rPr>
        <w:t>به‌طور</w:t>
      </w:r>
      <w:r w:rsidR="008412CC" w:rsidRPr="002B72E7">
        <w:rPr>
          <w:rtl/>
        </w:rPr>
        <w:t xml:space="preserve"> مداوم جریان الکتریکی تولید کند. یک رنج گسترده از میکرو اورگانیسم ها در ارتباط با </w:t>
      </w:r>
      <w:r w:rsidR="000B0AD8" w:rsidRPr="002B72E7">
        <w:rPr>
          <w:rtl/>
        </w:rPr>
        <w:t>الکترودها</w:t>
      </w:r>
      <w:r w:rsidR="000B0AD8" w:rsidRPr="002B72E7">
        <w:rPr>
          <w:rFonts w:hint="cs"/>
          <w:rtl/>
        </w:rPr>
        <w:t>ی</w:t>
      </w:r>
      <w:r w:rsidR="008412CC" w:rsidRPr="002B72E7">
        <w:rPr>
          <w:rtl/>
        </w:rPr>
        <w:t xml:space="preserve"> پیل سوختی میکروبی وجود دارند</w:t>
      </w:r>
      <w:ins w:id="8350" w:author="Mohsen Jafarinejad" w:date="2019-05-11T11:19:00Z">
        <w:r w:rsidR="00184A35">
          <w:rPr>
            <w:rFonts w:hint="cs"/>
            <w:rtl/>
          </w:rPr>
          <w:t xml:space="preserve">. </w:t>
        </w:r>
      </w:ins>
      <w:del w:id="8351" w:author="Mohsen Jafarinejad" w:date="2019-05-11T11:19:00Z">
        <w:r w:rsidR="008412CC" w:rsidRPr="002B72E7" w:rsidDel="00184A35">
          <w:rPr>
            <w:rtl/>
          </w:rPr>
          <w:delText xml:space="preserve"> ري</w:delText>
        </w:r>
      </w:del>
      <w:ins w:id="8352" w:author="Mohsen" w:date="2019-03-17T16:48:00Z">
        <w:del w:id="8353" w:author="Mohsen Jafarinejad" w:date="2019-05-11T11:19:00Z">
          <w:r w:rsidR="006266AC" w:rsidDel="00184A35">
            <w:rPr>
              <w:rtl/>
            </w:rPr>
            <w:delText>ی</w:delText>
          </w:r>
        </w:del>
      </w:ins>
      <w:del w:id="8354" w:author="Mohsen Jafarinejad" w:date="2019-05-11T11:19:00Z">
        <w:r w:rsidR="008412CC" w:rsidRPr="002B72E7" w:rsidDel="00184A35">
          <w:rPr>
            <w:rtl/>
          </w:rPr>
          <w:delText xml:space="preserve">ال </w:delText>
        </w:r>
      </w:del>
      <w:r w:rsidR="000B0AD8" w:rsidRPr="002B72E7">
        <w:rPr>
          <w:rtl/>
        </w:rPr>
        <w:t>به‌طور</w:t>
      </w:r>
      <w:r w:rsidR="008412CC" w:rsidRPr="002B72E7">
        <w:rPr>
          <w:rtl/>
        </w:rPr>
        <w:t xml:space="preserve"> خاص وقتی از</w:t>
      </w:r>
      <w:ins w:id="8355" w:author="Mohsen Jafarinejad" w:date="2019-05-11T11:19:00Z">
        <w:r w:rsidR="00184A35">
          <w:rPr>
            <w:rFonts w:hint="cs"/>
            <w:rtl/>
          </w:rPr>
          <w:t xml:space="preserve"> </w:t>
        </w:r>
      </w:ins>
      <w:del w:id="8356" w:author="Mohsen Jafarinejad" w:date="2019-05-11T11:19:00Z">
        <w:r w:rsidR="008412CC" w:rsidRPr="002B72E7" w:rsidDel="00184A35">
          <w:rPr>
            <w:rtl/>
          </w:rPr>
          <w:delText xml:space="preserve"> </w:delText>
        </w:r>
      </w:del>
      <w:r w:rsidR="008412CC" w:rsidRPr="002B72E7">
        <w:rPr>
          <w:rtl/>
        </w:rPr>
        <w:t xml:space="preserve">منابع طبیعی جهت تولید برق در پیل سوختی میکروبی استفاده </w:t>
      </w:r>
      <w:r w:rsidR="000B0AD8" w:rsidRPr="002B72E7">
        <w:rPr>
          <w:rtl/>
        </w:rPr>
        <w:t>م</w:t>
      </w:r>
      <w:r w:rsidR="000B0AD8" w:rsidRPr="002B72E7">
        <w:rPr>
          <w:rFonts w:hint="cs"/>
          <w:rtl/>
        </w:rPr>
        <w:t>ی‌گردد</w:t>
      </w:r>
      <w:del w:id="8357" w:author="Mohsen Jafarinejad" w:date="2019-05-11T11:19:00Z">
        <w:r w:rsidR="007D3C82" w:rsidDel="00184A35">
          <w:rPr>
            <w:rFonts w:hint="cs"/>
            <w:rtl/>
          </w:rPr>
          <w:delText>.</w:delText>
        </w:r>
      </w:del>
      <w:sdt>
        <w:sdtPr>
          <w:rPr>
            <w:rFonts w:hint="cs"/>
            <w:rtl/>
          </w:rPr>
          <w:id w:val="1307589655"/>
          <w:citation/>
        </w:sdtPr>
        <w:sdtEndPr/>
        <w:sdtContent>
          <w:r w:rsidR="007D3C82">
            <w:rPr>
              <w:rStyle w:val="tgc"/>
              <w:rtl/>
            </w:rPr>
            <w:fldChar w:fldCharType="begin"/>
          </w:r>
          <w:r w:rsidR="00EA6BD0">
            <w:rPr>
              <w:rStyle w:val="tgc"/>
            </w:rPr>
            <w:instrText xml:space="preserve">CITATION 8 \l 1065 </w:instrText>
          </w:r>
          <w:r w:rsidR="007D3C82">
            <w:rPr>
              <w:rStyle w:val="tgc"/>
              <w:rtl/>
            </w:rPr>
            <w:fldChar w:fldCharType="separate"/>
          </w:r>
          <w:r w:rsidR="00F81795">
            <w:rPr>
              <w:rStyle w:val="tgc"/>
              <w:noProof/>
              <w:rtl/>
            </w:rPr>
            <w:t xml:space="preserve"> </w:t>
          </w:r>
          <w:r w:rsidR="00F81795">
            <w:rPr>
              <w:noProof/>
            </w:rPr>
            <w:t>[8]</w:t>
          </w:r>
          <w:r w:rsidR="007D3C82">
            <w:rPr>
              <w:rStyle w:val="tgc"/>
              <w:rtl/>
            </w:rPr>
            <w:fldChar w:fldCharType="end"/>
          </w:r>
        </w:sdtContent>
      </w:sdt>
      <w:sdt>
        <w:sdtPr>
          <w:rPr>
            <w:rFonts w:hint="cs"/>
            <w:rtl/>
          </w:rPr>
          <w:id w:val="3328193"/>
          <w:citation/>
        </w:sdtPr>
        <w:sdtEndPr/>
        <w:sdtContent>
          <w:r w:rsidR="007D3C82">
            <w:rPr>
              <w:rStyle w:val="tgc"/>
              <w:rtl/>
            </w:rPr>
            <w:fldChar w:fldCharType="begin"/>
          </w:r>
          <w:r w:rsidR="00EA6BD0">
            <w:rPr>
              <w:rStyle w:val="tgc"/>
            </w:rPr>
            <w:instrText xml:space="preserve">CITATION 22 \l 1065 </w:instrText>
          </w:r>
          <w:r w:rsidR="007D3C82">
            <w:rPr>
              <w:rStyle w:val="tgc"/>
              <w:rtl/>
            </w:rPr>
            <w:fldChar w:fldCharType="separate"/>
          </w:r>
          <w:r w:rsidR="00F81795">
            <w:rPr>
              <w:rStyle w:val="tgc"/>
              <w:noProof/>
              <w:rtl/>
            </w:rPr>
            <w:t xml:space="preserve"> </w:t>
          </w:r>
          <w:r w:rsidR="00F81795">
            <w:rPr>
              <w:noProof/>
            </w:rPr>
            <w:t>[9]</w:t>
          </w:r>
          <w:r w:rsidR="007D3C82">
            <w:rPr>
              <w:rStyle w:val="tgc"/>
              <w:rtl/>
            </w:rPr>
            <w:fldChar w:fldCharType="end"/>
          </w:r>
        </w:sdtContent>
      </w:sdt>
      <w:sdt>
        <w:sdtPr>
          <w:rPr>
            <w:rFonts w:hint="cs"/>
            <w:rtl/>
          </w:rPr>
          <w:id w:val="-941761668"/>
          <w:citation/>
        </w:sdtPr>
        <w:sdtEndPr/>
        <w:sdtContent>
          <w:r w:rsidR="007D3C82">
            <w:rPr>
              <w:rStyle w:val="tgc"/>
              <w:rtl/>
            </w:rPr>
            <w:fldChar w:fldCharType="begin"/>
          </w:r>
          <w:r w:rsidR="00EA6BD0">
            <w:rPr>
              <w:rStyle w:val="tgc"/>
            </w:rPr>
            <w:instrText xml:space="preserve">CITATION 23 \l 1065 </w:instrText>
          </w:r>
          <w:r w:rsidR="007D3C82">
            <w:rPr>
              <w:rStyle w:val="tgc"/>
              <w:rtl/>
            </w:rPr>
            <w:fldChar w:fldCharType="separate"/>
          </w:r>
          <w:r w:rsidR="00F81795">
            <w:rPr>
              <w:rStyle w:val="tgc"/>
              <w:noProof/>
              <w:rtl/>
            </w:rPr>
            <w:t xml:space="preserve"> </w:t>
          </w:r>
          <w:r w:rsidR="00F81795">
            <w:rPr>
              <w:noProof/>
            </w:rPr>
            <w:t>[4]</w:t>
          </w:r>
          <w:r w:rsidR="007D3C82">
            <w:rPr>
              <w:rStyle w:val="tgc"/>
              <w:rtl/>
            </w:rPr>
            <w:fldChar w:fldCharType="end"/>
          </w:r>
        </w:sdtContent>
      </w:sdt>
      <w:ins w:id="8358" w:author="Mohsen Jafarinejad" w:date="2019-05-11T11:20:00Z">
        <w:r w:rsidR="00184A35">
          <w:rPr>
            <w:rFonts w:hint="cs"/>
            <w:rtl/>
          </w:rPr>
          <w:t xml:space="preserve">. </w:t>
        </w:r>
      </w:ins>
      <w:del w:id="8359" w:author="Mohsen Jafarinejad" w:date="2019-05-11T11:19:00Z">
        <w:r w:rsidR="008412CC" w:rsidRPr="002B72E7" w:rsidDel="00184A35">
          <w:rPr>
            <w:rtl/>
          </w:rPr>
          <w:delText xml:space="preserve"> </w:delText>
        </w:r>
      </w:del>
      <w:r w:rsidR="008412CC" w:rsidRPr="002B72E7">
        <w:rPr>
          <w:rtl/>
        </w:rPr>
        <w:t xml:space="preserve">عبارت عمومی مورد استفاده برای </w:t>
      </w:r>
      <w:r w:rsidR="000B0AD8" w:rsidRPr="002B72E7">
        <w:rPr>
          <w:rtl/>
        </w:rPr>
        <w:t>باکتر</w:t>
      </w:r>
      <w:r w:rsidR="000B0AD8" w:rsidRPr="002B72E7">
        <w:rPr>
          <w:rFonts w:hint="cs"/>
          <w:rtl/>
        </w:rPr>
        <w:t>ی‌های</w:t>
      </w:r>
      <w:r w:rsidR="008412CC" w:rsidRPr="002B72E7">
        <w:rPr>
          <w:rtl/>
        </w:rPr>
        <w:t xml:space="preserve"> تجمع کرده بر روی یک سطح </w:t>
      </w:r>
      <w:r w:rsidR="000B0AD8" w:rsidRPr="002B72E7">
        <w:rPr>
          <w:rtl/>
        </w:rPr>
        <w:t>ب</w:t>
      </w:r>
      <w:ins w:id="8360" w:author="Mohsen Jafarinejad" w:date="2019-05-11T11:20:00Z">
        <w:r w:rsidR="00184A35">
          <w:rPr>
            <w:rFonts w:hint="cs"/>
            <w:rtl/>
          </w:rPr>
          <w:t>یو</w:t>
        </w:r>
      </w:ins>
      <w:del w:id="8361" w:author="Mohsen Jafarinejad" w:date="2019-05-11T11:20:00Z">
        <w:r w:rsidR="000B0AD8" w:rsidRPr="002B72E7" w:rsidDel="00184A35">
          <w:rPr>
            <w:rtl/>
          </w:rPr>
          <w:delText xml:space="preserve">ه </w:delText>
        </w:r>
        <w:r w:rsidR="000B0AD8" w:rsidRPr="002B72E7" w:rsidDel="00184A35">
          <w:rPr>
            <w:rFonts w:hint="cs"/>
            <w:rtl/>
          </w:rPr>
          <w:delText>یو</w:delText>
        </w:r>
        <w:r w:rsidR="008412CC" w:rsidRPr="002B72E7" w:rsidDel="00184A35">
          <w:rPr>
            <w:rtl/>
          </w:rPr>
          <w:delText xml:space="preserve"> </w:delText>
        </w:r>
      </w:del>
      <w:r w:rsidR="008412CC" w:rsidRPr="002B72E7">
        <w:rPr>
          <w:rtl/>
        </w:rPr>
        <w:t xml:space="preserve">فیلم است. </w:t>
      </w:r>
      <w:r w:rsidR="000B0AD8" w:rsidRPr="002B72E7">
        <w:rPr>
          <w:rtl/>
        </w:rPr>
        <w:t>به‌طورکل</w:t>
      </w:r>
      <w:r w:rsidR="000B0AD8" w:rsidRPr="002B72E7">
        <w:rPr>
          <w:rFonts w:hint="cs"/>
          <w:rtl/>
        </w:rPr>
        <w:t>ی</w:t>
      </w:r>
      <w:r w:rsidR="008412CC" w:rsidRPr="002B72E7">
        <w:rPr>
          <w:rtl/>
        </w:rPr>
        <w:t xml:space="preserve"> همه میکرواورگانیسم</w:t>
      </w:r>
      <w:ins w:id="8362" w:author="Mohsen Jafarinejad" w:date="2019-05-11T11:20:00Z">
        <w:r w:rsidR="00184A35">
          <w:rPr>
            <w:rFonts w:hint="cs"/>
            <w:rtl/>
          </w:rPr>
          <w:t>‌</w:t>
        </w:r>
      </w:ins>
      <w:del w:id="8363" w:author="Mohsen Jafarinejad" w:date="2019-05-11T11:20:00Z">
        <w:r w:rsidR="008412CC" w:rsidRPr="002B72E7" w:rsidDel="00184A35">
          <w:rPr>
            <w:rtl/>
          </w:rPr>
          <w:delText xml:space="preserve"> </w:delText>
        </w:r>
      </w:del>
      <w:r w:rsidR="008412CC" w:rsidRPr="002B72E7">
        <w:rPr>
          <w:rtl/>
        </w:rPr>
        <w:t>های موجود بر روی بیوفیلم</w:t>
      </w:r>
      <w:r w:rsidR="00021356">
        <w:rPr>
          <w:rStyle w:val="FootnoteReference"/>
          <w:rtl/>
        </w:rPr>
        <w:footnoteReference w:id="14"/>
      </w:r>
      <w:r w:rsidR="008412CC" w:rsidRPr="002B72E7">
        <w:rPr>
          <w:rtl/>
        </w:rPr>
        <w:t xml:space="preserve"> آند با آند برهم کنش مستقیم ندارند بلکه برخی </w:t>
      </w:r>
      <w:r w:rsidR="008412CC" w:rsidRPr="002B72E7">
        <w:rPr>
          <w:rtl/>
        </w:rPr>
        <w:lastRenderedPageBreak/>
        <w:t xml:space="preserve">از </w:t>
      </w:r>
      <w:r w:rsidR="000B0AD8" w:rsidRPr="002B72E7">
        <w:rPr>
          <w:rtl/>
        </w:rPr>
        <w:t>آن‌ها</w:t>
      </w:r>
      <w:r w:rsidR="008412CC" w:rsidRPr="002B72E7">
        <w:rPr>
          <w:rtl/>
        </w:rPr>
        <w:t xml:space="preserve"> </w:t>
      </w:r>
      <w:r w:rsidR="000B0AD8" w:rsidRPr="002B72E7">
        <w:rPr>
          <w:rtl/>
        </w:rPr>
        <w:t>به‌طور</w:t>
      </w:r>
      <w:r w:rsidR="008412CC" w:rsidRPr="002B72E7">
        <w:rPr>
          <w:rtl/>
        </w:rPr>
        <w:t xml:space="preserve"> غیر مستقیم بر روی آند اثر</w:t>
      </w:r>
      <w:del w:id="8364" w:author="Mohsen Jafarinejad" w:date="2019-05-11T11:20:00Z">
        <w:r w:rsidR="008412CC" w:rsidRPr="002B72E7" w:rsidDel="00184A35">
          <w:rPr>
            <w:rtl/>
          </w:rPr>
          <w:delText xml:space="preserve"> </w:delText>
        </w:r>
      </w:del>
      <w:r w:rsidR="008412CC" w:rsidRPr="002B72E7">
        <w:rPr>
          <w:rtl/>
        </w:rPr>
        <w:t>گذار هستند.</w:t>
      </w:r>
      <w:ins w:id="8365" w:author="Mohsen Jafarinejad" w:date="2019-05-11T11:20:00Z">
        <w:r w:rsidR="00184A35">
          <w:rPr>
            <w:rFonts w:hint="cs"/>
            <w:rtl/>
          </w:rPr>
          <w:t xml:space="preserve"> </w:t>
        </w:r>
      </w:ins>
      <w:r w:rsidR="008412CC" w:rsidRPr="002B72E7">
        <w:rPr>
          <w:rtl/>
        </w:rPr>
        <w:t xml:space="preserve"> </w:t>
      </w:r>
      <w:r w:rsidR="000B0AD8" w:rsidRPr="002B72E7">
        <w:rPr>
          <w:rtl/>
        </w:rPr>
        <w:t>به‌عنوان</w:t>
      </w:r>
      <w:r w:rsidR="008412CC" w:rsidRPr="002B72E7">
        <w:rPr>
          <w:rtl/>
        </w:rPr>
        <w:t xml:space="preserve"> مثال باکتری</w:t>
      </w:r>
      <w:r w:rsidR="000B0AD8" w:rsidRPr="002B72E7">
        <w:rPr>
          <w:rtl/>
        </w:rPr>
        <w:t xml:space="preserve"> </w:t>
      </w:r>
      <w:r w:rsidR="008412CC" w:rsidRPr="002B72E7">
        <w:t>Brevibacillus sp.</w:t>
      </w:r>
      <w:del w:id="8366" w:author="Mohsen Jafarinejad" w:date="2019-05-11T11:20:00Z">
        <w:r w:rsidR="008412CC" w:rsidRPr="002B72E7" w:rsidDel="00184A35">
          <w:delText xml:space="preserve"> </w:delText>
        </w:r>
      </w:del>
      <w:r w:rsidR="008412CC" w:rsidRPr="002B72E7">
        <w:t>PTH1</w:t>
      </w:r>
      <w:r w:rsidR="008412CC" w:rsidRPr="002B72E7">
        <w:rPr>
          <w:rtl/>
        </w:rPr>
        <w:t xml:space="preserve"> یکی از باکتری</w:t>
      </w:r>
      <w:ins w:id="8367" w:author="Mohsen Jafarinejad" w:date="2019-04-06T13:33:00Z">
        <w:r w:rsidR="00FD0620">
          <w:rPr>
            <w:rFonts w:hint="cs"/>
            <w:rtl/>
          </w:rPr>
          <w:t>‌ه</w:t>
        </w:r>
      </w:ins>
      <w:r w:rsidR="008412CC" w:rsidRPr="002B72E7">
        <w:rPr>
          <w:rtl/>
        </w:rPr>
        <w:t xml:space="preserve">ای فراوان در پیل سوختی میکروبی است. توان تولیدی با این باکتری کم است مگر اینکه با باکتری </w:t>
      </w:r>
      <w:r w:rsidR="008412CC" w:rsidRPr="002B72E7">
        <w:t>Pseudomonas sp</w:t>
      </w:r>
      <w:r w:rsidR="008412CC" w:rsidRPr="002B72E7">
        <w:rPr>
          <w:rtl/>
        </w:rPr>
        <w:t xml:space="preserve"> </w:t>
      </w:r>
      <w:r w:rsidR="000B0AD8" w:rsidRPr="002B72E7">
        <w:rPr>
          <w:rtl/>
        </w:rPr>
        <w:t>به‌طور</w:t>
      </w:r>
      <w:r w:rsidR="008412CC" w:rsidRPr="002B72E7">
        <w:rPr>
          <w:rtl/>
        </w:rPr>
        <w:t xml:space="preserve"> همزمان مورد استفاده قرار گیرد.</w:t>
      </w:r>
    </w:p>
    <w:p w14:paraId="1DA5C5B0" w14:textId="25C91654" w:rsidR="008412CC" w:rsidRPr="002B72E7" w:rsidRDefault="00CD1ABB" w:rsidP="002C326A">
      <w:pPr>
        <w:pStyle w:val="payannameh"/>
        <w:tabs>
          <w:tab w:val="left" w:pos="567"/>
          <w:tab w:val="left" w:pos="1395"/>
          <w:tab w:val="left" w:pos="7371"/>
        </w:tabs>
        <w:spacing w:line="240" w:lineRule="auto"/>
        <w:jc w:val="both"/>
        <w:rPr>
          <w:rtl/>
        </w:rPr>
      </w:pPr>
      <w:r>
        <w:rPr>
          <w:rtl/>
        </w:rPr>
        <w:tab/>
      </w:r>
      <w:r w:rsidR="008412CC" w:rsidRPr="002B72E7">
        <w:rPr>
          <w:rtl/>
        </w:rPr>
        <w:t>یک روش اندازه</w:t>
      </w:r>
      <w:del w:id="8368" w:author="Mohsen Jafarinejad" w:date="2019-05-11T11:21:00Z">
        <w:r w:rsidR="008412CC" w:rsidRPr="002B72E7" w:rsidDel="00184A35">
          <w:rPr>
            <w:rtl/>
          </w:rPr>
          <w:delText xml:space="preserve"> </w:delText>
        </w:r>
      </w:del>
      <w:ins w:id="8369" w:author="Mohsen Jafarinejad" w:date="2019-05-11T11:21:00Z">
        <w:r w:rsidR="00184A35">
          <w:rPr>
            <w:rFonts w:hint="cs"/>
            <w:rtl/>
          </w:rPr>
          <w:t>‌</w:t>
        </w:r>
      </w:ins>
      <w:r w:rsidR="008412CC" w:rsidRPr="002B72E7">
        <w:rPr>
          <w:rtl/>
        </w:rPr>
        <w:t>گیری بازده ای سیستم اندازه</w:t>
      </w:r>
      <w:del w:id="8370" w:author="Mohsen Jafarinejad" w:date="2019-05-11T11:21:00Z">
        <w:r w:rsidR="008412CC" w:rsidRPr="002B72E7" w:rsidDel="00184A35">
          <w:rPr>
            <w:rtl/>
          </w:rPr>
          <w:delText xml:space="preserve"> </w:delText>
        </w:r>
      </w:del>
      <w:ins w:id="8371" w:author="Mohsen Jafarinejad" w:date="2019-05-11T11:21:00Z">
        <w:r w:rsidR="00184A35">
          <w:rPr>
            <w:rFonts w:hint="cs"/>
            <w:rtl/>
          </w:rPr>
          <w:t>‌</w:t>
        </w:r>
      </w:ins>
      <w:r w:rsidR="008412CC" w:rsidRPr="002B72E7">
        <w:rPr>
          <w:rtl/>
        </w:rPr>
        <w:t>گیری شدت جریان کلومب در مقایسه با ماکزیمم شدت جریان کلومب</w:t>
      </w:r>
      <w:r w:rsidR="009D4AC2">
        <w:rPr>
          <w:rStyle w:val="FootnoteReference"/>
          <w:rtl/>
        </w:rPr>
        <w:footnoteReference w:id="15"/>
      </w:r>
      <w:r w:rsidR="008412CC" w:rsidRPr="002B72E7">
        <w:rPr>
          <w:rtl/>
        </w:rPr>
        <w:t xml:space="preserve"> تولیدی مورد انتظار از فعالیت بستر باکتریایی موجود است.</w:t>
      </w:r>
      <w:ins w:id="8372" w:author="Mohsen Jafarinejad" w:date="2019-05-11T11:21:00Z">
        <w:r w:rsidR="00184A35">
          <w:rPr>
            <w:rFonts w:hint="cs"/>
            <w:rtl/>
          </w:rPr>
          <w:t xml:space="preserve"> </w:t>
        </w:r>
      </w:ins>
      <w:r w:rsidR="008412CC" w:rsidRPr="002B72E7">
        <w:rPr>
          <w:rtl/>
        </w:rPr>
        <w:t xml:space="preserve"> بازده کلومب پیل میکروبی وابسته به میکرواورگانیسم های عامل اکسیداسیون و مواد آلی که الک</w:t>
      </w:r>
      <w:ins w:id="8373" w:author="Mohsen Jafarinejad" w:date="2019-05-11T11:21:00Z">
        <w:r w:rsidR="00184A35">
          <w:rPr>
            <w:rFonts w:hint="cs"/>
            <w:rtl/>
          </w:rPr>
          <w:t>ت</w:t>
        </w:r>
      </w:ins>
      <w:r w:rsidR="008412CC" w:rsidRPr="002B72E7">
        <w:rPr>
          <w:rtl/>
        </w:rPr>
        <w:t>ر</w:t>
      </w:r>
      <w:del w:id="8374" w:author="Mohsen Jafarinejad" w:date="2019-05-11T11:21:00Z">
        <w:r w:rsidR="008412CC" w:rsidRPr="002B72E7" w:rsidDel="00184A35">
          <w:rPr>
            <w:rtl/>
          </w:rPr>
          <w:delText>ت</w:delText>
        </w:r>
      </w:del>
      <w:r w:rsidR="008412CC" w:rsidRPr="002B72E7">
        <w:rPr>
          <w:rtl/>
        </w:rPr>
        <w:t xml:space="preserve">ون ها از آن استخراج </w:t>
      </w:r>
      <w:r w:rsidR="000B0AD8" w:rsidRPr="002B72E7">
        <w:rPr>
          <w:rtl/>
        </w:rPr>
        <w:t>م</w:t>
      </w:r>
      <w:r w:rsidR="000B0AD8" w:rsidRPr="002B72E7">
        <w:rPr>
          <w:rFonts w:hint="cs"/>
          <w:rtl/>
        </w:rPr>
        <w:t>ی‌شوند</w:t>
      </w:r>
      <w:r w:rsidR="008412CC" w:rsidRPr="002B72E7">
        <w:rPr>
          <w:rtl/>
        </w:rPr>
        <w:t xml:space="preserve"> است</w:t>
      </w:r>
      <w:sdt>
        <w:sdtPr>
          <w:rPr>
            <w:rtl/>
          </w:rPr>
          <w:id w:val="-98799743"/>
          <w:citation/>
        </w:sdtPr>
        <w:sdtEndPr/>
        <w:sdtContent>
          <w:r w:rsidR="007D3C82">
            <w:rPr>
              <w:rStyle w:val="tgc"/>
              <w:rtl/>
            </w:rPr>
            <w:fldChar w:fldCharType="begin"/>
          </w:r>
          <w:r w:rsidR="00EA6BD0">
            <w:rPr>
              <w:rStyle w:val="tgc"/>
            </w:rPr>
            <w:instrText xml:space="preserve">CITATION 25 \l 1065 </w:instrText>
          </w:r>
          <w:r w:rsidR="007D3C82">
            <w:rPr>
              <w:rStyle w:val="tgc"/>
              <w:rtl/>
            </w:rPr>
            <w:fldChar w:fldCharType="separate"/>
          </w:r>
          <w:r w:rsidR="00F81795">
            <w:rPr>
              <w:rStyle w:val="tgc"/>
              <w:noProof/>
              <w:rtl/>
            </w:rPr>
            <w:t xml:space="preserve"> </w:t>
          </w:r>
          <w:r w:rsidR="00F81795">
            <w:rPr>
              <w:noProof/>
            </w:rPr>
            <w:t>[10]</w:t>
          </w:r>
          <w:r w:rsidR="007D3C82">
            <w:rPr>
              <w:rStyle w:val="tgc"/>
              <w:rtl/>
            </w:rPr>
            <w:fldChar w:fldCharType="end"/>
          </w:r>
        </w:sdtContent>
      </w:sdt>
      <w:sdt>
        <w:sdtPr>
          <w:rPr>
            <w:rtl/>
          </w:rPr>
          <w:id w:val="1498386162"/>
          <w:citation/>
        </w:sdtPr>
        <w:sdtEndPr/>
        <w:sdtContent>
          <w:r w:rsidR="007D3C82">
            <w:rPr>
              <w:rStyle w:val="tgc"/>
              <w:rtl/>
            </w:rPr>
            <w:fldChar w:fldCharType="begin"/>
          </w:r>
          <w:r w:rsidR="00EA6BD0">
            <w:rPr>
              <w:rStyle w:val="tgc"/>
            </w:rPr>
            <w:instrText xml:space="preserve">CITATION 26 \l 1065 </w:instrText>
          </w:r>
          <w:r w:rsidR="007D3C82">
            <w:rPr>
              <w:rStyle w:val="tgc"/>
              <w:rtl/>
            </w:rPr>
            <w:fldChar w:fldCharType="separate"/>
          </w:r>
          <w:r w:rsidR="00F81795">
            <w:rPr>
              <w:rStyle w:val="tgc"/>
              <w:noProof/>
              <w:rtl/>
            </w:rPr>
            <w:t xml:space="preserve"> </w:t>
          </w:r>
          <w:r w:rsidR="00F81795">
            <w:rPr>
              <w:noProof/>
            </w:rPr>
            <w:t>[11]</w:t>
          </w:r>
          <w:r w:rsidR="007D3C82">
            <w:rPr>
              <w:rStyle w:val="tgc"/>
              <w:rtl/>
            </w:rPr>
            <w:fldChar w:fldCharType="end"/>
          </w:r>
        </w:sdtContent>
      </w:sdt>
      <w:ins w:id="8375" w:author="Mohsen Jafarinejad" w:date="2019-05-11T11:21:00Z">
        <w:r w:rsidR="00184A35">
          <w:rPr>
            <w:rFonts w:hint="cs"/>
            <w:rtl/>
          </w:rPr>
          <w:t xml:space="preserve">. </w:t>
        </w:r>
      </w:ins>
      <w:r w:rsidR="000B0AD8" w:rsidRPr="002B72E7">
        <w:rPr>
          <w:rtl/>
        </w:rPr>
        <w:t>ا</w:t>
      </w:r>
      <w:r w:rsidR="000B0AD8" w:rsidRPr="002B72E7">
        <w:rPr>
          <w:rFonts w:hint="cs"/>
          <w:rtl/>
        </w:rPr>
        <w:t>ین</w:t>
      </w:r>
      <w:r w:rsidR="008412CC" w:rsidRPr="002B72E7">
        <w:rPr>
          <w:rtl/>
        </w:rPr>
        <w:t xml:space="preserve"> </w:t>
      </w:r>
      <w:r w:rsidR="000B0AD8" w:rsidRPr="002B72E7">
        <w:rPr>
          <w:rtl/>
        </w:rPr>
        <w:t>به خاطر</w:t>
      </w:r>
      <w:r w:rsidR="008412CC" w:rsidRPr="002B72E7">
        <w:rPr>
          <w:rtl/>
        </w:rPr>
        <w:t xml:space="preserve"> </w:t>
      </w:r>
      <w:r w:rsidR="000B0AD8" w:rsidRPr="002B72E7">
        <w:rPr>
          <w:rtl/>
        </w:rPr>
        <w:t>ش</w:t>
      </w:r>
      <w:r w:rsidR="000B0AD8" w:rsidRPr="002B72E7">
        <w:rPr>
          <w:rFonts w:hint="cs"/>
          <w:rtl/>
        </w:rPr>
        <w:t>یوه‌های</w:t>
      </w:r>
      <w:r w:rsidR="008412CC" w:rsidRPr="002B72E7">
        <w:rPr>
          <w:rtl/>
        </w:rPr>
        <w:t xml:space="preserve"> متفاوتی است که میکرو</w:t>
      </w:r>
      <w:del w:id="8376" w:author="Mohsen Jafarinejad" w:date="2019-05-11T11:22:00Z">
        <w:r w:rsidR="008412CC" w:rsidRPr="002B72E7" w:rsidDel="00184A35">
          <w:rPr>
            <w:rtl/>
          </w:rPr>
          <w:delText xml:space="preserve"> </w:delText>
        </w:r>
      </w:del>
      <w:r w:rsidR="008412CC" w:rsidRPr="002B72E7">
        <w:rPr>
          <w:rtl/>
        </w:rPr>
        <w:t>اورگانیسم</w:t>
      </w:r>
      <w:del w:id="8377" w:author="Mohsen Jafarinejad" w:date="2019-05-11T11:22:00Z">
        <w:r w:rsidR="008412CC" w:rsidRPr="002B72E7" w:rsidDel="00184A35">
          <w:rPr>
            <w:rtl/>
          </w:rPr>
          <w:delText xml:space="preserve"> </w:delText>
        </w:r>
      </w:del>
      <w:ins w:id="8378" w:author="Mohsen Jafarinejad" w:date="2019-05-11T11:22:00Z">
        <w:r w:rsidR="00184A35">
          <w:rPr>
            <w:rFonts w:hint="cs"/>
            <w:rtl/>
          </w:rPr>
          <w:t>‌</w:t>
        </w:r>
      </w:ins>
      <w:r w:rsidR="008412CC" w:rsidRPr="002B72E7">
        <w:rPr>
          <w:rtl/>
        </w:rPr>
        <w:t xml:space="preserve">ها از طریق آن </w:t>
      </w:r>
      <w:r w:rsidR="000B0AD8" w:rsidRPr="002B72E7">
        <w:rPr>
          <w:rtl/>
        </w:rPr>
        <w:t>الکترون‌ها</w:t>
      </w:r>
      <w:r w:rsidR="008412CC" w:rsidRPr="002B72E7">
        <w:rPr>
          <w:rtl/>
        </w:rPr>
        <w:t xml:space="preserve"> را به آند منتقل </w:t>
      </w:r>
      <w:r w:rsidR="000B0AD8" w:rsidRPr="002B72E7">
        <w:rPr>
          <w:rtl/>
        </w:rPr>
        <w:t>م</w:t>
      </w:r>
      <w:r w:rsidR="000B0AD8" w:rsidRPr="002B72E7">
        <w:rPr>
          <w:rFonts w:hint="cs"/>
          <w:rtl/>
        </w:rPr>
        <w:t>ی‌کنند</w:t>
      </w:r>
      <w:r w:rsidR="008412CC" w:rsidRPr="002B72E7">
        <w:rPr>
          <w:rtl/>
        </w:rPr>
        <w:t xml:space="preserve">. برای رسیدن به ماکزیمم مقدار انرژی تولیدی </w:t>
      </w:r>
      <w:r w:rsidR="000B0AD8" w:rsidRPr="002B72E7">
        <w:rPr>
          <w:rtl/>
        </w:rPr>
        <w:t>م</w:t>
      </w:r>
      <w:r w:rsidR="000B0AD8" w:rsidRPr="002B72E7">
        <w:rPr>
          <w:rFonts w:hint="cs"/>
          <w:rtl/>
        </w:rPr>
        <w:t>ی‌بایست</w:t>
      </w:r>
      <w:r w:rsidR="008412CC" w:rsidRPr="002B72E7">
        <w:rPr>
          <w:rtl/>
        </w:rPr>
        <w:t xml:space="preserve"> همه بستر آلی در طی اکس</w:t>
      </w:r>
      <w:r w:rsidR="00DA4465" w:rsidRPr="002B72E7">
        <w:rPr>
          <w:rtl/>
        </w:rPr>
        <w:t>ی</w:t>
      </w:r>
      <w:r w:rsidR="008412CC" w:rsidRPr="002B72E7">
        <w:rPr>
          <w:rtl/>
        </w:rPr>
        <w:t xml:space="preserve">دایسون به دی اکسید کربن تبدیل گردد و </w:t>
      </w:r>
      <w:r w:rsidR="000B0AD8" w:rsidRPr="002B72E7">
        <w:rPr>
          <w:rtl/>
        </w:rPr>
        <w:t>الکترون‌ها</w:t>
      </w:r>
      <w:r w:rsidR="000B0AD8" w:rsidRPr="002B72E7">
        <w:rPr>
          <w:rFonts w:hint="cs"/>
          <w:rtl/>
        </w:rPr>
        <w:t>ی</w:t>
      </w:r>
      <w:r w:rsidR="008412CC" w:rsidRPr="002B72E7">
        <w:rPr>
          <w:rtl/>
        </w:rPr>
        <w:t xml:space="preserve"> تولیدی به </w:t>
      </w:r>
      <w:r w:rsidR="000B0AD8" w:rsidRPr="002B72E7">
        <w:rPr>
          <w:rtl/>
        </w:rPr>
        <w:t>ش</w:t>
      </w:r>
      <w:r w:rsidR="000B0AD8" w:rsidRPr="002B72E7">
        <w:rPr>
          <w:rFonts w:hint="cs"/>
          <w:rtl/>
        </w:rPr>
        <w:t>یوه‌ای</w:t>
      </w:r>
      <w:r w:rsidR="008412CC" w:rsidRPr="002B72E7">
        <w:rPr>
          <w:rtl/>
        </w:rPr>
        <w:t xml:space="preserve"> کارآمد به آند منتقل گردند. بدون اکسیداسیون کامل انرژی به فرم ماده اکسید نشده از سیستم خارج </w:t>
      </w:r>
      <w:r w:rsidR="000B0AD8" w:rsidRPr="002B72E7">
        <w:rPr>
          <w:rtl/>
        </w:rPr>
        <w:t>م</w:t>
      </w:r>
      <w:r w:rsidR="000B0AD8" w:rsidRPr="002B72E7">
        <w:rPr>
          <w:rFonts w:hint="cs"/>
          <w:rtl/>
        </w:rPr>
        <w:t>ی‌گردد</w:t>
      </w:r>
      <w:r w:rsidR="008412CC" w:rsidRPr="002B72E7">
        <w:rPr>
          <w:rtl/>
        </w:rPr>
        <w:t xml:space="preserve">. </w:t>
      </w:r>
      <w:r w:rsidR="000B0AD8" w:rsidRPr="002B72E7">
        <w:rPr>
          <w:rtl/>
        </w:rPr>
        <w:t>به‌عنوان</w:t>
      </w:r>
      <w:r w:rsidR="008412CC" w:rsidRPr="002B72E7">
        <w:rPr>
          <w:rtl/>
        </w:rPr>
        <w:t xml:space="preserve"> مثال تحقیات نشان </w:t>
      </w:r>
      <w:r w:rsidR="000B0AD8" w:rsidRPr="002B72E7">
        <w:rPr>
          <w:rtl/>
        </w:rPr>
        <w:t>م</w:t>
      </w:r>
      <w:r w:rsidR="000B0AD8" w:rsidRPr="002B72E7">
        <w:rPr>
          <w:rFonts w:hint="cs"/>
          <w:rtl/>
        </w:rPr>
        <w:t>ی‌دهد</w:t>
      </w:r>
      <w:r w:rsidR="008412CC" w:rsidRPr="002B72E7">
        <w:rPr>
          <w:rtl/>
        </w:rPr>
        <w:t xml:space="preserve"> که باکتری </w:t>
      </w:r>
      <w:r w:rsidR="008412CC" w:rsidRPr="002B72E7">
        <w:t>Shewanella oneidensis</w:t>
      </w:r>
      <w:r w:rsidR="008412CC" w:rsidRPr="002B72E7">
        <w:rPr>
          <w:rtl/>
        </w:rPr>
        <w:t xml:space="preserve"> که مواد موجود در بستر آلی را </w:t>
      </w:r>
      <w:r w:rsidR="000B0AD8" w:rsidRPr="002B72E7">
        <w:rPr>
          <w:rtl/>
        </w:rPr>
        <w:t>به‌طور</w:t>
      </w:r>
      <w:r w:rsidR="008412CC" w:rsidRPr="002B72E7">
        <w:rPr>
          <w:rtl/>
        </w:rPr>
        <w:t xml:space="preserve"> کامل اکسید </w:t>
      </w:r>
      <w:r w:rsidR="000B0AD8" w:rsidRPr="002B72E7">
        <w:rPr>
          <w:rtl/>
        </w:rPr>
        <w:t>نم</w:t>
      </w:r>
      <w:r w:rsidR="000B0AD8" w:rsidRPr="002B72E7">
        <w:rPr>
          <w:rFonts w:hint="cs"/>
          <w:rtl/>
        </w:rPr>
        <w:t>ی‌نماید</w:t>
      </w:r>
      <w:r w:rsidR="008412CC" w:rsidRPr="002B72E7">
        <w:rPr>
          <w:rtl/>
        </w:rPr>
        <w:t xml:space="preserve"> و </w:t>
      </w:r>
      <w:r w:rsidR="000B0AD8" w:rsidRPr="002B72E7">
        <w:rPr>
          <w:rtl/>
        </w:rPr>
        <w:t>الکترون‌ها</w:t>
      </w:r>
      <w:r w:rsidR="008412CC" w:rsidRPr="002B72E7">
        <w:rPr>
          <w:rtl/>
        </w:rPr>
        <w:t xml:space="preserve"> را بدون استفاده به </w:t>
      </w:r>
      <w:r w:rsidR="000B0AD8" w:rsidRPr="002B72E7">
        <w:rPr>
          <w:rtl/>
        </w:rPr>
        <w:t>صورت‌ها</w:t>
      </w:r>
      <w:r w:rsidR="000B0AD8" w:rsidRPr="002B72E7">
        <w:rPr>
          <w:rFonts w:hint="cs"/>
          <w:rtl/>
        </w:rPr>
        <w:t>یی</w:t>
      </w:r>
      <w:r w:rsidR="008412CC" w:rsidRPr="002B72E7">
        <w:rPr>
          <w:rtl/>
        </w:rPr>
        <w:t xml:space="preserve"> مانند استات به هدر </w:t>
      </w:r>
      <w:r w:rsidR="000B0AD8" w:rsidRPr="002B72E7">
        <w:rPr>
          <w:rtl/>
        </w:rPr>
        <w:t>م</w:t>
      </w:r>
      <w:r w:rsidR="000B0AD8" w:rsidRPr="002B72E7">
        <w:rPr>
          <w:rFonts w:hint="cs"/>
          <w:rtl/>
        </w:rPr>
        <w:t>ی‌دهد</w:t>
      </w:r>
      <w:r w:rsidR="008412CC" w:rsidRPr="002B72E7">
        <w:rPr>
          <w:rtl/>
        </w:rPr>
        <w:t xml:space="preserve"> بازده کلومبی در حدود 56.2</w:t>
      </w:r>
      <w:r w:rsidR="000B0AD8" w:rsidRPr="002B72E7">
        <w:rPr>
          <w:rtl/>
        </w:rPr>
        <w:t>%</w:t>
      </w:r>
      <w:r w:rsidR="008412CC" w:rsidRPr="002B72E7">
        <w:rPr>
          <w:rtl/>
        </w:rPr>
        <w:t xml:space="preserve"> </w:t>
      </w:r>
      <w:r w:rsidR="007D3C82">
        <w:rPr>
          <w:rtl/>
        </w:rPr>
        <w:t>دارد</w:t>
      </w:r>
      <w:del w:id="8379" w:author="Mohsen Jafarinejad" w:date="2019-05-11T11:23:00Z">
        <w:r w:rsidR="007D3C82" w:rsidDel="00184A35">
          <w:rPr>
            <w:rFonts w:hint="cs"/>
            <w:rtl/>
          </w:rPr>
          <w:delText>.</w:delText>
        </w:r>
      </w:del>
      <w:r w:rsidR="007D3C82">
        <w:rPr>
          <w:rFonts w:hint="cs"/>
          <w:rtl/>
        </w:rPr>
        <w:t xml:space="preserve"> </w:t>
      </w:r>
      <w:sdt>
        <w:sdtPr>
          <w:rPr>
            <w:rFonts w:hint="cs"/>
            <w:rtl/>
          </w:rPr>
          <w:id w:val="1716086577"/>
          <w:citation/>
        </w:sdtPr>
        <w:sdtEndPr/>
        <w:sdtContent>
          <w:r w:rsidR="007D3C82">
            <w:rPr>
              <w:rStyle w:val="tgc"/>
              <w:rtl/>
            </w:rPr>
            <w:fldChar w:fldCharType="begin"/>
          </w:r>
          <w:r w:rsidR="00EA6BD0">
            <w:rPr>
              <w:rStyle w:val="tgc"/>
            </w:rPr>
            <w:instrText xml:space="preserve">CITATION 27 \l 1065 </w:instrText>
          </w:r>
          <w:r w:rsidR="007D3C82">
            <w:rPr>
              <w:rStyle w:val="tgc"/>
              <w:rtl/>
            </w:rPr>
            <w:fldChar w:fldCharType="separate"/>
          </w:r>
          <w:r w:rsidR="00F81795">
            <w:rPr>
              <w:noProof/>
            </w:rPr>
            <w:t>[12]</w:t>
          </w:r>
          <w:r w:rsidR="007D3C82">
            <w:rPr>
              <w:rStyle w:val="tgc"/>
              <w:rtl/>
            </w:rPr>
            <w:fldChar w:fldCharType="end"/>
          </w:r>
        </w:sdtContent>
      </w:sdt>
      <w:ins w:id="8380" w:author="Mohsen Jafarinejad" w:date="2019-05-11T11:23:00Z">
        <w:r w:rsidR="00184A35">
          <w:rPr>
            <w:rFonts w:hint="cs"/>
            <w:rtl/>
          </w:rPr>
          <w:t xml:space="preserve">. </w:t>
        </w:r>
      </w:ins>
      <w:r w:rsidR="008412CC" w:rsidRPr="002B72E7">
        <w:rPr>
          <w:rtl/>
        </w:rPr>
        <w:t xml:space="preserve">در حالی که برخی گونه </w:t>
      </w:r>
      <w:del w:id="8381" w:author="Mohsen Jafarinejad" w:date="2019-05-11T11:23:00Z">
        <w:r w:rsidR="000B0AD8" w:rsidRPr="002B72E7" w:rsidDel="00184A35">
          <w:rPr>
            <w:rtl/>
          </w:rPr>
          <w:delText>آر</w:delText>
        </w:r>
        <w:r w:rsidR="008412CC" w:rsidRPr="002B72E7" w:rsidDel="00184A35">
          <w:rPr>
            <w:rtl/>
          </w:rPr>
          <w:delText xml:space="preserve"> </w:delText>
        </w:r>
      </w:del>
      <w:ins w:id="8382" w:author="Mohsen Jafarinejad" w:date="2019-05-11T11:23:00Z">
        <w:r w:rsidR="00184A35">
          <w:rPr>
            <w:rFonts w:hint="cs"/>
            <w:rtl/>
          </w:rPr>
          <w:t>از</w:t>
        </w:r>
        <w:r w:rsidR="00184A35" w:rsidRPr="002B72E7">
          <w:rPr>
            <w:rtl/>
          </w:rPr>
          <w:t xml:space="preserve"> </w:t>
        </w:r>
      </w:ins>
      <w:r w:rsidR="000B0AD8" w:rsidRPr="002B72E7">
        <w:rPr>
          <w:rtl/>
        </w:rPr>
        <w:t>باکتر</w:t>
      </w:r>
      <w:r w:rsidR="000B0AD8" w:rsidRPr="002B72E7">
        <w:rPr>
          <w:rFonts w:hint="cs"/>
          <w:rtl/>
        </w:rPr>
        <w:t>ی‌ها</w:t>
      </w:r>
      <w:r w:rsidR="008412CC" w:rsidRPr="002B72E7">
        <w:rPr>
          <w:rtl/>
        </w:rPr>
        <w:t xml:space="preserve"> </w:t>
      </w:r>
      <w:r w:rsidR="000B0AD8" w:rsidRPr="002B72E7">
        <w:rPr>
          <w:rtl/>
        </w:rPr>
        <w:t>م</w:t>
      </w:r>
      <w:r w:rsidR="000B0AD8" w:rsidRPr="002B72E7">
        <w:rPr>
          <w:rFonts w:hint="cs"/>
          <w:rtl/>
        </w:rPr>
        <w:t>ی‌توانند</w:t>
      </w:r>
      <w:r w:rsidR="008412CC" w:rsidRPr="002B72E7">
        <w:rPr>
          <w:rtl/>
        </w:rPr>
        <w:t xml:space="preserve"> عمل اکسیداسیون بستر آلی را با بازده بالای کلومب انجام دهند. گزارش شده است که برخی گونه از </w:t>
      </w:r>
      <w:r w:rsidR="000B0AD8" w:rsidRPr="002B72E7">
        <w:rPr>
          <w:rtl/>
        </w:rPr>
        <w:t>باکتر</w:t>
      </w:r>
      <w:r w:rsidR="000B0AD8" w:rsidRPr="002B72E7">
        <w:rPr>
          <w:rFonts w:hint="cs"/>
          <w:rtl/>
        </w:rPr>
        <w:t>ی‌ها</w:t>
      </w:r>
      <w:r w:rsidR="008412CC" w:rsidRPr="002B72E7">
        <w:rPr>
          <w:rtl/>
        </w:rPr>
        <w:t xml:space="preserve"> </w:t>
      </w:r>
      <w:r w:rsidR="000B0AD8" w:rsidRPr="002B72E7">
        <w:rPr>
          <w:rtl/>
        </w:rPr>
        <w:t>م</w:t>
      </w:r>
      <w:r w:rsidR="000B0AD8" w:rsidRPr="002B72E7">
        <w:rPr>
          <w:rFonts w:hint="cs"/>
          <w:rtl/>
        </w:rPr>
        <w:t>ی‌توانند</w:t>
      </w:r>
      <w:r w:rsidR="008412CC" w:rsidRPr="002B72E7">
        <w:rPr>
          <w:rtl/>
        </w:rPr>
        <w:t xml:space="preserve"> بستر آلی را به طور کامل اکسید کنند مانند: </w:t>
      </w:r>
      <w:r w:rsidR="008412CC" w:rsidRPr="002B72E7">
        <w:t>Geothrix fermentans</w:t>
      </w:r>
      <w:r w:rsidR="008412CC" w:rsidRPr="002B72E7">
        <w:rPr>
          <w:rtl/>
        </w:rPr>
        <w:t xml:space="preserve"> با بازده 94</w:t>
      </w:r>
      <w:r w:rsidR="000B0AD8" w:rsidRPr="002B72E7">
        <w:rPr>
          <w:rtl/>
        </w:rPr>
        <w:t>% بازده</w:t>
      </w:r>
      <w:r w:rsidR="008412CC" w:rsidRPr="002B72E7">
        <w:rPr>
          <w:rtl/>
        </w:rPr>
        <w:t xml:space="preserve"> کلومب</w:t>
      </w:r>
      <w:r w:rsidR="000B0AD8" w:rsidRPr="002B72E7">
        <w:rPr>
          <w:rtl/>
        </w:rPr>
        <w:t xml:space="preserve"> </w:t>
      </w:r>
      <w:r w:rsidR="008412CC" w:rsidRPr="002B72E7">
        <w:rPr>
          <w:rtl/>
        </w:rPr>
        <w:t xml:space="preserve">اکسیداسیون استات </w:t>
      </w:r>
      <w:sdt>
        <w:sdtPr>
          <w:rPr>
            <w:rtl/>
          </w:rPr>
          <w:id w:val="1668281016"/>
          <w:citation/>
        </w:sdtPr>
        <w:sdtEndPr/>
        <w:sdtContent>
          <w:r w:rsidR="00151B3B">
            <w:rPr>
              <w:rStyle w:val="tgc"/>
              <w:rtl/>
            </w:rPr>
            <w:fldChar w:fldCharType="begin"/>
          </w:r>
          <w:r w:rsidR="00EA6BD0">
            <w:rPr>
              <w:rStyle w:val="tgc"/>
            </w:rPr>
            <w:instrText xml:space="preserve">CITATION 24 \l 1065 </w:instrText>
          </w:r>
          <w:r w:rsidR="00151B3B">
            <w:rPr>
              <w:rStyle w:val="tgc"/>
              <w:rtl/>
            </w:rPr>
            <w:fldChar w:fldCharType="separate"/>
          </w:r>
          <w:r w:rsidR="00F81795">
            <w:rPr>
              <w:noProof/>
            </w:rPr>
            <w:t>[13]</w:t>
          </w:r>
          <w:r w:rsidR="00151B3B">
            <w:rPr>
              <w:rStyle w:val="tgc"/>
              <w:rtl/>
            </w:rPr>
            <w:fldChar w:fldCharType="end"/>
          </w:r>
        </w:sdtContent>
      </w:sdt>
      <w:r w:rsidR="008412CC" w:rsidRPr="002B72E7">
        <w:rPr>
          <w:rtl/>
        </w:rPr>
        <w:t xml:space="preserve"> </w:t>
      </w:r>
      <w:r w:rsidR="000B0AD8" w:rsidRPr="002B72E7">
        <w:rPr>
          <w:rtl/>
        </w:rPr>
        <w:t>گونه‌ها</w:t>
      </w:r>
      <w:r w:rsidR="000B0AD8" w:rsidRPr="002B72E7">
        <w:rPr>
          <w:rFonts w:hint="cs"/>
          <w:rtl/>
        </w:rPr>
        <w:t>ی</w:t>
      </w:r>
      <w:r w:rsidR="008412CC" w:rsidRPr="002B72E7">
        <w:rPr>
          <w:rtl/>
        </w:rPr>
        <w:t xml:space="preserve"> از </w:t>
      </w:r>
      <w:r w:rsidR="000B0AD8" w:rsidRPr="002B72E7">
        <w:rPr>
          <w:rtl/>
        </w:rPr>
        <w:t>باکتر</w:t>
      </w:r>
      <w:r w:rsidR="000B0AD8" w:rsidRPr="002B72E7">
        <w:rPr>
          <w:rFonts w:hint="cs"/>
          <w:rtl/>
        </w:rPr>
        <w:t>ی‌های</w:t>
      </w:r>
      <w:r w:rsidR="008412CC" w:rsidRPr="002B72E7">
        <w:rPr>
          <w:rtl/>
        </w:rPr>
        <w:t xml:space="preserve"> خاکی با بازده</w:t>
      </w:r>
      <w:del w:id="8383" w:author="Mohsen Jafarinejad" w:date="2019-05-11T11:23:00Z">
        <w:r w:rsidR="008412CC" w:rsidRPr="002B72E7" w:rsidDel="00184A35">
          <w:rPr>
            <w:rtl/>
          </w:rPr>
          <w:delText xml:space="preserve"> </w:delText>
        </w:r>
      </w:del>
      <w:ins w:id="8384" w:author="Mohsen Jafarinejad" w:date="2019-05-11T11:23:00Z">
        <w:r w:rsidR="00184A35">
          <w:rPr>
            <w:rFonts w:hint="cs"/>
            <w:rtl/>
          </w:rPr>
          <w:t xml:space="preserve"> </w:t>
        </w:r>
      </w:ins>
      <w:r w:rsidR="008412CC" w:rsidRPr="002B72E7">
        <w:rPr>
          <w:rtl/>
        </w:rPr>
        <w:t>کلومب نزدیک به 100 اکسیداسیون استات و بازده 84% اکسیداسیون بنزوات</w:t>
      </w:r>
      <w:r w:rsidR="000B0AD8" w:rsidRPr="002B72E7">
        <w:rPr>
          <w:rtl/>
        </w:rPr>
        <w:t xml:space="preserve"> </w:t>
      </w:r>
      <w:sdt>
        <w:sdtPr>
          <w:rPr>
            <w:rtl/>
          </w:rPr>
          <w:id w:val="-461812049"/>
          <w:citation/>
        </w:sdtPr>
        <w:sdtEndPr/>
        <w:sdtContent>
          <w:r w:rsidR="00151B3B">
            <w:rPr>
              <w:rStyle w:val="tgc"/>
              <w:rtl/>
            </w:rPr>
            <w:fldChar w:fldCharType="begin"/>
          </w:r>
          <w:r w:rsidR="00EA6BD0">
            <w:rPr>
              <w:rStyle w:val="tgc"/>
            </w:rPr>
            <w:instrText xml:space="preserve">CITATION 21 \l 1065 </w:instrText>
          </w:r>
          <w:r w:rsidR="00151B3B">
            <w:rPr>
              <w:rStyle w:val="tgc"/>
              <w:rtl/>
            </w:rPr>
            <w:fldChar w:fldCharType="separate"/>
          </w:r>
          <w:r w:rsidR="00F81795">
            <w:rPr>
              <w:noProof/>
            </w:rPr>
            <w:t>[14]</w:t>
          </w:r>
          <w:r w:rsidR="00151B3B">
            <w:rPr>
              <w:rStyle w:val="tgc"/>
              <w:rtl/>
            </w:rPr>
            <w:fldChar w:fldCharType="end"/>
          </w:r>
        </w:sdtContent>
      </w:sdt>
      <w:sdt>
        <w:sdtPr>
          <w:rPr>
            <w:rtl/>
          </w:rPr>
          <w:id w:val="-382491239"/>
          <w:citation/>
        </w:sdtPr>
        <w:sdtEndPr/>
        <w:sdtContent>
          <w:r w:rsidR="00151B3B">
            <w:rPr>
              <w:rStyle w:val="tgc"/>
              <w:rtl/>
            </w:rPr>
            <w:fldChar w:fldCharType="begin"/>
          </w:r>
          <w:r w:rsidR="00EA6BD0">
            <w:rPr>
              <w:rStyle w:val="tgc"/>
            </w:rPr>
            <w:instrText xml:space="preserve">CITATION 22 \l 1065 </w:instrText>
          </w:r>
          <w:r w:rsidR="00151B3B">
            <w:rPr>
              <w:rStyle w:val="tgc"/>
              <w:rtl/>
            </w:rPr>
            <w:fldChar w:fldCharType="separate"/>
          </w:r>
          <w:r w:rsidR="00F81795">
            <w:rPr>
              <w:rStyle w:val="tgc"/>
              <w:noProof/>
              <w:rtl/>
            </w:rPr>
            <w:t xml:space="preserve"> </w:t>
          </w:r>
          <w:r w:rsidR="00F81795">
            <w:rPr>
              <w:noProof/>
            </w:rPr>
            <w:t>[9]</w:t>
          </w:r>
          <w:r w:rsidR="00151B3B">
            <w:rPr>
              <w:rStyle w:val="tgc"/>
              <w:rtl/>
            </w:rPr>
            <w:fldChar w:fldCharType="end"/>
          </w:r>
        </w:sdtContent>
      </w:sdt>
      <w:ins w:id="8385" w:author="Mohsen Jafarinejad" w:date="2019-05-11T11:24:00Z">
        <w:r w:rsidR="00184A35">
          <w:rPr>
            <w:rFonts w:hint="cs"/>
            <w:rtl/>
          </w:rPr>
          <w:t xml:space="preserve"> ،</w:t>
        </w:r>
      </w:ins>
      <w:r w:rsidR="008412CC" w:rsidRPr="002B72E7">
        <w:rPr>
          <w:rtl/>
        </w:rPr>
        <w:t xml:space="preserve">گونه </w:t>
      </w:r>
      <w:r w:rsidR="008412CC" w:rsidRPr="002B72E7">
        <w:t>Rhodoferax ferrireducens</w:t>
      </w:r>
      <w:r w:rsidR="008412CC" w:rsidRPr="002B72E7">
        <w:rPr>
          <w:rtl/>
        </w:rPr>
        <w:t xml:space="preserve"> با بازده 83 </w:t>
      </w:r>
      <w:ins w:id="8386" w:author="Mohsen Jafarinejad" w:date="2019-05-11T11:24:00Z">
        <w:r w:rsidR="00184A35">
          <w:rPr>
            <w:rFonts w:hint="cs"/>
            <w:rtl/>
          </w:rPr>
          <w:t xml:space="preserve">درصد </w:t>
        </w:r>
      </w:ins>
      <w:r w:rsidR="008412CC" w:rsidRPr="002B72E7">
        <w:rPr>
          <w:rtl/>
        </w:rPr>
        <w:t>بازده کلوب اکس</w:t>
      </w:r>
      <w:ins w:id="8387" w:author="Mohsen Jafarinejad" w:date="2019-05-11T11:24:00Z">
        <w:r w:rsidR="00184A35">
          <w:rPr>
            <w:rFonts w:hint="cs"/>
            <w:rtl/>
          </w:rPr>
          <w:t>ی</w:t>
        </w:r>
      </w:ins>
      <w:r w:rsidR="008412CC" w:rsidRPr="002B72E7">
        <w:rPr>
          <w:rtl/>
        </w:rPr>
        <w:t xml:space="preserve">داسیون گلوکوز </w:t>
      </w:r>
      <w:sdt>
        <w:sdtPr>
          <w:rPr>
            <w:rtl/>
          </w:rPr>
          <w:id w:val="-306548197"/>
          <w:citation/>
        </w:sdtPr>
        <w:sdtEndPr/>
        <w:sdtContent>
          <w:r w:rsidR="00151B3B">
            <w:rPr>
              <w:rStyle w:val="tgc"/>
              <w:rtl/>
            </w:rPr>
            <w:fldChar w:fldCharType="begin"/>
          </w:r>
          <w:r w:rsidR="00EA6BD0">
            <w:rPr>
              <w:rStyle w:val="tgc"/>
            </w:rPr>
            <w:instrText xml:space="preserve">CITATION 28 \l 1065 </w:instrText>
          </w:r>
          <w:r w:rsidR="00151B3B">
            <w:rPr>
              <w:rStyle w:val="tgc"/>
              <w:rtl/>
            </w:rPr>
            <w:fldChar w:fldCharType="separate"/>
          </w:r>
          <w:r w:rsidR="00F81795">
            <w:rPr>
              <w:noProof/>
            </w:rPr>
            <w:t>[15]</w:t>
          </w:r>
          <w:r w:rsidR="00151B3B">
            <w:rPr>
              <w:rStyle w:val="tgc"/>
              <w:rtl/>
            </w:rPr>
            <w:fldChar w:fldCharType="end"/>
          </w:r>
        </w:sdtContent>
      </w:sdt>
      <w:r w:rsidR="008412CC" w:rsidRPr="002B72E7">
        <w:rPr>
          <w:rtl/>
        </w:rPr>
        <w:t xml:space="preserve"> بازده ای گزارش شده </w:t>
      </w:r>
      <w:r w:rsidR="000B0AD8" w:rsidRPr="002B72E7">
        <w:rPr>
          <w:rtl/>
        </w:rPr>
        <w:t>م</w:t>
      </w:r>
      <w:r w:rsidR="000B0AD8" w:rsidRPr="002B72E7">
        <w:rPr>
          <w:rFonts w:hint="cs"/>
          <w:rtl/>
        </w:rPr>
        <w:t>ی‌تواند</w:t>
      </w:r>
      <w:r w:rsidR="008412CC" w:rsidRPr="002B72E7">
        <w:rPr>
          <w:rtl/>
        </w:rPr>
        <w:t xml:space="preserve"> </w:t>
      </w:r>
      <w:r w:rsidR="000B0AD8" w:rsidRPr="002B72E7">
        <w:rPr>
          <w:rtl/>
        </w:rPr>
        <w:t>به‌طور</w:t>
      </w:r>
      <w:r w:rsidR="008412CC" w:rsidRPr="002B72E7">
        <w:rPr>
          <w:rtl/>
        </w:rPr>
        <w:t xml:space="preserve"> </w:t>
      </w:r>
      <w:r w:rsidR="000B0AD8" w:rsidRPr="002B72E7">
        <w:rPr>
          <w:rtl/>
        </w:rPr>
        <w:t>گسترده‌ا</w:t>
      </w:r>
      <w:r w:rsidR="000B0AD8" w:rsidRPr="002B72E7">
        <w:rPr>
          <w:rFonts w:hint="cs"/>
          <w:rtl/>
        </w:rPr>
        <w:t>ی</w:t>
      </w:r>
      <w:r w:rsidR="008412CC" w:rsidRPr="002B72E7">
        <w:rPr>
          <w:rtl/>
        </w:rPr>
        <w:t xml:space="preserve"> متغییر باشد وقتی از منابع طبیعی نظیر </w:t>
      </w:r>
      <w:r w:rsidR="000B0AD8" w:rsidRPr="002B72E7">
        <w:rPr>
          <w:rtl/>
        </w:rPr>
        <w:t>پساب‌ها</w:t>
      </w:r>
      <w:r w:rsidR="008412CC" w:rsidRPr="002B72E7">
        <w:rPr>
          <w:rtl/>
        </w:rPr>
        <w:t xml:space="preserve"> جهت تغذیه آن استفاده گردد </w:t>
      </w:r>
      <w:r w:rsidR="000B0AD8" w:rsidRPr="002B72E7">
        <w:rPr>
          <w:rtl/>
        </w:rPr>
        <w:t>به‌طور</w:t>
      </w:r>
      <w:r w:rsidR="008412CC" w:rsidRPr="002B72E7">
        <w:rPr>
          <w:rtl/>
        </w:rPr>
        <w:t xml:space="preserve"> یکه </w:t>
      </w:r>
      <w:r w:rsidR="000B0AD8" w:rsidRPr="002B72E7">
        <w:rPr>
          <w:rtl/>
        </w:rPr>
        <w:t>م</w:t>
      </w:r>
      <w:r w:rsidR="000B0AD8" w:rsidRPr="002B72E7">
        <w:rPr>
          <w:rFonts w:hint="cs"/>
          <w:rtl/>
        </w:rPr>
        <w:t>ی‌تواند</w:t>
      </w:r>
      <w:r w:rsidR="008412CC" w:rsidRPr="002B72E7">
        <w:rPr>
          <w:rtl/>
        </w:rPr>
        <w:t xml:space="preserve"> بین 65 تا 89% متغییر باشد.</w:t>
      </w:r>
    </w:p>
    <w:p w14:paraId="7B9DA7EE" w14:textId="4318963E" w:rsidR="008412CC" w:rsidRPr="002B72E7" w:rsidRDefault="00CD1ABB" w:rsidP="002C326A">
      <w:pPr>
        <w:pStyle w:val="payannameh"/>
        <w:tabs>
          <w:tab w:val="left" w:pos="567"/>
          <w:tab w:val="left" w:pos="1395"/>
          <w:tab w:val="left" w:pos="7371"/>
        </w:tabs>
        <w:spacing w:line="240" w:lineRule="auto"/>
        <w:jc w:val="both"/>
        <w:rPr>
          <w:rtl/>
        </w:rPr>
      </w:pPr>
      <w:r>
        <w:rPr>
          <w:rtl/>
        </w:rPr>
        <w:tab/>
      </w:r>
      <w:r w:rsidR="008412CC" w:rsidRPr="002B72E7">
        <w:rPr>
          <w:rtl/>
        </w:rPr>
        <w:t xml:space="preserve">یکی از </w:t>
      </w:r>
      <w:r w:rsidR="000B0AD8" w:rsidRPr="002B72E7">
        <w:rPr>
          <w:rtl/>
        </w:rPr>
        <w:t>محدود</w:t>
      </w:r>
      <w:r w:rsidR="000B0AD8" w:rsidRPr="002B72E7">
        <w:rPr>
          <w:rFonts w:hint="cs"/>
          <w:rtl/>
        </w:rPr>
        <w:t>یت‌های</w:t>
      </w:r>
      <w:r w:rsidR="008412CC" w:rsidRPr="002B72E7">
        <w:rPr>
          <w:rtl/>
        </w:rPr>
        <w:t xml:space="preserve"> اصلی </w:t>
      </w:r>
      <w:r w:rsidR="000B0AD8" w:rsidRPr="002B72E7">
        <w:rPr>
          <w:rtl/>
        </w:rPr>
        <w:t>پ</w:t>
      </w:r>
      <w:r w:rsidR="000B0AD8" w:rsidRPr="002B72E7">
        <w:rPr>
          <w:rFonts w:hint="cs"/>
          <w:rtl/>
        </w:rPr>
        <w:t>یل‌های</w:t>
      </w:r>
      <w:r w:rsidR="008412CC" w:rsidRPr="002B72E7">
        <w:rPr>
          <w:rtl/>
        </w:rPr>
        <w:t xml:space="preserve"> سوختی میکروبی کاهش در ملکول های اکسیژن توسط کاتد است. </w:t>
      </w:r>
      <w:r w:rsidR="000B0AD8" w:rsidRPr="002B72E7">
        <w:rPr>
          <w:rtl/>
        </w:rPr>
        <w:t>به‌طور</w:t>
      </w:r>
      <w:r w:rsidR="008412CC" w:rsidRPr="002B72E7">
        <w:rPr>
          <w:rtl/>
        </w:rPr>
        <w:t xml:space="preserve"> مرسوم از فلزات مختلفی جهت کاتالیزور در واکنش کاتد استفاده </w:t>
      </w:r>
      <w:r w:rsidR="000B0AD8" w:rsidRPr="002B72E7">
        <w:rPr>
          <w:rtl/>
        </w:rPr>
        <w:t>م</w:t>
      </w:r>
      <w:r w:rsidR="000B0AD8" w:rsidRPr="002B72E7">
        <w:rPr>
          <w:rFonts w:hint="cs"/>
          <w:rtl/>
        </w:rPr>
        <w:t>ی‌گردد</w:t>
      </w:r>
      <w:del w:id="8388" w:author="Mohsen Jafarinejad" w:date="2019-05-11T11:24:00Z">
        <w:r w:rsidR="008412CC" w:rsidRPr="002B72E7" w:rsidDel="00184A35">
          <w:rPr>
            <w:rtl/>
          </w:rPr>
          <w:delText>.</w:delText>
        </w:r>
      </w:del>
      <w:del w:id="8389" w:author="Mohsen Jafarinejad" w:date="2019-05-08T16:15:00Z">
        <w:r w:rsidR="000B0AD8" w:rsidRPr="002B72E7" w:rsidDel="007775CF">
          <w:delText xml:space="preserve"> </w:delText>
        </w:r>
      </w:del>
      <w:sdt>
        <w:sdtPr>
          <w:rPr>
            <w:rtl/>
          </w:rPr>
          <w:id w:val="-37670388"/>
          <w:citation/>
        </w:sdtPr>
        <w:sdtEndPr/>
        <w:sdtContent>
          <w:r w:rsidR="00151B3B">
            <w:rPr>
              <w:rStyle w:val="tgc"/>
              <w:rtl/>
            </w:rPr>
            <w:fldChar w:fldCharType="begin"/>
          </w:r>
          <w:r w:rsidR="00EA6BD0">
            <w:rPr>
              <w:rStyle w:val="tgc"/>
            </w:rPr>
            <w:instrText xml:space="preserve">CITATION 29 \l 1065 </w:instrText>
          </w:r>
          <w:r w:rsidR="00151B3B">
            <w:rPr>
              <w:rStyle w:val="tgc"/>
              <w:rtl/>
            </w:rPr>
            <w:fldChar w:fldCharType="separate"/>
          </w:r>
          <w:r w:rsidR="00F81795">
            <w:rPr>
              <w:noProof/>
            </w:rPr>
            <w:t>[16]</w:t>
          </w:r>
          <w:r w:rsidR="00151B3B">
            <w:rPr>
              <w:rStyle w:val="tgc"/>
              <w:rtl/>
            </w:rPr>
            <w:fldChar w:fldCharType="end"/>
          </w:r>
        </w:sdtContent>
      </w:sdt>
      <w:sdt>
        <w:sdtPr>
          <w:rPr>
            <w:rtl/>
          </w:rPr>
          <w:id w:val="1192035561"/>
          <w:citation/>
        </w:sdtPr>
        <w:sdtEndPr/>
        <w:sdtContent>
          <w:r w:rsidR="00151B3B">
            <w:rPr>
              <w:rStyle w:val="tgc"/>
              <w:rtl/>
            </w:rPr>
            <w:fldChar w:fldCharType="begin"/>
          </w:r>
          <w:r w:rsidR="00EA6BD0">
            <w:rPr>
              <w:rStyle w:val="tgc"/>
            </w:rPr>
            <w:instrText xml:space="preserve">CITATION 30 \l 1065 </w:instrText>
          </w:r>
          <w:r w:rsidR="00151B3B">
            <w:rPr>
              <w:rStyle w:val="tgc"/>
              <w:rtl/>
            </w:rPr>
            <w:fldChar w:fldCharType="separate"/>
          </w:r>
          <w:r w:rsidR="00F81795">
            <w:rPr>
              <w:rStyle w:val="tgc"/>
              <w:noProof/>
              <w:rtl/>
            </w:rPr>
            <w:t xml:space="preserve"> </w:t>
          </w:r>
          <w:r w:rsidR="00F81795">
            <w:rPr>
              <w:noProof/>
            </w:rPr>
            <w:t>[17]</w:t>
          </w:r>
          <w:r w:rsidR="00151B3B">
            <w:rPr>
              <w:rStyle w:val="tgc"/>
              <w:rtl/>
            </w:rPr>
            <w:fldChar w:fldCharType="end"/>
          </w:r>
        </w:sdtContent>
      </w:sdt>
      <w:ins w:id="8390" w:author="Mohsen Jafarinejad" w:date="2019-05-11T11:25:00Z">
        <w:r w:rsidR="00184A35">
          <w:rPr>
            <w:rFonts w:hint="cs"/>
            <w:rtl/>
          </w:rPr>
          <w:t>.</w:t>
        </w:r>
      </w:ins>
      <w:ins w:id="8391" w:author="Mohsen Jafarinejad" w:date="2019-05-08T16:14:00Z">
        <w:r w:rsidR="007775CF">
          <w:rPr>
            <w:rFonts w:hint="cs"/>
            <w:rtl/>
          </w:rPr>
          <w:t xml:space="preserve"> </w:t>
        </w:r>
      </w:ins>
      <w:r w:rsidR="008412CC" w:rsidRPr="002B72E7">
        <w:rPr>
          <w:rtl/>
        </w:rPr>
        <w:t xml:space="preserve">اما کاهش اکسیژن در کاتد یکی از </w:t>
      </w:r>
      <w:r w:rsidR="000B0AD8" w:rsidRPr="002B72E7">
        <w:rPr>
          <w:rtl/>
        </w:rPr>
        <w:t>محدود</w:t>
      </w:r>
      <w:r w:rsidR="000B0AD8" w:rsidRPr="002B72E7">
        <w:rPr>
          <w:rFonts w:hint="cs"/>
          <w:rtl/>
        </w:rPr>
        <w:t>یت‌های</w:t>
      </w:r>
      <w:r w:rsidR="008412CC" w:rsidRPr="002B72E7">
        <w:rPr>
          <w:rtl/>
        </w:rPr>
        <w:t xml:space="preserve"> اصلی کنونی است.</w:t>
      </w:r>
      <w:r w:rsidR="000B0AD8" w:rsidRPr="002B72E7">
        <w:rPr>
          <w:rtl/>
        </w:rPr>
        <w:t xml:space="preserve"> برا</w:t>
      </w:r>
      <w:r w:rsidR="000B0AD8" w:rsidRPr="002B72E7">
        <w:rPr>
          <w:rFonts w:hint="cs"/>
          <w:rtl/>
        </w:rPr>
        <w:t>ی</w:t>
      </w:r>
      <w:r w:rsidR="008412CC" w:rsidRPr="002B72E7">
        <w:rPr>
          <w:rtl/>
        </w:rPr>
        <w:t xml:space="preserve"> کم کردن از این محدودیت محققان نسبت کاتد به آند را افزایش </w:t>
      </w:r>
      <w:r w:rsidR="000B0AD8" w:rsidRPr="002B72E7">
        <w:rPr>
          <w:rtl/>
        </w:rPr>
        <w:t>داده‌اند</w:t>
      </w:r>
      <w:r w:rsidR="008412CC" w:rsidRPr="002B72E7">
        <w:rPr>
          <w:rtl/>
        </w:rPr>
        <w:t xml:space="preserve"> و از کاتالیست های بیولوژیکی استفاده </w:t>
      </w:r>
      <w:r w:rsidR="000B0AD8" w:rsidRPr="002B72E7">
        <w:rPr>
          <w:rtl/>
        </w:rPr>
        <w:t>نموده‌اند</w:t>
      </w:r>
      <w:r w:rsidR="008412CC" w:rsidRPr="002B72E7">
        <w:rPr>
          <w:rtl/>
        </w:rPr>
        <w:t xml:space="preserve"> که </w:t>
      </w:r>
      <w:r w:rsidR="000B0AD8" w:rsidRPr="002B72E7">
        <w:rPr>
          <w:rtl/>
        </w:rPr>
        <w:t>بعداً</w:t>
      </w:r>
      <w:r w:rsidR="008412CC" w:rsidRPr="002B72E7">
        <w:rPr>
          <w:rtl/>
        </w:rPr>
        <w:t xml:space="preserve"> معرفی خواهد شد.</w:t>
      </w:r>
    </w:p>
    <w:p w14:paraId="6A406219" w14:textId="77F19954" w:rsidR="008412CC" w:rsidRPr="002B72E7" w:rsidRDefault="00CD1ABB" w:rsidP="00542260">
      <w:pPr>
        <w:pStyle w:val="payannameh"/>
        <w:tabs>
          <w:tab w:val="left" w:pos="567"/>
          <w:tab w:val="left" w:pos="1395"/>
          <w:tab w:val="left" w:pos="7371"/>
        </w:tabs>
        <w:spacing w:line="240" w:lineRule="auto"/>
        <w:jc w:val="both"/>
        <w:rPr>
          <w:rtl/>
        </w:rPr>
      </w:pPr>
      <w:r>
        <w:rPr>
          <w:rtl/>
        </w:rPr>
        <w:lastRenderedPageBreak/>
        <w:tab/>
      </w:r>
      <w:r w:rsidR="008412CC" w:rsidRPr="002B72E7">
        <w:rPr>
          <w:rtl/>
        </w:rPr>
        <w:t xml:space="preserve">بسته به اتلافات انرژِی در واکنش کاتد و متابولیسم </w:t>
      </w:r>
      <w:r w:rsidR="000B0AD8" w:rsidRPr="002B72E7">
        <w:rPr>
          <w:rtl/>
        </w:rPr>
        <w:t>باکتر</w:t>
      </w:r>
      <w:r w:rsidR="000B0AD8" w:rsidRPr="002B72E7">
        <w:rPr>
          <w:rFonts w:hint="cs"/>
          <w:rtl/>
        </w:rPr>
        <w:t>ی‌ها</w:t>
      </w:r>
      <w:r w:rsidR="008412CC" w:rsidRPr="002B72E7">
        <w:rPr>
          <w:rtl/>
        </w:rPr>
        <w:t xml:space="preserve"> ولتاژی در حدود 0.3 تا 0.5 ولت از مواد آلی نظیر گلوکوز</w:t>
      </w:r>
      <w:r w:rsidR="00151B3B">
        <w:rPr>
          <w:rtl/>
        </w:rPr>
        <w:t xml:space="preserve"> یا اسید استیک قابل دستیابی است</w:t>
      </w:r>
      <w:del w:id="8392" w:author="Mohsen Jafarinejad" w:date="2019-05-11T11:25:00Z">
        <w:r w:rsidR="00151B3B" w:rsidDel="00184A35">
          <w:rPr>
            <w:rFonts w:hint="cs"/>
            <w:rtl/>
          </w:rPr>
          <w:delText>.</w:delText>
        </w:r>
      </w:del>
      <w:sdt>
        <w:sdtPr>
          <w:rPr>
            <w:rFonts w:hint="cs"/>
            <w:rtl/>
          </w:rPr>
          <w:id w:val="-370767793"/>
          <w:citation/>
        </w:sdtPr>
        <w:sdtEndPr/>
        <w:sdtContent>
          <w:r w:rsidR="00151B3B">
            <w:rPr>
              <w:rStyle w:val="tgc"/>
              <w:rtl/>
            </w:rPr>
            <w:fldChar w:fldCharType="begin"/>
          </w:r>
          <w:r w:rsidR="00EA6BD0">
            <w:rPr>
              <w:rStyle w:val="tgc"/>
            </w:rPr>
            <w:instrText xml:space="preserve">CITATION 15 \l 1065 </w:instrText>
          </w:r>
          <w:r w:rsidR="00151B3B">
            <w:rPr>
              <w:rStyle w:val="tgc"/>
              <w:rtl/>
            </w:rPr>
            <w:fldChar w:fldCharType="separate"/>
          </w:r>
          <w:r w:rsidR="00F81795">
            <w:rPr>
              <w:rStyle w:val="tgc"/>
              <w:noProof/>
              <w:rtl/>
            </w:rPr>
            <w:t xml:space="preserve"> </w:t>
          </w:r>
          <w:r w:rsidR="00F81795">
            <w:rPr>
              <w:noProof/>
            </w:rPr>
            <w:t>[18]</w:t>
          </w:r>
          <w:r w:rsidR="00151B3B">
            <w:rPr>
              <w:rStyle w:val="tgc"/>
              <w:rtl/>
            </w:rPr>
            <w:fldChar w:fldCharType="end"/>
          </w:r>
        </w:sdtContent>
      </w:sdt>
      <w:ins w:id="8393" w:author="Mohsen Jafarinejad" w:date="2019-05-11T11:25:00Z">
        <w:r w:rsidR="00184A35">
          <w:rPr>
            <w:rFonts w:hint="cs"/>
            <w:rtl/>
          </w:rPr>
          <w:t>.</w:t>
        </w:r>
      </w:ins>
      <w:r w:rsidR="008412CC" w:rsidRPr="002B72E7">
        <w:rPr>
          <w:rtl/>
        </w:rPr>
        <w:t xml:space="preserve"> آند در این </w:t>
      </w:r>
      <w:r w:rsidR="000B0AD8" w:rsidRPr="002B72E7">
        <w:rPr>
          <w:rtl/>
        </w:rPr>
        <w:t>س</w:t>
      </w:r>
      <w:r w:rsidR="000B0AD8" w:rsidRPr="002B72E7">
        <w:rPr>
          <w:rFonts w:hint="cs"/>
          <w:rtl/>
        </w:rPr>
        <w:t>یستم‌ها</w:t>
      </w:r>
      <w:r w:rsidR="008412CC" w:rsidRPr="002B72E7">
        <w:rPr>
          <w:rtl/>
        </w:rPr>
        <w:t xml:space="preserve"> </w:t>
      </w:r>
      <w:r w:rsidR="000B0AD8" w:rsidRPr="002B72E7">
        <w:rPr>
          <w:rtl/>
        </w:rPr>
        <w:t>معمولاً</w:t>
      </w:r>
      <w:r w:rsidR="008412CC" w:rsidRPr="002B72E7">
        <w:rPr>
          <w:rtl/>
        </w:rPr>
        <w:t xml:space="preserve"> کوچک و در رنج سانتیمتر مربع قرار دارد اما چگالی </w:t>
      </w:r>
      <w:r w:rsidR="000B0AD8" w:rsidRPr="002B72E7">
        <w:rPr>
          <w:rtl/>
        </w:rPr>
        <w:t>توان‌ها</w:t>
      </w:r>
      <w:r w:rsidR="000B0AD8" w:rsidRPr="002B72E7">
        <w:rPr>
          <w:rFonts w:hint="cs"/>
          <w:rtl/>
        </w:rPr>
        <w:t>یی</w:t>
      </w:r>
      <w:r w:rsidR="008412CC" w:rsidRPr="002B72E7">
        <w:rPr>
          <w:rtl/>
        </w:rPr>
        <w:t xml:space="preserve"> در حد میلی وات بر متر مربع نیز طراحی </w:t>
      </w:r>
      <w:r w:rsidR="000B0AD8" w:rsidRPr="002B72E7">
        <w:rPr>
          <w:rtl/>
        </w:rPr>
        <w:t>شده‌اند</w:t>
      </w:r>
      <w:r w:rsidR="008412CC" w:rsidRPr="002B72E7">
        <w:rPr>
          <w:rtl/>
        </w:rPr>
        <w:t xml:space="preserve">. </w:t>
      </w:r>
      <w:r w:rsidR="000B0AD8" w:rsidRPr="002B72E7">
        <w:rPr>
          <w:rtl/>
        </w:rPr>
        <w:t>به نظر</w:t>
      </w:r>
      <w:r w:rsidR="008412CC" w:rsidRPr="002B72E7">
        <w:rPr>
          <w:rtl/>
        </w:rPr>
        <w:t xml:space="preserve"> </w:t>
      </w:r>
      <w:r w:rsidR="000B0AD8" w:rsidRPr="002B72E7">
        <w:rPr>
          <w:rtl/>
        </w:rPr>
        <w:t>نم</w:t>
      </w:r>
      <w:r w:rsidR="000B0AD8" w:rsidRPr="002B72E7">
        <w:rPr>
          <w:rFonts w:hint="cs"/>
          <w:rtl/>
        </w:rPr>
        <w:t>ی‌رسد</w:t>
      </w:r>
      <w:r w:rsidR="008412CC" w:rsidRPr="002B72E7">
        <w:rPr>
          <w:rtl/>
        </w:rPr>
        <w:t xml:space="preserve"> افزایش توان در </w:t>
      </w:r>
      <w:r w:rsidR="000B0AD8" w:rsidRPr="002B72E7">
        <w:rPr>
          <w:rtl/>
        </w:rPr>
        <w:t>پ</w:t>
      </w:r>
      <w:r w:rsidR="000B0AD8" w:rsidRPr="002B72E7">
        <w:rPr>
          <w:rFonts w:hint="cs"/>
          <w:rtl/>
        </w:rPr>
        <w:t>یل‌های</w:t>
      </w:r>
      <w:r w:rsidR="008412CC" w:rsidRPr="002B72E7">
        <w:rPr>
          <w:rtl/>
        </w:rPr>
        <w:t xml:space="preserve"> سوختی میکروبی به سادگی افزایش سطح مقطع آند و کاتد باشد. مشکلاتی پیشرو مشکلاتی نظیر مقاومت داخلی،</w:t>
      </w:r>
      <w:r w:rsidR="000B0AD8" w:rsidRPr="002B72E7">
        <w:rPr>
          <w:rtl/>
        </w:rPr>
        <w:t xml:space="preserve"> </w:t>
      </w:r>
      <w:r w:rsidR="008412CC" w:rsidRPr="002B72E7">
        <w:rPr>
          <w:rtl/>
        </w:rPr>
        <w:t xml:space="preserve">توزیع بستر آلی و </w:t>
      </w:r>
      <w:r w:rsidR="000B0AD8" w:rsidRPr="002B72E7">
        <w:rPr>
          <w:rtl/>
        </w:rPr>
        <w:t>پروتون‌ها</w:t>
      </w:r>
      <w:r w:rsidR="008412CC" w:rsidRPr="002B72E7">
        <w:rPr>
          <w:rtl/>
        </w:rPr>
        <w:t xml:space="preserve"> هستند.</w:t>
      </w:r>
      <w:r w:rsidR="000B0AD8" w:rsidRPr="002B72E7">
        <w:rPr>
          <w:rtl/>
        </w:rPr>
        <w:t xml:space="preserve"> موفق</w:t>
      </w:r>
      <w:r w:rsidR="000B0AD8" w:rsidRPr="002B72E7">
        <w:rPr>
          <w:rFonts w:hint="cs"/>
          <w:rtl/>
        </w:rPr>
        <w:t>یت‌های</w:t>
      </w:r>
      <w:r w:rsidR="008412CC" w:rsidRPr="002B72E7">
        <w:rPr>
          <w:rtl/>
        </w:rPr>
        <w:t xml:space="preserve"> </w:t>
      </w:r>
      <w:r w:rsidR="000B0AD8" w:rsidRPr="002B72E7">
        <w:rPr>
          <w:rtl/>
        </w:rPr>
        <w:t>اول</w:t>
      </w:r>
      <w:r w:rsidR="000B0AD8" w:rsidRPr="002B72E7">
        <w:rPr>
          <w:rFonts w:hint="cs"/>
          <w:rtl/>
        </w:rPr>
        <w:t>یه‌ای</w:t>
      </w:r>
      <w:r w:rsidR="008412CC" w:rsidRPr="002B72E7">
        <w:rPr>
          <w:rtl/>
        </w:rPr>
        <w:t xml:space="preserve"> در افزایش توان خروجی </w:t>
      </w:r>
      <w:r w:rsidR="000B0AD8" w:rsidRPr="002B72E7">
        <w:rPr>
          <w:rtl/>
        </w:rPr>
        <w:t>پ</w:t>
      </w:r>
      <w:r w:rsidR="000B0AD8" w:rsidRPr="002B72E7">
        <w:rPr>
          <w:rFonts w:hint="cs"/>
          <w:rtl/>
        </w:rPr>
        <w:t>یل‌های</w:t>
      </w:r>
      <w:r w:rsidR="008412CC" w:rsidRPr="002B72E7">
        <w:rPr>
          <w:rtl/>
        </w:rPr>
        <w:t xml:space="preserve"> سوختی میکروبی </w:t>
      </w:r>
      <w:r w:rsidR="000B0AD8" w:rsidRPr="002B72E7">
        <w:rPr>
          <w:rtl/>
        </w:rPr>
        <w:t>به دست</w:t>
      </w:r>
      <w:r w:rsidR="008412CC" w:rsidRPr="002B72E7">
        <w:rPr>
          <w:rtl/>
        </w:rPr>
        <w:t xml:space="preserve"> آمده است اما این مقادیر افزایش بسیار محدود است. یکی دیگر از معضلات اصلی این </w:t>
      </w:r>
      <w:r w:rsidR="000B0AD8" w:rsidRPr="002B72E7">
        <w:rPr>
          <w:rtl/>
        </w:rPr>
        <w:t>س</w:t>
      </w:r>
      <w:r w:rsidR="000B0AD8" w:rsidRPr="002B72E7">
        <w:rPr>
          <w:rFonts w:hint="cs"/>
          <w:rtl/>
        </w:rPr>
        <w:t>یستم‌ها</w:t>
      </w:r>
      <w:r w:rsidR="008412CC" w:rsidRPr="002B72E7">
        <w:rPr>
          <w:rtl/>
        </w:rPr>
        <w:t xml:space="preserve"> این است که توان تولیدی جهت پمپاژ همزدن و کنترل دمایی این </w:t>
      </w:r>
      <w:r w:rsidR="000B0AD8" w:rsidRPr="002B72E7">
        <w:rPr>
          <w:rtl/>
        </w:rPr>
        <w:t>س</w:t>
      </w:r>
      <w:r w:rsidR="000B0AD8" w:rsidRPr="002B72E7">
        <w:rPr>
          <w:rFonts w:hint="cs"/>
          <w:rtl/>
        </w:rPr>
        <w:t>یستم‌ها</w:t>
      </w:r>
      <w:r w:rsidR="008412CC" w:rsidRPr="002B72E7">
        <w:rPr>
          <w:rtl/>
        </w:rPr>
        <w:t xml:space="preserve"> از توان تولیدی پیل سوختی میکروبی بیشتر است. در حالیکه جهت صنعتی سازی این </w:t>
      </w:r>
      <w:r w:rsidR="000B0AD8" w:rsidRPr="002B72E7">
        <w:rPr>
          <w:rtl/>
        </w:rPr>
        <w:t>پ</w:t>
      </w:r>
      <w:r w:rsidR="000B0AD8" w:rsidRPr="002B72E7">
        <w:rPr>
          <w:rFonts w:hint="cs"/>
          <w:rtl/>
        </w:rPr>
        <w:t>یل‌های</w:t>
      </w:r>
      <w:r w:rsidR="008412CC" w:rsidRPr="002B72E7">
        <w:rPr>
          <w:rtl/>
        </w:rPr>
        <w:t xml:space="preserve"> سوختی در مقیاس بزرگ به تحقیقات زیادی </w:t>
      </w:r>
      <w:r w:rsidR="000B0AD8" w:rsidRPr="002B72E7">
        <w:rPr>
          <w:rtl/>
        </w:rPr>
        <w:t>به‌منظور</w:t>
      </w:r>
      <w:r w:rsidR="008412CC" w:rsidRPr="002B72E7">
        <w:rPr>
          <w:rtl/>
        </w:rPr>
        <w:t xml:space="preserve"> مرتفع ساختن مشکلات ذکر شده نیاز است برخی از </w:t>
      </w:r>
      <w:r w:rsidR="000B0AD8" w:rsidRPr="002B72E7">
        <w:rPr>
          <w:rtl/>
        </w:rPr>
        <w:t>کاربردها</w:t>
      </w:r>
      <w:r w:rsidR="000B0AD8" w:rsidRPr="002B72E7">
        <w:rPr>
          <w:rFonts w:hint="cs"/>
          <w:rtl/>
        </w:rPr>
        <w:t>ی</w:t>
      </w:r>
      <w:r w:rsidR="008412CC" w:rsidRPr="002B72E7">
        <w:rPr>
          <w:rtl/>
        </w:rPr>
        <w:t xml:space="preserve"> توان پایین این </w:t>
      </w:r>
      <w:r w:rsidR="000B0AD8" w:rsidRPr="002B72E7">
        <w:rPr>
          <w:rtl/>
        </w:rPr>
        <w:t>پ</w:t>
      </w:r>
      <w:r w:rsidR="000B0AD8" w:rsidRPr="002B72E7">
        <w:rPr>
          <w:rFonts w:hint="cs"/>
          <w:rtl/>
        </w:rPr>
        <w:t>یل‌ها</w:t>
      </w:r>
      <w:r w:rsidR="008412CC" w:rsidRPr="002B72E7">
        <w:rPr>
          <w:rtl/>
        </w:rPr>
        <w:t xml:space="preserve"> م</w:t>
      </w:r>
      <w:r w:rsidR="0078500B">
        <w:rPr>
          <w:rFonts w:hint="cs"/>
          <w:rtl/>
        </w:rPr>
        <w:t>و</w:t>
      </w:r>
      <w:r w:rsidR="008412CC" w:rsidRPr="002B72E7">
        <w:rPr>
          <w:rtl/>
        </w:rPr>
        <w:t xml:space="preserve">رد استفاده عملی قرار </w:t>
      </w:r>
      <w:r w:rsidR="000B0AD8" w:rsidRPr="002B72E7">
        <w:rPr>
          <w:rtl/>
        </w:rPr>
        <w:t>گرفته‌اند</w:t>
      </w:r>
      <w:r w:rsidR="008412CC" w:rsidRPr="002B72E7">
        <w:rPr>
          <w:rtl/>
        </w:rPr>
        <w:t>.</w:t>
      </w:r>
    </w:p>
    <w:p w14:paraId="3C2DEE1D" w14:textId="3DFA007C" w:rsidR="0013646E" w:rsidRDefault="0013646E" w:rsidP="005E409E">
      <w:pPr>
        <w:pStyle w:val="payannameh"/>
        <w:tabs>
          <w:tab w:val="left" w:pos="1395"/>
          <w:tab w:val="left" w:pos="7371"/>
        </w:tabs>
        <w:spacing w:line="240" w:lineRule="auto"/>
        <w:jc w:val="both"/>
        <w:rPr>
          <w:rtl/>
        </w:rPr>
      </w:pPr>
    </w:p>
    <w:p w14:paraId="3AF17D1F" w14:textId="77777777" w:rsidR="0036031E" w:rsidRDefault="0036031E" w:rsidP="005E409E">
      <w:pPr>
        <w:pStyle w:val="payannameh"/>
        <w:tabs>
          <w:tab w:val="left" w:pos="1395"/>
          <w:tab w:val="left" w:pos="7371"/>
        </w:tabs>
        <w:spacing w:line="240" w:lineRule="auto"/>
        <w:jc w:val="both"/>
        <w:rPr>
          <w:b/>
          <w:bCs/>
          <w:rtl/>
        </w:rPr>
      </w:pPr>
    </w:p>
    <w:p w14:paraId="43005709" w14:textId="5B7AC078" w:rsidR="008412CC" w:rsidRPr="002717AD" w:rsidRDefault="008412CC" w:rsidP="00D444FD">
      <w:pPr>
        <w:pStyle w:val="a0"/>
        <w:bidi/>
        <w:rPr>
          <w:rtl/>
        </w:rPr>
      </w:pPr>
      <w:bookmarkStart w:id="8394" w:name="_Toc8546080"/>
      <w:bookmarkStart w:id="8395" w:name="_Toc8550750"/>
      <w:r w:rsidRPr="002717AD">
        <w:rPr>
          <w:rtl/>
        </w:rPr>
        <w:t>برهم کنش بین میکروب</w:t>
      </w:r>
      <w:r w:rsidR="009966A7">
        <w:rPr>
          <w:rFonts w:hint="cs"/>
          <w:rtl/>
        </w:rPr>
        <w:t>‌</w:t>
      </w:r>
      <w:r w:rsidRPr="002717AD">
        <w:rPr>
          <w:rtl/>
        </w:rPr>
        <w:t>ها والکترود ها</w:t>
      </w:r>
      <w:bookmarkEnd w:id="8394"/>
      <w:bookmarkEnd w:id="8395"/>
    </w:p>
    <w:p w14:paraId="7F17DB11" w14:textId="52A95E70" w:rsidR="008412CC" w:rsidRPr="002B72E7" w:rsidDel="00445719" w:rsidRDefault="0013646E" w:rsidP="001A60F1">
      <w:pPr>
        <w:pStyle w:val="payannameh"/>
        <w:tabs>
          <w:tab w:val="left" w:pos="473"/>
        </w:tabs>
        <w:spacing w:line="240" w:lineRule="auto"/>
        <w:jc w:val="both"/>
        <w:rPr>
          <w:del w:id="8396" w:author="Mohsen Jafarinejad" w:date="2019-05-11T11:31:00Z"/>
        </w:rPr>
      </w:pPr>
      <w:r>
        <w:rPr>
          <w:rtl/>
        </w:rPr>
        <w:tab/>
        <w:t>اندازه</w:t>
      </w:r>
      <w:r>
        <w:rPr>
          <w:rFonts w:hint="cs"/>
          <w:rtl/>
        </w:rPr>
        <w:t>‌</w:t>
      </w:r>
      <w:r w:rsidR="000B0AD8" w:rsidRPr="002B72E7">
        <w:rPr>
          <w:rtl/>
        </w:rPr>
        <w:t>گ</w:t>
      </w:r>
      <w:r w:rsidR="000B0AD8" w:rsidRPr="002B72E7">
        <w:rPr>
          <w:rFonts w:hint="cs"/>
          <w:rtl/>
        </w:rPr>
        <w:t>یری‌های</w:t>
      </w:r>
      <w:r w:rsidR="008412CC" w:rsidRPr="002B72E7">
        <w:rPr>
          <w:rtl/>
        </w:rPr>
        <w:t xml:space="preserve"> متناوب ولتاژ بر روی </w:t>
      </w:r>
      <w:r w:rsidR="000B0AD8" w:rsidRPr="002B72E7">
        <w:rPr>
          <w:rtl/>
        </w:rPr>
        <w:t>پ</w:t>
      </w:r>
      <w:r w:rsidR="000B0AD8" w:rsidRPr="002B72E7">
        <w:rPr>
          <w:rFonts w:hint="cs"/>
          <w:rtl/>
        </w:rPr>
        <w:t>یل‌های</w:t>
      </w:r>
      <w:r w:rsidR="008412CC" w:rsidRPr="002B72E7">
        <w:rPr>
          <w:rtl/>
        </w:rPr>
        <w:t xml:space="preserve"> سوختی میکروبی صورت گرفته تا اثر استفاده از یک باکتری خالص ویا مخلوطی از </w:t>
      </w:r>
      <w:r w:rsidR="000B0AD8" w:rsidRPr="002B72E7">
        <w:rPr>
          <w:rtl/>
        </w:rPr>
        <w:t>باکتر</w:t>
      </w:r>
      <w:r w:rsidR="000B0AD8" w:rsidRPr="002B72E7">
        <w:rPr>
          <w:rFonts w:hint="cs"/>
          <w:rtl/>
        </w:rPr>
        <w:t>ی‌ها</w:t>
      </w:r>
      <w:r w:rsidR="008412CC" w:rsidRPr="002B72E7">
        <w:rPr>
          <w:rtl/>
        </w:rPr>
        <w:t xml:space="preserve"> بر روی کارکرد پیل تحقیق شود</w:t>
      </w:r>
      <w:sdt>
        <w:sdtPr>
          <w:rPr>
            <w:rtl/>
          </w:rPr>
          <w:id w:val="-907228472"/>
          <w:citation/>
        </w:sdtPr>
        <w:sdtEndPr/>
        <w:sdtContent>
          <w:r w:rsidR="00151B3B">
            <w:rPr>
              <w:rStyle w:val="tgc"/>
              <w:rtl/>
            </w:rPr>
            <w:fldChar w:fldCharType="begin"/>
          </w:r>
          <w:r w:rsidR="00EA6BD0">
            <w:rPr>
              <w:rStyle w:val="tgc"/>
            </w:rPr>
            <w:instrText xml:space="preserve">CITATION 22 \l 1065 </w:instrText>
          </w:r>
          <w:r w:rsidR="00151B3B">
            <w:rPr>
              <w:rStyle w:val="tgc"/>
              <w:rtl/>
            </w:rPr>
            <w:fldChar w:fldCharType="separate"/>
          </w:r>
          <w:r w:rsidR="00F81795">
            <w:rPr>
              <w:rStyle w:val="tgc"/>
              <w:noProof/>
              <w:rtl/>
            </w:rPr>
            <w:t xml:space="preserve"> </w:t>
          </w:r>
          <w:r w:rsidR="00F81795">
            <w:rPr>
              <w:noProof/>
            </w:rPr>
            <w:t>[9]</w:t>
          </w:r>
          <w:r w:rsidR="00151B3B">
            <w:rPr>
              <w:rStyle w:val="tgc"/>
              <w:rtl/>
            </w:rPr>
            <w:fldChar w:fldCharType="end"/>
          </w:r>
        </w:sdtContent>
      </w:sdt>
      <w:sdt>
        <w:sdtPr>
          <w:rPr>
            <w:rtl/>
          </w:rPr>
          <w:id w:val="-1766916240"/>
          <w:citation/>
        </w:sdtPr>
        <w:sdtEndPr/>
        <w:sdtContent>
          <w:r w:rsidR="00151B3B">
            <w:rPr>
              <w:rStyle w:val="tgc"/>
              <w:rtl/>
            </w:rPr>
            <w:fldChar w:fldCharType="begin"/>
          </w:r>
          <w:r w:rsidR="00EA6BD0">
            <w:rPr>
              <w:rStyle w:val="tgc"/>
            </w:rPr>
            <w:instrText xml:space="preserve">CITATION 32 \l 1065 </w:instrText>
          </w:r>
          <w:r w:rsidR="00151B3B">
            <w:rPr>
              <w:rStyle w:val="tgc"/>
              <w:rtl/>
            </w:rPr>
            <w:fldChar w:fldCharType="separate"/>
          </w:r>
          <w:r w:rsidR="00F81795">
            <w:rPr>
              <w:rStyle w:val="tgc"/>
              <w:noProof/>
              <w:rtl/>
            </w:rPr>
            <w:t xml:space="preserve"> </w:t>
          </w:r>
          <w:r w:rsidR="00F81795">
            <w:rPr>
              <w:noProof/>
            </w:rPr>
            <w:t>[19]</w:t>
          </w:r>
          <w:r w:rsidR="00151B3B">
            <w:rPr>
              <w:rStyle w:val="tgc"/>
              <w:rtl/>
            </w:rPr>
            <w:fldChar w:fldCharType="end"/>
          </w:r>
        </w:sdtContent>
      </w:sdt>
      <w:sdt>
        <w:sdtPr>
          <w:rPr>
            <w:rtl/>
          </w:rPr>
          <w:id w:val="1855757687"/>
          <w:citation/>
        </w:sdtPr>
        <w:sdtEndPr/>
        <w:sdtContent>
          <w:r w:rsidR="00151B3B">
            <w:rPr>
              <w:rStyle w:val="tgc"/>
              <w:rtl/>
            </w:rPr>
            <w:fldChar w:fldCharType="begin"/>
          </w:r>
          <w:r w:rsidR="00EA6BD0">
            <w:rPr>
              <w:rStyle w:val="tgc"/>
            </w:rPr>
            <w:instrText xml:space="preserve">CITATION 34 \l 1065 </w:instrText>
          </w:r>
          <w:r w:rsidR="00151B3B">
            <w:rPr>
              <w:rStyle w:val="tgc"/>
              <w:rtl/>
            </w:rPr>
            <w:fldChar w:fldCharType="separate"/>
          </w:r>
          <w:r w:rsidR="00F81795">
            <w:rPr>
              <w:rStyle w:val="tgc"/>
              <w:noProof/>
              <w:rtl/>
            </w:rPr>
            <w:t xml:space="preserve"> </w:t>
          </w:r>
          <w:r w:rsidR="00F81795">
            <w:rPr>
              <w:noProof/>
            </w:rPr>
            <w:t>[20]</w:t>
          </w:r>
          <w:r w:rsidR="00151B3B">
            <w:rPr>
              <w:rStyle w:val="tgc"/>
              <w:rtl/>
            </w:rPr>
            <w:fldChar w:fldCharType="end"/>
          </w:r>
        </w:sdtContent>
      </w:sdt>
      <w:r w:rsidR="008412CC" w:rsidRPr="002B72E7">
        <w:rPr>
          <w:rtl/>
        </w:rPr>
        <w:t xml:space="preserve">. این </w:t>
      </w:r>
      <w:r w:rsidR="000B0AD8" w:rsidRPr="002B72E7">
        <w:rPr>
          <w:rtl/>
        </w:rPr>
        <w:t>ش</w:t>
      </w:r>
      <w:r w:rsidR="000B0AD8" w:rsidRPr="002B72E7">
        <w:rPr>
          <w:rFonts w:hint="cs"/>
          <w:rtl/>
        </w:rPr>
        <w:t>یوه‌ها</w:t>
      </w:r>
      <w:r w:rsidR="008412CC" w:rsidRPr="002B72E7">
        <w:rPr>
          <w:rtl/>
        </w:rPr>
        <w:t xml:space="preserve"> می تو</w:t>
      </w:r>
      <w:ins w:id="8397" w:author="Mohsen Jafarinejad" w:date="2019-05-11T11:27:00Z">
        <w:r w:rsidR="00184A35">
          <w:rPr>
            <w:rFonts w:hint="cs"/>
            <w:rtl/>
          </w:rPr>
          <w:t>ا</w:t>
        </w:r>
      </w:ins>
      <w:r w:rsidR="008412CC" w:rsidRPr="002B72E7">
        <w:rPr>
          <w:rtl/>
        </w:rPr>
        <w:t xml:space="preserve">نند بین انتقال مستقیم و غیر مستقیم الکترونی که در بیوفیلم جمع شده بر روی آند اتفاق می افتد تمایز ایجاد نماید. اندازه </w:t>
      </w:r>
      <w:r w:rsidR="000B0AD8" w:rsidRPr="002B72E7">
        <w:rPr>
          <w:rtl/>
        </w:rPr>
        <w:t>گ</w:t>
      </w:r>
      <w:r w:rsidR="000B0AD8" w:rsidRPr="002B72E7">
        <w:rPr>
          <w:rFonts w:hint="cs"/>
          <w:rtl/>
        </w:rPr>
        <w:t>یری‌های</w:t>
      </w:r>
      <w:r w:rsidR="008412CC" w:rsidRPr="002B72E7">
        <w:rPr>
          <w:rtl/>
        </w:rPr>
        <w:t xml:space="preserve"> متناوب ولتاژ </w:t>
      </w:r>
      <w:r w:rsidR="000B0AD8" w:rsidRPr="002B72E7">
        <w:rPr>
          <w:rtl/>
        </w:rPr>
        <w:t>به‌منظور</w:t>
      </w:r>
      <w:r w:rsidR="008412CC" w:rsidRPr="002B72E7">
        <w:rPr>
          <w:rtl/>
        </w:rPr>
        <w:t xml:space="preserve"> تفسیر فرایند انتقال الکترون </w:t>
      </w:r>
      <w:r w:rsidR="000B0AD8" w:rsidRPr="002B72E7">
        <w:rPr>
          <w:rtl/>
        </w:rPr>
        <w:t>به وقوع</w:t>
      </w:r>
      <w:r w:rsidR="008412CC" w:rsidRPr="002B72E7">
        <w:rPr>
          <w:rtl/>
        </w:rPr>
        <w:t xml:space="preserve"> پیوسته در ب</w:t>
      </w:r>
      <w:del w:id="8398" w:author="Mohsen Jafarinejad" w:date="2019-05-11T11:27:00Z">
        <w:r w:rsidR="008412CC" w:rsidRPr="002B72E7" w:rsidDel="00184A35">
          <w:rPr>
            <w:rtl/>
          </w:rPr>
          <w:delText>ا</w:delText>
        </w:r>
      </w:del>
      <w:r w:rsidR="008412CC" w:rsidRPr="002B72E7">
        <w:rPr>
          <w:rtl/>
        </w:rPr>
        <w:t xml:space="preserve">یوفیلم جمع شده بر روی آند استفاده </w:t>
      </w:r>
      <w:r w:rsidR="000B0AD8" w:rsidRPr="002B72E7">
        <w:rPr>
          <w:rtl/>
        </w:rPr>
        <w:t>م</w:t>
      </w:r>
      <w:r w:rsidR="000B0AD8" w:rsidRPr="002B72E7">
        <w:rPr>
          <w:rFonts w:hint="cs"/>
          <w:rtl/>
        </w:rPr>
        <w:t>ی‌گردد</w:t>
      </w:r>
      <w:r w:rsidR="008412CC" w:rsidRPr="002B72E7">
        <w:rPr>
          <w:rtl/>
        </w:rPr>
        <w:t>، که می</w:t>
      </w:r>
      <w:ins w:id="8399" w:author="Mohsen Jafarinejad" w:date="2019-05-11T11:27:00Z">
        <w:r w:rsidR="00184A35">
          <w:rPr>
            <w:rFonts w:hint="cs"/>
            <w:rtl/>
          </w:rPr>
          <w:t>‌تواند</w:t>
        </w:r>
      </w:ins>
      <w:del w:id="8400" w:author="Mohsen Jafarinejad" w:date="2019-05-11T11:27:00Z">
        <w:r w:rsidR="008412CC" w:rsidRPr="002B72E7" w:rsidDel="00184A35">
          <w:rPr>
            <w:rtl/>
          </w:rPr>
          <w:delText>توناد</w:delText>
        </w:r>
      </w:del>
      <w:r w:rsidR="008412CC" w:rsidRPr="002B72E7">
        <w:rPr>
          <w:rtl/>
        </w:rPr>
        <w:t xml:space="preserve"> خیلی وابسته به حالت </w:t>
      </w:r>
      <w:r w:rsidR="000B0AD8" w:rsidRPr="002B72E7">
        <w:rPr>
          <w:rtl/>
        </w:rPr>
        <w:t>ب</w:t>
      </w:r>
      <w:del w:id="8401" w:author="Mohsen Jafarinejad" w:date="2019-05-11T11:27:00Z">
        <w:r w:rsidR="000B0AD8" w:rsidRPr="002B72E7" w:rsidDel="00184A35">
          <w:rPr>
            <w:rtl/>
          </w:rPr>
          <w:delText xml:space="preserve">ه </w:delText>
        </w:r>
      </w:del>
      <w:r w:rsidR="000B0AD8" w:rsidRPr="002B72E7">
        <w:rPr>
          <w:rFonts w:hint="cs"/>
          <w:rtl/>
        </w:rPr>
        <w:t>یو</w:t>
      </w:r>
      <w:r w:rsidR="008412CC" w:rsidRPr="002B72E7">
        <w:rPr>
          <w:rtl/>
        </w:rPr>
        <w:t xml:space="preserve"> فیلم، تجمع </w:t>
      </w:r>
      <w:ins w:id="8402" w:author="Mohsen Jafarinejad" w:date="2019-05-11T11:27:00Z">
        <w:r w:rsidR="00184A35">
          <w:rPr>
            <w:rFonts w:hint="cs"/>
            <w:rtl/>
          </w:rPr>
          <w:t>ب</w:t>
        </w:r>
      </w:ins>
      <w:del w:id="8403" w:author="Mohsen Jafarinejad" w:date="2019-05-11T11:27:00Z">
        <w:r w:rsidR="008412CC" w:rsidRPr="002B72E7" w:rsidDel="00184A35">
          <w:rPr>
            <w:rtl/>
          </w:rPr>
          <w:delText>ل</w:delText>
        </w:r>
      </w:del>
      <w:r w:rsidR="008412CC" w:rsidRPr="002B72E7">
        <w:rPr>
          <w:rtl/>
        </w:rPr>
        <w:t xml:space="preserve">اکتری ها بر روی بایوفیلم و توان تولیدی </w:t>
      </w:r>
      <w:r w:rsidR="000B0AD8" w:rsidRPr="002B72E7">
        <w:rPr>
          <w:rtl/>
        </w:rPr>
        <w:t>ب</w:t>
      </w:r>
      <w:del w:id="8404" w:author="Mohsen Jafarinejad" w:date="2019-05-11T11:27:00Z">
        <w:r w:rsidR="000B0AD8" w:rsidRPr="002B72E7" w:rsidDel="00184A35">
          <w:rPr>
            <w:rtl/>
          </w:rPr>
          <w:delText xml:space="preserve">ه </w:delText>
        </w:r>
      </w:del>
      <w:r w:rsidR="000B0AD8" w:rsidRPr="002B72E7">
        <w:rPr>
          <w:rFonts w:hint="cs"/>
          <w:rtl/>
        </w:rPr>
        <w:t>یو</w:t>
      </w:r>
      <w:r w:rsidR="008412CC" w:rsidRPr="002B72E7">
        <w:rPr>
          <w:rtl/>
        </w:rPr>
        <w:t xml:space="preserve"> فیلم بر </w:t>
      </w:r>
      <w:r w:rsidR="000B0AD8" w:rsidRPr="002B72E7">
        <w:rPr>
          <w:rtl/>
        </w:rPr>
        <w:t>رو</w:t>
      </w:r>
      <w:r w:rsidR="000B0AD8" w:rsidRPr="002B72E7">
        <w:rPr>
          <w:rFonts w:hint="cs"/>
          <w:rtl/>
        </w:rPr>
        <w:t>ی‌اند</w:t>
      </w:r>
      <w:r w:rsidR="00151B3B">
        <w:rPr>
          <w:rtl/>
        </w:rPr>
        <w:t xml:space="preserve"> داشته باشد</w:t>
      </w:r>
      <w:sdt>
        <w:sdtPr>
          <w:rPr>
            <w:rtl/>
          </w:rPr>
          <w:id w:val="1362553619"/>
          <w:citation/>
        </w:sdtPr>
        <w:sdtEndPr/>
        <w:sdtContent>
          <w:r w:rsidR="00151B3B">
            <w:rPr>
              <w:rStyle w:val="tgc"/>
              <w:rtl/>
            </w:rPr>
            <w:fldChar w:fldCharType="begin"/>
          </w:r>
          <w:r w:rsidR="00EA6BD0">
            <w:rPr>
              <w:rStyle w:val="tgc"/>
            </w:rPr>
            <w:instrText xml:space="preserve">CITATION 22 \l 1065 </w:instrText>
          </w:r>
          <w:r w:rsidR="00151B3B">
            <w:rPr>
              <w:rStyle w:val="tgc"/>
              <w:rtl/>
            </w:rPr>
            <w:fldChar w:fldCharType="separate"/>
          </w:r>
          <w:r w:rsidR="00F81795">
            <w:rPr>
              <w:rStyle w:val="tgc"/>
              <w:noProof/>
              <w:rtl/>
            </w:rPr>
            <w:t xml:space="preserve"> </w:t>
          </w:r>
          <w:r w:rsidR="00F81795">
            <w:rPr>
              <w:noProof/>
            </w:rPr>
            <w:t>[9]</w:t>
          </w:r>
          <w:r w:rsidR="00151B3B">
            <w:rPr>
              <w:rStyle w:val="tgc"/>
              <w:rtl/>
            </w:rPr>
            <w:fldChar w:fldCharType="end"/>
          </w:r>
        </w:sdtContent>
      </w:sdt>
      <w:sdt>
        <w:sdtPr>
          <w:rPr>
            <w:rtl/>
          </w:rPr>
          <w:id w:val="-523180369"/>
          <w:citation/>
        </w:sdtPr>
        <w:sdtEndPr/>
        <w:sdtContent>
          <w:r w:rsidR="00151B3B">
            <w:rPr>
              <w:rStyle w:val="tgc"/>
              <w:rtl/>
            </w:rPr>
            <w:fldChar w:fldCharType="begin"/>
          </w:r>
          <w:r w:rsidR="00EA6BD0">
            <w:rPr>
              <w:rStyle w:val="tgc"/>
            </w:rPr>
            <w:instrText xml:space="preserve">CITATION 34 \l 1065 </w:instrText>
          </w:r>
          <w:r w:rsidR="00151B3B">
            <w:rPr>
              <w:rStyle w:val="tgc"/>
              <w:rtl/>
            </w:rPr>
            <w:fldChar w:fldCharType="separate"/>
          </w:r>
          <w:r w:rsidR="00F81795">
            <w:rPr>
              <w:rStyle w:val="tgc"/>
              <w:noProof/>
              <w:rtl/>
            </w:rPr>
            <w:t xml:space="preserve"> </w:t>
          </w:r>
          <w:r w:rsidR="00F81795">
            <w:rPr>
              <w:noProof/>
            </w:rPr>
            <w:t>[20]</w:t>
          </w:r>
          <w:r w:rsidR="00151B3B">
            <w:rPr>
              <w:rStyle w:val="tgc"/>
              <w:rtl/>
            </w:rPr>
            <w:fldChar w:fldCharType="end"/>
          </w:r>
        </w:sdtContent>
      </w:sdt>
      <w:sdt>
        <w:sdtPr>
          <w:rPr>
            <w:rtl/>
          </w:rPr>
          <w:id w:val="1211299699"/>
          <w:citation/>
        </w:sdtPr>
        <w:sdtEndPr/>
        <w:sdtContent>
          <w:r w:rsidR="00151B3B">
            <w:rPr>
              <w:rStyle w:val="tgc"/>
              <w:rtl/>
            </w:rPr>
            <w:fldChar w:fldCharType="begin"/>
          </w:r>
          <w:r w:rsidR="00EA6BD0">
            <w:rPr>
              <w:rStyle w:val="tgc"/>
            </w:rPr>
            <w:instrText xml:space="preserve">CITATION 35 \l 1065 </w:instrText>
          </w:r>
          <w:r w:rsidR="00151B3B">
            <w:rPr>
              <w:rStyle w:val="tgc"/>
              <w:rtl/>
            </w:rPr>
            <w:fldChar w:fldCharType="separate"/>
          </w:r>
          <w:r w:rsidR="00F81795">
            <w:rPr>
              <w:rStyle w:val="tgc"/>
              <w:noProof/>
              <w:rtl/>
            </w:rPr>
            <w:t xml:space="preserve"> </w:t>
          </w:r>
          <w:r w:rsidR="00F81795">
            <w:rPr>
              <w:noProof/>
            </w:rPr>
            <w:t>[21]</w:t>
          </w:r>
          <w:r w:rsidR="00151B3B">
            <w:rPr>
              <w:rStyle w:val="tgc"/>
              <w:rtl/>
            </w:rPr>
            <w:fldChar w:fldCharType="end"/>
          </w:r>
        </w:sdtContent>
      </w:sdt>
      <w:r w:rsidR="00151B3B">
        <w:rPr>
          <w:rFonts w:hint="cs"/>
          <w:rtl/>
        </w:rPr>
        <w:t>.</w:t>
      </w:r>
      <w:ins w:id="8405" w:author="Mohsen Jafarinejad" w:date="2019-05-11T11:27:00Z">
        <w:r w:rsidR="00184A35">
          <w:rPr>
            <w:rFonts w:hint="cs"/>
            <w:rtl/>
          </w:rPr>
          <w:t xml:space="preserve"> </w:t>
        </w:r>
      </w:ins>
      <w:r w:rsidR="000B0AD8" w:rsidRPr="002B72E7">
        <w:rPr>
          <w:rtl/>
        </w:rPr>
        <w:t>اندازه</w:t>
      </w:r>
      <w:ins w:id="8406" w:author="Mohsen Jafarinejad" w:date="2019-05-11T11:27:00Z">
        <w:r w:rsidR="00184A35">
          <w:rPr>
            <w:rFonts w:hint="cs"/>
            <w:rtl/>
          </w:rPr>
          <w:t>‌</w:t>
        </w:r>
      </w:ins>
      <w:del w:id="8407" w:author="Mohsen Jafarinejad" w:date="2019-05-11T11:27:00Z">
        <w:r w:rsidR="008412CC" w:rsidRPr="002B72E7" w:rsidDel="00184A35">
          <w:rPr>
            <w:rtl/>
          </w:rPr>
          <w:delText xml:space="preserve"> </w:delText>
        </w:r>
      </w:del>
      <w:r w:rsidR="000B0AD8" w:rsidRPr="002B72E7">
        <w:rPr>
          <w:rtl/>
        </w:rPr>
        <w:t>گ</w:t>
      </w:r>
      <w:r w:rsidR="000B0AD8" w:rsidRPr="002B72E7">
        <w:rPr>
          <w:rFonts w:hint="cs"/>
          <w:rtl/>
        </w:rPr>
        <w:t>یری‌های</w:t>
      </w:r>
      <w:r w:rsidR="008412CC" w:rsidRPr="002B72E7">
        <w:rPr>
          <w:rtl/>
        </w:rPr>
        <w:t xml:space="preserve"> متناوب ولتاژ پیل سوختی میکروبی </w:t>
      </w:r>
      <w:r w:rsidR="000B0AD8" w:rsidRPr="002B72E7">
        <w:rPr>
          <w:rtl/>
        </w:rPr>
        <w:t>م</w:t>
      </w:r>
      <w:r w:rsidR="000B0AD8" w:rsidRPr="002B72E7">
        <w:rPr>
          <w:rFonts w:hint="cs"/>
          <w:rtl/>
        </w:rPr>
        <w:t>ی‌تواند</w:t>
      </w:r>
      <w:r w:rsidR="008412CC" w:rsidRPr="002B72E7">
        <w:rPr>
          <w:rtl/>
        </w:rPr>
        <w:t xml:space="preserve"> بسیار پیچیده باشد، </w:t>
      </w:r>
      <w:r w:rsidR="000B0AD8" w:rsidRPr="002B72E7">
        <w:rPr>
          <w:rtl/>
        </w:rPr>
        <w:t>به‌عنوان</w:t>
      </w:r>
      <w:r w:rsidR="008412CC" w:rsidRPr="002B72E7">
        <w:rPr>
          <w:rtl/>
        </w:rPr>
        <w:t xml:space="preserve"> مثال وقتی </w:t>
      </w:r>
      <w:r w:rsidR="008412CC" w:rsidRPr="002B72E7">
        <w:t>G.</w:t>
      </w:r>
      <w:del w:id="8408" w:author="Mohsen Jafarinejad" w:date="2019-04-06T13:33:00Z">
        <w:r w:rsidR="008412CC" w:rsidRPr="002B72E7" w:rsidDel="00FD0620">
          <w:delText xml:space="preserve"> </w:delText>
        </w:r>
      </w:del>
      <w:r w:rsidR="008412CC" w:rsidRPr="002B72E7">
        <w:t>sulfurreducens</w:t>
      </w:r>
      <w:r w:rsidR="008412CC" w:rsidRPr="002B72E7">
        <w:rPr>
          <w:rtl/>
        </w:rPr>
        <w:t xml:space="preserve"> با استفاده از ولتاژ </w:t>
      </w:r>
      <w:r w:rsidR="000B0AD8" w:rsidRPr="002B72E7">
        <w:rPr>
          <w:rtl/>
        </w:rPr>
        <w:t>دوره‌ا</w:t>
      </w:r>
      <w:r w:rsidR="000B0AD8" w:rsidRPr="002B72E7">
        <w:rPr>
          <w:rFonts w:hint="cs"/>
          <w:rtl/>
        </w:rPr>
        <w:t>ی</w:t>
      </w:r>
      <w:r w:rsidR="008412CC" w:rsidRPr="002B72E7">
        <w:rPr>
          <w:rtl/>
        </w:rPr>
        <w:t xml:space="preserve"> مورد اندازه گیری قرار گرفت،</w:t>
      </w:r>
      <w:ins w:id="8409" w:author="Mohsen Jafarinejad" w:date="2019-05-11T11:28:00Z">
        <w:r w:rsidR="00184A35">
          <w:rPr>
            <w:rFonts w:hint="cs"/>
            <w:rtl/>
          </w:rPr>
          <w:t xml:space="preserve"> </w:t>
        </w:r>
      </w:ins>
      <w:r w:rsidR="000B0AD8" w:rsidRPr="002B72E7">
        <w:rPr>
          <w:rtl/>
        </w:rPr>
        <w:t xml:space="preserve"> پ</w:t>
      </w:r>
      <w:r w:rsidR="000B0AD8" w:rsidRPr="002B72E7">
        <w:rPr>
          <w:rFonts w:hint="cs"/>
          <w:rtl/>
        </w:rPr>
        <w:t>یچیدگی</w:t>
      </w:r>
      <w:r w:rsidR="000B0AD8" w:rsidRPr="002B72E7">
        <w:rPr>
          <w:rtl/>
        </w:rPr>
        <w:t xml:space="preserve"> </w:t>
      </w:r>
      <w:r w:rsidR="008412CC" w:rsidRPr="002B72E7">
        <w:rPr>
          <w:rtl/>
        </w:rPr>
        <w:t xml:space="preserve">ولتاژ مغناطیسی به ازای </w:t>
      </w:r>
      <w:r w:rsidR="000B0AD8" w:rsidRPr="002B72E7">
        <w:rPr>
          <w:rtl/>
        </w:rPr>
        <w:t>نرخ‌ها</w:t>
      </w:r>
      <w:r w:rsidR="000B0AD8" w:rsidRPr="002B72E7">
        <w:rPr>
          <w:rFonts w:hint="cs"/>
          <w:rtl/>
        </w:rPr>
        <w:t>ی</w:t>
      </w:r>
      <w:r w:rsidR="008412CC" w:rsidRPr="002B72E7">
        <w:rPr>
          <w:rtl/>
        </w:rPr>
        <w:t xml:space="preserve"> </w:t>
      </w:r>
      <w:r w:rsidR="000B0AD8" w:rsidRPr="002B72E7">
        <w:rPr>
          <w:rtl/>
        </w:rPr>
        <w:t>پا</w:t>
      </w:r>
      <w:r w:rsidR="000B0AD8" w:rsidRPr="002B72E7">
        <w:rPr>
          <w:rFonts w:hint="cs"/>
          <w:rtl/>
        </w:rPr>
        <w:t>یین‌تر</w:t>
      </w:r>
      <w:r w:rsidR="008412CC" w:rsidRPr="002B72E7">
        <w:rPr>
          <w:rtl/>
        </w:rPr>
        <w:t xml:space="preserve"> اسکن افزایش پیدا کرد. همانطور که تحقیقات نشان </w:t>
      </w:r>
      <w:r w:rsidR="000B0AD8" w:rsidRPr="002B72E7">
        <w:rPr>
          <w:rtl/>
        </w:rPr>
        <w:t>م</w:t>
      </w:r>
      <w:r w:rsidR="000B0AD8" w:rsidRPr="002B72E7">
        <w:rPr>
          <w:rFonts w:hint="cs"/>
          <w:rtl/>
        </w:rPr>
        <w:t>ی‌دهد</w:t>
      </w:r>
      <w:r w:rsidR="008412CC" w:rsidRPr="002B72E7">
        <w:rPr>
          <w:rtl/>
        </w:rPr>
        <w:t xml:space="preserve"> ولت</w:t>
      </w:r>
      <w:ins w:id="8410" w:author="Mohsen Jafarinejad" w:date="2019-05-11T11:28:00Z">
        <w:r w:rsidR="00184A35">
          <w:rPr>
            <w:rFonts w:hint="cs"/>
            <w:rtl/>
          </w:rPr>
          <w:t>‌</w:t>
        </w:r>
      </w:ins>
      <w:del w:id="8411" w:author="Mohsen Jafarinejad" w:date="2019-05-11T11:28:00Z">
        <w:r w:rsidR="008412CC" w:rsidRPr="002B72E7" w:rsidDel="00184A35">
          <w:rPr>
            <w:rtl/>
          </w:rPr>
          <w:delText xml:space="preserve"> </w:delText>
        </w:r>
      </w:del>
      <w:r w:rsidR="008412CC" w:rsidRPr="002B72E7">
        <w:rPr>
          <w:rtl/>
        </w:rPr>
        <w:t>س</w:t>
      </w:r>
      <w:ins w:id="8412" w:author="Mohsen Jafarinejad" w:date="2019-05-11T11:28:00Z">
        <w:r w:rsidR="00184A35">
          <w:rPr>
            <w:rFonts w:hint="cs"/>
            <w:rtl/>
          </w:rPr>
          <w:t>ن</w:t>
        </w:r>
      </w:ins>
      <w:del w:id="8413" w:author="Mohsen Jafarinejad" w:date="2019-05-11T11:28:00Z">
        <w:r w:rsidR="008412CC" w:rsidRPr="002B72E7" w:rsidDel="00184A35">
          <w:rPr>
            <w:rtl/>
          </w:rPr>
          <w:delText>ت</w:delText>
        </w:r>
      </w:del>
      <w:r w:rsidR="008412CC" w:rsidRPr="002B72E7">
        <w:rPr>
          <w:rtl/>
        </w:rPr>
        <w:t xml:space="preserve">جی </w:t>
      </w:r>
      <w:r w:rsidR="000B0AD8" w:rsidRPr="002B72E7">
        <w:rPr>
          <w:rtl/>
        </w:rPr>
        <w:t>دوره‌ا</w:t>
      </w:r>
      <w:r w:rsidR="000B0AD8" w:rsidRPr="002B72E7">
        <w:rPr>
          <w:rFonts w:hint="cs"/>
          <w:rtl/>
        </w:rPr>
        <w:t>ی</w:t>
      </w:r>
      <w:r w:rsidR="008412CC" w:rsidRPr="002B72E7">
        <w:rPr>
          <w:rtl/>
        </w:rPr>
        <w:t xml:space="preserve"> به تنهایی </w:t>
      </w:r>
      <w:r w:rsidR="000B0AD8" w:rsidRPr="002B72E7">
        <w:rPr>
          <w:rtl/>
        </w:rPr>
        <w:t>نم</w:t>
      </w:r>
      <w:r w:rsidR="000B0AD8" w:rsidRPr="002B72E7">
        <w:rPr>
          <w:rFonts w:hint="cs"/>
          <w:rtl/>
        </w:rPr>
        <w:t>ی‌تواند</w:t>
      </w:r>
      <w:r w:rsidR="008412CC" w:rsidRPr="002B72E7">
        <w:rPr>
          <w:rtl/>
        </w:rPr>
        <w:t xml:space="preserve"> مشخص کننده طبیعت فیزیکی-</w:t>
      </w:r>
      <w:ins w:id="8414" w:author="Mohsen Jafarinejad" w:date="2019-05-11T11:28:00Z">
        <w:r w:rsidR="00184A35">
          <w:rPr>
            <w:rFonts w:hint="cs"/>
            <w:rtl/>
          </w:rPr>
          <w:t xml:space="preserve"> </w:t>
        </w:r>
      </w:ins>
      <w:r w:rsidR="008412CC" w:rsidRPr="002B72E7">
        <w:rPr>
          <w:rtl/>
        </w:rPr>
        <w:t>شیمیایی ماده واسط فرایند</w:t>
      </w:r>
      <w:r w:rsidR="000B0AD8" w:rsidRPr="002B72E7">
        <w:rPr>
          <w:rtl/>
        </w:rPr>
        <w:t xml:space="preserve"> </w:t>
      </w:r>
      <w:r w:rsidR="008412CC" w:rsidRPr="002B72E7">
        <w:rPr>
          <w:rtl/>
        </w:rPr>
        <w:t xml:space="preserve">انتقال </w:t>
      </w:r>
      <w:r w:rsidR="000B0AD8" w:rsidRPr="002B72E7">
        <w:rPr>
          <w:rtl/>
        </w:rPr>
        <w:t>الکترون‌ها</w:t>
      </w:r>
      <w:r w:rsidR="008412CC" w:rsidRPr="002B72E7">
        <w:rPr>
          <w:rtl/>
        </w:rPr>
        <w:t xml:space="preserve"> باشد</w:t>
      </w:r>
      <w:sdt>
        <w:sdtPr>
          <w:rPr>
            <w:rtl/>
          </w:rPr>
          <w:id w:val="926698976"/>
          <w:citation/>
        </w:sdtPr>
        <w:sdtEndPr/>
        <w:sdtContent>
          <w:r w:rsidR="00151B3B">
            <w:rPr>
              <w:rStyle w:val="tgc"/>
              <w:rtl/>
            </w:rPr>
            <w:fldChar w:fldCharType="begin"/>
          </w:r>
          <w:r w:rsidR="00EA6BD0">
            <w:rPr>
              <w:rStyle w:val="tgc"/>
            </w:rPr>
            <w:instrText xml:space="preserve">CITATION 35 \l 1065 </w:instrText>
          </w:r>
          <w:r w:rsidR="00151B3B">
            <w:rPr>
              <w:rStyle w:val="tgc"/>
              <w:rtl/>
            </w:rPr>
            <w:fldChar w:fldCharType="separate"/>
          </w:r>
          <w:r w:rsidR="00F81795">
            <w:rPr>
              <w:rStyle w:val="tgc"/>
              <w:noProof/>
              <w:rtl/>
            </w:rPr>
            <w:t xml:space="preserve"> </w:t>
          </w:r>
          <w:r w:rsidR="00F81795">
            <w:rPr>
              <w:noProof/>
            </w:rPr>
            <w:t>[21]</w:t>
          </w:r>
          <w:r w:rsidR="00151B3B">
            <w:rPr>
              <w:rStyle w:val="tgc"/>
              <w:rtl/>
            </w:rPr>
            <w:fldChar w:fldCharType="end"/>
          </w:r>
        </w:sdtContent>
      </w:sdt>
      <w:ins w:id="8415" w:author="Mohsen Jafarinejad" w:date="2019-05-11T11:28:00Z">
        <w:r w:rsidR="00184A35">
          <w:rPr>
            <w:rFonts w:hint="cs"/>
            <w:rtl/>
          </w:rPr>
          <w:t>.</w:t>
        </w:r>
      </w:ins>
      <w:del w:id="8416" w:author="Mohsen Jafarinejad" w:date="2019-05-11T11:28:00Z">
        <w:r w:rsidR="00151B3B" w:rsidDel="00184A35">
          <w:rPr>
            <w:rFonts w:hint="cs"/>
            <w:rtl/>
          </w:rPr>
          <w:delText>.</w:delText>
        </w:r>
      </w:del>
      <w:r w:rsidR="000B0AD8" w:rsidRPr="002B72E7">
        <w:t xml:space="preserve"> </w:t>
      </w:r>
      <w:r w:rsidR="008412CC" w:rsidRPr="002B72E7">
        <w:rPr>
          <w:rtl/>
        </w:rPr>
        <w:t>مشخص شده که</w:t>
      </w:r>
      <w:r w:rsidR="000B0AD8" w:rsidRPr="002B72E7">
        <w:rPr>
          <w:rtl/>
        </w:rPr>
        <w:t xml:space="preserve"> </w:t>
      </w:r>
      <w:r w:rsidR="008412CC" w:rsidRPr="002B72E7">
        <w:rPr>
          <w:rtl/>
        </w:rPr>
        <w:t xml:space="preserve">بسیاری از </w:t>
      </w:r>
      <w:r w:rsidR="000B0AD8" w:rsidRPr="002B72E7">
        <w:rPr>
          <w:rtl/>
        </w:rPr>
        <w:t>گونه‌ها</w:t>
      </w:r>
      <w:r w:rsidR="000B0AD8" w:rsidRPr="002B72E7">
        <w:rPr>
          <w:rFonts w:hint="cs"/>
          <w:rtl/>
        </w:rPr>
        <w:t>ی</w:t>
      </w:r>
      <w:r w:rsidR="008412CC" w:rsidRPr="002B72E7">
        <w:rPr>
          <w:rtl/>
        </w:rPr>
        <w:t xml:space="preserve"> </w:t>
      </w:r>
      <w:r w:rsidR="000B0AD8" w:rsidRPr="002B72E7">
        <w:rPr>
          <w:rtl/>
        </w:rPr>
        <w:t>باکتر</w:t>
      </w:r>
      <w:r w:rsidR="000B0AD8" w:rsidRPr="002B72E7">
        <w:rPr>
          <w:rFonts w:hint="cs"/>
          <w:rtl/>
        </w:rPr>
        <w:t>ی‌ها</w:t>
      </w:r>
      <w:r w:rsidR="008412CC" w:rsidRPr="002B72E7">
        <w:rPr>
          <w:rtl/>
        </w:rPr>
        <w:t xml:space="preserve"> نظیر </w:t>
      </w:r>
      <w:ins w:id="8417" w:author="Mohsen Jafarinejad" w:date="2019-04-06T13:34:00Z">
        <w:r w:rsidR="00FD0620">
          <w:t xml:space="preserve"> </w:t>
        </w:r>
      </w:ins>
      <w:r w:rsidR="008412CC" w:rsidRPr="002B72E7">
        <w:t>Shewenella</w:t>
      </w:r>
      <w:r w:rsidR="008412CC" w:rsidRPr="002B72E7">
        <w:rPr>
          <w:rtl/>
        </w:rPr>
        <w:t xml:space="preserve">، </w:t>
      </w:r>
      <w:ins w:id="8418" w:author="Mohsen Jafarinejad" w:date="2019-04-06T13:34:00Z">
        <w:r w:rsidR="00FD0620">
          <w:t xml:space="preserve"> </w:t>
        </w:r>
      </w:ins>
      <w:r w:rsidR="008412CC" w:rsidRPr="002B72E7">
        <w:t>Geothrix fermentans</w:t>
      </w:r>
      <w:r w:rsidR="008412CC" w:rsidRPr="002B72E7">
        <w:rPr>
          <w:rtl/>
        </w:rPr>
        <w:t>،</w:t>
      </w:r>
      <w:ins w:id="8419" w:author="Mohsen Jafarinejad" w:date="2019-04-06T13:34:00Z">
        <w:r w:rsidR="00FD0620">
          <w:rPr>
            <w:rFonts w:hint="cs"/>
            <w:rtl/>
          </w:rPr>
          <w:t xml:space="preserve"> </w:t>
        </w:r>
      </w:ins>
      <w:r w:rsidR="008412CC" w:rsidRPr="002B72E7">
        <w:t>Pseudomonas</w:t>
      </w:r>
      <w:ins w:id="8420" w:author="Mohsen Jafarinejad" w:date="2019-04-06T13:34:00Z">
        <w:r w:rsidR="00FD0620">
          <w:rPr>
            <w:rFonts w:hint="cs"/>
            <w:rtl/>
          </w:rPr>
          <w:t xml:space="preserve"> </w:t>
        </w:r>
      </w:ins>
      <w:r w:rsidR="008412CC" w:rsidRPr="002B72E7">
        <w:rPr>
          <w:rtl/>
        </w:rPr>
        <w:t xml:space="preserve">، مواد واسطی را جهت انتقال </w:t>
      </w:r>
      <w:r w:rsidR="000B0AD8" w:rsidRPr="002B72E7">
        <w:rPr>
          <w:rtl/>
        </w:rPr>
        <w:t>الکترون‌ها</w:t>
      </w:r>
      <w:r w:rsidR="008412CC" w:rsidRPr="002B72E7">
        <w:rPr>
          <w:rtl/>
        </w:rPr>
        <w:t xml:space="preserve"> تولید </w:t>
      </w:r>
      <w:r w:rsidR="000B0AD8" w:rsidRPr="002B72E7">
        <w:rPr>
          <w:rtl/>
        </w:rPr>
        <w:t>م</w:t>
      </w:r>
      <w:r w:rsidR="000B0AD8" w:rsidRPr="002B72E7">
        <w:rPr>
          <w:rFonts w:hint="cs"/>
          <w:rtl/>
        </w:rPr>
        <w:t>ی‌نمایند</w:t>
      </w:r>
      <w:r w:rsidR="008412CC" w:rsidRPr="002B72E7">
        <w:rPr>
          <w:rtl/>
        </w:rPr>
        <w:t xml:space="preserve"> اما استفاده </w:t>
      </w:r>
      <w:r w:rsidR="000B0AD8" w:rsidRPr="002B72E7">
        <w:rPr>
          <w:rtl/>
        </w:rPr>
        <w:t>آن‌ها</w:t>
      </w:r>
      <w:r w:rsidR="008412CC" w:rsidRPr="002B72E7">
        <w:rPr>
          <w:rtl/>
        </w:rPr>
        <w:t xml:space="preserve"> در </w:t>
      </w:r>
      <w:r w:rsidR="000B0AD8" w:rsidRPr="002B72E7">
        <w:rPr>
          <w:rtl/>
        </w:rPr>
        <w:t>پ</w:t>
      </w:r>
      <w:r w:rsidR="000B0AD8" w:rsidRPr="002B72E7">
        <w:rPr>
          <w:rFonts w:hint="cs"/>
          <w:rtl/>
        </w:rPr>
        <w:t>یل‌های</w:t>
      </w:r>
      <w:r w:rsidR="008412CC" w:rsidRPr="002B72E7">
        <w:rPr>
          <w:rtl/>
        </w:rPr>
        <w:t xml:space="preserve"> سوختی میکروبی جریان بالا در مقایسه با </w:t>
      </w:r>
      <w:r w:rsidR="000B0AD8" w:rsidRPr="002B72E7">
        <w:rPr>
          <w:rtl/>
        </w:rPr>
        <w:t>باکتر</w:t>
      </w:r>
      <w:r w:rsidR="000B0AD8" w:rsidRPr="002B72E7">
        <w:rPr>
          <w:rFonts w:hint="cs"/>
          <w:rtl/>
        </w:rPr>
        <w:t>ی‌های</w:t>
      </w:r>
      <w:r w:rsidR="008412CC" w:rsidRPr="002B72E7">
        <w:rPr>
          <w:rtl/>
        </w:rPr>
        <w:t xml:space="preserve"> که به انتقال الکترون به </w:t>
      </w:r>
      <w:r w:rsidR="000B0AD8" w:rsidRPr="002B72E7">
        <w:rPr>
          <w:rtl/>
        </w:rPr>
        <w:t>الکترودها</w:t>
      </w:r>
      <w:r w:rsidR="008412CC" w:rsidRPr="002B72E7">
        <w:rPr>
          <w:rtl/>
        </w:rPr>
        <w:t xml:space="preserve"> به طور مستقیم </w:t>
      </w:r>
      <w:r w:rsidR="000B0AD8" w:rsidRPr="002B72E7">
        <w:rPr>
          <w:rtl/>
        </w:rPr>
        <w:t>م</w:t>
      </w:r>
      <w:r w:rsidR="000B0AD8" w:rsidRPr="002B72E7">
        <w:rPr>
          <w:rFonts w:hint="cs"/>
          <w:rtl/>
        </w:rPr>
        <w:t>ی‌پردازند</w:t>
      </w:r>
      <w:r w:rsidR="000B0AD8" w:rsidRPr="002B72E7">
        <w:rPr>
          <w:rtl/>
        </w:rPr>
        <w:t xml:space="preserve"> </w:t>
      </w:r>
      <w:r w:rsidR="008412CC" w:rsidRPr="002B72E7">
        <w:rPr>
          <w:rtl/>
        </w:rPr>
        <w:t xml:space="preserve">مورد </w:t>
      </w:r>
      <w:r w:rsidR="000B0AD8" w:rsidRPr="002B72E7">
        <w:rPr>
          <w:rtl/>
        </w:rPr>
        <w:t>سؤال</w:t>
      </w:r>
      <w:r w:rsidR="00151B3B">
        <w:rPr>
          <w:rtl/>
        </w:rPr>
        <w:t xml:space="preserve"> و تردید قرار گرفته است</w:t>
      </w:r>
      <w:sdt>
        <w:sdtPr>
          <w:rPr>
            <w:rtl/>
          </w:rPr>
          <w:id w:val="-1708709449"/>
          <w:citation/>
        </w:sdtPr>
        <w:sdtEndPr/>
        <w:sdtContent>
          <w:r w:rsidR="00151B3B">
            <w:rPr>
              <w:rStyle w:val="tgc"/>
              <w:rtl/>
            </w:rPr>
            <w:fldChar w:fldCharType="begin"/>
          </w:r>
          <w:r w:rsidR="00EA6BD0">
            <w:rPr>
              <w:rStyle w:val="tgc"/>
            </w:rPr>
            <w:instrText xml:space="preserve">CITATION 21 \l 1065 </w:instrText>
          </w:r>
          <w:r w:rsidR="00151B3B">
            <w:rPr>
              <w:rStyle w:val="tgc"/>
              <w:rtl/>
            </w:rPr>
            <w:fldChar w:fldCharType="separate"/>
          </w:r>
          <w:r w:rsidR="00F81795">
            <w:rPr>
              <w:rStyle w:val="tgc"/>
              <w:noProof/>
              <w:rtl/>
            </w:rPr>
            <w:t xml:space="preserve"> </w:t>
          </w:r>
          <w:r w:rsidR="00F81795">
            <w:rPr>
              <w:noProof/>
            </w:rPr>
            <w:t>[14]</w:t>
          </w:r>
          <w:r w:rsidR="00151B3B">
            <w:rPr>
              <w:rStyle w:val="tgc"/>
              <w:rtl/>
            </w:rPr>
            <w:fldChar w:fldCharType="end"/>
          </w:r>
        </w:sdtContent>
      </w:sdt>
      <w:r w:rsidR="00151B3B">
        <w:rPr>
          <w:rFonts w:hint="cs"/>
          <w:rtl/>
        </w:rPr>
        <w:t>.</w:t>
      </w:r>
      <w:ins w:id="8421" w:author="Mohsen Jafarinejad" w:date="2019-05-11T11:29:00Z">
        <w:r w:rsidR="00445719">
          <w:rPr>
            <w:rFonts w:hint="cs"/>
            <w:rtl/>
          </w:rPr>
          <w:t xml:space="preserve"> </w:t>
        </w:r>
      </w:ins>
      <w:del w:id="8422" w:author="Mohsen Jafarinejad" w:date="2019-05-11T11:29:00Z">
        <w:r w:rsidR="000B0AD8" w:rsidRPr="002B72E7" w:rsidDel="00445719">
          <w:rPr>
            <w:rtl/>
          </w:rPr>
          <w:delText>احتمالاً</w:delText>
        </w:r>
        <w:r w:rsidR="008412CC" w:rsidRPr="002B72E7" w:rsidDel="00445719">
          <w:rPr>
            <w:rtl/>
          </w:rPr>
          <w:delText xml:space="preserve"> </w:delText>
        </w:r>
        <w:r w:rsidR="000B0AD8" w:rsidRPr="002B72E7" w:rsidDel="00445719">
          <w:rPr>
            <w:rtl/>
          </w:rPr>
          <w:delText>مکان</w:delText>
        </w:r>
        <w:r w:rsidR="000B0AD8" w:rsidRPr="002B72E7" w:rsidDel="00445719">
          <w:rPr>
            <w:rFonts w:hint="cs"/>
            <w:rtl/>
          </w:rPr>
          <w:delText>یزه‌های</w:delText>
        </w:r>
        <w:r w:rsidR="008412CC" w:rsidRPr="002B72E7" w:rsidDel="00445719">
          <w:rPr>
            <w:rtl/>
          </w:rPr>
          <w:delText xml:space="preserve"> انتقال مستقیم و غیر مستقیم الکترون در طی مطالعه فرایند کاهش گوردی فلزات که توسط </w:delText>
        </w:r>
        <w:r w:rsidR="000B0AD8" w:rsidRPr="002B72E7" w:rsidDel="00445719">
          <w:rPr>
            <w:rtl/>
          </w:rPr>
          <w:delText>باکتر</w:delText>
        </w:r>
        <w:r w:rsidR="000B0AD8" w:rsidRPr="002B72E7" w:rsidDel="00445719">
          <w:rPr>
            <w:rFonts w:hint="cs"/>
            <w:rtl/>
          </w:rPr>
          <w:delText>ی‌های</w:delText>
        </w:r>
        <w:r w:rsidR="008412CC" w:rsidRPr="002B72E7" w:rsidDel="00445719">
          <w:rPr>
            <w:rtl/>
          </w:rPr>
          <w:delText xml:space="preserve"> صورت </w:delText>
        </w:r>
        <w:r w:rsidR="000B0AD8" w:rsidRPr="002B72E7" w:rsidDel="00445719">
          <w:rPr>
            <w:rtl/>
          </w:rPr>
          <w:delText>م</w:delText>
        </w:r>
        <w:r w:rsidR="000B0AD8" w:rsidRPr="002B72E7" w:rsidDel="00445719">
          <w:rPr>
            <w:rFonts w:hint="cs"/>
            <w:rtl/>
          </w:rPr>
          <w:delText>ی‌گیرد</w:delText>
        </w:r>
        <w:r w:rsidR="008412CC" w:rsidRPr="002B72E7" w:rsidDel="00445719">
          <w:rPr>
            <w:rtl/>
          </w:rPr>
          <w:delText xml:space="preserve"> که از اکسید آهن </w:delText>
        </w:r>
        <w:r w:rsidR="000B0AD8" w:rsidRPr="002B72E7" w:rsidDel="00445719">
          <w:rPr>
            <w:rtl/>
          </w:rPr>
          <w:delText>به‌عنوان</w:delText>
        </w:r>
        <w:r w:rsidR="008412CC" w:rsidRPr="002B72E7" w:rsidDel="00445719">
          <w:rPr>
            <w:rtl/>
          </w:rPr>
          <w:delText xml:space="preserve"> </w:delText>
        </w:r>
        <w:r w:rsidR="000B0AD8" w:rsidRPr="002B72E7" w:rsidDel="00445719">
          <w:rPr>
            <w:rtl/>
          </w:rPr>
          <w:delText>ترم</w:delText>
        </w:r>
        <w:r w:rsidR="000B0AD8" w:rsidRPr="002B72E7" w:rsidDel="00445719">
          <w:rPr>
            <w:rFonts w:hint="cs"/>
            <w:rtl/>
          </w:rPr>
          <w:delText>ینال‌های</w:delText>
        </w:r>
        <w:r w:rsidR="008412CC" w:rsidRPr="002B72E7" w:rsidDel="00445719">
          <w:rPr>
            <w:rtl/>
          </w:rPr>
          <w:delText xml:space="preserve"> پذیرنده الکترون استفاده </w:delText>
        </w:r>
        <w:r w:rsidR="000B0AD8" w:rsidRPr="002B72E7" w:rsidDel="00445719">
          <w:rPr>
            <w:rtl/>
          </w:rPr>
          <w:delText>م</w:delText>
        </w:r>
        <w:r w:rsidR="000B0AD8" w:rsidRPr="002B72E7" w:rsidDel="00445719">
          <w:rPr>
            <w:rFonts w:hint="cs"/>
            <w:rtl/>
          </w:rPr>
          <w:delText>ی‌نمایند</w:delText>
        </w:r>
        <w:r w:rsidR="008412CC" w:rsidRPr="002B72E7" w:rsidDel="00445719">
          <w:rPr>
            <w:rtl/>
          </w:rPr>
          <w:delText xml:space="preserve"> شناخته شده است</w:delText>
        </w:r>
      </w:del>
      <w:customXmlDelRangeStart w:id="8423" w:author="Mohsen Jafarinejad" w:date="2019-05-11T11:29:00Z"/>
      <w:sdt>
        <w:sdtPr>
          <w:rPr>
            <w:rtl/>
          </w:rPr>
          <w:id w:val="87902249"/>
          <w:citation/>
        </w:sdtPr>
        <w:sdtEndPr/>
        <w:sdtContent>
          <w:customXmlDelRangeEnd w:id="8423"/>
          <w:del w:id="8424" w:author="Mohsen Jafarinejad" w:date="2019-05-11T11:29:00Z">
            <w:r w:rsidR="00151B3B" w:rsidDel="00445719">
              <w:rPr>
                <w:rStyle w:val="tgc"/>
                <w:rtl/>
              </w:rPr>
              <w:fldChar w:fldCharType="begin"/>
            </w:r>
            <w:r w:rsidR="00EA6BD0" w:rsidDel="00445719">
              <w:rPr>
                <w:rStyle w:val="tgc"/>
              </w:rPr>
              <w:delInstrText xml:space="preserve">CITATION 32 \l 1065 </w:delInstrText>
            </w:r>
            <w:r w:rsidR="00151B3B" w:rsidDel="00445719">
              <w:rPr>
                <w:rStyle w:val="tgc"/>
                <w:rtl/>
              </w:rPr>
              <w:fldChar w:fldCharType="separate"/>
            </w:r>
            <w:r w:rsidR="00F81795" w:rsidDel="00445719">
              <w:rPr>
                <w:rStyle w:val="tgc"/>
                <w:noProof/>
                <w:rtl/>
              </w:rPr>
              <w:delText xml:space="preserve"> </w:delText>
            </w:r>
            <w:r w:rsidR="00F81795" w:rsidDel="00445719">
              <w:rPr>
                <w:noProof/>
              </w:rPr>
              <w:delText>[19]</w:delText>
            </w:r>
            <w:r w:rsidR="00151B3B" w:rsidDel="00445719">
              <w:rPr>
                <w:rStyle w:val="tgc"/>
                <w:rtl/>
              </w:rPr>
              <w:fldChar w:fldCharType="end"/>
            </w:r>
          </w:del>
          <w:customXmlDelRangeStart w:id="8425" w:author="Mohsen Jafarinejad" w:date="2019-05-11T11:29:00Z"/>
        </w:sdtContent>
      </w:sdt>
      <w:customXmlDelRangeEnd w:id="8425"/>
      <w:customXmlDelRangeStart w:id="8426" w:author="Mohsen Jafarinejad" w:date="2019-05-11T11:29:00Z"/>
      <w:sdt>
        <w:sdtPr>
          <w:rPr>
            <w:rtl/>
          </w:rPr>
          <w:id w:val="-712341152"/>
          <w:citation/>
        </w:sdtPr>
        <w:sdtEndPr/>
        <w:sdtContent>
          <w:customXmlDelRangeEnd w:id="8426"/>
          <w:del w:id="8427" w:author="Mohsen Jafarinejad" w:date="2019-05-11T11:29:00Z">
            <w:r w:rsidR="00151B3B" w:rsidDel="00445719">
              <w:rPr>
                <w:rStyle w:val="tgc"/>
                <w:rtl/>
              </w:rPr>
              <w:fldChar w:fldCharType="begin"/>
            </w:r>
            <w:r w:rsidR="00EA6BD0" w:rsidDel="00445719">
              <w:rPr>
                <w:rStyle w:val="tgc"/>
              </w:rPr>
              <w:delInstrText xml:space="preserve">CITATION 36 \l 1065 </w:delInstrText>
            </w:r>
            <w:r w:rsidR="00151B3B" w:rsidDel="00445719">
              <w:rPr>
                <w:rStyle w:val="tgc"/>
                <w:rtl/>
              </w:rPr>
              <w:fldChar w:fldCharType="separate"/>
            </w:r>
            <w:r w:rsidR="00F81795" w:rsidDel="00445719">
              <w:rPr>
                <w:rStyle w:val="tgc"/>
                <w:noProof/>
                <w:rtl/>
              </w:rPr>
              <w:delText xml:space="preserve"> </w:delText>
            </w:r>
            <w:r w:rsidR="00F81795" w:rsidDel="00445719">
              <w:rPr>
                <w:noProof/>
              </w:rPr>
              <w:delText>[22]</w:delText>
            </w:r>
            <w:r w:rsidR="00151B3B" w:rsidDel="00445719">
              <w:rPr>
                <w:rStyle w:val="tgc"/>
                <w:rtl/>
              </w:rPr>
              <w:fldChar w:fldCharType="end"/>
            </w:r>
          </w:del>
          <w:customXmlDelRangeStart w:id="8428" w:author="Mohsen Jafarinejad" w:date="2019-05-11T11:29:00Z"/>
        </w:sdtContent>
      </w:sdt>
      <w:customXmlDelRangeEnd w:id="8428"/>
      <w:customXmlDelRangeStart w:id="8429" w:author="Mohsen Jafarinejad" w:date="2019-05-11T11:29:00Z"/>
      <w:sdt>
        <w:sdtPr>
          <w:rPr>
            <w:rtl/>
          </w:rPr>
          <w:id w:val="-1864426758"/>
          <w:citation/>
        </w:sdtPr>
        <w:sdtEndPr/>
        <w:sdtContent>
          <w:customXmlDelRangeEnd w:id="8429"/>
          <w:del w:id="8430" w:author="Mohsen Jafarinejad" w:date="2019-05-11T11:29:00Z">
            <w:r w:rsidR="00151B3B" w:rsidDel="00445719">
              <w:rPr>
                <w:rStyle w:val="tgc"/>
                <w:rtl/>
              </w:rPr>
              <w:fldChar w:fldCharType="begin"/>
            </w:r>
            <w:r w:rsidR="00EA6BD0" w:rsidDel="00445719">
              <w:rPr>
                <w:rStyle w:val="tgc"/>
              </w:rPr>
              <w:delInstrText xml:space="preserve">CITATION 37 \l 1065 </w:delInstrText>
            </w:r>
            <w:r w:rsidR="00151B3B" w:rsidDel="00445719">
              <w:rPr>
                <w:rStyle w:val="tgc"/>
                <w:rtl/>
              </w:rPr>
              <w:fldChar w:fldCharType="separate"/>
            </w:r>
            <w:r w:rsidR="00F81795" w:rsidDel="00445719">
              <w:rPr>
                <w:rStyle w:val="tgc"/>
                <w:noProof/>
                <w:rtl/>
              </w:rPr>
              <w:delText xml:space="preserve"> </w:delText>
            </w:r>
            <w:r w:rsidR="00F81795" w:rsidDel="00445719">
              <w:rPr>
                <w:noProof/>
              </w:rPr>
              <w:delText>[23]</w:delText>
            </w:r>
            <w:r w:rsidR="00151B3B" w:rsidDel="00445719">
              <w:rPr>
                <w:rStyle w:val="tgc"/>
                <w:rtl/>
              </w:rPr>
              <w:fldChar w:fldCharType="end"/>
            </w:r>
          </w:del>
          <w:customXmlDelRangeStart w:id="8431" w:author="Mohsen Jafarinejad" w:date="2019-05-11T11:29:00Z"/>
        </w:sdtContent>
      </w:sdt>
      <w:customXmlDelRangeEnd w:id="8431"/>
      <w:del w:id="8432" w:author="Mohsen Jafarinejad" w:date="2019-05-11T11:29:00Z">
        <w:r w:rsidR="002717AD" w:rsidDel="00445719">
          <w:rPr>
            <w:rFonts w:hint="cs"/>
            <w:rtl/>
          </w:rPr>
          <w:delText xml:space="preserve">. </w:delText>
        </w:r>
      </w:del>
      <w:r w:rsidR="008412CC" w:rsidRPr="002B72E7">
        <w:rPr>
          <w:rtl/>
        </w:rPr>
        <w:t xml:space="preserve">سه </w:t>
      </w:r>
      <w:r w:rsidR="008412CC" w:rsidRPr="002B72E7">
        <w:rPr>
          <w:rtl/>
        </w:rPr>
        <w:lastRenderedPageBreak/>
        <w:t>روش جهت انتقال الکترون شناخته شده است</w:t>
      </w:r>
      <w:ins w:id="8433" w:author="Mohsen Jafarinejad" w:date="2019-05-11T11:29:00Z">
        <w:r w:rsidR="00445719">
          <w:rPr>
            <w:rFonts w:hint="cs"/>
            <w:rtl/>
          </w:rPr>
          <w:t xml:space="preserve"> </w:t>
        </w:r>
      </w:ins>
      <w:r w:rsidR="008412CC" w:rsidRPr="002B72E7">
        <w:rPr>
          <w:rtl/>
        </w:rPr>
        <w:t xml:space="preserve">: تولید </w:t>
      </w:r>
      <w:r w:rsidR="000B0AD8" w:rsidRPr="002B72E7">
        <w:rPr>
          <w:rtl/>
        </w:rPr>
        <w:t>ناقل‌ها</w:t>
      </w:r>
      <w:r w:rsidR="000B0AD8" w:rsidRPr="002B72E7">
        <w:rPr>
          <w:rFonts w:hint="cs"/>
          <w:rtl/>
        </w:rPr>
        <w:t>ی</w:t>
      </w:r>
      <w:r w:rsidR="00276324">
        <w:rPr>
          <w:rtl/>
        </w:rPr>
        <w:t xml:space="preserve"> الکترونی</w:t>
      </w:r>
      <w:r w:rsidR="008412CC" w:rsidRPr="002B72E7">
        <w:t>(Electron Shuttle</w:t>
      </w:r>
      <w:r w:rsidR="00276324">
        <w:t>)</w:t>
      </w:r>
      <w:sdt>
        <w:sdtPr>
          <w:rPr>
            <w:rtl/>
          </w:rPr>
          <w:id w:val="72546605"/>
          <w:citation/>
        </w:sdtPr>
        <w:sdtEndPr/>
        <w:sdtContent>
          <w:r w:rsidR="00276324">
            <w:rPr>
              <w:rStyle w:val="tgc"/>
              <w:rtl/>
            </w:rPr>
            <w:fldChar w:fldCharType="begin"/>
          </w:r>
          <w:r w:rsidR="00EA6BD0">
            <w:rPr>
              <w:rStyle w:val="tgc"/>
            </w:rPr>
            <w:instrText xml:space="preserve">CITATION 32 \l 1065 </w:instrText>
          </w:r>
          <w:r w:rsidR="00276324">
            <w:rPr>
              <w:rStyle w:val="tgc"/>
              <w:rtl/>
            </w:rPr>
            <w:fldChar w:fldCharType="separate"/>
          </w:r>
          <w:r w:rsidR="00F81795">
            <w:rPr>
              <w:rStyle w:val="tgc"/>
              <w:noProof/>
              <w:rtl/>
            </w:rPr>
            <w:t xml:space="preserve"> </w:t>
          </w:r>
          <w:r w:rsidR="00F81795">
            <w:rPr>
              <w:noProof/>
            </w:rPr>
            <w:t>[19]</w:t>
          </w:r>
          <w:r w:rsidR="00276324">
            <w:rPr>
              <w:rStyle w:val="tgc"/>
              <w:rtl/>
            </w:rPr>
            <w:fldChar w:fldCharType="end"/>
          </w:r>
        </w:sdtContent>
      </w:sdt>
      <w:ins w:id="8434" w:author="Mohsen Jafarinejad" w:date="2019-05-11T11:30:00Z">
        <w:r w:rsidR="00445719">
          <w:rPr>
            <w:rFonts w:hint="cs"/>
            <w:rtl/>
          </w:rPr>
          <w:t xml:space="preserve"> </w:t>
        </w:r>
      </w:ins>
      <w:r w:rsidR="008412CC" w:rsidRPr="002B72E7">
        <w:rPr>
          <w:rtl/>
        </w:rPr>
        <w:t>، تماس مستقیم سطح خارجی سیتوکروم</w:t>
      </w:r>
      <w:r w:rsidR="00864071">
        <w:rPr>
          <w:rStyle w:val="FootnoteReference"/>
          <w:rtl/>
        </w:rPr>
        <w:footnoteReference w:id="16"/>
      </w:r>
      <w:r w:rsidR="008412CC" w:rsidRPr="002B72E7">
        <w:rPr>
          <w:rtl/>
        </w:rPr>
        <w:t xml:space="preserve"> های نوع </w:t>
      </w:r>
      <w:r w:rsidR="008412CC" w:rsidRPr="002B72E7">
        <w:t>C</w:t>
      </w:r>
      <w:r w:rsidR="008412CC" w:rsidRPr="002B72E7">
        <w:rPr>
          <w:rtl/>
        </w:rPr>
        <w:t xml:space="preserve"> و تماس طولی با </w:t>
      </w:r>
      <w:r w:rsidR="000B0AD8" w:rsidRPr="002B72E7">
        <w:rPr>
          <w:rtl/>
        </w:rPr>
        <w:t>پ</w:t>
      </w:r>
      <w:r w:rsidR="000B0AD8" w:rsidRPr="002B72E7">
        <w:rPr>
          <w:rFonts w:hint="cs"/>
          <w:rtl/>
        </w:rPr>
        <w:t>یل‌های</w:t>
      </w:r>
      <w:r w:rsidR="008412CC" w:rsidRPr="002B72E7">
        <w:rPr>
          <w:rtl/>
        </w:rPr>
        <w:t xml:space="preserve"> تماسی و یا نانو </w:t>
      </w:r>
      <w:r w:rsidR="000B0AD8" w:rsidRPr="002B72E7">
        <w:rPr>
          <w:rtl/>
        </w:rPr>
        <w:t>س</w:t>
      </w:r>
      <w:r w:rsidR="000B0AD8" w:rsidRPr="002B72E7">
        <w:rPr>
          <w:rFonts w:hint="cs"/>
          <w:rtl/>
        </w:rPr>
        <w:t>یم‌ها</w:t>
      </w:r>
      <w:r w:rsidR="008412CC" w:rsidRPr="002B72E7">
        <w:rPr>
          <w:rtl/>
        </w:rPr>
        <w:t xml:space="preserve"> </w:t>
      </w:r>
      <w:sdt>
        <w:sdtPr>
          <w:rPr>
            <w:rtl/>
          </w:rPr>
          <w:id w:val="397491860"/>
          <w:citation/>
        </w:sdtPr>
        <w:sdtEndPr/>
        <w:sdtContent>
          <w:r w:rsidR="00276324">
            <w:rPr>
              <w:rStyle w:val="tgc"/>
              <w:rtl/>
            </w:rPr>
            <w:fldChar w:fldCharType="begin"/>
          </w:r>
          <w:r w:rsidR="00EA6BD0">
            <w:rPr>
              <w:rStyle w:val="tgc"/>
            </w:rPr>
            <w:instrText xml:space="preserve">CITATION 36 \l 1065 </w:instrText>
          </w:r>
          <w:r w:rsidR="00276324">
            <w:rPr>
              <w:rStyle w:val="tgc"/>
              <w:rtl/>
            </w:rPr>
            <w:fldChar w:fldCharType="separate"/>
          </w:r>
          <w:r w:rsidR="00F81795">
            <w:rPr>
              <w:noProof/>
            </w:rPr>
            <w:t>[22]</w:t>
          </w:r>
          <w:r w:rsidR="00276324">
            <w:rPr>
              <w:rStyle w:val="tgc"/>
              <w:rtl/>
            </w:rPr>
            <w:fldChar w:fldCharType="end"/>
          </w:r>
        </w:sdtContent>
      </w:sdt>
      <w:r w:rsidR="008412CC" w:rsidRPr="002B72E7">
        <w:rPr>
          <w:rtl/>
        </w:rPr>
        <w:t xml:space="preserve">. یکی از تحقیقات </w:t>
      </w:r>
      <w:r w:rsidR="000B0AD8" w:rsidRPr="002B72E7">
        <w:rPr>
          <w:rtl/>
        </w:rPr>
        <w:t>گسترده‌ا</w:t>
      </w:r>
      <w:r w:rsidR="000B0AD8" w:rsidRPr="002B72E7">
        <w:rPr>
          <w:rFonts w:hint="cs"/>
          <w:rtl/>
        </w:rPr>
        <w:t>ی</w:t>
      </w:r>
      <w:r w:rsidR="008412CC" w:rsidRPr="002B72E7">
        <w:rPr>
          <w:rtl/>
        </w:rPr>
        <w:t xml:space="preserve"> که در زمینه </w:t>
      </w:r>
      <w:r w:rsidR="000B0AD8" w:rsidRPr="002B72E7">
        <w:rPr>
          <w:rtl/>
        </w:rPr>
        <w:t>باکتر</w:t>
      </w:r>
      <w:r w:rsidR="000B0AD8" w:rsidRPr="002B72E7">
        <w:rPr>
          <w:rFonts w:hint="cs"/>
          <w:rtl/>
        </w:rPr>
        <w:t>ی‌های</w:t>
      </w:r>
      <w:ins w:id="8435" w:author="Mohsen Jafarinejad" w:date="2019-05-11T11:30:00Z">
        <w:r w:rsidR="00445719">
          <w:rPr>
            <w:rFonts w:hint="cs"/>
            <w:rtl/>
          </w:rPr>
          <w:t xml:space="preserve"> که</w:t>
        </w:r>
      </w:ins>
      <w:r w:rsidR="008412CC" w:rsidRPr="002B72E7">
        <w:rPr>
          <w:rtl/>
        </w:rPr>
        <w:t xml:space="preserve"> توانایی تولید جریان با چگالی بالا را دارند تحقیقات مربوط به </w:t>
      </w:r>
      <w:r w:rsidR="000B0AD8" w:rsidRPr="002B72E7">
        <w:rPr>
          <w:rtl/>
        </w:rPr>
        <w:t>باکتر</w:t>
      </w:r>
      <w:r w:rsidR="000B0AD8" w:rsidRPr="002B72E7">
        <w:rPr>
          <w:rFonts w:hint="cs"/>
          <w:rtl/>
        </w:rPr>
        <w:t>ی‌</w:t>
      </w:r>
      <w:r w:rsidR="000B0AD8" w:rsidRPr="002B72E7">
        <w:rPr>
          <w:rtl/>
        </w:rPr>
        <w:t>ها</w:t>
      </w:r>
      <w:r w:rsidR="000B0AD8" w:rsidRPr="002B72E7">
        <w:rPr>
          <w:rFonts w:hint="cs"/>
          <w:rtl/>
        </w:rPr>
        <w:t>ی</w:t>
      </w:r>
      <w:r w:rsidR="000B0AD8" w:rsidRPr="002B72E7">
        <w:rPr>
          <w:rtl/>
        </w:rPr>
        <w:t xml:space="preserve"> </w:t>
      </w:r>
      <w:r w:rsidR="000B0AD8" w:rsidRPr="002B72E7">
        <w:t>G</w:t>
      </w:r>
      <w:r w:rsidR="008412CC" w:rsidRPr="002B72E7">
        <w:t>.</w:t>
      </w:r>
      <w:del w:id="8436" w:author="Mohsen Jafarinejad" w:date="2019-05-11T11:30:00Z">
        <w:r w:rsidR="008412CC" w:rsidRPr="002B72E7" w:rsidDel="00445719">
          <w:delText xml:space="preserve"> </w:delText>
        </w:r>
      </w:del>
      <w:r w:rsidR="008412CC" w:rsidRPr="002B72E7">
        <w:t>sulfurreducens</w:t>
      </w:r>
      <w:r w:rsidR="008412CC" w:rsidRPr="002B72E7">
        <w:rPr>
          <w:rtl/>
        </w:rPr>
        <w:t xml:space="preserve"> است. این اورگانیسم ها به </w:t>
      </w:r>
      <w:r w:rsidR="000B0AD8" w:rsidRPr="002B72E7">
        <w:rPr>
          <w:rtl/>
        </w:rPr>
        <w:t>نمونه‌ها</w:t>
      </w:r>
      <w:r w:rsidR="000B0AD8" w:rsidRPr="002B72E7">
        <w:rPr>
          <w:rFonts w:hint="cs"/>
          <w:rtl/>
        </w:rPr>
        <w:t>ی</w:t>
      </w:r>
      <w:r w:rsidR="008412CC" w:rsidRPr="002B72E7">
        <w:rPr>
          <w:rtl/>
        </w:rPr>
        <w:t xml:space="preserve"> جهت </w:t>
      </w:r>
      <w:r w:rsidR="000B0AD8" w:rsidRPr="002B72E7">
        <w:rPr>
          <w:rtl/>
        </w:rPr>
        <w:t>فرا</w:t>
      </w:r>
      <w:r w:rsidR="000B0AD8" w:rsidRPr="002B72E7">
        <w:rPr>
          <w:rFonts w:hint="cs"/>
          <w:rtl/>
        </w:rPr>
        <w:t>یندهای</w:t>
      </w:r>
      <w:r w:rsidR="008412CC" w:rsidRPr="002B72E7">
        <w:rPr>
          <w:rtl/>
        </w:rPr>
        <w:t xml:space="preserve"> پیل</w:t>
      </w:r>
      <w:ins w:id="8437" w:author="Mohsen Jafarinejad" w:date="2019-05-11T11:30:00Z">
        <w:r w:rsidR="00445719">
          <w:rPr>
            <w:rFonts w:hint="cs"/>
            <w:rtl/>
          </w:rPr>
          <w:t>‌</w:t>
        </w:r>
      </w:ins>
      <w:del w:id="8438" w:author="Mohsen Jafarinejad" w:date="2019-05-11T11:30:00Z">
        <w:r w:rsidR="008412CC" w:rsidRPr="002B72E7" w:rsidDel="00445719">
          <w:rPr>
            <w:rtl/>
          </w:rPr>
          <w:delText xml:space="preserve"> </w:delText>
        </w:r>
      </w:del>
      <w:r w:rsidR="008412CC" w:rsidRPr="002B72E7">
        <w:rPr>
          <w:rtl/>
        </w:rPr>
        <w:t xml:space="preserve">سوختی تبدیل </w:t>
      </w:r>
      <w:r w:rsidR="000B0AD8" w:rsidRPr="002B72E7">
        <w:rPr>
          <w:rtl/>
        </w:rPr>
        <w:t>شده‌اند</w:t>
      </w:r>
      <w:r w:rsidR="008412CC" w:rsidRPr="002B72E7">
        <w:rPr>
          <w:rtl/>
        </w:rPr>
        <w:t xml:space="preserve"> در حالیکه </w:t>
      </w:r>
      <w:r w:rsidR="000B0AD8" w:rsidRPr="002B72E7">
        <w:rPr>
          <w:rtl/>
        </w:rPr>
        <w:t xml:space="preserve">گونه </w:t>
      </w:r>
      <w:r w:rsidR="000B0AD8" w:rsidRPr="002B72E7">
        <w:t>Geobacter</w:t>
      </w:r>
      <w:r w:rsidR="008412CC" w:rsidRPr="002B72E7">
        <w:rPr>
          <w:rtl/>
        </w:rPr>
        <w:t xml:space="preserve"> </w:t>
      </w:r>
      <w:r w:rsidR="000B0AD8" w:rsidRPr="002B72E7">
        <w:rPr>
          <w:rtl/>
        </w:rPr>
        <w:t>معمولاً</w:t>
      </w:r>
      <w:r w:rsidR="008412CC" w:rsidRPr="002B72E7">
        <w:rPr>
          <w:rtl/>
        </w:rPr>
        <w:t xml:space="preserve"> در </w:t>
      </w:r>
      <w:r w:rsidR="000B0AD8" w:rsidRPr="002B72E7">
        <w:rPr>
          <w:rtl/>
        </w:rPr>
        <w:t>نمونه‌ها</w:t>
      </w:r>
      <w:r w:rsidR="000B0AD8" w:rsidRPr="002B72E7">
        <w:rPr>
          <w:rFonts w:hint="cs"/>
          <w:rtl/>
        </w:rPr>
        <w:t>ی</w:t>
      </w:r>
      <w:r w:rsidR="008412CC" w:rsidRPr="002B72E7">
        <w:rPr>
          <w:rtl/>
        </w:rPr>
        <w:t xml:space="preserve"> محیطی که از پیل سوختی میکروبی بهره </w:t>
      </w:r>
      <w:r w:rsidR="000B0AD8" w:rsidRPr="002B72E7">
        <w:rPr>
          <w:rtl/>
        </w:rPr>
        <w:t>م</w:t>
      </w:r>
      <w:r w:rsidR="000B0AD8" w:rsidRPr="002B72E7">
        <w:rPr>
          <w:rFonts w:hint="cs"/>
          <w:rtl/>
        </w:rPr>
        <w:t>ی‌برند</w:t>
      </w:r>
      <w:r w:rsidR="008412CC" w:rsidRPr="002B72E7">
        <w:rPr>
          <w:rtl/>
        </w:rPr>
        <w:t xml:space="preserve"> استفاده </w:t>
      </w:r>
      <w:r w:rsidR="000B0AD8" w:rsidRPr="002B72E7">
        <w:rPr>
          <w:rtl/>
        </w:rPr>
        <w:t>م</w:t>
      </w:r>
      <w:r w:rsidR="000B0AD8" w:rsidRPr="002B72E7">
        <w:rPr>
          <w:rFonts w:hint="cs"/>
          <w:rtl/>
        </w:rPr>
        <w:t>ی‌شوند</w:t>
      </w:r>
      <w:del w:id="8439" w:author="Mohsen Jafarinejad" w:date="2019-05-11T11:30:00Z">
        <w:r w:rsidR="008412CC" w:rsidRPr="002B72E7" w:rsidDel="00445719">
          <w:rPr>
            <w:rtl/>
          </w:rPr>
          <w:delText>.</w:delText>
        </w:r>
      </w:del>
      <w:sdt>
        <w:sdtPr>
          <w:rPr>
            <w:rtl/>
          </w:rPr>
          <w:id w:val="-1047903646"/>
          <w:citation/>
        </w:sdtPr>
        <w:sdtEndPr/>
        <w:sdtContent>
          <w:r w:rsidR="00276324">
            <w:rPr>
              <w:rStyle w:val="tgc"/>
              <w:rtl/>
            </w:rPr>
            <w:fldChar w:fldCharType="begin"/>
          </w:r>
          <w:r w:rsidR="00EA6BD0">
            <w:rPr>
              <w:rStyle w:val="tgc"/>
            </w:rPr>
            <w:instrText xml:space="preserve">CITATION 10 \l 1065 </w:instrText>
          </w:r>
          <w:r w:rsidR="00276324">
            <w:rPr>
              <w:rStyle w:val="tgc"/>
              <w:rtl/>
            </w:rPr>
            <w:fldChar w:fldCharType="separate"/>
          </w:r>
          <w:r w:rsidR="00F81795">
            <w:rPr>
              <w:rStyle w:val="tgc"/>
              <w:noProof/>
              <w:rtl/>
            </w:rPr>
            <w:t xml:space="preserve"> </w:t>
          </w:r>
          <w:r w:rsidR="00F81795">
            <w:rPr>
              <w:noProof/>
            </w:rPr>
            <w:t>[24]</w:t>
          </w:r>
          <w:r w:rsidR="00276324">
            <w:rPr>
              <w:rStyle w:val="tgc"/>
              <w:rtl/>
            </w:rPr>
            <w:fldChar w:fldCharType="end"/>
          </w:r>
        </w:sdtContent>
      </w:sdt>
      <w:sdt>
        <w:sdtPr>
          <w:rPr>
            <w:rtl/>
          </w:rPr>
          <w:id w:val="2104293443"/>
          <w:citation/>
        </w:sdtPr>
        <w:sdtEndPr/>
        <w:sdtContent>
          <w:r w:rsidR="00276324">
            <w:rPr>
              <w:rStyle w:val="tgc"/>
              <w:rtl/>
            </w:rPr>
            <w:fldChar w:fldCharType="begin"/>
          </w:r>
          <w:r w:rsidR="00EA6BD0">
            <w:rPr>
              <w:rStyle w:val="tgc"/>
            </w:rPr>
            <w:instrText xml:space="preserve">CITATION 16 \l 1065 </w:instrText>
          </w:r>
          <w:r w:rsidR="00276324">
            <w:rPr>
              <w:rStyle w:val="tgc"/>
              <w:rtl/>
            </w:rPr>
            <w:fldChar w:fldCharType="separate"/>
          </w:r>
          <w:r w:rsidR="00F81795">
            <w:rPr>
              <w:rStyle w:val="tgc"/>
              <w:noProof/>
              <w:rtl/>
            </w:rPr>
            <w:t xml:space="preserve"> </w:t>
          </w:r>
          <w:r w:rsidR="00F81795">
            <w:rPr>
              <w:noProof/>
            </w:rPr>
            <w:t>[25]</w:t>
          </w:r>
          <w:r w:rsidR="00276324">
            <w:rPr>
              <w:rStyle w:val="tgc"/>
              <w:rtl/>
            </w:rPr>
            <w:fldChar w:fldCharType="end"/>
          </w:r>
        </w:sdtContent>
      </w:sdt>
      <w:sdt>
        <w:sdtPr>
          <w:rPr>
            <w:rtl/>
          </w:rPr>
          <w:id w:val="-2147352625"/>
          <w:citation/>
        </w:sdtPr>
        <w:sdtEndPr/>
        <w:sdtContent>
          <w:r w:rsidR="00276324">
            <w:rPr>
              <w:rStyle w:val="tgc"/>
              <w:rtl/>
            </w:rPr>
            <w:fldChar w:fldCharType="begin"/>
          </w:r>
          <w:r w:rsidR="00EA6BD0">
            <w:rPr>
              <w:rStyle w:val="tgc"/>
            </w:rPr>
            <w:instrText xml:space="preserve">CITATION 38 \l 1065 </w:instrText>
          </w:r>
          <w:r w:rsidR="00276324">
            <w:rPr>
              <w:rStyle w:val="tgc"/>
              <w:rtl/>
            </w:rPr>
            <w:fldChar w:fldCharType="separate"/>
          </w:r>
          <w:r w:rsidR="00F81795">
            <w:rPr>
              <w:rStyle w:val="tgc"/>
              <w:noProof/>
              <w:rtl/>
            </w:rPr>
            <w:t xml:space="preserve"> </w:t>
          </w:r>
          <w:r w:rsidR="00F81795">
            <w:rPr>
              <w:noProof/>
            </w:rPr>
            <w:t>[26]</w:t>
          </w:r>
          <w:r w:rsidR="00276324">
            <w:rPr>
              <w:rStyle w:val="tgc"/>
              <w:rtl/>
            </w:rPr>
            <w:fldChar w:fldCharType="end"/>
          </w:r>
        </w:sdtContent>
      </w:sdt>
      <w:ins w:id="8440" w:author="Mohsen Jafarinejad" w:date="2019-05-11T11:31:00Z">
        <w:r w:rsidR="00445719">
          <w:rPr>
            <w:rFonts w:hint="cs"/>
            <w:rtl/>
          </w:rPr>
          <w:t xml:space="preserve">. </w:t>
        </w:r>
      </w:ins>
      <w:del w:id="8441" w:author="Mohsen Jafarinejad" w:date="2019-05-11T11:30:00Z">
        <w:r w:rsidR="008412CC" w:rsidRPr="002B72E7" w:rsidDel="00445719">
          <w:rPr>
            <w:rtl/>
          </w:rPr>
          <w:delText xml:space="preserve"> </w:delText>
        </w:r>
      </w:del>
      <w:r w:rsidR="008412CC" w:rsidRPr="002B72E7">
        <w:rPr>
          <w:rtl/>
        </w:rPr>
        <w:t xml:space="preserve">کشت خالص </w:t>
      </w:r>
      <w:r w:rsidR="000B0AD8" w:rsidRPr="002B72E7">
        <w:rPr>
          <w:rtl/>
        </w:rPr>
        <w:t>باکتر</w:t>
      </w:r>
      <w:r w:rsidR="000B0AD8" w:rsidRPr="002B72E7">
        <w:rPr>
          <w:rFonts w:hint="cs"/>
          <w:rtl/>
        </w:rPr>
        <w:t>ی‌</w:t>
      </w:r>
      <w:r w:rsidR="000B0AD8" w:rsidRPr="002B72E7">
        <w:rPr>
          <w:rtl/>
        </w:rPr>
        <w:t>ها</w:t>
      </w:r>
      <w:r w:rsidR="000B0AD8" w:rsidRPr="002B72E7">
        <w:rPr>
          <w:rFonts w:hint="cs"/>
          <w:rtl/>
        </w:rPr>
        <w:t>ی</w:t>
      </w:r>
      <w:r w:rsidR="000B0AD8" w:rsidRPr="002B72E7">
        <w:rPr>
          <w:rtl/>
        </w:rPr>
        <w:t xml:space="preserve"> </w:t>
      </w:r>
      <w:r w:rsidR="000B0AD8" w:rsidRPr="002B72E7">
        <w:t>G</w:t>
      </w:r>
      <w:r w:rsidR="008412CC" w:rsidRPr="002B72E7">
        <w:t>.</w:t>
      </w:r>
      <w:del w:id="8442" w:author="Mohsen Jafarinejad" w:date="2019-05-11T11:31:00Z">
        <w:r w:rsidR="008412CC" w:rsidRPr="002B72E7" w:rsidDel="00445719">
          <w:delText xml:space="preserve"> </w:delText>
        </w:r>
      </w:del>
      <w:r w:rsidR="008412CC" w:rsidRPr="002B72E7">
        <w:t>sulfurreducens</w:t>
      </w:r>
      <w:r w:rsidR="008412CC" w:rsidRPr="002B72E7">
        <w:rPr>
          <w:rtl/>
        </w:rPr>
        <w:t xml:space="preserve"> باعث تولیدتوان با قدرت برابر و یا بیشتر از ماکزیمم توان تولیدی در </w:t>
      </w:r>
      <w:r w:rsidR="000B0AD8" w:rsidRPr="002B72E7">
        <w:rPr>
          <w:rtl/>
        </w:rPr>
        <w:t>ب</w:t>
      </w:r>
      <w:del w:id="8443" w:author="Mohsen Jafarinejad" w:date="2019-05-11T11:31:00Z">
        <w:r w:rsidR="000B0AD8" w:rsidRPr="002B72E7" w:rsidDel="00445719">
          <w:rPr>
            <w:rtl/>
          </w:rPr>
          <w:delText xml:space="preserve">ه </w:delText>
        </w:r>
      </w:del>
      <w:r w:rsidR="000B0AD8" w:rsidRPr="002B72E7">
        <w:rPr>
          <w:rFonts w:hint="cs"/>
          <w:rtl/>
        </w:rPr>
        <w:t>یو</w:t>
      </w:r>
      <w:r w:rsidR="008412CC" w:rsidRPr="002B72E7">
        <w:rPr>
          <w:rtl/>
        </w:rPr>
        <w:t xml:space="preserve"> </w:t>
      </w:r>
      <w:r w:rsidR="000B0AD8" w:rsidRPr="002B72E7">
        <w:rPr>
          <w:rtl/>
        </w:rPr>
        <w:t>ف</w:t>
      </w:r>
      <w:r w:rsidR="000B0AD8" w:rsidRPr="002B72E7">
        <w:rPr>
          <w:rFonts w:hint="cs"/>
          <w:rtl/>
        </w:rPr>
        <w:t>یلم‌های</w:t>
      </w:r>
      <w:r w:rsidR="008412CC" w:rsidRPr="002B72E7">
        <w:rPr>
          <w:rtl/>
        </w:rPr>
        <w:t xml:space="preserve"> مخلوط از </w:t>
      </w:r>
      <w:r w:rsidR="000B0AD8" w:rsidRPr="002B72E7">
        <w:rPr>
          <w:rtl/>
        </w:rPr>
        <w:t>گونه‌ها</w:t>
      </w:r>
      <w:r w:rsidR="000B0AD8" w:rsidRPr="002B72E7">
        <w:rPr>
          <w:rFonts w:hint="cs"/>
          <w:rtl/>
        </w:rPr>
        <w:t>ی</w:t>
      </w:r>
      <w:r w:rsidR="008412CC" w:rsidRPr="002B72E7">
        <w:rPr>
          <w:rtl/>
        </w:rPr>
        <w:t xml:space="preserve"> مختلف را به دست </w:t>
      </w:r>
      <w:r w:rsidR="000B0AD8" w:rsidRPr="002B72E7">
        <w:rPr>
          <w:rtl/>
        </w:rPr>
        <w:t>م</w:t>
      </w:r>
      <w:r w:rsidR="000B0AD8" w:rsidRPr="002B72E7">
        <w:rPr>
          <w:rFonts w:hint="cs"/>
          <w:rtl/>
        </w:rPr>
        <w:t>ی‌دهد</w:t>
      </w:r>
      <w:del w:id="8444" w:author="Mohsen Jafarinejad" w:date="2019-05-11T11:31:00Z">
        <w:r w:rsidR="008412CC" w:rsidRPr="002B72E7" w:rsidDel="00445719">
          <w:delText>.</w:delText>
        </w:r>
      </w:del>
      <w:sdt>
        <w:sdtPr>
          <w:rPr>
            <w:rtl/>
          </w:rPr>
          <w:id w:val="2081476283"/>
          <w:citation/>
        </w:sdtPr>
        <w:sdtEndPr/>
        <w:sdtContent>
          <w:r w:rsidR="00276324">
            <w:rPr>
              <w:rStyle w:val="tgc"/>
              <w:rtl/>
            </w:rPr>
            <w:fldChar w:fldCharType="begin"/>
          </w:r>
          <w:r w:rsidR="00EA6BD0">
            <w:rPr>
              <w:rStyle w:val="tgc"/>
            </w:rPr>
            <w:instrText xml:space="preserve">CITATION Nev08 \l 1065 </w:instrText>
          </w:r>
          <w:r w:rsidR="00276324">
            <w:rPr>
              <w:rStyle w:val="tgc"/>
              <w:rtl/>
            </w:rPr>
            <w:fldChar w:fldCharType="separate"/>
          </w:r>
          <w:r w:rsidR="00F81795">
            <w:rPr>
              <w:rStyle w:val="tgc"/>
              <w:noProof/>
              <w:rtl/>
            </w:rPr>
            <w:t xml:space="preserve"> </w:t>
          </w:r>
          <w:r w:rsidR="00F81795">
            <w:rPr>
              <w:noProof/>
            </w:rPr>
            <w:t>[27]</w:t>
          </w:r>
          <w:r w:rsidR="00276324">
            <w:rPr>
              <w:rStyle w:val="tgc"/>
              <w:rtl/>
            </w:rPr>
            <w:fldChar w:fldCharType="end"/>
          </w:r>
        </w:sdtContent>
      </w:sdt>
      <w:sdt>
        <w:sdtPr>
          <w:rPr>
            <w:rtl/>
          </w:rPr>
          <w:id w:val="-466438479"/>
          <w:citation/>
        </w:sdtPr>
        <w:sdtEndPr/>
        <w:sdtContent>
          <w:r w:rsidR="00276324">
            <w:rPr>
              <w:rStyle w:val="tgc"/>
              <w:rtl/>
            </w:rPr>
            <w:fldChar w:fldCharType="begin"/>
          </w:r>
          <w:r w:rsidR="00EA6BD0">
            <w:rPr>
              <w:rStyle w:val="tgc"/>
            </w:rPr>
            <w:instrText xml:space="preserve">CITATION 38 \l 1065 </w:instrText>
          </w:r>
          <w:r w:rsidR="00276324">
            <w:rPr>
              <w:rStyle w:val="tgc"/>
              <w:rtl/>
            </w:rPr>
            <w:fldChar w:fldCharType="separate"/>
          </w:r>
          <w:r w:rsidR="00F81795">
            <w:rPr>
              <w:rStyle w:val="tgc"/>
              <w:noProof/>
              <w:rtl/>
            </w:rPr>
            <w:t xml:space="preserve"> </w:t>
          </w:r>
          <w:r w:rsidR="00F81795">
            <w:rPr>
              <w:noProof/>
            </w:rPr>
            <w:t>[26]</w:t>
          </w:r>
          <w:r w:rsidR="00276324">
            <w:rPr>
              <w:rStyle w:val="tgc"/>
              <w:rtl/>
            </w:rPr>
            <w:fldChar w:fldCharType="end"/>
          </w:r>
        </w:sdtContent>
      </w:sdt>
      <w:ins w:id="8445" w:author="Mohsen Jafarinejad" w:date="2019-05-11T11:31:00Z">
        <w:r w:rsidR="00445719">
          <w:rPr>
            <w:rFonts w:hint="cs"/>
            <w:rtl/>
          </w:rPr>
          <w:t>.</w:t>
        </w:r>
      </w:ins>
    </w:p>
    <w:p w14:paraId="513C2378" w14:textId="4F5BF26B" w:rsidR="008412CC" w:rsidRPr="002B72E7" w:rsidRDefault="00CF0011">
      <w:pPr>
        <w:pStyle w:val="payannameh"/>
        <w:tabs>
          <w:tab w:val="left" w:pos="473"/>
        </w:tabs>
        <w:spacing w:line="240" w:lineRule="auto"/>
        <w:jc w:val="both"/>
        <w:rPr>
          <w:rtl/>
        </w:rPr>
        <w:pPrChange w:id="8446" w:author="Mohsen Jafarinejad" w:date="2019-05-11T11:32:00Z">
          <w:pPr>
            <w:pStyle w:val="payannameh"/>
            <w:tabs>
              <w:tab w:val="left" w:pos="567"/>
              <w:tab w:val="left" w:pos="1395"/>
              <w:tab w:val="left" w:pos="7371"/>
            </w:tabs>
            <w:spacing w:line="240" w:lineRule="auto"/>
            <w:jc w:val="both"/>
          </w:pPr>
        </w:pPrChange>
      </w:pPr>
      <w:ins w:id="8447" w:author="Mohsen" w:date="2019-03-17T16:52:00Z">
        <w:r>
          <w:t xml:space="preserve"> </w:t>
        </w:r>
      </w:ins>
      <w:del w:id="8448" w:author="Mohsen" w:date="2019-03-17T16:52:00Z">
        <w:r w:rsidR="0013646E" w:rsidDel="00CF0011">
          <w:tab/>
        </w:r>
        <w:r w:rsidR="002717AD" w:rsidDel="00CF0011">
          <w:delText xml:space="preserve"> </w:delText>
        </w:r>
      </w:del>
      <w:proofErr w:type="gramStart"/>
      <w:r w:rsidR="008412CC" w:rsidRPr="002B72E7">
        <w:t xml:space="preserve">G.sulfurreducens </w:t>
      </w:r>
      <w:r w:rsidR="008412CC" w:rsidRPr="002B72E7">
        <w:rPr>
          <w:rtl/>
        </w:rPr>
        <w:t>به کلاسی از میکروب</w:t>
      </w:r>
      <w:ins w:id="8449" w:author="Mohsen Jafarinejad" w:date="2019-05-11T11:31:00Z">
        <w:r w:rsidR="00445719">
          <w:rPr>
            <w:rFonts w:hint="cs"/>
            <w:rtl/>
          </w:rPr>
          <w:t>‌</w:t>
        </w:r>
      </w:ins>
      <w:r w:rsidR="008412CC" w:rsidRPr="002B72E7">
        <w:rPr>
          <w:rtl/>
        </w:rPr>
        <w:t xml:space="preserve">ها تعلق دارند که </w:t>
      </w:r>
      <w:r w:rsidR="000B0AD8" w:rsidRPr="002B72E7">
        <w:rPr>
          <w:rtl/>
        </w:rPr>
        <w:t>به‌عنوان</w:t>
      </w:r>
      <w:r w:rsidR="008412CC" w:rsidRPr="002B72E7">
        <w:rPr>
          <w:rtl/>
        </w:rPr>
        <w:t xml:space="preserve"> </w:t>
      </w:r>
      <w:r w:rsidR="000B0AD8" w:rsidRPr="002B72E7">
        <w:rPr>
          <w:rtl/>
        </w:rPr>
        <w:t>م</w:t>
      </w:r>
      <w:r w:rsidR="000B0AD8" w:rsidRPr="002B72E7">
        <w:rPr>
          <w:rFonts w:hint="cs"/>
          <w:rtl/>
        </w:rPr>
        <w:t>یکروب‌های</w:t>
      </w:r>
      <w:r w:rsidR="008412CC" w:rsidRPr="002B72E7">
        <w:rPr>
          <w:rtl/>
        </w:rPr>
        <w:t xml:space="preserve"> الکتریسیجنیک</w:t>
      </w:r>
      <w:r w:rsidR="000348A5">
        <w:rPr>
          <w:rStyle w:val="FootnoteReference"/>
          <w:rtl/>
        </w:rPr>
        <w:footnoteReference w:id="17"/>
      </w:r>
      <w:r w:rsidR="008412CC" w:rsidRPr="002B72E7">
        <w:rPr>
          <w:rtl/>
        </w:rPr>
        <w:t xml:space="preserve"> مورد اشاره قرار </w:t>
      </w:r>
      <w:r w:rsidR="000B0AD8" w:rsidRPr="002B72E7">
        <w:rPr>
          <w:rtl/>
        </w:rPr>
        <w:t>م</w:t>
      </w:r>
      <w:r w:rsidR="000B0AD8" w:rsidRPr="002B72E7">
        <w:rPr>
          <w:rFonts w:hint="cs"/>
          <w:rtl/>
        </w:rPr>
        <w:t>ی‌گیرند</w:t>
      </w:r>
      <w:r w:rsidR="008412CC" w:rsidRPr="002B72E7">
        <w:rPr>
          <w:rtl/>
        </w:rPr>
        <w:t xml:space="preserve">، این عبارت بدین معنی است که این </w:t>
      </w:r>
      <w:r w:rsidR="000B0AD8" w:rsidRPr="002B72E7">
        <w:rPr>
          <w:rtl/>
        </w:rPr>
        <w:t>باکتر</w:t>
      </w:r>
      <w:r w:rsidR="000B0AD8" w:rsidRPr="002B72E7">
        <w:rPr>
          <w:rFonts w:hint="cs"/>
          <w:rtl/>
        </w:rPr>
        <w:t>ی‌ها</w:t>
      </w:r>
      <w:r w:rsidR="008412CC" w:rsidRPr="002B72E7">
        <w:rPr>
          <w:rtl/>
        </w:rPr>
        <w:t xml:space="preserve"> </w:t>
      </w:r>
      <w:r w:rsidR="000B0AD8" w:rsidRPr="002B72E7">
        <w:rPr>
          <w:rtl/>
        </w:rPr>
        <w:t>به‌منظور</w:t>
      </w:r>
      <w:r w:rsidR="008412CC" w:rsidRPr="002B72E7">
        <w:rPr>
          <w:rtl/>
        </w:rPr>
        <w:t xml:space="preserve"> رشد و نمو خود مواد آلی را اکسید</w:t>
      </w:r>
      <w:del w:id="8450" w:author="Mohsen Jafarinejad" w:date="2019-05-11T11:32:00Z">
        <w:r w:rsidR="008412CC" w:rsidRPr="002B72E7" w:rsidDel="00445719">
          <w:rPr>
            <w:rtl/>
          </w:rPr>
          <w:delText xml:space="preserve"> </w:delText>
        </w:r>
      </w:del>
      <w:r w:rsidR="008412CC" w:rsidRPr="002B72E7">
        <w:rPr>
          <w:rtl/>
        </w:rPr>
        <w:t>کرده و</w:t>
      </w:r>
      <w:del w:id="8451" w:author="Mohsen Jafarinejad" w:date="2019-05-11T11:32:00Z">
        <w:r w:rsidR="008412CC" w:rsidRPr="002B72E7" w:rsidDel="00445719">
          <w:rPr>
            <w:rtl/>
          </w:rPr>
          <w:delText xml:space="preserve"> </w:delText>
        </w:r>
      </w:del>
      <w:r w:rsidR="000B0AD8" w:rsidRPr="002B72E7">
        <w:rPr>
          <w:rtl/>
        </w:rPr>
        <w:t>الکترون‌ها</w:t>
      </w:r>
      <w:r w:rsidR="008412CC" w:rsidRPr="002B72E7">
        <w:rPr>
          <w:rtl/>
        </w:rPr>
        <w:t xml:space="preserve"> را </w:t>
      </w:r>
      <w:r w:rsidR="000B0AD8" w:rsidRPr="002B72E7">
        <w:rPr>
          <w:rtl/>
        </w:rPr>
        <w:t>به‌طور</w:t>
      </w:r>
      <w:r w:rsidR="008412CC" w:rsidRPr="002B72E7">
        <w:rPr>
          <w:rtl/>
        </w:rPr>
        <w:t xml:space="preserve"> مستقیم به الکترود آند پیل سوختی میکروبی منتقل </w:t>
      </w:r>
      <w:r w:rsidR="000B0AD8" w:rsidRPr="002B72E7">
        <w:rPr>
          <w:rtl/>
        </w:rPr>
        <w:t>م</w:t>
      </w:r>
      <w:r w:rsidR="000B0AD8" w:rsidRPr="002B72E7">
        <w:rPr>
          <w:rFonts w:hint="cs"/>
          <w:rtl/>
        </w:rPr>
        <w:t>ی‌کنند</w:t>
      </w:r>
      <w:sdt>
        <w:sdtPr>
          <w:rPr>
            <w:rFonts w:hint="cs"/>
            <w:rtl/>
          </w:rPr>
          <w:id w:val="976886201"/>
          <w:citation/>
        </w:sdtPr>
        <w:sdtEndPr/>
        <w:sdtContent>
          <w:proofErr w:type="gramEnd"/>
          <w:r w:rsidR="00276324">
            <w:rPr>
              <w:rStyle w:val="tgc"/>
              <w:rtl/>
            </w:rPr>
            <w:fldChar w:fldCharType="begin"/>
          </w:r>
          <w:r w:rsidR="00EA6BD0">
            <w:rPr>
              <w:rStyle w:val="tgc"/>
            </w:rPr>
            <w:instrText xml:space="preserve">CITATION 21 \l 1065 </w:instrText>
          </w:r>
          <w:r w:rsidR="00276324">
            <w:rPr>
              <w:rStyle w:val="tgc"/>
              <w:rtl/>
            </w:rPr>
            <w:fldChar w:fldCharType="separate"/>
          </w:r>
          <w:r w:rsidR="00F81795">
            <w:rPr>
              <w:rStyle w:val="tgc"/>
              <w:noProof/>
              <w:rtl/>
            </w:rPr>
            <w:t xml:space="preserve"> </w:t>
          </w:r>
          <w:r w:rsidR="00F81795">
            <w:rPr>
              <w:noProof/>
            </w:rPr>
            <w:t>[14]</w:t>
          </w:r>
          <w:r w:rsidR="00276324">
            <w:rPr>
              <w:rStyle w:val="tgc"/>
              <w:rtl/>
            </w:rPr>
            <w:fldChar w:fldCharType="end"/>
          </w:r>
          <w:proofErr w:type="gramStart"/>
        </w:sdtContent>
      </w:sdt>
      <w:r w:rsidR="00276324">
        <w:rPr>
          <w:rFonts w:hint="cs"/>
          <w:rtl/>
        </w:rPr>
        <w:t>.</w:t>
      </w:r>
      <w:proofErr w:type="gramEnd"/>
      <w:r w:rsidR="008412CC" w:rsidRPr="002B72E7">
        <w:rPr>
          <w:rtl/>
        </w:rPr>
        <w:t xml:space="preserve"> الکتریسیجنیک ها مزایای زیادی در </w:t>
      </w:r>
      <w:r w:rsidR="000B0AD8" w:rsidRPr="002B72E7">
        <w:rPr>
          <w:rtl/>
        </w:rPr>
        <w:t>پ</w:t>
      </w:r>
      <w:r w:rsidR="000B0AD8" w:rsidRPr="002B72E7">
        <w:rPr>
          <w:rFonts w:hint="cs"/>
          <w:rtl/>
        </w:rPr>
        <w:t>یل‌های</w:t>
      </w:r>
      <w:r w:rsidR="008412CC" w:rsidRPr="002B72E7">
        <w:rPr>
          <w:rtl/>
        </w:rPr>
        <w:t xml:space="preserve"> سوختی میکروبی دارند از قبیل بازده بالای کلومب به علت اکسیداسیون کامل لایه آلی و انتقال الکترون به </w:t>
      </w:r>
      <w:r w:rsidR="000B0AD8" w:rsidRPr="002B72E7">
        <w:rPr>
          <w:rtl/>
        </w:rPr>
        <w:t>الکترودها</w:t>
      </w:r>
      <w:r w:rsidR="008412CC" w:rsidRPr="002B72E7">
        <w:rPr>
          <w:rtl/>
        </w:rPr>
        <w:t>، پایداری طولانی مدت همراه با ذخی</w:t>
      </w:r>
      <w:del w:id="8452" w:author="Mohsen Jafarinejad" w:date="2019-05-11T11:32:00Z">
        <w:r w:rsidR="008412CC" w:rsidRPr="002B72E7" w:rsidDel="00445719">
          <w:rPr>
            <w:rtl/>
          </w:rPr>
          <w:delText>هر</w:delText>
        </w:r>
      </w:del>
      <w:ins w:id="8453" w:author="Mohsen Jafarinejad" w:date="2019-05-11T11:32:00Z">
        <w:r w:rsidR="00445719">
          <w:rPr>
            <w:rFonts w:hint="cs"/>
            <w:rtl/>
          </w:rPr>
          <w:t>ره</w:t>
        </w:r>
      </w:ins>
      <w:r w:rsidR="008412CC" w:rsidRPr="002B72E7">
        <w:rPr>
          <w:rtl/>
        </w:rPr>
        <w:t xml:space="preserve"> انرژی برای نگهداری و رشد از </w:t>
      </w:r>
      <w:r w:rsidR="000B0AD8" w:rsidRPr="002B72E7">
        <w:rPr>
          <w:rtl/>
        </w:rPr>
        <w:t>الکترون‌ها</w:t>
      </w:r>
      <w:r w:rsidR="000B0AD8" w:rsidRPr="002B72E7">
        <w:rPr>
          <w:rFonts w:hint="cs"/>
          <w:rtl/>
        </w:rPr>
        <w:t>ی</w:t>
      </w:r>
      <w:r w:rsidR="008412CC" w:rsidRPr="002B72E7">
        <w:rPr>
          <w:rtl/>
        </w:rPr>
        <w:t xml:space="preserve"> منتقل شده به آند، انتقال مستقیم </w:t>
      </w:r>
      <w:r w:rsidR="000B0AD8" w:rsidRPr="002B72E7">
        <w:rPr>
          <w:rtl/>
        </w:rPr>
        <w:t>الکترون‌ها</w:t>
      </w:r>
      <w:r w:rsidR="008412CC" w:rsidRPr="002B72E7">
        <w:rPr>
          <w:rtl/>
        </w:rPr>
        <w:t xml:space="preserve"> به آند با خنثی کردن </w:t>
      </w:r>
      <w:r w:rsidR="000B0AD8" w:rsidRPr="002B72E7">
        <w:rPr>
          <w:rtl/>
        </w:rPr>
        <w:t>باکتر</w:t>
      </w:r>
      <w:r w:rsidR="000B0AD8" w:rsidRPr="002B72E7">
        <w:rPr>
          <w:rFonts w:hint="cs"/>
          <w:rtl/>
        </w:rPr>
        <w:t>ی‌های</w:t>
      </w:r>
      <w:r w:rsidR="008412CC" w:rsidRPr="002B72E7">
        <w:rPr>
          <w:rtl/>
        </w:rPr>
        <w:t xml:space="preserve"> که برای ان</w:t>
      </w:r>
      <w:r w:rsidR="00276324">
        <w:rPr>
          <w:rtl/>
        </w:rPr>
        <w:t>تقال الکترون به واسط نیاز مندند</w:t>
      </w:r>
      <w:sdt>
        <w:sdtPr>
          <w:rPr>
            <w:rtl/>
          </w:rPr>
          <w:id w:val="251019848"/>
          <w:citation/>
        </w:sdtPr>
        <w:sdtEndPr/>
        <w:sdtContent>
          <w:r w:rsidR="00276324">
            <w:rPr>
              <w:rStyle w:val="tgc"/>
              <w:rtl/>
            </w:rPr>
            <w:fldChar w:fldCharType="begin"/>
          </w:r>
          <w:r w:rsidR="00EA6BD0">
            <w:rPr>
              <w:rStyle w:val="tgc"/>
            </w:rPr>
            <w:instrText xml:space="preserve">CITATION 14 \l 1065 </w:instrText>
          </w:r>
          <w:r w:rsidR="00276324">
            <w:rPr>
              <w:rStyle w:val="tgc"/>
              <w:rtl/>
            </w:rPr>
            <w:fldChar w:fldCharType="separate"/>
          </w:r>
          <w:r w:rsidR="00F81795">
            <w:rPr>
              <w:rStyle w:val="tgc"/>
              <w:noProof/>
              <w:rtl/>
            </w:rPr>
            <w:t xml:space="preserve"> </w:t>
          </w:r>
          <w:r w:rsidR="00F81795">
            <w:rPr>
              <w:noProof/>
            </w:rPr>
            <w:t>[28]</w:t>
          </w:r>
          <w:r w:rsidR="00276324">
            <w:rPr>
              <w:rStyle w:val="tgc"/>
              <w:rtl/>
            </w:rPr>
            <w:fldChar w:fldCharType="end"/>
          </w:r>
        </w:sdtContent>
      </w:sdt>
      <w:r w:rsidR="00276324">
        <w:rPr>
          <w:rFonts w:hint="cs"/>
          <w:rtl/>
        </w:rPr>
        <w:t>.</w:t>
      </w:r>
    </w:p>
    <w:p w14:paraId="0B299C05" w14:textId="2D64783D" w:rsidR="008412CC" w:rsidRPr="002B72E7" w:rsidRDefault="002E3988" w:rsidP="001A60F1">
      <w:pPr>
        <w:pStyle w:val="payannameh"/>
        <w:tabs>
          <w:tab w:val="left" w:pos="567"/>
          <w:tab w:val="left" w:pos="1395"/>
          <w:tab w:val="left" w:pos="7371"/>
        </w:tabs>
        <w:spacing w:line="240" w:lineRule="auto"/>
        <w:jc w:val="both"/>
        <w:rPr>
          <w:rtl/>
        </w:rPr>
      </w:pPr>
      <w:r>
        <w:rPr>
          <w:rtl/>
        </w:rPr>
        <w:tab/>
      </w:r>
      <w:r w:rsidR="008412CC" w:rsidRPr="002B72E7">
        <w:rPr>
          <w:rtl/>
        </w:rPr>
        <w:t xml:space="preserve">مطالعات نشان </w:t>
      </w:r>
      <w:r w:rsidR="000B0AD8" w:rsidRPr="002B72E7">
        <w:rPr>
          <w:rtl/>
        </w:rPr>
        <w:t>م</w:t>
      </w:r>
      <w:r w:rsidR="000B0AD8" w:rsidRPr="002B72E7">
        <w:rPr>
          <w:rFonts w:hint="cs"/>
          <w:rtl/>
        </w:rPr>
        <w:t>ی‌دهد</w:t>
      </w:r>
      <w:r w:rsidR="008412CC" w:rsidRPr="002B72E7">
        <w:rPr>
          <w:rtl/>
        </w:rPr>
        <w:t xml:space="preserve"> </w:t>
      </w:r>
      <w:r w:rsidR="007A2506">
        <w:t>G.</w:t>
      </w:r>
      <w:r w:rsidR="008412CC" w:rsidRPr="002B72E7">
        <w:t>sulfurreducens</w:t>
      </w:r>
      <w:r w:rsidR="008412CC" w:rsidRPr="002B72E7">
        <w:rPr>
          <w:rtl/>
        </w:rPr>
        <w:t xml:space="preserve"> </w:t>
      </w:r>
      <w:r w:rsidR="000B0AD8" w:rsidRPr="002B72E7">
        <w:rPr>
          <w:rtl/>
        </w:rPr>
        <w:t>م</w:t>
      </w:r>
      <w:r w:rsidR="000B0AD8" w:rsidRPr="002B72E7">
        <w:rPr>
          <w:rFonts w:hint="cs"/>
          <w:rtl/>
        </w:rPr>
        <w:t>ی‌توانند</w:t>
      </w:r>
      <w:r w:rsidR="008412CC" w:rsidRPr="002B72E7">
        <w:rPr>
          <w:rtl/>
        </w:rPr>
        <w:t xml:space="preserve"> ب</w:t>
      </w:r>
      <w:del w:id="8454" w:author="Mohsen Jafarinejad" w:date="2019-05-11T11:32:00Z">
        <w:r w:rsidR="008412CC" w:rsidRPr="002B72E7" w:rsidDel="00445719">
          <w:rPr>
            <w:rtl/>
          </w:rPr>
          <w:delText>ا</w:delText>
        </w:r>
      </w:del>
      <w:r w:rsidR="008412CC" w:rsidRPr="002B72E7">
        <w:rPr>
          <w:rtl/>
        </w:rPr>
        <w:t>یوفیلم</w:t>
      </w:r>
      <w:ins w:id="8455" w:author="Mohsen Jafarinejad" w:date="2019-05-11T11:32:00Z">
        <w:r w:rsidR="00445719">
          <w:rPr>
            <w:rFonts w:hint="cs"/>
            <w:rtl/>
          </w:rPr>
          <w:t>‌</w:t>
        </w:r>
      </w:ins>
      <w:del w:id="8456" w:author="Mohsen Jafarinejad" w:date="2019-05-11T11:32:00Z">
        <w:r w:rsidR="008412CC" w:rsidRPr="002B72E7" w:rsidDel="00445719">
          <w:rPr>
            <w:rtl/>
          </w:rPr>
          <w:delText xml:space="preserve"> </w:delText>
        </w:r>
      </w:del>
      <w:r w:rsidR="008412CC" w:rsidRPr="002B72E7">
        <w:rPr>
          <w:rtl/>
        </w:rPr>
        <w:t xml:space="preserve">های با ضخامت بالاتر از 50 میکرون تشکیل دهند که همگی به لحاظ متابولیکی فعال باشند و در تولید توان نقش داشته باشند، همچنین پیشنهاد شده است که </w:t>
      </w:r>
      <w:r w:rsidR="000B0AD8" w:rsidRPr="002B72E7">
        <w:rPr>
          <w:rtl/>
        </w:rPr>
        <w:t>به‌منظور</w:t>
      </w:r>
      <w:r w:rsidR="008412CC" w:rsidRPr="002B72E7">
        <w:rPr>
          <w:rtl/>
        </w:rPr>
        <w:t xml:space="preserve"> انتقال الکترون در </w:t>
      </w:r>
      <w:r w:rsidR="000B0AD8" w:rsidRPr="002B72E7">
        <w:rPr>
          <w:rtl/>
        </w:rPr>
        <w:t>مس</w:t>
      </w:r>
      <w:r w:rsidR="000B0AD8" w:rsidRPr="002B72E7">
        <w:rPr>
          <w:rFonts w:hint="cs"/>
          <w:rtl/>
        </w:rPr>
        <w:t>یرهای</w:t>
      </w:r>
      <w:r w:rsidR="008412CC" w:rsidRPr="002B72E7">
        <w:rPr>
          <w:rtl/>
        </w:rPr>
        <w:t xml:space="preserve"> طولانی در </w:t>
      </w:r>
      <w:r w:rsidR="000B0AD8" w:rsidRPr="002B72E7">
        <w:rPr>
          <w:rtl/>
        </w:rPr>
        <w:t>ب</w:t>
      </w:r>
      <w:del w:id="8457" w:author="Mohsen Jafarinejad" w:date="2019-05-11T11:33:00Z">
        <w:r w:rsidR="000B0AD8" w:rsidRPr="002B72E7" w:rsidDel="00445719">
          <w:rPr>
            <w:rtl/>
          </w:rPr>
          <w:delText xml:space="preserve">ه </w:delText>
        </w:r>
      </w:del>
      <w:r w:rsidR="000B0AD8" w:rsidRPr="002B72E7">
        <w:rPr>
          <w:rFonts w:hint="cs"/>
          <w:rtl/>
        </w:rPr>
        <w:t>یو</w:t>
      </w:r>
      <w:r w:rsidR="008412CC" w:rsidRPr="002B72E7">
        <w:rPr>
          <w:rtl/>
        </w:rPr>
        <w:t xml:space="preserve"> فیلم تولید </w:t>
      </w:r>
      <w:del w:id="8458" w:author="Mohsen Jafarinejad" w:date="2019-05-11T11:33:00Z">
        <w:r w:rsidR="008412CC" w:rsidRPr="002B72E7" w:rsidDel="00445719">
          <w:rPr>
            <w:rtl/>
          </w:rPr>
          <w:delText xml:space="preserve">تانوسیم </w:delText>
        </w:r>
      </w:del>
      <w:ins w:id="8459" w:author="Mohsen Jafarinejad" w:date="2019-05-11T11:33:00Z">
        <w:r w:rsidR="00445719">
          <w:rPr>
            <w:rFonts w:hint="cs"/>
            <w:rtl/>
          </w:rPr>
          <w:t>ن</w:t>
        </w:r>
        <w:r w:rsidR="00445719" w:rsidRPr="002B72E7">
          <w:rPr>
            <w:rtl/>
          </w:rPr>
          <w:t xml:space="preserve">انوسیم </w:t>
        </w:r>
      </w:ins>
      <w:r w:rsidR="008412CC" w:rsidRPr="002B72E7">
        <w:rPr>
          <w:rtl/>
        </w:rPr>
        <w:t>های میکروبی بسیار با اهمیت هستند</w:t>
      </w:r>
      <w:del w:id="8460" w:author="Mohsen Jafarinejad" w:date="2019-05-11T11:33:00Z">
        <w:r w:rsidR="008412CC" w:rsidRPr="002B72E7" w:rsidDel="00445719">
          <w:delText>.</w:delText>
        </w:r>
      </w:del>
      <w:ins w:id="8461" w:author="Mohsen Jafarinejad" w:date="2019-05-11T11:33:00Z">
        <w:r w:rsidR="00445719">
          <w:rPr>
            <w:rFonts w:hint="cs"/>
            <w:rtl/>
          </w:rPr>
          <w:t>(</w:t>
        </w:r>
      </w:ins>
      <w:r w:rsidR="000B0AD8" w:rsidRPr="002B72E7">
        <w:rPr>
          <w:rtl/>
        </w:rPr>
        <w:t xml:space="preserve"> </w:t>
      </w:r>
      <w:del w:id="8462" w:author="Mohsen Jafarinejad" w:date="2019-05-11T11:33:00Z">
        <w:r w:rsidR="000B0AD8" w:rsidRPr="002B72E7" w:rsidDel="00445719">
          <w:rPr>
            <w:rtl/>
          </w:rPr>
          <w:delText>(</w:delText>
        </w:r>
      </w:del>
      <w:r w:rsidR="008412CC" w:rsidRPr="002B72E7">
        <w:rPr>
          <w:rtl/>
        </w:rPr>
        <w:t xml:space="preserve">شکل </w:t>
      </w:r>
      <w:del w:id="8463" w:author="Mohsen Jafarinejad" w:date="2019-05-11T11:33:00Z">
        <w:r w:rsidR="008412CC" w:rsidRPr="002B72E7" w:rsidDel="00445719">
          <w:rPr>
            <w:rtl/>
          </w:rPr>
          <w:delText>3</w:delText>
        </w:r>
      </w:del>
      <w:ins w:id="8464" w:author="Mohsen Jafarinejad" w:date="2019-05-11T11:33:00Z">
        <w:r w:rsidR="00445719">
          <w:rPr>
            <w:rFonts w:hint="cs"/>
            <w:rtl/>
          </w:rPr>
          <w:t>1-11</w:t>
        </w:r>
      </w:ins>
      <w:del w:id="8465" w:author="Mohsen Jafarinejad" w:date="2019-05-11T11:33:00Z">
        <w:r w:rsidR="000B0AD8" w:rsidRPr="002B72E7" w:rsidDel="00445719">
          <w:rPr>
            <w:rtl/>
          </w:rPr>
          <w:delText>)</w:delText>
        </w:r>
      </w:del>
      <w:r w:rsidR="000B0AD8" w:rsidRPr="002B72E7">
        <w:rPr>
          <w:rtl/>
        </w:rPr>
        <w:t xml:space="preserve"> </w:t>
      </w:r>
      <w:ins w:id="8466" w:author="Mohsen Jafarinejad" w:date="2019-05-11T11:33:00Z">
        <w:r w:rsidR="00445719">
          <w:rPr>
            <w:rFonts w:hint="cs"/>
            <w:rtl/>
          </w:rPr>
          <w:t xml:space="preserve">). </w:t>
        </w:r>
      </w:ins>
      <w:r w:rsidR="000B0AD8" w:rsidRPr="002B72E7">
        <w:rPr>
          <w:rtl/>
        </w:rPr>
        <w:t>تول</w:t>
      </w:r>
      <w:r w:rsidR="000B0AD8" w:rsidRPr="002B72E7">
        <w:rPr>
          <w:rFonts w:hint="cs"/>
          <w:rtl/>
        </w:rPr>
        <w:t>ید</w:t>
      </w:r>
      <w:r w:rsidR="008412CC" w:rsidRPr="002B72E7">
        <w:rPr>
          <w:rtl/>
        </w:rPr>
        <w:t xml:space="preserve"> توان بالا با استفاده از بیوفیلم ضخیم (بیشتر از 50 میکرون)</w:t>
      </w:r>
      <w:r w:rsidR="000B0AD8" w:rsidRPr="002B72E7">
        <w:rPr>
          <w:rtl/>
        </w:rPr>
        <w:t xml:space="preserve"> </w:t>
      </w:r>
      <w:r w:rsidR="008412CC" w:rsidRPr="002B72E7">
        <w:rPr>
          <w:rtl/>
        </w:rPr>
        <w:t>تنها در شرایطی میسر است که بیوفی</w:t>
      </w:r>
      <w:r w:rsidR="00276324">
        <w:rPr>
          <w:rtl/>
        </w:rPr>
        <w:t>لم باکتریایی رسانا باشد</w:t>
      </w:r>
      <w:sdt>
        <w:sdtPr>
          <w:rPr>
            <w:rtl/>
          </w:rPr>
          <w:id w:val="425005564"/>
          <w:citation/>
        </w:sdtPr>
        <w:sdtEndPr/>
        <w:sdtContent>
          <w:r w:rsidR="00276324">
            <w:rPr>
              <w:rStyle w:val="tgc"/>
              <w:rtl/>
            </w:rPr>
            <w:fldChar w:fldCharType="begin"/>
          </w:r>
          <w:r w:rsidR="00EA6BD0">
            <w:rPr>
              <w:rStyle w:val="tgc"/>
            </w:rPr>
            <w:instrText xml:space="preserve">CITATION 41 \l 1065 </w:instrText>
          </w:r>
          <w:r w:rsidR="00276324">
            <w:rPr>
              <w:rStyle w:val="tgc"/>
              <w:rtl/>
            </w:rPr>
            <w:fldChar w:fldCharType="separate"/>
          </w:r>
          <w:r w:rsidR="00F81795">
            <w:rPr>
              <w:rStyle w:val="tgc"/>
              <w:noProof/>
              <w:rtl/>
            </w:rPr>
            <w:t xml:space="preserve"> </w:t>
          </w:r>
          <w:r w:rsidR="00F81795">
            <w:rPr>
              <w:noProof/>
            </w:rPr>
            <w:t>[29]</w:t>
          </w:r>
          <w:r w:rsidR="00276324">
            <w:rPr>
              <w:rStyle w:val="tgc"/>
              <w:rtl/>
            </w:rPr>
            <w:fldChar w:fldCharType="end"/>
          </w:r>
        </w:sdtContent>
      </w:sdt>
      <w:sdt>
        <w:sdtPr>
          <w:rPr>
            <w:rtl/>
          </w:rPr>
          <w:id w:val="-660473022"/>
          <w:citation/>
        </w:sdtPr>
        <w:sdtEndPr/>
        <w:sdtContent>
          <w:r w:rsidR="00276324">
            <w:rPr>
              <w:rStyle w:val="tgc"/>
              <w:rtl/>
            </w:rPr>
            <w:fldChar w:fldCharType="begin"/>
          </w:r>
          <w:r w:rsidR="00EA6BD0">
            <w:rPr>
              <w:rStyle w:val="tgc"/>
            </w:rPr>
            <w:instrText xml:space="preserve">CITATION 42 \l 1065 </w:instrText>
          </w:r>
          <w:r w:rsidR="00276324">
            <w:rPr>
              <w:rStyle w:val="tgc"/>
              <w:rtl/>
            </w:rPr>
            <w:fldChar w:fldCharType="separate"/>
          </w:r>
          <w:r w:rsidR="00F81795">
            <w:rPr>
              <w:rStyle w:val="tgc"/>
              <w:noProof/>
              <w:rtl/>
            </w:rPr>
            <w:t xml:space="preserve"> </w:t>
          </w:r>
          <w:r w:rsidR="00F81795">
            <w:rPr>
              <w:noProof/>
            </w:rPr>
            <w:t>[30]</w:t>
          </w:r>
          <w:r w:rsidR="00276324">
            <w:rPr>
              <w:rStyle w:val="tgc"/>
              <w:rtl/>
            </w:rPr>
            <w:fldChar w:fldCharType="end"/>
          </w:r>
        </w:sdtContent>
      </w:sdt>
      <w:ins w:id="8467" w:author="Mohsen Jafarinejad" w:date="2019-05-11T11:33:00Z">
        <w:r w:rsidR="00445719">
          <w:rPr>
            <w:rFonts w:hint="cs"/>
            <w:rtl/>
          </w:rPr>
          <w:t>.</w:t>
        </w:r>
      </w:ins>
    </w:p>
    <w:p w14:paraId="56533518" w14:textId="16C66693" w:rsidR="008412CC" w:rsidRPr="002B72E7" w:rsidRDefault="006171C0" w:rsidP="002C326A">
      <w:pPr>
        <w:pStyle w:val="payannameh"/>
        <w:tabs>
          <w:tab w:val="left" w:pos="567"/>
          <w:tab w:val="left" w:pos="1395"/>
          <w:tab w:val="left" w:pos="7371"/>
        </w:tabs>
        <w:spacing w:line="240" w:lineRule="auto"/>
        <w:jc w:val="both"/>
        <w:rPr>
          <w:rtl/>
        </w:rPr>
      </w:pPr>
      <w:r>
        <w:rPr>
          <w:rtl/>
        </w:rPr>
        <w:tab/>
      </w:r>
      <w:del w:id="8468" w:author="Mohsen Jafarinejad" w:date="2019-05-11T11:34:00Z">
        <w:r w:rsidR="008412CC" w:rsidRPr="002B72E7" w:rsidDel="00445719">
          <w:rPr>
            <w:rtl/>
          </w:rPr>
          <w:delText>تولید یک بیوفیلم رسانا بشدت نامعمول است</w:delText>
        </w:r>
      </w:del>
      <w:ins w:id="8469" w:author="Mohsen Jafarinejad" w:date="2019-05-11T11:34:00Z">
        <w:r w:rsidR="00445719">
          <w:rPr>
            <w:rFonts w:hint="cs"/>
            <w:rtl/>
          </w:rPr>
          <w:t xml:space="preserve">رسانا بودن بیوفیلم بشدت نامعلوم است </w:t>
        </w:r>
      </w:ins>
      <w:r w:rsidR="008412CC" w:rsidRPr="002B72E7">
        <w:rPr>
          <w:rtl/>
        </w:rPr>
        <w:t xml:space="preserve"> در حالیکه اکثر بیوفیلم ها </w:t>
      </w:r>
      <w:r w:rsidR="000B0AD8" w:rsidRPr="002B72E7">
        <w:rPr>
          <w:rtl/>
        </w:rPr>
        <w:t>به‌عنوان</w:t>
      </w:r>
      <w:r w:rsidR="008412CC" w:rsidRPr="002B72E7">
        <w:rPr>
          <w:rtl/>
        </w:rPr>
        <w:t xml:space="preserve"> عایق عمل </w:t>
      </w:r>
      <w:r w:rsidR="000B0AD8" w:rsidRPr="002B72E7">
        <w:rPr>
          <w:rtl/>
        </w:rPr>
        <w:t>م</w:t>
      </w:r>
      <w:r w:rsidR="000B0AD8" w:rsidRPr="002B72E7">
        <w:rPr>
          <w:rFonts w:hint="cs"/>
          <w:rtl/>
        </w:rPr>
        <w:t>ی‌نمایند</w:t>
      </w:r>
      <w:r w:rsidR="008412CC" w:rsidRPr="002B72E7">
        <w:rPr>
          <w:rtl/>
        </w:rPr>
        <w:t>، یکی از موانع تولید بایوفیلم رسانا اندازه</w:t>
      </w:r>
      <w:ins w:id="8470" w:author="Mohsen Jafarinejad" w:date="2019-05-11T11:34:00Z">
        <w:r w:rsidR="00445719">
          <w:rPr>
            <w:rFonts w:hint="cs"/>
            <w:rtl/>
          </w:rPr>
          <w:t>‌</w:t>
        </w:r>
      </w:ins>
      <w:del w:id="8471" w:author="Mohsen Jafarinejad" w:date="2019-05-11T11:34:00Z">
        <w:r w:rsidR="008412CC" w:rsidRPr="002B72E7" w:rsidDel="00445719">
          <w:rPr>
            <w:rtl/>
          </w:rPr>
          <w:delText xml:space="preserve"> </w:delText>
        </w:r>
      </w:del>
      <w:r w:rsidR="008412CC" w:rsidRPr="002B72E7">
        <w:rPr>
          <w:rtl/>
        </w:rPr>
        <w:t>گیری و تخمین رسانایی و نیز معتبر بودن رسانایی اجزائ یک بیوفیلم باکتریایی در یک پیل سوختی میکروبی است.</w:t>
      </w:r>
    </w:p>
    <w:p w14:paraId="5128CC49" w14:textId="77777777" w:rsidR="008412CC" w:rsidRPr="002B72E7" w:rsidRDefault="008412CC" w:rsidP="005E409E">
      <w:pPr>
        <w:pStyle w:val="payannameh"/>
        <w:tabs>
          <w:tab w:val="left" w:pos="0"/>
          <w:tab w:val="left" w:pos="7371"/>
        </w:tabs>
        <w:spacing w:line="240" w:lineRule="auto"/>
        <w:jc w:val="center"/>
        <w:rPr>
          <w:rtl/>
        </w:rPr>
      </w:pPr>
      <w:r w:rsidRPr="002B72E7">
        <w:rPr>
          <w:noProof/>
          <w:rtl/>
          <w:lang w:bidi="ar-SA"/>
        </w:rPr>
        <w:lastRenderedPageBreak/>
        <w:drawing>
          <wp:inline distT="0" distB="0" distL="0" distR="0" wp14:anchorId="0FD0C358" wp14:editId="63DAE711">
            <wp:extent cx="4106545" cy="2465173"/>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12964" cy="2469026"/>
                    </a:xfrm>
                    <a:prstGeom prst="rect">
                      <a:avLst/>
                    </a:prstGeom>
                    <a:noFill/>
                    <a:ln>
                      <a:noFill/>
                    </a:ln>
                  </pic:spPr>
                </pic:pic>
              </a:graphicData>
            </a:graphic>
          </wp:inline>
        </w:drawing>
      </w:r>
    </w:p>
    <w:p w14:paraId="2531DBF2" w14:textId="6D3151E1" w:rsidR="008412CC" w:rsidRDefault="008412CC" w:rsidP="00CF0011">
      <w:pPr>
        <w:pStyle w:val="a4"/>
        <w:rPr>
          <w:rtl/>
        </w:rPr>
      </w:pPr>
      <w:bookmarkStart w:id="8472" w:name="_Toc8551014"/>
      <w:r w:rsidRPr="002B72E7">
        <w:rPr>
          <w:rtl/>
        </w:rPr>
        <w:t xml:space="preserve">نمایی از نانو </w:t>
      </w:r>
      <w:r w:rsidR="000B0AD8" w:rsidRPr="002B72E7">
        <w:rPr>
          <w:rtl/>
        </w:rPr>
        <w:t>س</w:t>
      </w:r>
      <w:r w:rsidR="000B0AD8" w:rsidRPr="002B72E7">
        <w:rPr>
          <w:rFonts w:hint="cs"/>
          <w:rtl/>
        </w:rPr>
        <w:t>یم‌ها</w:t>
      </w:r>
      <w:r w:rsidRPr="002B72E7">
        <w:rPr>
          <w:rtl/>
        </w:rPr>
        <w:t xml:space="preserve"> در سطح بایو فیلم</w:t>
      </w:r>
      <w:ins w:id="8473" w:author="Mohsen" w:date="2019-03-17T17:11:00Z">
        <w:r w:rsidR="00A128D3" w:rsidRPr="00A128D3">
          <w:rPr>
            <w:rtl/>
          </w:rPr>
          <w:t xml:space="preserve"> </w:t>
        </w:r>
      </w:ins>
      <w:customXmlInsRangeStart w:id="8474" w:author="Mohsen" w:date="2019-03-17T17:11:00Z"/>
      <w:sdt>
        <w:sdtPr>
          <w:rPr>
            <w:rtl/>
          </w:rPr>
          <w:id w:val="-93405669"/>
          <w:citation/>
        </w:sdtPr>
        <w:sdtEndPr/>
        <w:sdtContent>
          <w:customXmlInsRangeEnd w:id="8474"/>
          <w:ins w:id="8475" w:author="Mohsen" w:date="2019-03-17T17:11:00Z">
            <w:r w:rsidR="00A128D3">
              <w:rPr>
                <w:rStyle w:val="tgc"/>
                <w:rtl/>
              </w:rPr>
              <w:fldChar w:fldCharType="begin"/>
            </w:r>
            <w:r w:rsidR="00A128D3">
              <w:rPr>
                <w:rStyle w:val="tgc"/>
              </w:rPr>
              <w:instrText xml:space="preserve">CITATION 42 \l 1065 </w:instrText>
            </w:r>
            <w:r w:rsidR="00A128D3">
              <w:rPr>
                <w:rStyle w:val="tgc"/>
                <w:rtl/>
              </w:rPr>
              <w:fldChar w:fldCharType="separate"/>
            </w:r>
          </w:ins>
          <w:r w:rsidR="00F81795" w:rsidRPr="00F81795">
            <w:rPr>
              <w:noProof/>
            </w:rPr>
            <w:t>[30]</w:t>
          </w:r>
          <w:ins w:id="8476" w:author="Mohsen" w:date="2019-03-17T17:11:00Z">
            <w:r w:rsidR="00A128D3">
              <w:rPr>
                <w:rStyle w:val="tgc"/>
                <w:rtl/>
              </w:rPr>
              <w:fldChar w:fldCharType="end"/>
            </w:r>
          </w:ins>
          <w:customXmlInsRangeStart w:id="8477" w:author="Mohsen" w:date="2019-03-17T17:11:00Z"/>
        </w:sdtContent>
      </w:sdt>
      <w:customXmlInsRangeEnd w:id="8477"/>
      <w:bookmarkEnd w:id="8472"/>
    </w:p>
    <w:p w14:paraId="1C4B8942" w14:textId="77777777" w:rsidR="00A445BD" w:rsidRPr="002B72E7" w:rsidRDefault="00A445BD" w:rsidP="005E409E">
      <w:pPr>
        <w:pStyle w:val="payannameh"/>
        <w:tabs>
          <w:tab w:val="left" w:pos="0"/>
          <w:tab w:val="left" w:pos="7371"/>
        </w:tabs>
        <w:spacing w:line="240" w:lineRule="auto"/>
        <w:rPr>
          <w:rtl/>
        </w:rPr>
      </w:pPr>
    </w:p>
    <w:p w14:paraId="04CF9B13" w14:textId="7F508AD0" w:rsidR="008412CC" w:rsidRPr="002B72E7" w:rsidRDefault="00E32F87" w:rsidP="001A60F1">
      <w:pPr>
        <w:pStyle w:val="payannameh"/>
        <w:tabs>
          <w:tab w:val="left" w:pos="567"/>
          <w:tab w:val="left" w:pos="7371"/>
        </w:tabs>
        <w:spacing w:line="240" w:lineRule="auto"/>
        <w:jc w:val="both"/>
        <w:rPr>
          <w:rtl/>
        </w:rPr>
      </w:pPr>
      <w:r>
        <w:rPr>
          <w:rtl/>
        </w:rPr>
        <w:tab/>
      </w:r>
      <w:r w:rsidR="008412CC" w:rsidRPr="002B72E7">
        <w:rPr>
          <w:rtl/>
        </w:rPr>
        <w:t xml:space="preserve">یکی از تصورات غلطی که به تازگی مورد توجه قرار گرفته این است که </w:t>
      </w:r>
      <w:r w:rsidR="000B0AD8" w:rsidRPr="002B72E7">
        <w:rPr>
          <w:rtl/>
        </w:rPr>
        <w:t>باکتر</w:t>
      </w:r>
      <w:r w:rsidR="000B0AD8" w:rsidRPr="002B72E7">
        <w:rPr>
          <w:rFonts w:hint="cs"/>
          <w:rtl/>
        </w:rPr>
        <w:t>ی‌ها</w:t>
      </w:r>
      <w:r w:rsidR="008412CC" w:rsidRPr="002B72E7">
        <w:rPr>
          <w:rtl/>
        </w:rPr>
        <w:t xml:space="preserve"> انرژی خود را از انتقال لکترون</w:t>
      </w:r>
      <w:ins w:id="8478" w:author="Mohsen Jafarinejad" w:date="2019-05-11T11:34:00Z">
        <w:r w:rsidR="00445719">
          <w:rPr>
            <w:rFonts w:hint="cs"/>
            <w:rtl/>
          </w:rPr>
          <w:t>‌</w:t>
        </w:r>
      </w:ins>
      <w:del w:id="8479" w:author="Mohsen Jafarinejad" w:date="2019-05-11T11:34:00Z">
        <w:r w:rsidR="008412CC" w:rsidRPr="002B72E7" w:rsidDel="00445719">
          <w:rPr>
            <w:rtl/>
          </w:rPr>
          <w:delText xml:space="preserve"> </w:delText>
        </w:r>
      </w:del>
      <w:r w:rsidR="008412CC" w:rsidRPr="002B72E7">
        <w:rPr>
          <w:rtl/>
        </w:rPr>
        <w:t xml:space="preserve">ها به آند و یا از خود آند </w:t>
      </w:r>
      <w:r w:rsidR="000B0AD8" w:rsidRPr="002B72E7">
        <w:rPr>
          <w:rtl/>
        </w:rPr>
        <w:t>به‌طور</w:t>
      </w:r>
      <w:r w:rsidR="008412CC" w:rsidRPr="002B72E7">
        <w:rPr>
          <w:rtl/>
        </w:rPr>
        <w:t xml:space="preserve"> مستقیم دریافت </w:t>
      </w:r>
      <w:r w:rsidR="000B0AD8" w:rsidRPr="002B72E7">
        <w:rPr>
          <w:rtl/>
        </w:rPr>
        <w:t>م</w:t>
      </w:r>
      <w:r w:rsidR="000B0AD8" w:rsidRPr="002B72E7">
        <w:rPr>
          <w:rFonts w:hint="cs"/>
          <w:rtl/>
        </w:rPr>
        <w:t>ی‌کنند</w:t>
      </w:r>
      <w:r w:rsidR="008412CC" w:rsidRPr="002B72E7">
        <w:rPr>
          <w:rtl/>
        </w:rPr>
        <w:t xml:space="preserve">. </w:t>
      </w:r>
      <w:r w:rsidR="000B0AD8" w:rsidRPr="002B72E7">
        <w:rPr>
          <w:rtl/>
        </w:rPr>
        <w:t>باکتر</w:t>
      </w:r>
      <w:r w:rsidR="000B0AD8" w:rsidRPr="002B72E7">
        <w:rPr>
          <w:rFonts w:hint="cs"/>
          <w:rtl/>
        </w:rPr>
        <w:t>ی‌ها</w:t>
      </w:r>
      <w:r w:rsidR="008412CC" w:rsidRPr="002B72E7">
        <w:rPr>
          <w:rtl/>
        </w:rPr>
        <w:t xml:space="preserve"> انرژی خود را از پمپ کردن پروتن از یک غشای داخلی </w:t>
      </w:r>
      <w:r w:rsidR="000B0AD8" w:rsidRPr="002B72E7">
        <w:rPr>
          <w:rtl/>
        </w:rPr>
        <w:t>به دست</w:t>
      </w:r>
      <w:r w:rsidR="008412CC" w:rsidRPr="002B72E7">
        <w:rPr>
          <w:rtl/>
        </w:rPr>
        <w:t xml:space="preserve"> </w:t>
      </w:r>
      <w:r w:rsidR="000B0AD8" w:rsidRPr="002B72E7">
        <w:rPr>
          <w:rtl/>
        </w:rPr>
        <w:t>م</w:t>
      </w:r>
      <w:r w:rsidR="000B0AD8" w:rsidRPr="002B72E7">
        <w:rPr>
          <w:rFonts w:hint="cs"/>
          <w:rtl/>
        </w:rPr>
        <w:t>ی‌آورند</w:t>
      </w:r>
      <w:r w:rsidR="008412CC" w:rsidRPr="002B72E7">
        <w:rPr>
          <w:rtl/>
        </w:rPr>
        <w:t xml:space="preserve"> که این </w:t>
      </w:r>
      <w:r w:rsidR="000B0AD8" w:rsidRPr="002B72E7">
        <w:rPr>
          <w:rtl/>
        </w:rPr>
        <w:t>پروتون‌ها</w:t>
      </w:r>
      <w:r w:rsidR="008412CC" w:rsidRPr="002B72E7">
        <w:rPr>
          <w:rtl/>
        </w:rPr>
        <w:t xml:space="preserve"> جهت شکل دادن</w:t>
      </w:r>
      <w:del w:id="8480" w:author="Mohsen Jafarinejad" w:date="2019-05-11T11:35:00Z">
        <w:r w:rsidR="008412CC" w:rsidRPr="002B72E7" w:rsidDel="00445719">
          <w:rPr>
            <w:rtl/>
          </w:rPr>
          <w:delText xml:space="preserve"> </w:delText>
        </w:r>
      </w:del>
      <w:ins w:id="8481" w:author="Mohsen Jafarinejad" w:date="2019-05-11T11:35:00Z">
        <w:r w:rsidR="00445719">
          <w:rPr>
            <w:rFonts w:hint="cs"/>
            <w:rtl/>
          </w:rPr>
          <w:t xml:space="preserve"> </w:t>
        </w:r>
      </w:ins>
      <w:r w:rsidR="008412CC" w:rsidRPr="002B72E7">
        <w:t>ATP</w:t>
      </w:r>
      <w:r w:rsidR="00F41C58">
        <w:rPr>
          <w:rStyle w:val="FootnoteReference"/>
        </w:rPr>
        <w:footnoteReference w:id="18"/>
      </w:r>
      <w:r w:rsidR="000B0AD8" w:rsidRPr="002B72E7">
        <w:t xml:space="preserve"> </w:t>
      </w:r>
      <w:ins w:id="8482" w:author="Mohsen Jafarinejad" w:date="2019-05-11T11:35:00Z">
        <w:r w:rsidR="00445719">
          <w:rPr>
            <w:rFonts w:hint="cs"/>
            <w:rtl/>
          </w:rPr>
          <w:t xml:space="preserve"> </w:t>
        </w:r>
      </w:ins>
      <w:r w:rsidR="008412CC" w:rsidRPr="002B72E7">
        <w:rPr>
          <w:rtl/>
        </w:rPr>
        <w:t xml:space="preserve">از </w:t>
      </w:r>
      <w:r w:rsidR="008412CC" w:rsidRPr="002B72E7">
        <w:t>ADP</w:t>
      </w:r>
      <w:r w:rsidR="00F41C58">
        <w:rPr>
          <w:rStyle w:val="FootnoteReference"/>
        </w:rPr>
        <w:footnoteReference w:id="19"/>
      </w:r>
      <w:r w:rsidR="000B0AD8" w:rsidRPr="002B72E7">
        <w:t xml:space="preserve"> </w:t>
      </w:r>
      <w:r w:rsidR="008412CC" w:rsidRPr="002B72E7">
        <w:rPr>
          <w:rtl/>
        </w:rPr>
        <w:t xml:space="preserve">بکار </w:t>
      </w:r>
      <w:r w:rsidR="000B0AD8" w:rsidRPr="002B72E7">
        <w:rPr>
          <w:rtl/>
        </w:rPr>
        <w:t>م</w:t>
      </w:r>
      <w:r w:rsidR="000B0AD8" w:rsidRPr="002B72E7">
        <w:rPr>
          <w:rFonts w:hint="cs"/>
          <w:rtl/>
        </w:rPr>
        <w:t>ی‌روند</w:t>
      </w:r>
      <w:r w:rsidR="008412CC" w:rsidRPr="002B72E7">
        <w:rPr>
          <w:rtl/>
        </w:rPr>
        <w:t xml:space="preserve">. بنابراین </w:t>
      </w:r>
      <w:r w:rsidR="000B0AD8" w:rsidRPr="002B72E7">
        <w:rPr>
          <w:rtl/>
        </w:rPr>
        <w:t>الکترون‌ها</w:t>
      </w:r>
      <w:r w:rsidR="008412CC" w:rsidRPr="002B72E7">
        <w:rPr>
          <w:rtl/>
        </w:rPr>
        <w:t xml:space="preserve"> از سلول خارج شده و به سمت آند </w:t>
      </w:r>
      <w:r w:rsidR="000B0AD8" w:rsidRPr="002B72E7">
        <w:rPr>
          <w:rtl/>
        </w:rPr>
        <w:t>م</w:t>
      </w:r>
      <w:r w:rsidR="000B0AD8" w:rsidRPr="002B72E7">
        <w:rPr>
          <w:rFonts w:hint="cs"/>
          <w:rtl/>
        </w:rPr>
        <w:t>ی‌روند</w:t>
      </w:r>
      <w:r w:rsidR="008412CC" w:rsidRPr="002B72E7">
        <w:rPr>
          <w:rtl/>
        </w:rPr>
        <w:t xml:space="preserve"> بدون اینکه انرژی مورد نیاز باکتری جهت تکثیر را </w:t>
      </w:r>
      <w:r w:rsidR="000B0AD8" w:rsidRPr="002B72E7">
        <w:rPr>
          <w:rtl/>
        </w:rPr>
        <w:t>تأم</w:t>
      </w:r>
      <w:r w:rsidR="000B0AD8" w:rsidRPr="002B72E7">
        <w:rPr>
          <w:rFonts w:hint="cs"/>
          <w:rtl/>
        </w:rPr>
        <w:t>ین</w:t>
      </w:r>
      <w:r w:rsidR="008412CC" w:rsidRPr="002B72E7">
        <w:rPr>
          <w:rtl/>
        </w:rPr>
        <w:t xml:space="preserve"> نمایند.</w:t>
      </w:r>
    </w:p>
    <w:p w14:paraId="2B7CD84F" w14:textId="3B05F747" w:rsidR="008412CC" w:rsidRPr="002B72E7" w:rsidRDefault="00595741" w:rsidP="002C326A">
      <w:pPr>
        <w:pStyle w:val="payannameh"/>
        <w:tabs>
          <w:tab w:val="left" w:pos="567"/>
          <w:tab w:val="left" w:pos="7371"/>
        </w:tabs>
        <w:spacing w:line="240" w:lineRule="auto"/>
        <w:jc w:val="both"/>
        <w:rPr>
          <w:rtl/>
        </w:rPr>
      </w:pPr>
      <w:r>
        <w:rPr>
          <w:rtl/>
        </w:rPr>
        <w:tab/>
      </w:r>
      <w:r w:rsidR="008412CC" w:rsidRPr="002B72E7">
        <w:rPr>
          <w:rtl/>
        </w:rPr>
        <w:t xml:space="preserve">تولید جریان با چگالی بالا در پیل سوختی میکروبی </w:t>
      </w:r>
      <w:r w:rsidR="000B0AD8" w:rsidRPr="002B72E7">
        <w:rPr>
          <w:rtl/>
        </w:rPr>
        <w:t>شد</w:t>
      </w:r>
      <w:r w:rsidR="000B0AD8" w:rsidRPr="002B72E7">
        <w:rPr>
          <w:rFonts w:hint="cs"/>
          <w:rtl/>
        </w:rPr>
        <w:t>یداً</w:t>
      </w:r>
      <w:r w:rsidR="008412CC" w:rsidRPr="002B72E7">
        <w:rPr>
          <w:rtl/>
        </w:rPr>
        <w:t xml:space="preserve"> </w:t>
      </w:r>
      <w:del w:id="8483" w:author="Mohsen Jafarinejad" w:date="2019-05-11T11:35:00Z">
        <w:r w:rsidR="008412CC" w:rsidRPr="002B72E7" w:rsidDel="00445719">
          <w:rPr>
            <w:rtl/>
          </w:rPr>
          <w:delText xml:space="preserve">به </w:delText>
        </w:r>
      </w:del>
      <w:r w:rsidR="008412CC" w:rsidRPr="002B72E7">
        <w:rPr>
          <w:rtl/>
        </w:rPr>
        <w:t>به برهم خوردن تعادل در محیط بستگی دارد.</w:t>
      </w:r>
      <w:del w:id="8484" w:author="Mohsen Jafarinejad" w:date="2019-05-11T11:35:00Z">
        <w:r w:rsidR="008412CC" w:rsidRPr="002B72E7" w:rsidDel="00445719">
          <w:rPr>
            <w:rtl/>
          </w:rPr>
          <w:delText xml:space="preserve"> </w:delText>
        </w:r>
      </w:del>
      <w:ins w:id="8485" w:author="Mohsen Jafarinejad" w:date="2019-05-11T11:35:00Z">
        <w:r w:rsidR="00445719">
          <w:rPr>
            <w:rFonts w:hint="cs"/>
            <w:rtl/>
          </w:rPr>
          <w:t xml:space="preserve"> </w:t>
        </w:r>
      </w:ins>
      <w:r w:rsidR="000B0AD8" w:rsidRPr="002B72E7">
        <w:rPr>
          <w:rtl/>
        </w:rPr>
        <w:t>تلاش‌ها</w:t>
      </w:r>
      <w:r w:rsidR="008412CC" w:rsidRPr="002B72E7">
        <w:rPr>
          <w:rtl/>
        </w:rPr>
        <w:t xml:space="preserve"> جهت ساخت </w:t>
      </w:r>
      <w:r w:rsidR="000B0AD8" w:rsidRPr="002B72E7">
        <w:rPr>
          <w:rtl/>
        </w:rPr>
        <w:t>باکتر</w:t>
      </w:r>
      <w:r w:rsidR="000B0AD8" w:rsidRPr="002B72E7">
        <w:rPr>
          <w:rFonts w:hint="cs"/>
          <w:rtl/>
        </w:rPr>
        <w:t>ی‌های</w:t>
      </w:r>
      <w:r w:rsidR="008412CC" w:rsidRPr="002B72E7">
        <w:rPr>
          <w:rtl/>
        </w:rPr>
        <w:t xml:space="preserve"> با توان بالای تولید جریان با </w:t>
      </w:r>
      <w:r w:rsidR="000B0AD8" w:rsidRPr="002B72E7">
        <w:rPr>
          <w:rtl/>
        </w:rPr>
        <w:t>موفق</w:t>
      </w:r>
      <w:r w:rsidR="000B0AD8" w:rsidRPr="002B72E7">
        <w:rPr>
          <w:rFonts w:hint="cs"/>
          <w:rtl/>
        </w:rPr>
        <w:t>یت‌های</w:t>
      </w:r>
      <w:r w:rsidR="008412CC" w:rsidRPr="002B72E7">
        <w:rPr>
          <w:rtl/>
        </w:rPr>
        <w:t xml:space="preserve"> کمی روبرو شده است. تولید </w:t>
      </w:r>
      <w:r w:rsidR="000B0AD8" w:rsidRPr="002B72E7">
        <w:rPr>
          <w:rtl/>
        </w:rPr>
        <w:t>م</w:t>
      </w:r>
      <w:r w:rsidR="000B0AD8" w:rsidRPr="002B72E7">
        <w:rPr>
          <w:rFonts w:hint="cs"/>
          <w:rtl/>
        </w:rPr>
        <w:t>یکروب‌هایی</w:t>
      </w:r>
      <w:r w:rsidR="008412CC" w:rsidRPr="002B72E7">
        <w:rPr>
          <w:rtl/>
        </w:rPr>
        <w:t xml:space="preserve"> با </w:t>
      </w:r>
      <w:r w:rsidR="000B0AD8" w:rsidRPr="002B72E7">
        <w:rPr>
          <w:rtl/>
        </w:rPr>
        <w:t>نانوس</w:t>
      </w:r>
      <w:r w:rsidR="000B0AD8" w:rsidRPr="002B72E7">
        <w:rPr>
          <w:rFonts w:hint="cs"/>
          <w:rtl/>
        </w:rPr>
        <w:t>یم‌های</w:t>
      </w:r>
      <w:r w:rsidR="008412CC" w:rsidRPr="002B72E7">
        <w:rPr>
          <w:rtl/>
        </w:rPr>
        <w:t xml:space="preserve"> بیشتر و یا سیتوکروم های بیشتر باعث تولید شدت جریان بیشتر </w:t>
      </w:r>
      <w:r w:rsidR="000B0AD8" w:rsidRPr="002B72E7">
        <w:rPr>
          <w:rtl/>
        </w:rPr>
        <w:t>نم</w:t>
      </w:r>
      <w:r w:rsidR="000B0AD8" w:rsidRPr="002B72E7">
        <w:rPr>
          <w:rFonts w:hint="cs"/>
          <w:rtl/>
        </w:rPr>
        <w:t>ی‌</w:t>
      </w:r>
      <w:del w:id="8486" w:author="Mohsen Jafarinejad" w:date="2019-05-11T11:36:00Z">
        <w:r w:rsidR="000B0AD8" w:rsidRPr="002B72E7" w:rsidDel="00445719">
          <w:rPr>
            <w:rFonts w:hint="cs"/>
            <w:rtl/>
          </w:rPr>
          <w:delText>گ</w:delText>
        </w:r>
      </w:del>
      <w:ins w:id="8487" w:author="Mohsen Jafarinejad" w:date="2019-05-11T11:36:00Z">
        <w:r w:rsidR="00445719">
          <w:rPr>
            <w:rFonts w:hint="cs"/>
            <w:rtl/>
          </w:rPr>
          <w:t>گ</w:t>
        </w:r>
      </w:ins>
      <w:r w:rsidR="000B0AD8" w:rsidRPr="002B72E7">
        <w:rPr>
          <w:rFonts w:hint="cs"/>
          <w:rtl/>
        </w:rPr>
        <w:t>ردد</w:t>
      </w:r>
      <w:r w:rsidR="008412CC" w:rsidRPr="002B72E7">
        <w:rPr>
          <w:rtl/>
        </w:rPr>
        <w:t xml:space="preserve">. به همین ترتیب تولید ملکول های </w:t>
      </w:r>
      <w:r w:rsidR="008412CC" w:rsidRPr="002B72E7">
        <w:t>ATP</w:t>
      </w:r>
      <w:ins w:id="8488" w:author="Mohsen Jafarinejad" w:date="2019-05-11T11:36:00Z">
        <w:r w:rsidR="00445719">
          <w:rPr>
            <w:rFonts w:hint="cs"/>
            <w:rtl/>
          </w:rPr>
          <w:t xml:space="preserve"> </w:t>
        </w:r>
      </w:ins>
      <w:r w:rsidR="008412CC" w:rsidRPr="002B72E7">
        <w:rPr>
          <w:rtl/>
        </w:rPr>
        <w:t xml:space="preserve"> بیشتر نیز باعث افزایش شدت جریان تولیدی </w:t>
      </w:r>
      <w:r w:rsidR="000B0AD8" w:rsidRPr="002B72E7">
        <w:rPr>
          <w:rtl/>
        </w:rPr>
        <w:t>نم</w:t>
      </w:r>
      <w:r w:rsidR="000B0AD8" w:rsidRPr="002B72E7">
        <w:rPr>
          <w:rFonts w:hint="cs"/>
          <w:rtl/>
        </w:rPr>
        <w:t>ی‌گردد</w:t>
      </w:r>
      <w:r w:rsidR="008412CC" w:rsidRPr="002B72E7">
        <w:rPr>
          <w:rtl/>
        </w:rPr>
        <w:t xml:space="preserve">. این تحقیقات نشان </w:t>
      </w:r>
      <w:r w:rsidR="000B0AD8" w:rsidRPr="002B72E7">
        <w:rPr>
          <w:rtl/>
        </w:rPr>
        <w:t>م</w:t>
      </w:r>
      <w:r w:rsidR="000B0AD8" w:rsidRPr="002B72E7">
        <w:rPr>
          <w:rFonts w:hint="cs"/>
          <w:rtl/>
        </w:rPr>
        <w:t>ی‌دهد</w:t>
      </w:r>
      <w:r w:rsidR="008412CC" w:rsidRPr="002B72E7">
        <w:rPr>
          <w:rtl/>
        </w:rPr>
        <w:t xml:space="preserve"> تولید جریان توسط </w:t>
      </w:r>
      <w:r w:rsidR="000B0AD8" w:rsidRPr="002B72E7">
        <w:rPr>
          <w:rtl/>
        </w:rPr>
        <w:t>باکتر</w:t>
      </w:r>
      <w:r w:rsidR="000B0AD8" w:rsidRPr="002B72E7">
        <w:rPr>
          <w:rFonts w:hint="cs"/>
          <w:rtl/>
        </w:rPr>
        <w:t>ی‌ها</w:t>
      </w:r>
      <w:r w:rsidR="008412CC" w:rsidRPr="002B72E7">
        <w:rPr>
          <w:rtl/>
        </w:rPr>
        <w:t xml:space="preserve"> فرایند پیچیده ایست که با تغییر در تعداد محدودی ژن افزایش </w:t>
      </w:r>
      <w:r w:rsidR="000B0AD8" w:rsidRPr="002B72E7">
        <w:rPr>
          <w:rtl/>
        </w:rPr>
        <w:t>نم</w:t>
      </w:r>
      <w:r w:rsidR="000B0AD8" w:rsidRPr="002B72E7">
        <w:rPr>
          <w:rFonts w:hint="cs"/>
          <w:rtl/>
        </w:rPr>
        <w:t>ی‌یابد</w:t>
      </w:r>
      <w:r w:rsidR="008412CC" w:rsidRPr="002B72E7">
        <w:rPr>
          <w:rtl/>
        </w:rPr>
        <w:t>. انتخاب سازگار یک نژاد در یک پیل</w:t>
      </w:r>
      <w:ins w:id="8489" w:author="Mohsen Jafarinejad" w:date="2019-05-11T11:36:00Z">
        <w:r w:rsidR="00445719">
          <w:rPr>
            <w:rFonts w:hint="cs"/>
            <w:rtl/>
          </w:rPr>
          <w:t>‌</w:t>
        </w:r>
      </w:ins>
      <w:del w:id="8490" w:author="Mohsen Jafarinejad" w:date="2019-05-11T11:36:00Z">
        <w:r w:rsidR="008412CC" w:rsidRPr="002B72E7" w:rsidDel="00445719">
          <w:rPr>
            <w:rtl/>
          </w:rPr>
          <w:delText xml:space="preserve"> </w:delText>
        </w:r>
      </w:del>
      <w:r w:rsidR="008412CC" w:rsidRPr="002B72E7">
        <w:rPr>
          <w:rtl/>
        </w:rPr>
        <w:t xml:space="preserve">سوختی </w:t>
      </w:r>
      <w:r w:rsidR="000B0AD8" w:rsidRPr="002B72E7">
        <w:rPr>
          <w:rtl/>
        </w:rPr>
        <w:t>م</w:t>
      </w:r>
      <w:r w:rsidR="000B0AD8" w:rsidRPr="002B72E7">
        <w:rPr>
          <w:rFonts w:hint="cs"/>
          <w:rtl/>
        </w:rPr>
        <w:t>ی‌تواند</w:t>
      </w:r>
      <w:r w:rsidR="008412CC" w:rsidRPr="002B72E7">
        <w:rPr>
          <w:rtl/>
        </w:rPr>
        <w:t xml:space="preserve"> به تولید شدت جریان بالاتر ختم گردد.</w:t>
      </w:r>
    </w:p>
    <w:p w14:paraId="6F830F36" w14:textId="2DE9B1E3" w:rsidR="008412CC" w:rsidRPr="002B72E7" w:rsidRDefault="00452ACE" w:rsidP="00542260">
      <w:pPr>
        <w:pStyle w:val="payannameh"/>
        <w:tabs>
          <w:tab w:val="left" w:pos="567"/>
          <w:tab w:val="left" w:pos="1395"/>
          <w:tab w:val="left" w:pos="7371"/>
        </w:tabs>
        <w:spacing w:line="240" w:lineRule="auto"/>
        <w:jc w:val="both"/>
        <w:rPr>
          <w:rtl/>
        </w:rPr>
      </w:pPr>
      <w:r>
        <w:rPr>
          <w:rtl/>
        </w:rPr>
        <w:lastRenderedPageBreak/>
        <w:tab/>
      </w:r>
      <w:r w:rsidR="008412CC" w:rsidRPr="002B72E7">
        <w:rPr>
          <w:rtl/>
        </w:rPr>
        <w:t xml:space="preserve">جالب است که </w:t>
      </w:r>
      <w:r w:rsidR="000B0AD8" w:rsidRPr="002B72E7">
        <w:rPr>
          <w:rtl/>
        </w:rPr>
        <w:t>گونه‌ها</w:t>
      </w:r>
      <w:r w:rsidR="000B0AD8" w:rsidRPr="002B72E7">
        <w:rPr>
          <w:rFonts w:hint="cs"/>
          <w:rtl/>
        </w:rPr>
        <w:t>یی</w:t>
      </w:r>
      <w:r w:rsidR="008412CC" w:rsidRPr="002B72E7">
        <w:rPr>
          <w:rtl/>
        </w:rPr>
        <w:t xml:space="preserve"> که بیوفیلم </w:t>
      </w:r>
      <w:r w:rsidR="000B0AD8" w:rsidRPr="002B72E7">
        <w:rPr>
          <w:rtl/>
        </w:rPr>
        <w:t>نازک‌تر</w:t>
      </w:r>
      <w:r w:rsidR="008412CC" w:rsidRPr="002B72E7">
        <w:rPr>
          <w:rtl/>
        </w:rPr>
        <w:t xml:space="preserve"> با سطح خارجی کمتر سیتوکروم</w:t>
      </w:r>
      <w:del w:id="8491" w:author="Mohsen Jafarinejad" w:date="2019-05-11T11:36:00Z">
        <w:r w:rsidR="008412CC" w:rsidRPr="002B72E7" w:rsidDel="00445719">
          <w:rPr>
            <w:rtl/>
          </w:rPr>
          <w:delText xml:space="preserve"> ا</w:delText>
        </w:r>
      </w:del>
      <w:ins w:id="8492" w:author="Mohsen Jafarinejad" w:date="2019-05-11T11:36:00Z">
        <w:r w:rsidR="00445719">
          <w:rPr>
            <w:rFonts w:hint="cs"/>
            <w:rtl/>
          </w:rPr>
          <w:t xml:space="preserve"> </w:t>
        </w:r>
      </w:ins>
      <w:r w:rsidR="008412CC" w:rsidRPr="002B72E7">
        <w:rPr>
          <w:rtl/>
        </w:rPr>
        <w:t xml:space="preserve">اما </w:t>
      </w:r>
      <w:r w:rsidR="000B0AD8" w:rsidRPr="002B72E7">
        <w:rPr>
          <w:rtl/>
        </w:rPr>
        <w:t>نانوس</w:t>
      </w:r>
      <w:r w:rsidR="000B0AD8" w:rsidRPr="002B72E7">
        <w:rPr>
          <w:rFonts w:hint="cs"/>
          <w:rtl/>
        </w:rPr>
        <w:t>یم‌های</w:t>
      </w:r>
      <w:r w:rsidR="008412CC" w:rsidRPr="002B72E7">
        <w:rPr>
          <w:rtl/>
        </w:rPr>
        <w:t xml:space="preserve"> بیشتری تولید </w:t>
      </w:r>
      <w:r w:rsidR="000B0AD8" w:rsidRPr="002B72E7">
        <w:rPr>
          <w:rtl/>
        </w:rPr>
        <w:t>م</w:t>
      </w:r>
      <w:r w:rsidR="000B0AD8" w:rsidRPr="002B72E7">
        <w:rPr>
          <w:rFonts w:hint="cs"/>
          <w:rtl/>
        </w:rPr>
        <w:t>ی‌کنند</w:t>
      </w:r>
      <w:r w:rsidR="008412CC" w:rsidRPr="002B72E7">
        <w:rPr>
          <w:rtl/>
        </w:rPr>
        <w:t xml:space="preserve"> فرایند </w:t>
      </w:r>
      <w:r w:rsidR="000B0AD8" w:rsidRPr="002B72E7">
        <w:rPr>
          <w:rtl/>
        </w:rPr>
        <w:t>پ</w:t>
      </w:r>
      <w:r w:rsidR="000B0AD8" w:rsidRPr="002B72E7">
        <w:rPr>
          <w:rFonts w:hint="cs"/>
          <w:rtl/>
        </w:rPr>
        <w:t>یچیده‌تری</w:t>
      </w:r>
      <w:r w:rsidR="008412CC" w:rsidRPr="002B72E7">
        <w:rPr>
          <w:rtl/>
        </w:rPr>
        <w:t xml:space="preserve"> از تولید الکترون و شدت جریان بیشتری ایجاد </w:t>
      </w:r>
      <w:r w:rsidR="000B0AD8" w:rsidRPr="002B72E7">
        <w:rPr>
          <w:rtl/>
        </w:rPr>
        <w:t>م</w:t>
      </w:r>
      <w:r w:rsidR="000B0AD8" w:rsidRPr="002B72E7">
        <w:rPr>
          <w:rFonts w:hint="cs"/>
          <w:rtl/>
        </w:rPr>
        <w:t>ی‌نمایند</w:t>
      </w:r>
      <w:r w:rsidR="008412CC" w:rsidRPr="002B72E7">
        <w:rPr>
          <w:rtl/>
        </w:rPr>
        <w:t>.</w:t>
      </w:r>
    </w:p>
    <w:p w14:paraId="7024D6F3" w14:textId="77777777" w:rsidR="00A445BD" w:rsidRDefault="00A445BD" w:rsidP="005E409E">
      <w:pPr>
        <w:pStyle w:val="payannameh"/>
        <w:tabs>
          <w:tab w:val="left" w:pos="1395"/>
          <w:tab w:val="left" w:pos="7371"/>
        </w:tabs>
        <w:spacing w:line="240" w:lineRule="auto"/>
        <w:jc w:val="both"/>
        <w:rPr>
          <w:rtl/>
        </w:rPr>
      </w:pPr>
    </w:p>
    <w:p w14:paraId="5B97B467" w14:textId="77777777" w:rsidR="00A445BD" w:rsidRDefault="00A445BD" w:rsidP="005E409E">
      <w:pPr>
        <w:pStyle w:val="payannameh"/>
        <w:tabs>
          <w:tab w:val="left" w:pos="1395"/>
          <w:tab w:val="left" w:pos="7371"/>
        </w:tabs>
        <w:spacing w:line="240" w:lineRule="auto"/>
        <w:jc w:val="both"/>
        <w:rPr>
          <w:rtl/>
        </w:rPr>
      </w:pPr>
    </w:p>
    <w:p w14:paraId="10BB742F" w14:textId="6AAF2127" w:rsidR="008412CC" w:rsidRPr="00A445BD" w:rsidRDefault="008412CC" w:rsidP="00D444FD">
      <w:pPr>
        <w:pStyle w:val="a0"/>
        <w:bidi/>
        <w:rPr>
          <w:rtl/>
        </w:rPr>
      </w:pPr>
      <w:bookmarkStart w:id="8493" w:name="_Toc8546081"/>
      <w:bookmarkStart w:id="8494" w:name="_Toc8550751"/>
      <w:r w:rsidRPr="00A445BD">
        <w:rPr>
          <w:rtl/>
        </w:rPr>
        <w:t>ممانعت پروتونی در بیوفیلم پیل سوختی میکروبی</w:t>
      </w:r>
      <w:bookmarkEnd w:id="8493"/>
      <w:bookmarkEnd w:id="8494"/>
    </w:p>
    <w:p w14:paraId="0264F1C4" w14:textId="74A7D34A" w:rsidR="008412CC" w:rsidRPr="002B72E7" w:rsidRDefault="00CF0011" w:rsidP="001A60F1">
      <w:pPr>
        <w:pStyle w:val="payannameh"/>
        <w:tabs>
          <w:tab w:val="left" w:pos="190"/>
          <w:tab w:val="left" w:pos="567"/>
          <w:tab w:val="left" w:pos="7371"/>
        </w:tabs>
        <w:spacing w:line="240" w:lineRule="auto"/>
        <w:jc w:val="both"/>
        <w:rPr>
          <w:rtl/>
        </w:rPr>
      </w:pPr>
      <w:ins w:id="8495" w:author="Mohsen" w:date="2019-03-17T16:52:00Z">
        <w:r>
          <w:rPr>
            <w:rtl/>
          </w:rPr>
          <w:t xml:space="preserve"> </w:t>
        </w:r>
      </w:ins>
      <w:del w:id="8496" w:author="Mohsen" w:date="2019-03-17T16:52:00Z">
        <w:r w:rsidR="00B60DB0" w:rsidDel="00CF0011">
          <w:rPr>
            <w:rtl/>
          </w:rPr>
          <w:tab/>
        </w:r>
        <w:r w:rsidR="00B60DB0" w:rsidDel="00CF0011">
          <w:rPr>
            <w:rtl/>
          </w:rPr>
          <w:tab/>
        </w:r>
      </w:del>
      <w:r w:rsidR="008412CC" w:rsidRPr="002B72E7">
        <w:rPr>
          <w:rtl/>
        </w:rPr>
        <w:t>اکسیداسیون مواد</w:t>
      </w:r>
      <w:del w:id="8497" w:author="Mohsen Jafarinejad" w:date="2019-05-11T11:37:00Z">
        <w:r w:rsidR="008412CC" w:rsidRPr="002B72E7" w:rsidDel="00445719">
          <w:rPr>
            <w:rtl/>
          </w:rPr>
          <w:delText xml:space="preserve"> </w:delText>
        </w:r>
      </w:del>
      <w:r w:rsidR="008412CC" w:rsidRPr="002B72E7">
        <w:rPr>
          <w:rtl/>
        </w:rPr>
        <w:t xml:space="preserve">آلی </w:t>
      </w:r>
      <w:r w:rsidR="000B0AD8" w:rsidRPr="002B72E7">
        <w:rPr>
          <w:rtl/>
        </w:rPr>
        <w:t>به‌طور</w:t>
      </w:r>
      <w:r w:rsidR="008412CC" w:rsidRPr="002B72E7">
        <w:rPr>
          <w:rtl/>
        </w:rPr>
        <w:t xml:space="preserve"> هم زمان باعث تولید الکترون و پروتون </w:t>
      </w:r>
      <w:r w:rsidR="000B0AD8" w:rsidRPr="002B72E7">
        <w:rPr>
          <w:rtl/>
        </w:rPr>
        <w:t>م</w:t>
      </w:r>
      <w:r w:rsidR="000B0AD8" w:rsidRPr="002B72E7">
        <w:rPr>
          <w:rFonts w:hint="cs"/>
          <w:rtl/>
        </w:rPr>
        <w:t>ی‌گردد</w:t>
      </w:r>
      <w:r w:rsidR="008412CC" w:rsidRPr="002B72E7">
        <w:rPr>
          <w:rtl/>
        </w:rPr>
        <w:t xml:space="preserve">. </w:t>
      </w:r>
      <w:r w:rsidR="000B0AD8" w:rsidRPr="002B72E7">
        <w:rPr>
          <w:rtl/>
        </w:rPr>
        <w:t>الکترون‌ها</w:t>
      </w:r>
      <w:r w:rsidR="008412CC" w:rsidRPr="002B72E7">
        <w:rPr>
          <w:rtl/>
        </w:rPr>
        <w:t xml:space="preserve"> </w:t>
      </w:r>
      <w:r w:rsidR="000B0AD8" w:rsidRPr="002B72E7">
        <w:rPr>
          <w:rtl/>
        </w:rPr>
        <w:t>فوراً</w:t>
      </w:r>
      <w:r w:rsidR="008412CC" w:rsidRPr="002B72E7">
        <w:rPr>
          <w:rtl/>
        </w:rPr>
        <w:t xml:space="preserve"> توسط</w:t>
      </w:r>
      <w:r w:rsidR="000B0AD8" w:rsidRPr="002B72E7">
        <w:rPr>
          <w:rtl/>
        </w:rPr>
        <w:t xml:space="preserve"> </w:t>
      </w:r>
      <w:r w:rsidR="008412CC" w:rsidRPr="002B72E7">
        <w:rPr>
          <w:rtl/>
        </w:rPr>
        <w:t xml:space="preserve">رسانش در بیوفیلم و جریان الکتریکی در پیل سوختی حذف </w:t>
      </w:r>
      <w:r w:rsidR="000B0AD8" w:rsidRPr="002B72E7">
        <w:rPr>
          <w:rtl/>
        </w:rPr>
        <w:t>م</w:t>
      </w:r>
      <w:r w:rsidR="000B0AD8" w:rsidRPr="002B72E7">
        <w:rPr>
          <w:rFonts w:hint="cs"/>
          <w:rtl/>
        </w:rPr>
        <w:t>ی‌گردند</w:t>
      </w:r>
      <w:r w:rsidR="008412CC" w:rsidRPr="002B72E7">
        <w:rPr>
          <w:rtl/>
        </w:rPr>
        <w:t xml:space="preserve">. </w:t>
      </w:r>
      <w:r w:rsidR="000B0AD8" w:rsidRPr="002B72E7">
        <w:rPr>
          <w:rtl/>
        </w:rPr>
        <w:t>پروتون‌ها</w:t>
      </w:r>
      <w:r w:rsidR="008412CC" w:rsidRPr="002B72E7">
        <w:rPr>
          <w:rtl/>
        </w:rPr>
        <w:t xml:space="preserve"> که بزرگتر هستند </w:t>
      </w:r>
      <w:r w:rsidR="000B0AD8" w:rsidRPr="002B72E7">
        <w:rPr>
          <w:rtl/>
        </w:rPr>
        <w:t>م</w:t>
      </w:r>
      <w:r w:rsidR="000B0AD8" w:rsidRPr="002B72E7">
        <w:rPr>
          <w:rFonts w:hint="cs"/>
          <w:rtl/>
        </w:rPr>
        <w:t>ی‌بایست</w:t>
      </w:r>
      <w:r w:rsidR="008412CC" w:rsidRPr="002B72E7">
        <w:rPr>
          <w:rtl/>
        </w:rPr>
        <w:t xml:space="preserve"> از بیوفیلم به سمت کاتد مهاجرت نمایند. این فرایند در سرعتی به مراتب </w:t>
      </w:r>
      <w:r w:rsidR="000B0AD8" w:rsidRPr="002B72E7">
        <w:rPr>
          <w:rtl/>
        </w:rPr>
        <w:t>پا</w:t>
      </w:r>
      <w:r w:rsidR="000B0AD8" w:rsidRPr="002B72E7">
        <w:rPr>
          <w:rFonts w:hint="cs"/>
          <w:rtl/>
        </w:rPr>
        <w:t>یین‌تر</w:t>
      </w:r>
      <w:r w:rsidR="008412CC" w:rsidRPr="002B72E7">
        <w:rPr>
          <w:rtl/>
        </w:rPr>
        <w:t xml:space="preserve"> از انتقال الک</w:t>
      </w:r>
      <w:del w:id="8498" w:author="Mohsen Jafarinejad" w:date="2019-05-11T11:37:00Z">
        <w:r w:rsidR="008412CC" w:rsidRPr="002B72E7" w:rsidDel="00445719">
          <w:rPr>
            <w:rtl/>
          </w:rPr>
          <w:delText>ک</w:delText>
        </w:r>
      </w:del>
      <w:r w:rsidR="008412CC" w:rsidRPr="002B72E7">
        <w:rPr>
          <w:rtl/>
        </w:rPr>
        <w:t>ترون ها اتفاق می</w:t>
      </w:r>
      <w:del w:id="8499" w:author="Mohsen Jafarinejad" w:date="2019-05-11T11:37:00Z">
        <w:r w:rsidR="008412CC" w:rsidRPr="002B72E7" w:rsidDel="00445719">
          <w:rPr>
            <w:rtl/>
          </w:rPr>
          <w:delText xml:space="preserve"> </w:delText>
        </w:r>
      </w:del>
      <w:ins w:id="8500" w:author="Mohsen Jafarinejad" w:date="2019-05-11T11:37:00Z">
        <w:r w:rsidR="00445719">
          <w:rPr>
            <w:rFonts w:hint="cs"/>
            <w:rtl/>
          </w:rPr>
          <w:t>‌</w:t>
        </w:r>
      </w:ins>
      <w:r w:rsidR="008412CC" w:rsidRPr="002B72E7">
        <w:rPr>
          <w:rtl/>
        </w:rPr>
        <w:t xml:space="preserve">افتد و </w:t>
      </w:r>
      <w:r w:rsidR="000B0AD8" w:rsidRPr="002B72E7">
        <w:rPr>
          <w:rtl/>
        </w:rPr>
        <w:t>م</w:t>
      </w:r>
      <w:r w:rsidR="000B0AD8" w:rsidRPr="002B72E7">
        <w:rPr>
          <w:rFonts w:hint="cs"/>
          <w:rtl/>
        </w:rPr>
        <w:t>ی‌تواند</w:t>
      </w:r>
      <w:r w:rsidR="008412CC" w:rsidRPr="002B72E7">
        <w:rPr>
          <w:rtl/>
        </w:rPr>
        <w:t xml:space="preserve"> </w:t>
      </w:r>
      <w:r w:rsidR="000B0AD8" w:rsidRPr="002B72E7">
        <w:rPr>
          <w:rtl/>
        </w:rPr>
        <w:t>به‌عنوان</w:t>
      </w:r>
      <w:r w:rsidR="008412CC" w:rsidRPr="002B72E7">
        <w:rPr>
          <w:rtl/>
        </w:rPr>
        <w:t xml:space="preserve"> گلوگاه ممانعت کننده تولید توان</w:t>
      </w:r>
      <w:r w:rsidR="000B0AD8" w:rsidRPr="002B72E7">
        <w:rPr>
          <w:rtl/>
        </w:rPr>
        <w:t xml:space="preserve"> </w:t>
      </w:r>
      <w:r w:rsidR="008412CC" w:rsidRPr="002B72E7">
        <w:rPr>
          <w:rtl/>
        </w:rPr>
        <w:t>عمل نماید. برای هر الکترونی که به فرم جریان در ب</w:t>
      </w:r>
      <w:del w:id="8501" w:author="Mohsen Jafarinejad" w:date="2019-05-11T11:37:00Z">
        <w:r w:rsidR="008412CC" w:rsidRPr="002B72E7" w:rsidDel="00445719">
          <w:rPr>
            <w:rtl/>
          </w:rPr>
          <w:delText>ا</w:delText>
        </w:r>
      </w:del>
      <w:r w:rsidR="008412CC" w:rsidRPr="002B72E7">
        <w:rPr>
          <w:rtl/>
        </w:rPr>
        <w:t xml:space="preserve">یوفیلم تولید </w:t>
      </w:r>
      <w:r w:rsidR="000B0AD8" w:rsidRPr="002B72E7">
        <w:rPr>
          <w:rtl/>
        </w:rPr>
        <w:t>م</w:t>
      </w:r>
      <w:r w:rsidR="000B0AD8" w:rsidRPr="002B72E7">
        <w:rPr>
          <w:rFonts w:hint="cs"/>
          <w:rtl/>
        </w:rPr>
        <w:t>ی‌گردد</w:t>
      </w:r>
      <w:r w:rsidR="008412CC" w:rsidRPr="002B72E7">
        <w:rPr>
          <w:rtl/>
        </w:rPr>
        <w:t xml:space="preserve"> یک پروتون نیز در بیوفیلم ایجاد </w:t>
      </w:r>
      <w:r w:rsidR="000B0AD8" w:rsidRPr="002B72E7">
        <w:rPr>
          <w:rtl/>
        </w:rPr>
        <w:t>م</w:t>
      </w:r>
      <w:r w:rsidR="000B0AD8" w:rsidRPr="002B72E7">
        <w:rPr>
          <w:rFonts w:hint="cs"/>
          <w:rtl/>
        </w:rPr>
        <w:t>ی‌شود</w:t>
      </w:r>
      <w:r w:rsidR="008412CC" w:rsidRPr="002B72E7">
        <w:rPr>
          <w:rtl/>
        </w:rPr>
        <w:t xml:space="preserve">. </w:t>
      </w:r>
      <w:del w:id="8502" w:author="Mohsen Jafarinejad" w:date="2019-05-11T11:37:00Z">
        <w:r w:rsidR="008412CC" w:rsidRPr="002B72E7" w:rsidDel="00445719">
          <w:rPr>
            <w:rtl/>
          </w:rPr>
          <w:delText xml:space="preserve">(شکل 3) </w:delText>
        </w:r>
      </w:del>
      <w:r w:rsidR="008412CC" w:rsidRPr="002B72E7">
        <w:rPr>
          <w:rtl/>
        </w:rPr>
        <w:t>با استفاده از پیل سوختی اصلاح شده</w:t>
      </w:r>
      <w:r w:rsidR="000B0AD8" w:rsidRPr="002B72E7">
        <w:rPr>
          <w:rtl/>
        </w:rPr>
        <w:t xml:space="preserve"> </w:t>
      </w:r>
      <w:r w:rsidR="008412CC" w:rsidRPr="002B72E7">
        <w:rPr>
          <w:rtl/>
        </w:rPr>
        <w:t xml:space="preserve">و رنگ </w:t>
      </w:r>
      <w:r w:rsidR="000B0AD8" w:rsidRPr="002B72E7">
        <w:rPr>
          <w:rtl/>
        </w:rPr>
        <w:t>دانه‌ها</w:t>
      </w:r>
      <w:r w:rsidR="000B0AD8" w:rsidRPr="002B72E7">
        <w:rPr>
          <w:rFonts w:hint="cs"/>
          <w:rtl/>
        </w:rPr>
        <w:t>ی</w:t>
      </w:r>
      <w:r w:rsidR="008412CC" w:rsidRPr="002B72E7">
        <w:rPr>
          <w:rtl/>
        </w:rPr>
        <w:t xml:space="preserve"> فلوروسنت حساس به </w:t>
      </w:r>
      <w:del w:id="8503" w:author="Mohsen Jafarinejad" w:date="2019-05-11T11:37:00Z">
        <w:r w:rsidR="008412CC" w:rsidRPr="002B72E7" w:rsidDel="00445719">
          <w:delText>PH</w:delText>
        </w:r>
        <w:r w:rsidR="008412CC" w:rsidRPr="002B72E7" w:rsidDel="00445719">
          <w:rPr>
            <w:rtl/>
          </w:rPr>
          <w:delText xml:space="preserve"> </w:delText>
        </w:r>
      </w:del>
      <w:ins w:id="8504" w:author="Mohsen Jafarinejad" w:date="2019-05-11T11:37:00Z">
        <w:r w:rsidR="00445719">
          <w:t>p</w:t>
        </w:r>
        <w:r w:rsidR="00445719" w:rsidRPr="002B72E7">
          <w:t>H</w:t>
        </w:r>
        <w:r w:rsidR="00445719" w:rsidRPr="002B72E7">
          <w:rPr>
            <w:rtl/>
          </w:rPr>
          <w:t xml:space="preserve"> </w:t>
        </w:r>
      </w:ins>
      <w:r w:rsidR="008412CC" w:rsidRPr="002B72E7">
        <w:rPr>
          <w:rtl/>
        </w:rPr>
        <w:t>یک گرا</w:t>
      </w:r>
      <w:del w:id="8505" w:author="Mohsen Jafarinejad" w:date="2019-05-11T11:38:00Z">
        <w:r w:rsidR="008412CC" w:rsidRPr="002B72E7" w:rsidDel="00445719">
          <w:rPr>
            <w:rtl/>
          </w:rPr>
          <w:delText>ی</w:delText>
        </w:r>
      </w:del>
      <w:r w:rsidR="008412CC" w:rsidRPr="002B72E7">
        <w:rPr>
          <w:rtl/>
        </w:rPr>
        <w:t>د</w:t>
      </w:r>
      <w:ins w:id="8506" w:author="Mohsen Jafarinejad" w:date="2019-05-11T11:38:00Z">
        <w:r w:rsidR="00445719">
          <w:rPr>
            <w:rFonts w:hint="cs"/>
            <w:rtl/>
          </w:rPr>
          <w:t>ی</w:t>
        </w:r>
      </w:ins>
      <w:r w:rsidR="008412CC" w:rsidRPr="002B72E7">
        <w:rPr>
          <w:rtl/>
        </w:rPr>
        <w:t xml:space="preserve">ان پروتون بر روی بایو فیلم مابین سطح آند و توده سیال مشاهده </w:t>
      </w:r>
      <w:r w:rsidR="000B0AD8" w:rsidRPr="002B72E7">
        <w:rPr>
          <w:rtl/>
        </w:rPr>
        <w:t>م</w:t>
      </w:r>
      <w:r w:rsidR="000B0AD8" w:rsidRPr="002B72E7">
        <w:rPr>
          <w:rFonts w:hint="cs"/>
          <w:rtl/>
        </w:rPr>
        <w:t>ی‌گردد</w:t>
      </w:r>
      <w:del w:id="8507" w:author="Mohsen Jafarinejad" w:date="2019-05-11T11:38:00Z">
        <w:r w:rsidR="008412CC" w:rsidRPr="002B72E7" w:rsidDel="00445719">
          <w:rPr>
            <w:rtl/>
          </w:rPr>
          <w:delText>.</w:delText>
        </w:r>
      </w:del>
      <w:r w:rsidR="000B0AD8" w:rsidRPr="002B72E7">
        <w:t xml:space="preserve"> </w:t>
      </w:r>
      <w:sdt>
        <w:sdtPr>
          <w:rPr>
            <w:rtl/>
          </w:rPr>
          <w:id w:val="-350339940"/>
          <w:citation/>
        </w:sdtPr>
        <w:sdtEndPr/>
        <w:sdtContent>
          <w:r w:rsidR="00276324">
            <w:rPr>
              <w:rStyle w:val="tgc"/>
              <w:rtl/>
            </w:rPr>
            <w:fldChar w:fldCharType="begin"/>
          </w:r>
          <w:r w:rsidR="00EA6BD0">
            <w:rPr>
              <w:rStyle w:val="tgc"/>
            </w:rPr>
            <w:instrText xml:space="preserve">CITATION 40a1 \l 1065 </w:instrText>
          </w:r>
          <w:r w:rsidR="00276324">
            <w:rPr>
              <w:rStyle w:val="tgc"/>
              <w:rtl/>
            </w:rPr>
            <w:fldChar w:fldCharType="separate"/>
          </w:r>
          <w:r w:rsidR="00F81795">
            <w:rPr>
              <w:noProof/>
            </w:rPr>
            <w:t>[31]</w:t>
          </w:r>
          <w:r w:rsidR="00276324">
            <w:rPr>
              <w:rStyle w:val="tgc"/>
              <w:rtl/>
            </w:rPr>
            <w:fldChar w:fldCharType="end"/>
          </w:r>
        </w:sdtContent>
      </w:sdt>
      <w:ins w:id="8508" w:author="Mohsen Jafarinejad" w:date="2019-05-11T11:38:00Z">
        <w:r w:rsidR="00445719">
          <w:rPr>
            <w:rFonts w:hint="cs"/>
            <w:rtl/>
          </w:rPr>
          <w:t>.</w:t>
        </w:r>
      </w:ins>
      <w:r w:rsidR="000B0AD8" w:rsidRPr="002B72E7">
        <w:t xml:space="preserve"> </w:t>
      </w:r>
      <w:r w:rsidR="008412CC" w:rsidRPr="002B72E7">
        <w:rPr>
          <w:rtl/>
        </w:rPr>
        <w:t xml:space="preserve">تولید جریان با استفاده از </w:t>
      </w:r>
      <w:r w:rsidR="000B0AD8" w:rsidRPr="002B72E7">
        <w:rPr>
          <w:rtl/>
        </w:rPr>
        <w:t>م</w:t>
      </w:r>
      <w:r w:rsidR="000B0AD8" w:rsidRPr="002B72E7">
        <w:rPr>
          <w:rFonts w:hint="cs"/>
          <w:rtl/>
        </w:rPr>
        <w:t>یکروب‌ها</w:t>
      </w:r>
      <w:r w:rsidR="008412CC" w:rsidRPr="002B72E7">
        <w:rPr>
          <w:rtl/>
        </w:rPr>
        <w:t xml:space="preserve"> باعث</w:t>
      </w:r>
      <w:r w:rsidR="000B0AD8" w:rsidRPr="002B72E7">
        <w:rPr>
          <w:rtl/>
        </w:rPr>
        <w:t xml:space="preserve"> </w:t>
      </w:r>
      <w:r w:rsidR="008412CC" w:rsidRPr="002B72E7">
        <w:rPr>
          <w:rtl/>
        </w:rPr>
        <w:t xml:space="preserve">افزایش 10 برابری تمرکز </w:t>
      </w:r>
      <w:r w:rsidR="000B0AD8" w:rsidRPr="002B72E7">
        <w:rPr>
          <w:rtl/>
        </w:rPr>
        <w:t>پروتون‌ها</w:t>
      </w:r>
      <w:r w:rsidR="008412CC" w:rsidRPr="002B72E7">
        <w:rPr>
          <w:rtl/>
        </w:rPr>
        <w:t xml:space="preserve"> </w:t>
      </w:r>
      <w:r w:rsidR="000B0AD8" w:rsidRPr="002B72E7">
        <w:rPr>
          <w:rtl/>
        </w:rPr>
        <w:t>م</w:t>
      </w:r>
      <w:r w:rsidR="000B0AD8" w:rsidRPr="002B72E7">
        <w:rPr>
          <w:rFonts w:hint="cs"/>
          <w:rtl/>
        </w:rPr>
        <w:t>ی‌گردد</w:t>
      </w:r>
      <w:r w:rsidR="008412CC" w:rsidRPr="002B72E7">
        <w:rPr>
          <w:rtl/>
        </w:rPr>
        <w:t xml:space="preserve"> که برابر افزایش 1 واحدی </w:t>
      </w:r>
      <w:r w:rsidR="008412CC" w:rsidRPr="002B72E7">
        <w:t>pH</w:t>
      </w:r>
      <w:r w:rsidR="008412CC" w:rsidRPr="002B72E7">
        <w:rPr>
          <w:rtl/>
        </w:rPr>
        <w:t xml:space="preserve"> است. نشان داده شده است که کاهش در </w:t>
      </w:r>
      <w:r w:rsidR="008412CC" w:rsidRPr="002B72E7">
        <w:t>pH</w:t>
      </w:r>
      <w:r w:rsidR="008412CC" w:rsidRPr="002B72E7">
        <w:rPr>
          <w:rtl/>
        </w:rPr>
        <w:t xml:space="preserve"> توده سیال باعث کاهش در تولید توان </w:t>
      </w:r>
      <w:r w:rsidR="000B0AD8" w:rsidRPr="002B72E7">
        <w:rPr>
          <w:rtl/>
        </w:rPr>
        <w:t>م</w:t>
      </w:r>
      <w:r w:rsidR="000B0AD8" w:rsidRPr="002B72E7">
        <w:rPr>
          <w:rFonts w:hint="cs"/>
          <w:rtl/>
        </w:rPr>
        <w:t>ی‌گردد</w:t>
      </w:r>
      <w:sdt>
        <w:sdtPr>
          <w:rPr>
            <w:rFonts w:hint="cs"/>
            <w:rtl/>
          </w:rPr>
          <w:id w:val="356008944"/>
          <w:citation/>
        </w:sdtPr>
        <w:sdtEndPr/>
        <w:sdtContent>
          <w:r w:rsidR="00276324">
            <w:rPr>
              <w:rStyle w:val="tgc"/>
              <w:rtl/>
            </w:rPr>
            <w:fldChar w:fldCharType="begin"/>
          </w:r>
          <w:r w:rsidR="00EA6BD0">
            <w:rPr>
              <w:rStyle w:val="tgc"/>
            </w:rPr>
            <w:instrText xml:space="preserve">CITATION 31 \l 1065 </w:instrText>
          </w:r>
          <w:r w:rsidR="00276324">
            <w:rPr>
              <w:rStyle w:val="tgc"/>
              <w:rtl/>
            </w:rPr>
            <w:fldChar w:fldCharType="separate"/>
          </w:r>
          <w:r w:rsidR="00F81795">
            <w:rPr>
              <w:rStyle w:val="tgc"/>
              <w:noProof/>
              <w:rtl/>
            </w:rPr>
            <w:t xml:space="preserve"> </w:t>
          </w:r>
          <w:r w:rsidR="00F81795">
            <w:rPr>
              <w:noProof/>
            </w:rPr>
            <w:t>[32]</w:t>
          </w:r>
          <w:r w:rsidR="00276324">
            <w:rPr>
              <w:rStyle w:val="tgc"/>
              <w:rtl/>
            </w:rPr>
            <w:fldChar w:fldCharType="end"/>
          </w:r>
        </w:sdtContent>
      </w:sdt>
      <w:sdt>
        <w:sdtPr>
          <w:rPr>
            <w:rFonts w:hint="cs"/>
            <w:rtl/>
          </w:rPr>
          <w:id w:val="-1590610807"/>
          <w:citation/>
        </w:sdtPr>
        <w:sdtEndPr/>
        <w:sdtContent>
          <w:r w:rsidR="00276324">
            <w:rPr>
              <w:rStyle w:val="tgc"/>
              <w:rtl/>
            </w:rPr>
            <w:fldChar w:fldCharType="begin"/>
          </w:r>
          <w:r w:rsidR="00EA6BD0">
            <w:rPr>
              <w:rStyle w:val="tgc"/>
            </w:rPr>
            <w:instrText xml:space="preserve">CITATION 43 \l 1065 </w:instrText>
          </w:r>
          <w:r w:rsidR="00276324">
            <w:rPr>
              <w:rStyle w:val="tgc"/>
              <w:rtl/>
            </w:rPr>
            <w:fldChar w:fldCharType="separate"/>
          </w:r>
          <w:r w:rsidR="00F81795">
            <w:rPr>
              <w:rStyle w:val="tgc"/>
              <w:noProof/>
              <w:rtl/>
            </w:rPr>
            <w:t xml:space="preserve"> </w:t>
          </w:r>
          <w:r w:rsidR="00F81795">
            <w:rPr>
              <w:noProof/>
            </w:rPr>
            <w:t>[33]</w:t>
          </w:r>
          <w:r w:rsidR="00276324">
            <w:rPr>
              <w:rStyle w:val="tgc"/>
              <w:rtl/>
            </w:rPr>
            <w:fldChar w:fldCharType="end"/>
          </w:r>
        </w:sdtContent>
      </w:sdt>
      <w:r w:rsidR="00276324">
        <w:rPr>
          <w:rFonts w:hint="cs"/>
          <w:rtl/>
        </w:rPr>
        <w:t>.</w:t>
      </w:r>
      <w:ins w:id="8509" w:author="Mohsen" w:date="2019-03-17T16:52:00Z">
        <w:r>
          <w:rPr>
            <w:rtl/>
          </w:rPr>
          <w:t xml:space="preserve"> </w:t>
        </w:r>
      </w:ins>
      <w:del w:id="8510" w:author="Mohsen" w:date="2019-03-17T16:52:00Z">
        <w:r w:rsidR="00276324" w:rsidDel="00CF0011">
          <w:rPr>
            <w:rFonts w:hint="cs"/>
            <w:rtl/>
          </w:rPr>
          <w:delText xml:space="preserve"> </w:delText>
        </w:r>
        <w:r w:rsidR="008412CC" w:rsidRPr="002B72E7" w:rsidDel="00CF0011">
          <w:rPr>
            <w:rtl/>
          </w:rPr>
          <w:delText xml:space="preserve"> </w:delText>
        </w:r>
      </w:del>
      <w:r w:rsidR="000B0AD8" w:rsidRPr="002B72E7">
        <w:rPr>
          <w:rtl/>
        </w:rPr>
        <w:t>مدل‌ساز</w:t>
      </w:r>
      <w:r w:rsidR="000B0AD8" w:rsidRPr="002B72E7">
        <w:rPr>
          <w:rFonts w:hint="cs"/>
          <w:rtl/>
        </w:rPr>
        <w:t>ی‌ها</w:t>
      </w:r>
      <w:r w:rsidR="008412CC" w:rsidRPr="002B72E7">
        <w:rPr>
          <w:rtl/>
        </w:rPr>
        <w:t xml:space="preserve"> پیش بینی </w:t>
      </w:r>
      <w:r w:rsidR="000B0AD8" w:rsidRPr="002B72E7">
        <w:rPr>
          <w:rtl/>
        </w:rPr>
        <w:t>م</w:t>
      </w:r>
      <w:r w:rsidR="000B0AD8" w:rsidRPr="002B72E7">
        <w:rPr>
          <w:rFonts w:hint="cs"/>
          <w:rtl/>
        </w:rPr>
        <w:t>ی‌کنند</w:t>
      </w:r>
      <w:r w:rsidR="008412CC" w:rsidRPr="002B72E7">
        <w:rPr>
          <w:rtl/>
        </w:rPr>
        <w:t xml:space="preserve"> که تجمع پروتون باعث ایجاد نواحی بدون فعالیت بیولوژیکی در </w:t>
      </w:r>
      <w:r w:rsidR="000B0AD8" w:rsidRPr="002B72E7">
        <w:rPr>
          <w:rtl/>
        </w:rPr>
        <w:t>ب</w:t>
      </w:r>
      <w:del w:id="8511" w:author="Mohsen Jafarinejad" w:date="2019-05-11T11:38:00Z">
        <w:r w:rsidR="000B0AD8" w:rsidRPr="002B72E7" w:rsidDel="00445719">
          <w:rPr>
            <w:rtl/>
          </w:rPr>
          <w:delText xml:space="preserve">ه </w:delText>
        </w:r>
      </w:del>
      <w:r w:rsidR="000B0AD8" w:rsidRPr="002B72E7">
        <w:rPr>
          <w:rFonts w:hint="cs"/>
          <w:rtl/>
        </w:rPr>
        <w:t>یو</w:t>
      </w:r>
      <w:r w:rsidR="008412CC" w:rsidRPr="002B72E7">
        <w:rPr>
          <w:rtl/>
        </w:rPr>
        <w:t xml:space="preserve"> فیلم </w:t>
      </w:r>
      <w:r w:rsidR="000B0AD8" w:rsidRPr="002B72E7">
        <w:rPr>
          <w:rtl/>
        </w:rPr>
        <w:t>م</w:t>
      </w:r>
      <w:r w:rsidR="000B0AD8" w:rsidRPr="002B72E7">
        <w:rPr>
          <w:rFonts w:hint="cs"/>
          <w:rtl/>
        </w:rPr>
        <w:t>ی‌گردد</w:t>
      </w:r>
      <w:sdt>
        <w:sdtPr>
          <w:rPr>
            <w:rFonts w:hint="cs"/>
            <w:rtl/>
          </w:rPr>
          <w:id w:val="-830441997"/>
          <w:citation/>
        </w:sdtPr>
        <w:sdtEndPr/>
        <w:sdtContent>
          <w:r w:rsidR="00276324">
            <w:rPr>
              <w:rStyle w:val="tgc"/>
              <w:rtl/>
            </w:rPr>
            <w:fldChar w:fldCharType="begin"/>
          </w:r>
          <w:r w:rsidR="00EA6BD0">
            <w:rPr>
              <w:rStyle w:val="tgc"/>
            </w:rPr>
            <w:instrText xml:space="preserve">CITATION 44 \l 1065 </w:instrText>
          </w:r>
          <w:r w:rsidR="00276324">
            <w:rPr>
              <w:rStyle w:val="tgc"/>
              <w:rtl/>
            </w:rPr>
            <w:fldChar w:fldCharType="separate"/>
          </w:r>
          <w:r w:rsidR="00F81795">
            <w:rPr>
              <w:rStyle w:val="tgc"/>
              <w:noProof/>
              <w:rtl/>
            </w:rPr>
            <w:t xml:space="preserve"> </w:t>
          </w:r>
          <w:r w:rsidR="00F81795">
            <w:rPr>
              <w:noProof/>
            </w:rPr>
            <w:t>[34]</w:t>
          </w:r>
          <w:r w:rsidR="00276324">
            <w:rPr>
              <w:rStyle w:val="tgc"/>
              <w:rtl/>
            </w:rPr>
            <w:fldChar w:fldCharType="end"/>
          </w:r>
        </w:sdtContent>
      </w:sdt>
      <w:r w:rsidR="00276324">
        <w:rPr>
          <w:rFonts w:hint="cs"/>
          <w:rtl/>
        </w:rPr>
        <w:t>.</w:t>
      </w:r>
      <w:r w:rsidR="008412CC" w:rsidRPr="002B72E7">
        <w:rPr>
          <w:rtl/>
        </w:rPr>
        <w:t xml:space="preserve"> اما رنگ آمیزی های متابولیک مشخص کرد که در سرتاسر بایو فیلم فعالیت</w:t>
      </w:r>
      <w:r w:rsidR="000B0AD8" w:rsidRPr="002B72E7">
        <w:rPr>
          <w:rtl/>
        </w:rPr>
        <w:t xml:space="preserve"> </w:t>
      </w:r>
      <w:r w:rsidR="008412CC" w:rsidRPr="002B72E7">
        <w:rPr>
          <w:rtl/>
        </w:rPr>
        <w:t xml:space="preserve">ادامه </w:t>
      </w:r>
      <w:r w:rsidR="000B0AD8" w:rsidRPr="002B72E7">
        <w:rPr>
          <w:rtl/>
        </w:rPr>
        <w:t>م</w:t>
      </w:r>
      <w:r w:rsidR="000B0AD8" w:rsidRPr="002B72E7">
        <w:rPr>
          <w:rFonts w:hint="cs"/>
          <w:rtl/>
        </w:rPr>
        <w:t>ی‌یابد</w:t>
      </w:r>
      <w:sdt>
        <w:sdtPr>
          <w:rPr>
            <w:rFonts w:hint="cs"/>
            <w:rtl/>
          </w:rPr>
          <w:id w:val="-1557546434"/>
          <w:citation/>
        </w:sdtPr>
        <w:sdtEndPr/>
        <w:sdtContent>
          <w:r w:rsidR="00276324">
            <w:rPr>
              <w:rStyle w:val="tgc"/>
              <w:rtl/>
            </w:rPr>
            <w:fldChar w:fldCharType="begin"/>
          </w:r>
          <w:r w:rsidR="00EA6BD0">
            <w:rPr>
              <w:rStyle w:val="tgc"/>
            </w:rPr>
            <w:instrText xml:space="preserve">CITATION 45 \l 1065 </w:instrText>
          </w:r>
          <w:r w:rsidR="00276324">
            <w:rPr>
              <w:rStyle w:val="tgc"/>
              <w:rtl/>
            </w:rPr>
            <w:fldChar w:fldCharType="separate"/>
          </w:r>
          <w:r w:rsidR="00F81795">
            <w:rPr>
              <w:rStyle w:val="tgc"/>
              <w:noProof/>
              <w:rtl/>
            </w:rPr>
            <w:t xml:space="preserve"> </w:t>
          </w:r>
          <w:r w:rsidR="00F81795">
            <w:rPr>
              <w:noProof/>
            </w:rPr>
            <w:t>[35]</w:t>
          </w:r>
          <w:r w:rsidR="00276324">
            <w:rPr>
              <w:rStyle w:val="tgc"/>
              <w:rtl/>
            </w:rPr>
            <w:fldChar w:fldCharType="end"/>
          </w:r>
        </w:sdtContent>
      </w:sdt>
      <w:sdt>
        <w:sdtPr>
          <w:rPr>
            <w:rFonts w:hint="cs"/>
            <w:rtl/>
          </w:rPr>
          <w:id w:val="-963494624"/>
          <w:citation/>
        </w:sdtPr>
        <w:sdtEndPr/>
        <w:sdtContent>
          <w:r w:rsidR="00CD0450">
            <w:rPr>
              <w:rStyle w:val="tgc"/>
              <w:rtl/>
            </w:rPr>
            <w:fldChar w:fldCharType="begin"/>
          </w:r>
          <w:r w:rsidR="00EA6BD0">
            <w:rPr>
              <w:rStyle w:val="tgc"/>
            </w:rPr>
            <w:instrText xml:space="preserve">CITATION 46 \l 1065 </w:instrText>
          </w:r>
          <w:r w:rsidR="00CD0450">
            <w:rPr>
              <w:rStyle w:val="tgc"/>
              <w:rtl/>
            </w:rPr>
            <w:fldChar w:fldCharType="separate"/>
          </w:r>
          <w:r w:rsidR="00F81795">
            <w:rPr>
              <w:rStyle w:val="tgc"/>
              <w:noProof/>
              <w:rtl/>
            </w:rPr>
            <w:t xml:space="preserve"> </w:t>
          </w:r>
          <w:r w:rsidR="00F81795">
            <w:rPr>
              <w:noProof/>
            </w:rPr>
            <w:t>[36]</w:t>
          </w:r>
          <w:r w:rsidR="00CD0450">
            <w:rPr>
              <w:rStyle w:val="tgc"/>
              <w:rtl/>
            </w:rPr>
            <w:fldChar w:fldCharType="end"/>
          </w:r>
        </w:sdtContent>
      </w:sdt>
      <w:ins w:id="8512" w:author="Mohsen Jafarinejad" w:date="2019-05-11T11:38:00Z">
        <w:r w:rsidR="00445719">
          <w:rPr>
            <w:rFonts w:hint="cs"/>
            <w:rtl/>
          </w:rPr>
          <w:t>.</w:t>
        </w:r>
      </w:ins>
    </w:p>
    <w:p w14:paraId="6C557E63" w14:textId="7831F3AA" w:rsidR="008412CC" w:rsidRPr="002B72E7" w:rsidRDefault="00C61365" w:rsidP="001A60F1">
      <w:pPr>
        <w:pStyle w:val="payannameh"/>
        <w:tabs>
          <w:tab w:val="left" w:pos="567"/>
          <w:tab w:val="left" w:pos="615"/>
          <w:tab w:val="left" w:pos="7371"/>
        </w:tabs>
        <w:spacing w:line="240" w:lineRule="auto"/>
        <w:jc w:val="both"/>
        <w:rPr>
          <w:rtl/>
        </w:rPr>
      </w:pPr>
      <w:r>
        <w:rPr>
          <w:rtl/>
        </w:rPr>
        <w:tab/>
      </w:r>
      <w:r w:rsidR="008412CC" w:rsidRPr="002B72E7">
        <w:rPr>
          <w:rtl/>
        </w:rPr>
        <w:t xml:space="preserve">یک تکنیک جدید امکان شبیه سازی پروفیل تولید جریان در </w:t>
      </w:r>
      <w:r w:rsidR="000B0AD8" w:rsidRPr="002B72E7">
        <w:rPr>
          <w:rtl/>
        </w:rPr>
        <w:t>ب</w:t>
      </w:r>
      <w:del w:id="8513" w:author="Mohsen Jafarinejad" w:date="2019-05-11T11:39:00Z">
        <w:r w:rsidR="000B0AD8" w:rsidRPr="002B72E7" w:rsidDel="00B647F7">
          <w:rPr>
            <w:rtl/>
          </w:rPr>
          <w:delText xml:space="preserve">ه </w:delText>
        </w:r>
      </w:del>
      <w:r w:rsidR="000B0AD8" w:rsidRPr="002B72E7">
        <w:rPr>
          <w:rFonts w:hint="cs"/>
          <w:rtl/>
        </w:rPr>
        <w:t>یو</w:t>
      </w:r>
      <w:r w:rsidR="008412CC" w:rsidRPr="002B72E7">
        <w:rPr>
          <w:rtl/>
        </w:rPr>
        <w:t xml:space="preserve"> فیلم را فراهم کرد و نشان دادکه تفاوت معنی</w:t>
      </w:r>
      <w:ins w:id="8514" w:author="Mohsen Jafarinejad" w:date="2019-05-11T11:39:00Z">
        <w:r w:rsidR="00B647F7">
          <w:rPr>
            <w:rFonts w:hint="cs"/>
            <w:rtl/>
          </w:rPr>
          <w:t>‌</w:t>
        </w:r>
      </w:ins>
      <w:del w:id="8515" w:author="Mohsen Jafarinejad" w:date="2019-05-11T11:39:00Z">
        <w:r w:rsidR="008412CC" w:rsidRPr="002B72E7" w:rsidDel="00B647F7">
          <w:rPr>
            <w:rtl/>
          </w:rPr>
          <w:delText xml:space="preserve"> </w:delText>
        </w:r>
      </w:del>
      <w:r w:rsidR="008412CC" w:rsidRPr="002B72E7">
        <w:rPr>
          <w:rtl/>
        </w:rPr>
        <w:t xml:space="preserve">داری در متابولیسم </w:t>
      </w:r>
      <w:r w:rsidR="000B0AD8" w:rsidRPr="002B72E7">
        <w:rPr>
          <w:rtl/>
        </w:rPr>
        <w:t>سلول‌ها</w:t>
      </w:r>
      <w:r w:rsidR="000B0AD8" w:rsidRPr="002B72E7">
        <w:rPr>
          <w:rFonts w:hint="cs"/>
          <w:rtl/>
        </w:rPr>
        <w:t>ی</w:t>
      </w:r>
      <w:r w:rsidR="008412CC" w:rsidRPr="002B72E7">
        <w:rPr>
          <w:rtl/>
        </w:rPr>
        <w:t xml:space="preserve"> چسبیده به آند و </w:t>
      </w:r>
      <w:r w:rsidR="000B0AD8" w:rsidRPr="002B72E7">
        <w:rPr>
          <w:rtl/>
        </w:rPr>
        <w:t>سلول‌ها</w:t>
      </w:r>
      <w:r w:rsidR="000B0AD8" w:rsidRPr="002B72E7">
        <w:rPr>
          <w:rFonts w:hint="cs"/>
          <w:rtl/>
        </w:rPr>
        <w:t>ی</w:t>
      </w:r>
      <w:r w:rsidR="00CD0450">
        <w:rPr>
          <w:rtl/>
        </w:rPr>
        <w:t xml:space="preserve"> دور از سطح الکترود وجود ندارد</w:t>
      </w:r>
      <w:sdt>
        <w:sdtPr>
          <w:rPr>
            <w:rtl/>
          </w:rPr>
          <w:id w:val="-2058536891"/>
          <w:citation/>
        </w:sdtPr>
        <w:sdtEndPr/>
        <w:sdtContent>
          <w:r w:rsidR="00CD0450">
            <w:rPr>
              <w:rStyle w:val="tgc"/>
              <w:rtl/>
            </w:rPr>
            <w:fldChar w:fldCharType="begin"/>
          </w:r>
          <w:r w:rsidR="00EA6BD0">
            <w:rPr>
              <w:rStyle w:val="tgc"/>
            </w:rPr>
            <w:instrText xml:space="preserve">CITATION 46 \l 1065 </w:instrText>
          </w:r>
          <w:r w:rsidR="00CD0450">
            <w:rPr>
              <w:rStyle w:val="tgc"/>
              <w:rtl/>
            </w:rPr>
            <w:fldChar w:fldCharType="separate"/>
          </w:r>
          <w:r w:rsidR="00F81795">
            <w:rPr>
              <w:rStyle w:val="tgc"/>
              <w:noProof/>
              <w:rtl/>
            </w:rPr>
            <w:t xml:space="preserve"> </w:t>
          </w:r>
          <w:r w:rsidR="00F81795">
            <w:rPr>
              <w:noProof/>
            </w:rPr>
            <w:t>[36]</w:t>
          </w:r>
          <w:r w:rsidR="00CD0450">
            <w:rPr>
              <w:rStyle w:val="tgc"/>
              <w:rtl/>
            </w:rPr>
            <w:fldChar w:fldCharType="end"/>
          </w:r>
        </w:sdtContent>
      </w:sdt>
      <w:r w:rsidR="00CD0450">
        <w:rPr>
          <w:rFonts w:hint="cs"/>
          <w:rtl/>
        </w:rPr>
        <w:t>.</w:t>
      </w:r>
    </w:p>
    <w:p w14:paraId="270B6CBF" w14:textId="77777777" w:rsidR="00104AD3" w:rsidRDefault="00104AD3" w:rsidP="005E409E">
      <w:pPr>
        <w:pStyle w:val="payannameh"/>
        <w:tabs>
          <w:tab w:val="left" w:pos="1395"/>
          <w:tab w:val="left" w:pos="7371"/>
        </w:tabs>
        <w:spacing w:line="240" w:lineRule="auto"/>
        <w:jc w:val="both"/>
        <w:rPr>
          <w:b/>
          <w:bCs/>
          <w:rtl/>
        </w:rPr>
      </w:pPr>
    </w:p>
    <w:p w14:paraId="49D93A60" w14:textId="77777777" w:rsidR="00104AD3" w:rsidRDefault="00104AD3" w:rsidP="005E409E">
      <w:pPr>
        <w:pStyle w:val="payannameh"/>
        <w:tabs>
          <w:tab w:val="left" w:pos="1395"/>
          <w:tab w:val="left" w:pos="7371"/>
        </w:tabs>
        <w:spacing w:line="240" w:lineRule="auto"/>
        <w:jc w:val="both"/>
        <w:rPr>
          <w:b/>
          <w:bCs/>
          <w:rtl/>
        </w:rPr>
      </w:pPr>
    </w:p>
    <w:p w14:paraId="26DE8098" w14:textId="7C57A81C" w:rsidR="008412CC" w:rsidRPr="00104AD3" w:rsidRDefault="008412CC" w:rsidP="00D444FD">
      <w:pPr>
        <w:pStyle w:val="a0"/>
        <w:bidi/>
        <w:rPr>
          <w:rtl/>
        </w:rPr>
      </w:pPr>
      <w:bookmarkStart w:id="8516" w:name="_Toc8546082"/>
      <w:bookmarkStart w:id="8517" w:name="_Toc8550752"/>
      <w:r w:rsidRPr="00104AD3">
        <w:rPr>
          <w:rtl/>
        </w:rPr>
        <w:t>برهمکنش کاتد</w:t>
      </w:r>
      <w:bookmarkEnd w:id="8516"/>
      <w:bookmarkEnd w:id="8517"/>
    </w:p>
    <w:p w14:paraId="40F81EF6" w14:textId="4A762191" w:rsidR="008412CC" w:rsidRPr="002B72E7" w:rsidRDefault="00C4117C" w:rsidP="009703DC">
      <w:pPr>
        <w:pStyle w:val="payannameh"/>
        <w:tabs>
          <w:tab w:val="left" w:pos="567"/>
          <w:tab w:val="left" w:pos="1395"/>
          <w:tab w:val="left" w:pos="7371"/>
        </w:tabs>
        <w:spacing w:line="240" w:lineRule="auto"/>
        <w:jc w:val="both"/>
      </w:pPr>
      <w:r>
        <w:rPr>
          <w:rtl/>
        </w:rPr>
        <w:tab/>
      </w:r>
      <w:r w:rsidR="008412CC" w:rsidRPr="002B72E7">
        <w:rPr>
          <w:rtl/>
        </w:rPr>
        <w:t xml:space="preserve">یکی از </w:t>
      </w:r>
      <w:r w:rsidR="000B0AD8" w:rsidRPr="002B72E7">
        <w:rPr>
          <w:rtl/>
        </w:rPr>
        <w:t>گلوگاه‌ها</w:t>
      </w:r>
      <w:r w:rsidR="000B0AD8" w:rsidRPr="002B72E7">
        <w:rPr>
          <w:rFonts w:hint="cs"/>
          <w:rtl/>
        </w:rPr>
        <w:t>ی</w:t>
      </w:r>
      <w:r w:rsidR="008412CC" w:rsidRPr="002B72E7">
        <w:rPr>
          <w:rtl/>
        </w:rPr>
        <w:t xml:space="preserve"> تولید جریان الکتریکی در پیل سوختی میکروبی کاهش اکسیژن در کاتد است</w:t>
      </w:r>
      <w:sdt>
        <w:sdtPr>
          <w:rPr>
            <w:rtl/>
          </w:rPr>
          <w:id w:val="-2102484103"/>
          <w:citation/>
        </w:sdtPr>
        <w:sdtEndPr/>
        <w:sdtContent>
          <w:r w:rsidR="00CD0450">
            <w:rPr>
              <w:rStyle w:val="tgc"/>
              <w:rtl/>
            </w:rPr>
            <w:fldChar w:fldCharType="begin"/>
          </w:r>
          <w:r w:rsidR="00EA6BD0">
            <w:rPr>
              <w:rStyle w:val="tgc"/>
            </w:rPr>
            <w:instrText xml:space="preserve">CITATION 15 \l 1065 </w:instrText>
          </w:r>
          <w:r w:rsidR="00CD0450">
            <w:rPr>
              <w:rStyle w:val="tgc"/>
              <w:rtl/>
            </w:rPr>
            <w:fldChar w:fldCharType="separate"/>
          </w:r>
          <w:r w:rsidR="00F81795">
            <w:rPr>
              <w:rStyle w:val="tgc"/>
              <w:noProof/>
              <w:rtl/>
            </w:rPr>
            <w:t xml:space="preserve"> </w:t>
          </w:r>
          <w:r w:rsidR="00F81795">
            <w:rPr>
              <w:noProof/>
            </w:rPr>
            <w:t>[18]</w:t>
          </w:r>
          <w:r w:rsidR="00CD0450">
            <w:rPr>
              <w:rStyle w:val="tgc"/>
              <w:rtl/>
            </w:rPr>
            <w:fldChar w:fldCharType="end"/>
          </w:r>
        </w:sdtContent>
      </w:sdt>
      <w:sdt>
        <w:sdtPr>
          <w:rPr>
            <w:rtl/>
          </w:rPr>
          <w:id w:val="84741198"/>
          <w:citation/>
        </w:sdtPr>
        <w:sdtEndPr/>
        <w:sdtContent>
          <w:r w:rsidR="00CD0450">
            <w:rPr>
              <w:rStyle w:val="tgc"/>
              <w:rtl/>
            </w:rPr>
            <w:fldChar w:fldCharType="begin"/>
          </w:r>
          <w:r w:rsidR="00EA6BD0">
            <w:rPr>
              <w:rStyle w:val="tgc"/>
            </w:rPr>
            <w:instrText xml:space="preserve">CITATION 33 \l 1065 </w:instrText>
          </w:r>
          <w:r w:rsidR="00CD0450">
            <w:rPr>
              <w:rStyle w:val="tgc"/>
              <w:rtl/>
            </w:rPr>
            <w:fldChar w:fldCharType="separate"/>
          </w:r>
          <w:r w:rsidR="00F81795">
            <w:rPr>
              <w:rStyle w:val="tgc"/>
              <w:noProof/>
              <w:rtl/>
            </w:rPr>
            <w:t xml:space="preserve"> </w:t>
          </w:r>
          <w:r w:rsidR="00F81795">
            <w:rPr>
              <w:noProof/>
            </w:rPr>
            <w:t>[37]</w:t>
          </w:r>
          <w:r w:rsidR="00CD0450">
            <w:rPr>
              <w:rStyle w:val="tgc"/>
              <w:rtl/>
            </w:rPr>
            <w:fldChar w:fldCharType="end"/>
          </w:r>
        </w:sdtContent>
      </w:sdt>
      <w:sdt>
        <w:sdtPr>
          <w:rPr>
            <w:rtl/>
          </w:rPr>
          <w:id w:val="-26883176"/>
          <w:citation/>
        </w:sdtPr>
        <w:sdtEndPr/>
        <w:sdtContent>
          <w:r w:rsidR="00CD0450">
            <w:rPr>
              <w:rStyle w:val="tgc"/>
              <w:rtl/>
            </w:rPr>
            <w:fldChar w:fldCharType="begin"/>
          </w:r>
          <w:r w:rsidR="00EA6BD0">
            <w:rPr>
              <w:rStyle w:val="tgc"/>
            </w:rPr>
            <w:instrText xml:space="preserve">CITATION 48 \l 1065 </w:instrText>
          </w:r>
          <w:r w:rsidR="00CD0450">
            <w:rPr>
              <w:rStyle w:val="tgc"/>
              <w:rtl/>
            </w:rPr>
            <w:fldChar w:fldCharType="separate"/>
          </w:r>
          <w:r w:rsidR="00F81795">
            <w:rPr>
              <w:rStyle w:val="tgc"/>
              <w:noProof/>
              <w:rtl/>
            </w:rPr>
            <w:t xml:space="preserve"> </w:t>
          </w:r>
          <w:r w:rsidR="00F81795">
            <w:rPr>
              <w:noProof/>
            </w:rPr>
            <w:t>[38]</w:t>
          </w:r>
          <w:r w:rsidR="00CD0450">
            <w:rPr>
              <w:rStyle w:val="tgc"/>
              <w:rtl/>
            </w:rPr>
            <w:fldChar w:fldCharType="end"/>
          </w:r>
        </w:sdtContent>
      </w:sdt>
      <w:r w:rsidR="00CD0450">
        <w:rPr>
          <w:rFonts w:hint="cs"/>
          <w:rtl/>
        </w:rPr>
        <w:t>.</w:t>
      </w:r>
      <w:r w:rsidR="008412CC" w:rsidRPr="002B72E7">
        <w:t xml:space="preserve"> </w:t>
      </w:r>
      <w:r w:rsidR="008412CC" w:rsidRPr="002B72E7">
        <w:rPr>
          <w:rtl/>
        </w:rPr>
        <w:t xml:space="preserve">اکسیژن یک پذیرنده الکترون ایده </w:t>
      </w:r>
      <w:r w:rsidR="000B0AD8" w:rsidRPr="002B72E7">
        <w:rPr>
          <w:rtl/>
        </w:rPr>
        <w:t>آل</w:t>
      </w:r>
      <w:r w:rsidR="008412CC" w:rsidRPr="002B72E7">
        <w:rPr>
          <w:rtl/>
        </w:rPr>
        <w:t xml:space="preserve"> در پیل سوختی میکروبی به دلیل پتانسیل بالای اکسیداسیون</w:t>
      </w:r>
      <w:ins w:id="8518" w:author="Mohsen Jafarinejad" w:date="2019-05-11T11:39:00Z">
        <w:r w:rsidR="00B647F7">
          <w:rPr>
            <w:rFonts w:hint="cs"/>
            <w:rtl/>
          </w:rPr>
          <w:t xml:space="preserve"> </w:t>
        </w:r>
      </w:ins>
      <w:r w:rsidR="008412CC" w:rsidRPr="002B72E7">
        <w:rPr>
          <w:rtl/>
        </w:rPr>
        <w:t>،</w:t>
      </w:r>
      <w:ins w:id="8519" w:author="Mohsen Jafarinejad" w:date="2019-05-11T11:39:00Z">
        <w:r w:rsidR="00B647F7">
          <w:rPr>
            <w:rFonts w:hint="cs"/>
            <w:rtl/>
          </w:rPr>
          <w:t xml:space="preserve"> </w:t>
        </w:r>
      </w:ins>
      <w:r w:rsidR="008412CC" w:rsidRPr="002B72E7">
        <w:rPr>
          <w:rtl/>
        </w:rPr>
        <w:t xml:space="preserve"> قیمت کم وتوانایی تصفیه پساب به آب است.</w:t>
      </w:r>
      <w:ins w:id="8520" w:author="Mohsen Jafarinejad" w:date="2019-05-11T11:39:00Z">
        <w:r w:rsidR="00B647F7">
          <w:rPr>
            <w:rFonts w:hint="cs"/>
            <w:rtl/>
          </w:rPr>
          <w:t xml:space="preserve"> </w:t>
        </w:r>
      </w:ins>
      <w:r w:rsidR="008412CC" w:rsidRPr="002B72E7">
        <w:rPr>
          <w:rtl/>
        </w:rPr>
        <w:t xml:space="preserve"> صفحات کربنی گرافیتی </w:t>
      </w:r>
      <w:r w:rsidR="000B0AD8" w:rsidRPr="002B72E7">
        <w:rPr>
          <w:rtl/>
        </w:rPr>
        <w:t>الکترودها</w:t>
      </w:r>
      <w:r w:rsidR="000B0AD8" w:rsidRPr="002B72E7">
        <w:rPr>
          <w:rFonts w:hint="cs"/>
          <w:rtl/>
        </w:rPr>
        <w:t>ی</w:t>
      </w:r>
      <w:r w:rsidR="008412CC" w:rsidRPr="002B72E7">
        <w:rPr>
          <w:rtl/>
        </w:rPr>
        <w:t xml:space="preserve"> معمولی به علت قیمت و کیفیت عملکردشان محسوب </w:t>
      </w:r>
      <w:r w:rsidR="000B0AD8" w:rsidRPr="002B72E7">
        <w:rPr>
          <w:rtl/>
        </w:rPr>
        <w:t>م</w:t>
      </w:r>
      <w:r w:rsidR="000B0AD8" w:rsidRPr="002B72E7">
        <w:rPr>
          <w:rFonts w:hint="cs"/>
          <w:rtl/>
        </w:rPr>
        <w:t>ی‌شوند</w:t>
      </w:r>
      <w:r w:rsidR="008412CC" w:rsidRPr="002B72E7">
        <w:rPr>
          <w:rtl/>
        </w:rPr>
        <w:t xml:space="preserve">. کاهش اکسیژن در سطح الکترود کربنی با سرعت </w:t>
      </w:r>
      <w:r w:rsidR="008412CC" w:rsidRPr="002B72E7">
        <w:rPr>
          <w:rtl/>
        </w:rPr>
        <w:lastRenderedPageBreak/>
        <w:t xml:space="preserve">بسیار کم اتفاق می افتد و </w:t>
      </w:r>
      <w:r w:rsidR="000B0AD8" w:rsidRPr="002B72E7">
        <w:rPr>
          <w:rtl/>
        </w:rPr>
        <w:t>به‌عنوان</w:t>
      </w:r>
      <w:r w:rsidR="008412CC" w:rsidRPr="002B72E7">
        <w:rPr>
          <w:rtl/>
        </w:rPr>
        <w:t xml:space="preserve"> </w:t>
      </w:r>
      <w:r w:rsidR="008412CC" w:rsidRPr="00285431">
        <w:rPr>
          <w:rtl/>
        </w:rPr>
        <w:t xml:space="preserve">یکی از </w:t>
      </w:r>
      <w:r w:rsidR="000B0AD8" w:rsidRPr="00285431">
        <w:rPr>
          <w:rtl/>
        </w:rPr>
        <w:t>محدود</w:t>
      </w:r>
      <w:r w:rsidR="000B0AD8" w:rsidRPr="00285431">
        <w:rPr>
          <w:rFonts w:hint="cs"/>
          <w:rtl/>
        </w:rPr>
        <w:t>یت‌های</w:t>
      </w:r>
      <w:r w:rsidR="009703DC">
        <w:rPr>
          <w:rtl/>
        </w:rPr>
        <w:t xml:space="preserve"> بالقوه در تولید </w:t>
      </w:r>
      <w:ins w:id="8521" w:author="Mohsen" w:date="2019-03-17T16:51:00Z">
        <w:r w:rsidR="00CF0011">
          <w:rPr>
            <w:rtl/>
          </w:rPr>
          <w:t>پ</w:t>
        </w:r>
        <w:r w:rsidR="00CF0011">
          <w:rPr>
            <w:rFonts w:hint="cs"/>
            <w:rtl/>
          </w:rPr>
          <w:t>ی</w:t>
        </w:r>
        <w:r w:rsidR="00CF0011">
          <w:rPr>
            <w:rFonts w:hint="eastAsia"/>
            <w:rtl/>
          </w:rPr>
          <w:t>ل‌ها</w:t>
        </w:r>
        <w:r w:rsidR="00CF0011">
          <w:rPr>
            <w:rFonts w:hint="cs"/>
            <w:rtl/>
          </w:rPr>
          <w:t>ی</w:t>
        </w:r>
      </w:ins>
      <w:del w:id="8522" w:author="Mohsen" w:date="2019-03-17T16:51:00Z">
        <w:r w:rsidR="009703DC" w:rsidDel="00CF0011">
          <w:rPr>
            <w:rtl/>
          </w:rPr>
          <w:delText>پیل ها</w:delText>
        </w:r>
        <w:r w:rsidR="009703DC" w:rsidDel="00CF0011">
          <w:rPr>
            <w:rFonts w:hint="cs"/>
            <w:rtl/>
          </w:rPr>
          <w:delText>ی</w:delText>
        </w:r>
      </w:del>
      <w:r w:rsidR="008412CC" w:rsidRPr="00285431">
        <w:rPr>
          <w:rtl/>
        </w:rPr>
        <w:t xml:space="preserve"> سوختی</w:t>
      </w:r>
      <w:r w:rsidR="009703DC">
        <w:rPr>
          <w:rtl/>
        </w:rPr>
        <w:t xml:space="preserve"> توان بالا محس</w:t>
      </w:r>
      <w:r w:rsidR="009703DC">
        <w:rPr>
          <w:rFonts w:hint="cs"/>
          <w:rtl/>
        </w:rPr>
        <w:t>وب</w:t>
      </w:r>
      <w:r w:rsidR="008412CC" w:rsidRPr="00285431">
        <w:rPr>
          <w:rtl/>
        </w:rPr>
        <w:t xml:space="preserve"> </w:t>
      </w:r>
      <w:r w:rsidR="000B0AD8" w:rsidRPr="00285431">
        <w:rPr>
          <w:rtl/>
        </w:rPr>
        <w:t>م</w:t>
      </w:r>
      <w:r w:rsidR="000B0AD8" w:rsidRPr="00285431">
        <w:rPr>
          <w:rFonts w:hint="cs"/>
          <w:rtl/>
        </w:rPr>
        <w:t>ی‌شود</w:t>
      </w:r>
      <w:sdt>
        <w:sdtPr>
          <w:rPr>
            <w:rFonts w:hint="cs"/>
            <w:rtl/>
          </w:rPr>
          <w:id w:val="-1418478867"/>
          <w:citation/>
        </w:sdtPr>
        <w:sdtEndPr/>
        <w:sdtContent>
          <w:r w:rsidR="00CD0450" w:rsidRPr="00285431">
            <w:rPr>
              <w:rStyle w:val="tgc"/>
              <w:rtl/>
            </w:rPr>
            <w:fldChar w:fldCharType="begin"/>
          </w:r>
          <w:r w:rsidR="00EA6BD0">
            <w:rPr>
              <w:rStyle w:val="tgc"/>
            </w:rPr>
            <w:instrText xml:space="preserve">CITATION 49 \l 1065 </w:instrText>
          </w:r>
          <w:r w:rsidR="00CD0450" w:rsidRPr="00285431">
            <w:rPr>
              <w:rStyle w:val="tgc"/>
              <w:rtl/>
            </w:rPr>
            <w:fldChar w:fldCharType="separate"/>
          </w:r>
          <w:r w:rsidR="00F81795">
            <w:rPr>
              <w:rStyle w:val="tgc"/>
              <w:noProof/>
              <w:rtl/>
            </w:rPr>
            <w:t xml:space="preserve"> </w:t>
          </w:r>
          <w:r w:rsidR="00F81795">
            <w:rPr>
              <w:noProof/>
            </w:rPr>
            <w:t>[39]</w:t>
          </w:r>
          <w:r w:rsidR="00CD0450" w:rsidRPr="00285431">
            <w:rPr>
              <w:rStyle w:val="tgc"/>
              <w:rtl/>
            </w:rPr>
            <w:fldChar w:fldCharType="end"/>
          </w:r>
        </w:sdtContent>
      </w:sdt>
      <w:r w:rsidR="00CD0450" w:rsidRPr="00285431">
        <w:rPr>
          <w:rFonts w:hint="cs"/>
          <w:rtl/>
        </w:rPr>
        <w:t>.</w:t>
      </w:r>
    </w:p>
    <w:p w14:paraId="09C891BF" w14:textId="4909720D" w:rsidR="008412CC" w:rsidRPr="002B72E7" w:rsidRDefault="009703DC" w:rsidP="001A60F1">
      <w:pPr>
        <w:pStyle w:val="payannameh"/>
        <w:tabs>
          <w:tab w:val="left" w:pos="567"/>
          <w:tab w:val="left" w:pos="1395"/>
          <w:tab w:val="left" w:pos="7371"/>
        </w:tabs>
        <w:spacing w:line="240" w:lineRule="auto"/>
        <w:jc w:val="both"/>
        <w:rPr>
          <w:rtl/>
        </w:rPr>
      </w:pPr>
      <w:r>
        <w:rPr>
          <w:rtl/>
        </w:rPr>
        <w:tab/>
      </w:r>
      <w:r w:rsidR="000B0AD8" w:rsidRPr="002B72E7">
        <w:rPr>
          <w:rtl/>
        </w:rPr>
        <w:t>به‌منظور</w:t>
      </w:r>
      <w:r w:rsidR="008412CC" w:rsidRPr="002B72E7">
        <w:rPr>
          <w:rtl/>
        </w:rPr>
        <w:t xml:space="preserve"> فائق آمدن بر این محدودیت بالقوه </w:t>
      </w:r>
      <w:r w:rsidR="000B0AD8" w:rsidRPr="002B72E7">
        <w:rPr>
          <w:rtl/>
        </w:rPr>
        <w:t>س</w:t>
      </w:r>
      <w:r w:rsidR="000B0AD8" w:rsidRPr="002B72E7">
        <w:rPr>
          <w:rFonts w:hint="cs"/>
          <w:rtl/>
        </w:rPr>
        <w:t>یستم‌های</w:t>
      </w:r>
      <w:r w:rsidR="008412CC" w:rsidRPr="002B72E7">
        <w:rPr>
          <w:rtl/>
        </w:rPr>
        <w:t xml:space="preserve"> آزمایشگاهی پیل سوختی از پتاسیم فریسیانید </w:t>
      </w:r>
      <w:r w:rsidR="000B0AD8" w:rsidRPr="002B72E7">
        <w:rPr>
          <w:rtl/>
        </w:rPr>
        <w:t>به‌عنوان</w:t>
      </w:r>
      <w:r w:rsidR="008412CC" w:rsidRPr="002B72E7">
        <w:rPr>
          <w:rtl/>
        </w:rPr>
        <w:t xml:space="preserve"> پذ</w:t>
      </w:r>
      <w:r w:rsidR="00FC632C" w:rsidRPr="002B72E7">
        <w:rPr>
          <w:rtl/>
        </w:rPr>
        <w:t>ی</w:t>
      </w:r>
      <w:r w:rsidR="008412CC" w:rsidRPr="002B72E7">
        <w:rPr>
          <w:rtl/>
        </w:rPr>
        <w:t xml:space="preserve">رنده الکترون استفاده </w:t>
      </w:r>
      <w:r w:rsidR="000B0AD8" w:rsidRPr="002B72E7">
        <w:rPr>
          <w:rtl/>
        </w:rPr>
        <w:t>م</w:t>
      </w:r>
      <w:r w:rsidR="000B0AD8" w:rsidRPr="002B72E7">
        <w:rPr>
          <w:rFonts w:hint="cs"/>
          <w:rtl/>
        </w:rPr>
        <w:t>ی‌نمایند</w:t>
      </w:r>
      <w:sdt>
        <w:sdtPr>
          <w:rPr>
            <w:rFonts w:hint="cs"/>
            <w:rtl/>
          </w:rPr>
          <w:id w:val="-2033723611"/>
          <w:citation/>
        </w:sdtPr>
        <w:sdtEndPr/>
        <w:sdtContent>
          <w:r w:rsidR="006E6C01">
            <w:rPr>
              <w:rStyle w:val="tgc"/>
              <w:rtl/>
            </w:rPr>
            <w:fldChar w:fldCharType="begin"/>
          </w:r>
          <w:r w:rsidR="00EA6BD0">
            <w:rPr>
              <w:rStyle w:val="tgc"/>
            </w:rPr>
            <w:instrText xml:space="preserve">CITATION Nev08 \l 1065 </w:instrText>
          </w:r>
          <w:r w:rsidR="006E6C01">
            <w:rPr>
              <w:rStyle w:val="tgc"/>
              <w:rtl/>
            </w:rPr>
            <w:fldChar w:fldCharType="separate"/>
          </w:r>
          <w:r w:rsidR="00F81795">
            <w:rPr>
              <w:rStyle w:val="tgc"/>
              <w:noProof/>
              <w:rtl/>
            </w:rPr>
            <w:t xml:space="preserve"> </w:t>
          </w:r>
          <w:r w:rsidR="00F81795">
            <w:rPr>
              <w:noProof/>
            </w:rPr>
            <w:t>[27]</w:t>
          </w:r>
          <w:r w:rsidR="006E6C01">
            <w:rPr>
              <w:rStyle w:val="tgc"/>
              <w:rtl/>
            </w:rPr>
            <w:fldChar w:fldCharType="end"/>
          </w:r>
        </w:sdtContent>
      </w:sdt>
      <w:sdt>
        <w:sdtPr>
          <w:rPr>
            <w:rFonts w:hint="cs"/>
            <w:rtl/>
          </w:rPr>
          <w:id w:val="501931280"/>
          <w:citation/>
        </w:sdtPr>
        <w:sdtEndPr/>
        <w:sdtContent>
          <w:r w:rsidR="006E6C01">
            <w:rPr>
              <w:rStyle w:val="tgc"/>
              <w:rtl/>
            </w:rPr>
            <w:fldChar w:fldCharType="begin"/>
          </w:r>
          <w:r w:rsidR="00EA6BD0">
            <w:rPr>
              <w:rStyle w:val="tgc"/>
            </w:rPr>
            <w:instrText xml:space="preserve">CITATION 33 \l 1065 </w:instrText>
          </w:r>
          <w:r w:rsidR="006E6C01">
            <w:rPr>
              <w:rStyle w:val="tgc"/>
              <w:rtl/>
            </w:rPr>
            <w:fldChar w:fldCharType="separate"/>
          </w:r>
          <w:r w:rsidR="00F81795">
            <w:rPr>
              <w:rStyle w:val="tgc"/>
              <w:noProof/>
              <w:rtl/>
            </w:rPr>
            <w:t xml:space="preserve"> </w:t>
          </w:r>
          <w:r w:rsidR="00F81795">
            <w:rPr>
              <w:noProof/>
            </w:rPr>
            <w:t>[37]</w:t>
          </w:r>
          <w:r w:rsidR="006E6C01">
            <w:rPr>
              <w:rStyle w:val="tgc"/>
              <w:rtl/>
            </w:rPr>
            <w:fldChar w:fldCharType="end"/>
          </w:r>
        </w:sdtContent>
      </w:sdt>
      <w:sdt>
        <w:sdtPr>
          <w:rPr>
            <w:rFonts w:hint="cs"/>
            <w:rtl/>
          </w:rPr>
          <w:id w:val="1331943098"/>
          <w:citation/>
        </w:sdtPr>
        <w:sdtEndPr/>
        <w:sdtContent>
          <w:r w:rsidR="006E6C01">
            <w:rPr>
              <w:rStyle w:val="tgc"/>
              <w:rtl/>
            </w:rPr>
            <w:fldChar w:fldCharType="begin"/>
          </w:r>
          <w:r w:rsidR="00EA6BD0">
            <w:rPr>
              <w:rStyle w:val="tgc"/>
            </w:rPr>
            <w:instrText xml:space="preserve">CITATION 39 \l 1065 </w:instrText>
          </w:r>
          <w:r w:rsidR="006E6C01">
            <w:rPr>
              <w:rStyle w:val="tgc"/>
              <w:rtl/>
            </w:rPr>
            <w:fldChar w:fldCharType="separate"/>
          </w:r>
          <w:r w:rsidR="00F81795">
            <w:rPr>
              <w:rStyle w:val="tgc"/>
              <w:noProof/>
              <w:rtl/>
            </w:rPr>
            <w:t xml:space="preserve"> </w:t>
          </w:r>
          <w:r w:rsidR="00F81795">
            <w:rPr>
              <w:noProof/>
            </w:rPr>
            <w:t>[40]</w:t>
          </w:r>
          <w:r w:rsidR="006E6C01">
            <w:rPr>
              <w:rStyle w:val="tgc"/>
              <w:rtl/>
            </w:rPr>
            <w:fldChar w:fldCharType="end"/>
          </w:r>
        </w:sdtContent>
      </w:sdt>
      <w:r w:rsidR="006E6C01">
        <w:rPr>
          <w:rFonts w:hint="cs"/>
          <w:rtl/>
        </w:rPr>
        <w:t>.</w:t>
      </w:r>
      <w:r w:rsidR="008412CC" w:rsidRPr="002B72E7">
        <w:rPr>
          <w:rtl/>
        </w:rPr>
        <w:t xml:space="preserve"> استفاده از پتاسیم فریسیانید</w:t>
      </w:r>
      <w:r w:rsidR="000B0AD8" w:rsidRPr="002B72E7">
        <w:rPr>
          <w:rtl/>
        </w:rPr>
        <w:t xml:space="preserve"> </w:t>
      </w:r>
      <w:r w:rsidR="008412CC" w:rsidRPr="002B72E7">
        <w:rPr>
          <w:rtl/>
        </w:rPr>
        <w:t xml:space="preserve">باعث کاهش محدودیت بالقوه کربن کاتد گردیده و اجازه </w:t>
      </w:r>
      <w:r w:rsidR="000B0AD8" w:rsidRPr="002B72E7">
        <w:rPr>
          <w:rtl/>
        </w:rPr>
        <w:t>م</w:t>
      </w:r>
      <w:r w:rsidR="000B0AD8" w:rsidRPr="002B72E7">
        <w:rPr>
          <w:rFonts w:hint="cs"/>
          <w:rtl/>
        </w:rPr>
        <w:t>ی‌دهد</w:t>
      </w:r>
      <w:r w:rsidR="008412CC" w:rsidRPr="002B72E7">
        <w:rPr>
          <w:rtl/>
        </w:rPr>
        <w:t xml:space="preserve"> پیل سوختی با ولتاژ نزدیک به ولتاژ مدار باز کار کند. همچنین استفاده از فلزات گرانبهایی </w:t>
      </w:r>
      <w:r w:rsidR="000B0AD8" w:rsidRPr="002B72E7">
        <w:rPr>
          <w:rtl/>
        </w:rPr>
        <w:t>به‌عنوان</w:t>
      </w:r>
      <w:r w:rsidR="008412CC" w:rsidRPr="002B72E7">
        <w:rPr>
          <w:rtl/>
        </w:rPr>
        <w:t xml:space="preserve"> کاتالیست مانند پلاتین </w:t>
      </w:r>
      <w:r w:rsidR="000B0AD8" w:rsidRPr="002B72E7">
        <w:rPr>
          <w:rtl/>
        </w:rPr>
        <w:t>م</w:t>
      </w:r>
      <w:r w:rsidR="000B0AD8" w:rsidRPr="002B72E7">
        <w:rPr>
          <w:rFonts w:hint="cs"/>
          <w:rtl/>
        </w:rPr>
        <w:t>ی‌تواند</w:t>
      </w:r>
      <w:r w:rsidR="008412CC" w:rsidRPr="002B72E7">
        <w:rPr>
          <w:rtl/>
        </w:rPr>
        <w:t xml:space="preserve"> یک محدودیت قیمتی جهت کاربردها در ابعاد وسیع و برای </w:t>
      </w:r>
      <w:r w:rsidR="000B0AD8" w:rsidRPr="002B72E7">
        <w:rPr>
          <w:rtl/>
        </w:rPr>
        <w:t>کاربردها</w:t>
      </w:r>
      <w:r w:rsidR="000B0AD8" w:rsidRPr="002B72E7">
        <w:rPr>
          <w:rFonts w:hint="cs"/>
          <w:rtl/>
        </w:rPr>
        <w:t>ی</w:t>
      </w:r>
      <w:r w:rsidR="008412CC" w:rsidRPr="002B72E7">
        <w:rPr>
          <w:rtl/>
        </w:rPr>
        <w:t xml:space="preserve"> دراز مدت باشد. در حال حاضر تحقیقاتی در </w:t>
      </w:r>
      <w:del w:id="8523" w:author="Mohsen Jafarinejad" w:date="2019-05-11T11:40:00Z">
        <w:r w:rsidR="008412CC" w:rsidRPr="002B72E7" w:rsidDel="00B647F7">
          <w:rPr>
            <w:rtl/>
          </w:rPr>
          <w:delText xml:space="preserve">زمنیه </w:delText>
        </w:r>
      </w:del>
      <w:ins w:id="8524" w:author="Mohsen Jafarinejad" w:date="2019-05-11T11:40:00Z">
        <w:r w:rsidR="00B647F7" w:rsidRPr="002B72E7">
          <w:rPr>
            <w:rtl/>
          </w:rPr>
          <w:t>زم</w:t>
        </w:r>
        <w:r w:rsidR="00B647F7">
          <w:rPr>
            <w:rFonts w:hint="cs"/>
            <w:rtl/>
          </w:rPr>
          <w:t>ینه</w:t>
        </w:r>
        <w:r w:rsidR="00B647F7" w:rsidRPr="002B72E7">
          <w:rPr>
            <w:rtl/>
          </w:rPr>
          <w:t xml:space="preserve"> </w:t>
        </w:r>
      </w:ins>
      <w:r w:rsidR="008412CC" w:rsidRPr="002B72E7">
        <w:rPr>
          <w:rtl/>
        </w:rPr>
        <w:t>ا</w:t>
      </w:r>
      <w:r w:rsidR="00FC632C" w:rsidRPr="002B72E7">
        <w:rPr>
          <w:rtl/>
        </w:rPr>
        <w:t xml:space="preserve">ستفاده از بیوکاتد ها </w:t>
      </w:r>
      <w:r w:rsidR="000B0AD8" w:rsidRPr="002B72E7">
        <w:rPr>
          <w:rtl/>
        </w:rPr>
        <w:t>به‌عنوان</w:t>
      </w:r>
      <w:r w:rsidR="00FC632C" w:rsidRPr="002B72E7">
        <w:rPr>
          <w:rtl/>
        </w:rPr>
        <w:t xml:space="preserve"> کاه</w:t>
      </w:r>
      <w:r w:rsidR="008412CC" w:rsidRPr="002B72E7">
        <w:rPr>
          <w:rtl/>
        </w:rPr>
        <w:t>نده اکسیژن در کاتد در حال انجام است.</w:t>
      </w:r>
    </w:p>
    <w:p w14:paraId="0BDDD338" w14:textId="1B1CCF38" w:rsidR="008412CC" w:rsidRPr="002B72E7" w:rsidRDefault="00104AD3" w:rsidP="000A14E3">
      <w:pPr>
        <w:pStyle w:val="payannameh"/>
        <w:tabs>
          <w:tab w:val="left" w:pos="567"/>
          <w:tab w:val="left" w:pos="1395"/>
          <w:tab w:val="left" w:pos="7371"/>
          <w:tab w:val="right" w:pos="9901"/>
        </w:tabs>
        <w:spacing w:line="240" w:lineRule="auto"/>
        <w:jc w:val="both"/>
        <w:rPr>
          <w:rtl/>
        </w:rPr>
      </w:pPr>
      <w:r>
        <w:rPr>
          <w:rtl/>
        </w:rPr>
        <w:tab/>
      </w:r>
      <w:r w:rsidR="008412CC" w:rsidRPr="002B72E7">
        <w:rPr>
          <w:rtl/>
        </w:rPr>
        <w:t xml:space="preserve">میکرواورگانیسم ها </w:t>
      </w:r>
      <w:r w:rsidR="000B0AD8" w:rsidRPr="002B72E7">
        <w:rPr>
          <w:rtl/>
        </w:rPr>
        <w:t>م</w:t>
      </w:r>
      <w:r w:rsidR="000B0AD8" w:rsidRPr="002B72E7">
        <w:rPr>
          <w:rFonts w:hint="cs"/>
          <w:rtl/>
        </w:rPr>
        <w:t>ی‌توانند</w:t>
      </w:r>
      <w:r w:rsidR="008412CC" w:rsidRPr="002B72E7">
        <w:rPr>
          <w:rtl/>
        </w:rPr>
        <w:t xml:space="preserve"> </w:t>
      </w:r>
      <w:r w:rsidR="000B0AD8" w:rsidRPr="002B72E7">
        <w:rPr>
          <w:rtl/>
        </w:rPr>
        <w:t>الکترون‌ها</w:t>
      </w:r>
      <w:r w:rsidR="008412CC" w:rsidRPr="002B72E7">
        <w:rPr>
          <w:rtl/>
        </w:rPr>
        <w:t xml:space="preserve"> را از یک الکترود بگیرند</w:t>
      </w:r>
      <w:r w:rsidR="00FC632C" w:rsidRPr="002B72E7">
        <w:rPr>
          <w:rtl/>
        </w:rPr>
        <w:t xml:space="preserve"> </w:t>
      </w:r>
      <w:r w:rsidR="008412CC" w:rsidRPr="002B72E7">
        <w:rPr>
          <w:rtl/>
        </w:rPr>
        <w:t xml:space="preserve">و باعث کاهش در مواد آلی و غیر آلی گردند. مطالعات اولیه نشان </w:t>
      </w:r>
      <w:r w:rsidR="000B0AD8" w:rsidRPr="002B72E7">
        <w:rPr>
          <w:rtl/>
        </w:rPr>
        <w:t>م</w:t>
      </w:r>
      <w:r w:rsidR="000B0AD8" w:rsidRPr="002B72E7">
        <w:rPr>
          <w:rFonts w:hint="cs"/>
          <w:rtl/>
        </w:rPr>
        <w:t>ی‌دهد</w:t>
      </w:r>
      <w:r w:rsidR="008412CC" w:rsidRPr="002B72E7">
        <w:rPr>
          <w:rtl/>
        </w:rPr>
        <w:t xml:space="preserve"> برخی از </w:t>
      </w:r>
      <w:r w:rsidR="000B0AD8" w:rsidRPr="002B72E7">
        <w:rPr>
          <w:rtl/>
        </w:rPr>
        <w:t>گونه‌ها</w:t>
      </w:r>
      <w:r w:rsidR="000B0AD8" w:rsidRPr="002B72E7">
        <w:rPr>
          <w:rFonts w:hint="cs"/>
          <w:rtl/>
        </w:rPr>
        <w:t>ی</w:t>
      </w:r>
      <w:r w:rsidR="008412CC" w:rsidRPr="002B72E7">
        <w:rPr>
          <w:rtl/>
        </w:rPr>
        <w:t xml:space="preserve"> ژئوباکترها </w:t>
      </w:r>
      <w:r w:rsidR="000B0AD8" w:rsidRPr="002B72E7">
        <w:rPr>
          <w:rtl/>
        </w:rPr>
        <w:t>م</w:t>
      </w:r>
      <w:r w:rsidR="000B0AD8" w:rsidRPr="002B72E7">
        <w:rPr>
          <w:rFonts w:hint="cs"/>
          <w:rtl/>
        </w:rPr>
        <w:t>ی‌تواند</w:t>
      </w:r>
      <w:r w:rsidR="008412CC" w:rsidRPr="002B72E7">
        <w:rPr>
          <w:rtl/>
        </w:rPr>
        <w:t xml:space="preserve"> </w:t>
      </w:r>
      <w:r w:rsidR="000B0AD8" w:rsidRPr="002B72E7">
        <w:rPr>
          <w:rtl/>
        </w:rPr>
        <w:t>به‌عنوان</w:t>
      </w:r>
      <w:r w:rsidR="008412CC" w:rsidRPr="002B72E7">
        <w:rPr>
          <w:rtl/>
        </w:rPr>
        <w:t xml:space="preserve"> منابع الکترون در </w:t>
      </w:r>
      <w:r w:rsidR="000B0AD8" w:rsidRPr="002B72E7">
        <w:rPr>
          <w:rtl/>
        </w:rPr>
        <w:t>الکترودها</w:t>
      </w:r>
      <w:r w:rsidR="008412CC" w:rsidRPr="002B72E7">
        <w:rPr>
          <w:rtl/>
        </w:rPr>
        <w:t xml:space="preserve"> بکار گرفته </w:t>
      </w:r>
      <w:r w:rsidR="006E6C01">
        <w:rPr>
          <w:rtl/>
        </w:rPr>
        <w:t>شوند</w:t>
      </w:r>
      <w:sdt>
        <w:sdtPr>
          <w:rPr>
            <w:rtl/>
          </w:rPr>
          <w:id w:val="2088561714"/>
          <w:citation/>
        </w:sdtPr>
        <w:sdtEndPr/>
        <w:sdtContent>
          <w:r w:rsidR="006E6C01">
            <w:rPr>
              <w:rStyle w:val="tgc"/>
              <w:rtl/>
            </w:rPr>
            <w:fldChar w:fldCharType="begin"/>
          </w:r>
          <w:r w:rsidR="00EA6BD0">
            <w:rPr>
              <w:rStyle w:val="tgc"/>
            </w:rPr>
            <w:instrText xml:space="preserve">CITATION 50 \l 1065 </w:instrText>
          </w:r>
          <w:r w:rsidR="006E6C01">
            <w:rPr>
              <w:rStyle w:val="tgc"/>
              <w:rtl/>
            </w:rPr>
            <w:fldChar w:fldCharType="separate"/>
          </w:r>
          <w:r w:rsidR="00F81795">
            <w:rPr>
              <w:rStyle w:val="tgc"/>
              <w:noProof/>
              <w:rtl/>
            </w:rPr>
            <w:t xml:space="preserve"> </w:t>
          </w:r>
          <w:r w:rsidR="00F81795">
            <w:rPr>
              <w:noProof/>
            </w:rPr>
            <w:t>[41]</w:t>
          </w:r>
          <w:r w:rsidR="006E6C01">
            <w:rPr>
              <w:rStyle w:val="tgc"/>
              <w:rtl/>
            </w:rPr>
            <w:fldChar w:fldCharType="end"/>
          </w:r>
        </w:sdtContent>
      </w:sdt>
      <w:r w:rsidR="006E6C01">
        <w:rPr>
          <w:rFonts w:hint="cs"/>
          <w:rtl/>
        </w:rPr>
        <w:t>.</w:t>
      </w:r>
      <w:ins w:id="8525" w:author="Mohsen" w:date="2019-03-17T16:52:00Z">
        <w:r w:rsidR="00CF0011">
          <w:rPr>
            <w:rtl/>
          </w:rPr>
          <w:t xml:space="preserve"> به</w:t>
        </w:r>
      </w:ins>
      <w:del w:id="8526" w:author="Mohsen" w:date="2019-03-17T16:52:00Z">
        <w:r w:rsidR="006E6C01" w:rsidDel="00CF0011">
          <w:rPr>
            <w:rFonts w:hint="cs"/>
            <w:rtl/>
          </w:rPr>
          <w:delText>ب</w:delText>
        </w:r>
        <w:r w:rsidR="008412CC" w:rsidRPr="002B72E7" w:rsidDel="00CF0011">
          <w:rPr>
            <w:rtl/>
          </w:rPr>
          <w:delText>ه</w:delText>
        </w:r>
      </w:del>
      <w:r w:rsidR="008412CC" w:rsidRPr="002B72E7">
        <w:rPr>
          <w:rtl/>
        </w:rPr>
        <w:t xml:space="preserve"> تازگی بیوکاتد ها توجه زیادی را در زمینه تصفیه پسآب به خود جلب </w:t>
      </w:r>
      <w:r w:rsidR="000B0AD8" w:rsidRPr="002B72E7">
        <w:rPr>
          <w:rtl/>
        </w:rPr>
        <w:t>کرده‌اند</w:t>
      </w:r>
      <w:r w:rsidR="008412CC" w:rsidRPr="002B72E7">
        <w:rPr>
          <w:rtl/>
        </w:rPr>
        <w:t xml:space="preserve"> در این </w:t>
      </w:r>
      <w:r w:rsidR="000B0AD8" w:rsidRPr="002B72E7">
        <w:rPr>
          <w:rtl/>
        </w:rPr>
        <w:t>پ</w:t>
      </w:r>
      <w:r w:rsidR="000B0AD8" w:rsidRPr="002B72E7">
        <w:rPr>
          <w:rFonts w:hint="cs"/>
          <w:rtl/>
        </w:rPr>
        <w:t>یل‌ها</w:t>
      </w:r>
      <w:r w:rsidR="008412CC" w:rsidRPr="002B72E7">
        <w:rPr>
          <w:rtl/>
        </w:rPr>
        <w:t xml:space="preserve"> مواد آلی در آند و مواد نیتراته در کاتد حذف </w:t>
      </w:r>
      <w:r w:rsidR="000B0AD8" w:rsidRPr="002B72E7">
        <w:rPr>
          <w:rtl/>
        </w:rPr>
        <w:t>م</w:t>
      </w:r>
      <w:r w:rsidR="000B0AD8" w:rsidRPr="002B72E7">
        <w:rPr>
          <w:rFonts w:hint="cs"/>
          <w:rtl/>
        </w:rPr>
        <w:t>ی‌گردند</w:t>
      </w:r>
      <w:sdt>
        <w:sdtPr>
          <w:rPr>
            <w:rFonts w:hint="cs"/>
            <w:rtl/>
          </w:rPr>
          <w:id w:val="1373341424"/>
          <w:citation/>
        </w:sdtPr>
        <w:sdtEndPr/>
        <w:sdtContent>
          <w:r w:rsidR="006E6C01">
            <w:rPr>
              <w:rStyle w:val="tgc"/>
              <w:rtl/>
            </w:rPr>
            <w:fldChar w:fldCharType="begin"/>
          </w:r>
          <w:r w:rsidR="00EA6BD0">
            <w:rPr>
              <w:rStyle w:val="tgc"/>
            </w:rPr>
            <w:instrText xml:space="preserve">CITATION 51 \l 1065 </w:instrText>
          </w:r>
          <w:r w:rsidR="006E6C01">
            <w:rPr>
              <w:rStyle w:val="tgc"/>
              <w:rtl/>
            </w:rPr>
            <w:fldChar w:fldCharType="separate"/>
          </w:r>
          <w:r w:rsidR="00F81795">
            <w:rPr>
              <w:rStyle w:val="tgc"/>
              <w:noProof/>
              <w:rtl/>
            </w:rPr>
            <w:t xml:space="preserve"> </w:t>
          </w:r>
          <w:r w:rsidR="00F81795">
            <w:rPr>
              <w:noProof/>
            </w:rPr>
            <w:t>[42]</w:t>
          </w:r>
          <w:r w:rsidR="006E6C01">
            <w:rPr>
              <w:rStyle w:val="tgc"/>
              <w:rtl/>
            </w:rPr>
            <w:fldChar w:fldCharType="end"/>
          </w:r>
        </w:sdtContent>
      </w:sdt>
      <w:r w:rsidR="006E6C01">
        <w:rPr>
          <w:rFonts w:hint="cs"/>
          <w:rtl/>
        </w:rPr>
        <w:t>.</w:t>
      </w:r>
      <w:ins w:id="8527" w:author="Mohsen" w:date="2019-03-17T16:52:00Z">
        <w:r w:rsidR="00CF0011">
          <w:rPr>
            <w:rtl/>
          </w:rPr>
          <w:t xml:space="preserve"> ب</w:t>
        </w:r>
        <w:r w:rsidR="00CF0011">
          <w:rPr>
            <w:rFonts w:hint="cs"/>
            <w:rtl/>
          </w:rPr>
          <w:t>ی</w:t>
        </w:r>
        <w:r w:rsidR="00CF0011">
          <w:rPr>
            <w:rFonts w:hint="eastAsia"/>
            <w:rtl/>
          </w:rPr>
          <w:t>وکاتد</w:t>
        </w:r>
      </w:ins>
      <w:del w:id="8528" w:author="Mohsen" w:date="2019-03-17T16:52:00Z">
        <w:r w:rsidR="008412CC" w:rsidRPr="002B72E7" w:rsidDel="00CF0011">
          <w:rPr>
            <w:rtl/>
          </w:rPr>
          <w:delText>بیوکاتد</w:delText>
        </w:r>
      </w:del>
      <w:del w:id="8529" w:author="Mohsen Jafarinejad" w:date="2019-05-11T11:41:00Z">
        <w:r w:rsidR="008412CC" w:rsidRPr="002B72E7" w:rsidDel="00B647F7">
          <w:rPr>
            <w:rtl/>
          </w:rPr>
          <w:delText xml:space="preserve"> </w:delText>
        </w:r>
      </w:del>
      <w:r w:rsidR="008412CC" w:rsidRPr="002B72E7">
        <w:rPr>
          <w:rtl/>
        </w:rPr>
        <w:t xml:space="preserve">های که از اکسیژن به عنوان </w:t>
      </w:r>
      <w:r w:rsidR="000B0AD8" w:rsidRPr="002B72E7">
        <w:rPr>
          <w:rtl/>
        </w:rPr>
        <w:t>پذ</w:t>
      </w:r>
      <w:r w:rsidR="000B0AD8" w:rsidRPr="002B72E7">
        <w:rPr>
          <w:rFonts w:hint="cs"/>
          <w:rtl/>
        </w:rPr>
        <w:t>یرنده‌های</w:t>
      </w:r>
      <w:r w:rsidR="008412CC" w:rsidRPr="002B72E7">
        <w:rPr>
          <w:rtl/>
        </w:rPr>
        <w:t xml:space="preserve"> الکترون</w:t>
      </w:r>
      <w:r w:rsidR="000B0AD8" w:rsidRPr="002B72E7">
        <w:rPr>
          <w:rtl/>
        </w:rPr>
        <w:t xml:space="preserve"> </w:t>
      </w:r>
      <w:r w:rsidR="008412CC" w:rsidRPr="002B72E7">
        <w:rPr>
          <w:rtl/>
        </w:rPr>
        <w:t xml:space="preserve">همراه الکترد های از جنس </w:t>
      </w:r>
      <w:r w:rsidR="000B0AD8" w:rsidRPr="002B72E7">
        <w:rPr>
          <w:rtl/>
        </w:rPr>
        <w:t>آست</w:t>
      </w:r>
      <w:r w:rsidR="000B0AD8" w:rsidRPr="002B72E7">
        <w:rPr>
          <w:rFonts w:hint="cs"/>
          <w:rtl/>
        </w:rPr>
        <w:t>ین</w:t>
      </w:r>
      <w:r w:rsidR="008412CC" w:rsidRPr="002B72E7">
        <w:rPr>
          <w:rtl/>
        </w:rPr>
        <w:t xml:space="preserve"> لس استفاده </w:t>
      </w:r>
      <w:r w:rsidR="000B0AD8" w:rsidRPr="002B72E7">
        <w:rPr>
          <w:rtl/>
        </w:rPr>
        <w:t>م</w:t>
      </w:r>
      <w:r w:rsidR="000B0AD8" w:rsidRPr="002B72E7">
        <w:rPr>
          <w:rFonts w:hint="cs"/>
          <w:rtl/>
        </w:rPr>
        <w:t>ی‌کنند</w:t>
      </w:r>
      <w:r w:rsidR="008412CC" w:rsidRPr="002B72E7">
        <w:rPr>
          <w:rtl/>
        </w:rPr>
        <w:t xml:space="preserve"> جهت افزایش بهره وری در </w:t>
      </w:r>
      <w:r w:rsidR="000B0AD8" w:rsidRPr="002B72E7">
        <w:rPr>
          <w:rtl/>
        </w:rPr>
        <w:t>پ</w:t>
      </w:r>
      <w:r w:rsidR="000B0AD8" w:rsidRPr="002B72E7">
        <w:rPr>
          <w:rFonts w:hint="cs"/>
          <w:rtl/>
        </w:rPr>
        <w:t>یل‌های</w:t>
      </w:r>
      <w:r w:rsidR="008412CC" w:rsidRPr="002B72E7">
        <w:rPr>
          <w:rtl/>
        </w:rPr>
        <w:t xml:space="preserve"> سوختی دریای بکار گرفته </w:t>
      </w:r>
      <w:r w:rsidR="000B0AD8" w:rsidRPr="002B72E7">
        <w:rPr>
          <w:rtl/>
        </w:rPr>
        <w:t>شده‌اند</w:t>
      </w:r>
      <w:r w:rsidR="008412CC" w:rsidRPr="002B72E7">
        <w:rPr>
          <w:rtl/>
        </w:rPr>
        <w:t>.</w:t>
      </w:r>
    </w:p>
    <w:p w14:paraId="57FCC69C" w14:textId="75BFD9F0" w:rsidR="008412CC" w:rsidRPr="002B72E7" w:rsidRDefault="00B94EDC" w:rsidP="001A60F1">
      <w:pPr>
        <w:pStyle w:val="payannameh"/>
        <w:tabs>
          <w:tab w:val="left" w:pos="567"/>
          <w:tab w:val="left" w:pos="1395"/>
          <w:tab w:val="left" w:pos="7371"/>
          <w:tab w:val="right" w:pos="9901"/>
        </w:tabs>
        <w:spacing w:line="240" w:lineRule="auto"/>
        <w:jc w:val="both"/>
        <w:rPr>
          <w:rtl/>
        </w:rPr>
      </w:pPr>
      <w:r>
        <w:rPr>
          <w:rtl/>
        </w:rPr>
        <w:tab/>
      </w:r>
      <w:r w:rsidR="008412CC" w:rsidRPr="002B72E7">
        <w:rPr>
          <w:rtl/>
        </w:rPr>
        <w:t xml:space="preserve">عملکرد </w:t>
      </w:r>
      <w:r w:rsidR="000B0AD8" w:rsidRPr="002B72E7">
        <w:rPr>
          <w:rtl/>
        </w:rPr>
        <w:t>کاتدها</w:t>
      </w:r>
      <w:r w:rsidR="000B0AD8" w:rsidRPr="002B72E7">
        <w:rPr>
          <w:rFonts w:hint="cs"/>
          <w:rtl/>
        </w:rPr>
        <w:t>ی</w:t>
      </w:r>
      <w:r w:rsidR="008412CC" w:rsidRPr="002B72E7">
        <w:rPr>
          <w:rtl/>
        </w:rPr>
        <w:t xml:space="preserve"> هوای مرطوب که با لجن و </w:t>
      </w:r>
      <w:r w:rsidR="000B0AD8" w:rsidRPr="002B72E7">
        <w:rPr>
          <w:rtl/>
        </w:rPr>
        <w:t>رسوب</w:t>
      </w:r>
      <w:r w:rsidR="000B0AD8" w:rsidRPr="002B72E7">
        <w:rPr>
          <w:rFonts w:hint="cs"/>
          <w:rtl/>
        </w:rPr>
        <w:t>ی‌های</w:t>
      </w:r>
      <w:r w:rsidR="008412CC" w:rsidRPr="002B72E7">
        <w:rPr>
          <w:rtl/>
        </w:rPr>
        <w:t xml:space="preserve"> میکروبی آغشته </w:t>
      </w:r>
      <w:r w:rsidR="000B0AD8" w:rsidRPr="002B72E7">
        <w:rPr>
          <w:rtl/>
        </w:rPr>
        <w:t>شده‌اند</w:t>
      </w:r>
      <w:r w:rsidR="008412CC" w:rsidRPr="002B72E7">
        <w:rPr>
          <w:rtl/>
        </w:rPr>
        <w:t xml:space="preserve"> به علت</w:t>
      </w:r>
      <w:ins w:id="8530" w:author="Mohsen Jafarinejad" w:date="2019-05-11T11:41:00Z">
        <w:r w:rsidR="00B647F7">
          <w:rPr>
            <w:rFonts w:hint="cs"/>
            <w:rtl/>
          </w:rPr>
          <w:t xml:space="preserve"> </w:t>
        </w:r>
      </w:ins>
      <w:del w:id="8531" w:author="Mohsen Jafarinejad" w:date="2019-05-11T11:41:00Z">
        <w:r w:rsidR="008412CC" w:rsidRPr="002B72E7" w:rsidDel="00B647F7">
          <w:rPr>
            <w:rtl/>
          </w:rPr>
          <w:delText xml:space="preserve"> ابرهم</w:delText>
        </w:r>
      </w:del>
      <w:ins w:id="8532" w:author="Mohsen Jafarinejad" w:date="2019-05-11T11:41:00Z">
        <w:r w:rsidR="00B647F7">
          <w:rPr>
            <w:rFonts w:hint="cs"/>
            <w:rtl/>
          </w:rPr>
          <w:t>برهم</w:t>
        </w:r>
      </w:ins>
      <w:r w:rsidR="008412CC" w:rsidRPr="002B72E7">
        <w:rPr>
          <w:rtl/>
        </w:rPr>
        <w:t xml:space="preserve"> کنش </w:t>
      </w:r>
      <w:r w:rsidR="000B0AD8" w:rsidRPr="002B72E7">
        <w:rPr>
          <w:rtl/>
        </w:rPr>
        <w:t>م</w:t>
      </w:r>
      <w:r w:rsidR="000B0AD8" w:rsidRPr="002B72E7">
        <w:rPr>
          <w:rFonts w:hint="cs"/>
          <w:rtl/>
        </w:rPr>
        <w:t>یکروب‌ها</w:t>
      </w:r>
      <w:r w:rsidR="008412CC" w:rsidRPr="002B72E7">
        <w:rPr>
          <w:rtl/>
        </w:rPr>
        <w:t xml:space="preserve"> در سطح کاتد افزایش یافته است همچنین گزارش شده که مقاومت انتقال شارژ کاتد از 188 به 17 اهم کاهش یافته است. از میکرواورگانیسرم</w:t>
      </w:r>
      <w:ins w:id="8533" w:author="Mohsen Jafarinejad" w:date="2019-05-11T11:42:00Z">
        <w:r w:rsidR="00B647F7">
          <w:rPr>
            <w:rFonts w:hint="cs"/>
            <w:rtl/>
          </w:rPr>
          <w:t>‌</w:t>
        </w:r>
      </w:ins>
      <w:del w:id="8534" w:author="Mohsen Jafarinejad" w:date="2019-05-11T11:42:00Z">
        <w:r w:rsidR="008412CC" w:rsidRPr="002B72E7" w:rsidDel="00B647F7">
          <w:rPr>
            <w:rtl/>
          </w:rPr>
          <w:delText xml:space="preserve"> </w:delText>
        </w:r>
      </w:del>
      <w:ins w:id="8535" w:author="Mohsen Jafarinejad" w:date="2019-05-11T11:42:00Z">
        <w:r w:rsidR="00B647F7">
          <w:rPr>
            <w:rFonts w:hint="cs"/>
            <w:rtl/>
          </w:rPr>
          <w:t>‌‌</w:t>
        </w:r>
      </w:ins>
      <w:r w:rsidR="008412CC" w:rsidRPr="002B72E7">
        <w:rPr>
          <w:rtl/>
        </w:rPr>
        <w:t xml:space="preserve">های زیادی نظیر </w:t>
      </w:r>
      <w:r w:rsidR="008412CC" w:rsidRPr="002B72E7">
        <w:t>Betaproteobacteria</w:t>
      </w:r>
      <w:ins w:id="8536" w:author="Mohsen" w:date="2019-03-17T17:12:00Z">
        <w:r w:rsidR="00A128D3">
          <w:rPr>
            <w:rFonts w:hint="cs"/>
            <w:rtl/>
          </w:rPr>
          <w:t xml:space="preserve"> </w:t>
        </w:r>
      </w:ins>
      <w:del w:id="8537" w:author="Mohsen Jafarinejad" w:date="2019-05-11T11:42:00Z">
        <w:r w:rsidR="008412CC" w:rsidRPr="002B72E7" w:rsidDel="00B647F7">
          <w:delText>,</w:delText>
        </w:r>
      </w:del>
      <w:r w:rsidR="008412CC" w:rsidRPr="002B72E7">
        <w:t>Bacteroidetes</w:t>
      </w:r>
      <w:ins w:id="8538" w:author="Mohsen Jafarinejad" w:date="2019-05-11T11:42:00Z">
        <w:r w:rsidR="00B647F7">
          <w:t xml:space="preserve"> </w:t>
        </w:r>
      </w:ins>
      <w:del w:id="8539" w:author="Mohsen" w:date="2019-03-17T16:52:00Z">
        <w:r w:rsidR="00104AD3" w:rsidDel="00CF0011">
          <w:delText xml:space="preserve"> </w:delText>
        </w:r>
      </w:del>
      <w:r w:rsidR="008412CC" w:rsidRPr="002B72E7">
        <w:t>,</w:t>
      </w:r>
      <w:ins w:id="8540" w:author="Mohsen" w:date="2019-03-17T17:12:00Z">
        <w:r w:rsidR="00A128D3">
          <w:rPr>
            <w:rFonts w:hint="cs"/>
            <w:rtl/>
          </w:rPr>
          <w:t xml:space="preserve"> </w:t>
        </w:r>
      </w:ins>
      <w:del w:id="8541" w:author="Mohsen" w:date="2019-03-17T16:52:00Z">
        <w:r w:rsidR="008412CC" w:rsidRPr="002B72E7" w:rsidDel="00CF0011">
          <w:rPr>
            <w:rtl/>
          </w:rPr>
          <w:delText xml:space="preserve"> </w:delText>
        </w:r>
      </w:del>
      <w:del w:id="8542" w:author="Mohsen" w:date="2019-03-17T17:12:00Z">
        <w:r w:rsidR="00104AD3" w:rsidDel="00A128D3">
          <w:delText>,</w:delText>
        </w:r>
      </w:del>
      <w:r w:rsidR="008412CC" w:rsidRPr="002B72E7">
        <w:t>Alphaproteobacteria</w:t>
      </w:r>
      <w:ins w:id="8543" w:author="Mohsen Jafarinejad" w:date="2019-05-11T11:42:00Z">
        <w:r w:rsidR="00B647F7">
          <w:t xml:space="preserve"> </w:t>
        </w:r>
      </w:ins>
      <w:ins w:id="8544" w:author="Mohsen" w:date="2019-03-17T17:13:00Z">
        <w:r w:rsidR="00A128D3">
          <w:t xml:space="preserve"> </w:t>
        </w:r>
      </w:ins>
      <w:del w:id="8545" w:author="Mohsen" w:date="2019-03-17T16:52:00Z">
        <w:r w:rsidR="00104AD3" w:rsidDel="00CF0011">
          <w:rPr>
            <w:rFonts w:hint="cs"/>
            <w:rtl/>
          </w:rPr>
          <w:delText xml:space="preserve"> </w:delText>
        </w:r>
      </w:del>
      <w:r w:rsidR="008412CC" w:rsidRPr="002B72E7">
        <w:t>,</w:t>
      </w:r>
      <w:ins w:id="8546" w:author="Mohsen Jafarinejad" w:date="2019-05-11T11:42:00Z">
        <w:r w:rsidR="00B647F7">
          <w:t xml:space="preserve"> </w:t>
        </w:r>
      </w:ins>
      <w:del w:id="8547" w:author="Mohsen" w:date="2019-03-17T17:13:00Z">
        <w:r w:rsidR="008412CC" w:rsidRPr="002B72E7" w:rsidDel="00A128D3">
          <w:delText>Chlorobi</w:delText>
        </w:r>
      </w:del>
      <w:del w:id="8548" w:author="Mohsen" w:date="2019-03-17T16:52:00Z">
        <w:r w:rsidR="00104AD3" w:rsidDel="00CF0011">
          <w:rPr>
            <w:rFonts w:hint="cs"/>
            <w:rtl/>
          </w:rPr>
          <w:delText xml:space="preserve"> </w:delText>
        </w:r>
      </w:del>
      <w:del w:id="8549" w:author="Mohsen" w:date="2019-03-17T17:13:00Z">
        <w:r w:rsidR="008412CC" w:rsidRPr="002B72E7" w:rsidDel="00A128D3">
          <w:delText>,Deltaproteobacteria,</w:delText>
        </w:r>
        <w:r w:rsidR="00104AD3" w:rsidDel="00A128D3">
          <w:rPr>
            <w:rFonts w:hint="cs"/>
            <w:rtl/>
          </w:rPr>
          <w:delText xml:space="preserve"> </w:delText>
        </w:r>
      </w:del>
      <w:r w:rsidR="008412CC" w:rsidRPr="002B72E7">
        <w:t>Actinobacteria</w:t>
      </w:r>
      <w:ins w:id="8550" w:author="Mohsen Jafarinejad" w:date="2019-05-11T11:42:00Z">
        <w:r w:rsidR="00B647F7">
          <w:t xml:space="preserve"> </w:t>
        </w:r>
      </w:ins>
      <w:r w:rsidR="008412CC" w:rsidRPr="002B72E7">
        <w:t>,</w:t>
      </w:r>
      <w:ins w:id="8551" w:author="Mohsen" w:date="2019-03-17T17:13:00Z">
        <w:r w:rsidR="00A128D3">
          <w:t xml:space="preserve"> </w:t>
        </w:r>
      </w:ins>
      <w:del w:id="8552" w:author="Mohsen" w:date="2019-03-17T17:13:00Z">
        <w:r w:rsidR="008412CC" w:rsidRPr="002B72E7" w:rsidDel="00A128D3">
          <w:delText>and</w:delText>
        </w:r>
      </w:del>
      <w:del w:id="8553" w:author="Mohsen" w:date="2019-03-17T17:12:00Z">
        <w:r w:rsidR="008412CC" w:rsidRPr="002B72E7" w:rsidDel="00A128D3">
          <w:delText xml:space="preserve"> </w:delText>
        </w:r>
      </w:del>
      <w:r w:rsidR="008412CC" w:rsidRPr="002B72E7">
        <w:t>Gammaproteobacteria</w:t>
      </w:r>
      <w:del w:id="8554" w:author="Mohsen" w:date="2019-03-17T16:52:00Z">
        <w:r w:rsidR="00104AD3" w:rsidDel="00CF0011">
          <w:delText xml:space="preserve"> </w:delText>
        </w:r>
      </w:del>
      <w:r w:rsidR="00104AD3">
        <w:rPr>
          <w:rFonts w:hint="cs"/>
          <w:rtl/>
        </w:rPr>
        <w:t xml:space="preserve"> </w:t>
      </w:r>
      <w:r w:rsidR="000B0AD8" w:rsidRPr="002B72E7">
        <w:rPr>
          <w:rtl/>
        </w:rPr>
        <w:t>به‌عنوان</w:t>
      </w:r>
      <w:r w:rsidR="008412CC" w:rsidRPr="002B72E7">
        <w:rPr>
          <w:rtl/>
        </w:rPr>
        <w:t xml:space="preserve"> ب</w:t>
      </w:r>
      <w:del w:id="8555" w:author="Mohsen Jafarinejad" w:date="2019-05-11T11:42:00Z">
        <w:r w:rsidR="008412CC" w:rsidRPr="002B72E7" w:rsidDel="00B647F7">
          <w:rPr>
            <w:rtl/>
          </w:rPr>
          <w:delText>ا</w:delText>
        </w:r>
      </w:del>
      <w:r w:rsidR="008412CC" w:rsidRPr="002B72E7">
        <w:rPr>
          <w:rtl/>
        </w:rPr>
        <w:t xml:space="preserve">یوکاتد استفاده </w:t>
      </w:r>
      <w:r w:rsidR="000B0AD8" w:rsidRPr="002B72E7">
        <w:rPr>
          <w:rtl/>
        </w:rPr>
        <w:t>م</w:t>
      </w:r>
      <w:r w:rsidR="000B0AD8" w:rsidRPr="002B72E7">
        <w:rPr>
          <w:rFonts w:hint="cs"/>
          <w:rtl/>
        </w:rPr>
        <w:t>ی‌گردد</w:t>
      </w:r>
      <w:r w:rsidR="008412CC" w:rsidRPr="002B72E7">
        <w:rPr>
          <w:rtl/>
        </w:rPr>
        <w:t>.</w:t>
      </w:r>
    </w:p>
    <w:p w14:paraId="69C62AAF" w14:textId="77777777" w:rsidR="006F7ED1" w:rsidRPr="002B72E7" w:rsidRDefault="006F7ED1" w:rsidP="005E409E">
      <w:pPr>
        <w:pStyle w:val="payannameh"/>
        <w:tabs>
          <w:tab w:val="left" w:pos="0"/>
          <w:tab w:val="left" w:pos="7371"/>
        </w:tabs>
        <w:spacing w:line="240" w:lineRule="auto"/>
        <w:rPr>
          <w:rtl/>
        </w:rPr>
      </w:pPr>
    </w:p>
    <w:p w14:paraId="726078C7" w14:textId="77777777" w:rsidR="006F7ED1" w:rsidRPr="002B72E7" w:rsidRDefault="006F7ED1" w:rsidP="005E409E">
      <w:pPr>
        <w:pStyle w:val="payannameh"/>
        <w:tabs>
          <w:tab w:val="left" w:pos="0"/>
          <w:tab w:val="left" w:pos="7371"/>
        </w:tabs>
        <w:spacing w:line="240" w:lineRule="auto"/>
        <w:rPr>
          <w:rtl/>
        </w:rPr>
      </w:pPr>
    </w:p>
    <w:p w14:paraId="38B6B770" w14:textId="77777777" w:rsidR="00E43B26" w:rsidRDefault="00E43B26" w:rsidP="005E409E">
      <w:pPr>
        <w:pStyle w:val="payannameh"/>
        <w:tabs>
          <w:tab w:val="left" w:pos="403"/>
          <w:tab w:val="left" w:pos="7371"/>
        </w:tabs>
        <w:spacing w:line="240" w:lineRule="auto"/>
        <w:jc w:val="center"/>
        <w:rPr>
          <w:b/>
          <w:bCs/>
          <w:rtl/>
        </w:rPr>
      </w:pPr>
    </w:p>
    <w:p w14:paraId="4DF7F2F1" w14:textId="66CA5C6F" w:rsidR="00E43B26" w:rsidDel="00FD7CB9" w:rsidRDefault="00E43B26" w:rsidP="005E409E">
      <w:pPr>
        <w:pStyle w:val="payannameh"/>
        <w:tabs>
          <w:tab w:val="left" w:pos="403"/>
          <w:tab w:val="left" w:pos="7371"/>
        </w:tabs>
        <w:spacing w:line="240" w:lineRule="auto"/>
        <w:jc w:val="center"/>
        <w:rPr>
          <w:del w:id="8556" w:author="Mohsen Jafarinejad" w:date="2019-04-06T08:34:00Z"/>
          <w:b/>
          <w:bCs/>
          <w:rtl/>
        </w:rPr>
      </w:pPr>
    </w:p>
    <w:p w14:paraId="156D796A" w14:textId="27EC398C" w:rsidR="00E43B26" w:rsidDel="00FD7CB9" w:rsidRDefault="00E43B26" w:rsidP="005E409E">
      <w:pPr>
        <w:pStyle w:val="payannameh"/>
        <w:tabs>
          <w:tab w:val="left" w:pos="403"/>
          <w:tab w:val="left" w:pos="7371"/>
        </w:tabs>
        <w:spacing w:line="240" w:lineRule="auto"/>
        <w:jc w:val="center"/>
        <w:rPr>
          <w:del w:id="8557" w:author="Mohsen Jafarinejad" w:date="2019-04-06T08:34:00Z"/>
          <w:b/>
          <w:bCs/>
          <w:rtl/>
        </w:rPr>
      </w:pPr>
    </w:p>
    <w:p w14:paraId="21295E22" w14:textId="2C687DC9" w:rsidR="00E43B26" w:rsidDel="00FD7CB9" w:rsidRDefault="00E43B26" w:rsidP="005E409E">
      <w:pPr>
        <w:pStyle w:val="payannameh"/>
        <w:tabs>
          <w:tab w:val="left" w:pos="403"/>
          <w:tab w:val="left" w:pos="7371"/>
        </w:tabs>
        <w:spacing w:line="240" w:lineRule="auto"/>
        <w:jc w:val="center"/>
        <w:rPr>
          <w:del w:id="8558" w:author="Mohsen Jafarinejad" w:date="2019-04-06T08:34:00Z"/>
          <w:b/>
          <w:bCs/>
          <w:rtl/>
        </w:rPr>
      </w:pPr>
    </w:p>
    <w:p w14:paraId="2747C5F4" w14:textId="3FAE5E43" w:rsidR="00E43B26" w:rsidDel="00FD7CB9" w:rsidRDefault="00E43B26" w:rsidP="005E409E">
      <w:pPr>
        <w:pStyle w:val="payannameh"/>
        <w:tabs>
          <w:tab w:val="left" w:pos="403"/>
          <w:tab w:val="left" w:pos="7371"/>
        </w:tabs>
        <w:spacing w:line="240" w:lineRule="auto"/>
        <w:jc w:val="center"/>
        <w:rPr>
          <w:del w:id="8559" w:author="Mohsen Jafarinejad" w:date="2019-04-06T08:34:00Z"/>
          <w:b/>
          <w:bCs/>
          <w:rtl/>
        </w:rPr>
      </w:pPr>
    </w:p>
    <w:p w14:paraId="140AEB33" w14:textId="77777777" w:rsidR="00952537" w:rsidRDefault="00952537" w:rsidP="005E409E">
      <w:pPr>
        <w:pStyle w:val="payannameh"/>
        <w:tabs>
          <w:tab w:val="left" w:pos="403"/>
          <w:tab w:val="left" w:pos="7371"/>
        </w:tabs>
        <w:spacing w:line="240" w:lineRule="auto"/>
        <w:jc w:val="center"/>
        <w:rPr>
          <w:ins w:id="8560" w:author="Mohsen" w:date="2019-03-17T21:07:00Z"/>
          <w:b/>
          <w:bCs/>
          <w:rtl/>
        </w:rPr>
        <w:sectPr w:rsidR="00952537" w:rsidSect="00861D7B">
          <w:footerReference w:type="first" r:id="rId49"/>
          <w:footnotePr>
            <w:numRestart w:val="eachPage"/>
          </w:footnotePr>
          <w:endnotePr>
            <w:numFmt w:val="decimal"/>
            <w:numRestart w:val="eachSect"/>
          </w:endnotePr>
          <w:pgSz w:w="12240" w:h="15840" w:code="1"/>
          <w:pgMar w:top="1985" w:right="1985" w:bottom="1418" w:left="1418" w:header="720" w:footer="720" w:gutter="0"/>
          <w:pgNumType w:start="2"/>
          <w:cols w:space="720"/>
          <w:titlePg/>
          <w:docGrid w:linePitch="360"/>
          <w:sectPrChange w:id="8566" w:author="Mohsen" w:date="2019-03-18T01:18:00Z">
            <w:sectPr w:rsidR="00952537" w:rsidSect="00861D7B">
              <w:pgMar w:top="1985" w:right="1985" w:bottom="1418" w:left="1418" w:header="720" w:footer="720" w:gutter="0"/>
              <w:titlePg w:val="0"/>
            </w:sectPr>
          </w:sectPrChange>
        </w:sectPr>
      </w:pPr>
    </w:p>
    <w:p w14:paraId="34B4BCD4" w14:textId="49F9ED21" w:rsidR="00D444FD" w:rsidRDefault="00D444FD" w:rsidP="005E409E">
      <w:pPr>
        <w:pStyle w:val="payannameh"/>
        <w:tabs>
          <w:tab w:val="left" w:pos="403"/>
          <w:tab w:val="left" w:pos="7371"/>
        </w:tabs>
        <w:spacing w:line="240" w:lineRule="auto"/>
        <w:jc w:val="center"/>
        <w:rPr>
          <w:b/>
          <w:bCs/>
          <w:rtl/>
        </w:rPr>
      </w:pPr>
    </w:p>
    <w:p w14:paraId="1F62FD53" w14:textId="77777777" w:rsidR="00E43B26" w:rsidRDefault="00E43B26" w:rsidP="005E409E">
      <w:pPr>
        <w:pStyle w:val="payannameh"/>
        <w:tabs>
          <w:tab w:val="left" w:pos="403"/>
          <w:tab w:val="left" w:pos="7371"/>
        </w:tabs>
        <w:spacing w:line="240" w:lineRule="auto"/>
        <w:jc w:val="center"/>
        <w:rPr>
          <w:b/>
          <w:bCs/>
          <w:rtl/>
        </w:rPr>
      </w:pPr>
    </w:p>
    <w:p w14:paraId="2E5E671B" w14:textId="77777777" w:rsidR="00E43B26" w:rsidRDefault="00E43B26" w:rsidP="005E409E">
      <w:pPr>
        <w:pStyle w:val="payannameh"/>
        <w:tabs>
          <w:tab w:val="left" w:pos="403"/>
          <w:tab w:val="left" w:pos="7371"/>
        </w:tabs>
        <w:spacing w:line="240" w:lineRule="auto"/>
        <w:jc w:val="center"/>
        <w:rPr>
          <w:b/>
          <w:bCs/>
          <w:rtl/>
        </w:rPr>
      </w:pPr>
    </w:p>
    <w:p w14:paraId="62D5DFFA" w14:textId="77777777" w:rsidR="00E43B26" w:rsidRDefault="00E43B26" w:rsidP="005E409E">
      <w:pPr>
        <w:pStyle w:val="payannameh"/>
        <w:tabs>
          <w:tab w:val="left" w:pos="403"/>
          <w:tab w:val="left" w:pos="7371"/>
        </w:tabs>
        <w:spacing w:line="240" w:lineRule="auto"/>
        <w:jc w:val="center"/>
        <w:rPr>
          <w:b/>
          <w:bCs/>
          <w:rtl/>
        </w:rPr>
      </w:pPr>
    </w:p>
    <w:p w14:paraId="5A1D8F8A" w14:textId="77777777" w:rsidR="00E43B26" w:rsidRDefault="00E43B26" w:rsidP="005E409E">
      <w:pPr>
        <w:pStyle w:val="payannameh"/>
        <w:tabs>
          <w:tab w:val="left" w:pos="403"/>
          <w:tab w:val="left" w:pos="7371"/>
        </w:tabs>
        <w:spacing w:line="240" w:lineRule="auto"/>
        <w:jc w:val="center"/>
        <w:rPr>
          <w:ins w:id="8567" w:author="Mohsen" w:date="2019-03-17T17:13:00Z"/>
          <w:b/>
          <w:bCs/>
        </w:rPr>
      </w:pPr>
    </w:p>
    <w:p w14:paraId="0E16B048" w14:textId="77777777" w:rsidR="004B6F6A" w:rsidRDefault="004B6F6A" w:rsidP="005E409E">
      <w:pPr>
        <w:pStyle w:val="payannameh"/>
        <w:tabs>
          <w:tab w:val="left" w:pos="403"/>
          <w:tab w:val="left" w:pos="7371"/>
        </w:tabs>
        <w:spacing w:line="240" w:lineRule="auto"/>
        <w:jc w:val="center"/>
        <w:rPr>
          <w:ins w:id="8568" w:author="Mohsen" w:date="2019-03-17T17:13:00Z"/>
          <w:b/>
          <w:bCs/>
        </w:rPr>
      </w:pPr>
    </w:p>
    <w:p w14:paraId="288644AF" w14:textId="77777777" w:rsidR="004B6F6A" w:rsidRDefault="004B6F6A" w:rsidP="005E409E">
      <w:pPr>
        <w:pStyle w:val="payannameh"/>
        <w:tabs>
          <w:tab w:val="left" w:pos="403"/>
          <w:tab w:val="left" w:pos="7371"/>
        </w:tabs>
        <w:spacing w:line="240" w:lineRule="auto"/>
        <w:jc w:val="center"/>
        <w:rPr>
          <w:ins w:id="8569" w:author="Mohsen" w:date="2019-03-17T17:13:00Z"/>
          <w:b/>
          <w:bCs/>
        </w:rPr>
      </w:pPr>
    </w:p>
    <w:p w14:paraId="7932E384" w14:textId="77777777" w:rsidR="004B6F6A" w:rsidRDefault="004B6F6A" w:rsidP="005E409E">
      <w:pPr>
        <w:pStyle w:val="payannameh"/>
        <w:tabs>
          <w:tab w:val="left" w:pos="403"/>
          <w:tab w:val="left" w:pos="7371"/>
        </w:tabs>
        <w:spacing w:line="240" w:lineRule="auto"/>
        <w:jc w:val="center"/>
        <w:rPr>
          <w:ins w:id="8570" w:author="Mohsen" w:date="2019-03-17T17:13:00Z"/>
          <w:b/>
          <w:bCs/>
        </w:rPr>
      </w:pPr>
    </w:p>
    <w:p w14:paraId="62D16137" w14:textId="77777777" w:rsidR="004B6F6A" w:rsidRDefault="004B6F6A" w:rsidP="005E409E">
      <w:pPr>
        <w:pStyle w:val="payannameh"/>
        <w:tabs>
          <w:tab w:val="left" w:pos="403"/>
          <w:tab w:val="left" w:pos="7371"/>
        </w:tabs>
        <w:spacing w:line="240" w:lineRule="auto"/>
        <w:jc w:val="center"/>
        <w:rPr>
          <w:ins w:id="8571" w:author="Mohsen" w:date="2019-03-17T17:13:00Z"/>
          <w:b/>
          <w:bCs/>
        </w:rPr>
      </w:pPr>
    </w:p>
    <w:p w14:paraId="0DF67796" w14:textId="1F630CCE" w:rsidR="004B6F6A" w:rsidDel="00FD7CB9" w:rsidRDefault="004B6F6A" w:rsidP="005E409E">
      <w:pPr>
        <w:pStyle w:val="payannameh"/>
        <w:tabs>
          <w:tab w:val="left" w:pos="403"/>
          <w:tab w:val="left" w:pos="7371"/>
        </w:tabs>
        <w:spacing w:line="240" w:lineRule="auto"/>
        <w:jc w:val="center"/>
        <w:rPr>
          <w:ins w:id="8572" w:author="Mohsen" w:date="2019-03-17T17:13:00Z"/>
          <w:del w:id="8573" w:author="Mohsen Jafarinejad" w:date="2019-04-06T08:34:00Z"/>
          <w:b/>
          <w:bCs/>
        </w:rPr>
      </w:pPr>
    </w:p>
    <w:p w14:paraId="11874DFE" w14:textId="35EEF3DB" w:rsidR="004B6F6A" w:rsidDel="00FD7CB9" w:rsidRDefault="004B6F6A" w:rsidP="005E409E">
      <w:pPr>
        <w:pStyle w:val="payannameh"/>
        <w:tabs>
          <w:tab w:val="left" w:pos="403"/>
          <w:tab w:val="left" w:pos="7371"/>
        </w:tabs>
        <w:spacing w:line="240" w:lineRule="auto"/>
        <w:jc w:val="center"/>
        <w:rPr>
          <w:ins w:id="8574" w:author="Mohsen" w:date="2019-03-17T17:13:00Z"/>
          <w:del w:id="8575" w:author="Mohsen Jafarinejad" w:date="2019-04-06T08:34:00Z"/>
          <w:b/>
          <w:bCs/>
        </w:rPr>
      </w:pPr>
    </w:p>
    <w:p w14:paraId="2792DE63" w14:textId="2B0DFB2A" w:rsidR="004B6F6A" w:rsidDel="00FD7CB9" w:rsidRDefault="004B6F6A" w:rsidP="005E409E">
      <w:pPr>
        <w:pStyle w:val="payannameh"/>
        <w:tabs>
          <w:tab w:val="left" w:pos="403"/>
          <w:tab w:val="left" w:pos="7371"/>
        </w:tabs>
        <w:spacing w:line="240" w:lineRule="auto"/>
        <w:jc w:val="center"/>
        <w:rPr>
          <w:ins w:id="8576" w:author="Mohsen" w:date="2019-03-17T17:13:00Z"/>
          <w:del w:id="8577" w:author="Mohsen Jafarinejad" w:date="2019-04-06T08:34:00Z"/>
          <w:b/>
          <w:bCs/>
        </w:rPr>
      </w:pPr>
    </w:p>
    <w:p w14:paraId="2F905015" w14:textId="52695598" w:rsidR="004B6F6A" w:rsidDel="00FD7CB9" w:rsidRDefault="004B6F6A" w:rsidP="005E409E">
      <w:pPr>
        <w:pStyle w:val="payannameh"/>
        <w:tabs>
          <w:tab w:val="left" w:pos="403"/>
          <w:tab w:val="left" w:pos="7371"/>
        </w:tabs>
        <w:spacing w:line="240" w:lineRule="auto"/>
        <w:jc w:val="center"/>
        <w:rPr>
          <w:ins w:id="8578" w:author="Mohsen" w:date="2019-03-17T17:13:00Z"/>
          <w:del w:id="8579" w:author="Mohsen Jafarinejad" w:date="2019-04-06T08:34:00Z"/>
          <w:b/>
          <w:bCs/>
        </w:rPr>
      </w:pPr>
    </w:p>
    <w:p w14:paraId="10082780" w14:textId="2E05922B" w:rsidR="004B6F6A" w:rsidDel="00FD7CB9" w:rsidRDefault="004B6F6A" w:rsidP="005E409E">
      <w:pPr>
        <w:pStyle w:val="payannameh"/>
        <w:tabs>
          <w:tab w:val="left" w:pos="403"/>
          <w:tab w:val="left" w:pos="7371"/>
        </w:tabs>
        <w:spacing w:line="240" w:lineRule="auto"/>
        <w:jc w:val="center"/>
        <w:rPr>
          <w:ins w:id="8580" w:author="Mohsen" w:date="2019-03-17T17:13:00Z"/>
          <w:del w:id="8581" w:author="Mohsen Jafarinejad" w:date="2019-04-06T08:34:00Z"/>
          <w:b/>
          <w:bCs/>
        </w:rPr>
      </w:pPr>
    </w:p>
    <w:p w14:paraId="4D570F73" w14:textId="26C54F51" w:rsidR="004B6F6A" w:rsidDel="00FD7CB9" w:rsidRDefault="004B6F6A" w:rsidP="005E409E">
      <w:pPr>
        <w:pStyle w:val="payannameh"/>
        <w:tabs>
          <w:tab w:val="left" w:pos="403"/>
          <w:tab w:val="left" w:pos="7371"/>
        </w:tabs>
        <w:spacing w:line="240" w:lineRule="auto"/>
        <w:jc w:val="center"/>
        <w:rPr>
          <w:ins w:id="8582" w:author="Mohsen" w:date="2019-03-17T17:13:00Z"/>
          <w:del w:id="8583" w:author="Mohsen Jafarinejad" w:date="2019-04-06T08:34:00Z"/>
          <w:b/>
          <w:bCs/>
        </w:rPr>
      </w:pPr>
    </w:p>
    <w:p w14:paraId="52985F6B" w14:textId="77777777" w:rsidR="004B6F6A" w:rsidRDefault="004B6F6A" w:rsidP="005E409E">
      <w:pPr>
        <w:pStyle w:val="payannameh"/>
        <w:tabs>
          <w:tab w:val="left" w:pos="403"/>
          <w:tab w:val="left" w:pos="7371"/>
        </w:tabs>
        <w:spacing w:line="240" w:lineRule="auto"/>
        <w:jc w:val="center"/>
        <w:rPr>
          <w:ins w:id="8584" w:author="Mohsen" w:date="2019-03-17T17:13:00Z"/>
          <w:b/>
          <w:bCs/>
        </w:rPr>
      </w:pPr>
    </w:p>
    <w:p w14:paraId="252BE994" w14:textId="77777777" w:rsidR="004B6F6A" w:rsidRDefault="004B6F6A" w:rsidP="005E409E">
      <w:pPr>
        <w:pStyle w:val="payannameh"/>
        <w:tabs>
          <w:tab w:val="left" w:pos="403"/>
          <w:tab w:val="left" w:pos="7371"/>
        </w:tabs>
        <w:spacing w:line="240" w:lineRule="auto"/>
        <w:jc w:val="center"/>
        <w:rPr>
          <w:ins w:id="8585" w:author="Mohsen" w:date="2019-03-17T17:13:00Z"/>
          <w:b/>
          <w:bCs/>
        </w:rPr>
      </w:pPr>
    </w:p>
    <w:p w14:paraId="45C98A2F" w14:textId="77777777" w:rsidR="004B6F6A" w:rsidRDefault="004B6F6A" w:rsidP="005E409E">
      <w:pPr>
        <w:pStyle w:val="payannameh"/>
        <w:tabs>
          <w:tab w:val="left" w:pos="403"/>
          <w:tab w:val="left" w:pos="7371"/>
        </w:tabs>
        <w:spacing w:line="240" w:lineRule="auto"/>
        <w:jc w:val="center"/>
        <w:rPr>
          <w:b/>
          <w:bCs/>
          <w:rtl/>
        </w:rPr>
      </w:pPr>
    </w:p>
    <w:p w14:paraId="311BB332" w14:textId="55A1C85F" w:rsidR="00C77701" w:rsidRDefault="00C77701">
      <w:pPr>
        <w:pStyle w:val="a"/>
        <w:ind w:left="-1936" w:firstLine="567"/>
        <w:pPrChange w:id="8586" w:author="Mohsen Jafarinejad" w:date="2019-04-06T08:47:00Z">
          <w:pPr>
            <w:pStyle w:val="a"/>
            <w:ind w:left="-1936"/>
          </w:pPr>
        </w:pPrChange>
      </w:pPr>
      <w:bookmarkStart w:id="8587" w:name="_Toc3720681"/>
      <w:bookmarkStart w:id="8588" w:name="_Toc3720964"/>
      <w:bookmarkStart w:id="8589" w:name="_Toc8546083"/>
      <w:bookmarkStart w:id="8590" w:name="_Toc8550753"/>
      <w:bookmarkStart w:id="8591" w:name="_Toc3666258"/>
      <w:bookmarkStart w:id="8592" w:name="_Toc3666507"/>
      <w:bookmarkEnd w:id="8587"/>
      <w:bookmarkEnd w:id="8588"/>
      <w:bookmarkEnd w:id="8589"/>
      <w:bookmarkEnd w:id="8590"/>
    </w:p>
    <w:p w14:paraId="36F202CB" w14:textId="5C18B802" w:rsidR="006F7ED1" w:rsidRPr="002A0A30" w:rsidDel="00CB23F7" w:rsidRDefault="006527B4">
      <w:pPr>
        <w:pStyle w:val="a"/>
        <w:numPr>
          <w:ilvl w:val="0"/>
          <w:numId w:val="0"/>
        </w:numPr>
        <w:tabs>
          <w:tab w:val="left" w:pos="-661"/>
        </w:tabs>
        <w:ind w:left="-661"/>
        <w:jc w:val="left"/>
        <w:rPr>
          <w:del w:id="8593" w:author="Mohsen Jafarinejad" w:date="2019-04-27T11:07:00Z"/>
          <w:rtl/>
        </w:rPr>
        <w:pPrChange w:id="8594" w:author="Mohsen Jafarinejad" w:date="2019-05-08T16:15:00Z">
          <w:pPr>
            <w:pStyle w:val="a"/>
            <w:numPr>
              <w:numId w:val="0"/>
            </w:numPr>
            <w:ind w:left="-1936" w:firstLine="0"/>
          </w:pPr>
        </w:pPrChange>
      </w:pPr>
      <w:ins w:id="8595" w:author="Mohsen Jafarinejad" w:date="2019-04-28T11:25:00Z">
        <w:r>
          <w:t xml:space="preserve">             </w:t>
        </w:r>
      </w:ins>
      <w:ins w:id="8596" w:author="Mohsen Jafarinejad" w:date="2019-05-08T16:15:00Z">
        <w:r w:rsidR="007775CF">
          <w:rPr>
            <w:rFonts w:hint="cs"/>
            <w:rtl/>
          </w:rPr>
          <w:t xml:space="preserve">   </w:t>
        </w:r>
      </w:ins>
      <w:ins w:id="8597" w:author="Mohsen Jafarinejad" w:date="2019-04-28T11:25:00Z">
        <w:r>
          <w:t xml:space="preserve">          </w:t>
        </w:r>
      </w:ins>
      <w:ins w:id="8598" w:author="Mohsen Jafarinejad" w:date="2019-05-11T11:42:00Z">
        <w:r w:rsidR="00B647F7">
          <w:t xml:space="preserve">   </w:t>
        </w:r>
      </w:ins>
      <w:ins w:id="8599" w:author="Mohsen Jafarinejad" w:date="2019-04-28T11:25:00Z">
        <w:r>
          <w:t xml:space="preserve">                      </w:t>
        </w:r>
      </w:ins>
      <w:ins w:id="8600" w:author="Mohsen Jafarinejad" w:date="2019-04-27T11:07:00Z">
        <w:r w:rsidR="00CB23F7" w:rsidRPr="002A0A30">
          <w:rPr>
            <w:rFonts w:hint="eastAsia"/>
            <w:b w:val="0"/>
            <w:bCs w:val="0"/>
            <w:sz w:val="28"/>
            <w:szCs w:val="32"/>
            <w:rtl/>
            <w:rPrChange w:id="8601" w:author="Mohsen Jafarinejad" w:date="2019-05-08T14:13:00Z">
              <w:rPr>
                <w:rFonts w:hint="eastAsia"/>
                <w:b w:val="0"/>
                <w:bCs w:val="0"/>
                <w:rtl/>
              </w:rPr>
            </w:rPrChange>
          </w:rPr>
          <w:t>مرور</w:t>
        </w:r>
        <w:r w:rsidR="00CB23F7" w:rsidRPr="002A0A30">
          <w:rPr>
            <w:rFonts w:hint="cs"/>
            <w:b w:val="0"/>
            <w:bCs w:val="0"/>
            <w:sz w:val="28"/>
            <w:szCs w:val="32"/>
            <w:rtl/>
            <w:rPrChange w:id="8602" w:author="Mohsen Jafarinejad" w:date="2019-05-08T14:13:00Z">
              <w:rPr>
                <w:rFonts w:hint="cs"/>
                <w:b w:val="0"/>
                <w:bCs w:val="0"/>
                <w:rtl/>
              </w:rPr>
            </w:rPrChange>
          </w:rPr>
          <w:t>ی</w:t>
        </w:r>
        <w:r w:rsidR="00CB23F7" w:rsidRPr="002A0A30">
          <w:rPr>
            <w:b w:val="0"/>
            <w:bCs w:val="0"/>
            <w:sz w:val="28"/>
            <w:szCs w:val="32"/>
            <w:rtl/>
            <w:rPrChange w:id="8603" w:author="Mohsen Jafarinejad" w:date="2019-05-08T14:13:00Z">
              <w:rPr>
                <w:b w:val="0"/>
                <w:bCs w:val="0"/>
                <w:rtl/>
              </w:rPr>
            </w:rPrChange>
          </w:rPr>
          <w:t xml:space="preserve"> </w:t>
        </w:r>
        <w:r w:rsidR="00CB23F7" w:rsidRPr="002A0A30">
          <w:rPr>
            <w:rFonts w:hint="eastAsia"/>
            <w:b w:val="0"/>
            <w:bCs w:val="0"/>
            <w:sz w:val="28"/>
            <w:szCs w:val="32"/>
            <w:rtl/>
            <w:rPrChange w:id="8604" w:author="Mohsen Jafarinejad" w:date="2019-05-08T14:13:00Z">
              <w:rPr>
                <w:rFonts w:hint="eastAsia"/>
                <w:b w:val="0"/>
                <w:bCs w:val="0"/>
                <w:rtl/>
              </w:rPr>
            </w:rPrChange>
          </w:rPr>
          <w:t>برکار‌ها</w:t>
        </w:r>
        <w:r w:rsidR="00CB23F7" w:rsidRPr="002A0A30">
          <w:rPr>
            <w:rFonts w:hint="cs"/>
            <w:b w:val="0"/>
            <w:bCs w:val="0"/>
            <w:sz w:val="28"/>
            <w:szCs w:val="32"/>
            <w:rtl/>
            <w:rPrChange w:id="8605" w:author="Mohsen Jafarinejad" w:date="2019-05-08T14:13:00Z">
              <w:rPr>
                <w:rFonts w:hint="cs"/>
                <w:b w:val="0"/>
                <w:bCs w:val="0"/>
                <w:rtl/>
              </w:rPr>
            </w:rPrChange>
          </w:rPr>
          <w:t>ی</w:t>
        </w:r>
        <w:r w:rsidR="00CB23F7" w:rsidRPr="002A0A30">
          <w:rPr>
            <w:b w:val="0"/>
            <w:bCs w:val="0"/>
            <w:sz w:val="28"/>
            <w:szCs w:val="32"/>
            <w:rtl/>
            <w:rPrChange w:id="8606" w:author="Mohsen Jafarinejad" w:date="2019-05-08T14:13:00Z">
              <w:rPr>
                <w:b w:val="0"/>
                <w:bCs w:val="0"/>
                <w:rtl/>
              </w:rPr>
            </w:rPrChange>
          </w:rPr>
          <w:t xml:space="preserve"> </w:t>
        </w:r>
        <w:r w:rsidR="00CB23F7" w:rsidRPr="002A0A30">
          <w:rPr>
            <w:rFonts w:hint="eastAsia"/>
            <w:b w:val="0"/>
            <w:bCs w:val="0"/>
            <w:sz w:val="28"/>
            <w:szCs w:val="32"/>
            <w:rtl/>
            <w:rPrChange w:id="8607" w:author="Mohsen Jafarinejad" w:date="2019-05-08T14:13:00Z">
              <w:rPr>
                <w:rFonts w:hint="eastAsia"/>
                <w:b w:val="0"/>
                <w:bCs w:val="0"/>
                <w:rtl/>
              </w:rPr>
            </w:rPrChange>
          </w:rPr>
          <w:t>انجام</w:t>
        </w:r>
        <w:r w:rsidR="00CB23F7" w:rsidRPr="002A0A30">
          <w:rPr>
            <w:b w:val="0"/>
            <w:bCs w:val="0"/>
            <w:sz w:val="28"/>
            <w:szCs w:val="32"/>
            <w:rtl/>
            <w:rPrChange w:id="8608" w:author="Mohsen Jafarinejad" w:date="2019-05-08T14:13:00Z">
              <w:rPr>
                <w:b w:val="0"/>
                <w:bCs w:val="0"/>
                <w:rtl/>
              </w:rPr>
            </w:rPrChange>
          </w:rPr>
          <w:t xml:space="preserve"> </w:t>
        </w:r>
        <w:r w:rsidR="00CB23F7" w:rsidRPr="002A0A30">
          <w:rPr>
            <w:rFonts w:hint="eastAsia"/>
            <w:b w:val="0"/>
            <w:bCs w:val="0"/>
            <w:sz w:val="28"/>
            <w:szCs w:val="32"/>
            <w:rtl/>
            <w:rPrChange w:id="8609" w:author="Mohsen Jafarinejad" w:date="2019-05-08T14:13:00Z">
              <w:rPr>
                <w:rFonts w:hint="eastAsia"/>
                <w:b w:val="0"/>
                <w:bCs w:val="0"/>
                <w:rtl/>
              </w:rPr>
            </w:rPrChange>
          </w:rPr>
          <w:t>شده</w:t>
        </w:r>
      </w:ins>
      <w:del w:id="8610" w:author="Mohsen Jafarinejad" w:date="2019-04-27T11:07:00Z">
        <w:r w:rsidR="008412CC" w:rsidRPr="002A0A30" w:rsidDel="00CB23F7">
          <w:rPr>
            <w:b w:val="0"/>
            <w:bCs w:val="0"/>
            <w:rtl/>
          </w:rPr>
          <w:delText>تحق</w:delText>
        </w:r>
        <w:r w:rsidR="008412CC" w:rsidRPr="002A0A30" w:rsidDel="00CB23F7">
          <w:rPr>
            <w:rFonts w:hint="cs"/>
            <w:b w:val="0"/>
            <w:bCs w:val="0"/>
            <w:rtl/>
          </w:rPr>
          <w:delText>ی</w:delText>
        </w:r>
        <w:r w:rsidR="008412CC" w:rsidRPr="002A0A30" w:rsidDel="00CB23F7">
          <w:rPr>
            <w:rFonts w:hint="eastAsia"/>
            <w:b w:val="0"/>
            <w:bCs w:val="0"/>
            <w:rtl/>
          </w:rPr>
          <w:delText>قات</w:delText>
        </w:r>
        <w:r w:rsidR="008412CC" w:rsidRPr="002A0A30" w:rsidDel="00CB23F7">
          <w:rPr>
            <w:b w:val="0"/>
            <w:bCs w:val="0"/>
            <w:rtl/>
          </w:rPr>
          <w:delText xml:space="preserve"> </w:delText>
        </w:r>
        <w:r w:rsidR="008412CC" w:rsidRPr="002A0A30" w:rsidDel="00CB23F7">
          <w:rPr>
            <w:rFonts w:hint="eastAsia"/>
            <w:b w:val="0"/>
            <w:bCs w:val="0"/>
            <w:rtl/>
          </w:rPr>
          <w:delText>پارامتر</w:delText>
        </w:r>
        <w:r w:rsidR="008412CC" w:rsidRPr="002A0A30" w:rsidDel="00CB23F7">
          <w:rPr>
            <w:rFonts w:hint="cs"/>
            <w:b w:val="0"/>
            <w:bCs w:val="0"/>
            <w:rtl/>
          </w:rPr>
          <w:delText>ی</w:delText>
        </w:r>
        <w:r w:rsidR="008412CC" w:rsidRPr="002A0A30" w:rsidDel="00CB23F7">
          <w:rPr>
            <w:b w:val="0"/>
            <w:bCs w:val="0"/>
            <w:rtl/>
          </w:rPr>
          <w:delText xml:space="preserve"> </w:delText>
        </w:r>
        <w:r w:rsidR="008412CC" w:rsidRPr="002A0A30" w:rsidDel="00CB23F7">
          <w:rPr>
            <w:rFonts w:hint="eastAsia"/>
            <w:b w:val="0"/>
            <w:bCs w:val="0"/>
            <w:rtl/>
          </w:rPr>
          <w:delText>صورت</w:delText>
        </w:r>
        <w:r w:rsidR="008412CC" w:rsidRPr="002A0A30" w:rsidDel="00CB23F7">
          <w:rPr>
            <w:b w:val="0"/>
            <w:bCs w:val="0"/>
            <w:rtl/>
          </w:rPr>
          <w:delText xml:space="preserve"> </w:delText>
        </w:r>
        <w:r w:rsidR="008412CC" w:rsidRPr="002A0A30" w:rsidDel="00CB23F7">
          <w:rPr>
            <w:rFonts w:hint="eastAsia"/>
            <w:b w:val="0"/>
            <w:bCs w:val="0"/>
            <w:rtl/>
          </w:rPr>
          <w:delText>گرفته</w:delText>
        </w:r>
        <w:r w:rsidR="008412CC" w:rsidRPr="002A0A30" w:rsidDel="00CB23F7">
          <w:rPr>
            <w:b w:val="0"/>
            <w:bCs w:val="0"/>
            <w:rtl/>
          </w:rPr>
          <w:delText xml:space="preserve"> </w:delText>
        </w:r>
        <w:r w:rsidR="008412CC" w:rsidRPr="002A0A30" w:rsidDel="00CB23F7">
          <w:rPr>
            <w:rFonts w:hint="eastAsia"/>
            <w:b w:val="0"/>
            <w:bCs w:val="0"/>
            <w:rtl/>
          </w:rPr>
          <w:delText>بر</w:delText>
        </w:r>
        <w:r w:rsidR="008412CC" w:rsidRPr="002A0A30" w:rsidDel="00CB23F7">
          <w:rPr>
            <w:b w:val="0"/>
            <w:bCs w:val="0"/>
            <w:rtl/>
          </w:rPr>
          <w:delText xml:space="preserve"> </w:delText>
        </w:r>
        <w:r w:rsidR="008412CC" w:rsidRPr="002A0A30" w:rsidDel="00CB23F7">
          <w:rPr>
            <w:rFonts w:hint="eastAsia"/>
            <w:b w:val="0"/>
            <w:bCs w:val="0"/>
            <w:rtl/>
          </w:rPr>
          <w:delText>عملکرد</w:delText>
        </w:r>
        <w:r w:rsidR="008412CC" w:rsidRPr="002A0A30" w:rsidDel="00CB23F7">
          <w:rPr>
            <w:b w:val="0"/>
            <w:bCs w:val="0"/>
            <w:rtl/>
          </w:rPr>
          <w:delText xml:space="preserve"> </w:delText>
        </w:r>
        <w:r w:rsidR="008412CC" w:rsidRPr="002A0A30" w:rsidDel="00CB23F7">
          <w:rPr>
            <w:rFonts w:hint="eastAsia"/>
            <w:b w:val="0"/>
            <w:bCs w:val="0"/>
            <w:rtl/>
          </w:rPr>
          <w:delText>پ</w:delText>
        </w:r>
        <w:r w:rsidR="008412CC" w:rsidRPr="002A0A30" w:rsidDel="00CB23F7">
          <w:rPr>
            <w:rFonts w:hint="cs"/>
            <w:b w:val="0"/>
            <w:bCs w:val="0"/>
            <w:rtl/>
          </w:rPr>
          <w:delText>ی</w:delText>
        </w:r>
        <w:r w:rsidR="008412CC" w:rsidRPr="002A0A30" w:rsidDel="00CB23F7">
          <w:rPr>
            <w:rFonts w:hint="eastAsia"/>
            <w:b w:val="0"/>
            <w:bCs w:val="0"/>
            <w:rtl/>
          </w:rPr>
          <w:delText>ل</w:delText>
        </w:r>
        <w:r w:rsidR="008412CC" w:rsidRPr="002A0A30" w:rsidDel="00CB23F7">
          <w:rPr>
            <w:b w:val="0"/>
            <w:bCs w:val="0"/>
            <w:rtl/>
          </w:rPr>
          <w:delText xml:space="preserve"> </w:delText>
        </w:r>
        <w:r w:rsidR="008412CC" w:rsidRPr="002A0A30" w:rsidDel="00CB23F7">
          <w:rPr>
            <w:rFonts w:hint="eastAsia"/>
            <w:b w:val="0"/>
            <w:bCs w:val="0"/>
            <w:rtl/>
          </w:rPr>
          <w:delText>سوخت</w:delText>
        </w:r>
        <w:r w:rsidR="008412CC" w:rsidRPr="002A0A30" w:rsidDel="00CB23F7">
          <w:rPr>
            <w:rFonts w:hint="cs"/>
            <w:b w:val="0"/>
            <w:bCs w:val="0"/>
            <w:rtl/>
          </w:rPr>
          <w:delText>ی</w:delText>
        </w:r>
        <w:r w:rsidR="008412CC" w:rsidRPr="002A0A30" w:rsidDel="00CB23F7">
          <w:rPr>
            <w:b w:val="0"/>
            <w:bCs w:val="0"/>
            <w:rtl/>
          </w:rPr>
          <w:delText xml:space="preserve"> </w:delText>
        </w:r>
        <w:r w:rsidR="008412CC" w:rsidRPr="002A0A30" w:rsidDel="00CB23F7">
          <w:rPr>
            <w:rFonts w:hint="eastAsia"/>
            <w:b w:val="0"/>
            <w:bCs w:val="0"/>
            <w:rtl/>
          </w:rPr>
          <w:delText>م</w:delText>
        </w:r>
        <w:r w:rsidR="008412CC" w:rsidRPr="002A0A30" w:rsidDel="00CB23F7">
          <w:rPr>
            <w:rFonts w:hint="cs"/>
            <w:b w:val="0"/>
            <w:bCs w:val="0"/>
            <w:rtl/>
          </w:rPr>
          <w:delText>ی</w:delText>
        </w:r>
        <w:r w:rsidR="008412CC" w:rsidRPr="002A0A30" w:rsidDel="00CB23F7">
          <w:rPr>
            <w:rFonts w:hint="eastAsia"/>
            <w:b w:val="0"/>
            <w:bCs w:val="0"/>
            <w:rtl/>
          </w:rPr>
          <w:delText>کروب</w:delText>
        </w:r>
        <w:r w:rsidR="008412CC" w:rsidRPr="002A0A30" w:rsidDel="00CB23F7">
          <w:rPr>
            <w:rFonts w:hint="cs"/>
            <w:b w:val="0"/>
            <w:bCs w:val="0"/>
            <w:rtl/>
          </w:rPr>
          <w:delText>ی</w:delText>
        </w:r>
        <w:bookmarkEnd w:id="8591"/>
        <w:bookmarkEnd w:id="8592"/>
      </w:del>
    </w:p>
    <w:p w14:paraId="438072FB" w14:textId="77777777" w:rsidR="00316FD1" w:rsidRPr="002A0A30" w:rsidRDefault="00316FD1">
      <w:pPr>
        <w:pStyle w:val="payannameh"/>
        <w:tabs>
          <w:tab w:val="left" w:pos="-661"/>
          <w:tab w:val="left" w:pos="7371"/>
        </w:tabs>
        <w:spacing w:line="240" w:lineRule="auto"/>
        <w:ind w:left="-661"/>
        <w:rPr>
          <w:b/>
          <w:bCs/>
          <w:rtl/>
          <w:rPrChange w:id="8611" w:author="Mohsen Jafarinejad" w:date="2019-05-08T14:13:00Z">
            <w:rPr>
              <w:rtl/>
            </w:rPr>
          </w:rPrChange>
        </w:rPr>
        <w:pPrChange w:id="8612" w:author="Mohsen Jafarinejad" w:date="2019-05-08T14:13:00Z">
          <w:pPr>
            <w:pStyle w:val="payannameh"/>
            <w:tabs>
              <w:tab w:val="left" w:pos="0"/>
              <w:tab w:val="left" w:pos="7371"/>
            </w:tabs>
            <w:spacing w:line="240" w:lineRule="auto"/>
          </w:pPr>
        </w:pPrChange>
      </w:pPr>
    </w:p>
    <w:p w14:paraId="4FF08CAE" w14:textId="77777777" w:rsidR="00316FD1" w:rsidRDefault="00316FD1" w:rsidP="005E409E">
      <w:pPr>
        <w:pStyle w:val="payannameh"/>
        <w:tabs>
          <w:tab w:val="left" w:pos="0"/>
          <w:tab w:val="left" w:pos="7371"/>
        </w:tabs>
        <w:spacing w:line="240" w:lineRule="auto"/>
        <w:rPr>
          <w:rtl/>
        </w:rPr>
      </w:pPr>
    </w:p>
    <w:p w14:paraId="08CA9B6A" w14:textId="77777777" w:rsidR="00316FD1" w:rsidRDefault="00316FD1">
      <w:pPr>
        <w:pStyle w:val="payannameh"/>
        <w:tabs>
          <w:tab w:val="left" w:pos="0"/>
          <w:tab w:val="left" w:pos="7371"/>
        </w:tabs>
        <w:spacing w:line="240" w:lineRule="auto"/>
        <w:jc w:val="center"/>
        <w:rPr>
          <w:rtl/>
        </w:rPr>
        <w:pPrChange w:id="8613" w:author="Mohsen" w:date="2019-03-17T21:10:00Z">
          <w:pPr>
            <w:pStyle w:val="payannameh"/>
            <w:tabs>
              <w:tab w:val="left" w:pos="0"/>
              <w:tab w:val="left" w:pos="7371"/>
            </w:tabs>
            <w:spacing w:line="240" w:lineRule="auto"/>
          </w:pPr>
        </w:pPrChange>
      </w:pPr>
    </w:p>
    <w:p w14:paraId="7C89BC4F" w14:textId="77777777" w:rsidR="00316FD1" w:rsidRDefault="00316FD1" w:rsidP="005E409E">
      <w:pPr>
        <w:pStyle w:val="payannameh"/>
        <w:tabs>
          <w:tab w:val="left" w:pos="0"/>
          <w:tab w:val="left" w:pos="7371"/>
        </w:tabs>
        <w:spacing w:line="240" w:lineRule="auto"/>
        <w:rPr>
          <w:rtl/>
        </w:rPr>
      </w:pPr>
    </w:p>
    <w:p w14:paraId="5D200B72" w14:textId="77777777" w:rsidR="00316FD1" w:rsidRDefault="00316FD1" w:rsidP="005E409E">
      <w:pPr>
        <w:pStyle w:val="payannameh"/>
        <w:tabs>
          <w:tab w:val="left" w:pos="0"/>
          <w:tab w:val="left" w:pos="7371"/>
        </w:tabs>
        <w:spacing w:line="240" w:lineRule="auto"/>
        <w:rPr>
          <w:rtl/>
        </w:rPr>
      </w:pPr>
    </w:p>
    <w:p w14:paraId="7809826C" w14:textId="77777777" w:rsidR="00952537" w:rsidRDefault="00952537" w:rsidP="005E409E">
      <w:pPr>
        <w:pStyle w:val="payannameh"/>
        <w:tabs>
          <w:tab w:val="left" w:pos="0"/>
          <w:tab w:val="left" w:pos="7371"/>
        </w:tabs>
        <w:spacing w:line="240" w:lineRule="auto"/>
        <w:rPr>
          <w:ins w:id="8614" w:author="Mohsen" w:date="2019-03-17T21:07:00Z"/>
          <w:rtl/>
        </w:rPr>
        <w:sectPr w:rsidR="00952537" w:rsidSect="00952537">
          <w:footerReference w:type="first" r:id="rId50"/>
          <w:footnotePr>
            <w:numRestart w:val="eachPage"/>
          </w:footnotePr>
          <w:endnotePr>
            <w:numFmt w:val="decimal"/>
            <w:numRestart w:val="eachSect"/>
          </w:endnotePr>
          <w:pgSz w:w="12240" w:h="15840" w:code="1"/>
          <w:pgMar w:top="1985" w:right="1985" w:bottom="1418" w:left="1418" w:header="720" w:footer="720" w:gutter="0"/>
          <w:pgNumType w:start="1"/>
          <w:cols w:space="720"/>
          <w:titlePg/>
          <w:docGrid w:linePitch="360"/>
          <w:sectPrChange w:id="8616" w:author="Mohsen" w:date="2019-03-17T21:13:00Z">
            <w:sectPr w:rsidR="00952537" w:rsidSect="00952537">
              <w:pgMar w:top="1985" w:right="1985" w:bottom="1418" w:left="1418" w:header="720" w:footer="720" w:gutter="0"/>
              <w:titlePg w:val="0"/>
            </w:sectPr>
          </w:sectPrChange>
        </w:sectPr>
      </w:pPr>
    </w:p>
    <w:p w14:paraId="3CEB9CDF" w14:textId="7A80AC24" w:rsidR="00316FD1" w:rsidDel="00FD7CB9" w:rsidRDefault="00316FD1" w:rsidP="005E409E">
      <w:pPr>
        <w:pStyle w:val="payannameh"/>
        <w:tabs>
          <w:tab w:val="left" w:pos="0"/>
          <w:tab w:val="left" w:pos="7371"/>
        </w:tabs>
        <w:spacing w:line="240" w:lineRule="auto"/>
        <w:rPr>
          <w:del w:id="8617" w:author="Mohsen Jafarinejad" w:date="2019-04-06T08:34:00Z"/>
          <w:rtl/>
        </w:rPr>
      </w:pPr>
      <w:bookmarkStart w:id="8618" w:name="_Toc8546084"/>
      <w:bookmarkStart w:id="8619" w:name="_Toc8550493"/>
      <w:bookmarkStart w:id="8620" w:name="_Toc8550754"/>
      <w:bookmarkEnd w:id="8618"/>
      <w:bookmarkEnd w:id="8619"/>
      <w:bookmarkEnd w:id="8620"/>
    </w:p>
    <w:p w14:paraId="426D4C6C" w14:textId="3558D97D" w:rsidR="00316FD1" w:rsidDel="00FD7CB9" w:rsidRDefault="00316FD1" w:rsidP="005E409E">
      <w:pPr>
        <w:pStyle w:val="payannameh"/>
        <w:tabs>
          <w:tab w:val="left" w:pos="0"/>
          <w:tab w:val="left" w:pos="7371"/>
        </w:tabs>
        <w:spacing w:line="240" w:lineRule="auto"/>
        <w:rPr>
          <w:del w:id="8621" w:author="Mohsen Jafarinejad" w:date="2019-04-06T08:34:00Z"/>
          <w:rtl/>
        </w:rPr>
      </w:pPr>
      <w:bookmarkStart w:id="8622" w:name="_Toc8546085"/>
      <w:bookmarkStart w:id="8623" w:name="_Toc8550494"/>
      <w:bookmarkStart w:id="8624" w:name="_Toc8550755"/>
      <w:bookmarkEnd w:id="8622"/>
      <w:bookmarkEnd w:id="8623"/>
      <w:bookmarkEnd w:id="8624"/>
    </w:p>
    <w:p w14:paraId="0795D4C1" w14:textId="2C9C665B" w:rsidR="00316FD1" w:rsidDel="00FD7CB9" w:rsidRDefault="00316FD1" w:rsidP="005E409E">
      <w:pPr>
        <w:pStyle w:val="payannameh"/>
        <w:tabs>
          <w:tab w:val="left" w:pos="0"/>
          <w:tab w:val="left" w:pos="7371"/>
        </w:tabs>
        <w:spacing w:line="240" w:lineRule="auto"/>
        <w:rPr>
          <w:del w:id="8625" w:author="Mohsen Jafarinejad" w:date="2019-04-06T08:34:00Z"/>
          <w:rtl/>
        </w:rPr>
      </w:pPr>
      <w:bookmarkStart w:id="8626" w:name="_Toc8546086"/>
      <w:bookmarkStart w:id="8627" w:name="_Toc8550495"/>
      <w:bookmarkStart w:id="8628" w:name="_Toc8550756"/>
      <w:bookmarkEnd w:id="8626"/>
      <w:bookmarkEnd w:id="8627"/>
      <w:bookmarkEnd w:id="8628"/>
    </w:p>
    <w:p w14:paraId="552BD68C" w14:textId="070F71A7" w:rsidR="00316FD1" w:rsidDel="00FD7CB9" w:rsidRDefault="00316FD1" w:rsidP="005E409E">
      <w:pPr>
        <w:pStyle w:val="payannameh"/>
        <w:tabs>
          <w:tab w:val="left" w:pos="0"/>
          <w:tab w:val="left" w:pos="7371"/>
        </w:tabs>
        <w:spacing w:line="240" w:lineRule="auto"/>
        <w:rPr>
          <w:del w:id="8629" w:author="Mohsen Jafarinejad" w:date="2019-04-06T08:34:00Z"/>
          <w:rtl/>
        </w:rPr>
      </w:pPr>
      <w:bookmarkStart w:id="8630" w:name="_Toc8546087"/>
      <w:bookmarkStart w:id="8631" w:name="_Toc8550496"/>
      <w:bookmarkStart w:id="8632" w:name="_Toc8550757"/>
      <w:bookmarkEnd w:id="8630"/>
      <w:bookmarkEnd w:id="8631"/>
      <w:bookmarkEnd w:id="8632"/>
    </w:p>
    <w:p w14:paraId="3C96FBF0" w14:textId="7687B6CE" w:rsidR="00316FD1" w:rsidDel="00FD7CB9" w:rsidRDefault="00316FD1" w:rsidP="005E409E">
      <w:pPr>
        <w:pStyle w:val="payannameh"/>
        <w:tabs>
          <w:tab w:val="left" w:pos="0"/>
          <w:tab w:val="left" w:pos="7371"/>
        </w:tabs>
        <w:spacing w:line="240" w:lineRule="auto"/>
        <w:rPr>
          <w:del w:id="8633" w:author="Mohsen Jafarinejad" w:date="2019-04-06T08:34:00Z"/>
          <w:rtl/>
        </w:rPr>
      </w:pPr>
      <w:bookmarkStart w:id="8634" w:name="_Toc8546088"/>
      <w:bookmarkStart w:id="8635" w:name="_Toc8550497"/>
      <w:bookmarkStart w:id="8636" w:name="_Toc8550758"/>
      <w:bookmarkEnd w:id="8634"/>
      <w:bookmarkEnd w:id="8635"/>
      <w:bookmarkEnd w:id="8636"/>
    </w:p>
    <w:p w14:paraId="37633734" w14:textId="4F7D044E" w:rsidR="00316FD1" w:rsidDel="00FD7CB9" w:rsidRDefault="00316FD1" w:rsidP="005E409E">
      <w:pPr>
        <w:pStyle w:val="payannameh"/>
        <w:tabs>
          <w:tab w:val="left" w:pos="0"/>
          <w:tab w:val="left" w:pos="7371"/>
        </w:tabs>
        <w:spacing w:line="240" w:lineRule="auto"/>
        <w:rPr>
          <w:del w:id="8637" w:author="Mohsen Jafarinejad" w:date="2019-04-06T08:34:00Z"/>
          <w:rtl/>
        </w:rPr>
      </w:pPr>
      <w:bookmarkStart w:id="8638" w:name="_Toc8546089"/>
      <w:bookmarkStart w:id="8639" w:name="_Toc8550498"/>
      <w:bookmarkStart w:id="8640" w:name="_Toc8550759"/>
      <w:bookmarkEnd w:id="8638"/>
      <w:bookmarkEnd w:id="8639"/>
      <w:bookmarkEnd w:id="8640"/>
    </w:p>
    <w:p w14:paraId="6652B25A" w14:textId="0A1B0DC3" w:rsidR="00316FD1" w:rsidDel="00FD7CB9" w:rsidRDefault="00316FD1" w:rsidP="005E409E">
      <w:pPr>
        <w:pStyle w:val="payannameh"/>
        <w:tabs>
          <w:tab w:val="left" w:pos="0"/>
          <w:tab w:val="left" w:pos="7371"/>
        </w:tabs>
        <w:spacing w:line="240" w:lineRule="auto"/>
        <w:rPr>
          <w:del w:id="8641" w:author="Mohsen Jafarinejad" w:date="2019-04-06T08:34:00Z"/>
          <w:rtl/>
        </w:rPr>
      </w:pPr>
      <w:bookmarkStart w:id="8642" w:name="_Toc8546090"/>
      <w:bookmarkStart w:id="8643" w:name="_Toc8550499"/>
      <w:bookmarkStart w:id="8644" w:name="_Toc8550760"/>
      <w:bookmarkEnd w:id="8642"/>
      <w:bookmarkEnd w:id="8643"/>
      <w:bookmarkEnd w:id="8644"/>
    </w:p>
    <w:p w14:paraId="5269205E" w14:textId="4AEBBB1F" w:rsidR="00E43B26" w:rsidDel="00FD7CB9" w:rsidRDefault="00E43B26" w:rsidP="005E409E">
      <w:pPr>
        <w:pStyle w:val="payannameh"/>
        <w:tabs>
          <w:tab w:val="left" w:pos="0"/>
          <w:tab w:val="left" w:pos="7371"/>
        </w:tabs>
        <w:spacing w:line="240" w:lineRule="auto"/>
        <w:rPr>
          <w:del w:id="8645" w:author="Mohsen Jafarinejad" w:date="2019-04-06T08:34:00Z"/>
          <w:rtl/>
        </w:rPr>
      </w:pPr>
      <w:bookmarkStart w:id="8646" w:name="_Toc8546091"/>
      <w:bookmarkStart w:id="8647" w:name="_Toc8550500"/>
      <w:bookmarkStart w:id="8648" w:name="_Toc8550761"/>
      <w:bookmarkEnd w:id="8646"/>
      <w:bookmarkEnd w:id="8647"/>
      <w:bookmarkEnd w:id="8648"/>
    </w:p>
    <w:p w14:paraId="5D67224E" w14:textId="337CBB3F" w:rsidR="002460BD" w:rsidRPr="00A133F0" w:rsidRDefault="002460BD" w:rsidP="00E43B26">
      <w:pPr>
        <w:pStyle w:val="a0"/>
        <w:bidi/>
        <w:rPr>
          <w:rtl/>
        </w:rPr>
      </w:pPr>
      <w:bookmarkStart w:id="8649" w:name="_Toc3666259"/>
      <w:bookmarkStart w:id="8650" w:name="_Toc3666508"/>
      <w:bookmarkStart w:id="8651" w:name="_Toc8546092"/>
      <w:bookmarkStart w:id="8652" w:name="_Toc8550762"/>
      <w:r w:rsidRPr="00E43B26">
        <w:rPr>
          <w:szCs w:val="24"/>
          <w:rtl/>
        </w:rPr>
        <w:t>کاربردها</w:t>
      </w:r>
      <w:r w:rsidRPr="00E43B26">
        <w:rPr>
          <w:rFonts w:hint="cs"/>
          <w:szCs w:val="24"/>
          <w:rtl/>
        </w:rPr>
        <w:t>ی</w:t>
      </w:r>
      <w:r w:rsidRPr="00A133F0">
        <w:rPr>
          <w:rtl/>
        </w:rPr>
        <w:t xml:space="preserve"> کنونی پیل سوختی میکروبی</w:t>
      </w:r>
      <w:bookmarkEnd w:id="8649"/>
      <w:bookmarkEnd w:id="8650"/>
      <w:bookmarkEnd w:id="8651"/>
      <w:bookmarkEnd w:id="8652"/>
    </w:p>
    <w:p w14:paraId="589C013F" w14:textId="73C52A33" w:rsidR="002460BD" w:rsidRPr="002B72E7" w:rsidRDefault="00E43B26" w:rsidP="00D253F2">
      <w:pPr>
        <w:pStyle w:val="payannameh"/>
        <w:tabs>
          <w:tab w:val="left" w:pos="473"/>
          <w:tab w:val="left" w:pos="567"/>
          <w:tab w:val="left" w:pos="7371"/>
        </w:tabs>
        <w:spacing w:line="240" w:lineRule="auto"/>
        <w:jc w:val="both"/>
        <w:rPr>
          <w:rtl/>
        </w:rPr>
      </w:pPr>
      <w:r>
        <w:rPr>
          <w:rtl/>
        </w:rPr>
        <w:tab/>
      </w:r>
      <w:r w:rsidR="002460BD" w:rsidRPr="002B72E7">
        <w:rPr>
          <w:rtl/>
        </w:rPr>
        <w:t>اولین وسیله آزمایشی که با استفاده از تکنولوژی پیل</w:t>
      </w:r>
      <w:ins w:id="8653" w:author="Mohsen Jafarinejad" w:date="2019-05-11T12:08:00Z">
        <w:r w:rsidR="001A60F1">
          <w:rPr>
            <w:rFonts w:hint="cs"/>
            <w:rtl/>
          </w:rPr>
          <w:t>‌</w:t>
        </w:r>
      </w:ins>
      <w:del w:id="8654" w:author="Mohsen Jafarinejad" w:date="2019-05-11T12:08:00Z">
        <w:r w:rsidR="002460BD" w:rsidRPr="002B72E7" w:rsidDel="001A60F1">
          <w:rPr>
            <w:rtl/>
          </w:rPr>
          <w:delText xml:space="preserve"> </w:delText>
        </w:r>
      </w:del>
      <w:r w:rsidR="002460BD" w:rsidRPr="002B72E7">
        <w:rPr>
          <w:rtl/>
        </w:rPr>
        <w:t>سوختی میکروبی مورد بهره برداری قرار گرفت</w:t>
      </w:r>
      <w:ins w:id="8655" w:author="Mohsen Jafarinejad" w:date="2019-05-11T12:08:00Z">
        <w:r w:rsidR="001A60F1">
          <w:rPr>
            <w:rFonts w:hint="cs"/>
            <w:rtl/>
          </w:rPr>
          <w:t xml:space="preserve"> و</w:t>
        </w:r>
      </w:ins>
      <w:r w:rsidR="002460BD" w:rsidRPr="002B72E7">
        <w:rPr>
          <w:rtl/>
        </w:rPr>
        <w:t xml:space="preserve"> در سال 2008 گزارش شد</w:t>
      </w:r>
      <w:sdt>
        <w:sdtPr>
          <w:rPr>
            <w:rtl/>
          </w:rPr>
          <w:id w:val="1513723473"/>
          <w:citation/>
        </w:sdtPr>
        <w:sdtEndPr/>
        <w:sdtContent>
          <w:r w:rsidR="006E6C01">
            <w:rPr>
              <w:rStyle w:val="tgc"/>
              <w:rtl/>
            </w:rPr>
            <w:fldChar w:fldCharType="begin"/>
          </w:r>
          <w:r w:rsidR="00EA6BD0">
            <w:rPr>
              <w:rStyle w:val="tgc"/>
            </w:rPr>
            <w:instrText xml:space="preserve">CITATION 9 \l 1065 </w:instrText>
          </w:r>
          <w:r w:rsidR="006E6C01">
            <w:rPr>
              <w:rStyle w:val="tgc"/>
              <w:rtl/>
            </w:rPr>
            <w:fldChar w:fldCharType="separate"/>
          </w:r>
          <w:r w:rsidR="00F81795">
            <w:rPr>
              <w:rStyle w:val="tgc"/>
              <w:noProof/>
              <w:rtl/>
            </w:rPr>
            <w:t xml:space="preserve"> </w:t>
          </w:r>
          <w:r w:rsidR="00F81795">
            <w:rPr>
              <w:noProof/>
            </w:rPr>
            <w:t>[43]</w:t>
          </w:r>
          <w:r w:rsidR="006E6C01">
            <w:rPr>
              <w:rStyle w:val="tgc"/>
              <w:rtl/>
            </w:rPr>
            <w:fldChar w:fldCharType="end"/>
          </w:r>
        </w:sdtContent>
      </w:sdt>
      <w:r w:rsidR="002460BD" w:rsidRPr="002B72E7">
        <w:rPr>
          <w:rtl/>
        </w:rPr>
        <w:t xml:space="preserve"> یک شناور هواشناسی با قابلیت اندازه گیری دما، فشار، رطوبت نسبی دمای آب و انتقال دیتا از طریق امواج رادیویی توسط بنتنیک ام اف سی</w:t>
      </w:r>
      <w:r w:rsidR="00D253F2">
        <w:rPr>
          <w:rStyle w:val="FootnoteReference"/>
          <w:rtl/>
        </w:rPr>
        <w:footnoteReference w:id="20"/>
      </w:r>
      <w:r w:rsidR="002460BD" w:rsidRPr="002B72E7">
        <w:rPr>
          <w:rtl/>
        </w:rPr>
        <w:t xml:space="preserve"> ساخته شد.</w:t>
      </w:r>
    </w:p>
    <w:p w14:paraId="73E8B1D7" w14:textId="5B5034F0" w:rsidR="002460BD" w:rsidRDefault="00E43B26" w:rsidP="002C326A">
      <w:pPr>
        <w:pStyle w:val="payannameh"/>
        <w:spacing w:line="240" w:lineRule="auto"/>
        <w:jc w:val="both"/>
      </w:pPr>
      <w:r>
        <w:rPr>
          <w:rtl/>
        </w:rPr>
        <w:tab/>
      </w:r>
      <w:r w:rsidR="002460BD" w:rsidRPr="002B72E7">
        <w:rPr>
          <w:rtl/>
        </w:rPr>
        <w:t>بنتیک ام اف سی با استفاده از اکسیداسیون ترکیبات عالی موجود در رسوبات لا</w:t>
      </w:r>
      <w:r w:rsidR="002460BD" w:rsidRPr="002B72E7">
        <w:rPr>
          <w:rFonts w:hint="cs"/>
          <w:rtl/>
        </w:rPr>
        <w:t>یه‌های</w:t>
      </w:r>
      <w:r w:rsidR="002460BD" w:rsidRPr="002B72E7">
        <w:rPr>
          <w:rtl/>
        </w:rPr>
        <w:t xml:space="preserve"> آب اقیانوسی اقدام به تولید برق نموده است. الکترون‌ها در اثر متابولیسم </w:t>
      </w:r>
      <w:del w:id="8656" w:author="Mohsen Jafarinejad" w:date="2019-05-11T12:08:00Z">
        <w:r w:rsidR="002460BD" w:rsidRPr="002B72E7" w:rsidDel="001A60F1">
          <w:rPr>
            <w:rtl/>
          </w:rPr>
          <w:delText>ظ</w:delText>
        </w:r>
      </w:del>
      <w:ins w:id="8657" w:author="Mohsen Jafarinejad" w:date="2019-05-11T12:08:00Z">
        <w:r w:rsidR="001A60F1">
          <w:rPr>
            <w:rFonts w:hint="cs"/>
            <w:rtl/>
          </w:rPr>
          <w:t>ط</w:t>
        </w:r>
      </w:ins>
      <w:r w:rsidR="002460BD" w:rsidRPr="002B72E7">
        <w:rPr>
          <w:rtl/>
        </w:rPr>
        <w:t>بیعی میکرواورگانیسم های رسوبات دریایی تولید م</w:t>
      </w:r>
      <w:r w:rsidR="002460BD" w:rsidRPr="002B72E7">
        <w:rPr>
          <w:rFonts w:hint="cs"/>
          <w:rtl/>
        </w:rPr>
        <w:t>ی‌شوند</w:t>
      </w:r>
      <w:r w:rsidR="002460BD" w:rsidRPr="002B72E7">
        <w:rPr>
          <w:rtl/>
        </w:rPr>
        <w:t>. بنتیک ام اف سی به هیچگونه میکرواورگانیسم اکسیژنی اضافی نیازمند نیست. دو مدل مختلف از نمونه‌ها</w:t>
      </w:r>
      <w:r w:rsidR="002460BD" w:rsidRPr="002B72E7">
        <w:rPr>
          <w:rFonts w:hint="cs"/>
          <w:rtl/>
        </w:rPr>
        <w:t>ی</w:t>
      </w:r>
      <w:r w:rsidR="002460BD" w:rsidRPr="002B72E7">
        <w:rPr>
          <w:rtl/>
        </w:rPr>
        <w:t xml:space="preserve"> بنتیک ام اف سی ساخته شد و مورد استفاده قرار گرفت اولی یک نمونه 230 کیلوگرمی با حجم 1.3 که م</w:t>
      </w:r>
      <w:r w:rsidR="002460BD" w:rsidRPr="002B72E7">
        <w:rPr>
          <w:rFonts w:hint="cs"/>
          <w:rtl/>
        </w:rPr>
        <w:t>ی‌توانست</w:t>
      </w:r>
      <w:r w:rsidR="002460BD" w:rsidRPr="002B72E7">
        <w:rPr>
          <w:rtl/>
        </w:rPr>
        <w:t xml:space="preserve"> معادل 16 بات</w:t>
      </w:r>
      <w:r w:rsidR="0001187C">
        <w:rPr>
          <w:rtl/>
        </w:rPr>
        <w:t>ری آلکالین در سال برق تولید کند</w:t>
      </w:r>
      <w:del w:id="8658" w:author="Mohsen Jafarinejad" w:date="2019-04-06T08:48:00Z">
        <w:r w:rsidR="002460BD" w:rsidRPr="002B72E7" w:rsidDel="00A11F99">
          <w:rPr>
            <w:rtl/>
          </w:rPr>
          <w:delText xml:space="preserve"> </w:delText>
        </w:r>
      </w:del>
      <w:ins w:id="8659" w:author="Mohsen Jafarinejad" w:date="2019-04-06T08:48:00Z">
        <w:r w:rsidR="00A11F99">
          <w:rPr>
            <w:rFonts w:hint="cs"/>
            <w:rtl/>
          </w:rPr>
          <w:t>(</w:t>
        </w:r>
      </w:ins>
      <w:r w:rsidR="00F24663">
        <w:rPr>
          <w:rFonts w:hint="cs"/>
          <w:rtl/>
        </w:rPr>
        <w:t>شکل 2-1</w:t>
      </w:r>
      <w:ins w:id="8660" w:author="Mohsen Jafarinejad" w:date="2019-04-06T08:48:00Z">
        <w:r w:rsidR="00A11F99">
          <w:rPr>
            <w:rFonts w:hint="cs"/>
            <w:rtl/>
          </w:rPr>
          <w:t>)</w:t>
        </w:r>
      </w:ins>
      <w:del w:id="8661" w:author="Mohsen" w:date="2019-03-17T16:52:00Z">
        <w:r w:rsidR="002460BD" w:rsidRPr="002B72E7" w:rsidDel="00CF0011">
          <w:rPr>
            <w:rtl/>
          </w:rPr>
          <w:delText xml:space="preserve"> </w:delText>
        </w:r>
      </w:del>
      <w:r w:rsidR="0001187C">
        <w:rPr>
          <w:rFonts w:hint="cs"/>
          <w:rtl/>
        </w:rPr>
        <w:t>.</w:t>
      </w:r>
      <w:ins w:id="8662" w:author="Mohsen" w:date="2019-03-17T16:52:00Z">
        <w:r w:rsidR="00CF0011">
          <w:rPr>
            <w:rtl/>
          </w:rPr>
          <w:t xml:space="preserve"> ا</w:t>
        </w:r>
        <w:r w:rsidR="00CF0011">
          <w:rPr>
            <w:rFonts w:hint="cs"/>
            <w:rtl/>
          </w:rPr>
          <w:t>ی</w:t>
        </w:r>
        <w:r w:rsidR="00CF0011">
          <w:rPr>
            <w:rFonts w:hint="eastAsia"/>
            <w:rtl/>
          </w:rPr>
          <w:t>ن</w:t>
        </w:r>
      </w:ins>
      <w:del w:id="8663" w:author="Mohsen" w:date="2019-03-17T16:52:00Z">
        <w:r w:rsidR="002460BD" w:rsidRPr="002B72E7" w:rsidDel="00CF0011">
          <w:rPr>
            <w:rtl/>
          </w:rPr>
          <w:delText>این</w:delText>
        </w:r>
      </w:del>
      <w:r w:rsidR="002460BD" w:rsidRPr="002B72E7">
        <w:rPr>
          <w:rtl/>
        </w:rPr>
        <w:t xml:space="preserve"> طراحی به مقدار کمی آلودگی نیازمند است و م</w:t>
      </w:r>
      <w:r w:rsidR="002460BD" w:rsidRPr="002B72E7">
        <w:rPr>
          <w:rFonts w:hint="cs"/>
          <w:rtl/>
        </w:rPr>
        <w:t>ی‌تواند</w:t>
      </w:r>
      <w:r w:rsidR="002460BD" w:rsidRPr="002B72E7">
        <w:rPr>
          <w:rtl/>
        </w:rPr>
        <w:t xml:space="preserve"> توسط یک نفر نصب گردد. این نمونه جهت تأم</w:t>
      </w:r>
      <w:r w:rsidR="002460BD" w:rsidRPr="002B72E7">
        <w:rPr>
          <w:rFonts w:hint="cs"/>
          <w:rtl/>
        </w:rPr>
        <w:t>ین</w:t>
      </w:r>
      <w:r w:rsidR="002460BD" w:rsidRPr="002B72E7">
        <w:rPr>
          <w:rtl/>
        </w:rPr>
        <w:t xml:space="preserve"> برق دستگاه اندازه</w:t>
      </w:r>
      <w:ins w:id="8664" w:author="Mohsen Jafarinejad" w:date="2019-05-11T12:09:00Z">
        <w:r w:rsidR="001A60F1">
          <w:rPr>
            <w:rFonts w:hint="cs"/>
            <w:rtl/>
          </w:rPr>
          <w:t>‌</w:t>
        </w:r>
      </w:ins>
      <w:del w:id="8665" w:author="Mohsen Jafarinejad" w:date="2019-05-11T12:09:00Z">
        <w:r w:rsidR="002460BD" w:rsidRPr="002B72E7" w:rsidDel="001A60F1">
          <w:rPr>
            <w:rtl/>
          </w:rPr>
          <w:delText xml:space="preserve"> </w:delText>
        </w:r>
      </w:del>
      <w:r w:rsidR="002460BD" w:rsidRPr="002B72E7">
        <w:rPr>
          <w:rtl/>
        </w:rPr>
        <w:t>گیری هواشناسی بدون نیاز به تعویض باتری طراحی وساخته شده است. دستگاه‌ها</w:t>
      </w:r>
      <w:r w:rsidR="002460BD" w:rsidRPr="002B72E7">
        <w:rPr>
          <w:rFonts w:hint="cs"/>
          <w:rtl/>
        </w:rPr>
        <w:t>ی</w:t>
      </w:r>
      <w:r w:rsidR="002460BD" w:rsidRPr="002B72E7">
        <w:rPr>
          <w:rtl/>
        </w:rPr>
        <w:t xml:space="preserve"> بنتیک ام اف سی برای چندین سال بدون کاهش در توان خروجی به کار خود ادامه دادند. نو</w:t>
      </w:r>
      <w:r w:rsidR="002460BD" w:rsidRPr="002B72E7">
        <w:rPr>
          <w:rFonts w:hint="cs"/>
          <w:rtl/>
        </w:rPr>
        <w:t>یسنده</w:t>
      </w:r>
      <w:r w:rsidR="002460BD" w:rsidRPr="002B72E7">
        <w:rPr>
          <w:rtl/>
        </w:rPr>
        <w:t xml:space="preserve"> تخمین میزند که بنتیک ام اف سی توانا</w:t>
      </w:r>
      <w:del w:id="8666" w:author="Mohsen Jafarinejad" w:date="2019-05-11T12:09:00Z">
        <w:r w:rsidR="002460BD" w:rsidRPr="002B72E7" w:rsidDel="000B7058">
          <w:rPr>
            <w:rtl/>
          </w:rPr>
          <w:delText>ی</w:delText>
        </w:r>
      </w:del>
      <w:r w:rsidR="002460BD" w:rsidRPr="002B72E7">
        <w:rPr>
          <w:rtl/>
        </w:rPr>
        <w:t>یی تولید نامحدود برق در اعماق دریا را با هزینه یک باطری اسیدی برای یک سال را داراست.</w:t>
      </w:r>
    </w:p>
    <w:p w14:paraId="31199F2A" w14:textId="3EFBD7B0" w:rsidR="002F2050" w:rsidRDefault="002F2050" w:rsidP="00D253F2">
      <w:pPr>
        <w:pStyle w:val="payannameh"/>
        <w:spacing w:line="240" w:lineRule="auto"/>
        <w:jc w:val="both"/>
      </w:pPr>
    </w:p>
    <w:p w14:paraId="5E8E5513" w14:textId="77777777" w:rsidR="002F2050" w:rsidRPr="002B72E7" w:rsidRDefault="002F2050" w:rsidP="00D253F2">
      <w:pPr>
        <w:pStyle w:val="payannameh"/>
        <w:spacing w:line="240" w:lineRule="auto"/>
        <w:jc w:val="both"/>
        <w:rPr>
          <w:rtl/>
        </w:rPr>
      </w:pPr>
    </w:p>
    <w:p w14:paraId="40FB6AC9" w14:textId="77777777" w:rsidR="002460BD" w:rsidRPr="002B72E7" w:rsidRDefault="002460BD" w:rsidP="005E409E">
      <w:pPr>
        <w:pStyle w:val="payannameh"/>
        <w:tabs>
          <w:tab w:val="left" w:pos="0"/>
          <w:tab w:val="left" w:pos="7371"/>
        </w:tabs>
        <w:spacing w:line="240" w:lineRule="auto"/>
        <w:jc w:val="center"/>
        <w:rPr>
          <w:rtl/>
        </w:rPr>
      </w:pPr>
      <w:r w:rsidRPr="002B72E7">
        <w:rPr>
          <w:noProof/>
          <w:rtl/>
          <w:lang w:bidi="ar-SA"/>
        </w:rPr>
        <w:drawing>
          <wp:inline distT="0" distB="0" distL="0" distR="0" wp14:anchorId="0E8C1AFF" wp14:editId="19227F6B">
            <wp:extent cx="2072961" cy="196661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084741" cy="1977787"/>
                    </a:xfrm>
                    <a:prstGeom prst="rect">
                      <a:avLst/>
                    </a:prstGeom>
                    <a:noFill/>
                    <a:ln>
                      <a:noFill/>
                    </a:ln>
                  </pic:spPr>
                </pic:pic>
              </a:graphicData>
            </a:graphic>
          </wp:inline>
        </w:drawing>
      </w:r>
    </w:p>
    <w:p w14:paraId="083C673B" w14:textId="14BCD314" w:rsidR="002460BD" w:rsidRPr="004517D1" w:rsidRDefault="002460BD" w:rsidP="00CF0011">
      <w:pPr>
        <w:pStyle w:val="a4"/>
        <w:rPr>
          <w:rtl/>
        </w:rPr>
      </w:pPr>
      <w:bookmarkStart w:id="8667" w:name="_Toc8551015"/>
      <w:r w:rsidRPr="004517D1">
        <w:rPr>
          <w:rtl/>
        </w:rPr>
        <w:t>تأم</w:t>
      </w:r>
      <w:r w:rsidRPr="004517D1">
        <w:rPr>
          <w:rFonts w:hint="cs"/>
          <w:rtl/>
        </w:rPr>
        <w:t>ین</w:t>
      </w:r>
      <w:r w:rsidRPr="004517D1">
        <w:rPr>
          <w:rtl/>
        </w:rPr>
        <w:t xml:space="preserve"> انرژی الکتریکی ابزار هواشناسی با استفاده از </w:t>
      </w:r>
      <w:r w:rsidRPr="004517D1">
        <w:t>MFC</w:t>
      </w:r>
      <w:bookmarkEnd w:id="8667"/>
    </w:p>
    <w:p w14:paraId="6ADF9558" w14:textId="77777777" w:rsidR="004517D1" w:rsidRPr="002B72E7" w:rsidRDefault="004517D1" w:rsidP="005E409E">
      <w:pPr>
        <w:pStyle w:val="payannameh"/>
        <w:tabs>
          <w:tab w:val="left" w:pos="0"/>
          <w:tab w:val="left" w:pos="7371"/>
        </w:tabs>
        <w:spacing w:line="240" w:lineRule="auto"/>
      </w:pPr>
    </w:p>
    <w:p w14:paraId="1050FD7B" w14:textId="0166FC94" w:rsidR="002460BD" w:rsidRPr="002B72E7" w:rsidRDefault="002460BD" w:rsidP="002C326A">
      <w:pPr>
        <w:pStyle w:val="payannameh"/>
        <w:spacing w:line="240" w:lineRule="auto"/>
        <w:ind w:firstLine="567"/>
        <w:jc w:val="both"/>
        <w:rPr>
          <w:rtl/>
        </w:rPr>
      </w:pPr>
      <w:r w:rsidRPr="002B72E7">
        <w:rPr>
          <w:rtl/>
        </w:rPr>
        <w:lastRenderedPageBreak/>
        <w:t>محققان روش‌ها</w:t>
      </w:r>
      <w:r w:rsidRPr="002B72E7">
        <w:rPr>
          <w:rFonts w:hint="cs"/>
          <w:rtl/>
        </w:rPr>
        <w:t>یی</w:t>
      </w:r>
      <w:r w:rsidRPr="002B72E7">
        <w:rPr>
          <w:rtl/>
        </w:rPr>
        <w:t xml:space="preserve"> را جهت افزایش توان بنتیک ام اف سی در نظر گرفته‌اند. درحال</w:t>
      </w:r>
      <w:r w:rsidRPr="002B72E7">
        <w:rPr>
          <w:rFonts w:hint="cs"/>
          <w:rtl/>
        </w:rPr>
        <w:t>یکه</w:t>
      </w:r>
      <w:r w:rsidRPr="002B72E7">
        <w:rPr>
          <w:rtl/>
        </w:rPr>
        <w:t xml:space="preserve"> توان الکتریکی تولیدی از متابولیسم میکرواورگانیسم</w:t>
      </w:r>
      <w:ins w:id="8668" w:author="Mohsen Jafarinejad" w:date="2019-05-11T12:10:00Z">
        <w:r w:rsidR="000B7058">
          <w:rPr>
            <w:rFonts w:hint="cs"/>
            <w:rtl/>
          </w:rPr>
          <w:t>‌</w:t>
        </w:r>
      </w:ins>
      <w:del w:id="8669" w:author="Mohsen Jafarinejad" w:date="2019-05-11T12:10:00Z">
        <w:r w:rsidRPr="002B72E7" w:rsidDel="000B7058">
          <w:rPr>
            <w:rtl/>
          </w:rPr>
          <w:delText xml:space="preserve"> </w:delText>
        </w:r>
      </w:del>
      <w:r w:rsidRPr="002B72E7">
        <w:rPr>
          <w:rtl/>
        </w:rPr>
        <w:t>های موجود در رسوبات نشات م</w:t>
      </w:r>
      <w:r w:rsidRPr="002B72E7">
        <w:rPr>
          <w:rFonts w:hint="cs"/>
          <w:rtl/>
        </w:rPr>
        <w:t>ی‌گیرد</w:t>
      </w:r>
      <w:ins w:id="8670" w:author="Mohsen Jafarinejad" w:date="2019-05-11T12:10:00Z">
        <w:r w:rsidR="000B7058">
          <w:rPr>
            <w:rFonts w:hint="cs"/>
            <w:rtl/>
          </w:rPr>
          <w:t>.</w:t>
        </w:r>
      </w:ins>
      <w:r w:rsidRPr="002B72E7">
        <w:rPr>
          <w:rtl/>
        </w:rPr>
        <w:t xml:space="preserve"> شاید یکی از محدود</w:t>
      </w:r>
      <w:r w:rsidRPr="002B72E7">
        <w:rPr>
          <w:rFonts w:hint="cs"/>
          <w:rtl/>
        </w:rPr>
        <w:t>یت‌ها</w:t>
      </w:r>
      <w:r w:rsidRPr="002B72E7">
        <w:rPr>
          <w:rtl/>
        </w:rPr>
        <w:t xml:space="preserve"> در تولید سطوح بالاتری </w:t>
      </w:r>
      <w:del w:id="8671" w:author="Mohsen Jafarinejad" w:date="2019-05-11T12:10:00Z">
        <w:r w:rsidRPr="002B72E7" w:rsidDel="000B7058">
          <w:rPr>
            <w:rtl/>
          </w:rPr>
          <w:delText>از</w:delText>
        </w:r>
      </w:del>
      <w:r w:rsidRPr="002B72E7">
        <w:rPr>
          <w:rtl/>
        </w:rPr>
        <w:t xml:space="preserve"> انرژی محدودیت در میکرواورگانیسم های در دسترس باشد. اضافه کردن ترکیبات آلی غیر قابل حل که به آرامی مورد استفاده قرار م</w:t>
      </w:r>
      <w:r w:rsidRPr="002B72E7">
        <w:rPr>
          <w:rFonts w:hint="cs"/>
          <w:rtl/>
        </w:rPr>
        <w:t>ی‌گیرند</w:t>
      </w:r>
      <w:r w:rsidRPr="002B72E7">
        <w:rPr>
          <w:rtl/>
        </w:rPr>
        <w:t>، نظیر سلولز یا کتیتن به رسوبات باعث افزایش توان تولیدی م</w:t>
      </w:r>
      <w:r w:rsidRPr="002B72E7">
        <w:rPr>
          <w:rFonts w:hint="cs"/>
          <w:rtl/>
        </w:rPr>
        <w:t>ی‌گردد</w:t>
      </w:r>
      <w:sdt>
        <w:sdtPr>
          <w:rPr>
            <w:rFonts w:hint="cs"/>
            <w:rtl/>
          </w:rPr>
          <w:id w:val="1190178822"/>
          <w:citation/>
        </w:sdtPr>
        <w:sdtEndPr/>
        <w:sdtContent>
          <w:r w:rsidR="00D37465">
            <w:rPr>
              <w:rStyle w:val="tgc"/>
              <w:rtl/>
            </w:rPr>
            <w:fldChar w:fldCharType="begin"/>
          </w:r>
          <w:r w:rsidR="00EA6BD0">
            <w:rPr>
              <w:rStyle w:val="tgc"/>
            </w:rPr>
            <w:instrText xml:space="preserve">CITATION 11 \l 1065 </w:instrText>
          </w:r>
          <w:r w:rsidR="00D37465">
            <w:rPr>
              <w:rStyle w:val="tgc"/>
              <w:rtl/>
            </w:rPr>
            <w:fldChar w:fldCharType="separate"/>
          </w:r>
          <w:r w:rsidR="00F81795">
            <w:rPr>
              <w:rStyle w:val="tgc"/>
              <w:noProof/>
              <w:rtl/>
            </w:rPr>
            <w:t xml:space="preserve"> </w:t>
          </w:r>
          <w:r w:rsidR="00F81795">
            <w:rPr>
              <w:noProof/>
            </w:rPr>
            <w:t>[44]</w:t>
          </w:r>
          <w:r w:rsidR="00D37465">
            <w:rPr>
              <w:rStyle w:val="tgc"/>
              <w:rtl/>
            </w:rPr>
            <w:fldChar w:fldCharType="end"/>
          </w:r>
        </w:sdtContent>
      </w:sdt>
      <w:sdt>
        <w:sdtPr>
          <w:rPr>
            <w:rFonts w:hint="cs"/>
            <w:rtl/>
          </w:rPr>
          <w:id w:val="1452820634"/>
          <w:citation/>
        </w:sdtPr>
        <w:sdtEndPr/>
        <w:sdtContent>
          <w:r w:rsidR="00D37465">
            <w:rPr>
              <w:rStyle w:val="tgc"/>
              <w:rtl/>
            </w:rPr>
            <w:fldChar w:fldCharType="begin"/>
          </w:r>
          <w:r w:rsidR="00EA6BD0">
            <w:rPr>
              <w:rStyle w:val="tgc"/>
            </w:rPr>
            <w:instrText xml:space="preserve">CITATION 12 \l 1065 </w:instrText>
          </w:r>
          <w:r w:rsidR="00D37465">
            <w:rPr>
              <w:rStyle w:val="tgc"/>
              <w:rtl/>
            </w:rPr>
            <w:fldChar w:fldCharType="separate"/>
          </w:r>
          <w:r w:rsidR="00F81795">
            <w:rPr>
              <w:rStyle w:val="tgc"/>
              <w:noProof/>
              <w:rtl/>
            </w:rPr>
            <w:t xml:space="preserve"> </w:t>
          </w:r>
          <w:r w:rsidR="00F81795">
            <w:rPr>
              <w:noProof/>
            </w:rPr>
            <w:t>[45]</w:t>
          </w:r>
          <w:r w:rsidR="00D37465">
            <w:rPr>
              <w:rStyle w:val="tgc"/>
              <w:rtl/>
            </w:rPr>
            <w:fldChar w:fldCharType="end"/>
          </w:r>
        </w:sdtContent>
      </w:sdt>
      <w:r w:rsidRPr="002B72E7">
        <w:rPr>
          <w:rtl/>
        </w:rPr>
        <w:t>.</w:t>
      </w:r>
      <w:del w:id="8672" w:author="Mohsen" w:date="2019-03-17T16:52:00Z">
        <w:r w:rsidRPr="002B72E7" w:rsidDel="00CF0011">
          <w:delText xml:space="preserve"> </w:delText>
        </w:r>
      </w:del>
    </w:p>
    <w:p w14:paraId="0E191042" w14:textId="16B3B1FD" w:rsidR="002460BD" w:rsidRDefault="00383C57" w:rsidP="00542260">
      <w:pPr>
        <w:pStyle w:val="payannameh"/>
        <w:tabs>
          <w:tab w:val="left" w:pos="567"/>
          <w:tab w:val="left" w:pos="615"/>
        </w:tabs>
        <w:spacing w:line="240" w:lineRule="auto"/>
        <w:jc w:val="both"/>
        <w:rPr>
          <w:rtl/>
        </w:rPr>
      </w:pPr>
      <w:r>
        <w:rPr>
          <w:rtl/>
        </w:rPr>
        <w:tab/>
      </w:r>
      <w:r w:rsidR="002460BD" w:rsidRPr="002B72E7">
        <w:rPr>
          <w:rtl/>
        </w:rPr>
        <w:t>این لا</w:t>
      </w:r>
      <w:r w:rsidR="002460BD" w:rsidRPr="002B72E7">
        <w:rPr>
          <w:rFonts w:hint="cs"/>
          <w:rtl/>
        </w:rPr>
        <w:t>یه‌ها</w:t>
      </w:r>
      <w:r w:rsidR="002460BD" w:rsidRPr="002B72E7">
        <w:rPr>
          <w:rtl/>
        </w:rPr>
        <w:t xml:space="preserve"> به دل</w:t>
      </w:r>
      <w:r w:rsidR="002460BD" w:rsidRPr="002B72E7">
        <w:rPr>
          <w:rFonts w:hint="cs"/>
          <w:rtl/>
        </w:rPr>
        <w:t>یل</w:t>
      </w:r>
      <w:r w:rsidR="002460BD" w:rsidRPr="002B72E7">
        <w:rPr>
          <w:rtl/>
        </w:rPr>
        <w:t xml:space="preserve"> ارزان و در دسترس بودن منابع جذابی محسوب م</w:t>
      </w:r>
      <w:r w:rsidR="002460BD" w:rsidRPr="002B72E7">
        <w:rPr>
          <w:rFonts w:hint="cs"/>
          <w:rtl/>
        </w:rPr>
        <w:t>ی‌شوند</w:t>
      </w:r>
      <w:r w:rsidR="002460BD" w:rsidRPr="002B72E7">
        <w:rPr>
          <w:rtl/>
        </w:rPr>
        <w:t>. افزا</w:t>
      </w:r>
      <w:r w:rsidR="002460BD" w:rsidRPr="002B72E7">
        <w:rPr>
          <w:rFonts w:hint="cs"/>
          <w:rtl/>
        </w:rPr>
        <w:t>یش</w:t>
      </w:r>
      <w:r w:rsidR="002460BD" w:rsidRPr="002B72E7">
        <w:rPr>
          <w:rtl/>
        </w:rPr>
        <w:t xml:space="preserve"> چگالی توان و مدت زمان آن متأثر از اندازه ذرات لا</w:t>
      </w:r>
      <w:r w:rsidR="002460BD" w:rsidRPr="002B72E7">
        <w:rPr>
          <w:rFonts w:hint="cs"/>
          <w:rtl/>
        </w:rPr>
        <w:t>یه‌های</w:t>
      </w:r>
      <w:r w:rsidR="002460BD" w:rsidRPr="002B72E7">
        <w:rPr>
          <w:rtl/>
        </w:rPr>
        <w:t xml:space="preserve"> غیر قابل حل آلی هستند. توان‌ها</w:t>
      </w:r>
      <w:r w:rsidR="002460BD" w:rsidRPr="002B72E7">
        <w:rPr>
          <w:rFonts w:hint="cs"/>
          <w:rtl/>
        </w:rPr>
        <w:t>ی</w:t>
      </w:r>
      <w:r w:rsidR="002460BD" w:rsidRPr="002B72E7">
        <w:rPr>
          <w:rtl/>
        </w:rPr>
        <w:t xml:space="preserve"> بالاتر تولیدی در طول مدت زمان کوتاه تر</w:t>
      </w:r>
      <w:ins w:id="8673" w:author="Mohsen Jafarinejad" w:date="2019-05-11T12:11:00Z">
        <w:r w:rsidR="000B7058">
          <w:rPr>
            <w:rFonts w:hint="cs"/>
            <w:rtl/>
          </w:rPr>
          <w:t xml:space="preserve"> </w:t>
        </w:r>
      </w:ins>
      <w:r w:rsidR="002460BD" w:rsidRPr="002B72E7">
        <w:rPr>
          <w:rtl/>
        </w:rPr>
        <w:t>با</w:t>
      </w:r>
      <w:del w:id="8674" w:author="Mohsen Jafarinejad" w:date="2019-05-11T12:11:00Z">
        <w:r w:rsidR="002460BD" w:rsidRPr="002B72E7" w:rsidDel="000B7058">
          <w:rPr>
            <w:rtl/>
          </w:rPr>
          <w:delText xml:space="preserve"> </w:delText>
        </w:r>
      </w:del>
      <w:r w:rsidR="002460BD" w:rsidRPr="002B72E7">
        <w:rPr>
          <w:rtl/>
        </w:rPr>
        <w:t>کاهش اندازه ذرات کتیتن قابل دستیابی هستند. افزایش توان تولیدی در بنتیک ام اف سی برای یک مدت زمان محدود قابل دستیابی است اما قابل ادامه یافتن برای زمان طولانی نخواهد بود مگر اینکه مواد آلی به‌صورت مداوم جایگزین گردند. همچن</w:t>
      </w:r>
      <w:r w:rsidR="002460BD" w:rsidRPr="002B72E7">
        <w:rPr>
          <w:rFonts w:hint="cs"/>
          <w:rtl/>
        </w:rPr>
        <w:t>ین</w:t>
      </w:r>
      <w:r w:rsidR="002460BD" w:rsidRPr="002B72E7">
        <w:rPr>
          <w:rtl/>
        </w:rPr>
        <w:t xml:space="preserve"> م</w:t>
      </w:r>
      <w:r w:rsidR="002460BD" w:rsidRPr="002B72E7">
        <w:rPr>
          <w:rFonts w:hint="cs"/>
          <w:rtl/>
        </w:rPr>
        <w:t>ی‌توان</w:t>
      </w:r>
      <w:r w:rsidR="002460BD" w:rsidRPr="002B72E7">
        <w:rPr>
          <w:rtl/>
        </w:rPr>
        <w:t xml:space="preserve"> بنتیک ام اف سی را در زیر مزارع پرورش ماهی و پساب‌ها</w:t>
      </w:r>
      <w:r w:rsidR="002460BD" w:rsidRPr="002B72E7">
        <w:rPr>
          <w:rFonts w:hint="cs"/>
          <w:rtl/>
        </w:rPr>
        <w:t>ی</w:t>
      </w:r>
      <w:r w:rsidR="002460BD" w:rsidRPr="002B72E7">
        <w:rPr>
          <w:rtl/>
        </w:rPr>
        <w:t xml:space="preserve"> کشاورزی که حاوی منابع غنی آلی هستند نصب نمود. یکی از محدود</w:t>
      </w:r>
      <w:r w:rsidR="002460BD" w:rsidRPr="002B72E7">
        <w:rPr>
          <w:rFonts w:hint="cs"/>
          <w:rtl/>
        </w:rPr>
        <w:t>یت‌های</w:t>
      </w:r>
      <w:r w:rsidR="002460BD" w:rsidRPr="002B72E7">
        <w:rPr>
          <w:rtl/>
        </w:rPr>
        <w:t xml:space="preserve"> پیل</w:t>
      </w:r>
      <w:ins w:id="8675" w:author="Mohsen Jafarinejad" w:date="2019-05-11T12:11:00Z">
        <w:r w:rsidR="000B7058">
          <w:rPr>
            <w:rFonts w:hint="cs"/>
            <w:rtl/>
          </w:rPr>
          <w:t>‌</w:t>
        </w:r>
      </w:ins>
      <w:del w:id="8676" w:author="Mohsen Jafarinejad" w:date="2019-05-11T12:11:00Z">
        <w:r w:rsidR="002460BD" w:rsidRPr="002B72E7" w:rsidDel="000B7058">
          <w:rPr>
            <w:rtl/>
          </w:rPr>
          <w:delText xml:space="preserve"> </w:delText>
        </w:r>
      </w:del>
      <w:r w:rsidR="002460BD" w:rsidRPr="002B72E7">
        <w:rPr>
          <w:rtl/>
        </w:rPr>
        <w:t xml:space="preserve">سوختی میکروبی هزینه مواد آن </w:t>
      </w:r>
      <w:del w:id="8677" w:author="Mohsen Jafarinejad" w:date="2019-05-11T12:11:00Z">
        <w:r w:rsidR="002460BD" w:rsidRPr="002B72E7" w:rsidDel="000B7058">
          <w:rPr>
            <w:rtl/>
          </w:rPr>
          <w:delText xml:space="preserve">است </w:delText>
        </w:r>
      </w:del>
      <w:r w:rsidR="002460BD" w:rsidRPr="002B72E7">
        <w:rPr>
          <w:rtl/>
        </w:rPr>
        <w:t>به‌طور مثال لایه نفیونی آن است. درحال حاضر تحقیقاتی جهت تولید پ</w:t>
      </w:r>
      <w:r w:rsidR="002460BD" w:rsidRPr="002B72E7">
        <w:rPr>
          <w:rFonts w:hint="cs"/>
          <w:rtl/>
        </w:rPr>
        <w:t>یل‌های</w:t>
      </w:r>
      <w:r w:rsidR="002460BD" w:rsidRPr="002B72E7">
        <w:rPr>
          <w:rtl/>
        </w:rPr>
        <w:t xml:space="preserve"> سوختی میکروبی ارزان با استفاده از ظروف سفالی جهت استفاده در هند در جریان است</w:t>
      </w:r>
      <w:sdt>
        <w:sdtPr>
          <w:rPr>
            <w:rtl/>
          </w:rPr>
          <w:id w:val="-1555148601"/>
          <w:citation/>
        </w:sdtPr>
        <w:sdtEndPr/>
        <w:sdtContent>
          <w:r w:rsidR="00D37465">
            <w:rPr>
              <w:rStyle w:val="tgc"/>
              <w:rtl/>
            </w:rPr>
            <w:fldChar w:fldCharType="begin"/>
          </w:r>
          <w:r w:rsidR="00EA6BD0">
            <w:rPr>
              <w:rStyle w:val="tgc"/>
            </w:rPr>
            <w:instrText xml:space="preserve">CITATION 13 \l 1065 </w:instrText>
          </w:r>
          <w:r w:rsidR="00D37465">
            <w:rPr>
              <w:rStyle w:val="tgc"/>
              <w:rtl/>
            </w:rPr>
            <w:fldChar w:fldCharType="separate"/>
          </w:r>
          <w:r w:rsidR="00F81795">
            <w:rPr>
              <w:rStyle w:val="tgc"/>
              <w:noProof/>
              <w:rtl/>
            </w:rPr>
            <w:t xml:space="preserve"> </w:t>
          </w:r>
          <w:r w:rsidR="00F81795">
            <w:rPr>
              <w:noProof/>
            </w:rPr>
            <w:t>[46]</w:t>
          </w:r>
          <w:r w:rsidR="00D37465">
            <w:rPr>
              <w:rStyle w:val="tgc"/>
              <w:rtl/>
            </w:rPr>
            <w:fldChar w:fldCharType="end"/>
          </w:r>
        </w:sdtContent>
      </w:sdt>
      <w:r w:rsidR="00D37465">
        <w:rPr>
          <w:rFonts w:hint="cs"/>
          <w:rtl/>
        </w:rPr>
        <w:t>.</w:t>
      </w:r>
      <w:r w:rsidR="002460BD" w:rsidRPr="002B72E7">
        <w:rPr>
          <w:rtl/>
        </w:rPr>
        <w:t xml:space="preserve"> </w:t>
      </w:r>
      <w:r w:rsidR="00D37465">
        <w:rPr>
          <w:rFonts w:hint="cs"/>
          <w:rtl/>
        </w:rPr>
        <w:t xml:space="preserve">در </w:t>
      </w:r>
      <w:r w:rsidR="002460BD" w:rsidRPr="002B72E7">
        <w:rPr>
          <w:rtl/>
        </w:rPr>
        <w:t>این پ</w:t>
      </w:r>
      <w:r w:rsidR="002460BD" w:rsidRPr="002B72E7">
        <w:rPr>
          <w:rFonts w:hint="cs"/>
          <w:rtl/>
        </w:rPr>
        <w:t>یل‌ها</w:t>
      </w:r>
      <w:r w:rsidR="002460BD" w:rsidRPr="002B72E7">
        <w:rPr>
          <w:rtl/>
        </w:rPr>
        <w:t xml:space="preserve"> از ظروف سفالی، فولاد زنگ نزن به‌عنوان کاتد و صفحات گرافیتی به‌عنوان آند استفاده م</w:t>
      </w:r>
      <w:r w:rsidR="002460BD" w:rsidRPr="002B72E7">
        <w:rPr>
          <w:rFonts w:hint="cs"/>
          <w:rtl/>
        </w:rPr>
        <w:t>ی‌گردد</w:t>
      </w:r>
      <w:r w:rsidR="002460BD" w:rsidRPr="002B72E7">
        <w:rPr>
          <w:rtl/>
        </w:rPr>
        <w:t>.</w:t>
      </w:r>
    </w:p>
    <w:p w14:paraId="72916CC5" w14:textId="04456283" w:rsidR="002460BD" w:rsidRDefault="002460BD" w:rsidP="005E409E">
      <w:pPr>
        <w:pStyle w:val="payannameh"/>
        <w:tabs>
          <w:tab w:val="left" w:pos="1395"/>
          <w:tab w:val="left" w:pos="7371"/>
        </w:tabs>
        <w:spacing w:line="240" w:lineRule="auto"/>
        <w:rPr>
          <w:rtl/>
        </w:rPr>
      </w:pPr>
    </w:p>
    <w:p w14:paraId="74E0DFED" w14:textId="77777777" w:rsidR="002B1E52" w:rsidRPr="002B72E7" w:rsidRDefault="002B1E52" w:rsidP="005E409E">
      <w:pPr>
        <w:pStyle w:val="payannameh"/>
        <w:tabs>
          <w:tab w:val="left" w:pos="1395"/>
          <w:tab w:val="left" w:pos="7371"/>
        </w:tabs>
        <w:spacing w:line="240" w:lineRule="auto"/>
      </w:pPr>
    </w:p>
    <w:p w14:paraId="5006B5A1" w14:textId="77777777" w:rsidR="002460BD" w:rsidRPr="005530B4" w:rsidRDefault="002460BD" w:rsidP="00260BD2">
      <w:pPr>
        <w:pStyle w:val="a0"/>
        <w:bidi/>
        <w:rPr>
          <w:rtl/>
        </w:rPr>
      </w:pPr>
      <w:bookmarkStart w:id="8678" w:name="_Toc3666260"/>
      <w:bookmarkStart w:id="8679" w:name="_Toc3666509"/>
      <w:bookmarkStart w:id="8680" w:name="_Toc8546093"/>
      <w:bookmarkStart w:id="8681" w:name="_Toc8550763"/>
      <w:r w:rsidRPr="005530B4">
        <w:rPr>
          <w:rtl/>
        </w:rPr>
        <w:t>کاربردها</w:t>
      </w:r>
      <w:r w:rsidRPr="005530B4">
        <w:rPr>
          <w:rFonts w:hint="cs"/>
          <w:rtl/>
        </w:rPr>
        <w:t>ی</w:t>
      </w:r>
      <w:r w:rsidRPr="005530B4">
        <w:rPr>
          <w:rtl/>
        </w:rPr>
        <w:t xml:space="preserve"> بالقوه پیل سوختی میکروبی</w:t>
      </w:r>
      <w:bookmarkEnd w:id="8678"/>
      <w:bookmarkEnd w:id="8679"/>
      <w:bookmarkEnd w:id="8680"/>
      <w:bookmarkEnd w:id="8681"/>
    </w:p>
    <w:p w14:paraId="2C72C944" w14:textId="65B21841" w:rsidR="002460BD" w:rsidRPr="002B72E7" w:rsidRDefault="002B1E52" w:rsidP="0013621A">
      <w:pPr>
        <w:pStyle w:val="payannameh"/>
        <w:tabs>
          <w:tab w:val="left" w:pos="567"/>
          <w:tab w:val="left" w:pos="1395"/>
          <w:tab w:val="left" w:pos="7371"/>
        </w:tabs>
        <w:spacing w:line="240" w:lineRule="auto"/>
        <w:jc w:val="both"/>
        <w:rPr>
          <w:rtl/>
        </w:rPr>
      </w:pPr>
      <w:r>
        <w:rPr>
          <w:rtl/>
        </w:rPr>
        <w:tab/>
      </w:r>
      <w:r w:rsidR="002460BD" w:rsidRPr="002B72E7">
        <w:rPr>
          <w:rtl/>
        </w:rPr>
        <w:t>استفاده از یک آند به‌عنوان پذیرنده الکترون با استفاده از باکتریها کاربردها</w:t>
      </w:r>
      <w:r w:rsidR="002460BD" w:rsidRPr="002B72E7">
        <w:rPr>
          <w:rFonts w:hint="cs"/>
          <w:rtl/>
        </w:rPr>
        <w:t>ی</w:t>
      </w:r>
      <w:r w:rsidR="002460BD" w:rsidRPr="002B72E7">
        <w:rPr>
          <w:rtl/>
        </w:rPr>
        <w:t xml:space="preserve"> بالقوه فراوانی را برای این پ</w:t>
      </w:r>
      <w:r w:rsidR="002460BD" w:rsidRPr="002B72E7">
        <w:rPr>
          <w:rFonts w:hint="cs"/>
          <w:rtl/>
        </w:rPr>
        <w:t>یل‌ها</w:t>
      </w:r>
      <w:r w:rsidR="002460BD" w:rsidRPr="002B72E7">
        <w:rPr>
          <w:rtl/>
        </w:rPr>
        <w:t xml:space="preserve"> ایجاد کرده است. قابل ذکر است در حال حاضر بسیاری از این کاربردها امکان استفاده را نداشته و نیازمند مطا</w:t>
      </w:r>
      <w:ins w:id="8682" w:author="Mohsen Jafarinejad" w:date="2019-05-11T12:53:00Z">
        <w:r w:rsidR="00CE08F1">
          <w:rPr>
            <w:rFonts w:hint="cs"/>
            <w:rtl/>
          </w:rPr>
          <w:t>ل</w:t>
        </w:r>
      </w:ins>
      <w:r w:rsidR="002460BD" w:rsidRPr="002B72E7">
        <w:rPr>
          <w:rtl/>
        </w:rPr>
        <w:t>عات بیشتر در این زم</w:t>
      </w:r>
      <w:r w:rsidR="002460BD" w:rsidRPr="002B72E7">
        <w:rPr>
          <w:rFonts w:hint="cs"/>
          <w:rtl/>
        </w:rPr>
        <w:t>ینه‌ها</w:t>
      </w:r>
      <w:r w:rsidR="002460BD" w:rsidRPr="002B72E7">
        <w:rPr>
          <w:rtl/>
        </w:rPr>
        <w:t xml:space="preserve"> هستند. </w:t>
      </w:r>
      <w:r w:rsidR="002460BD" w:rsidRPr="002B72E7">
        <w:rPr>
          <w:rFonts w:hint="cs"/>
          <w:rtl/>
        </w:rPr>
        <w:t>یکی</w:t>
      </w:r>
      <w:r w:rsidR="002460BD" w:rsidRPr="002B72E7">
        <w:rPr>
          <w:rtl/>
        </w:rPr>
        <w:t xml:space="preserve"> از مینه های مورد توجه در پ</w:t>
      </w:r>
      <w:r w:rsidR="002460BD" w:rsidRPr="002B72E7">
        <w:rPr>
          <w:rFonts w:hint="cs"/>
          <w:rtl/>
        </w:rPr>
        <w:t>یل‌های</w:t>
      </w:r>
      <w:r w:rsidR="002460BD" w:rsidRPr="002B72E7">
        <w:rPr>
          <w:rtl/>
        </w:rPr>
        <w:t xml:space="preserve"> سوختی میکروبی تولید توان با استفاده از پساب‌ها همراه اکسیداسیون مواد آلی و غیر آلی م</w:t>
      </w:r>
      <w:r w:rsidR="002460BD" w:rsidRPr="002B72E7">
        <w:rPr>
          <w:rFonts w:hint="cs"/>
          <w:rtl/>
        </w:rPr>
        <w:t>ی‌باشد</w:t>
      </w:r>
      <w:r w:rsidR="002460BD" w:rsidRPr="002B72E7">
        <w:rPr>
          <w:rtl/>
        </w:rPr>
        <w:t>. تحق</w:t>
      </w:r>
      <w:r w:rsidR="002460BD" w:rsidRPr="002B72E7">
        <w:rPr>
          <w:rFonts w:hint="cs"/>
          <w:rtl/>
        </w:rPr>
        <w:t>یقات</w:t>
      </w:r>
      <w:r w:rsidR="002460BD" w:rsidRPr="002B72E7">
        <w:rPr>
          <w:rtl/>
        </w:rPr>
        <w:t xml:space="preserve"> نشان م</w:t>
      </w:r>
      <w:r w:rsidR="002460BD" w:rsidRPr="002B72E7">
        <w:rPr>
          <w:rFonts w:hint="cs"/>
          <w:rtl/>
        </w:rPr>
        <w:t>ی‌دهد</w:t>
      </w:r>
      <w:r w:rsidR="002460BD" w:rsidRPr="002B72E7">
        <w:rPr>
          <w:rtl/>
        </w:rPr>
        <w:t xml:space="preserve"> هر ماده‌ا</w:t>
      </w:r>
      <w:r w:rsidR="002460BD" w:rsidRPr="002B72E7">
        <w:rPr>
          <w:rFonts w:hint="cs"/>
          <w:rtl/>
        </w:rPr>
        <w:t>ی</w:t>
      </w:r>
      <w:r w:rsidR="002460BD" w:rsidRPr="002B72E7">
        <w:rPr>
          <w:rtl/>
        </w:rPr>
        <w:t xml:space="preserve"> که توانایی تجزیه توسط باکتر</w:t>
      </w:r>
      <w:r w:rsidR="002460BD" w:rsidRPr="002B72E7">
        <w:rPr>
          <w:rFonts w:hint="cs"/>
          <w:rtl/>
        </w:rPr>
        <w:t>ی‌ها</w:t>
      </w:r>
      <w:r w:rsidR="002460BD" w:rsidRPr="002B72E7">
        <w:rPr>
          <w:rtl/>
        </w:rPr>
        <w:t xml:space="preserve"> را داشته باشد م</w:t>
      </w:r>
      <w:r w:rsidR="002460BD" w:rsidRPr="002B72E7">
        <w:rPr>
          <w:rFonts w:hint="cs"/>
          <w:rtl/>
        </w:rPr>
        <w:t>ی‌تواند</w:t>
      </w:r>
      <w:r w:rsidR="002460BD" w:rsidRPr="002B72E7">
        <w:rPr>
          <w:rtl/>
        </w:rPr>
        <w:t xml:space="preserve"> جهت تولید توان مورد استفاده قرار گیرد. رنج گسترده‌ا</w:t>
      </w:r>
      <w:r w:rsidR="002460BD" w:rsidRPr="002B72E7">
        <w:rPr>
          <w:rFonts w:hint="cs"/>
          <w:rtl/>
        </w:rPr>
        <w:t>ی</w:t>
      </w:r>
      <w:r w:rsidR="002460BD" w:rsidRPr="002B72E7">
        <w:rPr>
          <w:rtl/>
        </w:rPr>
        <w:t xml:space="preserve"> از مواد جهت استفاده در پ</w:t>
      </w:r>
      <w:r w:rsidR="002460BD" w:rsidRPr="002B72E7">
        <w:rPr>
          <w:rFonts w:hint="cs"/>
          <w:rtl/>
        </w:rPr>
        <w:t>یل‌های</w:t>
      </w:r>
      <w:r w:rsidR="002460BD" w:rsidRPr="002B72E7">
        <w:rPr>
          <w:rtl/>
        </w:rPr>
        <w:t xml:space="preserve"> سوختی میکروبی مورد استفاده قرار م</w:t>
      </w:r>
      <w:r w:rsidR="002460BD" w:rsidRPr="002B72E7">
        <w:rPr>
          <w:rFonts w:hint="cs"/>
          <w:rtl/>
        </w:rPr>
        <w:t>ی‌گیرند</w:t>
      </w:r>
      <w:r w:rsidR="002460BD" w:rsidRPr="002B72E7">
        <w:rPr>
          <w:rtl/>
        </w:rPr>
        <w:t>. در این س</w:t>
      </w:r>
      <w:r w:rsidR="002460BD" w:rsidRPr="002B72E7">
        <w:rPr>
          <w:rFonts w:hint="cs"/>
          <w:rtl/>
        </w:rPr>
        <w:t>یستم‌ها</w:t>
      </w:r>
      <w:r w:rsidR="002460BD" w:rsidRPr="002B72E7">
        <w:rPr>
          <w:rtl/>
        </w:rPr>
        <w:t xml:space="preserve"> مقدار کمی بیومس نیز تولید م</w:t>
      </w:r>
      <w:r w:rsidR="002460BD" w:rsidRPr="002B72E7">
        <w:rPr>
          <w:rFonts w:hint="cs"/>
          <w:rtl/>
        </w:rPr>
        <w:t>ی‌گردد</w:t>
      </w:r>
      <w:r w:rsidR="002460BD" w:rsidRPr="002B72E7">
        <w:rPr>
          <w:rtl/>
        </w:rPr>
        <w:t xml:space="preserve"> که باعث کاهش انرژی مورد نیاز جهت طی فرایند هوازی و بی هوازی م</w:t>
      </w:r>
      <w:r w:rsidR="002460BD" w:rsidRPr="002B72E7">
        <w:rPr>
          <w:rFonts w:hint="cs"/>
          <w:rtl/>
        </w:rPr>
        <w:t>ی‌گردد</w:t>
      </w:r>
      <w:r w:rsidR="002460BD" w:rsidRPr="002B72E7">
        <w:rPr>
          <w:rtl/>
        </w:rPr>
        <w:t>.</w:t>
      </w:r>
    </w:p>
    <w:p w14:paraId="4A9FFF22" w14:textId="3FC0A7D9" w:rsidR="002460BD" w:rsidRDefault="002B1E52" w:rsidP="000A6C64">
      <w:pPr>
        <w:pStyle w:val="payannameh"/>
        <w:tabs>
          <w:tab w:val="left" w:pos="567"/>
          <w:tab w:val="left" w:pos="1395"/>
          <w:tab w:val="left" w:pos="7371"/>
        </w:tabs>
        <w:spacing w:line="240" w:lineRule="auto"/>
        <w:jc w:val="both"/>
        <w:rPr>
          <w:ins w:id="8683" w:author="Mohsen Jafarinejad" w:date="2019-05-08T14:14:00Z"/>
          <w:rtl/>
        </w:rPr>
      </w:pPr>
      <w:r>
        <w:rPr>
          <w:rtl/>
        </w:rPr>
        <w:lastRenderedPageBreak/>
        <w:tab/>
      </w:r>
      <w:r w:rsidR="002460BD" w:rsidRPr="002B72E7">
        <w:rPr>
          <w:rtl/>
        </w:rPr>
        <w:t>استفاده از پ</w:t>
      </w:r>
      <w:r w:rsidR="002460BD" w:rsidRPr="002B72E7">
        <w:rPr>
          <w:rFonts w:hint="cs"/>
          <w:rtl/>
        </w:rPr>
        <w:t>یل‌های</w:t>
      </w:r>
      <w:r w:rsidR="002460BD" w:rsidRPr="002B72E7">
        <w:rPr>
          <w:rtl/>
        </w:rPr>
        <w:t xml:space="preserve"> سوختی میرکوبی جهت تصفیه پساب‌ها با مشکلاتی از قبیل تبدیل از مقیاس آزمایشگاهی به مقایس بزرگ و نیز سرعت کند واکنش‌ها روبروست. توانایی پ</w:t>
      </w:r>
      <w:r w:rsidR="002460BD" w:rsidRPr="002B72E7">
        <w:rPr>
          <w:rFonts w:hint="cs"/>
          <w:rtl/>
        </w:rPr>
        <w:t>یل‌های</w:t>
      </w:r>
      <w:r w:rsidR="002460BD" w:rsidRPr="002B72E7">
        <w:rPr>
          <w:rtl/>
        </w:rPr>
        <w:t xml:space="preserve"> سوختی میکروبی در تجزیه رنج گسترده‌ا</w:t>
      </w:r>
      <w:r w:rsidR="002460BD" w:rsidRPr="002B72E7">
        <w:rPr>
          <w:rFonts w:hint="cs"/>
          <w:rtl/>
        </w:rPr>
        <w:t>ی</w:t>
      </w:r>
      <w:r w:rsidR="002460BD" w:rsidRPr="002B72E7">
        <w:rPr>
          <w:rtl/>
        </w:rPr>
        <w:t xml:space="preserve"> از آلودگ</w:t>
      </w:r>
      <w:r w:rsidR="002460BD" w:rsidRPr="002B72E7">
        <w:rPr>
          <w:rFonts w:hint="cs"/>
          <w:rtl/>
        </w:rPr>
        <w:t>ی‌ها</w:t>
      </w:r>
      <w:r w:rsidR="002460BD" w:rsidRPr="002B72E7">
        <w:rPr>
          <w:rtl/>
        </w:rPr>
        <w:t xml:space="preserve"> م</w:t>
      </w:r>
      <w:r w:rsidR="002460BD" w:rsidRPr="002B72E7">
        <w:rPr>
          <w:rFonts w:hint="cs"/>
          <w:rtl/>
        </w:rPr>
        <w:t>ی‌تواند</w:t>
      </w:r>
      <w:r w:rsidR="002460BD" w:rsidRPr="002B72E7">
        <w:rPr>
          <w:rtl/>
        </w:rPr>
        <w:t xml:space="preserve"> بسیار باارزش‌تر از تولید الکتریسیته با استفاده از آن‌ها باشد بخصوص در مواردی جهت پاکسازی محیط زیست مورد بهره برداری قرار گیرد. مشخص شده که برخی از گونه‌ها</w:t>
      </w:r>
      <w:r w:rsidR="002460BD" w:rsidRPr="002B72E7">
        <w:rPr>
          <w:rFonts w:hint="cs"/>
          <w:rtl/>
        </w:rPr>
        <w:t>ی</w:t>
      </w:r>
      <w:r w:rsidR="002460BD" w:rsidRPr="002B72E7">
        <w:rPr>
          <w:rtl/>
        </w:rPr>
        <w:t xml:space="preserve"> باکتریها توانایی تجزیه محصولات نفتی و ترکیبات سدیمی در آب‌ها</w:t>
      </w:r>
      <w:r w:rsidR="002460BD" w:rsidRPr="002B72E7">
        <w:rPr>
          <w:rFonts w:hint="cs"/>
          <w:rtl/>
        </w:rPr>
        <w:t>ی</w:t>
      </w:r>
      <w:r w:rsidR="002460BD" w:rsidRPr="002B72E7">
        <w:rPr>
          <w:rtl/>
        </w:rPr>
        <w:t xml:space="preserve"> زیر زمینی را دارا هستند. اکسیداس</w:t>
      </w:r>
      <w:ins w:id="8684" w:author="Mohsen Jafarinejad" w:date="2019-05-11T12:57:00Z">
        <w:r w:rsidR="002D7AB2">
          <w:rPr>
            <w:rFonts w:hint="cs"/>
            <w:rtl/>
          </w:rPr>
          <w:t>ی</w:t>
        </w:r>
      </w:ins>
      <w:r w:rsidR="002460BD" w:rsidRPr="002B72E7">
        <w:rPr>
          <w:rtl/>
        </w:rPr>
        <w:t>ون آلودگ</w:t>
      </w:r>
      <w:r w:rsidR="002460BD" w:rsidRPr="002B72E7">
        <w:rPr>
          <w:rFonts w:hint="cs"/>
          <w:rtl/>
        </w:rPr>
        <w:t>ی‌ها</w:t>
      </w:r>
      <w:r w:rsidR="002460BD" w:rsidRPr="002B72E7">
        <w:rPr>
          <w:rtl/>
        </w:rPr>
        <w:t xml:space="preserve"> در ارتباط با کاهش اتم‌ها</w:t>
      </w:r>
      <w:r w:rsidR="002460BD" w:rsidRPr="002B72E7">
        <w:rPr>
          <w:rFonts w:hint="cs"/>
          <w:rtl/>
        </w:rPr>
        <w:t>ی</w:t>
      </w:r>
      <w:r w:rsidR="002460BD" w:rsidRPr="002B72E7">
        <w:rPr>
          <w:rtl/>
        </w:rPr>
        <w:t xml:space="preserve"> آهن هستند. فرا</w:t>
      </w:r>
      <w:r w:rsidR="002460BD" w:rsidRPr="002B72E7">
        <w:rPr>
          <w:rFonts w:hint="cs"/>
          <w:rtl/>
        </w:rPr>
        <w:t>یندهای</w:t>
      </w:r>
      <w:r w:rsidR="002460BD" w:rsidRPr="002B72E7">
        <w:rPr>
          <w:rtl/>
        </w:rPr>
        <w:t xml:space="preserve"> اکسایش و کاهش م</w:t>
      </w:r>
      <w:r w:rsidR="002460BD" w:rsidRPr="002B72E7">
        <w:rPr>
          <w:rFonts w:hint="cs"/>
          <w:rtl/>
        </w:rPr>
        <w:t>ی‌توانند</w:t>
      </w:r>
      <w:r w:rsidR="002460BD" w:rsidRPr="002B72E7">
        <w:rPr>
          <w:rtl/>
        </w:rPr>
        <w:t xml:space="preserve"> با استفاده از ا افزودن اتم‌ها</w:t>
      </w:r>
      <w:r w:rsidR="002460BD" w:rsidRPr="002B72E7">
        <w:rPr>
          <w:rFonts w:hint="cs"/>
          <w:rtl/>
        </w:rPr>
        <w:t>ی</w:t>
      </w:r>
      <w:r w:rsidR="002460BD" w:rsidRPr="002B72E7">
        <w:rPr>
          <w:rtl/>
        </w:rPr>
        <w:t xml:space="preserve"> آهن یا ناقل‌ها</w:t>
      </w:r>
      <w:r w:rsidR="002460BD" w:rsidRPr="002B72E7">
        <w:rPr>
          <w:rFonts w:hint="cs"/>
          <w:rtl/>
        </w:rPr>
        <w:t>ی</w:t>
      </w:r>
      <w:r w:rsidR="002460BD" w:rsidRPr="002B72E7">
        <w:rPr>
          <w:rtl/>
        </w:rPr>
        <w:t xml:space="preserve"> الکترونی سرعت پیدا کنند. به‌طور معمول آلودگ</w:t>
      </w:r>
      <w:r w:rsidR="002460BD" w:rsidRPr="002B72E7">
        <w:rPr>
          <w:rFonts w:hint="cs"/>
          <w:rtl/>
        </w:rPr>
        <w:t>ی‌ها</w:t>
      </w:r>
      <w:r w:rsidR="002460BD" w:rsidRPr="002B72E7">
        <w:rPr>
          <w:rtl/>
        </w:rPr>
        <w:t xml:space="preserve"> به دل</w:t>
      </w:r>
      <w:r w:rsidR="002460BD" w:rsidRPr="002B72E7">
        <w:rPr>
          <w:rFonts w:hint="cs"/>
          <w:rtl/>
        </w:rPr>
        <w:t>یل</w:t>
      </w:r>
      <w:r w:rsidR="002460BD" w:rsidRPr="002B72E7">
        <w:rPr>
          <w:rtl/>
        </w:rPr>
        <w:t xml:space="preserve"> عدم وجود پذ</w:t>
      </w:r>
      <w:r w:rsidR="002460BD" w:rsidRPr="002B72E7">
        <w:rPr>
          <w:rFonts w:hint="cs"/>
          <w:rtl/>
        </w:rPr>
        <w:t>یرنده‌های</w:t>
      </w:r>
      <w:r w:rsidR="002460BD" w:rsidRPr="002B72E7">
        <w:rPr>
          <w:rtl/>
        </w:rPr>
        <w:t xml:space="preserve"> الکترونی در محیط باقی م</w:t>
      </w:r>
      <w:r w:rsidR="002460BD" w:rsidRPr="002B72E7">
        <w:rPr>
          <w:rFonts w:hint="cs"/>
          <w:rtl/>
        </w:rPr>
        <w:t>ی‌مانند</w:t>
      </w:r>
      <w:r w:rsidR="002460BD" w:rsidRPr="002B72E7">
        <w:rPr>
          <w:rtl/>
        </w:rPr>
        <w:t xml:space="preserve"> و امکان اضافه کردن آن‌ها به محیط نیز وجود ندارد. کشت باکتر</w:t>
      </w:r>
      <w:r w:rsidR="002460BD" w:rsidRPr="002B72E7">
        <w:rPr>
          <w:rFonts w:hint="cs"/>
          <w:rtl/>
        </w:rPr>
        <w:t>ی‌های</w:t>
      </w:r>
      <w:r w:rsidR="002460BD" w:rsidRPr="002B72E7">
        <w:rPr>
          <w:rtl/>
        </w:rPr>
        <w:t xml:space="preserve"> کاهنده فلزی توانایی اکسیداسیون بنزوات و تلوئن را با استفاده از اضافه کردن یک پذیرنده اکترونی دارا هستند. قرار دادن یک الکترود درون آلودگ</w:t>
      </w:r>
      <w:r w:rsidR="002460BD" w:rsidRPr="002B72E7">
        <w:rPr>
          <w:rFonts w:hint="cs"/>
          <w:rtl/>
        </w:rPr>
        <w:t>ی‌های</w:t>
      </w:r>
      <w:r w:rsidR="002460BD" w:rsidRPr="002B72E7">
        <w:rPr>
          <w:rtl/>
        </w:rPr>
        <w:t xml:space="preserve"> هیدروکربنی خاک م</w:t>
      </w:r>
      <w:r w:rsidR="002460BD" w:rsidRPr="002B72E7">
        <w:rPr>
          <w:rFonts w:hint="cs"/>
          <w:rtl/>
        </w:rPr>
        <w:t>ی‌تواند</w:t>
      </w:r>
      <w:r w:rsidR="002460BD" w:rsidRPr="002B72E7">
        <w:rPr>
          <w:rtl/>
        </w:rPr>
        <w:t xml:space="preserve"> باعث افزایش سرعت تج</w:t>
      </w:r>
      <w:r w:rsidR="000179CB">
        <w:rPr>
          <w:rtl/>
        </w:rPr>
        <w:t>زیه تلوئن، بنزوات و نفتالن گردد</w:t>
      </w:r>
      <w:r w:rsidR="000179CB">
        <w:rPr>
          <w:rFonts w:hint="cs"/>
          <w:rtl/>
        </w:rPr>
        <w:t>.</w:t>
      </w:r>
      <w:sdt>
        <w:sdtPr>
          <w:rPr>
            <w:rFonts w:hint="cs"/>
            <w:rtl/>
          </w:rPr>
          <w:id w:val="1580638764"/>
          <w:citation/>
        </w:sdtPr>
        <w:sdtEndPr/>
        <w:sdtContent>
          <w:r w:rsidR="000179CB">
            <w:rPr>
              <w:rStyle w:val="tgc"/>
              <w:rtl/>
            </w:rPr>
            <w:fldChar w:fldCharType="begin"/>
          </w:r>
          <w:r w:rsidR="00EA6BD0">
            <w:rPr>
              <w:rStyle w:val="tgc"/>
            </w:rPr>
            <w:instrText xml:space="preserve">CITATION 18 \l 1065 </w:instrText>
          </w:r>
          <w:r w:rsidR="000179CB">
            <w:rPr>
              <w:rStyle w:val="tgc"/>
              <w:rtl/>
            </w:rPr>
            <w:fldChar w:fldCharType="separate"/>
          </w:r>
          <w:r w:rsidR="00F81795">
            <w:rPr>
              <w:rStyle w:val="tgc"/>
              <w:noProof/>
              <w:rtl/>
            </w:rPr>
            <w:t xml:space="preserve"> </w:t>
          </w:r>
          <w:r w:rsidR="00F81795">
            <w:rPr>
              <w:noProof/>
            </w:rPr>
            <w:t>[47]</w:t>
          </w:r>
          <w:r w:rsidR="000179CB">
            <w:rPr>
              <w:rStyle w:val="tgc"/>
              <w:rtl/>
            </w:rPr>
            <w:fldChar w:fldCharType="end"/>
          </w:r>
        </w:sdtContent>
      </w:sdt>
    </w:p>
    <w:p w14:paraId="33F87782" w14:textId="77777777" w:rsidR="002A0A30" w:rsidRPr="002B72E7" w:rsidRDefault="002A0A30" w:rsidP="000A6C64">
      <w:pPr>
        <w:pStyle w:val="payannameh"/>
        <w:tabs>
          <w:tab w:val="left" w:pos="567"/>
          <w:tab w:val="left" w:pos="1395"/>
          <w:tab w:val="left" w:pos="7371"/>
        </w:tabs>
        <w:spacing w:line="240" w:lineRule="auto"/>
        <w:jc w:val="both"/>
      </w:pPr>
    </w:p>
    <w:p w14:paraId="770B957D" w14:textId="77777777" w:rsidR="002460BD" w:rsidRPr="002B72E7" w:rsidRDefault="002460BD" w:rsidP="005E409E">
      <w:pPr>
        <w:pStyle w:val="payannameh"/>
        <w:tabs>
          <w:tab w:val="left" w:pos="0"/>
          <w:tab w:val="left" w:pos="7371"/>
        </w:tabs>
        <w:spacing w:line="240" w:lineRule="auto"/>
        <w:jc w:val="right"/>
      </w:pPr>
      <w:r w:rsidRPr="002B72E7">
        <w:rPr>
          <w:noProof/>
          <w:rtl/>
          <w:lang w:bidi="ar-SA"/>
        </w:rPr>
        <w:drawing>
          <wp:inline distT="0" distB="0" distL="0" distR="0" wp14:anchorId="4EAC3D1E" wp14:editId="1B12554B">
            <wp:extent cx="5214552" cy="2574290"/>
            <wp:effectExtent l="0" t="0" r="5715" b="0"/>
            <wp:docPr id="20" name="Picture 20" descr="C:\Users\Mohsen\Desktop\pillsookhti\Desktop1\MFC\jamavari\mfc-nemoone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ohsen\Desktop\pillsookhti\Desktop1\MFC\jamavari\mfc-nemooneh.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39155" cy="2586436"/>
                    </a:xfrm>
                    <a:prstGeom prst="rect">
                      <a:avLst/>
                    </a:prstGeom>
                    <a:noFill/>
                    <a:ln>
                      <a:noFill/>
                    </a:ln>
                  </pic:spPr>
                </pic:pic>
              </a:graphicData>
            </a:graphic>
          </wp:inline>
        </w:drawing>
      </w:r>
    </w:p>
    <w:p w14:paraId="1272C9F5" w14:textId="2AFA5A44" w:rsidR="002460BD" w:rsidRDefault="002460BD" w:rsidP="00CF0011">
      <w:pPr>
        <w:pStyle w:val="a4"/>
        <w:rPr>
          <w:rtl/>
        </w:rPr>
      </w:pPr>
      <w:bookmarkStart w:id="8685" w:name="_Toc8551016"/>
      <w:r w:rsidRPr="002B72E7">
        <w:rPr>
          <w:rtl/>
        </w:rPr>
        <w:t>نمونه‌ا</w:t>
      </w:r>
      <w:r w:rsidRPr="002B72E7">
        <w:rPr>
          <w:rFonts w:hint="cs"/>
          <w:rtl/>
        </w:rPr>
        <w:t>ی</w:t>
      </w:r>
      <w:r w:rsidRPr="002B72E7">
        <w:rPr>
          <w:rtl/>
        </w:rPr>
        <w:t xml:space="preserve"> از یک پیل سوختی آزمایشی</w:t>
      </w:r>
      <w:sdt>
        <w:sdtPr>
          <w:rPr>
            <w:rtl/>
          </w:rPr>
          <w:id w:val="1202510778"/>
          <w:citation/>
        </w:sdtPr>
        <w:sdtEndPr/>
        <w:sdtContent>
          <w:r w:rsidR="000179CB">
            <w:rPr>
              <w:rStyle w:val="tgc"/>
              <w:rtl/>
            </w:rPr>
            <w:fldChar w:fldCharType="begin"/>
          </w:r>
          <w:r w:rsidR="00EA6BD0">
            <w:rPr>
              <w:rStyle w:val="tgc"/>
            </w:rPr>
            <w:instrText xml:space="preserve">CITATION 18 \l 1065 </w:instrText>
          </w:r>
          <w:r w:rsidR="000179CB">
            <w:rPr>
              <w:rStyle w:val="tgc"/>
              <w:rtl/>
            </w:rPr>
            <w:fldChar w:fldCharType="separate"/>
          </w:r>
          <w:r w:rsidR="00F81795">
            <w:rPr>
              <w:rStyle w:val="tgc"/>
              <w:noProof/>
              <w:rtl/>
            </w:rPr>
            <w:t xml:space="preserve"> </w:t>
          </w:r>
          <w:r w:rsidR="00F81795" w:rsidRPr="00F81795">
            <w:rPr>
              <w:noProof/>
            </w:rPr>
            <w:t>[47]</w:t>
          </w:r>
          <w:r w:rsidR="000179CB">
            <w:rPr>
              <w:rStyle w:val="tgc"/>
              <w:rtl/>
            </w:rPr>
            <w:fldChar w:fldCharType="end"/>
          </w:r>
        </w:sdtContent>
      </w:sdt>
      <w:bookmarkEnd w:id="8685"/>
    </w:p>
    <w:p w14:paraId="74890EB8" w14:textId="77777777" w:rsidR="006F53EF" w:rsidRPr="002B72E7" w:rsidRDefault="006F53EF" w:rsidP="005E409E">
      <w:pPr>
        <w:pStyle w:val="payannameh"/>
        <w:tabs>
          <w:tab w:val="left" w:pos="1395"/>
          <w:tab w:val="left" w:pos="7371"/>
        </w:tabs>
        <w:spacing w:line="240" w:lineRule="auto"/>
        <w:jc w:val="center"/>
        <w:rPr>
          <w:rtl/>
        </w:rPr>
      </w:pPr>
    </w:p>
    <w:p w14:paraId="58BA84E8" w14:textId="025BC1EE" w:rsidR="002460BD" w:rsidRDefault="00260BD2" w:rsidP="00260BD2">
      <w:pPr>
        <w:pStyle w:val="payannameh"/>
        <w:tabs>
          <w:tab w:val="left" w:pos="567"/>
          <w:tab w:val="left" w:pos="1395"/>
          <w:tab w:val="left" w:pos="7371"/>
        </w:tabs>
        <w:spacing w:line="240" w:lineRule="auto"/>
        <w:jc w:val="both"/>
        <w:rPr>
          <w:ins w:id="8686" w:author="Mohsen Jafarinejad" w:date="2019-05-08T14:14:00Z"/>
          <w:rtl/>
        </w:rPr>
      </w:pPr>
      <w:r>
        <w:rPr>
          <w:rtl/>
        </w:rPr>
        <w:tab/>
      </w:r>
      <w:r w:rsidR="002460BD" w:rsidRPr="002B72E7">
        <w:rPr>
          <w:rtl/>
        </w:rPr>
        <w:t>استفاده از یک الکترود به‌عنوان پذیرنده الکترونی در خاک بسیار جذاب است، بطوریکه م</w:t>
      </w:r>
      <w:r w:rsidR="002460BD" w:rsidRPr="002B72E7">
        <w:rPr>
          <w:rFonts w:hint="cs"/>
          <w:rtl/>
        </w:rPr>
        <w:t>یکروب‌ها</w:t>
      </w:r>
      <w:r w:rsidR="002460BD" w:rsidRPr="002B72E7">
        <w:rPr>
          <w:rtl/>
        </w:rPr>
        <w:t xml:space="preserve"> م</w:t>
      </w:r>
      <w:r w:rsidR="002460BD" w:rsidRPr="002B72E7">
        <w:rPr>
          <w:rFonts w:hint="cs"/>
          <w:rtl/>
        </w:rPr>
        <w:t>ی‌توانند</w:t>
      </w:r>
      <w:r w:rsidR="002460BD" w:rsidRPr="002B72E7">
        <w:rPr>
          <w:rtl/>
        </w:rPr>
        <w:t xml:space="preserve"> بر روی بستر آند گرافیتی به تجزیه آلودگ</w:t>
      </w:r>
      <w:r w:rsidR="002460BD" w:rsidRPr="002B72E7">
        <w:rPr>
          <w:rFonts w:hint="cs"/>
          <w:rtl/>
        </w:rPr>
        <w:t>ی‌ها</w:t>
      </w:r>
      <w:r w:rsidR="002460BD" w:rsidRPr="002B72E7">
        <w:rPr>
          <w:rtl/>
        </w:rPr>
        <w:t xml:space="preserve"> بپردازند. در این حالت الکترودها م</w:t>
      </w:r>
      <w:r w:rsidR="002460BD" w:rsidRPr="002B72E7">
        <w:rPr>
          <w:rFonts w:hint="cs"/>
          <w:rtl/>
        </w:rPr>
        <w:t>ی‌توانند</w:t>
      </w:r>
      <w:r w:rsidR="002460BD" w:rsidRPr="002B72E7">
        <w:rPr>
          <w:rtl/>
        </w:rPr>
        <w:t xml:space="preserve"> به‌عنوان یک چاه الکترونی برای مدت زمان طولانی به تجزیه مواد مضر برای طبیعت کمک کنند. در این شرایط </w:t>
      </w:r>
      <w:r w:rsidR="002460BD" w:rsidRPr="002B72E7">
        <w:rPr>
          <w:rtl/>
        </w:rPr>
        <w:lastRenderedPageBreak/>
        <w:t>الکترون‌ها</w:t>
      </w:r>
      <w:r w:rsidR="002460BD" w:rsidRPr="002B72E7">
        <w:rPr>
          <w:rFonts w:hint="cs"/>
          <w:rtl/>
        </w:rPr>
        <w:t>ی</w:t>
      </w:r>
      <w:r w:rsidR="002460BD" w:rsidRPr="002B72E7">
        <w:rPr>
          <w:rtl/>
        </w:rPr>
        <w:t xml:space="preserve"> که توسط م</w:t>
      </w:r>
      <w:r w:rsidR="002460BD" w:rsidRPr="002B72E7">
        <w:rPr>
          <w:rFonts w:hint="cs"/>
          <w:rtl/>
        </w:rPr>
        <w:t>یکروب‌ها</w:t>
      </w:r>
      <w:r w:rsidR="002460BD" w:rsidRPr="002B72E7">
        <w:rPr>
          <w:rtl/>
        </w:rPr>
        <w:t xml:space="preserve"> به‌صورت جریان الکتریکی تولید شده است بی ارتباط با افزایش سرعت فرایند زیستی به نظر م</w:t>
      </w:r>
      <w:r w:rsidR="002460BD" w:rsidRPr="002B72E7">
        <w:rPr>
          <w:rFonts w:hint="cs"/>
          <w:rtl/>
        </w:rPr>
        <w:t>ی‌رسد</w:t>
      </w:r>
      <w:r w:rsidR="002460BD" w:rsidRPr="002B72E7">
        <w:rPr>
          <w:rtl/>
        </w:rPr>
        <w:t>. به این ترتیب تحقیقات نشان م</w:t>
      </w:r>
      <w:r w:rsidR="002460BD" w:rsidRPr="002B72E7">
        <w:rPr>
          <w:rFonts w:hint="cs"/>
          <w:rtl/>
        </w:rPr>
        <w:t>ی‌دهد</w:t>
      </w:r>
      <w:r w:rsidR="002460BD" w:rsidRPr="002B72E7">
        <w:rPr>
          <w:rtl/>
        </w:rPr>
        <w:t xml:space="preserve"> که پ</w:t>
      </w:r>
      <w:r w:rsidR="002460BD" w:rsidRPr="002B72E7">
        <w:rPr>
          <w:rFonts w:hint="cs"/>
          <w:rtl/>
        </w:rPr>
        <w:t>یل‌های</w:t>
      </w:r>
      <w:r w:rsidR="002460BD" w:rsidRPr="002B72E7">
        <w:rPr>
          <w:rtl/>
        </w:rPr>
        <w:t xml:space="preserve"> سوختی میکروبی م</w:t>
      </w:r>
      <w:r w:rsidR="002460BD" w:rsidRPr="002B72E7">
        <w:rPr>
          <w:rFonts w:hint="cs"/>
          <w:rtl/>
        </w:rPr>
        <w:t>ی‌توانند</w:t>
      </w:r>
      <w:r w:rsidR="002460BD" w:rsidRPr="002B72E7">
        <w:rPr>
          <w:rtl/>
        </w:rPr>
        <w:t xml:space="preserve"> موانع تخمیر در طی فرایند تجزیه زیست توده‌ها</w:t>
      </w:r>
      <w:r w:rsidR="002460BD" w:rsidRPr="002B72E7">
        <w:rPr>
          <w:rFonts w:hint="cs"/>
          <w:rtl/>
        </w:rPr>
        <w:t>ی</w:t>
      </w:r>
      <w:r w:rsidR="002460BD" w:rsidRPr="002B72E7">
        <w:rPr>
          <w:rtl/>
        </w:rPr>
        <w:t xml:space="preserve"> سلولوزی را برطرف کنند</w:t>
      </w:r>
      <w:sdt>
        <w:sdtPr>
          <w:rPr>
            <w:rtl/>
          </w:rPr>
          <w:id w:val="-951017801"/>
          <w:citation/>
        </w:sdtPr>
        <w:sdtEndPr/>
        <w:sdtContent>
          <w:r w:rsidR="000179CB">
            <w:rPr>
              <w:rStyle w:val="tgc"/>
              <w:rtl/>
            </w:rPr>
            <w:fldChar w:fldCharType="begin"/>
          </w:r>
          <w:r w:rsidR="00EA6BD0">
            <w:rPr>
              <w:rStyle w:val="tgc"/>
            </w:rPr>
            <w:instrText xml:space="preserve">CITATION 19 \l 1065 </w:instrText>
          </w:r>
          <w:r w:rsidR="000179CB">
            <w:rPr>
              <w:rStyle w:val="tgc"/>
              <w:rtl/>
            </w:rPr>
            <w:fldChar w:fldCharType="separate"/>
          </w:r>
          <w:r w:rsidR="00F81795">
            <w:rPr>
              <w:rStyle w:val="tgc"/>
              <w:noProof/>
              <w:rtl/>
            </w:rPr>
            <w:t xml:space="preserve"> </w:t>
          </w:r>
          <w:r w:rsidR="00F81795">
            <w:rPr>
              <w:noProof/>
            </w:rPr>
            <w:t>[48]</w:t>
          </w:r>
          <w:r w:rsidR="000179CB">
            <w:rPr>
              <w:rStyle w:val="tgc"/>
              <w:rtl/>
            </w:rPr>
            <w:fldChar w:fldCharType="end"/>
          </w:r>
        </w:sdtContent>
      </w:sdt>
      <w:r w:rsidR="000179CB">
        <w:rPr>
          <w:rFonts w:hint="cs"/>
          <w:rtl/>
        </w:rPr>
        <w:t>.</w:t>
      </w:r>
      <w:r w:rsidR="002460BD" w:rsidRPr="002B72E7">
        <w:rPr>
          <w:rtl/>
        </w:rPr>
        <w:t xml:space="preserve"> حذف موانع تخمیر باعث افزایش سرعت تجزیه مواد م</w:t>
      </w:r>
      <w:r w:rsidR="002460BD" w:rsidRPr="002B72E7">
        <w:rPr>
          <w:rFonts w:hint="cs"/>
          <w:rtl/>
        </w:rPr>
        <w:t>ی‌گردد</w:t>
      </w:r>
      <w:r w:rsidR="002460BD" w:rsidRPr="002B72E7">
        <w:rPr>
          <w:rtl/>
        </w:rPr>
        <w:t xml:space="preserve"> در حالیکه مقدار کمی انرژی نیز تولید م</w:t>
      </w:r>
      <w:r w:rsidR="002460BD" w:rsidRPr="002B72E7">
        <w:rPr>
          <w:rFonts w:hint="cs"/>
          <w:rtl/>
        </w:rPr>
        <w:t>ی‌نماید</w:t>
      </w:r>
      <w:r w:rsidR="002460BD" w:rsidRPr="002B72E7">
        <w:rPr>
          <w:rtl/>
        </w:rPr>
        <w:t>. یک کاربرد غیر معمول از پ</w:t>
      </w:r>
      <w:r w:rsidR="002460BD" w:rsidRPr="002B72E7">
        <w:rPr>
          <w:rFonts w:hint="cs"/>
          <w:rtl/>
        </w:rPr>
        <w:t>یل‌های</w:t>
      </w:r>
      <w:r w:rsidR="002460BD" w:rsidRPr="002B72E7">
        <w:rPr>
          <w:rtl/>
        </w:rPr>
        <w:t xml:space="preserve"> سوختی میکروبی تأم</w:t>
      </w:r>
      <w:r w:rsidR="002460BD" w:rsidRPr="002B72E7">
        <w:rPr>
          <w:rFonts w:hint="cs"/>
          <w:rtl/>
        </w:rPr>
        <w:t>ین</w:t>
      </w:r>
      <w:r w:rsidR="002460BD" w:rsidRPr="002B72E7">
        <w:rPr>
          <w:rtl/>
        </w:rPr>
        <w:t xml:space="preserve"> توان ا</w:t>
      </w:r>
      <w:r w:rsidR="002460BD" w:rsidRPr="002B72E7">
        <w:rPr>
          <w:rFonts w:hint="cs"/>
          <w:rtl/>
        </w:rPr>
        <w:t>یمپلنت‌های</w:t>
      </w:r>
      <w:r w:rsidR="002460BD" w:rsidRPr="002B72E7">
        <w:rPr>
          <w:rtl/>
        </w:rPr>
        <w:t xml:space="preserve"> پزشکی با استفاده از اکسیژن و گلوکز موجود در خون است. یک پیل سوختی میکروبی ایمپلنتی م</w:t>
      </w:r>
      <w:r w:rsidR="002460BD" w:rsidRPr="002B72E7">
        <w:rPr>
          <w:rFonts w:hint="cs"/>
          <w:rtl/>
        </w:rPr>
        <w:t>ی‌تواند</w:t>
      </w:r>
      <w:r w:rsidR="002460BD" w:rsidRPr="002B72E7">
        <w:rPr>
          <w:rtl/>
        </w:rPr>
        <w:t xml:space="preserve"> انرژی را به‌صورت پیوسته بدون نیاز عمل جراحی جهت تعویض باتری ایمپلنت را تأم</w:t>
      </w:r>
      <w:r w:rsidR="002460BD" w:rsidRPr="002B72E7">
        <w:rPr>
          <w:rFonts w:hint="cs"/>
          <w:rtl/>
        </w:rPr>
        <w:t>ین</w:t>
      </w:r>
      <w:r w:rsidR="002460BD" w:rsidRPr="002B72E7">
        <w:rPr>
          <w:rtl/>
        </w:rPr>
        <w:t xml:space="preserve"> نمایید. پ</w:t>
      </w:r>
      <w:r w:rsidR="002460BD" w:rsidRPr="002B72E7">
        <w:rPr>
          <w:rFonts w:hint="cs"/>
          <w:rtl/>
        </w:rPr>
        <w:t>یل‌های</w:t>
      </w:r>
      <w:r w:rsidR="002460BD" w:rsidRPr="002B72E7">
        <w:rPr>
          <w:rtl/>
        </w:rPr>
        <w:t xml:space="preserve"> سوختی میکروبی زیستی از کاتالیست های فلزات نجیب و کربن فعال برای تولید انرژی از گلوکز خون در آزمایشگاه ساخته شده‌اند. همچن</w:t>
      </w:r>
      <w:r w:rsidR="002460BD" w:rsidRPr="002B72E7">
        <w:rPr>
          <w:rFonts w:hint="cs"/>
          <w:rtl/>
        </w:rPr>
        <w:t>ین</w:t>
      </w:r>
      <w:r w:rsidR="002460BD" w:rsidRPr="002B72E7">
        <w:rPr>
          <w:rtl/>
        </w:rPr>
        <w:t xml:space="preserve"> پ</w:t>
      </w:r>
      <w:r w:rsidR="002460BD" w:rsidRPr="002B72E7">
        <w:rPr>
          <w:rFonts w:hint="cs"/>
          <w:rtl/>
        </w:rPr>
        <w:t>یل‌های</w:t>
      </w:r>
      <w:r w:rsidR="002460BD" w:rsidRPr="002B72E7">
        <w:rPr>
          <w:rtl/>
        </w:rPr>
        <w:t xml:space="preserve"> سوختی با کاتالیست های آنزیمی تحت شرایط فیزیولوژیکی آزمایش شده‌اند اما نیازمند توسعه‌ها</w:t>
      </w:r>
      <w:r w:rsidR="002460BD" w:rsidRPr="002B72E7">
        <w:rPr>
          <w:rFonts w:hint="cs"/>
          <w:rtl/>
        </w:rPr>
        <w:t>ی</w:t>
      </w:r>
      <w:r w:rsidR="002460BD" w:rsidRPr="002B72E7">
        <w:rPr>
          <w:rtl/>
        </w:rPr>
        <w:t xml:space="preserve"> بیشتر جهت رسیدن به قابلیت اطمینان هستند. همچنین استفاده از گلبول‌ها</w:t>
      </w:r>
      <w:r w:rsidR="002460BD" w:rsidRPr="002B72E7">
        <w:rPr>
          <w:rFonts w:hint="cs"/>
          <w:rtl/>
        </w:rPr>
        <w:t>ی</w:t>
      </w:r>
      <w:r w:rsidR="002460BD" w:rsidRPr="002B72E7">
        <w:rPr>
          <w:rtl/>
        </w:rPr>
        <w:t xml:space="preserve"> سفید به عنوان منبع الکترونی آند مورد توجه قرار گرفته‌اند.</w:t>
      </w:r>
    </w:p>
    <w:p w14:paraId="5E0D8893" w14:textId="77777777" w:rsidR="002A0A30" w:rsidRPr="002B72E7" w:rsidRDefault="002A0A30" w:rsidP="00260BD2">
      <w:pPr>
        <w:pStyle w:val="payannameh"/>
        <w:tabs>
          <w:tab w:val="left" w:pos="567"/>
          <w:tab w:val="left" w:pos="1395"/>
          <w:tab w:val="left" w:pos="7371"/>
        </w:tabs>
        <w:spacing w:line="240" w:lineRule="auto"/>
        <w:jc w:val="both"/>
        <w:rPr>
          <w:rtl/>
        </w:rPr>
      </w:pPr>
    </w:p>
    <w:p w14:paraId="0689AE5F" w14:textId="77777777" w:rsidR="002460BD" w:rsidRPr="002B72E7" w:rsidRDefault="002460BD" w:rsidP="005E409E">
      <w:pPr>
        <w:pStyle w:val="payannameh"/>
        <w:tabs>
          <w:tab w:val="left" w:pos="0"/>
          <w:tab w:val="left" w:pos="7371"/>
        </w:tabs>
        <w:spacing w:line="240" w:lineRule="auto"/>
        <w:jc w:val="center"/>
        <w:rPr>
          <w:rtl/>
        </w:rPr>
      </w:pPr>
      <w:r w:rsidRPr="002B72E7">
        <w:rPr>
          <w:noProof/>
          <w:rtl/>
          <w:lang w:bidi="ar-SA"/>
        </w:rPr>
        <w:drawing>
          <wp:inline distT="0" distB="0" distL="0" distR="0" wp14:anchorId="75A57780" wp14:editId="04929792">
            <wp:extent cx="4659706" cy="3373394"/>
            <wp:effectExtent l="0" t="0" r="7620" b="0"/>
            <wp:docPr id="21" name="Picture 21" descr="C:\Users\Mohsen\Desktop\pillsookhti\Desktop1\MFC\jamavari\tafiehpasa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hsen\Desktop\pillsookhti\Desktop1\MFC\jamavari\tafiehpasab.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80890" cy="3388730"/>
                    </a:xfrm>
                    <a:prstGeom prst="rect">
                      <a:avLst/>
                    </a:prstGeom>
                    <a:noFill/>
                    <a:ln>
                      <a:noFill/>
                    </a:ln>
                  </pic:spPr>
                </pic:pic>
              </a:graphicData>
            </a:graphic>
          </wp:inline>
        </w:drawing>
      </w:r>
    </w:p>
    <w:p w14:paraId="351023C2" w14:textId="2D3EE4DD" w:rsidR="002460BD" w:rsidRPr="00B25B7B" w:rsidRDefault="002460BD" w:rsidP="00CF0011">
      <w:pPr>
        <w:pStyle w:val="a4"/>
        <w:rPr>
          <w:rtl/>
        </w:rPr>
      </w:pPr>
      <w:bookmarkStart w:id="8687" w:name="_Toc8551017"/>
      <w:r w:rsidRPr="00B25B7B">
        <w:rPr>
          <w:rtl/>
        </w:rPr>
        <w:t xml:space="preserve">شماتیک یک تصفیه خانه </w:t>
      </w:r>
      <w:r w:rsidRPr="00B25B7B">
        <w:t>MFC</w:t>
      </w:r>
      <w:ins w:id="8688" w:author="Mohsen Jafarinejad" w:date="2019-04-06T08:48:00Z">
        <w:r w:rsidR="00A11F99">
          <w:rPr>
            <w:rFonts w:hint="cs"/>
            <w:rtl/>
          </w:rPr>
          <w:t xml:space="preserve"> </w:t>
        </w:r>
      </w:ins>
      <w:customXmlInsRangeStart w:id="8689" w:author="Mohsen Jafarinejad" w:date="2019-04-06T08:48:00Z"/>
      <w:sdt>
        <w:sdtPr>
          <w:rPr>
            <w:rtl/>
          </w:rPr>
          <w:id w:val="1654101541"/>
          <w:citation/>
        </w:sdtPr>
        <w:sdtEndPr/>
        <w:sdtContent>
          <w:customXmlInsRangeEnd w:id="8689"/>
          <w:ins w:id="8690" w:author="Mohsen Jafarinejad" w:date="2019-04-06T08:48:00Z">
            <w:r w:rsidR="00A11F99">
              <w:rPr>
                <w:rStyle w:val="tgc"/>
                <w:rtl/>
              </w:rPr>
              <w:fldChar w:fldCharType="begin"/>
            </w:r>
            <w:r w:rsidR="00A11F99">
              <w:rPr>
                <w:rStyle w:val="tgc"/>
              </w:rPr>
              <w:instrText xml:space="preserve">CITATION 19 \l 1065 </w:instrText>
            </w:r>
            <w:r w:rsidR="00A11F99">
              <w:rPr>
                <w:rStyle w:val="tgc"/>
                <w:rtl/>
              </w:rPr>
              <w:fldChar w:fldCharType="separate"/>
            </w:r>
          </w:ins>
          <w:r w:rsidR="00F81795" w:rsidRPr="00F81795">
            <w:rPr>
              <w:noProof/>
            </w:rPr>
            <w:t>[48]</w:t>
          </w:r>
          <w:ins w:id="8691" w:author="Mohsen Jafarinejad" w:date="2019-04-06T08:48:00Z">
            <w:r w:rsidR="00A11F99">
              <w:rPr>
                <w:rStyle w:val="tgc"/>
                <w:rtl/>
              </w:rPr>
              <w:fldChar w:fldCharType="end"/>
            </w:r>
          </w:ins>
          <w:customXmlInsRangeStart w:id="8692" w:author="Mohsen Jafarinejad" w:date="2019-04-06T08:48:00Z"/>
        </w:sdtContent>
      </w:sdt>
      <w:customXmlInsRangeEnd w:id="8692"/>
      <w:bookmarkEnd w:id="8687"/>
    </w:p>
    <w:p w14:paraId="6AF3302D" w14:textId="77777777" w:rsidR="002460BD" w:rsidRPr="002B72E7" w:rsidRDefault="002460BD" w:rsidP="005E409E">
      <w:pPr>
        <w:pStyle w:val="payannameh"/>
        <w:tabs>
          <w:tab w:val="left" w:pos="0"/>
          <w:tab w:val="left" w:pos="7371"/>
        </w:tabs>
        <w:spacing w:line="240" w:lineRule="auto"/>
        <w:rPr>
          <w:rtl/>
        </w:rPr>
      </w:pPr>
    </w:p>
    <w:p w14:paraId="0988F66E" w14:textId="483D4648" w:rsidR="00B25B7B" w:rsidDel="002A0A30" w:rsidRDefault="00B25B7B" w:rsidP="005E409E">
      <w:pPr>
        <w:pStyle w:val="payannameh"/>
        <w:tabs>
          <w:tab w:val="left" w:pos="0"/>
          <w:tab w:val="left" w:pos="7371"/>
        </w:tabs>
        <w:spacing w:line="240" w:lineRule="auto"/>
        <w:rPr>
          <w:del w:id="8693" w:author="Mohsen Jafarinejad" w:date="2019-05-08T14:14:00Z"/>
          <w:b/>
          <w:bCs/>
          <w:rtl/>
        </w:rPr>
      </w:pPr>
      <w:bookmarkStart w:id="8694" w:name="_Toc8546094"/>
      <w:bookmarkStart w:id="8695" w:name="_Toc8550503"/>
      <w:bookmarkStart w:id="8696" w:name="_Toc8550764"/>
      <w:bookmarkEnd w:id="8694"/>
      <w:bookmarkEnd w:id="8695"/>
      <w:bookmarkEnd w:id="8696"/>
    </w:p>
    <w:p w14:paraId="7AF9D4D6" w14:textId="43BECB45" w:rsidR="002460BD" w:rsidRPr="005530B4" w:rsidRDefault="002460BD" w:rsidP="00D444FD">
      <w:pPr>
        <w:pStyle w:val="a0"/>
        <w:bidi/>
        <w:rPr>
          <w:rtl/>
        </w:rPr>
      </w:pPr>
      <w:bookmarkStart w:id="8697" w:name="_Toc3666261"/>
      <w:bookmarkStart w:id="8698" w:name="_Toc3666510"/>
      <w:bookmarkStart w:id="8699" w:name="_Toc8546095"/>
      <w:bookmarkStart w:id="8700" w:name="_Toc8550765"/>
      <w:r>
        <w:rPr>
          <w:rFonts w:hint="cs"/>
          <w:rtl/>
        </w:rPr>
        <w:t xml:space="preserve">تحقیقات </w:t>
      </w:r>
      <w:r w:rsidRPr="00D444FD">
        <w:rPr>
          <w:rFonts w:hint="cs"/>
          <w:szCs w:val="24"/>
          <w:rtl/>
        </w:rPr>
        <w:t>آزمایشگاهی</w:t>
      </w:r>
      <w:r>
        <w:rPr>
          <w:rFonts w:hint="cs"/>
          <w:rtl/>
        </w:rPr>
        <w:t xml:space="preserve"> صورت گرفته بر روی پیل میکروبی</w:t>
      </w:r>
      <w:bookmarkEnd w:id="8697"/>
      <w:bookmarkEnd w:id="8698"/>
      <w:bookmarkEnd w:id="8699"/>
      <w:bookmarkEnd w:id="8700"/>
    </w:p>
    <w:p w14:paraId="4CF47732" w14:textId="451A2ABB" w:rsidR="006F7ED1" w:rsidRPr="00260BD2" w:rsidRDefault="004454A2" w:rsidP="00D444FD">
      <w:pPr>
        <w:pStyle w:val="a1"/>
        <w:bidi/>
        <w:rPr>
          <w:rtl/>
        </w:rPr>
      </w:pPr>
      <w:bookmarkStart w:id="8701" w:name="_Toc3666262"/>
      <w:bookmarkStart w:id="8702" w:name="_Toc3666511"/>
      <w:bookmarkStart w:id="8703" w:name="_Toc8546096"/>
      <w:bookmarkStart w:id="8704" w:name="_Toc8550766"/>
      <w:r w:rsidRPr="00260BD2">
        <w:rPr>
          <w:rtl/>
        </w:rPr>
        <w:t>ا</w:t>
      </w:r>
      <w:r w:rsidR="006F7ED1" w:rsidRPr="00260BD2">
        <w:rPr>
          <w:rtl/>
        </w:rPr>
        <w:t xml:space="preserve">ثر غلظت </w:t>
      </w:r>
      <w:r w:rsidR="006F7ED1" w:rsidRPr="00D444FD">
        <w:rPr>
          <w:rtl/>
        </w:rPr>
        <w:t>سابستریت</w:t>
      </w:r>
      <w:r w:rsidR="006F7ED1" w:rsidRPr="00260BD2">
        <w:rPr>
          <w:rtl/>
        </w:rPr>
        <w:t xml:space="preserve"> بر عملکرد پیل سوختی پیوسته</w:t>
      </w:r>
      <w:bookmarkEnd w:id="8701"/>
      <w:bookmarkEnd w:id="8702"/>
      <w:bookmarkEnd w:id="8703"/>
      <w:bookmarkEnd w:id="8704"/>
    </w:p>
    <w:p w14:paraId="2EB2122B" w14:textId="71BE1657" w:rsidR="00004A78" w:rsidRDefault="00260BD2" w:rsidP="00260BD2">
      <w:pPr>
        <w:pStyle w:val="payannameh"/>
        <w:tabs>
          <w:tab w:val="left" w:pos="567"/>
          <w:tab w:val="left" w:pos="7371"/>
        </w:tabs>
        <w:spacing w:line="240" w:lineRule="auto"/>
        <w:rPr>
          <w:ins w:id="8705" w:author="Mohsen Jafarinejad" w:date="2019-05-08T14:14:00Z"/>
          <w:rtl/>
        </w:rPr>
      </w:pPr>
      <w:r>
        <w:rPr>
          <w:rtl/>
        </w:rPr>
        <w:tab/>
      </w:r>
      <w:r w:rsidR="008412CC" w:rsidRPr="002B72E7">
        <w:rPr>
          <w:rtl/>
        </w:rPr>
        <w:t>تحقیقاتی که توسط مهروران</w:t>
      </w:r>
      <w:r w:rsidR="006F7ED1" w:rsidRPr="002B72E7">
        <w:rPr>
          <w:rtl/>
        </w:rPr>
        <w:t xml:space="preserve"> </w:t>
      </w:r>
      <w:r w:rsidR="008412CC" w:rsidRPr="002B72E7">
        <w:rPr>
          <w:rtl/>
        </w:rPr>
        <w:t xml:space="preserve">فروهمکاران صورت گرفته </w:t>
      </w:r>
      <w:sdt>
        <w:sdtPr>
          <w:rPr>
            <w:rtl/>
          </w:rPr>
          <w:id w:val="84660076"/>
          <w:citation/>
        </w:sdtPr>
        <w:sdtEndPr/>
        <w:sdtContent>
          <w:r w:rsidR="000179CB">
            <w:rPr>
              <w:rStyle w:val="tgc"/>
              <w:rtl/>
            </w:rPr>
            <w:fldChar w:fldCharType="begin"/>
          </w:r>
          <w:r w:rsidR="00873ECA">
            <w:rPr>
              <w:rStyle w:val="tgc"/>
            </w:rPr>
            <w:instrText xml:space="preserve">CITATION 52 \l 1065 </w:instrText>
          </w:r>
          <w:r w:rsidR="000179CB">
            <w:rPr>
              <w:rStyle w:val="tgc"/>
              <w:rtl/>
            </w:rPr>
            <w:fldChar w:fldCharType="separate"/>
          </w:r>
          <w:r w:rsidR="00F81795">
            <w:rPr>
              <w:noProof/>
            </w:rPr>
            <w:t>[49]</w:t>
          </w:r>
          <w:r w:rsidR="000179CB">
            <w:rPr>
              <w:rStyle w:val="tgc"/>
              <w:rtl/>
            </w:rPr>
            <w:fldChar w:fldCharType="end"/>
          </w:r>
        </w:sdtContent>
      </w:sdt>
      <w:ins w:id="8706" w:author="Mohsen Jafarinejad" w:date="2019-05-08T14:14:00Z">
        <w:r w:rsidR="002A0A30">
          <w:rPr>
            <w:rFonts w:hint="cs"/>
            <w:rtl/>
          </w:rPr>
          <w:t xml:space="preserve"> </w:t>
        </w:r>
      </w:ins>
      <w:r w:rsidR="008412CC" w:rsidRPr="002B72E7">
        <w:rPr>
          <w:rtl/>
        </w:rPr>
        <w:t>اثر تغییرات غلظت سابستریت</w:t>
      </w:r>
      <w:r w:rsidR="002F2050">
        <w:rPr>
          <w:rStyle w:val="FootnoteReference"/>
          <w:rtl/>
        </w:rPr>
        <w:footnoteReference w:id="21"/>
      </w:r>
      <w:r w:rsidR="008412CC" w:rsidRPr="002B72E7">
        <w:rPr>
          <w:rtl/>
        </w:rPr>
        <w:t xml:space="preserve"> ها بر روی عملکرد پیل سوختی پیوسته رابه </w:t>
      </w:r>
      <w:r w:rsidR="000B0AD8" w:rsidRPr="002B72E7">
        <w:rPr>
          <w:rtl/>
        </w:rPr>
        <w:t>به‌صورت</w:t>
      </w:r>
      <w:r w:rsidR="008412CC" w:rsidRPr="002B72E7">
        <w:rPr>
          <w:rtl/>
        </w:rPr>
        <w:t xml:space="preserve"> زیر به نمایش </w:t>
      </w:r>
      <w:r w:rsidR="000B0AD8" w:rsidRPr="002B72E7">
        <w:rPr>
          <w:rtl/>
        </w:rPr>
        <w:t>م</w:t>
      </w:r>
      <w:r w:rsidR="000B0AD8" w:rsidRPr="002B72E7">
        <w:rPr>
          <w:rFonts w:hint="cs"/>
          <w:rtl/>
        </w:rPr>
        <w:t>ی‌گذارد</w:t>
      </w:r>
      <w:r w:rsidR="008412CC" w:rsidRPr="002B72E7">
        <w:rPr>
          <w:rtl/>
        </w:rPr>
        <w:t>:</w:t>
      </w:r>
    </w:p>
    <w:p w14:paraId="246BEDCF" w14:textId="77777777" w:rsidR="002A0A30" w:rsidRPr="002B72E7" w:rsidRDefault="002A0A30" w:rsidP="00260BD2">
      <w:pPr>
        <w:pStyle w:val="payannameh"/>
        <w:tabs>
          <w:tab w:val="left" w:pos="567"/>
          <w:tab w:val="left" w:pos="7371"/>
        </w:tabs>
        <w:spacing w:line="240" w:lineRule="auto"/>
      </w:pPr>
    </w:p>
    <w:p w14:paraId="3A5DDBC1" w14:textId="006FB7CB" w:rsidR="008412CC" w:rsidRPr="002B72E7" w:rsidRDefault="008412CC" w:rsidP="005E409E">
      <w:pPr>
        <w:pStyle w:val="payannameh"/>
        <w:tabs>
          <w:tab w:val="left" w:pos="0"/>
          <w:tab w:val="left" w:pos="7371"/>
        </w:tabs>
        <w:spacing w:line="240" w:lineRule="auto"/>
        <w:jc w:val="center"/>
        <w:rPr>
          <w:rtl/>
        </w:rPr>
      </w:pPr>
      <w:r w:rsidRPr="002B72E7">
        <w:rPr>
          <w:noProof/>
          <w:rtl/>
          <w:lang w:bidi="ar-SA"/>
        </w:rPr>
        <w:drawing>
          <wp:inline distT="0" distB="0" distL="0" distR="0" wp14:anchorId="19CFAA8B" wp14:editId="3482AF6C">
            <wp:extent cx="3612679" cy="2320505"/>
            <wp:effectExtent l="0" t="0" r="6985" b="3810"/>
            <wp:docPr id="10" name="Picture 10" descr="C:\Users\Mohsen\Desktop\pillsookhti\Desktop1\MFC\jamavari\ghelzat-aceta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sen\Desktop\pillsookhti\Desktop1\MFC\jamavari\ghelzat-acetat-2.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26794" cy="2329571"/>
                    </a:xfrm>
                    <a:prstGeom prst="rect">
                      <a:avLst/>
                    </a:prstGeom>
                    <a:noFill/>
                    <a:ln>
                      <a:noFill/>
                    </a:ln>
                  </pic:spPr>
                </pic:pic>
              </a:graphicData>
            </a:graphic>
          </wp:inline>
        </w:drawing>
      </w:r>
    </w:p>
    <w:p w14:paraId="3DC45793" w14:textId="05F8E867" w:rsidR="008412CC" w:rsidRDefault="008412CC" w:rsidP="00CF0011">
      <w:pPr>
        <w:pStyle w:val="a4"/>
        <w:rPr>
          <w:ins w:id="8707" w:author="Mohsen Jafarinejad" w:date="2019-05-08T14:15:00Z"/>
        </w:rPr>
      </w:pPr>
      <w:bookmarkStart w:id="8708" w:name="_Toc8551018"/>
      <w:r w:rsidRPr="002B72E7">
        <w:rPr>
          <w:rtl/>
        </w:rPr>
        <w:t>اثر تغییر غلطت سابستریت ها بر دانسیته توان</w:t>
      </w:r>
      <w:bookmarkEnd w:id="8708"/>
    </w:p>
    <w:p w14:paraId="4B54618A" w14:textId="77777777" w:rsidR="002A0A30" w:rsidRDefault="002A0A30">
      <w:pPr>
        <w:pStyle w:val="a4"/>
        <w:numPr>
          <w:ilvl w:val="0"/>
          <w:numId w:val="0"/>
        </w:numPr>
        <w:ind w:left="567"/>
        <w:jc w:val="left"/>
        <w:rPr>
          <w:rtl/>
        </w:rPr>
        <w:pPrChange w:id="8709" w:author="Mohsen Jafarinejad" w:date="2019-05-08T14:15:00Z">
          <w:pPr>
            <w:pStyle w:val="a4"/>
          </w:pPr>
        </w:pPrChange>
      </w:pPr>
    </w:p>
    <w:p w14:paraId="40FFB86C" w14:textId="23B76BD3" w:rsidR="00B25B7B" w:rsidRPr="002B72E7" w:rsidRDefault="008412CC" w:rsidP="005E409E">
      <w:pPr>
        <w:pStyle w:val="payannameh"/>
        <w:tabs>
          <w:tab w:val="left" w:pos="0"/>
          <w:tab w:val="left" w:pos="7371"/>
        </w:tabs>
        <w:spacing w:line="240" w:lineRule="auto"/>
        <w:jc w:val="center"/>
        <w:rPr>
          <w:rtl/>
        </w:rPr>
      </w:pPr>
      <w:r w:rsidRPr="002B72E7">
        <w:rPr>
          <w:noProof/>
          <w:rtl/>
          <w:lang w:bidi="ar-SA"/>
        </w:rPr>
        <w:drawing>
          <wp:inline distT="0" distB="0" distL="0" distR="0" wp14:anchorId="5D292DE9" wp14:editId="6AC965D4">
            <wp:extent cx="3536830" cy="2130725"/>
            <wp:effectExtent l="0" t="0" r="6985" b="3175"/>
            <wp:docPr id="12" name="Picture 12" descr="C:\Users\Mohsen\Desktop\pillsookhti\Desktop1\MFC\jamavari\ghelzat-acet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sen\Desktop\pillsookhti\Desktop1\MFC\jamavari\ghelzat-acetat.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89542" cy="2162481"/>
                    </a:xfrm>
                    <a:prstGeom prst="rect">
                      <a:avLst/>
                    </a:prstGeom>
                    <a:noFill/>
                    <a:ln>
                      <a:noFill/>
                    </a:ln>
                  </pic:spPr>
                </pic:pic>
              </a:graphicData>
            </a:graphic>
          </wp:inline>
        </w:drawing>
      </w:r>
    </w:p>
    <w:p w14:paraId="6FD8C338" w14:textId="38F86640" w:rsidR="006F7ED1" w:rsidRDefault="008412CC" w:rsidP="00CF0011">
      <w:pPr>
        <w:pStyle w:val="a4"/>
        <w:rPr>
          <w:rtl/>
        </w:rPr>
      </w:pPr>
      <w:bookmarkStart w:id="8710" w:name="_Toc8551019"/>
      <w:r w:rsidRPr="002B72E7">
        <w:rPr>
          <w:rtl/>
        </w:rPr>
        <w:t xml:space="preserve">منحنی پلاریزاسیون در </w:t>
      </w:r>
      <w:r w:rsidR="000B0AD8" w:rsidRPr="002B72E7">
        <w:rPr>
          <w:rtl/>
        </w:rPr>
        <w:t>غلظت‌ها</w:t>
      </w:r>
      <w:r w:rsidR="000B0AD8" w:rsidRPr="002B72E7">
        <w:rPr>
          <w:rFonts w:hint="cs"/>
          <w:rtl/>
        </w:rPr>
        <w:t>ی</w:t>
      </w:r>
      <w:r w:rsidRPr="002B72E7">
        <w:rPr>
          <w:rtl/>
        </w:rPr>
        <w:t xml:space="preserve"> مختلف سابستریت ها</w:t>
      </w:r>
      <w:bookmarkEnd w:id="8710"/>
    </w:p>
    <w:p w14:paraId="7D727E2A" w14:textId="2AF15DA2" w:rsidR="00D20D18" w:rsidRDefault="00E23320" w:rsidP="00E23320">
      <w:pPr>
        <w:pStyle w:val="payannameh"/>
        <w:tabs>
          <w:tab w:val="left" w:pos="567"/>
          <w:tab w:val="left" w:pos="1395"/>
          <w:tab w:val="left" w:pos="7371"/>
        </w:tabs>
        <w:spacing w:line="240" w:lineRule="auto"/>
        <w:jc w:val="both"/>
        <w:rPr>
          <w:ins w:id="8711" w:author="Mohsen Jafarinejad" w:date="2019-05-08T16:16:00Z"/>
          <w:rFonts w:ascii="Times New Roman" w:hAnsi="Times New Roman" w:cs="Times New Roman"/>
          <w:szCs w:val="24"/>
          <w:rtl/>
        </w:rPr>
      </w:pPr>
      <w:r>
        <w:rPr>
          <w:rtl/>
        </w:rPr>
        <w:lastRenderedPageBreak/>
        <w:tab/>
      </w:r>
      <w:r w:rsidR="00285431">
        <w:rPr>
          <w:rFonts w:hint="cs"/>
          <w:rtl/>
        </w:rPr>
        <w:t xml:space="preserve">تحقیقاتی که </w:t>
      </w:r>
      <w:ins w:id="8712" w:author="Mohsen" w:date="2019-03-17T16:52:00Z">
        <w:r w:rsidR="00CF0011">
          <w:rPr>
            <w:rtl/>
          </w:rPr>
          <w:t xml:space="preserve">توسط </w:t>
        </w:r>
        <w:r w:rsidR="00CF0011">
          <w:t>Min</w:t>
        </w:r>
      </w:ins>
      <w:del w:id="8713" w:author="Mohsen" w:date="2019-03-17T16:52:00Z">
        <w:r w:rsidR="00285431" w:rsidDel="00CF0011">
          <w:rPr>
            <w:rFonts w:hint="cs"/>
            <w:rtl/>
          </w:rPr>
          <w:delText>توسط</w:delText>
        </w:r>
        <w:r w:rsidR="00D20D18" w:rsidDel="00CF0011">
          <w:rPr>
            <w:rFonts w:ascii="Times New Roman" w:hAnsi="Times New Roman" w:cs="Times New Roman"/>
            <w:szCs w:val="24"/>
          </w:rPr>
          <w:delText>Min</w:delText>
        </w:r>
      </w:del>
      <w:r w:rsidR="00D20D18">
        <w:rPr>
          <w:rFonts w:ascii="Times New Roman" w:hAnsi="Times New Roman" w:cs="Times New Roman"/>
          <w:szCs w:val="24"/>
        </w:rPr>
        <w:t xml:space="preserve"> Hea Kim</w:t>
      </w:r>
      <w:del w:id="8714" w:author="Mohsen" w:date="2019-03-17T16:52:00Z">
        <w:r w:rsidR="00B25B7B" w:rsidDel="00CF0011">
          <w:rPr>
            <w:rFonts w:ascii="Times New Roman" w:hAnsi="Times New Roman" w:cs="Times New Roman"/>
            <w:szCs w:val="24"/>
          </w:rPr>
          <w:delText xml:space="preserve"> </w:delText>
        </w:r>
      </w:del>
      <w:r w:rsidR="00285431">
        <w:rPr>
          <w:rFonts w:ascii="Times New Roman" w:hAnsi="Times New Roman" w:cs="Times New Roman" w:hint="cs"/>
          <w:szCs w:val="24"/>
          <w:rtl/>
        </w:rPr>
        <w:t xml:space="preserve"> </w:t>
      </w:r>
      <w:sdt>
        <w:sdtPr>
          <w:rPr>
            <w:rFonts w:ascii="Times New Roman" w:hAnsi="Times New Roman" w:cs="Times New Roman" w:hint="cs"/>
            <w:szCs w:val="24"/>
            <w:rtl/>
          </w:rPr>
          <w:id w:val="1383595119"/>
          <w:citation/>
        </w:sdtPr>
        <w:sdtEndPr/>
        <w:sdtContent>
          <w:r w:rsidR="00285431">
            <w:rPr>
              <w:rFonts w:ascii="Times New Roman" w:hAnsi="Times New Roman" w:cs="Times New Roman"/>
              <w:szCs w:val="24"/>
              <w:rtl/>
            </w:rPr>
            <w:fldChar w:fldCharType="begin"/>
          </w:r>
          <w:r w:rsidR="00EA6BD0">
            <w:rPr>
              <w:rFonts w:ascii="Times New Roman" w:hAnsi="Times New Roman" w:cs="Times New Roman"/>
              <w:szCs w:val="24"/>
            </w:rPr>
            <w:instrText xml:space="preserve">CITATION 54 \l 1065 </w:instrText>
          </w:r>
          <w:r w:rsidR="00285431">
            <w:rPr>
              <w:rFonts w:ascii="Times New Roman" w:hAnsi="Times New Roman" w:cs="Times New Roman"/>
              <w:szCs w:val="24"/>
              <w:rtl/>
            </w:rPr>
            <w:fldChar w:fldCharType="separate"/>
          </w:r>
          <w:r w:rsidR="00F81795" w:rsidRPr="00F81795">
            <w:rPr>
              <w:rFonts w:ascii="Times New Roman" w:hAnsi="Times New Roman" w:cs="Times New Roman"/>
              <w:noProof/>
              <w:szCs w:val="24"/>
            </w:rPr>
            <w:t>[50]</w:t>
          </w:r>
          <w:r w:rsidR="00285431">
            <w:rPr>
              <w:rFonts w:ascii="Times New Roman" w:hAnsi="Times New Roman" w:cs="Times New Roman"/>
              <w:szCs w:val="24"/>
              <w:rtl/>
            </w:rPr>
            <w:fldChar w:fldCharType="end"/>
          </w:r>
        </w:sdtContent>
      </w:sdt>
      <w:ins w:id="8715" w:author="Mohsen" w:date="2019-03-17T16:52:00Z">
        <w:r w:rsidR="00CF0011">
          <w:rPr>
            <w:rFonts w:ascii="Times New Roman" w:hAnsi="Times New Roman" w:cs="Times New Roman"/>
            <w:szCs w:val="24"/>
          </w:rPr>
          <w:t xml:space="preserve"> </w:t>
        </w:r>
      </w:ins>
      <w:del w:id="8716" w:author="Mohsen" w:date="2019-03-17T16:52:00Z">
        <w:r w:rsidR="00D20D18" w:rsidDel="00CF0011">
          <w:rPr>
            <w:rFonts w:ascii="Times New Roman" w:hAnsi="Times New Roman" w:cs="Times New Roman"/>
            <w:szCs w:val="24"/>
          </w:rPr>
          <w:delText xml:space="preserve"> </w:delText>
        </w:r>
        <w:r w:rsidR="00B25B7B" w:rsidDel="00CF0011">
          <w:rPr>
            <w:rFonts w:ascii="Times New Roman" w:hAnsi="Times New Roman" w:cs="Times New Roman" w:hint="cs"/>
            <w:szCs w:val="24"/>
            <w:rtl/>
          </w:rPr>
          <w:delText xml:space="preserve"> </w:delText>
        </w:r>
      </w:del>
      <w:r w:rsidR="00D20D18">
        <w:rPr>
          <w:rFonts w:ascii="Times New Roman" w:hAnsi="Times New Roman" w:cs="Times New Roman" w:hint="cs"/>
          <w:szCs w:val="24"/>
          <w:rtl/>
        </w:rPr>
        <w:t>در سال 2009</w:t>
      </w:r>
      <w:ins w:id="8717" w:author="Mohsen" w:date="2019-03-17T16:52:00Z">
        <w:r w:rsidR="00CF0011">
          <w:rPr>
            <w:rFonts w:ascii="Times New Roman" w:hAnsi="Times New Roman" w:cs="Times New Roman"/>
            <w:szCs w:val="24"/>
            <w:rtl/>
          </w:rPr>
          <w:t xml:space="preserve"> صورت</w:t>
        </w:r>
      </w:ins>
      <w:del w:id="8718" w:author="Mohsen" w:date="2019-03-17T16:52:00Z">
        <w:r w:rsidR="00E32A60" w:rsidDel="00CF0011">
          <w:rPr>
            <w:rFonts w:ascii="Times New Roman" w:hAnsi="Times New Roman" w:cs="Times New Roman" w:hint="cs"/>
            <w:szCs w:val="24"/>
            <w:rtl/>
          </w:rPr>
          <w:delText>صورت</w:delText>
        </w:r>
      </w:del>
      <w:r w:rsidR="00E32A60">
        <w:rPr>
          <w:rFonts w:ascii="Times New Roman" w:hAnsi="Times New Roman" w:cs="Times New Roman" w:hint="cs"/>
          <w:szCs w:val="24"/>
          <w:rtl/>
        </w:rPr>
        <w:t xml:space="preserve"> گرفته است اثر مقادیر</w:t>
      </w:r>
      <w:r w:rsidR="00D20D18">
        <w:rPr>
          <w:rFonts w:ascii="Times New Roman" w:hAnsi="Times New Roman" w:cs="Times New Roman" w:hint="cs"/>
          <w:szCs w:val="24"/>
          <w:rtl/>
        </w:rPr>
        <w:t>مختلف غلظت</w:t>
      </w:r>
      <w:ins w:id="8719" w:author="Mohsen" w:date="2019-03-17T16:52:00Z">
        <w:r w:rsidR="00CF0011">
          <w:rPr>
            <w:rFonts w:ascii="Times New Roman" w:hAnsi="Times New Roman" w:cs="Times New Roman"/>
            <w:szCs w:val="24"/>
            <w:rtl/>
          </w:rPr>
          <w:t xml:space="preserve"> </w:t>
        </w:r>
      </w:ins>
      <w:del w:id="8720" w:author="Mohsen" w:date="2019-03-17T16:52:00Z">
        <w:r w:rsidR="00D20D18" w:rsidDel="00CF0011">
          <w:rPr>
            <w:rFonts w:ascii="Times New Roman" w:hAnsi="Times New Roman" w:cs="Times New Roman" w:hint="cs"/>
            <w:szCs w:val="24"/>
            <w:rtl/>
          </w:rPr>
          <w:delText xml:space="preserve"> </w:delText>
        </w:r>
        <w:r w:rsidR="00BE13CC" w:rsidDel="00CF0011">
          <w:rPr>
            <w:rFonts w:ascii="Times New Roman" w:hAnsi="Times New Roman" w:cs="Times New Roman" w:hint="cs"/>
            <w:szCs w:val="24"/>
            <w:rtl/>
          </w:rPr>
          <w:delText xml:space="preserve"> </w:delText>
        </w:r>
      </w:del>
      <w:r w:rsidR="00BE13CC">
        <w:rPr>
          <w:rFonts w:ascii="Times New Roman" w:hAnsi="Times New Roman" w:cs="Times New Roman" w:hint="cs"/>
          <w:szCs w:val="24"/>
          <w:rtl/>
        </w:rPr>
        <w:t xml:space="preserve">لاکتات </w:t>
      </w:r>
      <w:r w:rsidR="00D20D18">
        <w:rPr>
          <w:rFonts w:ascii="Times New Roman" w:hAnsi="Times New Roman" w:cs="Times New Roman" w:hint="cs"/>
          <w:szCs w:val="24"/>
          <w:rtl/>
        </w:rPr>
        <w:t>بر پیل سوختی میکروبی با</w:t>
      </w:r>
      <w:r w:rsidR="00BE13CC">
        <w:rPr>
          <w:rFonts w:ascii="Times New Roman" w:hAnsi="Times New Roman" w:cs="Times New Roman" w:hint="cs"/>
          <w:szCs w:val="24"/>
          <w:rtl/>
        </w:rPr>
        <w:t xml:space="preserve"> دومحفظه آند همزمان</w:t>
      </w:r>
      <w:ins w:id="8721" w:author="Mohsen" w:date="2019-03-17T16:52:00Z">
        <w:r w:rsidR="00CF0011">
          <w:rPr>
            <w:rFonts w:ascii="Times New Roman" w:hAnsi="Times New Roman" w:cs="Times New Roman"/>
            <w:szCs w:val="24"/>
            <w:rtl/>
          </w:rPr>
          <w:t xml:space="preserve"> </w:t>
        </w:r>
      </w:ins>
      <w:del w:id="8722" w:author="Mohsen" w:date="2019-03-17T16:52:00Z">
        <w:r w:rsidR="00BE13CC" w:rsidDel="00CF0011">
          <w:rPr>
            <w:rFonts w:ascii="Times New Roman" w:hAnsi="Times New Roman" w:cs="Times New Roman" w:hint="cs"/>
            <w:szCs w:val="24"/>
            <w:rtl/>
          </w:rPr>
          <w:delText xml:space="preserve"> </w:delText>
        </w:r>
        <w:r w:rsidR="00D20D18" w:rsidDel="00CF0011">
          <w:rPr>
            <w:rFonts w:ascii="Times New Roman" w:hAnsi="Times New Roman" w:cs="Times New Roman" w:hint="cs"/>
            <w:szCs w:val="24"/>
            <w:rtl/>
          </w:rPr>
          <w:delText xml:space="preserve"> </w:delText>
        </w:r>
      </w:del>
      <w:r w:rsidR="00BE13CC">
        <w:rPr>
          <w:rFonts w:ascii="Times New Roman" w:hAnsi="Times New Roman" w:cs="Times New Roman" w:hint="cs"/>
          <w:szCs w:val="24"/>
          <w:rtl/>
        </w:rPr>
        <w:t>مورد بررسی قرار گرفته است که شکل آن در زیر قابل روئیت است</w:t>
      </w:r>
      <w:del w:id="8723" w:author="Mohsen" w:date="2019-03-17T16:52:00Z">
        <w:r w:rsidR="00BE13CC" w:rsidDel="00CF0011">
          <w:rPr>
            <w:rFonts w:ascii="Times New Roman" w:hAnsi="Times New Roman" w:cs="Times New Roman" w:hint="cs"/>
            <w:szCs w:val="24"/>
            <w:rtl/>
          </w:rPr>
          <w:delText xml:space="preserve"> </w:delText>
        </w:r>
      </w:del>
      <w:r w:rsidR="00BE13CC">
        <w:rPr>
          <w:rFonts w:ascii="Times New Roman" w:hAnsi="Times New Roman" w:cs="Times New Roman" w:hint="cs"/>
          <w:szCs w:val="24"/>
          <w:rtl/>
        </w:rPr>
        <w:t>.</w:t>
      </w:r>
    </w:p>
    <w:p w14:paraId="6F5E7D8E" w14:textId="77777777" w:rsidR="007775CF" w:rsidRDefault="007775CF" w:rsidP="00E23320">
      <w:pPr>
        <w:pStyle w:val="payannameh"/>
        <w:tabs>
          <w:tab w:val="left" w:pos="567"/>
          <w:tab w:val="left" w:pos="1395"/>
          <w:tab w:val="left" w:pos="7371"/>
        </w:tabs>
        <w:spacing w:line="240" w:lineRule="auto"/>
        <w:jc w:val="both"/>
        <w:rPr>
          <w:rFonts w:ascii="Times New Roman" w:hAnsi="Times New Roman" w:cs="Times New Roman"/>
          <w:szCs w:val="24"/>
        </w:rPr>
      </w:pPr>
    </w:p>
    <w:p w14:paraId="41E1E6E1" w14:textId="77777777" w:rsidR="00002EF9" w:rsidRDefault="00002EF9" w:rsidP="00E23320">
      <w:pPr>
        <w:pStyle w:val="payannameh"/>
        <w:tabs>
          <w:tab w:val="left" w:pos="567"/>
          <w:tab w:val="left" w:pos="1395"/>
          <w:tab w:val="left" w:pos="7371"/>
        </w:tabs>
        <w:spacing w:line="240" w:lineRule="auto"/>
        <w:jc w:val="both"/>
        <w:rPr>
          <w:rFonts w:ascii="Times New Roman" w:hAnsi="Times New Roman" w:cs="Times New Roman"/>
          <w:szCs w:val="24"/>
          <w:rtl/>
        </w:rPr>
      </w:pPr>
    </w:p>
    <w:p w14:paraId="12D6ED8C" w14:textId="6EE04882" w:rsidR="00BE13CC" w:rsidRDefault="00BE13CC" w:rsidP="005E409E">
      <w:pPr>
        <w:pStyle w:val="payannameh"/>
        <w:tabs>
          <w:tab w:val="left" w:pos="0"/>
          <w:tab w:val="left" w:pos="7371"/>
        </w:tabs>
        <w:spacing w:line="240" w:lineRule="auto"/>
        <w:jc w:val="center"/>
        <w:rPr>
          <w:rtl/>
        </w:rPr>
      </w:pPr>
      <w:r>
        <w:rPr>
          <w:noProof/>
          <w:rtl/>
          <w:lang w:bidi="ar-SA"/>
        </w:rPr>
        <w:drawing>
          <wp:inline distT="0" distB="0" distL="0" distR="0" wp14:anchorId="659454E4" wp14:editId="0108989D">
            <wp:extent cx="3760150" cy="1897166"/>
            <wp:effectExtent l="0" t="0" r="0" b="8255"/>
            <wp:docPr id="2" name="Picture 2" descr="C:\Users\m.jafarinejad\Desktop\Negaresh\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jafarinejad\Desktop\Negaresh\8.1.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65573" cy="1899902"/>
                    </a:xfrm>
                    <a:prstGeom prst="rect">
                      <a:avLst/>
                    </a:prstGeom>
                    <a:noFill/>
                    <a:ln>
                      <a:noFill/>
                    </a:ln>
                  </pic:spPr>
                </pic:pic>
              </a:graphicData>
            </a:graphic>
          </wp:inline>
        </w:drawing>
      </w:r>
    </w:p>
    <w:p w14:paraId="005FED62" w14:textId="64125151" w:rsidR="00BE13CC" w:rsidRDefault="00285431" w:rsidP="00CF0011">
      <w:pPr>
        <w:pStyle w:val="a4"/>
        <w:rPr>
          <w:rtl/>
        </w:rPr>
      </w:pPr>
      <w:bookmarkStart w:id="8724" w:name="_Toc8551020"/>
      <w:r>
        <w:rPr>
          <w:rFonts w:hint="cs"/>
          <w:rtl/>
        </w:rPr>
        <w:t>اثر غلظت سابستر</w:t>
      </w:r>
      <w:r w:rsidR="0001187C">
        <w:rPr>
          <w:rFonts w:hint="cs"/>
          <w:rtl/>
        </w:rPr>
        <w:t>بر چگالی جریان پیل</w:t>
      </w:r>
      <w:sdt>
        <w:sdtPr>
          <w:rPr>
            <w:rFonts w:hint="cs"/>
            <w:rtl/>
          </w:rPr>
          <w:id w:val="1327472995"/>
          <w:citation/>
        </w:sdtPr>
        <w:sdtEndPr/>
        <w:sdtContent>
          <w:r>
            <w:rPr>
              <w:rStyle w:val="tgc"/>
              <w:rtl/>
            </w:rPr>
            <w:fldChar w:fldCharType="begin"/>
          </w:r>
          <w:r w:rsidR="00EA6BD0">
            <w:rPr>
              <w:rStyle w:val="tgc"/>
            </w:rPr>
            <w:instrText xml:space="preserve">CITATION 54 \l 1065 </w:instrText>
          </w:r>
          <w:r>
            <w:rPr>
              <w:rStyle w:val="tgc"/>
              <w:rtl/>
            </w:rPr>
            <w:fldChar w:fldCharType="separate"/>
          </w:r>
          <w:r w:rsidR="00F81795">
            <w:rPr>
              <w:rStyle w:val="tgc"/>
              <w:noProof/>
              <w:rtl/>
            </w:rPr>
            <w:t xml:space="preserve"> </w:t>
          </w:r>
          <w:r w:rsidR="00F81795" w:rsidRPr="00F81795">
            <w:rPr>
              <w:noProof/>
            </w:rPr>
            <w:t>[50]</w:t>
          </w:r>
          <w:r>
            <w:rPr>
              <w:rStyle w:val="tgc"/>
              <w:rtl/>
            </w:rPr>
            <w:fldChar w:fldCharType="end"/>
          </w:r>
        </w:sdtContent>
      </w:sdt>
      <w:bookmarkEnd w:id="8724"/>
    </w:p>
    <w:p w14:paraId="32460917" w14:textId="77777777" w:rsidR="0001187C" w:rsidRDefault="0001187C" w:rsidP="00564844">
      <w:pPr>
        <w:pStyle w:val="payannameh"/>
        <w:tabs>
          <w:tab w:val="left" w:pos="567"/>
          <w:tab w:val="left" w:pos="1395"/>
          <w:tab w:val="left" w:pos="7371"/>
        </w:tabs>
        <w:spacing w:line="240" w:lineRule="auto"/>
        <w:jc w:val="both"/>
        <w:rPr>
          <w:rFonts w:ascii="Times New Roman" w:hAnsi="Times New Roman"/>
          <w:szCs w:val="24"/>
          <w:rtl/>
        </w:rPr>
      </w:pPr>
    </w:p>
    <w:p w14:paraId="21683133" w14:textId="7502291A" w:rsidR="00B43865" w:rsidRPr="00103BCD" w:rsidRDefault="00564844" w:rsidP="00564844">
      <w:pPr>
        <w:pStyle w:val="payannameh"/>
        <w:tabs>
          <w:tab w:val="left" w:pos="567"/>
          <w:tab w:val="left" w:pos="1395"/>
          <w:tab w:val="left" w:pos="7371"/>
        </w:tabs>
        <w:spacing w:line="240" w:lineRule="auto"/>
        <w:jc w:val="both"/>
        <w:rPr>
          <w:rFonts w:ascii="Times New Roman" w:hAnsi="Times New Roman"/>
          <w:sz w:val="28"/>
          <w:rtl/>
          <w:rPrChange w:id="8725" w:author="Mohsen Jafarinejad" w:date="2019-05-11T10:08:00Z">
            <w:rPr>
              <w:rFonts w:ascii="Times New Roman" w:hAnsi="Times New Roman"/>
              <w:szCs w:val="24"/>
              <w:rtl/>
            </w:rPr>
          </w:rPrChange>
        </w:rPr>
      </w:pPr>
      <w:r>
        <w:rPr>
          <w:rFonts w:ascii="Times New Roman" w:hAnsi="Times New Roman"/>
          <w:szCs w:val="24"/>
          <w:rtl/>
        </w:rPr>
        <w:tab/>
      </w:r>
      <w:r w:rsidR="00BE13CC" w:rsidRPr="00103BCD">
        <w:rPr>
          <w:rFonts w:ascii="Times New Roman" w:hAnsi="Times New Roman" w:hint="eastAsia"/>
          <w:sz w:val="28"/>
          <w:rtl/>
          <w:rPrChange w:id="8726" w:author="Mohsen Jafarinejad" w:date="2019-05-11T10:08:00Z">
            <w:rPr>
              <w:rFonts w:ascii="Times New Roman" w:hAnsi="Times New Roman" w:hint="eastAsia"/>
              <w:szCs w:val="24"/>
              <w:rtl/>
            </w:rPr>
          </w:rPrChange>
        </w:rPr>
        <w:t>در</w:t>
      </w:r>
      <w:r w:rsidR="00BE13CC" w:rsidRPr="00103BCD">
        <w:rPr>
          <w:rFonts w:ascii="Times New Roman" w:hAnsi="Times New Roman"/>
          <w:sz w:val="28"/>
          <w:rtl/>
          <w:rPrChange w:id="8727" w:author="Mohsen Jafarinejad" w:date="2019-05-11T10:08:00Z">
            <w:rPr>
              <w:rFonts w:ascii="Times New Roman" w:hAnsi="Times New Roman"/>
              <w:szCs w:val="24"/>
              <w:rtl/>
            </w:rPr>
          </w:rPrChange>
        </w:rPr>
        <w:t xml:space="preserve"> </w:t>
      </w:r>
      <w:r w:rsidR="00BE13CC" w:rsidRPr="00103BCD">
        <w:rPr>
          <w:rFonts w:ascii="Times New Roman" w:hAnsi="Times New Roman" w:hint="eastAsia"/>
          <w:sz w:val="28"/>
          <w:rtl/>
          <w:rPrChange w:id="8728" w:author="Mohsen Jafarinejad" w:date="2019-05-11T10:08:00Z">
            <w:rPr>
              <w:rFonts w:ascii="Times New Roman" w:hAnsi="Times New Roman" w:hint="eastAsia"/>
              <w:szCs w:val="24"/>
              <w:rtl/>
            </w:rPr>
          </w:rPrChange>
        </w:rPr>
        <w:t>تحق</w:t>
      </w:r>
      <w:r w:rsidR="00BE13CC" w:rsidRPr="00103BCD">
        <w:rPr>
          <w:rFonts w:ascii="Times New Roman" w:hAnsi="Times New Roman" w:hint="cs"/>
          <w:sz w:val="28"/>
          <w:rtl/>
          <w:rPrChange w:id="8729" w:author="Mohsen Jafarinejad" w:date="2019-05-11T10:08:00Z">
            <w:rPr>
              <w:rFonts w:ascii="Times New Roman" w:hAnsi="Times New Roman" w:hint="cs"/>
              <w:szCs w:val="24"/>
              <w:rtl/>
            </w:rPr>
          </w:rPrChange>
        </w:rPr>
        <w:t>ی</w:t>
      </w:r>
      <w:r w:rsidR="00BE13CC" w:rsidRPr="00103BCD">
        <w:rPr>
          <w:rFonts w:ascii="Times New Roman" w:hAnsi="Times New Roman" w:hint="eastAsia"/>
          <w:sz w:val="28"/>
          <w:rtl/>
          <w:rPrChange w:id="8730" w:author="Mohsen Jafarinejad" w:date="2019-05-11T10:08:00Z">
            <w:rPr>
              <w:rFonts w:ascii="Times New Roman" w:hAnsi="Times New Roman" w:hint="eastAsia"/>
              <w:szCs w:val="24"/>
              <w:rtl/>
            </w:rPr>
          </w:rPrChange>
        </w:rPr>
        <w:t>قات</w:t>
      </w:r>
      <w:r w:rsidR="00BE13CC" w:rsidRPr="00103BCD">
        <w:rPr>
          <w:rFonts w:ascii="Times New Roman" w:hAnsi="Times New Roman"/>
          <w:sz w:val="28"/>
          <w:rtl/>
          <w:rPrChange w:id="8731" w:author="Mohsen Jafarinejad" w:date="2019-05-11T10:08:00Z">
            <w:rPr>
              <w:rFonts w:ascii="Times New Roman" w:hAnsi="Times New Roman"/>
              <w:szCs w:val="24"/>
              <w:rtl/>
            </w:rPr>
          </w:rPrChange>
        </w:rPr>
        <w:t xml:space="preserve"> </w:t>
      </w:r>
      <w:r w:rsidR="00BE13CC" w:rsidRPr="00103BCD">
        <w:rPr>
          <w:rFonts w:ascii="Times New Roman" w:hAnsi="Times New Roman" w:hint="eastAsia"/>
          <w:sz w:val="28"/>
          <w:rtl/>
          <w:rPrChange w:id="8732" w:author="Mohsen Jafarinejad" w:date="2019-05-11T10:08:00Z">
            <w:rPr>
              <w:rFonts w:ascii="Times New Roman" w:hAnsi="Times New Roman" w:hint="eastAsia"/>
              <w:szCs w:val="24"/>
              <w:rtl/>
            </w:rPr>
          </w:rPrChange>
        </w:rPr>
        <w:t>آزما</w:t>
      </w:r>
      <w:r w:rsidR="00BE13CC" w:rsidRPr="00103BCD">
        <w:rPr>
          <w:rFonts w:ascii="Times New Roman" w:hAnsi="Times New Roman" w:hint="cs"/>
          <w:sz w:val="28"/>
          <w:rtl/>
          <w:rPrChange w:id="8733" w:author="Mohsen Jafarinejad" w:date="2019-05-11T10:08:00Z">
            <w:rPr>
              <w:rFonts w:ascii="Times New Roman" w:hAnsi="Times New Roman" w:hint="cs"/>
              <w:szCs w:val="24"/>
              <w:rtl/>
            </w:rPr>
          </w:rPrChange>
        </w:rPr>
        <w:t>ی</w:t>
      </w:r>
      <w:r w:rsidR="00BE13CC" w:rsidRPr="00103BCD">
        <w:rPr>
          <w:rFonts w:ascii="Times New Roman" w:hAnsi="Times New Roman" w:hint="eastAsia"/>
          <w:sz w:val="28"/>
          <w:rtl/>
          <w:rPrChange w:id="8734" w:author="Mohsen Jafarinejad" w:date="2019-05-11T10:08:00Z">
            <w:rPr>
              <w:rFonts w:ascii="Times New Roman" w:hAnsi="Times New Roman" w:hint="eastAsia"/>
              <w:szCs w:val="24"/>
              <w:rtl/>
            </w:rPr>
          </w:rPrChange>
        </w:rPr>
        <w:t>شگاه</w:t>
      </w:r>
      <w:r w:rsidR="00BE13CC" w:rsidRPr="00103BCD">
        <w:rPr>
          <w:rFonts w:ascii="Times New Roman" w:hAnsi="Times New Roman" w:hint="cs"/>
          <w:sz w:val="28"/>
          <w:rtl/>
          <w:rPrChange w:id="8735" w:author="Mohsen Jafarinejad" w:date="2019-05-11T10:08:00Z">
            <w:rPr>
              <w:rFonts w:ascii="Times New Roman" w:hAnsi="Times New Roman" w:hint="cs"/>
              <w:szCs w:val="24"/>
              <w:rtl/>
            </w:rPr>
          </w:rPrChange>
        </w:rPr>
        <w:t>ی</w:t>
      </w:r>
      <w:r w:rsidR="00BE13CC" w:rsidRPr="00103BCD">
        <w:rPr>
          <w:rFonts w:ascii="Times New Roman" w:hAnsi="Times New Roman"/>
          <w:sz w:val="28"/>
          <w:rtl/>
          <w:rPrChange w:id="8736" w:author="Mohsen Jafarinejad" w:date="2019-05-11T10:08:00Z">
            <w:rPr>
              <w:rFonts w:ascii="Times New Roman" w:hAnsi="Times New Roman"/>
              <w:szCs w:val="24"/>
              <w:rtl/>
            </w:rPr>
          </w:rPrChange>
        </w:rPr>
        <w:t xml:space="preserve"> </w:t>
      </w:r>
      <w:r w:rsidR="00BE13CC" w:rsidRPr="00103BCD">
        <w:rPr>
          <w:rFonts w:ascii="Times New Roman" w:hAnsi="Times New Roman" w:hint="eastAsia"/>
          <w:sz w:val="28"/>
          <w:rtl/>
          <w:rPrChange w:id="8737" w:author="Mohsen Jafarinejad" w:date="2019-05-11T10:08:00Z">
            <w:rPr>
              <w:rFonts w:ascii="Times New Roman" w:hAnsi="Times New Roman" w:hint="eastAsia"/>
              <w:szCs w:val="24"/>
              <w:rtl/>
            </w:rPr>
          </w:rPrChange>
        </w:rPr>
        <w:t>که</w:t>
      </w:r>
      <w:r w:rsidR="00BE13CC" w:rsidRPr="00103BCD">
        <w:rPr>
          <w:rFonts w:ascii="Times New Roman" w:hAnsi="Times New Roman"/>
          <w:sz w:val="28"/>
          <w:rtl/>
          <w:rPrChange w:id="8738" w:author="Mohsen Jafarinejad" w:date="2019-05-11T10:08:00Z">
            <w:rPr>
              <w:rFonts w:ascii="Times New Roman" w:hAnsi="Times New Roman"/>
              <w:szCs w:val="24"/>
              <w:rtl/>
            </w:rPr>
          </w:rPrChange>
        </w:rPr>
        <w:t xml:space="preserve"> </w:t>
      </w:r>
      <w:r w:rsidR="00BE13CC" w:rsidRPr="00103BCD">
        <w:rPr>
          <w:rFonts w:ascii="Times New Roman" w:hAnsi="Times New Roman" w:hint="eastAsia"/>
          <w:sz w:val="28"/>
          <w:rtl/>
          <w:rPrChange w:id="8739" w:author="Mohsen Jafarinejad" w:date="2019-05-11T10:08:00Z">
            <w:rPr>
              <w:rFonts w:ascii="Times New Roman" w:hAnsi="Times New Roman" w:hint="eastAsia"/>
              <w:szCs w:val="24"/>
              <w:rtl/>
            </w:rPr>
          </w:rPrChange>
        </w:rPr>
        <w:t>توسط</w:t>
      </w:r>
      <w:r w:rsidR="00285431" w:rsidRPr="00103BCD">
        <w:rPr>
          <w:rFonts w:ascii="Times New Roman" w:hAnsi="Times New Roman"/>
          <w:sz w:val="28"/>
          <w:rtl/>
          <w:rPrChange w:id="8740" w:author="Mohsen Jafarinejad" w:date="2019-05-11T10:08:00Z">
            <w:rPr>
              <w:rFonts w:ascii="Times New Roman" w:hAnsi="Times New Roman"/>
              <w:szCs w:val="24"/>
              <w:rtl/>
            </w:rPr>
          </w:rPrChange>
        </w:rPr>
        <w:t xml:space="preserve"> قر</w:t>
      </w:r>
      <w:r w:rsidR="00285431" w:rsidRPr="00103BCD">
        <w:rPr>
          <w:rFonts w:ascii="Times New Roman" w:hAnsi="Times New Roman" w:hint="cs"/>
          <w:sz w:val="28"/>
          <w:rtl/>
          <w:rPrChange w:id="8741" w:author="Mohsen Jafarinejad" w:date="2019-05-11T10:08:00Z">
            <w:rPr>
              <w:rFonts w:ascii="Times New Roman" w:hAnsi="Times New Roman" w:hint="cs"/>
              <w:szCs w:val="24"/>
              <w:rtl/>
            </w:rPr>
          </w:rPrChange>
        </w:rPr>
        <w:t>ی</w:t>
      </w:r>
      <w:r w:rsidR="00285431" w:rsidRPr="00103BCD">
        <w:rPr>
          <w:rFonts w:ascii="Times New Roman" w:hAnsi="Times New Roman" w:hint="eastAsia"/>
          <w:sz w:val="28"/>
          <w:rtl/>
          <w:rPrChange w:id="8742" w:author="Mohsen Jafarinejad" w:date="2019-05-11T10:08:00Z">
            <w:rPr>
              <w:rFonts w:ascii="Times New Roman" w:hAnsi="Times New Roman" w:hint="eastAsia"/>
              <w:szCs w:val="24"/>
              <w:rtl/>
            </w:rPr>
          </w:rPrChange>
        </w:rPr>
        <w:t>ش</w:t>
      </w:r>
      <w:r w:rsidR="00285431" w:rsidRPr="00103BCD">
        <w:rPr>
          <w:rFonts w:ascii="Times New Roman" w:hAnsi="Times New Roman" w:hint="cs"/>
          <w:sz w:val="28"/>
          <w:rtl/>
          <w:rPrChange w:id="8743" w:author="Mohsen Jafarinejad" w:date="2019-05-11T10:08:00Z">
            <w:rPr>
              <w:rFonts w:ascii="Times New Roman" w:hAnsi="Times New Roman" w:hint="cs"/>
              <w:szCs w:val="24"/>
              <w:rtl/>
            </w:rPr>
          </w:rPrChange>
        </w:rPr>
        <w:t>ی</w:t>
      </w:r>
      <w:r w:rsidR="00285431" w:rsidRPr="00103BCD">
        <w:rPr>
          <w:rFonts w:ascii="Times New Roman" w:hAnsi="Times New Roman"/>
          <w:sz w:val="28"/>
          <w:rtl/>
          <w:rPrChange w:id="8744" w:author="Mohsen Jafarinejad" w:date="2019-05-11T10:08:00Z">
            <w:rPr>
              <w:rFonts w:ascii="Times New Roman" w:hAnsi="Times New Roman"/>
              <w:szCs w:val="24"/>
              <w:rtl/>
            </w:rPr>
          </w:rPrChange>
        </w:rPr>
        <w:t xml:space="preserve"> و همکاران صورت گرفته است</w:t>
      </w:r>
      <w:sdt>
        <w:sdtPr>
          <w:rPr>
            <w:rFonts w:ascii="Times New Roman" w:hAnsi="Times New Roman" w:hint="cs"/>
            <w:sz w:val="28"/>
            <w:rtl/>
          </w:rPr>
          <w:id w:val="305138790"/>
          <w:citation/>
        </w:sdtPr>
        <w:sdtEndPr/>
        <w:sdtContent>
          <w:r w:rsidR="00285431" w:rsidRPr="00103BCD">
            <w:rPr>
              <w:rFonts w:ascii="Times New Roman" w:hAnsi="Times New Roman"/>
              <w:sz w:val="28"/>
              <w:rtl/>
              <w:rPrChange w:id="8745" w:author="Mohsen Jafarinejad" w:date="2019-05-11T10:08:00Z">
                <w:rPr>
                  <w:rFonts w:ascii="Times New Roman" w:hAnsi="Times New Roman"/>
                  <w:szCs w:val="24"/>
                  <w:rtl/>
                </w:rPr>
              </w:rPrChange>
            </w:rPr>
            <w:fldChar w:fldCharType="begin"/>
          </w:r>
          <w:r w:rsidR="00EA6BD0" w:rsidRPr="00103BCD">
            <w:rPr>
              <w:rFonts w:ascii="Times New Roman" w:hAnsi="Times New Roman"/>
              <w:sz w:val="28"/>
              <w:rPrChange w:id="8746" w:author="Mohsen Jafarinejad" w:date="2019-05-11T10:08:00Z">
                <w:rPr>
                  <w:rFonts w:ascii="Times New Roman" w:hAnsi="Times New Roman"/>
                  <w:szCs w:val="24"/>
                </w:rPr>
              </w:rPrChange>
            </w:rPr>
            <w:instrText xml:space="preserve">CITATION 55 \l 1065 </w:instrText>
          </w:r>
          <w:r w:rsidR="00285431" w:rsidRPr="00103BCD">
            <w:rPr>
              <w:rFonts w:ascii="Times New Roman" w:hAnsi="Times New Roman"/>
              <w:sz w:val="28"/>
              <w:rtl/>
              <w:rPrChange w:id="8747" w:author="Mohsen Jafarinejad" w:date="2019-05-11T10:08:00Z">
                <w:rPr>
                  <w:rFonts w:ascii="Times New Roman" w:hAnsi="Times New Roman"/>
                  <w:szCs w:val="24"/>
                  <w:rtl/>
                </w:rPr>
              </w:rPrChange>
            </w:rPr>
            <w:fldChar w:fldCharType="separate"/>
          </w:r>
          <w:r w:rsidR="00F81795" w:rsidRPr="00103BCD">
            <w:rPr>
              <w:rFonts w:ascii="Times New Roman" w:hAnsi="Times New Roman"/>
              <w:noProof/>
              <w:sz w:val="28"/>
              <w:rtl/>
              <w:rPrChange w:id="8748" w:author="Mohsen Jafarinejad" w:date="2019-05-11T10:08:00Z">
                <w:rPr>
                  <w:rFonts w:ascii="Times New Roman" w:hAnsi="Times New Roman"/>
                  <w:noProof/>
                  <w:szCs w:val="24"/>
                  <w:rtl/>
                </w:rPr>
              </w:rPrChange>
            </w:rPr>
            <w:t xml:space="preserve"> </w:t>
          </w:r>
          <w:r w:rsidR="00F81795" w:rsidRPr="00103BCD">
            <w:rPr>
              <w:rFonts w:ascii="Times New Roman" w:hAnsi="Times New Roman"/>
              <w:noProof/>
              <w:sz w:val="28"/>
              <w:rPrChange w:id="8749" w:author="Mohsen Jafarinejad" w:date="2019-05-11T10:08:00Z">
                <w:rPr>
                  <w:rFonts w:ascii="Times New Roman" w:hAnsi="Times New Roman"/>
                  <w:noProof/>
                  <w:szCs w:val="24"/>
                </w:rPr>
              </w:rPrChange>
            </w:rPr>
            <w:t>[51]</w:t>
          </w:r>
          <w:r w:rsidR="00285431" w:rsidRPr="00103BCD">
            <w:rPr>
              <w:rFonts w:ascii="Times New Roman" w:hAnsi="Times New Roman"/>
              <w:sz w:val="28"/>
              <w:rtl/>
              <w:rPrChange w:id="8750" w:author="Mohsen Jafarinejad" w:date="2019-05-11T10:08:00Z">
                <w:rPr>
                  <w:rFonts w:ascii="Times New Roman" w:hAnsi="Times New Roman"/>
                  <w:szCs w:val="24"/>
                  <w:rtl/>
                </w:rPr>
              </w:rPrChange>
            </w:rPr>
            <w:fldChar w:fldCharType="end"/>
          </w:r>
        </w:sdtContent>
      </w:sdt>
      <w:r w:rsidR="00BE13CC" w:rsidRPr="00103BCD">
        <w:rPr>
          <w:rFonts w:ascii="Times New Roman" w:hAnsi="Times New Roman"/>
          <w:sz w:val="28"/>
          <w:rtl/>
          <w:rPrChange w:id="8751" w:author="Mohsen Jafarinejad" w:date="2019-05-11T10:08:00Z">
            <w:rPr>
              <w:rFonts w:ascii="Times New Roman" w:hAnsi="Times New Roman"/>
              <w:szCs w:val="24"/>
              <w:rtl/>
            </w:rPr>
          </w:rPrChange>
        </w:rPr>
        <w:t xml:space="preserve"> اثر تغ</w:t>
      </w:r>
      <w:r w:rsidR="00BE13CC" w:rsidRPr="00103BCD">
        <w:rPr>
          <w:rFonts w:ascii="Times New Roman" w:hAnsi="Times New Roman" w:hint="cs"/>
          <w:sz w:val="28"/>
          <w:rtl/>
          <w:rPrChange w:id="8752" w:author="Mohsen Jafarinejad" w:date="2019-05-11T10:08:00Z">
            <w:rPr>
              <w:rFonts w:ascii="Times New Roman" w:hAnsi="Times New Roman" w:hint="cs"/>
              <w:szCs w:val="24"/>
              <w:rtl/>
            </w:rPr>
          </w:rPrChange>
        </w:rPr>
        <w:t>یی</w:t>
      </w:r>
      <w:r w:rsidR="00BE13CC" w:rsidRPr="00103BCD">
        <w:rPr>
          <w:rFonts w:ascii="Times New Roman" w:hAnsi="Times New Roman" w:hint="eastAsia"/>
          <w:sz w:val="28"/>
          <w:rtl/>
          <w:rPrChange w:id="8753" w:author="Mohsen Jafarinejad" w:date="2019-05-11T10:08:00Z">
            <w:rPr>
              <w:rFonts w:ascii="Times New Roman" w:hAnsi="Times New Roman" w:hint="eastAsia"/>
              <w:szCs w:val="24"/>
              <w:rtl/>
            </w:rPr>
          </w:rPrChange>
        </w:rPr>
        <w:t>ر</w:t>
      </w:r>
      <w:r w:rsidR="00BE13CC" w:rsidRPr="00103BCD">
        <w:rPr>
          <w:rFonts w:ascii="Times New Roman" w:hAnsi="Times New Roman"/>
          <w:sz w:val="28"/>
          <w:rtl/>
          <w:rPrChange w:id="8754" w:author="Mohsen Jafarinejad" w:date="2019-05-11T10:08:00Z">
            <w:rPr>
              <w:rFonts w:ascii="Times New Roman" w:hAnsi="Times New Roman"/>
              <w:szCs w:val="24"/>
              <w:rtl/>
            </w:rPr>
          </w:rPrChange>
        </w:rPr>
        <w:t xml:space="preserve"> غلظت گلوکوز</w:t>
      </w:r>
      <w:r w:rsidR="00B43865" w:rsidRPr="00103BCD">
        <w:rPr>
          <w:rFonts w:ascii="Times New Roman" w:hAnsi="Times New Roman" w:hint="eastAsia"/>
          <w:sz w:val="28"/>
          <w:rtl/>
          <w:rPrChange w:id="8755" w:author="Mohsen Jafarinejad" w:date="2019-05-11T10:08:00Z">
            <w:rPr>
              <w:rFonts w:ascii="Times New Roman" w:hAnsi="Times New Roman" w:hint="eastAsia"/>
              <w:szCs w:val="24"/>
              <w:rtl/>
            </w:rPr>
          </w:rPrChange>
        </w:rPr>
        <w:t>و</w:t>
      </w:r>
      <w:ins w:id="8756" w:author="Mohsen" w:date="2019-03-17T16:52:00Z">
        <w:r w:rsidR="00CF0011" w:rsidRPr="00103BCD">
          <w:rPr>
            <w:rFonts w:ascii="Times New Roman" w:hAnsi="Times New Roman"/>
            <w:sz w:val="28"/>
            <w:rtl/>
            <w:rPrChange w:id="8757" w:author="Mohsen Jafarinejad" w:date="2019-05-11T10:08:00Z">
              <w:rPr>
                <w:rFonts w:ascii="Times New Roman" w:hAnsi="Times New Roman"/>
                <w:szCs w:val="24"/>
                <w:rtl/>
              </w:rPr>
            </w:rPrChange>
          </w:rPr>
          <w:t xml:space="preserve"> </w:t>
        </w:r>
      </w:ins>
      <w:del w:id="8758" w:author="Mohsen" w:date="2019-03-17T16:52:00Z">
        <w:r w:rsidR="00B43865" w:rsidRPr="00103BCD" w:rsidDel="00CF0011">
          <w:rPr>
            <w:rFonts w:ascii="Times New Roman" w:hAnsi="Times New Roman"/>
            <w:sz w:val="28"/>
            <w:rtl/>
            <w:rPrChange w:id="8759" w:author="Mohsen Jafarinejad" w:date="2019-05-11T10:08:00Z">
              <w:rPr>
                <w:rFonts w:ascii="Times New Roman" w:hAnsi="Times New Roman"/>
                <w:szCs w:val="24"/>
                <w:rtl/>
              </w:rPr>
            </w:rPrChange>
          </w:rPr>
          <w:delText xml:space="preserve"> </w:delText>
        </w:r>
        <w:r w:rsidR="00BE13CC" w:rsidRPr="00103BCD" w:rsidDel="00CF0011">
          <w:rPr>
            <w:rFonts w:ascii="Times New Roman" w:hAnsi="Times New Roman"/>
            <w:sz w:val="28"/>
            <w:rtl/>
            <w:rPrChange w:id="8760" w:author="Mohsen Jafarinejad" w:date="2019-05-11T10:08:00Z">
              <w:rPr>
                <w:rFonts w:ascii="Times New Roman" w:hAnsi="Times New Roman"/>
                <w:szCs w:val="24"/>
                <w:rtl/>
              </w:rPr>
            </w:rPrChange>
          </w:rPr>
          <w:delText xml:space="preserve"> </w:delText>
        </w:r>
      </w:del>
      <w:r w:rsidR="00BE13CC" w:rsidRPr="00103BCD">
        <w:rPr>
          <w:rFonts w:ascii="Times New Roman" w:hAnsi="Times New Roman" w:hint="eastAsia"/>
          <w:sz w:val="28"/>
          <w:rtl/>
          <w:rPrChange w:id="8761" w:author="Mohsen Jafarinejad" w:date="2019-05-11T10:08:00Z">
            <w:rPr>
              <w:rFonts w:ascii="Times New Roman" w:hAnsi="Times New Roman" w:hint="eastAsia"/>
              <w:szCs w:val="24"/>
              <w:rtl/>
            </w:rPr>
          </w:rPrChange>
        </w:rPr>
        <w:t>بر</w:t>
      </w:r>
      <w:r w:rsidR="00BE13CC" w:rsidRPr="00103BCD">
        <w:rPr>
          <w:rFonts w:ascii="Times New Roman" w:hAnsi="Times New Roman"/>
          <w:sz w:val="28"/>
          <w:rtl/>
          <w:rPrChange w:id="8762" w:author="Mohsen Jafarinejad" w:date="2019-05-11T10:08:00Z">
            <w:rPr>
              <w:rFonts w:ascii="Times New Roman" w:hAnsi="Times New Roman"/>
              <w:szCs w:val="24"/>
              <w:rtl/>
            </w:rPr>
          </w:rPrChange>
        </w:rPr>
        <w:t xml:space="preserve"> جر</w:t>
      </w:r>
      <w:r w:rsidR="00BE13CC" w:rsidRPr="00103BCD">
        <w:rPr>
          <w:rFonts w:ascii="Times New Roman" w:hAnsi="Times New Roman" w:hint="cs"/>
          <w:sz w:val="28"/>
          <w:rtl/>
          <w:rPrChange w:id="8763" w:author="Mohsen Jafarinejad" w:date="2019-05-11T10:08:00Z">
            <w:rPr>
              <w:rFonts w:ascii="Times New Roman" w:hAnsi="Times New Roman" w:hint="cs"/>
              <w:szCs w:val="24"/>
              <w:rtl/>
            </w:rPr>
          </w:rPrChange>
        </w:rPr>
        <w:t>ی</w:t>
      </w:r>
      <w:r w:rsidR="00BE13CC" w:rsidRPr="00103BCD">
        <w:rPr>
          <w:rFonts w:ascii="Times New Roman" w:hAnsi="Times New Roman" w:hint="eastAsia"/>
          <w:sz w:val="28"/>
          <w:rtl/>
          <w:rPrChange w:id="8764" w:author="Mohsen Jafarinejad" w:date="2019-05-11T10:08:00Z">
            <w:rPr>
              <w:rFonts w:ascii="Times New Roman" w:hAnsi="Times New Roman" w:hint="eastAsia"/>
              <w:szCs w:val="24"/>
              <w:rtl/>
            </w:rPr>
          </w:rPrChange>
        </w:rPr>
        <w:t>ان</w:t>
      </w:r>
      <w:r w:rsidR="00BE13CC" w:rsidRPr="00103BCD">
        <w:rPr>
          <w:rFonts w:ascii="Times New Roman" w:hAnsi="Times New Roman"/>
          <w:sz w:val="28"/>
          <w:rtl/>
          <w:rPrChange w:id="8765" w:author="Mohsen Jafarinejad" w:date="2019-05-11T10:08:00Z">
            <w:rPr>
              <w:rFonts w:ascii="Times New Roman" w:hAnsi="Times New Roman"/>
              <w:szCs w:val="24"/>
              <w:rtl/>
            </w:rPr>
          </w:rPrChange>
        </w:rPr>
        <w:t xml:space="preserve"> و ولتاژتول</w:t>
      </w:r>
      <w:r w:rsidR="00BE13CC" w:rsidRPr="00103BCD">
        <w:rPr>
          <w:rFonts w:ascii="Times New Roman" w:hAnsi="Times New Roman" w:hint="cs"/>
          <w:sz w:val="28"/>
          <w:rtl/>
          <w:rPrChange w:id="8766" w:author="Mohsen Jafarinejad" w:date="2019-05-11T10:08:00Z">
            <w:rPr>
              <w:rFonts w:ascii="Times New Roman" w:hAnsi="Times New Roman" w:hint="cs"/>
              <w:szCs w:val="24"/>
              <w:rtl/>
            </w:rPr>
          </w:rPrChange>
        </w:rPr>
        <w:t>ی</w:t>
      </w:r>
      <w:r w:rsidR="00BE13CC" w:rsidRPr="00103BCD">
        <w:rPr>
          <w:rFonts w:ascii="Times New Roman" w:hAnsi="Times New Roman" w:hint="eastAsia"/>
          <w:sz w:val="28"/>
          <w:rtl/>
          <w:rPrChange w:id="8767" w:author="Mohsen Jafarinejad" w:date="2019-05-11T10:08:00Z">
            <w:rPr>
              <w:rFonts w:ascii="Times New Roman" w:hAnsi="Times New Roman" w:hint="eastAsia"/>
              <w:szCs w:val="24"/>
              <w:rtl/>
            </w:rPr>
          </w:rPrChange>
        </w:rPr>
        <w:t>د</w:t>
      </w:r>
      <w:r w:rsidR="00BE13CC" w:rsidRPr="00103BCD">
        <w:rPr>
          <w:rFonts w:ascii="Times New Roman" w:hAnsi="Times New Roman" w:hint="cs"/>
          <w:sz w:val="28"/>
          <w:rtl/>
          <w:rPrChange w:id="8768" w:author="Mohsen Jafarinejad" w:date="2019-05-11T10:08:00Z">
            <w:rPr>
              <w:rFonts w:ascii="Times New Roman" w:hAnsi="Times New Roman" w:hint="cs"/>
              <w:szCs w:val="24"/>
              <w:rtl/>
            </w:rPr>
          </w:rPrChange>
        </w:rPr>
        <w:t>ی</w:t>
      </w:r>
      <w:r w:rsidR="00BE13CC" w:rsidRPr="00103BCD">
        <w:rPr>
          <w:rFonts w:ascii="Times New Roman" w:hAnsi="Times New Roman"/>
          <w:sz w:val="28"/>
          <w:rtl/>
          <w:rPrChange w:id="8769" w:author="Mohsen Jafarinejad" w:date="2019-05-11T10:08:00Z">
            <w:rPr>
              <w:rFonts w:ascii="Times New Roman" w:hAnsi="Times New Roman"/>
              <w:szCs w:val="24"/>
              <w:rtl/>
            </w:rPr>
          </w:rPrChange>
        </w:rPr>
        <w:t xml:space="preserve"> توسط پ</w:t>
      </w:r>
      <w:r w:rsidR="00BE13CC" w:rsidRPr="00103BCD">
        <w:rPr>
          <w:rFonts w:ascii="Times New Roman" w:hAnsi="Times New Roman" w:hint="cs"/>
          <w:sz w:val="28"/>
          <w:rtl/>
          <w:rPrChange w:id="8770" w:author="Mohsen Jafarinejad" w:date="2019-05-11T10:08:00Z">
            <w:rPr>
              <w:rFonts w:ascii="Times New Roman" w:hAnsi="Times New Roman" w:hint="cs"/>
              <w:szCs w:val="24"/>
              <w:rtl/>
            </w:rPr>
          </w:rPrChange>
        </w:rPr>
        <w:t>ی</w:t>
      </w:r>
      <w:r w:rsidR="00BE13CC" w:rsidRPr="00103BCD">
        <w:rPr>
          <w:rFonts w:ascii="Times New Roman" w:hAnsi="Times New Roman" w:hint="eastAsia"/>
          <w:sz w:val="28"/>
          <w:rtl/>
          <w:rPrChange w:id="8771" w:author="Mohsen Jafarinejad" w:date="2019-05-11T10:08:00Z">
            <w:rPr>
              <w:rFonts w:ascii="Times New Roman" w:hAnsi="Times New Roman" w:hint="eastAsia"/>
              <w:szCs w:val="24"/>
              <w:rtl/>
            </w:rPr>
          </w:rPrChange>
        </w:rPr>
        <w:t>ل</w:t>
      </w:r>
      <w:r w:rsidR="00BE13CC" w:rsidRPr="00103BCD">
        <w:rPr>
          <w:rFonts w:ascii="Times New Roman" w:hAnsi="Times New Roman"/>
          <w:sz w:val="28"/>
          <w:rtl/>
          <w:rPrChange w:id="8772" w:author="Mohsen Jafarinejad" w:date="2019-05-11T10:08:00Z">
            <w:rPr>
              <w:rFonts w:ascii="Times New Roman" w:hAnsi="Times New Roman"/>
              <w:szCs w:val="24"/>
              <w:rtl/>
            </w:rPr>
          </w:rPrChange>
        </w:rPr>
        <w:t xml:space="preserve"> م</w:t>
      </w:r>
      <w:r w:rsidR="00BE13CC" w:rsidRPr="00103BCD">
        <w:rPr>
          <w:rFonts w:ascii="Times New Roman" w:hAnsi="Times New Roman" w:hint="cs"/>
          <w:sz w:val="28"/>
          <w:rtl/>
          <w:rPrChange w:id="8773" w:author="Mohsen Jafarinejad" w:date="2019-05-11T10:08:00Z">
            <w:rPr>
              <w:rFonts w:ascii="Times New Roman" w:hAnsi="Times New Roman" w:hint="cs"/>
              <w:szCs w:val="24"/>
              <w:rtl/>
            </w:rPr>
          </w:rPrChange>
        </w:rPr>
        <w:t>ی</w:t>
      </w:r>
      <w:r w:rsidR="00BE13CC" w:rsidRPr="00103BCD">
        <w:rPr>
          <w:rFonts w:ascii="Times New Roman" w:hAnsi="Times New Roman" w:hint="eastAsia"/>
          <w:sz w:val="28"/>
          <w:rtl/>
          <w:rPrChange w:id="8774" w:author="Mohsen Jafarinejad" w:date="2019-05-11T10:08:00Z">
            <w:rPr>
              <w:rFonts w:ascii="Times New Roman" w:hAnsi="Times New Roman" w:hint="eastAsia"/>
              <w:szCs w:val="24"/>
              <w:rtl/>
            </w:rPr>
          </w:rPrChange>
        </w:rPr>
        <w:t>کروب</w:t>
      </w:r>
      <w:r w:rsidR="00BE13CC" w:rsidRPr="00103BCD">
        <w:rPr>
          <w:rFonts w:ascii="Times New Roman" w:hAnsi="Times New Roman" w:hint="cs"/>
          <w:sz w:val="28"/>
          <w:rtl/>
          <w:rPrChange w:id="8775" w:author="Mohsen Jafarinejad" w:date="2019-05-11T10:08:00Z">
            <w:rPr>
              <w:rFonts w:ascii="Times New Roman" w:hAnsi="Times New Roman" w:hint="cs"/>
              <w:szCs w:val="24"/>
              <w:rtl/>
            </w:rPr>
          </w:rPrChange>
        </w:rPr>
        <w:t>ی</w:t>
      </w:r>
      <w:r w:rsidR="00BE13CC" w:rsidRPr="00103BCD">
        <w:rPr>
          <w:rFonts w:ascii="Times New Roman" w:hAnsi="Times New Roman"/>
          <w:sz w:val="28"/>
          <w:rtl/>
          <w:rPrChange w:id="8776" w:author="Mohsen Jafarinejad" w:date="2019-05-11T10:08:00Z">
            <w:rPr>
              <w:rFonts w:ascii="Times New Roman" w:hAnsi="Times New Roman"/>
              <w:szCs w:val="24"/>
              <w:rtl/>
            </w:rPr>
          </w:rPrChange>
        </w:rPr>
        <w:t xml:space="preserve"> و ن</w:t>
      </w:r>
      <w:r w:rsidR="00BE13CC" w:rsidRPr="00103BCD">
        <w:rPr>
          <w:rFonts w:ascii="Times New Roman" w:hAnsi="Times New Roman" w:hint="cs"/>
          <w:sz w:val="28"/>
          <w:rtl/>
          <w:rPrChange w:id="8777" w:author="Mohsen Jafarinejad" w:date="2019-05-11T10:08:00Z">
            <w:rPr>
              <w:rFonts w:ascii="Times New Roman" w:hAnsi="Times New Roman" w:hint="cs"/>
              <w:szCs w:val="24"/>
              <w:rtl/>
            </w:rPr>
          </w:rPrChange>
        </w:rPr>
        <w:t>ی</w:t>
      </w:r>
      <w:r w:rsidR="00BE13CC" w:rsidRPr="00103BCD">
        <w:rPr>
          <w:rFonts w:ascii="Times New Roman" w:hAnsi="Times New Roman" w:hint="eastAsia"/>
          <w:sz w:val="28"/>
          <w:rtl/>
          <w:rPrChange w:id="8778" w:author="Mohsen Jafarinejad" w:date="2019-05-11T10:08:00Z">
            <w:rPr>
              <w:rFonts w:ascii="Times New Roman" w:hAnsi="Times New Roman" w:hint="eastAsia"/>
              <w:szCs w:val="24"/>
              <w:rtl/>
            </w:rPr>
          </w:rPrChange>
        </w:rPr>
        <w:t>ز</w:t>
      </w:r>
      <w:r w:rsidR="00BE13CC" w:rsidRPr="00103BCD">
        <w:rPr>
          <w:rFonts w:ascii="Times New Roman" w:hAnsi="Times New Roman"/>
          <w:sz w:val="28"/>
          <w:rtl/>
          <w:rPrChange w:id="8779" w:author="Mohsen Jafarinejad" w:date="2019-05-11T10:08:00Z">
            <w:rPr>
              <w:rFonts w:ascii="Times New Roman" w:hAnsi="Times New Roman"/>
              <w:szCs w:val="24"/>
              <w:rtl/>
            </w:rPr>
          </w:rPrChange>
        </w:rPr>
        <w:t xml:space="preserve"> توان خروج</w:t>
      </w:r>
      <w:r w:rsidR="00BE13CC" w:rsidRPr="00103BCD">
        <w:rPr>
          <w:rFonts w:ascii="Times New Roman" w:hAnsi="Times New Roman" w:hint="cs"/>
          <w:sz w:val="28"/>
          <w:rtl/>
          <w:rPrChange w:id="8780" w:author="Mohsen Jafarinejad" w:date="2019-05-11T10:08:00Z">
            <w:rPr>
              <w:rFonts w:ascii="Times New Roman" w:hAnsi="Times New Roman" w:hint="cs"/>
              <w:szCs w:val="24"/>
              <w:rtl/>
            </w:rPr>
          </w:rPrChange>
        </w:rPr>
        <w:t>ی</w:t>
      </w:r>
      <w:r w:rsidR="00BE13CC" w:rsidRPr="00103BCD">
        <w:rPr>
          <w:rFonts w:ascii="Times New Roman" w:hAnsi="Times New Roman"/>
          <w:sz w:val="28"/>
          <w:rtl/>
          <w:rPrChange w:id="8781" w:author="Mohsen Jafarinejad" w:date="2019-05-11T10:08:00Z">
            <w:rPr>
              <w:rFonts w:ascii="Times New Roman" w:hAnsi="Times New Roman"/>
              <w:szCs w:val="24"/>
              <w:rtl/>
            </w:rPr>
          </w:rPrChange>
        </w:rPr>
        <w:t xml:space="preserve"> پ</w:t>
      </w:r>
      <w:r w:rsidR="00BE13CC" w:rsidRPr="00103BCD">
        <w:rPr>
          <w:rFonts w:ascii="Times New Roman" w:hAnsi="Times New Roman" w:hint="cs"/>
          <w:sz w:val="28"/>
          <w:rtl/>
          <w:rPrChange w:id="8782" w:author="Mohsen Jafarinejad" w:date="2019-05-11T10:08:00Z">
            <w:rPr>
              <w:rFonts w:ascii="Times New Roman" w:hAnsi="Times New Roman" w:hint="cs"/>
              <w:szCs w:val="24"/>
              <w:rtl/>
            </w:rPr>
          </w:rPrChange>
        </w:rPr>
        <w:t>ی</w:t>
      </w:r>
      <w:r w:rsidR="00BE13CC" w:rsidRPr="00103BCD">
        <w:rPr>
          <w:rFonts w:ascii="Times New Roman" w:hAnsi="Times New Roman" w:hint="eastAsia"/>
          <w:sz w:val="28"/>
          <w:rtl/>
          <w:rPrChange w:id="8783" w:author="Mohsen Jafarinejad" w:date="2019-05-11T10:08:00Z">
            <w:rPr>
              <w:rFonts w:ascii="Times New Roman" w:hAnsi="Times New Roman" w:hint="eastAsia"/>
              <w:szCs w:val="24"/>
              <w:rtl/>
            </w:rPr>
          </w:rPrChange>
        </w:rPr>
        <w:t>ل</w:t>
      </w:r>
      <w:r w:rsidR="00BE13CC" w:rsidRPr="00103BCD">
        <w:rPr>
          <w:rFonts w:ascii="Times New Roman" w:hAnsi="Times New Roman"/>
          <w:sz w:val="28"/>
          <w:rtl/>
          <w:rPrChange w:id="8784" w:author="Mohsen Jafarinejad" w:date="2019-05-11T10:08:00Z">
            <w:rPr>
              <w:rFonts w:ascii="Times New Roman" w:hAnsi="Times New Roman"/>
              <w:szCs w:val="24"/>
              <w:rtl/>
            </w:rPr>
          </w:rPrChange>
        </w:rPr>
        <w:t xml:space="preserve"> مورد بررس</w:t>
      </w:r>
      <w:r w:rsidR="00BE13CC" w:rsidRPr="00103BCD">
        <w:rPr>
          <w:rFonts w:ascii="Times New Roman" w:hAnsi="Times New Roman" w:hint="cs"/>
          <w:sz w:val="28"/>
          <w:rtl/>
          <w:rPrChange w:id="8785" w:author="Mohsen Jafarinejad" w:date="2019-05-11T10:08:00Z">
            <w:rPr>
              <w:rFonts w:ascii="Times New Roman" w:hAnsi="Times New Roman" w:hint="cs"/>
              <w:szCs w:val="24"/>
              <w:rtl/>
            </w:rPr>
          </w:rPrChange>
        </w:rPr>
        <w:t>ی</w:t>
      </w:r>
      <w:r w:rsidR="00BE13CC" w:rsidRPr="00103BCD">
        <w:rPr>
          <w:rFonts w:ascii="Times New Roman" w:hAnsi="Times New Roman"/>
          <w:sz w:val="28"/>
          <w:rtl/>
          <w:rPrChange w:id="8786" w:author="Mohsen Jafarinejad" w:date="2019-05-11T10:08:00Z">
            <w:rPr>
              <w:rFonts w:ascii="Times New Roman" w:hAnsi="Times New Roman"/>
              <w:szCs w:val="24"/>
              <w:rtl/>
            </w:rPr>
          </w:rPrChange>
        </w:rPr>
        <w:t xml:space="preserve"> قرار گرفته است به طور</w:t>
      </w:r>
      <w:r w:rsidR="00BE13CC" w:rsidRPr="00103BCD">
        <w:rPr>
          <w:rFonts w:ascii="Times New Roman" w:hAnsi="Times New Roman" w:hint="cs"/>
          <w:sz w:val="28"/>
          <w:rtl/>
          <w:rPrChange w:id="8787" w:author="Mohsen Jafarinejad" w:date="2019-05-11T10:08:00Z">
            <w:rPr>
              <w:rFonts w:ascii="Times New Roman" w:hAnsi="Times New Roman" w:hint="cs"/>
              <w:szCs w:val="24"/>
              <w:rtl/>
            </w:rPr>
          </w:rPrChange>
        </w:rPr>
        <w:t>ی</w:t>
      </w:r>
      <w:r w:rsidR="00BE13CC" w:rsidRPr="00103BCD">
        <w:rPr>
          <w:rFonts w:ascii="Times New Roman" w:hAnsi="Times New Roman"/>
          <w:sz w:val="28"/>
          <w:rtl/>
          <w:rPrChange w:id="8788" w:author="Mohsen Jafarinejad" w:date="2019-05-11T10:08:00Z">
            <w:rPr>
              <w:rFonts w:ascii="Times New Roman" w:hAnsi="Times New Roman"/>
              <w:szCs w:val="24"/>
              <w:rtl/>
            </w:rPr>
          </w:rPrChange>
        </w:rPr>
        <w:t xml:space="preserve"> که افزا</w:t>
      </w:r>
      <w:r w:rsidR="00BE13CC" w:rsidRPr="00103BCD">
        <w:rPr>
          <w:rFonts w:ascii="Times New Roman" w:hAnsi="Times New Roman" w:hint="cs"/>
          <w:sz w:val="28"/>
          <w:rtl/>
          <w:rPrChange w:id="8789" w:author="Mohsen Jafarinejad" w:date="2019-05-11T10:08:00Z">
            <w:rPr>
              <w:rFonts w:ascii="Times New Roman" w:hAnsi="Times New Roman" w:hint="cs"/>
              <w:szCs w:val="24"/>
              <w:rtl/>
            </w:rPr>
          </w:rPrChange>
        </w:rPr>
        <w:t>ی</w:t>
      </w:r>
      <w:r w:rsidR="00BE13CC" w:rsidRPr="00103BCD">
        <w:rPr>
          <w:rFonts w:ascii="Times New Roman" w:hAnsi="Times New Roman" w:hint="eastAsia"/>
          <w:sz w:val="28"/>
          <w:rtl/>
          <w:rPrChange w:id="8790" w:author="Mohsen Jafarinejad" w:date="2019-05-11T10:08:00Z">
            <w:rPr>
              <w:rFonts w:ascii="Times New Roman" w:hAnsi="Times New Roman" w:hint="eastAsia"/>
              <w:szCs w:val="24"/>
              <w:rtl/>
            </w:rPr>
          </w:rPrChange>
        </w:rPr>
        <w:t>ش</w:t>
      </w:r>
      <w:r w:rsidR="00BE13CC" w:rsidRPr="00103BCD">
        <w:rPr>
          <w:rFonts w:ascii="Times New Roman" w:hAnsi="Times New Roman"/>
          <w:sz w:val="28"/>
          <w:rtl/>
          <w:rPrChange w:id="8791" w:author="Mohsen Jafarinejad" w:date="2019-05-11T10:08:00Z">
            <w:rPr>
              <w:rFonts w:ascii="Times New Roman" w:hAnsi="Times New Roman"/>
              <w:szCs w:val="24"/>
              <w:rtl/>
            </w:rPr>
          </w:rPrChange>
        </w:rPr>
        <w:t xml:space="preserve"> غلظت گلوکوز تا </w:t>
      </w:r>
      <w:ins w:id="8792" w:author="Mohsen" w:date="2019-03-17T16:51:00Z">
        <w:r w:rsidR="00CF0011" w:rsidRPr="00103BCD">
          <w:rPr>
            <w:rFonts w:ascii="Times New Roman" w:hAnsi="Times New Roman"/>
            <w:sz w:val="28"/>
            <w:rtl/>
            <w:rPrChange w:id="8793" w:author="Mohsen Jafarinejad" w:date="2019-05-11T10:08:00Z">
              <w:rPr>
                <w:rFonts w:ascii="Times New Roman" w:hAnsi="Times New Roman"/>
                <w:szCs w:val="24"/>
                <w:rtl/>
              </w:rPr>
            </w:rPrChange>
          </w:rPr>
          <w:t>اندازه‌ا</w:t>
        </w:r>
        <w:r w:rsidR="00CF0011" w:rsidRPr="00103BCD">
          <w:rPr>
            <w:rFonts w:ascii="Times New Roman" w:hAnsi="Times New Roman" w:hint="cs"/>
            <w:sz w:val="28"/>
            <w:rtl/>
            <w:rPrChange w:id="8794" w:author="Mohsen Jafarinejad" w:date="2019-05-11T10:08:00Z">
              <w:rPr>
                <w:rFonts w:ascii="Times New Roman" w:hAnsi="Times New Roman" w:hint="cs"/>
                <w:szCs w:val="24"/>
                <w:rtl/>
              </w:rPr>
            </w:rPrChange>
          </w:rPr>
          <w:t>ی</w:t>
        </w:r>
      </w:ins>
      <w:del w:id="8795" w:author="Mohsen" w:date="2019-03-17T16:51:00Z">
        <w:r w:rsidR="00BE13CC" w:rsidRPr="00103BCD" w:rsidDel="00CF0011">
          <w:rPr>
            <w:rFonts w:ascii="Times New Roman" w:hAnsi="Times New Roman" w:hint="eastAsia"/>
            <w:sz w:val="28"/>
            <w:rtl/>
            <w:rPrChange w:id="8796" w:author="Mohsen Jafarinejad" w:date="2019-05-11T10:08:00Z">
              <w:rPr>
                <w:rFonts w:ascii="Times New Roman" w:hAnsi="Times New Roman" w:hint="eastAsia"/>
                <w:szCs w:val="24"/>
                <w:rtl/>
              </w:rPr>
            </w:rPrChange>
          </w:rPr>
          <w:delText>اندازه</w:delText>
        </w:r>
        <w:r w:rsidR="00BE13CC" w:rsidRPr="00103BCD" w:rsidDel="00CF0011">
          <w:rPr>
            <w:rFonts w:ascii="Times New Roman" w:hAnsi="Times New Roman"/>
            <w:sz w:val="28"/>
            <w:rtl/>
            <w:rPrChange w:id="8797" w:author="Mohsen Jafarinejad" w:date="2019-05-11T10:08:00Z">
              <w:rPr>
                <w:rFonts w:ascii="Times New Roman" w:hAnsi="Times New Roman"/>
                <w:szCs w:val="24"/>
                <w:rtl/>
              </w:rPr>
            </w:rPrChange>
          </w:rPr>
          <w:delText xml:space="preserve"> </w:delText>
        </w:r>
        <w:r w:rsidR="00BE13CC" w:rsidRPr="00103BCD" w:rsidDel="00CF0011">
          <w:rPr>
            <w:rFonts w:ascii="Times New Roman" w:hAnsi="Times New Roman" w:hint="eastAsia"/>
            <w:sz w:val="28"/>
            <w:rtl/>
            <w:rPrChange w:id="8798" w:author="Mohsen Jafarinejad" w:date="2019-05-11T10:08:00Z">
              <w:rPr>
                <w:rFonts w:ascii="Times New Roman" w:hAnsi="Times New Roman" w:hint="eastAsia"/>
                <w:szCs w:val="24"/>
                <w:rtl/>
              </w:rPr>
            </w:rPrChange>
          </w:rPr>
          <w:delText>ا</w:delText>
        </w:r>
        <w:r w:rsidR="00BE13CC" w:rsidRPr="00103BCD" w:rsidDel="00CF0011">
          <w:rPr>
            <w:rFonts w:ascii="Times New Roman" w:hAnsi="Times New Roman" w:hint="cs"/>
            <w:sz w:val="28"/>
            <w:rtl/>
            <w:rPrChange w:id="8799" w:author="Mohsen Jafarinejad" w:date="2019-05-11T10:08:00Z">
              <w:rPr>
                <w:rFonts w:ascii="Times New Roman" w:hAnsi="Times New Roman" w:hint="cs"/>
                <w:szCs w:val="24"/>
                <w:rtl/>
              </w:rPr>
            </w:rPrChange>
          </w:rPr>
          <w:delText>ی</w:delText>
        </w:r>
      </w:del>
      <w:r w:rsidR="00BE13CC" w:rsidRPr="00103BCD">
        <w:rPr>
          <w:rFonts w:ascii="Times New Roman" w:hAnsi="Times New Roman"/>
          <w:sz w:val="28"/>
          <w:rtl/>
          <w:rPrChange w:id="8800" w:author="Mohsen Jafarinejad" w:date="2019-05-11T10:08:00Z">
            <w:rPr>
              <w:rFonts w:ascii="Times New Roman" w:hAnsi="Times New Roman"/>
              <w:szCs w:val="24"/>
              <w:rtl/>
            </w:rPr>
          </w:rPrChange>
        </w:rPr>
        <w:t xml:space="preserve"> باعث افزا</w:t>
      </w:r>
      <w:r w:rsidR="00BE13CC" w:rsidRPr="00103BCD">
        <w:rPr>
          <w:rFonts w:ascii="Times New Roman" w:hAnsi="Times New Roman" w:hint="cs"/>
          <w:sz w:val="28"/>
          <w:rtl/>
          <w:rPrChange w:id="8801" w:author="Mohsen Jafarinejad" w:date="2019-05-11T10:08:00Z">
            <w:rPr>
              <w:rFonts w:ascii="Times New Roman" w:hAnsi="Times New Roman" w:hint="cs"/>
              <w:szCs w:val="24"/>
              <w:rtl/>
            </w:rPr>
          </w:rPrChange>
        </w:rPr>
        <w:t>ی</w:t>
      </w:r>
      <w:r w:rsidR="00BE13CC" w:rsidRPr="00103BCD">
        <w:rPr>
          <w:rFonts w:ascii="Times New Roman" w:hAnsi="Times New Roman" w:hint="eastAsia"/>
          <w:sz w:val="28"/>
          <w:rtl/>
          <w:rPrChange w:id="8802" w:author="Mohsen Jafarinejad" w:date="2019-05-11T10:08:00Z">
            <w:rPr>
              <w:rFonts w:ascii="Times New Roman" w:hAnsi="Times New Roman" w:hint="eastAsia"/>
              <w:szCs w:val="24"/>
              <w:rtl/>
            </w:rPr>
          </w:rPrChange>
        </w:rPr>
        <w:t>ش</w:t>
      </w:r>
      <w:r w:rsidR="00BE13CC" w:rsidRPr="00103BCD">
        <w:rPr>
          <w:rFonts w:ascii="Times New Roman" w:hAnsi="Times New Roman"/>
          <w:sz w:val="28"/>
          <w:rtl/>
          <w:rPrChange w:id="8803" w:author="Mohsen Jafarinejad" w:date="2019-05-11T10:08:00Z">
            <w:rPr>
              <w:rFonts w:ascii="Times New Roman" w:hAnsi="Times New Roman"/>
              <w:szCs w:val="24"/>
              <w:rtl/>
            </w:rPr>
          </w:rPrChange>
        </w:rPr>
        <w:t xml:space="preserve"> توان خروج</w:t>
      </w:r>
      <w:r w:rsidR="00BE13CC" w:rsidRPr="00103BCD">
        <w:rPr>
          <w:rFonts w:ascii="Times New Roman" w:hAnsi="Times New Roman" w:hint="cs"/>
          <w:sz w:val="28"/>
          <w:rtl/>
          <w:rPrChange w:id="8804" w:author="Mohsen Jafarinejad" w:date="2019-05-11T10:08:00Z">
            <w:rPr>
              <w:rFonts w:ascii="Times New Roman" w:hAnsi="Times New Roman" w:hint="cs"/>
              <w:szCs w:val="24"/>
              <w:rtl/>
            </w:rPr>
          </w:rPrChange>
        </w:rPr>
        <w:t>ی</w:t>
      </w:r>
      <w:r w:rsidR="00BE13CC" w:rsidRPr="00103BCD">
        <w:rPr>
          <w:rFonts w:ascii="Times New Roman" w:hAnsi="Times New Roman"/>
          <w:sz w:val="28"/>
          <w:rtl/>
          <w:rPrChange w:id="8805" w:author="Mohsen Jafarinejad" w:date="2019-05-11T10:08:00Z">
            <w:rPr>
              <w:rFonts w:ascii="Times New Roman" w:hAnsi="Times New Roman"/>
              <w:szCs w:val="24"/>
              <w:rtl/>
            </w:rPr>
          </w:rPrChange>
        </w:rPr>
        <w:t xml:space="preserve"> و پس از آن </w:t>
      </w:r>
      <w:r w:rsidR="00CB18F3" w:rsidRPr="00103BCD">
        <w:rPr>
          <w:rFonts w:ascii="Times New Roman" w:hAnsi="Times New Roman" w:hint="eastAsia"/>
          <w:sz w:val="28"/>
          <w:rtl/>
          <w:rPrChange w:id="8806" w:author="Mohsen Jafarinejad" w:date="2019-05-11T10:08:00Z">
            <w:rPr>
              <w:rFonts w:ascii="Times New Roman" w:hAnsi="Times New Roman" w:hint="eastAsia"/>
              <w:szCs w:val="24"/>
              <w:rtl/>
            </w:rPr>
          </w:rPrChange>
        </w:rPr>
        <w:t>باعث</w:t>
      </w:r>
      <w:r w:rsidR="00CB18F3" w:rsidRPr="00103BCD">
        <w:rPr>
          <w:rFonts w:ascii="Times New Roman" w:hAnsi="Times New Roman"/>
          <w:sz w:val="28"/>
          <w:rtl/>
          <w:rPrChange w:id="8807" w:author="Mohsen Jafarinejad" w:date="2019-05-11T10:08:00Z">
            <w:rPr>
              <w:rFonts w:ascii="Times New Roman" w:hAnsi="Times New Roman"/>
              <w:szCs w:val="24"/>
              <w:rtl/>
            </w:rPr>
          </w:rPrChange>
        </w:rPr>
        <w:t xml:space="preserve"> کاهش توان به دست آمده خواهد شد </w:t>
      </w:r>
      <w:r w:rsidR="00B43865" w:rsidRPr="00103BCD">
        <w:rPr>
          <w:rFonts w:ascii="Times New Roman" w:hAnsi="Times New Roman" w:hint="eastAsia"/>
          <w:sz w:val="28"/>
          <w:rtl/>
          <w:rPrChange w:id="8808" w:author="Mohsen Jafarinejad" w:date="2019-05-11T10:08:00Z">
            <w:rPr>
              <w:rFonts w:ascii="Times New Roman" w:hAnsi="Times New Roman" w:hint="eastAsia"/>
              <w:szCs w:val="24"/>
              <w:rtl/>
            </w:rPr>
          </w:rPrChange>
        </w:rPr>
        <w:t>ک</w:t>
      </w:r>
      <w:r w:rsidR="00CB18F3" w:rsidRPr="00103BCD">
        <w:rPr>
          <w:rFonts w:ascii="Times New Roman" w:hAnsi="Times New Roman" w:hint="eastAsia"/>
          <w:sz w:val="28"/>
          <w:rtl/>
          <w:rPrChange w:id="8809" w:author="Mohsen Jafarinejad" w:date="2019-05-11T10:08:00Z">
            <w:rPr>
              <w:rFonts w:ascii="Times New Roman" w:hAnsi="Times New Roman" w:hint="eastAsia"/>
              <w:szCs w:val="24"/>
              <w:rtl/>
            </w:rPr>
          </w:rPrChange>
        </w:rPr>
        <w:t>ه</w:t>
      </w:r>
      <w:r w:rsidR="00CB18F3" w:rsidRPr="00103BCD">
        <w:rPr>
          <w:rFonts w:ascii="Times New Roman" w:hAnsi="Times New Roman"/>
          <w:sz w:val="28"/>
          <w:rtl/>
          <w:rPrChange w:id="8810" w:author="Mohsen Jafarinejad" w:date="2019-05-11T10:08:00Z">
            <w:rPr>
              <w:rFonts w:ascii="Times New Roman" w:hAnsi="Times New Roman"/>
              <w:szCs w:val="24"/>
              <w:rtl/>
            </w:rPr>
          </w:rPrChange>
        </w:rPr>
        <w:t xml:space="preserve"> </w:t>
      </w:r>
      <w:r w:rsidR="00CB18F3" w:rsidRPr="00103BCD">
        <w:rPr>
          <w:rFonts w:ascii="Times New Roman" w:hAnsi="Times New Roman" w:hint="eastAsia"/>
          <w:sz w:val="28"/>
          <w:rtl/>
          <w:rPrChange w:id="8811" w:author="Mohsen Jafarinejad" w:date="2019-05-11T10:08:00Z">
            <w:rPr>
              <w:rFonts w:ascii="Times New Roman" w:hAnsi="Times New Roman" w:hint="eastAsia"/>
              <w:szCs w:val="24"/>
              <w:rtl/>
            </w:rPr>
          </w:rPrChange>
        </w:rPr>
        <w:t>شکل</w:t>
      </w:r>
      <w:r w:rsidR="00CB18F3" w:rsidRPr="00103BCD">
        <w:rPr>
          <w:rFonts w:ascii="Times New Roman" w:hAnsi="Times New Roman"/>
          <w:sz w:val="28"/>
          <w:rtl/>
          <w:rPrChange w:id="8812" w:author="Mohsen Jafarinejad" w:date="2019-05-11T10:08:00Z">
            <w:rPr>
              <w:rFonts w:ascii="Times New Roman" w:hAnsi="Times New Roman"/>
              <w:szCs w:val="24"/>
              <w:rtl/>
            </w:rPr>
          </w:rPrChange>
        </w:rPr>
        <w:t xml:space="preserve"> </w:t>
      </w:r>
      <w:r w:rsidR="00CB18F3" w:rsidRPr="00103BCD">
        <w:rPr>
          <w:rFonts w:ascii="Times New Roman" w:hAnsi="Times New Roman" w:hint="eastAsia"/>
          <w:sz w:val="28"/>
          <w:rtl/>
          <w:rPrChange w:id="8813" w:author="Mohsen Jafarinejad" w:date="2019-05-11T10:08:00Z">
            <w:rPr>
              <w:rFonts w:ascii="Times New Roman" w:hAnsi="Times New Roman" w:hint="eastAsia"/>
              <w:szCs w:val="24"/>
              <w:rtl/>
            </w:rPr>
          </w:rPrChange>
        </w:rPr>
        <w:t>آن</w:t>
      </w:r>
      <w:r w:rsidR="00CB18F3" w:rsidRPr="00103BCD">
        <w:rPr>
          <w:rFonts w:ascii="Times New Roman" w:hAnsi="Times New Roman"/>
          <w:sz w:val="28"/>
          <w:rtl/>
          <w:rPrChange w:id="8814" w:author="Mohsen Jafarinejad" w:date="2019-05-11T10:08:00Z">
            <w:rPr>
              <w:rFonts w:ascii="Times New Roman" w:hAnsi="Times New Roman"/>
              <w:szCs w:val="24"/>
              <w:rtl/>
            </w:rPr>
          </w:rPrChange>
        </w:rPr>
        <w:t xml:space="preserve"> </w:t>
      </w:r>
      <w:r w:rsidR="00CB18F3" w:rsidRPr="00103BCD">
        <w:rPr>
          <w:rFonts w:ascii="Times New Roman" w:hAnsi="Times New Roman" w:hint="eastAsia"/>
          <w:sz w:val="28"/>
          <w:rtl/>
          <w:rPrChange w:id="8815" w:author="Mohsen Jafarinejad" w:date="2019-05-11T10:08:00Z">
            <w:rPr>
              <w:rFonts w:ascii="Times New Roman" w:hAnsi="Times New Roman" w:hint="eastAsia"/>
              <w:szCs w:val="24"/>
              <w:rtl/>
            </w:rPr>
          </w:rPrChange>
        </w:rPr>
        <w:t>در</w:t>
      </w:r>
      <w:r w:rsidR="00CB18F3" w:rsidRPr="00103BCD">
        <w:rPr>
          <w:rFonts w:ascii="Times New Roman" w:hAnsi="Times New Roman"/>
          <w:sz w:val="28"/>
          <w:rtl/>
          <w:rPrChange w:id="8816" w:author="Mohsen Jafarinejad" w:date="2019-05-11T10:08:00Z">
            <w:rPr>
              <w:rFonts w:ascii="Times New Roman" w:hAnsi="Times New Roman"/>
              <w:szCs w:val="24"/>
              <w:rtl/>
            </w:rPr>
          </w:rPrChange>
        </w:rPr>
        <w:t xml:space="preserve"> </w:t>
      </w:r>
      <w:r w:rsidR="00CB18F3" w:rsidRPr="00103BCD">
        <w:rPr>
          <w:rFonts w:ascii="Times New Roman" w:hAnsi="Times New Roman" w:hint="eastAsia"/>
          <w:sz w:val="28"/>
          <w:rtl/>
          <w:rPrChange w:id="8817" w:author="Mohsen Jafarinejad" w:date="2019-05-11T10:08:00Z">
            <w:rPr>
              <w:rFonts w:ascii="Times New Roman" w:hAnsi="Times New Roman" w:hint="eastAsia"/>
              <w:szCs w:val="24"/>
              <w:rtl/>
            </w:rPr>
          </w:rPrChange>
        </w:rPr>
        <w:t>ز</w:t>
      </w:r>
      <w:r w:rsidR="00CB18F3" w:rsidRPr="00103BCD">
        <w:rPr>
          <w:rFonts w:ascii="Times New Roman" w:hAnsi="Times New Roman" w:hint="cs"/>
          <w:sz w:val="28"/>
          <w:rtl/>
          <w:rPrChange w:id="8818" w:author="Mohsen Jafarinejad" w:date="2019-05-11T10:08:00Z">
            <w:rPr>
              <w:rFonts w:ascii="Times New Roman" w:hAnsi="Times New Roman" w:hint="cs"/>
              <w:szCs w:val="24"/>
              <w:rtl/>
            </w:rPr>
          </w:rPrChange>
        </w:rPr>
        <w:t>ی</w:t>
      </w:r>
      <w:r w:rsidR="00CB18F3" w:rsidRPr="00103BCD">
        <w:rPr>
          <w:rFonts w:ascii="Times New Roman" w:hAnsi="Times New Roman" w:hint="eastAsia"/>
          <w:sz w:val="28"/>
          <w:rtl/>
          <w:rPrChange w:id="8819" w:author="Mohsen Jafarinejad" w:date="2019-05-11T10:08:00Z">
            <w:rPr>
              <w:rFonts w:ascii="Times New Roman" w:hAnsi="Times New Roman" w:hint="eastAsia"/>
              <w:szCs w:val="24"/>
              <w:rtl/>
            </w:rPr>
          </w:rPrChange>
        </w:rPr>
        <w:t>ر</w:t>
      </w:r>
      <w:r w:rsidR="00CB18F3" w:rsidRPr="00103BCD">
        <w:rPr>
          <w:rFonts w:ascii="Times New Roman" w:hAnsi="Times New Roman"/>
          <w:sz w:val="28"/>
          <w:rtl/>
          <w:rPrChange w:id="8820" w:author="Mohsen Jafarinejad" w:date="2019-05-11T10:08:00Z">
            <w:rPr>
              <w:rFonts w:ascii="Times New Roman" w:hAnsi="Times New Roman"/>
              <w:szCs w:val="24"/>
              <w:rtl/>
            </w:rPr>
          </w:rPrChange>
        </w:rPr>
        <w:t xml:space="preserve"> </w:t>
      </w:r>
      <w:r w:rsidR="00CB18F3" w:rsidRPr="00103BCD">
        <w:rPr>
          <w:rFonts w:ascii="Times New Roman" w:hAnsi="Times New Roman" w:hint="eastAsia"/>
          <w:sz w:val="28"/>
          <w:rtl/>
          <w:rPrChange w:id="8821" w:author="Mohsen Jafarinejad" w:date="2019-05-11T10:08:00Z">
            <w:rPr>
              <w:rFonts w:ascii="Times New Roman" w:hAnsi="Times New Roman" w:hint="eastAsia"/>
              <w:szCs w:val="24"/>
              <w:rtl/>
            </w:rPr>
          </w:rPrChange>
        </w:rPr>
        <w:t>قابل</w:t>
      </w:r>
      <w:r w:rsidR="00CB18F3" w:rsidRPr="00103BCD">
        <w:rPr>
          <w:rFonts w:ascii="Times New Roman" w:hAnsi="Times New Roman"/>
          <w:sz w:val="28"/>
          <w:rtl/>
          <w:rPrChange w:id="8822" w:author="Mohsen Jafarinejad" w:date="2019-05-11T10:08:00Z">
            <w:rPr>
              <w:rFonts w:ascii="Times New Roman" w:hAnsi="Times New Roman"/>
              <w:szCs w:val="24"/>
              <w:rtl/>
            </w:rPr>
          </w:rPrChange>
        </w:rPr>
        <w:t xml:space="preserve"> </w:t>
      </w:r>
      <w:r w:rsidR="00CB18F3" w:rsidRPr="00103BCD">
        <w:rPr>
          <w:rFonts w:ascii="Times New Roman" w:hAnsi="Times New Roman" w:hint="eastAsia"/>
          <w:sz w:val="28"/>
          <w:rtl/>
          <w:rPrChange w:id="8823" w:author="Mohsen Jafarinejad" w:date="2019-05-11T10:08:00Z">
            <w:rPr>
              <w:rFonts w:ascii="Times New Roman" w:hAnsi="Times New Roman" w:hint="eastAsia"/>
              <w:szCs w:val="24"/>
              <w:rtl/>
            </w:rPr>
          </w:rPrChange>
        </w:rPr>
        <w:t>مشاهده</w:t>
      </w:r>
      <w:r w:rsidR="00CB18F3" w:rsidRPr="00103BCD">
        <w:rPr>
          <w:rFonts w:ascii="Times New Roman" w:hAnsi="Times New Roman"/>
          <w:sz w:val="28"/>
          <w:rtl/>
          <w:rPrChange w:id="8824" w:author="Mohsen Jafarinejad" w:date="2019-05-11T10:08:00Z">
            <w:rPr>
              <w:rFonts w:ascii="Times New Roman" w:hAnsi="Times New Roman"/>
              <w:szCs w:val="24"/>
              <w:rtl/>
            </w:rPr>
          </w:rPrChange>
        </w:rPr>
        <w:t xml:space="preserve"> </w:t>
      </w:r>
      <w:r w:rsidR="00CB18F3" w:rsidRPr="00103BCD">
        <w:rPr>
          <w:rFonts w:ascii="Times New Roman" w:hAnsi="Times New Roman" w:hint="eastAsia"/>
          <w:sz w:val="28"/>
          <w:rtl/>
          <w:rPrChange w:id="8825" w:author="Mohsen Jafarinejad" w:date="2019-05-11T10:08:00Z">
            <w:rPr>
              <w:rFonts w:ascii="Times New Roman" w:hAnsi="Times New Roman" w:hint="eastAsia"/>
              <w:szCs w:val="24"/>
              <w:rtl/>
            </w:rPr>
          </w:rPrChange>
        </w:rPr>
        <w:t>است</w:t>
      </w:r>
      <w:r w:rsidR="00CB18F3" w:rsidRPr="00103BCD">
        <w:rPr>
          <w:rFonts w:ascii="Times New Roman" w:hAnsi="Times New Roman"/>
          <w:sz w:val="28"/>
          <w:rtl/>
          <w:rPrChange w:id="8826" w:author="Mohsen Jafarinejad" w:date="2019-05-11T10:08:00Z">
            <w:rPr>
              <w:rFonts w:ascii="Times New Roman" w:hAnsi="Times New Roman"/>
              <w:szCs w:val="24"/>
              <w:rtl/>
            </w:rPr>
          </w:rPrChange>
        </w:rPr>
        <w:t>.</w:t>
      </w:r>
    </w:p>
    <w:p w14:paraId="5D396248" w14:textId="77777777" w:rsidR="009F7B37" w:rsidRDefault="009F7B37" w:rsidP="005E409E">
      <w:pPr>
        <w:pStyle w:val="payannameh"/>
        <w:tabs>
          <w:tab w:val="left" w:pos="1395"/>
          <w:tab w:val="left" w:pos="7371"/>
        </w:tabs>
        <w:spacing w:line="240" w:lineRule="auto"/>
        <w:jc w:val="both"/>
        <w:rPr>
          <w:rFonts w:ascii="Times New Roman" w:hAnsi="Times New Roman"/>
          <w:szCs w:val="24"/>
          <w:rtl/>
        </w:rPr>
      </w:pPr>
    </w:p>
    <w:p w14:paraId="6CF8AADE" w14:textId="35342634" w:rsidR="009D2B11" w:rsidRPr="00BE13CC" w:rsidRDefault="009D2B11" w:rsidP="005E409E">
      <w:pPr>
        <w:pStyle w:val="payannameh"/>
        <w:tabs>
          <w:tab w:val="left" w:pos="1395"/>
          <w:tab w:val="left" w:pos="7371"/>
        </w:tabs>
        <w:spacing w:line="240" w:lineRule="auto"/>
        <w:jc w:val="center"/>
        <w:rPr>
          <w:rFonts w:ascii="Times New Roman" w:hAnsi="Times New Roman"/>
          <w:szCs w:val="24"/>
          <w:rtl/>
        </w:rPr>
      </w:pPr>
      <w:r>
        <w:rPr>
          <w:rFonts w:ascii="Times New Roman" w:hAnsi="Times New Roman"/>
          <w:noProof/>
          <w:szCs w:val="24"/>
          <w:rtl/>
          <w:lang w:bidi="ar-SA"/>
        </w:rPr>
        <w:lastRenderedPageBreak/>
        <w:drawing>
          <wp:inline distT="0" distB="0" distL="0" distR="0" wp14:anchorId="4CC72694" wp14:editId="00A5F266">
            <wp:extent cx="4146540" cy="5239265"/>
            <wp:effectExtent l="0" t="0" r="6985" b="0"/>
            <wp:docPr id="9" name="Picture 9" descr="C:\Users\m.jafarinejad\Desktop\Negaresh\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jafarinejad\Desktop\Negaresh\9.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183606" cy="5286099"/>
                    </a:xfrm>
                    <a:prstGeom prst="rect">
                      <a:avLst/>
                    </a:prstGeom>
                    <a:noFill/>
                    <a:ln>
                      <a:noFill/>
                    </a:ln>
                  </pic:spPr>
                </pic:pic>
              </a:graphicData>
            </a:graphic>
          </wp:inline>
        </w:drawing>
      </w:r>
    </w:p>
    <w:p w14:paraId="3EFD8D90" w14:textId="7C98E673" w:rsidR="00544AAA" w:rsidRDefault="0036031E" w:rsidP="00CF0011">
      <w:pPr>
        <w:pStyle w:val="a4"/>
        <w:rPr>
          <w:rtl/>
        </w:rPr>
      </w:pPr>
      <w:bookmarkStart w:id="8827" w:name="_Toc8551021"/>
      <w:r>
        <w:rPr>
          <w:rFonts w:hint="cs"/>
          <w:rtl/>
        </w:rPr>
        <w:t>تغییرات پلاریزاسیون پیل میکروبی با تغییر غلظت گلوکوز</w:t>
      </w:r>
      <w:bookmarkEnd w:id="8827"/>
    </w:p>
    <w:p w14:paraId="6A91464C" w14:textId="77777777" w:rsidR="00544AAA" w:rsidRDefault="00544AAA" w:rsidP="00544AAA">
      <w:pPr>
        <w:pStyle w:val="Default"/>
        <w:tabs>
          <w:tab w:val="left" w:pos="1395"/>
          <w:tab w:val="left" w:pos="7371"/>
        </w:tabs>
        <w:bidi/>
        <w:jc w:val="both"/>
        <w:rPr>
          <w:rtl/>
        </w:rPr>
      </w:pPr>
    </w:p>
    <w:p w14:paraId="7950D5E5" w14:textId="77777777" w:rsidR="007775CF" w:rsidRDefault="007775CF" w:rsidP="00544AAA">
      <w:pPr>
        <w:pStyle w:val="Default"/>
        <w:tabs>
          <w:tab w:val="left" w:pos="1395"/>
          <w:tab w:val="left" w:pos="7371"/>
        </w:tabs>
        <w:bidi/>
        <w:jc w:val="both"/>
        <w:rPr>
          <w:ins w:id="8828" w:author="Mohsen Jafarinejad" w:date="2019-05-08T16:16:00Z"/>
          <w:rtl/>
        </w:rPr>
      </w:pPr>
    </w:p>
    <w:p w14:paraId="446E03B6" w14:textId="6F1DA830" w:rsidR="00FD479B" w:rsidRPr="00103BCD" w:rsidRDefault="007775CF">
      <w:pPr>
        <w:pStyle w:val="Default"/>
        <w:tabs>
          <w:tab w:val="left" w:pos="567"/>
        </w:tabs>
        <w:bidi/>
        <w:jc w:val="both"/>
        <w:rPr>
          <w:rFonts w:cs="B Zar"/>
          <w:color w:val="auto"/>
          <w:rtl/>
          <w:rPrChange w:id="8829" w:author="Mohsen Jafarinejad" w:date="2019-05-11T10:09:00Z">
            <w:rPr>
              <w:color w:val="auto"/>
              <w:rtl/>
            </w:rPr>
          </w:rPrChange>
        </w:rPr>
        <w:pPrChange w:id="8830" w:author="Mohsen Jafarinejad" w:date="2019-05-08T16:17:00Z">
          <w:pPr>
            <w:pStyle w:val="Default"/>
            <w:tabs>
              <w:tab w:val="left" w:pos="1395"/>
              <w:tab w:val="left" w:pos="7371"/>
            </w:tabs>
            <w:bidi/>
            <w:jc w:val="both"/>
          </w:pPr>
        </w:pPrChange>
      </w:pPr>
      <w:ins w:id="8831" w:author="Mohsen Jafarinejad" w:date="2019-05-08T16:16:00Z">
        <w:r>
          <w:rPr>
            <w:rFonts w:hint="cs"/>
            <w:rtl/>
          </w:rPr>
          <w:tab/>
        </w:r>
      </w:ins>
      <w:r w:rsidR="00B43865" w:rsidRPr="00103BCD">
        <w:rPr>
          <w:rFonts w:cs="B Zar" w:hint="cs"/>
          <w:sz w:val="28"/>
          <w:szCs w:val="28"/>
          <w:rtl/>
          <w:rPrChange w:id="8832" w:author="Mohsen Jafarinejad" w:date="2019-05-11T10:09:00Z">
            <w:rPr>
              <w:rFonts w:hint="cs"/>
              <w:rtl/>
            </w:rPr>
          </w:rPrChange>
        </w:rPr>
        <w:t>همچنین</w:t>
      </w:r>
      <w:r w:rsidR="00B43865" w:rsidRPr="00103BCD">
        <w:rPr>
          <w:rFonts w:cs="B Zar"/>
          <w:sz w:val="28"/>
          <w:szCs w:val="28"/>
          <w:rtl/>
          <w:rPrChange w:id="8833" w:author="Mohsen Jafarinejad" w:date="2019-05-11T10:09:00Z">
            <w:rPr>
              <w:rtl/>
            </w:rPr>
          </w:rPrChange>
        </w:rPr>
        <w:t xml:space="preserve"> </w:t>
      </w:r>
      <w:r w:rsidR="00B43865" w:rsidRPr="00103BCD">
        <w:rPr>
          <w:rFonts w:cs="B Zar" w:hint="cs"/>
          <w:sz w:val="28"/>
          <w:szCs w:val="28"/>
          <w:rtl/>
          <w:rPrChange w:id="8834" w:author="Mohsen Jafarinejad" w:date="2019-05-11T10:09:00Z">
            <w:rPr>
              <w:rFonts w:hint="cs"/>
              <w:rtl/>
            </w:rPr>
          </w:rPrChange>
        </w:rPr>
        <w:t>در</w:t>
      </w:r>
      <w:r w:rsidR="00B43865" w:rsidRPr="00103BCD">
        <w:rPr>
          <w:rFonts w:cs="B Zar"/>
          <w:sz w:val="28"/>
          <w:szCs w:val="28"/>
          <w:rtl/>
          <w:rPrChange w:id="8835" w:author="Mohsen Jafarinejad" w:date="2019-05-11T10:09:00Z">
            <w:rPr>
              <w:rtl/>
            </w:rPr>
          </w:rPrChange>
        </w:rPr>
        <w:t xml:space="preserve"> </w:t>
      </w:r>
      <w:r w:rsidR="00B43865" w:rsidRPr="00103BCD">
        <w:rPr>
          <w:rFonts w:cs="B Zar" w:hint="cs"/>
          <w:sz w:val="28"/>
          <w:szCs w:val="28"/>
          <w:rtl/>
          <w:rPrChange w:id="8836" w:author="Mohsen Jafarinejad" w:date="2019-05-11T10:09:00Z">
            <w:rPr>
              <w:rFonts w:hint="cs"/>
              <w:rtl/>
            </w:rPr>
          </w:rPrChange>
        </w:rPr>
        <w:t>تحقیق</w:t>
      </w:r>
      <w:r w:rsidR="00B43865" w:rsidRPr="00103BCD">
        <w:rPr>
          <w:rFonts w:cs="B Zar"/>
          <w:sz w:val="28"/>
          <w:szCs w:val="28"/>
          <w:rtl/>
          <w:rPrChange w:id="8837" w:author="Mohsen Jafarinejad" w:date="2019-05-11T10:09:00Z">
            <w:rPr>
              <w:rtl/>
            </w:rPr>
          </w:rPrChange>
        </w:rPr>
        <w:t xml:space="preserve"> </w:t>
      </w:r>
      <w:r w:rsidR="00B43865" w:rsidRPr="00103BCD">
        <w:rPr>
          <w:rFonts w:cs="B Zar" w:hint="cs"/>
          <w:sz w:val="28"/>
          <w:szCs w:val="28"/>
          <w:rtl/>
          <w:rPrChange w:id="8838" w:author="Mohsen Jafarinejad" w:date="2019-05-11T10:09:00Z">
            <w:rPr>
              <w:rFonts w:hint="cs"/>
              <w:rtl/>
            </w:rPr>
          </w:rPrChange>
        </w:rPr>
        <w:t>دیگری</w:t>
      </w:r>
      <w:r w:rsidR="00B43865" w:rsidRPr="00103BCD">
        <w:rPr>
          <w:rFonts w:cs="B Zar"/>
          <w:sz w:val="28"/>
          <w:szCs w:val="28"/>
          <w:rtl/>
          <w:rPrChange w:id="8839" w:author="Mohsen Jafarinejad" w:date="2019-05-11T10:09:00Z">
            <w:rPr>
              <w:rtl/>
            </w:rPr>
          </w:rPrChange>
        </w:rPr>
        <w:t xml:space="preserve"> </w:t>
      </w:r>
      <w:r w:rsidR="00B43865" w:rsidRPr="00103BCD">
        <w:rPr>
          <w:rFonts w:cs="B Zar" w:hint="cs"/>
          <w:sz w:val="28"/>
          <w:szCs w:val="28"/>
          <w:rtl/>
          <w:rPrChange w:id="8840" w:author="Mohsen Jafarinejad" w:date="2019-05-11T10:09:00Z">
            <w:rPr>
              <w:rFonts w:hint="cs"/>
              <w:rtl/>
            </w:rPr>
          </w:rPrChange>
        </w:rPr>
        <w:t>که</w:t>
      </w:r>
      <w:r w:rsidR="00B43865" w:rsidRPr="00103BCD">
        <w:rPr>
          <w:rFonts w:cs="B Zar"/>
          <w:sz w:val="28"/>
          <w:szCs w:val="28"/>
          <w:rtl/>
          <w:rPrChange w:id="8841" w:author="Mohsen Jafarinejad" w:date="2019-05-11T10:09:00Z">
            <w:rPr>
              <w:rtl/>
            </w:rPr>
          </w:rPrChange>
        </w:rPr>
        <w:t xml:space="preserve"> </w:t>
      </w:r>
      <w:r w:rsidR="00B43865" w:rsidRPr="00103BCD">
        <w:rPr>
          <w:rFonts w:cs="B Zar" w:hint="cs"/>
          <w:sz w:val="28"/>
          <w:szCs w:val="28"/>
          <w:rtl/>
          <w:rPrChange w:id="8842" w:author="Mohsen Jafarinejad" w:date="2019-05-11T10:09:00Z">
            <w:rPr>
              <w:rFonts w:hint="cs"/>
              <w:rtl/>
            </w:rPr>
          </w:rPrChange>
        </w:rPr>
        <w:t>توسط</w:t>
      </w:r>
      <w:r w:rsidR="00B43865" w:rsidRPr="00103BCD">
        <w:rPr>
          <w:rFonts w:cs="B Zar"/>
          <w:sz w:val="28"/>
          <w:szCs w:val="28"/>
          <w:rtl/>
          <w:rPrChange w:id="8843" w:author="Mohsen Jafarinejad" w:date="2019-05-11T10:09:00Z">
            <w:rPr>
              <w:rtl/>
            </w:rPr>
          </w:rPrChange>
        </w:rPr>
        <w:t xml:space="preserve"> </w:t>
      </w:r>
      <w:r w:rsidR="00B43865" w:rsidRPr="00103BCD">
        <w:rPr>
          <w:rFonts w:cs="B Zar" w:hint="cs"/>
          <w:sz w:val="28"/>
          <w:szCs w:val="28"/>
          <w:rtl/>
          <w:rPrChange w:id="8844" w:author="Mohsen Jafarinejad" w:date="2019-05-11T10:09:00Z">
            <w:rPr>
              <w:rFonts w:hint="cs"/>
              <w:rtl/>
            </w:rPr>
          </w:rPrChange>
        </w:rPr>
        <w:t>کونگ</w:t>
      </w:r>
      <w:r w:rsidR="00B43865" w:rsidRPr="00103BCD">
        <w:rPr>
          <w:rFonts w:cs="B Zar"/>
          <w:sz w:val="28"/>
          <w:szCs w:val="28"/>
          <w:rtl/>
          <w:rPrChange w:id="8845" w:author="Mohsen Jafarinejad" w:date="2019-05-11T10:09:00Z">
            <w:rPr>
              <w:rtl/>
            </w:rPr>
          </w:rPrChange>
        </w:rPr>
        <w:t xml:space="preserve"> </w:t>
      </w:r>
      <w:r w:rsidR="00B43865" w:rsidRPr="00103BCD">
        <w:rPr>
          <w:rFonts w:cs="B Zar" w:hint="cs"/>
          <w:sz w:val="28"/>
          <w:szCs w:val="28"/>
          <w:rtl/>
          <w:rPrChange w:id="8846" w:author="Mohsen Jafarinejad" w:date="2019-05-11T10:09:00Z">
            <w:rPr>
              <w:rFonts w:hint="cs"/>
              <w:rtl/>
            </w:rPr>
          </w:rPrChange>
        </w:rPr>
        <w:t>و</w:t>
      </w:r>
      <w:r w:rsidR="00B43865" w:rsidRPr="00103BCD">
        <w:rPr>
          <w:rFonts w:cs="B Zar"/>
          <w:sz w:val="28"/>
          <w:szCs w:val="28"/>
          <w:rtl/>
          <w:rPrChange w:id="8847" w:author="Mohsen Jafarinejad" w:date="2019-05-11T10:09:00Z">
            <w:rPr>
              <w:rtl/>
            </w:rPr>
          </w:rPrChange>
        </w:rPr>
        <w:t xml:space="preserve"> </w:t>
      </w:r>
      <w:r w:rsidR="00B43865" w:rsidRPr="00103BCD">
        <w:rPr>
          <w:rFonts w:cs="B Zar" w:hint="cs"/>
          <w:sz w:val="28"/>
          <w:szCs w:val="28"/>
          <w:rtl/>
          <w:rPrChange w:id="8848" w:author="Mohsen Jafarinejad" w:date="2019-05-11T10:09:00Z">
            <w:rPr>
              <w:rFonts w:hint="cs"/>
              <w:rtl/>
            </w:rPr>
          </w:rPrChange>
        </w:rPr>
        <w:t>همکاران</w:t>
      </w:r>
      <w:sdt>
        <w:sdtPr>
          <w:rPr>
            <w:rFonts w:cs="B Zar" w:hint="cs"/>
            <w:sz w:val="28"/>
            <w:szCs w:val="28"/>
            <w:rtl/>
          </w:rPr>
          <w:id w:val="586505938"/>
          <w:citation/>
        </w:sdtPr>
        <w:sdtEndPr/>
        <w:sdtContent>
          <w:r w:rsidR="0040140B" w:rsidRPr="00103BCD">
            <w:rPr>
              <w:rStyle w:val="tgc"/>
              <w:rFonts w:cs="B Zar"/>
              <w:sz w:val="28"/>
              <w:szCs w:val="28"/>
              <w:rtl/>
              <w:rPrChange w:id="8849" w:author="Mohsen Jafarinejad" w:date="2019-05-11T10:09:00Z">
                <w:rPr>
                  <w:rStyle w:val="tgc"/>
                  <w:rtl/>
                </w:rPr>
              </w:rPrChange>
            </w:rPr>
            <w:fldChar w:fldCharType="begin"/>
          </w:r>
          <w:r w:rsidR="00EA6BD0" w:rsidRPr="00103BCD">
            <w:rPr>
              <w:rStyle w:val="tgc"/>
              <w:rFonts w:cs="B Zar"/>
              <w:sz w:val="28"/>
              <w:szCs w:val="28"/>
              <w:rPrChange w:id="8850" w:author="Mohsen Jafarinejad" w:date="2019-05-11T10:09:00Z">
                <w:rPr>
                  <w:rStyle w:val="tgc"/>
                </w:rPr>
              </w:rPrChange>
            </w:rPr>
            <w:instrText xml:space="preserve">CITATION 56 \l 1033 </w:instrText>
          </w:r>
          <w:r w:rsidR="0040140B" w:rsidRPr="00103BCD">
            <w:rPr>
              <w:rStyle w:val="tgc"/>
              <w:rFonts w:cs="B Zar"/>
              <w:sz w:val="28"/>
              <w:szCs w:val="28"/>
              <w:rtl/>
              <w:rPrChange w:id="8851" w:author="Mohsen Jafarinejad" w:date="2019-05-11T10:09:00Z">
                <w:rPr>
                  <w:rStyle w:val="tgc"/>
                  <w:rtl/>
                </w:rPr>
              </w:rPrChange>
            </w:rPr>
            <w:fldChar w:fldCharType="separate"/>
          </w:r>
          <w:r w:rsidR="00F81795" w:rsidRPr="00103BCD">
            <w:rPr>
              <w:rStyle w:val="tgc"/>
              <w:rFonts w:cs="B Zar"/>
              <w:noProof/>
              <w:sz w:val="28"/>
              <w:szCs w:val="28"/>
              <w:rtl/>
              <w:rPrChange w:id="8852" w:author="Mohsen Jafarinejad" w:date="2019-05-11T10:09:00Z">
                <w:rPr>
                  <w:rStyle w:val="tgc"/>
                  <w:noProof/>
                  <w:rtl/>
                </w:rPr>
              </w:rPrChange>
            </w:rPr>
            <w:t xml:space="preserve"> </w:t>
          </w:r>
          <w:r w:rsidR="00F81795" w:rsidRPr="00103BCD">
            <w:rPr>
              <w:rFonts w:cs="B Zar"/>
              <w:noProof/>
              <w:sz w:val="28"/>
              <w:szCs w:val="28"/>
              <w:rPrChange w:id="8853" w:author="Mohsen Jafarinejad" w:date="2019-05-11T10:09:00Z">
                <w:rPr>
                  <w:noProof/>
                </w:rPr>
              </w:rPrChange>
            </w:rPr>
            <w:t>[52]</w:t>
          </w:r>
          <w:r w:rsidR="0040140B" w:rsidRPr="00103BCD">
            <w:rPr>
              <w:rStyle w:val="tgc"/>
              <w:rFonts w:cs="B Zar"/>
              <w:sz w:val="28"/>
              <w:szCs w:val="28"/>
              <w:rtl/>
              <w:rPrChange w:id="8854" w:author="Mohsen Jafarinejad" w:date="2019-05-11T10:09:00Z">
                <w:rPr>
                  <w:rStyle w:val="tgc"/>
                  <w:rtl/>
                </w:rPr>
              </w:rPrChange>
            </w:rPr>
            <w:fldChar w:fldCharType="end"/>
          </w:r>
        </w:sdtContent>
      </w:sdt>
      <w:r w:rsidR="0036031E" w:rsidRPr="00103BCD">
        <w:rPr>
          <w:rFonts w:cs="B Zar"/>
          <w:sz w:val="28"/>
          <w:szCs w:val="28"/>
          <w:rtl/>
          <w:rPrChange w:id="8855" w:author="Mohsen Jafarinejad" w:date="2019-05-11T10:09:00Z">
            <w:rPr>
              <w:rtl/>
            </w:rPr>
          </w:rPrChange>
        </w:rPr>
        <w:t xml:space="preserve"> </w:t>
      </w:r>
      <w:r w:rsidR="00FD479B" w:rsidRPr="00103BCD">
        <w:rPr>
          <w:rFonts w:cs="B Zar" w:hint="cs"/>
          <w:color w:val="auto"/>
          <w:sz w:val="28"/>
          <w:szCs w:val="28"/>
          <w:rtl/>
          <w:rPrChange w:id="8856" w:author="Mohsen Jafarinejad" w:date="2019-05-11T10:09:00Z">
            <w:rPr>
              <w:rFonts w:hint="cs"/>
              <w:color w:val="auto"/>
              <w:rtl/>
            </w:rPr>
          </w:rPrChange>
        </w:rPr>
        <w:t>انجام</w:t>
      </w:r>
      <w:r w:rsidR="00FD479B" w:rsidRPr="00103BCD">
        <w:rPr>
          <w:rFonts w:cs="B Zar"/>
          <w:color w:val="auto"/>
          <w:sz w:val="28"/>
          <w:szCs w:val="28"/>
          <w:rtl/>
          <w:rPrChange w:id="8857" w:author="Mohsen Jafarinejad" w:date="2019-05-11T10:09:00Z">
            <w:rPr>
              <w:color w:val="auto"/>
              <w:rtl/>
            </w:rPr>
          </w:rPrChange>
        </w:rPr>
        <w:t xml:space="preserve"> </w:t>
      </w:r>
      <w:r w:rsidR="00FD479B" w:rsidRPr="00103BCD">
        <w:rPr>
          <w:rFonts w:cs="B Zar" w:hint="cs"/>
          <w:color w:val="auto"/>
          <w:sz w:val="28"/>
          <w:szCs w:val="28"/>
          <w:rtl/>
          <w:rPrChange w:id="8858" w:author="Mohsen Jafarinejad" w:date="2019-05-11T10:09:00Z">
            <w:rPr>
              <w:rFonts w:hint="cs"/>
              <w:color w:val="auto"/>
              <w:rtl/>
            </w:rPr>
          </w:rPrChange>
        </w:rPr>
        <w:t>شده</w:t>
      </w:r>
      <w:r w:rsidR="00FD479B" w:rsidRPr="00103BCD">
        <w:rPr>
          <w:rFonts w:cs="B Zar"/>
          <w:color w:val="auto"/>
          <w:sz w:val="28"/>
          <w:szCs w:val="28"/>
          <w:rtl/>
          <w:rPrChange w:id="8859" w:author="Mohsen Jafarinejad" w:date="2019-05-11T10:09:00Z">
            <w:rPr>
              <w:color w:val="auto"/>
              <w:rtl/>
            </w:rPr>
          </w:rPrChange>
        </w:rPr>
        <w:t xml:space="preserve"> </w:t>
      </w:r>
      <w:r w:rsidR="00FD479B" w:rsidRPr="00103BCD">
        <w:rPr>
          <w:rFonts w:cs="B Zar" w:hint="cs"/>
          <w:color w:val="auto"/>
          <w:sz w:val="28"/>
          <w:szCs w:val="28"/>
          <w:rtl/>
          <w:rPrChange w:id="8860" w:author="Mohsen Jafarinejad" w:date="2019-05-11T10:09:00Z">
            <w:rPr>
              <w:rFonts w:hint="cs"/>
              <w:color w:val="auto"/>
              <w:rtl/>
            </w:rPr>
          </w:rPrChange>
        </w:rPr>
        <w:t>منحنی</w:t>
      </w:r>
      <w:r w:rsidR="00FD479B" w:rsidRPr="00103BCD">
        <w:rPr>
          <w:rFonts w:cs="B Zar"/>
          <w:color w:val="auto"/>
          <w:sz w:val="28"/>
          <w:szCs w:val="28"/>
          <w:rtl/>
          <w:rPrChange w:id="8861" w:author="Mohsen Jafarinejad" w:date="2019-05-11T10:09:00Z">
            <w:rPr>
              <w:color w:val="auto"/>
              <w:rtl/>
            </w:rPr>
          </w:rPrChange>
        </w:rPr>
        <w:t xml:space="preserve"> </w:t>
      </w:r>
      <w:r w:rsidR="00FD479B" w:rsidRPr="00103BCD">
        <w:rPr>
          <w:rFonts w:cs="B Zar" w:hint="cs"/>
          <w:color w:val="auto"/>
          <w:sz w:val="28"/>
          <w:szCs w:val="28"/>
          <w:rtl/>
          <w:rPrChange w:id="8862" w:author="Mohsen Jafarinejad" w:date="2019-05-11T10:09:00Z">
            <w:rPr>
              <w:rFonts w:hint="cs"/>
              <w:color w:val="auto"/>
              <w:rtl/>
            </w:rPr>
          </w:rPrChange>
        </w:rPr>
        <w:t>پلاریزاسیون</w:t>
      </w:r>
      <w:r w:rsidR="00002EF9" w:rsidRPr="00103BCD">
        <w:rPr>
          <w:rStyle w:val="FootnoteReference"/>
          <w:rFonts w:cs="B Zar"/>
          <w:color w:val="auto"/>
          <w:sz w:val="28"/>
          <w:szCs w:val="28"/>
          <w:rtl/>
          <w:rPrChange w:id="8863" w:author="Mohsen Jafarinejad" w:date="2019-05-11T10:09:00Z">
            <w:rPr>
              <w:rStyle w:val="FootnoteReference"/>
              <w:color w:val="auto"/>
              <w:rtl/>
            </w:rPr>
          </w:rPrChange>
        </w:rPr>
        <w:footnoteReference w:id="22"/>
      </w:r>
      <w:r w:rsidR="00FD479B" w:rsidRPr="00103BCD">
        <w:rPr>
          <w:rFonts w:cs="B Zar"/>
          <w:color w:val="auto"/>
          <w:sz w:val="28"/>
          <w:szCs w:val="28"/>
          <w:rtl/>
          <w:rPrChange w:id="8864" w:author="Mohsen Jafarinejad" w:date="2019-05-11T10:09:00Z">
            <w:rPr>
              <w:color w:val="auto"/>
              <w:rtl/>
            </w:rPr>
          </w:rPrChange>
        </w:rPr>
        <w:t xml:space="preserve"> پ</w:t>
      </w:r>
      <w:r w:rsidR="00FD479B" w:rsidRPr="00103BCD">
        <w:rPr>
          <w:rFonts w:cs="B Zar" w:hint="cs"/>
          <w:color w:val="auto"/>
          <w:sz w:val="28"/>
          <w:szCs w:val="28"/>
          <w:rtl/>
          <w:rPrChange w:id="8865" w:author="Mohsen Jafarinejad" w:date="2019-05-11T10:09:00Z">
            <w:rPr>
              <w:rFonts w:hint="cs"/>
              <w:color w:val="auto"/>
              <w:rtl/>
            </w:rPr>
          </w:rPrChange>
        </w:rPr>
        <w:t>یل</w:t>
      </w:r>
      <w:r w:rsidR="00FD479B" w:rsidRPr="00103BCD">
        <w:rPr>
          <w:rFonts w:cs="B Zar"/>
          <w:color w:val="auto"/>
          <w:sz w:val="28"/>
          <w:szCs w:val="28"/>
          <w:rtl/>
          <w:rPrChange w:id="8866" w:author="Mohsen Jafarinejad" w:date="2019-05-11T10:09:00Z">
            <w:rPr>
              <w:color w:val="auto"/>
              <w:rtl/>
            </w:rPr>
          </w:rPrChange>
        </w:rPr>
        <w:t xml:space="preserve"> م</w:t>
      </w:r>
      <w:r w:rsidR="00FD479B" w:rsidRPr="00103BCD">
        <w:rPr>
          <w:rFonts w:cs="B Zar" w:hint="cs"/>
          <w:color w:val="auto"/>
          <w:sz w:val="28"/>
          <w:szCs w:val="28"/>
          <w:rtl/>
          <w:rPrChange w:id="8867" w:author="Mohsen Jafarinejad" w:date="2019-05-11T10:09:00Z">
            <w:rPr>
              <w:rFonts w:hint="cs"/>
              <w:color w:val="auto"/>
              <w:rtl/>
            </w:rPr>
          </w:rPrChange>
        </w:rPr>
        <w:t>یکروبی</w:t>
      </w:r>
      <w:r w:rsidR="00FD479B" w:rsidRPr="00103BCD">
        <w:rPr>
          <w:rFonts w:cs="B Zar"/>
          <w:color w:val="auto"/>
          <w:sz w:val="28"/>
          <w:szCs w:val="28"/>
          <w:rtl/>
          <w:rPrChange w:id="8868" w:author="Mohsen Jafarinejad" w:date="2019-05-11T10:09:00Z">
            <w:rPr>
              <w:color w:val="auto"/>
              <w:rtl/>
            </w:rPr>
          </w:rPrChange>
        </w:rPr>
        <w:t xml:space="preserve"> به ازا</w:t>
      </w:r>
      <w:r w:rsidR="00FD479B" w:rsidRPr="00103BCD">
        <w:rPr>
          <w:rFonts w:cs="B Zar" w:hint="cs"/>
          <w:color w:val="auto"/>
          <w:sz w:val="28"/>
          <w:szCs w:val="28"/>
          <w:rtl/>
          <w:rPrChange w:id="8869" w:author="Mohsen Jafarinejad" w:date="2019-05-11T10:09:00Z">
            <w:rPr>
              <w:rFonts w:hint="cs"/>
              <w:color w:val="auto"/>
              <w:rtl/>
            </w:rPr>
          </w:rPrChange>
        </w:rPr>
        <w:t>ی</w:t>
      </w:r>
      <w:r w:rsidR="00FD479B" w:rsidRPr="00103BCD">
        <w:rPr>
          <w:rFonts w:cs="B Zar"/>
          <w:color w:val="auto"/>
          <w:sz w:val="28"/>
          <w:szCs w:val="28"/>
          <w:rtl/>
          <w:rPrChange w:id="8870" w:author="Mohsen Jafarinejad" w:date="2019-05-11T10:09:00Z">
            <w:rPr>
              <w:color w:val="auto"/>
              <w:rtl/>
            </w:rPr>
          </w:rPrChange>
        </w:rPr>
        <w:t xml:space="preserve"> </w:t>
      </w:r>
      <w:ins w:id="8871" w:author="Mohsen" w:date="2019-03-17T16:51:00Z">
        <w:r w:rsidR="00CF0011" w:rsidRPr="00103BCD">
          <w:rPr>
            <w:rFonts w:cs="B Zar"/>
            <w:color w:val="auto"/>
            <w:sz w:val="28"/>
            <w:szCs w:val="28"/>
            <w:rtl/>
            <w:rPrChange w:id="8872" w:author="Mohsen Jafarinejad" w:date="2019-05-11T10:09:00Z">
              <w:rPr>
                <w:color w:val="auto"/>
                <w:rtl/>
              </w:rPr>
            </w:rPrChange>
          </w:rPr>
          <w:t>غلظت‌ها</w:t>
        </w:r>
        <w:r w:rsidR="00CF0011" w:rsidRPr="00103BCD">
          <w:rPr>
            <w:rFonts w:cs="B Zar" w:hint="cs"/>
            <w:color w:val="auto"/>
            <w:sz w:val="28"/>
            <w:szCs w:val="28"/>
            <w:rtl/>
            <w:rPrChange w:id="8873" w:author="Mohsen Jafarinejad" w:date="2019-05-11T10:09:00Z">
              <w:rPr>
                <w:rFonts w:hint="cs"/>
                <w:color w:val="auto"/>
                <w:rtl/>
              </w:rPr>
            </w:rPrChange>
          </w:rPr>
          <w:t>ی</w:t>
        </w:r>
      </w:ins>
      <w:del w:id="8874" w:author="Mohsen" w:date="2019-03-17T16:51:00Z">
        <w:r w:rsidR="00FD479B" w:rsidRPr="00103BCD" w:rsidDel="00CF0011">
          <w:rPr>
            <w:rFonts w:cs="B Zar" w:hint="cs"/>
            <w:color w:val="auto"/>
            <w:sz w:val="28"/>
            <w:szCs w:val="28"/>
            <w:rtl/>
            <w:rPrChange w:id="8875" w:author="Mohsen Jafarinejad" w:date="2019-05-11T10:09:00Z">
              <w:rPr>
                <w:rFonts w:hint="cs"/>
                <w:color w:val="auto"/>
                <w:rtl/>
              </w:rPr>
            </w:rPrChange>
          </w:rPr>
          <w:delText>غلظت</w:delText>
        </w:r>
        <w:r w:rsidR="00FD479B" w:rsidRPr="00103BCD" w:rsidDel="00CF0011">
          <w:rPr>
            <w:rFonts w:cs="B Zar"/>
            <w:color w:val="auto"/>
            <w:sz w:val="28"/>
            <w:szCs w:val="28"/>
            <w:rtl/>
            <w:rPrChange w:id="8876" w:author="Mohsen Jafarinejad" w:date="2019-05-11T10:09:00Z">
              <w:rPr>
                <w:color w:val="auto"/>
                <w:rtl/>
              </w:rPr>
            </w:rPrChange>
          </w:rPr>
          <w:delText xml:space="preserve"> </w:delText>
        </w:r>
        <w:r w:rsidR="00FD479B" w:rsidRPr="00103BCD" w:rsidDel="00CF0011">
          <w:rPr>
            <w:rFonts w:cs="B Zar" w:hint="cs"/>
            <w:color w:val="auto"/>
            <w:sz w:val="28"/>
            <w:szCs w:val="28"/>
            <w:rtl/>
            <w:rPrChange w:id="8877" w:author="Mohsen Jafarinejad" w:date="2019-05-11T10:09:00Z">
              <w:rPr>
                <w:rFonts w:hint="cs"/>
                <w:color w:val="auto"/>
                <w:rtl/>
              </w:rPr>
            </w:rPrChange>
          </w:rPr>
          <w:delText>های</w:delText>
        </w:r>
      </w:del>
      <w:r w:rsidR="00FD479B" w:rsidRPr="00103BCD">
        <w:rPr>
          <w:rFonts w:cs="B Zar"/>
          <w:color w:val="auto"/>
          <w:sz w:val="28"/>
          <w:szCs w:val="28"/>
          <w:rtl/>
          <w:rPrChange w:id="8878" w:author="Mohsen Jafarinejad" w:date="2019-05-11T10:09:00Z">
            <w:rPr>
              <w:color w:val="auto"/>
              <w:rtl/>
            </w:rPr>
          </w:rPrChange>
        </w:rPr>
        <w:t xml:space="preserve"> مختلف گلوکوز مطابق ز</w:t>
      </w:r>
      <w:r w:rsidR="00FD479B" w:rsidRPr="00103BCD">
        <w:rPr>
          <w:rFonts w:cs="B Zar" w:hint="cs"/>
          <w:color w:val="auto"/>
          <w:sz w:val="28"/>
          <w:szCs w:val="28"/>
          <w:rtl/>
          <w:rPrChange w:id="8879" w:author="Mohsen Jafarinejad" w:date="2019-05-11T10:09:00Z">
            <w:rPr>
              <w:rFonts w:hint="cs"/>
              <w:color w:val="auto"/>
              <w:rtl/>
            </w:rPr>
          </w:rPrChange>
        </w:rPr>
        <w:t>یر</w:t>
      </w:r>
      <w:r w:rsidR="00FD479B" w:rsidRPr="00103BCD">
        <w:rPr>
          <w:rFonts w:cs="B Zar"/>
          <w:color w:val="auto"/>
          <w:sz w:val="28"/>
          <w:szCs w:val="28"/>
          <w:rtl/>
          <w:rPrChange w:id="8880" w:author="Mohsen Jafarinejad" w:date="2019-05-11T10:09:00Z">
            <w:rPr>
              <w:color w:val="auto"/>
              <w:rtl/>
            </w:rPr>
          </w:rPrChange>
        </w:rPr>
        <w:t xml:space="preserve"> گزارش شده است:</w:t>
      </w:r>
    </w:p>
    <w:p w14:paraId="3589ABFD" w14:textId="47080FBE" w:rsidR="00544AAA" w:rsidRDefault="00544AAA" w:rsidP="00544AAA">
      <w:pPr>
        <w:pStyle w:val="Default"/>
        <w:tabs>
          <w:tab w:val="left" w:pos="1395"/>
          <w:tab w:val="left" w:pos="7371"/>
        </w:tabs>
        <w:bidi/>
        <w:rPr>
          <w:color w:val="auto"/>
          <w:rtl/>
        </w:rPr>
      </w:pPr>
    </w:p>
    <w:p w14:paraId="1CBE354B" w14:textId="3E5CBF7B" w:rsidR="00FD479B" w:rsidRDefault="00FD479B" w:rsidP="005E409E">
      <w:pPr>
        <w:pStyle w:val="payannameh"/>
        <w:tabs>
          <w:tab w:val="left" w:pos="1395"/>
          <w:tab w:val="left" w:pos="7371"/>
        </w:tabs>
        <w:spacing w:line="240" w:lineRule="auto"/>
        <w:jc w:val="center"/>
        <w:rPr>
          <w:color w:val="auto"/>
          <w:rtl/>
        </w:rPr>
      </w:pPr>
      <w:r>
        <w:rPr>
          <w:noProof/>
          <w:color w:val="auto"/>
          <w:rtl/>
          <w:lang w:bidi="ar-SA"/>
        </w:rPr>
        <w:lastRenderedPageBreak/>
        <w:drawing>
          <wp:inline distT="0" distB="0" distL="0" distR="0" wp14:anchorId="62FDED46" wp14:editId="50D8D071">
            <wp:extent cx="3899005" cy="2744844"/>
            <wp:effectExtent l="0" t="0" r="6350" b="0"/>
            <wp:docPr id="17" name="Picture 17" descr="C:\Users\m.jafarinejad\Desktop\Negaresh\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jafarinejad\Desktop\Negaresh\1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02893" cy="2747581"/>
                    </a:xfrm>
                    <a:prstGeom prst="rect">
                      <a:avLst/>
                    </a:prstGeom>
                    <a:noFill/>
                    <a:ln>
                      <a:noFill/>
                    </a:ln>
                  </pic:spPr>
                </pic:pic>
              </a:graphicData>
            </a:graphic>
          </wp:inline>
        </w:drawing>
      </w:r>
    </w:p>
    <w:p w14:paraId="20E12234" w14:textId="10CDCD81" w:rsidR="00FD479B" w:rsidRDefault="0036031E" w:rsidP="00CF0011">
      <w:pPr>
        <w:pStyle w:val="a4"/>
        <w:rPr>
          <w:rtl/>
        </w:rPr>
      </w:pPr>
      <w:bookmarkStart w:id="8881" w:name="_Toc8551022"/>
      <w:r>
        <w:rPr>
          <w:rFonts w:hint="cs"/>
          <w:rtl/>
        </w:rPr>
        <w:t>تغییرات پلاریزاسیون پیل میکروبی با تغییر غلظت گلوکوز</w:t>
      </w:r>
      <w:bookmarkEnd w:id="8881"/>
    </w:p>
    <w:p w14:paraId="33949CDC" w14:textId="77777777" w:rsidR="00367CF9" w:rsidRDefault="00367CF9" w:rsidP="005E409E">
      <w:pPr>
        <w:pStyle w:val="payannameh"/>
        <w:tabs>
          <w:tab w:val="left" w:pos="1395"/>
          <w:tab w:val="left" w:pos="7371"/>
        </w:tabs>
        <w:spacing w:line="240" w:lineRule="auto"/>
        <w:jc w:val="center"/>
        <w:rPr>
          <w:color w:val="auto"/>
          <w:rtl/>
        </w:rPr>
      </w:pPr>
    </w:p>
    <w:p w14:paraId="7ED95631" w14:textId="15E4E504" w:rsidR="00FD479B" w:rsidRDefault="00FD479B" w:rsidP="005E409E">
      <w:pPr>
        <w:pStyle w:val="payannameh"/>
        <w:tabs>
          <w:tab w:val="left" w:pos="1395"/>
          <w:tab w:val="left" w:pos="7371"/>
        </w:tabs>
        <w:spacing w:line="240" w:lineRule="auto"/>
        <w:jc w:val="center"/>
        <w:rPr>
          <w:color w:val="auto"/>
          <w:rtl/>
        </w:rPr>
      </w:pPr>
      <w:r>
        <w:rPr>
          <w:noProof/>
          <w:color w:val="auto"/>
          <w:rtl/>
          <w:lang w:bidi="ar-SA"/>
        </w:rPr>
        <w:drawing>
          <wp:inline distT="0" distB="0" distL="0" distR="0" wp14:anchorId="78032008" wp14:editId="0B70859C">
            <wp:extent cx="3819267" cy="2849828"/>
            <wp:effectExtent l="0" t="0" r="0" b="8255"/>
            <wp:docPr id="24" name="Picture 24" descr="C:\Users\m.jafarinejad\Desktop\Negaresh\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m.jafarinejad\Desktop\Negaresh\1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31985" cy="2859318"/>
                    </a:xfrm>
                    <a:prstGeom prst="rect">
                      <a:avLst/>
                    </a:prstGeom>
                    <a:noFill/>
                    <a:ln>
                      <a:noFill/>
                    </a:ln>
                  </pic:spPr>
                </pic:pic>
              </a:graphicData>
            </a:graphic>
          </wp:inline>
        </w:drawing>
      </w:r>
    </w:p>
    <w:p w14:paraId="2FE40F18" w14:textId="42518DED" w:rsidR="00E51264" w:rsidRPr="0001187C" w:rsidRDefault="0036031E" w:rsidP="00CF0011">
      <w:pPr>
        <w:pStyle w:val="a4"/>
      </w:pPr>
      <w:bookmarkStart w:id="8882" w:name="_Toc8551023"/>
      <w:r w:rsidRPr="0001187C">
        <w:rPr>
          <w:rFonts w:hint="cs"/>
          <w:rtl/>
        </w:rPr>
        <w:t>تغییرات توان تولیدی پیل میکروبی با تغییر غلظت گلوکوز</w:t>
      </w:r>
      <w:bookmarkEnd w:id="8882"/>
    </w:p>
    <w:p w14:paraId="5B23D047" w14:textId="77777777" w:rsidR="00E51264" w:rsidRDefault="00E51264" w:rsidP="005E409E">
      <w:pPr>
        <w:pStyle w:val="payannameh"/>
        <w:tabs>
          <w:tab w:val="left" w:pos="0"/>
          <w:tab w:val="left" w:pos="7371"/>
        </w:tabs>
        <w:spacing w:line="240" w:lineRule="auto"/>
        <w:rPr>
          <w:b/>
          <w:bCs/>
          <w:color w:val="auto"/>
        </w:rPr>
      </w:pPr>
    </w:p>
    <w:p w14:paraId="77E9F164" w14:textId="5C7D59CA" w:rsidR="00FD479B" w:rsidRPr="00FD479B" w:rsidRDefault="00FD479B" w:rsidP="00544AAA">
      <w:pPr>
        <w:pStyle w:val="a1"/>
        <w:bidi/>
        <w:rPr>
          <w:rtl/>
        </w:rPr>
      </w:pPr>
      <w:bookmarkStart w:id="8883" w:name="_Toc3666263"/>
      <w:bookmarkStart w:id="8884" w:name="_Toc3666512"/>
      <w:bookmarkStart w:id="8885" w:name="_Toc8546097"/>
      <w:bookmarkStart w:id="8886" w:name="_Toc8550767"/>
      <w:r w:rsidRPr="00FD479B">
        <w:rPr>
          <w:rFonts w:hint="cs"/>
          <w:rtl/>
        </w:rPr>
        <w:lastRenderedPageBreak/>
        <w:t xml:space="preserve">اثر </w:t>
      </w:r>
      <w:r w:rsidRPr="00FD479B">
        <w:t>pH</w:t>
      </w:r>
      <w:r>
        <w:rPr>
          <w:rFonts w:hint="cs"/>
          <w:rtl/>
        </w:rPr>
        <w:t xml:space="preserve"> </w:t>
      </w:r>
      <w:r w:rsidRPr="00FD479B">
        <w:rPr>
          <w:rFonts w:hint="cs"/>
          <w:rtl/>
        </w:rPr>
        <w:t>بر روی عملکرد پیل میکروبی</w:t>
      </w:r>
      <w:bookmarkEnd w:id="8883"/>
      <w:bookmarkEnd w:id="8884"/>
      <w:bookmarkEnd w:id="8885"/>
      <w:bookmarkEnd w:id="8886"/>
    </w:p>
    <w:p w14:paraId="31F6400F" w14:textId="07657B31" w:rsidR="007C7DA0" w:rsidRDefault="00544AAA">
      <w:pPr>
        <w:pStyle w:val="payannameh"/>
        <w:tabs>
          <w:tab w:val="left" w:pos="567"/>
          <w:tab w:val="left" w:pos="1395"/>
          <w:tab w:val="left" w:pos="7371"/>
        </w:tabs>
        <w:spacing w:line="240" w:lineRule="auto"/>
        <w:jc w:val="both"/>
        <w:rPr>
          <w:rtl/>
        </w:rPr>
        <w:pPrChange w:id="8887" w:author="Mohsen Jafarinejad" w:date="2019-05-08T16:17:00Z">
          <w:pPr>
            <w:pStyle w:val="payannameh"/>
            <w:tabs>
              <w:tab w:val="left" w:pos="567"/>
              <w:tab w:val="left" w:pos="1395"/>
              <w:tab w:val="left" w:pos="7371"/>
            </w:tabs>
            <w:spacing w:line="240" w:lineRule="auto"/>
          </w:pPr>
        </w:pPrChange>
      </w:pPr>
      <w:r>
        <w:rPr>
          <w:rtl/>
        </w:rPr>
        <w:tab/>
      </w:r>
      <w:r w:rsidR="00FD479B">
        <w:rPr>
          <w:rFonts w:hint="cs"/>
          <w:rtl/>
        </w:rPr>
        <w:t>تحقیقی که توسط سارا مدنی و همکاران بر روی پیل میکروبی صورت گرفته اثر</w:t>
      </w:r>
      <w:r w:rsidR="00F03BCA">
        <w:rPr>
          <w:rFonts w:hint="cs"/>
          <w:rtl/>
        </w:rPr>
        <w:t>غلظت بیوماس و</w:t>
      </w:r>
      <w:r w:rsidR="00FD479B">
        <w:rPr>
          <w:rFonts w:hint="cs"/>
          <w:rtl/>
        </w:rPr>
        <w:t xml:space="preserve"> </w:t>
      </w:r>
      <w:r w:rsidR="00FA5C7D">
        <w:t>pH</w:t>
      </w:r>
      <w:r w:rsidR="00FD479B">
        <w:rPr>
          <w:rFonts w:hint="cs"/>
          <w:rtl/>
        </w:rPr>
        <w:t xml:space="preserve"> بر پیل میکروبی را مورد بررسی قرار داده که </w:t>
      </w:r>
      <w:r w:rsidR="00F03BCA">
        <w:rPr>
          <w:rFonts w:hint="cs"/>
          <w:rtl/>
        </w:rPr>
        <w:t xml:space="preserve">قسمتی از </w:t>
      </w:r>
      <w:r w:rsidR="00FD479B">
        <w:rPr>
          <w:rFonts w:hint="cs"/>
          <w:rtl/>
        </w:rPr>
        <w:t xml:space="preserve">نتایج تجربی حاصل به صورت زیر قابل مشاهده </w:t>
      </w:r>
      <w:r w:rsidR="00F03BCA">
        <w:rPr>
          <w:rFonts w:hint="cs"/>
          <w:rtl/>
        </w:rPr>
        <w:t>ا</w:t>
      </w:r>
      <w:r w:rsidR="00FD479B">
        <w:rPr>
          <w:rFonts w:hint="cs"/>
          <w:rtl/>
        </w:rPr>
        <w:t>ست</w:t>
      </w:r>
      <w:sdt>
        <w:sdtPr>
          <w:rPr>
            <w:rFonts w:hint="cs"/>
            <w:rtl/>
          </w:rPr>
          <w:id w:val="1037619772"/>
          <w:citation/>
        </w:sdtPr>
        <w:sdtEndPr/>
        <w:sdtContent>
          <w:r w:rsidR="00E51264">
            <w:rPr>
              <w:rStyle w:val="tgc"/>
              <w:rtl/>
            </w:rPr>
            <w:fldChar w:fldCharType="begin"/>
          </w:r>
          <w:r w:rsidR="00EA6BD0">
            <w:rPr>
              <w:rStyle w:val="tgc"/>
            </w:rPr>
            <w:instrText xml:space="preserve">CITATION 57 \l 1065 </w:instrText>
          </w:r>
          <w:r w:rsidR="00E51264">
            <w:rPr>
              <w:rStyle w:val="tgc"/>
              <w:rtl/>
            </w:rPr>
            <w:fldChar w:fldCharType="separate"/>
          </w:r>
          <w:r w:rsidR="00F81795">
            <w:rPr>
              <w:rStyle w:val="tgc"/>
              <w:noProof/>
              <w:rtl/>
            </w:rPr>
            <w:t xml:space="preserve"> </w:t>
          </w:r>
          <w:r w:rsidR="00F81795">
            <w:rPr>
              <w:noProof/>
            </w:rPr>
            <w:t>[53]</w:t>
          </w:r>
          <w:r w:rsidR="00E51264">
            <w:rPr>
              <w:rStyle w:val="tgc"/>
              <w:rtl/>
            </w:rPr>
            <w:fldChar w:fldCharType="end"/>
          </w:r>
        </w:sdtContent>
      </w:sdt>
      <w:r w:rsidR="00E51264">
        <w:rPr>
          <w:rFonts w:hint="cs"/>
          <w:rtl/>
        </w:rPr>
        <w:t>.</w:t>
      </w:r>
      <w:r w:rsidR="00FD479B">
        <w:rPr>
          <w:rFonts w:hint="cs"/>
          <w:rtl/>
        </w:rPr>
        <w:t xml:space="preserve"> </w:t>
      </w:r>
    </w:p>
    <w:p w14:paraId="5361EFAC" w14:textId="41864949" w:rsidR="00D9375C" w:rsidRDefault="00F03BCA" w:rsidP="005E409E">
      <w:pPr>
        <w:pStyle w:val="payannameh"/>
        <w:tabs>
          <w:tab w:val="left" w:pos="1395"/>
          <w:tab w:val="left" w:pos="7371"/>
        </w:tabs>
        <w:spacing w:line="240" w:lineRule="auto"/>
        <w:jc w:val="center"/>
        <w:rPr>
          <w:rtl/>
        </w:rPr>
      </w:pPr>
      <w:r>
        <w:rPr>
          <w:noProof/>
          <w:rtl/>
          <w:lang w:bidi="ar-SA"/>
        </w:rPr>
        <w:drawing>
          <wp:inline distT="0" distB="0" distL="0" distR="0" wp14:anchorId="66B5DB6D" wp14:editId="73873079">
            <wp:extent cx="3359367" cy="2108188"/>
            <wp:effectExtent l="0" t="0" r="0" b="6985"/>
            <wp:docPr id="25" name="Picture 25" descr="C:\Users\m.jafarinejad\Desktop\Negaresh\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m.jafarinejad\Desktop\Negaresh\12.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87036" cy="2125552"/>
                    </a:xfrm>
                    <a:prstGeom prst="rect">
                      <a:avLst/>
                    </a:prstGeom>
                    <a:noFill/>
                    <a:ln>
                      <a:noFill/>
                    </a:ln>
                  </pic:spPr>
                </pic:pic>
              </a:graphicData>
            </a:graphic>
          </wp:inline>
        </w:drawing>
      </w:r>
    </w:p>
    <w:p w14:paraId="57B65979" w14:textId="689AFAEE" w:rsidR="00221498" w:rsidRDefault="0036031E" w:rsidP="00CF0011">
      <w:pPr>
        <w:pStyle w:val="a4"/>
        <w:rPr>
          <w:rtl/>
        </w:rPr>
      </w:pPr>
      <w:bookmarkStart w:id="8888" w:name="_Toc8551024"/>
      <w:r>
        <w:rPr>
          <w:rFonts w:hint="cs"/>
          <w:rtl/>
        </w:rPr>
        <w:t xml:space="preserve">اثر </w:t>
      </w:r>
      <w:r>
        <w:t>pH</w:t>
      </w:r>
      <w:r>
        <w:rPr>
          <w:rFonts w:hint="cs"/>
          <w:rtl/>
        </w:rPr>
        <w:t xml:space="preserve"> بر توان خروجی پیل</w:t>
      </w:r>
      <w:bookmarkEnd w:id="8888"/>
    </w:p>
    <w:p w14:paraId="7BC3F7B5" w14:textId="5189D167" w:rsidR="00F03BCA" w:rsidRPr="00221498" w:rsidRDefault="00F03BCA" w:rsidP="00544AAA">
      <w:pPr>
        <w:pStyle w:val="a1"/>
        <w:bidi/>
        <w:rPr>
          <w:rtl/>
        </w:rPr>
      </w:pPr>
      <w:bookmarkStart w:id="8889" w:name="_Toc8546098"/>
      <w:bookmarkStart w:id="8890" w:name="_Toc8550768"/>
      <w:bookmarkStart w:id="8891" w:name="_Toc3666264"/>
      <w:bookmarkStart w:id="8892" w:name="_Toc3666513"/>
      <w:r w:rsidRPr="00221498">
        <w:rPr>
          <w:rFonts w:hint="cs"/>
          <w:rtl/>
        </w:rPr>
        <w:t xml:space="preserve">اثر سابستر بر رشد </w:t>
      </w:r>
      <w:ins w:id="8893" w:author="Mohsen" w:date="2019-03-17T16:51:00Z">
        <w:r w:rsidR="00CF0011">
          <w:rPr>
            <w:rtl/>
          </w:rPr>
          <w:t>باکتر</w:t>
        </w:r>
        <w:r w:rsidR="00CF0011">
          <w:rPr>
            <w:rFonts w:hint="cs"/>
            <w:rtl/>
          </w:rPr>
          <w:t>ی‌</w:t>
        </w:r>
        <w:r w:rsidR="00CF0011">
          <w:rPr>
            <w:rFonts w:hint="eastAsia"/>
            <w:rtl/>
          </w:rPr>
          <w:t>ها</w:t>
        </w:r>
      </w:ins>
      <w:bookmarkEnd w:id="8889"/>
      <w:bookmarkEnd w:id="8890"/>
      <w:del w:id="8894" w:author="Mohsen" w:date="2019-03-17T16:51:00Z">
        <w:r w:rsidRPr="00221498" w:rsidDel="00CF0011">
          <w:rPr>
            <w:rFonts w:hint="cs"/>
            <w:rtl/>
          </w:rPr>
          <w:delText>باکتری ها</w:delText>
        </w:r>
      </w:del>
      <w:bookmarkEnd w:id="8891"/>
      <w:bookmarkEnd w:id="8892"/>
    </w:p>
    <w:p w14:paraId="5DC6012F" w14:textId="42038A5C" w:rsidR="00507B6D" w:rsidRDefault="00544AAA">
      <w:pPr>
        <w:pStyle w:val="payannameh"/>
        <w:tabs>
          <w:tab w:val="left" w:pos="567"/>
          <w:tab w:val="left" w:pos="1395"/>
          <w:tab w:val="left" w:pos="7371"/>
        </w:tabs>
        <w:spacing w:line="240" w:lineRule="auto"/>
        <w:jc w:val="both"/>
        <w:rPr>
          <w:rtl/>
        </w:rPr>
        <w:pPrChange w:id="8895" w:author="Mohsen Jafarinejad" w:date="2019-05-08T16:17:00Z">
          <w:pPr>
            <w:pStyle w:val="payannameh"/>
            <w:tabs>
              <w:tab w:val="left" w:pos="567"/>
              <w:tab w:val="left" w:pos="1395"/>
              <w:tab w:val="left" w:pos="7371"/>
            </w:tabs>
            <w:spacing w:line="240" w:lineRule="auto"/>
          </w:pPr>
        </w:pPrChange>
      </w:pPr>
      <w:r>
        <w:rPr>
          <w:rtl/>
        </w:rPr>
        <w:tab/>
      </w:r>
      <w:r w:rsidR="00507B6D">
        <w:rPr>
          <w:rFonts w:hint="cs"/>
          <w:rtl/>
        </w:rPr>
        <w:t>تحقیقات صور</w:t>
      </w:r>
      <w:r w:rsidR="00221498">
        <w:rPr>
          <w:rFonts w:hint="cs"/>
          <w:rtl/>
        </w:rPr>
        <w:t>ت گرفته توسط پینک چاک و همکاران</w:t>
      </w:r>
      <w:sdt>
        <w:sdtPr>
          <w:rPr>
            <w:rFonts w:hint="cs"/>
            <w:rtl/>
          </w:rPr>
          <w:id w:val="1992750521"/>
          <w:citation/>
        </w:sdtPr>
        <w:sdtEndPr/>
        <w:sdtContent>
          <w:r w:rsidR="00E51264">
            <w:rPr>
              <w:rStyle w:val="tgc"/>
              <w:rtl/>
            </w:rPr>
            <w:fldChar w:fldCharType="begin"/>
          </w:r>
          <w:r w:rsidR="00EA6BD0">
            <w:rPr>
              <w:rStyle w:val="tgc"/>
            </w:rPr>
            <w:instrText xml:space="preserve">CITATION 58 \l 1033 </w:instrText>
          </w:r>
          <w:r w:rsidR="00E51264">
            <w:rPr>
              <w:rStyle w:val="tgc"/>
              <w:rtl/>
            </w:rPr>
            <w:fldChar w:fldCharType="separate"/>
          </w:r>
          <w:r w:rsidR="00F81795">
            <w:rPr>
              <w:rStyle w:val="tgc"/>
              <w:noProof/>
              <w:rtl/>
            </w:rPr>
            <w:t xml:space="preserve"> </w:t>
          </w:r>
          <w:r w:rsidR="00F81795">
            <w:rPr>
              <w:noProof/>
            </w:rPr>
            <w:t>[54]</w:t>
          </w:r>
          <w:r w:rsidR="00E51264">
            <w:rPr>
              <w:rStyle w:val="tgc"/>
              <w:rtl/>
            </w:rPr>
            <w:fldChar w:fldCharType="end"/>
          </w:r>
        </w:sdtContent>
      </w:sdt>
      <w:r w:rsidR="00E51264">
        <w:t xml:space="preserve"> </w:t>
      </w:r>
      <w:r w:rsidR="00221498">
        <w:rPr>
          <w:rFonts w:hint="cs"/>
          <w:rtl/>
        </w:rPr>
        <w:t xml:space="preserve"> </w:t>
      </w:r>
      <w:r w:rsidR="00507B6D">
        <w:rPr>
          <w:rFonts w:hint="cs"/>
          <w:rtl/>
        </w:rPr>
        <w:t xml:space="preserve">میزان رشد باکتری شوانولا را </w:t>
      </w:r>
      <w:r w:rsidR="00E32A60">
        <w:rPr>
          <w:rFonts w:hint="cs"/>
          <w:rtl/>
        </w:rPr>
        <w:t>ب</w:t>
      </w:r>
      <w:r w:rsidR="00507B6D">
        <w:rPr>
          <w:rFonts w:hint="cs"/>
          <w:rtl/>
        </w:rPr>
        <w:t>ه ازای سابستر های مختلف و و اثر غلظت لاکتات بر سرعت رشد آنها بصورت تجربی مورد بررسی قرار داده است که نتایج آن در شکل زیر قابل روئیت است :</w:t>
      </w:r>
    </w:p>
    <w:p w14:paraId="59870489" w14:textId="77777777" w:rsidR="002333E1" w:rsidRDefault="002333E1" w:rsidP="005E409E">
      <w:pPr>
        <w:pStyle w:val="payannameh"/>
        <w:tabs>
          <w:tab w:val="left" w:pos="1395"/>
          <w:tab w:val="left" w:pos="7371"/>
        </w:tabs>
        <w:spacing w:line="240" w:lineRule="auto"/>
        <w:rPr>
          <w:rtl/>
        </w:rPr>
      </w:pPr>
    </w:p>
    <w:p w14:paraId="253BE498" w14:textId="6709062D" w:rsidR="00507B6D" w:rsidRDefault="00507B6D" w:rsidP="005E409E">
      <w:pPr>
        <w:pStyle w:val="payannameh"/>
        <w:tabs>
          <w:tab w:val="left" w:pos="0"/>
          <w:tab w:val="left" w:pos="7371"/>
        </w:tabs>
        <w:spacing w:line="240" w:lineRule="auto"/>
        <w:jc w:val="center"/>
        <w:rPr>
          <w:rtl/>
        </w:rPr>
      </w:pPr>
      <w:r>
        <w:rPr>
          <w:noProof/>
          <w:rtl/>
          <w:lang w:bidi="ar-SA"/>
        </w:rPr>
        <w:drawing>
          <wp:inline distT="0" distB="0" distL="0" distR="0" wp14:anchorId="3AE6C697" wp14:editId="196445EB">
            <wp:extent cx="3357161" cy="1667544"/>
            <wp:effectExtent l="0" t="0" r="0" b="8890"/>
            <wp:docPr id="26" name="Picture 26" descr="C:\Users\m.jafarinejad\Desktop\Negaresh\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m.jafarinejad\Desktop\Negaresh\14.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392139" cy="1684918"/>
                    </a:xfrm>
                    <a:prstGeom prst="rect">
                      <a:avLst/>
                    </a:prstGeom>
                    <a:noFill/>
                    <a:ln>
                      <a:noFill/>
                    </a:ln>
                  </pic:spPr>
                </pic:pic>
              </a:graphicData>
            </a:graphic>
          </wp:inline>
        </w:drawing>
      </w:r>
    </w:p>
    <w:p w14:paraId="603ED672" w14:textId="10B3E175" w:rsidR="002333E1" w:rsidRDefault="00A52291" w:rsidP="00CF0011">
      <w:pPr>
        <w:pStyle w:val="a4"/>
        <w:rPr>
          <w:rtl/>
        </w:rPr>
      </w:pPr>
      <w:bookmarkStart w:id="8896" w:name="_Toc8551025"/>
      <w:r>
        <w:rPr>
          <w:rFonts w:hint="cs"/>
          <w:rtl/>
        </w:rPr>
        <w:t xml:space="preserve">اثر غلظت سابستر بر رشد </w:t>
      </w:r>
      <w:ins w:id="8897" w:author="Mohsen" w:date="2019-03-17T16:51:00Z">
        <w:r w:rsidR="00CF0011">
          <w:rPr>
            <w:rtl/>
          </w:rPr>
          <w:t>باکتر</w:t>
        </w:r>
        <w:r w:rsidR="00CF0011">
          <w:rPr>
            <w:rFonts w:hint="cs"/>
            <w:rtl/>
          </w:rPr>
          <w:t>ی‌</w:t>
        </w:r>
        <w:r w:rsidR="00CF0011">
          <w:rPr>
            <w:rFonts w:hint="eastAsia"/>
            <w:rtl/>
          </w:rPr>
          <w:t>ها</w:t>
        </w:r>
      </w:ins>
      <w:bookmarkEnd w:id="8896"/>
      <w:del w:id="8898" w:author="Mohsen" w:date="2019-03-17T16:51:00Z">
        <w:r w:rsidDel="00CF0011">
          <w:rPr>
            <w:rFonts w:hint="cs"/>
            <w:rtl/>
          </w:rPr>
          <w:delText>باکتری ها</w:delText>
        </w:r>
      </w:del>
    </w:p>
    <w:p w14:paraId="6F502C42" w14:textId="51B3DD93" w:rsidR="00507B6D" w:rsidRDefault="00507B6D" w:rsidP="005E409E">
      <w:pPr>
        <w:pStyle w:val="payannameh"/>
        <w:tabs>
          <w:tab w:val="left" w:pos="1395"/>
          <w:tab w:val="left" w:pos="7371"/>
        </w:tabs>
        <w:spacing w:line="240" w:lineRule="auto"/>
        <w:jc w:val="center"/>
        <w:rPr>
          <w:rtl/>
        </w:rPr>
      </w:pPr>
      <w:r>
        <w:rPr>
          <w:noProof/>
          <w:rtl/>
          <w:lang w:bidi="ar-SA"/>
        </w:rPr>
        <w:lastRenderedPageBreak/>
        <w:drawing>
          <wp:inline distT="0" distB="0" distL="0" distR="0" wp14:anchorId="54603124" wp14:editId="37530ED9">
            <wp:extent cx="3996075" cy="2576384"/>
            <wp:effectExtent l="0" t="0" r="4445" b="0"/>
            <wp:docPr id="27" name="Picture 27" descr="C:\Users\m.jafarinejad\Desktop\Negaresh\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jafarinejad\Desktop\Negaresh\1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008861" cy="2584628"/>
                    </a:xfrm>
                    <a:prstGeom prst="rect">
                      <a:avLst/>
                    </a:prstGeom>
                    <a:noFill/>
                    <a:ln>
                      <a:noFill/>
                    </a:ln>
                  </pic:spPr>
                </pic:pic>
              </a:graphicData>
            </a:graphic>
          </wp:inline>
        </w:drawing>
      </w:r>
    </w:p>
    <w:p w14:paraId="104EDDEA" w14:textId="664B3480" w:rsidR="00F03BCA" w:rsidRDefault="00A52291" w:rsidP="00CF0011">
      <w:pPr>
        <w:pStyle w:val="a4"/>
        <w:rPr>
          <w:ins w:id="8899" w:author="Mohsen" w:date="2019-03-17T17:14:00Z"/>
        </w:rPr>
      </w:pPr>
      <w:bookmarkStart w:id="8900" w:name="_Toc8551026"/>
      <w:r>
        <w:rPr>
          <w:rFonts w:hint="cs"/>
          <w:rtl/>
        </w:rPr>
        <w:t>اثرانواع سابستر بر رشد باکتری شوانولا</w:t>
      </w:r>
      <w:bookmarkEnd w:id="8900"/>
    </w:p>
    <w:p w14:paraId="1ED623AB" w14:textId="77777777" w:rsidR="004B6F6A" w:rsidRDefault="004B6F6A">
      <w:pPr>
        <w:pStyle w:val="a4"/>
        <w:numPr>
          <w:ilvl w:val="0"/>
          <w:numId w:val="0"/>
        </w:numPr>
        <w:ind w:left="567"/>
        <w:jc w:val="left"/>
        <w:rPr>
          <w:rtl/>
        </w:rPr>
        <w:pPrChange w:id="8901" w:author="Mohsen" w:date="2019-03-17T17:14:00Z">
          <w:pPr>
            <w:pStyle w:val="a4"/>
          </w:pPr>
        </w:pPrChange>
      </w:pPr>
    </w:p>
    <w:p w14:paraId="55EC7B76" w14:textId="5D1D4029" w:rsidR="008412CC" w:rsidRPr="002333E1" w:rsidRDefault="008412CC" w:rsidP="00AD59FF">
      <w:pPr>
        <w:pStyle w:val="a1"/>
        <w:bidi/>
        <w:rPr>
          <w:rtl/>
        </w:rPr>
      </w:pPr>
      <w:bookmarkStart w:id="8902" w:name="_Toc3666265"/>
      <w:bookmarkStart w:id="8903" w:name="_Toc3666514"/>
      <w:bookmarkStart w:id="8904" w:name="_Toc8546099"/>
      <w:bookmarkStart w:id="8905" w:name="_Toc8550769"/>
      <w:r w:rsidRPr="002333E1">
        <w:rPr>
          <w:rtl/>
        </w:rPr>
        <w:t xml:space="preserve">اثر </w:t>
      </w:r>
      <w:r w:rsidR="000B0AD8" w:rsidRPr="002333E1">
        <w:rPr>
          <w:rtl/>
        </w:rPr>
        <w:t>پارامترها</w:t>
      </w:r>
      <w:r w:rsidR="000B0AD8" w:rsidRPr="002333E1">
        <w:rPr>
          <w:rFonts w:hint="cs"/>
          <w:rtl/>
        </w:rPr>
        <w:t>ی</w:t>
      </w:r>
      <w:r w:rsidRPr="002333E1">
        <w:rPr>
          <w:rtl/>
        </w:rPr>
        <w:t xml:space="preserve"> محفظه آند</w:t>
      </w:r>
      <w:bookmarkEnd w:id="8902"/>
      <w:bookmarkEnd w:id="8903"/>
      <w:bookmarkEnd w:id="8904"/>
      <w:bookmarkEnd w:id="8905"/>
    </w:p>
    <w:p w14:paraId="6C4947D1" w14:textId="5CF41702" w:rsidR="008412CC" w:rsidRPr="002B72E7" w:rsidRDefault="00AD59FF" w:rsidP="002C326A">
      <w:pPr>
        <w:pStyle w:val="payannameh"/>
        <w:tabs>
          <w:tab w:val="left" w:pos="567"/>
          <w:tab w:val="left" w:pos="1395"/>
          <w:tab w:val="left" w:pos="7371"/>
        </w:tabs>
        <w:spacing w:line="240" w:lineRule="auto"/>
        <w:jc w:val="both"/>
        <w:rPr>
          <w:rtl/>
        </w:rPr>
      </w:pPr>
      <w:r>
        <w:rPr>
          <w:rtl/>
        </w:rPr>
        <w:tab/>
      </w:r>
      <w:r w:rsidR="008412CC" w:rsidRPr="002B72E7">
        <w:rPr>
          <w:rtl/>
        </w:rPr>
        <w:t xml:space="preserve">محفظه آند مهمترین بخش یک پیل سوختی است بطوریکه شرایط </w:t>
      </w:r>
      <w:r w:rsidR="000B0AD8" w:rsidRPr="002B72E7">
        <w:rPr>
          <w:rtl/>
        </w:rPr>
        <w:t>اول</w:t>
      </w:r>
      <w:r w:rsidR="000B0AD8" w:rsidRPr="002B72E7">
        <w:rPr>
          <w:rFonts w:hint="cs"/>
          <w:rtl/>
        </w:rPr>
        <w:t>یه‌ای</w:t>
      </w:r>
      <w:r w:rsidR="008412CC" w:rsidRPr="002B72E7">
        <w:rPr>
          <w:rtl/>
        </w:rPr>
        <w:t xml:space="preserve"> که در آن زیست </w:t>
      </w:r>
      <w:r w:rsidR="000B0AD8" w:rsidRPr="002B72E7">
        <w:rPr>
          <w:rtl/>
        </w:rPr>
        <w:t>توده‌ا</w:t>
      </w:r>
      <w:r w:rsidR="000B0AD8" w:rsidRPr="002B72E7">
        <w:rPr>
          <w:rFonts w:hint="cs"/>
          <w:rtl/>
        </w:rPr>
        <w:t>ی</w:t>
      </w:r>
      <w:r w:rsidR="008412CC" w:rsidRPr="002B72E7">
        <w:rPr>
          <w:rtl/>
        </w:rPr>
        <w:t xml:space="preserve"> تجزیه شده و آماده تولید جریان الکتریکی </w:t>
      </w:r>
      <w:r w:rsidR="000B0AD8" w:rsidRPr="002B72E7">
        <w:rPr>
          <w:rtl/>
        </w:rPr>
        <w:t>م</w:t>
      </w:r>
      <w:r w:rsidR="000B0AD8" w:rsidRPr="002B72E7">
        <w:rPr>
          <w:rFonts w:hint="cs"/>
          <w:rtl/>
        </w:rPr>
        <w:t>ی‌گردد</w:t>
      </w:r>
      <w:r w:rsidR="008412CC" w:rsidRPr="002B72E7">
        <w:rPr>
          <w:rtl/>
        </w:rPr>
        <w:t xml:space="preserve"> در این محفظه رخ </w:t>
      </w:r>
      <w:r w:rsidR="000B0AD8" w:rsidRPr="002B72E7">
        <w:rPr>
          <w:rtl/>
        </w:rPr>
        <w:t>م</w:t>
      </w:r>
      <w:r w:rsidR="000B0AD8" w:rsidRPr="002B72E7">
        <w:rPr>
          <w:rFonts w:hint="cs"/>
          <w:rtl/>
        </w:rPr>
        <w:t>ی‌دهد</w:t>
      </w:r>
      <w:r w:rsidR="008412CC" w:rsidRPr="002B72E7">
        <w:rPr>
          <w:rtl/>
        </w:rPr>
        <w:t>. این محفظه با سابستر</w:t>
      </w:r>
      <w:del w:id="8906" w:author="Mohsen Jafarinejad" w:date="2019-05-11T13:00:00Z">
        <w:r w:rsidR="008412CC" w:rsidRPr="002B72E7" w:rsidDel="002D7AB2">
          <w:rPr>
            <w:rtl/>
          </w:rPr>
          <w:delText>ت</w:delText>
        </w:r>
      </w:del>
      <w:r w:rsidR="008412CC" w:rsidRPr="002B72E7">
        <w:rPr>
          <w:rtl/>
        </w:rPr>
        <w:t xml:space="preserve"> ها، مواد واسط (اختیاری) </w:t>
      </w:r>
      <w:r w:rsidR="000B0AD8" w:rsidRPr="002B72E7">
        <w:rPr>
          <w:rtl/>
        </w:rPr>
        <w:t>م</w:t>
      </w:r>
      <w:r w:rsidR="000B0AD8" w:rsidRPr="002B72E7">
        <w:rPr>
          <w:rFonts w:hint="cs"/>
          <w:rtl/>
        </w:rPr>
        <w:t>یکرواورگانیزم‌ها</w:t>
      </w:r>
      <w:r w:rsidR="008412CC" w:rsidRPr="002B72E7">
        <w:rPr>
          <w:rtl/>
        </w:rPr>
        <w:t xml:space="preserve"> و الکترد آند پر شده است. این مسئله که عوامل متعددی در عملکرد پیل سوختی اثرگذارند </w:t>
      </w:r>
      <w:r w:rsidR="000B0AD8" w:rsidRPr="002B72E7">
        <w:rPr>
          <w:rtl/>
        </w:rPr>
        <w:t>به‌خوب</w:t>
      </w:r>
      <w:r w:rsidR="000B0AD8" w:rsidRPr="002B72E7">
        <w:rPr>
          <w:rFonts w:hint="cs"/>
          <w:rtl/>
        </w:rPr>
        <w:t>ی</w:t>
      </w:r>
      <w:r w:rsidR="008412CC" w:rsidRPr="002B72E7">
        <w:rPr>
          <w:rtl/>
        </w:rPr>
        <w:t xml:space="preserve"> روشن است. در تحقیقات گوناگون اثرات مواد مختلف بکار رفته در محفظه آند بر روی عملکرد پیل سوختی میکروبی بررسی شده است که نتایج آن توسط </w:t>
      </w:r>
      <w:r w:rsidR="008412CC" w:rsidRPr="002B72E7">
        <w:t>Mostafa Rahimnejad</w:t>
      </w:r>
      <w:r w:rsidR="008412CC" w:rsidRPr="002B72E7">
        <w:rPr>
          <w:rtl/>
        </w:rPr>
        <w:t xml:space="preserve"> و </w:t>
      </w:r>
      <w:r w:rsidR="000B0AD8" w:rsidRPr="002B72E7">
        <w:rPr>
          <w:rtl/>
        </w:rPr>
        <w:t xml:space="preserve">همکاران </w:t>
      </w:r>
      <w:sdt>
        <w:sdtPr>
          <w:rPr>
            <w:rtl/>
          </w:rPr>
          <w:id w:val="-297835305"/>
          <w:citation/>
        </w:sdtPr>
        <w:sdtEndPr/>
        <w:sdtContent>
          <w:r w:rsidR="00E51264">
            <w:rPr>
              <w:rStyle w:val="tgc"/>
              <w:rtl/>
            </w:rPr>
            <w:fldChar w:fldCharType="begin"/>
          </w:r>
          <w:r w:rsidR="00EA6BD0">
            <w:rPr>
              <w:rStyle w:val="tgc"/>
            </w:rPr>
            <w:instrText xml:space="preserve">CITATION 53 \l 1065 </w:instrText>
          </w:r>
          <w:r w:rsidR="00E51264">
            <w:rPr>
              <w:rStyle w:val="tgc"/>
              <w:rtl/>
            </w:rPr>
            <w:fldChar w:fldCharType="separate"/>
          </w:r>
          <w:r w:rsidR="00F81795">
            <w:rPr>
              <w:noProof/>
            </w:rPr>
            <w:t>[55]</w:t>
          </w:r>
          <w:r w:rsidR="00E51264">
            <w:rPr>
              <w:rStyle w:val="tgc"/>
              <w:rtl/>
            </w:rPr>
            <w:fldChar w:fldCharType="end"/>
          </w:r>
        </w:sdtContent>
      </w:sdt>
      <w:ins w:id="8907" w:author="Mohsen" w:date="2019-03-17T16:52:00Z">
        <w:r w:rsidR="00CF0011">
          <w:t xml:space="preserve"> </w:t>
        </w:r>
      </w:ins>
      <w:del w:id="8908" w:author="Mohsen" w:date="2019-03-17T16:52:00Z">
        <w:r w:rsidR="000B0AD8" w:rsidRPr="002B72E7" w:rsidDel="00CF0011">
          <w:delText xml:space="preserve"> </w:delText>
        </w:r>
        <w:r w:rsidR="002333E1" w:rsidDel="00CF0011">
          <w:rPr>
            <w:rFonts w:hint="cs"/>
            <w:rtl/>
          </w:rPr>
          <w:delText xml:space="preserve"> </w:delText>
        </w:r>
      </w:del>
      <w:r w:rsidR="008412CC" w:rsidRPr="002B72E7">
        <w:rPr>
          <w:rtl/>
        </w:rPr>
        <w:t>جمع آوری و ارائه شده است</w:t>
      </w:r>
      <w:ins w:id="8909" w:author="Mohsen Jafarinejad" w:date="2019-05-08T16:17:00Z">
        <w:r w:rsidR="007775CF">
          <w:rPr>
            <w:rFonts w:hint="cs"/>
            <w:rtl/>
          </w:rPr>
          <w:t xml:space="preserve"> </w:t>
        </w:r>
      </w:ins>
      <w:r w:rsidR="008412CC" w:rsidRPr="002B72E7">
        <w:rPr>
          <w:rtl/>
        </w:rPr>
        <w:t>:</w:t>
      </w:r>
    </w:p>
    <w:p w14:paraId="5254FC15" w14:textId="6B48B882" w:rsidR="008412CC" w:rsidRPr="002B72E7" w:rsidRDefault="00507B6D">
      <w:pPr>
        <w:pStyle w:val="payannameh"/>
        <w:tabs>
          <w:tab w:val="left" w:pos="1395"/>
          <w:tab w:val="left" w:pos="7371"/>
        </w:tabs>
        <w:spacing w:line="240" w:lineRule="auto"/>
        <w:ind w:left="-519"/>
        <w:jc w:val="both"/>
        <w:rPr>
          <w:rtl/>
        </w:rPr>
        <w:pPrChange w:id="8910" w:author="Mohsen Jafarinejad" w:date="2019-04-27T11:08:00Z">
          <w:pPr>
            <w:pStyle w:val="payannameh"/>
            <w:tabs>
              <w:tab w:val="left" w:pos="1395"/>
              <w:tab w:val="left" w:pos="7371"/>
            </w:tabs>
            <w:spacing w:line="240" w:lineRule="auto"/>
            <w:jc w:val="center"/>
          </w:pPr>
        </w:pPrChange>
      </w:pPr>
      <w:r>
        <w:rPr>
          <w:noProof/>
          <w:rtl/>
          <w:lang w:bidi="ar-SA"/>
        </w:rPr>
        <w:lastRenderedPageBreak/>
        <w:drawing>
          <wp:inline distT="0" distB="0" distL="0" distR="0" wp14:anchorId="4732B40B" wp14:editId="7619373B">
            <wp:extent cx="5874589" cy="3743740"/>
            <wp:effectExtent l="0" t="0" r="0" b="9525"/>
            <wp:docPr id="28" name="Picture 28" descr="C:\Users\m.jafarinejad\Desktop\Negaresh\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jafarinejad\Desktop\Negaresh\15.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74588" cy="3743739"/>
                    </a:xfrm>
                    <a:prstGeom prst="rect">
                      <a:avLst/>
                    </a:prstGeom>
                    <a:noFill/>
                    <a:ln>
                      <a:noFill/>
                    </a:ln>
                  </pic:spPr>
                </pic:pic>
              </a:graphicData>
            </a:graphic>
          </wp:inline>
        </w:drawing>
      </w:r>
    </w:p>
    <w:p w14:paraId="4985FBEA" w14:textId="0C6DC26B" w:rsidR="0001187C" w:rsidRDefault="00DC6594" w:rsidP="00CF0011">
      <w:pPr>
        <w:pStyle w:val="a4"/>
      </w:pPr>
      <w:bookmarkStart w:id="8911" w:name="_Toc8551027"/>
      <w:r w:rsidRPr="002E6976">
        <w:rPr>
          <w:rtl/>
        </w:rPr>
        <w:t xml:space="preserve">اثر </w:t>
      </w:r>
      <w:r w:rsidR="000B0AD8" w:rsidRPr="002E6976">
        <w:rPr>
          <w:rtl/>
        </w:rPr>
        <w:t>پارامترها</w:t>
      </w:r>
      <w:r w:rsidR="000B0AD8" w:rsidRPr="002E6976">
        <w:rPr>
          <w:rFonts w:hint="cs"/>
          <w:rtl/>
        </w:rPr>
        <w:t>ی</w:t>
      </w:r>
      <w:r w:rsidRPr="002E6976">
        <w:rPr>
          <w:rtl/>
        </w:rPr>
        <w:t xml:space="preserve"> مختلف محفظه آند بر عملکرد پیل سوختی میکروبی</w:t>
      </w:r>
      <w:bookmarkStart w:id="8912" w:name="_Toc3666266"/>
      <w:bookmarkStart w:id="8913" w:name="_Toc3666515"/>
      <w:bookmarkEnd w:id="8911"/>
    </w:p>
    <w:p w14:paraId="69C82CFB" w14:textId="77777777" w:rsidR="0001187C" w:rsidRDefault="0001187C">
      <w:pPr>
        <w:pStyle w:val="a4"/>
        <w:numPr>
          <w:ilvl w:val="0"/>
          <w:numId w:val="0"/>
        </w:numPr>
        <w:ind w:left="567"/>
        <w:pPrChange w:id="8914" w:author="Mohsen" w:date="2019-03-17T17:00:00Z">
          <w:pPr>
            <w:pStyle w:val="a4"/>
            <w:numPr>
              <w:ilvl w:val="0"/>
              <w:numId w:val="0"/>
            </w:numPr>
            <w:ind w:left="0" w:firstLine="0"/>
            <w:jc w:val="left"/>
          </w:pPr>
        </w:pPrChange>
      </w:pPr>
    </w:p>
    <w:p w14:paraId="3A821EBE" w14:textId="54C94C6E" w:rsidR="008412CC" w:rsidRPr="002E6976" w:rsidRDefault="008412CC" w:rsidP="0001187C">
      <w:pPr>
        <w:pStyle w:val="a1"/>
        <w:bidi/>
        <w:rPr>
          <w:rtl/>
        </w:rPr>
      </w:pPr>
      <w:bookmarkStart w:id="8915" w:name="_Toc8546100"/>
      <w:bookmarkStart w:id="8916" w:name="_Toc8550770"/>
      <w:r w:rsidRPr="002E6976">
        <w:rPr>
          <w:rtl/>
        </w:rPr>
        <w:t xml:space="preserve">اثر </w:t>
      </w:r>
      <w:r w:rsidR="000B0AD8" w:rsidRPr="002E6976">
        <w:rPr>
          <w:rtl/>
        </w:rPr>
        <w:t>پارامترها</w:t>
      </w:r>
      <w:r w:rsidR="000B0AD8" w:rsidRPr="002E6976">
        <w:rPr>
          <w:rFonts w:hint="cs"/>
          <w:rtl/>
        </w:rPr>
        <w:t>ی</w:t>
      </w:r>
      <w:r w:rsidRPr="002E6976">
        <w:rPr>
          <w:rtl/>
        </w:rPr>
        <w:t xml:space="preserve"> محفظه کاتد</w:t>
      </w:r>
      <w:bookmarkEnd w:id="8912"/>
      <w:bookmarkEnd w:id="8913"/>
      <w:bookmarkEnd w:id="8915"/>
      <w:bookmarkEnd w:id="8916"/>
    </w:p>
    <w:p w14:paraId="2CE23F9C" w14:textId="77ADC87E" w:rsidR="008412CC" w:rsidRPr="002B72E7" w:rsidRDefault="002E6976" w:rsidP="00521E68">
      <w:pPr>
        <w:pStyle w:val="payannameh"/>
        <w:tabs>
          <w:tab w:val="left" w:pos="567"/>
          <w:tab w:val="left" w:pos="1395"/>
          <w:tab w:val="left" w:pos="7371"/>
        </w:tabs>
        <w:spacing w:line="240" w:lineRule="auto"/>
        <w:jc w:val="both"/>
        <w:rPr>
          <w:rtl/>
        </w:rPr>
      </w:pPr>
      <w:r>
        <w:rPr>
          <w:rtl/>
        </w:rPr>
        <w:tab/>
      </w:r>
      <w:r w:rsidR="000B0AD8" w:rsidRPr="002B72E7">
        <w:rPr>
          <w:rtl/>
        </w:rPr>
        <w:t>پروتون‌ها</w:t>
      </w:r>
      <w:r w:rsidR="000B0AD8" w:rsidRPr="002B72E7">
        <w:rPr>
          <w:rFonts w:hint="cs"/>
          <w:rtl/>
        </w:rPr>
        <w:t>ی</w:t>
      </w:r>
      <w:r w:rsidR="008412CC" w:rsidRPr="002B72E7">
        <w:rPr>
          <w:rtl/>
        </w:rPr>
        <w:t xml:space="preserve"> تولیدی در سمت آند با عبور از غشا به سمت کاتد مهاجرت کرده تا در آنجا جریان الکتریکی را تکمیل نمایند، الکترود کاتد </w:t>
      </w:r>
      <w:r w:rsidR="000B0AD8" w:rsidRPr="002B72E7">
        <w:rPr>
          <w:rtl/>
        </w:rPr>
        <w:t>به‌عنوان</w:t>
      </w:r>
      <w:r w:rsidR="008412CC" w:rsidRPr="002B72E7">
        <w:rPr>
          <w:rtl/>
        </w:rPr>
        <w:t xml:space="preserve"> کاتالیست نقش مهمی در سرعت واکنش کاهش در کاتد دارد در نتیجه انتخاب نوع الکترود کاتد </w:t>
      </w:r>
      <w:r w:rsidR="000B0AD8" w:rsidRPr="002B72E7">
        <w:rPr>
          <w:rtl/>
        </w:rPr>
        <w:t>م</w:t>
      </w:r>
      <w:r w:rsidR="000B0AD8" w:rsidRPr="002B72E7">
        <w:rPr>
          <w:rFonts w:hint="cs"/>
          <w:rtl/>
        </w:rPr>
        <w:t>ی‌تواند</w:t>
      </w:r>
      <w:r w:rsidR="008412CC" w:rsidRPr="002B72E7">
        <w:rPr>
          <w:rtl/>
        </w:rPr>
        <w:t xml:space="preserve"> بر عملکرد پیل اثر گذار باشد که تغییرات نوع کاتد بر روی توان تولیدی در تحقیقات گوناگون بررسی و توسط </w:t>
      </w:r>
      <w:r w:rsidR="00E51264">
        <w:rPr>
          <w:rFonts w:hint="cs"/>
          <w:rtl/>
        </w:rPr>
        <w:t>مصطفی رحیم نژاد</w:t>
      </w:r>
      <w:r w:rsidR="008412CC" w:rsidRPr="002B72E7">
        <w:rPr>
          <w:rtl/>
        </w:rPr>
        <w:t xml:space="preserve"> و همکاران</w:t>
      </w:r>
      <w:sdt>
        <w:sdtPr>
          <w:rPr>
            <w:rtl/>
          </w:rPr>
          <w:id w:val="-453245261"/>
          <w:citation/>
        </w:sdtPr>
        <w:sdtEndPr/>
        <w:sdtContent>
          <w:r w:rsidR="00E51264">
            <w:rPr>
              <w:rStyle w:val="tgc"/>
              <w:rtl/>
            </w:rPr>
            <w:fldChar w:fldCharType="begin"/>
          </w:r>
          <w:r w:rsidR="00EA6BD0">
            <w:rPr>
              <w:rStyle w:val="tgc"/>
            </w:rPr>
            <w:instrText xml:space="preserve">CITATION 53 \l 1065 </w:instrText>
          </w:r>
          <w:r w:rsidR="00E51264">
            <w:rPr>
              <w:rStyle w:val="tgc"/>
              <w:rtl/>
            </w:rPr>
            <w:fldChar w:fldCharType="separate"/>
          </w:r>
          <w:r w:rsidR="00F81795">
            <w:rPr>
              <w:rStyle w:val="tgc"/>
              <w:noProof/>
              <w:rtl/>
            </w:rPr>
            <w:t xml:space="preserve"> </w:t>
          </w:r>
          <w:r w:rsidR="00F81795">
            <w:rPr>
              <w:noProof/>
            </w:rPr>
            <w:t>[55]</w:t>
          </w:r>
          <w:r w:rsidR="00E51264">
            <w:rPr>
              <w:rStyle w:val="tgc"/>
              <w:rtl/>
            </w:rPr>
            <w:fldChar w:fldCharType="end"/>
          </w:r>
        </w:sdtContent>
      </w:sdt>
      <w:r w:rsidR="008412CC" w:rsidRPr="002B72E7">
        <w:rPr>
          <w:rtl/>
        </w:rPr>
        <w:t xml:space="preserve"> ارائه شده است</w:t>
      </w:r>
      <w:ins w:id="8917" w:author="Mohsen Jafarinejad" w:date="2019-05-08T16:18:00Z">
        <w:r w:rsidR="007775CF">
          <w:rPr>
            <w:rFonts w:hint="cs"/>
            <w:rtl/>
          </w:rPr>
          <w:t xml:space="preserve"> </w:t>
        </w:r>
      </w:ins>
      <w:r w:rsidR="008412CC" w:rsidRPr="002B72E7">
        <w:rPr>
          <w:rtl/>
        </w:rPr>
        <w:t>:</w:t>
      </w:r>
    </w:p>
    <w:p w14:paraId="7EAEFC50" w14:textId="17E60B68" w:rsidR="008412CC" w:rsidRPr="002B72E7" w:rsidRDefault="00507B6D" w:rsidP="005E409E">
      <w:pPr>
        <w:pStyle w:val="payannameh"/>
        <w:tabs>
          <w:tab w:val="left" w:pos="0"/>
          <w:tab w:val="left" w:pos="7371"/>
        </w:tabs>
        <w:spacing w:line="240" w:lineRule="auto"/>
        <w:rPr>
          <w:rtl/>
        </w:rPr>
      </w:pPr>
      <w:r>
        <w:rPr>
          <w:noProof/>
          <w:rtl/>
          <w:lang w:bidi="ar-SA"/>
        </w:rPr>
        <w:lastRenderedPageBreak/>
        <w:drawing>
          <wp:inline distT="0" distB="0" distL="0" distR="0" wp14:anchorId="38E7CF37" wp14:editId="37F0DB51">
            <wp:extent cx="5837347" cy="2965021"/>
            <wp:effectExtent l="0" t="0" r="0" b="6985"/>
            <wp:docPr id="29" name="Picture 29" descr="C:\Users\m.jafarinejad\Desktop\Negaresh\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jafarinejad\Desktop\Negaresh\16.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892226" cy="2992896"/>
                    </a:xfrm>
                    <a:prstGeom prst="rect">
                      <a:avLst/>
                    </a:prstGeom>
                    <a:noFill/>
                    <a:ln>
                      <a:noFill/>
                    </a:ln>
                  </pic:spPr>
                </pic:pic>
              </a:graphicData>
            </a:graphic>
          </wp:inline>
        </w:drawing>
      </w:r>
    </w:p>
    <w:p w14:paraId="14AE69EF" w14:textId="1DBD533C" w:rsidR="00DC6594" w:rsidRDefault="00DC6594" w:rsidP="00CF0011">
      <w:pPr>
        <w:pStyle w:val="a4"/>
      </w:pPr>
      <w:bookmarkStart w:id="8918" w:name="_Toc8551028"/>
      <w:r w:rsidRPr="0002756F">
        <w:rPr>
          <w:rtl/>
        </w:rPr>
        <w:t xml:space="preserve">اثر </w:t>
      </w:r>
      <w:r w:rsidR="000B0AD8" w:rsidRPr="0002756F">
        <w:rPr>
          <w:rtl/>
        </w:rPr>
        <w:t>پارامترها</w:t>
      </w:r>
      <w:r w:rsidR="000B0AD8" w:rsidRPr="0002756F">
        <w:rPr>
          <w:rFonts w:hint="cs"/>
          <w:rtl/>
        </w:rPr>
        <w:t>ی</w:t>
      </w:r>
      <w:r w:rsidRPr="0002756F">
        <w:rPr>
          <w:rtl/>
        </w:rPr>
        <w:t xml:space="preserve"> مختلف محفظه کاتد بر عملکرد پیل سوختی میکروبی</w:t>
      </w:r>
      <w:bookmarkEnd w:id="8918"/>
    </w:p>
    <w:p w14:paraId="032EF619" w14:textId="77777777" w:rsidR="0001187C" w:rsidRPr="0002756F" w:rsidRDefault="0001187C">
      <w:pPr>
        <w:pStyle w:val="a4"/>
        <w:numPr>
          <w:ilvl w:val="0"/>
          <w:numId w:val="0"/>
        </w:numPr>
        <w:ind w:left="567"/>
        <w:rPr>
          <w:rtl/>
        </w:rPr>
        <w:pPrChange w:id="8919" w:author="Mohsen" w:date="2019-03-17T17:00:00Z">
          <w:pPr>
            <w:pStyle w:val="a4"/>
            <w:numPr>
              <w:ilvl w:val="0"/>
              <w:numId w:val="0"/>
            </w:numPr>
            <w:ind w:left="0" w:firstLine="0"/>
            <w:jc w:val="left"/>
          </w:pPr>
        </w:pPrChange>
      </w:pPr>
    </w:p>
    <w:p w14:paraId="3C80667A" w14:textId="7F750EC6" w:rsidR="002F40A8" w:rsidRPr="0002756F" w:rsidRDefault="002F40A8" w:rsidP="002831A6">
      <w:pPr>
        <w:pStyle w:val="a1"/>
        <w:bidi/>
        <w:rPr>
          <w:rtl/>
        </w:rPr>
      </w:pPr>
      <w:bookmarkStart w:id="8920" w:name="_Toc3666267"/>
      <w:bookmarkStart w:id="8921" w:name="_Toc3666516"/>
      <w:bookmarkStart w:id="8922" w:name="_Toc8546101"/>
      <w:bookmarkStart w:id="8923" w:name="_Toc8550771"/>
      <w:r w:rsidRPr="0002756F">
        <w:rPr>
          <w:rFonts w:hint="cs"/>
          <w:rtl/>
        </w:rPr>
        <w:t>مدلسازی های صورت گرفته برای پیل میکروبی</w:t>
      </w:r>
      <w:bookmarkEnd w:id="8920"/>
      <w:bookmarkEnd w:id="8921"/>
      <w:bookmarkEnd w:id="8922"/>
      <w:bookmarkEnd w:id="8923"/>
    </w:p>
    <w:p w14:paraId="33366C79" w14:textId="1B238624" w:rsidR="00A503E5" w:rsidRDefault="0002756F" w:rsidP="00FA5C7D">
      <w:pPr>
        <w:pStyle w:val="payannameh"/>
        <w:tabs>
          <w:tab w:val="left" w:pos="567"/>
          <w:tab w:val="left" w:pos="1395"/>
          <w:tab w:val="left" w:pos="7371"/>
        </w:tabs>
        <w:spacing w:line="240" w:lineRule="auto"/>
        <w:jc w:val="both"/>
        <w:rPr>
          <w:rtl/>
        </w:rPr>
      </w:pPr>
      <w:r>
        <w:rPr>
          <w:rtl/>
        </w:rPr>
        <w:tab/>
      </w:r>
      <w:r w:rsidR="00A503E5">
        <w:rPr>
          <w:rFonts w:hint="cs"/>
          <w:rtl/>
        </w:rPr>
        <w:t xml:space="preserve">یک مدلسازی یک بعدی توسط اولیوریا و همکاران </w:t>
      </w:r>
      <w:sdt>
        <w:sdtPr>
          <w:rPr>
            <w:rFonts w:hint="cs"/>
            <w:rtl/>
          </w:rPr>
          <w:id w:val="2025749980"/>
          <w:citation/>
        </w:sdtPr>
        <w:sdtEndPr/>
        <w:sdtContent>
          <w:r w:rsidR="00266F33">
            <w:rPr>
              <w:rStyle w:val="tgc"/>
              <w:rtl/>
            </w:rPr>
            <w:fldChar w:fldCharType="begin"/>
          </w:r>
          <w:r w:rsidR="00EA6BD0">
            <w:rPr>
              <w:rStyle w:val="tgc"/>
            </w:rPr>
            <w:instrText xml:space="preserve">CITATION 59 \l 1033 </w:instrText>
          </w:r>
          <w:r w:rsidR="00266F33">
            <w:rPr>
              <w:rStyle w:val="tgc"/>
              <w:rtl/>
            </w:rPr>
            <w:fldChar w:fldCharType="separate"/>
          </w:r>
          <w:r w:rsidR="00F81795">
            <w:rPr>
              <w:noProof/>
            </w:rPr>
            <w:t>[56]</w:t>
          </w:r>
          <w:r w:rsidR="00266F33">
            <w:rPr>
              <w:rStyle w:val="tgc"/>
              <w:rtl/>
            </w:rPr>
            <w:fldChar w:fldCharType="end"/>
          </w:r>
        </w:sdtContent>
      </w:sdt>
      <w:r w:rsidR="00A503E5">
        <w:rPr>
          <w:rFonts w:hint="cs"/>
          <w:rtl/>
        </w:rPr>
        <w:t xml:space="preserve"> برای پیل م</w:t>
      </w:r>
      <w:r>
        <w:rPr>
          <w:rFonts w:hint="cs"/>
          <w:rtl/>
        </w:rPr>
        <w:t>یکروبی با استفاده از معادلات با</w:t>
      </w:r>
      <w:r w:rsidR="00A503E5">
        <w:rPr>
          <w:rFonts w:hint="cs"/>
          <w:rtl/>
        </w:rPr>
        <w:t>ت</w:t>
      </w:r>
      <w:r>
        <w:rPr>
          <w:rFonts w:hint="cs"/>
          <w:rtl/>
        </w:rPr>
        <w:t>لر-</w:t>
      </w:r>
      <w:ins w:id="8924" w:author="Mohsen Jafarinejad" w:date="2019-05-11T13:00:00Z">
        <w:r w:rsidR="002D7AB2">
          <w:rPr>
            <w:rFonts w:hint="cs"/>
            <w:rtl/>
          </w:rPr>
          <w:t xml:space="preserve"> </w:t>
        </w:r>
      </w:ins>
      <w:r w:rsidR="00A503E5">
        <w:rPr>
          <w:rFonts w:hint="cs"/>
          <w:rtl/>
        </w:rPr>
        <w:t>ولمر</w:t>
      </w:r>
      <w:r w:rsidR="00FA5C7D">
        <w:rPr>
          <w:rStyle w:val="FootnoteReference"/>
          <w:rtl/>
        </w:rPr>
        <w:footnoteReference w:id="23"/>
      </w:r>
      <w:r w:rsidR="00A503E5">
        <w:rPr>
          <w:rFonts w:hint="cs"/>
          <w:rtl/>
        </w:rPr>
        <w:t>،</w:t>
      </w:r>
      <w:r w:rsidR="00266F33">
        <w:rPr>
          <w:rFonts w:hint="cs"/>
          <w:rtl/>
        </w:rPr>
        <w:t xml:space="preserve"> </w:t>
      </w:r>
      <w:r w:rsidR="00A503E5">
        <w:rPr>
          <w:rFonts w:hint="cs"/>
          <w:rtl/>
        </w:rPr>
        <w:t>نرنست</w:t>
      </w:r>
      <w:r w:rsidR="00FA5C7D">
        <w:rPr>
          <w:rStyle w:val="FootnoteReference"/>
          <w:rtl/>
        </w:rPr>
        <w:footnoteReference w:id="24"/>
      </w:r>
      <w:r w:rsidR="00A503E5">
        <w:rPr>
          <w:rFonts w:hint="cs"/>
          <w:rtl/>
        </w:rPr>
        <w:t xml:space="preserve"> و تافل</w:t>
      </w:r>
      <w:r w:rsidR="00FA5C7D">
        <w:rPr>
          <w:rStyle w:val="FootnoteReference"/>
          <w:rtl/>
        </w:rPr>
        <w:footnoteReference w:id="25"/>
      </w:r>
      <w:r w:rsidR="00A503E5">
        <w:rPr>
          <w:rFonts w:hint="cs"/>
          <w:rtl/>
        </w:rPr>
        <w:t xml:space="preserve"> صورت گرفته که در منحنی پلاریزاسیون پیل با </w:t>
      </w:r>
      <w:ins w:id="8925" w:author="Mohsen" w:date="2019-03-17T16:51:00Z">
        <w:r w:rsidR="00CF0011">
          <w:rPr>
            <w:rtl/>
          </w:rPr>
          <w:t>داده‌ها</w:t>
        </w:r>
        <w:r w:rsidR="00CF0011">
          <w:rPr>
            <w:rFonts w:hint="cs"/>
            <w:rtl/>
          </w:rPr>
          <w:t>ی</w:t>
        </w:r>
      </w:ins>
      <w:del w:id="8926" w:author="Mohsen" w:date="2019-03-17T16:51:00Z">
        <w:r w:rsidR="00A503E5" w:rsidDel="00CF0011">
          <w:rPr>
            <w:rFonts w:hint="cs"/>
            <w:rtl/>
          </w:rPr>
          <w:delText>داده های</w:delText>
        </w:r>
      </w:del>
      <w:r w:rsidR="00A503E5">
        <w:rPr>
          <w:rFonts w:hint="cs"/>
          <w:rtl/>
        </w:rPr>
        <w:t xml:space="preserve"> تجربی مورد مقایسه قرار گرفته است که خروجی تحقیق در زیر قابل مشاهده است</w:t>
      </w:r>
      <w:del w:id="8927" w:author="Mohsen" w:date="2019-03-17T16:52:00Z">
        <w:r w:rsidR="00A503E5" w:rsidDel="00CF0011">
          <w:rPr>
            <w:rFonts w:hint="cs"/>
            <w:rtl/>
          </w:rPr>
          <w:delText xml:space="preserve"> </w:delText>
        </w:r>
      </w:del>
      <w:r w:rsidR="00A503E5">
        <w:rPr>
          <w:rFonts w:hint="cs"/>
          <w:rtl/>
        </w:rPr>
        <w:t>:</w:t>
      </w:r>
    </w:p>
    <w:p w14:paraId="5CAADEF3" w14:textId="77777777" w:rsidR="001F4E5F" w:rsidRDefault="001F4E5F" w:rsidP="005E409E">
      <w:pPr>
        <w:pStyle w:val="payannameh"/>
        <w:tabs>
          <w:tab w:val="left" w:pos="1395"/>
          <w:tab w:val="left" w:pos="7371"/>
        </w:tabs>
        <w:spacing w:line="240" w:lineRule="auto"/>
        <w:jc w:val="both"/>
        <w:rPr>
          <w:rtl/>
        </w:rPr>
      </w:pPr>
    </w:p>
    <w:p w14:paraId="0E8BC9DC" w14:textId="555DC150" w:rsidR="00A503E5" w:rsidRDefault="00A503E5" w:rsidP="005E409E">
      <w:pPr>
        <w:pStyle w:val="payannameh"/>
        <w:tabs>
          <w:tab w:val="left" w:pos="1395"/>
          <w:tab w:val="left" w:pos="7371"/>
          <w:tab w:val="right" w:pos="10326"/>
        </w:tabs>
        <w:spacing w:line="240" w:lineRule="auto"/>
        <w:jc w:val="center"/>
        <w:rPr>
          <w:rtl/>
        </w:rPr>
      </w:pPr>
      <w:r>
        <w:rPr>
          <w:noProof/>
          <w:rtl/>
          <w:lang w:bidi="ar-SA"/>
        </w:rPr>
        <w:lastRenderedPageBreak/>
        <w:drawing>
          <wp:inline distT="0" distB="0" distL="0" distR="0" wp14:anchorId="1DB79A55" wp14:editId="113E39E5">
            <wp:extent cx="3050967" cy="2176556"/>
            <wp:effectExtent l="0" t="0" r="0" b="0"/>
            <wp:docPr id="32" name="Picture 32" descr="C:\Users\m.jafarinejad\Desktop\Negaresh\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m.jafarinejad\Desktop\Negaresh\18.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67870" cy="2188614"/>
                    </a:xfrm>
                    <a:prstGeom prst="rect">
                      <a:avLst/>
                    </a:prstGeom>
                    <a:noFill/>
                    <a:ln>
                      <a:noFill/>
                    </a:ln>
                  </pic:spPr>
                </pic:pic>
              </a:graphicData>
            </a:graphic>
          </wp:inline>
        </w:drawing>
      </w:r>
    </w:p>
    <w:p w14:paraId="08CE0764" w14:textId="4E7CF2E2" w:rsidR="001F4E5F" w:rsidRDefault="00A52291" w:rsidP="00CF0011">
      <w:pPr>
        <w:pStyle w:val="a4"/>
        <w:rPr>
          <w:ins w:id="8928" w:author="Mohsen" w:date="2019-03-17T17:15:00Z"/>
        </w:rPr>
      </w:pPr>
      <w:bookmarkStart w:id="8929" w:name="_Toc8551029"/>
      <w:r>
        <w:rPr>
          <w:rFonts w:hint="cs"/>
          <w:rtl/>
        </w:rPr>
        <w:t>مدلسازی پلاریزاسیون پیل میکروبی بصورت ریاضی</w:t>
      </w:r>
      <w:bookmarkEnd w:id="8929"/>
    </w:p>
    <w:p w14:paraId="101AD8BE" w14:textId="77777777" w:rsidR="004B6F6A" w:rsidRDefault="004B6F6A">
      <w:pPr>
        <w:pStyle w:val="a4"/>
        <w:numPr>
          <w:ilvl w:val="0"/>
          <w:numId w:val="0"/>
        </w:numPr>
        <w:ind w:left="567"/>
        <w:jc w:val="left"/>
        <w:rPr>
          <w:rtl/>
        </w:rPr>
        <w:pPrChange w:id="8930" w:author="Mohsen" w:date="2019-03-17T17:15:00Z">
          <w:pPr>
            <w:pStyle w:val="a4"/>
          </w:pPr>
        </w:pPrChange>
      </w:pPr>
    </w:p>
    <w:p w14:paraId="09293FC2" w14:textId="497E54E6" w:rsidR="002F40A8" w:rsidRDefault="00A503E5" w:rsidP="005E409E">
      <w:pPr>
        <w:pStyle w:val="payannameh"/>
        <w:tabs>
          <w:tab w:val="left" w:pos="1395"/>
          <w:tab w:val="left" w:pos="7371"/>
        </w:tabs>
        <w:spacing w:line="240" w:lineRule="auto"/>
        <w:jc w:val="center"/>
        <w:rPr>
          <w:rtl/>
        </w:rPr>
      </w:pPr>
      <w:r>
        <w:rPr>
          <w:noProof/>
          <w:rtl/>
          <w:lang w:bidi="ar-SA"/>
        </w:rPr>
        <w:drawing>
          <wp:inline distT="0" distB="0" distL="0" distR="0" wp14:anchorId="269A3842" wp14:editId="4266D016">
            <wp:extent cx="3592881" cy="2805895"/>
            <wp:effectExtent l="0" t="0" r="7620" b="0"/>
            <wp:docPr id="31" name="Picture 31" descr="C:\Users\m.jafarinejad\Desktop\Negaresh\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m.jafarinejad\Desktop\Negaresh\17.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99945" cy="2811412"/>
                    </a:xfrm>
                    <a:prstGeom prst="rect">
                      <a:avLst/>
                    </a:prstGeom>
                    <a:noFill/>
                    <a:ln>
                      <a:noFill/>
                    </a:ln>
                  </pic:spPr>
                </pic:pic>
              </a:graphicData>
            </a:graphic>
          </wp:inline>
        </w:drawing>
      </w:r>
    </w:p>
    <w:p w14:paraId="3A018AC8" w14:textId="2964ECAC" w:rsidR="00A52291" w:rsidRDefault="00A52291" w:rsidP="00CF0011">
      <w:pPr>
        <w:pStyle w:val="a4"/>
      </w:pPr>
      <w:bookmarkStart w:id="8931" w:name="_Toc8551030"/>
      <w:r>
        <w:rPr>
          <w:rFonts w:hint="cs"/>
          <w:rtl/>
        </w:rPr>
        <w:t>مدلسازی توان خروجی پیل میکروبی بصورت ریاضی</w:t>
      </w:r>
      <w:bookmarkEnd w:id="8931"/>
    </w:p>
    <w:p w14:paraId="1FD85701" w14:textId="77777777" w:rsidR="0001187C" w:rsidRDefault="0001187C">
      <w:pPr>
        <w:pStyle w:val="a4"/>
        <w:numPr>
          <w:ilvl w:val="0"/>
          <w:numId w:val="0"/>
        </w:numPr>
        <w:ind w:left="567"/>
        <w:rPr>
          <w:rtl/>
        </w:rPr>
        <w:pPrChange w:id="8932" w:author="Mohsen" w:date="2019-03-17T17:00:00Z">
          <w:pPr>
            <w:pStyle w:val="a4"/>
            <w:numPr>
              <w:ilvl w:val="0"/>
              <w:numId w:val="0"/>
            </w:numPr>
            <w:ind w:left="0" w:firstLine="0"/>
            <w:jc w:val="left"/>
          </w:pPr>
        </w:pPrChange>
      </w:pPr>
    </w:p>
    <w:p w14:paraId="79362F3E" w14:textId="22F54AE8" w:rsidR="00A503E5" w:rsidRDefault="00A503E5" w:rsidP="005E409E">
      <w:pPr>
        <w:pStyle w:val="payannameh"/>
        <w:tabs>
          <w:tab w:val="left" w:pos="828"/>
          <w:tab w:val="left" w:pos="7371"/>
        </w:tabs>
        <w:spacing w:line="240" w:lineRule="auto"/>
        <w:rPr>
          <w:rtl/>
        </w:rPr>
      </w:pPr>
      <w:r>
        <w:rPr>
          <w:rFonts w:hint="cs"/>
          <w:rtl/>
        </w:rPr>
        <w:t xml:space="preserve">در این تحقیق همچنین تغییرات </w:t>
      </w:r>
      <w:r>
        <w:t>Overpotential</w:t>
      </w:r>
      <w:del w:id="8933" w:author="Mohsen" w:date="2019-03-17T16:52:00Z">
        <w:r w:rsidDel="00CF0011">
          <w:delText xml:space="preserve"> </w:delText>
        </w:r>
      </w:del>
      <w:r>
        <w:rPr>
          <w:rFonts w:hint="cs"/>
          <w:rtl/>
        </w:rPr>
        <w:t xml:space="preserve"> در ازای مقادیر مختلف جریان به صورت زیر محاسبه شده است</w:t>
      </w:r>
      <w:del w:id="8934" w:author="Mohsen" w:date="2019-03-17T16:52:00Z">
        <w:r w:rsidDel="00CF0011">
          <w:rPr>
            <w:rFonts w:hint="cs"/>
            <w:rtl/>
          </w:rPr>
          <w:delText xml:space="preserve"> </w:delText>
        </w:r>
      </w:del>
      <w:r>
        <w:rPr>
          <w:rFonts w:hint="cs"/>
          <w:rtl/>
        </w:rPr>
        <w:t>:</w:t>
      </w:r>
    </w:p>
    <w:p w14:paraId="5EC36B3F" w14:textId="43EDD825" w:rsidR="00A503E5" w:rsidRDefault="00A503E5" w:rsidP="005E409E">
      <w:pPr>
        <w:pStyle w:val="payannameh"/>
        <w:tabs>
          <w:tab w:val="left" w:pos="1395"/>
          <w:tab w:val="left" w:pos="7371"/>
        </w:tabs>
        <w:spacing w:line="240" w:lineRule="auto"/>
        <w:jc w:val="center"/>
        <w:rPr>
          <w:rtl/>
        </w:rPr>
      </w:pPr>
      <w:r>
        <w:rPr>
          <w:noProof/>
          <w:rtl/>
          <w:lang w:bidi="ar-SA"/>
        </w:rPr>
        <w:lastRenderedPageBreak/>
        <w:drawing>
          <wp:inline distT="0" distB="0" distL="0" distR="0" wp14:anchorId="0A7CF87C" wp14:editId="1F95E12A">
            <wp:extent cx="3831642" cy="2608161"/>
            <wp:effectExtent l="0" t="0" r="0" b="1905"/>
            <wp:docPr id="33" name="Picture 33" descr="C:\Users\m.jafarinejad\Desktop\Negaresh\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m.jafarinejad\Desktop\Negaresh\19.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97030" cy="2652670"/>
                    </a:xfrm>
                    <a:prstGeom prst="rect">
                      <a:avLst/>
                    </a:prstGeom>
                    <a:noFill/>
                    <a:ln>
                      <a:noFill/>
                    </a:ln>
                  </pic:spPr>
                </pic:pic>
              </a:graphicData>
            </a:graphic>
          </wp:inline>
        </w:drawing>
      </w:r>
    </w:p>
    <w:p w14:paraId="447F30E2" w14:textId="498E9702" w:rsidR="001F4E5F" w:rsidRDefault="00A52291" w:rsidP="00CF0011">
      <w:pPr>
        <w:pStyle w:val="a4"/>
      </w:pPr>
      <w:bookmarkStart w:id="8935" w:name="_Toc8551031"/>
      <w:r>
        <w:rPr>
          <w:rFonts w:hint="cs"/>
          <w:rtl/>
        </w:rPr>
        <w:t>تغییرات بیش پتانسیل پیل میکروبی</w:t>
      </w:r>
      <w:bookmarkEnd w:id="8935"/>
    </w:p>
    <w:p w14:paraId="7E43F2CD" w14:textId="77777777" w:rsidR="0001187C" w:rsidRDefault="0001187C">
      <w:pPr>
        <w:pStyle w:val="a4"/>
        <w:numPr>
          <w:ilvl w:val="0"/>
          <w:numId w:val="0"/>
        </w:numPr>
        <w:ind w:left="567"/>
        <w:rPr>
          <w:rtl/>
        </w:rPr>
        <w:pPrChange w:id="8936" w:author="Mohsen" w:date="2019-03-17T17:00:00Z">
          <w:pPr>
            <w:pStyle w:val="a4"/>
            <w:numPr>
              <w:ilvl w:val="0"/>
              <w:numId w:val="0"/>
            </w:numPr>
            <w:ind w:left="0" w:firstLine="0"/>
            <w:jc w:val="left"/>
          </w:pPr>
        </w:pPrChange>
      </w:pPr>
    </w:p>
    <w:p w14:paraId="61F81F37" w14:textId="688EAC91" w:rsidR="00F0743C" w:rsidRDefault="00F0743C">
      <w:pPr>
        <w:pStyle w:val="payannameh"/>
        <w:tabs>
          <w:tab w:val="left" w:pos="0"/>
          <w:tab w:val="left" w:pos="7371"/>
        </w:tabs>
        <w:spacing w:line="240" w:lineRule="auto"/>
        <w:jc w:val="both"/>
        <w:rPr>
          <w:rtl/>
        </w:rPr>
        <w:pPrChange w:id="8937" w:author="Mohsen Jafarinejad" w:date="2019-05-08T16:18:00Z">
          <w:pPr>
            <w:pStyle w:val="payannameh"/>
            <w:tabs>
              <w:tab w:val="left" w:pos="0"/>
              <w:tab w:val="left" w:pos="7371"/>
            </w:tabs>
            <w:spacing w:line="240" w:lineRule="auto"/>
          </w:pPr>
        </w:pPrChange>
      </w:pPr>
      <w:r>
        <w:rPr>
          <w:rFonts w:hint="cs"/>
          <w:rtl/>
        </w:rPr>
        <w:t>همچنین تحقیقات دی</w:t>
      </w:r>
      <w:r w:rsidR="00E73533">
        <w:rPr>
          <w:rFonts w:hint="cs"/>
          <w:rtl/>
        </w:rPr>
        <w:t>گ</w:t>
      </w:r>
      <w:r>
        <w:rPr>
          <w:rFonts w:hint="cs"/>
          <w:rtl/>
        </w:rPr>
        <w:t>ری برای شبیه سازی ریاضی پیل میکروبی توسط</w:t>
      </w:r>
      <w:r w:rsidR="00E73533">
        <w:rPr>
          <w:rFonts w:hint="cs"/>
          <w:rtl/>
        </w:rPr>
        <w:t xml:space="preserve"> پیرسپینتو</w:t>
      </w:r>
      <w:sdt>
        <w:sdtPr>
          <w:rPr>
            <w:rFonts w:hint="cs"/>
            <w:rtl/>
          </w:rPr>
          <w:id w:val="-897743268"/>
          <w:citation/>
        </w:sdtPr>
        <w:sdtEndPr/>
        <w:sdtContent>
          <w:r w:rsidR="005A2599">
            <w:rPr>
              <w:rStyle w:val="tgc"/>
              <w:rtl/>
            </w:rPr>
            <w:fldChar w:fldCharType="begin"/>
          </w:r>
          <w:r w:rsidR="00EA6BD0">
            <w:rPr>
              <w:rStyle w:val="tgc"/>
            </w:rPr>
            <w:instrText xml:space="preserve">CITATION 60 \l 1033 </w:instrText>
          </w:r>
          <w:r w:rsidR="005A2599">
            <w:rPr>
              <w:rStyle w:val="tgc"/>
              <w:rtl/>
            </w:rPr>
            <w:fldChar w:fldCharType="separate"/>
          </w:r>
          <w:r w:rsidR="00F81795">
            <w:rPr>
              <w:rStyle w:val="tgc"/>
              <w:noProof/>
              <w:rtl/>
            </w:rPr>
            <w:t xml:space="preserve"> </w:t>
          </w:r>
          <w:r w:rsidR="00F81795">
            <w:rPr>
              <w:noProof/>
            </w:rPr>
            <w:t>[57]</w:t>
          </w:r>
          <w:r w:rsidR="005A2599">
            <w:rPr>
              <w:rStyle w:val="tgc"/>
              <w:rtl/>
            </w:rPr>
            <w:fldChar w:fldCharType="end"/>
          </w:r>
        </w:sdtContent>
      </w:sdt>
      <w:r w:rsidR="00E73533">
        <w:rPr>
          <w:rFonts w:hint="cs"/>
          <w:rtl/>
        </w:rPr>
        <w:t xml:space="preserve"> صورت گرفته که با تولید </w:t>
      </w:r>
      <w:r w:rsidR="00E73533" w:rsidRPr="00150CF0">
        <w:rPr>
          <w:rFonts w:hint="cs"/>
          <w:rtl/>
        </w:rPr>
        <w:t>مدل ریاضی نسبت به بهینه سازی خروجی توان اقدام کرده پس از آن با استفاده از مدل‌سازی صورت گرفته نسبت به ساخت آزمایشگاهی پیل مبادرت شده است.</w:t>
      </w:r>
    </w:p>
    <w:p w14:paraId="1FCDA4C0" w14:textId="374770D6" w:rsidR="00E73533" w:rsidRDefault="008A4747">
      <w:pPr>
        <w:pStyle w:val="payannameh"/>
        <w:tabs>
          <w:tab w:val="left" w:pos="0"/>
          <w:tab w:val="left" w:pos="567"/>
          <w:tab w:val="left" w:pos="7371"/>
        </w:tabs>
        <w:spacing w:line="240" w:lineRule="auto"/>
        <w:jc w:val="both"/>
        <w:rPr>
          <w:rtl/>
        </w:rPr>
        <w:pPrChange w:id="8938" w:author="Mohsen Jafarinejad" w:date="2019-05-08T16:18:00Z">
          <w:pPr>
            <w:pStyle w:val="payannameh"/>
            <w:tabs>
              <w:tab w:val="left" w:pos="0"/>
              <w:tab w:val="left" w:pos="567"/>
              <w:tab w:val="left" w:pos="7371"/>
            </w:tabs>
            <w:spacing w:line="240" w:lineRule="auto"/>
          </w:pPr>
        </w:pPrChange>
      </w:pPr>
      <w:r>
        <w:rPr>
          <w:rtl/>
        </w:rPr>
        <w:tab/>
      </w:r>
      <w:r w:rsidR="00E73533">
        <w:rPr>
          <w:rFonts w:hint="cs"/>
          <w:rtl/>
        </w:rPr>
        <w:t>در تحقیقات دیگری که توسط پیسیوریانو و همکاران انجام شده تغییرات بایو فیلم در پیل میکروبی مورد شبیه سازی کامپیوتری صورت گرفته است</w:t>
      </w:r>
      <w:del w:id="8939" w:author="Mohsen" w:date="2019-03-17T16:52:00Z">
        <w:r w:rsidR="00E73533" w:rsidDel="00CF0011">
          <w:rPr>
            <w:rFonts w:hint="cs"/>
            <w:rtl/>
          </w:rPr>
          <w:delText xml:space="preserve"> </w:delText>
        </w:r>
      </w:del>
      <w:r w:rsidR="00E73533">
        <w:rPr>
          <w:rFonts w:hint="cs"/>
          <w:rtl/>
        </w:rPr>
        <w:t>.</w:t>
      </w:r>
    </w:p>
    <w:p w14:paraId="7CF20EB5" w14:textId="1976F859" w:rsidR="00E73533" w:rsidRDefault="00245731">
      <w:pPr>
        <w:pStyle w:val="payannameh"/>
        <w:tabs>
          <w:tab w:val="left" w:pos="0"/>
          <w:tab w:val="left" w:pos="567"/>
          <w:tab w:val="left" w:pos="7371"/>
        </w:tabs>
        <w:spacing w:line="240" w:lineRule="auto"/>
        <w:jc w:val="both"/>
        <w:rPr>
          <w:rtl/>
        </w:rPr>
        <w:pPrChange w:id="8940" w:author="Mohsen Jafarinejad" w:date="2019-05-08T16:18:00Z">
          <w:pPr>
            <w:pStyle w:val="payannameh"/>
            <w:tabs>
              <w:tab w:val="left" w:pos="0"/>
              <w:tab w:val="left" w:pos="567"/>
              <w:tab w:val="left" w:pos="7371"/>
            </w:tabs>
            <w:spacing w:line="240" w:lineRule="auto"/>
          </w:pPr>
        </w:pPrChange>
      </w:pPr>
      <w:r>
        <w:rPr>
          <w:rtl/>
        </w:rPr>
        <w:tab/>
      </w:r>
      <w:r w:rsidR="00E73533">
        <w:rPr>
          <w:rFonts w:hint="cs"/>
          <w:rtl/>
        </w:rPr>
        <w:t xml:space="preserve">تحقیق دیگری توسط مانوهار و همکاران </w:t>
      </w:r>
      <w:sdt>
        <w:sdtPr>
          <w:rPr>
            <w:rFonts w:hint="cs"/>
            <w:rtl/>
          </w:rPr>
          <w:id w:val="1598135186"/>
          <w:citation/>
        </w:sdtPr>
        <w:sdtEndPr/>
        <w:sdtContent>
          <w:r w:rsidR="0082784D">
            <w:rPr>
              <w:rStyle w:val="tgc"/>
              <w:rtl/>
            </w:rPr>
            <w:fldChar w:fldCharType="begin"/>
          </w:r>
          <w:r w:rsidR="00EA6BD0">
            <w:rPr>
              <w:rStyle w:val="tgc"/>
            </w:rPr>
            <w:instrText xml:space="preserve">CITATION 62 \l 1033 </w:instrText>
          </w:r>
          <w:r w:rsidR="0082784D">
            <w:rPr>
              <w:rStyle w:val="tgc"/>
              <w:rtl/>
            </w:rPr>
            <w:fldChar w:fldCharType="separate"/>
          </w:r>
          <w:r w:rsidR="00F81795">
            <w:rPr>
              <w:noProof/>
            </w:rPr>
            <w:t>[58]</w:t>
          </w:r>
          <w:r w:rsidR="0082784D">
            <w:rPr>
              <w:rStyle w:val="tgc"/>
              <w:rtl/>
            </w:rPr>
            <w:fldChar w:fldCharType="end"/>
          </w:r>
        </w:sdtContent>
      </w:sdt>
      <w:r w:rsidR="00E73533">
        <w:rPr>
          <w:rFonts w:hint="cs"/>
          <w:rtl/>
        </w:rPr>
        <w:t>صورت پذیرفته که در آن نسبت به شبیه سازی پیل میکروبی با میکرو</w:t>
      </w:r>
      <w:r w:rsidR="00DE3FD3">
        <w:rPr>
          <w:rFonts w:hint="cs"/>
          <w:rtl/>
        </w:rPr>
        <w:t>ب</w:t>
      </w:r>
      <w:r w:rsidR="00E73533">
        <w:rPr>
          <w:rFonts w:hint="cs"/>
          <w:rtl/>
        </w:rPr>
        <w:t xml:space="preserve"> شوانولا و</w:t>
      </w:r>
      <w:r w:rsidR="00DE3FD3">
        <w:rPr>
          <w:rFonts w:hint="cs"/>
          <w:rtl/>
        </w:rPr>
        <w:t>ماده غذایی</w:t>
      </w:r>
      <w:r w:rsidR="00E73533">
        <w:rPr>
          <w:rFonts w:hint="cs"/>
          <w:rtl/>
        </w:rPr>
        <w:t xml:space="preserve"> لاکتات اقدام شده است در این شبیه سازی با استفاد</w:t>
      </w:r>
      <w:r w:rsidR="00DE3FD3">
        <w:rPr>
          <w:rFonts w:hint="cs"/>
          <w:rtl/>
        </w:rPr>
        <w:t>ه از مقادیر بدست آمده ازداده های</w:t>
      </w:r>
      <w:r w:rsidR="00E73533">
        <w:rPr>
          <w:rFonts w:hint="cs"/>
          <w:rtl/>
        </w:rPr>
        <w:t xml:space="preserve"> آزمایشگاهی نسبت به شبیه سازی  تغییرات </w:t>
      </w:r>
      <w:ins w:id="8941" w:author="Mohsen" w:date="2019-03-17T16:51:00Z">
        <w:r w:rsidR="00CF0011">
          <w:rPr>
            <w:rtl/>
          </w:rPr>
          <w:t>افت‌ها</w:t>
        </w:r>
        <w:r w:rsidR="00CF0011">
          <w:rPr>
            <w:rFonts w:hint="cs"/>
            <w:rtl/>
          </w:rPr>
          <w:t>ی</w:t>
        </w:r>
      </w:ins>
      <w:del w:id="8942" w:author="Mohsen" w:date="2019-03-17T16:51:00Z">
        <w:r w:rsidR="00E73533" w:rsidDel="00CF0011">
          <w:rPr>
            <w:rFonts w:hint="cs"/>
            <w:rtl/>
          </w:rPr>
          <w:delText>افت های</w:delText>
        </w:r>
      </w:del>
      <w:r w:rsidR="00E73533">
        <w:rPr>
          <w:rFonts w:hint="cs"/>
          <w:rtl/>
        </w:rPr>
        <w:t xml:space="preserve"> پیل میکروبی و همچنین محاسبه چگالی جریان تبادلی پیل مذکور اقدام شده است.</w:t>
      </w:r>
    </w:p>
    <w:p w14:paraId="488D3BA7" w14:textId="7B919688" w:rsidR="00E73533" w:rsidRPr="00A211A7" w:rsidRDefault="004F02D3">
      <w:pPr>
        <w:pStyle w:val="payannameh"/>
        <w:tabs>
          <w:tab w:val="left" w:pos="0"/>
          <w:tab w:val="left" w:pos="567"/>
          <w:tab w:val="left" w:pos="7371"/>
        </w:tabs>
        <w:spacing w:line="240" w:lineRule="auto"/>
        <w:jc w:val="both"/>
        <w:rPr>
          <w:rFonts w:asciiTheme="minorHAnsi" w:hAnsiTheme="minorHAnsi"/>
          <w:sz w:val="28"/>
          <w:rtl/>
        </w:rPr>
        <w:pPrChange w:id="8943" w:author="Mohsen Jafarinejad" w:date="2019-05-11T13:02:00Z">
          <w:pPr>
            <w:pStyle w:val="payannameh"/>
            <w:tabs>
              <w:tab w:val="left" w:pos="0"/>
              <w:tab w:val="left" w:pos="567"/>
              <w:tab w:val="left" w:pos="7371"/>
            </w:tabs>
            <w:spacing w:line="240" w:lineRule="auto"/>
          </w:pPr>
        </w:pPrChange>
      </w:pPr>
      <w:r>
        <w:rPr>
          <w:sz w:val="28"/>
          <w:rtl/>
        </w:rPr>
        <w:tab/>
      </w:r>
      <w:ins w:id="8944" w:author="Mohsen Jafarinejad" w:date="2019-04-06T08:49:00Z">
        <w:r w:rsidR="00A11F99">
          <w:rPr>
            <w:rFonts w:hint="cs"/>
            <w:sz w:val="28"/>
            <w:rtl/>
          </w:rPr>
          <w:t>در</w:t>
        </w:r>
      </w:ins>
      <w:r w:rsidR="00E73533" w:rsidRPr="00A211A7">
        <w:rPr>
          <w:rFonts w:hint="cs"/>
          <w:sz w:val="28"/>
          <w:rtl/>
        </w:rPr>
        <w:t>تحقیقات</w:t>
      </w:r>
      <w:ins w:id="8945" w:author="Mohsen" w:date="2019-03-17T16:52:00Z">
        <w:r w:rsidR="00CF0011">
          <w:rPr>
            <w:sz w:val="28"/>
            <w:rtl/>
          </w:rPr>
          <w:t xml:space="preserve"> </w:t>
        </w:r>
      </w:ins>
      <w:del w:id="8946" w:author="Mohsen" w:date="2019-03-17T16:52:00Z">
        <w:r w:rsidR="00E73533" w:rsidRPr="00A211A7" w:rsidDel="00CF0011">
          <w:rPr>
            <w:rFonts w:hint="cs"/>
            <w:sz w:val="28"/>
            <w:rtl/>
          </w:rPr>
          <w:delText xml:space="preserve">  </w:delText>
        </w:r>
      </w:del>
      <w:r w:rsidR="00E73533" w:rsidRPr="00A211A7">
        <w:rPr>
          <w:rFonts w:hint="cs"/>
          <w:sz w:val="28"/>
          <w:rtl/>
        </w:rPr>
        <w:t xml:space="preserve">صورت گرفته توسط </w:t>
      </w:r>
      <w:r w:rsidR="00AA7860" w:rsidRPr="00AA7860">
        <w:rPr>
          <w:rFonts w:ascii="OneGulliverA" w:hint="cs"/>
          <w:color w:val="auto"/>
          <w:sz w:val="28"/>
          <w:rtl/>
        </w:rPr>
        <w:t>یینگژی زنگا</w:t>
      </w:r>
      <w:r w:rsidR="00392608" w:rsidRPr="00AA7860">
        <w:rPr>
          <w:rFonts w:ascii="OneGulliverA" w:hint="cs"/>
          <w:color w:val="auto"/>
          <w:sz w:val="28"/>
          <w:rtl/>
        </w:rPr>
        <w:t xml:space="preserve"> </w:t>
      </w:r>
      <w:r w:rsidR="00392608" w:rsidRPr="00A211A7">
        <w:rPr>
          <w:rFonts w:ascii="OneGulliverA" w:hint="cs"/>
          <w:sz w:val="28"/>
          <w:rtl/>
        </w:rPr>
        <w:t xml:space="preserve">و همکاران </w:t>
      </w:r>
      <w:sdt>
        <w:sdtPr>
          <w:rPr>
            <w:rFonts w:ascii="OneGulliverA" w:hint="cs"/>
            <w:sz w:val="28"/>
            <w:rtl/>
          </w:rPr>
          <w:id w:val="914443601"/>
          <w:citation/>
        </w:sdtPr>
        <w:sdtEndPr/>
        <w:sdtContent>
          <w:r w:rsidR="0082784D">
            <w:rPr>
              <w:rFonts w:ascii="OneGulliverA"/>
              <w:sz w:val="28"/>
              <w:rtl/>
            </w:rPr>
            <w:fldChar w:fldCharType="begin"/>
          </w:r>
          <w:r w:rsidR="00EA6BD0">
            <w:rPr>
              <w:rFonts w:ascii="Times New Roman" w:hAnsi="Times New Roman"/>
              <w:sz w:val="28"/>
            </w:rPr>
            <w:instrText xml:space="preserve">CITATION 63 \l 1033 </w:instrText>
          </w:r>
          <w:r w:rsidR="0082784D">
            <w:rPr>
              <w:rFonts w:ascii="OneGulliverA"/>
              <w:sz w:val="28"/>
              <w:rtl/>
            </w:rPr>
            <w:fldChar w:fldCharType="separate"/>
          </w:r>
          <w:r w:rsidR="00F81795" w:rsidRPr="00F81795">
            <w:rPr>
              <w:rFonts w:ascii="OneGulliverA"/>
              <w:noProof/>
              <w:sz w:val="28"/>
            </w:rPr>
            <w:t>[59]</w:t>
          </w:r>
          <w:r w:rsidR="0082784D">
            <w:rPr>
              <w:rFonts w:ascii="OneGulliverA"/>
              <w:sz w:val="28"/>
              <w:rtl/>
            </w:rPr>
            <w:fldChar w:fldCharType="end"/>
          </w:r>
        </w:sdtContent>
      </w:sdt>
      <w:r w:rsidR="00A211A7" w:rsidRPr="00A211A7">
        <w:rPr>
          <w:rFonts w:ascii="OneGulliverA" w:hint="cs"/>
          <w:sz w:val="28"/>
          <w:rtl/>
        </w:rPr>
        <w:t xml:space="preserve"> </w:t>
      </w:r>
      <w:del w:id="8947" w:author="Mohsen Jafarinejad" w:date="2019-04-06T08:50:00Z">
        <w:r w:rsidR="00A211A7" w:rsidRPr="00A211A7" w:rsidDel="00A11F99">
          <w:rPr>
            <w:rFonts w:ascii="OneGulliverA" w:hint="cs"/>
            <w:sz w:val="28"/>
            <w:rtl/>
          </w:rPr>
          <w:delText xml:space="preserve">صورت گرفته </w:delText>
        </w:r>
      </w:del>
      <w:r w:rsidR="00A211A7" w:rsidRPr="00A211A7">
        <w:rPr>
          <w:rFonts w:ascii="OneGulliverA" w:hint="cs"/>
          <w:sz w:val="28"/>
          <w:rtl/>
        </w:rPr>
        <w:t xml:space="preserve">یک مدل ریاضی برای شبیه سازی پیل میکروبی با ماده غذایی استات انجام شده که تغییرات </w:t>
      </w:r>
      <w:r w:rsidR="00A211A7" w:rsidRPr="00D444FD">
        <w:rPr>
          <w:rFonts w:cstheme="majorBidi"/>
          <w:szCs w:val="24"/>
        </w:rPr>
        <w:t>pH</w:t>
      </w:r>
      <w:ins w:id="8948" w:author="Mohsen Jafarinejad" w:date="2019-05-08T16:18:00Z">
        <w:r w:rsidR="007775CF">
          <w:rPr>
            <w:rFonts w:cstheme="majorBidi" w:hint="cs"/>
            <w:szCs w:val="24"/>
            <w:rtl/>
          </w:rPr>
          <w:t xml:space="preserve"> </w:t>
        </w:r>
      </w:ins>
      <w:del w:id="8949" w:author="Mohsen" w:date="2019-03-17T16:52:00Z">
        <w:r w:rsidR="00A211A7" w:rsidRPr="00D444FD" w:rsidDel="00CF0011">
          <w:rPr>
            <w:rFonts w:cstheme="majorBidi"/>
            <w:szCs w:val="24"/>
          </w:rPr>
          <w:delText xml:space="preserve"> </w:delText>
        </w:r>
        <w:r w:rsidR="00A211A7" w:rsidRPr="00D444FD" w:rsidDel="00CF0011">
          <w:rPr>
            <w:rFonts w:cstheme="majorBidi"/>
            <w:szCs w:val="24"/>
            <w:rtl/>
          </w:rPr>
          <w:delText xml:space="preserve"> </w:delText>
        </w:r>
      </w:del>
      <w:r w:rsidR="00A211A7" w:rsidRPr="00D444FD">
        <w:rPr>
          <w:rFonts w:cstheme="majorBidi"/>
          <w:szCs w:val="24"/>
          <w:rtl/>
        </w:rPr>
        <w:t>،</w:t>
      </w:r>
      <w:r w:rsidR="00D444FD">
        <w:rPr>
          <w:rFonts w:cstheme="majorBidi" w:hint="cs"/>
          <w:szCs w:val="24"/>
          <w:rtl/>
        </w:rPr>
        <w:t xml:space="preserve"> </w:t>
      </w:r>
      <w:r w:rsidR="00A211A7" w:rsidRPr="00D444FD">
        <w:rPr>
          <w:rFonts w:cstheme="majorBidi"/>
          <w:szCs w:val="24"/>
        </w:rPr>
        <w:t>Overpotential</w:t>
      </w:r>
      <w:ins w:id="8950" w:author="Mohsen Jafarinejad" w:date="2019-05-08T16:19:00Z">
        <w:r w:rsidR="007775CF">
          <w:rPr>
            <w:rFonts w:cstheme="majorBidi" w:hint="cs"/>
            <w:szCs w:val="24"/>
            <w:rtl/>
          </w:rPr>
          <w:t xml:space="preserve"> </w:t>
        </w:r>
      </w:ins>
      <w:del w:id="8951" w:author="Mohsen" w:date="2019-03-17T16:52:00Z">
        <w:r w:rsidR="00A211A7" w:rsidRPr="00D444FD" w:rsidDel="00CF0011">
          <w:rPr>
            <w:rFonts w:asciiTheme="minorHAnsi" w:hAnsiTheme="minorHAnsi" w:hint="cs"/>
            <w:szCs w:val="24"/>
            <w:rtl/>
          </w:rPr>
          <w:delText xml:space="preserve"> </w:delText>
        </w:r>
      </w:del>
      <w:r w:rsidR="00A211A7" w:rsidRPr="00A211A7">
        <w:rPr>
          <w:rFonts w:asciiTheme="minorHAnsi" w:hAnsiTheme="minorHAnsi" w:hint="cs"/>
          <w:sz w:val="28"/>
          <w:rtl/>
        </w:rPr>
        <w:t>، نرخ واکنش</w:t>
      </w:r>
      <w:del w:id="8952" w:author="Mohsen" w:date="2019-03-17T16:52:00Z">
        <w:r w:rsidR="00A211A7" w:rsidRPr="00A211A7" w:rsidDel="00CF0011">
          <w:rPr>
            <w:rFonts w:asciiTheme="minorHAnsi" w:hAnsiTheme="minorHAnsi" w:hint="cs"/>
            <w:sz w:val="28"/>
            <w:rtl/>
          </w:rPr>
          <w:delText xml:space="preserve"> </w:delText>
        </w:r>
      </w:del>
      <w:r w:rsidR="00A211A7" w:rsidRPr="00A211A7">
        <w:rPr>
          <w:rFonts w:asciiTheme="minorHAnsi" w:hAnsiTheme="minorHAnsi" w:hint="cs"/>
          <w:sz w:val="28"/>
          <w:rtl/>
        </w:rPr>
        <w:t>،</w:t>
      </w:r>
      <w:ins w:id="8953" w:author="Mohsen" w:date="2019-03-17T16:52:00Z">
        <w:r w:rsidR="00CF0011">
          <w:rPr>
            <w:rFonts w:asciiTheme="minorHAnsi" w:hAnsiTheme="minorHAnsi"/>
            <w:sz w:val="28"/>
            <w:rtl/>
          </w:rPr>
          <w:t xml:space="preserve"> غلظت</w:t>
        </w:r>
      </w:ins>
      <w:ins w:id="8954" w:author="Mohsen Jafarinejad" w:date="2019-04-06T08:50:00Z">
        <w:r w:rsidR="00A11F99">
          <w:rPr>
            <w:rFonts w:asciiTheme="minorHAnsi" w:hAnsiTheme="minorHAnsi" w:hint="cs"/>
            <w:sz w:val="28"/>
            <w:rtl/>
          </w:rPr>
          <w:t xml:space="preserve"> </w:t>
        </w:r>
      </w:ins>
      <w:del w:id="8955" w:author="Mohsen" w:date="2019-03-17T16:52:00Z">
        <w:r w:rsidR="00A211A7" w:rsidRPr="00A211A7" w:rsidDel="00CF0011">
          <w:rPr>
            <w:rFonts w:asciiTheme="minorHAnsi" w:hAnsiTheme="minorHAnsi" w:hint="cs"/>
            <w:sz w:val="28"/>
            <w:rtl/>
          </w:rPr>
          <w:delText xml:space="preserve">غلظت </w:delText>
        </w:r>
      </w:del>
      <w:r w:rsidR="00A211A7" w:rsidRPr="00A211A7">
        <w:rPr>
          <w:rFonts w:asciiTheme="minorHAnsi" w:hAnsiTheme="minorHAnsi" w:hint="cs"/>
          <w:sz w:val="28"/>
          <w:rtl/>
        </w:rPr>
        <w:t>و</w:t>
      </w:r>
      <w:del w:id="8956" w:author="Mohsen" w:date="2019-03-17T16:52:00Z">
        <w:r w:rsidR="00A211A7" w:rsidRPr="00A211A7" w:rsidDel="00CF0011">
          <w:rPr>
            <w:rFonts w:asciiTheme="minorHAnsi" w:hAnsiTheme="minorHAnsi" w:hint="cs"/>
            <w:sz w:val="28"/>
            <w:rtl/>
          </w:rPr>
          <w:delText xml:space="preserve"> </w:delText>
        </w:r>
      </w:del>
      <w:r w:rsidR="00A211A7" w:rsidRPr="00A211A7">
        <w:rPr>
          <w:rFonts w:asciiTheme="minorHAnsi" w:hAnsiTheme="minorHAnsi" w:hint="cs"/>
          <w:sz w:val="28"/>
          <w:rtl/>
        </w:rPr>
        <w:t>.</w:t>
      </w:r>
      <w:ins w:id="8957" w:author="Mohsen Jafarinejad" w:date="2019-05-08T16:18:00Z">
        <w:r w:rsidR="007775CF">
          <w:rPr>
            <w:rFonts w:asciiTheme="minorHAnsi" w:hAnsiTheme="minorHAnsi" w:hint="cs"/>
            <w:sz w:val="28"/>
            <w:rtl/>
          </w:rPr>
          <w:t xml:space="preserve"> </w:t>
        </w:r>
      </w:ins>
      <w:del w:id="8958" w:author="Mohsen" w:date="2019-03-17T16:52:00Z">
        <w:r w:rsidR="00A211A7" w:rsidRPr="00A211A7" w:rsidDel="00CF0011">
          <w:rPr>
            <w:rFonts w:asciiTheme="minorHAnsi" w:hAnsiTheme="minorHAnsi" w:hint="cs"/>
            <w:sz w:val="28"/>
            <w:rtl/>
          </w:rPr>
          <w:delText xml:space="preserve"> </w:delText>
        </w:r>
      </w:del>
      <w:r w:rsidR="00A211A7" w:rsidRPr="00A211A7">
        <w:rPr>
          <w:rFonts w:asciiTheme="minorHAnsi" w:hAnsiTheme="minorHAnsi" w:hint="cs"/>
          <w:sz w:val="28"/>
          <w:rtl/>
        </w:rPr>
        <w:t>. .</w:t>
      </w:r>
      <w:r w:rsidR="00A52291">
        <w:rPr>
          <w:rFonts w:asciiTheme="minorHAnsi" w:hAnsiTheme="minorHAnsi" w:hint="cs"/>
          <w:sz w:val="28"/>
          <w:rtl/>
        </w:rPr>
        <w:t xml:space="preserve"> </w:t>
      </w:r>
      <w:r w:rsidR="00A211A7" w:rsidRPr="00A211A7">
        <w:rPr>
          <w:rFonts w:asciiTheme="minorHAnsi" w:hAnsiTheme="minorHAnsi" w:hint="cs"/>
          <w:sz w:val="28"/>
          <w:rtl/>
        </w:rPr>
        <w:t>مورد شبیه سازی ق</w:t>
      </w:r>
      <w:r w:rsidR="00A52291">
        <w:rPr>
          <w:rFonts w:asciiTheme="minorHAnsi" w:hAnsiTheme="minorHAnsi" w:hint="cs"/>
          <w:sz w:val="28"/>
          <w:rtl/>
        </w:rPr>
        <w:t>رار</w:t>
      </w:r>
      <w:r w:rsidR="00A211A7" w:rsidRPr="00A211A7">
        <w:rPr>
          <w:rFonts w:asciiTheme="minorHAnsi" w:hAnsiTheme="minorHAnsi" w:hint="cs"/>
          <w:sz w:val="28"/>
          <w:rtl/>
        </w:rPr>
        <w:t xml:space="preserve"> گرفته که قسمتی از نتایج حاصله در</w:t>
      </w:r>
      <w:del w:id="8959" w:author="Mohsen Jafarinejad" w:date="2019-05-11T13:02:00Z">
        <w:r w:rsidR="00A211A7" w:rsidRPr="00A211A7" w:rsidDel="00FE1A57">
          <w:rPr>
            <w:rFonts w:asciiTheme="minorHAnsi" w:hAnsiTheme="minorHAnsi" w:hint="cs"/>
            <w:sz w:val="28"/>
            <w:rtl/>
          </w:rPr>
          <w:delText xml:space="preserve"> زیر</w:delText>
        </w:r>
      </w:del>
      <w:ins w:id="8960" w:author="Mohsen Jafarinejad" w:date="2019-05-11T13:02:00Z">
        <w:r w:rsidR="00FE1A57">
          <w:rPr>
            <w:rFonts w:asciiTheme="minorHAnsi" w:hAnsiTheme="minorHAnsi" w:hint="cs"/>
            <w:sz w:val="28"/>
            <w:rtl/>
          </w:rPr>
          <w:t>شکل 2-18</w:t>
        </w:r>
      </w:ins>
      <w:r w:rsidR="00A211A7" w:rsidRPr="00A211A7">
        <w:rPr>
          <w:rFonts w:asciiTheme="minorHAnsi" w:hAnsiTheme="minorHAnsi" w:hint="cs"/>
          <w:sz w:val="28"/>
          <w:rtl/>
        </w:rPr>
        <w:t xml:space="preserve"> قابل مشاهده است</w:t>
      </w:r>
      <w:ins w:id="8961" w:author="Mohsen Jafarinejad" w:date="2019-05-08T16:18:00Z">
        <w:r w:rsidR="007775CF">
          <w:rPr>
            <w:rFonts w:asciiTheme="minorHAnsi" w:hAnsiTheme="minorHAnsi" w:hint="cs"/>
            <w:sz w:val="28"/>
            <w:rtl/>
          </w:rPr>
          <w:t xml:space="preserve"> </w:t>
        </w:r>
      </w:ins>
      <w:del w:id="8962" w:author="Mohsen" w:date="2019-03-17T16:52:00Z">
        <w:r w:rsidR="00A211A7" w:rsidRPr="00A211A7" w:rsidDel="00CF0011">
          <w:rPr>
            <w:rFonts w:asciiTheme="minorHAnsi" w:hAnsiTheme="minorHAnsi" w:hint="cs"/>
            <w:sz w:val="28"/>
            <w:rtl/>
          </w:rPr>
          <w:delText xml:space="preserve"> </w:delText>
        </w:r>
      </w:del>
      <w:r w:rsidR="00A211A7" w:rsidRPr="00A211A7">
        <w:rPr>
          <w:rFonts w:asciiTheme="minorHAnsi" w:hAnsiTheme="minorHAnsi" w:hint="cs"/>
          <w:sz w:val="28"/>
          <w:rtl/>
        </w:rPr>
        <w:t>:</w:t>
      </w:r>
    </w:p>
    <w:p w14:paraId="67FE1D12" w14:textId="12FCB4E7" w:rsidR="00A211A7" w:rsidRPr="00A211A7" w:rsidRDefault="00A211A7" w:rsidP="00D444FD">
      <w:pPr>
        <w:pStyle w:val="payannameh"/>
        <w:tabs>
          <w:tab w:val="left" w:pos="0"/>
          <w:tab w:val="left" w:pos="7371"/>
        </w:tabs>
        <w:spacing w:line="240" w:lineRule="auto"/>
        <w:jc w:val="center"/>
        <w:rPr>
          <w:rFonts w:asciiTheme="minorHAnsi" w:hAnsiTheme="minorHAnsi"/>
          <w:rtl/>
        </w:rPr>
      </w:pPr>
      <w:r>
        <w:rPr>
          <w:rFonts w:asciiTheme="minorHAnsi" w:hAnsiTheme="minorHAnsi"/>
          <w:noProof/>
          <w:rtl/>
          <w:lang w:bidi="ar-SA"/>
        </w:rPr>
        <w:lastRenderedPageBreak/>
        <w:drawing>
          <wp:inline distT="0" distB="0" distL="0" distR="0" wp14:anchorId="0B0B1C73" wp14:editId="53DB1473">
            <wp:extent cx="4504323" cy="3070654"/>
            <wp:effectExtent l="0" t="0" r="0" b="0"/>
            <wp:docPr id="35" name="Picture 35" descr="C:\Users\m.jafarinejad\Desktop\Negaresh\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m.jafarinejad\Desktop\Negaresh\20.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09464" cy="3074158"/>
                    </a:xfrm>
                    <a:prstGeom prst="rect">
                      <a:avLst/>
                    </a:prstGeom>
                    <a:noFill/>
                    <a:ln>
                      <a:noFill/>
                    </a:ln>
                  </pic:spPr>
                </pic:pic>
              </a:graphicData>
            </a:graphic>
          </wp:inline>
        </w:drawing>
      </w:r>
    </w:p>
    <w:p w14:paraId="19A2CD1E" w14:textId="16AC72A5" w:rsidR="00DE3FD3" w:rsidRDefault="00A52291" w:rsidP="00CF0011">
      <w:pPr>
        <w:pStyle w:val="a4"/>
        <w:rPr>
          <w:ins w:id="8963" w:author="Mohsen" w:date="2019-03-17T17:15:00Z"/>
        </w:rPr>
      </w:pPr>
      <w:bookmarkStart w:id="8964" w:name="_Toc8551032"/>
      <w:r>
        <w:rPr>
          <w:rFonts w:hint="cs"/>
          <w:rtl/>
        </w:rPr>
        <w:t>اثرپارامتر های مختلف پیل میکروبی بر عملکرد آن</w:t>
      </w:r>
      <w:bookmarkEnd w:id="8964"/>
    </w:p>
    <w:p w14:paraId="4940D843" w14:textId="77777777" w:rsidR="004B6F6A" w:rsidRDefault="004B6F6A">
      <w:pPr>
        <w:pStyle w:val="a4"/>
        <w:numPr>
          <w:ilvl w:val="0"/>
          <w:numId w:val="0"/>
        </w:numPr>
        <w:ind w:left="567"/>
        <w:jc w:val="left"/>
        <w:rPr>
          <w:rtl/>
        </w:rPr>
        <w:pPrChange w:id="8965" w:author="Mohsen" w:date="2019-03-17T17:15:00Z">
          <w:pPr>
            <w:pStyle w:val="a4"/>
          </w:pPr>
        </w:pPrChange>
      </w:pPr>
    </w:p>
    <w:p w14:paraId="5BCD38B4" w14:textId="1ACF9C31" w:rsidR="00E8668F" w:rsidRDefault="00E8668F" w:rsidP="002C326A">
      <w:pPr>
        <w:pStyle w:val="payannameh"/>
        <w:tabs>
          <w:tab w:val="left" w:pos="0"/>
          <w:tab w:val="left" w:pos="7371"/>
        </w:tabs>
        <w:spacing w:line="240" w:lineRule="auto"/>
        <w:rPr>
          <w:sz w:val="28"/>
          <w:rtl/>
        </w:rPr>
      </w:pPr>
      <w:r w:rsidRPr="00E8668F">
        <w:rPr>
          <w:sz w:val="28"/>
          <w:rtl/>
        </w:rPr>
        <w:t xml:space="preserve">همچنین در تحقیق دیگری که توسط </w:t>
      </w:r>
      <w:r w:rsidR="00AA7860">
        <w:rPr>
          <w:rFonts w:hint="cs"/>
          <w:szCs w:val="24"/>
          <w:rtl/>
        </w:rPr>
        <w:t>لیژائو</w:t>
      </w:r>
      <w:r w:rsidRPr="00E8668F">
        <w:rPr>
          <w:sz w:val="28"/>
          <w:rtl/>
        </w:rPr>
        <w:t>و همکاران صورت گرفته</w:t>
      </w:r>
      <w:sdt>
        <w:sdtPr>
          <w:rPr>
            <w:sz w:val="28"/>
            <w:rtl/>
          </w:rPr>
          <w:id w:val="824939539"/>
          <w:citation/>
        </w:sdtPr>
        <w:sdtEndPr/>
        <w:sdtContent>
          <w:r w:rsidR="0082784D">
            <w:rPr>
              <w:sz w:val="28"/>
              <w:rtl/>
            </w:rPr>
            <w:fldChar w:fldCharType="begin"/>
          </w:r>
          <w:r w:rsidR="00EA6BD0">
            <w:rPr>
              <w:sz w:val="28"/>
            </w:rPr>
            <w:instrText xml:space="preserve">CITATION 64 \l 1033 </w:instrText>
          </w:r>
          <w:r w:rsidR="0082784D">
            <w:rPr>
              <w:sz w:val="28"/>
              <w:rtl/>
            </w:rPr>
            <w:fldChar w:fldCharType="separate"/>
          </w:r>
          <w:r w:rsidR="00F81795">
            <w:rPr>
              <w:noProof/>
              <w:sz w:val="28"/>
              <w:rtl/>
            </w:rPr>
            <w:t xml:space="preserve"> </w:t>
          </w:r>
          <w:r w:rsidR="00F81795" w:rsidRPr="00F81795">
            <w:rPr>
              <w:noProof/>
              <w:sz w:val="28"/>
            </w:rPr>
            <w:t>[60]</w:t>
          </w:r>
          <w:r w:rsidR="0082784D">
            <w:rPr>
              <w:sz w:val="28"/>
              <w:rtl/>
            </w:rPr>
            <w:fldChar w:fldCharType="end"/>
          </w:r>
        </w:sdtContent>
      </w:sdt>
      <w:r>
        <w:rPr>
          <w:rFonts w:hint="cs"/>
          <w:sz w:val="28"/>
          <w:rtl/>
        </w:rPr>
        <w:t xml:space="preserve"> </w:t>
      </w:r>
      <w:del w:id="8966" w:author="Mohsen Jafarinejad" w:date="2019-05-11T13:03:00Z">
        <w:r w:rsidDel="00FE1A57">
          <w:rPr>
            <w:rFonts w:hint="cs"/>
            <w:sz w:val="28"/>
            <w:rtl/>
          </w:rPr>
          <w:delText xml:space="preserve">نسبت به شبیه سازی </w:delText>
        </w:r>
      </w:del>
      <w:ins w:id="8967" w:author="Mohsen" w:date="2019-03-17T16:51:00Z">
        <w:r w:rsidR="00CF0011">
          <w:rPr>
            <w:sz w:val="28"/>
            <w:rtl/>
          </w:rPr>
          <w:t>افت‌ها</w:t>
        </w:r>
        <w:r w:rsidR="00CF0011">
          <w:rPr>
            <w:rFonts w:hint="cs"/>
            <w:sz w:val="28"/>
            <w:rtl/>
          </w:rPr>
          <w:t>ی</w:t>
        </w:r>
      </w:ins>
      <w:del w:id="8968" w:author="Mohsen" w:date="2019-03-17T16:51:00Z">
        <w:r w:rsidDel="00CF0011">
          <w:rPr>
            <w:rFonts w:hint="cs"/>
            <w:sz w:val="28"/>
            <w:rtl/>
          </w:rPr>
          <w:delText>افت های</w:delText>
        </w:r>
      </w:del>
      <w:r>
        <w:rPr>
          <w:rFonts w:hint="cs"/>
          <w:sz w:val="28"/>
          <w:rtl/>
        </w:rPr>
        <w:t xml:space="preserve"> پیل سوختی میکروبی </w:t>
      </w:r>
      <w:ins w:id="8969" w:author="Mohsen Jafarinejad" w:date="2019-05-11T13:03:00Z">
        <w:r w:rsidR="00FE1A57">
          <w:rPr>
            <w:rFonts w:hint="cs"/>
            <w:sz w:val="28"/>
            <w:rtl/>
          </w:rPr>
          <w:t>شبیه سازی</w:t>
        </w:r>
      </w:ins>
      <w:del w:id="8970" w:author="Mohsen Jafarinejad" w:date="2019-05-11T13:03:00Z">
        <w:r w:rsidDel="00FE1A57">
          <w:rPr>
            <w:rFonts w:hint="cs"/>
            <w:sz w:val="28"/>
            <w:rtl/>
          </w:rPr>
          <w:delText>اقدام</w:delText>
        </w:r>
      </w:del>
      <w:r>
        <w:rPr>
          <w:rFonts w:hint="cs"/>
          <w:sz w:val="28"/>
          <w:rtl/>
        </w:rPr>
        <w:t xml:space="preserve"> شده است که نتیجه حاصل از مدل</w:t>
      </w:r>
      <w:ins w:id="8971" w:author="Mohsen Jafarinejad" w:date="2019-05-11T13:02:00Z">
        <w:r w:rsidR="00FE1A57">
          <w:rPr>
            <w:rFonts w:hint="cs"/>
            <w:sz w:val="28"/>
            <w:rtl/>
          </w:rPr>
          <w:t>‌</w:t>
        </w:r>
      </w:ins>
      <w:r>
        <w:rPr>
          <w:rFonts w:hint="cs"/>
          <w:sz w:val="28"/>
          <w:rtl/>
        </w:rPr>
        <w:t xml:space="preserve">سازی ریاضی </w:t>
      </w:r>
      <w:del w:id="8972" w:author="Mohsen Jafarinejad" w:date="2019-05-11T13:02:00Z">
        <w:r w:rsidDel="00FE1A57">
          <w:rPr>
            <w:rFonts w:hint="cs"/>
            <w:sz w:val="28"/>
            <w:rtl/>
          </w:rPr>
          <w:delText>آن بصورت زیر</w:delText>
        </w:r>
      </w:del>
      <w:ins w:id="8973" w:author="Mohsen Jafarinejad" w:date="2019-05-11T13:02:00Z">
        <w:r w:rsidR="00FE1A57">
          <w:rPr>
            <w:rFonts w:hint="cs"/>
            <w:sz w:val="28"/>
            <w:rtl/>
          </w:rPr>
          <w:t>آن در شکل 2-19</w:t>
        </w:r>
      </w:ins>
      <w:r>
        <w:rPr>
          <w:rFonts w:hint="cs"/>
          <w:sz w:val="28"/>
          <w:rtl/>
        </w:rPr>
        <w:t xml:space="preserve"> قابل مشاهده </w:t>
      </w:r>
      <w:ins w:id="8974" w:author="Mohsen" w:date="2019-03-17T16:51:00Z">
        <w:del w:id="8975" w:author="Mohsen Jafarinejad" w:date="2019-05-11T13:02:00Z">
          <w:r w:rsidR="00CF0011" w:rsidDel="00FE1A57">
            <w:rPr>
              <w:sz w:val="28"/>
              <w:rtl/>
            </w:rPr>
            <w:delText>م</w:delText>
          </w:r>
        </w:del>
      </w:ins>
      <w:ins w:id="8976" w:author="Mohsen Jafarinejad" w:date="2019-05-11T13:02:00Z">
        <w:r w:rsidR="00FE1A57">
          <w:rPr>
            <w:rFonts w:hint="cs"/>
            <w:sz w:val="28"/>
            <w:rtl/>
          </w:rPr>
          <w:t>م</w:t>
        </w:r>
      </w:ins>
      <w:ins w:id="8977" w:author="Mohsen" w:date="2019-03-17T16:51:00Z">
        <w:r w:rsidR="00CF0011">
          <w:rPr>
            <w:rFonts w:hint="cs"/>
            <w:sz w:val="28"/>
            <w:rtl/>
          </w:rPr>
          <w:t>ی‌</w:t>
        </w:r>
        <w:r w:rsidR="00CF0011">
          <w:rPr>
            <w:rFonts w:hint="eastAsia"/>
            <w:sz w:val="28"/>
            <w:rtl/>
          </w:rPr>
          <w:t>باشد</w:t>
        </w:r>
      </w:ins>
      <w:del w:id="8978" w:author="Mohsen" w:date="2019-03-17T16:51:00Z">
        <w:r w:rsidDel="00CF0011">
          <w:rPr>
            <w:rFonts w:hint="cs"/>
            <w:sz w:val="28"/>
            <w:rtl/>
          </w:rPr>
          <w:delText>می باشد</w:delText>
        </w:r>
      </w:del>
      <w:r>
        <w:rPr>
          <w:rFonts w:hint="cs"/>
          <w:sz w:val="28"/>
          <w:rtl/>
        </w:rPr>
        <w:t>:</w:t>
      </w:r>
    </w:p>
    <w:p w14:paraId="3A267743" w14:textId="4E649380" w:rsidR="003B364C" w:rsidRDefault="003B364C" w:rsidP="005E409E">
      <w:pPr>
        <w:pStyle w:val="payannameh"/>
        <w:tabs>
          <w:tab w:val="left" w:pos="0"/>
          <w:tab w:val="left" w:pos="7371"/>
        </w:tabs>
        <w:spacing w:line="240" w:lineRule="auto"/>
        <w:jc w:val="center"/>
        <w:rPr>
          <w:sz w:val="28"/>
          <w:rtl/>
        </w:rPr>
      </w:pPr>
      <w:r>
        <w:rPr>
          <w:noProof/>
          <w:sz w:val="28"/>
          <w:rtl/>
          <w:lang w:bidi="ar-SA"/>
        </w:rPr>
        <w:drawing>
          <wp:inline distT="0" distB="0" distL="0" distR="0" wp14:anchorId="54EED7B8" wp14:editId="160B6669">
            <wp:extent cx="3764280" cy="2594589"/>
            <wp:effectExtent l="0" t="0" r="7620" b="0"/>
            <wp:docPr id="37" name="Picture 37" descr="C:\Users\m.jafarinejad\Desktop\Negaresh\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m.jafarinejad\Desktop\Negaresh\21.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75289" cy="2602177"/>
                    </a:xfrm>
                    <a:prstGeom prst="rect">
                      <a:avLst/>
                    </a:prstGeom>
                    <a:noFill/>
                    <a:ln>
                      <a:noFill/>
                    </a:ln>
                  </pic:spPr>
                </pic:pic>
              </a:graphicData>
            </a:graphic>
          </wp:inline>
        </w:drawing>
      </w:r>
    </w:p>
    <w:p w14:paraId="037B68AD" w14:textId="70B6E8DF" w:rsidR="00DE3FD3" w:rsidRDefault="00A52291" w:rsidP="00CF0011">
      <w:pPr>
        <w:pStyle w:val="a4"/>
        <w:rPr>
          <w:rtl/>
        </w:rPr>
      </w:pPr>
      <w:bookmarkStart w:id="8979" w:name="_Toc8551033"/>
      <w:r w:rsidRPr="005B155A">
        <w:rPr>
          <w:rFonts w:hint="cs"/>
          <w:rtl/>
        </w:rPr>
        <w:t>تغییرات</w:t>
      </w:r>
      <w:r>
        <w:rPr>
          <w:rFonts w:hint="cs"/>
          <w:rtl/>
        </w:rPr>
        <w:t xml:space="preserve"> افت پتانسیل در پیل میکروبی</w:t>
      </w:r>
      <w:bookmarkEnd w:id="8979"/>
    </w:p>
    <w:p w14:paraId="71B57609" w14:textId="77777777" w:rsidR="00A52291" w:rsidRPr="00A52291" w:rsidRDefault="00A52291" w:rsidP="00A52291">
      <w:pPr>
        <w:rPr>
          <w:rtl/>
        </w:rPr>
      </w:pPr>
    </w:p>
    <w:p w14:paraId="69F16F10" w14:textId="3A96C8DE" w:rsidR="003B364C" w:rsidRPr="00E8668F" w:rsidRDefault="003B364C" w:rsidP="005E409E">
      <w:pPr>
        <w:pStyle w:val="payannameh"/>
        <w:tabs>
          <w:tab w:val="left" w:pos="0"/>
          <w:tab w:val="left" w:pos="7371"/>
        </w:tabs>
        <w:spacing w:line="240" w:lineRule="auto"/>
        <w:jc w:val="center"/>
        <w:rPr>
          <w:sz w:val="28"/>
          <w:rtl/>
        </w:rPr>
      </w:pPr>
      <w:r>
        <w:rPr>
          <w:noProof/>
          <w:sz w:val="28"/>
          <w:rtl/>
          <w:lang w:bidi="ar-SA"/>
        </w:rPr>
        <w:drawing>
          <wp:inline distT="0" distB="0" distL="0" distR="0" wp14:anchorId="0369C682" wp14:editId="5B058AC9">
            <wp:extent cx="3694567" cy="2875363"/>
            <wp:effectExtent l="0" t="0" r="1270" b="1270"/>
            <wp:docPr id="38" name="Picture 38" descr="C:\Users\m.jafarinejad\Desktop\Negaresh\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m.jafarinejad\Desktop\Negaresh\2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56926" cy="2923895"/>
                    </a:xfrm>
                    <a:prstGeom prst="rect">
                      <a:avLst/>
                    </a:prstGeom>
                    <a:noFill/>
                    <a:ln>
                      <a:noFill/>
                    </a:ln>
                  </pic:spPr>
                </pic:pic>
              </a:graphicData>
            </a:graphic>
          </wp:inline>
        </w:drawing>
      </w:r>
    </w:p>
    <w:p w14:paraId="3A633C5A" w14:textId="3410B769" w:rsidR="00C031C9" w:rsidRDefault="00A52291" w:rsidP="00CF0011">
      <w:pPr>
        <w:pStyle w:val="a4"/>
        <w:rPr>
          <w:rtl/>
        </w:rPr>
      </w:pPr>
      <w:bookmarkStart w:id="8980" w:name="_Toc8551034"/>
      <w:r>
        <w:rPr>
          <w:rFonts w:hint="cs"/>
          <w:rtl/>
        </w:rPr>
        <w:t>شماتیک تغییرات افت پتانسیل پیل میکروبی با افزایش جریان خروجی</w:t>
      </w:r>
      <w:bookmarkEnd w:id="8980"/>
    </w:p>
    <w:p w14:paraId="799B9B46" w14:textId="77777777" w:rsidR="0001187C" w:rsidRDefault="0001187C" w:rsidP="00476A03">
      <w:pPr>
        <w:pStyle w:val="payannameh"/>
        <w:tabs>
          <w:tab w:val="left" w:pos="0"/>
          <w:tab w:val="left" w:pos="7371"/>
        </w:tabs>
        <w:spacing w:line="240" w:lineRule="auto"/>
        <w:rPr>
          <w:rtl/>
        </w:rPr>
      </w:pPr>
    </w:p>
    <w:p w14:paraId="45A4C5BD" w14:textId="363993D1" w:rsidR="003B364C" w:rsidRDefault="00DE3FD3" w:rsidP="002C326A">
      <w:pPr>
        <w:pStyle w:val="payannameh"/>
        <w:tabs>
          <w:tab w:val="left" w:pos="0"/>
          <w:tab w:val="left" w:pos="7371"/>
        </w:tabs>
        <w:spacing w:line="240" w:lineRule="auto"/>
        <w:rPr>
          <w:rtl/>
        </w:rPr>
      </w:pPr>
      <w:r>
        <w:rPr>
          <w:rFonts w:hint="cs"/>
          <w:rtl/>
        </w:rPr>
        <w:t xml:space="preserve">در جدول </w:t>
      </w:r>
      <w:r w:rsidR="0001187C">
        <w:rPr>
          <w:rFonts w:hint="cs"/>
          <w:rtl/>
        </w:rPr>
        <w:t>صفحه بعد</w:t>
      </w:r>
      <w:r>
        <w:rPr>
          <w:rFonts w:hint="cs"/>
          <w:rtl/>
        </w:rPr>
        <w:t xml:space="preserve"> کار</w:t>
      </w:r>
      <w:r w:rsidR="003B364C">
        <w:rPr>
          <w:rFonts w:hint="cs"/>
          <w:rtl/>
        </w:rPr>
        <w:t xml:space="preserve">های تحقیقاتی صورت گرفته </w:t>
      </w:r>
      <w:r w:rsidR="00E32A60">
        <w:rPr>
          <w:rFonts w:hint="cs"/>
          <w:rtl/>
        </w:rPr>
        <w:t>که در بالا م</w:t>
      </w:r>
      <w:del w:id="8981" w:author="Mohsen Jafarinejad" w:date="2019-05-11T13:03:00Z">
        <w:r w:rsidR="00E32A60" w:rsidDel="0039233A">
          <w:rPr>
            <w:rFonts w:hint="cs"/>
            <w:rtl/>
          </w:rPr>
          <w:delText>ع</w:delText>
        </w:r>
      </w:del>
      <w:r w:rsidR="00E32A60">
        <w:rPr>
          <w:rFonts w:hint="cs"/>
          <w:rtl/>
        </w:rPr>
        <w:t xml:space="preserve">عرفی </w:t>
      </w:r>
      <w:ins w:id="8982" w:author="Mohsen" w:date="2019-03-17T16:51:00Z">
        <w:r w:rsidR="00CF0011">
          <w:rPr>
            <w:rtl/>
          </w:rPr>
          <w:t>شده‌اند</w:t>
        </w:r>
      </w:ins>
      <w:del w:id="8983" w:author="Mohsen" w:date="2019-03-17T16:51:00Z">
        <w:r w:rsidR="00E32A60" w:rsidDel="00CF0011">
          <w:rPr>
            <w:rFonts w:hint="cs"/>
            <w:rtl/>
          </w:rPr>
          <w:delText>شده اند</w:delText>
        </w:r>
      </w:del>
      <w:ins w:id="8984" w:author="Mohsen Jafarinejad" w:date="2019-05-11T13:04:00Z">
        <w:r w:rsidR="0039233A">
          <w:rPr>
            <w:rFonts w:hint="cs"/>
            <w:rtl/>
          </w:rPr>
          <w:t>،</w:t>
        </w:r>
      </w:ins>
      <w:del w:id="8985" w:author="Mohsen Jafarinejad" w:date="2019-05-11T13:04:00Z">
        <w:r w:rsidR="00E32A60" w:rsidDel="0039233A">
          <w:rPr>
            <w:rFonts w:hint="cs"/>
            <w:rtl/>
          </w:rPr>
          <w:delText xml:space="preserve"> </w:delText>
        </w:r>
      </w:del>
      <w:r w:rsidR="00E32A60">
        <w:rPr>
          <w:rFonts w:hint="cs"/>
          <w:rtl/>
        </w:rPr>
        <w:t xml:space="preserve">بصورت خلاصه </w:t>
      </w:r>
      <w:del w:id="8986" w:author="Mohsen Jafarinejad" w:date="2019-05-11T13:04:00Z">
        <w:r w:rsidR="00C031C9" w:rsidDel="0039233A">
          <w:rPr>
            <w:rFonts w:hint="cs"/>
            <w:rtl/>
          </w:rPr>
          <w:delText xml:space="preserve">معرفی </w:delText>
        </w:r>
      </w:del>
      <w:ins w:id="8987" w:author="Mohsen Jafarinejad" w:date="2019-05-11T13:04:00Z">
        <w:r w:rsidR="0039233A">
          <w:rPr>
            <w:rFonts w:hint="cs"/>
            <w:rtl/>
          </w:rPr>
          <w:t xml:space="preserve">فهرست </w:t>
        </w:r>
      </w:ins>
      <w:r w:rsidR="00C031C9">
        <w:rPr>
          <w:rFonts w:hint="cs"/>
          <w:rtl/>
        </w:rPr>
        <w:t>می‌</w:t>
      </w:r>
      <w:r w:rsidR="00E32A60">
        <w:rPr>
          <w:rFonts w:hint="cs"/>
          <w:rtl/>
        </w:rPr>
        <w:t>گردد:</w:t>
      </w:r>
    </w:p>
    <w:p w14:paraId="66118D17" w14:textId="4A5E8904" w:rsidR="0001187C" w:rsidRDefault="0001187C" w:rsidP="0001187C">
      <w:pPr>
        <w:pStyle w:val="payannameh"/>
        <w:tabs>
          <w:tab w:val="left" w:pos="0"/>
          <w:tab w:val="left" w:pos="7371"/>
        </w:tabs>
        <w:spacing w:line="240" w:lineRule="auto"/>
        <w:rPr>
          <w:rtl/>
        </w:rPr>
      </w:pPr>
    </w:p>
    <w:p w14:paraId="27BB3A3E" w14:textId="54B6238E" w:rsidR="0001187C" w:rsidRDefault="0001187C" w:rsidP="0001187C">
      <w:pPr>
        <w:pStyle w:val="payannameh"/>
        <w:tabs>
          <w:tab w:val="left" w:pos="0"/>
          <w:tab w:val="left" w:pos="7371"/>
        </w:tabs>
        <w:spacing w:line="240" w:lineRule="auto"/>
        <w:rPr>
          <w:rtl/>
        </w:rPr>
      </w:pPr>
    </w:p>
    <w:p w14:paraId="6A7EDFEA" w14:textId="20611257" w:rsidR="0001187C" w:rsidRDefault="0001187C" w:rsidP="0001187C">
      <w:pPr>
        <w:pStyle w:val="payannameh"/>
        <w:tabs>
          <w:tab w:val="left" w:pos="0"/>
          <w:tab w:val="left" w:pos="7371"/>
        </w:tabs>
        <w:spacing w:line="240" w:lineRule="auto"/>
        <w:rPr>
          <w:rtl/>
        </w:rPr>
      </w:pPr>
    </w:p>
    <w:p w14:paraId="47095086" w14:textId="4B62F201" w:rsidR="0001187C" w:rsidRDefault="0001187C" w:rsidP="0001187C">
      <w:pPr>
        <w:pStyle w:val="payannameh"/>
        <w:tabs>
          <w:tab w:val="left" w:pos="0"/>
          <w:tab w:val="left" w:pos="7371"/>
        </w:tabs>
        <w:spacing w:line="240" w:lineRule="auto"/>
        <w:rPr>
          <w:rtl/>
        </w:rPr>
      </w:pPr>
    </w:p>
    <w:p w14:paraId="2DEAFB96" w14:textId="2AC2808F" w:rsidR="0001187C" w:rsidRDefault="0001187C" w:rsidP="0001187C">
      <w:pPr>
        <w:pStyle w:val="payannameh"/>
        <w:tabs>
          <w:tab w:val="left" w:pos="0"/>
          <w:tab w:val="left" w:pos="7371"/>
        </w:tabs>
        <w:spacing w:line="240" w:lineRule="auto"/>
        <w:rPr>
          <w:rtl/>
        </w:rPr>
      </w:pPr>
    </w:p>
    <w:p w14:paraId="02CACA57" w14:textId="38C11DA9" w:rsidR="0001187C" w:rsidRDefault="0001187C" w:rsidP="0001187C">
      <w:pPr>
        <w:pStyle w:val="payannameh"/>
        <w:tabs>
          <w:tab w:val="left" w:pos="0"/>
          <w:tab w:val="left" w:pos="7371"/>
        </w:tabs>
        <w:spacing w:line="240" w:lineRule="auto"/>
        <w:rPr>
          <w:rtl/>
        </w:rPr>
      </w:pPr>
    </w:p>
    <w:p w14:paraId="639B9CC2" w14:textId="63D9B071" w:rsidR="0001187C" w:rsidRDefault="0001187C" w:rsidP="0001187C">
      <w:pPr>
        <w:pStyle w:val="payannameh"/>
        <w:tabs>
          <w:tab w:val="left" w:pos="0"/>
          <w:tab w:val="left" w:pos="7371"/>
        </w:tabs>
        <w:spacing w:line="240" w:lineRule="auto"/>
        <w:rPr>
          <w:rtl/>
        </w:rPr>
      </w:pPr>
    </w:p>
    <w:p w14:paraId="3152C375" w14:textId="4F212244" w:rsidR="0001187C" w:rsidRDefault="0001187C" w:rsidP="0001187C">
      <w:pPr>
        <w:pStyle w:val="payannameh"/>
        <w:tabs>
          <w:tab w:val="left" w:pos="0"/>
          <w:tab w:val="left" w:pos="7371"/>
        </w:tabs>
        <w:spacing w:line="240" w:lineRule="auto"/>
        <w:rPr>
          <w:rtl/>
        </w:rPr>
      </w:pPr>
    </w:p>
    <w:p w14:paraId="452C5E79" w14:textId="523124A4" w:rsidR="0001187C" w:rsidRDefault="0001187C" w:rsidP="0001187C">
      <w:pPr>
        <w:pStyle w:val="payannameh"/>
        <w:tabs>
          <w:tab w:val="left" w:pos="0"/>
          <w:tab w:val="left" w:pos="7371"/>
        </w:tabs>
        <w:spacing w:line="240" w:lineRule="auto"/>
        <w:rPr>
          <w:rtl/>
        </w:rPr>
      </w:pPr>
    </w:p>
    <w:p w14:paraId="42579BDE" w14:textId="77777777" w:rsidR="0001187C" w:rsidRDefault="0001187C" w:rsidP="0001187C">
      <w:pPr>
        <w:pStyle w:val="payannameh"/>
        <w:tabs>
          <w:tab w:val="left" w:pos="0"/>
          <w:tab w:val="left" w:pos="7371"/>
        </w:tabs>
        <w:spacing w:line="240" w:lineRule="auto"/>
        <w:rPr>
          <w:rtl/>
        </w:rPr>
      </w:pPr>
    </w:p>
    <w:p w14:paraId="30A62604" w14:textId="3B3EA644" w:rsidR="00476A03" w:rsidRDefault="0001187C" w:rsidP="009966A7">
      <w:pPr>
        <w:pStyle w:val="a3"/>
        <w:rPr>
          <w:ins w:id="8988" w:author="Mohsen Jafarinejad" w:date="2019-04-27T13:29:00Z"/>
        </w:rPr>
      </w:pPr>
      <w:bookmarkStart w:id="8989" w:name="_Toc8550987"/>
      <w:r>
        <w:rPr>
          <w:rFonts w:hint="cs"/>
          <w:rtl/>
        </w:rPr>
        <w:lastRenderedPageBreak/>
        <w:t>خلاصه برخی ازتحقیقات صورت</w:t>
      </w:r>
      <w:r w:rsidR="00997A3D">
        <w:rPr>
          <w:rFonts w:hint="cs"/>
          <w:rtl/>
        </w:rPr>
        <w:t xml:space="preserve"> </w:t>
      </w:r>
      <w:r>
        <w:rPr>
          <w:rFonts w:hint="cs"/>
          <w:rtl/>
        </w:rPr>
        <w:t>گرفته بر روی پیل سوختی میکروبی</w:t>
      </w:r>
      <w:bookmarkEnd w:id="8989"/>
    </w:p>
    <w:tbl>
      <w:tblPr>
        <w:tblW w:w="5000" w:type="pct"/>
        <w:tblLook w:val="04A0" w:firstRow="1" w:lastRow="0" w:firstColumn="1" w:lastColumn="0" w:noHBand="0" w:noVBand="1"/>
        <w:tblPrChange w:id="8990" w:author="Mohsen Jafarinejad" w:date="2019-04-27T13:51:00Z">
          <w:tblPr>
            <w:tblW w:w="5000" w:type="pct"/>
            <w:tblLook w:val="04A0" w:firstRow="1" w:lastRow="0" w:firstColumn="1" w:lastColumn="0" w:noHBand="0" w:noVBand="1"/>
          </w:tblPr>
        </w:tblPrChange>
      </w:tblPr>
      <w:tblGrid>
        <w:gridCol w:w="403"/>
        <w:gridCol w:w="450"/>
        <w:gridCol w:w="451"/>
        <w:gridCol w:w="381"/>
        <w:gridCol w:w="451"/>
        <w:gridCol w:w="451"/>
        <w:gridCol w:w="451"/>
        <w:gridCol w:w="451"/>
        <w:gridCol w:w="404"/>
        <w:gridCol w:w="404"/>
        <w:gridCol w:w="474"/>
        <w:gridCol w:w="474"/>
        <w:gridCol w:w="3808"/>
        <w:tblGridChange w:id="8991">
          <w:tblGrid>
            <w:gridCol w:w="93"/>
            <w:gridCol w:w="310"/>
            <w:gridCol w:w="184"/>
            <w:gridCol w:w="266"/>
            <w:gridCol w:w="296"/>
            <w:gridCol w:w="155"/>
            <w:gridCol w:w="381"/>
            <w:gridCol w:w="26"/>
            <w:gridCol w:w="425"/>
            <w:gridCol w:w="34"/>
            <w:gridCol w:w="417"/>
            <w:gridCol w:w="145"/>
            <w:gridCol w:w="306"/>
            <w:gridCol w:w="256"/>
            <w:gridCol w:w="126"/>
            <w:gridCol w:w="69"/>
            <w:gridCol w:w="328"/>
            <w:gridCol w:w="39"/>
            <w:gridCol w:w="37"/>
            <w:gridCol w:w="321"/>
            <w:gridCol w:w="83"/>
            <w:gridCol w:w="121"/>
            <w:gridCol w:w="353"/>
            <w:gridCol w:w="141"/>
            <w:gridCol w:w="9"/>
            <w:gridCol w:w="324"/>
            <w:gridCol w:w="140"/>
            <w:gridCol w:w="21"/>
            <w:gridCol w:w="970"/>
            <w:gridCol w:w="596"/>
            <w:gridCol w:w="2081"/>
            <w:gridCol w:w="2924"/>
          </w:tblGrid>
        </w:tblGridChange>
      </w:tblGrid>
      <w:tr w:rsidR="00900C58" w:rsidRPr="00900C58" w14:paraId="343FD0C9" w14:textId="77777777" w:rsidTr="00681C03">
        <w:trPr>
          <w:trHeight w:val="390"/>
          <w:ins w:id="8992" w:author="Mohsen Jafarinejad" w:date="2019-04-27T13:50:00Z"/>
          <w:trPrChange w:id="8993" w:author="Mohsen Jafarinejad" w:date="2019-04-27T13:51:00Z">
            <w:trPr>
              <w:gridAfter w:val="0"/>
              <w:trHeight w:val="390"/>
            </w:trPr>
          </w:trPrChange>
        </w:trPr>
        <w:tc>
          <w:tcPr>
            <w:tcW w:w="1927" w:type="pct"/>
            <w:gridSpan w:val="8"/>
            <w:tcBorders>
              <w:top w:val="single" w:sz="4" w:space="0" w:color="auto"/>
              <w:left w:val="single" w:sz="4" w:space="0" w:color="auto"/>
              <w:bottom w:val="single" w:sz="4" w:space="0" w:color="auto"/>
              <w:right w:val="single" w:sz="4" w:space="0" w:color="auto"/>
            </w:tcBorders>
            <w:shd w:val="clear" w:color="000000" w:fill="8DB4E2"/>
            <w:noWrap/>
            <w:vAlign w:val="center"/>
            <w:hideMark/>
            <w:tcPrChange w:id="8994" w:author="Mohsen Jafarinejad" w:date="2019-04-27T13:51:00Z">
              <w:tcPr>
                <w:tcW w:w="1820" w:type="pct"/>
                <w:gridSpan w:val="15"/>
                <w:tcBorders>
                  <w:top w:val="single" w:sz="4" w:space="0" w:color="auto"/>
                  <w:left w:val="single" w:sz="4" w:space="0" w:color="auto"/>
                  <w:bottom w:val="single" w:sz="4" w:space="0" w:color="auto"/>
                  <w:right w:val="single" w:sz="4" w:space="0" w:color="auto"/>
                </w:tcBorders>
                <w:shd w:val="clear" w:color="000000" w:fill="8DB4E2"/>
                <w:noWrap/>
                <w:vAlign w:val="center"/>
                <w:hideMark/>
              </w:tcPr>
            </w:tcPrChange>
          </w:tcPr>
          <w:p w14:paraId="0FD6FE47" w14:textId="77777777" w:rsidR="00900C58" w:rsidRPr="00900C58" w:rsidRDefault="00900C58" w:rsidP="00900C58">
            <w:pPr>
              <w:bidi/>
              <w:spacing w:after="0" w:line="240" w:lineRule="auto"/>
              <w:jc w:val="center"/>
              <w:rPr>
                <w:ins w:id="8995" w:author="Mohsen Jafarinejad" w:date="2019-04-27T13:50:00Z"/>
                <w:rFonts w:ascii="Calibri" w:eastAsia="Times New Roman" w:hAnsi="Calibri" w:cs="B Zar"/>
                <w:color w:val="000000"/>
                <w:sz w:val="24"/>
                <w:szCs w:val="24"/>
              </w:rPr>
            </w:pPr>
            <w:ins w:id="8996" w:author="Mohsen Jafarinejad" w:date="2019-04-27T13:50:00Z">
              <w:r w:rsidRPr="00900C58">
                <w:rPr>
                  <w:rFonts w:ascii="Calibri" w:eastAsia="Times New Roman" w:hAnsi="Calibri" w:cs="B Zar" w:hint="cs"/>
                  <w:color w:val="000000"/>
                  <w:sz w:val="24"/>
                  <w:szCs w:val="24"/>
                  <w:rtl/>
                </w:rPr>
                <w:t>پارامترهای مورد بررسی</w:t>
              </w:r>
            </w:ins>
          </w:p>
        </w:tc>
        <w:tc>
          <w:tcPr>
            <w:tcW w:w="223" w:type="pct"/>
            <w:vMerge w:val="restart"/>
            <w:tcBorders>
              <w:top w:val="single" w:sz="4" w:space="0" w:color="auto"/>
              <w:left w:val="single" w:sz="4" w:space="0" w:color="auto"/>
              <w:bottom w:val="single" w:sz="4" w:space="0" w:color="auto"/>
              <w:right w:val="single" w:sz="4" w:space="0" w:color="auto"/>
            </w:tcBorders>
            <w:shd w:val="clear" w:color="000000" w:fill="8DB4E2"/>
            <w:textDirection w:val="btLr"/>
            <w:vAlign w:val="center"/>
            <w:hideMark/>
            <w:tcPrChange w:id="8997" w:author="Mohsen Jafarinejad" w:date="2019-04-27T13:51:00Z">
              <w:tcPr>
                <w:tcW w:w="208" w:type="pct"/>
                <w:gridSpan w:val="2"/>
                <w:vMerge w:val="restart"/>
                <w:tcBorders>
                  <w:top w:val="single" w:sz="4" w:space="0" w:color="auto"/>
                  <w:left w:val="single" w:sz="4" w:space="0" w:color="auto"/>
                  <w:bottom w:val="single" w:sz="4" w:space="0" w:color="auto"/>
                  <w:right w:val="single" w:sz="4" w:space="0" w:color="auto"/>
                </w:tcBorders>
                <w:shd w:val="clear" w:color="000000" w:fill="8DB4E2"/>
                <w:textDirection w:val="btLr"/>
                <w:vAlign w:val="center"/>
                <w:hideMark/>
              </w:tcPr>
            </w:tcPrChange>
          </w:tcPr>
          <w:p w14:paraId="45E5A7C2" w14:textId="77777777" w:rsidR="00900C58" w:rsidRPr="00900C58" w:rsidRDefault="00900C58" w:rsidP="00900C58">
            <w:pPr>
              <w:bidi/>
              <w:spacing w:after="0" w:line="240" w:lineRule="auto"/>
              <w:jc w:val="center"/>
              <w:rPr>
                <w:ins w:id="8998" w:author="Mohsen Jafarinejad" w:date="2019-04-27T13:50:00Z"/>
                <w:rFonts w:ascii="Calibri" w:eastAsia="Times New Roman" w:hAnsi="Calibri" w:cs="B Zar"/>
                <w:color w:val="000000"/>
                <w:sz w:val="16"/>
                <w:szCs w:val="16"/>
              </w:rPr>
            </w:pPr>
            <w:ins w:id="8999" w:author="Mohsen Jafarinejad" w:date="2019-04-27T13:50:00Z">
              <w:r w:rsidRPr="00900C58">
                <w:rPr>
                  <w:rFonts w:ascii="Calibri" w:eastAsia="Times New Roman" w:hAnsi="Calibri" w:cs="B Zar" w:hint="cs"/>
                  <w:color w:val="000000"/>
                  <w:sz w:val="16"/>
                  <w:szCs w:val="16"/>
                  <w:rtl/>
                </w:rPr>
                <w:t>بررسی میکروسکوپی</w:t>
              </w:r>
            </w:ins>
          </w:p>
        </w:tc>
        <w:tc>
          <w:tcPr>
            <w:tcW w:w="223" w:type="pct"/>
            <w:vMerge w:val="restart"/>
            <w:tcBorders>
              <w:top w:val="single" w:sz="4" w:space="0" w:color="auto"/>
              <w:left w:val="single" w:sz="4" w:space="0" w:color="auto"/>
              <w:bottom w:val="single" w:sz="4" w:space="0" w:color="auto"/>
              <w:right w:val="single" w:sz="4" w:space="0" w:color="auto"/>
            </w:tcBorders>
            <w:shd w:val="clear" w:color="000000" w:fill="8DB4E2"/>
            <w:textDirection w:val="btLr"/>
            <w:vAlign w:val="center"/>
            <w:hideMark/>
            <w:tcPrChange w:id="9000" w:author="Mohsen Jafarinejad" w:date="2019-04-27T13:51:00Z">
              <w:tcPr>
                <w:tcW w:w="208" w:type="pct"/>
                <w:gridSpan w:val="3"/>
                <w:vMerge w:val="restart"/>
                <w:tcBorders>
                  <w:top w:val="single" w:sz="4" w:space="0" w:color="auto"/>
                  <w:left w:val="single" w:sz="4" w:space="0" w:color="auto"/>
                  <w:bottom w:val="single" w:sz="4" w:space="0" w:color="auto"/>
                  <w:right w:val="single" w:sz="4" w:space="0" w:color="auto"/>
                </w:tcBorders>
                <w:shd w:val="clear" w:color="000000" w:fill="8DB4E2"/>
                <w:textDirection w:val="btLr"/>
                <w:vAlign w:val="center"/>
                <w:hideMark/>
              </w:tcPr>
            </w:tcPrChange>
          </w:tcPr>
          <w:p w14:paraId="16619FA3" w14:textId="77777777" w:rsidR="00900C58" w:rsidRPr="00900C58" w:rsidRDefault="00900C58" w:rsidP="00900C58">
            <w:pPr>
              <w:bidi/>
              <w:spacing w:after="0" w:line="240" w:lineRule="auto"/>
              <w:jc w:val="center"/>
              <w:rPr>
                <w:ins w:id="9001" w:author="Mohsen Jafarinejad" w:date="2019-04-27T13:50:00Z"/>
                <w:rFonts w:ascii="Calibri" w:eastAsia="Times New Roman" w:hAnsi="Calibri" w:cs="B Zar"/>
                <w:color w:val="000000"/>
                <w:sz w:val="16"/>
                <w:szCs w:val="16"/>
              </w:rPr>
            </w:pPr>
            <w:ins w:id="9002" w:author="Mohsen Jafarinejad" w:date="2019-04-27T13:50:00Z">
              <w:r w:rsidRPr="00900C58">
                <w:rPr>
                  <w:rFonts w:ascii="Calibri" w:eastAsia="Times New Roman" w:hAnsi="Calibri" w:cs="B Zar" w:hint="cs"/>
                  <w:color w:val="000000"/>
                  <w:sz w:val="16"/>
                  <w:szCs w:val="16"/>
                  <w:rtl/>
                </w:rPr>
                <w:t>بررسی ماکروسکوپی</w:t>
              </w:r>
            </w:ins>
          </w:p>
        </w:tc>
        <w:tc>
          <w:tcPr>
            <w:tcW w:w="262" w:type="pct"/>
            <w:vMerge w:val="restart"/>
            <w:tcBorders>
              <w:top w:val="single" w:sz="4" w:space="0" w:color="auto"/>
              <w:left w:val="single" w:sz="4" w:space="0" w:color="auto"/>
              <w:bottom w:val="single" w:sz="4" w:space="0" w:color="auto"/>
              <w:right w:val="single" w:sz="4" w:space="0" w:color="auto"/>
            </w:tcBorders>
            <w:shd w:val="clear" w:color="000000" w:fill="8DB4E2"/>
            <w:noWrap/>
            <w:textDirection w:val="btLr"/>
            <w:vAlign w:val="center"/>
            <w:tcPrChange w:id="9003" w:author="Mohsen Jafarinejad" w:date="2019-04-27T13:51:00Z">
              <w:tcPr>
                <w:tcW w:w="408" w:type="pct"/>
                <w:gridSpan w:val="5"/>
                <w:vMerge w:val="restart"/>
                <w:tcBorders>
                  <w:top w:val="single" w:sz="4" w:space="0" w:color="auto"/>
                  <w:left w:val="single" w:sz="4" w:space="0" w:color="auto"/>
                  <w:bottom w:val="single" w:sz="4" w:space="0" w:color="auto"/>
                  <w:right w:val="single" w:sz="4" w:space="0" w:color="auto"/>
                </w:tcBorders>
                <w:shd w:val="clear" w:color="000000" w:fill="8DB4E2"/>
                <w:noWrap/>
                <w:textDirection w:val="btLr"/>
                <w:vAlign w:val="center"/>
              </w:tcPr>
            </w:tcPrChange>
          </w:tcPr>
          <w:p w14:paraId="3A35E1BE" w14:textId="58F1EDAE" w:rsidR="00900C58" w:rsidRPr="00900C58" w:rsidRDefault="00681C03" w:rsidP="00900C58">
            <w:pPr>
              <w:bidi/>
              <w:spacing w:after="0" w:line="240" w:lineRule="auto"/>
              <w:jc w:val="center"/>
              <w:rPr>
                <w:ins w:id="9004" w:author="Mohsen Jafarinejad" w:date="2019-04-27T13:50:00Z"/>
                <w:rFonts w:ascii="Calibri" w:eastAsia="Times New Roman" w:hAnsi="Calibri" w:cs="B Zar"/>
                <w:color w:val="000000"/>
              </w:rPr>
            </w:pPr>
            <w:ins w:id="9005" w:author="Mohsen Jafarinejad" w:date="2019-04-27T13:51:00Z">
              <w:r>
                <w:rPr>
                  <w:rFonts w:ascii="Calibri" w:eastAsia="Times New Roman" w:hAnsi="Calibri" w:cs="B Zar" w:hint="cs"/>
                  <w:color w:val="000000"/>
                  <w:rtl/>
                </w:rPr>
                <w:t>آزمایشگاهی</w:t>
              </w:r>
            </w:ins>
          </w:p>
        </w:tc>
        <w:tc>
          <w:tcPr>
            <w:tcW w:w="262" w:type="pct"/>
            <w:vMerge w:val="restart"/>
            <w:tcBorders>
              <w:top w:val="single" w:sz="4" w:space="0" w:color="auto"/>
              <w:left w:val="single" w:sz="4" w:space="0" w:color="auto"/>
              <w:bottom w:val="single" w:sz="4" w:space="0" w:color="auto"/>
              <w:right w:val="single" w:sz="4" w:space="0" w:color="auto"/>
            </w:tcBorders>
            <w:shd w:val="clear" w:color="000000" w:fill="8DB4E2"/>
            <w:noWrap/>
            <w:textDirection w:val="btLr"/>
            <w:vAlign w:val="center"/>
            <w:hideMark/>
            <w:tcPrChange w:id="9006" w:author="Mohsen Jafarinejad" w:date="2019-04-27T13:51:00Z">
              <w:tcPr>
                <w:tcW w:w="251" w:type="pct"/>
                <w:gridSpan w:val="2"/>
                <w:vMerge w:val="restart"/>
                <w:tcBorders>
                  <w:top w:val="single" w:sz="4" w:space="0" w:color="auto"/>
                  <w:left w:val="single" w:sz="4" w:space="0" w:color="auto"/>
                  <w:bottom w:val="single" w:sz="4" w:space="0" w:color="auto"/>
                  <w:right w:val="single" w:sz="4" w:space="0" w:color="auto"/>
                </w:tcBorders>
                <w:shd w:val="clear" w:color="000000" w:fill="8DB4E2"/>
                <w:noWrap/>
                <w:textDirection w:val="btLr"/>
                <w:vAlign w:val="center"/>
                <w:hideMark/>
              </w:tcPr>
            </w:tcPrChange>
          </w:tcPr>
          <w:p w14:paraId="40221256" w14:textId="77777777" w:rsidR="00900C58" w:rsidRPr="00900C58" w:rsidRDefault="00900C58" w:rsidP="00900C58">
            <w:pPr>
              <w:bidi/>
              <w:spacing w:after="0" w:line="240" w:lineRule="auto"/>
              <w:jc w:val="center"/>
              <w:rPr>
                <w:ins w:id="9007" w:author="Mohsen Jafarinejad" w:date="2019-04-27T13:50:00Z"/>
                <w:rFonts w:ascii="Calibri" w:eastAsia="Times New Roman" w:hAnsi="Calibri" w:cs="B Zar"/>
                <w:color w:val="000000"/>
              </w:rPr>
            </w:pPr>
            <w:ins w:id="9008" w:author="Mohsen Jafarinejad" w:date="2019-04-27T13:50:00Z">
              <w:r w:rsidRPr="00900C58">
                <w:rPr>
                  <w:rFonts w:ascii="Calibri" w:eastAsia="Times New Roman" w:hAnsi="Calibri" w:cs="B Zar" w:hint="cs"/>
                  <w:color w:val="000000"/>
                  <w:rtl/>
                </w:rPr>
                <w:t>شبیه‌سازی</w:t>
              </w:r>
            </w:ins>
          </w:p>
        </w:tc>
        <w:tc>
          <w:tcPr>
            <w:tcW w:w="2103" w:type="pct"/>
            <w:vMerge w:val="restart"/>
            <w:tcBorders>
              <w:top w:val="single" w:sz="4" w:space="0" w:color="auto"/>
              <w:left w:val="single" w:sz="4" w:space="0" w:color="auto"/>
              <w:bottom w:val="single" w:sz="4" w:space="0" w:color="auto"/>
              <w:right w:val="single" w:sz="4" w:space="0" w:color="auto"/>
            </w:tcBorders>
            <w:shd w:val="clear" w:color="000000" w:fill="8DB4E2"/>
            <w:noWrap/>
            <w:vAlign w:val="center"/>
            <w:hideMark/>
            <w:tcPrChange w:id="9009" w:author="Mohsen Jafarinejad" w:date="2019-04-27T13:51:00Z">
              <w:tcPr>
                <w:tcW w:w="2106" w:type="pct"/>
                <w:gridSpan w:val="4"/>
                <w:vMerge w:val="restart"/>
                <w:tcBorders>
                  <w:top w:val="single" w:sz="4" w:space="0" w:color="auto"/>
                  <w:left w:val="single" w:sz="4" w:space="0" w:color="auto"/>
                  <w:bottom w:val="single" w:sz="4" w:space="0" w:color="auto"/>
                  <w:right w:val="single" w:sz="4" w:space="0" w:color="auto"/>
                </w:tcBorders>
                <w:shd w:val="clear" w:color="000000" w:fill="8DB4E2"/>
                <w:noWrap/>
                <w:vAlign w:val="center"/>
                <w:hideMark/>
              </w:tcPr>
            </w:tcPrChange>
          </w:tcPr>
          <w:p w14:paraId="76263EB0" w14:textId="77777777" w:rsidR="00900C58" w:rsidRPr="00900C58" w:rsidRDefault="00900C58" w:rsidP="00900C58">
            <w:pPr>
              <w:bidi/>
              <w:spacing w:after="0" w:line="240" w:lineRule="auto"/>
              <w:jc w:val="center"/>
              <w:rPr>
                <w:ins w:id="9010" w:author="Mohsen Jafarinejad" w:date="2019-04-27T13:50:00Z"/>
                <w:rFonts w:ascii="Times New Roman" w:eastAsia="Times New Roman" w:hAnsi="Times New Roman" w:cs="Times New Roman"/>
                <w:color w:val="000000"/>
                <w:sz w:val="48"/>
                <w:szCs w:val="48"/>
              </w:rPr>
            </w:pPr>
            <w:ins w:id="9011" w:author="Mohsen Jafarinejad" w:date="2019-04-27T13:50:00Z">
              <w:r w:rsidRPr="00900C58">
                <w:rPr>
                  <w:rFonts w:ascii="Times New Roman" w:eastAsia="Times New Roman" w:hAnsi="Times New Roman" w:cs="Times New Roman"/>
                  <w:color w:val="000000"/>
                  <w:sz w:val="48"/>
                  <w:szCs w:val="48"/>
                  <w:rtl/>
                </w:rPr>
                <w:t>عنوان مقاله</w:t>
              </w:r>
            </w:ins>
          </w:p>
        </w:tc>
      </w:tr>
      <w:tr w:rsidR="00900C58" w:rsidRPr="00900C58" w14:paraId="3E76669C" w14:textId="77777777" w:rsidTr="00681C03">
        <w:tblPrEx>
          <w:tblPrExChange w:id="9012" w:author="Mohsen Jafarinejad" w:date="2019-04-27T13:51:00Z">
            <w:tblPrEx>
              <w:tblW w:w="9390" w:type="dxa"/>
              <w:tblInd w:w="93" w:type="dxa"/>
            </w:tblPrEx>
          </w:tblPrExChange>
        </w:tblPrEx>
        <w:trPr>
          <w:trHeight w:val="675"/>
          <w:ins w:id="9013" w:author="Mohsen Jafarinejad" w:date="2019-04-27T13:50:00Z"/>
          <w:trPrChange w:id="9014" w:author="Mohsen Jafarinejad" w:date="2019-04-27T13:51:00Z">
            <w:trPr>
              <w:gridBefore w:val="1"/>
              <w:trHeight w:val="675"/>
            </w:trPr>
          </w:trPrChange>
        </w:trPr>
        <w:tc>
          <w:tcPr>
            <w:tcW w:w="223" w:type="pct"/>
            <w:tcBorders>
              <w:top w:val="nil"/>
              <w:left w:val="single" w:sz="4" w:space="0" w:color="auto"/>
              <w:bottom w:val="single" w:sz="4" w:space="0" w:color="auto"/>
              <w:right w:val="single" w:sz="4" w:space="0" w:color="auto"/>
            </w:tcBorders>
            <w:shd w:val="clear" w:color="000000" w:fill="8DB4E2"/>
            <w:noWrap/>
            <w:textDirection w:val="btLr"/>
            <w:vAlign w:val="center"/>
            <w:hideMark/>
            <w:tcPrChange w:id="9015" w:author="Mohsen Jafarinejad" w:date="2019-04-27T13:51:00Z">
              <w:tcPr>
                <w:tcW w:w="290" w:type="dxa"/>
                <w:gridSpan w:val="2"/>
                <w:tcBorders>
                  <w:top w:val="nil"/>
                  <w:left w:val="single" w:sz="4" w:space="0" w:color="auto"/>
                  <w:bottom w:val="single" w:sz="4" w:space="0" w:color="auto"/>
                  <w:right w:val="single" w:sz="4" w:space="0" w:color="auto"/>
                </w:tcBorders>
                <w:shd w:val="clear" w:color="000000" w:fill="8DB4E2"/>
                <w:noWrap/>
                <w:textDirection w:val="btLr"/>
                <w:vAlign w:val="center"/>
                <w:hideMark/>
              </w:tcPr>
            </w:tcPrChange>
          </w:tcPr>
          <w:p w14:paraId="0F39899C" w14:textId="77777777" w:rsidR="00900C58" w:rsidRPr="00900C58" w:rsidRDefault="00900C58" w:rsidP="00900C58">
            <w:pPr>
              <w:bidi/>
              <w:spacing w:after="0" w:line="240" w:lineRule="auto"/>
              <w:jc w:val="center"/>
              <w:rPr>
                <w:ins w:id="9016" w:author="Mohsen Jafarinejad" w:date="2019-04-27T13:50:00Z"/>
                <w:rFonts w:ascii="Calibri" w:eastAsia="Times New Roman" w:hAnsi="Calibri" w:cs="B Zar"/>
                <w:color w:val="000000"/>
                <w:sz w:val="16"/>
                <w:szCs w:val="16"/>
              </w:rPr>
            </w:pPr>
            <w:ins w:id="9017" w:author="Mohsen Jafarinejad" w:date="2019-04-27T13:50:00Z">
              <w:r w:rsidRPr="00900C58">
                <w:rPr>
                  <w:rFonts w:ascii="Calibri" w:eastAsia="Times New Roman" w:hAnsi="Calibri" w:cs="B Zar" w:hint="cs"/>
                  <w:color w:val="000000"/>
                  <w:sz w:val="16"/>
                  <w:szCs w:val="16"/>
                  <w:rtl/>
                </w:rPr>
                <w:t>پلاریزاسیون</w:t>
              </w:r>
            </w:ins>
          </w:p>
        </w:tc>
        <w:tc>
          <w:tcPr>
            <w:tcW w:w="249" w:type="pct"/>
            <w:tcBorders>
              <w:top w:val="nil"/>
              <w:left w:val="nil"/>
              <w:bottom w:val="single" w:sz="4" w:space="0" w:color="auto"/>
              <w:right w:val="single" w:sz="4" w:space="0" w:color="auto"/>
            </w:tcBorders>
            <w:shd w:val="clear" w:color="000000" w:fill="8DB4E2"/>
            <w:noWrap/>
            <w:textDirection w:val="btLr"/>
            <w:vAlign w:val="center"/>
            <w:hideMark/>
            <w:tcPrChange w:id="9018" w:author="Mohsen Jafarinejad" w:date="2019-04-27T13:51:00Z">
              <w:tcPr>
                <w:tcW w:w="355" w:type="dxa"/>
                <w:gridSpan w:val="2"/>
                <w:tcBorders>
                  <w:top w:val="nil"/>
                  <w:left w:val="nil"/>
                  <w:bottom w:val="single" w:sz="4" w:space="0" w:color="auto"/>
                  <w:right w:val="single" w:sz="4" w:space="0" w:color="auto"/>
                </w:tcBorders>
                <w:shd w:val="clear" w:color="000000" w:fill="8DB4E2"/>
                <w:noWrap/>
                <w:textDirection w:val="btLr"/>
                <w:vAlign w:val="center"/>
                <w:hideMark/>
              </w:tcPr>
            </w:tcPrChange>
          </w:tcPr>
          <w:p w14:paraId="2D60F04D" w14:textId="77777777" w:rsidR="00900C58" w:rsidRPr="00900C58" w:rsidRDefault="00900C58" w:rsidP="00900C58">
            <w:pPr>
              <w:bidi/>
              <w:spacing w:after="0" w:line="240" w:lineRule="auto"/>
              <w:jc w:val="center"/>
              <w:rPr>
                <w:ins w:id="9019" w:author="Mohsen Jafarinejad" w:date="2019-04-27T13:50:00Z"/>
                <w:rFonts w:ascii="Calibri" w:eastAsia="Times New Roman" w:hAnsi="Calibri" w:cs="B Zar"/>
                <w:color w:val="000000"/>
                <w:sz w:val="20"/>
                <w:szCs w:val="20"/>
              </w:rPr>
            </w:pPr>
            <w:ins w:id="9020" w:author="Mohsen Jafarinejad" w:date="2019-04-27T13:50:00Z">
              <w:r w:rsidRPr="00900C58">
                <w:rPr>
                  <w:rFonts w:ascii="Calibri" w:eastAsia="Times New Roman" w:hAnsi="Calibri" w:cs="B Zar" w:hint="cs"/>
                  <w:color w:val="000000"/>
                  <w:sz w:val="20"/>
                  <w:szCs w:val="20"/>
                  <w:rtl/>
                </w:rPr>
                <w:t>باکتری</w:t>
              </w:r>
            </w:ins>
          </w:p>
        </w:tc>
        <w:tc>
          <w:tcPr>
            <w:tcW w:w="249" w:type="pct"/>
            <w:tcBorders>
              <w:top w:val="nil"/>
              <w:left w:val="nil"/>
              <w:bottom w:val="single" w:sz="4" w:space="0" w:color="auto"/>
              <w:right w:val="single" w:sz="4" w:space="0" w:color="auto"/>
            </w:tcBorders>
            <w:shd w:val="clear" w:color="000000" w:fill="8DB4E2"/>
            <w:noWrap/>
            <w:textDirection w:val="btLr"/>
            <w:vAlign w:val="center"/>
            <w:hideMark/>
            <w:tcPrChange w:id="9021" w:author="Mohsen Jafarinejad" w:date="2019-04-27T13:51:00Z">
              <w:tcPr>
                <w:tcW w:w="355" w:type="dxa"/>
                <w:gridSpan w:val="3"/>
                <w:tcBorders>
                  <w:top w:val="nil"/>
                  <w:left w:val="nil"/>
                  <w:bottom w:val="single" w:sz="4" w:space="0" w:color="auto"/>
                  <w:right w:val="single" w:sz="4" w:space="0" w:color="auto"/>
                </w:tcBorders>
                <w:shd w:val="clear" w:color="000000" w:fill="8DB4E2"/>
                <w:noWrap/>
                <w:textDirection w:val="btLr"/>
                <w:vAlign w:val="center"/>
                <w:hideMark/>
              </w:tcPr>
            </w:tcPrChange>
          </w:tcPr>
          <w:p w14:paraId="7AEF9083" w14:textId="0CE5A19A" w:rsidR="00900C58" w:rsidRPr="00900C58" w:rsidRDefault="00900C58" w:rsidP="00900C58">
            <w:pPr>
              <w:bidi/>
              <w:spacing w:after="0" w:line="240" w:lineRule="auto"/>
              <w:jc w:val="center"/>
              <w:rPr>
                <w:ins w:id="9022" w:author="Mohsen Jafarinejad" w:date="2019-04-27T13:50:00Z"/>
                <w:rFonts w:ascii="Calibri" w:eastAsia="Times New Roman" w:hAnsi="Calibri" w:cs="B Zar"/>
                <w:color w:val="000000"/>
                <w:sz w:val="20"/>
                <w:szCs w:val="20"/>
              </w:rPr>
            </w:pPr>
            <w:ins w:id="9023" w:author="Mohsen Jafarinejad" w:date="2019-04-27T13:50:00Z">
              <w:r w:rsidRPr="00900C58">
                <w:rPr>
                  <w:rFonts w:ascii="Calibri" w:eastAsia="Times New Roman" w:hAnsi="Calibri" w:cs="B Zar" w:hint="cs"/>
                  <w:color w:val="000000"/>
                  <w:sz w:val="20"/>
                  <w:szCs w:val="20"/>
                  <w:rtl/>
                </w:rPr>
                <w:t>الکترود</w:t>
              </w:r>
            </w:ins>
          </w:p>
        </w:tc>
        <w:tc>
          <w:tcPr>
            <w:tcW w:w="210" w:type="pct"/>
            <w:tcBorders>
              <w:top w:val="nil"/>
              <w:left w:val="nil"/>
              <w:bottom w:val="single" w:sz="4" w:space="0" w:color="auto"/>
              <w:right w:val="single" w:sz="4" w:space="0" w:color="auto"/>
            </w:tcBorders>
            <w:shd w:val="clear" w:color="000000" w:fill="8DB4E2"/>
            <w:noWrap/>
            <w:textDirection w:val="btLr"/>
            <w:vAlign w:val="center"/>
            <w:hideMark/>
            <w:tcPrChange w:id="9024" w:author="Mohsen Jafarinejad" w:date="2019-04-27T13:51:00Z">
              <w:tcPr>
                <w:tcW w:w="258" w:type="dxa"/>
                <w:gridSpan w:val="2"/>
                <w:tcBorders>
                  <w:top w:val="nil"/>
                  <w:left w:val="nil"/>
                  <w:bottom w:val="single" w:sz="4" w:space="0" w:color="auto"/>
                  <w:right w:val="single" w:sz="4" w:space="0" w:color="auto"/>
                </w:tcBorders>
                <w:shd w:val="clear" w:color="000000" w:fill="8DB4E2"/>
                <w:noWrap/>
                <w:textDirection w:val="btLr"/>
                <w:vAlign w:val="center"/>
                <w:hideMark/>
              </w:tcPr>
            </w:tcPrChange>
          </w:tcPr>
          <w:p w14:paraId="5387E9EC" w14:textId="77777777" w:rsidR="00900C58" w:rsidRPr="00900C58" w:rsidRDefault="00900C58" w:rsidP="00900C58">
            <w:pPr>
              <w:bidi/>
              <w:spacing w:after="0" w:line="240" w:lineRule="auto"/>
              <w:jc w:val="center"/>
              <w:rPr>
                <w:ins w:id="9025" w:author="Mohsen Jafarinejad" w:date="2019-04-27T13:50:00Z"/>
                <w:rFonts w:ascii="Times New Roman" w:eastAsia="Times New Roman" w:hAnsi="Times New Roman" w:cs="Times New Roman"/>
                <w:color w:val="000000"/>
                <w:sz w:val="20"/>
                <w:szCs w:val="20"/>
              </w:rPr>
            </w:pPr>
            <w:ins w:id="9026" w:author="Mohsen Jafarinejad" w:date="2019-04-27T13:50:00Z">
              <w:r w:rsidRPr="00900C58">
                <w:rPr>
                  <w:rFonts w:ascii="Times New Roman" w:eastAsia="Times New Roman" w:hAnsi="Times New Roman" w:cs="Times New Roman"/>
                  <w:color w:val="000000"/>
                  <w:sz w:val="20"/>
                  <w:szCs w:val="20"/>
                </w:rPr>
                <w:t>pH</w:t>
              </w:r>
            </w:ins>
          </w:p>
        </w:tc>
        <w:tc>
          <w:tcPr>
            <w:tcW w:w="249" w:type="pct"/>
            <w:tcBorders>
              <w:top w:val="nil"/>
              <w:left w:val="nil"/>
              <w:bottom w:val="single" w:sz="4" w:space="0" w:color="auto"/>
              <w:right w:val="single" w:sz="4" w:space="0" w:color="auto"/>
            </w:tcBorders>
            <w:shd w:val="clear" w:color="000000" w:fill="8DB4E2"/>
            <w:noWrap/>
            <w:textDirection w:val="btLr"/>
            <w:vAlign w:val="center"/>
            <w:hideMark/>
            <w:tcPrChange w:id="9027" w:author="Mohsen Jafarinejad" w:date="2019-04-27T13:51:00Z">
              <w:tcPr>
                <w:tcW w:w="355" w:type="dxa"/>
                <w:gridSpan w:val="2"/>
                <w:tcBorders>
                  <w:top w:val="nil"/>
                  <w:left w:val="nil"/>
                  <w:bottom w:val="single" w:sz="4" w:space="0" w:color="auto"/>
                  <w:right w:val="single" w:sz="4" w:space="0" w:color="auto"/>
                </w:tcBorders>
                <w:shd w:val="clear" w:color="000000" w:fill="8DB4E2"/>
                <w:noWrap/>
                <w:textDirection w:val="btLr"/>
                <w:vAlign w:val="center"/>
                <w:hideMark/>
              </w:tcPr>
            </w:tcPrChange>
          </w:tcPr>
          <w:p w14:paraId="2025F800" w14:textId="77777777" w:rsidR="00900C58" w:rsidRPr="00900C58" w:rsidRDefault="00900C58" w:rsidP="00900C58">
            <w:pPr>
              <w:bidi/>
              <w:spacing w:after="0" w:line="240" w:lineRule="auto"/>
              <w:jc w:val="center"/>
              <w:rPr>
                <w:ins w:id="9028" w:author="Mohsen Jafarinejad" w:date="2019-04-27T13:50:00Z"/>
                <w:rFonts w:ascii="Calibri" w:eastAsia="Times New Roman" w:hAnsi="Calibri" w:cs="B Zar"/>
                <w:color w:val="000000"/>
                <w:sz w:val="20"/>
                <w:szCs w:val="20"/>
              </w:rPr>
            </w:pPr>
            <w:ins w:id="9029" w:author="Mohsen Jafarinejad" w:date="2019-04-27T13:50:00Z">
              <w:r w:rsidRPr="00900C58">
                <w:rPr>
                  <w:rFonts w:ascii="Calibri" w:eastAsia="Times New Roman" w:hAnsi="Calibri" w:cs="B Zar" w:hint="cs"/>
                  <w:color w:val="000000"/>
                  <w:sz w:val="20"/>
                  <w:szCs w:val="20"/>
                  <w:rtl/>
                </w:rPr>
                <w:t>بایوفیلم</w:t>
              </w:r>
            </w:ins>
          </w:p>
        </w:tc>
        <w:tc>
          <w:tcPr>
            <w:tcW w:w="249" w:type="pct"/>
            <w:tcBorders>
              <w:top w:val="nil"/>
              <w:left w:val="nil"/>
              <w:bottom w:val="single" w:sz="4" w:space="0" w:color="auto"/>
              <w:right w:val="single" w:sz="4" w:space="0" w:color="auto"/>
            </w:tcBorders>
            <w:shd w:val="clear" w:color="000000" w:fill="8DB4E2"/>
            <w:noWrap/>
            <w:textDirection w:val="btLr"/>
            <w:vAlign w:val="center"/>
            <w:hideMark/>
            <w:tcPrChange w:id="9030" w:author="Mohsen Jafarinejad" w:date="2019-04-27T13:51:00Z">
              <w:tcPr>
                <w:tcW w:w="355" w:type="dxa"/>
                <w:gridSpan w:val="2"/>
                <w:tcBorders>
                  <w:top w:val="nil"/>
                  <w:left w:val="nil"/>
                  <w:bottom w:val="single" w:sz="4" w:space="0" w:color="auto"/>
                  <w:right w:val="single" w:sz="4" w:space="0" w:color="auto"/>
                </w:tcBorders>
                <w:shd w:val="clear" w:color="000000" w:fill="8DB4E2"/>
                <w:noWrap/>
                <w:textDirection w:val="btLr"/>
                <w:vAlign w:val="center"/>
                <w:hideMark/>
              </w:tcPr>
            </w:tcPrChange>
          </w:tcPr>
          <w:p w14:paraId="6BA7D5BD" w14:textId="77777777" w:rsidR="00900C58" w:rsidRPr="00900C58" w:rsidRDefault="00900C58" w:rsidP="00900C58">
            <w:pPr>
              <w:bidi/>
              <w:spacing w:after="0" w:line="240" w:lineRule="auto"/>
              <w:jc w:val="center"/>
              <w:rPr>
                <w:ins w:id="9031" w:author="Mohsen Jafarinejad" w:date="2019-04-27T13:50:00Z"/>
                <w:rFonts w:ascii="Calibri" w:eastAsia="Times New Roman" w:hAnsi="Calibri" w:cs="B Zar"/>
                <w:color w:val="000000"/>
                <w:sz w:val="20"/>
                <w:szCs w:val="20"/>
              </w:rPr>
            </w:pPr>
            <w:ins w:id="9032" w:author="Mohsen Jafarinejad" w:date="2019-04-27T13:50:00Z">
              <w:r w:rsidRPr="00900C58">
                <w:rPr>
                  <w:rFonts w:ascii="Calibri" w:eastAsia="Times New Roman" w:hAnsi="Calibri" w:cs="B Zar" w:hint="cs"/>
                  <w:color w:val="000000"/>
                  <w:sz w:val="20"/>
                  <w:szCs w:val="20"/>
                  <w:rtl/>
                </w:rPr>
                <w:t>اغتشاش</w:t>
              </w:r>
            </w:ins>
          </w:p>
        </w:tc>
        <w:tc>
          <w:tcPr>
            <w:tcW w:w="249" w:type="pct"/>
            <w:tcBorders>
              <w:top w:val="nil"/>
              <w:left w:val="nil"/>
              <w:bottom w:val="single" w:sz="4" w:space="0" w:color="auto"/>
              <w:right w:val="single" w:sz="4" w:space="0" w:color="auto"/>
            </w:tcBorders>
            <w:shd w:val="clear" w:color="000000" w:fill="8DB4E2"/>
            <w:noWrap/>
            <w:textDirection w:val="btLr"/>
            <w:vAlign w:val="center"/>
            <w:hideMark/>
            <w:tcPrChange w:id="9033" w:author="Mohsen Jafarinejad" w:date="2019-04-27T13:51:00Z">
              <w:tcPr>
                <w:tcW w:w="355" w:type="dxa"/>
                <w:gridSpan w:val="4"/>
                <w:tcBorders>
                  <w:top w:val="nil"/>
                  <w:left w:val="nil"/>
                  <w:bottom w:val="single" w:sz="4" w:space="0" w:color="auto"/>
                  <w:right w:val="single" w:sz="4" w:space="0" w:color="auto"/>
                </w:tcBorders>
                <w:shd w:val="clear" w:color="000000" w:fill="8DB4E2"/>
                <w:noWrap/>
                <w:textDirection w:val="btLr"/>
                <w:vAlign w:val="center"/>
                <w:hideMark/>
              </w:tcPr>
            </w:tcPrChange>
          </w:tcPr>
          <w:p w14:paraId="20BFA747" w14:textId="77777777" w:rsidR="00900C58" w:rsidRPr="00900C58" w:rsidRDefault="00900C58" w:rsidP="00900C58">
            <w:pPr>
              <w:bidi/>
              <w:spacing w:after="0" w:line="240" w:lineRule="auto"/>
              <w:jc w:val="center"/>
              <w:rPr>
                <w:ins w:id="9034" w:author="Mohsen Jafarinejad" w:date="2019-04-27T13:50:00Z"/>
                <w:rFonts w:ascii="Calibri" w:eastAsia="Times New Roman" w:hAnsi="Calibri" w:cs="B Zar"/>
                <w:color w:val="000000"/>
                <w:sz w:val="20"/>
                <w:szCs w:val="20"/>
              </w:rPr>
            </w:pPr>
            <w:ins w:id="9035" w:author="Mohsen Jafarinejad" w:date="2019-04-27T13:50:00Z">
              <w:r w:rsidRPr="00900C58">
                <w:rPr>
                  <w:rFonts w:ascii="Calibri" w:eastAsia="Times New Roman" w:hAnsi="Calibri" w:cs="B Zar" w:hint="cs"/>
                  <w:color w:val="000000"/>
                  <w:sz w:val="20"/>
                  <w:szCs w:val="20"/>
                  <w:rtl/>
                </w:rPr>
                <w:t>اکسیژن</w:t>
              </w:r>
            </w:ins>
          </w:p>
        </w:tc>
        <w:tc>
          <w:tcPr>
            <w:tcW w:w="249" w:type="pct"/>
            <w:tcBorders>
              <w:top w:val="nil"/>
              <w:left w:val="nil"/>
              <w:bottom w:val="single" w:sz="4" w:space="0" w:color="auto"/>
              <w:right w:val="single" w:sz="4" w:space="0" w:color="auto"/>
            </w:tcBorders>
            <w:shd w:val="clear" w:color="000000" w:fill="8DB4E2"/>
            <w:noWrap/>
            <w:textDirection w:val="btLr"/>
            <w:vAlign w:val="center"/>
            <w:hideMark/>
            <w:tcPrChange w:id="9036" w:author="Mohsen Jafarinejad" w:date="2019-04-27T13:51:00Z">
              <w:tcPr>
                <w:tcW w:w="355" w:type="dxa"/>
                <w:gridSpan w:val="4"/>
                <w:tcBorders>
                  <w:top w:val="nil"/>
                  <w:left w:val="nil"/>
                  <w:bottom w:val="single" w:sz="4" w:space="0" w:color="auto"/>
                  <w:right w:val="single" w:sz="4" w:space="0" w:color="auto"/>
                </w:tcBorders>
                <w:shd w:val="clear" w:color="000000" w:fill="8DB4E2"/>
                <w:noWrap/>
                <w:textDirection w:val="btLr"/>
                <w:vAlign w:val="center"/>
                <w:hideMark/>
              </w:tcPr>
            </w:tcPrChange>
          </w:tcPr>
          <w:p w14:paraId="73810CC1" w14:textId="77777777" w:rsidR="00900C58" w:rsidRPr="00900C58" w:rsidRDefault="00900C58" w:rsidP="00900C58">
            <w:pPr>
              <w:bidi/>
              <w:spacing w:after="0" w:line="240" w:lineRule="auto"/>
              <w:jc w:val="center"/>
              <w:rPr>
                <w:ins w:id="9037" w:author="Mohsen Jafarinejad" w:date="2019-04-27T13:50:00Z"/>
                <w:rFonts w:ascii="Calibri" w:eastAsia="Times New Roman" w:hAnsi="Calibri" w:cs="B Zar"/>
                <w:color w:val="000000"/>
                <w:sz w:val="20"/>
                <w:szCs w:val="20"/>
              </w:rPr>
            </w:pPr>
            <w:ins w:id="9038" w:author="Mohsen Jafarinejad" w:date="2019-04-27T13:50:00Z">
              <w:r w:rsidRPr="00900C58">
                <w:rPr>
                  <w:rFonts w:ascii="Calibri" w:eastAsia="Times New Roman" w:hAnsi="Calibri" w:cs="B Zar" w:hint="cs"/>
                  <w:color w:val="000000"/>
                  <w:sz w:val="20"/>
                  <w:szCs w:val="20"/>
                  <w:rtl/>
                </w:rPr>
                <w:t>سابستر</w:t>
              </w:r>
            </w:ins>
          </w:p>
        </w:tc>
        <w:tc>
          <w:tcPr>
            <w:tcW w:w="223" w:type="pct"/>
            <w:vMerge/>
            <w:tcBorders>
              <w:top w:val="single" w:sz="4" w:space="0" w:color="auto"/>
              <w:left w:val="single" w:sz="4" w:space="0" w:color="auto"/>
              <w:bottom w:val="single" w:sz="4" w:space="0" w:color="auto"/>
              <w:right w:val="single" w:sz="4" w:space="0" w:color="auto"/>
            </w:tcBorders>
            <w:vAlign w:val="center"/>
            <w:hideMark/>
            <w:tcPrChange w:id="9039" w:author="Mohsen Jafarinejad" w:date="2019-04-27T13:51:00Z">
              <w:tcPr>
                <w:tcW w:w="291" w:type="dxa"/>
                <w:gridSpan w:val="2"/>
                <w:vMerge/>
                <w:tcBorders>
                  <w:top w:val="single" w:sz="4" w:space="0" w:color="auto"/>
                  <w:left w:val="single" w:sz="4" w:space="0" w:color="auto"/>
                  <w:bottom w:val="single" w:sz="4" w:space="0" w:color="auto"/>
                  <w:right w:val="single" w:sz="4" w:space="0" w:color="auto"/>
                </w:tcBorders>
                <w:vAlign w:val="center"/>
                <w:hideMark/>
              </w:tcPr>
            </w:tcPrChange>
          </w:tcPr>
          <w:p w14:paraId="38D350A2" w14:textId="77777777" w:rsidR="00900C58" w:rsidRPr="00900C58" w:rsidRDefault="00900C58" w:rsidP="00900C58">
            <w:pPr>
              <w:spacing w:after="0" w:line="240" w:lineRule="auto"/>
              <w:rPr>
                <w:ins w:id="9040" w:author="Mohsen Jafarinejad" w:date="2019-04-27T13:50:00Z"/>
                <w:rFonts w:ascii="Calibri" w:eastAsia="Times New Roman" w:hAnsi="Calibri" w:cs="B Zar"/>
                <w:color w:val="000000"/>
                <w:sz w:val="16"/>
                <w:szCs w:val="16"/>
              </w:rPr>
            </w:pPr>
          </w:p>
        </w:tc>
        <w:tc>
          <w:tcPr>
            <w:tcW w:w="223" w:type="pct"/>
            <w:vMerge/>
            <w:tcBorders>
              <w:top w:val="single" w:sz="4" w:space="0" w:color="auto"/>
              <w:left w:val="single" w:sz="4" w:space="0" w:color="auto"/>
              <w:bottom w:val="single" w:sz="4" w:space="0" w:color="auto"/>
              <w:right w:val="single" w:sz="4" w:space="0" w:color="auto"/>
            </w:tcBorders>
            <w:vAlign w:val="center"/>
            <w:hideMark/>
            <w:tcPrChange w:id="9041" w:author="Mohsen Jafarinejad" w:date="2019-04-27T13:51:00Z">
              <w:tcPr>
                <w:tcW w:w="291" w:type="dxa"/>
                <w:gridSpan w:val="4"/>
                <w:vMerge/>
                <w:tcBorders>
                  <w:top w:val="single" w:sz="4" w:space="0" w:color="auto"/>
                  <w:left w:val="single" w:sz="4" w:space="0" w:color="auto"/>
                  <w:bottom w:val="single" w:sz="4" w:space="0" w:color="auto"/>
                  <w:right w:val="single" w:sz="4" w:space="0" w:color="auto"/>
                </w:tcBorders>
                <w:vAlign w:val="center"/>
                <w:hideMark/>
              </w:tcPr>
            </w:tcPrChange>
          </w:tcPr>
          <w:p w14:paraId="1DC92EBF" w14:textId="77777777" w:rsidR="00900C58" w:rsidRPr="00900C58" w:rsidRDefault="00900C58" w:rsidP="00900C58">
            <w:pPr>
              <w:spacing w:after="0" w:line="240" w:lineRule="auto"/>
              <w:rPr>
                <w:ins w:id="9042" w:author="Mohsen Jafarinejad" w:date="2019-04-27T13:50:00Z"/>
                <w:rFonts w:ascii="Calibri" w:eastAsia="Times New Roman" w:hAnsi="Calibri" w:cs="B Zar"/>
                <w:color w:val="000000"/>
                <w:sz w:val="16"/>
                <w:szCs w:val="16"/>
              </w:rPr>
            </w:pPr>
          </w:p>
        </w:tc>
        <w:tc>
          <w:tcPr>
            <w:tcW w:w="262" w:type="pct"/>
            <w:vMerge/>
            <w:tcBorders>
              <w:top w:val="single" w:sz="4" w:space="0" w:color="auto"/>
              <w:left w:val="single" w:sz="4" w:space="0" w:color="auto"/>
              <w:bottom w:val="single" w:sz="4" w:space="0" w:color="auto"/>
              <w:right w:val="single" w:sz="4" w:space="0" w:color="auto"/>
            </w:tcBorders>
            <w:vAlign w:val="center"/>
            <w:hideMark/>
            <w:tcPrChange w:id="9043" w:author="Mohsen Jafarinejad" w:date="2019-04-27T13:51:00Z">
              <w:tcPr>
                <w:tcW w:w="738" w:type="dxa"/>
                <w:vMerge/>
                <w:tcBorders>
                  <w:top w:val="single" w:sz="4" w:space="0" w:color="auto"/>
                  <w:left w:val="single" w:sz="4" w:space="0" w:color="auto"/>
                  <w:bottom w:val="single" w:sz="4" w:space="0" w:color="auto"/>
                  <w:right w:val="single" w:sz="4" w:space="0" w:color="auto"/>
                </w:tcBorders>
                <w:vAlign w:val="center"/>
                <w:hideMark/>
              </w:tcPr>
            </w:tcPrChange>
          </w:tcPr>
          <w:p w14:paraId="4A130B56" w14:textId="77777777" w:rsidR="00900C58" w:rsidRPr="00900C58" w:rsidRDefault="00900C58" w:rsidP="00900C58">
            <w:pPr>
              <w:spacing w:after="0" w:line="240" w:lineRule="auto"/>
              <w:rPr>
                <w:ins w:id="9044" w:author="Mohsen Jafarinejad" w:date="2019-04-27T13:50:00Z"/>
                <w:rFonts w:ascii="Calibri" w:eastAsia="Times New Roman" w:hAnsi="Calibri" w:cs="B Zar"/>
                <w:color w:val="000000"/>
              </w:rPr>
            </w:pPr>
          </w:p>
        </w:tc>
        <w:tc>
          <w:tcPr>
            <w:tcW w:w="262" w:type="pct"/>
            <w:vMerge/>
            <w:tcBorders>
              <w:top w:val="single" w:sz="4" w:space="0" w:color="auto"/>
              <w:left w:val="single" w:sz="4" w:space="0" w:color="auto"/>
              <w:bottom w:val="single" w:sz="4" w:space="0" w:color="auto"/>
              <w:right w:val="single" w:sz="4" w:space="0" w:color="auto"/>
            </w:tcBorders>
            <w:vAlign w:val="center"/>
            <w:hideMark/>
            <w:tcPrChange w:id="9045" w:author="Mohsen Jafarinejad" w:date="2019-04-27T13:51:00Z">
              <w:tcPr>
                <w:tcW w:w="387" w:type="dxa"/>
                <w:vMerge/>
                <w:tcBorders>
                  <w:top w:val="single" w:sz="4" w:space="0" w:color="auto"/>
                  <w:left w:val="single" w:sz="4" w:space="0" w:color="auto"/>
                  <w:bottom w:val="single" w:sz="4" w:space="0" w:color="auto"/>
                  <w:right w:val="single" w:sz="4" w:space="0" w:color="auto"/>
                </w:tcBorders>
                <w:vAlign w:val="center"/>
                <w:hideMark/>
              </w:tcPr>
            </w:tcPrChange>
          </w:tcPr>
          <w:p w14:paraId="57A6B3B0" w14:textId="77777777" w:rsidR="00900C58" w:rsidRPr="00900C58" w:rsidRDefault="00900C58" w:rsidP="00900C58">
            <w:pPr>
              <w:spacing w:after="0" w:line="240" w:lineRule="auto"/>
              <w:rPr>
                <w:ins w:id="9046" w:author="Mohsen Jafarinejad" w:date="2019-04-27T13:50:00Z"/>
                <w:rFonts w:ascii="Calibri" w:eastAsia="Times New Roman" w:hAnsi="Calibri" w:cs="B Zar"/>
                <w:color w:val="000000"/>
              </w:rPr>
            </w:pPr>
          </w:p>
        </w:tc>
        <w:tc>
          <w:tcPr>
            <w:tcW w:w="2103" w:type="pct"/>
            <w:vMerge/>
            <w:tcBorders>
              <w:top w:val="single" w:sz="4" w:space="0" w:color="auto"/>
              <w:left w:val="single" w:sz="4" w:space="0" w:color="auto"/>
              <w:bottom w:val="single" w:sz="4" w:space="0" w:color="auto"/>
              <w:right w:val="single" w:sz="4" w:space="0" w:color="auto"/>
            </w:tcBorders>
            <w:vAlign w:val="center"/>
            <w:hideMark/>
            <w:tcPrChange w:id="9047" w:author="Mohsen Jafarinejad" w:date="2019-04-27T13:51:00Z">
              <w:tcPr>
                <w:tcW w:w="5005" w:type="dxa"/>
                <w:gridSpan w:val="2"/>
                <w:vMerge/>
                <w:tcBorders>
                  <w:top w:val="single" w:sz="4" w:space="0" w:color="auto"/>
                  <w:left w:val="single" w:sz="4" w:space="0" w:color="auto"/>
                  <w:bottom w:val="single" w:sz="4" w:space="0" w:color="auto"/>
                  <w:right w:val="single" w:sz="4" w:space="0" w:color="auto"/>
                </w:tcBorders>
                <w:vAlign w:val="center"/>
                <w:hideMark/>
              </w:tcPr>
            </w:tcPrChange>
          </w:tcPr>
          <w:p w14:paraId="314851C9" w14:textId="77777777" w:rsidR="00900C58" w:rsidRPr="00900C58" w:rsidRDefault="00900C58" w:rsidP="00900C58">
            <w:pPr>
              <w:spacing w:after="0" w:line="240" w:lineRule="auto"/>
              <w:rPr>
                <w:ins w:id="9048" w:author="Mohsen Jafarinejad" w:date="2019-04-27T13:50:00Z"/>
                <w:rFonts w:ascii="Times New Roman" w:eastAsia="Times New Roman" w:hAnsi="Times New Roman" w:cs="Times New Roman"/>
                <w:color w:val="000000"/>
                <w:sz w:val="48"/>
                <w:szCs w:val="48"/>
              </w:rPr>
            </w:pPr>
          </w:p>
        </w:tc>
      </w:tr>
      <w:tr w:rsidR="00900C58" w:rsidRPr="00900C58" w14:paraId="009467BF" w14:textId="77777777" w:rsidTr="00103BCD">
        <w:trPr>
          <w:trHeight w:val="524"/>
          <w:ins w:id="9049" w:author="Mohsen Jafarinejad" w:date="2019-04-27T13:50:00Z"/>
          <w:trPrChange w:id="9050" w:author="Mohsen Jafarinejad" w:date="2019-05-11T10:10:00Z">
            <w:trPr>
              <w:gridAfter w:val="0"/>
              <w:trHeight w:val="420"/>
            </w:trPr>
          </w:trPrChange>
        </w:trPr>
        <w:tc>
          <w:tcPr>
            <w:tcW w:w="223" w:type="pct"/>
            <w:tcBorders>
              <w:top w:val="nil"/>
              <w:left w:val="single" w:sz="4" w:space="0" w:color="auto"/>
              <w:bottom w:val="single" w:sz="4" w:space="0" w:color="auto"/>
              <w:right w:val="single" w:sz="4" w:space="0" w:color="auto"/>
            </w:tcBorders>
            <w:shd w:val="clear" w:color="auto" w:fill="auto"/>
            <w:noWrap/>
            <w:vAlign w:val="center"/>
            <w:hideMark/>
            <w:tcPrChange w:id="9051" w:author="Mohsen Jafarinejad" w:date="2019-05-11T10:10:00Z">
              <w:tcPr>
                <w:tcW w:w="208" w:type="pct"/>
                <w:gridSpan w:val="2"/>
                <w:tcBorders>
                  <w:top w:val="nil"/>
                  <w:left w:val="single" w:sz="4" w:space="0" w:color="auto"/>
                  <w:bottom w:val="single" w:sz="4" w:space="0" w:color="auto"/>
                  <w:right w:val="single" w:sz="4" w:space="0" w:color="auto"/>
                </w:tcBorders>
                <w:shd w:val="clear" w:color="auto" w:fill="auto"/>
                <w:noWrap/>
                <w:vAlign w:val="center"/>
                <w:hideMark/>
              </w:tcPr>
            </w:tcPrChange>
          </w:tcPr>
          <w:p w14:paraId="5F4B394D" w14:textId="77777777" w:rsidR="00900C58" w:rsidRPr="00900C58" w:rsidRDefault="00900C58" w:rsidP="00900C58">
            <w:pPr>
              <w:spacing w:after="0" w:line="240" w:lineRule="auto"/>
              <w:jc w:val="center"/>
              <w:rPr>
                <w:ins w:id="9052" w:author="Mohsen Jafarinejad" w:date="2019-04-27T13:50:00Z"/>
                <w:rFonts w:ascii="Calibri" w:eastAsia="Times New Roman" w:hAnsi="Calibri" w:cs="B Zar"/>
                <w:color w:val="000000"/>
                <w:sz w:val="20"/>
                <w:szCs w:val="20"/>
              </w:rPr>
            </w:pPr>
            <w:ins w:id="9053" w:author="Mohsen Jafarinejad" w:date="2019-04-27T13:50:00Z">
              <w:r w:rsidRPr="00900C58">
                <w:rPr>
                  <w:rFonts w:ascii="MS Gothic" w:eastAsia="MS Gothic" w:hAnsi="MS Gothic" w:cs="MS Gothic" w:hint="cs"/>
                  <w:color w:val="000000"/>
                  <w:sz w:val="20"/>
                  <w:szCs w:val="20"/>
                </w:rPr>
                <w:t>✓</w:t>
              </w:r>
            </w:ins>
          </w:p>
        </w:tc>
        <w:tc>
          <w:tcPr>
            <w:tcW w:w="249" w:type="pct"/>
            <w:tcBorders>
              <w:top w:val="nil"/>
              <w:left w:val="nil"/>
              <w:bottom w:val="single" w:sz="4" w:space="0" w:color="auto"/>
              <w:right w:val="single" w:sz="4" w:space="0" w:color="auto"/>
            </w:tcBorders>
            <w:shd w:val="clear" w:color="auto" w:fill="auto"/>
            <w:noWrap/>
            <w:vAlign w:val="bottom"/>
            <w:hideMark/>
            <w:tcPrChange w:id="9054" w:author="Mohsen Jafarinejad" w:date="2019-05-11T10:10:00Z">
              <w:tcPr>
                <w:tcW w:w="236" w:type="pct"/>
                <w:gridSpan w:val="2"/>
                <w:tcBorders>
                  <w:top w:val="nil"/>
                  <w:left w:val="nil"/>
                  <w:bottom w:val="single" w:sz="4" w:space="0" w:color="auto"/>
                  <w:right w:val="single" w:sz="4" w:space="0" w:color="auto"/>
                </w:tcBorders>
                <w:shd w:val="clear" w:color="auto" w:fill="auto"/>
                <w:noWrap/>
                <w:vAlign w:val="bottom"/>
                <w:hideMark/>
              </w:tcPr>
            </w:tcPrChange>
          </w:tcPr>
          <w:p w14:paraId="63E21583" w14:textId="77777777" w:rsidR="00900C58" w:rsidRPr="00900C58" w:rsidRDefault="00900C58" w:rsidP="00900C58">
            <w:pPr>
              <w:spacing w:after="0" w:line="240" w:lineRule="auto"/>
              <w:rPr>
                <w:ins w:id="9055" w:author="Mohsen Jafarinejad" w:date="2019-04-27T13:50:00Z"/>
                <w:rFonts w:ascii="Calibri" w:eastAsia="Times New Roman" w:hAnsi="Calibri" w:cs="B Zar"/>
                <w:color w:val="000000"/>
                <w:sz w:val="20"/>
                <w:szCs w:val="20"/>
              </w:rPr>
            </w:pPr>
            <w:ins w:id="9056"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bottom"/>
            <w:hideMark/>
            <w:tcPrChange w:id="9057" w:author="Mohsen Jafarinejad" w:date="2019-05-11T10:10:00Z">
              <w:tcPr>
                <w:tcW w:w="236" w:type="pct"/>
                <w:gridSpan w:val="2"/>
                <w:tcBorders>
                  <w:top w:val="nil"/>
                  <w:left w:val="nil"/>
                  <w:bottom w:val="single" w:sz="4" w:space="0" w:color="auto"/>
                  <w:right w:val="single" w:sz="4" w:space="0" w:color="auto"/>
                </w:tcBorders>
                <w:shd w:val="clear" w:color="auto" w:fill="auto"/>
                <w:noWrap/>
                <w:vAlign w:val="bottom"/>
                <w:hideMark/>
              </w:tcPr>
            </w:tcPrChange>
          </w:tcPr>
          <w:p w14:paraId="73603AEC" w14:textId="77777777" w:rsidR="00900C58" w:rsidRPr="00900C58" w:rsidRDefault="00900C58" w:rsidP="00900C58">
            <w:pPr>
              <w:spacing w:after="0" w:line="240" w:lineRule="auto"/>
              <w:rPr>
                <w:ins w:id="9058" w:author="Mohsen Jafarinejad" w:date="2019-04-27T13:50:00Z"/>
                <w:rFonts w:ascii="Calibri" w:eastAsia="Times New Roman" w:hAnsi="Calibri" w:cs="B Zar"/>
                <w:color w:val="000000"/>
                <w:sz w:val="20"/>
                <w:szCs w:val="20"/>
              </w:rPr>
            </w:pPr>
            <w:ins w:id="9059" w:author="Mohsen Jafarinejad" w:date="2019-04-27T13:50:00Z">
              <w:r w:rsidRPr="00900C58">
                <w:rPr>
                  <w:rFonts w:ascii="Calibri" w:eastAsia="Times New Roman" w:hAnsi="Calibri" w:cs="B Zar" w:hint="cs"/>
                  <w:color w:val="000000"/>
                  <w:sz w:val="20"/>
                  <w:szCs w:val="20"/>
                </w:rPr>
                <w:t> </w:t>
              </w:r>
            </w:ins>
          </w:p>
        </w:tc>
        <w:tc>
          <w:tcPr>
            <w:tcW w:w="210" w:type="pct"/>
            <w:tcBorders>
              <w:top w:val="nil"/>
              <w:left w:val="nil"/>
              <w:bottom w:val="single" w:sz="4" w:space="0" w:color="auto"/>
              <w:right w:val="single" w:sz="4" w:space="0" w:color="auto"/>
            </w:tcBorders>
            <w:shd w:val="clear" w:color="auto" w:fill="auto"/>
            <w:noWrap/>
            <w:vAlign w:val="bottom"/>
            <w:hideMark/>
            <w:tcPrChange w:id="9060" w:author="Mohsen Jafarinejad" w:date="2019-05-11T10:10:00Z">
              <w:tcPr>
                <w:tcW w:w="193" w:type="pct"/>
                <w:tcBorders>
                  <w:top w:val="nil"/>
                  <w:left w:val="nil"/>
                  <w:bottom w:val="single" w:sz="4" w:space="0" w:color="auto"/>
                  <w:right w:val="single" w:sz="4" w:space="0" w:color="auto"/>
                </w:tcBorders>
                <w:shd w:val="clear" w:color="auto" w:fill="auto"/>
                <w:noWrap/>
                <w:vAlign w:val="bottom"/>
                <w:hideMark/>
              </w:tcPr>
            </w:tcPrChange>
          </w:tcPr>
          <w:p w14:paraId="4DC164FF" w14:textId="77777777" w:rsidR="00900C58" w:rsidRPr="00900C58" w:rsidRDefault="00900C58" w:rsidP="00900C58">
            <w:pPr>
              <w:spacing w:after="0" w:line="240" w:lineRule="auto"/>
              <w:rPr>
                <w:ins w:id="9061" w:author="Mohsen Jafarinejad" w:date="2019-04-27T13:50:00Z"/>
                <w:rFonts w:ascii="Calibri" w:eastAsia="Times New Roman" w:hAnsi="Calibri" w:cs="B Zar"/>
                <w:color w:val="000000"/>
                <w:sz w:val="20"/>
                <w:szCs w:val="20"/>
              </w:rPr>
            </w:pPr>
            <w:ins w:id="9062"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063" w:author="Mohsen Jafarinejad" w:date="2019-05-11T10:10: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0F4C6ED2" w14:textId="77777777" w:rsidR="00900C58" w:rsidRPr="00900C58" w:rsidRDefault="00900C58" w:rsidP="00900C58">
            <w:pPr>
              <w:spacing w:after="0" w:line="240" w:lineRule="auto"/>
              <w:jc w:val="center"/>
              <w:rPr>
                <w:ins w:id="9064" w:author="Mohsen Jafarinejad" w:date="2019-04-27T13:50:00Z"/>
                <w:rFonts w:ascii="Calibri" w:eastAsia="Times New Roman" w:hAnsi="Calibri" w:cs="B Zar"/>
                <w:color w:val="000000"/>
                <w:sz w:val="20"/>
                <w:szCs w:val="20"/>
              </w:rPr>
            </w:pPr>
            <w:ins w:id="9065"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066" w:author="Mohsen Jafarinejad" w:date="2019-05-11T10:10: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02441C26" w14:textId="77777777" w:rsidR="00900C58" w:rsidRPr="00900C58" w:rsidRDefault="00900C58" w:rsidP="00900C58">
            <w:pPr>
              <w:spacing w:after="0" w:line="240" w:lineRule="auto"/>
              <w:jc w:val="center"/>
              <w:rPr>
                <w:ins w:id="9067" w:author="Mohsen Jafarinejad" w:date="2019-04-27T13:50:00Z"/>
                <w:rFonts w:ascii="Calibri" w:eastAsia="Times New Roman" w:hAnsi="Calibri" w:cs="B Zar"/>
                <w:color w:val="000000"/>
                <w:sz w:val="20"/>
                <w:szCs w:val="20"/>
              </w:rPr>
            </w:pPr>
            <w:ins w:id="9068"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069" w:author="Mohsen Jafarinejad" w:date="2019-05-11T10:10: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09F89794" w14:textId="77777777" w:rsidR="00900C58" w:rsidRPr="00900C58" w:rsidRDefault="00900C58" w:rsidP="00900C58">
            <w:pPr>
              <w:spacing w:after="0" w:line="240" w:lineRule="auto"/>
              <w:rPr>
                <w:ins w:id="9070" w:author="Mohsen Jafarinejad" w:date="2019-04-27T13:50:00Z"/>
                <w:rFonts w:ascii="Calibri" w:eastAsia="Times New Roman" w:hAnsi="Calibri" w:cs="B Zar"/>
                <w:color w:val="000000"/>
                <w:sz w:val="20"/>
                <w:szCs w:val="20"/>
              </w:rPr>
            </w:pPr>
            <w:ins w:id="9071"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072" w:author="Mohsen Jafarinejad" w:date="2019-05-11T10:10:00Z">
              <w:tcPr>
                <w:tcW w:w="236" w:type="pct"/>
                <w:gridSpan w:val="3"/>
                <w:tcBorders>
                  <w:top w:val="nil"/>
                  <w:left w:val="nil"/>
                  <w:bottom w:val="single" w:sz="4" w:space="0" w:color="auto"/>
                  <w:right w:val="single" w:sz="4" w:space="0" w:color="auto"/>
                </w:tcBorders>
                <w:shd w:val="clear" w:color="auto" w:fill="auto"/>
                <w:noWrap/>
                <w:vAlign w:val="center"/>
                <w:hideMark/>
              </w:tcPr>
            </w:tcPrChange>
          </w:tcPr>
          <w:p w14:paraId="20DBBDF8" w14:textId="77777777" w:rsidR="00900C58" w:rsidRPr="00900C58" w:rsidRDefault="00900C58" w:rsidP="00900C58">
            <w:pPr>
              <w:spacing w:after="0" w:line="240" w:lineRule="auto"/>
              <w:jc w:val="center"/>
              <w:rPr>
                <w:ins w:id="9073" w:author="Mohsen Jafarinejad" w:date="2019-04-27T13:50:00Z"/>
                <w:rFonts w:ascii="Calibri" w:eastAsia="Times New Roman" w:hAnsi="Calibri" w:cs="B Zar"/>
                <w:color w:val="000000"/>
                <w:sz w:val="20"/>
                <w:szCs w:val="20"/>
              </w:rPr>
            </w:pPr>
            <w:ins w:id="9074" w:author="Mohsen Jafarinejad" w:date="2019-04-27T13:50:00Z">
              <w:r w:rsidRPr="00900C58">
                <w:rPr>
                  <w:rFonts w:ascii="MS Gothic" w:eastAsia="MS Gothic" w:hAnsi="MS Gothic" w:cs="MS Gothic" w:hint="cs"/>
                  <w:color w:val="000000"/>
                  <w:sz w:val="20"/>
                  <w:szCs w:val="20"/>
                </w:rPr>
                <w:t>✓</w:t>
              </w:r>
            </w:ins>
          </w:p>
        </w:tc>
        <w:tc>
          <w:tcPr>
            <w:tcW w:w="223" w:type="pct"/>
            <w:tcBorders>
              <w:top w:val="nil"/>
              <w:left w:val="nil"/>
              <w:bottom w:val="single" w:sz="4" w:space="0" w:color="auto"/>
              <w:right w:val="single" w:sz="4" w:space="0" w:color="auto"/>
            </w:tcBorders>
            <w:shd w:val="clear" w:color="auto" w:fill="auto"/>
            <w:noWrap/>
            <w:vAlign w:val="center"/>
            <w:hideMark/>
            <w:tcPrChange w:id="9075" w:author="Mohsen Jafarinejad" w:date="2019-05-11T10:10:00Z">
              <w:tcPr>
                <w:tcW w:w="208" w:type="pct"/>
                <w:gridSpan w:val="3"/>
                <w:tcBorders>
                  <w:top w:val="nil"/>
                  <w:left w:val="nil"/>
                  <w:bottom w:val="single" w:sz="4" w:space="0" w:color="auto"/>
                  <w:right w:val="single" w:sz="4" w:space="0" w:color="auto"/>
                </w:tcBorders>
                <w:shd w:val="clear" w:color="auto" w:fill="auto"/>
                <w:noWrap/>
                <w:vAlign w:val="center"/>
                <w:hideMark/>
              </w:tcPr>
            </w:tcPrChange>
          </w:tcPr>
          <w:p w14:paraId="29139C37" w14:textId="77777777" w:rsidR="00900C58" w:rsidRPr="00900C58" w:rsidRDefault="00900C58" w:rsidP="00900C58">
            <w:pPr>
              <w:spacing w:after="0" w:line="240" w:lineRule="auto"/>
              <w:rPr>
                <w:ins w:id="9076" w:author="Mohsen Jafarinejad" w:date="2019-04-27T13:50:00Z"/>
                <w:rFonts w:ascii="Calibri" w:eastAsia="Times New Roman" w:hAnsi="Calibri" w:cs="B Zar"/>
                <w:color w:val="000000"/>
                <w:sz w:val="20"/>
                <w:szCs w:val="20"/>
              </w:rPr>
            </w:pPr>
            <w:ins w:id="9077" w:author="Mohsen Jafarinejad" w:date="2019-04-27T13:50:00Z">
              <w:r w:rsidRPr="00900C58">
                <w:rPr>
                  <w:rFonts w:ascii="Calibri" w:eastAsia="Times New Roman" w:hAnsi="Calibri" w:cs="B Zar" w:hint="cs"/>
                  <w:color w:val="000000"/>
                  <w:sz w:val="20"/>
                  <w:szCs w:val="20"/>
                </w:rPr>
                <w:t> </w:t>
              </w:r>
            </w:ins>
          </w:p>
        </w:tc>
        <w:tc>
          <w:tcPr>
            <w:tcW w:w="223" w:type="pct"/>
            <w:tcBorders>
              <w:top w:val="nil"/>
              <w:left w:val="nil"/>
              <w:bottom w:val="single" w:sz="4" w:space="0" w:color="auto"/>
              <w:right w:val="single" w:sz="4" w:space="0" w:color="auto"/>
            </w:tcBorders>
            <w:shd w:val="clear" w:color="auto" w:fill="auto"/>
            <w:noWrap/>
            <w:vAlign w:val="center"/>
            <w:hideMark/>
            <w:tcPrChange w:id="9078" w:author="Mohsen Jafarinejad" w:date="2019-05-11T10:10:00Z">
              <w:tcPr>
                <w:tcW w:w="208" w:type="pct"/>
                <w:gridSpan w:val="2"/>
                <w:tcBorders>
                  <w:top w:val="nil"/>
                  <w:left w:val="nil"/>
                  <w:bottom w:val="single" w:sz="4" w:space="0" w:color="auto"/>
                  <w:right w:val="single" w:sz="4" w:space="0" w:color="auto"/>
                </w:tcBorders>
                <w:shd w:val="clear" w:color="auto" w:fill="auto"/>
                <w:noWrap/>
                <w:vAlign w:val="center"/>
                <w:hideMark/>
              </w:tcPr>
            </w:tcPrChange>
          </w:tcPr>
          <w:p w14:paraId="705CBF5C" w14:textId="77777777" w:rsidR="00900C58" w:rsidRPr="00900C58" w:rsidRDefault="00900C58" w:rsidP="00900C58">
            <w:pPr>
              <w:spacing w:after="0" w:line="240" w:lineRule="auto"/>
              <w:jc w:val="center"/>
              <w:rPr>
                <w:ins w:id="9079" w:author="Mohsen Jafarinejad" w:date="2019-04-27T13:50:00Z"/>
                <w:rFonts w:ascii="Calibri" w:eastAsia="Times New Roman" w:hAnsi="Calibri" w:cs="B Zar"/>
                <w:color w:val="000000"/>
                <w:sz w:val="20"/>
                <w:szCs w:val="20"/>
              </w:rPr>
            </w:pPr>
            <w:ins w:id="9080" w:author="Mohsen Jafarinejad" w:date="2019-04-27T13:50:00Z">
              <w:r w:rsidRPr="00900C58">
                <w:rPr>
                  <w:rFonts w:ascii="MS Gothic" w:eastAsia="MS Gothic" w:hAnsi="MS Gothic" w:cs="MS Gothic" w:hint="cs"/>
                  <w:color w:val="000000"/>
                  <w:sz w:val="20"/>
                  <w:szCs w:val="20"/>
                </w:rPr>
                <w:t>✓</w:t>
              </w:r>
            </w:ins>
          </w:p>
        </w:tc>
        <w:tc>
          <w:tcPr>
            <w:tcW w:w="262" w:type="pct"/>
            <w:tcBorders>
              <w:top w:val="nil"/>
              <w:left w:val="nil"/>
              <w:bottom w:val="single" w:sz="4" w:space="0" w:color="auto"/>
              <w:right w:val="single" w:sz="4" w:space="0" w:color="auto"/>
            </w:tcBorders>
            <w:shd w:val="clear" w:color="auto" w:fill="auto"/>
            <w:noWrap/>
            <w:vAlign w:val="center"/>
            <w:hideMark/>
            <w:tcPrChange w:id="9081" w:author="Mohsen Jafarinejad" w:date="2019-05-11T10:10:00Z">
              <w:tcPr>
                <w:tcW w:w="408" w:type="pct"/>
                <w:gridSpan w:val="2"/>
                <w:tcBorders>
                  <w:top w:val="nil"/>
                  <w:left w:val="nil"/>
                  <w:bottom w:val="single" w:sz="4" w:space="0" w:color="auto"/>
                  <w:right w:val="single" w:sz="4" w:space="0" w:color="auto"/>
                </w:tcBorders>
                <w:shd w:val="clear" w:color="auto" w:fill="auto"/>
                <w:noWrap/>
                <w:vAlign w:val="center"/>
                <w:hideMark/>
              </w:tcPr>
            </w:tcPrChange>
          </w:tcPr>
          <w:p w14:paraId="312618A8" w14:textId="77777777" w:rsidR="00900C58" w:rsidRPr="00900C58" w:rsidRDefault="00900C58" w:rsidP="00900C58">
            <w:pPr>
              <w:spacing w:after="0" w:line="240" w:lineRule="auto"/>
              <w:jc w:val="center"/>
              <w:rPr>
                <w:ins w:id="9082" w:author="Mohsen Jafarinejad" w:date="2019-04-27T13:50:00Z"/>
                <w:rFonts w:ascii="Calibri" w:eastAsia="Times New Roman" w:hAnsi="Calibri" w:cs="B Zar"/>
                <w:color w:val="000000"/>
                <w:sz w:val="20"/>
                <w:szCs w:val="20"/>
              </w:rPr>
            </w:pPr>
            <w:ins w:id="9083" w:author="Mohsen Jafarinejad" w:date="2019-04-27T13:50:00Z">
              <w:r w:rsidRPr="00900C58">
                <w:rPr>
                  <w:rFonts w:ascii="MS Gothic" w:eastAsia="MS Gothic" w:hAnsi="MS Gothic" w:cs="MS Gothic" w:hint="cs"/>
                  <w:color w:val="000000"/>
                  <w:sz w:val="20"/>
                  <w:szCs w:val="20"/>
                </w:rPr>
                <w:t>✓</w:t>
              </w:r>
            </w:ins>
          </w:p>
        </w:tc>
        <w:tc>
          <w:tcPr>
            <w:tcW w:w="262" w:type="pct"/>
            <w:tcBorders>
              <w:top w:val="nil"/>
              <w:left w:val="nil"/>
              <w:bottom w:val="single" w:sz="4" w:space="0" w:color="auto"/>
              <w:right w:val="single" w:sz="4" w:space="0" w:color="auto"/>
            </w:tcBorders>
            <w:shd w:val="clear" w:color="auto" w:fill="auto"/>
            <w:noWrap/>
            <w:vAlign w:val="bottom"/>
            <w:hideMark/>
            <w:tcPrChange w:id="9084" w:author="Mohsen Jafarinejad" w:date="2019-05-11T10:10:00Z">
              <w:tcPr>
                <w:tcW w:w="251" w:type="pct"/>
                <w:gridSpan w:val="3"/>
                <w:tcBorders>
                  <w:top w:val="nil"/>
                  <w:left w:val="nil"/>
                  <w:bottom w:val="single" w:sz="4" w:space="0" w:color="auto"/>
                  <w:right w:val="single" w:sz="4" w:space="0" w:color="auto"/>
                </w:tcBorders>
                <w:shd w:val="clear" w:color="auto" w:fill="auto"/>
                <w:noWrap/>
                <w:vAlign w:val="bottom"/>
                <w:hideMark/>
              </w:tcPr>
            </w:tcPrChange>
          </w:tcPr>
          <w:p w14:paraId="1D8CBA3A" w14:textId="77777777" w:rsidR="00900C58" w:rsidRPr="00900C58" w:rsidRDefault="00900C58" w:rsidP="00900C58">
            <w:pPr>
              <w:spacing w:after="0" w:line="240" w:lineRule="auto"/>
              <w:rPr>
                <w:ins w:id="9085" w:author="Mohsen Jafarinejad" w:date="2019-04-27T13:50:00Z"/>
                <w:rFonts w:ascii="Calibri" w:eastAsia="Times New Roman" w:hAnsi="Calibri" w:cs="B Zar"/>
                <w:color w:val="000000"/>
                <w:sz w:val="20"/>
                <w:szCs w:val="20"/>
              </w:rPr>
            </w:pPr>
            <w:ins w:id="9086" w:author="Mohsen Jafarinejad" w:date="2019-04-27T13:50:00Z">
              <w:r w:rsidRPr="00900C58">
                <w:rPr>
                  <w:rFonts w:ascii="Calibri" w:eastAsia="Times New Roman" w:hAnsi="Calibri" w:cs="B Zar" w:hint="cs"/>
                  <w:color w:val="000000"/>
                  <w:sz w:val="20"/>
                  <w:szCs w:val="20"/>
                </w:rPr>
                <w:t> </w:t>
              </w:r>
            </w:ins>
          </w:p>
        </w:tc>
        <w:tc>
          <w:tcPr>
            <w:tcW w:w="2103" w:type="pct"/>
            <w:tcBorders>
              <w:top w:val="nil"/>
              <w:left w:val="nil"/>
              <w:bottom w:val="single" w:sz="4" w:space="0" w:color="auto"/>
              <w:right w:val="single" w:sz="4" w:space="0" w:color="auto"/>
            </w:tcBorders>
            <w:shd w:val="clear" w:color="auto" w:fill="auto"/>
            <w:noWrap/>
            <w:vAlign w:val="center"/>
            <w:hideMark/>
            <w:tcPrChange w:id="9087" w:author="Mohsen Jafarinejad" w:date="2019-05-11T10:10:00Z">
              <w:tcPr>
                <w:tcW w:w="2106" w:type="pct"/>
                <w:gridSpan w:val="5"/>
                <w:tcBorders>
                  <w:top w:val="nil"/>
                  <w:left w:val="nil"/>
                  <w:bottom w:val="single" w:sz="4" w:space="0" w:color="auto"/>
                  <w:right w:val="single" w:sz="4" w:space="0" w:color="auto"/>
                </w:tcBorders>
                <w:shd w:val="clear" w:color="auto" w:fill="auto"/>
                <w:noWrap/>
                <w:vAlign w:val="center"/>
                <w:hideMark/>
              </w:tcPr>
            </w:tcPrChange>
          </w:tcPr>
          <w:p w14:paraId="3AD10AB4" w14:textId="56C0D97D" w:rsidR="00900C58" w:rsidRPr="00900C58" w:rsidRDefault="00900C58" w:rsidP="00900C58">
            <w:pPr>
              <w:bidi/>
              <w:spacing w:after="0" w:line="240" w:lineRule="auto"/>
              <w:jc w:val="center"/>
              <w:rPr>
                <w:ins w:id="9088" w:author="Mohsen Jafarinejad" w:date="2019-04-27T13:50:00Z"/>
                <w:rFonts w:ascii="Times New Roman" w:eastAsia="Times New Roman" w:hAnsi="Times New Roman" w:cs="Times New Roman"/>
                <w:color w:val="000000"/>
                <w:sz w:val="20"/>
                <w:szCs w:val="20"/>
              </w:rPr>
            </w:pPr>
            <w:ins w:id="9089" w:author="Mohsen Jafarinejad" w:date="2019-04-27T13:50:00Z">
              <w:r w:rsidRPr="00900C58">
                <w:rPr>
                  <w:rFonts w:ascii="Times New Roman" w:eastAsia="Times New Roman" w:hAnsi="Times New Roman" w:cs="Times New Roman"/>
                  <w:color w:val="000000"/>
                  <w:sz w:val="20"/>
                  <w:szCs w:val="20"/>
                  <w:rtl/>
                </w:rPr>
                <w:t>بررسی اثر غلظت سابستریت در عملکردپیل</w:t>
              </w:r>
            </w:ins>
            <w:ins w:id="9090" w:author="Mohsen Jafarinejad" w:date="2019-04-27T13:53:00Z">
              <w:r w:rsidR="00B33AD9">
                <w:rPr>
                  <w:rFonts w:ascii="Times New Roman" w:eastAsia="Times New Roman" w:hAnsi="Times New Roman" w:cs="Times New Roman" w:hint="cs"/>
                  <w:color w:val="000000"/>
                  <w:sz w:val="20"/>
                  <w:szCs w:val="20"/>
                  <w:rtl/>
                </w:rPr>
                <w:t>‌</w:t>
              </w:r>
            </w:ins>
            <w:ins w:id="9091" w:author="Mohsen Jafarinejad" w:date="2019-04-27T13:50:00Z">
              <w:r w:rsidRPr="00900C58">
                <w:rPr>
                  <w:rFonts w:ascii="Times New Roman" w:eastAsia="Times New Roman" w:hAnsi="Times New Roman" w:cs="Times New Roman"/>
                  <w:color w:val="000000"/>
                  <w:sz w:val="20"/>
                  <w:szCs w:val="20"/>
                  <w:rtl/>
                </w:rPr>
                <w:t>های سوختی‌میکروبی پیوسته [49]</w:t>
              </w:r>
            </w:ins>
          </w:p>
        </w:tc>
      </w:tr>
      <w:tr w:rsidR="00900C58" w:rsidRPr="00900C58" w14:paraId="51B9085C" w14:textId="77777777" w:rsidTr="00681C03">
        <w:trPr>
          <w:trHeight w:val="420"/>
          <w:ins w:id="9092" w:author="Mohsen Jafarinejad" w:date="2019-04-27T13:50:00Z"/>
          <w:trPrChange w:id="9093" w:author="Mohsen Jafarinejad" w:date="2019-04-27T13:51:00Z">
            <w:trPr>
              <w:gridAfter w:val="0"/>
              <w:trHeight w:val="420"/>
            </w:trPr>
          </w:trPrChange>
        </w:trPr>
        <w:tc>
          <w:tcPr>
            <w:tcW w:w="223" w:type="pct"/>
            <w:tcBorders>
              <w:top w:val="nil"/>
              <w:left w:val="single" w:sz="4" w:space="0" w:color="auto"/>
              <w:bottom w:val="single" w:sz="4" w:space="0" w:color="auto"/>
              <w:right w:val="single" w:sz="4" w:space="0" w:color="auto"/>
            </w:tcBorders>
            <w:shd w:val="clear" w:color="auto" w:fill="auto"/>
            <w:noWrap/>
            <w:vAlign w:val="center"/>
            <w:hideMark/>
            <w:tcPrChange w:id="9094" w:author="Mohsen Jafarinejad" w:date="2019-04-27T13:51:00Z">
              <w:tcPr>
                <w:tcW w:w="208" w:type="pct"/>
                <w:gridSpan w:val="2"/>
                <w:tcBorders>
                  <w:top w:val="nil"/>
                  <w:left w:val="single" w:sz="4" w:space="0" w:color="auto"/>
                  <w:bottom w:val="single" w:sz="4" w:space="0" w:color="auto"/>
                  <w:right w:val="single" w:sz="4" w:space="0" w:color="auto"/>
                </w:tcBorders>
                <w:shd w:val="clear" w:color="auto" w:fill="auto"/>
                <w:noWrap/>
                <w:vAlign w:val="center"/>
                <w:hideMark/>
              </w:tcPr>
            </w:tcPrChange>
          </w:tcPr>
          <w:p w14:paraId="585CC162" w14:textId="77777777" w:rsidR="00900C58" w:rsidRPr="00900C58" w:rsidRDefault="00900C58" w:rsidP="00900C58">
            <w:pPr>
              <w:spacing w:after="0" w:line="240" w:lineRule="auto"/>
              <w:jc w:val="center"/>
              <w:rPr>
                <w:ins w:id="9095" w:author="Mohsen Jafarinejad" w:date="2019-04-27T13:50:00Z"/>
                <w:rFonts w:ascii="Calibri" w:eastAsia="Times New Roman" w:hAnsi="Calibri" w:cs="B Zar"/>
                <w:color w:val="000000"/>
                <w:sz w:val="20"/>
                <w:szCs w:val="20"/>
              </w:rPr>
            </w:pPr>
            <w:ins w:id="9096" w:author="Mohsen Jafarinejad" w:date="2019-04-27T13:50:00Z">
              <w:r w:rsidRPr="00900C58">
                <w:rPr>
                  <w:rFonts w:ascii="MS Gothic" w:eastAsia="MS Gothic" w:hAnsi="MS Gothic" w:cs="MS Gothic" w:hint="cs"/>
                  <w:color w:val="000000"/>
                  <w:sz w:val="20"/>
                  <w:szCs w:val="20"/>
                </w:rPr>
                <w:t>✓</w:t>
              </w:r>
            </w:ins>
          </w:p>
        </w:tc>
        <w:tc>
          <w:tcPr>
            <w:tcW w:w="249" w:type="pct"/>
            <w:tcBorders>
              <w:top w:val="nil"/>
              <w:left w:val="nil"/>
              <w:bottom w:val="single" w:sz="4" w:space="0" w:color="auto"/>
              <w:right w:val="single" w:sz="4" w:space="0" w:color="auto"/>
            </w:tcBorders>
            <w:shd w:val="clear" w:color="auto" w:fill="auto"/>
            <w:noWrap/>
            <w:vAlign w:val="bottom"/>
            <w:hideMark/>
            <w:tcPrChange w:id="9097"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bottom"/>
                <w:hideMark/>
              </w:tcPr>
            </w:tcPrChange>
          </w:tcPr>
          <w:p w14:paraId="7973B2E0" w14:textId="77777777" w:rsidR="00900C58" w:rsidRPr="00900C58" w:rsidRDefault="00900C58" w:rsidP="00900C58">
            <w:pPr>
              <w:spacing w:after="0" w:line="240" w:lineRule="auto"/>
              <w:jc w:val="center"/>
              <w:rPr>
                <w:ins w:id="9098" w:author="Mohsen Jafarinejad" w:date="2019-04-27T13:50:00Z"/>
                <w:rFonts w:ascii="Calibri" w:eastAsia="Times New Roman" w:hAnsi="Calibri" w:cs="B Zar"/>
                <w:color w:val="000000"/>
                <w:sz w:val="20"/>
                <w:szCs w:val="20"/>
              </w:rPr>
            </w:pPr>
            <w:ins w:id="9099"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bottom"/>
            <w:hideMark/>
            <w:tcPrChange w:id="9100"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bottom"/>
                <w:hideMark/>
              </w:tcPr>
            </w:tcPrChange>
          </w:tcPr>
          <w:p w14:paraId="66A244B7" w14:textId="77777777" w:rsidR="00900C58" w:rsidRPr="00900C58" w:rsidRDefault="00900C58" w:rsidP="00900C58">
            <w:pPr>
              <w:spacing w:after="0" w:line="240" w:lineRule="auto"/>
              <w:jc w:val="center"/>
              <w:rPr>
                <w:ins w:id="9101" w:author="Mohsen Jafarinejad" w:date="2019-04-27T13:50:00Z"/>
                <w:rFonts w:ascii="Calibri" w:eastAsia="Times New Roman" w:hAnsi="Calibri" w:cs="B Zar"/>
                <w:color w:val="000000"/>
                <w:sz w:val="20"/>
                <w:szCs w:val="20"/>
              </w:rPr>
            </w:pPr>
            <w:ins w:id="9102" w:author="Mohsen Jafarinejad" w:date="2019-04-27T13:50:00Z">
              <w:r w:rsidRPr="00900C58">
                <w:rPr>
                  <w:rFonts w:ascii="Calibri" w:eastAsia="Times New Roman" w:hAnsi="Calibri" w:cs="B Zar" w:hint="cs"/>
                  <w:color w:val="000000"/>
                  <w:sz w:val="20"/>
                  <w:szCs w:val="20"/>
                </w:rPr>
                <w:t> </w:t>
              </w:r>
            </w:ins>
          </w:p>
        </w:tc>
        <w:tc>
          <w:tcPr>
            <w:tcW w:w="210" w:type="pct"/>
            <w:tcBorders>
              <w:top w:val="nil"/>
              <w:left w:val="nil"/>
              <w:bottom w:val="single" w:sz="4" w:space="0" w:color="auto"/>
              <w:right w:val="single" w:sz="4" w:space="0" w:color="auto"/>
            </w:tcBorders>
            <w:shd w:val="clear" w:color="auto" w:fill="auto"/>
            <w:noWrap/>
            <w:vAlign w:val="bottom"/>
            <w:hideMark/>
            <w:tcPrChange w:id="9103" w:author="Mohsen Jafarinejad" w:date="2019-04-27T13:51:00Z">
              <w:tcPr>
                <w:tcW w:w="193" w:type="pct"/>
                <w:tcBorders>
                  <w:top w:val="nil"/>
                  <w:left w:val="nil"/>
                  <w:bottom w:val="single" w:sz="4" w:space="0" w:color="auto"/>
                  <w:right w:val="single" w:sz="4" w:space="0" w:color="auto"/>
                </w:tcBorders>
                <w:shd w:val="clear" w:color="auto" w:fill="auto"/>
                <w:noWrap/>
                <w:vAlign w:val="bottom"/>
                <w:hideMark/>
              </w:tcPr>
            </w:tcPrChange>
          </w:tcPr>
          <w:p w14:paraId="7A331EBB" w14:textId="77777777" w:rsidR="00900C58" w:rsidRPr="00900C58" w:rsidRDefault="00900C58" w:rsidP="00900C58">
            <w:pPr>
              <w:spacing w:after="0" w:line="240" w:lineRule="auto"/>
              <w:jc w:val="center"/>
              <w:rPr>
                <w:ins w:id="9104" w:author="Mohsen Jafarinejad" w:date="2019-04-27T13:50:00Z"/>
                <w:rFonts w:ascii="Calibri" w:eastAsia="Times New Roman" w:hAnsi="Calibri" w:cs="B Zar"/>
                <w:color w:val="000000"/>
                <w:sz w:val="20"/>
                <w:szCs w:val="20"/>
              </w:rPr>
            </w:pPr>
            <w:ins w:id="9105"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106"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162EEE9D" w14:textId="77777777" w:rsidR="00900C58" w:rsidRPr="00900C58" w:rsidRDefault="00900C58" w:rsidP="00900C58">
            <w:pPr>
              <w:spacing w:after="0" w:line="240" w:lineRule="auto"/>
              <w:jc w:val="center"/>
              <w:rPr>
                <w:ins w:id="9107" w:author="Mohsen Jafarinejad" w:date="2019-04-27T13:50:00Z"/>
                <w:rFonts w:ascii="Calibri" w:eastAsia="Times New Roman" w:hAnsi="Calibri" w:cs="B Zar"/>
                <w:color w:val="000000"/>
                <w:sz w:val="20"/>
                <w:szCs w:val="20"/>
              </w:rPr>
            </w:pPr>
            <w:ins w:id="9108"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109"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2184A81F" w14:textId="77777777" w:rsidR="00900C58" w:rsidRPr="00900C58" w:rsidRDefault="00900C58" w:rsidP="00900C58">
            <w:pPr>
              <w:spacing w:after="0" w:line="240" w:lineRule="auto"/>
              <w:jc w:val="center"/>
              <w:rPr>
                <w:ins w:id="9110" w:author="Mohsen Jafarinejad" w:date="2019-04-27T13:50:00Z"/>
                <w:rFonts w:ascii="Calibri" w:eastAsia="Times New Roman" w:hAnsi="Calibri" w:cs="B Zar"/>
                <w:color w:val="000000"/>
                <w:sz w:val="20"/>
                <w:szCs w:val="20"/>
              </w:rPr>
            </w:pPr>
            <w:ins w:id="9111"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112"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793271BE" w14:textId="77777777" w:rsidR="00900C58" w:rsidRPr="00900C58" w:rsidRDefault="00900C58" w:rsidP="00900C58">
            <w:pPr>
              <w:spacing w:after="0" w:line="240" w:lineRule="auto"/>
              <w:jc w:val="center"/>
              <w:rPr>
                <w:ins w:id="9113" w:author="Mohsen Jafarinejad" w:date="2019-04-27T13:50:00Z"/>
                <w:rFonts w:ascii="Calibri" w:eastAsia="Times New Roman" w:hAnsi="Calibri" w:cs="B Zar"/>
                <w:color w:val="000000"/>
                <w:sz w:val="20"/>
                <w:szCs w:val="20"/>
              </w:rPr>
            </w:pPr>
            <w:ins w:id="9114"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115" w:author="Mohsen Jafarinejad" w:date="2019-04-27T13:51:00Z">
              <w:tcPr>
                <w:tcW w:w="236" w:type="pct"/>
                <w:gridSpan w:val="3"/>
                <w:tcBorders>
                  <w:top w:val="nil"/>
                  <w:left w:val="nil"/>
                  <w:bottom w:val="single" w:sz="4" w:space="0" w:color="auto"/>
                  <w:right w:val="single" w:sz="4" w:space="0" w:color="auto"/>
                </w:tcBorders>
                <w:shd w:val="clear" w:color="auto" w:fill="auto"/>
                <w:noWrap/>
                <w:vAlign w:val="center"/>
                <w:hideMark/>
              </w:tcPr>
            </w:tcPrChange>
          </w:tcPr>
          <w:p w14:paraId="1F4286FA" w14:textId="77777777" w:rsidR="00900C58" w:rsidRPr="00900C58" w:rsidRDefault="00900C58" w:rsidP="00900C58">
            <w:pPr>
              <w:spacing w:after="0" w:line="240" w:lineRule="auto"/>
              <w:jc w:val="center"/>
              <w:rPr>
                <w:ins w:id="9116" w:author="Mohsen Jafarinejad" w:date="2019-04-27T13:50:00Z"/>
                <w:rFonts w:ascii="Calibri" w:eastAsia="Times New Roman" w:hAnsi="Calibri" w:cs="B Zar"/>
                <w:color w:val="000000"/>
                <w:sz w:val="20"/>
                <w:szCs w:val="20"/>
              </w:rPr>
            </w:pPr>
            <w:ins w:id="9117" w:author="Mohsen Jafarinejad" w:date="2019-04-27T13:50:00Z">
              <w:r w:rsidRPr="00900C58">
                <w:rPr>
                  <w:rFonts w:ascii="MS Gothic" w:eastAsia="MS Gothic" w:hAnsi="MS Gothic" w:cs="MS Gothic" w:hint="cs"/>
                  <w:color w:val="000000"/>
                  <w:sz w:val="20"/>
                  <w:szCs w:val="20"/>
                </w:rPr>
                <w:t>✓</w:t>
              </w:r>
            </w:ins>
          </w:p>
        </w:tc>
        <w:tc>
          <w:tcPr>
            <w:tcW w:w="223" w:type="pct"/>
            <w:tcBorders>
              <w:top w:val="nil"/>
              <w:left w:val="nil"/>
              <w:bottom w:val="single" w:sz="4" w:space="0" w:color="auto"/>
              <w:right w:val="single" w:sz="4" w:space="0" w:color="auto"/>
            </w:tcBorders>
            <w:shd w:val="clear" w:color="auto" w:fill="auto"/>
            <w:noWrap/>
            <w:vAlign w:val="center"/>
            <w:hideMark/>
            <w:tcPrChange w:id="9118" w:author="Mohsen Jafarinejad" w:date="2019-04-27T13:51:00Z">
              <w:tcPr>
                <w:tcW w:w="208" w:type="pct"/>
                <w:gridSpan w:val="3"/>
                <w:tcBorders>
                  <w:top w:val="nil"/>
                  <w:left w:val="nil"/>
                  <w:bottom w:val="single" w:sz="4" w:space="0" w:color="auto"/>
                  <w:right w:val="single" w:sz="4" w:space="0" w:color="auto"/>
                </w:tcBorders>
                <w:shd w:val="clear" w:color="auto" w:fill="auto"/>
                <w:noWrap/>
                <w:vAlign w:val="center"/>
                <w:hideMark/>
              </w:tcPr>
            </w:tcPrChange>
          </w:tcPr>
          <w:p w14:paraId="5640EF86" w14:textId="77777777" w:rsidR="00900C58" w:rsidRPr="00900C58" w:rsidRDefault="00900C58" w:rsidP="00900C58">
            <w:pPr>
              <w:spacing w:after="0" w:line="240" w:lineRule="auto"/>
              <w:jc w:val="center"/>
              <w:rPr>
                <w:ins w:id="9119" w:author="Mohsen Jafarinejad" w:date="2019-04-27T13:50:00Z"/>
                <w:rFonts w:ascii="Calibri" w:eastAsia="Times New Roman" w:hAnsi="Calibri" w:cs="B Zar"/>
                <w:color w:val="000000"/>
                <w:sz w:val="20"/>
                <w:szCs w:val="20"/>
              </w:rPr>
            </w:pPr>
            <w:ins w:id="9120" w:author="Mohsen Jafarinejad" w:date="2019-04-27T13:50:00Z">
              <w:r w:rsidRPr="00900C58">
                <w:rPr>
                  <w:rFonts w:ascii="Calibri" w:eastAsia="Times New Roman" w:hAnsi="Calibri" w:cs="B Zar" w:hint="cs"/>
                  <w:color w:val="000000"/>
                  <w:sz w:val="20"/>
                  <w:szCs w:val="20"/>
                </w:rPr>
                <w:t> </w:t>
              </w:r>
            </w:ins>
          </w:p>
        </w:tc>
        <w:tc>
          <w:tcPr>
            <w:tcW w:w="223" w:type="pct"/>
            <w:tcBorders>
              <w:top w:val="nil"/>
              <w:left w:val="nil"/>
              <w:bottom w:val="single" w:sz="4" w:space="0" w:color="auto"/>
              <w:right w:val="single" w:sz="4" w:space="0" w:color="auto"/>
            </w:tcBorders>
            <w:shd w:val="clear" w:color="auto" w:fill="auto"/>
            <w:noWrap/>
            <w:vAlign w:val="center"/>
            <w:hideMark/>
            <w:tcPrChange w:id="9121" w:author="Mohsen Jafarinejad" w:date="2019-04-27T13:51:00Z">
              <w:tcPr>
                <w:tcW w:w="208" w:type="pct"/>
                <w:gridSpan w:val="2"/>
                <w:tcBorders>
                  <w:top w:val="nil"/>
                  <w:left w:val="nil"/>
                  <w:bottom w:val="single" w:sz="4" w:space="0" w:color="auto"/>
                  <w:right w:val="single" w:sz="4" w:space="0" w:color="auto"/>
                </w:tcBorders>
                <w:shd w:val="clear" w:color="auto" w:fill="auto"/>
                <w:noWrap/>
                <w:vAlign w:val="center"/>
                <w:hideMark/>
              </w:tcPr>
            </w:tcPrChange>
          </w:tcPr>
          <w:p w14:paraId="1431C531" w14:textId="77777777" w:rsidR="00900C58" w:rsidRPr="00900C58" w:rsidRDefault="00900C58" w:rsidP="00900C58">
            <w:pPr>
              <w:spacing w:after="0" w:line="240" w:lineRule="auto"/>
              <w:jc w:val="center"/>
              <w:rPr>
                <w:ins w:id="9122" w:author="Mohsen Jafarinejad" w:date="2019-04-27T13:50:00Z"/>
                <w:rFonts w:ascii="Calibri" w:eastAsia="Times New Roman" w:hAnsi="Calibri" w:cs="B Zar"/>
                <w:color w:val="000000"/>
                <w:sz w:val="20"/>
                <w:szCs w:val="20"/>
              </w:rPr>
            </w:pPr>
            <w:ins w:id="9123" w:author="Mohsen Jafarinejad" w:date="2019-04-27T13:50:00Z">
              <w:r w:rsidRPr="00900C58">
                <w:rPr>
                  <w:rFonts w:ascii="MS Gothic" w:eastAsia="MS Gothic" w:hAnsi="MS Gothic" w:cs="MS Gothic" w:hint="cs"/>
                  <w:color w:val="000000"/>
                  <w:sz w:val="20"/>
                  <w:szCs w:val="20"/>
                </w:rPr>
                <w:t>✓</w:t>
              </w:r>
            </w:ins>
          </w:p>
        </w:tc>
        <w:tc>
          <w:tcPr>
            <w:tcW w:w="262" w:type="pct"/>
            <w:tcBorders>
              <w:top w:val="nil"/>
              <w:left w:val="nil"/>
              <w:bottom w:val="single" w:sz="4" w:space="0" w:color="auto"/>
              <w:right w:val="single" w:sz="4" w:space="0" w:color="auto"/>
            </w:tcBorders>
            <w:shd w:val="clear" w:color="auto" w:fill="auto"/>
            <w:noWrap/>
            <w:vAlign w:val="center"/>
            <w:hideMark/>
            <w:tcPrChange w:id="9124" w:author="Mohsen Jafarinejad" w:date="2019-04-27T13:51:00Z">
              <w:tcPr>
                <w:tcW w:w="408" w:type="pct"/>
                <w:gridSpan w:val="2"/>
                <w:tcBorders>
                  <w:top w:val="nil"/>
                  <w:left w:val="nil"/>
                  <w:bottom w:val="single" w:sz="4" w:space="0" w:color="auto"/>
                  <w:right w:val="single" w:sz="4" w:space="0" w:color="auto"/>
                </w:tcBorders>
                <w:shd w:val="clear" w:color="auto" w:fill="auto"/>
                <w:noWrap/>
                <w:vAlign w:val="center"/>
                <w:hideMark/>
              </w:tcPr>
            </w:tcPrChange>
          </w:tcPr>
          <w:p w14:paraId="5466B6A6" w14:textId="77777777" w:rsidR="00900C58" w:rsidRPr="00900C58" w:rsidRDefault="00900C58" w:rsidP="00900C58">
            <w:pPr>
              <w:spacing w:after="0" w:line="240" w:lineRule="auto"/>
              <w:jc w:val="center"/>
              <w:rPr>
                <w:ins w:id="9125" w:author="Mohsen Jafarinejad" w:date="2019-04-27T13:50:00Z"/>
                <w:rFonts w:ascii="Calibri" w:eastAsia="Times New Roman" w:hAnsi="Calibri" w:cs="B Zar"/>
                <w:color w:val="000000"/>
                <w:sz w:val="20"/>
                <w:szCs w:val="20"/>
              </w:rPr>
            </w:pPr>
            <w:ins w:id="9126" w:author="Mohsen Jafarinejad" w:date="2019-04-27T13:50:00Z">
              <w:r w:rsidRPr="00900C58">
                <w:rPr>
                  <w:rFonts w:ascii="MS Gothic" w:eastAsia="MS Gothic" w:hAnsi="MS Gothic" w:cs="MS Gothic" w:hint="cs"/>
                  <w:color w:val="000000"/>
                  <w:sz w:val="20"/>
                  <w:szCs w:val="20"/>
                </w:rPr>
                <w:t>✓</w:t>
              </w:r>
            </w:ins>
          </w:p>
        </w:tc>
        <w:tc>
          <w:tcPr>
            <w:tcW w:w="262" w:type="pct"/>
            <w:tcBorders>
              <w:top w:val="nil"/>
              <w:left w:val="nil"/>
              <w:bottom w:val="single" w:sz="4" w:space="0" w:color="auto"/>
              <w:right w:val="single" w:sz="4" w:space="0" w:color="auto"/>
            </w:tcBorders>
            <w:shd w:val="clear" w:color="auto" w:fill="auto"/>
            <w:noWrap/>
            <w:vAlign w:val="bottom"/>
            <w:hideMark/>
            <w:tcPrChange w:id="9127" w:author="Mohsen Jafarinejad" w:date="2019-04-27T13:51:00Z">
              <w:tcPr>
                <w:tcW w:w="251" w:type="pct"/>
                <w:gridSpan w:val="3"/>
                <w:tcBorders>
                  <w:top w:val="nil"/>
                  <w:left w:val="nil"/>
                  <w:bottom w:val="single" w:sz="4" w:space="0" w:color="auto"/>
                  <w:right w:val="single" w:sz="4" w:space="0" w:color="auto"/>
                </w:tcBorders>
                <w:shd w:val="clear" w:color="auto" w:fill="auto"/>
                <w:noWrap/>
                <w:vAlign w:val="bottom"/>
                <w:hideMark/>
              </w:tcPr>
            </w:tcPrChange>
          </w:tcPr>
          <w:p w14:paraId="0379F3F2" w14:textId="77777777" w:rsidR="00900C58" w:rsidRPr="00900C58" w:rsidRDefault="00900C58" w:rsidP="00900C58">
            <w:pPr>
              <w:spacing w:after="0" w:line="240" w:lineRule="auto"/>
              <w:jc w:val="center"/>
              <w:rPr>
                <w:ins w:id="9128" w:author="Mohsen Jafarinejad" w:date="2019-04-27T13:50:00Z"/>
                <w:rFonts w:ascii="Calibri" w:eastAsia="Times New Roman" w:hAnsi="Calibri" w:cs="B Zar"/>
                <w:color w:val="000000"/>
                <w:sz w:val="20"/>
                <w:szCs w:val="20"/>
              </w:rPr>
            </w:pPr>
            <w:ins w:id="9129" w:author="Mohsen Jafarinejad" w:date="2019-04-27T13:50:00Z">
              <w:r w:rsidRPr="00900C58">
                <w:rPr>
                  <w:rFonts w:ascii="Calibri" w:eastAsia="Times New Roman" w:hAnsi="Calibri" w:cs="B Zar" w:hint="cs"/>
                  <w:color w:val="000000"/>
                  <w:sz w:val="20"/>
                  <w:szCs w:val="20"/>
                </w:rPr>
                <w:t> </w:t>
              </w:r>
            </w:ins>
          </w:p>
        </w:tc>
        <w:tc>
          <w:tcPr>
            <w:tcW w:w="2103" w:type="pct"/>
            <w:tcBorders>
              <w:top w:val="nil"/>
              <w:left w:val="nil"/>
              <w:bottom w:val="single" w:sz="4" w:space="0" w:color="auto"/>
              <w:right w:val="single" w:sz="4" w:space="0" w:color="auto"/>
            </w:tcBorders>
            <w:shd w:val="clear" w:color="auto" w:fill="auto"/>
            <w:noWrap/>
            <w:vAlign w:val="center"/>
            <w:hideMark/>
            <w:tcPrChange w:id="9130" w:author="Mohsen Jafarinejad" w:date="2019-04-27T13:51:00Z">
              <w:tcPr>
                <w:tcW w:w="2106" w:type="pct"/>
                <w:gridSpan w:val="5"/>
                <w:tcBorders>
                  <w:top w:val="nil"/>
                  <w:left w:val="nil"/>
                  <w:bottom w:val="single" w:sz="4" w:space="0" w:color="auto"/>
                  <w:right w:val="single" w:sz="4" w:space="0" w:color="auto"/>
                </w:tcBorders>
                <w:shd w:val="clear" w:color="auto" w:fill="auto"/>
                <w:noWrap/>
                <w:vAlign w:val="center"/>
                <w:hideMark/>
              </w:tcPr>
            </w:tcPrChange>
          </w:tcPr>
          <w:p w14:paraId="78904521" w14:textId="77777777" w:rsidR="00900C58" w:rsidRPr="00900C58" w:rsidRDefault="00900C58" w:rsidP="00900C58">
            <w:pPr>
              <w:spacing w:after="0" w:line="240" w:lineRule="auto"/>
              <w:jc w:val="center"/>
              <w:rPr>
                <w:ins w:id="9131" w:author="Mohsen Jafarinejad" w:date="2019-04-27T13:50:00Z"/>
                <w:rFonts w:ascii="Times New Roman" w:eastAsia="Times New Roman" w:hAnsi="Times New Roman" w:cs="Times New Roman"/>
                <w:color w:val="000000"/>
                <w:sz w:val="20"/>
                <w:szCs w:val="20"/>
              </w:rPr>
            </w:pPr>
            <w:ins w:id="9132" w:author="Mohsen Jafarinejad" w:date="2019-04-27T13:50:00Z">
              <w:r w:rsidRPr="00900C58">
                <w:rPr>
                  <w:rFonts w:ascii="Times New Roman" w:eastAsia="Times New Roman" w:hAnsi="Times New Roman" w:cs="Times New Roman"/>
                  <w:color w:val="000000"/>
                  <w:sz w:val="20"/>
                  <w:szCs w:val="20"/>
                </w:rPr>
                <w:t>An Analysis of Anaerobic Dual-Anode Chambered[50]</w:t>
              </w:r>
            </w:ins>
          </w:p>
        </w:tc>
      </w:tr>
      <w:tr w:rsidR="00900C58" w:rsidRPr="00900C58" w14:paraId="3A132216" w14:textId="77777777" w:rsidTr="00681C03">
        <w:trPr>
          <w:trHeight w:val="585"/>
          <w:ins w:id="9133" w:author="Mohsen Jafarinejad" w:date="2019-04-27T13:50:00Z"/>
          <w:trPrChange w:id="9134" w:author="Mohsen Jafarinejad" w:date="2019-04-27T13:51:00Z">
            <w:trPr>
              <w:gridAfter w:val="0"/>
              <w:trHeight w:val="585"/>
            </w:trPr>
          </w:trPrChange>
        </w:trPr>
        <w:tc>
          <w:tcPr>
            <w:tcW w:w="223" w:type="pct"/>
            <w:tcBorders>
              <w:top w:val="nil"/>
              <w:left w:val="single" w:sz="4" w:space="0" w:color="auto"/>
              <w:bottom w:val="single" w:sz="4" w:space="0" w:color="auto"/>
              <w:right w:val="single" w:sz="4" w:space="0" w:color="auto"/>
            </w:tcBorders>
            <w:shd w:val="clear" w:color="auto" w:fill="auto"/>
            <w:noWrap/>
            <w:vAlign w:val="center"/>
            <w:hideMark/>
            <w:tcPrChange w:id="9135" w:author="Mohsen Jafarinejad" w:date="2019-04-27T13:51:00Z">
              <w:tcPr>
                <w:tcW w:w="208" w:type="pct"/>
                <w:gridSpan w:val="2"/>
                <w:tcBorders>
                  <w:top w:val="nil"/>
                  <w:left w:val="single" w:sz="4" w:space="0" w:color="auto"/>
                  <w:bottom w:val="single" w:sz="4" w:space="0" w:color="auto"/>
                  <w:right w:val="single" w:sz="4" w:space="0" w:color="auto"/>
                </w:tcBorders>
                <w:shd w:val="clear" w:color="auto" w:fill="auto"/>
                <w:noWrap/>
                <w:vAlign w:val="center"/>
                <w:hideMark/>
              </w:tcPr>
            </w:tcPrChange>
          </w:tcPr>
          <w:p w14:paraId="4282978D" w14:textId="77777777" w:rsidR="00900C58" w:rsidRPr="00900C58" w:rsidRDefault="00900C58" w:rsidP="00900C58">
            <w:pPr>
              <w:spacing w:after="0" w:line="240" w:lineRule="auto"/>
              <w:jc w:val="center"/>
              <w:rPr>
                <w:ins w:id="9136" w:author="Mohsen Jafarinejad" w:date="2019-04-27T13:50:00Z"/>
                <w:rFonts w:ascii="Calibri" w:eastAsia="Times New Roman" w:hAnsi="Calibri" w:cs="B Zar"/>
                <w:color w:val="000000"/>
                <w:sz w:val="20"/>
                <w:szCs w:val="20"/>
              </w:rPr>
            </w:pPr>
            <w:ins w:id="9137" w:author="Mohsen Jafarinejad" w:date="2019-04-27T13:50:00Z">
              <w:r w:rsidRPr="00900C58">
                <w:rPr>
                  <w:rFonts w:ascii="MS Gothic" w:eastAsia="MS Gothic" w:hAnsi="MS Gothic" w:cs="MS Gothic" w:hint="cs"/>
                  <w:color w:val="000000"/>
                  <w:sz w:val="20"/>
                  <w:szCs w:val="20"/>
                </w:rPr>
                <w:t>✓</w:t>
              </w:r>
            </w:ins>
          </w:p>
        </w:tc>
        <w:tc>
          <w:tcPr>
            <w:tcW w:w="249" w:type="pct"/>
            <w:tcBorders>
              <w:top w:val="nil"/>
              <w:left w:val="nil"/>
              <w:bottom w:val="single" w:sz="4" w:space="0" w:color="auto"/>
              <w:right w:val="single" w:sz="4" w:space="0" w:color="auto"/>
            </w:tcBorders>
            <w:shd w:val="clear" w:color="auto" w:fill="auto"/>
            <w:noWrap/>
            <w:vAlign w:val="bottom"/>
            <w:hideMark/>
            <w:tcPrChange w:id="9138"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bottom"/>
                <w:hideMark/>
              </w:tcPr>
            </w:tcPrChange>
          </w:tcPr>
          <w:p w14:paraId="26FCC5CE" w14:textId="77777777" w:rsidR="00900C58" w:rsidRPr="00900C58" w:rsidRDefault="00900C58" w:rsidP="00900C58">
            <w:pPr>
              <w:spacing w:after="0" w:line="240" w:lineRule="auto"/>
              <w:rPr>
                <w:ins w:id="9139" w:author="Mohsen Jafarinejad" w:date="2019-04-27T13:50:00Z"/>
                <w:rFonts w:ascii="Calibri" w:eastAsia="Times New Roman" w:hAnsi="Calibri" w:cs="B Zar"/>
                <w:color w:val="000000"/>
                <w:sz w:val="20"/>
                <w:szCs w:val="20"/>
              </w:rPr>
            </w:pPr>
            <w:ins w:id="9140"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bottom"/>
            <w:hideMark/>
            <w:tcPrChange w:id="9141"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bottom"/>
                <w:hideMark/>
              </w:tcPr>
            </w:tcPrChange>
          </w:tcPr>
          <w:p w14:paraId="4A3D318C" w14:textId="77777777" w:rsidR="00900C58" w:rsidRPr="00900C58" w:rsidRDefault="00900C58" w:rsidP="00900C58">
            <w:pPr>
              <w:spacing w:after="0" w:line="240" w:lineRule="auto"/>
              <w:rPr>
                <w:ins w:id="9142" w:author="Mohsen Jafarinejad" w:date="2019-04-27T13:50:00Z"/>
                <w:rFonts w:ascii="Calibri" w:eastAsia="Times New Roman" w:hAnsi="Calibri" w:cs="B Zar"/>
                <w:color w:val="000000"/>
                <w:sz w:val="20"/>
                <w:szCs w:val="20"/>
              </w:rPr>
            </w:pPr>
            <w:ins w:id="9143" w:author="Mohsen Jafarinejad" w:date="2019-04-27T13:50:00Z">
              <w:r w:rsidRPr="00900C58">
                <w:rPr>
                  <w:rFonts w:ascii="Calibri" w:eastAsia="Times New Roman" w:hAnsi="Calibri" w:cs="B Zar" w:hint="cs"/>
                  <w:color w:val="000000"/>
                  <w:sz w:val="20"/>
                  <w:szCs w:val="20"/>
                </w:rPr>
                <w:t> </w:t>
              </w:r>
            </w:ins>
          </w:p>
        </w:tc>
        <w:tc>
          <w:tcPr>
            <w:tcW w:w="210" w:type="pct"/>
            <w:tcBorders>
              <w:top w:val="nil"/>
              <w:left w:val="nil"/>
              <w:bottom w:val="single" w:sz="4" w:space="0" w:color="auto"/>
              <w:right w:val="single" w:sz="4" w:space="0" w:color="auto"/>
            </w:tcBorders>
            <w:shd w:val="clear" w:color="auto" w:fill="auto"/>
            <w:noWrap/>
            <w:vAlign w:val="bottom"/>
            <w:hideMark/>
            <w:tcPrChange w:id="9144" w:author="Mohsen Jafarinejad" w:date="2019-04-27T13:51:00Z">
              <w:tcPr>
                <w:tcW w:w="193" w:type="pct"/>
                <w:tcBorders>
                  <w:top w:val="nil"/>
                  <w:left w:val="nil"/>
                  <w:bottom w:val="single" w:sz="4" w:space="0" w:color="auto"/>
                  <w:right w:val="single" w:sz="4" w:space="0" w:color="auto"/>
                </w:tcBorders>
                <w:shd w:val="clear" w:color="auto" w:fill="auto"/>
                <w:noWrap/>
                <w:vAlign w:val="bottom"/>
                <w:hideMark/>
              </w:tcPr>
            </w:tcPrChange>
          </w:tcPr>
          <w:p w14:paraId="28A2AD2A" w14:textId="77777777" w:rsidR="00900C58" w:rsidRPr="00900C58" w:rsidRDefault="00900C58" w:rsidP="00900C58">
            <w:pPr>
              <w:spacing w:after="0" w:line="240" w:lineRule="auto"/>
              <w:rPr>
                <w:ins w:id="9145" w:author="Mohsen Jafarinejad" w:date="2019-04-27T13:50:00Z"/>
                <w:rFonts w:ascii="Calibri" w:eastAsia="Times New Roman" w:hAnsi="Calibri" w:cs="B Zar"/>
                <w:color w:val="000000"/>
                <w:sz w:val="20"/>
                <w:szCs w:val="20"/>
              </w:rPr>
            </w:pPr>
            <w:ins w:id="9146"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147"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03D9EDEB" w14:textId="77777777" w:rsidR="00900C58" w:rsidRPr="00900C58" w:rsidRDefault="00900C58" w:rsidP="00900C58">
            <w:pPr>
              <w:spacing w:after="0" w:line="240" w:lineRule="auto"/>
              <w:jc w:val="center"/>
              <w:rPr>
                <w:ins w:id="9148" w:author="Mohsen Jafarinejad" w:date="2019-04-27T13:50:00Z"/>
                <w:rFonts w:ascii="Calibri" w:eastAsia="Times New Roman" w:hAnsi="Calibri" w:cs="B Zar"/>
                <w:color w:val="000000"/>
                <w:sz w:val="20"/>
                <w:szCs w:val="20"/>
              </w:rPr>
            </w:pPr>
            <w:ins w:id="9149"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150"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5A88F2B0" w14:textId="77777777" w:rsidR="00900C58" w:rsidRPr="00900C58" w:rsidRDefault="00900C58" w:rsidP="00900C58">
            <w:pPr>
              <w:spacing w:after="0" w:line="240" w:lineRule="auto"/>
              <w:jc w:val="center"/>
              <w:rPr>
                <w:ins w:id="9151" w:author="Mohsen Jafarinejad" w:date="2019-04-27T13:50:00Z"/>
                <w:rFonts w:ascii="Calibri" w:eastAsia="Times New Roman" w:hAnsi="Calibri" w:cs="B Zar"/>
                <w:color w:val="000000"/>
                <w:sz w:val="20"/>
                <w:szCs w:val="20"/>
              </w:rPr>
            </w:pPr>
            <w:ins w:id="9152"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153"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52D32B1E" w14:textId="77777777" w:rsidR="00900C58" w:rsidRPr="00900C58" w:rsidRDefault="00900C58" w:rsidP="00900C58">
            <w:pPr>
              <w:spacing w:after="0" w:line="240" w:lineRule="auto"/>
              <w:rPr>
                <w:ins w:id="9154" w:author="Mohsen Jafarinejad" w:date="2019-04-27T13:50:00Z"/>
                <w:rFonts w:ascii="Calibri" w:eastAsia="Times New Roman" w:hAnsi="Calibri" w:cs="B Zar"/>
                <w:color w:val="000000"/>
                <w:sz w:val="20"/>
                <w:szCs w:val="20"/>
              </w:rPr>
            </w:pPr>
            <w:ins w:id="9155"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156" w:author="Mohsen Jafarinejad" w:date="2019-04-27T13:51:00Z">
              <w:tcPr>
                <w:tcW w:w="236" w:type="pct"/>
                <w:gridSpan w:val="3"/>
                <w:tcBorders>
                  <w:top w:val="nil"/>
                  <w:left w:val="nil"/>
                  <w:bottom w:val="single" w:sz="4" w:space="0" w:color="auto"/>
                  <w:right w:val="single" w:sz="4" w:space="0" w:color="auto"/>
                </w:tcBorders>
                <w:shd w:val="clear" w:color="auto" w:fill="auto"/>
                <w:noWrap/>
                <w:vAlign w:val="center"/>
                <w:hideMark/>
              </w:tcPr>
            </w:tcPrChange>
          </w:tcPr>
          <w:p w14:paraId="0A2A0E4B" w14:textId="77777777" w:rsidR="00900C58" w:rsidRPr="00900C58" w:rsidRDefault="00900C58" w:rsidP="00900C58">
            <w:pPr>
              <w:spacing w:after="0" w:line="240" w:lineRule="auto"/>
              <w:rPr>
                <w:ins w:id="9157" w:author="Mohsen Jafarinejad" w:date="2019-04-27T13:50:00Z"/>
                <w:rFonts w:ascii="Calibri" w:eastAsia="Times New Roman" w:hAnsi="Calibri" w:cs="B Zar"/>
                <w:color w:val="000000"/>
                <w:sz w:val="20"/>
                <w:szCs w:val="20"/>
              </w:rPr>
            </w:pPr>
            <w:ins w:id="9158" w:author="Mohsen Jafarinejad" w:date="2019-04-27T13:50:00Z">
              <w:r w:rsidRPr="00900C58">
                <w:rPr>
                  <w:rFonts w:ascii="Calibri" w:eastAsia="Times New Roman" w:hAnsi="Calibri" w:cs="B Zar" w:hint="cs"/>
                  <w:color w:val="000000"/>
                  <w:sz w:val="20"/>
                  <w:szCs w:val="20"/>
                </w:rPr>
                <w:t> </w:t>
              </w:r>
            </w:ins>
          </w:p>
        </w:tc>
        <w:tc>
          <w:tcPr>
            <w:tcW w:w="223" w:type="pct"/>
            <w:tcBorders>
              <w:top w:val="nil"/>
              <w:left w:val="nil"/>
              <w:bottom w:val="single" w:sz="4" w:space="0" w:color="auto"/>
              <w:right w:val="single" w:sz="4" w:space="0" w:color="auto"/>
            </w:tcBorders>
            <w:shd w:val="clear" w:color="auto" w:fill="auto"/>
            <w:noWrap/>
            <w:vAlign w:val="center"/>
            <w:hideMark/>
            <w:tcPrChange w:id="9159" w:author="Mohsen Jafarinejad" w:date="2019-04-27T13:51:00Z">
              <w:tcPr>
                <w:tcW w:w="208" w:type="pct"/>
                <w:gridSpan w:val="3"/>
                <w:tcBorders>
                  <w:top w:val="nil"/>
                  <w:left w:val="nil"/>
                  <w:bottom w:val="single" w:sz="4" w:space="0" w:color="auto"/>
                  <w:right w:val="single" w:sz="4" w:space="0" w:color="auto"/>
                </w:tcBorders>
                <w:shd w:val="clear" w:color="auto" w:fill="auto"/>
                <w:noWrap/>
                <w:vAlign w:val="center"/>
                <w:hideMark/>
              </w:tcPr>
            </w:tcPrChange>
          </w:tcPr>
          <w:p w14:paraId="0A731869" w14:textId="77777777" w:rsidR="00900C58" w:rsidRPr="00900C58" w:rsidRDefault="00900C58" w:rsidP="00900C58">
            <w:pPr>
              <w:spacing w:after="0" w:line="240" w:lineRule="auto"/>
              <w:rPr>
                <w:ins w:id="9160" w:author="Mohsen Jafarinejad" w:date="2019-04-27T13:50:00Z"/>
                <w:rFonts w:ascii="Calibri" w:eastAsia="Times New Roman" w:hAnsi="Calibri" w:cs="B Zar"/>
                <w:color w:val="000000"/>
                <w:sz w:val="20"/>
                <w:szCs w:val="20"/>
              </w:rPr>
            </w:pPr>
            <w:ins w:id="9161" w:author="Mohsen Jafarinejad" w:date="2019-04-27T13:50:00Z">
              <w:r w:rsidRPr="00900C58">
                <w:rPr>
                  <w:rFonts w:ascii="Calibri" w:eastAsia="Times New Roman" w:hAnsi="Calibri" w:cs="B Zar" w:hint="cs"/>
                  <w:color w:val="000000"/>
                  <w:sz w:val="20"/>
                  <w:szCs w:val="20"/>
                </w:rPr>
                <w:t> </w:t>
              </w:r>
            </w:ins>
          </w:p>
        </w:tc>
        <w:tc>
          <w:tcPr>
            <w:tcW w:w="223" w:type="pct"/>
            <w:tcBorders>
              <w:top w:val="nil"/>
              <w:left w:val="nil"/>
              <w:bottom w:val="single" w:sz="4" w:space="0" w:color="auto"/>
              <w:right w:val="single" w:sz="4" w:space="0" w:color="auto"/>
            </w:tcBorders>
            <w:shd w:val="clear" w:color="auto" w:fill="auto"/>
            <w:noWrap/>
            <w:vAlign w:val="center"/>
            <w:hideMark/>
            <w:tcPrChange w:id="9162" w:author="Mohsen Jafarinejad" w:date="2019-04-27T13:51:00Z">
              <w:tcPr>
                <w:tcW w:w="208" w:type="pct"/>
                <w:gridSpan w:val="2"/>
                <w:tcBorders>
                  <w:top w:val="nil"/>
                  <w:left w:val="nil"/>
                  <w:bottom w:val="single" w:sz="4" w:space="0" w:color="auto"/>
                  <w:right w:val="single" w:sz="4" w:space="0" w:color="auto"/>
                </w:tcBorders>
                <w:shd w:val="clear" w:color="auto" w:fill="auto"/>
                <w:noWrap/>
                <w:vAlign w:val="center"/>
                <w:hideMark/>
              </w:tcPr>
            </w:tcPrChange>
          </w:tcPr>
          <w:p w14:paraId="7C7C1A5B" w14:textId="77777777" w:rsidR="00900C58" w:rsidRPr="00900C58" w:rsidRDefault="00900C58" w:rsidP="00900C58">
            <w:pPr>
              <w:spacing w:after="0" w:line="240" w:lineRule="auto"/>
              <w:jc w:val="center"/>
              <w:rPr>
                <w:ins w:id="9163" w:author="Mohsen Jafarinejad" w:date="2019-04-27T13:50:00Z"/>
                <w:rFonts w:ascii="Calibri" w:eastAsia="Times New Roman" w:hAnsi="Calibri" w:cs="B Zar"/>
                <w:color w:val="000000"/>
                <w:sz w:val="20"/>
                <w:szCs w:val="20"/>
              </w:rPr>
            </w:pPr>
            <w:ins w:id="9164" w:author="Mohsen Jafarinejad" w:date="2019-04-27T13:50:00Z">
              <w:r w:rsidRPr="00900C58">
                <w:rPr>
                  <w:rFonts w:ascii="MS Gothic" w:eastAsia="MS Gothic" w:hAnsi="MS Gothic" w:cs="MS Gothic" w:hint="cs"/>
                  <w:color w:val="000000"/>
                  <w:sz w:val="20"/>
                  <w:szCs w:val="20"/>
                </w:rPr>
                <w:t>✓</w:t>
              </w:r>
            </w:ins>
          </w:p>
        </w:tc>
        <w:tc>
          <w:tcPr>
            <w:tcW w:w="262" w:type="pct"/>
            <w:tcBorders>
              <w:top w:val="nil"/>
              <w:left w:val="nil"/>
              <w:bottom w:val="single" w:sz="4" w:space="0" w:color="auto"/>
              <w:right w:val="single" w:sz="4" w:space="0" w:color="auto"/>
            </w:tcBorders>
            <w:shd w:val="clear" w:color="auto" w:fill="auto"/>
            <w:noWrap/>
            <w:vAlign w:val="center"/>
            <w:hideMark/>
            <w:tcPrChange w:id="9165" w:author="Mohsen Jafarinejad" w:date="2019-04-27T13:51:00Z">
              <w:tcPr>
                <w:tcW w:w="408" w:type="pct"/>
                <w:gridSpan w:val="2"/>
                <w:tcBorders>
                  <w:top w:val="nil"/>
                  <w:left w:val="nil"/>
                  <w:bottom w:val="single" w:sz="4" w:space="0" w:color="auto"/>
                  <w:right w:val="single" w:sz="4" w:space="0" w:color="auto"/>
                </w:tcBorders>
                <w:shd w:val="clear" w:color="auto" w:fill="auto"/>
                <w:noWrap/>
                <w:vAlign w:val="center"/>
                <w:hideMark/>
              </w:tcPr>
            </w:tcPrChange>
          </w:tcPr>
          <w:p w14:paraId="400C0753" w14:textId="77777777" w:rsidR="00900C58" w:rsidRPr="00900C58" w:rsidRDefault="00900C58" w:rsidP="00900C58">
            <w:pPr>
              <w:spacing w:after="0" w:line="240" w:lineRule="auto"/>
              <w:jc w:val="center"/>
              <w:rPr>
                <w:ins w:id="9166" w:author="Mohsen Jafarinejad" w:date="2019-04-27T13:50:00Z"/>
                <w:rFonts w:ascii="Calibri" w:eastAsia="Times New Roman" w:hAnsi="Calibri" w:cs="B Zar"/>
                <w:color w:val="000000"/>
                <w:sz w:val="20"/>
                <w:szCs w:val="20"/>
              </w:rPr>
            </w:pPr>
            <w:ins w:id="9167" w:author="Mohsen Jafarinejad" w:date="2019-04-27T13:50:00Z">
              <w:r w:rsidRPr="00900C58">
                <w:rPr>
                  <w:rFonts w:ascii="MS Gothic" w:eastAsia="MS Gothic" w:hAnsi="MS Gothic" w:cs="MS Gothic" w:hint="cs"/>
                  <w:color w:val="000000"/>
                  <w:sz w:val="20"/>
                  <w:szCs w:val="20"/>
                </w:rPr>
                <w:t>✓</w:t>
              </w:r>
            </w:ins>
          </w:p>
        </w:tc>
        <w:tc>
          <w:tcPr>
            <w:tcW w:w="262" w:type="pct"/>
            <w:tcBorders>
              <w:top w:val="nil"/>
              <w:left w:val="nil"/>
              <w:bottom w:val="single" w:sz="4" w:space="0" w:color="auto"/>
              <w:right w:val="single" w:sz="4" w:space="0" w:color="auto"/>
            </w:tcBorders>
            <w:shd w:val="clear" w:color="auto" w:fill="auto"/>
            <w:noWrap/>
            <w:vAlign w:val="bottom"/>
            <w:hideMark/>
            <w:tcPrChange w:id="9168" w:author="Mohsen Jafarinejad" w:date="2019-04-27T13:51:00Z">
              <w:tcPr>
                <w:tcW w:w="251" w:type="pct"/>
                <w:gridSpan w:val="3"/>
                <w:tcBorders>
                  <w:top w:val="nil"/>
                  <w:left w:val="nil"/>
                  <w:bottom w:val="single" w:sz="4" w:space="0" w:color="auto"/>
                  <w:right w:val="single" w:sz="4" w:space="0" w:color="auto"/>
                </w:tcBorders>
                <w:shd w:val="clear" w:color="auto" w:fill="auto"/>
                <w:noWrap/>
                <w:vAlign w:val="bottom"/>
                <w:hideMark/>
              </w:tcPr>
            </w:tcPrChange>
          </w:tcPr>
          <w:p w14:paraId="2881D525" w14:textId="77777777" w:rsidR="00900C58" w:rsidRPr="00900C58" w:rsidRDefault="00900C58" w:rsidP="00900C58">
            <w:pPr>
              <w:spacing w:after="0" w:line="240" w:lineRule="auto"/>
              <w:rPr>
                <w:ins w:id="9169" w:author="Mohsen Jafarinejad" w:date="2019-04-27T13:50:00Z"/>
                <w:rFonts w:ascii="Calibri" w:eastAsia="Times New Roman" w:hAnsi="Calibri" w:cs="B Zar"/>
                <w:color w:val="000000"/>
                <w:sz w:val="20"/>
                <w:szCs w:val="20"/>
              </w:rPr>
            </w:pPr>
            <w:ins w:id="9170" w:author="Mohsen Jafarinejad" w:date="2019-04-27T13:50:00Z">
              <w:r w:rsidRPr="00900C58">
                <w:rPr>
                  <w:rFonts w:ascii="Calibri" w:eastAsia="Times New Roman" w:hAnsi="Calibri" w:cs="B Zar" w:hint="cs"/>
                  <w:color w:val="000000"/>
                  <w:sz w:val="20"/>
                  <w:szCs w:val="20"/>
                </w:rPr>
                <w:t> </w:t>
              </w:r>
            </w:ins>
          </w:p>
        </w:tc>
        <w:tc>
          <w:tcPr>
            <w:tcW w:w="2103" w:type="pct"/>
            <w:tcBorders>
              <w:top w:val="nil"/>
              <w:left w:val="nil"/>
              <w:bottom w:val="single" w:sz="4" w:space="0" w:color="auto"/>
              <w:right w:val="single" w:sz="4" w:space="0" w:color="auto"/>
            </w:tcBorders>
            <w:shd w:val="clear" w:color="auto" w:fill="auto"/>
            <w:vAlign w:val="center"/>
            <w:hideMark/>
            <w:tcPrChange w:id="9171" w:author="Mohsen Jafarinejad" w:date="2019-04-27T13:51:00Z">
              <w:tcPr>
                <w:tcW w:w="2106" w:type="pct"/>
                <w:gridSpan w:val="5"/>
                <w:tcBorders>
                  <w:top w:val="nil"/>
                  <w:left w:val="nil"/>
                  <w:bottom w:val="single" w:sz="4" w:space="0" w:color="auto"/>
                  <w:right w:val="single" w:sz="4" w:space="0" w:color="auto"/>
                </w:tcBorders>
                <w:shd w:val="clear" w:color="auto" w:fill="auto"/>
                <w:vAlign w:val="center"/>
                <w:hideMark/>
              </w:tcPr>
            </w:tcPrChange>
          </w:tcPr>
          <w:p w14:paraId="17DAA5B0" w14:textId="77777777" w:rsidR="00900C58" w:rsidRPr="00900C58" w:rsidRDefault="00900C58" w:rsidP="00900C58">
            <w:pPr>
              <w:spacing w:after="0" w:line="240" w:lineRule="auto"/>
              <w:jc w:val="center"/>
              <w:rPr>
                <w:ins w:id="9172" w:author="Mohsen Jafarinejad" w:date="2019-04-27T13:50:00Z"/>
                <w:rFonts w:ascii="Times New Roman" w:eastAsia="Times New Roman" w:hAnsi="Times New Roman" w:cs="Times New Roman"/>
                <w:color w:val="000000"/>
                <w:sz w:val="20"/>
                <w:szCs w:val="20"/>
              </w:rPr>
            </w:pPr>
            <w:ins w:id="9173" w:author="Mohsen Jafarinejad" w:date="2019-04-27T13:50:00Z">
              <w:r w:rsidRPr="00900C58">
                <w:rPr>
                  <w:rFonts w:ascii="Times New Roman" w:eastAsia="Times New Roman" w:hAnsi="Times New Roman" w:cs="Times New Roman"/>
                  <w:color w:val="000000"/>
                  <w:sz w:val="20"/>
                  <w:szCs w:val="20"/>
                </w:rPr>
                <w:t>Effect of type and concentration of substrate on power generation</w:t>
              </w:r>
              <w:r w:rsidRPr="00900C58">
                <w:rPr>
                  <w:rFonts w:ascii="Times New Roman" w:eastAsia="Times New Roman" w:hAnsi="Times New Roman" w:cs="Times New Roman"/>
                  <w:color w:val="000000"/>
                  <w:sz w:val="20"/>
                  <w:szCs w:val="20"/>
                </w:rPr>
                <w:br/>
                <w:t>in a dual chambered microbial fuel cell [51]</w:t>
              </w:r>
            </w:ins>
          </w:p>
        </w:tc>
      </w:tr>
      <w:tr w:rsidR="00900C58" w:rsidRPr="00900C58" w14:paraId="073D7F65" w14:textId="77777777" w:rsidTr="00681C03">
        <w:trPr>
          <w:trHeight w:val="570"/>
          <w:ins w:id="9174" w:author="Mohsen Jafarinejad" w:date="2019-04-27T13:50:00Z"/>
          <w:trPrChange w:id="9175" w:author="Mohsen Jafarinejad" w:date="2019-04-27T13:51:00Z">
            <w:trPr>
              <w:gridAfter w:val="0"/>
              <w:trHeight w:val="570"/>
            </w:trPr>
          </w:trPrChange>
        </w:trPr>
        <w:tc>
          <w:tcPr>
            <w:tcW w:w="223" w:type="pct"/>
            <w:tcBorders>
              <w:top w:val="nil"/>
              <w:left w:val="single" w:sz="4" w:space="0" w:color="auto"/>
              <w:bottom w:val="single" w:sz="4" w:space="0" w:color="auto"/>
              <w:right w:val="single" w:sz="4" w:space="0" w:color="auto"/>
            </w:tcBorders>
            <w:shd w:val="clear" w:color="auto" w:fill="auto"/>
            <w:noWrap/>
            <w:vAlign w:val="center"/>
            <w:hideMark/>
            <w:tcPrChange w:id="9176" w:author="Mohsen Jafarinejad" w:date="2019-04-27T13:51:00Z">
              <w:tcPr>
                <w:tcW w:w="208" w:type="pct"/>
                <w:gridSpan w:val="2"/>
                <w:tcBorders>
                  <w:top w:val="nil"/>
                  <w:left w:val="single" w:sz="4" w:space="0" w:color="auto"/>
                  <w:bottom w:val="single" w:sz="4" w:space="0" w:color="auto"/>
                  <w:right w:val="single" w:sz="4" w:space="0" w:color="auto"/>
                </w:tcBorders>
                <w:shd w:val="clear" w:color="auto" w:fill="auto"/>
                <w:noWrap/>
                <w:vAlign w:val="center"/>
                <w:hideMark/>
              </w:tcPr>
            </w:tcPrChange>
          </w:tcPr>
          <w:p w14:paraId="0B0F74F8" w14:textId="77777777" w:rsidR="00900C58" w:rsidRPr="00900C58" w:rsidRDefault="00900C58" w:rsidP="00900C58">
            <w:pPr>
              <w:spacing w:after="0" w:line="240" w:lineRule="auto"/>
              <w:jc w:val="center"/>
              <w:rPr>
                <w:ins w:id="9177" w:author="Mohsen Jafarinejad" w:date="2019-04-27T13:50:00Z"/>
                <w:rFonts w:ascii="Calibri" w:eastAsia="Times New Roman" w:hAnsi="Calibri" w:cs="B Zar"/>
                <w:color w:val="000000"/>
                <w:sz w:val="20"/>
                <w:szCs w:val="20"/>
              </w:rPr>
            </w:pPr>
            <w:ins w:id="9178" w:author="Mohsen Jafarinejad" w:date="2019-04-27T13:50:00Z">
              <w:r w:rsidRPr="00900C58">
                <w:rPr>
                  <w:rFonts w:ascii="MS Gothic" w:eastAsia="MS Gothic" w:hAnsi="MS Gothic" w:cs="MS Gothic" w:hint="cs"/>
                  <w:color w:val="000000"/>
                  <w:sz w:val="20"/>
                  <w:szCs w:val="20"/>
                </w:rPr>
                <w:t>✓</w:t>
              </w:r>
            </w:ins>
          </w:p>
        </w:tc>
        <w:tc>
          <w:tcPr>
            <w:tcW w:w="249" w:type="pct"/>
            <w:tcBorders>
              <w:top w:val="nil"/>
              <w:left w:val="nil"/>
              <w:bottom w:val="single" w:sz="4" w:space="0" w:color="auto"/>
              <w:right w:val="single" w:sz="4" w:space="0" w:color="auto"/>
            </w:tcBorders>
            <w:shd w:val="clear" w:color="auto" w:fill="auto"/>
            <w:noWrap/>
            <w:vAlign w:val="bottom"/>
            <w:hideMark/>
            <w:tcPrChange w:id="9179"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bottom"/>
                <w:hideMark/>
              </w:tcPr>
            </w:tcPrChange>
          </w:tcPr>
          <w:p w14:paraId="6B0712CD" w14:textId="77777777" w:rsidR="00900C58" w:rsidRPr="00900C58" w:rsidRDefault="00900C58" w:rsidP="00900C58">
            <w:pPr>
              <w:spacing w:after="0" w:line="240" w:lineRule="auto"/>
              <w:rPr>
                <w:ins w:id="9180" w:author="Mohsen Jafarinejad" w:date="2019-04-27T13:50:00Z"/>
                <w:rFonts w:ascii="Calibri" w:eastAsia="Times New Roman" w:hAnsi="Calibri" w:cs="B Zar"/>
                <w:color w:val="000000"/>
                <w:sz w:val="20"/>
                <w:szCs w:val="20"/>
              </w:rPr>
            </w:pPr>
            <w:ins w:id="9181"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bottom"/>
            <w:hideMark/>
            <w:tcPrChange w:id="9182"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bottom"/>
                <w:hideMark/>
              </w:tcPr>
            </w:tcPrChange>
          </w:tcPr>
          <w:p w14:paraId="096931F8" w14:textId="77777777" w:rsidR="00900C58" w:rsidRPr="00900C58" w:rsidRDefault="00900C58" w:rsidP="00900C58">
            <w:pPr>
              <w:spacing w:after="0" w:line="240" w:lineRule="auto"/>
              <w:rPr>
                <w:ins w:id="9183" w:author="Mohsen Jafarinejad" w:date="2019-04-27T13:50:00Z"/>
                <w:rFonts w:ascii="Calibri" w:eastAsia="Times New Roman" w:hAnsi="Calibri" w:cs="B Zar"/>
                <w:color w:val="000000"/>
                <w:sz w:val="20"/>
                <w:szCs w:val="20"/>
              </w:rPr>
            </w:pPr>
            <w:ins w:id="9184" w:author="Mohsen Jafarinejad" w:date="2019-04-27T13:50:00Z">
              <w:r w:rsidRPr="00900C58">
                <w:rPr>
                  <w:rFonts w:ascii="Calibri" w:eastAsia="Times New Roman" w:hAnsi="Calibri" w:cs="B Zar" w:hint="cs"/>
                  <w:color w:val="000000"/>
                  <w:sz w:val="20"/>
                  <w:szCs w:val="20"/>
                </w:rPr>
                <w:t> </w:t>
              </w:r>
            </w:ins>
          </w:p>
        </w:tc>
        <w:tc>
          <w:tcPr>
            <w:tcW w:w="210" w:type="pct"/>
            <w:tcBorders>
              <w:top w:val="nil"/>
              <w:left w:val="nil"/>
              <w:bottom w:val="single" w:sz="4" w:space="0" w:color="auto"/>
              <w:right w:val="single" w:sz="4" w:space="0" w:color="auto"/>
            </w:tcBorders>
            <w:shd w:val="clear" w:color="auto" w:fill="auto"/>
            <w:noWrap/>
            <w:vAlign w:val="bottom"/>
            <w:hideMark/>
            <w:tcPrChange w:id="9185" w:author="Mohsen Jafarinejad" w:date="2019-04-27T13:51:00Z">
              <w:tcPr>
                <w:tcW w:w="193" w:type="pct"/>
                <w:tcBorders>
                  <w:top w:val="nil"/>
                  <w:left w:val="nil"/>
                  <w:bottom w:val="single" w:sz="4" w:space="0" w:color="auto"/>
                  <w:right w:val="single" w:sz="4" w:space="0" w:color="auto"/>
                </w:tcBorders>
                <w:shd w:val="clear" w:color="auto" w:fill="auto"/>
                <w:noWrap/>
                <w:vAlign w:val="bottom"/>
                <w:hideMark/>
              </w:tcPr>
            </w:tcPrChange>
          </w:tcPr>
          <w:p w14:paraId="23AEB55C" w14:textId="77777777" w:rsidR="00900C58" w:rsidRPr="00900C58" w:rsidRDefault="00900C58" w:rsidP="00900C58">
            <w:pPr>
              <w:spacing w:after="0" w:line="240" w:lineRule="auto"/>
              <w:rPr>
                <w:ins w:id="9186" w:author="Mohsen Jafarinejad" w:date="2019-04-27T13:50:00Z"/>
                <w:rFonts w:ascii="Calibri" w:eastAsia="Times New Roman" w:hAnsi="Calibri" w:cs="B Zar"/>
                <w:color w:val="000000"/>
                <w:sz w:val="20"/>
                <w:szCs w:val="20"/>
              </w:rPr>
            </w:pPr>
            <w:ins w:id="9187"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188"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00706218" w14:textId="77777777" w:rsidR="00900C58" w:rsidRPr="00900C58" w:rsidRDefault="00900C58" w:rsidP="00900C58">
            <w:pPr>
              <w:spacing w:after="0" w:line="240" w:lineRule="auto"/>
              <w:jc w:val="center"/>
              <w:rPr>
                <w:ins w:id="9189" w:author="Mohsen Jafarinejad" w:date="2019-04-27T13:50:00Z"/>
                <w:rFonts w:ascii="Calibri" w:eastAsia="Times New Roman" w:hAnsi="Calibri" w:cs="B Zar"/>
                <w:color w:val="000000"/>
                <w:sz w:val="20"/>
                <w:szCs w:val="20"/>
              </w:rPr>
            </w:pPr>
            <w:ins w:id="9190"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191"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726FD3C2" w14:textId="77777777" w:rsidR="00900C58" w:rsidRPr="00900C58" w:rsidRDefault="00900C58" w:rsidP="00900C58">
            <w:pPr>
              <w:spacing w:after="0" w:line="240" w:lineRule="auto"/>
              <w:jc w:val="center"/>
              <w:rPr>
                <w:ins w:id="9192" w:author="Mohsen Jafarinejad" w:date="2019-04-27T13:50:00Z"/>
                <w:rFonts w:ascii="Calibri" w:eastAsia="Times New Roman" w:hAnsi="Calibri" w:cs="B Zar"/>
                <w:color w:val="000000"/>
                <w:sz w:val="20"/>
                <w:szCs w:val="20"/>
              </w:rPr>
            </w:pPr>
            <w:ins w:id="9193"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194"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471BBDA7" w14:textId="77777777" w:rsidR="00900C58" w:rsidRPr="00900C58" w:rsidRDefault="00900C58" w:rsidP="00900C58">
            <w:pPr>
              <w:spacing w:after="0" w:line="240" w:lineRule="auto"/>
              <w:jc w:val="center"/>
              <w:rPr>
                <w:ins w:id="9195" w:author="Mohsen Jafarinejad" w:date="2019-04-27T13:50:00Z"/>
                <w:rFonts w:ascii="Calibri" w:eastAsia="Times New Roman" w:hAnsi="Calibri" w:cs="B Zar"/>
                <w:color w:val="000000"/>
                <w:sz w:val="20"/>
                <w:szCs w:val="20"/>
              </w:rPr>
            </w:pPr>
            <w:ins w:id="9196"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197" w:author="Mohsen Jafarinejad" w:date="2019-04-27T13:51:00Z">
              <w:tcPr>
                <w:tcW w:w="236" w:type="pct"/>
                <w:gridSpan w:val="3"/>
                <w:tcBorders>
                  <w:top w:val="nil"/>
                  <w:left w:val="nil"/>
                  <w:bottom w:val="single" w:sz="4" w:space="0" w:color="auto"/>
                  <w:right w:val="single" w:sz="4" w:space="0" w:color="auto"/>
                </w:tcBorders>
                <w:shd w:val="clear" w:color="auto" w:fill="auto"/>
                <w:noWrap/>
                <w:vAlign w:val="center"/>
                <w:hideMark/>
              </w:tcPr>
            </w:tcPrChange>
          </w:tcPr>
          <w:p w14:paraId="0E477E92" w14:textId="77777777" w:rsidR="00900C58" w:rsidRPr="00900C58" w:rsidRDefault="00900C58" w:rsidP="00900C58">
            <w:pPr>
              <w:spacing w:after="0" w:line="240" w:lineRule="auto"/>
              <w:jc w:val="center"/>
              <w:rPr>
                <w:ins w:id="9198" w:author="Mohsen Jafarinejad" w:date="2019-04-27T13:50:00Z"/>
                <w:rFonts w:ascii="Calibri" w:eastAsia="Times New Roman" w:hAnsi="Calibri" w:cs="B Zar"/>
                <w:color w:val="000000"/>
                <w:sz w:val="20"/>
                <w:szCs w:val="20"/>
              </w:rPr>
            </w:pPr>
            <w:ins w:id="9199" w:author="Mohsen Jafarinejad" w:date="2019-04-27T13:50:00Z">
              <w:r w:rsidRPr="00900C58">
                <w:rPr>
                  <w:rFonts w:ascii="MS Gothic" w:eastAsia="MS Gothic" w:hAnsi="MS Gothic" w:cs="MS Gothic" w:hint="cs"/>
                  <w:color w:val="000000"/>
                  <w:sz w:val="20"/>
                  <w:szCs w:val="20"/>
                </w:rPr>
                <w:t>✓</w:t>
              </w:r>
            </w:ins>
          </w:p>
        </w:tc>
        <w:tc>
          <w:tcPr>
            <w:tcW w:w="223" w:type="pct"/>
            <w:tcBorders>
              <w:top w:val="nil"/>
              <w:left w:val="nil"/>
              <w:bottom w:val="single" w:sz="4" w:space="0" w:color="auto"/>
              <w:right w:val="single" w:sz="4" w:space="0" w:color="auto"/>
            </w:tcBorders>
            <w:shd w:val="clear" w:color="auto" w:fill="auto"/>
            <w:noWrap/>
            <w:vAlign w:val="center"/>
            <w:hideMark/>
            <w:tcPrChange w:id="9200" w:author="Mohsen Jafarinejad" w:date="2019-04-27T13:51:00Z">
              <w:tcPr>
                <w:tcW w:w="208" w:type="pct"/>
                <w:gridSpan w:val="3"/>
                <w:tcBorders>
                  <w:top w:val="nil"/>
                  <w:left w:val="nil"/>
                  <w:bottom w:val="single" w:sz="4" w:space="0" w:color="auto"/>
                  <w:right w:val="single" w:sz="4" w:space="0" w:color="auto"/>
                </w:tcBorders>
                <w:shd w:val="clear" w:color="auto" w:fill="auto"/>
                <w:noWrap/>
                <w:vAlign w:val="center"/>
                <w:hideMark/>
              </w:tcPr>
            </w:tcPrChange>
          </w:tcPr>
          <w:p w14:paraId="67CF64C7" w14:textId="77777777" w:rsidR="00900C58" w:rsidRPr="00900C58" w:rsidRDefault="00900C58" w:rsidP="00900C58">
            <w:pPr>
              <w:spacing w:after="0" w:line="240" w:lineRule="auto"/>
              <w:jc w:val="center"/>
              <w:rPr>
                <w:ins w:id="9201" w:author="Mohsen Jafarinejad" w:date="2019-04-27T13:50:00Z"/>
                <w:rFonts w:ascii="Calibri" w:eastAsia="Times New Roman" w:hAnsi="Calibri" w:cs="B Zar"/>
                <w:color w:val="000000"/>
                <w:sz w:val="20"/>
                <w:szCs w:val="20"/>
              </w:rPr>
            </w:pPr>
            <w:ins w:id="9202" w:author="Mohsen Jafarinejad" w:date="2019-04-27T13:50:00Z">
              <w:r w:rsidRPr="00900C58">
                <w:rPr>
                  <w:rFonts w:ascii="Calibri" w:eastAsia="Times New Roman" w:hAnsi="Calibri" w:cs="B Zar" w:hint="cs"/>
                  <w:color w:val="000000"/>
                  <w:sz w:val="20"/>
                  <w:szCs w:val="20"/>
                </w:rPr>
                <w:t> </w:t>
              </w:r>
            </w:ins>
          </w:p>
        </w:tc>
        <w:tc>
          <w:tcPr>
            <w:tcW w:w="223" w:type="pct"/>
            <w:tcBorders>
              <w:top w:val="nil"/>
              <w:left w:val="nil"/>
              <w:bottom w:val="single" w:sz="4" w:space="0" w:color="auto"/>
              <w:right w:val="single" w:sz="4" w:space="0" w:color="auto"/>
            </w:tcBorders>
            <w:shd w:val="clear" w:color="auto" w:fill="auto"/>
            <w:noWrap/>
            <w:vAlign w:val="center"/>
            <w:hideMark/>
            <w:tcPrChange w:id="9203" w:author="Mohsen Jafarinejad" w:date="2019-04-27T13:51:00Z">
              <w:tcPr>
                <w:tcW w:w="208" w:type="pct"/>
                <w:gridSpan w:val="2"/>
                <w:tcBorders>
                  <w:top w:val="nil"/>
                  <w:left w:val="nil"/>
                  <w:bottom w:val="single" w:sz="4" w:space="0" w:color="auto"/>
                  <w:right w:val="single" w:sz="4" w:space="0" w:color="auto"/>
                </w:tcBorders>
                <w:shd w:val="clear" w:color="auto" w:fill="auto"/>
                <w:noWrap/>
                <w:vAlign w:val="center"/>
                <w:hideMark/>
              </w:tcPr>
            </w:tcPrChange>
          </w:tcPr>
          <w:p w14:paraId="1A5A19E9" w14:textId="77777777" w:rsidR="00900C58" w:rsidRPr="00900C58" w:rsidRDefault="00900C58" w:rsidP="00900C58">
            <w:pPr>
              <w:spacing w:after="0" w:line="240" w:lineRule="auto"/>
              <w:jc w:val="center"/>
              <w:rPr>
                <w:ins w:id="9204" w:author="Mohsen Jafarinejad" w:date="2019-04-27T13:50:00Z"/>
                <w:rFonts w:ascii="Calibri" w:eastAsia="Times New Roman" w:hAnsi="Calibri" w:cs="B Zar"/>
                <w:color w:val="000000"/>
                <w:sz w:val="20"/>
                <w:szCs w:val="20"/>
              </w:rPr>
            </w:pPr>
            <w:ins w:id="9205" w:author="Mohsen Jafarinejad" w:date="2019-04-27T13:50:00Z">
              <w:r w:rsidRPr="00900C58">
                <w:rPr>
                  <w:rFonts w:ascii="MS Gothic" w:eastAsia="MS Gothic" w:hAnsi="MS Gothic" w:cs="MS Gothic" w:hint="cs"/>
                  <w:color w:val="000000"/>
                  <w:sz w:val="20"/>
                  <w:szCs w:val="20"/>
                </w:rPr>
                <w:t>✓</w:t>
              </w:r>
            </w:ins>
          </w:p>
        </w:tc>
        <w:tc>
          <w:tcPr>
            <w:tcW w:w="262" w:type="pct"/>
            <w:tcBorders>
              <w:top w:val="nil"/>
              <w:left w:val="nil"/>
              <w:bottom w:val="single" w:sz="4" w:space="0" w:color="auto"/>
              <w:right w:val="single" w:sz="4" w:space="0" w:color="auto"/>
            </w:tcBorders>
            <w:shd w:val="clear" w:color="auto" w:fill="auto"/>
            <w:noWrap/>
            <w:vAlign w:val="center"/>
            <w:hideMark/>
            <w:tcPrChange w:id="9206" w:author="Mohsen Jafarinejad" w:date="2019-04-27T13:51:00Z">
              <w:tcPr>
                <w:tcW w:w="408" w:type="pct"/>
                <w:gridSpan w:val="2"/>
                <w:tcBorders>
                  <w:top w:val="nil"/>
                  <w:left w:val="nil"/>
                  <w:bottom w:val="single" w:sz="4" w:space="0" w:color="auto"/>
                  <w:right w:val="single" w:sz="4" w:space="0" w:color="auto"/>
                </w:tcBorders>
                <w:shd w:val="clear" w:color="auto" w:fill="auto"/>
                <w:noWrap/>
                <w:vAlign w:val="center"/>
                <w:hideMark/>
              </w:tcPr>
            </w:tcPrChange>
          </w:tcPr>
          <w:p w14:paraId="0DA0BD8A" w14:textId="77777777" w:rsidR="00900C58" w:rsidRPr="00900C58" w:rsidRDefault="00900C58" w:rsidP="00900C58">
            <w:pPr>
              <w:spacing w:after="0" w:line="240" w:lineRule="auto"/>
              <w:jc w:val="center"/>
              <w:rPr>
                <w:ins w:id="9207" w:author="Mohsen Jafarinejad" w:date="2019-04-27T13:50:00Z"/>
                <w:rFonts w:ascii="Calibri" w:eastAsia="Times New Roman" w:hAnsi="Calibri" w:cs="B Zar"/>
                <w:color w:val="000000"/>
                <w:sz w:val="20"/>
                <w:szCs w:val="20"/>
              </w:rPr>
            </w:pPr>
            <w:ins w:id="9208" w:author="Mohsen Jafarinejad" w:date="2019-04-27T13:50:00Z">
              <w:r w:rsidRPr="00900C58">
                <w:rPr>
                  <w:rFonts w:ascii="MS Gothic" w:eastAsia="MS Gothic" w:hAnsi="MS Gothic" w:cs="MS Gothic" w:hint="cs"/>
                  <w:color w:val="000000"/>
                  <w:sz w:val="20"/>
                  <w:szCs w:val="20"/>
                </w:rPr>
                <w:t>✓</w:t>
              </w:r>
            </w:ins>
          </w:p>
        </w:tc>
        <w:tc>
          <w:tcPr>
            <w:tcW w:w="262" w:type="pct"/>
            <w:tcBorders>
              <w:top w:val="nil"/>
              <w:left w:val="nil"/>
              <w:bottom w:val="single" w:sz="4" w:space="0" w:color="auto"/>
              <w:right w:val="single" w:sz="4" w:space="0" w:color="auto"/>
            </w:tcBorders>
            <w:shd w:val="clear" w:color="auto" w:fill="auto"/>
            <w:noWrap/>
            <w:vAlign w:val="bottom"/>
            <w:hideMark/>
            <w:tcPrChange w:id="9209" w:author="Mohsen Jafarinejad" w:date="2019-04-27T13:51:00Z">
              <w:tcPr>
                <w:tcW w:w="251" w:type="pct"/>
                <w:gridSpan w:val="3"/>
                <w:tcBorders>
                  <w:top w:val="nil"/>
                  <w:left w:val="nil"/>
                  <w:bottom w:val="single" w:sz="4" w:space="0" w:color="auto"/>
                  <w:right w:val="single" w:sz="4" w:space="0" w:color="auto"/>
                </w:tcBorders>
                <w:shd w:val="clear" w:color="auto" w:fill="auto"/>
                <w:noWrap/>
                <w:vAlign w:val="bottom"/>
                <w:hideMark/>
              </w:tcPr>
            </w:tcPrChange>
          </w:tcPr>
          <w:p w14:paraId="6A940BF4" w14:textId="77777777" w:rsidR="00900C58" w:rsidRPr="00900C58" w:rsidRDefault="00900C58" w:rsidP="00900C58">
            <w:pPr>
              <w:spacing w:after="0" w:line="240" w:lineRule="auto"/>
              <w:rPr>
                <w:ins w:id="9210" w:author="Mohsen Jafarinejad" w:date="2019-04-27T13:50:00Z"/>
                <w:rFonts w:ascii="Calibri" w:eastAsia="Times New Roman" w:hAnsi="Calibri" w:cs="B Zar"/>
                <w:color w:val="000000"/>
                <w:sz w:val="20"/>
                <w:szCs w:val="20"/>
              </w:rPr>
            </w:pPr>
            <w:ins w:id="9211" w:author="Mohsen Jafarinejad" w:date="2019-04-27T13:50:00Z">
              <w:r w:rsidRPr="00900C58">
                <w:rPr>
                  <w:rFonts w:ascii="Calibri" w:eastAsia="Times New Roman" w:hAnsi="Calibri" w:cs="B Zar" w:hint="cs"/>
                  <w:color w:val="000000"/>
                  <w:sz w:val="20"/>
                  <w:szCs w:val="20"/>
                </w:rPr>
                <w:t> </w:t>
              </w:r>
            </w:ins>
          </w:p>
        </w:tc>
        <w:tc>
          <w:tcPr>
            <w:tcW w:w="2103" w:type="pct"/>
            <w:tcBorders>
              <w:top w:val="nil"/>
              <w:left w:val="nil"/>
              <w:bottom w:val="single" w:sz="4" w:space="0" w:color="auto"/>
              <w:right w:val="single" w:sz="4" w:space="0" w:color="auto"/>
            </w:tcBorders>
            <w:shd w:val="clear" w:color="auto" w:fill="auto"/>
            <w:vAlign w:val="center"/>
            <w:hideMark/>
            <w:tcPrChange w:id="9212" w:author="Mohsen Jafarinejad" w:date="2019-04-27T13:51:00Z">
              <w:tcPr>
                <w:tcW w:w="2106" w:type="pct"/>
                <w:gridSpan w:val="5"/>
                <w:tcBorders>
                  <w:top w:val="nil"/>
                  <w:left w:val="nil"/>
                  <w:bottom w:val="single" w:sz="4" w:space="0" w:color="auto"/>
                  <w:right w:val="single" w:sz="4" w:space="0" w:color="auto"/>
                </w:tcBorders>
                <w:shd w:val="clear" w:color="auto" w:fill="auto"/>
                <w:vAlign w:val="center"/>
                <w:hideMark/>
              </w:tcPr>
            </w:tcPrChange>
          </w:tcPr>
          <w:p w14:paraId="4C9B9204" w14:textId="77777777" w:rsidR="00900C58" w:rsidRPr="00900C58" w:rsidRDefault="00900C58" w:rsidP="00900C58">
            <w:pPr>
              <w:spacing w:after="0" w:line="240" w:lineRule="auto"/>
              <w:jc w:val="center"/>
              <w:rPr>
                <w:ins w:id="9213" w:author="Mohsen Jafarinejad" w:date="2019-04-27T13:50:00Z"/>
                <w:rFonts w:ascii="Times New Roman" w:eastAsia="Times New Roman" w:hAnsi="Times New Roman" w:cs="Times New Roman"/>
                <w:color w:val="000000"/>
                <w:sz w:val="20"/>
                <w:szCs w:val="20"/>
              </w:rPr>
            </w:pPr>
            <w:ins w:id="9214" w:author="Mohsen Jafarinejad" w:date="2019-04-27T13:50:00Z">
              <w:r w:rsidRPr="00900C58">
                <w:rPr>
                  <w:rFonts w:ascii="Times New Roman" w:eastAsia="Times New Roman" w:hAnsi="Times New Roman" w:cs="Times New Roman"/>
                  <w:color w:val="000000"/>
                  <w:sz w:val="20"/>
                  <w:szCs w:val="20"/>
                </w:rPr>
                <w:t>Performance Investigation of Batch Mode Microbial Fuel Cells Fed</w:t>
              </w:r>
              <w:r w:rsidRPr="00900C58">
                <w:rPr>
                  <w:rFonts w:ascii="Times New Roman" w:eastAsia="Times New Roman" w:hAnsi="Times New Roman" w:cs="Times New Roman"/>
                  <w:color w:val="000000"/>
                  <w:sz w:val="20"/>
                  <w:szCs w:val="20"/>
                </w:rPr>
                <w:br/>
                <w:t>With High Concentration of Glucose [52]</w:t>
              </w:r>
            </w:ins>
          </w:p>
        </w:tc>
      </w:tr>
      <w:tr w:rsidR="00900C58" w:rsidRPr="00900C58" w14:paraId="38C7A58D" w14:textId="77777777" w:rsidTr="00681C03">
        <w:trPr>
          <w:trHeight w:val="780"/>
          <w:ins w:id="9215" w:author="Mohsen Jafarinejad" w:date="2019-04-27T13:50:00Z"/>
          <w:trPrChange w:id="9216" w:author="Mohsen Jafarinejad" w:date="2019-04-27T13:51:00Z">
            <w:trPr>
              <w:gridAfter w:val="0"/>
              <w:trHeight w:val="780"/>
            </w:trPr>
          </w:trPrChange>
        </w:trPr>
        <w:tc>
          <w:tcPr>
            <w:tcW w:w="223" w:type="pct"/>
            <w:tcBorders>
              <w:top w:val="nil"/>
              <w:left w:val="single" w:sz="4" w:space="0" w:color="auto"/>
              <w:bottom w:val="single" w:sz="4" w:space="0" w:color="auto"/>
              <w:right w:val="single" w:sz="4" w:space="0" w:color="auto"/>
            </w:tcBorders>
            <w:shd w:val="clear" w:color="auto" w:fill="auto"/>
            <w:noWrap/>
            <w:vAlign w:val="center"/>
            <w:hideMark/>
            <w:tcPrChange w:id="9217" w:author="Mohsen Jafarinejad" w:date="2019-04-27T13:51:00Z">
              <w:tcPr>
                <w:tcW w:w="208" w:type="pct"/>
                <w:gridSpan w:val="2"/>
                <w:tcBorders>
                  <w:top w:val="nil"/>
                  <w:left w:val="single" w:sz="4" w:space="0" w:color="auto"/>
                  <w:bottom w:val="single" w:sz="4" w:space="0" w:color="auto"/>
                  <w:right w:val="single" w:sz="4" w:space="0" w:color="auto"/>
                </w:tcBorders>
                <w:shd w:val="clear" w:color="auto" w:fill="auto"/>
                <w:noWrap/>
                <w:vAlign w:val="center"/>
                <w:hideMark/>
              </w:tcPr>
            </w:tcPrChange>
          </w:tcPr>
          <w:p w14:paraId="5D4CF44C" w14:textId="77777777" w:rsidR="00900C58" w:rsidRPr="00900C58" w:rsidRDefault="00900C58" w:rsidP="00900C58">
            <w:pPr>
              <w:spacing w:after="0" w:line="240" w:lineRule="auto"/>
              <w:jc w:val="center"/>
              <w:rPr>
                <w:ins w:id="9218" w:author="Mohsen Jafarinejad" w:date="2019-04-27T13:50:00Z"/>
                <w:rFonts w:ascii="Calibri" w:eastAsia="Times New Roman" w:hAnsi="Calibri" w:cs="B Zar"/>
                <w:color w:val="000000"/>
                <w:sz w:val="20"/>
                <w:szCs w:val="20"/>
              </w:rPr>
            </w:pPr>
            <w:ins w:id="9219" w:author="Mohsen Jafarinejad" w:date="2019-04-27T13:50:00Z">
              <w:r w:rsidRPr="00900C58">
                <w:rPr>
                  <w:rFonts w:ascii="MS Gothic" w:eastAsia="MS Gothic" w:hAnsi="MS Gothic" w:cs="MS Gothic" w:hint="cs"/>
                  <w:color w:val="000000"/>
                  <w:sz w:val="20"/>
                  <w:szCs w:val="20"/>
                </w:rPr>
                <w:t>✓</w:t>
              </w:r>
            </w:ins>
          </w:p>
        </w:tc>
        <w:tc>
          <w:tcPr>
            <w:tcW w:w="249" w:type="pct"/>
            <w:tcBorders>
              <w:top w:val="nil"/>
              <w:left w:val="nil"/>
              <w:bottom w:val="single" w:sz="4" w:space="0" w:color="auto"/>
              <w:right w:val="single" w:sz="4" w:space="0" w:color="auto"/>
            </w:tcBorders>
            <w:shd w:val="clear" w:color="auto" w:fill="auto"/>
            <w:noWrap/>
            <w:vAlign w:val="bottom"/>
            <w:hideMark/>
            <w:tcPrChange w:id="9220"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bottom"/>
                <w:hideMark/>
              </w:tcPr>
            </w:tcPrChange>
          </w:tcPr>
          <w:p w14:paraId="6C44E0B2" w14:textId="77777777" w:rsidR="00900C58" w:rsidRPr="00900C58" w:rsidRDefault="00900C58" w:rsidP="00900C58">
            <w:pPr>
              <w:spacing w:after="0" w:line="240" w:lineRule="auto"/>
              <w:rPr>
                <w:ins w:id="9221" w:author="Mohsen Jafarinejad" w:date="2019-04-27T13:50:00Z"/>
                <w:rFonts w:ascii="Calibri" w:eastAsia="Times New Roman" w:hAnsi="Calibri" w:cs="B Zar"/>
                <w:color w:val="000000"/>
                <w:sz w:val="20"/>
                <w:szCs w:val="20"/>
              </w:rPr>
            </w:pPr>
            <w:ins w:id="9222"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bottom"/>
            <w:hideMark/>
            <w:tcPrChange w:id="9223"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bottom"/>
                <w:hideMark/>
              </w:tcPr>
            </w:tcPrChange>
          </w:tcPr>
          <w:p w14:paraId="296D0BBF" w14:textId="77777777" w:rsidR="00900C58" w:rsidRPr="00900C58" w:rsidRDefault="00900C58" w:rsidP="00900C58">
            <w:pPr>
              <w:spacing w:after="0" w:line="240" w:lineRule="auto"/>
              <w:rPr>
                <w:ins w:id="9224" w:author="Mohsen Jafarinejad" w:date="2019-04-27T13:50:00Z"/>
                <w:rFonts w:ascii="Calibri" w:eastAsia="Times New Roman" w:hAnsi="Calibri" w:cs="B Zar"/>
                <w:color w:val="000000"/>
                <w:sz w:val="20"/>
                <w:szCs w:val="20"/>
              </w:rPr>
            </w:pPr>
            <w:ins w:id="9225" w:author="Mohsen Jafarinejad" w:date="2019-04-27T13:50:00Z">
              <w:r w:rsidRPr="00900C58">
                <w:rPr>
                  <w:rFonts w:ascii="Calibri" w:eastAsia="Times New Roman" w:hAnsi="Calibri" w:cs="B Zar" w:hint="cs"/>
                  <w:color w:val="000000"/>
                  <w:sz w:val="20"/>
                  <w:szCs w:val="20"/>
                </w:rPr>
                <w:t> </w:t>
              </w:r>
            </w:ins>
          </w:p>
        </w:tc>
        <w:tc>
          <w:tcPr>
            <w:tcW w:w="210" w:type="pct"/>
            <w:tcBorders>
              <w:top w:val="nil"/>
              <w:left w:val="nil"/>
              <w:bottom w:val="single" w:sz="4" w:space="0" w:color="auto"/>
              <w:right w:val="single" w:sz="4" w:space="0" w:color="auto"/>
            </w:tcBorders>
            <w:shd w:val="clear" w:color="auto" w:fill="auto"/>
            <w:noWrap/>
            <w:vAlign w:val="center"/>
            <w:hideMark/>
            <w:tcPrChange w:id="9226" w:author="Mohsen Jafarinejad" w:date="2019-04-27T13:51:00Z">
              <w:tcPr>
                <w:tcW w:w="193" w:type="pct"/>
                <w:tcBorders>
                  <w:top w:val="nil"/>
                  <w:left w:val="nil"/>
                  <w:bottom w:val="single" w:sz="4" w:space="0" w:color="auto"/>
                  <w:right w:val="single" w:sz="4" w:space="0" w:color="auto"/>
                </w:tcBorders>
                <w:shd w:val="clear" w:color="auto" w:fill="auto"/>
                <w:noWrap/>
                <w:vAlign w:val="center"/>
                <w:hideMark/>
              </w:tcPr>
            </w:tcPrChange>
          </w:tcPr>
          <w:p w14:paraId="57685442" w14:textId="77777777" w:rsidR="00900C58" w:rsidRPr="00900C58" w:rsidRDefault="00900C58" w:rsidP="00900C58">
            <w:pPr>
              <w:spacing w:after="0" w:line="240" w:lineRule="auto"/>
              <w:jc w:val="center"/>
              <w:rPr>
                <w:ins w:id="9227" w:author="Mohsen Jafarinejad" w:date="2019-04-27T13:50:00Z"/>
                <w:rFonts w:ascii="Calibri" w:eastAsia="Times New Roman" w:hAnsi="Calibri" w:cs="B Zar"/>
                <w:color w:val="000000"/>
                <w:sz w:val="20"/>
                <w:szCs w:val="20"/>
              </w:rPr>
            </w:pPr>
            <w:ins w:id="9228" w:author="Mohsen Jafarinejad" w:date="2019-04-27T13:50:00Z">
              <w:r w:rsidRPr="00900C58">
                <w:rPr>
                  <w:rFonts w:ascii="MS Gothic" w:eastAsia="MS Gothic" w:hAnsi="MS Gothic" w:cs="MS Gothic" w:hint="cs"/>
                  <w:color w:val="000000"/>
                  <w:sz w:val="20"/>
                  <w:szCs w:val="20"/>
                </w:rPr>
                <w:t>✓</w:t>
              </w:r>
            </w:ins>
          </w:p>
        </w:tc>
        <w:tc>
          <w:tcPr>
            <w:tcW w:w="249" w:type="pct"/>
            <w:tcBorders>
              <w:top w:val="nil"/>
              <w:left w:val="nil"/>
              <w:bottom w:val="single" w:sz="4" w:space="0" w:color="auto"/>
              <w:right w:val="single" w:sz="4" w:space="0" w:color="auto"/>
            </w:tcBorders>
            <w:shd w:val="clear" w:color="auto" w:fill="auto"/>
            <w:noWrap/>
            <w:vAlign w:val="center"/>
            <w:hideMark/>
            <w:tcPrChange w:id="9229"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587558D1" w14:textId="77777777" w:rsidR="00900C58" w:rsidRPr="00900C58" w:rsidRDefault="00900C58" w:rsidP="00900C58">
            <w:pPr>
              <w:spacing w:after="0" w:line="240" w:lineRule="auto"/>
              <w:jc w:val="center"/>
              <w:rPr>
                <w:ins w:id="9230" w:author="Mohsen Jafarinejad" w:date="2019-04-27T13:50:00Z"/>
                <w:rFonts w:ascii="Calibri" w:eastAsia="Times New Roman" w:hAnsi="Calibri" w:cs="B Zar"/>
                <w:color w:val="000000"/>
                <w:sz w:val="20"/>
                <w:szCs w:val="20"/>
              </w:rPr>
            </w:pPr>
            <w:ins w:id="9231"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232"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28DD38E5" w14:textId="77777777" w:rsidR="00900C58" w:rsidRPr="00900C58" w:rsidRDefault="00900C58" w:rsidP="00900C58">
            <w:pPr>
              <w:spacing w:after="0" w:line="240" w:lineRule="auto"/>
              <w:jc w:val="center"/>
              <w:rPr>
                <w:ins w:id="9233" w:author="Mohsen Jafarinejad" w:date="2019-04-27T13:50:00Z"/>
                <w:rFonts w:ascii="Calibri" w:eastAsia="Times New Roman" w:hAnsi="Calibri" w:cs="B Zar"/>
                <w:color w:val="000000"/>
                <w:sz w:val="20"/>
                <w:szCs w:val="20"/>
              </w:rPr>
            </w:pPr>
            <w:ins w:id="9234"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235"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49DC8368" w14:textId="77777777" w:rsidR="00900C58" w:rsidRPr="00900C58" w:rsidRDefault="00900C58" w:rsidP="00900C58">
            <w:pPr>
              <w:spacing w:after="0" w:line="240" w:lineRule="auto"/>
              <w:jc w:val="center"/>
              <w:rPr>
                <w:ins w:id="9236" w:author="Mohsen Jafarinejad" w:date="2019-04-27T13:50:00Z"/>
                <w:rFonts w:ascii="Calibri" w:eastAsia="Times New Roman" w:hAnsi="Calibri" w:cs="B Zar"/>
                <w:color w:val="000000"/>
                <w:sz w:val="20"/>
                <w:szCs w:val="20"/>
              </w:rPr>
            </w:pPr>
            <w:ins w:id="9237"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238" w:author="Mohsen Jafarinejad" w:date="2019-04-27T13:51:00Z">
              <w:tcPr>
                <w:tcW w:w="236" w:type="pct"/>
                <w:gridSpan w:val="3"/>
                <w:tcBorders>
                  <w:top w:val="nil"/>
                  <w:left w:val="nil"/>
                  <w:bottom w:val="single" w:sz="4" w:space="0" w:color="auto"/>
                  <w:right w:val="single" w:sz="4" w:space="0" w:color="auto"/>
                </w:tcBorders>
                <w:shd w:val="clear" w:color="auto" w:fill="auto"/>
                <w:noWrap/>
                <w:vAlign w:val="center"/>
                <w:hideMark/>
              </w:tcPr>
            </w:tcPrChange>
          </w:tcPr>
          <w:p w14:paraId="2BA9FAEF" w14:textId="77777777" w:rsidR="00900C58" w:rsidRPr="00900C58" w:rsidRDefault="00900C58" w:rsidP="00900C58">
            <w:pPr>
              <w:spacing w:after="0" w:line="240" w:lineRule="auto"/>
              <w:jc w:val="center"/>
              <w:rPr>
                <w:ins w:id="9239" w:author="Mohsen Jafarinejad" w:date="2019-04-27T13:50:00Z"/>
                <w:rFonts w:ascii="Calibri" w:eastAsia="Times New Roman" w:hAnsi="Calibri" w:cs="B Zar"/>
                <w:color w:val="000000"/>
                <w:sz w:val="20"/>
                <w:szCs w:val="20"/>
              </w:rPr>
            </w:pPr>
            <w:ins w:id="9240" w:author="Mohsen Jafarinejad" w:date="2019-04-27T13:50:00Z">
              <w:r w:rsidRPr="00900C58">
                <w:rPr>
                  <w:rFonts w:ascii="MS Gothic" w:eastAsia="MS Gothic" w:hAnsi="MS Gothic" w:cs="MS Gothic" w:hint="cs"/>
                  <w:color w:val="000000"/>
                  <w:sz w:val="20"/>
                  <w:szCs w:val="20"/>
                </w:rPr>
                <w:t>✓</w:t>
              </w:r>
            </w:ins>
          </w:p>
        </w:tc>
        <w:tc>
          <w:tcPr>
            <w:tcW w:w="223" w:type="pct"/>
            <w:tcBorders>
              <w:top w:val="nil"/>
              <w:left w:val="nil"/>
              <w:bottom w:val="single" w:sz="4" w:space="0" w:color="auto"/>
              <w:right w:val="single" w:sz="4" w:space="0" w:color="auto"/>
            </w:tcBorders>
            <w:shd w:val="clear" w:color="auto" w:fill="auto"/>
            <w:noWrap/>
            <w:vAlign w:val="center"/>
            <w:hideMark/>
            <w:tcPrChange w:id="9241" w:author="Mohsen Jafarinejad" w:date="2019-04-27T13:51:00Z">
              <w:tcPr>
                <w:tcW w:w="208" w:type="pct"/>
                <w:gridSpan w:val="3"/>
                <w:tcBorders>
                  <w:top w:val="nil"/>
                  <w:left w:val="nil"/>
                  <w:bottom w:val="single" w:sz="4" w:space="0" w:color="auto"/>
                  <w:right w:val="single" w:sz="4" w:space="0" w:color="auto"/>
                </w:tcBorders>
                <w:shd w:val="clear" w:color="auto" w:fill="auto"/>
                <w:noWrap/>
                <w:vAlign w:val="center"/>
                <w:hideMark/>
              </w:tcPr>
            </w:tcPrChange>
          </w:tcPr>
          <w:p w14:paraId="330C679C" w14:textId="77777777" w:rsidR="00900C58" w:rsidRPr="00900C58" w:rsidRDefault="00900C58" w:rsidP="00900C58">
            <w:pPr>
              <w:spacing w:after="0" w:line="240" w:lineRule="auto"/>
              <w:jc w:val="center"/>
              <w:rPr>
                <w:ins w:id="9242" w:author="Mohsen Jafarinejad" w:date="2019-04-27T13:50:00Z"/>
                <w:rFonts w:ascii="Calibri" w:eastAsia="Times New Roman" w:hAnsi="Calibri" w:cs="B Zar"/>
                <w:color w:val="000000"/>
                <w:sz w:val="20"/>
                <w:szCs w:val="20"/>
              </w:rPr>
            </w:pPr>
            <w:ins w:id="9243" w:author="Mohsen Jafarinejad" w:date="2019-04-27T13:50:00Z">
              <w:r w:rsidRPr="00900C58">
                <w:rPr>
                  <w:rFonts w:ascii="Calibri" w:eastAsia="Times New Roman" w:hAnsi="Calibri" w:cs="B Zar" w:hint="cs"/>
                  <w:color w:val="000000"/>
                  <w:sz w:val="20"/>
                  <w:szCs w:val="20"/>
                </w:rPr>
                <w:t> </w:t>
              </w:r>
            </w:ins>
          </w:p>
        </w:tc>
        <w:tc>
          <w:tcPr>
            <w:tcW w:w="223" w:type="pct"/>
            <w:tcBorders>
              <w:top w:val="nil"/>
              <w:left w:val="nil"/>
              <w:bottom w:val="single" w:sz="4" w:space="0" w:color="auto"/>
              <w:right w:val="single" w:sz="4" w:space="0" w:color="auto"/>
            </w:tcBorders>
            <w:shd w:val="clear" w:color="auto" w:fill="auto"/>
            <w:noWrap/>
            <w:vAlign w:val="center"/>
            <w:hideMark/>
            <w:tcPrChange w:id="9244" w:author="Mohsen Jafarinejad" w:date="2019-04-27T13:51:00Z">
              <w:tcPr>
                <w:tcW w:w="208" w:type="pct"/>
                <w:gridSpan w:val="2"/>
                <w:tcBorders>
                  <w:top w:val="nil"/>
                  <w:left w:val="nil"/>
                  <w:bottom w:val="single" w:sz="4" w:space="0" w:color="auto"/>
                  <w:right w:val="single" w:sz="4" w:space="0" w:color="auto"/>
                </w:tcBorders>
                <w:shd w:val="clear" w:color="auto" w:fill="auto"/>
                <w:noWrap/>
                <w:vAlign w:val="center"/>
                <w:hideMark/>
              </w:tcPr>
            </w:tcPrChange>
          </w:tcPr>
          <w:p w14:paraId="7DEF9BC4" w14:textId="77777777" w:rsidR="00900C58" w:rsidRPr="00900C58" w:rsidRDefault="00900C58" w:rsidP="00900C58">
            <w:pPr>
              <w:spacing w:after="0" w:line="240" w:lineRule="auto"/>
              <w:jc w:val="center"/>
              <w:rPr>
                <w:ins w:id="9245" w:author="Mohsen Jafarinejad" w:date="2019-04-27T13:50:00Z"/>
                <w:rFonts w:ascii="Calibri" w:eastAsia="Times New Roman" w:hAnsi="Calibri" w:cs="B Zar"/>
                <w:color w:val="000000"/>
                <w:sz w:val="20"/>
                <w:szCs w:val="20"/>
              </w:rPr>
            </w:pPr>
            <w:ins w:id="9246" w:author="Mohsen Jafarinejad" w:date="2019-04-27T13:50:00Z">
              <w:r w:rsidRPr="00900C58">
                <w:rPr>
                  <w:rFonts w:ascii="MS Gothic" w:eastAsia="MS Gothic" w:hAnsi="MS Gothic" w:cs="MS Gothic" w:hint="cs"/>
                  <w:color w:val="000000"/>
                  <w:sz w:val="20"/>
                  <w:szCs w:val="20"/>
                </w:rPr>
                <w:t>✓</w:t>
              </w:r>
            </w:ins>
          </w:p>
        </w:tc>
        <w:tc>
          <w:tcPr>
            <w:tcW w:w="262" w:type="pct"/>
            <w:tcBorders>
              <w:top w:val="nil"/>
              <w:left w:val="nil"/>
              <w:bottom w:val="single" w:sz="4" w:space="0" w:color="auto"/>
              <w:right w:val="single" w:sz="4" w:space="0" w:color="auto"/>
            </w:tcBorders>
            <w:shd w:val="clear" w:color="auto" w:fill="auto"/>
            <w:noWrap/>
            <w:vAlign w:val="center"/>
            <w:hideMark/>
            <w:tcPrChange w:id="9247" w:author="Mohsen Jafarinejad" w:date="2019-04-27T13:51:00Z">
              <w:tcPr>
                <w:tcW w:w="408" w:type="pct"/>
                <w:gridSpan w:val="2"/>
                <w:tcBorders>
                  <w:top w:val="nil"/>
                  <w:left w:val="nil"/>
                  <w:bottom w:val="single" w:sz="4" w:space="0" w:color="auto"/>
                  <w:right w:val="single" w:sz="4" w:space="0" w:color="auto"/>
                </w:tcBorders>
                <w:shd w:val="clear" w:color="auto" w:fill="auto"/>
                <w:noWrap/>
                <w:vAlign w:val="center"/>
                <w:hideMark/>
              </w:tcPr>
            </w:tcPrChange>
          </w:tcPr>
          <w:p w14:paraId="6C37B512" w14:textId="77777777" w:rsidR="00900C58" w:rsidRPr="00900C58" w:rsidRDefault="00900C58" w:rsidP="00900C58">
            <w:pPr>
              <w:spacing w:after="0" w:line="240" w:lineRule="auto"/>
              <w:jc w:val="center"/>
              <w:rPr>
                <w:ins w:id="9248" w:author="Mohsen Jafarinejad" w:date="2019-04-27T13:50:00Z"/>
                <w:rFonts w:ascii="Calibri" w:eastAsia="Times New Roman" w:hAnsi="Calibri" w:cs="B Zar"/>
                <w:color w:val="000000"/>
                <w:sz w:val="20"/>
                <w:szCs w:val="20"/>
              </w:rPr>
            </w:pPr>
            <w:ins w:id="9249" w:author="Mohsen Jafarinejad" w:date="2019-04-27T13:50:00Z">
              <w:r w:rsidRPr="00900C58">
                <w:rPr>
                  <w:rFonts w:ascii="MS Gothic" w:eastAsia="MS Gothic" w:hAnsi="MS Gothic" w:cs="MS Gothic" w:hint="cs"/>
                  <w:color w:val="000000"/>
                  <w:sz w:val="20"/>
                  <w:szCs w:val="20"/>
                </w:rPr>
                <w:t>✓</w:t>
              </w:r>
            </w:ins>
          </w:p>
        </w:tc>
        <w:tc>
          <w:tcPr>
            <w:tcW w:w="262" w:type="pct"/>
            <w:tcBorders>
              <w:top w:val="nil"/>
              <w:left w:val="nil"/>
              <w:bottom w:val="single" w:sz="4" w:space="0" w:color="auto"/>
              <w:right w:val="single" w:sz="4" w:space="0" w:color="auto"/>
            </w:tcBorders>
            <w:shd w:val="clear" w:color="auto" w:fill="auto"/>
            <w:noWrap/>
            <w:vAlign w:val="bottom"/>
            <w:hideMark/>
            <w:tcPrChange w:id="9250" w:author="Mohsen Jafarinejad" w:date="2019-04-27T13:51:00Z">
              <w:tcPr>
                <w:tcW w:w="251" w:type="pct"/>
                <w:gridSpan w:val="3"/>
                <w:tcBorders>
                  <w:top w:val="nil"/>
                  <w:left w:val="nil"/>
                  <w:bottom w:val="single" w:sz="4" w:space="0" w:color="auto"/>
                  <w:right w:val="single" w:sz="4" w:space="0" w:color="auto"/>
                </w:tcBorders>
                <w:shd w:val="clear" w:color="auto" w:fill="auto"/>
                <w:noWrap/>
                <w:vAlign w:val="bottom"/>
                <w:hideMark/>
              </w:tcPr>
            </w:tcPrChange>
          </w:tcPr>
          <w:p w14:paraId="302A71F2" w14:textId="77777777" w:rsidR="00900C58" w:rsidRPr="00900C58" w:rsidRDefault="00900C58" w:rsidP="00900C58">
            <w:pPr>
              <w:spacing w:after="0" w:line="240" w:lineRule="auto"/>
              <w:rPr>
                <w:ins w:id="9251" w:author="Mohsen Jafarinejad" w:date="2019-04-27T13:50:00Z"/>
                <w:rFonts w:ascii="Calibri" w:eastAsia="Times New Roman" w:hAnsi="Calibri" w:cs="B Zar"/>
                <w:color w:val="000000"/>
                <w:sz w:val="20"/>
                <w:szCs w:val="20"/>
              </w:rPr>
            </w:pPr>
            <w:ins w:id="9252" w:author="Mohsen Jafarinejad" w:date="2019-04-27T13:50:00Z">
              <w:r w:rsidRPr="00900C58">
                <w:rPr>
                  <w:rFonts w:ascii="Calibri" w:eastAsia="Times New Roman" w:hAnsi="Calibri" w:cs="B Zar" w:hint="cs"/>
                  <w:color w:val="000000"/>
                  <w:sz w:val="20"/>
                  <w:szCs w:val="20"/>
                </w:rPr>
                <w:t> </w:t>
              </w:r>
            </w:ins>
          </w:p>
        </w:tc>
        <w:tc>
          <w:tcPr>
            <w:tcW w:w="2103" w:type="pct"/>
            <w:tcBorders>
              <w:top w:val="nil"/>
              <w:left w:val="nil"/>
              <w:bottom w:val="single" w:sz="4" w:space="0" w:color="auto"/>
              <w:right w:val="single" w:sz="4" w:space="0" w:color="auto"/>
            </w:tcBorders>
            <w:shd w:val="clear" w:color="auto" w:fill="auto"/>
            <w:vAlign w:val="center"/>
            <w:hideMark/>
            <w:tcPrChange w:id="9253" w:author="Mohsen Jafarinejad" w:date="2019-04-27T13:51:00Z">
              <w:tcPr>
                <w:tcW w:w="2106" w:type="pct"/>
                <w:gridSpan w:val="5"/>
                <w:tcBorders>
                  <w:top w:val="nil"/>
                  <w:left w:val="nil"/>
                  <w:bottom w:val="single" w:sz="4" w:space="0" w:color="auto"/>
                  <w:right w:val="single" w:sz="4" w:space="0" w:color="auto"/>
                </w:tcBorders>
                <w:shd w:val="clear" w:color="auto" w:fill="auto"/>
                <w:vAlign w:val="center"/>
                <w:hideMark/>
              </w:tcPr>
            </w:tcPrChange>
          </w:tcPr>
          <w:p w14:paraId="676214DF" w14:textId="77777777" w:rsidR="00900C58" w:rsidRPr="00900C58" w:rsidRDefault="00900C58" w:rsidP="00900C58">
            <w:pPr>
              <w:spacing w:after="0" w:line="240" w:lineRule="auto"/>
              <w:jc w:val="center"/>
              <w:rPr>
                <w:ins w:id="9254" w:author="Mohsen Jafarinejad" w:date="2019-04-27T13:50:00Z"/>
                <w:rFonts w:ascii="Times New Roman" w:eastAsia="Times New Roman" w:hAnsi="Times New Roman" w:cs="Times New Roman"/>
                <w:color w:val="000000"/>
                <w:sz w:val="20"/>
                <w:szCs w:val="20"/>
              </w:rPr>
            </w:pPr>
            <w:ins w:id="9255" w:author="Mohsen Jafarinejad" w:date="2019-04-27T13:50:00Z">
              <w:r w:rsidRPr="00900C58">
                <w:rPr>
                  <w:rFonts w:ascii="Times New Roman" w:eastAsia="Times New Roman" w:hAnsi="Times New Roman" w:cs="Times New Roman"/>
                  <w:color w:val="000000"/>
                  <w:sz w:val="20"/>
                  <w:szCs w:val="20"/>
                </w:rPr>
                <w:t>Optimization of the performance of a double-chamber microbial fuel cell through factorial design of experiments and response surface methodology[53]</w:t>
              </w:r>
            </w:ins>
          </w:p>
        </w:tc>
      </w:tr>
      <w:tr w:rsidR="00900C58" w:rsidRPr="00900C58" w14:paraId="223C34D5" w14:textId="77777777" w:rsidTr="00681C03">
        <w:trPr>
          <w:trHeight w:val="750"/>
          <w:ins w:id="9256" w:author="Mohsen Jafarinejad" w:date="2019-04-27T13:50:00Z"/>
          <w:trPrChange w:id="9257" w:author="Mohsen Jafarinejad" w:date="2019-04-27T13:51:00Z">
            <w:trPr>
              <w:gridAfter w:val="0"/>
              <w:trHeight w:val="750"/>
            </w:trPr>
          </w:trPrChange>
        </w:trPr>
        <w:tc>
          <w:tcPr>
            <w:tcW w:w="223" w:type="pct"/>
            <w:tcBorders>
              <w:top w:val="nil"/>
              <w:left w:val="single" w:sz="4" w:space="0" w:color="auto"/>
              <w:bottom w:val="single" w:sz="4" w:space="0" w:color="auto"/>
              <w:right w:val="single" w:sz="4" w:space="0" w:color="auto"/>
            </w:tcBorders>
            <w:shd w:val="clear" w:color="auto" w:fill="auto"/>
            <w:noWrap/>
            <w:vAlign w:val="bottom"/>
            <w:hideMark/>
            <w:tcPrChange w:id="9258" w:author="Mohsen Jafarinejad" w:date="2019-04-27T13:51:00Z">
              <w:tcPr>
                <w:tcW w:w="208" w:type="pct"/>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5E26D355" w14:textId="77777777" w:rsidR="00900C58" w:rsidRPr="00900C58" w:rsidRDefault="00900C58" w:rsidP="00900C58">
            <w:pPr>
              <w:spacing w:after="0" w:line="240" w:lineRule="auto"/>
              <w:rPr>
                <w:ins w:id="9259" w:author="Mohsen Jafarinejad" w:date="2019-04-27T13:50:00Z"/>
                <w:rFonts w:ascii="Calibri" w:eastAsia="Times New Roman" w:hAnsi="Calibri" w:cs="B Zar"/>
                <w:color w:val="000000"/>
                <w:sz w:val="20"/>
                <w:szCs w:val="20"/>
              </w:rPr>
            </w:pPr>
            <w:ins w:id="9260"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bottom"/>
            <w:hideMark/>
            <w:tcPrChange w:id="9261"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bottom"/>
                <w:hideMark/>
              </w:tcPr>
            </w:tcPrChange>
          </w:tcPr>
          <w:p w14:paraId="12865E2A" w14:textId="77777777" w:rsidR="00900C58" w:rsidRPr="00900C58" w:rsidRDefault="00900C58" w:rsidP="00900C58">
            <w:pPr>
              <w:spacing w:after="0" w:line="240" w:lineRule="auto"/>
              <w:rPr>
                <w:ins w:id="9262" w:author="Mohsen Jafarinejad" w:date="2019-04-27T13:50:00Z"/>
                <w:rFonts w:ascii="Calibri" w:eastAsia="Times New Roman" w:hAnsi="Calibri" w:cs="B Zar"/>
                <w:color w:val="000000"/>
                <w:sz w:val="20"/>
                <w:szCs w:val="20"/>
              </w:rPr>
            </w:pPr>
            <w:ins w:id="9263"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bottom"/>
            <w:hideMark/>
            <w:tcPrChange w:id="9264"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bottom"/>
                <w:hideMark/>
              </w:tcPr>
            </w:tcPrChange>
          </w:tcPr>
          <w:p w14:paraId="47D73584" w14:textId="77777777" w:rsidR="00900C58" w:rsidRPr="00900C58" w:rsidRDefault="00900C58" w:rsidP="00900C58">
            <w:pPr>
              <w:spacing w:after="0" w:line="240" w:lineRule="auto"/>
              <w:rPr>
                <w:ins w:id="9265" w:author="Mohsen Jafarinejad" w:date="2019-04-27T13:50:00Z"/>
                <w:rFonts w:ascii="Calibri" w:eastAsia="Times New Roman" w:hAnsi="Calibri" w:cs="B Zar"/>
                <w:color w:val="000000"/>
                <w:sz w:val="20"/>
                <w:szCs w:val="20"/>
              </w:rPr>
            </w:pPr>
            <w:ins w:id="9266" w:author="Mohsen Jafarinejad" w:date="2019-04-27T13:50:00Z">
              <w:r w:rsidRPr="00900C58">
                <w:rPr>
                  <w:rFonts w:ascii="Calibri" w:eastAsia="Times New Roman" w:hAnsi="Calibri" w:cs="B Zar" w:hint="cs"/>
                  <w:color w:val="000000"/>
                  <w:sz w:val="20"/>
                  <w:szCs w:val="20"/>
                </w:rPr>
                <w:t> </w:t>
              </w:r>
            </w:ins>
          </w:p>
        </w:tc>
        <w:tc>
          <w:tcPr>
            <w:tcW w:w="210" w:type="pct"/>
            <w:tcBorders>
              <w:top w:val="nil"/>
              <w:left w:val="nil"/>
              <w:bottom w:val="single" w:sz="4" w:space="0" w:color="auto"/>
              <w:right w:val="single" w:sz="4" w:space="0" w:color="auto"/>
            </w:tcBorders>
            <w:shd w:val="clear" w:color="auto" w:fill="auto"/>
            <w:noWrap/>
            <w:vAlign w:val="center"/>
            <w:hideMark/>
            <w:tcPrChange w:id="9267" w:author="Mohsen Jafarinejad" w:date="2019-04-27T13:51:00Z">
              <w:tcPr>
                <w:tcW w:w="193" w:type="pct"/>
                <w:tcBorders>
                  <w:top w:val="nil"/>
                  <w:left w:val="nil"/>
                  <w:bottom w:val="single" w:sz="4" w:space="0" w:color="auto"/>
                  <w:right w:val="single" w:sz="4" w:space="0" w:color="auto"/>
                </w:tcBorders>
                <w:shd w:val="clear" w:color="auto" w:fill="auto"/>
                <w:noWrap/>
                <w:vAlign w:val="center"/>
                <w:hideMark/>
              </w:tcPr>
            </w:tcPrChange>
          </w:tcPr>
          <w:p w14:paraId="262CF500" w14:textId="77777777" w:rsidR="00900C58" w:rsidRPr="00900C58" w:rsidRDefault="00900C58" w:rsidP="00900C58">
            <w:pPr>
              <w:spacing w:after="0" w:line="240" w:lineRule="auto"/>
              <w:jc w:val="center"/>
              <w:rPr>
                <w:ins w:id="9268" w:author="Mohsen Jafarinejad" w:date="2019-04-27T13:50:00Z"/>
                <w:rFonts w:ascii="Calibri" w:eastAsia="Times New Roman" w:hAnsi="Calibri" w:cs="B Zar"/>
                <w:color w:val="000000"/>
                <w:sz w:val="20"/>
                <w:szCs w:val="20"/>
              </w:rPr>
            </w:pPr>
            <w:ins w:id="9269"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270"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25BFD7FE" w14:textId="77777777" w:rsidR="00900C58" w:rsidRPr="00900C58" w:rsidRDefault="00900C58" w:rsidP="00900C58">
            <w:pPr>
              <w:spacing w:after="0" w:line="240" w:lineRule="auto"/>
              <w:jc w:val="center"/>
              <w:rPr>
                <w:ins w:id="9271" w:author="Mohsen Jafarinejad" w:date="2019-04-27T13:50:00Z"/>
                <w:rFonts w:ascii="Calibri" w:eastAsia="Times New Roman" w:hAnsi="Calibri" w:cs="B Zar"/>
                <w:color w:val="000000"/>
                <w:sz w:val="20"/>
                <w:szCs w:val="20"/>
              </w:rPr>
            </w:pPr>
            <w:ins w:id="9272"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273"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4BCE00B1" w14:textId="77777777" w:rsidR="00900C58" w:rsidRPr="00900C58" w:rsidRDefault="00900C58" w:rsidP="00900C58">
            <w:pPr>
              <w:spacing w:after="0" w:line="240" w:lineRule="auto"/>
              <w:jc w:val="center"/>
              <w:rPr>
                <w:ins w:id="9274" w:author="Mohsen Jafarinejad" w:date="2019-04-27T13:50:00Z"/>
                <w:rFonts w:ascii="Calibri" w:eastAsia="Times New Roman" w:hAnsi="Calibri" w:cs="B Zar"/>
                <w:color w:val="000000"/>
                <w:sz w:val="20"/>
                <w:szCs w:val="20"/>
              </w:rPr>
            </w:pPr>
            <w:ins w:id="9275"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276"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38FD62D7" w14:textId="77777777" w:rsidR="00900C58" w:rsidRPr="00900C58" w:rsidRDefault="00900C58" w:rsidP="00900C58">
            <w:pPr>
              <w:spacing w:after="0" w:line="240" w:lineRule="auto"/>
              <w:jc w:val="center"/>
              <w:rPr>
                <w:ins w:id="9277" w:author="Mohsen Jafarinejad" w:date="2019-04-27T13:50:00Z"/>
                <w:rFonts w:ascii="Calibri" w:eastAsia="Times New Roman" w:hAnsi="Calibri" w:cs="B Zar"/>
                <w:color w:val="000000"/>
                <w:sz w:val="20"/>
                <w:szCs w:val="20"/>
              </w:rPr>
            </w:pPr>
            <w:ins w:id="9278" w:author="Mohsen Jafarinejad" w:date="2019-04-27T13:50:00Z">
              <w:r w:rsidRPr="00900C58">
                <w:rPr>
                  <w:rFonts w:ascii="MS Gothic" w:eastAsia="MS Gothic" w:hAnsi="MS Gothic" w:cs="MS Gothic" w:hint="cs"/>
                  <w:color w:val="000000"/>
                  <w:sz w:val="20"/>
                  <w:szCs w:val="20"/>
                </w:rPr>
                <w:t>✓</w:t>
              </w:r>
            </w:ins>
          </w:p>
        </w:tc>
        <w:tc>
          <w:tcPr>
            <w:tcW w:w="249" w:type="pct"/>
            <w:tcBorders>
              <w:top w:val="nil"/>
              <w:left w:val="nil"/>
              <w:bottom w:val="single" w:sz="4" w:space="0" w:color="auto"/>
              <w:right w:val="single" w:sz="4" w:space="0" w:color="auto"/>
            </w:tcBorders>
            <w:shd w:val="clear" w:color="auto" w:fill="auto"/>
            <w:noWrap/>
            <w:vAlign w:val="center"/>
            <w:hideMark/>
            <w:tcPrChange w:id="9279" w:author="Mohsen Jafarinejad" w:date="2019-04-27T13:51:00Z">
              <w:tcPr>
                <w:tcW w:w="236" w:type="pct"/>
                <w:gridSpan w:val="3"/>
                <w:tcBorders>
                  <w:top w:val="nil"/>
                  <w:left w:val="nil"/>
                  <w:bottom w:val="single" w:sz="4" w:space="0" w:color="auto"/>
                  <w:right w:val="single" w:sz="4" w:space="0" w:color="auto"/>
                </w:tcBorders>
                <w:shd w:val="clear" w:color="auto" w:fill="auto"/>
                <w:noWrap/>
                <w:vAlign w:val="center"/>
                <w:hideMark/>
              </w:tcPr>
            </w:tcPrChange>
          </w:tcPr>
          <w:p w14:paraId="6BC59218" w14:textId="77777777" w:rsidR="00900C58" w:rsidRPr="00900C58" w:rsidRDefault="00900C58" w:rsidP="00900C58">
            <w:pPr>
              <w:spacing w:after="0" w:line="240" w:lineRule="auto"/>
              <w:jc w:val="center"/>
              <w:rPr>
                <w:ins w:id="9280" w:author="Mohsen Jafarinejad" w:date="2019-04-27T13:50:00Z"/>
                <w:rFonts w:ascii="Calibri" w:eastAsia="Times New Roman" w:hAnsi="Calibri" w:cs="B Zar"/>
                <w:color w:val="000000"/>
                <w:sz w:val="20"/>
                <w:szCs w:val="20"/>
              </w:rPr>
            </w:pPr>
            <w:ins w:id="9281" w:author="Mohsen Jafarinejad" w:date="2019-04-27T13:50:00Z">
              <w:r w:rsidRPr="00900C58">
                <w:rPr>
                  <w:rFonts w:ascii="MS Gothic" w:eastAsia="MS Gothic" w:hAnsi="MS Gothic" w:cs="MS Gothic" w:hint="cs"/>
                  <w:color w:val="000000"/>
                  <w:sz w:val="20"/>
                  <w:szCs w:val="20"/>
                </w:rPr>
                <w:t>✓</w:t>
              </w:r>
            </w:ins>
          </w:p>
        </w:tc>
        <w:tc>
          <w:tcPr>
            <w:tcW w:w="223" w:type="pct"/>
            <w:tcBorders>
              <w:top w:val="nil"/>
              <w:left w:val="nil"/>
              <w:bottom w:val="single" w:sz="4" w:space="0" w:color="auto"/>
              <w:right w:val="single" w:sz="4" w:space="0" w:color="auto"/>
            </w:tcBorders>
            <w:shd w:val="clear" w:color="auto" w:fill="auto"/>
            <w:noWrap/>
            <w:vAlign w:val="center"/>
            <w:hideMark/>
            <w:tcPrChange w:id="9282" w:author="Mohsen Jafarinejad" w:date="2019-04-27T13:51:00Z">
              <w:tcPr>
                <w:tcW w:w="208" w:type="pct"/>
                <w:gridSpan w:val="3"/>
                <w:tcBorders>
                  <w:top w:val="nil"/>
                  <w:left w:val="nil"/>
                  <w:bottom w:val="single" w:sz="4" w:space="0" w:color="auto"/>
                  <w:right w:val="single" w:sz="4" w:space="0" w:color="auto"/>
                </w:tcBorders>
                <w:shd w:val="clear" w:color="auto" w:fill="auto"/>
                <w:noWrap/>
                <w:vAlign w:val="center"/>
                <w:hideMark/>
              </w:tcPr>
            </w:tcPrChange>
          </w:tcPr>
          <w:p w14:paraId="15828135" w14:textId="77777777" w:rsidR="00900C58" w:rsidRPr="00900C58" w:rsidRDefault="00900C58" w:rsidP="00900C58">
            <w:pPr>
              <w:spacing w:after="0" w:line="240" w:lineRule="auto"/>
              <w:jc w:val="center"/>
              <w:rPr>
                <w:ins w:id="9283" w:author="Mohsen Jafarinejad" w:date="2019-04-27T13:50:00Z"/>
                <w:rFonts w:ascii="Calibri" w:eastAsia="Times New Roman" w:hAnsi="Calibri" w:cs="B Zar"/>
                <w:color w:val="000000"/>
                <w:sz w:val="20"/>
                <w:szCs w:val="20"/>
              </w:rPr>
            </w:pPr>
            <w:ins w:id="9284" w:author="Mohsen Jafarinejad" w:date="2019-04-27T13:50:00Z">
              <w:r w:rsidRPr="00900C58">
                <w:rPr>
                  <w:rFonts w:ascii="Calibri" w:eastAsia="Times New Roman" w:hAnsi="Calibri" w:cs="B Zar" w:hint="cs"/>
                  <w:color w:val="000000"/>
                  <w:sz w:val="20"/>
                  <w:szCs w:val="20"/>
                </w:rPr>
                <w:t> </w:t>
              </w:r>
            </w:ins>
          </w:p>
        </w:tc>
        <w:tc>
          <w:tcPr>
            <w:tcW w:w="223" w:type="pct"/>
            <w:tcBorders>
              <w:top w:val="nil"/>
              <w:left w:val="nil"/>
              <w:bottom w:val="single" w:sz="4" w:space="0" w:color="auto"/>
              <w:right w:val="single" w:sz="4" w:space="0" w:color="auto"/>
            </w:tcBorders>
            <w:shd w:val="clear" w:color="auto" w:fill="auto"/>
            <w:noWrap/>
            <w:vAlign w:val="center"/>
            <w:hideMark/>
            <w:tcPrChange w:id="9285" w:author="Mohsen Jafarinejad" w:date="2019-04-27T13:51:00Z">
              <w:tcPr>
                <w:tcW w:w="208" w:type="pct"/>
                <w:gridSpan w:val="2"/>
                <w:tcBorders>
                  <w:top w:val="nil"/>
                  <w:left w:val="nil"/>
                  <w:bottom w:val="single" w:sz="4" w:space="0" w:color="auto"/>
                  <w:right w:val="single" w:sz="4" w:space="0" w:color="auto"/>
                </w:tcBorders>
                <w:shd w:val="clear" w:color="auto" w:fill="auto"/>
                <w:noWrap/>
                <w:vAlign w:val="center"/>
                <w:hideMark/>
              </w:tcPr>
            </w:tcPrChange>
          </w:tcPr>
          <w:p w14:paraId="4AA383AD" w14:textId="77777777" w:rsidR="00900C58" w:rsidRPr="00900C58" w:rsidRDefault="00900C58" w:rsidP="00900C58">
            <w:pPr>
              <w:spacing w:after="0" w:line="240" w:lineRule="auto"/>
              <w:jc w:val="center"/>
              <w:rPr>
                <w:ins w:id="9286" w:author="Mohsen Jafarinejad" w:date="2019-04-27T13:50:00Z"/>
                <w:rFonts w:ascii="Calibri" w:eastAsia="Times New Roman" w:hAnsi="Calibri" w:cs="B Zar"/>
                <w:color w:val="000000"/>
                <w:sz w:val="20"/>
                <w:szCs w:val="20"/>
              </w:rPr>
            </w:pPr>
            <w:ins w:id="9287" w:author="Mohsen Jafarinejad" w:date="2019-04-27T13:50:00Z">
              <w:r w:rsidRPr="00900C58">
                <w:rPr>
                  <w:rFonts w:ascii="MS Gothic" w:eastAsia="MS Gothic" w:hAnsi="MS Gothic" w:cs="MS Gothic" w:hint="cs"/>
                  <w:color w:val="000000"/>
                  <w:sz w:val="20"/>
                  <w:szCs w:val="20"/>
                </w:rPr>
                <w:t>✓</w:t>
              </w:r>
            </w:ins>
          </w:p>
        </w:tc>
        <w:tc>
          <w:tcPr>
            <w:tcW w:w="262" w:type="pct"/>
            <w:tcBorders>
              <w:top w:val="nil"/>
              <w:left w:val="nil"/>
              <w:bottom w:val="single" w:sz="4" w:space="0" w:color="auto"/>
              <w:right w:val="single" w:sz="4" w:space="0" w:color="auto"/>
            </w:tcBorders>
            <w:shd w:val="clear" w:color="auto" w:fill="auto"/>
            <w:noWrap/>
            <w:vAlign w:val="center"/>
            <w:hideMark/>
            <w:tcPrChange w:id="9288" w:author="Mohsen Jafarinejad" w:date="2019-04-27T13:51:00Z">
              <w:tcPr>
                <w:tcW w:w="408" w:type="pct"/>
                <w:gridSpan w:val="2"/>
                <w:tcBorders>
                  <w:top w:val="nil"/>
                  <w:left w:val="nil"/>
                  <w:bottom w:val="single" w:sz="4" w:space="0" w:color="auto"/>
                  <w:right w:val="single" w:sz="4" w:space="0" w:color="auto"/>
                </w:tcBorders>
                <w:shd w:val="clear" w:color="auto" w:fill="auto"/>
                <w:noWrap/>
                <w:vAlign w:val="center"/>
                <w:hideMark/>
              </w:tcPr>
            </w:tcPrChange>
          </w:tcPr>
          <w:p w14:paraId="7DFF713D" w14:textId="77777777" w:rsidR="00900C58" w:rsidRPr="00900C58" w:rsidRDefault="00900C58" w:rsidP="00900C58">
            <w:pPr>
              <w:spacing w:after="0" w:line="240" w:lineRule="auto"/>
              <w:jc w:val="center"/>
              <w:rPr>
                <w:ins w:id="9289" w:author="Mohsen Jafarinejad" w:date="2019-04-27T13:50:00Z"/>
                <w:rFonts w:ascii="Calibri" w:eastAsia="Times New Roman" w:hAnsi="Calibri" w:cs="B Zar"/>
                <w:color w:val="000000"/>
                <w:sz w:val="20"/>
                <w:szCs w:val="20"/>
              </w:rPr>
            </w:pPr>
            <w:ins w:id="9290" w:author="Mohsen Jafarinejad" w:date="2019-04-27T13:50:00Z">
              <w:r w:rsidRPr="00900C58">
                <w:rPr>
                  <w:rFonts w:ascii="MS Gothic" w:eastAsia="MS Gothic" w:hAnsi="MS Gothic" w:cs="MS Gothic" w:hint="cs"/>
                  <w:color w:val="000000"/>
                  <w:sz w:val="20"/>
                  <w:szCs w:val="20"/>
                </w:rPr>
                <w:t>✓</w:t>
              </w:r>
            </w:ins>
          </w:p>
        </w:tc>
        <w:tc>
          <w:tcPr>
            <w:tcW w:w="262" w:type="pct"/>
            <w:tcBorders>
              <w:top w:val="nil"/>
              <w:left w:val="nil"/>
              <w:bottom w:val="single" w:sz="4" w:space="0" w:color="auto"/>
              <w:right w:val="single" w:sz="4" w:space="0" w:color="auto"/>
            </w:tcBorders>
            <w:shd w:val="clear" w:color="auto" w:fill="auto"/>
            <w:noWrap/>
            <w:vAlign w:val="bottom"/>
            <w:hideMark/>
            <w:tcPrChange w:id="9291" w:author="Mohsen Jafarinejad" w:date="2019-04-27T13:51:00Z">
              <w:tcPr>
                <w:tcW w:w="251" w:type="pct"/>
                <w:gridSpan w:val="3"/>
                <w:tcBorders>
                  <w:top w:val="nil"/>
                  <w:left w:val="nil"/>
                  <w:bottom w:val="single" w:sz="4" w:space="0" w:color="auto"/>
                  <w:right w:val="single" w:sz="4" w:space="0" w:color="auto"/>
                </w:tcBorders>
                <w:shd w:val="clear" w:color="auto" w:fill="auto"/>
                <w:noWrap/>
                <w:vAlign w:val="bottom"/>
                <w:hideMark/>
              </w:tcPr>
            </w:tcPrChange>
          </w:tcPr>
          <w:p w14:paraId="4BA838DB" w14:textId="77777777" w:rsidR="00900C58" w:rsidRPr="00900C58" w:rsidRDefault="00900C58" w:rsidP="00900C58">
            <w:pPr>
              <w:spacing w:after="0" w:line="240" w:lineRule="auto"/>
              <w:rPr>
                <w:ins w:id="9292" w:author="Mohsen Jafarinejad" w:date="2019-04-27T13:50:00Z"/>
                <w:rFonts w:ascii="Calibri" w:eastAsia="Times New Roman" w:hAnsi="Calibri" w:cs="B Zar"/>
                <w:color w:val="000000"/>
                <w:sz w:val="20"/>
                <w:szCs w:val="20"/>
              </w:rPr>
            </w:pPr>
            <w:ins w:id="9293" w:author="Mohsen Jafarinejad" w:date="2019-04-27T13:50:00Z">
              <w:r w:rsidRPr="00900C58">
                <w:rPr>
                  <w:rFonts w:ascii="Calibri" w:eastAsia="Times New Roman" w:hAnsi="Calibri" w:cs="B Zar" w:hint="cs"/>
                  <w:color w:val="000000"/>
                  <w:sz w:val="20"/>
                  <w:szCs w:val="20"/>
                </w:rPr>
                <w:t> </w:t>
              </w:r>
            </w:ins>
          </w:p>
        </w:tc>
        <w:tc>
          <w:tcPr>
            <w:tcW w:w="2103" w:type="pct"/>
            <w:tcBorders>
              <w:top w:val="nil"/>
              <w:left w:val="nil"/>
              <w:bottom w:val="single" w:sz="4" w:space="0" w:color="auto"/>
              <w:right w:val="single" w:sz="4" w:space="0" w:color="auto"/>
            </w:tcBorders>
            <w:shd w:val="clear" w:color="auto" w:fill="auto"/>
            <w:vAlign w:val="center"/>
            <w:hideMark/>
            <w:tcPrChange w:id="9294" w:author="Mohsen Jafarinejad" w:date="2019-04-27T13:51:00Z">
              <w:tcPr>
                <w:tcW w:w="2106" w:type="pct"/>
                <w:gridSpan w:val="5"/>
                <w:tcBorders>
                  <w:top w:val="nil"/>
                  <w:left w:val="nil"/>
                  <w:bottom w:val="single" w:sz="4" w:space="0" w:color="auto"/>
                  <w:right w:val="single" w:sz="4" w:space="0" w:color="auto"/>
                </w:tcBorders>
                <w:shd w:val="clear" w:color="auto" w:fill="auto"/>
                <w:vAlign w:val="center"/>
                <w:hideMark/>
              </w:tcPr>
            </w:tcPrChange>
          </w:tcPr>
          <w:p w14:paraId="0F9A019A" w14:textId="77777777" w:rsidR="00900C58" w:rsidRPr="00900C58" w:rsidRDefault="00900C58" w:rsidP="00900C58">
            <w:pPr>
              <w:spacing w:after="0" w:line="240" w:lineRule="auto"/>
              <w:jc w:val="center"/>
              <w:rPr>
                <w:ins w:id="9295" w:author="Mohsen Jafarinejad" w:date="2019-04-27T13:50:00Z"/>
                <w:rFonts w:ascii="Times New Roman" w:eastAsia="Times New Roman" w:hAnsi="Times New Roman" w:cs="Times New Roman"/>
                <w:color w:val="000000"/>
                <w:sz w:val="20"/>
                <w:szCs w:val="20"/>
              </w:rPr>
            </w:pPr>
            <w:ins w:id="9296" w:author="Mohsen Jafarinejad" w:date="2019-04-27T13:50:00Z">
              <w:r w:rsidRPr="00900C58">
                <w:rPr>
                  <w:rFonts w:ascii="Times New Roman" w:eastAsia="Times New Roman" w:hAnsi="Times New Roman" w:cs="Times New Roman"/>
                  <w:color w:val="000000"/>
                  <w:sz w:val="20"/>
                  <w:szCs w:val="20"/>
                </w:rPr>
                <w:t>Constraint-Based Model of Shewanella oneidensis MR-1 Metabolism: A Tool for Data Analysis and Hypothesis Generation[54]</w:t>
              </w:r>
            </w:ins>
          </w:p>
        </w:tc>
      </w:tr>
      <w:tr w:rsidR="00900C58" w:rsidRPr="00900C58" w14:paraId="3B8BB2F4" w14:textId="77777777" w:rsidTr="00681C03">
        <w:trPr>
          <w:trHeight w:val="540"/>
          <w:ins w:id="9297" w:author="Mohsen Jafarinejad" w:date="2019-04-27T13:50:00Z"/>
          <w:trPrChange w:id="9298" w:author="Mohsen Jafarinejad" w:date="2019-04-27T13:51:00Z">
            <w:trPr>
              <w:gridAfter w:val="0"/>
              <w:trHeight w:val="540"/>
            </w:trPr>
          </w:trPrChange>
        </w:trPr>
        <w:tc>
          <w:tcPr>
            <w:tcW w:w="223" w:type="pct"/>
            <w:tcBorders>
              <w:top w:val="nil"/>
              <w:left w:val="single" w:sz="4" w:space="0" w:color="auto"/>
              <w:bottom w:val="single" w:sz="4" w:space="0" w:color="auto"/>
              <w:right w:val="single" w:sz="4" w:space="0" w:color="auto"/>
            </w:tcBorders>
            <w:shd w:val="clear" w:color="auto" w:fill="auto"/>
            <w:noWrap/>
            <w:vAlign w:val="center"/>
            <w:hideMark/>
            <w:tcPrChange w:id="9299" w:author="Mohsen Jafarinejad" w:date="2019-04-27T13:51:00Z">
              <w:tcPr>
                <w:tcW w:w="208" w:type="pct"/>
                <w:gridSpan w:val="2"/>
                <w:tcBorders>
                  <w:top w:val="nil"/>
                  <w:left w:val="single" w:sz="4" w:space="0" w:color="auto"/>
                  <w:bottom w:val="single" w:sz="4" w:space="0" w:color="auto"/>
                  <w:right w:val="single" w:sz="4" w:space="0" w:color="auto"/>
                </w:tcBorders>
                <w:shd w:val="clear" w:color="auto" w:fill="auto"/>
                <w:noWrap/>
                <w:vAlign w:val="center"/>
                <w:hideMark/>
              </w:tcPr>
            </w:tcPrChange>
          </w:tcPr>
          <w:p w14:paraId="7AC39895" w14:textId="77777777" w:rsidR="00900C58" w:rsidRPr="00900C58" w:rsidRDefault="00900C58" w:rsidP="00900C58">
            <w:pPr>
              <w:spacing w:after="0" w:line="240" w:lineRule="auto"/>
              <w:jc w:val="center"/>
              <w:rPr>
                <w:ins w:id="9300" w:author="Mohsen Jafarinejad" w:date="2019-04-27T13:50:00Z"/>
                <w:rFonts w:ascii="Calibri" w:eastAsia="Times New Roman" w:hAnsi="Calibri" w:cs="B Zar"/>
                <w:color w:val="000000"/>
                <w:sz w:val="20"/>
                <w:szCs w:val="20"/>
              </w:rPr>
            </w:pPr>
            <w:ins w:id="9301" w:author="Mohsen Jafarinejad" w:date="2019-04-27T13:50:00Z">
              <w:r w:rsidRPr="00900C58">
                <w:rPr>
                  <w:rFonts w:ascii="MS Gothic" w:eastAsia="MS Gothic" w:hAnsi="MS Gothic" w:cs="MS Gothic" w:hint="cs"/>
                  <w:color w:val="000000"/>
                  <w:sz w:val="20"/>
                  <w:szCs w:val="20"/>
                </w:rPr>
                <w:t>✓</w:t>
              </w:r>
            </w:ins>
          </w:p>
        </w:tc>
        <w:tc>
          <w:tcPr>
            <w:tcW w:w="249" w:type="pct"/>
            <w:tcBorders>
              <w:top w:val="nil"/>
              <w:left w:val="nil"/>
              <w:bottom w:val="single" w:sz="4" w:space="0" w:color="auto"/>
              <w:right w:val="single" w:sz="4" w:space="0" w:color="auto"/>
            </w:tcBorders>
            <w:shd w:val="clear" w:color="auto" w:fill="auto"/>
            <w:noWrap/>
            <w:vAlign w:val="center"/>
            <w:hideMark/>
            <w:tcPrChange w:id="9302"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3CC177BA" w14:textId="77777777" w:rsidR="00900C58" w:rsidRPr="00900C58" w:rsidRDefault="00900C58" w:rsidP="00900C58">
            <w:pPr>
              <w:spacing w:after="0" w:line="240" w:lineRule="auto"/>
              <w:jc w:val="center"/>
              <w:rPr>
                <w:ins w:id="9303" w:author="Mohsen Jafarinejad" w:date="2019-04-27T13:50:00Z"/>
                <w:rFonts w:ascii="Calibri" w:eastAsia="Times New Roman" w:hAnsi="Calibri" w:cs="B Zar"/>
                <w:color w:val="000000"/>
                <w:sz w:val="20"/>
                <w:szCs w:val="20"/>
              </w:rPr>
            </w:pPr>
            <w:ins w:id="9304" w:author="Mohsen Jafarinejad" w:date="2019-04-27T13:50:00Z">
              <w:r w:rsidRPr="00900C58">
                <w:rPr>
                  <w:rFonts w:ascii="MS Gothic" w:eastAsia="MS Gothic" w:hAnsi="MS Gothic" w:cs="MS Gothic" w:hint="cs"/>
                  <w:color w:val="000000"/>
                  <w:sz w:val="20"/>
                  <w:szCs w:val="20"/>
                </w:rPr>
                <w:t>✓</w:t>
              </w:r>
            </w:ins>
          </w:p>
        </w:tc>
        <w:tc>
          <w:tcPr>
            <w:tcW w:w="249" w:type="pct"/>
            <w:tcBorders>
              <w:top w:val="nil"/>
              <w:left w:val="nil"/>
              <w:bottom w:val="single" w:sz="4" w:space="0" w:color="auto"/>
              <w:right w:val="single" w:sz="4" w:space="0" w:color="auto"/>
            </w:tcBorders>
            <w:shd w:val="clear" w:color="auto" w:fill="auto"/>
            <w:noWrap/>
            <w:vAlign w:val="center"/>
            <w:hideMark/>
            <w:tcPrChange w:id="9305"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651AEE1D" w14:textId="77777777" w:rsidR="00900C58" w:rsidRPr="00900C58" w:rsidRDefault="00900C58" w:rsidP="00900C58">
            <w:pPr>
              <w:spacing w:after="0" w:line="240" w:lineRule="auto"/>
              <w:jc w:val="center"/>
              <w:rPr>
                <w:ins w:id="9306" w:author="Mohsen Jafarinejad" w:date="2019-04-27T13:50:00Z"/>
                <w:rFonts w:ascii="Calibri" w:eastAsia="Times New Roman" w:hAnsi="Calibri" w:cs="B Zar"/>
                <w:color w:val="000000"/>
                <w:sz w:val="20"/>
                <w:szCs w:val="20"/>
              </w:rPr>
            </w:pPr>
            <w:ins w:id="9307" w:author="Mohsen Jafarinejad" w:date="2019-04-27T13:50:00Z">
              <w:r w:rsidRPr="00900C58">
                <w:rPr>
                  <w:rFonts w:ascii="MS Gothic" w:eastAsia="MS Gothic" w:hAnsi="MS Gothic" w:cs="MS Gothic" w:hint="cs"/>
                  <w:color w:val="000000"/>
                  <w:sz w:val="20"/>
                  <w:szCs w:val="20"/>
                </w:rPr>
                <w:t>✓</w:t>
              </w:r>
            </w:ins>
          </w:p>
        </w:tc>
        <w:tc>
          <w:tcPr>
            <w:tcW w:w="210" w:type="pct"/>
            <w:tcBorders>
              <w:top w:val="nil"/>
              <w:left w:val="nil"/>
              <w:bottom w:val="single" w:sz="4" w:space="0" w:color="auto"/>
              <w:right w:val="single" w:sz="4" w:space="0" w:color="auto"/>
            </w:tcBorders>
            <w:shd w:val="clear" w:color="auto" w:fill="auto"/>
            <w:noWrap/>
            <w:vAlign w:val="bottom"/>
            <w:hideMark/>
            <w:tcPrChange w:id="9308" w:author="Mohsen Jafarinejad" w:date="2019-04-27T13:51:00Z">
              <w:tcPr>
                <w:tcW w:w="193" w:type="pct"/>
                <w:tcBorders>
                  <w:top w:val="nil"/>
                  <w:left w:val="nil"/>
                  <w:bottom w:val="single" w:sz="4" w:space="0" w:color="auto"/>
                  <w:right w:val="single" w:sz="4" w:space="0" w:color="auto"/>
                </w:tcBorders>
                <w:shd w:val="clear" w:color="auto" w:fill="auto"/>
                <w:noWrap/>
                <w:vAlign w:val="bottom"/>
                <w:hideMark/>
              </w:tcPr>
            </w:tcPrChange>
          </w:tcPr>
          <w:p w14:paraId="552DBCAE" w14:textId="77777777" w:rsidR="00900C58" w:rsidRPr="00900C58" w:rsidRDefault="00900C58" w:rsidP="00900C58">
            <w:pPr>
              <w:spacing w:after="0" w:line="240" w:lineRule="auto"/>
              <w:rPr>
                <w:ins w:id="9309" w:author="Mohsen Jafarinejad" w:date="2019-04-27T13:50:00Z"/>
                <w:rFonts w:ascii="Calibri" w:eastAsia="Times New Roman" w:hAnsi="Calibri" w:cs="B Zar"/>
                <w:color w:val="000000"/>
                <w:sz w:val="20"/>
                <w:szCs w:val="20"/>
              </w:rPr>
            </w:pPr>
            <w:ins w:id="9310"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311"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56AC3980" w14:textId="77777777" w:rsidR="00900C58" w:rsidRPr="00900C58" w:rsidRDefault="00900C58" w:rsidP="00900C58">
            <w:pPr>
              <w:spacing w:after="0" w:line="240" w:lineRule="auto"/>
              <w:jc w:val="center"/>
              <w:rPr>
                <w:ins w:id="9312" w:author="Mohsen Jafarinejad" w:date="2019-04-27T13:50:00Z"/>
                <w:rFonts w:ascii="Calibri" w:eastAsia="Times New Roman" w:hAnsi="Calibri" w:cs="B Zar"/>
                <w:color w:val="000000"/>
                <w:sz w:val="20"/>
                <w:szCs w:val="20"/>
              </w:rPr>
            </w:pPr>
            <w:ins w:id="9313"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314"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2826B89F" w14:textId="77777777" w:rsidR="00900C58" w:rsidRPr="00900C58" w:rsidRDefault="00900C58" w:rsidP="00900C58">
            <w:pPr>
              <w:spacing w:after="0" w:line="240" w:lineRule="auto"/>
              <w:jc w:val="center"/>
              <w:rPr>
                <w:ins w:id="9315" w:author="Mohsen Jafarinejad" w:date="2019-04-27T13:50:00Z"/>
                <w:rFonts w:ascii="Calibri" w:eastAsia="Times New Roman" w:hAnsi="Calibri" w:cs="B Zar"/>
                <w:color w:val="000000"/>
                <w:sz w:val="20"/>
                <w:szCs w:val="20"/>
              </w:rPr>
            </w:pPr>
            <w:ins w:id="9316"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317"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70856C6C" w14:textId="77777777" w:rsidR="00900C58" w:rsidRPr="00900C58" w:rsidRDefault="00900C58" w:rsidP="00900C58">
            <w:pPr>
              <w:spacing w:after="0" w:line="240" w:lineRule="auto"/>
              <w:jc w:val="center"/>
              <w:rPr>
                <w:ins w:id="9318" w:author="Mohsen Jafarinejad" w:date="2019-04-27T13:50:00Z"/>
                <w:rFonts w:ascii="Calibri" w:eastAsia="Times New Roman" w:hAnsi="Calibri" w:cs="B Zar"/>
                <w:color w:val="000000"/>
                <w:sz w:val="20"/>
                <w:szCs w:val="20"/>
              </w:rPr>
            </w:pPr>
            <w:ins w:id="9319"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320" w:author="Mohsen Jafarinejad" w:date="2019-04-27T13:51:00Z">
              <w:tcPr>
                <w:tcW w:w="236" w:type="pct"/>
                <w:gridSpan w:val="3"/>
                <w:tcBorders>
                  <w:top w:val="nil"/>
                  <w:left w:val="nil"/>
                  <w:bottom w:val="single" w:sz="4" w:space="0" w:color="auto"/>
                  <w:right w:val="single" w:sz="4" w:space="0" w:color="auto"/>
                </w:tcBorders>
                <w:shd w:val="clear" w:color="auto" w:fill="auto"/>
                <w:noWrap/>
                <w:vAlign w:val="center"/>
                <w:hideMark/>
              </w:tcPr>
            </w:tcPrChange>
          </w:tcPr>
          <w:p w14:paraId="499D6212" w14:textId="77777777" w:rsidR="00900C58" w:rsidRPr="00900C58" w:rsidRDefault="00900C58" w:rsidP="00900C58">
            <w:pPr>
              <w:spacing w:after="0" w:line="240" w:lineRule="auto"/>
              <w:jc w:val="center"/>
              <w:rPr>
                <w:ins w:id="9321" w:author="Mohsen Jafarinejad" w:date="2019-04-27T13:50:00Z"/>
                <w:rFonts w:ascii="Calibri" w:eastAsia="Times New Roman" w:hAnsi="Calibri" w:cs="B Zar"/>
                <w:color w:val="000000"/>
                <w:sz w:val="20"/>
                <w:szCs w:val="20"/>
              </w:rPr>
            </w:pPr>
            <w:ins w:id="9322" w:author="Mohsen Jafarinejad" w:date="2019-04-27T13:50:00Z">
              <w:r w:rsidRPr="00900C58">
                <w:rPr>
                  <w:rFonts w:ascii="MS Gothic" w:eastAsia="MS Gothic" w:hAnsi="MS Gothic" w:cs="MS Gothic" w:hint="cs"/>
                  <w:color w:val="000000"/>
                  <w:sz w:val="20"/>
                  <w:szCs w:val="20"/>
                </w:rPr>
                <w:t>✓</w:t>
              </w:r>
            </w:ins>
          </w:p>
        </w:tc>
        <w:tc>
          <w:tcPr>
            <w:tcW w:w="223" w:type="pct"/>
            <w:tcBorders>
              <w:top w:val="nil"/>
              <w:left w:val="nil"/>
              <w:bottom w:val="single" w:sz="4" w:space="0" w:color="auto"/>
              <w:right w:val="single" w:sz="4" w:space="0" w:color="auto"/>
            </w:tcBorders>
            <w:shd w:val="clear" w:color="auto" w:fill="auto"/>
            <w:noWrap/>
            <w:vAlign w:val="center"/>
            <w:hideMark/>
            <w:tcPrChange w:id="9323" w:author="Mohsen Jafarinejad" w:date="2019-04-27T13:51:00Z">
              <w:tcPr>
                <w:tcW w:w="208" w:type="pct"/>
                <w:gridSpan w:val="3"/>
                <w:tcBorders>
                  <w:top w:val="nil"/>
                  <w:left w:val="nil"/>
                  <w:bottom w:val="single" w:sz="4" w:space="0" w:color="auto"/>
                  <w:right w:val="single" w:sz="4" w:space="0" w:color="auto"/>
                </w:tcBorders>
                <w:shd w:val="clear" w:color="auto" w:fill="auto"/>
                <w:noWrap/>
                <w:vAlign w:val="center"/>
                <w:hideMark/>
              </w:tcPr>
            </w:tcPrChange>
          </w:tcPr>
          <w:p w14:paraId="35C82987" w14:textId="77777777" w:rsidR="00900C58" w:rsidRPr="00900C58" w:rsidRDefault="00900C58" w:rsidP="00900C58">
            <w:pPr>
              <w:spacing w:after="0" w:line="240" w:lineRule="auto"/>
              <w:jc w:val="center"/>
              <w:rPr>
                <w:ins w:id="9324" w:author="Mohsen Jafarinejad" w:date="2019-04-27T13:50:00Z"/>
                <w:rFonts w:ascii="Calibri" w:eastAsia="Times New Roman" w:hAnsi="Calibri" w:cs="B Zar"/>
                <w:color w:val="000000"/>
                <w:sz w:val="20"/>
                <w:szCs w:val="20"/>
              </w:rPr>
            </w:pPr>
            <w:ins w:id="9325" w:author="Mohsen Jafarinejad" w:date="2019-04-27T13:50:00Z">
              <w:r w:rsidRPr="00900C58">
                <w:rPr>
                  <w:rFonts w:ascii="Calibri" w:eastAsia="Times New Roman" w:hAnsi="Calibri" w:cs="B Zar" w:hint="cs"/>
                  <w:color w:val="000000"/>
                  <w:sz w:val="20"/>
                  <w:szCs w:val="20"/>
                </w:rPr>
                <w:t> </w:t>
              </w:r>
            </w:ins>
          </w:p>
        </w:tc>
        <w:tc>
          <w:tcPr>
            <w:tcW w:w="223" w:type="pct"/>
            <w:tcBorders>
              <w:top w:val="nil"/>
              <w:left w:val="nil"/>
              <w:bottom w:val="single" w:sz="4" w:space="0" w:color="auto"/>
              <w:right w:val="single" w:sz="4" w:space="0" w:color="auto"/>
            </w:tcBorders>
            <w:shd w:val="clear" w:color="auto" w:fill="auto"/>
            <w:noWrap/>
            <w:vAlign w:val="center"/>
            <w:hideMark/>
            <w:tcPrChange w:id="9326" w:author="Mohsen Jafarinejad" w:date="2019-04-27T13:51:00Z">
              <w:tcPr>
                <w:tcW w:w="208" w:type="pct"/>
                <w:gridSpan w:val="2"/>
                <w:tcBorders>
                  <w:top w:val="nil"/>
                  <w:left w:val="nil"/>
                  <w:bottom w:val="single" w:sz="4" w:space="0" w:color="auto"/>
                  <w:right w:val="single" w:sz="4" w:space="0" w:color="auto"/>
                </w:tcBorders>
                <w:shd w:val="clear" w:color="auto" w:fill="auto"/>
                <w:noWrap/>
                <w:vAlign w:val="center"/>
                <w:hideMark/>
              </w:tcPr>
            </w:tcPrChange>
          </w:tcPr>
          <w:p w14:paraId="5AEDE37A" w14:textId="77777777" w:rsidR="00900C58" w:rsidRPr="00900C58" w:rsidRDefault="00900C58" w:rsidP="00900C58">
            <w:pPr>
              <w:spacing w:after="0" w:line="240" w:lineRule="auto"/>
              <w:jc w:val="center"/>
              <w:rPr>
                <w:ins w:id="9327" w:author="Mohsen Jafarinejad" w:date="2019-04-27T13:50:00Z"/>
                <w:rFonts w:ascii="Calibri" w:eastAsia="Times New Roman" w:hAnsi="Calibri" w:cs="B Zar"/>
                <w:color w:val="000000"/>
                <w:sz w:val="20"/>
                <w:szCs w:val="20"/>
              </w:rPr>
            </w:pPr>
            <w:ins w:id="9328" w:author="Mohsen Jafarinejad" w:date="2019-04-27T13:50:00Z">
              <w:r w:rsidRPr="00900C58">
                <w:rPr>
                  <w:rFonts w:ascii="MS Gothic" w:eastAsia="MS Gothic" w:hAnsi="MS Gothic" w:cs="MS Gothic" w:hint="cs"/>
                  <w:color w:val="000000"/>
                  <w:sz w:val="20"/>
                  <w:szCs w:val="20"/>
                </w:rPr>
                <w:t>✓</w:t>
              </w:r>
            </w:ins>
          </w:p>
        </w:tc>
        <w:tc>
          <w:tcPr>
            <w:tcW w:w="262" w:type="pct"/>
            <w:tcBorders>
              <w:top w:val="nil"/>
              <w:left w:val="nil"/>
              <w:bottom w:val="single" w:sz="4" w:space="0" w:color="auto"/>
              <w:right w:val="single" w:sz="4" w:space="0" w:color="auto"/>
            </w:tcBorders>
            <w:shd w:val="clear" w:color="auto" w:fill="auto"/>
            <w:noWrap/>
            <w:vAlign w:val="center"/>
            <w:hideMark/>
            <w:tcPrChange w:id="9329" w:author="Mohsen Jafarinejad" w:date="2019-04-27T13:51:00Z">
              <w:tcPr>
                <w:tcW w:w="408" w:type="pct"/>
                <w:gridSpan w:val="2"/>
                <w:tcBorders>
                  <w:top w:val="nil"/>
                  <w:left w:val="nil"/>
                  <w:bottom w:val="single" w:sz="4" w:space="0" w:color="auto"/>
                  <w:right w:val="single" w:sz="4" w:space="0" w:color="auto"/>
                </w:tcBorders>
                <w:shd w:val="clear" w:color="auto" w:fill="auto"/>
                <w:noWrap/>
                <w:vAlign w:val="center"/>
                <w:hideMark/>
              </w:tcPr>
            </w:tcPrChange>
          </w:tcPr>
          <w:p w14:paraId="733CAB70" w14:textId="77777777" w:rsidR="00900C58" w:rsidRPr="00900C58" w:rsidRDefault="00900C58" w:rsidP="00900C58">
            <w:pPr>
              <w:spacing w:after="0" w:line="240" w:lineRule="auto"/>
              <w:jc w:val="center"/>
              <w:rPr>
                <w:ins w:id="9330" w:author="Mohsen Jafarinejad" w:date="2019-04-27T13:50:00Z"/>
                <w:rFonts w:ascii="Calibri" w:eastAsia="Times New Roman" w:hAnsi="Calibri" w:cs="B Zar"/>
                <w:color w:val="000000"/>
                <w:sz w:val="20"/>
                <w:szCs w:val="20"/>
              </w:rPr>
            </w:pPr>
            <w:ins w:id="9331" w:author="Mohsen Jafarinejad" w:date="2019-04-27T13:50:00Z">
              <w:r w:rsidRPr="00900C58">
                <w:rPr>
                  <w:rFonts w:ascii="Calibri" w:eastAsia="Times New Roman" w:hAnsi="Calibri" w:cs="B Zar" w:hint="cs"/>
                  <w:color w:val="000000"/>
                  <w:sz w:val="20"/>
                  <w:szCs w:val="20"/>
                </w:rPr>
                <w:t> </w:t>
              </w:r>
            </w:ins>
          </w:p>
        </w:tc>
        <w:tc>
          <w:tcPr>
            <w:tcW w:w="262" w:type="pct"/>
            <w:tcBorders>
              <w:top w:val="nil"/>
              <w:left w:val="nil"/>
              <w:bottom w:val="single" w:sz="4" w:space="0" w:color="auto"/>
              <w:right w:val="single" w:sz="4" w:space="0" w:color="auto"/>
            </w:tcBorders>
            <w:shd w:val="clear" w:color="auto" w:fill="auto"/>
            <w:noWrap/>
            <w:vAlign w:val="bottom"/>
            <w:hideMark/>
            <w:tcPrChange w:id="9332" w:author="Mohsen Jafarinejad" w:date="2019-04-27T13:51:00Z">
              <w:tcPr>
                <w:tcW w:w="251" w:type="pct"/>
                <w:gridSpan w:val="3"/>
                <w:tcBorders>
                  <w:top w:val="nil"/>
                  <w:left w:val="nil"/>
                  <w:bottom w:val="single" w:sz="4" w:space="0" w:color="auto"/>
                  <w:right w:val="single" w:sz="4" w:space="0" w:color="auto"/>
                </w:tcBorders>
                <w:shd w:val="clear" w:color="auto" w:fill="auto"/>
                <w:noWrap/>
                <w:vAlign w:val="bottom"/>
                <w:hideMark/>
              </w:tcPr>
            </w:tcPrChange>
          </w:tcPr>
          <w:p w14:paraId="7989EC02" w14:textId="77777777" w:rsidR="00900C58" w:rsidRPr="00900C58" w:rsidRDefault="00900C58" w:rsidP="00900C58">
            <w:pPr>
              <w:spacing w:after="0" w:line="240" w:lineRule="auto"/>
              <w:rPr>
                <w:ins w:id="9333" w:author="Mohsen Jafarinejad" w:date="2019-04-27T13:50:00Z"/>
                <w:rFonts w:ascii="Calibri" w:eastAsia="Times New Roman" w:hAnsi="Calibri" w:cs="B Zar"/>
                <w:color w:val="000000"/>
                <w:sz w:val="20"/>
                <w:szCs w:val="20"/>
              </w:rPr>
            </w:pPr>
            <w:ins w:id="9334" w:author="Mohsen Jafarinejad" w:date="2019-04-27T13:50:00Z">
              <w:r w:rsidRPr="00900C58">
                <w:rPr>
                  <w:rFonts w:ascii="Calibri" w:eastAsia="Times New Roman" w:hAnsi="Calibri" w:cs="B Zar" w:hint="cs"/>
                  <w:color w:val="000000"/>
                  <w:sz w:val="20"/>
                  <w:szCs w:val="20"/>
                </w:rPr>
                <w:t> </w:t>
              </w:r>
            </w:ins>
          </w:p>
        </w:tc>
        <w:tc>
          <w:tcPr>
            <w:tcW w:w="2103" w:type="pct"/>
            <w:tcBorders>
              <w:top w:val="nil"/>
              <w:left w:val="nil"/>
              <w:bottom w:val="single" w:sz="4" w:space="0" w:color="auto"/>
              <w:right w:val="single" w:sz="4" w:space="0" w:color="auto"/>
            </w:tcBorders>
            <w:shd w:val="clear" w:color="auto" w:fill="auto"/>
            <w:vAlign w:val="center"/>
            <w:hideMark/>
            <w:tcPrChange w:id="9335" w:author="Mohsen Jafarinejad" w:date="2019-04-27T13:51:00Z">
              <w:tcPr>
                <w:tcW w:w="2106" w:type="pct"/>
                <w:gridSpan w:val="5"/>
                <w:tcBorders>
                  <w:top w:val="nil"/>
                  <w:left w:val="nil"/>
                  <w:bottom w:val="single" w:sz="4" w:space="0" w:color="auto"/>
                  <w:right w:val="single" w:sz="4" w:space="0" w:color="auto"/>
                </w:tcBorders>
                <w:shd w:val="clear" w:color="auto" w:fill="auto"/>
                <w:vAlign w:val="center"/>
                <w:hideMark/>
              </w:tcPr>
            </w:tcPrChange>
          </w:tcPr>
          <w:p w14:paraId="3B300063" w14:textId="77777777" w:rsidR="00900C58" w:rsidRPr="00900C58" w:rsidRDefault="00900C58" w:rsidP="00900C58">
            <w:pPr>
              <w:spacing w:after="0" w:line="240" w:lineRule="auto"/>
              <w:jc w:val="center"/>
              <w:rPr>
                <w:ins w:id="9336" w:author="Mohsen Jafarinejad" w:date="2019-04-27T13:50:00Z"/>
                <w:rFonts w:ascii="Times New Roman" w:eastAsia="Times New Roman" w:hAnsi="Times New Roman" w:cs="Times New Roman"/>
                <w:color w:val="000000"/>
                <w:sz w:val="20"/>
                <w:szCs w:val="20"/>
              </w:rPr>
            </w:pPr>
            <w:ins w:id="9337" w:author="Mohsen Jafarinejad" w:date="2019-04-27T13:50:00Z">
              <w:r w:rsidRPr="00900C58">
                <w:rPr>
                  <w:rFonts w:ascii="Times New Roman" w:eastAsia="Times New Roman" w:hAnsi="Times New Roman" w:cs="Times New Roman"/>
                  <w:color w:val="000000"/>
                  <w:sz w:val="20"/>
                  <w:szCs w:val="20"/>
                </w:rPr>
                <w:t>Microbial fuel cell as new technology</w:t>
              </w:r>
              <w:r w:rsidRPr="00900C58">
                <w:rPr>
                  <w:rFonts w:ascii="Times New Roman" w:eastAsia="Times New Roman" w:hAnsi="Times New Roman" w:cs="Times New Roman"/>
                  <w:color w:val="000000"/>
                  <w:sz w:val="20"/>
                  <w:szCs w:val="20"/>
                </w:rPr>
                <w:br/>
                <w:t>for bioelectricity generation: A review[54]</w:t>
              </w:r>
            </w:ins>
          </w:p>
        </w:tc>
      </w:tr>
      <w:tr w:rsidR="00900C58" w:rsidRPr="00900C58" w14:paraId="6CA3A0D8" w14:textId="77777777" w:rsidTr="00681C03">
        <w:trPr>
          <w:trHeight w:val="510"/>
          <w:ins w:id="9338" w:author="Mohsen Jafarinejad" w:date="2019-04-27T13:50:00Z"/>
          <w:trPrChange w:id="9339" w:author="Mohsen Jafarinejad" w:date="2019-04-27T13:51:00Z">
            <w:trPr>
              <w:gridAfter w:val="0"/>
              <w:trHeight w:val="510"/>
            </w:trPr>
          </w:trPrChange>
        </w:trPr>
        <w:tc>
          <w:tcPr>
            <w:tcW w:w="223" w:type="pct"/>
            <w:tcBorders>
              <w:top w:val="nil"/>
              <w:left w:val="single" w:sz="4" w:space="0" w:color="auto"/>
              <w:bottom w:val="single" w:sz="4" w:space="0" w:color="auto"/>
              <w:right w:val="single" w:sz="4" w:space="0" w:color="auto"/>
            </w:tcBorders>
            <w:shd w:val="clear" w:color="auto" w:fill="auto"/>
            <w:noWrap/>
            <w:vAlign w:val="center"/>
            <w:hideMark/>
            <w:tcPrChange w:id="9340" w:author="Mohsen Jafarinejad" w:date="2019-04-27T13:51:00Z">
              <w:tcPr>
                <w:tcW w:w="208" w:type="pct"/>
                <w:gridSpan w:val="2"/>
                <w:tcBorders>
                  <w:top w:val="nil"/>
                  <w:left w:val="single" w:sz="4" w:space="0" w:color="auto"/>
                  <w:bottom w:val="single" w:sz="4" w:space="0" w:color="auto"/>
                  <w:right w:val="single" w:sz="4" w:space="0" w:color="auto"/>
                </w:tcBorders>
                <w:shd w:val="clear" w:color="auto" w:fill="auto"/>
                <w:noWrap/>
                <w:vAlign w:val="center"/>
                <w:hideMark/>
              </w:tcPr>
            </w:tcPrChange>
          </w:tcPr>
          <w:p w14:paraId="795CFE13" w14:textId="77777777" w:rsidR="00900C58" w:rsidRPr="00900C58" w:rsidRDefault="00900C58" w:rsidP="00900C58">
            <w:pPr>
              <w:spacing w:after="0" w:line="240" w:lineRule="auto"/>
              <w:jc w:val="center"/>
              <w:rPr>
                <w:ins w:id="9341" w:author="Mohsen Jafarinejad" w:date="2019-04-27T13:50:00Z"/>
                <w:rFonts w:ascii="Calibri" w:eastAsia="Times New Roman" w:hAnsi="Calibri" w:cs="B Zar"/>
                <w:color w:val="000000"/>
                <w:sz w:val="20"/>
                <w:szCs w:val="20"/>
              </w:rPr>
            </w:pPr>
            <w:ins w:id="9342" w:author="Mohsen Jafarinejad" w:date="2019-04-27T13:50:00Z">
              <w:r w:rsidRPr="00900C58">
                <w:rPr>
                  <w:rFonts w:ascii="MS Gothic" w:eastAsia="MS Gothic" w:hAnsi="MS Gothic" w:cs="MS Gothic" w:hint="cs"/>
                  <w:color w:val="000000"/>
                  <w:sz w:val="20"/>
                  <w:szCs w:val="20"/>
                </w:rPr>
                <w:t>✓</w:t>
              </w:r>
            </w:ins>
          </w:p>
        </w:tc>
        <w:tc>
          <w:tcPr>
            <w:tcW w:w="249" w:type="pct"/>
            <w:tcBorders>
              <w:top w:val="nil"/>
              <w:left w:val="nil"/>
              <w:bottom w:val="single" w:sz="4" w:space="0" w:color="auto"/>
              <w:right w:val="single" w:sz="4" w:space="0" w:color="auto"/>
            </w:tcBorders>
            <w:shd w:val="clear" w:color="auto" w:fill="auto"/>
            <w:noWrap/>
            <w:vAlign w:val="bottom"/>
            <w:hideMark/>
            <w:tcPrChange w:id="9343"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bottom"/>
                <w:hideMark/>
              </w:tcPr>
            </w:tcPrChange>
          </w:tcPr>
          <w:p w14:paraId="7F8C0B05" w14:textId="77777777" w:rsidR="00900C58" w:rsidRPr="00900C58" w:rsidRDefault="00900C58" w:rsidP="00900C58">
            <w:pPr>
              <w:spacing w:after="0" w:line="240" w:lineRule="auto"/>
              <w:rPr>
                <w:ins w:id="9344" w:author="Mohsen Jafarinejad" w:date="2019-04-27T13:50:00Z"/>
                <w:rFonts w:ascii="Calibri" w:eastAsia="Times New Roman" w:hAnsi="Calibri" w:cs="B Zar"/>
                <w:color w:val="000000"/>
                <w:sz w:val="20"/>
                <w:szCs w:val="20"/>
              </w:rPr>
            </w:pPr>
            <w:ins w:id="9345"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bottom"/>
            <w:hideMark/>
            <w:tcPrChange w:id="9346"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bottom"/>
                <w:hideMark/>
              </w:tcPr>
            </w:tcPrChange>
          </w:tcPr>
          <w:p w14:paraId="3A8FC337" w14:textId="77777777" w:rsidR="00900C58" w:rsidRPr="00900C58" w:rsidRDefault="00900C58" w:rsidP="00900C58">
            <w:pPr>
              <w:spacing w:after="0" w:line="240" w:lineRule="auto"/>
              <w:rPr>
                <w:ins w:id="9347" w:author="Mohsen Jafarinejad" w:date="2019-04-27T13:50:00Z"/>
                <w:rFonts w:ascii="Calibri" w:eastAsia="Times New Roman" w:hAnsi="Calibri" w:cs="B Zar"/>
                <w:color w:val="000000"/>
                <w:sz w:val="20"/>
                <w:szCs w:val="20"/>
              </w:rPr>
            </w:pPr>
            <w:ins w:id="9348" w:author="Mohsen Jafarinejad" w:date="2019-04-27T13:50:00Z">
              <w:r w:rsidRPr="00900C58">
                <w:rPr>
                  <w:rFonts w:ascii="Calibri" w:eastAsia="Times New Roman" w:hAnsi="Calibri" w:cs="B Zar" w:hint="cs"/>
                  <w:color w:val="000000"/>
                  <w:sz w:val="20"/>
                  <w:szCs w:val="20"/>
                </w:rPr>
                <w:t> </w:t>
              </w:r>
            </w:ins>
          </w:p>
        </w:tc>
        <w:tc>
          <w:tcPr>
            <w:tcW w:w="210" w:type="pct"/>
            <w:tcBorders>
              <w:top w:val="nil"/>
              <w:left w:val="nil"/>
              <w:bottom w:val="single" w:sz="4" w:space="0" w:color="auto"/>
              <w:right w:val="single" w:sz="4" w:space="0" w:color="auto"/>
            </w:tcBorders>
            <w:shd w:val="clear" w:color="auto" w:fill="auto"/>
            <w:noWrap/>
            <w:vAlign w:val="center"/>
            <w:hideMark/>
            <w:tcPrChange w:id="9349" w:author="Mohsen Jafarinejad" w:date="2019-04-27T13:51:00Z">
              <w:tcPr>
                <w:tcW w:w="193" w:type="pct"/>
                <w:tcBorders>
                  <w:top w:val="nil"/>
                  <w:left w:val="nil"/>
                  <w:bottom w:val="single" w:sz="4" w:space="0" w:color="auto"/>
                  <w:right w:val="single" w:sz="4" w:space="0" w:color="auto"/>
                </w:tcBorders>
                <w:shd w:val="clear" w:color="auto" w:fill="auto"/>
                <w:noWrap/>
                <w:vAlign w:val="center"/>
                <w:hideMark/>
              </w:tcPr>
            </w:tcPrChange>
          </w:tcPr>
          <w:p w14:paraId="3840ED52" w14:textId="77777777" w:rsidR="00900C58" w:rsidRPr="00900C58" w:rsidRDefault="00900C58" w:rsidP="00900C58">
            <w:pPr>
              <w:spacing w:after="0" w:line="240" w:lineRule="auto"/>
              <w:jc w:val="center"/>
              <w:rPr>
                <w:ins w:id="9350" w:author="Mohsen Jafarinejad" w:date="2019-04-27T13:50:00Z"/>
                <w:rFonts w:ascii="Calibri" w:eastAsia="Times New Roman" w:hAnsi="Calibri" w:cs="B Zar"/>
                <w:color w:val="000000"/>
                <w:sz w:val="20"/>
                <w:szCs w:val="20"/>
              </w:rPr>
            </w:pPr>
            <w:ins w:id="9351" w:author="Mohsen Jafarinejad" w:date="2019-04-27T13:50:00Z">
              <w:r w:rsidRPr="00900C58">
                <w:rPr>
                  <w:rFonts w:ascii="MS Gothic" w:eastAsia="MS Gothic" w:hAnsi="MS Gothic" w:cs="MS Gothic" w:hint="cs"/>
                  <w:color w:val="000000"/>
                  <w:sz w:val="20"/>
                  <w:szCs w:val="20"/>
                </w:rPr>
                <w:t>✓</w:t>
              </w:r>
            </w:ins>
          </w:p>
        </w:tc>
        <w:tc>
          <w:tcPr>
            <w:tcW w:w="249" w:type="pct"/>
            <w:tcBorders>
              <w:top w:val="nil"/>
              <w:left w:val="nil"/>
              <w:bottom w:val="single" w:sz="4" w:space="0" w:color="auto"/>
              <w:right w:val="single" w:sz="4" w:space="0" w:color="auto"/>
            </w:tcBorders>
            <w:shd w:val="clear" w:color="auto" w:fill="auto"/>
            <w:noWrap/>
            <w:vAlign w:val="center"/>
            <w:hideMark/>
            <w:tcPrChange w:id="9352"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2DDD428D" w14:textId="77777777" w:rsidR="00900C58" w:rsidRPr="00900C58" w:rsidRDefault="00900C58" w:rsidP="00900C58">
            <w:pPr>
              <w:spacing w:after="0" w:line="240" w:lineRule="auto"/>
              <w:jc w:val="center"/>
              <w:rPr>
                <w:ins w:id="9353" w:author="Mohsen Jafarinejad" w:date="2019-04-27T13:50:00Z"/>
                <w:rFonts w:ascii="Calibri" w:eastAsia="Times New Roman" w:hAnsi="Calibri" w:cs="B Zar"/>
                <w:color w:val="000000"/>
                <w:sz w:val="20"/>
                <w:szCs w:val="20"/>
              </w:rPr>
            </w:pPr>
            <w:ins w:id="9354"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355"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1C4ED3F2" w14:textId="77777777" w:rsidR="00900C58" w:rsidRPr="00900C58" w:rsidRDefault="00900C58" w:rsidP="00900C58">
            <w:pPr>
              <w:spacing w:after="0" w:line="240" w:lineRule="auto"/>
              <w:jc w:val="center"/>
              <w:rPr>
                <w:ins w:id="9356" w:author="Mohsen Jafarinejad" w:date="2019-04-27T13:50:00Z"/>
                <w:rFonts w:ascii="Calibri" w:eastAsia="Times New Roman" w:hAnsi="Calibri" w:cs="B Zar"/>
                <w:color w:val="000000"/>
                <w:sz w:val="20"/>
                <w:szCs w:val="20"/>
              </w:rPr>
            </w:pPr>
            <w:ins w:id="9357"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358"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1725B1A6" w14:textId="77777777" w:rsidR="00900C58" w:rsidRPr="00900C58" w:rsidRDefault="00900C58" w:rsidP="00900C58">
            <w:pPr>
              <w:spacing w:after="0" w:line="240" w:lineRule="auto"/>
              <w:jc w:val="center"/>
              <w:rPr>
                <w:ins w:id="9359" w:author="Mohsen Jafarinejad" w:date="2019-04-27T13:50:00Z"/>
                <w:rFonts w:ascii="Calibri" w:eastAsia="Times New Roman" w:hAnsi="Calibri" w:cs="B Zar"/>
                <w:color w:val="000000"/>
                <w:sz w:val="20"/>
                <w:szCs w:val="20"/>
              </w:rPr>
            </w:pPr>
            <w:ins w:id="9360"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361" w:author="Mohsen Jafarinejad" w:date="2019-04-27T13:51:00Z">
              <w:tcPr>
                <w:tcW w:w="236" w:type="pct"/>
                <w:gridSpan w:val="3"/>
                <w:tcBorders>
                  <w:top w:val="nil"/>
                  <w:left w:val="nil"/>
                  <w:bottom w:val="single" w:sz="4" w:space="0" w:color="auto"/>
                  <w:right w:val="single" w:sz="4" w:space="0" w:color="auto"/>
                </w:tcBorders>
                <w:shd w:val="clear" w:color="auto" w:fill="auto"/>
                <w:noWrap/>
                <w:vAlign w:val="center"/>
                <w:hideMark/>
              </w:tcPr>
            </w:tcPrChange>
          </w:tcPr>
          <w:p w14:paraId="1C1CF2C4" w14:textId="77777777" w:rsidR="00900C58" w:rsidRPr="00900C58" w:rsidRDefault="00900C58" w:rsidP="00900C58">
            <w:pPr>
              <w:spacing w:after="0" w:line="240" w:lineRule="auto"/>
              <w:jc w:val="center"/>
              <w:rPr>
                <w:ins w:id="9362" w:author="Mohsen Jafarinejad" w:date="2019-04-27T13:50:00Z"/>
                <w:rFonts w:ascii="Calibri" w:eastAsia="Times New Roman" w:hAnsi="Calibri" w:cs="B Zar"/>
                <w:color w:val="000000"/>
                <w:sz w:val="20"/>
                <w:szCs w:val="20"/>
              </w:rPr>
            </w:pPr>
            <w:ins w:id="9363" w:author="Mohsen Jafarinejad" w:date="2019-04-27T13:50:00Z">
              <w:r w:rsidRPr="00900C58">
                <w:rPr>
                  <w:rFonts w:ascii="MS Gothic" w:eastAsia="MS Gothic" w:hAnsi="MS Gothic" w:cs="MS Gothic" w:hint="cs"/>
                  <w:color w:val="000000"/>
                  <w:sz w:val="20"/>
                  <w:szCs w:val="20"/>
                </w:rPr>
                <w:t>✓</w:t>
              </w:r>
            </w:ins>
          </w:p>
        </w:tc>
        <w:tc>
          <w:tcPr>
            <w:tcW w:w="223" w:type="pct"/>
            <w:tcBorders>
              <w:top w:val="nil"/>
              <w:left w:val="nil"/>
              <w:bottom w:val="single" w:sz="4" w:space="0" w:color="auto"/>
              <w:right w:val="single" w:sz="4" w:space="0" w:color="auto"/>
            </w:tcBorders>
            <w:shd w:val="clear" w:color="auto" w:fill="auto"/>
            <w:noWrap/>
            <w:vAlign w:val="center"/>
            <w:hideMark/>
            <w:tcPrChange w:id="9364" w:author="Mohsen Jafarinejad" w:date="2019-04-27T13:51:00Z">
              <w:tcPr>
                <w:tcW w:w="208" w:type="pct"/>
                <w:gridSpan w:val="3"/>
                <w:tcBorders>
                  <w:top w:val="nil"/>
                  <w:left w:val="nil"/>
                  <w:bottom w:val="single" w:sz="4" w:space="0" w:color="auto"/>
                  <w:right w:val="single" w:sz="4" w:space="0" w:color="auto"/>
                </w:tcBorders>
                <w:shd w:val="clear" w:color="auto" w:fill="auto"/>
                <w:noWrap/>
                <w:vAlign w:val="center"/>
                <w:hideMark/>
              </w:tcPr>
            </w:tcPrChange>
          </w:tcPr>
          <w:p w14:paraId="1D9A0B4B" w14:textId="77777777" w:rsidR="00900C58" w:rsidRPr="00900C58" w:rsidRDefault="00900C58" w:rsidP="00900C58">
            <w:pPr>
              <w:spacing w:after="0" w:line="240" w:lineRule="auto"/>
              <w:jc w:val="center"/>
              <w:rPr>
                <w:ins w:id="9365" w:author="Mohsen Jafarinejad" w:date="2019-04-27T13:50:00Z"/>
                <w:rFonts w:ascii="Calibri" w:eastAsia="Times New Roman" w:hAnsi="Calibri" w:cs="B Zar"/>
                <w:color w:val="000000"/>
                <w:sz w:val="20"/>
                <w:szCs w:val="20"/>
              </w:rPr>
            </w:pPr>
            <w:ins w:id="9366" w:author="Mohsen Jafarinejad" w:date="2019-04-27T13:50:00Z">
              <w:r w:rsidRPr="00900C58">
                <w:rPr>
                  <w:rFonts w:ascii="Calibri" w:eastAsia="Times New Roman" w:hAnsi="Calibri" w:cs="B Zar" w:hint="cs"/>
                  <w:color w:val="000000"/>
                  <w:sz w:val="20"/>
                  <w:szCs w:val="20"/>
                </w:rPr>
                <w:t> </w:t>
              </w:r>
            </w:ins>
          </w:p>
        </w:tc>
        <w:tc>
          <w:tcPr>
            <w:tcW w:w="223" w:type="pct"/>
            <w:tcBorders>
              <w:top w:val="nil"/>
              <w:left w:val="nil"/>
              <w:bottom w:val="single" w:sz="4" w:space="0" w:color="auto"/>
              <w:right w:val="single" w:sz="4" w:space="0" w:color="auto"/>
            </w:tcBorders>
            <w:shd w:val="clear" w:color="auto" w:fill="auto"/>
            <w:noWrap/>
            <w:vAlign w:val="center"/>
            <w:hideMark/>
            <w:tcPrChange w:id="9367" w:author="Mohsen Jafarinejad" w:date="2019-04-27T13:51:00Z">
              <w:tcPr>
                <w:tcW w:w="208" w:type="pct"/>
                <w:gridSpan w:val="2"/>
                <w:tcBorders>
                  <w:top w:val="nil"/>
                  <w:left w:val="nil"/>
                  <w:bottom w:val="single" w:sz="4" w:space="0" w:color="auto"/>
                  <w:right w:val="single" w:sz="4" w:space="0" w:color="auto"/>
                </w:tcBorders>
                <w:shd w:val="clear" w:color="auto" w:fill="auto"/>
                <w:noWrap/>
                <w:vAlign w:val="center"/>
                <w:hideMark/>
              </w:tcPr>
            </w:tcPrChange>
          </w:tcPr>
          <w:p w14:paraId="39AFF7AA" w14:textId="77777777" w:rsidR="00900C58" w:rsidRPr="00900C58" w:rsidRDefault="00900C58" w:rsidP="00900C58">
            <w:pPr>
              <w:spacing w:after="0" w:line="240" w:lineRule="auto"/>
              <w:jc w:val="center"/>
              <w:rPr>
                <w:ins w:id="9368" w:author="Mohsen Jafarinejad" w:date="2019-04-27T13:50:00Z"/>
                <w:rFonts w:ascii="Calibri" w:eastAsia="Times New Roman" w:hAnsi="Calibri" w:cs="B Zar"/>
                <w:color w:val="000000"/>
                <w:sz w:val="20"/>
                <w:szCs w:val="20"/>
              </w:rPr>
            </w:pPr>
            <w:ins w:id="9369" w:author="Mohsen Jafarinejad" w:date="2019-04-27T13:50:00Z">
              <w:r w:rsidRPr="00900C58">
                <w:rPr>
                  <w:rFonts w:ascii="MS Gothic" w:eastAsia="MS Gothic" w:hAnsi="MS Gothic" w:cs="MS Gothic" w:hint="cs"/>
                  <w:color w:val="000000"/>
                  <w:sz w:val="20"/>
                  <w:szCs w:val="20"/>
                </w:rPr>
                <w:t>✓</w:t>
              </w:r>
            </w:ins>
          </w:p>
        </w:tc>
        <w:tc>
          <w:tcPr>
            <w:tcW w:w="262" w:type="pct"/>
            <w:tcBorders>
              <w:top w:val="nil"/>
              <w:left w:val="nil"/>
              <w:bottom w:val="single" w:sz="4" w:space="0" w:color="auto"/>
              <w:right w:val="single" w:sz="4" w:space="0" w:color="auto"/>
            </w:tcBorders>
            <w:shd w:val="clear" w:color="auto" w:fill="auto"/>
            <w:noWrap/>
            <w:vAlign w:val="center"/>
            <w:hideMark/>
            <w:tcPrChange w:id="9370" w:author="Mohsen Jafarinejad" w:date="2019-04-27T13:51:00Z">
              <w:tcPr>
                <w:tcW w:w="408" w:type="pct"/>
                <w:gridSpan w:val="2"/>
                <w:tcBorders>
                  <w:top w:val="nil"/>
                  <w:left w:val="nil"/>
                  <w:bottom w:val="single" w:sz="4" w:space="0" w:color="auto"/>
                  <w:right w:val="single" w:sz="4" w:space="0" w:color="auto"/>
                </w:tcBorders>
                <w:shd w:val="clear" w:color="auto" w:fill="auto"/>
                <w:noWrap/>
                <w:vAlign w:val="center"/>
                <w:hideMark/>
              </w:tcPr>
            </w:tcPrChange>
          </w:tcPr>
          <w:p w14:paraId="2EBD102C" w14:textId="77777777" w:rsidR="00900C58" w:rsidRPr="00900C58" w:rsidRDefault="00900C58" w:rsidP="00900C58">
            <w:pPr>
              <w:spacing w:after="0" w:line="240" w:lineRule="auto"/>
              <w:jc w:val="center"/>
              <w:rPr>
                <w:ins w:id="9371" w:author="Mohsen Jafarinejad" w:date="2019-04-27T13:50:00Z"/>
                <w:rFonts w:ascii="Calibri" w:eastAsia="Times New Roman" w:hAnsi="Calibri" w:cs="B Zar"/>
                <w:color w:val="000000"/>
                <w:sz w:val="20"/>
                <w:szCs w:val="20"/>
              </w:rPr>
            </w:pPr>
            <w:ins w:id="9372" w:author="Mohsen Jafarinejad" w:date="2019-04-27T13:50:00Z">
              <w:r w:rsidRPr="00900C58">
                <w:rPr>
                  <w:rFonts w:ascii="Calibri" w:eastAsia="Times New Roman" w:hAnsi="Calibri" w:cs="B Zar" w:hint="cs"/>
                  <w:color w:val="000000"/>
                  <w:sz w:val="20"/>
                  <w:szCs w:val="20"/>
                </w:rPr>
                <w:t> </w:t>
              </w:r>
            </w:ins>
          </w:p>
        </w:tc>
        <w:tc>
          <w:tcPr>
            <w:tcW w:w="262" w:type="pct"/>
            <w:tcBorders>
              <w:top w:val="nil"/>
              <w:left w:val="nil"/>
              <w:bottom w:val="single" w:sz="4" w:space="0" w:color="auto"/>
              <w:right w:val="single" w:sz="4" w:space="0" w:color="auto"/>
            </w:tcBorders>
            <w:shd w:val="clear" w:color="auto" w:fill="auto"/>
            <w:noWrap/>
            <w:vAlign w:val="center"/>
            <w:hideMark/>
            <w:tcPrChange w:id="9373" w:author="Mohsen Jafarinejad" w:date="2019-04-27T13:51:00Z">
              <w:tcPr>
                <w:tcW w:w="251" w:type="pct"/>
                <w:gridSpan w:val="3"/>
                <w:tcBorders>
                  <w:top w:val="nil"/>
                  <w:left w:val="nil"/>
                  <w:bottom w:val="single" w:sz="4" w:space="0" w:color="auto"/>
                  <w:right w:val="single" w:sz="4" w:space="0" w:color="auto"/>
                </w:tcBorders>
                <w:shd w:val="clear" w:color="auto" w:fill="auto"/>
                <w:noWrap/>
                <w:vAlign w:val="center"/>
                <w:hideMark/>
              </w:tcPr>
            </w:tcPrChange>
          </w:tcPr>
          <w:p w14:paraId="2622328A" w14:textId="77777777" w:rsidR="00900C58" w:rsidRPr="00900C58" w:rsidRDefault="00900C58" w:rsidP="00900C58">
            <w:pPr>
              <w:spacing w:after="0" w:line="240" w:lineRule="auto"/>
              <w:jc w:val="center"/>
              <w:rPr>
                <w:ins w:id="9374" w:author="Mohsen Jafarinejad" w:date="2019-04-27T13:50:00Z"/>
                <w:rFonts w:ascii="Calibri" w:eastAsia="Times New Roman" w:hAnsi="Calibri" w:cs="B Zar"/>
                <w:color w:val="000000"/>
                <w:sz w:val="20"/>
                <w:szCs w:val="20"/>
              </w:rPr>
            </w:pPr>
            <w:ins w:id="9375" w:author="Mohsen Jafarinejad" w:date="2019-04-27T13:50:00Z">
              <w:r w:rsidRPr="00900C58">
                <w:rPr>
                  <w:rFonts w:ascii="MS Gothic" w:eastAsia="MS Gothic" w:hAnsi="MS Gothic" w:cs="MS Gothic" w:hint="cs"/>
                  <w:color w:val="000000"/>
                  <w:sz w:val="20"/>
                  <w:szCs w:val="20"/>
                </w:rPr>
                <w:t>✓</w:t>
              </w:r>
            </w:ins>
          </w:p>
        </w:tc>
        <w:tc>
          <w:tcPr>
            <w:tcW w:w="2103" w:type="pct"/>
            <w:tcBorders>
              <w:top w:val="nil"/>
              <w:left w:val="nil"/>
              <w:bottom w:val="single" w:sz="4" w:space="0" w:color="auto"/>
              <w:right w:val="single" w:sz="4" w:space="0" w:color="auto"/>
            </w:tcBorders>
            <w:shd w:val="clear" w:color="auto" w:fill="auto"/>
            <w:noWrap/>
            <w:vAlign w:val="center"/>
            <w:hideMark/>
            <w:tcPrChange w:id="9376" w:author="Mohsen Jafarinejad" w:date="2019-04-27T13:51:00Z">
              <w:tcPr>
                <w:tcW w:w="2106" w:type="pct"/>
                <w:gridSpan w:val="5"/>
                <w:tcBorders>
                  <w:top w:val="nil"/>
                  <w:left w:val="nil"/>
                  <w:bottom w:val="single" w:sz="4" w:space="0" w:color="auto"/>
                  <w:right w:val="single" w:sz="4" w:space="0" w:color="auto"/>
                </w:tcBorders>
                <w:shd w:val="clear" w:color="auto" w:fill="auto"/>
                <w:noWrap/>
                <w:vAlign w:val="center"/>
                <w:hideMark/>
              </w:tcPr>
            </w:tcPrChange>
          </w:tcPr>
          <w:p w14:paraId="08F9A7B6" w14:textId="77777777" w:rsidR="00900C58" w:rsidRPr="00900C58" w:rsidRDefault="00900C58" w:rsidP="00900C58">
            <w:pPr>
              <w:spacing w:after="0" w:line="240" w:lineRule="auto"/>
              <w:jc w:val="center"/>
              <w:rPr>
                <w:ins w:id="9377" w:author="Mohsen Jafarinejad" w:date="2019-04-27T13:50:00Z"/>
                <w:rFonts w:ascii="Times New Roman" w:eastAsia="Times New Roman" w:hAnsi="Times New Roman" w:cs="Times New Roman"/>
                <w:color w:val="000000"/>
                <w:sz w:val="20"/>
                <w:szCs w:val="20"/>
              </w:rPr>
            </w:pPr>
            <w:ins w:id="9378" w:author="Mohsen Jafarinejad" w:date="2019-04-27T13:50:00Z">
              <w:r w:rsidRPr="00900C58">
                <w:rPr>
                  <w:rFonts w:ascii="Times New Roman" w:eastAsia="Times New Roman" w:hAnsi="Times New Roman" w:cs="Times New Roman"/>
                  <w:color w:val="000000"/>
                  <w:sz w:val="20"/>
                  <w:szCs w:val="20"/>
                </w:rPr>
                <w:t>A 1D mathematical model for a microbial fuel cell[56]</w:t>
              </w:r>
            </w:ins>
          </w:p>
        </w:tc>
      </w:tr>
      <w:tr w:rsidR="00900C58" w:rsidRPr="00900C58" w14:paraId="6714BCD0" w14:textId="77777777" w:rsidTr="00681C03">
        <w:trPr>
          <w:trHeight w:val="570"/>
          <w:ins w:id="9379" w:author="Mohsen Jafarinejad" w:date="2019-04-27T13:50:00Z"/>
          <w:trPrChange w:id="9380" w:author="Mohsen Jafarinejad" w:date="2019-04-27T13:51:00Z">
            <w:trPr>
              <w:gridAfter w:val="0"/>
              <w:trHeight w:val="570"/>
            </w:trPr>
          </w:trPrChange>
        </w:trPr>
        <w:tc>
          <w:tcPr>
            <w:tcW w:w="223" w:type="pct"/>
            <w:tcBorders>
              <w:top w:val="nil"/>
              <w:left w:val="single" w:sz="4" w:space="0" w:color="auto"/>
              <w:bottom w:val="single" w:sz="4" w:space="0" w:color="auto"/>
              <w:right w:val="single" w:sz="4" w:space="0" w:color="auto"/>
            </w:tcBorders>
            <w:shd w:val="clear" w:color="auto" w:fill="auto"/>
            <w:noWrap/>
            <w:vAlign w:val="center"/>
            <w:hideMark/>
            <w:tcPrChange w:id="9381" w:author="Mohsen Jafarinejad" w:date="2019-04-27T13:51:00Z">
              <w:tcPr>
                <w:tcW w:w="208" w:type="pct"/>
                <w:gridSpan w:val="2"/>
                <w:tcBorders>
                  <w:top w:val="nil"/>
                  <w:left w:val="single" w:sz="4" w:space="0" w:color="auto"/>
                  <w:bottom w:val="single" w:sz="4" w:space="0" w:color="auto"/>
                  <w:right w:val="single" w:sz="4" w:space="0" w:color="auto"/>
                </w:tcBorders>
                <w:shd w:val="clear" w:color="auto" w:fill="auto"/>
                <w:noWrap/>
                <w:vAlign w:val="center"/>
                <w:hideMark/>
              </w:tcPr>
            </w:tcPrChange>
          </w:tcPr>
          <w:p w14:paraId="5C5E735B" w14:textId="77777777" w:rsidR="00900C58" w:rsidRPr="00900C58" w:rsidRDefault="00900C58" w:rsidP="00900C58">
            <w:pPr>
              <w:spacing w:after="0" w:line="240" w:lineRule="auto"/>
              <w:jc w:val="center"/>
              <w:rPr>
                <w:ins w:id="9382" w:author="Mohsen Jafarinejad" w:date="2019-04-27T13:50:00Z"/>
                <w:rFonts w:ascii="Calibri" w:eastAsia="Times New Roman" w:hAnsi="Calibri" w:cs="B Zar"/>
                <w:color w:val="000000"/>
                <w:sz w:val="20"/>
                <w:szCs w:val="20"/>
              </w:rPr>
            </w:pPr>
            <w:ins w:id="9383" w:author="Mohsen Jafarinejad" w:date="2019-04-27T13:50:00Z">
              <w:r w:rsidRPr="00900C58">
                <w:rPr>
                  <w:rFonts w:ascii="MS Gothic" w:eastAsia="MS Gothic" w:hAnsi="MS Gothic" w:cs="MS Gothic" w:hint="cs"/>
                  <w:color w:val="000000"/>
                  <w:sz w:val="20"/>
                  <w:szCs w:val="20"/>
                </w:rPr>
                <w:t>✓</w:t>
              </w:r>
            </w:ins>
          </w:p>
        </w:tc>
        <w:tc>
          <w:tcPr>
            <w:tcW w:w="249" w:type="pct"/>
            <w:tcBorders>
              <w:top w:val="nil"/>
              <w:left w:val="nil"/>
              <w:bottom w:val="single" w:sz="4" w:space="0" w:color="auto"/>
              <w:right w:val="single" w:sz="4" w:space="0" w:color="auto"/>
            </w:tcBorders>
            <w:shd w:val="clear" w:color="auto" w:fill="auto"/>
            <w:noWrap/>
            <w:vAlign w:val="bottom"/>
            <w:hideMark/>
            <w:tcPrChange w:id="9384"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bottom"/>
                <w:hideMark/>
              </w:tcPr>
            </w:tcPrChange>
          </w:tcPr>
          <w:p w14:paraId="2E7C51B0" w14:textId="77777777" w:rsidR="00900C58" w:rsidRPr="00900C58" w:rsidRDefault="00900C58" w:rsidP="00900C58">
            <w:pPr>
              <w:spacing w:after="0" w:line="240" w:lineRule="auto"/>
              <w:rPr>
                <w:ins w:id="9385" w:author="Mohsen Jafarinejad" w:date="2019-04-27T13:50:00Z"/>
                <w:rFonts w:ascii="Calibri" w:eastAsia="Times New Roman" w:hAnsi="Calibri" w:cs="B Zar"/>
                <w:color w:val="000000"/>
                <w:sz w:val="20"/>
                <w:szCs w:val="20"/>
              </w:rPr>
            </w:pPr>
            <w:ins w:id="9386"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bottom"/>
            <w:hideMark/>
            <w:tcPrChange w:id="9387"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bottom"/>
                <w:hideMark/>
              </w:tcPr>
            </w:tcPrChange>
          </w:tcPr>
          <w:p w14:paraId="7256886E" w14:textId="77777777" w:rsidR="00900C58" w:rsidRPr="00900C58" w:rsidRDefault="00900C58" w:rsidP="00900C58">
            <w:pPr>
              <w:spacing w:after="0" w:line="240" w:lineRule="auto"/>
              <w:rPr>
                <w:ins w:id="9388" w:author="Mohsen Jafarinejad" w:date="2019-04-27T13:50:00Z"/>
                <w:rFonts w:ascii="Calibri" w:eastAsia="Times New Roman" w:hAnsi="Calibri" w:cs="B Zar"/>
                <w:color w:val="000000"/>
                <w:sz w:val="20"/>
                <w:szCs w:val="20"/>
              </w:rPr>
            </w:pPr>
            <w:ins w:id="9389" w:author="Mohsen Jafarinejad" w:date="2019-04-27T13:50:00Z">
              <w:r w:rsidRPr="00900C58">
                <w:rPr>
                  <w:rFonts w:ascii="Calibri" w:eastAsia="Times New Roman" w:hAnsi="Calibri" w:cs="B Zar" w:hint="cs"/>
                  <w:color w:val="000000"/>
                  <w:sz w:val="20"/>
                  <w:szCs w:val="20"/>
                </w:rPr>
                <w:t> </w:t>
              </w:r>
            </w:ins>
          </w:p>
        </w:tc>
        <w:tc>
          <w:tcPr>
            <w:tcW w:w="210" w:type="pct"/>
            <w:tcBorders>
              <w:top w:val="nil"/>
              <w:left w:val="nil"/>
              <w:bottom w:val="single" w:sz="4" w:space="0" w:color="auto"/>
              <w:right w:val="single" w:sz="4" w:space="0" w:color="auto"/>
            </w:tcBorders>
            <w:shd w:val="clear" w:color="auto" w:fill="auto"/>
            <w:noWrap/>
            <w:vAlign w:val="bottom"/>
            <w:hideMark/>
            <w:tcPrChange w:id="9390" w:author="Mohsen Jafarinejad" w:date="2019-04-27T13:51:00Z">
              <w:tcPr>
                <w:tcW w:w="193" w:type="pct"/>
                <w:tcBorders>
                  <w:top w:val="nil"/>
                  <w:left w:val="nil"/>
                  <w:bottom w:val="single" w:sz="4" w:space="0" w:color="auto"/>
                  <w:right w:val="single" w:sz="4" w:space="0" w:color="auto"/>
                </w:tcBorders>
                <w:shd w:val="clear" w:color="auto" w:fill="auto"/>
                <w:noWrap/>
                <w:vAlign w:val="bottom"/>
                <w:hideMark/>
              </w:tcPr>
            </w:tcPrChange>
          </w:tcPr>
          <w:p w14:paraId="7CBCC657" w14:textId="77777777" w:rsidR="00900C58" w:rsidRPr="00900C58" w:rsidRDefault="00900C58" w:rsidP="00900C58">
            <w:pPr>
              <w:spacing w:after="0" w:line="240" w:lineRule="auto"/>
              <w:rPr>
                <w:ins w:id="9391" w:author="Mohsen Jafarinejad" w:date="2019-04-27T13:50:00Z"/>
                <w:rFonts w:ascii="Calibri" w:eastAsia="Times New Roman" w:hAnsi="Calibri" w:cs="B Zar"/>
                <w:color w:val="000000"/>
                <w:sz w:val="20"/>
                <w:szCs w:val="20"/>
              </w:rPr>
            </w:pPr>
            <w:ins w:id="9392"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393"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7111E479" w14:textId="77777777" w:rsidR="00900C58" w:rsidRPr="00900C58" w:rsidRDefault="00900C58" w:rsidP="00900C58">
            <w:pPr>
              <w:spacing w:after="0" w:line="240" w:lineRule="auto"/>
              <w:jc w:val="center"/>
              <w:rPr>
                <w:ins w:id="9394" w:author="Mohsen Jafarinejad" w:date="2019-04-27T13:50:00Z"/>
                <w:rFonts w:ascii="Calibri" w:eastAsia="Times New Roman" w:hAnsi="Calibri" w:cs="B Zar"/>
                <w:color w:val="000000"/>
                <w:sz w:val="20"/>
                <w:szCs w:val="20"/>
              </w:rPr>
            </w:pPr>
            <w:ins w:id="9395"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396"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5676F350" w14:textId="77777777" w:rsidR="00900C58" w:rsidRPr="00900C58" w:rsidRDefault="00900C58" w:rsidP="00900C58">
            <w:pPr>
              <w:spacing w:after="0" w:line="240" w:lineRule="auto"/>
              <w:jc w:val="center"/>
              <w:rPr>
                <w:ins w:id="9397" w:author="Mohsen Jafarinejad" w:date="2019-04-27T13:50:00Z"/>
                <w:rFonts w:ascii="Calibri" w:eastAsia="Times New Roman" w:hAnsi="Calibri" w:cs="B Zar"/>
                <w:color w:val="000000"/>
                <w:sz w:val="20"/>
                <w:szCs w:val="20"/>
              </w:rPr>
            </w:pPr>
            <w:ins w:id="9398"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399"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2C61198F" w14:textId="77777777" w:rsidR="00900C58" w:rsidRPr="00900C58" w:rsidRDefault="00900C58" w:rsidP="00900C58">
            <w:pPr>
              <w:spacing w:after="0" w:line="240" w:lineRule="auto"/>
              <w:jc w:val="center"/>
              <w:rPr>
                <w:ins w:id="9400" w:author="Mohsen Jafarinejad" w:date="2019-04-27T13:50:00Z"/>
                <w:rFonts w:ascii="Calibri" w:eastAsia="Times New Roman" w:hAnsi="Calibri" w:cs="B Zar"/>
                <w:color w:val="000000"/>
                <w:sz w:val="20"/>
                <w:szCs w:val="20"/>
              </w:rPr>
            </w:pPr>
            <w:ins w:id="9401"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402" w:author="Mohsen Jafarinejad" w:date="2019-04-27T13:51:00Z">
              <w:tcPr>
                <w:tcW w:w="236" w:type="pct"/>
                <w:gridSpan w:val="3"/>
                <w:tcBorders>
                  <w:top w:val="nil"/>
                  <w:left w:val="nil"/>
                  <w:bottom w:val="single" w:sz="4" w:space="0" w:color="auto"/>
                  <w:right w:val="single" w:sz="4" w:space="0" w:color="auto"/>
                </w:tcBorders>
                <w:shd w:val="clear" w:color="auto" w:fill="auto"/>
                <w:noWrap/>
                <w:vAlign w:val="center"/>
                <w:hideMark/>
              </w:tcPr>
            </w:tcPrChange>
          </w:tcPr>
          <w:p w14:paraId="241E4018" w14:textId="77777777" w:rsidR="00900C58" w:rsidRPr="00900C58" w:rsidRDefault="00900C58" w:rsidP="00900C58">
            <w:pPr>
              <w:spacing w:after="0" w:line="240" w:lineRule="auto"/>
              <w:jc w:val="center"/>
              <w:rPr>
                <w:ins w:id="9403" w:author="Mohsen Jafarinejad" w:date="2019-04-27T13:50:00Z"/>
                <w:rFonts w:ascii="Calibri" w:eastAsia="Times New Roman" w:hAnsi="Calibri" w:cs="B Zar"/>
                <w:color w:val="000000"/>
                <w:sz w:val="20"/>
                <w:szCs w:val="20"/>
              </w:rPr>
            </w:pPr>
            <w:ins w:id="9404" w:author="Mohsen Jafarinejad" w:date="2019-04-27T13:50:00Z">
              <w:r w:rsidRPr="00900C58">
                <w:rPr>
                  <w:rFonts w:ascii="MS Gothic" w:eastAsia="MS Gothic" w:hAnsi="MS Gothic" w:cs="MS Gothic" w:hint="cs"/>
                  <w:color w:val="000000"/>
                  <w:sz w:val="20"/>
                  <w:szCs w:val="20"/>
                </w:rPr>
                <w:t>✓</w:t>
              </w:r>
            </w:ins>
          </w:p>
        </w:tc>
        <w:tc>
          <w:tcPr>
            <w:tcW w:w="223" w:type="pct"/>
            <w:tcBorders>
              <w:top w:val="nil"/>
              <w:left w:val="nil"/>
              <w:bottom w:val="single" w:sz="4" w:space="0" w:color="auto"/>
              <w:right w:val="single" w:sz="4" w:space="0" w:color="auto"/>
            </w:tcBorders>
            <w:shd w:val="clear" w:color="auto" w:fill="auto"/>
            <w:noWrap/>
            <w:vAlign w:val="center"/>
            <w:hideMark/>
            <w:tcPrChange w:id="9405" w:author="Mohsen Jafarinejad" w:date="2019-04-27T13:51:00Z">
              <w:tcPr>
                <w:tcW w:w="208" w:type="pct"/>
                <w:gridSpan w:val="3"/>
                <w:tcBorders>
                  <w:top w:val="nil"/>
                  <w:left w:val="nil"/>
                  <w:bottom w:val="single" w:sz="4" w:space="0" w:color="auto"/>
                  <w:right w:val="single" w:sz="4" w:space="0" w:color="auto"/>
                </w:tcBorders>
                <w:shd w:val="clear" w:color="auto" w:fill="auto"/>
                <w:noWrap/>
                <w:vAlign w:val="center"/>
                <w:hideMark/>
              </w:tcPr>
            </w:tcPrChange>
          </w:tcPr>
          <w:p w14:paraId="378D9496" w14:textId="77777777" w:rsidR="00900C58" w:rsidRPr="00900C58" w:rsidRDefault="00900C58" w:rsidP="00900C58">
            <w:pPr>
              <w:spacing w:after="0" w:line="240" w:lineRule="auto"/>
              <w:jc w:val="center"/>
              <w:rPr>
                <w:ins w:id="9406" w:author="Mohsen Jafarinejad" w:date="2019-04-27T13:50:00Z"/>
                <w:rFonts w:ascii="Calibri" w:eastAsia="Times New Roman" w:hAnsi="Calibri" w:cs="B Zar"/>
                <w:color w:val="000000"/>
                <w:sz w:val="20"/>
                <w:szCs w:val="20"/>
              </w:rPr>
            </w:pPr>
            <w:ins w:id="9407" w:author="Mohsen Jafarinejad" w:date="2019-04-27T13:50:00Z">
              <w:r w:rsidRPr="00900C58">
                <w:rPr>
                  <w:rFonts w:ascii="Calibri" w:eastAsia="Times New Roman" w:hAnsi="Calibri" w:cs="B Zar" w:hint="cs"/>
                  <w:color w:val="000000"/>
                  <w:sz w:val="20"/>
                  <w:szCs w:val="20"/>
                </w:rPr>
                <w:t> </w:t>
              </w:r>
            </w:ins>
          </w:p>
        </w:tc>
        <w:tc>
          <w:tcPr>
            <w:tcW w:w="223" w:type="pct"/>
            <w:tcBorders>
              <w:top w:val="nil"/>
              <w:left w:val="nil"/>
              <w:bottom w:val="single" w:sz="4" w:space="0" w:color="auto"/>
              <w:right w:val="single" w:sz="4" w:space="0" w:color="auto"/>
            </w:tcBorders>
            <w:shd w:val="clear" w:color="auto" w:fill="auto"/>
            <w:noWrap/>
            <w:vAlign w:val="center"/>
            <w:hideMark/>
            <w:tcPrChange w:id="9408" w:author="Mohsen Jafarinejad" w:date="2019-04-27T13:51:00Z">
              <w:tcPr>
                <w:tcW w:w="208" w:type="pct"/>
                <w:gridSpan w:val="2"/>
                <w:tcBorders>
                  <w:top w:val="nil"/>
                  <w:left w:val="nil"/>
                  <w:bottom w:val="single" w:sz="4" w:space="0" w:color="auto"/>
                  <w:right w:val="single" w:sz="4" w:space="0" w:color="auto"/>
                </w:tcBorders>
                <w:shd w:val="clear" w:color="auto" w:fill="auto"/>
                <w:noWrap/>
                <w:vAlign w:val="center"/>
                <w:hideMark/>
              </w:tcPr>
            </w:tcPrChange>
          </w:tcPr>
          <w:p w14:paraId="4D8A1D5A" w14:textId="77777777" w:rsidR="00900C58" w:rsidRPr="00900C58" w:rsidRDefault="00900C58" w:rsidP="00900C58">
            <w:pPr>
              <w:spacing w:after="0" w:line="240" w:lineRule="auto"/>
              <w:jc w:val="center"/>
              <w:rPr>
                <w:ins w:id="9409" w:author="Mohsen Jafarinejad" w:date="2019-04-27T13:50:00Z"/>
                <w:rFonts w:ascii="Calibri" w:eastAsia="Times New Roman" w:hAnsi="Calibri" w:cs="B Zar"/>
                <w:color w:val="000000"/>
                <w:sz w:val="20"/>
                <w:szCs w:val="20"/>
              </w:rPr>
            </w:pPr>
            <w:ins w:id="9410" w:author="Mohsen Jafarinejad" w:date="2019-04-27T13:50:00Z">
              <w:r w:rsidRPr="00900C58">
                <w:rPr>
                  <w:rFonts w:ascii="MS Gothic" w:eastAsia="MS Gothic" w:hAnsi="MS Gothic" w:cs="MS Gothic" w:hint="cs"/>
                  <w:color w:val="000000"/>
                  <w:sz w:val="20"/>
                  <w:szCs w:val="20"/>
                </w:rPr>
                <w:t>✓</w:t>
              </w:r>
            </w:ins>
          </w:p>
        </w:tc>
        <w:tc>
          <w:tcPr>
            <w:tcW w:w="262" w:type="pct"/>
            <w:tcBorders>
              <w:top w:val="nil"/>
              <w:left w:val="nil"/>
              <w:bottom w:val="single" w:sz="4" w:space="0" w:color="auto"/>
              <w:right w:val="single" w:sz="4" w:space="0" w:color="auto"/>
            </w:tcBorders>
            <w:shd w:val="clear" w:color="auto" w:fill="auto"/>
            <w:noWrap/>
            <w:vAlign w:val="center"/>
            <w:hideMark/>
            <w:tcPrChange w:id="9411" w:author="Mohsen Jafarinejad" w:date="2019-04-27T13:51:00Z">
              <w:tcPr>
                <w:tcW w:w="408" w:type="pct"/>
                <w:gridSpan w:val="2"/>
                <w:tcBorders>
                  <w:top w:val="nil"/>
                  <w:left w:val="nil"/>
                  <w:bottom w:val="single" w:sz="4" w:space="0" w:color="auto"/>
                  <w:right w:val="single" w:sz="4" w:space="0" w:color="auto"/>
                </w:tcBorders>
                <w:shd w:val="clear" w:color="auto" w:fill="auto"/>
                <w:noWrap/>
                <w:vAlign w:val="center"/>
                <w:hideMark/>
              </w:tcPr>
            </w:tcPrChange>
          </w:tcPr>
          <w:p w14:paraId="4694DDE3" w14:textId="77777777" w:rsidR="00900C58" w:rsidRPr="00900C58" w:rsidRDefault="00900C58" w:rsidP="00900C58">
            <w:pPr>
              <w:spacing w:after="0" w:line="240" w:lineRule="auto"/>
              <w:jc w:val="center"/>
              <w:rPr>
                <w:ins w:id="9412" w:author="Mohsen Jafarinejad" w:date="2019-04-27T13:50:00Z"/>
                <w:rFonts w:ascii="Calibri" w:eastAsia="Times New Roman" w:hAnsi="Calibri" w:cs="B Zar"/>
                <w:color w:val="000000"/>
                <w:sz w:val="20"/>
                <w:szCs w:val="20"/>
              </w:rPr>
            </w:pPr>
            <w:ins w:id="9413" w:author="Mohsen Jafarinejad" w:date="2019-04-27T13:50:00Z">
              <w:r w:rsidRPr="00900C58">
                <w:rPr>
                  <w:rFonts w:ascii="Calibri" w:eastAsia="Times New Roman" w:hAnsi="Calibri" w:cs="B Zar" w:hint="cs"/>
                  <w:color w:val="000000"/>
                  <w:sz w:val="20"/>
                  <w:szCs w:val="20"/>
                </w:rPr>
                <w:t> </w:t>
              </w:r>
            </w:ins>
          </w:p>
        </w:tc>
        <w:tc>
          <w:tcPr>
            <w:tcW w:w="262" w:type="pct"/>
            <w:tcBorders>
              <w:top w:val="nil"/>
              <w:left w:val="nil"/>
              <w:bottom w:val="single" w:sz="4" w:space="0" w:color="auto"/>
              <w:right w:val="single" w:sz="4" w:space="0" w:color="auto"/>
            </w:tcBorders>
            <w:shd w:val="clear" w:color="auto" w:fill="auto"/>
            <w:noWrap/>
            <w:vAlign w:val="center"/>
            <w:hideMark/>
            <w:tcPrChange w:id="9414" w:author="Mohsen Jafarinejad" w:date="2019-04-27T13:51:00Z">
              <w:tcPr>
                <w:tcW w:w="251" w:type="pct"/>
                <w:gridSpan w:val="3"/>
                <w:tcBorders>
                  <w:top w:val="nil"/>
                  <w:left w:val="nil"/>
                  <w:bottom w:val="single" w:sz="4" w:space="0" w:color="auto"/>
                  <w:right w:val="single" w:sz="4" w:space="0" w:color="auto"/>
                </w:tcBorders>
                <w:shd w:val="clear" w:color="auto" w:fill="auto"/>
                <w:noWrap/>
                <w:vAlign w:val="center"/>
                <w:hideMark/>
              </w:tcPr>
            </w:tcPrChange>
          </w:tcPr>
          <w:p w14:paraId="58111F49" w14:textId="77777777" w:rsidR="00900C58" w:rsidRPr="00900C58" w:rsidRDefault="00900C58" w:rsidP="00900C58">
            <w:pPr>
              <w:spacing w:after="0" w:line="240" w:lineRule="auto"/>
              <w:jc w:val="center"/>
              <w:rPr>
                <w:ins w:id="9415" w:author="Mohsen Jafarinejad" w:date="2019-04-27T13:50:00Z"/>
                <w:rFonts w:ascii="Calibri" w:eastAsia="Times New Roman" w:hAnsi="Calibri" w:cs="B Zar"/>
                <w:color w:val="000000"/>
                <w:sz w:val="20"/>
                <w:szCs w:val="20"/>
              </w:rPr>
            </w:pPr>
            <w:ins w:id="9416" w:author="Mohsen Jafarinejad" w:date="2019-04-27T13:50:00Z">
              <w:r w:rsidRPr="00900C58">
                <w:rPr>
                  <w:rFonts w:ascii="MS Gothic" w:eastAsia="MS Gothic" w:hAnsi="MS Gothic" w:cs="MS Gothic" w:hint="cs"/>
                  <w:color w:val="000000"/>
                  <w:sz w:val="20"/>
                  <w:szCs w:val="20"/>
                </w:rPr>
                <w:t>✓</w:t>
              </w:r>
            </w:ins>
          </w:p>
        </w:tc>
        <w:tc>
          <w:tcPr>
            <w:tcW w:w="2103" w:type="pct"/>
            <w:tcBorders>
              <w:top w:val="nil"/>
              <w:left w:val="nil"/>
              <w:bottom w:val="single" w:sz="4" w:space="0" w:color="auto"/>
              <w:right w:val="single" w:sz="4" w:space="0" w:color="auto"/>
            </w:tcBorders>
            <w:shd w:val="clear" w:color="auto" w:fill="auto"/>
            <w:vAlign w:val="center"/>
            <w:hideMark/>
            <w:tcPrChange w:id="9417" w:author="Mohsen Jafarinejad" w:date="2019-04-27T13:51:00Z">
              <w:tcPr>
                <w:tcW w:w="2106" w:type="pct"/>
                <w:gridSpan w:val="5"/>
                <w:tcBorders>
                  <w:top w:val="nil"/>
                  <w:left w:val="nil"/>
                  <w:bottom w:val="single" w:sz="4" w:space="0" w:color="auto"/>
                  <w:right w:val="single" w:sz="4" w:space="0" w:color="auto"/>
                </w:tcBorders>
                <w:shd w:val="clear" w:color="auto" w:fill="auto"/>
                <w:vAlign w:val="center"/>
                <w:hideMark/>
              </w:tcPr>
            </w:tcPrChange>
          </w:tcPr>
          <w:p w14:paraId="23EA1AD9" w14:textId="77777777" w:rsidR="00900C58" w:rsidRPr="00900C58" w:rsidRDefault="00900C58" w:rsidP="00900C58">
            <w:pPr>
              <w:spacing w:after="0" w:line="240" w:lineRule="auto"/>
              <w:jc w:val="center"/>
              <w:rPr>
                <w:ins w:id="9418" w:author="Mohsen Jafarinejad" w:date="2019-04-27T13:50:00Z"/>
                <w:rFonts w:ascii="Times New Roman" w:eastAsia="Times New Roman" w:hAnsi="Times New Roman" w:cs="Times New Roman"/>
                <w:color w:val="000000"/>
                <w:sz w:val="18"/>
                <w:szCs w:val="18"/>
              </w:rPr>
            </w:pPr>
            <w:ins w:id="9419" w:author="Mohsen Jafarinejad" w:date="2019-04-27T13:50:00Z">
              <w:r w:rsidRPr="00900C58">
                <w:rPr>
                  <w:rFonts w:ascii="Times New Roman" w:eastAsia="Times New Roman" w:hAnsi="Times New Roman" w:cs="Times New Roman"/>
                  <w:color w:val="000000"/>
                  <w:sz w:val="18"/>
                  <w:szCs w:val="18"/>
                </w:rPr>
                <w:t>DYNAMIC MODELLING AND OPTIMISATION OF MICROBIAL FUEL CELLS AND MICROBIAL ELECTROLYSIS CELLS [57]</w:t>
              </w:r>
            </w:ins>
          </w:p>
        </w:tc>
      </w:tr>
      <w:tr w:rsidR="00900C58" w:rsidRPr="00900C58" w14:paraId="360A66A5" w14:textId="77777777" w:rsidTr="00681C03">
        <w:trPr>
          <w:trHeight w:val="570"/>
          <w:ins w:id="9420" w:author="Mohsen Jafarinejad" w:date="2019-04-27T13:50:00Z"/>
          <w:trPrChange w:id="9421" w:author="Mohsen Jafarinejad" w:date="2019-04-27T13:51:00Z">
            <w:trPr>
              <w:gridAfter w:val="0"/>
              <w:trHeight w:val="570"/>
            </w:trPr>
          </w:trPrChange>
        </w:trPr>
        <w:tc>
          <w:tcPr>
            <w:tcW w:w="223" w:type="pct"/>
            <w:tcBorders>
              <w:top w:val="nil"/>
              <w:left w:val="single" w:sz="4" w:space="0" w:color="auto"/>
              <w:bottom w:val="single" w:sz="4" w:space="0" w:color="auto"/>
              <w:right w:val="single" w:sz="4" w:space="0" w:color="auto"/>
            </w:tcBorders>
            <w:shd w:val="clear" w:color="auto" w:fill="auto"/>
            <w:noWrap/>
            <w:vAlign w:val="center"/>
            <w:hideMark/>
            <w:tcPrChange w:id="9422" w:author="Mohsen Jafarinejad" w:date="2019-04-27T13:51:00Z">
              <w:tcPr>
                <w:tcW w:w="208" w:type="pct"/>
                <w:gridSpan w:val="2"/>
                <w:tcBorders>
                  <w:top w:val="nil"/>
                  <w:left w:val="single" w:sz="4" w:space="0" w:color="auto"/>
                  <w:bottom w:val="single" w:sz="4" w:space="0" w:color="auto"/>
                  <w:right w:val="single" w:sz="4" w:space="0" w:color="auto"/>
                </w:tcBorders>
                <w:shd w:val="clear" w:color="auto" w:fill="auto"/>
                <w:noWrap/>
                <w:vAlign w:val="center"/>
                <w:hideMark/>
              </w:tcPr>
            </w:tcPrChange>
          </w:tcPr>
          <w:p w14:paraId="219C6A6E" w14:textId="77777777" w:rsidR="00900C58" w:rsidRPr="00900C58" w:rsidRDefault="00900C58" w:rsidP="00900C58">
            <w:pPr>
              <w:spacing w:after="0" w:line="240" w:lineRule="auto"/>
              <w:jc w:val="center"/>
              <w:rPr>
                <w:ins w:id="9423" w:author="Mohsen Jafarinejad" w:date="2019-04-27T13:50:00Z"/>
                <w:rFonts w:ascii="Calibri" w:eastAsia="Times New Roman" w:hAnsi="Calibri" w:cs="B Zar"/>
                <w:color w:val="000000"/>
                <w:sz w:val="20"/>
                <w:szCs w:val="20"/>
              </w:rPr>
            </w:pPr>
            <w:ins w:id="9424" w:author="Mohsen Jafarinejad" w:date="2019-04-27T13:50:00Z">
              <w:r w:rsidRPr="00900C58">
                <w:rPr>
                  <w:rFonts w:ascii="MS Gothic" w:eastAsia="MS Gothic" w:hAnsi="MS Gothic" w:cs="MS Gothic" w:hint="cs"/>
                  <w:color w:val="000000"/>
                  <w:sz w:val="20"/>
                  <w:szCs w:val="20"/>
                </w:rPr>
                <w:t>✓</w:t>
              </w:r>
            </w:ins>
          </w:p>
        </w:tc>
        <w:tc>
          <w:tcPr>
            <w:tcW w:w="249" w:type="pct"/>
            <w:tcBorders>
              <w:top w:val="nil"/>
              <w:left w:val="nil"/>
              <w:bottom w:val="single" w:sz="4" w:space="0" w:color="auto"/>
              <w:right w:val="single" w:sz="4" w:space="0" w:color="auto"/>
            </w:tcBorders>
            <w:shd w:val="clear" w:color="auto" w:fill="auto"/>
            <w:noWrap/>
            <w:vAlign w:val="center"/>
            <w:hideMark/>
            <w:tcPrChange w:id="9425"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08ABC2E6" w14:textId="77777777" w:rsidR="00900C58" w:rsidRPr="00900C58" w:rsidRDefault="00900C58" w:rsidP="00900C58">
            <w:pPr>
              <w:spacing w:after="0" w:line="240" w:lineRule="auto"/>
              <w:jc w:val="center"/>
              <w:rPr>
                <w:ins w:id="9426" w:author="Mohsen Jafarinejad" w:date="2019-04-27T13:50:00Z"/>
                <w:rFonts w:ascii="Calibri" w:eastAsia="Times New Roman" w:hAnsi="Calibri" w:cs="B Zar"/>
                <w:color w:val="000000"/>
                <w:sz w:val="20"/>
                <w:szCs w:val="20"/>
              </w:rPr>
            </w:pPr>
            <w:ins w:id="9427" w:author="Mohsen Jafarinejad" w:date="2019-04-27T13:50:00Z">
              <w:r w:rsidRPr="00900C58">
                <w:rPr>
                  <w:rFonts w:ascii="MS Gothic" w:eastAsia="MS Gothic" w:hAnsi="MS Gothic" w:cs="MS Gothic" w:hint="cs"/>
                  <w:color w:val="000000"/>
                  <w:sz w:val="20"/>
                  <w:szCs w:val="20"/>
                </w:rPr>
                <w:t>✓</w:t>
              </w:r>
            </w:ins>
          </w:p>
        </w:tc>
        <w:tc>
          <w:tcPr>
            <w:tcW w:w="249" w:type="pct"/>
            <w:tcBorders>
              <w:top w:val="nil"/>
              <w:left w:val="nil"/>
              <w:bottom w:val="single" w:sz="4" w:space="0" w:color="auto"/>
              <w:right w:val="single" w:sz="4" w:space="0" w:color="auto"/>
            </w:tcBorders>
            <w:shd w:val="clear" w:color="auto" w:fill="auto"/>
            <w:noWrap/>
            <w:vAlign w:val="bottom"/>
            <w:hideMark/>
            <w:tcPrChange w:id="9428"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bottom"/>
                <w:hideMark/>
              </w:tcPr>
            </w:tcPrChange>
          </w:tcPr>
          <w:p w14:paraId="4060A93A" w14:textId="77777777" w:rsidR="00900C58" w:rsidRPr="00900C58" w:rsidRDefault="00900C58" w:rsidP="00900C58">
            <w:pPr>
              <w:spacing w:after="0" w:line="240" w:lineRule="auto"/>
              <w:rPr>
                <w:ins w:id="9429" w:author="Mohsen Jafarinejad" w:date="2019-04-27T13:50:00Z"/>
                <w:rFonts w:ascii="Calibri" w:eastAsia="Times New Roman" w:hAnsi="Calibri" w:cs="B Zar"/>
                <w:color w:val="000000"/>
                <w:sz w:val="20"/>
                <w:szCs w:val="20"/>
              </w:rPr>
            </w:pPr>
            <w:ins w:id="9430" w:author="Mohsen Jafarinejad" w:date="2019-04-27T13:50:00Z">
              <w:r w:rsidRPr="00900C58">
                <w:rPr>
                  <w:rFonts w:ascii="Calibri" w:eastAsia="Times New Roman" w:hAnsi="Calibri" w:cs="B Zar" w:hint="cs"/>
                  <w:color w:val="000000"/>
                  <w:sz w:val="20"/>
                  <w:szCs w:val="20"/>
                </w:rPr>
                <w:t> </w:t>
              </w:r>
            </w:ins>
          </w:p>
        </w:tc>
        <w:tc>
          <w:tcPr>
            <w:tcW w:w="210" w:type="pct"/>
            <w:tcBorders>
              <w:top w:val="nil"/>
              <w:left w:val="nil"/>
              <w:bottom w:val="single" w:sz="4" w:space="0" w:color="auto"/>
              <w:right w:val="single" w:sz="4" w:space="0" w:color="auto"/>
            </w:tcBorders>
            <w:shd w:val="clear" w:color="auto" w:fill="auto"/>
            <w:noWrap/>
            <w:vAlign w:val="bottom"/>
            <w:hideMark/>
            <w:tcPrChange w:id="9431" w:author="Mohsen Jafarinejad" w:date="2019-04-27T13:51:00Z">
              <w:tcPr>
                <w:tcW w:w="193" w:type="pct"/>
                <w:tcBorders>
                  <w:top w:val="nil"/>
                  <w:left w:val="nil"/>
                  <w:bottom w:val="single" w:sz="4" w:space="0" w:color="auto"/>
                  <w:right w:val="single" w:sz="4" w:space="0" w:color="auto"/>
                </w:tcBorders>
                <w:shd w:val="clear" w:color="auto" w:fill="auto"/>
                <w:noWrap/>
                <w:vAlign w:val="bottom"/>
                <w:hideMark/>
              </w:tcPr>
            </w:tcPrChange>
          </w:tcPr>
          <w:p w14:paraId="5748EE56" w14:textId="77777777" w:rsidR="00900C58" w:rsidRPr="00900C58" w:rsidRDefault="00900C58" w:rsidP="00900C58">
            <w:pPr>
              <w:spacing w:after="0" w:line="240" w:lineRule="auto"/>
              <w:rPr>
                <w:ins w:id="9432" w:author="Mohsen Jafarinejad" w:date="2019-04-27T13:50:00Z"/>
                <w:rFonts w:ascii="Calibri" w:eastAsia="Times New Roman" w:hAnsi="Calibri" w:cs="B Zar"/>
                <w:color w:val="000000"/>
                <w:sz w:val="20"/>
                <w:szCs w:val="20"/>
              </w:rPr>
            </w:pPr>
            <w:ins w:id="9433"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434"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23EC3209" w14:textId="77777777" w:rsidR="00900C58" w:rsidRPr="00900C58" w:rsidRDefault="00900C58" w:rsidP="00900C58">
            <w:pPr>
              <w:spacing w:after="0" w:line="240" w:lineRule="auto"/>
              <w:jc w:val="center"/>
              <w:rPr>
                <w:ins w:id="9435" w:author="Mohsen Jafarinejad" w:date="2019-04-27T13:50:00Z"/>
                <w:rFonts w:ascii="Calibri" w:eastAsia="Times New Roman" w:hAnsi="Calibri" w:cs="B Zar"/>
                <w:color w:val="000000"/>
                <w:sz w:val="20"/>
                <w:szCs w:val="20"/>
              </w:rPr>
            </w:pPr>
            <w:ins w:id="9436" w:author="Mohsen Jafarinejad" w:date="2019-04-27T13:50:00Z">
              <w:r w:rsidRPr="00900C58">
                <w:rPr>
                  <w:rFonts w:ascii="MS Gothic" w:eastAsia="MS Gothic" w:hAnsi="MS Gothic" w:cs="MS Gothic" w:hint="cs"/>
                  <w:color w:val="000000"/>
                  <w:sz w:val="20"/>
                  <w:szCs w:val="20"/>
                </w:rPr>
                <w:t>✓</w:t>
              </w:r>
            </w:ins>
          </w:p>
        </w:tc>
        <w:tc>
          <w:tcPr>
            <w:tcW w:w="249" w:type="pct"/>
            <w:tcBorders>
              <w:top w:val="nil"/>
              <w:left w:val="nil"/>
              <w:bottom w:val="single" w:sz="4" w:space="0" w:color="auto"/>
              <w:right w:val="single" w:sz="4" w:space="0" w:color="auto"/>
            </w:tcBorders>
            <w:shd w:val="clear" w:color="auto" w:fill="auto"/>
            <w:noWrap/>
            <w:vAlign w:val="center"/>
            <w:hideMark/>
            <w:tcPrChange w:id="9437"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3748401D" w14:textId="77777777" w:rsidR="00900C58" w:rsidRPr="00900C58" w:rsidRDefault="00900C58" w:rsidP="00900C58">
            <w:pPr>
              <w:spacing w:after="0" w:line="240" w:lineRule="auto"/>
              <w:jc w:val="center"/>
              <w:rPr>
                <w:ins w:id="9438" w:author="Mohsen Jafarinejad" w:date="2019-04-27T13:50:00Z"/>
                <w:rFonts w:ascii="Calibri" w:eastAsia="Times New Roman" w:hAnsi="Calibri" w:cs="B Zar"/>
                <w:color w:val="000000"/>
                <w:sz w:val="20"/>
                <w:szCs w:val="20"/>
              </w:rPr>
            </w:pPr>
            <w:ins w:id="9439"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440"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69D05EE4" w14:textId="77777777" w:rsidR="00900C58" w:rsidRPr="00900C58" w:rsidRDefault="00900C58" w:rsidP="00900C58">
            <w:pPr>
              <w:spacing w:after="0" w:line="240" w:lineRule="auto"/>
              <w:jc w:val="center"/>
              <w:rPr>
                <w:ins w:id="9441" w:author="Mohsen Jafarinejad" w:date="2019-04-27T13:50:00Z"/>
                <w:rFonts w:ascii="Calibri" w:eastAsia="Times New Roman" w:hAnsi="Calibri" w:cs="B Zar"/>
                <w:color w:val="000000"/>
                <w:sz w:val="20"/>
                <w:szCs w:val="20"/>
              </w:rPr>
            </w:pPr>
            <w:ins w:id="9442" w:author="Mohsen Jafarinejad" w:date="2019-04-27T13:50:00Z">
              <w:r w:rsidRPr="00900C58">
                <w:rPr>
                  <w:rFonts w:ascii="MS Gothic" w:eastAsia="MS Gothic" w:hAnsi="MS Gothic" w:cs="MS Gothic" w:hint="cs"/>
                  <w:color w:val="000000"/>
                  <w:sz w:val="20"/>
                  <w:szCs w:val="20"/>
                </w:rPr>
                <w:t>✓</w:t>
              </w:r>
            </w:ins>
          </w:p>
        </w:tc>
        <w:tc>
          <w:tcPr>
            <w:tcW w:w="249" w:type="pct"/>
            <w:tcBorders>
              <w:top w:val="nil"/>
              <w:left w:val="nil"/>
              <w:bottom w:val="single" w:sz="4" w:space="0" w:color="auto"/>
              <w:right w:val="single" w:sz="4" w:space="0" w:color="auto"/>
            </w:tcBorders>
            <w:shd w:val="clear" w:color="auto" w:fill="auto"/>
            <w:noWrap/>
            <w:vAlign w:val="center"/>
            <w:hideMark/>
            <w:tcPrChange w:id="9443" w:author="Mohsen Jafarinejad" w:date="2019-04-27T13:51:00Z">
              <w:tcPr>
                <w:tcW w:w="236" w:type="pct"/>
                <w:gridSpan w:val="3"/>
                <w:tcBorders>
                  <w:top w:val="nil"/>
                  <w:left w:val="nil"/>
                  <w:bottom w:val="single" w:sz="4" w:space="0" w:color="auto"/>
                  <w:right w:val="single" w:sz="4" w:space="0" w:color="auto"/>
                </w:tcBorders>
                <w:shd w:val="clear" w:color="auto" w:fill="auto"/>
                <w:noWrap/>
                <w:vAlign w:val="center"/>
                <w:hideMark/>
              </w:tcPr>
            </w:tcPrChange>
          </w:tcPr>
          <w:p w14:paraId="79D5402B" w14:textId="77777777" w:rsidR="00900C58" w:rsidRPr="00900C58" w:rsidRDefault="00900C58" w:rsidP="00900C58">
            <w:pPr>
              <w:spacing w:after="0" w:line="240" w:lineRule="auto"/>
              <w:jc w:val="center"/>
              <w:rPr>
                <w:ins w:id="9444" w:author="Mohsen Jafarinejad" w:date="2019-04-27T13:50:00Z"/>
                <w:rFonts w:ascii="Calibri" w:eastAsia="Times New Roman" w:hAnsi="Calibri" w:cs="B Zar"/>
                <w:color w:val="000000"/>
                <w:sz w:val="20"/>
                <w:szCs w:val="20"/>
              </w:rPr>
            </w:pPr>
            <w:ins w:id="9445" w:author="Mohsen Jafarinejad" w:date="2019-04-27T13:50:00Z">
              <w:r w:rsidRPr="00900C58">
                <w:rPr>
                  <w:rFonts w:ascii="Calibri" w:eastAsia="Times New Roman" w:hAnsi="Calibri" w:cs="B Zar" w:hint="cs"/>
                  <w:color w:val="000000"/>
                  <w:sz w:val="20"/>
                  <w:szCs w:val="20"/>
                </w:rPr>
                <w:t> </w:t>
              </w:r>
            </w:ins>
          </w:p>
        </w:tc>
        <w:tc>
          <w:tcPr>
            <w:tcW w:w="223" w:type="pct"/>
            <w:tcBorders>
              <w:top w:val="nil"/>
              <w:left w:val="nil"/>
              <w:bottom w:val="single" w:sz="4" w:space="0" w:color="auto"/>
              <w:right w:val="single" w:sz="4" w:space="0" w:color="auto"/>
            </w:tcBorders>
            <w:shd w:val="clear" w:color="auto" w:fill="auto"/>
            <w:noWrap/>
            <w:vAlign w:val="center"/>
            <w:hideMark/>
            <w:tcPrChange w:id="9446" w:author="Mohsen Jafarinejad" w:date="2019-04-27T13:51:00Z">
              <w:tcPr>
                <w:tcW w:w="208" w:type="pct"/>
                <w:gridSpan w:val="3"/>
                <w:tcBorders>
                  <w:top w:val="nil"/>
                  <w:left w:val="nil"/>
                  <w:bottom w:val="single" w:sz="4" w:space="0" w:color="auto"/>
                  <w:right w:val="single" w:sz="4" w:space="0" w:color="auto"/>
                </w:tcBorders>
                <w:shd w:val="clear" w:color="auto" w:fill="auto"/>
                <w:noWrap/>
                <w:vAlign w:val="center"/>
                <w:hideMark/>
              </w:tcPr>
            </w:tcPrChange>
          </w:tcPr>
          <w:p w14:paraId="050BAEAE" w14:textId="77777777" w:rsidR="00900C58" w:rsidRPr="00900C58" w:rsidRDefault="00900C58" w:rsidP="00900C58">
            <w:pPr>
              <w:spacing w:after="0" w:line="240" w:lineRule="auto"/>
              <w:jc w:val="center"/>
              <w:rPr>
                <w:ins w:id="9447" w:author="Mohsen Jafarinejad" w:date="2019-04-27T13:50:00Z"/>
                <w:rFonts w:ascii="Calibri" w:eastAsia="Times New Roman" w:hAnsi="Calibri" w:cs="B Zar"/>
                <w:color w:val="000000"/>
                <w:sz w:val="20"/>
                <w:szCs w:val="20"/>
              </w:rPr>
            </w:pPr>
            <w:ins w:id="9448" w:author="Mohsen Jafarinejad" w:date="2019-04-27T13:50:00Z">
              <w:r w:rsidRPr="00900C58">
                <w:rPr>
                  <w:rFonts w:ascii="Calibri" w:eastAsia="Times New Roman" w:hAnsi="Calibri" w:cs="B Zar" w:hint="cs"/>
                  <w:color w:val="000000"/>
                  <w:sz w:val="20"/>
                  <w:szCs w:val="20"/>
                </w:rPr>
                <w:t> </w:t>
              </w:r>
            </w:ins>
          </w:p>
        </w:tc>
        <w:tc>
          <w:tcPr>
            <w:tcW w:w="223" w:type="pct"/>
            <w:tcBorders>
              <w:top w:val="nil"/>
              <w:left w:val="nil"/>
              <w:bottom w:val="single" w:sz="4" w:space="0" w:color="auto"/>
              <w:right w:val="single" w:sz="4" w:space="0" w:color="auto"/>
            </w:tcBorders>
            <w:shd w:val="clear" w:color="auto" w:fill="auto"/>
            <w:noWrap/>
            <w:vAlign w:val="center"/>
            <w:hideMark/>
            <w:tcPrChange w:id="9449" w:author="Mohsen Jafarinejad" w:date="2019-04-27T13:51:00Z">
              <w:tcPr>
                <w:tcW w:w="208" w:type="pct"/>
                <w:gridSpan w:val="2"/>
                <w:tcBorders>
                  <w:top w:val="nil"/>
                  <w:left w:val="nil"/>
                  <w:bottom w:val="single" w:sz="4" w:space="0" w:color="auto"/>
                  <w:right w:val="single" w:sz="4" w:space="0" w:color="auto"/>
                </w:tcBorders>
                <w:shd w:val="clear" w:color="auto" w:fill="auto"/>
                <w:noWrap/>
                <w:vAlign w:val="center"/>
                <w:hideMark/>
              </w:tcPr>
            </w:tcPrChange>
          </w:tcPr>
          <w:p w14:paraId="2C3902D5" w14:textId="77777777" w:rsidR="00900C58" w:rsidRPr="00900C58" w:rsidRDefault="00900C58" w:rsidP="00900C58">
            <w:pPr>
              <w:spacing w:after="0" w:line="240" w:lineRule="auto"/>
              <w:jc w:val="center"/>
              <w:rPr>
                <w:ins w:id="9450" w:author="Mohsen Jafarinejad" w:date="2019-04-27T13:50:00Z"/>
                <w:rFonts w:ascii="Calibri" w:eastAsia="Times New Roman" w:hAnsi="Calibri" w:cs="B Zar"/>
                <w:color w:val="000000"/>
                <w:sz w:val="20"/>
                <w:szCs w:val="20"/>
              </w:rPr>
            </w:pPr>
            <w:ins w:id="9451" w:author="Mohsen Jafarinejad" w:date="2019-04-27T13:50:00Z">
              <w:r w:rsidRPr="00900C58">
                <w:rPr>
                  <w:rFonts w:ascii="MS Gothic" w:eastAsia="MS Gothic" w:hAnsi="MS Gothic" w:cs="MS Gothic" w:hint="cs"/>
                  <w:color w:val="000000"/>
                  <w:sz w:val="20"/>
                  <w:szCs w:val="20"/>
                </w:rPr>
                <w:t>✓</w:t>
              </w:r>
            </w:ins>
          </w:p>
        </w:tc>
        <w:tc>
          <w:tcPr>
            <w:tcW w:w="262" w:type="pct"/>
            <w:tcBorders>
              <w:top w:val="nil"/>
              <w:left w:val="nil"/>
              <w:bottom w:val="single" w:sz="4" w:space="0" w:color="auto"/>
              <w:right w:val="single" w:sz="4" w:space="0" w:color="auto"/>
            </w:tcBorders>
            <w:shd w:val="clear" w:color="auto" w:fill="auto"/>
            <w:noWrap/>
            <w:vAlign w:val="center"/>
            <w:hideMark/>
            <w:tcPrChange w:id="9452" w:author="Mohsen Jafarinejad" w:date="2019-04-27T13:51:00Z">
              <w:tcPr>
                <w:tcW w:w="408" w:type="pct"/>
                <w:gridSpan w:val="2"/>
                <w:tcBorders>
                  <w:top w:val="nil"/>
                  <w:left w:val="nil"/>
                  <w:bottom w:val="single" w:sz="4" w:space="0" w:color="auto"/>
                  <w:right w:val="single" w:sz="4" w:space="0" w:color="auto"/>
                </w:tcBorders>
                <w:shd w:val="clear" w:color="auto" w:fill="auto"/>
                <w:noWrap/>
                <w:vAlign w:val="center"/>
                <w:hideMark/>
              </w:tcPr>
            </w:tcPrChange>
          </w:tcPr>
          <w:p w14:paraId="222E7302" w14:textId="77777777" w:rsidR="00900C58" w:rsidRPr="00900C58" w:rsidRDefault="00900C58" w:rsidP="00900C58">
            <w:pPr>
              <w:spacing w:after="0" w:line="240" w:lineRule="auto"/>
              <w:jc w:val="center"/>
              <w:rPr>
                <w:ins w:id="9453" w:author="Mohsen Jafarinejad" w:date="2019-04-27T13:50:00Z"/>
                <w:rFonts w:ascii="Calibri" w:eastAsia="Times New Roman" w:hAnsi="Calibri" w:cs="B Zar"/>
                <w:color w:val="000000"/>
                <w:sz w:val="20"/>
                <w:szCs w:val="20"/>
              </w:rPr>
            </w:pPr>
            <w:ins w:id="9454" w:author="Mohsen Jafarinejad" w:date="2019-04-27T13:50:00Z">
              <w:r w:rsidRPr="00900C58">
                <w:rPr>
                  <w:rFonts w:ascii="Calibri" w:eastAsia="Times New Roman" w:hAnsi="Calibri" w:cs="B Zar" w:hint="cs"/>
                  <w:color w:val="000000"/>
                  <w:sz w:val="20"/>
                  <w:szCs w:val="20"/>
                </w:rPr>
                <w:t> </w:t>
              </w:r>
            </w:ins>
          </w:p>
        </w:tc>
        <w:tc>
          <w:tcPr>
            <w:tcW w:w="262" w:type="pct"/>
            <w:tcBorders>
              <w:top w:val="nil"/>
              <w:left w:val="nil"/>
              <w:bottom w:val="single" w:sz="4" w:space="0" w:color="auto"/>
              <w:right w:val="single" w:sz="4" w:space="0" w:color="auto"/>
            </w:tcBorders>
            <w:shd w:val="clear" w:color="auto" w:fill="auto"/>
            <w:noWrap/>
            <w:vAlign w:val="center"/>
            <w:hideMark/>
            <w:tcPrChange w:id="9455" w:author="Mohsen Jafarinejad" w:date="2019-04-27T13:51:00Z">
              <w:tcPr>
                <w:tcW w:w="251" w:type="pct"/>
                <w:gridSpan w:val="3"/>
                <w:tcBorders>
                  <w:top w:val="nil"/>
                  <w:left w:val="nil"/>
                  <w:bottom w:val="single" w:sz="4" w:space="0" w:color="auto"/>
                  <w:right w:val="single" w:sz="4" w:space="0" w:color="auto"/>
                </w:tcBorders>
                <w:shd w:val="clear" w:color="auto" w:fill="auto"/>
                <w:noWrap/>
                <w:vAlign w:val="center"/>
                <w:hideMark/>
              </w:tcPr>
            </w:tcPrChange>
          </w:tcPr>
          <w:p w14:paraId="6AFECE18" w14:textId="77777777" w:rsidR="00900C58" w:rsidRPr="00900C58" w:rsidRDefault="00900C58" w:rsidP="00900C58">
            <w:pPr>
              <w:spacing w:after="0" w:line="240" w:lineRule="auto"/>
              <w:jc w:val="center"/>
              <w:rPr>
                <w:ins w:id="9456" w:author="Mohsen Jafarinejad" w:date="2019-04-27T13:50:00Z"/>
                <w:rFonts w:ascii="Calibri" w:eastAsia="Times New Roman" w:hAnsi="Calibri" w:cs="B Zar"/>
                <w:color w:val="000000"/>
                <w:sz w:val="20"/>
                <w:szCs w:val="20"/>
              </w:rPr>
            </w:pPr>
            <w:ins w:id="9457" w:author="Mohsen Jafarinejad" w:date="2019-04-27T13:50:00Z">
              <w:r w:rsidRPr="00900C58">
                <w:rPr>
                  <w:rFonts w:ascii="MS Gothic" w:eastAsia="MS Gothic" w:hAnsi="MS Gothic" w:cs="MS Gothic" w:hint="cs"/>
                  <w:color w:val="000000"/>
                  <w:sz w:val="20"/>
                  <w:szCs w:val="20"/>
                </w:rPr>
                <w:t>✓</w:t>
              </w:r>
            </w:ins>
          </w:p>
        </w:tc>
        <w:tc>
          <w:tcPr>
            <w:tcW w:w="2103" w:type="pct"/>
            <w:tcBorders>
              <w:top w:val="nil"/>
              <w:left w:val="nil"/>
              <w:bottom w:val="single" w:sz="4" w:space="0" w:color="auto"/>
              <w:right w:val="single" w:sz="4" w:space="0" w:color="auto"/>
            </w:tcBorders>
            <w:shd w:val="clear" w:color="auto" w:fill="auto"/>
            <w:vAlign w:val="center"/>
            <w:hideMark/>
            <w:tcPrChange w:id="9458" w:author="Mohsen Jafarinejad" w:date="2019-04-27T13:51:00Z">
              <w:tcPr>
                <w:tcW w:w="2106" w:type="pct"/>
                <w:gridSpan w:val="5"/>
                <w:tcBorders>
                  <w:top w:val="nil"/>
                  <w:left w:val="nil"/>
                  <w:bottom w:val="single" w:sz="4" w:space="0" w:color="auto"/>
                  <w:right w:val="single" w:sz="4" w:space="0" w:color="auto"/>
                </w:tcBorders>
                <w:shd w:val="clear" w:color="auto" w:fill="auto"/>
                <w:vAlign w:val="center"/>
                <w:hideMark/>
              </w:tcPr>
            </w:tcPrChange>
          </w:tcPr>
          <w:p w14:paraId="4C355BAA" w14:textId="77777777" w:rsidR="00900C58" w:rsidRPr="00900C58" w:rsidRDefault="00900C58" w:rsidP="00900C58">
            <w:pPr>
              <w:spacing w:after="0" w:line="240" w:lineRule="auto"/>
              <w:jc w:val="center"/>
              <w:rPr>
                <w:ins w:id="9459" w:author="Mohsen Jafarinejad" w:date="2019-04-27T13:50:00Z"/>
                <w:rFonts w:ascii="Times New Roman" w:eastAsia="Times New Roman" w:hAnsi="Times New Roman" w:cs="Times New Roman"/>
                <w:color w:val="000000"/>
                <w:sz w:val="20"/>
                <w:szCs w:val="20"/>
              </w:rPr>
            </w:pPr>
            <w:ins w:id="9460" w:author="Mohsen Jafarinejad" w:date="2019-04-27T13:50:00Z">
              <w:r w:rsidRPr="00900C58">
                <w:rPr>
                  <w:rFonts w:ascii="Times New Roman" w:eastAsia="Times New Roman" w:hAnsi="Times New Roman" w:cs="Times New Roman"/>
                  <w:color w:val="000000"/>
                  <w:sz w:val="20"/>
                  <w:szCs w:val="20"/>
                </w:rPr>
                <w:t>Mathematical model for microbial fuel cells with</w:t>
              </w:r>
              <w:r w:rsidRPr="00900C58">
                <w:rPr>
                  <w:rFonts w:ascii="Times New Roman" w:eastAsia="Times New Roman" w:hAnsi="Times New Roman" w:cs="Times New Roman"/>
                  <w:color w:val="000000"/>
                  <w:sz w:val="20"/>
                  <w:szCs w:val="20"/>
                </w:rPr>
                <w:br/>
                <w:t>anodic biofilms and anaerobic digestion[61]</w:t>
              </w:r>
            </w:ins>
          </w:p>
        </w:tc>
      </w:tr>
      <w:tr w:rsidR="00900C58" w:rsidRPr="00900C58" w14:paraId="62751AF2" w14:textId="77777777" w:rsidTr="00681C03">
        <w:trPr>
          <w:trHeight w:val="465"/>
          <w:ins w:id="9461" w:author="Mohsen Jafarinejad" w:date="2019-04-27T13:50:00Z"/>
          <w:trPrChange w:id="9462" w:author="Mohsen Jafarinejad" w:date="2019-04-27T13:51:00Z">
            <w:trPr>
              <w:gridAfter w:val="0"/>
              <w:trHeight w:val="465"/>
            </w:trPr>
          </w:trPrChange>
        </w:trPr>
        <w:tc>
          <w:tcPr>
            <w:tcW w:w="223" w:type="pct"/>
            <w:tcBorders>
              <w:top w:val="nil"/>
              <w:left w:val="single" w:sz="4" w:space="0" w:color="auto"/>
              <w:bottom w:val="single" w:sz="4" w:space="0" w:color="auto"/>
              <w:right w:val="single" w:sz="4" w:space="0" w:color="auto"/>
            </w:tcBorders>
            <w:shd w:val="clear" w:color="auto" w:fill="auto"/>
            <w:noWrap/>
            <w:vAlign w:val="center"/>
            <w:hideMark/>
            <w:tcPrChange w:id="9463" w:author="Mohsen Jafarinejad" w:date="2019-04-27T13:51:00Z">
              <w:tcPr>
                <w:tcW w:w="208" w:type="pct"/>
                <w:gridSpan w:val="2"/>
                <w:tcBorders>
                  <w:top w:val="nil"/>
                  <w:left w:val="single" w:sz="4" w:space="0" w:color="auto"/>
                  <w:bottom w:val="single" w:sz="4" w:space="0" w:color="auto"/>
                  <w:right w:val="single" w:sz="4" w:space="0" w:color="auto"/>
                </w:tcBorders>
                <w:shd w:val="clear" w:color="auto" w:fill="auto"/>
                <w:noWrap/>
                <w:vAlign w:val="center"/>
                <w:hideMark/>
              </w:tcPr>
            </w:tcPrChange>
          </w:tcPr>
          <w:p w14:paraId="48109245" w14:textId="77777777" w:rsidR="00900C58" w:rsidRPr="00900C58" w:rsidRDefault="00900C58" w:rsidP="00900C58">
            <w:pPr>
              <w:spacing w:after="0" w:line="240" w:lineRule="auto"/>
              <w:jc w:val="center"/>
              <w:rPr>
                <w:ins w:id="9464" w:author="Mohsen Jafarinejad" w:date="2019-04-27T13:50:00Z"/>
                <w:rFonts w:ascii="Calibri" w:eastAsia="Times New Roman" w:hAnsi="Calibri" w:cs="B Zar"/>
                <w:color w:val="000000"/>
                <w:sz w:val="20"/>
                <w:szCs w:val="20"/>
              </w:rPr>
            </w:pPr>
            <w:ins w:id="9465" w:author="Mohsen Jafarinejad" w:date="2019-04-27T13:50:00Z">
              <w:r w:rsidRPr="00900C58">
                <w:rPr>
                  <w:rFonts w:ascii="MS Gothic" w:eastAsia="MS Gothic" w:hAnsi="MS Gothic" w:cs="MS Gothic" w:hint="cs"/>
                  <w:color w:val="000000"/>
                  <w:sz w:val="20"/>
                  <w:szCs w:val="20"/>
                </w:rPr>
                <w:t>✓</w:t>
              </w:r>
            </w:ins>
          </w:p>
        </w:tc>
        <w:tc>
          <w:tcPr>
            <w:tcW w:w="249" w:type="pct"/>
            <w:tcBorders>
              <w:top w:val="nil"/>
              <w:left w:val="nil"/>
              <w:bottom w:val="single" w:sz="4" w:space="0" w:color="auto"/>
              <w:right w:val="single" w:sz="4" w:space="0" w:color="auto"/>
            </w:tcBorders>
            <w:shd w:val="clear" w:color="auto" w:fill="auto"/>
            <w:noWrap/>
            <w:vAlign w:val="center"/>
            <w:hideMark/>
            <w:tcPrChange w:id="9466"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3EC84219" w14:textId="77777777" w:rsidR="00900C58" w:rsidRPr="00900C58" w:rsidRDefault="00900C58" w:rsidP="00900C58">
            <w:pPr>
              <w:spacing w:after="0" w:line="240" w:lineRule="auto"/>
              <w:jc w:val="center"/>
              <w:rPr>
                <w:ins w:id="9467" w:author="Mohsen Jafarinejad" w:date="2019-04-27T13:50:00Z"/>
                <w:rFonts w:ascii="Calibri" w:eastAsia="Times New Roman" w:hAnsi="Calibri" w:cs="B Zar"/>
                <w:color w:val="000000"/>
                <w:sz w:val="20"/>
                <w:szCs w:val="20"/>
              </w:rPr>
            </w:pPr>
            <w:ins w:id="9468" w:author="Mohsen Jafarinejad" w:date="2019-04-27T13:50:00Z">
              <w:r w:rsidRPr="00900C58">
                <w:rPr>
                  <w:rFonts w:ascii="MS Gothic" w:eastAsia="MS Gothic" w:hAnsi="MS Gothic" w:cs="MS Gothic" w:hint="cs"/>
                  <w:color w:val="000000"/>
                  <w:sz w:val="20"/>
                  <w:szCs w:val="20"/>
                </w:rPr>
                <w:t>✓</w:t>
              </w:r>
            </w:ins>
          </w:p>
        </w:tc>
        <w:tc>
          <w:tcPr>
            <w:tcW w:w="249" w:type="pct"/>
            <w:tcBorders>
              <w:top w:val="nil"/>
              <w:left w:val="nil"/>
              <w:bottom w:val="single" w:sz="4" w:space="0" w:color="auto"/>
              <w:right w:val="single" w:sz="4" w:space="0" w:color="auto"/>
            </w:tcBorders>
            <w:shd w:val="clear" w:color="auto" w:fill="auto"/>
            <w:noWrap/>
            <w:vAlign w:val="center"/>
            <w:hideMark/>
            <w:tcPrChange w:id="9469"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239C9B8A" w14:textId="77777777" w:rsidR="00900C58" w:rsidRPr="00900C58" w:rsidRDefault="00900C58" w:rsidP="00900C58">
            <w:pPr>
              <w:spacing w:after="0" w:line="240" w:lineRule="auto"/>
              <w:jc w:val="center"/>
              <w:rPr>
                <w:ins w:id="9470" w:author="Mohsen Jafarinejad" w:date="2019-04-27T13:50:00Z"/>
                <w:rFonts w:ascii="Calibri" w:eastAsia="Times New Roman" w:hAnsi="Calibri" w:cs="B Zar"/>
                <w:color w:val="000000"/>
                <w:sz w:val="20"/>
                <w:szCs w:val="20"/>
              </w:rPr>
            </w:pPr>
            <w:ins w:id="9471" w:author="Mohsen Jafarinejad" w:date="2019-04-27T13:50:00Z">
              <w:r w:rsidRPr="00900C58">
                <w:rPr>
                  <w:rFonts w:ascii="MS Gothic" w:eastAsia="MS Gothic" w:hAnsi="MS Gothic" w:cs="MS Gothic" w:hint="cs"/>
                  <w:color w:val="000000"/>
                  <w:sz w:val="20"/>
                  <w:szCs w:val="20"/>
                </w:rPr>
                <w:t>✓</w:t>
              </w:r>
            </w:ins>
          </w:p>
        </w:tc>
        <w:tc>
          <w:tcPr>
            <w:tcW w:w="210" w:type="pct"/>
            <w:tcBorders>
              <w:top w:val="nil"/>
              <w:left w:val="nil"/>
              <w:bottom w:val="single" w:sz="4" w:space="0" w:color="auto"/>
              <w:right w:val="single" w:sz="4" w:space="0" w:color="auto"/>
            </w:tcBorders>
            <w:shd w:val="clear" w:color="auto" w:fill="auto"/>
            <w:noWrap/>
            <w:vAlign w:val="bottom"/>
            <w:hideMark/>
            <w:tcPrChange w:id="9472" w:author="Mohsen Jafarinejad" w:date="2019-04-27T13:51:00Z">
              <w:tcPr>
                <w:tcW w:w="193" w:type="pct"/>
                <w:tcBorders>
                  <w:top w:val="nil"/>
                  <w:left w:val="nil"/>
                  <w:bottom w:val="single" w:sz="4" w:space="0" w:color="auto"/>
                  <w:right w:val="single" w:sz="4" w:space="0" w:color="auto"/>
                </w:tcBorders>
                <w:shd w:val="clear" w:color="auto" w:fill="auto"/>
                <w:noWrap/>
                <w:vAlign w:val="bottom"/>
                <w:hideMark/>
              </w:tcPr>
            </w:tcPrChange>
          </w:tcPr>
          <w:p w14:paraId="4A07CA89" w14:textId="77777777" w:rsidR="00900C58" w:rsidRPr="00900C58" w:rsidRDefault="00900C58" w:rsidP="00900C58">
            <w:pPr>
              <w:spacing w:after="0" w:line="240" w:lineRule="auto"/>
              <w:rPr>
                <w:ins w:id="9473" w:author="Mohsen Jafarinejad" w:date="2019-04-27T13:50:00Z"/>
                <w:rFonts w:ascii="Calibri" w:eastAsia="Times New Roman" w:hAnsi="Calibri" w:cs="B Zar"/>
                <w:color w:val="000000"/>
                <w:sz w:val="20"/>
                <w:szCs w:val="20"/>
              </w:rPr>
            </w:pPr>
            <w:ins w:id="9474"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475"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27F1B599" w14:textId="77777777" w:rsidR="00900C58" w:rsidRPr="00900C58" w:rsidRDefault="00900C58" w:rsidP="00900C58">
            <w:pPr>
              <w:spacing w:after="0" w:line="240" w:lineRule="auto"/>
              <w:jc w:val="center"/>
              <w:rPr>
                <w:ins w:id="9476" w:author="Mohsen Jafarinejad" w:date="2019-04-27T13:50:00Z"/>
                <w:rFonts w:ascii="Calibri" w:eastAsia="Times New Roman" w:hAnsi="Calibri" w:cs="B Zar"/>
                <w:color w:val="000000"/>
                <w:sz w:val="20"/>
                <w:szCs w:val="20"/>
              </w:rPr>
            </w:pPr>
            <w:ins w:id="9477"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478"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7ED08186" w14:textId="77777777" w:rsidR="00900C58" w:rsidRPr="00900C58" w:rsidRDefault="00900C58" w:rsidP="00900C58">
            <w:pPr>
              <w:spacing w:after="0" w:line="240" w:lineRule="auto"/>
              <w:jc w:val="center"/>
              <w:rPr>
                <w:ins w:id="9479" w:author="Mohsen Jafarinejad" w:date="2019-04-27T13:50:00Z"/>
                <w:rFonts w:ascii="Calibri" w:eastAsia="Times New Roman" w:hAnsi="Calibri" w:cs="B Zar"/>
                <w:color w:val="000000"/>
                <w:sz w:val="20"/>
                <w:szCs w:val="20"/>
              </w:rPr>
            </w:pPr>
            <w:ins w:id="9480"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481"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2005F4CE" w14:textId="77777777" w:rsidR="00900C58" w:rsidRPr="00900C58" w:rsidRDefault="00900C58" w:rsidP="00900C58">
            <w:pPr>
              <w:spacing w:after="0" w:line="240" w:lineRule="auto"/>
              <w:jc w:val="center"/>
              <w:rPr>
                <w:ins w:id="9482" w:author="Mohsen Jafarinejad" w:date="2019-04-27T13:50:00Z"/>
                <w:rFonts w:ascii="Calibri" w:eastAsia="Times New Roman" w:hAnsi="Calibri" w:cs="B Zar"/>
                <w:color w:val="000000"/>
                <w:sz w:val="20"/>
                <w:szCs w:val="20"/>
              </w:rPr>
            </w:pPr>
            <w:ins w:id="9483"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484" w:author="Mohsen Jafarinejad" w:date="2019-04-27T13:51:00Z">
              <w:tcPr>
                <w:tcW w:w="236" w:type="pct"/>
                <w:gridSpan w:val="3"/>
                <w:tcBorders>
                  <w:top w:val="nil"/>
                  <w:left w:val="nil"/>
                  <w:bottom w:val="single" w:sz="4" w:space="0" w:color="auto"/>
                  <w:right w:val="single" w:sz="4" w:space="0" w:color="auto"/>
                </w:tcBorders>
                <w:shd w:val="clear" w:color="auto" w:fill="auto"/>
                <w:noWrap/>
                <w:vAlign w:val="center"/>
                <w:hideMark/>
              </w:tcPr>
            </w:tcPrChange>
          </w:tcPr>
          <w:p w14:paraId="1F8D57BB" w14:textId="77777777" w:rsidR="00900C58" w:rsidRPr="00900C58" w:rsidRDefault="00900C58" w:rsidP="00900C58">
            <w:pPr>
              <w:spacing w:after="0" w:line="240" w:lineRule="auto"/>
              <w:jc w:val="center"/>
              <w:rPr>
                <w:ins w:id="9485" w:author="Mohsen Jafarinejad" w:date="2019-04-27T13:50:00Z"/>
                <w:rFonts w:ascii="Calibri" w:eastAsia="Times New Roman" w:hAnsi="Calibri" w:cs="B Zar"/>
                <w:color w:val="000000"/>
                <w:sz w:val="20"/>
                <w:szCs w:val="20"/>
              </w:rPr>
            </w:pPr>
            <w:ins w:id="9486" w:author="Mohsen Jafarinejad" w:date="2019-04-27T13:50:00Z">
              <w:r w:rsidRPr="00900C58">
                <w:rPr>
                  <w:rFonts w:ascii="Calibri" w:eastAsia="Times New Roman" w:hAnsi="Calibri" w:cs="B Zar" w:hint="cs"/>
                  <w:color w:val="000000"/>
                  <w:sz w:val="20"/>
                  <w:szCs w:val="20"/>
                </w:rPr>
                <w:t> </w:t>
              </w:r>
            </w:ins>
          </w:p>
        </w:tc>
        <w:tc>
          <w:tcPr>
            <w:tcW w:w="223" w:type="pct"/>
            <w:tcBorders>
              <w:top w:val="nil"/>
              <w:left w:val="nil"/>
              <w:bottom w:val="single" w:sz="4" w:space="0" w:color="auto"/>
              <w:right w:val="single" w:sz="4" w:space="0" w:color="auto"/>
            </w:tcBorders>
            <w:shd w:val="clear" w:color="auto" w:fill="auto"/>
            <w:noWrap/>
            <w:vAlign w:val="center"/>
            <w:hideMark/>
            <w:tcPrChange w:id="9487" w:author="Mohsen Jafarinejad" w:date="2019-04-27T13:51:00Z">
              <w:tcPr>
                <w:tcW w:w="208" w:type="pct"/>
                <w:gridSpan w:val="3"/>
                <w:tcBorders>
                  <w:top w:val="nil"/>
                  <w:left w:val="nil"/>
                  <w:bottom w:val="single" w:sz="4" w:space="0" w:color="auto"/>
                  <w:right w:val="single" w:sz="4" w:space="0" w:color="auto"/>
                </w:tcBorders>
                <w:shd w:val="clear" w:color="auto" w:fill="auto"/>
                <w:noWrap/>
                <w:vAlign w:val="center"/>
                <w:hideMark/>
              </w:tcPr>
            </w:tcPrChange>
          </w:tcPr>
          <w:p w14:paraId="0C6B730F" w14:textId="77777777" w:rsidR="00900C58" w:rsidRPr="00900C58" w:rsidRDefault="00900C58" w:rsidP="00900C58">
            <w:pPr>
              <w:spacing w:after="0" w:line="240" w:lineRule="auto"/>
              <w:jc w:val="center"/>
              <w:rPr>
                <w:ins w:id="9488" w:author="Mohsen Jafarinejad" w:date="2019-04-27T13:50:00Z"/>
                <w:rFonts w:ascii="Calibri" w:eastAsia="Times New Roman" w:hAnsi="Calibri" w:cs="B Zar"/>
                <w:color w:val="000000"/>
                <w:sz w:val="20"/>
                <w:szCs w:val="20"/>
              </w:rPr>
            </w:pPr>
            <w:ins w:id="9489" w:author="Mohsen Jafarinejad" w:date="2019-04-27T13:50:00Z">
              <w:r w:rsidRPr="00900C58">
                <w:rPr>
                  <w:rFonts w:ascii="Calibri" w:eastAsia="Times New Roman" w:hAnsi="Calibri" w:cs="B Zar" w:hint="cs"/>
                  <w:color w:val="000000"/>
                  <w:sz w:val="20"/>
                  <w:szCs w:val="20"/>
                </w:rPr>
                <w:t> </w:t>
              </w:r>
            </w:ins>
          </w:p>
        </w:tc>
        <w:tc>
          <w:tcPr>
            <w:tcW w:w="223" w:type="pct"/>
            <w:tcBorders>
              <w:top w:val="nil"/>
              <w:left w:val="nil"/>
              <w:bottom w:val="single" w:sz="4" w:space="0" w:color="auto"/>
              <w:right w:val="single" w:sz="4" w:space="0" w:color="auto"/>
            </w:tcBorders>
            <w:shd w:val="clear" w:color="auto" w:fill="auto"/>
            <w:noWrap/>
            <w:vAlign w:val="center"/>
            <w:hideMark/>
            <w:tcPrChange w:id="9490" w:author="Mohsen Jafarinejad" w:date="2019-04-27T13:51:00Z">
              <w:tcPr>
                <w:tcW w:w="208" w:type="pct"/>
                <w:gridSpan w:val="2"/>
                <w:tcBorders>
                  <w:top w:val="nil"/>
                  <w:left w:val="nil"/>
                  <w:bottom w:val="single" w:sz="4" w:space="0" w:color="auto"/>
                  <w:right w:val="single" w:sz="4" w:space="0" w:color="auto"/>
                </w:tcBorders>
                <w:shd w:val="clear" w:color="auto" w:fill="auto"/>
                <w:noWrap/>
                <w:vAlign w:val="center"/>
                <w:hideMark/>
              </w:tcPr>
            </w:tcPrChange>
          </w:tcPr>
          <w:p w14:paraId="1129BCED" w14:textId="77777777" w:rsidR="00900C58" w:rsidRPr="00900C58" w:rsidRDefault="00900C58" w:rsidP="00900C58">
            <w:pPr>
              <w:spacing w:after="0" w:line="240" w:lineRule="auto"/>
              <w:jc w:val="center"/>
              <w:rPr>
                <w:ins w:id="9491" w:author="Mohsen Jafarinejad" w:date="2019-04-27T13:50:00Z"/>
                <w:rFonts w:ascii="Calibri" w:eastAsia="Times New Roman" w:hAnsi="Calibri" w:cs="B Zar"/>
                <w:color w:val="000000"/>
                <w:sz w:val="20"/>
                <w:szCs w:val="20"/>
              </w:rPr>
            </w:pPr>
            <w:ins w:id="9492" w:author="Mohsen Jafarinejad" w:date="2019-04-27T13:50:00Z">
              <w:r w:rsidRPr="00900C58">
                <w:rPr>
                  <w:rFonts w:ascii="MS Gothic" w:eastAsia="MS Gothic" w:hAnsi="MS Gothic" w:cs="MS Gothic" w:hint="cs"/>
                  <w:color w:val="000000"/>
                  <w:sz w:val="20"/>
                  <w:szCs w:val="20"/>
                </w:rPr>
                <w:t>✓</w:t>
              </w:r>
            </w:ins>
          </w:p>
        </w:tc>
        <w:tc>
          <w:tcPr>
            <w:tcW w:w="262" w:type="pct"/>
            <w:tcBorders>
              <w:top w:val="nil"/>
              <w:left w:val="nil"/>
              <w:bottom w:val="single" w:sz="4" w:space="0" w:color="auto"/>
              <w:right w:val="single" w:sz="4" w:space="0" w:color="auto"/>
            </w:tcBorders>
            <w:shd w:val="clear" w:color="auto" w:fill="auto"/>
            <w:noWrap/>
            <w:vAlign w:val="center"/>
            <w:hideMark/>
            <w:tcPrChange w:id="9493" w:author="Mohsen Jafarinejad" w:date="2019-04-27T13:51:00Z">
              <w:tcPr>
                <w:tcW w:w="408" w:type="pct"/>
                <w:gridSpan w:val="2"/>
                <w:tcBorders>
                  <w:top w:val="nil"/>
                  <w:left w:val="nil"/>
                  <w:bottom w:val="single" w:sz="4" w:space="0" w:color="auto"/>
                  <w:right w:val="single" w:sz="4" w:space="0" w:color="auto"/>
                </w:tcBorders>
                <w:shd w:val="clear" w:color="auto" w:fill="auto"/>
                <w:noWrap/>
                <w:vAlign w:val="center"/>
                <w:hideMark/>
              </w:tcPr>
            </w:tcPrChange>
          </w:tcPr>
          <w:p w14:paraId="0941859A" w14:textId="77777777" w:rsidR="00900C58" w:rsidRPr="00900C58" w:rsidRDefault="00900C58" w:rsidP="00900C58">
            <w:pPr>
              <w:spacing w:after="0" w:line="240" w:lineRule="auto"/>
              <w:jc w:val="center"/>
              <w:rPr>
                <w:ins w:id="9494" w:author="Mohsen Jafarinejad" w:date="2019-04-27T13:50:00Z"/>
                <w:rFonts w:ascii="Calibri" w:eastAsia="Times New Roman" w:hAnsi="Calibri" w:cs="B Zar"/>
                <w:color w:val="000000"/>
                <w:sz w:val="20"/>
                <w:szCs w:val="20"/>
              </w:rPr>
            </w:pPr>
            <w:ins w:id="9495" w:author="Mohsen Jafarinejad" w:date="2019-04-27T13:50:00Z">
              <w:r w:rsidRPr="00900C58">
                <w:rPr>
                  <w:rFonts w:ascii="Calibri" w:eastAsia="Times New Roman" w:hAnsi="Calibri" w:cs="B Zar" w:hint="cs"/>
                  <w:color w:val="000000"/>
                  <w:sz w:val="20"/>
                  <w:szCs w:val="20"/>
                </w:rPr>
                <w:t> </w:t>
              </w:r>
            </w:ins>
          </w:p>
        </w:tc>
        <w:tc>
          <w:tcPr>
            <w:tcW w:w="262" w:type="pct"/>
            <w:tcBorders>
              <w:top w:val="nil"/>
              <w:left w:val="nil"/>
              <w:bottom w:val="single" w:sz="4" w:space="0" w:color="auto"/>
              <w:right w:val="single" w:sz="4" w:space="0" w:color="auto"/>
            </w:tcBorders>
            <w:shd w:val="clear" w:color="auto" w:fill="auto"/>
            <w:noWrap/>
            <w:vAlign w:val="center"/>
            <w:hideMark/>
            <w:tcPrChange w:id="9496" w:author="Mohsen Jafarinejad" w:date="2019-04-27T13:51:00Z">
              <w:tcPr>
                <w:tcW w:w="251" w:type="pct"/>
                <w:gridSpan w:val="3"/>
                <w:tcBorders>
                  <w:top w:val="nil"/>
                  <w:left w:val="nil"/>
                  <w:bottom w:val="single" w:sz="4" w:space="0" w:color="auto"/>
                  <w:right w:val="single" w:sz="4" w:space="0" w:color="auto"/>
                </w:tcBorders>
                <w:shd w:val="clear" w:color="auto" w:fill="auto"/>
                <w:noWrap/>
                <w:vAlign w:val="center"/>
                <w:hideMark/>
              </w:tcPr>
            </w:tcPrChange>
          </w:tcPr>
          <w:p w14:paraId="31AF0C95" w14:textId="77777777" w:rsidR="00900C58" w:rsidRPr="00900C58" w:rsidRDefault="00900C58" w:rsidP="00900C58">
            <w:pPr>
              <w:spacing w:after="0" w:line="240" w:lineRule="auto"/>
              <w:jc w:val="center"/>
              <w:rPr>
                <w:ins w:id="9497" w:author="Mohsen Jafarinejad" w:date="2019-04-27T13:50:00Z"/>
                <w:rFonts w:ascii="Calibri" w:eastAsia="Times New Roman" w:hAnsi="Calibri" w:cs="B Zar"/>
                <w:color w:val="000000"/>
                <w:sz w:val="20"/>
                <w:szCs w:val="20"/>
              </w:rPr>
            </w:pPr>
            <w:ins w:id="9498" w:author="Mohsen Jafarinejad" w:date="2019-04-27T13:50:00Z">
              <w:r w:rsidRPr="00900C58">
                <w:rPr>
                  <w:rFonts w:ascii="MS Gothic" w:eastAsia="MS Gothic" w:hAnsi="MS Gothic" w:cs="MS Gothic" w:hint="cs"/>
                  <w:color w:val="000000"/>
                  <w:sz w:val="20"/>
                  <w:szCs w:val="20"/>
                </w:rPr>
                <w:t>✓</w:t>
              </w:r>
            </w:ins>
          </w:p>
        </w:tc>
        <w:tc>
          <w:tcPr>
            <w:tcW w:w="2103" w:type="pct"/>
            <w:tcBorders>
              <w:top w:val="nil"/>
              <w:left w:val="nil"/>
              <w:bottom w:val="single" w:sz="4" w:space="0" w:color="auto"/>
              <w:right w:val="single" w:sz="4" w:space="0" w:color="auto"/>
            </w:tcBorders>
            <w:shd w:val="clear" w:color="auto" w:fill="auto"/>
            <w:noWrap/>
            <w:vAlign w:val="center"/>
            <w:hideMark/>
            <w:tcPrChange w:id="9499" w:author="Mohsen Jafarinejad" w:date="2019-04-27T13:51:00Z">
              <w:tcPr>
                <w:tcW w:w="2106" w:type="pct"/>
                <w:gridSpan w:val="5"/>
                <w:tcBorders>
                  <w:top w:val="nil"/>
                  <w:left w:val="nil"/>
                  <w:bottom w:val="single" w:sz="4" w:space="0" w:color="auto"/>
                  <w:right w:val="single" w:sz="4" w:space="0" w:color="auto"/>
                </w:tcBorders>
                <w:shd w:val="clear" w:color="auto" w:fill="auto"/>
                <w:noWrap/>
                <w:vAlign w:val="center"/>
                <w:hideMark/>
              </w:tcPr>
            </w:tcPrChange>
          </w:tcPr>
          <w:p w14:paraId="23828D57" w14:textId="77777777" w:rsidR="00900C58" w:rsidRPr="00900C58" w:rsidRDefault="00900C58" w:rsidP="00900C58">
            <w:pPr>
              <w:spacing w:after="0" w:line="240" w:lineRule="auto"/>
              <w:jc w:val="center"/>
              <w:rPr>
                <w:ins w:id="9500" w:author="Mohsen Jafarinejad" w:date="2019-04-27T13:50:00Z"/>
                <w:rFonts w:ascii="Times New Roman" w:eastAsia="Times New Roman" w:hAnsi="Times New Roman" w:cs="Times New Roman"/>
                <w:color w:val="000000"/>
                <w:sz w:val="20"/>
                <w:szCs w:val="20"/>
              </w:rPr>
            </w:pPr>
            <w:ins w:id="9501" w:author="Mohsen Jafarinejad" w:date="2019-04-27T13:50:00Z">
              <w:r w:rsidRPr="00900C58">
                <w:rPr>
                  <w:rFonts w:ascii="Times New Roman" w:eastAsia="Times New Roman" w:hAnsi="Times New Roman" w:cs="Times New Roman"/>
                  <w:color w:val="000000"/>
                  <w:sz w:val="20"/>
                  <w:szCs w:val="20"/>
                </w:rPr>
                <w:t>The polarization behavior of the anode in a microbial fuel cell[58]</w:t>
              </w:r>
            </w:ins>
          </w:p>
        </w:tc>
      </w:tr>
      <w:tr w:rsidR="00900C58" w:rsidRPr="00900C58" w14:paraId="24E36F2C" w14:textId="77777777" w:rsidTr="00681C03">
        <w:trPr>
          <w:trHeight w:val="465"/>
          <w:ins w:id="9502" w:author="Mohsen Jafarinejad" w:date="2019-04-27T13:50:00Z"/>
          <w:trPrChange w:id="9503" w:author="Mohsen Jafarinejad" w:date="2019-04-27T13:51:00Z">
            <w:trPr>
              <w:gridAfter w:val="0"/>
              <w:trHeight w:val="465"/>
            </w:trPr>
          </w:trPrChange>
        </w:trPr>
        <w:tc>
          <w:tcPr>
            <w:tcW w:w="223" w:type="pct"/>
            <w:tcBorders>
              <w:top w:val="nil"/>
              <w:left w:val="single" w:sz="4" w:space="0" w:color="auto"/>
              <w:bottom w:val="single" w:sz="4" w:space="0" w:color="auto"/>
              <w:right w:val="single" w:sz="4" w:space="0" w:color="auto"/>
            </w:tcBorders>
            <w:shd w:val="clear" w:color="auto" w:fill="auto"/>
            <w:noWrap/>
            <w:vAlign w:val="center"/>
            <w:hideMark/>
            <w:tcPrChange w:id="9504" w:author="Mohsen Jafarinejad" w:date="2019-04-27T13:51:00Z">
              <w:tcPr>
                <w:tcW w:w="208" w:type="pct"/>
                <w:gridSpan w:val="2"/>
                <w:tcBorders>
                  <w:top w:val="nil"/>
                  <w:left w:val="single" w:sz="4" w:space="0" w:color="auto"/>
                  <w:bottom w:val="single" w:sz="4" w:space="0" w:color="auto"/>
                  <w:right w:val="single" w:sz="4" w:space="0" w:color="auto"/>
                </w:tcBorders>
                <w:shd w:val="clear" w:color="auto" w:fill="auto"/>
                <w:noWrap/>
                <w:vAlign w:val="center"/>
                <w:hideMark/>
              </w:tcPr>
            </w:tcPrChange>
          </w:tcPr>
          <w:p w14:paraId="419795AC" w14:textId="77777777" w:rsidR="00900C58" w:rsidRPr="00900C58" w:rsidRDefault="00900C58" w:rsidP="00900C58">
            <w:pPr>
              <w:spacing w:after="0" w:line="240" w:lineRule="auto"/>
              <w:jc w:val="center"/>
              <w:rPr>
                <w:ins w:id="9505" w:author="Mohsen Jafarinejad" w:date="2019-04-27T13:50:00Z"/>
                <w:rFonts w:ascii="Calibri" w:eastAsia="Times New Roman" w:hAnsi="Calibri" w:cs="B Zar"/>
                <w:color w:val="000000"/>
                <w:sz w:val="20"/>
                <w:szCs w:val="20"/>
              </w:rPr>
            </w:pPr>
            <w:ins w:id="9506" w:author="Mohsen Jafarinejad" w:date="2019-04-27T13:50:00Z">
              <w:r w:rsidRPr="00900C58">
                <w:rPr>
                  <w:rFonts w:ascii="MS Gothic" w:eastAsia="MS Gothic" w:hAnsi="MS Gothic" w:cs="MS Gothic" w:hint="cs"/>
                  <w:color w:val="000000"/>
                  <w:sz w:val="20"/>
                  <w:szCs w:val="20"/>
                </w:rPr>
                <w:t>✓</w:t>
              </w:r>
            </w:ins>
          </w:p>
        </w:tc>
        <w:tc>
          <w:tcPr>
            <w:tcW w:w="249" w:type="pct"/>
            <w:tcBorders>
              <w:top w:val="nil"/>
              <w:left w:val="nil"/>
              <w:bottom w:val="single" w:sz="4" w:space="0" w:color="auto"/>
              <w:right w:val="single" w:sz="4" w:space="0" w:color="auto"/>
            </w:tcBorders>
            <w:shd w:val="clear" w:color="auto" w:fill="auto"/>
            <w:noWrap/>
            <w:vAlign w:val="bottom"/>
            <w:hideMark/>
            <w:tcPrChange w:id="9507"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bottom"/>
                <w:hideMark/>
              </w:tcPr>
            </w:tcPrChange>
          </w:tcPr>
          <w:p w14:paraId="6F55C691" w14:textId="77777777" w:rsidR="00900C58" w:rsidRPr="00900C58" w:rsidRDefault="00900C58" w:rsidP="00900C58">
            <w:pPr>
              <w:spacing w:after="0" w:line="240" w:lineRule="auto"/>
              <w:rPr>
                <w:ins w:id="9508" w:author="Mohsen Jafarinejad" w:date="2019-04-27T13:50:00Z"/>
                <w:rFonts w:ascii="Calibri" w:eastAsia="Times New Roman" w:hAnsi="Calibri" w:cs="B Zar"/>
                <w:color w:val="000000"/>
                <w:sz w:val="20"/>
                <w:szCs w:val="20"/>
              </w:rPr>
            </w:pPr>
            <w:ins w:id="9509"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510"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48AF95C5" w14:textId="77777777" w:rsidR="00900C58" w:rsidRPr="00900C58" w:rsidRDefault="00900C58" w:rsidP="00900C58">
            <w:pPr>
              <w:spacing w:after="0" w:line="240" w:lineRule="auto"/>
              <w:jc w:val="center"/>
              <w:rPr>
                <w:ins w:id="9511" w:author="Mohsen Jafarinejad" w:date="2019-04-27T13:50:00Z"/>
                <w:rFonts w:ascii="Calibri" w:eastAsia="Times New Roman" w:hAnsi="Calibri" w:cs="B Zar"/>
                <w:color w:val="000000"/>
                <w:sz w:val="20"/>
                <w:szCs w:val="20"/>
              </w:rPr>
            </w:pPr>
            <w:ins w:id="9512" w:author="Mohsen Jafarinejad" w:date="2019-04-27T13:50:00Z">
              <w:r w:rsidRPr="00900C58">
                <w:rPr>
                  <w:rFonts w:ascii="MS Gothic" w:eastAsia="MS Gothic" w:hAnsi="MS Gothic" w:cs="MS Gothic" w:hint="cs"/>
                  <w:color w:val="000000"/>
                  <w:sz w:val="20"/>
                  <w:szCs w:val="20"/>
                </w:rPr>
                <w:t>✓</w:t>
              </w:r>
            </w:ins>
          </w:p>
        </w:tc>
        <w:tc>
          <w:tcPr>
            <w:tcW w:w="210" w:type="pct"/>
            <w:tcBorders>
              <w:top w:val="nil"/>
              <w:left w:val="nil"/>
              <w:bottom w:val="single" w:sz="4" w:space="0" w:color="auto"/>
              <w:right w:val="single" w:sz="4" w:space="0" w:color="auto"/>
            </w:tcBorders>
            <w:shd w:val="clear" w:color="auto" w:fill="auto"/>
            <w:noWrap/>
            <w:vAlign w:val="center"/>
            <w:hideMark/>
            <w:tcPrChange w:id="9513" w:author="Mohsen Jafarinejad" w:date="2019-04-27T13:51:00Z">
              <w:tcPr>
                <w:tcW w:w="193" w:type="pct"/>
                <w:tcBorders>
                  <w:top w:val="nil"/>
                  <w:left w:val="nil"/>
                  <w:bottom w:val="single" w:sz="4" w:space="0" w:color="auto"/>
                  <w:right w:val="single" w:sz="4" w:space="0" w:color="auto"/>
                </w:tcBorders>
                <w:shd w:val="clear" w:color="auto" w:fill="auto"/>
                <w:noWrap/>
                <w:vAlign w:val="center"/>
                <w:hideMark/>
              </w:tcPr>
            </w:tcPrChange>
          </w:tcPr>
          <w:p w14:paraId="13119264" w14:textId="77777777" w:rsidR="00900C58" w:rsidRPr="00900C58" w:rsidRDefault="00900C58" w:rsidP="00900C58">
            <w:pPr>
              <w:spacing w:after="0" w:line="240" w:lineRule="auto"/>
              <w:jc w:val="center"/>
              <w:rPr>
                <w:ins w:id="9514" w:author="Mohsen Jafarinejad" w:date="2019-04-27T13:50:00Z"/>
                <w:rFonts w:ascii="Calibri" w:eastAsia="Times New Roman" w:hAnsi="Calibri" w:cs="B Zar"/>
                <w:color w:val="000000"/>
                <w:sz w:val="20"/>
                <w:szCs w:val="20"/>
              </w:rPr>
            </w:pPr>
            <w:ins w:id="9515" w:author="Mohsen Jafarinejad" w:date="2019-04-27T13:50:00Z">
              <w:r w:rsidRPr="00900C58">
                <w:rPr>
                  <w:rFonts w:ascii="MS Gothic" w:eastAsia="MS Gothic" w:hAnsi="MS Gothic" w:cs="MS Gothic" w:hint="cs"/>
                  <w:color w:val="000000"/>
                  <w:sz w:val="20"/>
                  <w:szCs w:val="20"/>
                </w:rPr>
                <w:t>✓</w:t>
              </w:r>
            </w:ins>
          </w:p>
        </w:tc>
        <w:tc>
          <w:tcPr>
            <w:tcW w:w="249" w:type="pct"/>
            <w:tcBorders>
              <w:top w:val="nil"/>
              <w:left w:val="nil"/>
              <w:bottom w:val="single" w:sz="4" w:space="0" w:color="auto"/>
              <w:right w:val="single" w:sz="4" w:space="0" w:color="auto"/>
            </w:tcBorders>
            <w:shd w:val="clear" w:color="auto" w:fill="auto"/>
            <w:noWrap/>
            <w:vAlign w:val="center"/>
            <w:hideMark/>
            <w:tcPrChange w:id="9516"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2429C86B" w14:textId="77777777" w:rsidR="00900C58" w:rsidRPr="00900C58" w:rsidRDefault="00900C58" w:rsidP="00900C58">
            <w:pPr>
              <w:spacing w:after="0" w:line="240" w:lineRule="auto"/>
              <w:jc w:val="center"/>
              <w:rPr>
                <w:ins w:id="9517" w:author="Mohsen Jafarinejad" w:date="2019-04-27T13:50:00Z"/>
                <w:rFonts w:ascii="Calibri" w:eastAsia="Times New Roman" w:hAnsi="Calibri" w:cs="B Zar"/>
                <w:color w:val="000000"/>
                <w:sz w:val="20"/>
                <w:szCs w:val="20"/>
              </w:rPr>
            </w:pPr>
            <w:ins w:id="9518"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519"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71FA6C49" w14:textId="77777777" w:rsidR="00900C58" w:rsidRPr="00900C58" w:rsidRDefault="00900C58" w:rsidP="00900C58">
            <w:pPr>
              <w:spacing w:after="0" w:line="240" w:lineRule="auto"/>
              <w:jc w:val="center"/>
              <w:rPr>
                <w:ins w:id="9520" w:author="Mohsen Jafarinejad" w:date="2019-04-27T13:50:00Z"/>
                <w:rFonts w:ascii="Calibri" w:eastAsia="Times New Roman" w:hAnsi="Calibri" w:cs="B Zar"/>
                <w:color w:val="000000"/>
                <w:sz w:val="20"/>
                <w:szCs w:val="20"/>
              </w:rPr>
            </w:pPr>
            <w:ins w:id="9521"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522"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2F192E4C" w14:textId="77777777" w:rsidR="00900C58" w:rsidRPr="00900C58" w:rsidRDefault="00900C58" w:rsidP="00900C58">
            <w:pPr>
              <w:spacing w:after="0" w:line="240" w:lineRule="auto"/>
              <w:jc w:val="center"/>
              <w:rPr>
                <w:ins w:id="9523" w:author="Mohsen Jafarinejad" w:date="2019-04-27T13:50:00Z"/>
                <w:rFonts w:ascii="Calibri" w:eastAsia="Times New Roman" w:hAnsi="Calibri" w:cs="B Zar"/>
                <w:color w:val="000000"/>
                <w:sz w:val="20"/>
                <w:szCs w:val="20"/>
              </w:rPr>
            </w:pPr>
            <w:ins w:id="9524"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525" w:author="Mohsen Jafarinejad" w:date="2019-04-27T13:51:00Z">
              <w:tcPr>
                <w:tcW w:w="236" w:type="pct"/>
                <w:gridSpan w:val="3"/>
                <w:tcBorders>
                  <w:top w:val="nil"/>
                  <w:left w:val="nil"/>
                  <w:bottom w:val="single" w:sz="4" w:space="0" w:color="auto"/>
                  <w:right w:val="single" w:sz="4" w:space="0" w:color="auto"/>
                </w:tcBorders>
                <w:shd w:val="clear" w:color="auto" w:fill="auto"/>
                <w:noWrap/>
                <w:vAlign w:val="center"/>
                <w:hideMark/>
              </w:tcPr>
            </w:tcPrChange>
          </w:tcPr>
          <w:p w14:paraId="7411E429" w14:textId="77777777" w:rsidR="00900C58" w:rsidRPr="00900C58" w:rsidRDefault="00900C58" w:rsidP="00900C58">
            <w:pPr>
              <w:spacing w:after="0" w:line="240" w:lineRule="auto"/>
              <w:jc w:val="center"/>
              <w:rPr>
                <w:ins w:id="9526" w:author="Mohsen Jafarinejad" w:date="2019-04-27T13:50:00Z"/>
                <w:rFonts w:ascii="Calibri" w:eastAsia="Times New Roman" w:hAnsi="Calibri" w:cs="B Zar"/>
                <w:color w:val="000000"/>
                <w:sz w:val="20"/>
                <w:szCs w:val="20"/>
              </w:rPr>
            </w:pPr>
            <w:ins w:id="9527" w:author="Mohsen Jafarinejad" w:date="2019-04-27T13:50:00Z">
              <w:r w:rsidRPr="00900C58">
                <w:rPr>
                  <w:rFonts w:ascii="MS Gothic" w:eastAsia="MS Gothic" w:hAnsi="MS Gothic" w:cs="MS Gothic" w:hint="cs"/>
                  <w:color w:val="000000"/>
                  <w:sz w:val="20"/>
                  <w:szCs w:val="20"/>
                </w:rPr>
                <w:t>✓</w:t>
              </w:r>
            </w:ins>
          </w:p>
        </w:tc>
        <w:tc>
          <w:tcPr>
            <w:tcW w:w="223" w:type="pct"/>
            <w:tcBorders>
              <w:top w:val="nil"/>
              <w:left w:val="nil"/>
              <w:bottom w:val="single" w:sz="4" w:space="0" w:color="auto"/>
              <w:right w:val="single" w:sz="4" w:space="0" w:color="auto"/>
            </w:tcBorders>
            <w:shd w:val="clear" w:color="auto" w:fill="auto"/>
            <w:noWrap/>
            <w:vAlign w:val="center"/>
            <w:hideMark/>
            <w:tcPrChange w:id="9528" w:author="Mohsen Jafarinejad" w:date="2019-04-27T13:51:00Z">
              <w:tcPr>
                <w:tcW w:w="208" w:type="pct"/>
                <w:gridSpan w:val="3"/>
                <w:tcBorders>
                  <w:top w:val="nil"/>
                  <w:left w:val="nil"/>
                  <w:bottom w:val="single" w:sz="4" w:space="0" w:color="auto"/>
                  <w:right w:val="single" w:sz="4" w:space="0" w:color="auto"/>
                </w:tcBorders>
                <w:shd w:val="clear" w:color="auto" w:fill="auto"/>
                <w:noWrap/>
                <w:vAlign w:val="center"/>
                <w:hideMark/>
              </w:tcPr>
            </w:tcPrChange>
          </w:tcPr>
          <w:p w14:paraId="6D6AEED4" w14:textId="77777777" w:rsidR="00900C58" w:rsidRPr="00900C58" w:rsidRDefault="00900C58" w:rsidP="00900C58">
            <w:pPr>
              <w:spacing w:after="0" w:line="240" w:lineRule="auto"/>
              <w:jc w:val="center"/>
              <w:rPr>
                <w:ins w:id="9529" w:author="Mohsen Jafarinejad" w:date="2019-04-27T13:50:00Z"/>
                <w:rFonts w:ascii="Calibri" w:eastAsia="Times New Roman" w:hAnsi="Calibri" w:cs="B Zar"/>
                <w:color w:val="000000"/>
                <w:sz w:val="20"/>
                <w:szCs w:val="20"/>
              </w:rPr>
            </w:pPr>
            <w:ins w:id="9530" w:author="Mohsen Jafarinejad" w:date="2019-04-27T13:50:00Z">
              <w:r w:rsidRPr="00900C58">
                <w:rPr>
                  <w:rFonts w:ascii="Calibri" w:eastAsia="Times New Roman" w:hAnsi="Calibri" w:cs="B Zar" w:hint="cs"/>
                  <w:color w:val="000000"/>
                  <w:sz w:val="20"/>
                  <w:szCs w:val="20"/>
                </w:rPr>
                <w:t> </w:t>
              </w:r>
            </w:ins>
          </w:p>
        </w:tc>
        <w:tc>
          <w:tcPr>
            <w:tcW w:w="223" w:type="pct"/>
            <w:tcBorders>
              <w:top w:val="nil"/>
              <w:left w:val="nil"/>
              <w:bottom w:val="single" w:sz="4" w:space="0" w:color="auto"/>
              <w:right w:val="single" w:sz="4" w:space="0" w:color="auto"/>
            </w:tcBorders>
            <w:shd w:val="clear" w:color="auto" w:fill="auto"/>
            <w:noWrap/>
            <w:vAlign w:val="center"/>
            <w:hideMark/>
            <w:tcPrChange w:id="9531" w:author="Mohsen Jafarinejad" w:date="2019-04-27T13:51:00Z">
              <w:tcPr>
                <w:tcW w:w="208" w:type="pct"/>
                <w:gridSpan w:val="2"/>
                <w:tcBorders>
                  <w:top w:val="nil"/>
                  <w:left w:val="nil"/>
                  <w:bottom w:val="single" w:sz="4" w:space="0" w:color="auto"/>
                  <w:right w:val="single" w:sz="4" w:space="0" w:color="auto"/>
                </w:tcBorders>
                <w:shd w:val="clear" w:color="auto" w:fill="auto"/>
                <w:noWrap/>
                <w:vAlign w:val="center"/>
                <w:hideMark/>
              </w:tcPr>
            </w:tcPrChange>
          </w:tcPr>
          <w:p w14:paraId="3A593779" w14:textId="77777777" w:rsidR="00900C58" w:rsidRPr="00900C58" w:rsidRDefault="00900C58" w:rsidP="00900C58">
            <w:pPr>
              <w:spacing w:after="0" w:line="240" w:lineRule="auto"/>
              <w:jc w:val="center"/>
              <w:rPr>
                <w:ins w:id="9532" w:author="Mohsen Jafarinejad" w:date="2019-04-27T13:50:00Z"/>
                <w:rFonts w:ascii="Calibri" w:eastAsia="Times New Roman" w:hAnsi="Calibri" w:cs="B Zar"/>
                <w:color w:val="000000"/>
                <w:sz w:val="20"/>
                <w:szCs w:val="20"/>
              </w:rPr>
            </w:pPr>
            <w:ins w:id="9533" w:author="Mohsen Jafarinejad" w:date="2019-04-27T13:50:00Z">
              <w:r w:rsidRPr="00900C58">
                <w:rPr>
                  <w:rFonts w:ascii="MS Gothic" w:eastAsia="MS Gothic" w:hAnsi="MS Gothic" w:cs="MS Gothic" w:hint="cs"/>
                  <w:color w:val="000000"/>
                  <w:sz w:val="20"/>
                  <w:szCs w:val="20"/>
                </w:rPr>
                <w:t>✓</w:t>
              </w:r>
            </w:ins>
          </w:p>
        </w:tc>
        <w:tc>
          <w:tcPr>
            <w:tcW w:w="262" w:type="pct"/>
            <w:tcBorders>
              <w:top w:val="nil"/>
              <w:left w:val="nil"/>
              <w:bottom w:val="single" w:sz="4" w:space="0" w:color="auto"/>
              <w:right w:val="single" w:sz="4" w:space="0" w:color="auto"/>
            </w:tcBorders>
            <w:shd w:val="clear" w:color="auto" w:fill="auto"/>
            <w:noWrap/>
            <w:vAlign w:val="center"/>
            <w:hideMark/>
            <w:tcPrChange w:id="9534" w:author="Mohsen Jafarinejad" w:date="2019-04-27T13:51:00Z">
              <w:tcPr>
                <w:tcW w:w="408" w:type="pct"/>
                <w:gridSpan w:val="2"/>
                <w:tcBorders>
                  <w:top w:val="nil"/>
                  <w:left w:val="nil"/>
                  <w:bottom w:val="single" w:sz="4" w:space="0" w:color="auto"/>
                  <w:right w:val="single" w:sz="4" w:space="0" w:color="auto"/>
                </w:tcBorders>
                <w:shd w:val="clear" w:color="auto" w:fill="auto"/>
                <w:noWrap/>
                <w:vAlign w:val="center"/>
                <w:hideMark/>
              </w:tcPr>
            </w:tcPrChange>
          </w:tcPr>
          <w:p w14:paraId="0BB1EB8F" w14:textId="77777777" w:rsidR="00900C58" w:rsidRPr="00900C58" w:rsidRDefault="00900C58" w:rsidP="00900C58">
            <w:pPr>
              <w:spacing w:after="0" w:line="240" w:lineRule="auto"/>
              <w:jc w:val="center"/>
              <w:rPr>
                <w:ins w:id="9535" w:author="Mohsen Jafarinejad" w:date="2019-04-27T13:50:00Z"/>
                <w:rFonts w:ascii="Calibri" w:eastAsia="Times New Roman" w:hAnsi="Calibri" w:cs="B Zar"/>
                <w:color w:val="000000"/>
                <w:sz w:val="20"/>
                <w:szCs w:val="20"/>
              </w:rPr>
            </w:pPr>
            <w:ins w:id="9536" w:author="Mohsen Jafarinejad" w:date="2019-04-27T13:50:00Z">
              <w:r w:rsidRPr="00900C58">
                <w:rPr>
                  <w:rFonts w:ascii="Calibri" w:eastAsia="Times New Roman" w:hAnsi="Calibri" w:cs="B Zar" w:hint="cs"/>
                  <w:color w:val="000000"/>
                  <w:sz w:val="20"/>
                  <w:szCs w:val="20"/>
                </w:rPr>
                <w:t> </w:t>
              </w:r>
            </w:ins>
          </w:p>
        </w:tc>
        <w:tc>
          <w:tcPr>
            <w:tcW w:w="262" w:type="pct"/>
            <w:tcBorders>
              <w:top w:val="nil"/>
              <w:left w:val="nil"/>
              <w:bottom w:val="single" w:sz="4" w:space="0" w:color="auto"/>
              <w:right w:val="single" w:sz="4" w:space="0" w:color="auto"/>
            </w:tcBorders>
            <w:shd w:val="clear" w:color="auto" w:fill="auto"/>
            <w:noWrap/>
            <w:vAlign w:val="center"/>
            <w:hideMark/>
            <w:tcPrChange w:id="9537" w:author="Mohsen Jafarinejad" w:date="2019-04-27T13:51:00Z">
              <w:tcPr>
                <w:tcW w:w="251" w:type="pct"/>
                <w:gridSpan w:val="3"/>
                <w:tcBorders>
                  <w:top w:val="nil"/>
                  <w:left w:val="nil"/>
                  <w:bottom w:val="single" w:sz="4" w:space="0" w:color="auto"/>
                  <w:right w:val="single" w:sz="4" w:space="0" w:color="auto"/>
                </w:tcBorders>
                <w:shd w:val="clear" w:color="auto" w:fill="auto"/>
                <w:noWrap/>
                <w:vAlign w:val="center"/>
                <w:hideMark/>
              </w:tcPr>
            </w:tcPrChange>
          </w:tcPr>
          <w:p w14:paraId="43A6952E" w14:textId="77777777" w:rsidR="00900C58" w:rsidRPr="00900C58" w:rsidRDefault="00900C58" w:rsidP="00900C58">
            <w:pPr>
              <w:spacing w:after="0" w:line="240" w:lineRule="auto"/>
              <w:jc w:val="center"/>
              <w:rPr>
                <w:ins w:id="9538" w:author="Mohsen Jafarinejad" w:date="2019-04-27T13:50:00Z"/>
                <w:rFonts w:ascii="Calibri" w:eastAsia="Times New Roman" w:hAnsi="Calibri" w:cs="B Zar"/>
                <w:color w:val="000000"/>
                <w:sz w:val="20"/>
                <w:szCs w:val="20"/>
              </w:rPr>
            </w:pPr>
            <w:ins w:id="9539" w:author="Mohsen Jafarinejad" w:date="2019-04-27T13:50:00Z">
              <w:r w:rsidRPr="00900C58">
                <w:rPr>
                  <w:rFonts w:ascii="MS Gothic" w:eastAsia="MS Gothic" w:hAnsi="MS Gothic" w:cs="MS Gothic" w:hint="cs"/>
                  <w:color w:val="000000"/>
                  <w:sz w:val="20"/>
                  <w:szCs w:val="20"/>
                </w:rPr>
                <w:t>✓</w:t>
              </w:r>
            </w:ins>
          </w:p>
        </w:tc>
        <w:tc>
          <w:tcPr>
            <w:tcW w:w="2103" w:type="pct"/>
            <w:tcBorders>
              <w:top w:val="nil"/>
              <w:left w:val="nil"/>
              <w:bottom w:val="single" w:sz="4" w:space="0" w:color="auto"/>
              <w:right w:val="single" w:sz="4" w:space="0" w:color="auto"/>
            </w:tcBorders>
            <w:shd w:val="clear" w:color="auto" w:fill="auto"/>
            <w:noWrap/>
            <w:vAlign w:val="center"/>
            <w:hideMark/>
            <w:tcPrChange w:id="9540" w:author="Mohsen Jafarinejad" w:date="2019-04-27T13:51:00Z">
              <w:tcPr>
                <w:tcW w:w="2106" w:type="pct"/>
                <w:gridSpan w:val="5"/>
                <w:tcBorders>
                  <w:top w:val="nil"/>
                  <w:left w:val="nil"/>
                  <w:bottom w:val="single" w:sz="4" w:space="0" w:color="auto"/>
                  <w:right w:val="single" w:sz="4" w:space="0" w:color="auto"/>
                </w:tcBorders>
                <w:shd w:val="clear" w:color="auto" w:fill="auto"/>
                <w:noWrap/>
                <w:vAlign w:val="center"/>
                <w:hideMark/>
              </w:tcPr>
            </w:tcPrChange>
          </w:tcPr>
          <w:p w14:paraId="68B5E372" w14:textId="77777777" w:rsidR="00900C58" w:rsidRPr="00900C58" w:rsidRDefault="00900C58" w:rsidP="00900C58">
            <w:pPr>
              <w:spacing w:after="0" w:line="240" w:lineRule="auto"/>
              <w:jc w:val="center"/>
              <w:rPr>
                <w:ins w:id="9541" w:author="Mohsen Jafarinejad" w:date="2019-04-27T13:50:00Z"/>
                <w:rFonts w:ascii="Times New Roman" w:eastAsia="Times New Roman" w:hAnsi="Times New Roman" w:cs="Times New Roman"/>
                <w:color w:val="000000"/>
                <w:sz w:val="20"/>
                <w:szCs w:val="20"/>
              </w:rPr>
            </w:pPr>
            <w:ins w:id="9542" w:author="Mohsen Jafarinejad" w:date="2019-04-27T13:50:00Z">
              <w:r w:rsidRPr="00900C58">
                <w:rPr>
                  <w:rFonts w:ascii="Times New Roman" w:eastAsia="Times New Roman" w:hAnsi="Times New Roman" w:cs="Times New Roman"/>
                  <w:color w:val="000000"/>
                  <w:sz w:val="20"/>
                  <w:szCs w:val="20"/>
                </w:rPr>
                <w:t>Modelling and simulation of two-chamber microbial fuel cell[59]</w:t>
              </w:r>
            </w:ins>
          </w:p>
        </w:tc>
      </w:tr>
      <w:tr w:rsidR="00900C58" w:rsidRPr="00900C58" w14:paraId="283B4FFB" w14:textId="77777777" w:rsidTr="00681C03">
        <w:trPr>
          <w:trHeight w:val="480"/>
          <w:ins w:id="9543" w:author="Mohsen Jafarinejad" w:date="2019-04-27T13:50:00Z"/>
          <w:trPrChange w:id="9544" w:author="Mohsen Jafarinejad" w:date="2019-04-27T13:51:00Z">
            <w:trPr>
              <w:gridAfter w:val="0"/>
              <w:trHeight w:val="480"/>
            </w:trPr>
          </w:trPrChange>
        </w:trPr>
        <w:tc>
          <w:tcPr>
            <w:tcW w:w="223" w:type="pct"/>
            <w:tcBorders>
              <w:top w:val="nil"/>
              <w:left w:val="single" w:sz="4" w:space="0" w:color="auto"/>
              <w:bottom w:val="single" w:sz="4" w:space="0" w:color="auto"/>
              <w:right w:val="single" w:sz="4" w:space="0" w:color="auto"/>
            </w:tcBorders>
            <w:shd w:val="clear" w:color="auto" w:fill="auto"/>
            <w:noWrap/>
            <w:vAlign w:val="center"/>
            <w:hideMark/>
            <w:tcPrChange w:id="9545" w:author="Mohsen Jafarinejad" w:date="2019-04-27T13:51:00Z">
              <w:tcPr>
                <w:tcW w:w="208" w:type="pct"/>
                <w:gridSpan w:val="2"/>
                <w:tcBorders>
                  <w:top w:val="nil"/>
                  <w:left w:val="single" w:sz="4" w:space="0" w:color="auto"/>
                  <w:bottom w:val="single" w:sz="4" w:space="0" w:color="auto"/>
                  <w:right w:val="single" w:sz="4" w:space="0" w:color="auto"/>
                </w:tcBorders>
                <w:shd w:val="clear" w:color="auto" w:fill="auto"/>
                <w:noWrap/>
                <w:vAlign w:val="center"/>
                <w:hideMark/>
              </w:tcPr>
            </w:tcPrChange>
          </w:tcPr>
          <w:p w14:paraId="442CADE5" w14:textId="77777777" w:rsidR="00900C58" w:rsidRPr="00900C58" w:rsidRDefault="00900C58" w:rsidP="00900C58">
            <w:pPr>
              <w:spacing w:after="0" w:line="240" w:lineRule="auto"/>
              <w:jc w:val="center"/>
              <w:rPr>
                <w:ins w:id="9546" w:author="Mohsen Jafarinejad" w:date="2019-04-27T13:50:00Z"/>
                <w:rFonts w:ascii="Calibri" w:eastAsia="Times New Roman" w:hAnsi="Calibri" w:cs="B Zar"/>
                <w:color w:val="000000"/>
                <w:sz w:val="20"/>
                <w:szCs w:val="20"/>
              </w:rPr>
            </w:pPr>
            <w:ins w:id="9547" w:author="Mohsen Jafarinejad" w:date="2019-04-27T13:50:00Z">
              <w:r w:rsidRPr="00900C58">
                <w:rPr>
                  <w:rFonts w:ascii="MS Gothic" w:eastAsia="MS Gothic" w:hAnsi="MS Gothic" w:cs="MS Gothic" w:hint="cs"/>
                  <w:color w:val="000000"/>
                  <w:sz w:val="20"/>
                  <w:szCs w:val="20"/>
                </w:rPr>
                <w:t>✓</w:t>
              </w:r>
            </w:ins>
          </w:p>
        </w:tc>
        <w:tc>
          <w:tcPr>
            <w:tcW w:w="249" w:type="pct"/>
            <w:tcBorders>
              <w:top w:val="nil"/>
              <w:left w:val="nil"/>
              <w:bottom w:val="single" w:sz="4" w:space="0" w:color="auto"/>
              <w:right w:val="single" w:sz="4" w:space="0" w:color="auto"/>
            </w:tcBorders>
            <w:shd w:val="clear" w:color="auto" w:fill="auto"/>
            <w:noWrap/>
            <w:vAlign w:val="bottom"/>
            <w:hideMark/>
            <w:tcPrChange w:id="9548"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bottom"/>
                <w:hideMark/>
              </w:tcPr>
            </w:tcPrChange>
          </w:tcPr>
          <w:p w14:paraId="01180BE7" w14:textId="77777777" w:rsidR="00900C58" w:rsidRPr="00900C58" w:rsidRDefault="00900C58" w:rsidP="00900C58">
            <w:pPr>
              <w:spacing w:after="0" w:line="240" w:lineRule="auto"/>
              <w:rPr>
                <w:ins w:id="9549" w:author="Mohsen Jafarinejad" w:date="2019-04-27T13:50:00Z"/>
                <w:rFonts w:ascii="Calibri" w:eastAsia="Times New Roman" w:hAnsi="Calibri" w:cs="B Zar"/>
                <w:color w:val="000000"/>
                <w:sz w:val="20"/>
                <w:szCs w:val="20"/>
              </w:rPr>
            </w:pPr>
            <w:ins w:id="9550"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551"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128D4B01" w14:textId="77777777" w:rsidR="00900C58" w:rsidRPr="00900C58" w:rsidRDefault="00900C58" w:rsidP="00900C58">
            <w:pPr>
              <w:spacing w:after="0" w:line="240" w:lineRule="auto"/>
              <w:jc w:val="center"/>
              <w:rPr>
                <w:ins w:id="9552" w:author="Mohsen Jafarinejad" w:date="2019-04-27T13:50:00Z"/>
                <w:rFonts w:ascii="Calibri" w:eastAsia="Times New Roman" w:hAnsi="Calibri" w:cs="B Zar"/>
                <w:color w:val="000000"/>
                <w:sz w:val="20"/>
                <w:szCs w:val="20"/>
              </w:rPr>
            </w:pPr>
            <w:ins w:id="9553" w:author="Mohsen Jafarinejad" w:date="2019-04-27T13:50:00Z">
              <w:r w:rsidRPr="00900C58">
                <w:rPr>
                  <w:rFonts w:ascii="MS Gothic" w:eastAsia="MS Gothic" w:hAnsi="MS Gothic" w:cs="MS Gothic" w:hint="cs"/>
                  <w:color w:val="000000"/>
                  <w:sz w:val="20"/>
                  <w:szCs w:val="20"/>
                </w:rPr>
                <w:t>✓</w:t>
              </w:r>
            </w:ins>
          </w:p>
        </w:tc>
        <w:tc>
          <w:tcPr>
            <w:tcW w:w="210" w:type="pct"/>
            <w:tcBorders>
              <w:top w:val="nil"/>
              <w:left w:val="nil"/>
              <w:bottom w:val="single" w:sz="4" w:space="0" w:color="auto"/>
              <w:right w:val="single" w:sz="4" w:space="0" w:color="auto"/>
            </w:tcBorders>
            <w:shd w:val="clear" w:color="auto" w:fill="auto"/>
            <w:noWrap/>
            <w:vAlign w:val="bottom"/>
            <w:hideMark/>
            <w:tcPrChange w:id="9554" w:author="Mohsen Jafarinejad" w:date="2019-04-27T13:51:00Z">
              <w:tcPr>
                <w:tcW w:w="193" w:type="pct"/>
                <w:tcBorders>
                  <w:top w:val="nil"/>
                  <w:left w:val="nil"/>
                  <w:bottom w:val="single" w:sz="4" w:space="0" w:color="auto"/>
                  <w:right w:val="single" w:sz="4" w:space="0" w:color="auto"/>
                </w:tcBorders>
                <w:shd w:val="clear" w:color="auto" w:fill="auto"/>
                <w:noWrap/>
                <w:vAlign w:val="bottom"/>
                <w:hideMark/>
              </w:tcPr>
            </w:tcPrChange>
          </w:tcPr>
          <w:p w14:paraId="51830DAD" w14:textId="77777777" w:rsidR="00900C58" w:rsidRPr="00900C58" w:rsidRDefault="00900C58" w:rsidP="00900C58">
            <w:pPr>
              <w:spacing w:after="0" w:line="240" w:lineRule="auto"/>
              <w:rPr>
                <w:ins w:id="9555" w:author="Mohsen Jafarinejad" w:date="2019-04-27T13:50:00Z"/>
                <w:rFonts w:ascii="Calibri" w:eastAsia="Times New Roman" w:hAnsi="Calibri" w:cs="B Zar"/>
                <w:color w:val="000000"/>
                <w:sz w:val="20"/>
                <w:szCs w:val="20"/>
              </w:rPr>
            </w:pPr>
            <w:ins w:id="9556"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557"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2BB0808D" w14:textId="77777777" w:rsidR="00900C58" w:rsidRPr="00900C58" w:rsidRDefault="00900C58" w:rsidP="00900C58">
            <w:pPr>
              <w:spacing w:after="0" w:line="240" w:lineRule="auto"/>
              <w:jc w:val="center"/>
              <w:rPr>
                <w:ins w:id="9558" w:author="Mohsen Jafarinejad" w:date="2019-04-27T13:50:00Z"/>
                <w:rFonts w:ascii="Calibri" w:eastAsia="Times New Roman" w:hAnsi="Calibri" w:cs="B Zar"/>
                <w:color w:val="000000"/>
                <w:sz w:val="20"/>
                <w:szCs w:val="20"/>
              </w:rPr>
            </w:pPr>
            <w:ins w:id="9559"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560"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2D406329" w14:textId="77777777" w:rsidR="00900C58" w:rsidRPr="00900C58" w:rsidRDefault="00900C58" w:rsidP="00900C58">
            <w:pPr>
              <w:spacing w:after="0" w:line="240" w:lineRule="auto"/>
              <w:jc w:val="center"/>
              <w:rPr>
                <w:ins w:id="9561" w:author="Mohsen Jafarinejad" w:date="2019-04-27T13:50:00Z"/>
                <w:rFonts w:ascii="Calibri" w:eastAsia="Times New Roman" w:hAnsi="Calibri" w:cs="B Zar"/>
                <w:color w:val="000000"/>
                <w:sz w:val="20"/>
                <w:szCs w:val="20"/>
              </w:rPr>
            </w:pPr>
            <w:ins w:id="9562"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563"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1A28EFBE" w14:textId="77777777" w:rsidR="00900C58" w:rsidRPr="00900C58" w:rsidRDefault="00900C58" w:rsidP="00900C58">
            <w:pPr>
              <w:spacing w:after="0" w:line="240" w:lineRule="auto"/>
              <w:jc w:val="center"/>
              <w:rPr>
                <w:ins w:id="9564" w:author="Mohsen Jafarinejad" w:date="2019-04-27T13:50:00Z"/>
                <w:rFonts w:ascii="Calibri" w:eastAsia="Times New Roman" w:hAnsi="Calibri" w:cs="B Zar"/>
                <w:color w:val="000000"/>
                <w:sz w:val="20"/>
                <w:szCs w:val="20"/>
              </w:rPr>
            </w:pPr>
            <w:ins w:id="9565"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566" w:author="Mohsen Jafarinejad" w:date="2019-04-27T13:51:00Z">
              <w:tcPr>
                <w:tcW w:w="236" w:type="pct"/>
                <w:gridSpan w:val="3"/>
                <w:tcBorders>
                  <w:top w:val="nil"/>
                  <w:left w:val="nil"/>
                  <w:bottom w:val="single" w:sz="4" w:space="0" w:color="auto"/>
                  <w:right w:val="single" w:sz="4" w:space="0" w:color="auto"/>
                </w:tcBorders>
                <w:shd w:val="clear" w:color="auto" w:fill="auto"/>
                <w:noWrap/>
                <w:vAlign w:val="center"/>
                <w:hideMark/>
              </w:tcPr>
            </w:tcPrChange>
          </w:tcPr>
          <w:p w14:paraId="2F820951" w14:textId="77777777" w:rsidR="00900C58" w:rsidRPr="00900C58" w:rsidRDefault="00900C58" w:rsidP="00900C58">
            <w:pPr>
              <w:spacing w:after="0" w:line="240" w:lineRule="auto"/>
              <w:jc w:val="center"/>
              <w:rPr>
                <w:ins w:id="9567" w:author="Mohsen Jafarinejad" w:date="2019-04-27T13:50:00Z"/>
                <w:rFonts w:ascii="Calibri" w:eastAsia="Times New Roman" w:hAnsi="Calibri" w:cs="B Zar"/>
                <w:color w:val="000000"/>
                <w:sz w:val="20"/>
                <w:szCs w:val="20"/>
              </w:rPr>
            </w:pPr>
            <w:ins w:id="9568" w:author="Mohsen Jafarinejad" w:date="2019-04-27T13:50:00Z">
              <w:r w:rsidRPr="00900C58">
                <w:rPr>
                  <w:rFonts w:ascii="Calibri" w:eastAsia="Times New Roman" w:hAnsi="Calibri" w:cs="B Zar" w:hint="cs"/>
                  <w:color w:val="000000"/>
                  <w:sz w:val="20"/>
                  <w:szCs w:val="20"/>
                </w:rPr>
                <w:t> </w:t>
              </w:r>
            </w:ins>
          </w:p>
        </w:tc>
        <w:tc>
          <w:tcPr>
            <w:tcW w:w="223" w:type="pct"/>
            <w:tcBorders>
              <w:top w:val="nil"/>
              <w:left w:val="nil"/>
              <w:bottom w:val="single" w:sz="4" w:space="0" w:color="auto"/>
              <w:right w:val="single" w:sz="4" w:space="0" w:color="auto"/>
            </w:tcBorders>
            <w:shd w:val="clear" w:color="auto" w:fill="auto"/>
            <w:noWrap/>
            <w:vAlign w:val="center"/>
            <w:hideMark/>
            <w:tcPrChange w:id="9569" w:author="Mohsen Jafarinejad" w:date="2019-04-27T13:51:00Z">
              <w:tcPr>
                <w:tcW w:w="208" w:type="pct"/>
                <w:gridSpan w:val="3"/>
                <w:tcBorders>
                  <w:top w:val="nil"/>
                  <w:left w:val="nil"/>
                  <w:bottom w:val="single" w:sz="4" w:space="0" w:color="auto"/>
                  <w:right w:val="single" w:sz="4" w:space="0" w:color="auto"/>
                </w:tcBorders>
                <w:shd w:val="clear" w:color="auto" w:fill="auto"/>
                <w:noWrap/>
                <w:vAlign w:val="center"/>
                <w:hideMark/>
              </w:tcPr>
            </w:tcPrChange>
          </w:tcPr>
          <w:p w14:paraId="2AAC323B" w14:textId="77777777" w:rsidR="00900C58" w:rsidRPr="00900C58" w:rsidRDefault="00900C58" w:rsidP="00900C58">
            <w:pPr>
              <w:spacing w:after="0" w:line="240" w:lineRule="auto"/>
              <w:jc w:val="center"/>
              <w:rPr>
                <w:ins w:id="9570" w:author="Mohsen Jafarinejad" w:date="2019-04-27T13:50:00Z"/>
                <w:rFonts w:ascii="Calibri" w:eastAsia="Times New Roman" w:hAnsi="Calibri" w:cs="B Zar"/>
                <w:color w:val="000000"/>
                <w:sz w:val="20"/>
                <w:szCs w:val="20"/>
              </w:rPr>
            </w:pPr>
            <w:ins w:id="9571" w:author="Mohsen Jafarinejad" w:date="2019-04-27T13:50:00Z">
              <w:r w:rsidRPr="00900C58">
                <w:rPr>
                  <w:rFonts w:ascii="Calibri" w:eastAsia="Times New Roman" w:hAnsi="Calibri" w:cs="B Zar" w:hint="cs"/>
                  <w:color w:val="000000"/>
                  <w:sz w:val="20"/>
                  <w:szCs w:val="20"/>
                </w:rPr>
                <w:t> </w:t>
              </w:r>
            </w:ins>
          </w:p>
        </w:tc>
        <w:tc>
          <w:tcPr>
            <w:tcW w:w="223" w:type="pct"/>
            <w:tcBorders>
              <w:top w:val="nil"/>
              <w:left w:val="nil"/>
              <w:bottom w:val="single" w:sz="4" w:space="0" w:color="auto"/>
              <w:right w:val="single" w:sz="4" w:space="0" w:color="auto"/>
            </w:tcBorders>
            <w:shd w:val="clear" w:color="auto" w:fill="auto"/>
            <w:noWrap/>
            <w:vAlign w:val="center"/>
            <w:hideMark/>
            <w:tcPrChange w:id="9572" w:author="Mohsen Jafarinejad" w:date="2019-04-27T13:51:00Z">
              <w:tcPr>
                <w:tcW w:w="208" w:type="pct"/>
                <w:gridSpan w:val="2"/>
                <w:tcBorders>
                  <w:top w:val="nil"/>
                  <w:left w:val="nil"/>
                  <w:bottom w:val="single" w:sz="4" w:space="0" w:color="auto"/>
                  <w:right w:val="single" w:sz="4" w:space="0" w:color="auto"/>
                </w:tcBorders>
                <w:shd w:val="clear" w:color="auto" w:fill="auto"/>
                <w:noWrap/>
                <w:vAlign w:val="center"/>
                <w:hideMark/>
              </w:tcPr>
            </w:tcPrChange>
          </w:tcPr>
          <w:p w14:paraId="2B0FD80D" w14:textId="77777777" w:rsidR="00900C58" w:rsidRPr="00900C58" w:rsidRDefault="00900C58" w:rsidP="00900C58">
            <w:pPr>
              <w:spacing w:after="0" w:line="240" w:lineRule="auto"/>
              <w:jc w:val="center"/>
              <w:rPr>
                <w:ins w:id="9573" w:author="Mohsen Jafarinejad" w:date="2019-04-27T13:50:00Z"/>
                <w:rFonts w:ascii="Calibri" w:eastAsia="Times New Roman" w:hAnsi="Calibri" w:cs="B Zar"/>
                <w:color w:val="000000"/>
                <w:sz w:val="20"/>
                <w:szCs w:val="20"/>
              </w:rPr>
            </w:pPr>
            <w:ins w:id="9574" w:author="Mohsen Jafarinejad" w:date="2019-04-27T13:50:00Z">
              <w:r w:rsidRPr="00900C58">
                <w:rPr>
                  <w:rFonts w:ascii="MS Gothic" w:eastAsia="MS Gothic" w:hAnsi="MS Gothic" w:cs="MS Gothic" w:hint="cs"/>
                  <w:color w:val="000000"/>
                  <w:sz w:val="20"/>
                  <w:szCs w:val="20"/>
                </w:rPr>
                <w:t>✓</w:t>
              </w:r>
            </w:ins>
          </w:p>
        </w:tc>
        <w:tc>
          <w:tcPr>
            <w:tcW w:w="262" w:type="pct"/>
            <w:tcBorders>
              <w:top w:val="nil"/>
              <w:left w:val="nil"/>
              <w:bottom w:val="single" w:sz="4" w:space="0" w:color="auto"/>
              <w:right w:val="single" w:sz="4" w:space="0" w:color="auto"/>
            </w:tcBorders>
            <w:shd w:val="clear" w:color="auto" w:fill="auto"/>
            <w:noWrap/>
            <w:vAlign w:val="center"/>
            <w:hideMark/>
            <w:tcPrChange w:id="9575" w:author="Mohsen Jafarinejad" w:date="2019-04-27T13:51:00Z">
              <w:tcPr>
                <w:tcW w:w="408" w:type="pct"/>
                <w:gridSpan w:val="2"/>
                <w:tcBorders>
                  <w:top w:val="nil"/>
                  <w:left w:val="nil"/>
                  <w:bottom w:val="single" w:sz="4" w:space="0" w:color="auto"/>
                  <w:right w:val="single" w:sz="4" w:space="0" w:color="auto"/>
                </w:tcBorders>
                <w:shd w:val="clear" w:color="auto" w:fill="auto"/>
                <w:noWrap/>
                <w:vAlign w:val="center"/>
                <w:hideMark/>
              </w:tcPr>
            </w:tcPrChange>
          </w:tcPr>
          <w:p w14:paraId="19E043AA" w14:textId="77777777" w:rsidR="00900C58" w:rsidRPr="00900C58" w:rsidRDefault="00900C58" w:rsidP="00900C58">
            <w:pPr>
              <w:spacing w:after="0" w:line="240" w:lineRule="auto"/>
              <w:jc w:val="center"/>
              <w:rPr>
                <w:ins w:id="9576" w:author="Mohsen Jafarinejad" w:date="2019-04-27T13:50:00Z"/>
                <w:rFonts w:ascii="Calibri" w:eastAsia="Times New Roman" w:hAnsi="Calibri" w:cs="B Zar"/>
                <w:color w:val="000000"/>
                <w:sz w:val="20"/>
                <w:szCs w:val="20"/>
              </w:rPr>
            </w:pPr>
            <w:ins w:id="9577" w:author="Mohsen Jafarinejad" w:date="2019-04-27T13:50:00Z">
              <w:r w:rsidRPr="00900C58">
                <w:rPr>
                  <w:rFonts w:ascii="Calibri" w:eastAsia="Times New Roman" w:hAnsi="Calibri" w:cs="B Zar" w:hint="cs"/>
                  <w:color w:val="000000"/>
                  <w:sz w:val="20"/>
                  <w:szCs w:val="20"/>
                </w:rPr>
                <w:t> </w:t>
              </w:r>
            </w:ins>
          </w:p>
        </w:tc>
        <w:tc>
          <w:tcPr>
            <w:tcW w:w="262" w:type="pct"/>
            <w:tcBorders>
              <w:top w:val="nil"/>
              <w:left w:val="nil"/>
              <w:bottom w:val="single" w:sz="4" w:space="0" w:color="auto"/>
              <w:right w:val="single" w:sz="4" w:space="0" w:color="auto"/>
            </w:tcBorders>
            <w:shd w:val="clear" w:color="auto" w:fill="auto"/>
            <w:noWrap/>
            <w:vAlign w:val="center"/>
            <w:hideMark/>
            <w:tcPrChange w:id="9578" w:author="Mohsen Jafarinejad" w:date="2019-04-27T13:51:00Z">
              <w:tcPr>
                <w:tcW w:w="251" w:type="pct"/>
                <w:gridSpan w:val="3"/>
                <w:tcBorders>
                  <w:top w:val="nil"/>
                  <w:left w:val="nil"/>
                  <w:bottom w:val="single" w:sz="4" w:space="0" w:color="auto"/>
                  <w:right w:val="single" w:sz="4" w:space="0" w:color="auto"/>
                </w:tcBorders>
                <w:shd w:val="clear" w:color="auto" w:fill="auto"/>
                <w:noWrap/>
                <w:vAlign w:val="center"/>
                <w:hideMark/>
              </w:tcPr>
            </w:tcPrChange>
          </w:tcPr>
          <w:p w14:paraId="4B909B89" w14:textId="77777777" w:rsidR="00900C58" w:rsidRPr="00900C58" w:rsidRDefault="00900C58" w:rsidP="00900C58">
            <w:pPr>
              <w:spacing w:after="0" w:line="240" w:lineRule="auto"/>
              <w:jc w:val="center"/>
              <w:rPr>
                <w:ins w:id="9579" w:author="Mohsen Jafarinejad" w:date="2019-04-27T13:50:00Z"/>
                <w:rFonts w:ascii="Calibri" w:eastAsia="Times New Roman" w:hAnsi="Calibri" w:cs="B Zar"/>
                <w:color w:val="000000"/>
                <w:sz w:val="20"/>
                <w:szCs w:val="20"/>
              </w:rPr>
            </w:pPr>
            <w:ins w:id="9580" w:author="Mohsen Jafarinejad" w:date="2019-04-27T13:50:00Z">
              <w:r w:rsidRPr="00900C58">
                <w:rPr>
                  <w:rFonts w:ascii="MS Gothic" w:eastAsia="MS Gothic" w:hAnsi="MS Gothic" w:cs="MS Gothic" w:hint="cs"/>
                  <w:color w:val="000000"/>
                  <w:sz w:val="20"/>
                  <w:szCs w:val="20"/>
                </w:rPr>
                <w:t>✓</w:t>
              </w:r>
            </w:ins>
          </w:p>
        </w:tc>
        <w:tc>
          <w:tcPr>
            <w:tcW w:w="2103" w:type="pct"/>
            <w:tcBorders>
              <w:top w:val="nil"/>
              <w:left w:val="nil"/>
              <w:bottom w:val="single" w:sz="4" w:space="0" w:color="auto"/>
              <w:right w:val="single" w:sz="4" w:space="0" w:color="auto"/>
            </w:tcBorders>
            <w:shd w:val="clear" w:color="auto" w:fill="auto"/>
            <w:vAlign w:val="center"/>
            <w:hideMark/>
            <w:tcPrChange w:id="9581" w:author="Mohsen Jafarinejad" w:date="2019-04-27T13:51:00Z">
              <w:tcPr>
                <w:tcW w:w="2106" w:type="pct"/>
                <w:gridSpan w:val="5"/>
                <w:tcBorders>
                  <w:top w:val="nil"/>
                  <w:left w:val="nil"/>
                  <w:bottom w:val="single" w:sz="4" w:space="0" w:color="auto"/>
                  <w:right w:val="single" w:sz="4" w:space="0" w:color="auto"/>
                </w:tcBorders>
                <w:shd w:val="clear" w:color="auto" w:fill="auto"/>
                <w:vAlign w:val="center"/>
                <w:hideMark/>
              </w:tcPr>
            </w:tcPrChange>
          </w:tcPr>
          <w:p w14:paraId="05ABBB41" w14:textId="77777777" w:rsidR="00900C58" w:rsidRPr="00900C58" w:rsidRDefault="00900C58" w:rsidP="00900C58">
            <w:pPr>
              <w:spacing w:after="0" w:line="240" w:lineRule="auto"/>
              <w:jc w:val="center"/>
              <w:rPr>
                <w:ins w:id="9582" w:author="Mohsen Jafarinejad" w:date="2019-04-27T13:50:00Z"/>
                <w:rFonts w:ascii="Times New Roman" w:eastAsia="Times New Roman" w:hAnsi="Times New Roman" w:cs="Times New Roman"/>
                <w:color w:val="000000"/>
                <w:sz w:val="20"/>
                <w:szCs w:val="20"/>
              </w:rPr>
            </w:pPr>
            <w:ins w:id="9583" w:author="Mohsen Jafarinejad" w:date="2019-04-27T13:50:00Z">
              <w:r w:rsidRPr="00900C58">
                <w:rPr>
                  <w:rFonts w:ascii="Times New Roman" w:eastAsia="Times New Roman" w:hAnsi="Times New Roman" w:cs="Times New Roman"/>
                  <w:color w:val="000000"/>
                  <w:sz w:val="20"/>
                  <w:szCs w:val="20"/>
                </w:rPr>
                <w:t>MODELING OF POLARIZATION LOSSES</w:t>
              </w:r>
              <w:r w:rsidRPr="00900C58">
                <w:rPr>
                  <w:rFonts w:ascii="Times New Roman" w:eastAsia="Times New Roman" w:hAnsi="Times New Roman" w:cs="Times New Roman"/>
                  <w:color w:val="000000"/>
                  <w:sz w:val="20"/>
                  <w:szCs w:val="20"/>
                </w:rPr>
                <w:br/>
                <w:t>OF A MICROBIAL FUEL CELL[60]</w:t>
              </w:r>
            </w:ins>
          </w:p>
        </w:tc>
      </w:tr>
      <w:tr w:rsidR="00900C58" w:rsidRPr="00900C58" w14:paraId="0CF4B34A" w14:textId="77777777" w:rsidTr="00681C03">
        <w:trPr>
          <w:trHeight w:val="420"/>
          <w:ins w:id="9584" w:author="Mohsen Jafarinejad" w:date="2019-04-27T13:50:00Z"/>
          <w:trPrChange w:id="9585" w:author="Mohsen Jafarinejad" w:date="2019-04-27T13:51:00Z">
            <w:trPr>
              <w:gridAfter w:val="0"/>
              <w:trHeight w:val="420"/>
            </w:trPr>
          </w:trPrChange>
        </w:trPr>
        <w:tc>
          <w:tcPr>
            <w:tcW w:w="223" w:type="pct"/>
            <w:tcBorders>
              <w:top w:val="nil"/>
              <w:left w:val="single" w:sz="4" w:space="0" w:color="auto"/>
              <w:bottom w:val="single" w:sz="4" w:space="0" w:color="auto"/>
              <w:right w:val="single" w:sz="4" w:space="0" w:color="auto"/>
            </w:tcBorders>
            <w:shd w:val="clear" w:color="auto" w:fill="auto"/>
            <w:noWrap/>
            <w:vAlign w:val="bottom"/>
            <w:hideMark/>
            <w:tcPrChange w:id="9586" w:author="Mohsen Jafarinejad" w:date="2019-04-27T13:51:00Z">
              <w:tcPr>
                <w:tcW w:w="208" w:type="pct"/>
                <w:gridSpan w:val="2"/>
                <w:tcBorders>
                  <w:top w:val="nil"/>
                  <w:left w:val="single" w:sz="4" w:space="0" w:color="auto"/>
                  <w:bottom w:val="single" w:sz="4" w:space="0" w:color="auto"/>
                  <w:right w:val="single" w:sz="4" w:space="0" w:color="auto"/>
                </w:tcBorders>
                <w:shd w:val="clear" w:color="auto" w:fill="auto"/>
                <w:noWrap/>
                <w:vAlign w:val="bottom"/>
                <w:hideMark/>
              </w:tcPr>
            </w:tcPrChange>
          </w:tcPr>
          <w:p w14:paraId="06781FD6" w14:textId="77777777" w:rsidR="00900C58" w:rsidRPr="00900C58" w:rsidRDefault="00900C58" w:rsidP="00900C58">
            <w:pPr>
              <w:spacing w:after="0" w:line="240" w:lineRule="auto"/>
              <w:rPr>
                <w:ins w:id="9587" w:author="Mohsen Jafarinejad" w:date="2019-04-27T13:50:00Z"/>
                <w:rFonts w:ascii="Calibri" w:eastAsia="Times New Roman" w:hAnsi="Calibri" w:cs="B Zar"/>
                <w:color w:val="000000"/>
                <w:sz w:val="20"/>
                <w:szCs w:val="20"/>
              </w:rPr>
            </w:pPr>
            <w:ins w:id="9588"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bottom"/>
            <w:hideMark/>
            <w:tcPrChange w:id="9589"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bottom"/>
                <w:hideMark/>
              </w:tcPr>
            </w:tcPrChange>
          </w:tcPr>
          <w:p w14:paraId="496A0B71" w14:textId="77777777" w:rsidR="00900C58" w:rsidRPr="00900C58" w:rsidRDefault="00900C58" w:rsidP="00900C58">
            <w:pPr>
              <w:spacing w:after="0" w:line="240" w:lineRule="auto"/>
              <w:rPr>
                <w:ins w:id="9590" w:author="Mohsen Jafarinejad" w:date="2019-04-27T13:50:00Z"/>
                <w:rFonts w:ascii="Calibri" w:eastAsia="Times New Roman" w:hAnsi="Calibri" w:cs="B Zar"/>
                <w:color w:val="000000"/>
                <w:sz w:val="20"/>
                <w:szCs w:val="20"/>
              </w:rPr>
            </w:pPr>
            <w:ins w:id="9591"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bottom"/>
            <w:hideMark/>
            <w:tcPrChange w:id="9592"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bottom"/>
                <w:hideMark/>
              </w:tcPr>
            </w:tcPrChange>
          </w:tcPr>
          <w:p w14:paraId="0445B875" w14:textId="77777777" w:rsidR="00900C58" w:rsidRPr="00900C58" w:rsidRDefault="00900C58" w:rsidP="00900C58">
            <w:pPr>
              <w:spacing w:after="0" w:line="240" w:lineRule="auto"/>
              <w:rPr>
                <w:ins w:id="9593" w:author="Mohsen Jafarinejad" w:date="2019-04-27T13:50:00Z"/>
                <w:rFonts w:ascii="Calibri" w:eastAsia="Times New Roman" w:hAnsi="Calibri" w:cs="B Zar"/>
                <w:color w:val="000000"/>
                <w:sz w:val="20"/>
                <w:szCs w:val="20"/>
              </w:rPr>
            </w:pPr>
            <w:ins w:id="9594" w:author="Mohsen Jafarinejad" w:date="2019-04-27T13:50:00Z">
              <w:r w:rsidRPr="00900C58">
                <w:rPr>
                  <w:rFonts w:ascii="Calibri" w:eastAsia="Times New Roman" w:hAnsi="Calibri" w:cs="B Zar" w:hint="cs"/>
                  <w:color w:val="000000"/>
                  <w:sz w:val="20"/>
                  <w:szCs w:val="20"/>
                </w:rPr>
                <w:t> </w:t>
              </w:r>
            </w:ins>
          </w:p>
        </w:tc>
        <w:tc>
          <w:tcPr>
            <w:tcW w:w="210" w:type="pct"/>
            <w:tcBorders>
              <w:top w:val="nil"/>
              <w:left w:val="nil"/>
              <w:bottom w:val="single" w:sz="4" w:space="0" w:color="auto"/>
              <w:right w:val="single" w:sz="4" w:space="0" w:color="auto"/>
            </w:tcBorders>
            <w:shd w:val="clear" w:color="auto" w:fill="auto"/>
            <w:noWrap/>
            <w:vAlign w:val="bottom"/>
            <w:hideMark/>
            <w:tcPrChange w:id="9595" w:author="Mohsen Jafarinejad" w:date="2019-04-27T13:51:00Z">
              <w:tcPr>
                <w:tcW w:w="193" w:type="pct"/>
                <w:tcBorders>
                  <w:top w:val="nil"/>
                  <w:left w:val="nil"/>
                  <w:bottom w:val="single" w:sz="4" w:space="0" w:color="auto"/>
                  <w:right w:val="single" w:sz="4" w:space="0" w:color="auto"/>
                </w:tcBorders>
                <w:shd w:val="clear" w:color="auto" w:fill="auto"/>
                <w:noWrap/>
                <w:vAlign w:val="bottom"/>
                <w:hideMark/>
              </w:tcPr>
            </w:tcPrChange>
          </w:tcPr>
          <w:p w14:paraId="01C22225" w14:textId="77777777" w:rsidR="00900C58" w:rsidRPr="00900C58" w:rsidRDefault="00900C58" w:rsidP="00900C58">
            <w:pPr>
              <w:spacing w:after="0" w:line="240" w:lineRule="auto"/>
              <w:rPr>
                <w:ins w:id="9596" w:author="Mohsen Jafarinejad" w:date="2019-04-27T13:50:00Z"/>
                <w:rFonts w:ascii="Calibri" w:eastAsia="Times New Roman" w:hAnsi="Calibri" w:cs="B Zar"/>
                <w:color w:val="000000"/>
                <w:sz w:val="20"/>
                <w:szCs w:val="20"/>
              </w:rPr>
            </w:pPr>
            <w:ins w:id="9597"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598"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0FA49D6B" w14:textId="77777777" w:rsidR="00900C58" w:rsidRPr="00900C58" w:rsidRDefault="00900C58" w:rsidP="00900C58">
            <w:pPr>
              <w:spacing w:after="0" w:line="240" w:lineRule="auto"/>
              <w:jc w:val="center"/>
              <w:rPr>
                <w:ins w:id="9599" w:author="Mohsen Jafarinejad" w:date="2019-04-27T13:50:00Z"/>
                <w:rFonts w:ascii="Calibri" w:eastAsia="Times New Roman" w:hAnsi="Calibri" w:cs="B Zar"/>
                <w:color w:val="000000"/>
                <w:sz w:val="20"/>
                <w:szCs w:val="20"/>
              </w:rPr>
            </w:pPr>
            <w:ins w:id="9600"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601"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3937B949" w14:textId="77777777" w:rsidR="00900C58" w:rsidRPr="00900C58" w:rsidRDefault="00900C58" w:rsidP="00900C58">
            <w:pPr>
              <w:spacing w:after="0" w:line="240" w:lineRule="auto"/>
              <w:jc w:val="center"/>
              <w:rPr>
                <w:ins w:id="9602" w:author="Mohsen Jafarinejad" w:date="2019-04-27T13:50:00Z"/>
                <w:rFonts w:ascii="Calibri" w:eastAsia="Times New Roman" w:hAnsi="Calibri" w:cs="B Zar"/>
                <w:color w:val="000000"/>
                <w:sz w:val="20"/>
                <w:szCs w:val="20"/>
              </w:rPr>
            </w:pPr>
            <w:ins w:id="9603" w:author="Mohsen Jafarinejad" w:date="2019-04-27T13:50:00Z">
              <w:r w:rsidRPr="00900C58">
                <w:rPr>
                  <w:rFonts w:ascii="MS Gothic" w:eastAsia="MS Gothic" w:hAnsi="MS Gothic" w:cs="MS Gothic" w:hint="cs"/>
                  <w:color w:val="000000"/>
                  <w:sz w:val="20"/>
                  <w:szCs w:val="20"/>
                </w:rPr>
                <w:t>✓</w:t>
              </w:r>
            </w:ins>
          </w:p>
        </w:tc>
        <w:tc>
          <w:tcPr>
            <w:tcW w:w="249" w:type="pct"/>
            <w:tcBorders>
              <w:top w:val="nil"/>
              <w:left w:val="nil"/>
              <w:bottom w:val="single" w:sz="4" w:space="0" w:color="auto"/>
              <w:right w:val="single" w:sz="4" w:space="0" w:color="auto"/>
            </w:tcBorders>
            <w:shd w:val="clear" w:color="auto" w:fill="auto"/>
            <w:noWrap/>
            <w:vAlign w:val="center"/>
            <w:hideMark/>
            <w:tcPrChange w:id="9604"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29CC04D4" w14:textId="77777777" w:rsidR="00900C58" w:rsidRPr="00900C58" w:rsidRDefault="00900C58" w:rsidP="00900C58">
            <w:pPr>
              <w:spacing w:after="0" w:line="240" w:lineRule="auto"/>
              <w:jc w:val="center"/>
              <w:rPr>
                <w:ins w:id="9605" w:author="Mohsen Jafarinejad" w:date="2019-04-27T13:50:00Z"/>
                <w:rFonts w:ascii="Calibri" w:eastAsia="Times New Roman" w:hAnsi="Calibri" w:cs="B Zar"/>
                <w:color w:val="000000"/>
                <w:sz w:val="20"/>
                <w:szCs w:val="20"/>
              </w:rPr>
            </w:pPr>
            <w:ins w:id="9606" w:author="Mohsen Jafarinejad" w:date="2019-04-27T13:50:00Z">
              <w:r w:rsidRPr="00900C58">
                <w:rPr>
                  <w:rFonts w:ascii="MS Gothic" w:eastAsia="MS Gothic" w:hAnsi="MS Gothic" w:cs="MS Gothic" w:hint="cs"/>
                  <w:color w:val="000000"/>
                  <w:sz w:val="20"/>
                  <w:szCs w:val="20"/>
                </w:rPr>
                <w:t>✓</w:t>
              </w:r>
            </w:ins>
          </w:p>
        </w:tc>
        <w:tc>
          <w:tcPr>
            <w:tcW w:w="249" w:type="pct"/>
            <w:tcBorders>
              <w:top w:val="nil"/>
              <w:left w:val="nil"/>
              <w:bottom w:val="single" w:sz="4" w:space="0" w:color="auto"/>
              <w:right w:val="single" w:sz="4" w:space="0" w:color="auto"/>
            </w:tcBorders>
            <w:shd w:val="clear" w:color="auto" w:fill="auto"/>
            <w:noWrap/>
            <w:vAlign w:val="center"/>
            <w:hideMark/>
            <w:tcPrChange w:id="9607" w:author="Mohsen Jafarinejad" w:date="2019-04-27T13:51:00Z">
              <w:tcPr>
                <w:tcW w:w="236" w:type="pct"/>
                <w:gridSpan w:val="3"/>
                <w:tcBorders>
                  <w:top w:val="nil"/>
                  <w:left w:val="nil"/>
                  <w:bottom w:val="single" w:sz="4" w:space="0" w:color="auto"/>
                  <w:right w:val="single" w:sz="4" w:space="0" w:color="auto"/>
                </w:tcBorders>
                <w:shd w:val="clear" w:color="auto" w:fill="auto"/>
                <w:noWrap/>
                <w:vAlign w:val="center"/>
                <w:hideMark/>
              </w:tcPr>
            </w:tcPrChange>
          </w:tcPr>
          <w:p w14:paraId="12E214A8" w14:textId="77777777" w:rsidR="00900C58" w:rsidRPr="00900C58" w:rsidRDefault="00900C58" w:rsidP="00900C58">
            <w:pPr>
              <w:spacing w:after="0" w:line="240" w:lineRule="auto"/>
              <w:jc w:val="center"/>
              <w:rPr>
                <w:ins w:id="9608" w:author="Mohsen Jafarinejad" w:date="2019-04-27T13:50:00Z"/>
                <w:rFonts w:ascii="Calibri" w:eastAsia="Times New Roman" w:hAnsi="Calibri" w:cs="B Zar"/>
                <w:color w:val="000000"/>
                <w:sz w:val="20"/>
                <w:szCs w:val="20"/>
              </w:rPr>
            </w:pPr>
            <w:ins w:id="9609" w:author="Mohsen Jafarinejad" w:date="2019-04-27T13:50:00Z">
              <w:r w:rsidRPr="00900C58">
                <w:rPr>
                  <w:rFonts w:ascii="Calibri" w:eastAsia="Times New Roman" w:hAnsi="Calibri" w:cs="B Zar" w:hint="cs"/>
                  <w:color w:val="000000"/>
                  <w:sz w:val="20"/>
                  <w:szCs w:val="20"/>
                </w:rPr>
                <w:t> </w:t>
              </w:r>
            </w:ins>
          </w:p>
        </w:tc>
        <w:tc>
          <w:tcPr>
            <w:tcW w:w="223" w:type="pct"/>
            <w:tcBorders>
              <w:top w:val="nil"/>
              <w:left w:val="nil"/>
              <w:bottom w:val="single" w:sz="4" w:space="0" w:color="auto"/>
              <w:right w:val="single" w:sz="4" w:space="0" w:color="auto"/>
            </w:tcBorders>
            <w:shd w:val="clear" w:color="auto" w:fill="auto"/>
            <w:noWrap/>
            <w:vAlign w:val="center"/>
            <w:hideMark/>
            <w:tcPrChange w:id="9610" w:author="Mohsen Jafarinejad" w:date="2019-04-27T13:51:00Z">
              <w:tcPr>
                <w:tcW w:w="208" w:type="pct"/>
                <w:gridSpan w:val="3"/>
                <w:tcBorders>
                  <w:top w:val="nil"/>
                  <w:left w:val="nil"/>
                  <w:bottom w:val="single" w:sz="4" w:space="0" w:color="auto"/>
                  <w:right w:val="single" w:sz="4" w:space="0" w:color="auto"/>
                </w:tcBorders>
                <w:shd w:val="clear" w:color="auto" w:fill="auto"/>
                <w:noWrap/>
                <w:vAlign w:val="center"/>
                <w:hideMark/>
              </w:tcPr>
            </w:tcPrChange>
          </w:tcPr>
          <w:p w14:paraId="063F2A21" w14:textId="77777777" w:rsidR="00900C58" w:rsidRPr="00900C58" w:rsidRDefault="00900C58" w:rsidP="00900C58">
            <w:pPr>
              <w:spacing w:after="0" w:line="240" w:lineRule="auto"/>
              <w:jc w:val="center"/>
              <w:rPr>
                <w:ins w:id="9611" w:author="Mohsen Jafarinejad" w:date="2019-04-27T13:50:00Z"/>
                <w:rFonts w:ascii="Calibri" w:eastAsia="Times New Roman" w:hAnsi="Calibri" w:cs="B Zar"/>
                <w:color w:val="000000"/>
                <w:sz w:val="20"/>
                <w:szCs w:val="20"/>
              </w:rPr>
            </w:pPr>
            <w:ins w:id="9612" w:author="Mohsen Jafarinejad" w:date="2019-04-27T13:50:00Z">
              <w:r w:rsidRPr="00900C58">
                <w:rPr>
                  <w:rFonts w:ascii="Calibri" w:eastAsia="Times New Roman" w:hAnsi="Calibri" w:cs="B Zar" w:hint="cs"/>
                  <w:color w:val="000000"/>
                  <w:sz w:val="20"/>
                  <w:szCs w:val="20"/>
                </w:rPr>
                <w:t> </w:t>
              </w:r>
            </w:ins>
          </w:p>
        </w:tc>
        <w:tc>
          <w:tcPr>
            <w:tcW w:w="223" w:type="pct"/>
            <w:tcBorders>
              <w:top w:val="nil"/>
              <w:left w:val="nil"/>
              <w:bottom w:val="single" w:sz="4" w:space="0" w:color="auto"/>
              <w:right w:val="single" w:sz="4" w:space="0" w:color="auto"/>
            </w:tcBorders>
            <w:shd w:val="clear" w:color="auto" w:fill="auto"/>
            <w:noWrap/>
            <w:vAlign w:val="center"/>
            <w:hideMark/>
            <w:tcPrChange w:id="9613" w:author="Mohsen Jafarinejad" w:date="2019-04-27T13:51:00Z">
              <w:tcPr>
                <w:tcW w:w="208" w:type="pct"/>
                <w:gridSpan w:val="2"/>
                <w:tcBorders>
                  <w:top w:val="nil"/>
                  <w:left w:val="nil"/>
                  <w:bottom w:val="single" w:sz="4" w:space="0" w:color="auto"/>
                  <w:right w:val="single" w:sz="4" w:space="0" w:color="auto"/>
                </w:tcBorders>
                <w:shd w:val="clear" w:color="auto" w:fill="auto"/>
                <w:noWrap/>
                <w:vAlign w:val="center"/>
                <w:hideMark/>
              </w:tcPr>
            </w:tcPrChange>
          </w:tcPr>
          <w:p w14:paraId="403FF733" w14:textId="77777777" w:rsidR="00900C58" w:rsidRPr="00900C58" w:rsidRDefault="00900C58" w:rsidP="00900C58">
            <w:pPr>
              <w:spacing w:after="0" w:line="240" w:lineRule="auto"/>
              <w:jc w:val="center"/>
              <w:rPr>
                <w:ins w:id="9614" w:author="Mohsen Jafarinejad" w:date="2019-04-27T13:50:00Z"/>
                <w:rFonts w:ascii="Calibri" w:eastAsia="Times New Roman" w:hAnsi="Calibri" w:cs="B Zar"/>
                <w:color w:val="000000"/>
                <w:sz w:val="20"/>
                <w:szCs w:val="20"/>
              </w:rPr>
            </w:pPr>
            <w:ins w:id="9615" w:author="Mohsen Jafarinejad" w:date="2019-04-27T13:50:00Z">
              <w:r w:rsidRPr="00900C58">
                <w:rPr>
                  <w:rFonts w:ascii="MS Gothic" w:eastAsia="MS Gothic" w:hAnsi="MS Gothic" w:cs="MS Gothic" w:hint="cs"/>
                  <w:color w:val="000000"/>
                  <w:sz w:val="20"/>
                  <w:szCs w:val="20"/>
                </w:rPr>
                <w:t>✓</w:t>
              </w:r>
            </w:ins>
          </w:p>
        </w:tc>
        <w:tc>
          <w:tcPr>
            <w:tcW w:w="262" w:type="pct"/>
            <w:tcBorders>
              <w:top w:val="nil"/>
              <w:left w:val="nil"/>
              <w:bottom w:val="single" w:sz="4" w:space="0" w:color="auto"/>
              <w:right w:val="single" w:sz="4" w:space="0" w:color="auto"/>
            </w:tcBorders>
            <w:shd w:val="clear" w:color="auto" w:fill="auto"/>
            <w:noWrap/>
            <w:vAlign w:val="center"/>
            <w:hideMark/>
            <w:tcPrChange w:id="9616" w:author="Mohsen Jafarinejad" w:date="2019-04-27T13:51:00Z">
              <w:tcPr>
                <w:tcW w:w="408" w:type="pct"/>
                <w:gridSpan w:val="2"/>
                <w:tcBorders>
                  <w:top w:val="nil"/>
                  <w:left w:val="nil"/>
                  <w:bottom w:val="single" w:sz="4" w:space="0" w:color="auto"/>
                  <w:right w:val="single" w:sz="4" w:space="0" w:color="auto"/>
                </w:tcBorders>
                <w:shd w:val="clear" w:color="auto" w:fill="auto"/>
                <w:noWrap/>
                <w:vAlign w:val="center"/>
                <w:hideMark/>
              </w:tcPr>
            </w:tcPrChange>
          </w:tcPr>
          <w:p w14:paraId="70FB36BE" w14:textId="77777777" w:rsidR="00900C58" w:rsidRPr="00900C58" w:rsidRDefault="00900C58" w:rsidP="00900C58">
            <w:pPr>
              <w:spacing w:after="0" w:line="240" w:lineRule="auto"/>
              <w:jc w:val="center"/>
              <w:rPr>
                <w:ins w:id="9617" w:author="Mohsen Jafarinejad" w:date="2019-04-27T13:50:00Z"/>
                <w:rFonts w:ascii="Calibri" w:eastAsia="Times New Roman" w:hAnsi="Calibri" w:cs="B Zar"/>
                <w:color w:val="000000"/>
                <w:sz w:val="20"/>
                <w:szCs w:val="20"/>
              </w:rPr>
            </w:pPr>
            <w:ins w:id="9618" w:author="Mohsen Jafarinejad" w:date="2019-04-27T13:50:00Z">
              <w:r w:rsidRPr="00900C58">
                <w:rPr>
                  <w:rFonts w:ascii="Calibri" w:eastAsia="Times New Roman" w:hAnsi="Calibri" w:cs="B Zar" w:hint="cs"/>
                  <w:color w:val="000000"/>
                  <w:sz w:val="20"/>
                  <w:szCs w:val="20"/>
                </w:rPr>
                <w:t> </w:t>
              </w:r>
            </w:ins>
          </w:p>
        </w:tc>
        <w:tc>
          <w:tcPr>
            <w:tcW w:w="262" w:type="pct"/>
            <w:tcBorders>
              <w:top w:val="nil"/>
              <w:left w:val="nil"/>
              <w:bottom w:val="single" w:sz="4" w:space="0" w:color="auto"/>
              <w:right w:val="single" w:sz="4" w:space="0" w:color="auto"/>
            </w:tcBorders>
            <w:shd w:val="clear" w:color="auto" w:fill="auto"/>
            <w:noWrap/>
            <w:vAlign w:val="center"/>
            <w:hideMark/>
            <w:tcPrChange w:id="9619" w:author="Mohsen Jafarinejad" w:date="2019-04-27T13:51:00Z">
              <w:tcPr>
                <w:tcW w:w="251" w:type="pct"/>
                <w:gridSpan w:val="3"/>
                <w:tcBorders>
                  <w:top w:val="nil"/>
                  <w:left w:val="nil"/>
                  <w:bottom w:val="single" w:sz="4" w:space="0" w:color="auto"/>
                  <w:right w:val="single" w:sz="4" w:space="0" w:color="auto"/>
                </w:tcBorders>
                <w:shd w:val="clear" w:color="auto" w:fill="auto"/>
                <w:noWrap/>
                <w:vAlign w:val="center"/>
                <w:hideMark/>
              </w:tcPr>
            </w:tcPrChange>
          </w:tcPr>
          <w:p w14:paraId="70700158" w14:textId="77777777" w:rsidR="00900C58" w:rsidRPr="00900C58" w:rsidRDefault="00900C58" w:rsidP="00900C58">
            <w:pPr>
              <w:spacing w:after="0" w:line="240" w:lineRule="auto"/>
              <w:jc w:val="center"/>
              <w:rPr>
                <w:ins w:id="9620" w:author="Mohsen Jafarinejad" w:date="2019-04-27T13:50:00Z"/>
                <w:rFonts w:ascii="Calibri" w:eastAsia="Times New Roman" w:hAnsi="Calibri" w:cs="B Zar"/>
                <w:color w:val="000000"/>
                <w:sz w:val="20"/>
                <w:szCs w:val="20"/>
              </w:rPr>
            </w:pPr>
            <w:ins w:id="9621" w:author="Mohsen Jafarinejad" w:date="2019-04-27T13:50:00Z">
              <w:r w:rsidRPr="00900C58">
                <w:rPr>
                  <w:rFonts w:ascii="MS Gothic" w:eastAsia="MS Gothic" w:hAnsi="MS Gothic" w:cs="MS Gothic" w:hint="cs"/>
                  <w:color w:val="000000"/>
                  <w:sz w:val="20"/>
                  <w:szCs w:val="20"/>
                </w:rPr>
                <w:t>✓</w:t>
              </w:r>
            </w:ins>
          </w:p>
        </w:tc>
        <w:tc>
          <w:tcPr>
            <w:tcW w:w="2103" w:type="pct"/>
            <w:tcBorders>
              <w:top w:val="nil"/>
              <w:left w:val="nil"/>
              <w:bottom w:val="single" w:sz="4" w:space="0" w:color="auto"/>
              <w:right w:val="single" w:sz="4" w:space="0" w:color="auto"/>
            </w:tcBorders>
            <w:shd w:val="clear" w:color="auto" w:fill="auto"/>
            <w:noWrap/>
            <w:vAlign w:val="center"/>
            <w:hideMark/>
            <w:tcPrChange w:id="9622" w:author="Mohsen Jafarinejad" w:date="2019-04-27T13:51:00Z">
              <w:tcPr>
                <w:tcW w:w="2106" w:type="pct"/>
                <w:gridSpan w:val="5"/>
                <w:tcBorders>
                  <w:top w:val="nil"/>
                  <w:left w:val="nil"/>
                  <w:bottom w:val="single" w:sz="4" w:space="0" w:color="auto"/>
                  <w:right w:val="single" w:sz="4" w:space="0" w:color="auto"/>
                </w:tcBorders>
                <w:shd w:val="clear" w:color="auto" w:fill="auto"/>
                <w:noWrap/>
                <w:vAlign w:val="center"/>
                <w:hideMark/>
              </w:tcPr>
            </w:tcPrChange>
          </w:tcPr>
          <w:p w14:paraId="13F08395" w14:textId="77777777" w:rsidR="00900C58" w:rsidRPr="00900C58" w:rsidRDefault="00900C58" w:rsidP="00900C58">
            <w:pPr>
              <w:spacing w:after="0" w:line="240" w:lineRule="auto"/>
              <w:jc w:val="center"/>
              <w:rPr>
                <w:ins w:id="9623" w:author="Mohsen Jafarinejad" w:date="2019-04-27T13:50:00Z"/>
                <w:rFonts w:ascii="Times New Roman" w:eastAsia="Times New Roman" w:hAnsi="Times New Roman" w:cs="Times New Roman"/>
                <w:color w:val="000000"/>
                <w:sz w:val="20"/>
                <w:szCs w:val="20"/>
              </w:rPr>
            </w:pPr>
            <w:ins w:id="9624" w:author="Mohsen Jafarinejad" w:date="2019-04-27T13:50:00Z">
              <w:r w:rsidRPr="00900C58">
                <w:rPr>
                  <w:rFonts w:ascii="Times New Roman" w:eastAsia="Times New Roman" w:hAnsi="Times New Roman" w:cs="Times New Roman"/>
                  <w:color w:val="000000"/>
                  <w:sz w:val="20"/>
                  <w:szCs w:val="20"/>
                </w:rPr>
                <w:t>Modeling of a Microbial Fuel Cell[62]</w:t>
              </w:r>
            </w:ins>
          </w:p>
        </w:tc>
      </w:tr>
      <w:tr w:rsidR="00900C58" w:rsidRPr="00900C58" w14:paraId="1FFBA3B0" w14:textId="77777777" w:rsidTr="00681C03">
        <w:trPr>
          <w:trHeight w:val="420"/>
          <w:ins w:id="9625" w:author="Mohsen Jafarinejad" w:date="2019-04-27T13:50:00Z"/>
          <w:trPrChange w:id="9626" w:author="Mohsen Jafarinejad" w:date="2019-04-27T13:51:00Z">
            <w:trPr>
              <w:gridAfter w:val="0"/>
              <w:trHeight w:val="420"/>
            </w:trPr>
          </w:trPrChange>
        </w:trPr>
        <w:tc>
          <w:tcPr>
            <w:tcW w:w="223" w:type="pct"/>
            <w:tcBorders>
              <w:top w:val="nil"/>
              <w:left w:val="single" w:sz="4" w:space="0" w:color="auto"/>
              <w:bottom w:val="single" w:sz="4" w:space="0" w:color="auto"/>
              <w:right w:val="single" w:sz="4" w:space="0" w:color="auto"/>
            </w:tcBorders>
            <w:shd w:val="clear" w:color="auto" w:fill="auto"/>
            <w:noWrap/>
            <w:vAlign w:val="center"/>
            <w:hideMark/>
            <w:tcPrChange w:id="9627" w:author="Mohsen Jafarinejad" w:date="2019-04-27T13:51:00Z">
              <w:tcPr>
                <w:tcW w:w="208" w:type="pct"/>
                <w:gridSpan w:val="2"/>
                <w:tcBorders>
                  <w:top w:val="nil"/>
                  <w:left w:val="single" w:sz="4" w:space="0" w:color="auto"/>
                  <w:bottom w:val="single" w:sz="4" w:space="0" w:color="auto"/>
                  <w:right w:val="single" w:sz="4" w:space="0" w:color="auto"/>
                </w:tcBorders>
                <w:shd w:val="clear" w:color="auto" w:fill="auto"/>
                <w:noWrap/>
                <w:vAlign w:val="center"/>
                <w:hideMark/>
              </w:tcPr>
            </w:tcPrChange>
          </w:tcPr>
          <w:p w14:paraId="228ECE4A" w14:textId="77777777" w:rsidR="00900C58" w:rsidRPr="00900C58" w:rsidRDefault="00900C58" w:rsidP="00900C58">
            <w:pPr>
              <w:spacing w:after="0" w:line="240" w:lineRule="auto"/>
              <w:jc w:val="center"/>
              <w:rPr>
                <w:ins w:id="9628" w:author="Mohsen Jafarinejad" w:date="2019-04-27T13:50:00Z"/>
                <w:rFonts w:ascii="Calibri" w:eastAsia="Times New Roman" w:hAnsi="Calibri" w:cs="B Zar"/>
                <w:color w:val="000000"/>
                <w:sz w:val="20"/>
                <w:szCs w:val="20"/>
              </w:rPr>
            </w:pPr>
            <w:ins w:id="9629" w:author="Mohsen Jafarinejad" w:date="2019-04-27T13:50:00Z">
              <w:r w:rsidRPr="00900C58">
                <w:rPr>
                  <w:rFonts w:ascii="MS Gothic" w:eastAsia="MS Gothic" w:hAnsi="MS Gothic" w:cs="MS Gothic" w:hint="cs"/>
                  <w:color w:val="000000"/>
                  <w:sz w:val="20"/>
                  <w:szCs w:val="20"/>
                </w:rPr>
                <w:t>✓</w:t>
              </w:r>
            </w:ins>
          </w:p>
        </w:tc>
        <w:tc>
          <w:tcPr>
            <w:tcW w:w="249" w:type="pct"/>
            <w:tcBorders>
              <w:top w:val="nil"/>
              <w:left w:val="nil"/>
              <w:bottom w:val="single" w:sz="4" w:space="0" w:color="auto"/>
              <w:right w:val="single" w:sz="4" w:space="0" w:color="auto"/>
            </w:tcBorders>
            <w:shd w:val="clear" w:color="auto" w:fill="auto"/>
            <w:noWrap/>
            <w:vAlign w:val="bottom"/>
            <w:hideMark/>
            <w:tcPrChange w:id="9630"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bottom"/>
                <w:hideMark/>
              </w:tcPr>
            </w:tcPrChange>
          </w:tcPr>
          <w:p w14:paraId="5B8CAD65" w14:textId="77777777" w:rsidR="00900C58" w:rsidRPr="00900C58" w:rsidRDefault="00900C58" w:rsidP="00900C58">
            <w:pPr>
              <w:spacing w:after="0" w:line="240" w:lineRule="auto"/>
              <w:rPr>
                <w:ins w:id="9631" w:author="Mohsen Jafarinejad" w:date="2019-04-27T13:50:00Z"/>
                <w:rFonts w:ascii="Calibri" w:eastAsia="Times New Roman" w:hAnsi="Calibri" w:cs="B Zar"/>
                <w:color w:val="000000"/>
                <w:sz w:val="20"/>
                <w:szCs w:val="20"/>
              </w:rPr>
            </w:pPr>
            <w:ins w:id="9632"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bottom"/>
            <w:hideMark/>
            <w:tcPrChange w:id="9633"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bottom"/>
                <w:hideMark/>
              </w:tcPr>
            </w:tcPrChange>
          </w:tcPr>
          <w:p w14:paraId="3EE4E497" w14:textId="77777777" w:rsidR="00900C58" w:rsidRPr="00900C58" w:rsidRDefault="00900C58" w:rsidP="00900C58">
            <w:pPr>
              <w:spacing w:after="0" w:line="240" w:lineRule="auto"/>
              <w:rPr>
                <w:ins w:id="9634" w:author="Mohsen Jafarinejad" w:date="2019-04-27T13:50:00Z"/>
                <w:rFonts w:ascii="Calibri" w:eastAsia="Times New Roman" w:hAnsi="Calibri" w:cs="B Zar"/>
                <w:color w:val="000000"/>
                <w:sz w:val="20"/>
                <w:szCs w:val="20"/>
              </w:rPr>
            </w:pPr>
            <w:ins w:id="9635" w:author="Mohsen Jafarinejad" w:date="2019-04-27T13:50:00Z">
              <w:r w:rsidRPr="00900C58">
                <w:rPr>
                  <w:rFonts w:ascii="Calibri" w:eastAsia="Times New Roman" w:hAnsi="Calibri" w:cs="B Zar" w:hint="cs"/>
                  <w:color w:val="000000"/>
                  <w:sz w:val="20"/>
                  <w:szCs w:val="20"/>
                </w:rPr>
                <w:t> </w:t>
              </w:r>
            </w:ins>
          </w:p>
        </w:tc>
        <w:tc>
          <w:tcPr>
            <w:tcW w:w="210" w:type="pct"/>
            <w:tcBorders>
              <w:top w:val="nil"/>
              <w:left w:val="nil"/>
              <w:bottom w:val="single" w:sz="4" w:space="0" w:color="auto"/>
              <w:right w:val="single" w:sz="4" w:space="0" w:color="auto"/>
            </w:tcBorders>
            <w:shd w:val="clear" w:color="auto" w:fill="auto"/>
            <w:noWrap/>
            <w:vAlign w:val="bottom"/>
            <w:hideMark/>
            <w:tcPrChange w:id="9636" w:author="Mohsen Jafarinejad" w:date="2019-04-27T13:51:00Z">
              <w:tcPr>
                <w:tcW w:w="193" w:type="pct"/>
                <w:tcBorders>
                  <w:top w:val="nil"/>
                  <w:left w:val="nil"/>
                  <w:bottom w:val="single" w:sz="4" w:space="0" w:color="auto"/>
                  <w:right w:val="single" w:sz="4" w:space="0" w:color="auto"/>
                </w:tcBorders>
                <w:shd w:val="clear" w:color="auto" w:fill="auto"/>
                <w:noWrap/>
                <w:vAlign w:val="bottom"/>
                <w:hideMark/>
              </w:tcPr>
            </w:tcPrChange>
          </w:tcPr>
          <w:p w14:paraId="6E225A15" w14:textId="77777777" w:rsidR="00900C58" w:rsidRPr="00900C58" w:rsidRDefault="00900C58" w:rsidP="00900C58">
            <w:pPr>
              <w:spacing w:after="0" w:line="240" w:lineRule="auto"/>
              <w:rPr>
                <w:ins w:id="9637" w:author="Mohsen Jafarinejad" w:date="2019-04-27T13:50:00Z"/>
                <w:rFonts w:ascii="Calibri" w:eastAsia="Times New Roman" w:hAnsi="Calibri" w:cs="B Zar"/>
                <w:color w:val="000000"/>
                <w:sz w:val="20"/>
                <w:szCs w:val="20"/>
              </w:rPr>
            </w:pPr>
            <w:ins w:id="9638"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639"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36E6C0AE" w14:textId="77777777" w:rsidR="00900C58" w:rsidRPr="00900C58" w:rsidRDefault="00900C58" w:rsidP="00900C58">
            <w:pPr>
              <w:spacing w:after="0" w:line="240" w:lineRule="auto"/>
              <w:jc w:val="center"/>
              <w:rPr>
                <w:ins w:id="9640" w:author="Mohsen Jafarinejad" w:date="2019-04-27T13:50:00Z"/>
                <w:rFonts w:ascii="Calibri" w:eastAsia="Times New Roman" w:hAnsi="Calibri" w:cs="B Zar"/>
                <w:color w:val="000000"/>
                <w:sz w:val="20"/>
                <w:szCs w:val="20"/>
              </w:rPr>
            </w:pPr>
            <w:ins w:id="9641" w:author="Mohsen Jafarinejad" w:date="2019-04-27T13:50:00Z">
              <w:r w:rsidRPr="00900C58">
                <w:rPr>
                  <w:rFonts w:ascii="Calibri" w:eastAsia="Times New Roman" w:hAnsi="Calibri" w:cs="B Zar" w:hint="cs"/>
                  <w:color w:val="000000"/>
                  <w:sz w:val="20"/>
                  <w:szCs w:val="20"/>
                </w:rPr>
                <w:t> </w:t>
              </w:r>
            </w:ins>
          </w:p>
        </w:tc>
        <w:tc>
          <w:tcPr>
            <w:tcW w:w="249" w:type="pct"/>
            <w:tcBorders>
              <w:top w:val="nil"/>
              <w:left w:val="nil"/>
              <w:bottom w:val="single" w:sz="4" w:space="0" w:color="auto"/>
              <w:right w:val="single" w:sz="4" w:space="0" w:color="auto"/>
            </w:tcBorders>
            <w:shd w:val="clear" w:color="auto" w:fill="auto"/>
            <w:noWrap/>
            <w:vAlign w:val="center"/>
            <w:hideMark/>
            <w:tcPrChange w:id="9642"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4D7AA003" w14:textId="77777777" w:rsidR="00900C58" w:rsidRPr="00900C58" w:rsidRDefault="00900C58" w:rsidP="00900C58">
            <w:pPr>
              <w:spacing w:after="0" w:line="240" w:lineRule="auto"/>
              <w:jc w:val="center"/>
              <w:rPr>
                <w:ins w:id="9643" w:author="Mohsen Jafarinejad" w:date="2019-04-27T13:50:00Z"/>
                <w:rFonts w:ascii="Calibri" w:eastAsia="Times New Roman" w:hAnsi="Calibri" w:cs="B Zar"/>
                <w:color w:val="000000"/>
                <w:sz w:val="20"/>
                <w:szCs w:val="20"/>
              </w:rPr>
            </w:pPr>
            <w:ins w:id="9644" w:author="Mohsen Jafarinejad" w:date="2019-04-27T13:50:00Z">
              <w:r w:rsidRPr="00900C58">
                <w:rPr>
                  <w:rFonts w:ascii="MS Gothic" w:eastAsia="MS Gothic" w:hAnsi="MS Gothic" w:cs="MS Gothic" w:hint="cs"/>
                  <w:color w:val="000000"/>
                  <w:sz w:val="20"/>
                  <w:szCs w:val="20"/>
                </w:rPr>
                <w:t>✓</w:t>
              </w:r>
            </w:ins>
          </w:p>
        </w:tc>
        <w:tc>
          <w:tcPr>
            <w:tcW w:w="249" w:type="pct"/>
            <w:tcBorders>
              <w:top w:val="nil"/>
              <w:left w:val="nil"/>
              <w:bottom w:val="single" w:sz="4" w:space="0" w:color="auto"/>
              <w:right w:val="single" w:sz="4" w:space="0" w:color="auto"/>
            </w:tcBorders>
            <w:shd w:val="clear" w:color="auto" w:fill="auto"/>
            <w:noWrap/>
            <w:vAlign w:val="center"/>
            <w:hideMark/>
            <w:tcPrChange w:id="9645" w:author="Mohsen Jafarinejad" w:date="2019-04-27T13:51:00Z">
              <w:tcPr>
                <w:tcW w:w="236" w:type="pct"/>
                <w:gridSpan w:val="2"/>
                <w:tcBorders>
                  <w:top w:val="nil"/>
                  <w:left w:val="nil"/>
                  <w:bottom w:val="single" w:sz="4" w:space="0" w:color="auto"/>
                  <w:right w:val="single" w:sz="4" w:space="0" w:color="auto"/>
                </w:tcBorders>
                <w:shd w:val="clear" w:color="auto" w:fill="auto"/>
                <w:noWrap/>
                <w:vAlign w:val="center"/>
                <w:hideMark/>
              </w:tcPr>
            </w:tcPrChange>
          </w:tcPr>
          <w:p w14:paraId="745973E5" w14:textId="77777777" w:rsidR="00900C58" w:rsidRPr="00900C58" w:rsidRDefault="00900C58" w:rsidP="00900C58">
            <w:pPr>
              <w:spacing w:after="0" w:line="240" w:lineRule="auto"/>
              <w:jc w:val="center"/>
              <w:rPr>
                <w:ins w:id="9646" w:author="Mohsen Jafarinejad" w:date="2019-04-27T13:50:00Z"/>
                <w:rFonts w:ascii="Calibri" w:eastAsia="Times New Roman" w:hAnsi="Calibri" w:cs="B Zar"/>
                <w:color w:val="000000"/>
                <w:sz w:val="20"/>
                <w:szCs w:val="20"/>
              </w:rPr>
            </w:pPr>
            <w:ins w:id="9647" w:author="Mohsen Jafarinejad" w:date="2019-04-27T13:50:00Z">
              <w:r w:rsidRPr="00900C58">
                <w:rPr>
                  <w:rFonts w:ascii="MS Gothic" w:eastAsia="MS Gothic" w:hAnsi="MS Gothic" w:cs="MS Gothic" w:hint="cs"/>
                  <w:color w:val="000000"/>
                  <w:sz w:val="20"/>
                  <w:szCs w:val="20"/>
                </w:rPr>
                <w:t>✓</w:t>
              </w:r>
            </w:ins>
          </w:p>
        </w:tc>
        <w:tc>
          <w:tcPr>
            <w:tcW w:w="249" w:type="pct"/>
            <w:tcBorders>
              <w:top w:val="nil"/>
              <w:left w:val="nil"/>
              <w:bottom w:val="single" w:sz="4" w:space="0" w:color="auto"/>
              <w:right w:val="single" w:sz="4" w:space="0" w:color="auto"/>
            </w:tcBorders>
            <w:shd w:val="clear" w:color="auto" w:fill="auto"/>
            <w:noWrap/>
            <w:vAlign w:val="center"/>
            <w:hideMark/>
            <w:tcPrChange w:id="9648" w:author="Mohsen Jafarinejad" w:date="2019-04-27T13:51:00Z">
              <w:tcPr>
                <w:tcW w:w="236" w:type="pct"/>
                <w:gridSpan w:val="3"/>
                <w:tcBorders>
                  <w:top w:val="nil"/>
                  <w:left w:val="nil"/>
                  <w:bottom w:val="single" w:sz="4" w:space="0" w:color="auto"/>
                  <w:right w:val="single" w:sz="4" w:space="0" w:color="auto"/>
                </w:tcBorders>
                <w:shd w:val="clear" w:color="auto" w:fill="auto"/>
                <w:noWrap/>
                <w:vAlign w:val="center"/>
                <w:hideMark/>
              </w:tcPr>
            </w:tcPrChange>
          </w:tcPr>
          <w:p w14:paraId="26C00C1B" w14:textId="77777777" w:rsidR="00900C58" w:rsidRPr="00900C58" w:rsidRDefault="00900C58" w:rsidP="00900C58">
            <w:pPr>
              <w:spacing w:after="0" w:line="240" w:lineRule="auto"/>
              <w:jc w:val="center"/>
              <w:rPr>
                <w:ins w:id="9649" w:author="Mohsen Jafarinejad" w:date="2019-04-27T13:50:00Z"/>
                <w:rFonts w:ascii="Calibri" w:eastAsia="Times New Roman" w:hAnsi="Calibri" w:cs="B Zar"/>
                <w:color w:val="000000"/>
                <w:sz w:val="20"/>
                <w:szCs w:val="20"/>
              </w:rPr>
            </w:pPr>
            <w:ins w:id="9650" w:author="Mohsen Jafarinejad" w:date="2019-04-27T13:50:00Z">
              <w:r w:rsidRPr="00900C58">
                <w:rPr>
                  <w:rFonts w:ascii="MS Gothic" w:eastAsia="MS Gothic" w:hAnsi="MS Gothic" w:cs="MS Gothic" w:hint="cs"/>
                  <w:color w:val="000000"/>
                  <w:sz w:val="20"/>
                  <w:szCs w:val="20"/>
                </w:rPr>
                <w:t>✓</w:t>
              </w:r>
            </w:ins>
          </w:p>
        </w:tc>
        <w:tc>
          <w:tcPr>
            <w:tcW w:w="223" w:type="pct"/>
            <w:tcBorders>
              <w:top w:val="nil"/>
              <w:left w:val="nil"/>
              <w:bottom w:val="single" w:sz="4" w:space="0" w:color="auto"/>
              <w:right w:val="single" w:sz="4" w:space="0" w:color="auto"/>
            </w:tcBorders>
            <w:shd w:val="clear" w:color="auto" w:fill="auto"/>
            <w:noWrap/>
            <w:vAlign w:val="center"/>
            <w:hideMark/>
            <w:tcPrChange w:id="9651" w:author="Mohsen Jafarinejad" w:date="2019-04-27T13:51:00Z">
              <w:tcPr>
                <w:tcW w:w="208" w:type="pct"/>
                <w:gridSpan w:val="3"/>
                <w:tcBorders>
                  <w:top w:val="nil"/>
                  <w:left w:val="nil"/>
                  <w:bottom w:val="single" w:sz="4" w:space="0" w:color="auto"/>
                  <w:right w:val="single" w:sz="4" w:space="0" w:color="auto"/>
                </w:tcBorders>
                <w:shd w:val="clear" w:color="auto" w:fill="auto"/>
                <w:noWrap/>
                <w:vAlign w:val="center"/>
                <w:hideMark/>
              </w:tcPr>
            </w:tcPrChange>
          </w:tcPr>
          <w:p w14:paraId="309D41A6" w14:textId="77777777" w:rsidR="00900C58" w:rsidRPr="00900C58" w:rsidRDefault="00900C58" w:rsidP="00900C58">
            <w:pPr>
              <w:spacing w:after="0" w:line="240" w:lineRule="auto"/>
              <w:jc w:val="center"/>
              <w:rPr>
                <w:ins w:id="9652" w:author="Mohsen Jafarinejad" w:date="2019-04-27T13:50:00Z"/>
                <w:rFonts w:ascii="Calibri" w:eastAsia="Times New Roman" w:hAnsi="Calibri" w:cs="B Zar"/>
                <w:color w:val="000000"/>
                <w:sz w:val="20"/>
                <w:szCs w:val="20"/>
              </w:rPr>
            </w:pPr>
            <w:ins w:id="9653" w:author="Mohsen Jafarinejad" w:date="2019-04-27T13:50:00Z">
              <w:r w:rsidRPr="00900C58">
                <w:rPr>
                  <w:rFonts w:ascii="MS Gothic" w:eastAsia="MS Gothic" w:hAnsi="MS Gothic" w:cs="MS Gothic" w:hint="cs"/>
                  <w:color w:val="000000"/>
                  <w:sz w:val="20"/>
                  <w:szCs w:val="20"/>
                </w:rPr>
                <w:t>✓</w:t>
              </w:r>
            </w:ins>
          </w:p>
        </w:tc>
        <w:tc>
          <w:tcPr>
            <w:tcW w:w="223" w:type="pct"/>
            <w:tcBorders>
              <w:top w:val="nil"/>
              <w:left w:val="nil"/>
              <w:bottom w:val="single" w:sz="4" w:space="0" w:color="auto"/>
              <w:right w:val="single" w:sz="4" w:space="0" w:color="auto"/>
            </w:tcBorders>
            <w:shd w:val="clear" w:color="auto" w:fill="auto"/>
            <w:noWrap/>
            <w:vAlign w:val="center"/>
            <w:hideMark/>
            <w:tcPrChange w:id="9654" w:author="Mohsen Jafarinejad" w:date="2019-04-27T13:51:00Z">
              <w:tcPr>
                <w:tcW w:w="208" w:type="pct"/>
                <w:gridSpan w:val="2"/>
                <w:tcBorders>
                  <w:top w:val="nil"/>
                  <w:left w:val="nil"/>
                  <w:bottom w:val="single" w:sz="4" w:space="0" w:color="auto"/>
                  <w:right w:val="single" w:sz="4" w:space="0" w:color="auto"/>
                </w:tcBorders>
                <w:shd w:val="clear" w:color="auto" w:fill="auto"/>
                <w:noWrap/>
                <w:vAlign w:val="center"/>
                <w:hideMark/>
              </w:tcPr>
            </w:tcPrChange>
          </w:tcPr>
          <w:p w14:paraId="1BEC4EFB" w14:textId="77777777" w:rsidR="00900C58" w:rsidRPr="00900C58" w:rsidRDefault="00900C58" w:rsidP="00900C58">
            <w:pPr>
              <w:spacing w:after="0" w:line="240" w:lineRule="auto"/>
              <w:jc w:val="center"/>
              <w:rPr>
                <w:ins w:id="9655" w:author="Mohsen Jafarinejad" w:date="2019-04-27T13:50:00Z"/>
                <w:rFonts w:ascii="Calibri" w:eastAsia="Times New Roman" w:hAnsi="Calibri" w:cs="B Zar"/>
                <w:color w:val="000000"/>
                <w:sz w:val="20"/>
                <w:szCs w:val="20"/>
              </w:rPr>
            </w:pPr>
            <w:ins w:id="9656" w:author="Mohsen Jafarinejad" w:date="2019-04-27T13:50:00Z">
              <w:r w:rsidRPr="00900C58">
                <w:rPr>
                  <w:rFonts w:ascii="MS Gothic" w:eastAsia="MS Gothic" w:hAnsi="MS Gothic" w:cs="MS Gothic" w:hint="cs"/>
                  <w:color w:val="000000"/>
                  <w:sz w:val="20"/>
                  <w:szCs w:val="20"/>
                </w:rPr>
                <w:t>✓</w:t>
              </w:r>
            </w:ins>
          </w:p>
        </w:tc>
        <w:tc>
          <w:tcPr>
            <w:tcW w:w="262" w:type="pct"/>
            <w:tcBorders>
              <w:top w:val="nil"/>
              <w:left w:val="nil"/>
              <w:bottom w:val="single" w:sz="4" w:space="0" w:color="auto"/>
              <w:right w:val="single" w:sz="4" w:space="0" w:color="auto"/>
            </w:tcBorders>
            <w:shd w:val="clear" w:color="auto" w:fill="auto"/>
            <w:noWrap/>
            <w:vAlign w:val="center"/>
            <w:hideMark/>
            <w:tcPrChange w:id="9657" w:author="Mohsen Jafarinejad" w:date="2019-04-27T13:51:00Z">
              <w:tcPr>
                <w:tcW w:w="408" w:type="pct"/>
                <w:gridSpan w:val="2"/>
                <w:tcBorders>
                  <w:top w:val="nil"/>
                  <w:left w:val="nil"/>
                  <w:bottom w:val="single" w:sz="4" w:space="0" w:color="auto"/>
                  <w:right w:val="single" w:sz="4" w:space="0" w:color="auto"/>
                </w:tcBorders>
                <w:shd w:val="clear" w:color="auto" w:fill="auto"/>
                <w:noWrap/>
                <w:vAlign w:val="center"/>
                <w:hideMark/>
              </w:tcPr>
            </w:tcPrChange>
          </w:tcPr>
          <w:p w14:paraId="539EA635" w14:textId="77777777" w:rsidR="00900C58" w:rsidRPr="00900C58" w:rsidRDefault="00900C58" w:rsidP="00900C58">
            <w:pPr>
              <w:spacing w:after="0" w:line="240" w:lineRule="auto"/>
              <w:jc w:val="center"/>
              <w:rPr>
                <w:ins w:id="9658" w:author="Mohsen Jafarinejad" w:date="2019-04-27T13:50:00Z"/>
                <w:rFonts w:ascii="Calibri" w:eastAsia="Times New Roman" w:hAnsi="Calibri" w:cs="B Zar"/>
                <w:color w:val="000000"/>
                <w:sz w:val="20"/>
                <w:szCs w:val="20"/>
              </w:rPr>
            </w:pPr>
            <w:ins w:id="9659" w:author="Mohsen Jafarinejad" w:date="2019-04-27T13:50:00Z">
              <w:r w:rsidRPr="00900C58">
                <w:rPr>
                  <w:rFonts w:ascii="Calibri" w:eastAsia="Times New Roman" w:hAnsi="Calibri" w:cs="B Zar" w:hint="cs"/>
                  <w:color w:val="000000"/>
                  <w:sz w:val="20"/>
                  <w:szCs w:val="20"/>
                </w:rPr>
                <w:t> </w:t>
              </w:r>
            </w:ins>
          </w:p>
        </w:tc>
        <w:tc>
          <w:tcPr>
            <w:tcW w:w="262" w:type="pct"/>
            <w:tcBorders>
              <w:top w:val="nil"/>
              <w:left w:val="nil"/>
              <w:bottom w:val="single" w:sz="4" w:space="0" w:color="auto"/>
              <w:right w:val="single" w:sz="4" w:space="0" w:color="auto"/>
            </w:tcBorders>
            <w:shd w:val="clear" w:color="auto" w:fill="auto"/>
            <w:noWrap/>
            <w:vAlign w:val="center"/>
            <w:hideMark/>
            <w:tcPrChange w:id="9660" w:author="Mohsen Jafarinejad" w:date="2019-04-27T13:51:00Z">
              <w:tcPr>
                <w:tcW w:w="251" w:type="pct"/>
                <w:gridSpan w:val="3"/>
                <w:tcBorders>
                  <w:top w:val="nil"/>
                  <w:left w:val="nil"/>
                  <w:bottom w:val="single" w:sz="4" w:space="0" w:color="auto"/>
                  <w:right w:val="single" w:sz="4" w:space="0" w:color="auto"/>
                </w:tcBorders>
                <w:shd w:val="clear" w:color="auto" w:fill="auto"/>
                <w:noWrap/>
                <w:vAlign w:val="center"/>
                <w:hideMark/>
              </w:tcPr>
            </w:tcPrChange>
          </w:tcPr>
          <w:p w14:paraId="085B33D9" w14:textId="77777777" w:rsidR="00900C58" w:rsidRPr="00900C58" w:rsidRDefault="00900C58" w:rsidP="00900C58">
            <w:pPr>
              <w:spacing w:after="0" w:line="240" w:lineRule="auto"/>
              <w:jc w:val="center"/>
              <w:rPr>
                <w:ins w:id="9661" w:author="Mohsen Jafarinejad" w:date="2019-04-27T13:50:00Z"/>
                <w:rFonts w:ascii="Calibri" w:eastAsia="Times New Roman" w:hAnsi="Calibri" w:cs="B Zar"/>
                <w:color w:val="000000"/>
                <w:sz w:val="20"/>
                <w:szCs w:val="20"/>
              </w:rPr>
            </w:pPr>
            <w:ins w:id="9662" w:author="Mohsen Jafarinejad" w:date="2019-04-27T13:50:00Z">
              <w:r w:rsidRPr="00900C58">
                <w:rPr>
                  <w:rFonts w:ascii="MS Gothic" w:eastAsia="MS Gothic" w:hAnsi="MS Gothic" w:cs="MS Gothic" w:hint="cs"/>
                  <w:color w:val="000000"/>
                  <w:sz w:val="20"/>
                  <w:szCs w:val="20"/>
                </w:rPr>
                <w:t>✓</w:t>
              </w:r>
            </w:ins>
          </w:p>
        </w:tc>
        <w:tc>
          <w:tcPr>
            <w:tcW w:w="2103" w:type="pct"/>
            <w:tcBorders>
              <w:top w:val="nil"/>
              <w:left w:val="nil"/>
              <w:bottom w:val="single" w:sz="4" w:space="0" w:color="auto"/>
              <w:right w:val="single" w:sz="4" w:space="0" w:color="auto"/>
            </w:tcBorders>
            <w:shd w:val="clear" w:color="auto" w:fill="auto"/>
            <w:noWrap/>
            <w:vAlign w:val="center"/>
            <w:hideMark/>
            <w:tcPrChange w:id="9663" w:author="Mohsen Jafarinejad" w:date="2019-04-27T13:51:00Z">
              <w:tcPr>
                <w:tcW w:w="2106" w:type="pct"/>
                <w:gridSpan w:val="5"/>
                <w:tcBorders>
                  <w:top w:val="nil"/>
                  <w:left w:val="nil"/>
                  <w:bottom w:val="single" w:sz="4" w:space="0" w:color="auto"/>
                  <w:right w:val="single" w:sz="4" w:space="0" w:color="auto"/>
                </w:tcBorders>
                <w:shd w:val="clear" w:color="auto" w:fill="auto"/>
                <w:noWrap/>
                <w:vAlign w:val="center"/>
                <w:hideMark/>
              </w:tcPr>
            </w:tcPrChange>
          </w:tcPr>
          <w:p w14:paraId="2DE0B139" w14:textId="44EA40D0" w:rsidR="00681C03" w:rsidRPr="00681C03" w:rsidRDefault="00681C03" w:rsidP="001F2734">
            <w:pPr>
              <w:bidi/>
              <w:spacing w:after="0" w:line="240" w:lineRule="auto"/>
              <w:jc w:val="center"/>
              <w:rPr>
                <w:ins w:id="9664" w:author="Mohsen Jafarinejad" w:date="2019-04-27T13:50:00Z"/>
                <w:rFonts w:ascii="Times New Roman" w:eastAsia="Times New Roman" w:hAnsi="Times New Roman" w:cs="B Nazanin"/>
                <w:color w:val="000000"/>
                <w:rPrChange w:id="9665" w:author="Mohsen Jafarinejad" w:date="2019-04-27T13:51:00Z">
                  <w:rPr>
                    <w:ins w:id="9666" w:author="Mohsen Jafarinejad" w:date="2019-04-27T13:50:00Z"/>
                    <w:rFonts w:ascii="Times New Roman" w:eastAsia="Times New Roman" w:hAnsi="Times New Roman" w:cs="Times New Roman"/>
                    <w:color w:val="000000"/>
                    <w:sz w:val="18"/>
                    <w:szCs w:val="18"/>
                  </w:rPr>
                </w:rPrChange>
              </w:rPr>
            </w:pPr>
            <w:ins w:id="9667" w:author="Mohsen Jafarinejad" w:date="2019-04-27T13:51:00Z">
              <w:r w:rsidRPr="00681C03">
                <w:rPr>
                  <w:rFonts w:ascii="Times New Roman" w:eastAsia="Times New Roman" w:hAnsi="Times New Roman" w:cs="B Nazanin" w:hint="eastAsia"/>
                  <w:color w:val="000000"/>
                  <w:rtl/>
                  <w:rPrChange w:id="9668" w:author="Mohsen Jafarinejad" w:date="2019-04-27T13:51:00Z">
                    <w:rPr>
                      <w:rFonts w:ascii="Times New Roman" w:eastAsia="Times New Roman" w:hAnsi="Times New Roman" w:cs="Times New Roman" w:hint="eastAsia"/>
                      <w:color w:val="000000"/>
                      <w:sz w:val="18"/>
                      <w:szCs w:val="18"/>
                      <w:rtl/>
                    </w:rPr>
                  </w:rPrChange>
                </w:rPr>
                <w:t>تحق</w:t>
              </w:r>
              <w:r w:rsidRPr="00681C03">
                <w:rPr>
                  <w:rFonts w:ascii="Times New Roman" w:eastAsia="Times New Roman" w:hAnsi="Times New Roman" w:cs="B Nazanin" w:hint="cs"/>
                  <w:color w:val="000000"/>
                  <w:rtl/>
                  <w:rPrChange w:id="9669" w:author="Mohsen Jafarinejad" w:date="2019-04-27T13:51:00Z">
                    <w:rPr>
                      <w:rFonts w:ascii="Times New Roman" w:eastAsia="Times New Roman" w:hAnsi="Times New Roman" w:cs="Times New Roman" w:hint="cs"/>
                      <w:color w:val="000000"/>
                      <w:sz w:val="18"/>
                      <w:szCs w:val="18"/>
                      <w:rtl/>
                    </w:rPr>
                  </w:rPrChange>
                </w:rPr>
                <w:t>ی</w:t>
              </w:r>
              <w:r w:rsidRPr="00681C03">
                <w:rPr>
                  <w:rFonts w:ascii="Times New Roman" w:eastAsia="Times New Roman" w:hAnsi="Times New Roman" w:cs="B Nazanin" w:hint="eastAsia"/>
                  <w:color w:val="000000"/>
                  <w:rtl/>
                  <w:rPrChange w:id="9670" w:author="Mohsen Jafarinejad" w:date="2019-04-27T13:51:00Z">
                    <w:rPr>
                      <w:rFonts w:ascii="Times New Roman" w:eastAsia="Times New Roman" w:hAnsi="Times New Roman" w:cs="Times New Roman" w:hint="eastAsia"/>
                      <w:color w:val="000000"/>
                      <w:sz w:val="18"/>
                      <w:szCs w:val="18"/>
                      <w:rtl/>
                    </w:rPr>
                  </w:rPrChange>
                </w:rPr>
                <w:t>قات</w:t>
              </w:r>
              <w:r w:rsidRPr="00681C03">
                <w:rPr>
                  <w:rFonts w:ascii="Times New Roman" w:eastAsia="Times New Roman" w:hAnsi="Times New Roman" w:cs="B Nazanin"/>
                  <w:color w:val="000000"/>
                  <w:rtl/>
                  <w:rPrChange w:id="9671" w:author="Mohsen Jafarinejad" w:date="2019-04-27T13:51:00Z">
                    <w:rPr>
                      <w:rFonts w:ascii="Times New Roman" w:eastAsia="Times New Roman" w:hAnsi="Times New Roman" w:cs="Times New Roman"/>
                      <w:color w:val="000000"/>
                      <w:sz w:val="18"/>
                      <w:szCs w:val="18"/>
                      <w:rtl/>
                    </w:rPr>
                  </w:rPrChange>
                </w:rPr>
                <w:t xml:space="preserve"> </w:t>
              </w:r>
              <w:r w:rsidRPr="00681C03">
                <w:rPr>
                  <w:rFonts w:ascii="Times New Roman" w:eastAsia="Times New Roman" w:hAnsi="Times New Roman" w:cs="B Nazanin" w:hint="eastAsia"/>
                  <w:color w:val="000000"/>
                  <w:rtl/>
                  <w:rPrChange w:id="9672" w:author="Mohsen Jafarinejad" w:date="2019-04-27T13:51:00Z">
                    <w:rPr>
                      <w:rFonts w:ascii="Times New Roman" w:eastAsia="Times New Roman" w:hAnsi="Times New Roman" w:cs="Times New Roman" w:hint="eastAsia"/>
                      <w:color w:val="000000"/>
                      <w:sz w:val="18"/>
                      <w:szCs w:val="18"/>
                      <w:rtl/>
                    </w:rPr>
                  </w:rPrChange>
                </w:rPr>
                <w:t>ا</w:t>
              </w:r>
              <w:r w:rsidRPr="00681C03">
                <w:rPr>
                  <w:rFonts w:ascii="Times New Roman" w:eastAsia="Times New Roman" w:hAnsi="Times New Roman" w:cs="B Nazanin" w:hint="cs"/>
                  <w:color w:val="000000"/>
                  <w:rtl/>
                  <w:rPrChange w:id="9673" w:author="Mohsen Jafarinejad" w:date="2019-04-27T13:51:00Z">
                    <w:rPr>
                      <w:rFonts w:ascii="Times New Roman" w:eastAsia="Times New Roman" w:hAnsi="Times New Roman" w:cs="Times New Roman" w:hint="cs"/>
                      <w:color w:val="000000"/>
                      <w:sz w:val="18"/>
                      <w:szCs w:val="18"/>
                      <w:rtl/>
                    </w:rPr>
                  </w:rPrChange>
                </w:rPr>
                <w:t>ی</w:t>
              </w:r>
              <w:r w:rsidRPr="00681C03">
                <w:rPr>
                  <w:rFonts w:ascii="Times New Roman" w:eastAsia="Times New Roman" w:hAnsi="Times New Roman" w:cs="B Nazanin" w:hint="eastAsia"/>
                  <w:color w:val="000000"/>
                  <w:rtl/>
                  <w:rPrChange w:id="9674" w:author="Mohsen Jafarinejad" w:date="2019-04-27T13:51:00Z">
                    <w:rPr>
                      <w:rFonts w:ascii="Times New Roman" w:eastAsia="Times New Roman" w:hAnsi="Times New Roman" w:cs="Times New Roman" w:hint="eastAsia"/>
                      <w:color w:val="000000"/>
                      <w:sz w:val="18"/>
                      <w:szCs w:val="18"/>
                      <w:rtl/>
                    </w:rPr>
                  </w:rPrChange>
                </w:rPr>
                <w:t>ن</w:t>
              </w:r>
              <w:r w:rsidRPr="00681C03">
                <w:rPr>
                  <w:rFonts w:ascii="Times New Roman" w:eastAsia="Times New Roman" w:hAnsi="Times New Roman" w:cs="B Nazanin"/>
                  <w:color w:val="000000"/>
                  <w:rtl/>
                  <w:rPrChange w:id="9675" w:author="Mohsen Jafarinejad" w:date="2019-04-27T13:51:00Z">
                    <w:rPr>
                      <w:rFonts w:ascii="Times New Roman" w:eastAsia="Times New Roman" w:hAnsi="Times New Roman" w:cs="Times New Roman"/>
                      <w:color w:val="000000"/>
                      <w:sz w:val="18"/>
                      <w:szCs w:val="18"/>
                      <w:rtl/>
                    </w:rPr>
                  </w:rPrChange>
                </w:rPr>
                <w:t xml:space="preserve"> </w:t>
              </w:r>
              <w:r w:rsidRPr="00681C03">
                <w:rPr>
                  <w:rFonts w:ascii="Times New Roman" w:eastAsia="Times New Roman" w:hAnsi="Times New Roman" w:cs="B Nazanin" w:hint="eastAsia"/>
                  <w:color w:val="000000"/>
                  <w:rtl/>
                  <w:rPrChange w:id="9676" w:author="Mohsen Jafarinejad" w:date="2019-04-27T13:51:00Z">
                    <w:rPr>
                      <w:rFonts w:ascii="Times New Roman" w:eastAsia="Times New Roman" w:hAnsi="Times New Roman" w:cs="Times New Roman" w:hint="eastAsia"/>
                      <w:color w:val="000000"/>
                      <w:sz w:val="18"/>
                      <w:szCs w:val="18"/>
                      <w:rtl/>
                    </w:rPr>
                  </w:rPrChange>
                </w:rPr>
                <w:t>پا</w:t>
              </w:r>
              <w:r w:rsidRPr="00681C03">
                <w:rPr>
                  <w:rFonts w:ascii="Times New Roman" w:eastAsia="Times New Roman" w:hAnsi="Times New Roman" w:cs="B Nazanin" w:hint="cs"/>
                  <w:color w:val="000000"/>
                  <w:rtl/>
                  <w:rPrChange w:id="9677" w:author="Mohsen Jafarinejad" w:date="2019-04-27T13:51:00Z">
                    <w:rPr>
                      <w:rFonts w:ascii="Times New Roman" w:eastAsia="Times New Roman" w:hAnsi="Times New Roman" w:cs="Times New Roman" w:hint="cs"/>
                      <w:color w:val="000000"/>
                      <w:sz w:val="18"/>
                      <w:szCs w:val="18"/>
                      <w:rtl/>
                    </w:rPr>
                  </w:rPrChange>
                </w:rPr>
                <w:t>ی</w:t>
              </w:r>
              <w:r w:rsidRPr="00681C03">
                <w:rPr>
                  <w:rFonts w:ascii="Times New Roman" w:eastAsia="Times New Roman" w:hAnsi="Times New Roman" w:cs="B Nazanin" w:hint="eastAsia"/>
                  <w:color w:val="000000"/>
                  <w:rtl/>
                  <w:rPrChange w:id="9678" w:author="Mohsen Jafarinejad" w:date="2019-04-27T13:51:00Z">
                    <w:rPr>
                      <w:rFonts w:ascii="Times New Roman" w:eastAsia="Times New Roman" w:hAnsi="Times New Roman" w:cs="Times New Roman" w:hint="eastAsia"/>
                      <w:color w:val="000000"/>
                      <w:sz w:val="18"/>
                      <w:szCs w:val="18"/>
                      <w:rtl/>
                    </w:rPr>
                  </w:rPrChange>
                </w:rPr>
                <w:t>ان</w:t>
              </w:r>
              <w:r w:rsidRPr="00681C03">
                <w:rPr>
                  <w:rFonts w:ascii="Times New Roman" w:eastAsia="Times New Roman" w:hAnsi="Times New Roman" w:cs="B Nazanin"/>
                  <w:color w:val="000000"/>
                  <w:rtl/>
                  <w:rPrChange w:id="9679" w:author="Mohsen Jafarinejad" w:date="2019-04-27T13:51:00Z">
                    <w:rPr>
                      <w:rFonts w:ascii="Times New Roman" w:eastAsia="Times New Roman" w:hAnsi="Times New Roman" w:cs="Times New Roman"/>
                      <w:color w:val="000000"/>
                      <w:sz w:val="18"/>
                      <w:szCs w:val="18"/>
                      <w:rtl/>
                    </w:rPr>
                  </w:rPrChange>
                </w:rPr>
                <w:t xml:space="preserve"> </w:t>
              </w:r>
              <w:r w:rsidRPr="00681C03">
                <w:rPr>
                  <w:rFonts w:ascii="Times New Roman" w:eastAsia="Times New Roman" w:hAnsi="Times New Roman" w:cs="B Nazanin" w:hint="eastAsia"/>
                  <w:color w:val="000000"/>
                  <w:rtl/>
                  <w:rPrChange w:id="9680" w:author="Mohsen Jafarinejad" w:date="2019-04-27T13:51:00Z">
                    <w:rPr>
                      <w:rFonts w:ascii="Times New Roman" w:eastAsia="Times New Roman" w:hAnsi="Times New Roman" w:cs="Times New Roman" w:hint="eastAsia"/>
                      <w:color w:val="000000"/>
                      <w:sz w:val="18"/>
                      <w:szCs w:val="18"/>
                      <w:rtl/>
                    </w:rPr>
                  </w:rPrChange>
                </w:rPr>
                <w:t>نامه</w:t>
              </w:r>
            </w:ins>
          </w:p>
        </w:tc>
      </w:tr>
    </w:tbl>
    <w:p w14:paraId="5E417FD4" w14:textId="6354BD2D" w:rsidR="00041A5D" w:rsidRPr="001F2734" w:rsidRDefault="00041A5D">
      <w:pPr>
        <w:rPr>
          <w:rtl/>
        </w:rPr>
        <w:pPrChange w:id="9681" w:author="Mohsen Jafarinejad" w:date="2019-04-27T13:29:00Z">
          <w:pPr>
            <w:pStyle w:val="a3"/>
          </w:pPr>
        </w:pPrChange>
      </w:pPr>
    </w:p>
    <w:tbl>
      <w:tblPr>
        <w:tblW w:w="9475" w:type="dxa"/>
        <w:jc w:val="center"/>
        <w:tblLook w:val="04A0" w:firstRow="1" w:lastRow="0" w:firstColumn="1" w:lastColumn="0" w:noHBand="0" w:noVBand="1"/>
      </w:tblPr>
      <w:tblGrid>
        <w:gridCol w:w="19806"/>
        <w:gridCol w:w="3233"/>
      </w:tblGrid>
      <w:tr w:rsidR="00B01187" w:rsidRPr="00B01187" w:rsidDel="00041A5D" w14:paraId="273D06C5" w14:textId="4F57AD8D" w:rsidTr="00A52291">
        <w:trPr>
          <w:trHeight w:val="855"/>
          <w:jc w:val="center"/>
          <w:del w:id="9682" w:author="Mohsen Jafarinejad" w:date="2019-04-27T13:28:00Z"/>
        </w:trPr>
        <w:tc>
          <w:tcPr>
            <w:tcW w:w="6242" w:type="dxa"/>
            <w:tcBorders>
              <w:top w:val="single" w:sz="4" w:space="0" w:color="auto"/>
              <w:left w:val="single" w:sz="4" w:space="0" w:color="auto"/>
              <w:bottom w:val="single" w:sz="4" w:space="0" w:color="auto"/>
              <w:right w:val="single" w:sz="4" w:space="0" w:color="auto"/>
            </w:tcBorders>
            <w:shd w:val="clear" w:color="000000" w:fill="8DB4E2"/>
            <w:noWrap/>
            <w:vAlign w:val="center"/>
            <w:hideMark/>
          </w:tcPr>
          <w:tbl>
            <w:tblPr>
              <w:tblW w:w="19160" w:type="dxa"/>
              <w:tblLook w:val="04A0" w:firstRow="1" w:lastRow="0" w:firstColumn="1" w:lastColumn="0" w:noHBand="0" w:noVBand="1"/>
            </w:tblPr>
            <w:tblGrid>
              <w:gridCol w:w="1124"/>
              <w:gridCol w:w="718"/>
              <w:gridCol w:w="747"/>
              <w:gridCol w:w="696"/>
              <w:gridCol w:w="739"/>
              <w:gridCol w:w="775"/>
              <w:gridCol w:w="745"/>
              <w:gridCol w:w="696"/>
              <w:gridCol w:w="1344"/>
              <w:gridCol w:w="1335"/>
              <w:gridCol w:w="892"/>
              <w:gridCol w:w="1040"/>
              <w:gridCol w:w="6799"/>
              <w:gridCol w:w="1920"/>
            </w:tblGrid>
            <w:tr w:rsidR="00041A5D" w:rsidRPr="00041A5D" w14:paraId="5CF1B378" w14:textId="77777777" w:rsidTr="00041A5D">
              <w:trPr>
                <w:trHeight w:val="615"/>
                <w:ins w:id="9683" w:author="Mohsen Jafarinejad" w:date="2019-04-27T13:29:00Z"/>
              </w:trPr>
              <w:tc>
                <w:tcPr>
                  <w:tcW w:w="6021" w:type="dxa"/>
                  <w:gridSpan w:val="8"/>
                  <w:tcBorders>
                    <w:top w:val="single" w:sz="8" w:space="0" w:color="auto"/>
                    <w:left w:val="single" w:sz="8" w:space="0" w:color="auto"/>
                    <w:bottom w:val="single" w:sz="4" w:space="0" w:color="auto"/>
                    <w:right w:val="single" w:sz="4" w:space="0" w:color="000000"/>
                  </w:tcBorders>
                  <w:shd w:val="clear" w:color="000000" w:fill="8DB4E2"/>
                  <w:noWrap/>
                  <w:vAlign w:val="center"/>
                  <w:hideMark/>
                </w:tcPr>
                <w:p w14:paraId="71D2176A" w14:textId="77777777" w:rsidR="00041A5D" w:rsidRPr="00041A5D" w:rsidRDefault="00041A5D" w:rsidP="00041A5D">
                  <w:pPr>
                    <w:bidi/>
                    <w:spacing w:after="0" w:line="240" w:lineRule="auto"/>
                    <w:jc w:val="center"/>
                    <w:rPr>
                      <w:ins w:id="9684" w:author="Mohsen Jafarinejad" w:date="2019-04-27T13:29:00Z"/>
                      <w:rFonts w:ascii="Calibri" w:eastAsia="Times New Roman" w:hAnsi="Calibri" w:cs="B Zar"/>
                      <w:color w:val="000000"/>
                      <w:sz w:val="24"/>
                      <w:szCs w:val="24"/>
                    </w:rPr>
                  </w:pPr>
                  <w:ins w:id="9685" w:author="Mohsen Jafarinejad" w:date="2019-04-27T13:29:00Z">
                    <w:r w:rsidRPr="00041A5D">
                      <w:rPr>
                        <w:rFonts w:ascii="Calibri" w:eastAsia="Times New Roman" w:hAnsi="Calibri" w:cs="B Zar" w:hint="cs"/>
                        <w:color w:val="000000"/>
                        <w:sz w:val="24"/>
                        <w:szCs w:val="24"/>
                        <w:rtl/>
                      </w:rPr>
                      <w:t>پارامترهای مورد بررسی</w:t>
                    </w:r>
                  </w:ins>
                </w:p>
              </w:tc>
              <w:tc>
                <w:tcPr>
                  <w:tcW w:w="1243" w:type="dxa"/>
                  <w:vMerge w:val="restart"/>
                  <w:tcBorders>
                    <w:top w:val="single" w:sz="8" w:space="0" w:color="auto"/>
                    <w:left w:val="single" w:sz="4" w:space="0" w:color="auto"/>
                    <w:bottom w:val="single" w:sz="4" w:space="0" w:color="auto"/>
                    <w:right w:val="single" w:sz="4" w:space="0" w:color="auto"/>
                  </w:tcBorders>
                  <w:shd w:val="clear" w:color="000000" w:fill="8DB4E2"/>
                  <w:vAlign w:val="center"/>
                  <w:hideMark/>
                </w:tcPr>
                <w:p w14:paraId="23D93E76" w14:textId="77777777" w:rsidR="00041A5D" w:rsidRPr="00041A5D" w:rsidRDefault="00041A5D" w:rsidP="00041A5D">
                  <w:pPr>
                    <w:bidi/>
                    <w:spacing w:after="0" w:line="240" w:lineRule="auto"/>
                    <w:jc w:val="center"/>
                    <w:rPr>
                      <w:ins w:id="9686" w:author="Mohsen Jafarinejad" w:date="2019-04-27T13:29:00Z"/>
                      <w:rFonts w:ascii="Calibri" w:eastAsia="Times New Roman" w:hAnsi="Calibri" w:cs="B Zar"/>
                      <w:color w:val="000000"/>
                      <w:sz w:val="28"/>
                      <w:szCs w:val="28"/>
                    </w:rPr>
                  </w:pPr>
                  <w:ins w:id="9687" w:author="Mohsen Jafarinejad" w:date="2019-04-27T13:29:00Z">
                    <w:r w:rsidRPr="00041A5D">
                      <w:rPr>
                        <w:rFonts w:ascii="Calibri" w:eastAsia="Times New Roman" w:hAnsi="Calibri" w:cs="B Zar" w:hint="cs"/>
                        <w:color w:val="000000"/>
                        <w:sz w:val="28"/>
                        <w:szCs w:val="28"/>
                        <w:rtl/>
                      </w:rPr>
                      <w:t>نگاه</w:t>
                    </w:r>
                    <w:r w:rsidRPr="00041A5D">
                      <w:rPr>
                        <w:rFonts w:ascii="Calibri" w:eastAsia="Times New Roman" w:hAnsi="Calibri" w:cs="B Zar" w:hint="cs"/>
                        <w:color w:val="000000"/>
                        <w:sz w:val="28"/>
                        <w:szCs w:val="28"/>
                        <w:rtl/>
                      </w:rPr>
                      <w:br/>
                      <w:t>میکروسکوپی</w:t>
                    </w:r>
                  </w:ins>
                </w:p>
              </w:tc>
              <w:tc>
                <w:tcPr>
                  <w:tcW w:w="1268" w:type="dxa"/>
                  <w:vMerge w:val="restart"/>
                  <w:tcBorders>
                    <w:top w:val="single" w:sz="8" w:space="0" w:color="auto"/>
                    <w:left w:val="single" w:sz="4" w:space="0" w:color="auto"/>
                    <w:bottom w:val="single" w:sz="4" w:space="0" w:color="auto"/>
                    <w:right w:val="single" w:sz="4" w:space="0" w:color="auto"/>
                  </w:tcBorders>
                  <w:shd w:val="clear" w:color="000000" w:fill="8DB4E2"/>
                  <w:vAlign w:val="center"/>
                  <w:hideMark/>
                </w:tcPr>
                <w:p w14:paraId="603DFF92" w14:textId="77777777" w:rsidR="00041A5D" w:rsidRPr="00041A5D" w:rsidRDefault="00041A5D" w:rsidP="00041A5D">
                  <w:pPr>
                    <w:bidi/>
                    <w:spacing w:after="0" w:line="240" w:lineRule="auto"/>
                    <w:jc w:val="center"/>
                    <w:rPr>
                      <w:ins w:id="9688" w:author="Mohsen Jafarinejad" w:date="2019-04-27T13:29:00Z"/>
                      <w:rFonts w:ascii="Calibri" w:eastAsia="Times New Roman" w:hAnsi="Calibri" w:cs="B Zar"/>
                      <w:color w:val="000000"/>
                      <w:sz w:val="28"/>
                      <w:szCs w:val="28"/>
                    </w:rPr>
                  </w:pPr>
                  <w:ins w:id="9689" w:author="Mohsen Jafarinejad" w:date="2019-04-27T13:29:00Z">
                    <w:r w:rsidRPr="00041A5D">
                      <w:rPr>
                        <w:rFonts w:ascii="Calibri" w:eastAsia="Times New Roman" w:hAnsi="Calibri" w:cs="B Zar" w:hint="cs"/>
                        <w:color w:val="000000"/>
                        <w:sz w:val="28"/>
                        <w:szCs w:val="28"/>
                        <w:rtl/>
                      </w:rPr>
                      <w:t>نگاه</w:t>
                    </w:r>
                    <w:r w:rsidRPr="00041A5D">
                      <w:rPr>
                        <w:rFonts w:ascii="Calibri" w:eastAsia="Times New Roman" w:hAnsi="Calibri" w:cs="B Zar" w:hint="cs"/>
                        <w:color w:val="000000"/>
                        <w:sz w:val="28"/>
                        <w:szCs w:val="28"/>
                        <w:rtl/>
                      </w:rPr>
                      <w:br/>
                      <w:t>ماکروسکوپی</w:t>
                    </w:r>
                  </w:ins>
                </w:p>
              </w:tc>
              <w:tc>
                <w:tcPr>
                  <w:tcW w:w="869" w:type="dxa"/>
                  <w:vMerge w:val="restart"/>
                  <w:tcBorders>
                    <w:top w:val="single" w:sz="8" w:space="0" w:color="auto"/>
                    <w:left w:val="single" w:sz="4" w:space="0" w:color="auto"/>
                    <w:bottom w:val="single" w:sz="4" w:space="0" w:color="auto"/>
                    <w:right w:val="single" w:sz="4" w:space="0" w:color="auto"/>
                  </w:tcBorders>
                  <w:shd w:val="clear" w:color="000000" w:fill="8DB4E2"/>
                  <w:vAlign w:val="center"/>
                  <w:hideMark/>
                </w:tcPr>
                <w:p w14:paraId="4582618D" w14:textId="77777777" w:rsidR="00041A5D" w:rsidRPr="00041A5D" w:rsidRDefault="00041A5D" w:rsidP="00041A5D">
                  <w:pPr>
                    <w:bidi/>
                    <w:spacing w:after="0" w:line="240" w:lineRule="auto"/>
                    <w:jc w:val="center"/>
                    <w:rPr>
                      <w:ins w:id="9690" w:author="Mohsen Jafarinejad" w:date="2019-04-27T13:29:00Z"/>
                      <w:rFonts w:ascii="Calibri" w:eastAsia="Times New Roman" w:hAnsi="Calibri" w:cs="B Zar"/>
                      <w:color w:val="000000"/>
                      <w:sz w:val="28"/>
                      <w:szCs w:val="28"/>
                    </w:rPr>
                  </w:pPr>
                  <w:ins w:id="9691" w:author="Mohsen Jafarinejad" w:date="2019-04-27T13:29:00Z">
                    <w:r w:rsidRPr="00041A5D">
                      <w:rPr>
                        <w:rFonts w:ascii="Calibri" w:eastAsia="Times New Roman" w:hAnsi="Calibri" w:cs="B Zar" w:hint="cs"/>
                        <w:color w:val="000000"/>
                        <w:sz w:val="28"/>
                        <w:szCs w:val="28"/>
                        <w:rtl/>
                      </w:rPr>
                      <w:t>آزمایش</w:t>
                    </w:r>
                    <w:r w:rsidRPr="00041A5D">
                      <w:rPr>
                        <w:rFonts w:ascii="Calibri" w:eastAsia="Times New Roman" w:hAnsi="Calibri" w:cs="B Zar" w:hint="cs"/>
                        <w:color w:val="000000"/>
                        <w:sz w:val="28"/>
                        <w:szCs w:val="28"/>
                        <w:rtl/>
                      </w:rPr>
                      <w:br/>
                      <w:t>تجربی</w:t>
                    </w:r>
                  </w:ins>
                </w:p>
              </w:tc>
              <w:tc>
                <w:tcPr>
                  <w:tcW w:w="1040" w:type="dxa"/>
                  <w:vMerge w:val="restart"/>
                  <w:tcBorders>
                    <w:top w:val="single" w:sz="8" w:space="0" w:color="auto"/>
                    <w:left w:val="single" w:sz="4" w:space="0" w:color="auto"/>
                    <w:bottom w:val="single" w:sz="4" w:space="0" w:color="auto"/>
                    <w:right w:val="single" w:sz="4" w:space="0" w:color="auto"/>
                  </w:tcBorders>
                  <w:shd w:val="clear" w:color="000000" w:fill="8DB4E2"/>
                  <w:noWrap/>
                  <w:vAlign w:val="center"/>
                  <w:hideMark/>
                </w:tcPr>
                <w:p w14:paraId="35E52C13" w14:textId="77777777" w:rsidR="00041A5D" w:rsidRPr="00041A5D" w:rsidRDefault="00041A5D" w:rsidP="00041A5D">
                  <w:pPr>
                    <w:bidi/>
                    <w:spacing w:after="0" w:line="240" w:lineRule="auto"/>
                    <w:jc w:val="center"/>
                    <w:rPr>
                      <w:ins w:id="9692" w:author="Mohsen Jafarinejad" w:date="2019-04-27T13:29:00Z"/>
                      <w:rFonts w:ascii="Calibri" w:eastAsia="Times New Roman" w:hAnsi="Calibri" w:cs="B Zar"/>
                      <w:color w:val="000000"/>
                      <w:sz w:val="28"/>
                      <w:szCs w:val="28"/>
                    </w:rPr>
                  </w:pPr>
                  <w:ins w:id="9693" w:author="Mohsen Jafarinejad" w:date="2019-04-27T13:29:00Z">
                    <w:r w:rsidRPr="00041A5D">
                      <w:rPr>
                        <w:rFonts w:ascii="Calibri" w:eastAsia="Times New Roman" w:hAnsi="Calibri" w:cs="B Zar" w:hint="cs"/>
                        <w:color w:val="000000"/>
                        <w:sz w:val="28"/>
                        <w:szCs w:val="28"/>
                        <w:rtl/>
                      </w:rPr>
                      <w:t>شبیه‌سازی</w:t>
                    </w:r>
                  </w:ins>
                </w:p>
              </w:tc>
              <w:tc>
                <w:tcPr>
                  <w:tcW w:w="6799" w:type="dxa"/>
                  <w:vMerge w:val="restart"/>
                  <w:tcBorders>
                    <w:top w:val="single" w:sz="8" w:space="0" w:color="auto"/>
                    <w:left w:val="single" w:sz="4" w:space="0" w:color="auto"/>
                    <w:bottom w:val="single" w:sz="4" w:space="0" w:color="auto"/>
                    <w:right w:val="single" w:sz="4" w:space="0" w:color="auto"/>
                  </w:tcBorders>
                  <w:shd w:val="clear" w:color="000000" w:fill="8DB4E2"/>
                  <w:noWrap/>
                  <w:vAlign w:val="center"/>
                  <w:hideMark/>
                </w:tcPr>
                <w:p w14:paraId="33D8A42D" w14:textId="77777777" w:rsidR="00041A5D" w:rsidRPr="00041A5D" w:rsidRDefault="00041A5D" w:rsidP="00041A5D">
                  <w:pPr>
                    <w:bidi/>
                    <w:spacing w:after="0" w:line="240" w:lineRule="auto"/>
                    <w:jc w:val="center"/>
                    <w:rPr>
                      <w:ins w:id="9694" w:author="Mohsen Jafarinejad" w:date="2019-04-27T13:29:00Z"/>
                      <w:rFonts w:ascii="Times New Roman" w:eastAsia="Times New Roman" w:hAnsi="Times New Roman" w:cs="Times New Roman"/>
                      <w:color w:val="000000"/>
                      <w:sz w:val="48"/>
                      <w:szCs w:val="48"/>
                    </w:rPr>
                  </w:pPr>
                  <w:ins w:id="9695" w:author="Mohsen Jafarinejad" w:date="2019-04-27T13:29:00Z">
                    <w:r w:rsidRPr="00041A5D">
                      <w:rPr>
                        <w:rFonts w:ascii="Times New Roman" w:eastAsia="Times New Roman" w:hAnsi="Times New Roman" w:cs="Times New Roman"/>
                        <w:color w:val="000000"/>
                        <w:sz w:val="48"/>
                        <w:szCs w:val="48"/>
                        <w:rtl/>
                      </w:rPr>
                      <w:t>نام مقاله</w:t>
                    </w:r>
                  </w:ins>
                </w:p>
              </w:tc>
              <w:tc>
                <w:tcPr>
                  <w:tcW w:w="1920" w:type="dxa"/>
                  <w:vMerge w:val="restart"/>
                  <w:tcBorders>
                    <w:top w:val="single" w:sz="8" w:space="0" w:color="auto"/>
                    <w:left w:val="single" w:sz="4" w:space="0" w:color="auto"/>
                    <w:bottom w:val="single" w:sz="4" w:space="0" w:color="auto"/>
                    <w:right w:val="single" w:sz="8" w:space="0" w:color="auto"/>
                  </w:tcBorders>
                  <w:shd w:val="clear" w:color="000000" w:fill="8DB4E2"/>
                  <w:noWrap/>
                  <w:vAlign w:val="center"/>
                  <w:hideMark/>
                </w:tcPr>
                <w:p w14:paraId="191F32EF" w14:textId="77777777" w:rsidR="00041A5D" w:rsidRPr="00041A5D" w:rsidRDefault="00041A5D" w:rsidP="00041A5D">
                  <w:pPr>
                    <w:bidi/>
                    <w:spacing w:after="0" w:line="240" w:lineRule="auto"/>
                    <w:jc w:val="center"/>
                    <w:rPr>
                      <w:ins w:id="9696" w:author="Mohsen Jafarinejad" w:date="2019-04-27T13:29:00Z"/>
                      <w:rFonts w:ascii="Calibri" w:eastAsia="Times New Roman" w:hAnsi="Calibri" w:cs="B Zar"/>
                      <w:color w:val="000000"/>
                      <w:sz w:val="48"/>
                      <w:szCs w:val="48"/>
                    </w:rPr>
                  </w:pPr>
                  <w:ins w:id="9697" w:author="Mohsen Jafarinejad" w:date="2019-04-27T13:29:00Z">
                    <w:r w:rsidRPr="00041A5D">
                      <w:rPr>
                        <w:rFonts w:ascii="Calibri" w:eastAsia="Times New Roman" w:hAnsi="Calibri" w:cs="B Zar" w:hint="cs"/>
                        <w:color w:val="000000"/>
                        <w:sz w:val="48"/>
                        <w:szCs w:val="48"/>
                        <w:rtl/>
                      </w:rPr>
                      <w:t>نویسنده</w:t>
                    </w:r>
                  </w:ins>
                </w:p>
              </w:tc>
            </w:tr>
            <w:tr w:rsidR="00041A5D" w:rsidRPr="00041A5D" w14:paraId="2B1AC41E" w14:textId="77777777" w:rsidTr="00041A5D">
              <w:trPr>
                <w:trHeight w:val="675"/>
                <w:ins w:id="9698" w:author="Mohsen Jafarinejad" w:date="2019-04-27T13:29:00Z"/>
              </w:trPr>
              <w:tc>
                <w:tcPr>
                  <w:tcW w:w="1124" w:type="dxa"/>
                  <w:tcBorders>
                    <w:top w:val="nil"/>
                    <w:left w:val="single" w:sz="8" w:space="0" w:color="auto"/>
                    <w:bottom w:val="single" w:sz="4" w:space="0" w:color="auto"/>
                    <w:right w:val="single" w:sz="4" w:space="0" w:color="auto"/>
                  </w:tcBorders>
                  <w:shd w:val="clear" w:color="000000" w:fill="8DB4E2"/>
                  <w:noWrap/>
                  <w:vAlign w:val="center"/>
                  <w:hideMark/>
                </w:tcPr>
                <w:p w14:paraId="3F7EE8B9" w14:textId="77777777" w:rsidR="00041A5D" w:rsidRPr="00041A5D" w:rsidRDefault="00041A5D" w:rsidP="00041A5D">
                  <w:pPr>
                    <w:bidi/>
                    <w:spacing w:after="0" w:line="240" w:lineRule="auto"/>
                    <w:jc w:val="center"/>
                    <w:rPr>
                      <w:ins w:id="9699" w:author="Mohsen Jafarinejad" w:date="2019-04-27T13:29:00Z"/>
                      <w:rFonts w:ascii="Calibri" w:eastAsia="Times New Roman" w:hAnsi="Calibri" w:cs="B Zar"/>
                      <w:color w:val="000000"/>
                      <w:sz w:val="24"/>
                      <w:szCs w:val="24"/>
                    </w:rPr>
                  </w:pPr>
                  <w:ins w:id="9700" w:author="Mohsen Jafarinejad" w:date="2019-04-27T13:29:00Z">
                    <w:r w:rsidRPr="00041A5D">
                      <w:rPr>
                        <w:rFonts w:ascii="Calibri" w:eastAsia="Times New Roman" w:hAnsi="Calibri" w:cs="B Zar" w:hint="cs"/>
                        <w:color w:val="000000"/>
                        <w:sz w:val="24"/>
                        <w:szCs w:val="24"/>
                        <w:rtl/>
                      </w:rPr>
                      <w:t>پلاریزاسیون</w:t>
                    </w:r>
                  </w:ins>
                </w:p>
              </w:tc>
              <w:tc>
                <w:tcPr>
                  <w:tcW w:w="683" w:type="dxa"/>
                  <w:tcBorders>
                    <w:top w:val="nil"/>
                    <w:left w:val="nil"/>
                    <w:bottom w:val="single" w:sz="4" w:space="0" w:color="auto"/>
                    <w:right w:val="single" w:sz="4" w:space="0" w:color="auto"/>
                  </w:tcBorders>
                  <w:shd w:val="clear" w:color="000000" w:fill="8DB4E2"/>
                  <w:noWrap/>
                  <w:vAlign w:val="center"/>
                  <w:hideMark/>
                </w:tcPr>
                <w:p w14:paraId="02B2CACA" w14:textId="77777777" w:rsidR="00041A5D" w:rsidRPr="00041A5D" w:rsidRDefault="00041A5D" w:rsidP="00041A5D">
                  <w:pPr>
                    <w:bidi/>
                    <w:spacing w:after="0" w:line="240" w:lineRule="auto"/>
                    <w:jc w:val="center"/>
                    <w:rPr>
                      <w:ins w:id="9701" w:author="Mohsen Jafarinejad" w:date="2019-04-27T13:29:00Z"/>
                      <w:rFonts w:ascii="Calibri" w:eastAsia="Times New Roman" w:hAnsi="Calibri" w:cs="B Zar"/>
                      <w:color w:val="000000"/>
                      <w:sz w:val="24"/>
                      <w:szCs w:val="24"/>
                    </w:rPr>
                  </w:pPr>
                  <w:ins w:id="9702" w:author="Mohsen Jafarinejad" w:date="2019-04-27T13:29:00Z">
                    <w:r w:rsidRPr="00041A5D">
                      <w:rPr>
                        <w:rFonts w:ascii="Calibri" w:eastAsia="Times New Roman" w:hAnsi="Calibri" w:cs="B Zar" w:hint="cs"/>
                        <w:color w:val="000000"/>
                        <w:sz w:val="24"/>
                        <w:szCs w:val="24"/>
                        <w:rtl/>
                      </w:rPr>
                      <w:t>باکتری</w:t>
                    </w:r>
                  </w:ins>
                </w:p>
              </w:tc>
              <w:tc>
                <w:tcPr>
                  <w:tcW w:w="720" w:type="dxa"/>
                  <w:tcBorders>
                    <w:top w:val="nil"/>
                    <w:left w:val="nil"/>
                    <w:bottom w:val="single" w:sz="4" w:space="0" w:color="auto"/>
                    <w:right w:val="single" w:sz="4" w:space="0" w:color="auto"/>
                  </w:tcBorders>
                  <w:shd w:val="clear" w:color="000000" w:fill="8DB4E2"/>
                  <w:noWrap/>
                  <w:vAlign w:val="center"/>
                  <w:hideMark/>
                </w:tcPr>
                <w:p w14:paraId="201A6919" w14:textId="77777777" w:rsidR="00041A5D" w:rsidRPr="00041A5D" w:rsidRDefault="00041A5D" w:rsidP="00041A5D">
                  <w:pPr>
                    <w:bidi/>
                    <w:spacing w:after="0" w:line="240" w:lineRule="auto"/>
                    <w:jc w:val="center"/>
                    <w:rPr>
                      <w:ins w:id="9703" w:author="Mohsen Jafarinejad" w:date="2019-04-27T13:29:00Z"/>
                      <w:rFonts w:ascii="Calibri" w:eastAsia="Times New Roman" w:hAnsi="Calibri" w:cs="B Zar"/>
                      <w:color w:val="000000"/>
                      <w:sz w:val="24"/>
                      <w:szCs w:val="24"/>
                    </w:rPr>
                  </w:pPr>
                  <w:ins w:id="9704" w:author="Mohsen Jafarinejad" w:date="2019-04-27T13:29:00Z">
                    <w:r w:rsidRPr="00041A5D">
                      <w:rPr>
                        <w:rFonts w:ascii="Calibri" w:eastAsia="Times New Roman" w:hAnsi="Calibri" w:cs="B Zar" w:hint="cs"/>
                        <w:color w:val="000000"/>
                        <w:sz w:val="24"/>
                        <w:szCs w:val="24"/>
                        <w:rtl/>
                      </w:rPr>
                      <w:t>الکترود</w:t>
                    </w:r>
                  </w:ins>
                </w:p>
              </w:tc>
              <w:tc>
                <w:tcPr>
                  <w:tcW w:w="655" w:type="dxa"/>
                  <w:tcBorders>
                    <w:top w:val="nil"/>
                    <w:left w:val="nil"/>
                    <w:bottom w:val="single" w:sz="4" w:space="0" w:color="auto"/>
                    <w:right w:val="single" w:sz="4" w:space="0" w:color="auto"/>
                  </w:tcBorders>
                  <w:shd w:val="clear" w:color="000000" w:fill="8DB4E2"/>
                  <w:noWrap/>
                  <w:vAlign w:val="center"/>
                  <w:hideMark/>
                </w:tcPr>
                <w:p w14:paraId="303EA307" w14:textId="77777777" w:rsidR="00041A5D" w:rsidRPr="00041A5D" w:rsidRDefault="00041A5D" w:rsidP="00041A5D">
                  <w:pPr>
                    <w:bidi/>
                    <w:spacing w:after="0" w:line="240" w:lineRule="auto"/>
                    <w:jc w:val="center"/>
                    <w:rPr>
                      <w:ins w:id="9705" w:author="Mohsen Jafarinejad" w:date="2019-04-27T13:29:00Z"/>
                      <w:rFonts w:ascii="Calibri" w:eastAsia="Times New Roman" w:hAnsi="Calibri" w:cs="B Zar"/>
                      <w:color w:val="000000"/>
                      <w:sz w:val="24"/>
                      <w:szCs w:val="24"/>
                    </w:rPr>
                  </w:pPr>
                  <w:ins w:id="9706" w:author="Mohsen Jafarinejad" w:date="2019-04-27T13:29:00Z">
                    <w:r w:rsidRPr="00041A5D">
                      <w:rPr>
                        <w:rFonts w:ascii="Calibri" w:eastAsia="Times New Roman" w:hAnsi="Calibri" w:cs="B Zar" w:hint="cs"/>
                        <w:color w:val="000000"/>
                        <w:sz w:val="24"/>
                        <w:szCs w:val="24"/>
                      </w:rPr>
                      <w:t>pH</w:t>
                    </w:r>
                  </w:ins>
                </w:p>
              </w:tc>
              <w:tc>
                <w:tcPr>
                  <w:tcW w:w="710" w:type="dxa"/>
                  <w:tcBorders>
                    <w:top w:val="nil"/>
                    <w:left w:val="nil"/>
                    <w:bottom w:val="single" w:sz="4" w:space="0" w:color="auto"/>
                    <w:right w:val="single" w:sz="4" w:space="0" w:color="auto"/>
                  </w:tcBorders>
                  <w:shd w:val="clear" w:color="000000" w:fill="8DB4E2"/>
                  <w:noWrap/>
                  <w:vAlign w:val="center"/>
                  <w:hideMark/>
                </w:tcPr>
                <w:p w14:paraId="6E00FDD6" w14:textId="77777777" w:rsidR="00041A5D" w:rsidRPr="00041A5D" w:rsidRDefault="00041A5D" w:rsidP="00041A5D">
                  <w:pPr>
                    <w:bidi/>
                    <w:spacing w:after="0" w:line="240" w:lineRule="auto"/>
                    <w:jc w:val="center"/>
                    <w:rPr>
                      <w:ins w:id="9707" w:author="Mohsen Jafarinejad" w:date="2019-04-27T13:29:00Z"/>
                      <w:rFonts w:ascii="Calibri" w:eastAsia="Times New Roman" w:hAnsi="Calibri" w:cs="B Zar"/>
                      <w:color w:val="000000"/>
                      <w:sz w:val="24"/>
                      <w:szCs w:val="24"/>
                    </w:rPr>
                  </w:pPr>
                  <w:ins w:id="9708" w:author="Mohsen Jafarinejad" w:date="2019-04-27T13:29:00Z">
                    <w:r w:rsidRPr="00041A5D">
                      <w:rPr>
                        <w:rFonts w:ascii="Calibri" w:eastAsia="Times New Roman" w:hAnsi="Calibri" w:cs="B Zar" w:hint="cs"/>
                        <w:color w:val="000000"/>
                        <w:sz w:val="24"/>
                        <w:szCs w:val="24"/>
                        <w:rtl/>
                      </w:rPr>
                      <w:t>بایوفیلم</w:t>
                    </w:r>
                  </w:ins>
                </w:p>
              </w:tc>
              <w:tc>
                <w:tcPr>
                  <w:tcW w:w="756" w:type="dxa"/>
                  <w:tcBorders>
                    <w:top w:val="nil"/>
                    <w:left w:val="nil"/>
                    <w:bottom w:val="single" w:sz="4" w:space="0" w:color="auto"/>
                    <w:right w:val="single" w:sz="4" w:space="0" w:color="auto"/>
                  </w:tcBorders>
                  <w:shd w:val="clear" w:color="000000" w:fill="8DB4E2"/>
                  <w:noWrap/>
                  <w:vAlign w:val="center"/>
                  <w:hideMark/>
                </w:tcPr>
                <w:p w14:paraId="3716E0B8" w14:textId="77777777" w:rsidR="00041A5D" w:rsidRPr="00041A5D" w:rsidRDefault="00041A5D" w:rsidP="00041A5D">
                  <w:pPr>
                    <w:bidi/>
                    <w:spacing w:after="0" w:line="240" w:lineRule="auto"/>
                    <w:jc w:val="center"/>
                    <w:rPr>
                      <w:ins w:id="9709" w:author="Mohsen Jafarinejad" w:date="2019-04-27T13:29:00Z"/>
                      <w:rFonts w:ascii="Calibri" w:eastAsia="Times New Roman" w:hAnsi="Calibri" w:cs="B Zar"/>
                      <w:color w:val="000000"/>
                      <w:sz w:val="24"/>
                      <w:szCs w:val="24"/>
                    </w:rPr>
                  </w:pPr>
                  <w:ins w:id="9710" w:author="Mohsen Jafarinejad" w:date="2019-04-27T13:29:00Z">
                    <w:r w:rsidRPr="00041A5D">
                      <w:rPr>
                        <w:rFonts w:ascii="Calibri" w:eastAsia="Times New Roman" w:hAnsi="Calibri" w:cs="B Zar" w:hint="cs"/>
                        <w:color w:val="000000"/>
                        <w:sz w:val="24"/>
                        <w:szCs w:val="24"/>
                        <w:rtl/>
                      </w:rPr>
                      <w:t>اغتشاش</w:t>
                    </w:r>
                  </w:ins>
                </w:p>
              </w:tc>
              <w:tc>
                <w:tcPr>
                  <w:tcW w:w="718" w:type="dxa"/>
                  <w:tcBorders>
                    <w:top w:val="nil"/>
                    <w:left w:val="nil"/>
                    <w:bottom w:val="single" w:sz="4" w:space="0" w:color="auto"/>
                    <w:right w:val="single" w:sz="4" w:space="0" w:color="auto"/>
                  </w:tcBorders>
                  <w:shd w:val="clear" w:color="000000" w:fill="8DB4E2"/>
                  <w:noWrap/>
                  <w:vAlign w:val="center"/>
                  <w:hideMark/>
                </w:tcPr>
                <w:p w14:paraId="03B7D4EE" w14:textId="77777777" w:rsidR="00041A5D" w:rsidRPr="00041A5D" w:rsidRDefault="00041A5D" w:rsidP="00041A5D">
                  <w:pPr>
                    <w:bidi/>
                    <w:spacing w:after="0" w:line="240" w:lineRule="auto"/>
                    <w:jc w:val="center"/>
                    <w:rPr>
                      <w:ins w:id="9711" w:author="Mohsen Jafarinejad" w:date="2019-04-27T13:29:00Z"/>
                      <w:rFonts w:ascii="Calibri" w:eastAsia="Times New Roman" w:hAnsi="Calibri" w:cs="B Zar"/>
                      <w:color w:val="000000"/>
                      <w:sz w:val="24"/>
                      <w:szCs w:val="24"/>
                    </w:rPr>
                  </w:pPr>
                  <w:ins w:id="9712" w:author="Mohsen Jafarinejad" w:date="2019-04-27T13:29:00Z">
                    <w:r w:rsidRPr="00041A5D">
                      <w:rPr>
                        <w:rFonts w:ascii="Calibri" w:eastAsia="Times New Roman" w:hAnsi="Calibri" w:cs="B Zar" w:hint="cs"/>
                        <w:color w:val="000000"/>
                        <w:sz w:val="24"/>
                        <w:szCs w:val="24"/>
                        <w:rtl/>
                      </w:rPr>
                      <w:t>اکسیژن</w:t>
                    </w:r>
                  </w:ins>
                </w:p>
              </w:tc>
              <w:tc>
                <w:tcPr>
                  <w:tcW w:w="655" w:type="dxa"/>
                  <w:tcBorders>
                    <w:top w:val="nil"/>
                    <w:left w:val="nil"/>
                    <w:bottom w:val="single" w:sz="4" w:space="0" w:color="auto"/>
                    <w:right w:val="single" w:sz="4" w:space="0" w:color="auto"/>
                  </w:tcBorders>
                  <w:shd w:val="clear" w:color="000000" w:fill="8DB4E2"/>
                  <w:noWrap/>
                  <w:vAlign w:val="center"/>
                  <w:hideMark/>
                </w:tcPr>
                <w:p w14:paraId="3E705905" w14:textId="77777777" w:rsidR="00041A5D" w:rsidRPr="00041A5D" w:rsidRDefault="00041A5D" w:rsidP="00041A5D">
                  <w:pPr>
                    <w:bidi/>
                    <w:spacing w:after="0" w:line="240" w:lineRule="auto"/>
                    <w:jc w:val="center"/>
                    <w:rPr>
                      <w:ins w:id="9713" w:author="Mohsen Jafarinejad" w:date="2019-04-27T13:29:00Z"/>
                      <w:rFonts w:ascii="Calibri" w:eastAsia="Times New Roman" w:hAnsi="Calibri" w:cs="B Zar"/>
                      <w:color w:val="000000"/>
                      <w:sz w:val="24"/>
                      <w:szCs w:val="24"/>
                    </w:rPr>
                  </w:pPr>
                  <w:ins w:id="9714" w:author="Mohsen Jafarinejad" w:date="2019-04-27T13:29:00Z">
                    <w:r w:rsidRPr="00041A5D">
                      <w:rPr>
                        <w:rFonts w:ascii="Calibri" w:eastAsia="Times New Roman" w:hAnsi="Calibri" w:cs="B Zar" w:hint="cs"/>
                        <w:color w:val="000000"/>
                        <w:sz w:val="24"/>
                        <w:szCs w:val="24"/>
                        <w:rtl/>
                      </w:rPr>
                      <w:t>سابستر</w:t>
                    </w:r>
                  </w:ins>
                </w:p>
              </w:tc>
              <w:tc>
                <w:tcPr>
                  <w:tcW w:w="1243" w:type="dxa"/>
                  <w:vMerge/>
                  <w:tcBorders>
                    <w:top w:val="single" w:sz="8" w:space="0" w:color="auto"/>
                    <w:left w:val="single" w:sz="4" w:space="0" w:color="auto"/>
                    <w:bottom w:val="single" w:sz="4" w:space="0" w:color="auto"/>
                    <w:right w:val="single" w:sz="4" w:space="0" w:color="auto"/>
                  </w:tcBorders>
                  <w:vAlign w:val="center"/>
                  <w:hideMark/>
                </w:tcPr>
                <w:p w14:paraId="7713F53F" w14:textId="77777777" w:rsidR="00041A5D" w:rsidRPr="00041A5D" w:rsidRDefault="00041A5D" w:rsidP="00041A5D">
                  <w:pPr>
                    <w:spacing w:after="0" w:line="240" w:lineRule="auto"/>
                    <w:rPr>
                      <w:ins w:id="9715" w:author="Mohsen Jafarinejad" w:date="2019-04-27T13:29:00Z"/>
                      <w:rFonts w:ascii="Calibri" w:eastAsia="Times New Roman" w:hAnsi="Calibri" w:cs="B Zar"/>
                      <w:color w:val="000000"/>
                      <w:sz w:val="28"/>
                      <w:szCs w:val="28"/>
                    </w:rPr>
                  </w:pPr>
                </w:p>
              </w:tc>
              <w:tc>
                <w:tcPr>
                  <w:tcW w:w="1268" w:type="dxa"/>
                  <w:vMerge/>
                  <w:tcBorders>
                    <w:top w:val="single" w:sz="8" w:space="0" w:color="auto"/>
                    <w:left w:val="single" w:sz="4" w:space="0" w:color="auto"/>
                    <w:bottom w:val="single" w:sz="4" w:space="0" w:color="auto"/>
                    <w:right w:val="single" w:sz="4" w:space="0" w:color="auto"/>
                  </w:tcBorders>
                  <w:vAlign w:val="center"/>
                  <w:hideMark/>
                </w:tcPr>
                <w:p w14:paraId="53B46952" w14:textId="77777777" w:rsidR="00041A5D" w:rsidRPr="00041A5D" w:rsidRDefault="00041A5D" w:rsidP="00041A5D">
                  <w:pPr>
                    <w:spacing w:after="0" w:line="240" w:lineRule="auto"/>
                    <w:rPr>
                      <w:ins w:id="9716" w:author="Mohsen Jafarinejad" w:date="2019-04-27T13:29:00Z"/>
                      <w:rFonts w:ascii="Calibri" w:eastAsia="Times New Roman" w:hAnsi="Calibri" w:cs="B Zar"/>
                      <w:color w:val="000000"/>
                      <w:sz w:val="28"/>
                      <w:szCs w:val="28"/>
                    </w:rPr>
                  </w:pPr>
                </w:p>
              </w:tc>
              <w:tc>
                <w:tcPr>
                  <w:tcW w:w="869" w:type="dxa"/>
                  <w:vMerge/>
                  <w:tcBorders>
                    <w:top w:val="single" w:sz="8" w:space="0" w:color="auto"/>
                    <w:left w:val="single" w:sz="4" w:space="0" w:color="auto"/>
                    <w:bottom w:val="single" w:sz="4" w:space="0" w:color="auto"/>
                    <w:right w:val="single" w:sz="4" w:space="0" w:color="auto"/>
                  </w:tcBorders>
                  <w:vAlign w:val="center"/>
                  <w:hideMark/>
                </w:tcPr>
                <w:p w14:paraId="4B395D28" w14:textId="77777777" w:rsidR="00041A5D" w:rsidRPr="00041A5D" w:rsidRDefault="00041A5D" w:rsidP="00041A5D">
                  <w:pPr>
                    <w:spacing w:after="0" w:line="240" w:lineRule="auto"/>
                    <w:rPr>
                      <w:ins w:id="9717" w:author="Mohsen Jafarinejad" w:date="2019-04-27T13:29:00Z"/>
                      <w:rFonts w:ascii="Calibri" w:eastAsia="Times New Roman" w:hAnsi="Calibri" w:cs="B Zar"/>
                      <w:color w:val="000000"/>
                      <w:sz w:val="28"/>
                      <w:szCs w:val="28"/>
                    </w:rPr>
                  </w:pPr>
                </w:p>
              </w:tc>
              <w:tc>
                <w:tcPr>
                  <w:tcW w:w="1040" w:type="dxa"/>
                  <w:vMerge/>
                  <w:tcBorders>
                    <w:top w:val="single" w:sz="8" w:space="0" w:color="auto"/>
                    <w:left w:val="single" w:sz="4" w:space="0" w:color="auto"/>
                    <w:bottom w:val="single" w:sz="4" w:space="0" w:color="auto"/>
                    <w:right w:val="single" w:sz="4" w:space="0" w:color="auto"/>
                  </w:tcBorders>
                  <w:vAlign w:val="center"/>
                  <w:hideMark/>
                </w:tcPr>
                <w:p w14:paraId="72B7B6B9" w14:textId="77777777" w:rsidR="00041A5D" w:rsidRPr="00041A5D" w:rsidRDefault="00041A5D" w:rsidP="00041A5D">
                  <w:pPr>
                    <w:spacing w:after="0" w:line="240" w:lineRule="auto"/>
                    <w:rPr>
                      <w:ins w:id="9718" w:author="Mohsen Jafarinejad" w:date="2019-04-27T13:29:00Z"/>
                      <w:rFonts w:ascii="Calibri" w:eastAsia="Times New Roman" w:hAnsi="Calibri" w:cs="B Zar"/>
                      <w:color w:val="000000"/>
                      <w:sz w:val="28"/>
                      <w:szCs w:val="28"/>
                    </w:rPr>
                  </w:pPr>
                </w:p>
              </w:tc>
              <w:tc>
                <w:tcPr>
                  <w:tcW w:w="6799" w:type="dxa"/>
                  <w:vMerge/>
                  <w:tcBorders>
                    <w:top w:val="single" w:sz="8" w:space="0" w:color="auto"/>
                    <w:left w:val="single" w:sz="4" w:space="0" w:color="auto"/>
                    <w:bottom w:val="single" w:sz="4" w:space="0" w:color="auto"/>
                    <w:right w:val="single" w:sz="4" w:space="0" w:color="auto"/>
                  </w:tcBorders>
                  <w:vAlign w:val="center"/>
                  <w:hideMark/>
                </w:tcPr>
                <w:p w14:paraId="0CE9C654" w14:textId="77777777" w:rsidR="00041A5D" w:rsidRPr="00041A5D" w:rsidRDefault="00041A5D" w:rsidP="00041A5D">
                  <w:pPr>
                    <w:spacing w:after="0" w:line="240" w:lineRule="auto"/>
                    <w:rPr>
                      <w:ins w:id="9719" w:author="Mohsen Jafarinejad" w:date="2019-04-27T13:29:00Z"/>
                      <w:rFonts w:ascii="Times New Roman" w:eastAsia="Times New Roman" w:hAnsi="Times New Roman" w:cs="Times New Roman"/>
                      <w:color w:val="000000"/>
                      <w:sz w:val="48"/>
                      <w:szCs w:val="48"/>
                    </w:rPr>
                  </w:pPr>
                </w:p>
              </w:tc>
              <w:tc>
                <w:tcPr>
                  <w:tcW w:w="1920" w:type="dxa"/>
                  <w:vMerge/>
                  <w:tcBorders>
                    <w:top w:val="single" w:sz="8" w:space="0" w:color="auto"/>
                    <w:left w:val="single" w:sz="4" w:space="0" w:color="auto"/>
                    <w:bottom w:val="single" w:sz="4" w:space="0" w:color="auto"/>
                    <w:right w:val="single" w:sz="8" w:space="0" w:color="auto"/>
                  </w:tcBorders>
                  <w:vAlign w:val="center"/>
                  <w:hideMark/>
                </w:tcPr>
                <w:p w14:paraId="7F6A4660" w14:textId="77777777" w:rsidR="00041A5D" w:rsidRPr="00041A5D" w:rsidRDefault="00041A5D" w:rsidP="00041A5D">
                  <w:pPr>
                    <w:spacing w:after="0" w:line="240" w:lineRule="auto"/>
                    <w:rPr>
                      <w:ins w:id="9720" w:author="Mohsen Jafarinejad" w:date="2019-04-27T13:29:00Z"/>
                      <w:rFonts w:ascii="Calibri" w:eastAsia="Times New Roman" w:hAnsi="Calibri" w:cs="B Zar"/>
                      <w:color w:val="000000"/>
                      <w:sz w:val="48"/>
                      <w:szCs w:val="48"/>
                    </w:rPr>
                  </w:pPr>
                </w:p>
              </w:tc>
            </w:tr>
            <w:tr w:rsidR="00041A5D" w:rsidRPr="00041A5D" w14:paraId="6C75B4EA" w14:textId="77777777" w:rsidTr="00041A5D">
              <w:trPr>
                <w:trHeight w:val="765"/>
                <w:ins w:id="9721" w:author="Mohsen Jafarinejad" w:date="2019-04-27T13:29:00Z"/>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3CE27450" w14:textId="77777777" w:rsidR="00041A5D" w:rsidRPr="00041A5D" w:rsidRDefault="00041A5D" w:rsidP="00041A5D">
                  <w:pPr>
                    <w:spacing w:after="0" w:line="240" w:lineRule="auto"/>
                    <w:jc w:val="center"/>
                    <w:rPr>
                      <w:ins w:id="9722" w:author="Mohsen Jafarinejad" w:date="2019-04-27T13:29:00Z"/>
                      <w:rFonts w:ascii="Calibri" w:eastAsia="Times New Roman" w:hAnsi="Calibri" w:cs="B Zar"/>
                      <w:color w:val="000000"/>
                      <w:sz w:val="48"/>
                      <w:szCs w:val="48"/>
                    </w:rPr>
                  </w:pPr>
                  <w:ins w:id="9723" w:author="Mohsen Jafarinejad" w:date="2019-04-27T13:29:00Z">
                    <w:r w:rsidRPr="00041A5D">
                      <w:rPr>
                        <w:rFonts w:ascii="MS Gothic" w:eastAsia="MS Gothic" w:hAnsi="MS Gothic" w:cs="MS Gothic" w:hint="cs"/>
                        <w:color w:val="000000"/>
                        <w:sz w:val="48"/>
                        <w:szCs w:val="48"/>
                      </w:rPr>
                      <w:t>✓</w:t>
                    </w:r>
                  </w:ins>
                </w:p>
              </w:tc>
              <w:tc>
                <w:tcPr>
                  <w:tcW w:w="683" w:type="dxa"/>
                  <w:tcBorders>
                    <w:top w:val="nil"/>
                    <w:left w:val="nil"/>
                    <w:bottom w:val="single" w:sz="4" w:space="0" w:color="auto"/>
                    <w:right w:val="single" w:sz="4" w:space="0" w:color="auto"/>
                  </w:tcBorders>
                  <w:shd w:val="clear" w:color="auto" w:fill="auto"/>
                  <w:noWrap/>
                  <w:vAlign w:val="bottom"/>
                  <w:hideMark/>
                </w:tcPr>
                <w:p w14:paraId="5694EA7E" w14:textId="77777777" w:rsidR="00041A5D" w:rsidRPr="00041A5D" w:rsidRDefault="00041A5D" w:rsidP="00041A5D">
                  <w:pPr>
                    <w:spacing w:after="0" w:line="240" w:lineRule="auto"/>
                    <w:rPr>
                      <w:ins w:id="9724" w:author="Mohsen Jafarinejad" w:date="2019-04-27T13:29:00Z"/>
                      <w:rFonts w:ascii="Calibri" w:eastAsia="Times New Roman" w:hAnsi="Calibri" w:cs="B Zar"/>
                      <w:color w:val="000000"/>
                    </w:rPr>
                  </w:pPr>
                  <w:ins w:id="9725" w:author="Mohsen Jafarinejad" w:date="2019-04-27T13:29:00Z">
                    <w:r w:rsidRPr="00041A5D">
                      <w:rPr>
                        <w:rFonts w:ascii="Calibri" w:eastAsia="Times New Roman" w:hAnsi="Calibri" w:cs="B Zar" w:hint="cs"/>
                        <w:color w:val="000000"/>
                      </w:rPr>
                      <w:t> </w:t>
                    </w:r>
                  </w:ins>
                </w:p>
              </w:tc>
              <w:tc>
                <w:tcPr>
                  <w:tcW w:w="720" w:type="dxa"/>
                  <w:tcBorders>
                    <w:top w:val="nil"/>
                    <w:left w:val="nil"/>
                    <w:bottom w:val="single" w:sz="4" w:space="0" w:color="auto"/>
                    <w:right w:val="single" w:sz="4" w:space="0" w:color="auto"/>
                  </w:tcBorders>
                  <w:shd w:val="clear" w:color="auto" w:fill="auto"/>
                  <w:noWrap/>
                  <w:vAlign w:val="bottom"/>
                  <w:hideMark/>
                </w:tcPr>
                <w:p w14:paraId="29F4BDEA" w14:textId="77777777" w:rsidR="00041A5D" w:rsidRPr="00041A5D" w:rsidRDefault="00041A5D" w:rsidP="00041A5D">
                  <w:pPr>
                    <w:spacing w:after="0" w:line="240" w:lineRule="auto"/>
                    <w:rPr>
                      <w:ins w:id="9726" w:author="Mohsen Jafarinejad" w:date="2019-04-27T13:29:00Z"/>
                      <w:rFonts w:ascii="Calibri" w:eastAsia="Times New Roman" w:hAnsi="Calibri" w:cs="B Zar"/>
                      <w:color w:val="000000"/>
                    </w:rPr>
                  </w:pPr>
                  <w:ins w:id="9727" w:author="Mohsen Jafarinejad" w:date="2019-04-27T13:29:00Z">
                    <w:r w:rsidRPr="00041A5D">
                      <w:rPr>
                        <w:rFonts w:ascii="Calibri" w:eastAsia="Times New Roman" w:hAnsi="Calibri" w:cs="B Zar" w:hint="cs"/>
                        <w:color w:val="000000"/>
                      </w:rPr>
                      <w:t> </w:t>
                    </w:r>
                  </w:ins>
                </w:p>
              </w:tc>
              <w:tc>
                <w:tcPr>
                  <w:tcW w:w="655" w:type="dxa"/>
                  <w:tcBorders>
                    <w:top w:val="nil"/>
                    <w:left w:val="nil"/>
                    <w:bottom w:val="single" w:sz="4" w:space="0" w:color="auto"/>
                    <w:right w:val="single" w:sz="4" w:space="0" w:color="auto"/>
                  </w:tcBorders>
                  <w:shd w:val="clear" w:color="auto" w:fill="auto"/>
                  <w:noWrap/>
                  <w:vAlign w:val="bottom"/>
                  <w:hideMark/>
                </w:tcPr>
                <w:p w14:paraId="2D268131" w14:textId="77777777" w:rsidR="00041A5D" w:rsidRPr="00041A5D" w:rsidRDefault="00041A5D" w:rsidP="00041A5D">
                  <w:pPr>
                    <w:spacing w:after="0" w:line="240" w:lineRule="auto"/>
                    <w:rPr>
                      <w:ins w:id="9728" w:author="Mohsen Jafarinejad" w:date="2019-04-27T13:29:00Z"/>
                      <w:rFonts w:ascii="Calibri" w:eastAsia="Times New Roman" w:hAnsi="Calibri" w:cs="B Zar"/>
                      <w:color w:val="000000"/>
                    </w:rPr>
                  </w:pPr>
                  <w:ins w:id="9729" w:author="Mohsen Jafarinejad" w:date="2019-04-27T13:29:00Z">
                    <w:r w:rsidRPr="00041A5D">
                      <w:rPr>
                        <w:rFonts w:ascii="Calibri" w:eastAsia="Times New Roman" w:hAnsi="Calibri" w:cs="B Zar" w:hint="cs"/>
                        <w:color w:val="000000"/>
                      </w:rPr>
                      <w:t> </w:t>
                    </w:r>
                  </w:ins>
                </w:p>
              </w:tc>
              <w:tc>
                <w:tcPr>
                  <w:tcW w:w="710" w:type="dxa"/>
                  <w:tcBorders>
                    <w:top w:val="nil"/>
                    <w:left w:val="nil"/>
                    <w:bottom w:val="single" w:sz="4" w:space="0" w:color="auto"/>
                    <w:right w:val="single" w:sz="4" w:space="0" w:color="auto"/>
                  </w:tcBorders>
                  <w:shd w:val="clear" w:color="auto" w:fill="auto"/>
                  <w:noWrap/>
                  <w:vAlign w:val="center"/>
                  <w:hideMark/>
                </w:tcPr>
                <w:p w14:paraId="3936FDB5" w14:textId="77777777" w:rsidR="00041A5D" w:rsidRPr="00041A5D" w:rsidRDefault="00041A5D" w:rsidP="00041A5D">
                  <w:pPr>
                    <w:spacing w:after="0" w:line="240" w:lineRule="auto"/>
                    <w:jc w:val="center"/>
                    <w:rPr>
                      <w:ins w:id="9730" w:author="Mohsen Jafarinejad" w:date="2019-04-27T13:29:00Z"/>
                      <w:rFonts w:ascii="Calibri" w:eastAsia="Times New Roman" w:hAnsi="Calibri" w:cs="B Zar"/>
                      <w:color w:val="000000"/>
                    </w:rPr>
                  </w:pPr>
                  <w:ins w:id="9731" w:author="Mohsen Jafarinejad" w:date="2019-04-27T13:29:00Z">
                    <w:r w:rsidRPr="00041A5D">
                      <w:rPr>
                        <w:rFonts w:ascii="Calibri" w:eastAsia="Times New Roman" w:hAnsi="Calibri" w:cs="B Zar" w:hint="cs"/>
                        <w:color w:val="000000"/>
                      </w:rPr>
                      <w:t> </w:t>
                    </w:r>
                  </w:ins>
                </w:p>
              </w:tc>
              <w:tc>
                <w:tcPr>
                  <w:tcW w:w="756" w:type="dxa"/>
                  <w:tcBorders>
                    <w:top w:val="nil"/>
                    <w:left w:val="nil"/>
                    <w:bottom w:val="single" w:sz="4" w:space="0" w:color="auto"/>
                    <w:right w:val="single" w:sz="4" w:space="0" w:color="auto"/>
                  </w:tcBorders>
                  <w:shd w:val="clear" w:color="auto" w:fill="auto"/>
                  <w:noWrap/>
                  <w:vAlign w:val="center"/>
                  <w:hideMark/>
                </w:tcPr>
                <w:p w14:paraId="0DAFD87B" w14:textId="77777777" w:rsidR="00041A5D" w:rsidRPr="00041A5D" w:rsidRDefault="00041A5D" w:rsidP="00041A5D">
                  <w:pPr>
                    <w:spacing w:after="0" w:line="240" w:lineRule="auto"/>
                    <w:jc w:val="center"/>
                    <w:rPr>
                      <w:ins w:id="9732" w:author="Mohsen Jafarinejad" w:date="2019-04-27T13:29:00Z"/>
                      <w:rFonts w:ascii="Calibri" w:eastAsia="Times New Roman" w:hAnsi="Calibri" w:cs="B Zar"/>
                      <w:color w:val="000000"/>
                    </w:rPr>
                  </w:pPr>
                  <w:ins w:id="9733" w:author="Mohsen Jafarinejad" w:date="2019-04-27T13:29:00Z">
                    <w:r w:rsidRPr="00041A5D">
                      <w:rPr>
                        <w:rFonts w:ascii="Calibri" w:eastAsia="Times New Roman" w:hAnsi="Calibri" w:cs="B Zar" w:hint="cs"/>
                        <w:color w:val="000000"/>
                      </w:rPr>
                      <w:t> </w:t>
                    </w:r>
                  </w:ins>
                </w:p>
              </w:tc>
              <w:tc>
                <w:tcPr>
                  <w:tcW w:w="718" w:type="dxa"/>
                  <w:tcBorders>
                    <w:top w:val="nil"/>
                    <w:left w:val="nil"/>
                    <w:bottom w:val="single" w:sz="4" w:space="0" w:color="auto"/>
                    <w:right w:val="single" w:sz="4" w:space="0" w:color="auto"/>
                  </w:tcBorders>
                  <w:shd w:val="clear" w:color="auto" w:fill="auto"/>
                  <w:noWrap/>
                  <w:vAlign w:val="center"/>
                  <w:hideMark/>
                </w:tcPr>
                <w:p w14:paraId="2E10A45A" w14:textId="77777777" w:rsidR="00041A5D" w:rsidRPr="00041A5D" w:rsidRDefault="00041A5D" w:rsidP="00041A5D">
                  <w:pPr>
                    <w:spacing w:after="0" w:line="240" w:lineRule="auto"/>
                    <w:jc w:val="center"/>
                    <w:rPr>
                      <w:ins w:id="9734" w:author="Mohsen Jafarinejad" w:date="2019-04-27T13:29:00Z"/>
                      <w:rFonts w:ascii="Calibri" w:eastAsia="Times New Roman" w:hAnsi="Calibri" w:cs="B Zar"/>
                      <w:color w:val="000000"/>
                    </w:rPr>
                  </w:pPr>
                  <w:ins w:id="9735" w:author="Mohsen Jafarinejad" w:date="2019-04-27T13:29:00Z">
                    <w:r w:rsidRPr="00041A5D">
                      <w:rPr>
                        <w:rFonts w:ascii="Calibri" w:eastAsia="Times New Roman" w:hAnsi="Calibri" w:cs="B Zar" w:hint="cs"/>
                        <w:color w:val="000000"/>
                      </w:rPr>
                      <w:t> </w:t>
                    </w:r>
                  </w:ins>
                </w:p>
              </w:tc>
              <w:tc>
                <w:tcPr>
                  <w:tcW w:w="655" w:type="dxa"/>
                  <w:tcBorders>
                    <w:top w:val="nil"/>
                    <w:left w:val="nil"/>
                    <w:bottom w:val="single" w:sz="4" w:space="0" w:color="auto"/>
                    <w:right w:val="single" w:sz="4" w:space="0" w:color="auto"/>
                  </w:tcBorders>
                  <w:shd w:val="clear" w:color="auto" w:fill="auto"/>
                  <w:noWrap/>
                  <w:vAlign w:val="center"/>
                  <w:hideMark/>
                </w:tcPr>
                <w:p w14:paraId="4F7DD6FA" w14:textId="77777777" w:rsidR="00041A5D" w:rsidRPr="00041A5D" w:rsidRDefault="00041A5D" w:rsidP="00041A5D">
                  <w:pPr>
                    <w:spacing w:after="0" w:line="240" w:lineRule="auto"/>
                    <w:jc w:val="center"/>
                    <w:rPr>
                      <w:ins w:id="9736" w:author="Mohsen Jafarinejad" w:date="2019-04-27T13:29:00Z"/>
                      <w:rFonts w:ascii="Calibri" w:eastAsia="Times New Roman" w:hAnsi="Calibri" w:cs="B Zar"/>
                      <w:color w:val="000000"/>
                      <w:sz w:val="48"/>
                      <w:szCs w:val="48"/>
                    </w:rPr>
                  </w:pPr>
                  <w:ins w:id="9737" w:author="Mohsen Jafarinejad" w:date="2019-04-27T13:29:00Z">
                    <w:r w:rsidRPr="00041A5D">
                      <w:rPr>
                        <w:rFonts w:ascii="MS Gothic" w:eastAsia="MS Gothic" w:hAnsi="MS Gothic" w:cs="MS Gothic" w:hint="cs"/>
                        <w:color w:val="000000"/>
                        <w:sz w:val="48"/>
                        <w:szCs w:val="48"/>
                      </w:rPr>
                      <w:t>✓</w:t>
                    </w:r>
                  </w:ins>
                </w:p>
              </w:tc>
              <w:tc>
                <w:tcPr>
                  <w:tcW w:w="1243" w:type="dxa"/>
                  <w:tcBorders>
                    <w:top w:val="nil"/>
                    <w:left w:val="nil"/>
                    <w:bottom w:val="single" w:sz="4" w:space="0" w:color="auto"/>
                    <w:right w:val="single" w:sz="4" w:space="0" w:color="auto"/>
                  </w:tcBorders>
                  <w:shd w:val="clear" w:color="auto" w:fill="auto"/>
                  <w:noWrap/>
                  <w:vAlign w:val="center"/>
                  <w:hideMark/>
                </w:tcPr>
                <w:p w14:paraId="29AD1D32" w14:textId="77777777" w:rsidR="00041A5D" w:rsidRPr="00041A5D" w:rsidRDefault="00041A5D" w:rsidP="00041A5D">
                  <w:pPr>
                    <w:spacing w:after="0" w:line="240" w:lineRule="auto"/>
                    <w:jc w:val="center"/>
                    <w:rPr>
                      <w:ins w:id="9738" w:author="Mohsen Jafarinejad" w:date="2019-04-27T13:29:00Z"/>
                      <w:rFonts w:ascii="Calibri" w:eastAsia="Times New Roman" w:hAnsi="Calibri" w:cs="B Zar"/>
                      <w:color w:val="000000"/>
                    </w:rPr>
                  </w:pPr>
                  <w:ins w:id="9739" w:author="Mohsen Jafarinejad" w:date="2019-04-27T13:29:00Z">
                    <w:r w:rsidRPr="00041A5D">
                      <w:rPr>
                        <w:rFonts w:ascii="Calibri" w:eastAsia="Times New Roman" w:hAnsi="Calibri" w:cs="B Zar" w:hint="cs"/>
                        <w:color w:val="000000"/>
                      </w:rPr>
                      <w:t> </w:t>
                    </w:r>
                  </w:ins>
                </w:p>
              </w:tc>
              <w:tc>
                <w:tcPr>
                  <w:tcW w:w="1268" w:type="dxa"/>
                  <w:tcBorders>
                    <w:top w:val="nil"/>
                    <w:left w:val="nil"/>
                    <w:bottom w:val="single" w:sz="4" w:space="0" w:color="auto"/>
                    <w:right w:val="single" w:sz="4" w:space="0" w:color="auto"/>
                  </w:tcBorders>
                  <w:shd w:val="clear" w:color="auto" w:fill="auto"/>
                  <w:noWrap/>
                  <w:vAlign w:val="center"/>
                  <w:hideMark/>
                </w:tcPr>
                <w:p w14:paraId="7145E1F9" w14:textId="77777777" w:rsidR="00041A5D" w:rsidRPr="00041A5D" w:rsidRDefault="00041A5D" w:rsidP="00041A5D">
                  <w:pPr>
                    <w:spacing w:after="0" w:line="240" w:lineRule="auto"/>
                    <w:jc w:val="center"/>
                    <w:rPr>
                      <w:ins w:id="9740" w:author="Mohsen Jafarinejad" w:date="2019-04-27T13:29:00Z"/>
                      <w:rFonts w:ascii="Calibri" w:eastAsia="Times New Roman" w:hAnsi="Calibri" w:cs="B Zar"/>
                      <w:color w:val="000000"/>
                      <w:sz w:val="48"/>
                      <w:szCs w:val="48"/>
                    </w:rPr>
                  </w:pPr>
                  <w:ins w:id="9741" w:author="Mohsen Jafarinejad" w:date="2019-04-27T13:29:00Z">
                    <w:r w:rsidRPr="00041A5D">
                      <w:rPr>
                        <w:rFonts w:ascii="MS Gothic" w:eastAsia="MS Gothic" w:hAnsi="MS Gothic" w:cs="MS Gothic" w:hint="cs"/>
                        <w:color w:val="000000"/>
                        <w:sz w:val="48"/>
                        <w:szCs w:val="48"/>
                      </w:rPr>
                      <w:t>✓</w:t>
                    </w:r>
                  </w:ins>
                </w:p>
              </w:tc>
              <w:tc>
                <w:tcPr>
                  <w:tcW w:w="869" w:type="dxa"/>
                  <w:tcBorders>
                    <w:top w:val="nil"/>
                    <w:left w:val="nil"/>
                    <w:bottom w:val="single" w:sz="4" w:space="0" w:color="auto"/>
                    <w:right w:val="single" w:sz="4" w:space="0" w:color="auto"/>
                  </w:tcBorders>
                  <w:shd w:val="clear" w:color="auto" w:fill="auto"/>
                  <w:noWrap/>
                  <w:vAlign w:val="center"/>
                  <w:hideMark/>
                </w:tcPr>
                <w:p w14:paraId="20FB135B" w14:textId="77777777" w:rsidR="00041A5D" w:rsidRPr="00041A5D" w:rsidRDefault="00041A5D" w:rsidP="00041A5D">
                  <w:pPr>
                    <w:spacing w:after="0" w:line="240" w:lineRule="auto"/>
                    <w:jc w:val="center"/>
                    <w:rPr>
                      <w:ins w:id="9742" w:author="Mohsen Jafarinejad" w:date="2019-04-27T13:29:00Z"/>
                      <w:rFonts w:ascii="Calibri" w:eastAsia="Times New Roman" w:hAnsi="Calibri" w:cs="B Zar"/>
                      <w:color w:val="000000"/>
                      <w:sz w:val="48"/>
                      <w:szCs w:val="48"/>
                    </w:rPr>
                  </w:pPr>
                  <w:ins w:id="9743" w:author="Mohsen Jafarinejad" w:date="2019-04-27T13:29:00Z">
                    <w:r w:rsidRPr="00041A5D">
                      <w:rPr>
                        <w:rFonts w:ascii="MS Gothic" w:eastAsia="MS Gothic" w:hAnsi="MS Gothic" w:cs="MS Gothic" w:hint="cs"/>
                        <w:color w:val="000000"/>
                        <w:sz w:val="48"/>
                        <w:szCs w:val="48"/>
                      </w:rPr>
                      <w:t>✓</w:t>
                    </w:r>
                  </w:ins>
                </w:p>
              </w:tc>
              <w:tc>
                <w:tcPr>
                  <w:tcW w:w="1040" w:type="dxa"/>
                  <w:tcBorders>
                    <w:top w:val="nil"/>
                    <w:left w:val="nil"/>
                    <w:bottom w:val="single" w:sz="4" w:space="0" w:color="auto"/>
                    <w:right w:val="single" w:sz="4" w:space="0" w:color="auto"/>
                  </w:tcBorders>
                  <w:shd w:val="clear" w:color="auto" w:fill="auto"/>
                  <w:noWrap/>
                  <w:vAlign w:val="bottom"/>
                  <w:hideMark/>
                </w:tcPr>
                <w:p w14:paraId="5B225450" w14:textId="77777777" w:rsidR="00041A5D" w:rsidRPr="00041A5D" w:rsidRDefault="00041A5D" w:rsidP="00041A5D">
                  <w:pPr>
                    <w:spacing w:after="0" w:line="240" w:lineRule="auto"/>
                    <w:rPr>
                      <w:ins w:id="9744" w:author="Mohsen Jafarinejad" w:date="2019-04-27T13:29:00Z"/>
                      <w:rFonts w:ascii="Calibri" w:eastAsia="Times New Roman" w:hAnsi="Calibri" w:cs="B Zar"/>
                      <w:color w:val="000000"/>
                    </w:rPr>
                  </w:pPr>
                  <w:ins w:id="9745" w:author="Mohsen Jafarinejad" w:date="2019-04-27T13:29:00Z">
                    <w:r w:rsidRPr="00041A5D">
                      <w:rPr>
                        <w:rFonts w:ascii="Calibri" w:eastAsia="Times New Roman" w:hAnsi="Calibri" w:cs="B Zar" w:hint="cs"/>
                        <w:color w:val="000000"/>
                      </w:rPr>
                      <w:t> </w:t>
                    </w:r>
                  </w:ins>
                </w:p>
              </w:tc>
              <w:tc>
                <w:tcPr>
                  <w:tcW w:w="6799" w:type="dxa"/>
                  <w:tcBorders>
                    <w:top w:val="nil"/>
                    <w:left w:val="nil"/>
                    <w:bottom w:val="single" w:sz="4" w:space="0" w:color="auto"/>
                    <w:right w:val="single" w:sz="4" w:space="0" w:color="auto"/>
                  </w:tcBorders>
                  <w:shd w:val="clear" w:color="auto" w:fill="auto"/>
                  <w:noWrap/>
                  <w:vAlign w:val="center"/>
                  <w:hideMark/>
                </w:tcPr>
                <w:p w14:paraId="4F095B20" w14:textId="77777777" w:rsidR="00041A5D" w:rsidRPr="00041A5D" w:rsidRDefault="00041A5D" w:rsidP="00041A5D">
                  <w:pPr>
                    <w:bidi/>
                    <w:spacing w:after="0" w:line="240" w:lineRule="auto"/>
                    <w:jc w:val="center"/>
                    <w:rPr>
                      <w:ins w:id="9746" w:author="Mohsen Jafarinejad" w:date="2019-04-27T13:29:00Z"/>
                      <w:rFonts w:ascii="Times New Roman" w:eastAsia="Times New Roman" w:hAnsi="Times New Roman" w:cs="Times New Roman"/>
                      <w:color w:val="000000"/>
                    </w:rPr>
                  </w:pPr>
                  <w:ins w:id="9747" w:author="Mohsen Jafarinejad" w:date="2019-04-27T13:29:00Z">
                    <w:r w:rsidRPr="00041A5D">
                      <w:rPr>
                        <w:rFonts w:ascii="Times New Roman" w:eastAsia="Times New Roman" w:hAnsi="Times New Roman" w:cs="Times New Roman"/>
                        <w:color w:val="000000"/>
                        <w:rtl/>
                      </w:rPr>
                      <w:t>بررسی اثر غلظت سابستریت در عملکردپیلهای سوختی‌میکروبی پیوسته</w:t>
                    </w:r>
                  </w:ins>
                </w:p>
              </w:tc>
              <w:tc>
                <w:tcPr>
                  <w:tcW w:w="1920" w:type="dxa"/>
                  <w:tcBorders>
                    <w:top w:val="nil"/>
                    <w:left w:val="nil"/>
                    <w:bottom w:val="single" w:sz="4" w:space="0" w:color="auto"/>
                    <w:right w:val="single" w:sz="8" w:space="0" w:color="auto"/>
                  </w:tcBorders>
                  <w:shd w:val="clear" w:color="auto" w:fill="auto"/>
                  <w:vAlign w:val="center"/>
                  <w:hideMark/>
                </w:tcPr>
                <w:p w14:paraId="34F9C134" w14:textId="77777777" w:rsidR="00041A5D" w:rsidRPr="00041A5D" w:rsidRDefault="00041A5D" w:rsidP="00041A5D">
                  <w:pPr>
                    <w:bidi/>
                    <w:spacing w:after="0" w:line="240" w:lineRule="auto"/>
                    <w:jc w:val="center"/>
                    <w:rPr>
                      <w:ins w:id="9748" w:author="Mohsen Jafarinejad" w:date="2019-04-27T13:29:00Z"/>
                      <w:rFonts w:ascii="Calibri" w:eastAsia="Times New Roman" w:hAnsi="Calibri" w:cs="B Zar"/>
                      <w:color w:val="000000"/>
                    </w:rPr>
                  </w:pPr>
                  <w:ins w:id="9749" w:author="Mohsen Jafarinejad" w:date="2019-04-27T13:29:00Z">
                    <w:r w:rsidRPr="00041A5D">
                      <w:rPr>
                        <w:rFonts w:ascii="Calibri" w:eastAsia="Times New Roman" w:hAnsi="Calibri" w:cs="B Zar" w:hint="cs"/>
                        <w:color w:val="000000"/>
                        <w:rtl/>
                      </w:rPr>
                      <w:t xml:space="preserve">مهروران فروهمکاران </w:t>
                    </w:r>
                    <w:r w:rsidRPr="00041A5D">
                      <w:rPr>
                        <w:rFonts w:ascii="Calibri" w:eastAsia="Times New Roman" w:hAnsi="Calibri" w:cs="B Zar" w:hint="cs"/>
                        <w:color w:val="000000"/>
                        <w:rtl/>
                      </w:rPr>
                      <w:br/>
                    </w:r>
                    <w:r w:rsidRPr="00041A5D">
                      <w:rPr>
                        <w:rFonts w:ascii="Calibri" w:eastAsia="Times New Roman" w:hAnsi="Calibri" w:cs="B Zar"/>
                        <w:color w:val="000000"/>
                        <w:rtl/>
                      </w:rPr>
                      <w:t>[49]</w:t>
                    </w:r>
                  </w:ins>
                </w:p>
              </w:tc>
            </w:tr>
            <w:tr w:rsidR="00041A5D" w:rsidRPr="00041A5D" w14:paraId="348672A5" w14:textId="77777777" w:rsidTr="00041A5D">
              <w:trPr>
                <w:trHeight w:val="465"/>
                <w:ins w:id="9750" w:author="Mohsen Jafarinejad" w:date="2019-04-27T13:29:00Z"/>
              </w:trPr>
              <w:tc>
                <w:tcPr>
                  <w:tcW w:w="1124" w:type="dxa"/>
                  <w:vMerge w:val="restart"/>
                  <w:tcBorders>
                    <w:top w:val="nil"/>
                    <w:left w:val="single" w:sz="8" w:space="0" w:color="auto"/>
                    <w:bottom w:val="single" w:sz="4" w:space="0" w:color="000000"/>
                    <w:right w:val="single" w:sz="4" w:space="0" w:color="auto"/>
                  </w:tcBorders>
                  <w:shd w:val="clear" w:color="auto" w:fill="auto"/>
                  <w:noWrap/>
                  <w:vAlign w:val="center"/>
                  <w:hideMark/>
                </w:tcPr>
                <w:p w14:paraId="7AAA6AB8" w14:textId="77777777" w:rsidR="00041A5D" w:rsidRPr="00041A5D" w:rsidRDefault="00041A5D" w:rsidP="00041A5D">
                  <w:pPr>
                    <w:spacing w:after="0" w:line="240" w:lineRule="auto"/>
                    <w:jc w:val="center"/>
                    <w:rPr>
                      <w:ins w:id="9751" w:author="Mohsen Jafarinejad" w:date="2019-04-27T13:29:00Z"/>
                      <w:rFonts w:ascii="Calibri" w:eastAsia="Times New Roman" w:hAnsi="Calibri" w:cs="B Zar"/>
                      <w:color w:val="000000"/>
                      <w:sz w:val="48"/>
                      <w:szCs w:val="48"/>
                    </w:rPr>
                  </w:pPr>
                  <w:ins w:id="9752" w:author="Mohsen Jafarinejad" w:date="2019-04-27T13:29:00Z">
                    <w:r w:rsidRPr="00041A5D">
                      <w:rPr>
                        <w:rFonts w:ascii="MS Gothic" w:eastAsia="MS Gothic" w:hAnsi="MS Gothic" w:cs="MS Gothic" w:hint="cs"/>
                        <w:color w:val="000000"/>
                        <w:sz w:val="48"/>
                        <w:szCs w:val="48"/>
                      </w:rPr>
                      <w:t>✓</w:t>
                    </w:r>
                  </w:ins>
                </w:p>
              </w:tc>
              <w:tc>
                <w:tcPr>
                  <w:tcW w:w="683"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76CCFC77" w14:textId="77777777" w:rsidR="00041A5D" w:rsidRPr="00041A5D" w:rsidRDefault="00041A5D" w:rsidP="00041A5D">
                  <w:pPr>
                    <w:spacing w:after="0" w:line="240" w:lineRule="auto"/>
                    <w:jc w:val="center"/>
                    <w:rPr>
                      <w:ins w:id="9753" w:author="Mohsen Jafarinejad" w:date="2019-04-27T13:29:00Z"/>
                      <w:rFonts w:ascii="Calibri" w:eastAsia="Times New Roman" w:hAnsi="Calibri" w:cs="B Zar"/>
                      <w:color w:val="000000"/>
                    </w:rPr>
                  </w:pPr>
                  <w:ins w:id="9754" w:author="Mohsen Jafarinejad" w:date="2019-04-27T13:29:00Z">
                    <w:r w:rsidRPr="00041A5D">
                      <w:rPr>
                        <w:rFonts w:ascii="Calibri" w:eastAsia="Times New Roman" w:hAnsi="Calibri" w:cs="B Zar" w:hint="cs"/>
                        <w:color w:val="000000"/>
                      </w:rPr>
                      <w:t> </w:t>
                    </w:r>
                  </w:ins>
                </w:p>
              </w:tc>
              <w:tc>
                <w:tcPr>
                  <w:tcW w:w="72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30FE6987" w14:textId="77777777" w:rsidR="00041A5D" w:rsidRPr="00041A5D" w:rsidRDefault="00041A5D" w:rsidP="00041A5D">
                  <w:pPr>
                    <w:spacing w:after="0" w:line="240" w:lineRule="auto"/>
                    <w:jc w:val="center"/>
                    <w:rPr>
                      <w:ins w:id="9755" w:author="Mohsen Jafarinejad" w:date="2019-04-27T13:29:00Z"/>
                      <w:rFonts w:ascii="Calibri" w:eastAsia="Times New Roman" w:hAnsi="Calibri" w:cs="B Zar"/>
                      <w:color w:val="000000"/>
                    </w:rPr>
                  </w:pPr>
                  <w:ins w:id="9756" w:author="Mohsen Jafarinejad" w:date="2019-04-27T13:29:00Z">
                    <w:r w:rsidRPr="00041A5D">
                      <w:rPr>
                        <w:rFonts w:ascii="Calibri" w:eastAsia="Times New Roman" w:hAnsi="Calibri" w:cs="B Zar" w:hint="cs"/>
                        <w:color w:val="000000"/>
                      </w:rPr>
                      <w:t> </w:t>
                    </w:r>
                  </w:ins>
                </w:p>
              </w:tc>
              <w:tc>
                <w:tcPr>
                  <w:tcW w:w="655"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2B23231B" w14:textId="77777777" w:rsidR="00041A5D" w:rsidRPr="00041A5D" w:rsidRDefault="00041A5D" w:rsidP="00041A5D">
                  <w:pPr>
                    <w:spacing w:after="0" w:line="240" w:lineRule="auto"/>
                    <w:jc w:val="center"/>
                    <w:rPr>
                      <w:ins w:id="9757" w:author="Mohsen Jafarinejad" w:date="2019-04-27T13:29:00Z"/>
                      <w:rFonts w:ascii="Calibri" w:eastAsia="Times New Roman" w:hAnsi="Calibri" w:cs="B Zar"/>
                      <w:color w:val="000000"/>
                    </w:rPr>
                  </w:pPr>
                  <w:ins w:id="9758" w:author="Mohsen Jafarinejad" w:date="2019-04-27T13:29:00Z">
                    <w:r w:rsidRPr="00041A5D">
                      <w:rPr>
                        <w:rFonts w:ascii="Calibri" w:eastAsia="Times New Roman" w:hAnsi="Calibri" w:cs="B Zar" w:hint="cs"/>
                        <w:color w:val="000000"/>
                      </w:rPr>
                      <w:t> </w:t>
                    </w:r>
                  </w:ins>
                </w:p>
              </w:tc>
              <w:tc>
                <w:tcPr>
                  <w:tcW w:w="710"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E068C16" w14:textId="77777777" w:rsidR="00041A5D" w:rsidRPr="00041A5D" w:rsidRDefault="00041A5D" w:rsidP="00041A5D">
                  <w:pPr>
                    <w:spacing w:after="0" w:line="240" w:lineRule="auto"/>
                    <w:jc w:val="center"/>
                    <w:rPr>
                      <w:ins w:id="9759" w:author="Mohsen Jafarinejad" w:date="2019-04-27T13:29:00Z"/>
                      <w:rFonts w:ascii="Calibri" w:eastAsia="Times New Roman" w:hAnsi="Calibri" w:cs="B Zar"/>
                      <w:color w:val="000000"/>
                    </w:rPr>
                  </w:pPr>
                  <w:ins w:id="9760" w:author="Mohsen Jafarinejad" w:date="2019-04-27T13:29:00Z">
                    <w:r w:rsidRPr="00041A5D">
                      <w:rPr>
                        <w:rFonts w:ascii="Calibri" w:eastAsia="Times New Roman" w:hAnsi="Calibri" w:cs="B Zar" w:hint="cs"/>
                        <w:color w:val="000000"/>
                      </w:rPr>
                      <w:t> </w:t>
                    </w:r>
                  </w:ins>
                </w:p>
              </w:tc>
              <w:tc>
                <w:tcPr>
                  <w:tcW w:w="75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C391A8E" w14:textId="77777777" w:rsidR="00041A5D" w:rsidRPr="00041A5D" w:rsidRDefault="00041A5D" w:rsidP="00041A5D">
                  <w:pPr>
                    <w:spacing w:after="0" w:line="240" w:lineRule="auto"/>
                    <w:jc w:val="center"/>
                    <w:rPr>
                      <w:ins w:id="9761" w:author="Mohsen Jafarinejad" w:date="2019-04-27T13:29:00Z"/>
                      <w:rFonts w:ascii="Calibri" w:eastAsia="Times New Roman" w:hAnsi="Calibri" w:cs="B Zar"/>
                      <w:color w:val="000000"/>
                    </w:rPr>
                  </w:pPr>
                  <w:ins w:id="9762" w:author="Mohsen Jafarinejad" w:date="2019-04-27T13:29:00Z">
                    <w:r w:rsidRPr="00041A5D">
                      <w:rPr>
                        <w:rFonts w:ascii="Calibri" w:eastAsia="Times New Roman" w:hAnsi="Calibri" w:cs="B Zar" w:hint="cs"/>
                        <w:color w:val="000000"/>
                      </w:rPr>
                      <w:t> </w:t>
                    </w:r>
                  </w:ins>
                </w:p>
              </w:tc>
              <w:tc>
                <w:tcPr>
                  <w:tcW w:w="71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5BCAF73" w14:textId="77777777" w:rsidR="00041A5D" w:rsidRPr="00041A5D" w:rsidRDefault="00041A5D" w:rsidP="00041A5D">
                  <w:pPr>
                    <w:spacing w:after="0" w:line="240" w:lineRule="auto"/>
                    <w:jc w:val="center"/>
                    <w:rPr>
                      <w:ins w:id="9763" w:author="Mohsen Jafarinejad" w:date="2019-04-27T13:29:00Z"/>
                      <w:rFonts w:ascii="Calibri" w:eastAsia="Times New Roman" w:hAnsi="Calibri" w:cs="B Zar"/>
                      <w:color w:val="000000"/>
                    </w:rPr>
                  </w:pPr>
                  <w:ins w:id="9764" w:author="Mohsen Jafarinejad" w:date="2019-04-27T13:29:00Z">
                    <w:r w:rsidRPr="00041A5D">
                      <w:rPr>
                        <w:rFonts w:ascii="Calibri" w:eastAsia="Times New Roman" w:hAnsi="Calibri" w:cs="B Zar" w:hint="cs"/>
                        <w:color w:val="000000"/>
                      </w:rPr>
                      <w:t> </w:t>
                    </w:r>
                  </w:ins>
                </w:p>
              </w:tc>
              <w:tc>
                <w:tcPr>
                  <w:tcW w:w="655" w:type="dxa"/>
                  <w:tcBorders>
                    <w:top w:val="nil"/>
                    <w:left w:val="nil"/>
                    <w:bottom w:val="nil"/>
                    <w:right w:val="single" w:sz="4" w:space="0" w:color="auto"/>
                  </w:tcBorders>
                  <w:shd w:val="clear" w:color="auto" w:fill="auto"/>
                  <w:noWrap/>
                  <w:vAlign w:val="center"/>
                  <w:hideMark/>
                </w:tcPr>
                <w:p w14:paraId="02A39DE8" w14:textId="77777777" w:rsidR="00041A5D" w:rsidRPr="00041A5D" w:rsidRDefault="00041A5D" w:rsidP="00041A5D">
                  <w:pPr>
                    <w:spacing w:after="0" w:line="240" w:lineRule="auto"/>
                    <w:jc w:val="center"/>
                    <w:rPr>
                      <w:ins w:id="9765" w:author="Mohsen Jafarinejad" w:date="2019-04-27T13:29:00Z"/>
                      <w:rFonts w:ascii="Calibri" w:eastAsia="Times New Roman" w:hAnsi="Calibri" w:cs="B Zar"/>
                      <w:color w:val="000000"/>
                      <w:sz w:val="48"/>
                      <w:szCs w:val="48"/>
                    </w:rPr>
                  </w:pPr>
                  <w:ins w:id="9766" w:author="Mohsen Jafarinejad" w:date="2019-04-27T13:29:00Z">
                    <w:r w:rsidRPr="00041A5D">
                      <w:rPr>
                        <w:rFonts w:ascii="MS Gothic" w:eastAsia="MS Gothic" w:hAnsi="MS Gothic" w:cs="MS Gothic" w:hint="cs"/>
                        <w:color w:val="000000"/>
                        <w:sz w:val="48"/>
                        <w:szCs w:val="48"/>
                      </w:rPr>
                      <w:t>✓</w:t>
                    </w:r>
                  </w:ins>
                </w:p>
              </w:tc>
              <w:tc>
                <w:tcPr>
                  <w:tcW w:w="124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9ED7990" w14:textId="77777777" w:rsidR="00041A5D" w:rsidRPr="00041A5D" w:rsidRDefault="00041A5D" w:rsidP="00041A5D">
                  <w:pPr>
                    <w:spacing w:after="0" w:line="240" w:lineRule="auto"/>
                    <w:jc w:val="center"/>
                    <w:rPr>
                      <w:ins w:id="9767" w:author="Mohsen Jafarinejad" w:date="2019-04-27T13:29:00Z"/>
                      <w:rFonts w:ascii="Calibri" w:eastAsia="Times New Roman" w:hAnsi="Calibri" w:cs="B Zar"/>
                      <w:color w:val="000000"/>
                    </w:rPr>
                  </w:pPr>
                  <w:ins w:id="9768" w:author="Mohsen Jafarinejad" w:date="2019-04-27T13:29:00Z">
                    <w:r w:rsidRPr="00041A5D">
                      <w:rPr>
                        <w:rFonts w:ascii="Calibri" w:eastAsia="Times New Roman" w:hAnsi="Calibri" w:cs="B Zar" w:hint="cs"/>
                        <w:color w:val="000000"/>
                      </w:rPr>
                      <w:t> </w:t>
                    </w:r>
                  </w:ins>
                </w:p>
              </w:tc>
              <w:tc>
                <w:tcPr>
                  <w:tcW w:w="126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65D7092" w14:textId="77777777" w:rsidR="00041A5D" w:rsidRPr="00041A5D" w:rsidRDefault="00041A5D" w:rsidP="00041A5D">
                  <w:pPr>
                    <w:spacing w:after="0" w:line="240" w:lineRule="auto"/>
                    <w:jc w:val="center"/>
                    <w:rPr>
                      <w:ins w:id="9769" w:author="Mohsen Jafarinejad" w:date="2019-04-27T13:29:00Z"/>
                      <w:rFonts w:ascii="Calibri" w:eastAsia="Times New Roman" w:hAnsi="Calibri" w:cs="B Zar"/>
                      <w:color w:val="000000"/>
                      <w:sz w:val="48"/>
                      <w:szCs w:val="48"/>
                    </w:rPr>
                  </w:pPr>
                  <w:ins w:id="9770" w:author="Mohsen Jafarinejad" w:date="2019-04-27T13:29:00Z">
                    <w:r w:rsidRPr="00041A5D">
                      <w:rPr>
                        <w:rFonts w:ascii="MS Gothic" w:eastAsia="MS Gothic" w:hAnsi="MS Gothic" w:cs="MS Gothic" w:hint="cs"/>
                        <w:color w:val="000000"/>
                        <w:sz w:val="48"/>
                        <w:szCs w:val="48"/>
                      </w:rPr>
                      <w:t>✓</w:t>
                    </w:r>
                  </w:ins>
                </w:p>
              </w:tc>
              <w:tc>
                <w:tcPr>
                  <w:tcW w:w="86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9B440B1" w14:textId="77777777" w:rsidR="00041A5D" w:rsidRPr="00041A5D" w:rsidRDefault="00041A5D" w:rsidP="00041A5D">
                  <w:pPr>
                    <w:spacing w:after="0" w:line="240" w:lineRule="auto"/>
                    <w:jc w:val="center"/>
                    <w:rPr>
                      <w:ins w:id="9771" w:author="Mohsen Jafarinejad" w:date="2019-04-27T13:29:00Z"/>
                      <w:rFonts w:ascii="Calibri" w:eastAsia="Times New Roman" w:hAnsi="Calibri" w:cs="B Zar"/>
                      <w:color w:val="000000"/>
                      <w:sz w:val="44"/>
                      <w:szCs w:val="44"/>
                    </w:rPr>
                  </w:pPr>
                  <w:ins w:id="9772" w:author="Mohsen Jafarinejad" w:date="2019-04-27T13:29:00Z">
                    <w:r w:rsidRPr="00041A5D">
                      <w:rPr>
                        <w:rFonts w:ascii="MS Gothic" w:eastAsia="MS Gothic" w:hAnsi="MS Gothic" w:cs="MS Gothic" w:hint="cs"/>
                        <w:color w:val="000000"/>
                        <w:sz w:val="44"/>
                        <w:szCs w:val="44"/>
                      </w:rPr>
                      <w:t>✓</w:t>
                    </w:r>
                  </w:ins>
                </w:p>
              </w:tc>
              <w:tc>
                <w:tcPr>
                  <w:tcW w:w="1040" w:type="dxa"/>
                  <w:vMerge w:val="restart"/>
                  <w:tcBorders>
                    <w:top w:val="nil"/>
                    <w:left w:val="single" w:sz="4" w:space="0" w:color="auto"/>
                    <w:bottom w:val="single" w:sz="4" w:space="0" w:color="000000"/>
                    <w:right w:val="single" w:sz="4" w:space="0" w:color="auto"/>
                  </w:tcBorders>
                  <w:shd w:val="clear" w:color="auto" w:fill="auto"/>
                  <w:noWrap/>
                  <w:vAlign w:val="bottom"/>
                  <w:hideMark/>
                </w:tcPr>
                <w:p w14:paraId="2322B439" w14:textId="77777777" w:rsidR="00041A5D" w:rsidRPr="00041A5D" w:rsidRDefault="00041A5D" w:rsidP="00041A5D">
                  <w:pPr>
                    <w:spacing w:after="0" w:line="240" w:lineRule="auto"/>
                    <w:jc w:val="center"/>
                    <w:rPr>
                      <w:ins w:id="9773" w:author="Mohsen Jafarinejad" w:date="2019-04-27T13:29:00Z"/>
                      <w:rFonts w:ascii="Calibri" w:eastAsia="Times New Roman" w:hAnsi="Calibri" w:cs="B Zar"/>
                      <w:color w:val="000000"/>
                    </w:rPr>
                  </w:pPr>
                  <w:ins w:id="9774" w:author="Mohsen Jafarinejad" w:date="2019-04-27T13:29:00Z">
                    <w:r w:rsidRPr="00041A5D">
                      <w:rPr>
                        <w:rFonts w:ascii="Calibri" w:eastAsia="Times New Roman" w:hAnsi="Calibri" w:cs="B Zar" w:hint="cs"/>
                        <w:color w:val="000000"/>
                      </w:rPr>
                      <w:t> </w:t>
                    </w:r>
                  </w:ins>
                </w:p>
              </w:tc>
              <w:tc>
                <w:tcPr>
                  <w:tcW w:w="679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568B418" w14:textId="77777777" w:rsidR="00041A5D" w:rsidRPr="00041A5D" w:rsidRDefault="00041A5D" w:rsidP="00041A5D">
                  <w:pPr>
                    <w:spacing w:after="0" w:line="240" w:lineRule="auto"/>
                    <w:jc w:val="center"/>
                    <w:rPr>
                      <w:ins w:id="9775" w:author="Mohsen Jafarinejad" w:date="2019-04-27T13:29:00Z"/>
                      <w:rFonts w:ascii="Times New Roman" w:eastAsia="Times New Roman" w:hAnsi="Times New Roman" w:cs="Times New Roman"/>
                      <w:color w:val="000000"/>
                    </w:rPr>
                  </w:pPr>
                  <w:ins w:id="9776" w:author="Mohsen Jafarinejad" w:date="2019-04-27T13:29:00Z">
                    <w:r w:rsidRPr="00041A5D">
                      <w:rPr>
                        <w:rFonts w:ascii="Times New Roman" w:eastAsia="Times New Roman" w:hAnsi="Times New Roman" w:cs="Times New Roman"/>
                        <w:color w:val="000000"/>
                      </w:rPr>
                      <w:t>An Analysis of Anaerobic Dual-Anode Chambered</w:t>
                    </w:r>
                  </w:ins>
                </w:p>
              </w:tc>
              <w:tc>
                <w:tcPr>
                  <w:tcW w:w="1920" w:type="dxa"/>
                  <w:vMerge w:val="restart"/>
                  <w:tcBorders>
                    <w:top w:val="nil"/>
                    <w:left w:val="single" w:sz="4" w:space="0" w:color="auto"/>
                    <w:bottom w:val="single" w:sz="4" w:space="0" w:color="auto"/>
                    <w:right w:val="single" w:sz="8" w:space="0" w:color="auto"/>
                  </w:tcBorders>
                  <w:shd w:val="clear" w:color="auto" w:fill="auto"/>
                  <w:noWrap/>
                  <w:vAlign w:val="center"/>
                  <w:hideMark/>
                </w:tcPr>
                <w:p w14:paraId="1CD1B7D7" w14:textId="77777777" w:rsidR="00041A5D" w:rsidRPr="00041A5D" w:rsidRDefault="00041A5D" w:rsidP="00041A5D">
                  <w:pPr>
                    <w:bidi/>
                    <w:spacing w:after="0" w:line="240" w:lineRule="auto"/>
                    <w:jc w:val="center"/>
                    <w:rPr>
                      <w:ins w:id="9777" w:author="Mohsen Jafarinejad" w:date="2019-04-27T13:29:00Z"/>
                      <w:rFonts w:ascii="Calibri" w:eastAsia="Times New Roman" w:hAnsi="Calibri" w:cs="B Zar"/>
                      <w:color w:val="000000"/>
                    </w:rPr>
                  </w:pPr>
                  <w:ins w:id="9778" w:author="Mohsen Jafarinejad" w:date="2019-04-27T13:29:00Z">
                    <w:r w:rsidRPr="00041A5D">
                      <w:rPr>
                        <w:rFonts w:ascii="Calibri" w:eastAsia="Times New Roman" w:hAnsi="Calibri" w:cs="B Zar" w:hint="cs"/>
                        <w:color w:val="000000"/>
                        <w:rtl/>
                      </w:rPr>
                      <w:t xml:space="preserve">مین هیا کیم </w:t>
                    </w:r>
                    <w:r w:rsidRPr="00041A5D">
                      <w:rPr>
                        <w:rFonts w:ascii="Calibri" w:eastAsia="Times New Roman" w:hAnsi="Calibri" w:cs="B Zar"/>
                        <w:color w:val="000000"/>
                        <w:rtl/>
                      </w:rPr>
                      <w:t>[50]</w:t>
                    </w:r>
                  </w:ins>
                </w:p>
              </w:tc>
            </w:tr>
            <w:tr w:rsidR="00041A5D" w:rsidRPr="00041A5D" w14:paraId="03F4A5A5" w14:textId="77777777" w:rsidTr="00041A5D">
              <w:trPr>
                <w:trHeight w:val="390"/>
                <w:ins w:id="9779" w:author="Mohsen Jafarinejad" w:date="2019-04-27T13:29:00Z"/>
              </w:trPr>
              <w:tc>
                <w:tcPr>
                  <w:tcW w:w="1124" w:type="dxa"/>
                  <w:vMerge/>
                  <w:tcBorders>
                    <w:top w:val="nil"/>
                    <w:left w:val="single" w:sz="8" w:space="0" w:color="auto"/>
                    <w:bottom w:val="single" w:sz="4" w:space="0" w:color="000000"/>
                    <w:right w:val="single" w:sz="4" w:space="0" w:color="auto"/>
                  </w:tcBorders>
                  <w:vAlign w:val="center"/>
                  <w:hideMark/>
                </w:tcPr>
                <w:p w14:paraId="24E8FEFB" w14:textId="77777777" w:rsidR="00041A5D" w:rsidRPr="00041A5D" w:rsidRDefault="00041A5D" w:rsidP="00041A5D">
                  <w:pPr>
                    <w:spacing w:after="0" w:line="240" w:lineRule="auto"/>
                    <w:rPr>
                      <w:ins w:id="9780" w:author="Mohsen Jafarinejad" w:date="2019-04-27T13:29:00Z"/>
                      <w:rFonts w:ascii="Calibri" w:eastAsia="Times New Roman" w:hAnsi="Calibri" w:cs="B Zar"/>
                      <w:color w:val="000000"/>
                      <w:sz w:val="48"/>
                      <w:szCs w:val="48"/>
                    </w:rPr>
                  </w:pPr>
                </w:p>
              </w:tc>
              <w:tc>
                <w:tcPr>
                  <w:tcW w:w="683" w:type="dxa"/>
                  <w:vMerge/>
                  <w:tcBorders>
                    <w:top w:val="nil"/>
                    <w:left w:val="single" w:sz="4" w:space="0" w:color="auto"/>
                    <w:bottom w:val="single" w:sz="4" w:space="0" w:color="000000"/>
                    <w:right w:val="single" w:sz="4" w:space="0" w:color="auto"/>
                  </w:tcBorders>
                  <w:vAlign w:val="center"/>
                  <w:hideMark/>
                </w:tcPr>
                <w:p w14:paraId="198AB143" w14:textId="77777777" w:rsidR="00041A5D" w:rsidRPr="00041A5D" w:rsidRDefault="00041A5D" w:rsidP="00041A5D">
                  <w:pPr>
                    <w:spacing w:after="0" w:line="240" w:lineRule="auto"/>
                    <w:rPr>
                      <w:ins w:id="9781" w:author="Mohsen Jafarinejad" w:date="2019-04-27T13:29:00Z"/>
                      <w:rFonts w:ascii="Calibri" w:eastAsia="Times New Roman" w:hAnsi="Calibri" w:cs="B Zar"/>
                      <w:color w:val="000000"/>
                    </w:rPr>
                  </w:pPr>
                </w:p>
              </w:tc>
              <w:tc>
                <w:tcPr>
                  <w:tcW w:w="720" w:type="dxa"/>
                  <w:vMerge/>
                  <w:tcBorders>
                    <w:top w:val="nil"/>
                    <w:left w:val="single" w:sz="4" w:space="0" w:color="auto"/>
                    <w:bottom w:val="single" w:sz="4" w:space="0" w:color="000000"/>
                    <w:right w:val="single" w:sz="4" w:space="0" w:color="auto"/>
                  </w:tcBorders>
                  <w:vAlign w:val="center"/>
                  <w:hideMark/>
                </w:tcPr>
                <w:p w14:paraId="78BF1527" w14:textId="77777777" w:rsidR="00041A5D" w:rsidRPr="00041A5D" w:rsidRDefault="00041A5D" w:rsidP="00041A5D">
                  <w:pPr>
                    <w:spacing w:after="0" w:line="240" w:lineRule="auto"/>
                    <w:rPr>
                      <w:ins w:id="9782" w:author="Mohsen Jafarinejad" w:date="2019-04-27T13:29:00Z"/>
                      <w:rFonts w:ascii="Calibri" w:eastAsia="Times New Roman" w:hAnsi="Calibri" w:cs="B Zar"/>
                      <w:color w:val="000000"/>
                    </w:rPr>
                  </w:pPr>
                </w:p>
              </w:tc>
              <w:tc>
                <w:tcPr>
                  <w:tcW w:w="655" w:type="dxa"/>
                  <w:vMerge/>
                  <w:tcBorders>
                    <w:top w:val="nil"/>
                    <w:left w:val="single" w:sz="4" w:space="0" w:color="auto"/>
                    <w:bottom w:val="single" w:sz="4" w:space="0" w:color="000000"/>
                    <w:right w:val="single" w:sz="4" w:space="0" w:color="auto"/>
                  </w:tcBorders>
                  <w:vAlign w:val="center"/>
                  <w:hideMark/>
                </w:tcPr>
                <w:p w14:paraId="559B73C0" w14:textId="77777777" w:rsidR="00041A5D" w:rsidRPr="00041A5D" w:rsidRDefault="00041A5D" w:rsidP="00041A5D">
                  <w:pPr>
                    <w:spacing w:after="0" w:line="240" w:lineRule="auto"/>
                    <w:rPr>
                      <w:ins w:id="9783" w:author="Mohsen Jafarinejad" w:date="2019-04-27T13:29:00Z"/>
                      <w:rFonts w:ascii="Calibri" w:eastAsia="Times New Roman" w:hAnsi="Calibri" w:cs="B Zar"/>
                      <w:color w:val="000000"/>
                    </w:rPr>
                  </w:pPr>
                </w:p>
              </w:tc>
              <w:tc>
                <w:tcPr>
                  <w:tcW w:w="710" w:type="dxa"/>
                  <w:vMerge/>
                  <w:tcBorders>
                    <w:top w:val="nil"/>
                    <w:left w:val="single" w:sz="4" w:space="0" w:color="auto"/>
                    <w:bottom w:val="single" w:sz="4" w:space="0" w:color="000000"/>
                    <w:right w:val="single" w:sz="4" w:space="0" w:color="auto"/>
                  </w:tcBorders>
                  <w:vAlign w:val="center"/>
                  <w:hideMark/>
                </w:tcPr>
                <w:p w14:paraId="47B46CE2" w14:textId="77777777" w:rsidR="00041A5D" w:rsidRPr="00041A5D" w:rsidRDefault="00041A5D" w:rsidP="00041A5D">
                  <w:pPr>
                    <w:spacing w:after="0" w:line="240" w:lineRule="auto"/>
                    <w:rPr>
                      <w:ins w:id="9784" w:author="Mohsen Jafarinejad" w:date="2019-04-27T13:29:00Z"/>
                      <w:rFonts w:ascii="Calibri" w:eastAsia="Times New Roman" w:hAnsi="Calibri" w:cs="B Zar"/>
                      <w:color w:val="000000"/>
                    </w:rPr>
                  </w:pPr>
                </w:p>
              </w:tc>
              <w:tc>
                <w:tcPr>
                  <w:tcW w:w="756" w:type="dxa"/>
                  <w:vMerge/>
                  <w:tcBorders>
                    <w:top w:val="nil"/>
                    <w:left w:val="single" w:sz="4" w:space="0" w:color="auto"/>
                    <w:bottom w:val="single" w:sz="4" w:space="0" w:color="000000"/>
                    <w:right w:val="single" w:sz="4" w:space="0" w:color="auto"/>
                  </w:tcBorders>
                  <w:vAlign w:val="center"/>
                  <w:hideMark/>
                </w:tcPr>
                <w:p w14:paraId="6FC1F5A9" w14:textId="77777777" w:rsidR="00041A5D" w:rsidRPr="00041A5D" w:rsidRDefault="00041A5D" w:rsidP="00041A5D">
                  <w:pPr>
                    <w:spacing w:after="0" w:line="240" w:lineRule="auto"/>
                    <w:rPr>
                      <w:ins w:id="9785" w:author="Mohsen Jafarinejad" w:date="2019-04-27T13:29:00Z"/>
                      <w:rFonts w:ascii="Calibri" w:eastAsia="Times New Roman" w:hAnsi="Calibri" w:cs="B Zar"/>
                      <w:color w:val="000000"/>
                    </w:rPr>
                  </w:pPr>
                </w:p>
              </w:tc>
              <w:tc>
                <w:tcPr>
                  <w:tcW w:w="718" w:type="dxa"/>
                  <w:vMerge/>
                  <w:tcBorders>
                    <w:top w:val="nil"/>
                    <w:left w:val="single" w:sz="4" w:space="0" w:color="auto"/>
                    <w:bottom w:val="single" w:sz="4" w:space="0" w:color="000000"/>
                    <w:right w:val="single" w:sz="4" w:space="0" w:color="auto"/>
                  </w:tcBorders>
                  <w:vAlign w:val="center"/>
                  <w:hideMark/>
                </w:tcPr>
                <w:p w14:paraId="7EFA533F" w14:textId="77777777" w:rsidR="00041A5D" w:rsidRPr="00041A5D" w:rsidRDefault="00041A5D" w:rsidP="00041A5D">
                  <w:pPr>
                    <w:spacing w:after="0" w:line="240" w:lineRule="auto"/>
                    <w:rPr>
                      <w:ins w:id="9786" w:author="Mohsen Jafarinejad" w:date="2019-04-27T13:29:00Z"/>
                      <w:rFonts w:ascii="Calibri" w:eastAsia="Times New Roman" w:hAnsi="Calibri" w:cs="B Zar"/>
                      <w:color w:val="000000"/>
                    </w:rPr>
                  </w:pPr>
                </w:p>
              </w:tc>
              <w:tc>
                <w:tcPr>
                  <w:tcW w:w="655" w:type="dxa"/>
                  <w:tcBorders>
                    <w:top w:val="nil"/>
                    <w:left w:val="nil"/>
                    <w:bottom w:val="single" w:sz="4" w:space="0" w:color="auto"/>
                    <w:right w:val="single" w:sz="4" w:space="0" w:color="auto"/>
                  </w:tcBorders>
                  <w:shd w:val="clear" w:color="auto" w:fill="auto"/>
                  <w:noWrap/>
                  <w:vAlign w:val="center"/>
                  <w:hideMark/>
                </w:tcPr>
                <w:p w14:paraId="645885A8" w14:textId="77777777" w:rsidR="00041A5D" w:rsidRPr="00041A5D" w:rsidRDefault="00041A5D" w:rsidP="00041A5D">
                  <w:pPr>
                    <w:spacing w:after="0" w:line="240" w:lineRule="auto"/>
                    <w:jc w:val="center"/>
                    <w:rPr>
                      <w:ins w:id="9787" w:author="Mohsen Jafarinejad" w:date="2019-04-27T13:29:00Z"/>
                      <w:rFonts w:ascii="Calibri" w:eastAsia="Times New Roman" w:hAnsi="Calibri" w:cs="B Zar"/>
                      <w:color w:val="000000"/>
                      <w:sz w:val="48"/>
                      <w:szCs w:val="48"/>
                    </w:rPr>
                  </w:pPr>
                  <w:ins w:id="9788" w:author="Mohsen Jafarinejad" w:date="2019-04-27T13:29:00Z">
                    <w:r w:rsidRPr="00041A5D">
                      <w:rPr>
                        <w:rFonts w:ascii="Calibri" w:eastAsia="Times New Roman" w:hAnsi="Calibri" w:cs="B Zar" w:hint="cs"/>
                        <w:color w:val="000000"/>
                        <w:sz w:val="48"/>
                        <w:szCs w:val="48"/>
                      </w:rPr>
                      <w:t> </w:t>
                    </w:r>
                  </w:ins>
                </w:p>
              </w:tc>
              <w:tc>
                <w:tcPr>
                  <w:tcW w:w="1243" w:type="dxa"/>
                  <w:vMerge/>
                  <w:tcBorders>
                    <w:top w:val="nil"/>
                    <w:left w:val="single" w:sz="4" w:space="0" w:color="auto"/>
                    <w:bottom w:val="single" w:sz="4" w:space="0" w:color="000000"/>
                    <w:right w:val="single" w:sz="4" w:space="0" w:color="auto"/>
                  </w:tcBorders>
                  <w:vAlign w:val="center"/>
                  <w:hideMark/>
                </w:tcPr>
                <w:p w14:paraId="330C5BEB" w14:textId="77777777" w:rsidR="00041A5D" w:rsidRPr="00041A5D" w:rsidRDefault="00041A5D" w:rsidP="00041A5D">
                  <w:pPr>
                    <w:spacing w:after="0" w:line="240" w:lineRule="auto"/>
                    <w:rPr>
                      <w:ins w:id="9789" w:author="Mohsen Jafarinejad" w:date="2019-04-27T13:29:00Z"/>
                      <w:rFonts w:ascii="Calibri" w:eastAsia="Times New Roman" w:hAnsi="Calibri" w:cs="B Zar"/>
                      <w:color w:val="000000"/>
                    </w:rPr>
                  </w:pPr>
                </w:p>
              </w:tc>
              <w:tc>
                <w:tcPr>
                  <w:tcW w:w="1268" w:type="dxa"/>
                  <w:vMerge/>
                  <w:tcBorders>
                    <w:top w:val="nil"/>
                    <w:left w:val="single" w:sz="4" w:space="0" w:color="auto"/>
                    <w:bottom w:val="single" w:sz="4" w:space="0" w:color="000000"/>
                    <w:right w:val="single" w:sz="4" w:space="0" w:color="auto"/>
                  </w:tcBorders>
                  <w:vAlign w:val="center"/>
                  <w:hideMark/>
                </w:tcPr>
                <w:p w14:paraId="7C2F10B2" w14:textId="77777777" w:rsidR="00041A5D" w:rsidRPr="00041A5D" w:rsidRDefault="00041A5D" w:rsidP="00041A5D">
                  <w:pPr>
                    <w:spacing w:after="0" w:line="240" w:lineRule="auto"/>
                    <w:rPr>
                      <w:ins w:id="9790" w:author="Mohsen Jafarinejad" w:date="2019-04-27T13:29:00Z"/>
                      <w:rFonts w:ascii="Calibri" w:eastAsia="Times New Roman" w:hAnsi="Calibri" w:cs="B Zar"/>
                      <w:color w:val="000000"/>
                      <w:sz w:val="48"/>
                      <w:szCs w:val="48"/>
                    </w:rPr>
                  </w:pPr>
                </w:p>
              </w:tc>
              <w:tc>
                <w:tcPr>
                  <w:tcW w:w="869" w:type="dxa"/>
                  <w:vMerge/>
                  <w:tcBorders>
                    <w:top w:val="nil"/>
                    <w:left w:val="single" w:sz="4" w:space="0" w:color="auto"/>
                    <w:bottom w:val="single" w:sz="4" w:space="0" w:color="000000"/>
                    <w:right w:val="single" w:sz="4" w:space="0" w:color="auto"/>
                  </w:tcBorders>
                  <w:vAlign w:val="center"/>
                  <w:hideMark/>
                </w:tcPr>
                <w:p w14:paraId="34A0840F" w14:textId="77777777" w:rsidR="00041A5D" w:rsidRPr="00041A5D" w:rsidRDefault="00041A5D" w:rsidP="00041A5D">
                  <w:pPr>
                    <w:spacing w:after="0" w:line="240" w:lineRule="auto"/>
                    <w:rPr>
                      <w:ins w:id="9791" w:author="Mohsen Jafarinejad" w:date="2019-04-27T13:29:00Z"/>
                      <w:rFonts w:ascii="Calibri" w:eastAsia="Times New Roman" w:hAnsi="Calibri" w:cs="B Zar"/>
                      <w:color w:val="000000"/>
                      <w:sz w:val="44"/>
                      <w:szCs w:val="44"/>
                    </w:rPr>
                  </w:pPr>
                </w:p>
              </w:tc>
              <w:tc>
                <w:tcPr>
                  <w:tcW w:w="1040" w:type="dxa"/>
                  <w:vMerge/>
                  <w:tcBorders>
                    <w:top w:val="nil"/>
                    <w:left w:val="single" w:sz="4" w:space="0" w:color="auto"/>
                    <w:bottom w:val="single" w:sz="4" w:space="0" w:color="000000"/>
                    <w:right w:val="single" w:sz="4" w:space="0" w:color="auto"/>
                  </w:tcBorders>
                  <w:vAlign w:val="center"/>
                  <w:hideMark/>
                </w:tcPr>
                <w:p w14:paraId="0CF715FC" w14:textId="77777777" w:rsidR="00041A5D" w:rsidRPr="00041A5D" w:rsidRDefault="00041A5D" w:rsidP="00041A5D">
                  <w:pPr>
                    <w:spacing w:after="0" w:line="240" w:lineRule="auto"/>
                    <w:rPr>
                      <w:ins w:id="9792" w:author="Mohsen Jafarinejad" w:date="2019-04-27T13:29:00Z"/>
                      <w:rFonts w:ascii="Calibri" w:eastAsia="Times New Roman" w:hAnsi="Calibri" w:cs="B Zar"/>
                      <w:color w:val="000000"/>
                    </w:rPr>
                  </w:pPr>
                </w:p>
              </w:tc>
              <w:tc>
                <w:tcPr>
                  <w:tcW w:w="6799" w:type="dxa"/>
                  <w:vMerge/>
                  <w:tcBorders>
                    <w:top w:val="nil"/>
                    <w:left w:val="single" w:sz="4" w:space="0" w:color="auto"/>
                    <w:bottom w:val="single" w:sz="4" w:space="0" w:color="auto"/>
                    <w:right w:val="single" w:sz="4" w:space="0" w:color="auto"/>
                  </w:tcBorders>
                  <w:vAlign w:val="center"/>
                  <w:hideMark/>
                </w:tcPr>
                <w:p w14:paraId="7E13128D" w14:textId="77777777" w:rsidR="00041A5D" w:rsidRPr="00041A5D" w:rsidRDefault="00041A5D" w:rsidP="00041A5D">
                  <w:pPr>
                    <w:spacing w:after="0" w:line="240" w:lineRule="auto"/>
                    <w:rPr>
                      <w:ins w:id="9793" w:author="Mohsen Jafarinejad" w:date="2019-04-27T13:29:00Z"/>
                      <w:rFonts w:ascii="Times New Roman" w:eastAsia="Times New Roman" w:hAnsi="Times New Roman" w:cs="Times New Roman"/>
                      <w:color w:val="000000"/>
                    </w:rPr>
                  </w:pPr>
                </w:p>
              </w:tc>
              <w:tc>
                <w:tcPr>
                  <w:tcW w:w="1920" w:type="dxa"/>
                  <w:vMerge/>
                  <w:tcBorders>
                    <w:top w:val="nil"/>
                    <w:left w:val="single" w:sz="4" w:space="0" w:color="auto"/>
                    <w:bottom w:val="single" w:sz="4" w:space="0" w:color="auto"/>
                    <w:right w:val="single" w:sz="8" w:space="0" w:color="auto"/>
                  </w:tcBorders>
                  <w:vAlign w:val="center"/>
                  <w:hideMark/>
                </w:tcPr>
                <w:p w14:paraId="3CBB994B" w14:textId="77777777" w:rsidR="00041A5D" w:rsidRPr="00041A5D" w:rsidRDefault="00041A5D" w:rsidP="00041A5D">
                  <w:pPr>
                    <w:spacing w:after="0" w:line="240" w:lineRule="auto"/>
                    <w:rPr>
                      <w:ins w:id="9794" w:author="Mohsen Jafarinejad" w:date="2019-04-27T13:29:00Z"/>
                      <w:rFonts w:ascii="Calibri" w:eastAsia="Times New Roman" w:hAnsi="Calibri" w:cs="B Zar"/>
                      <w:color w:val="000000"/>
                    </w:rPr>
                  </w:pPr>
                </w:p>
              </w:tc>
            </w:tr>
            <w:tr w:rsidR="00041A5D" w:rsidRPr="00041A5D" w14:paraId="3959F176" w14:textId="77777777" w:rsidTr="00041A5D">
              <w:trPr>
                <w:trHeight w:val="915"/>
                <w:ins w:id="9795" w:author="Mohsen Jafarinejad" w:date="2019-04-27T13:29:00Z"/>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5B8364C9" w14:textId="77777777" w:rsidR="00041A5D" w:rsidRPr="00041A5D" w:rsidRDefault="00041A5D" w:rsidP="00041A5D">
                  <w:pPr>
                    <w:spacing w:after="0" w:line="240" w:lineRule="auto"/>
                    <w:jc w:val="center"/>
                    <w:rPr>
                      <w:ins w:id="9796" w:author="Mohsen Jafarinejad" w:date="2019-04-27T13:29:00Z"/>
                      <w:rFonts w:ascii="Calibri" w:eastAsia="Times New Roman" w:hAnsi="Calibri" w:cs="B Zar"/>
                      <w:color w:val="000000"/>
                      <w:sz w:val="48"/>
                      <w:szCs w:val="48"/>
                    </w:rPr>
                  </w:pPr>
                  <w:ins w:id="9797" w:author="Mohsen Jafarinejad" w:date="2019-04-27T13:29:00Z">
                    <w:r w:rsidRPr="00041A5D">
                      <w:rPr>
                        <w:rFonts w:ascii="MS Gothic" w:eastAsia="MS Gothic" w:hAnsi="MS Gothic" w:cs="MS Gothic" w:hint="cs"/>
                        <w:color w:val="000000"/>
                        <w:sz w:val="48"/>
                        <w:szCs w:val="48"/>
                      </w:rPr>
                      <w:t>✓</w:t>
                    </w:r>
                  </w:ins>
                </w:p>
              </w:tc>
              <w:tc>
                <w:tcPr>
                  <w:tcW w:w="683" w:type="dxa"/>
                  <w:tcBorders>
                    <w:top w:val="nil"/>
                    <w:left w:val="nil"/>
                    <w:bottom w:val="single" w:sz="4" w:space="0" w:color="auto"/>
                    <w:right w:val="single" w:sz="4" w:space="0" w:color="auto"/>
                  </w:tcBorders>
                  <w:shd w:val="clear" w:color="auto" w:fill="auto"/>
                  <w:noWrap/>
                  <w:vAlign w:val="bottom"/>
                  <w:hideMark/>
                </w:tcPr>
                <w:p w14:paraId="5ABE558D" w14:textId="77777777" w:rsidR="00041A5D" w:rsidRPr="00041A5D" w:rsidRDefault="00041A5D" w:rsidP="00041A5D">
                  <w:pPr>
                    <w:spacing w:after="0" w:line="240" w:lineRule="auto"/>
                    <w:rPr>
                      <w:ins w:id="9798" w:author="Mohsen Jafarinejad" w:date="2019-04-27T13:29:00Z"/>
                      <w:rFonts w:ascii="Calibri" w:eastAsia="Times New Roman" w:hAnsi="Calibri" w:cs="B Zar"/>
                      <w:color w:val="000000"/>
                    </w:rPr>
                  </w:pPr>
                  <w:ins w:id="9799" w:author="Mohsen Jafarinejad" w:date="2019-04-27T13:29:00Z">
                    <w:r w:rsidRPr="00041A5D">
                      <w:rPr>
                        <w:rFonts w:ascii="Calibri" w:eastAsia="Times New Roman" w:hAnsi="Calibri" w:cs="B Zar" w:hint="cs"/>
                        <w:color w:val="000000"/>
                      </w:rPr>
                      <w:t> </w:t>
                    </w:r>
                  </w:ins>
                </w:p>
              </w:tc>
              <w:tc>
                <w:tcPr>
                  <w:tcW w:w="720" w:type="dxa"/>
                  <w:tcBorders>
                    <w:top w:val="nil"/>
                    <w:left w:val="nil"/>
                    <w:bottom w:val="single" w:sz="4" w:space="0" w:color="auto"/>
                    <w:right w:val="single" w:sz="4" w:space="0" w:color="auto"/>
                  </w:tcBorders>
                  <w:shd w:val="clear" w:color="auto" w:fill="auto"/>
                  <w:noWrap/>
                  <w:vAlign w:val="bottom"/>
                  <w:hideMark/>
                </w:tcPr>
                <w:p w14:paraId="52E4D697" w14:textId="77777777" w:rsidR="00041A5D" w:rsidRPr="00041A5D" w:rsidRDefault="00041A5D" w:rsidP="00041A5D">
                  <w:pPr>
                    <w:spacing w:after="0" w:line="240" w:lineRule="auto"/>
                    <w:rPr>
                      <w:ins w:id="9800" w:author="Mohsen Jafarinejad" w:date="2019-04-27T13:29:00Z"/>
                      <w:rFonts w:ascii="Calibri" w:eastAsia="Times New Roman" w:hAnsi="Calibri" w:cs="B Zar"/>
                      <w:color w:val="000000"/>
                    </w:rPr>
                  </w:pPr>
                  <w:ins w:id="9801" w:author="Mohsen Jafarinejad" w:date="2019-04-27T13:29:00Z">
                    <w:r w:rsidRPr="00041A5D">
                      <w:rPr>
                        <w:rFonts w:ascii="Calibri" w:eastAsia="Times New Roman" w:hAnsi="Calibri" w:cs="B Zar" w:hint="cs"/>
                        <w:color w:val="000000"/>
                      </w:rPr>
                      <w:t> </w:t>
                    </w:r>
                  </w:ins>
                </w:p>
              </w:tc>
              <w:tc>
                <w:tcPr>
                  <w:tcW w:w="655" w:type="dxa"/>
                  <w:tcBorders>
                    <w:top w:val="nil"/>
                    <w:left w:val="nil"/>
                    <w:bottom w:val="single" w:sz="4" w:space="0" w:color="auto"/>
                    <w:right w:val="single" w:sz="4" w:space="0" w:color="auto"/>
                  </w:tcBorders>
                  <w:shd w:val="clear" w:color="auto" w:fill="auto"/>
                  <w:noWrap/>
                  <w:vAlign w:val="bottom"/>
                  <w:hideMark/>
                </w:tcPr>
                <w:p w14:paraId="30094CED" w14:textId="77777777" w:rsidR="00041A5D" w:rsidRPr="00041A5D" w:rsidRDefault="00041A5D" w:rsidP="00041A5D">
                  <w:pPr>
                    <w:spacing w:after="0" w:line="240" w:lineRule="auto"/>
                    <w:rPr>
                      <w:ins w:id="9802" w:author="Mohsen Jafarinejad" w:date="2019-04-27T13:29:00Z"/>
                      <w:rFonts w:ascii="Calibri" w:eastAsia="Times New Roman" w:hAnsi="Calibri" w:cs="B Zar"/>
                      <w:color w:val="000000"/>
                    </w:rPr>
                  </w:pPr>
                  <w:ins w:id="9803" w:author="Mohsen Jafarinejad" w:date="2019-04-27T13:29:00Z">
                    <w:r w:rsidRPr="00041A5D">
                      <w:rPr>
                        <w:rFonts w:ascii="Calibri" w:eastAsia="Times New Roman" w:hAnsi="Calibri" w:cs="B Zar" w:hint="cs"/>
                        <w:color w:val="000000"/>
                      </w:rPr>
                      <w:t> </w:t>
                    </w:r>
                  </w:ins>
                </w:p>
              </w:tc>
              <w:tc>
                <w:tcPr>
                  <w:tcW w:w="710" w:type="dxa"/>
                  <w:tcBorders>
                    <w:top w:val="nil"/>
                    <w:left w:val="nil"/>
                    <w:bottom w:val="single" w:sz="4" w:space="0" w:color="auto"/>
                    <w:right w:val="single" w:sz="4" w:space="0" w:color="auto"/>
                  </w:tcBorders>
                  <w:shd w:val="clear" w:color="auto" w:fill="auto"/>
                  <w:noWrap/>
                  <w:vAlign w:val="center"/>
                  <w:hideMark/>
                </w:tcPr>
                <w:p w14:paraId="6FD8F36A" w14:textId="77777777" w:rsidR="00041A5D" w:rsidRPr="00041A5D" w:rsidRDefault="00041A5D" w:rsidP="00041A5D">
                  <w:pPr>
                    <w:spacing w:after="0" w:line="240" w:lineRule="auto"/>
                    <w:jc w:val="center"/>
                    <w:rPr>
                      <w:ins w:id="9804" w:author="Mohsen Jafarinejad" w:date="2019-04-27T13:29:00Z"/>
                      <w:rFonts w:ascii="Calibri" w:eastAsia="Times New Roman" w:hAnsi="Calibri" w:cs="B Zar"/>
                      <w:color w:val="000000"/>
                    </w:rPr>
                  </w:pPr>
                  <w:ins w:id="9805" w:author="Mohsen Jafarinejad" w:date="2019-04-27T13:29:00Z">
                    <w:r w:rsidRPr="00041A5D">
                      <w:rPr>
                        <w:rFonts w:ascii="Calibri" w:eastAsia="Times New Roman" w:hAnsi="Calibri" w:cs="B Zar" w:hint="cs"/>
                        <w:color w:val="000000"/>
                      </w:rPr>
                      <w:t> </w:t>
                    </w:r>
                  </w:ins>
                </w:p>
              </w:tc>
              <w:tc>
                <w:tcPr>
                  <w:tcW w:w="756" w:type="dxa"/>
                  <w:tcBorders>
                    <w:top w:val="nil"/>
                    <w:left w:val="nil"/>
                    <w:bottom w:val="single" w:sz="4" w:space="0" w:color="auto"/>
                    <w:right w:val="single" w:sz="4" w:space="0" w:color="auto"/>
                  </w:tcBorders>
                  <w:shd w:val="clear" w:color="auto" w:fill="auto"/>
                  <w:noWrap/>
                  <w:vAlign w:val="center"/>
                  <w:hideMark/>
                </w:tcPr>
                <w:p w14:paraId="70FF291C" w14:textId="77777777" w:rsidR="00041A5D" w:rsidRPr="00041A5D" w:rsidRDefault="00041A5D" w:rsidP="00041A5D">
                  <w:pPr>
                    <w:spacing w:after="0" w:line="240" w:lineRule="auto"/>
                    <w:jc w:val="center"/>
                    <w:rPr>
                      <w:ins w:id="9806" w:author="Mohsen Jafarinejad" w:date="2019-04-27T13:29:00Z"/>
                      <w:rFonts w:ascii="Calibri" w:eastAsia="Times New Roman" w:hAnsi="Calibri" w:cs="B Zar"/>
                      <w:color w:val="000000"/>
                    </w:rPr>
                  </w:pPr>
                  <w:ins w:id="9807" w:author="Mohsen Jafarinejad" w:date="2019-04-27T13:29:00Z">
                    <w:r w:rsidRPr="00041A5D">
                      <w:rPr>
                        <w:rFonts w:ascii="Calibri" w:eastAsia="Times New Roman" w:hAnsi="Calibri" w:cs="B Zar" w:hint="cs"/>
                        <w:color w:val="000000"/>
                      </w:rPr>
                      <w:t> </w:t>
                    </w:r>
                  </w:ins>
                </w:p>
              </w:tc>
              <w:tc>
                <w:tcPr>
                  <w:tcW w:w="718" w:type="dxa"/>
                  <w:tcBorders>
                    <w:top w:val="nil"/>
                    <w:left w:val="nil"/>
                    <w:bottom w:val="single" w:sz="4" w:space="0" w:color="auto"/>
                    <w:right w:val="single" w:sz="4" w:space="0" w:color="auto"/>
                  </w:tcBorders>
                  <w:shd w:val="clear" w:color="auto" w:fill="auto"/>
                  <w:noWrap/>
                  <w:vAlign w:val="center"/>
                  <w:hideMark/>
                </w:tcPr>
                <w:p w14:paraId="07D8FDE7" w14:textId="77777777" w:rsidR="00041A5D" w:rsidRPr="00041A5D" w:rsidRDefault="00041A5D" w:rsidP="00041A5D">
                  <w:pPr>
                    <w:spacing w:after="0" w:line="240" w:lineRule="auto"/>
                    <w:jc w:val="center"/>
                    <w:rPr>
                      <w:ins w:id="9808" w:author="Mohsen Jafarinejad" w:date="2019-04-27T13:29:00Z"/>
                      <w:rFonts w:ascii="Calibri" w:eastAsia="Times New Roman" w:hAnsi="Calibri" w:cs="B Zar"/>
                      <w:color w:val="000000"/>
                    </w:rPr>
                  </w:pPr>
                  <w:ins w:id="9809" w:author="Mohsen Jafarinejad" w:date="2019-04-27T13:29:00Z">
                    <w:r w:rsidRPr="00041A5D">
                      <w:rPr>
                        <w:rFonts w:ascii="Calibri" w:eastAsia="Times New Roman" w:hAnsi="Calibri" w:cs="B Zar" w:hint="cs"/>
                        <w:color w:val="000000"/>
                      </w:rPr>
                      <w:t> </w:t>
                    </w:r>
                  </w:ins>
                </w:p>
              </w:tc>
              <w:tc>
                <w:tcPr>
                  <w:tcW w:w="655" w:type="dxa"/>
                  <w:tcBorders>
                    <w:top w:val="nil"/>
                    <w:left w:val="nil"/>
                    <w:bottom w:val="nil"/>
                    <w:right w:val="single" w:sz="4" w:space="0" w:color="auto"/>
                  </w:tcBorders>
                  <w:shd w:val="clear" w:color="auto" w:fill="auto"/>
                  <w:noWrap/>
                  <w:vAlign w:val="center"/>
                  <w:hideMark/>
                </w:tcPr>
                <w:p w14:paraId="2A913B98" w14:textId="77777777" w:rsidR="00041A5D" w:rsidRPr="00041A5D" w:rsidRDefault="00041A5D" w:rsidP="00041A5D">
                  <w:pPr>
                    <w:spacing w:after="0" w:line="240" w:lineRule="auto"/>
                    <w:jc w:val="center"/>
                    <w:rPr>
                      <w:ins w:id="9810" w:author="Mohsen Jafarinejad" w:date="2019-04-27T13:29:00Z"/>
                      <w:rFonts w:ascii="Calibri" w:eastAsia="Times New Roman" w:hAnsi="Calibri" w:cs="B Zar"/>
                      <w:color w:val="000000"/>
                      <w:sz w:val="48"/>
                      <w:szCs w:val="48"/>
                    </w:rPr>
                  </w:pPr>
                  <w:ins w:id="9811" w:author="Mohsen Jafarinejad" w:date="2019-04-27T13:29:00Z">
                    <w:r w:rsidRPr="00041A5D">
                      <w:rPr>
                        <w:rFonts w:ascii="MS Gothic" w:eastAsia="MS Gothic" w:hAnsi="MS Gothic" w:cs="MS Gothic" w:hint="cs"/>
                        <w:color w:val="000000"/>
                        <w:sz w:val="48"/>
                        <w:szCs w:val="48"/>
                      </w:rPr>
                      <w:t>✓</w:t>
                    </w:r>
                  </w:ins>
                </w:p>
              </w:tc>
              <w:tc>
                <w:tcPr>
                  <w:tcW w:w="1243" w:type="dxa"/>
                  <w:tcBorders>
                    <w:top w:val="nil"/>
                    <w:left w:val="nil"/>
                    <w:bottom w:val="single" w:sz="4" w:space="0" w:color="auto"/>
                    <w:right w:val="single" w:sz="4" w:space="0" w:color="auto"/>
                  </w:tcBorders>
                  <w:shd w:val="clear" w:color="auto" w:fill="auto"/>
                  <w:noWrap/>
                  <w:vAlign w:val="center"/>
                  <w:hideMark/>
                </w:tcPr>
                <w:p w14:paraId="20A8044C" w14:textId="77777777" w:rsidR="00041A5D" w:rsidRPr="00041A5D" w:rsidRDefault="00041A5D" w:rsidP="00041A5D">
                  <w:pPr>
                    <w:spacing w:after="0" w:line="240" w:lineRule="auto"/>
                    <w:jc w:val="center"/>
                    <w:rPr>
                      <w:ins w:id="9812" w:author="Mohsen Jafarinejad" w:date="2019-04-27T13:29:00Z"/>
                      <w:rFonts w:ascii="Calibri" w:eastAsia="Times New Roman" w:hAnsi="Calibri" w:cs="B Zar"/>
                      <w:color w:val="000000"/>
                    </w:rPr>
                  </w:pPr>
                  <w:ins w:id="9813" w:author="Mohsen Jafarinejad" w:date="2019-04-27T13:29:00Z">
                    <w:r w:rsidRPr="00041A5D">
                      <w:rPr>
                        <w:rFonts w:ascii="Calibri" w:eastAsia="Times New Roman" w:hAnsi="Calibri" w:cs="B Zar" w:hint="cs"/>
                        <w:color w:val="000000"/>
                      </w:rPr>
                      <w:t> </w:t>
                    </w:r>
                  </w:ins>
                </w:p>
              </w:tc>
              <w:tc>
                <w:tcPr>
                  <w:tcW w:w="1268" w:type="dxa"/>
                  <w:tcBorders>
                    <w:top w:val="nil"/>
                    <w:left w:val="nil"/>
                    <w:bottom w:val="single" w:sz="4" w:space="0" w:color="auto"/>
                    <w:right w:val="single" w:sz="4" w:space="0" w:color="auto"/>
                  </w:tcBorders>
                  <w:shd w:val="clear" w:color="auto" w:fill="auto"/>
                  <w:noWrap/>
                  <w:vAlign w:val="center"/>
                  <w:hideMark/>
                </w:tcPr>
                <w:p w14:paraId="68B9956C" w14:textId="77777777" w:rsidR="00041A5D" w:rsidRPr="00041A5D" w:rsidRDefault="00041A5D" w:rsidP="00041A5D">
                  <w:pPr>
                    <w:spacing w:after="0" w:line="240" w:lineRule="auto"/>
                    <w:jc w:val="center"/>
                    <w:rPr>
                      <w:ins w:id="9814" w:author="Mohsen Jafarinejad" w:date="2019-04-27T13:29:00Z"/>
                      <w:rFonts w:ascii="Calibri" w:eastAsia="Times New Roman" w:hAnsi="Calibri" w:cs="B Zar"/>
                      <w:color w:val="000000"/>
                      <w:sz w:val="48"/>
                      <w:szCs w:val="48"/>
                    </w:rPr>
                  </w:pPr>
                  <w:ins w:id="9815" w:author="Mohsen Jafarinejad" w:date="2019-04-27T13:29:00Z">
                    <w:r w:rsidRPr="00041A5D">
                      <w:rPr>
                        <w:rFonts w:ascii="MS Gothic" w:eastAsia="MS Gothic" w:hAnsi="MS Gothic" w:cs="MS Gothic" w:hint="cs"/>
                        <w:color w:val="000000"/>
                        <w:sz w:val="48"/>
                        <w:szCs w:val="48"/>
                      </w:rPr>
                      <w:t>✓</w:t>
                    </w:r>
                  </w:ins>
                </w:p>
              </w:tc>
              <w:tc>
                <w:tcPr>
                  <w:tcW w:w="869" w:type="dxa"/>
                  <w:tcBorders>
                    <w:top w:val="nil"/>
                    <w:left w:val="nil"/>
                    <w:bottom w:val="single" w:sz="4" w:space="0" w:color="auto"/>
                    <w:right w:val="single" w:sz="4" w:space="0" w:color="auto"/>
                  </w:tcBorders>
                  <w:shd w:val="clear" w:color="auto" w:fill="auto"/>
                  <w:noWrap/>
                  <w:vAlign w:val="center"/>
                  <w:hideMark/>
                </w:tcPr>
                <w:p w14:paraId="32A64AD1" w14:textId="77777777" w:rsidR="00041A5D" w:rsidRPr="00041A5D" w:rsidRDefault="00041A5D" w:rsidP="00041A5D">
                  <w:pPr>
                    <w:spacing w:after="0" w:line="240" w:lineRule="auto"/>
                    <w:jc w:val="center"/>
                    <w:rPr>
                      <w:ins w:id="9816" w:author="Mohsen Jafarinejad" w:date="2019-04-27T13:29:00Z"/>
                      <w:rFonts w:ascii="Calibri" w:eastAsia="Times New Roman" w:hAnsi="Calibri" w:cs="B Zar"/>
                      <w:color w:val="000000"/>
                      <w:sz w:val="48"/>
                      <w:szCs w:val="48"/>
                    </w:rPr>
                  </w:pPr>
                  <w:ins w:id="9817" w:author="Mohsen Jafarinejad" w:date="2019-04-27T13:29:00Z">
                    <w:r w:rsidRPr="00041A5D">
                      <w:rPr>
                        <w:rFonts w:ascii="MS Gothic" w:eastAsia="MS Gothic" w:hAnsi="MS Gothic" w:cs="MS Gothic" w:hint="cs"/>
                        <w:color w:val="000000"/>
                        <w:sz w:val="48"/>
                        <w:szCs w:val="48"/>
                      </w:rPr>
                      <w:t>✓</w:t>
                    </w:r>
                  </w:ins>
                </w:p>
              </w:tc>
              <w:tc>
                <w:tcPr>
                  <w:tcW w:w="1040" w:type="dxa"/>
                  <w:tcBorders>
                    <w:top w:val="nil"/>
                    <w:left w:val="nil"/>
                    <w:bottom w:val="single" w:sz="4" w:space="0" w:color="auto"/>
                    <w:right w:val="single" w:sz="4" w:space="0" w:color="auto"/>
                  </w:tcBorders>
                  <w:shd w:val="clear" w:color="auto" w:fill="auto"/>
                  <w:noWrap/>
                  <w:vAlign w:val="bottom"/>
                  <w:hideMark/>
                </w:tcPr>
                <w:p w14:paraId="3091140F" w14:textId="77777777" w:rsidR="00041A5D" w:rsidRPr="00041A5D" w:rsidRDefault="00041A5D" w:rsidP="00041A5D">
                  <w:pPr>
                    <w:spacing w:after="0" w:line="240" w:lineRule="auto"/>
                    <w:rPr>
                      <w:ins w:id="9818" w:author="Mohsen Jafarinejad" w:date="2019-04-27T13:29:00Z"/>
                      <w:rFonts w:ascii="Calibri" w:eastAsia="Times New Roman" w:hAnsi="Calibri" w:cs="B Zar"/>
                      <w:color w:val="000000"/>
                    </w:rPr>
                  </w:pPr>
                  <w:ins w:id="9819" w:author="Mohsen Jafarinejad" w:date="2019-04-27T13:29:00Z">
                    <w:r w:rsidRPr="00041A5D">
                      <w:rPr>
                        <w:rFonts w:ascii="Calibri" w:eastAsia="Times New Roman" w:hAnsi="Calibri" w:cs="B Zar" w:hint="cs"/>
                        <w:color w:val="000000"/>
                      </w:rPr>
                      <w:t> </w:t>
                    </w:r>
                  </w:ins>
                </w:p>
              </w:tc>
              <w:tc>
                <w:tcPr>
                  <w:tcW w:w="6799" w:type="dxa"/>
                  <w:tcBorders>
                    <w:top w:val="nil"/>
                    <w:left w:val="nil"/>
                    <w:bottom w:val="single" w:sz="4" w:space="0" w:color="auto"/>
                    <w:right w:val="single" w:sz="4" w:space="0" w:color="auto"/>
                  </w:tcBorders>
                  <w:shd w:val="clear" w:color="auto" w:fill="auto"/>
                  <w:vAlign w:val="center"/>
                  <w:hideMark/>
                </w:tcPr>
                <w:p w14:paraId="48BB5F03" w14:textId="77777777" w:rsidR="00041A5D" w:rsidRPr="00041A5D" w:rsidRDefault="00041A5D" w:rsidP="00041A5D">
                  <w:pPr>
                    <w:spacing w:after="0" w:line="240" w:lineRule="auto"/>
                    <w:jc w:val="center"/>
                    <w:rPr>
                      <w:ins w:id="9820" w:author="Mohsen Jafarinejad" w:date="2019-04-27T13:29:00Z"/>
                      <w:rFonts w:ascii="Times New Roman" w:eastAsia="Times New Roman" w:hAnsi="Times New Roman" w:cs="Times New Roman"/>
                      <w:color w:val="000000"/>
                    </w:rPr>
                  </w:pPr>
                  <w:ins w:id="9821" w:author="Mohsen Jafarinejad" w:date="2019-04-27T13:29:00Z">
                    <w:r w:rsidRPr="00041A5D">
                      <w:rPr>
                        <w:rFonts w:ascii="Times New Roman" w:eastAsia="Times New Roman" w:hAnsi="Times New Roman" w:cs="Times New Roman"/>
                        <w:color w:val="000000"/>
                      </w:rPr>
                      <w:t>Effect of type and concentration of substrate on power generation</w:t>
                    </w:r>
                    <w:r w:rsidRPr="00041A5D">
                      <w:rPr>
                        <w:rFonts w:ascii="Times New Roman" w:eastAsia="Times New Roman" w:hAnsi="Times New Roman" w:cs="Times New Roman"/>
                        <w:color w:val="000000"/>
                      </w:rPr>
                      <w:br/>
                      <w:t>in a dual chambered microbial fuel cell</w:t>
                    </w:r>
                  </w:ins>
                </w:p>
              </w:tc>
              <w:tc>
                <w:tcPr>
                  <w:tcW w:w="1920" w:type="dxa"/>
                  <w:tcBorders>
                    <w:top w:val="nil"/>
                    <w:left w:val="nil"/>
                    <w:bottom w:val="single" w:sz="4" w:space="0" w:color="auto"/>
                    <w:right w:val="single" w:sz="8" w:space="0" w:color="auto"/>
                  </w:tcBorders>
                  <w:shd w:val="clear" w:color="auto" w:fill="auto"/>
                  <w:vAlign w:val="center"/>
                  <w:hideMark/>
                </w:tcPr>
                <w:p w14:paraId="5738CE94" w14:textId="77777777" w:rsidR="00041A5D" w:rsidRPr="00041A5D" w:rsidRDefault="00041A5D" w:rsidP="00041A5D">
                  <w:pPr>
                    <w:bidi/>
                    <w:spacing w:after="0" w:line="240" w:lineRule="auto"/>
                    <w:jc w:val="center"/>
                    <w:rPr>
                      <w:ins w:id="9822" w:author="Mohsen Jafarinejad" w:date="2019-04-27T13:29:00Z"/>
                      <w:rFonts w:ascii="Calibri" w:eastAsia="Times New Roman" w:hAnsi="Calibri" w:cs="B Zar"/>
                      <w:color w:val="000000"/>
                    </w:rPr>
                  </w:pPr>
                  <w:ins w:id="9823" w:author="Mohsen Jafarinejad" w:date="2019-04-27T13:29:00Z">
                    <w:r w:rsidRPr="00041A5D">
                      <w:rPr>
                        <w:rFonts w:ascii="Calibri" w:eastAsia="Times New Roman" w:hAnsi="Calibri" w:cs="B Zar" w:hint="cs"/>
                        <w:color w:val="000000"/>
                        <w:rtl/>
                      </w:rPr>
                      <w:t xml:space="preserve">قریشی و همکاران </w:t>
                    </w:r>
                    <w:r w:rsidRPr="00041A5D">
                      <w:rPr>
                        <w:rFonts w:ascii="Calibri" w:eastAsia="Times New Roman" w:hAnsi="Calibri" w:cs="B Zar"/>
                        <w:color w:val="000000"/>
                        <w:rtl/>
                      </w:rPr>
                      <w:t>[51]</w:t>
                    </w:r>
                  </w:ins>
                </w:p>
              </w:tc>
            </w:tr>
            <w:tr w:rsidR="00041A5D" w:rsidRPr="00041A5D" w14:paraId="098AE9E7" w14:textId="77777777" w:rsidTr="00041A5D">
              <w:trPr>
                <w:trHeight w:val="960"/>
                <w:ins w:id="9824" w:author="Mohsen Jafarinejad" w:date="2019-04-27T13:29:00Z"/>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4A9112B5" w14:textId="77777777" w:rsidR="00041A5D" w:rsidRPr="00041A5D" w:rsidRDefault="00041A5D" w:rsidP="00041A5D">
                  <w:pPr>
                    <w:spacing w:after="0" w:line="240" w:lineRule="auto"/>
                    <w:jc w:val="center"/>
                    <w:rPr>
                      <w:ins w:id="9825" w:author="Mohsen Jafarinejad" w:date="2019-04-27T13:29:00Z"/>
                      <w:rFonts w:ascii="Calibri" w:eastAsia="Times New Roman" w:hAnsi="Calibri" w:cs="B Zar"/>
                      <w:color w:val="000000"/>
                      <w:sz w:val="48"/>
                      <w:szCs w:val="48"/>
                    </w:rPr>
                  </w:pPr>
                  <w:ins w:id="9826" w:author="Mohsen Jafarinejad" w:date="2019-04-27T13:29:00Z">
                    <w:r w:rsidRPr="00041A5D">
                      <w:rPr>
                        <w:rFonts w:ascii="MS Gothic" w:eastAsia="MS Gothic" w:hAnsi="MS Gothic" w:cs="MS Gothic" w:hint="cs"/>
                        <w:color w:val="000000"/>
                        <w:sz w:val="48"/>
                        <w:szCs w:val="48"/>
                      </w:rPr>
                      <w:t>✓</w:t>
                    </w:r>
                  </w:ins>
                </w:p>
              </w:tc>
              <w:tc>
                <w:tcPr>
                  <w:tcW w:w="683" w:type="dxa"/>
                  <w:tcBorders>
                    <w:top w:val="nil"/>
                    <w:left w:val="nil"/>
                    <w:bottom w:val="single" w:sz="4" w:space="0" w:color="auto"/>
                    <w:right w:val="single" w:sz="4" w:space="0" w:color="auto"/>
                  </w:tcBorders>
                  <w:shd w:val="clear" w:color="auto" w:fill="auto"/>
                  <w:noWrap/>
                  <w:vAlign w:val="bottom"/>
                  <w:hideMark/>
                </w:tcPr>
                <w:p w14:paraId="3A879799" w14:textId="77777777" w:rsidR="00041A5D" w:rsidRPr="00041A5D" w:rsidRDefault="00041A5D" w:rsidP="00041A5D">
                  <w:pPr>
                    <w:spacing w:after="0" w:line="240" w:lineRule="auto"/>
                    <w:rPr>
                      <w:ins w:id="9827" w:author="Mohsen Jafarinejad" w:date="2019-04-27T13:29:00Z"/>
                      <w:rFonts w:ascii="Calibri" w:eastAsia="Times New Roman" w:hAnsi="Calibri" w:cs="B Zar"/>
                      <w:color w:val="000000"/>
                    </w:rPr>
                  </w:pPr>
                  <w:ins w:id="9828" w:author="Mohsen Jafarinejad" w:date="2019-04-27T13:29:00Z">
                    <w:r w:rsidRPr="00041A5D">
                      <w:rPr>
                        <w:rFonts w:ascii="Calibri" w:eastAsia="Times New Roman" w:hAnsi="Calibri" w:cs="B Zar" w:hint="cs"/>
                        <w:color w:val="000000"/>
                      </w:rPr>
                      <w:t> </w:t>
                    </w:r>
                  </w:ins>
                </w:p>
              </w:tc>
              <w:tc>
                <w:tcPr>
                  <w:tcW w:w="720" w:type="dxa"/>
                  <w:tcBorders>
                    <w:top w:val="nil"/>
                    <w:left w:val="nil"/>
                    <w:bottom w:val="single" w:sz="4" w:space="0" w:color="auto"/>
                    <w:right w:val="single" w:sz="4" w:space="0" w:color="auto"/>
                  </w:tcBorders>
                  <w:shd w:val="clear" w:color="auto" w:fill="auto"/>
                  <w:noWrap/>
                  <w:vAlign w:val="bottom"/>
                  <w:hideMark/>
                </w:tcPr>
                <w:p w14:paraId="7ECFAD5B" w14:textId="77777777" w:rsidR="00041A5D" w:rsidRPr="00041A5D" w:rsidRDefault="00041A5D" w:rsidP="00041A5D">
                  <w:pPr>
                    <w:spacing w:after="0" w:line="240" w:lineRule="auto"/>
                    <w:rPr>
                      <w:ins w:id="9829" w:author="Mohsen Jafarinejad" w:date="2019-04-27T13:29:00Z"/>
                      <w:rFonts w:ascii="Calibri" w:eastAsia="Times New Roman" w:hAnsi="Calibri" w:cs="B Zar"/>
                      <w:color w:val="000000"/>
                    </w:rPr>
                  </w:pPr>
                  <w:ins w:id="9830" w:author="Mohsen Jafarinejad" w:date="2019-04-27T13:29:00Z">
                    <w:r w:rsidRPr="00041A5D">
                      <w:rPr>
                        <w:rFonts w:ascii="Calibri" w:eastAsia="Times New Roman" w:hAnsi="Calibri" w:cs="B Zar" w:hint="cs"/>
                        <w:color w:val="000000"/>
                      </w:rPr>
                      <w:t> </w:t>
                    </w:r>
                  </w:ins>
                </w:p>
              </w:tc>
              <w:tc>
                <w:tcPr>
                  <w:tcW w:w="655" w:type="dxa"/>
                  <w:tcBorders>
                    <w:top w:val="nil"/>
                    <w:left w:val="nil"/>
                    <w:bottom w:val="single" w:sz="4" w:space="0" w:color="auto"/>
                    <w:right w:val="single" w:sz="4" w:space="0" w:color="auto"/>
                  </w:tcBorders>
                  <w:shd w:val="clear" w:color="auto" w:fill="auto"/>
                  <w:noWrap/>
                  <w:vAlign w:val="bottom"/>
                  <w:hideMark/>
                </w:tcPr>
                <w:p w14:paraId="003A8807" w14:textId="77777777" w:rsidR="00041A5D" w:rsidRPr="00041A5D" w:rsidRDefault="00041A5D" w:rsidP="00041A5D">
                  <w:pPr>
                    <w:spacing w:after="0" w:line="240" w:lineRule="auto"/>
                    <w:rPr>
                      <w:ins w:id="9831" w:author="Mohsen Jafarinejad" w:date="2019-04-27T13:29:00Z"/>
                      <w:rFonts w:ascii="Calibri" w:eastAsia="Times New Roman" w:hAnsi="Calibri" w:cs="B Zar"/>
                      <w:color w:val="000000"/>
                    </w:rPr>
                  </w:pPr>
                  <w:ins w:id="9832" w:author="Mohsen Jafarinejad" w:date="2019-04-27T13:29:00Z">
                    <w:r w:rsidRPr="00041A5D">
                      <w:rPr>
                        <w:rFonts w:ascii="Calibri" w:eastAsia="Times New Roman" w:hAnsi="Calibri" w:cs="B Zar" w:hint="cs"/>
                        <w:color w:val="000000"/>
                      </w:rPr>
                      <w:t> </w:t>
                    </w:r>
                  </w:ins>
                </w:p>
              </w:tc>
              <w:tc>
                <w:tcPr>
                  <w:tcW w:w="710" w:type="dxa"/>
                  <w:tcBorders>
                    <w:top w:val="nil"/>
                    <w:left w:val="nil"/>
                    <w:bottom w:val="single" w:sz="4" w:space="0" w:color="auto"/>
                    <w:right w:val="single" w:sz="4" w:space="0" w:color="auto"/>
                  </w:tcBorders>
                  <w:shd w:val="clear" w:color="auto" w:fill="auto"/>
                  <w:noWrap/>
                  <w:vAlign w:val="center"/>
                  <w:hideMark/>
                </w:tcPr>
                <w:p w14:paraId="608133B5" w14:textId="77777777" w:rsidR="00041A5D" w:rsidRPr="00041A5D" w:rsidRDefault="00041A5D" w:rsidP="00041A5D">
                  <w:pPr>
                    <w:spacing w:after="0" w:line="240" w:lineRule="auto"/>
                    <w:jc w:val="center"/>
                    <w:rPr>
                      <w:ins w:id="9833" w:author="Mohsen Jafarinejad" w:date="2019-04-27T13:29:00Z"/>
                      <w:rFonts w:ascii="Calibri" w:eastAsia="Times New Roman" w:hAnsi="Calibri" w:cs="B Zar"/>
                      <w:color w:val="000000"/>
                    </w:rPr>
                  </w:pPr>
                  <w:ins w:id="9834" w:author="Mohsen Jafarinejad" w:date="2019-04-27T13:29:00Z">
                    <w:r w:rsidRPr="00041A5D">
                      <w:rPr>
                        <w:rFonts w:ascii="Calibri" w:eastAsia="Times New Roman" w:hAnsi="Calibri" w:cs="B Zar" w:hint="cs"/>
                        <w:color w:val="000000"/>
                      </w:rPr>
                      <w:t> </w:t>
                    </w:r>
                  </w:ins>
                </w:p>
              </w:tc>
              <w:tc>
                <w:tcPr>
                  <w:tcW w:w="756" w:type="dxa"/>
                  <w:tcBorders>
                    <w:top w:val="nil"/>
                    <w:left w:val="nil"/>
                    <w:bottom w:val="single" w:sz="4" w:space="0" w:color="auto"/>
                    <w:right w:val="single" w:sz="4" w:space="0" w:color="auto"/>
                  </w:tcBorders>
                  <w:shd w:val="clear" w:color="auto" w:fill="auto"/>
                  <w:noWrap/>
                  <w:vAlign w:val="center"/>
                  <w:hideMark/>
                </w:tcPr>
                <w:p w14:paraId="57A98550" w14:textId="77777777" w:rsidR="00041A5D" w:rsidRPr="00041A5D" w:rsidRDefault="00041A5D" w:rsidP="00041A5D">
                  <w:pPr>
                    <w:spacing w:after="0" w:line="240" w:lineRule="auto"/>
                    <w:jc w:val="center"/>
                    <w:rPr>
                      <w:ins w:id="9835" w:author="Mohsen Jafarinejad" w:date="2019-04-27T13:29:00Z"/>
                      <w:rFonts w:ascii="Calibri" w:eastAsia="Times New Roman" w:hAnsi="Calibri" w:cs="B Zar"/>
                      <w:color w:val="000000"/>
                    </w:rPr>
                  </w:pPr>
                  <w:ins w:id="9836" w:author="Mohsen Jafarinejad" w:date="2019-04-27T13:29:00Z">
                    <w:r w:rsidRPr="00041A5D">
                      <w:rPr>
                        <w:rFonts w:ascii="Calibri" w:eastAsia="Times New Roman" w:hAnsi="Calibri" w:cs="B Zar" w:hint="cs"/>
                        <w:color w:val="000000"/>
                      </w:rPr>
                      <w:t> </w:t>
                    </w:r>
                  </w:ins>
                </w:p>
              </w:tc>
              <w:tc>
                <w:tcPr>
                  <w:tcW w:w="718" w:type="dxa"/>
                  <w:tcBorders>
                    <w:top w:val="nil"/>
                    <w:left w:val="nil"/>
                    <w:bottom w:val="single" w:sz="4" w:space="0" w:color="auto"/>
                    <w:right w:val="single" w:sz="4" w:space="0" w:color="auto"/>
                  </w:tcBorders>
                  <w:shd w:val="clear" w:color="auto" w:fill="auto"/>
                  <w:noWrap/>
                  <w:vAlign w:val="center"/>
                  <w:hideMark/>
                </w:tcPr>
                <w:p w14:paraId="1D6C3F22" w14:textId="77777777" w:rsidR="00041A5D" w:rsidRPr="00041A5D" w:rsidRDefault="00041A5D" w:rsidP="00041A5D">
                  <w:pPr>
                    <w:spacing w:after="0" w:line="240" w:lineRule="auto"/>
                    <w:jc w:val="center"/>
                    <w:rPr>
                      <w:ins w:id="9837" w:author="Mohsen Jafarinejad" w:date="2019-04-27T13:29:00Z"/>
                      <w:rFonts w:ascii="Calibri" w:eastAsia="Times New Roman" w:hAnsi="Calibri" w:cs="B Zar"/>
                      <w:color w:val="000000"/>
                    </w:rPr>
                  </w:pPr>
                  <w:ins w:id="9838" w:author="Mohsen Jafarinejad" w:date="2019-04-27T13:29:00Z">
                    <w:r w:rsidRPr="00041A5D">
                      <w:rPr>
                        <w:rFonts w:ascii="Calibri" w:eastAsia="Times New Roman" w:hAnsi="Calibri" w:cs="B Zar" w:hint="cs"/>
                        <w:color w:val="000000"/>
                      </w:rPr>
                      <w:t> </w:t>
                    </w:r>
                  </w:ins>
                </w:p>
              </w:tc>
              <w:tc>
                <w:tcPr>
                  <w:tcW w:w="655" w:type="dxa"/>
                  <w:tcBorders>
                    <w:top w:val="single" w:sz="4" w:space="0" w:color="auto"/>
                    <w:left w:val="nil"/>
                    <w:bottom w:val="nil"/>
                    <w:right w:val="single" w:sz="4" w:space="0" w:color="auto"/>
                  </w:tcBorders>
                  <w:shd w:val="clear" w:color="auto" w:fill="auto"/>
                  <w:noWrap/>
                  <w:vAlign w:val="center"/>
                  <w:hideMark/>
                </w:tcPr>
                <w:p w14:paraId="5CBEB27F" w14:textId="77777777" w:rsidR="00041A5D" w:rsidRPr="00041A5D" w:rsidRDefault="00041A5D" w:rsidP="00041A5D">
                  <w:pPr>
                    <w:spacing w:after="0" w:line="240" w:lineRule="auto"/>
                    <w:jc w:val="center"/>
                    <w:rPr>
                      <w:ins w:id="9839" w:author="Mohsen Jafarinejad" w:date="2019-04-27T13:29:00Z"/>
                      <w:rFonts w:ascii="Calibri" w:eastAsia="Times New Roman" w:hAnsi="Calibri" w:cs="B Zar"/>
                      <w:color w:val="000000"/>
                      <w:sz w:val="48"/>
                      <w:szCs w:val="48"/>
                    </w:rPr>
                  </w:pPr>
                  <w:ins w:id="9840" w:author="Mohsen Jafarinejad" w:date="2019-04-27T13:29:00Z">
                    <w:r w:rsidRPr="00041A5D">
                      <w:rPr>
                        <w:rFonts w:ascii="MS Gothic" w:eastAsia="MS Gothic" w:hAnsi="MS Gothic" w:cs="MS Gothic" w:hint="cs"/>
                        <w:color w:val="000000"/>
                        <w:sz w:val="48"/>
                        <w:szCs w:val="48"/>
                      </w:rPr>
                      <w:t>✓</w:t>
                    </w:r>
                  </w:ins>
                </w:p>
              </w:tc>
              <w:tc>
                <w:tcPr>
                  <w:tcW w:w="1243" w:type="dxa"/>
                  <w:tcBorders>
                    <w:top w:val="nil"/>
                    <w:left w:val="nil"/>
                    <w:bottom w:val="single" w:sz="4" w:space="0" w:color="auto"/>
                    <w:right w:val="single" w:sz="4" w:space="0" w:color="auto"/>
                  </w:tcBorders>
                  <w:shd w:val="clear" w:color="auto" w:fill="auto"/>
                  <w:noWrap/>
                  <w:vAlign w:val="center"/>
                  <w:hideMark/>
                </w:tcPr>
                <w:p w14:paraId="1AD2A65A" w14:textId="77777777" w:rsidR="00041A5D" w:rsidRPr="00041A5D" w:rsidRDefault="00041A5D" w:rsidP="00041A5D">
                  <w:pPr>
                    <w:spacing w:after="0" w:line="240" w:lineRule="auto"/>
                    <w:jc w:val="center"/>
                    <w:rPr>
                      <w:ins w:id="9841" w:author="Mohsen Jafarinejad" w:date="2019-04-27T13:29:00Z"/>
                      <w:rFonts w:ascii="Calibri" w:eastAsia="Times New Roman" w:hAnsi="Calibri" w:cs="B Zar"/>
                      <w:color w:val="000000"/>
                    </w:rPr>
                  </w:pPr>
                  <w:ins w:id="9842" w:author="Mohsen Jafarinejad" w:date="2019-04-27T13:29:00Z">
                    <w:r w:rsidRPr="00041A5D">
                      <w:rPr>
                        <w:rFonts w:ascii="Calibri" w:eastAsia="Times New Roman" w:hAnsi="Calibri" w:cs="B Zar" w:hint="cs"/>
                        <w:color w:val="000000"/>
                      </w:rPr>
                      <w:t> </w:t>
                    </w:r>
                  </w:ins>
                </w:p>
              </w:tc>
              <w:tc>
                <w:tcPr>
                  <w:tcW w:w="1268" w:type="dxa"/>
                  <w:tcBorders>
                    <w:top w:val="nil"/>
                    <w:left w:val="nil"/>
                    <w:bottom w:val="single" w:sz="4" w:space="0" w:color="auto"/>
                    <w:right w:val="single" w:sz="4" w:space="0" w:color="auto"/>
                  </w:tcBorders>
                  <w:shd w:val="clear" w:color="auto" w:fill="auto"/>
                  <w:noWrap/>
                  <w:vAlign w:val="center"/>
                  <w:hideMark/>
                </w:tcPr>
                <w:p w14:paraId="1E4499F9" w14:textId="77777777" w:rsidR="00041A5D" w:rsidRPr="00041A5D" w:rsidRDefault="00041A5D" w:rsidP="00041A5D">
                  <w:pPr>
                    <w:spacing w:after="0" w:line="240" w:lineRule="auto"/>
                    <w:jc w:val="center"/>
                    <w:rPr>
                      <w:ins w:id="9843" w:author="Mohsen Jafarinejad" w:date="2019-04-27T13:29:00Z"/>
                      <w:rFonts w:ascii="Calibri" w:eastAsia="Times New Roman" w:hAnsi="Calibri" w:cs="B Zar"/>
                      <w:color w:val="000000"/>
                      <w:sz w:val="48"/>
                      <w:szCs w:val="48"/>
                    </w:rPr>
                  </w:pPr>
                  <w:ins w:id="9844" w:author="Mohsen Jafarinejad" w:date="2019-04-27T13:29:00Z">
                    <w:r w:rsidRPr="00041A5D">
                      <w:rPr>
                        <w:rFonts w:ascii="MS Gothic" w:eastAsia="MS Gothic" w:hAnsi="MS Gothic" w:cs="MS Gothic" w:hint="cs"/>
                        <w:color w:val="000000"/>
                        <w:sz w:val="48"/>
                        <w:szCs w:val="48"/>
                      </w:rPr>
                      <w:t>✓</w:t>
                    </w:r>
                  </w:ins>
                </w:p>
              </w:tc>
              <w:tc>
                <w:tcPr>
                  <w:tcW w:w="869" w:type="dxa"/>
                  <w:tcBorders>
                    <w:top w:val="nil"/>
                    <w:left w:val="nil"/>
                    <w:bottom w:val="single" w:sz="4" w:space="0" w:color="auto"/>
                    <w:right w:val="single" w:sz="4" w:space="0" w:color="auto"/>
                  </w:tcBorders>
                  <w:shd w:val="clear" w:color="auto" w:fill="auto"/>
                  <w:noWrap/>
                  <w:vAlign w:val="center"/>
                  <w:hideMark/>
                </w:tcPr>
                <w:p w14:paraId="48D39FAD" w14:textId="77777777" w:rsidR="00041A5D" w:rsidRPr="00041A5D" w:rsidRDefault="00041A5D" w:rsidP="00041A5D">
                  <w:pPr>
                    <w:spacing w:after="0" w:line="240" w:lineRule="auto"/>
                    <w:jc w:val="center"/>
                    <w:rPr>
                      <w:ins w:id="9845" w:author="Mohsen Jafarinejad" w:date="2019-04-27T13:29:00Z"/>
                      <w:rFonts w:ascii="Calibri" w:eastAsia="Times New Roman" w:hAnsi="Calibri" w:cs="B Zar"/>
                      <w:color w:val="000000"/>
                      <w:sz w:val="48"/>
                      <w:szCs w:val="48"/>
                    </w:rPr>
                  </w:pPr>
                  <w:ins w:id="9846" w:author="Mohsen Jafarinejad" w:date="2019-04-27T13:29:00Z">
                    <w:r w:rsidRPr="00041A5D">
                      <w:rPr>
                        <w:rFonts w:ascii="MS Gothic" w:eastAsia="MS Gothic" w:hAnsi="MS Gothic" w:cs="MS Gothic" w:hint="cs"/>
                        <w:color w:val="000000"/>
                        <w:sz w:val="48"/>
                        <w:szCs w:val="48"/>
                      </w:rPr>
                      <w:t>✓</w:t>
                    </w:r>
                  </w:ins>
                </w:p>
              </w:tc>
              <w:tc>
                <w:tcPr>
                  <w:tcW w:w="1040" w:type="dxa"/>
                  <w:tcBorders>
                    <w:top w:val="nil"/>
                    <w:left w:val="nil"/>
                    <w:bottom w:val="single" w:sz="4" w:space="0" w:color="auto"/>
                    <w:right w:val="single" w:sz="4" w:space="0" w:color="auto"/>
                  </w:tcBorders>
                  <w:shd w:val="clear" w:color="auto" w:fill="auto"/>
                  <w:noWrap/>
                  <w:vAlign w:val="bottom"/>
                  <w:hideMark/>
                </w:tcPr>
                <w:p w14:paraId="79A18EDB" w14:textId="77777777" w:rsidR="00041A5D" w:rsidRPr="00041A5D" w:rsidRDefault="00041A5D" w:rsidP="00041A5D">
                  <w:pPr>
                    <w:spacing w:after="0" w:line="240" w:lineRule="auto"/>
                    <w:rPr>
                      <w:ins w:id="9847" w:author="Mohsen Jafarinejad" w:date="2019-04-27T13:29:00Z"/>
                      <w:rFonts w:ascii="Calibri" w:eastAsia="Times New Roman" w:hAnsi="Calibri" w:cs="B Zar"/>
                      <w:color w:val="000000"/>
                    </w:rPr>
                  </w:pPr>
                  <w:ins w:id="9848" w:author="Mohsen Jafarinejad" w:date="2019-04-27T13:29:00Z">
                    <w:r w:rsidRPr="00041A5D">
                      <w:rPr>
                        <w:rFonts w:ascii="Calibri" w:eastAsia="Times New Roman" w:hAnsi="Calibri" w:cs="B Zar" w:hint="cs"/>
                        <w:color w:val="000000"/>
                      </w:rPr>
                      <w:t> </w:t>
                    </w:r>
                  </w:ins>
                </w:p>
              </w:tc>
              <w:tc>
                <w:tcPr>
                  <w:tcW w:w="6799" w:type="dxa"/>
                  <w:tcBorders>
                    <w:top w:val="nil"/>
                    <w:left w:val="nil"/>
                    <w:bottom w:val="single" w:sz="4" w:space="0" w:color="auto"/>
                    <w:right w:val="single" w:sz="4" w:space="0" w:color="auto"/>
                  </w:tcBorders>
                  <w:shd w:val="clear" w:color="auto" w:fill="auto"/>
                  <w:vAlign w:val="center"/>
                  <w:hideMark/>
                </w:tcPr>
                <w:p w14:paraId="45F24DB0" w14:textId="77777777" w:rsidR="00041A5D" w:rsidRPr="00041A5D" w:rsidRDefault="00041A5D" w:rsidP="00041A5D">
                  <w:pPr>
                    <w:spacing w:after="0" w:line="240" w:lineRule="auto"/>
                    <w:jc w:val="center"/>
                    <w:rPr>
                      <w:ins w:id="9849" w:author="Mohsen Jafarinejad" w:date="2019-04-27T13:29:00Z"/>
                      <w:rFonts w:ascii="Times New Roman" w:eastAsia="Times New Roman" w:hAnsi="Times New Roman" w:cs="Times New Roman"/>
                      <w:color w:val="000000"/>
                    </w:rPr>
                  </w:pPr>
                  <w:ins w:id="9850" w:author="Mohsen Jafarinejad" w:date="2019-04-27T13:29:00Z">
                    <w:r w:rsidRPr="00041A5D">
                      <w:rPr>
                        <w:rFonts w:ascii="Times New Roman" w:eastAsia="Times New Roman" w:hAnsi="Times New Roman" w:cs="Times New Roman"/>
                        <w:color w:val="000000"/>
                      </w:rPr>
                      <w:t>Performance Investigation of Batch Mode Microbial Fuel Cells Fed</w:t>
                    </w:r>
                    <w:r w:rsidRPr="00041A5D">
                      <w:rPr>
                        <w:rFonts w:ascii="Times New Roman" w:eastAsia="Times New Roman" w:hAnsi="Times New Roman" w:cs="Times New Roman"/>
                        <w:color w:val="000000"/>
                      </w:rPr>
                      <w:br/>
                      <w:t>With High Concentration of Glucose</w:t>
                    </w:r>
                  </w:ins>
                </w:p>
              </w:tc>
              <w:tc>
                <w:tcPr>
                  <w:tcW w:w="1920" w:type="dxa"/>
                  <w:tcBorders>
                    <w:top w:val="nil"/>
                    <w:left w:val="nil"/>
                    <w:bottom w:val="single" w:sz="4" w:space="0" w:color="auto"/>
                    <w:right w:val="single" w:sz="8" w:space="0" w:color="auto"/>
                  </w:tcBorders>
                  <w:shd w:val="clear" w:color="auto" w:fill="auto"/>
                  <w:vAlign w:val="center"/>
                  <w:hideMark/>
                </w:tcPr>
                <w:p w14:paraId="7B9B2297" w14:textId="77777777" w:rsidR="00041A5D" w:rsidRPr="00041A5D" w:rsidRDefault="00041A5D" w:rsidP="00041A5D">
                  <w:pPr>
                    <w:bidi/>
                    <w:spacing w:after="0" w:line="240" w:lineRule="auto"/>
                    <w:jc w:val="center"/>
                    <w:rPr>
                      <w:ins w:id="9851" w:author="Mohsen Jafarinejad" w:date="2019-04-27T13:29:00Z"/>
                      <w:rFonts w:ascii="Calibri" w:eastAsia="Times New Roman" w:hAnsi="Calibri" w:cs="B Zar"/>
                      <w:color w:val="000000"/>
                    </w:rPr>
                  </w:pPr>
                  <w:ins w:id="9852" w:author="Mohsen Jafarinejad" w:date="2019-04-27T13:29:00Z">
                    <w:r w:rsidRPr="00041A5D">
                      <w:rPr>
                        <w:rFonts w:ascii="Calibri" w:eastAsia="Times New Roman" w:hAnsi="Calibri" w:cs="B Zar" w:hint="cs"/>
                        <w:color w:val="000000"/>
                        <w:rtl/>
                      </w:rPr>
                      <w:t xml:space="preserve">کونگ و همکاران </w:t>
                    </w:r>
                    <w:r w:rsidRPr="00041A5D">
                      <w:rPr>
                        <w:rFonts w:ascii="Calibri" w:eastAsia="Times New Roman" w:hAnsi="Calibri" w:cs="B Zar"/>
                        <w:color w:val="000000"/>
                        <w:rtl/>
                      </w:rPr>
                      <w:t>[52]</w:t>
                    </w:r>
                  </w:ins>
                </w:p>
              </w:tc>
            </w:tr>
            <w:tr w:rsidR="00041A5D" w:rsidRPr="00041A5D" w14:paraId="29B3B82B" w14:textId="77777777" w:rsidTr="00041A5D">
              <w:trPr>
                <w:trHeight w:val="1035"/>
                <w:ins w:id="9853" w:author="Mohsen Jafarinejad" w:date="2019-04-27T13:29:00Z"/>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313BFDBD" w14:textId="77777777" w:rsidR="00041A5D" w:rsidRPr="00041A5D" w:rsidRDefault="00041A5D" w:rsidP="00041A5D">
                  <w:pPr>
                    <w:spacing w:after="0" w:line="240" w:lineRule="auto"/>
                    <w:jc w:val="center"/>
                    <w:rPr>
                      <w:ins w:id="9854" w:author="Mohsen Jafarinejad" w:date="2019-04-27T13:29:00Z"/>
                      <w:rFonts w:ascii="Calibri" w:eastAsia="Times New Roman" w:hAnsi="Calibri" w:cs="B Zar"/>
                      <w:color w:val="000000"/>
                      <w:sz w:val="48"/>
                      <w:szCs w:val="48"/>
                    </w:rPr>
                  </w:pPr>
                  <w:ins w:id="9855" w:author="Mohsen Jafarinejad" w:date="2019-04-27T13:29:00Z">
                    <w:r w:rsidRPr="00041A5D">
                      <w:rPr>
                        <w:rFonts w:ascii="MS Gothic" w:eastAsia="MS Gothic" w:hAnsi="MS Gothic" w:cs="MS Gothic" w:hint="cs"/>
                        <w:color w:val="000000"/>
                        <w:sz w:val="48"/>
                        <w:szCs w:val="48"/>
                      </w:rPr>
                      <w:t>✓</w:t>
                    </w:r>
                  </w:ins>
                </w:p>
              </w:tc>
              <w:tc>
                <w:tcPr>
                  <w:tcW w:w="683" w:type="dxa"/>
                  <w:tcBorders>
                    <w:top w:val="nil"/>
                    <w:left w:val="nil"/>
                    <w:bottom w:val="single" w:sz="4" w:space="0" w:color="auto"/>
                    <w:right w:val="single" w:sz="4" w:space="0" w:color="auto"/>
                  </w:tcBorders>
                  <w:shd w:val="clear" w:color="auto" w:fill="auto"/>
                  <w:noWrap/>
                  <w:vAlign w:val="bottom"/>
                  <w:hideMark/>
                </w:tcPr>
                <w:p w14:paraId="658205B0" w14:textId="77777777" w:rsidR="00041A5D" w:rsidRPr="00041A5D" w:rsidRDefault="00041A5D" w:rsidP="00041A5D">
                  <w:pPr>
                    <w:spacing w:after="0" w:line="240" w:lineRule="auto"/>
                    <w:rPr>
                      <w:ins w:id="9856" w:author="Mohsen Jafarinejad" w:date="2019-04-27T13:29:00Z"/>
                      <w:rFonts w:ascii="Calibri" w:eastAsia="Times New Roman" w:hAnsi="Calibri" w:cs="B Zar"/>
                      <w:color w:val="000000"/>
                    </w:rPr>
                  </w:pPr>
                  <w:ins w:id="9857" w:author="Mohsen Jafarinejad" w:date="2019-04-27T13:29:00Z">
                    <w:r w:rsidRPr="00041A5D">
                      <w:rPr>
                        <w:rFonts w:ascii="Calibri" w:eastAsia="Times New Roman" w:hAnsi="Calibri" w:cs="B Zar" w:hint="cs"/>
                        <w:color w:val="000000"/>
                      </w:rPr>
                      <w:t> </w:t>
                    </w:r>
                  </w:ins>
                </w:p>
              </w:tc>
              <w:tc>
                <w:tcPr>
                  <w:tcW w:w="720" w:type="dxa"/>
                  <w:tcBorders>
                    <w:top w:val="nil"/>
                    <w:left w:val="nil"/>
                    <w:bottom w:val="single" w:sz="4" w:space="0" w:color="auto"/>
                    <w:right w:val="single" w:sz="4" w:space="0" w:color="auto"/>
                  </w:tcBorders>
                  <w:shd w:val="clear" w:color="auto" w:fill="auto"/>
                  <w:noWrap/>
                  <w:vAlign w:val="bottom"/>
                  <w:hideMark/>
                </w:tcPr>
                <w:p w14:paraId="48211C76" w14:textId="77777777" w:rsidR="00041A5D" w:rsidRPr="00041A5D" w:rsidRDefault="00041A5D" w:rsidP="00041A5D">
                  <w:pPr>
                    <w:spacing w:after="0" w:line="240" w:lineRule="auto"/>
                    <w:rPr>
                      <w:ins w:id="9858" w:author="Mohsen Jafarinejad" w:date="2019-04-27T13:29:00Z"/>
                      <w:rFonts w:ascii="Calibri" w:eastAsia="Times New Roman" w:hAnsi="Calibri" w:cs="B Zar"/>
                      <w:color w:val="000000"/>
                    </w:rPr>
                  </w:pPr>
                  <w:ins w:id="9859" w:author="Mohsen Jafarinejad" w:date="2019-04-27T13:29:00Z">
                    <w:r w:rsidRPr="00041A5D">
                      <w:rPr>
                        <w:rFonts w:ascii="Calibri" w:eastAsia="Times New Roman" w:hAnsi="Calibri" w:cs="B Zar" w:hint="cs"/>
                        <w:color w:val="000000"/>
                      </w:rPr>
                      <w:t> </w:t>
                    </w:r>
                  </w:ins>
                </w:p>
              </w:tc>
              <w:tc>
                <w:tcPr>
                  <w:tcW w:w="655" w:type="dxa"/>
                  <w:tcBorders>
                    <w:top w:val="nil"/>
                    <w:left w:val="nil"/>
                    <w:bottom w:val="single" w:sz="4" w:space="0" w:color="auto"/>
                    <w:right w:val="single" w:sz="4" w:space="0" w:color="auto"/>
                  </w:tcBorders>
                  <w:shd w:val="clear" w:color="auto" w:fill="auto"/>
                  <w:noWrap/>
                  <w:vAlign w:val="center"/>
                  <w:hideMark/>
                </w:tcPr>
                <w:p w14:paraId="394DA772" w14:textId="77777777" w:rsidR="00041A5D" w:rsidRPr="00041A5D" w:rsidRDefault="00041A5D" w:rsidP="00041A5D">
                  <w:pPr>
                    <w:spacing w:after="0" w:line="240" w:lineRule="auto"/>
                    <w:jc w:val="center"/>
                    <w:rPr>
                      <w:ins w:id="9860" w:author="Mohsen Jafarinejad" w:date="2019-04-27T13:29:00Z"/>
                      <w:rFonts w:ascii="Calibri" w:eastAsia="Times New Roman" w:hAnsi="Calibri" w:cs="B Zar"/>
                      <w:color w:val="000000"/>
                      <w:sz w:val="48"/>
                      <w:szCs w:val="48"/>
                    </w:rPr>
                  </w:pPr>
                  <w:ins w:id="9861" w:author="Mohsen Jafarinejad" w:date="2019-04-27T13:29:00Z">
                    <w:r w:rsidRPr="00041A5D">
                      <w:rPr>
                        <w:rFonts w:ascii="MS Gothic" w:eastAsia="MS Gothic" w:hAnsi="MS Gothic" w:cs="MS Gothic" w:hint="cs"/>
                        <w:color w:val="000000"/>
                        <w:sz w:val="48"/>
                        <w:szCs w:val="48"/>
                      </w:rPr>
                      <w:t>✓</w:t>
                    </w:r>
                  </w:ins>
                </w:p>
              </w:tc>
              <w:tc>
                <w:tcPr>
                  <w:tcW w:w="710" w:type="dxa"/>
                  <w:tcBorders>
                    <w:top w:val="nil"/>
                    <w:left w:val="nil"/>
                    <w:bottom w:val="single" w:sz="4" w:space="0" w:color="auto"/>
                    <w:right w:val="single" w:sz="4" w:space="0" w:color="auto"/>
                  </w:tcBorders>
                  <w:shd w:val="clear" w:color="auto" w:fill="auto"/>
                  <w:noWrap/>
                  <w:vAlign w:val="center"/>
                  <w:hideMark/>
                </w:tcPr>
                <w:p w14:paraId="731D8C50" w14:textId="77777777" w:rsidR="00041A5D" w:rsidRPr="00041A5D" w:rsidRDefault="00041A5D" w:rsidP="00041A5D">
                  <w:pPr>
                    <w:spacing w:after="0" w:line="240" w:lineRule="auto"/>
                    <w:jc w:val="center"/>
                    <w:rPr>
                      <w:ins w:id="9862" w:author="Mohsen Jafarinejad" w:date="2019-04-27T13:29:00Z"/>
                      <w:rFonts w:ascii="Calibri" w:eastAsia="Times New Roman" w:hAnsi="Calibri" w:cs="B Zar"/>
                      <w:color w:val="000000"/>
                    </w:rPr>
                  </w:pPr>
                  <w:ins w:id="9863" w:author="Mohsen Jafarinejad" w:date="2019-04-27T13:29:00Z">
                    <w:r w:rsidRPr="00041A5D">
                      <w:rPr>
                        <w:rFonts w:ascii="Calibri" w:eastAsia="Times New Roman" w:hAnsi="Calibri" w:cs="B Zar" w:hint="cs"/>
                        <w:color w:val="000000"/>
                      </w:rPr>
                      <w:t> </w:t>
                    </w:r>
                  </w:ins>
                </w:p>
              </w:tc>
              <w:tc>
                <w:tcPr>
                  <w:tcW w:w="756" w:type="dxa"/>
                  <w:tcBorders>
                    <w:top w:val="nil"/>
                    <w:left w:val="nil"/>
                    <w:bottom w:val="single" w:sz="4" w:space="0" w:color="auto"/>
                    <w:right w:val="single" w:sz="4" w:space="0" w:color="auto"/>
                  </w:tcBorders>
                  <w:shd w:val="clear" w:color="auto" w:fill="auto"/>
                  <w:noWrap/>
                  <w:vAlign w:val="center"/>
                  <w:hideMark/>
                </w:tcPr>
                <w:p w14:paraId="4F9CD957" w14:textId="77777777" w:rsidR="00041A5D" w:rsidRPr="00041A5D" w:rsidRDefault="00041A5D" w:rsidP="00041A5D">
                  <w:pPr>
                    <w:spacing w:after="0" w:line="240" w:lineRule="auto"/>
                    <w:jc w:val="center"/>
                    <w:rPr>
                      <w:ins w:id="9864" w:author="Mohsen Jafarinejad" w:date="2019-04-27T13:29:00Z"/>
                      <w:rFonts w:ascii="Calibri" w:eastAsia="Times New Roman" w:hAnsi="Calibri" w:cs="B Zar"/>
                      <w:color w:val="000000"/>
                    </w:rPr>
                  </w:pPr>
                  <w:ins w:id="9865" w:author="Mohsen Jafarinejad" w:date="2019-04-27T13:29:00Z">
                    <w:r w:rsidRPr="00041A5D">
                      <w:rPr>
                        <w:rFonts w:ascii="Calibri" w:eastAsia="Times New Roman" w:hAnsi="Calibri" w:cs="B Zar" w:hint="cs"/>
                        <w:color w:val="000000"/>
                      </w:rPr>
                      <w:t> </w:t>
                    </w:r>
                  </w:ins>
                </w:p>
              </w:tc>
              <w:tc>
                <w:tcPr>
                  <w:tcW w:w="718" w:type="dxa"/>
                  <w:tcBorders>
                    <w:top w:val="nil"/>
                    <w:left w:val="nil"/>
                    <w:bottom w:val="single" w:sz="4" w:space="0" w:color="auto"/>
                    <w:right w:val="single" w:sz="4" w:space="0" w:color="auto"/>
                  </w:tcBorders>
                  <w:shd w:val="clear" w:color="auto" w:fill="auto"/>
                  <w:noWrap/>
                  <w:vAlign w:val="center"/>
                  <w:hideMark/>
                </w:tcPr>
                <w:p w14:paraId="4F4AB73F" w14:textId="77777777" w:rsidR="00041A5D" w:rsidRPr="00041A5D" w:rsidRDefault="00041A5D" w:rsidP="00041A5D">
                  <w:pPr>
                    <w:spacing w:after="0" w:line="240" w:lineRule="auto"/>
                    <w:jc w:val="center"/>
                    <w:rPr>
                      <w:ins w:id="9866" w:author="Mohsen Jafarinejad" w:date="2019-04-27T13:29:00Z"/>
                      <w:rFonts w:ascii="Calibri" w:eastAsia="Times New Roman" w:hAnsi="Calibri" w:cs="B Zar"/>
                      <w:color w:val="000000"/>
                    </w:rPr>
                  </w:pPr>
                  <w:ins w:id="9867" w:author="Mohsen Jafarinejad" w:date="2019-04-27T13:29:00Z">
                    <w:r w:rsidRPr="00041A5D">
                      <w:rPr>
                        <w:rFonts w:ascii="Calibri" w:eastAsia="Times New Roman" w:hAnsi="Calibri" w:cs="B Zar" w:hint="cs"/>
                        <w:color w:val="000000"/>
                      </w:rPr>
                      <w:t> </w:t>
                    </w:r>
                  </w:ins>
                </w:p>
              </w:tc>
              <w:tc>
                <w:tcPr>
                  <w:tcW w:w="655" w:type="dxa"/>
                  <w:tcBorders>
                    <w:top w:val="single" w:sz="4" w:space="0" w:color="auto"/>
                    <w:left w:val="nil"/>
                    <w:bottom w:val="nil"/>
                    <w:right w:val="single" w:sz="4" w:space="0" w:color="auto"/>
                  </w:tcBorders>
                  <w:shd w:val="clear" w:color="auto" w:fill="auto"/>
                  <w:noWrap/>
                  <w:vAlign w:val="center"/>
                  <w:hideMark/>
                </w:tcPr>
                <w:p w14:paraId="0064C129" w14:textId="77777777" w:rsidR="00041A5D" w:rsidRPr="00041A5D" w:rsidRDefault="00041A5D" w:rsidP="00041A5D">
                  <w:pPr>
                    <w:spacing w:after="0" w:line="240" w:lineRule="auto"/>
                    <w:jc w:val="center"/>
                    <w:rPr>
                      <w:ins w:id="9868" w:author="Mohsen Jafarinejad" w:date="2019-04-27T13:29:00Z"/>
                      <w:rFonts w:ascii="Calibri" w:eastAsia="Times New Roman" w:hAnsi="Calibri" w:cs="B Zar"/>
                      <w:color w:val="000000"/>
                      <w:sz w:val="48"/>
                      <w:szCs w:val="48"/>
                    </w:rPr>
                  </w:pPr>
                  <w:ins w:id="9869" w:author="Mohsen Jafarinejad" w:date="2019-04-27T13:29:00Z">
                    <w:r w:rsidRPr="00041A5D">
                      <w:rPr>
                        <w:rFonts w:ascii="MS Gothic" w:eastAsia="MS Gothic" w:hAnsi="MS Gothic" w:cs="MS Gothic" w:hint="cs"/>
                        <w:color w:val="000000"/>
                        <w:sz w:val="48"/>
                        <w:szCs w:val="48"/>
                      </w:rPr>
                      <w:t>✓</w:t>
                    </w:r>
                  </w:ins>
                </w:p>
              </w:tc>
              <w:tc>
                <w:tcPr>
                  <w:tcW w:w="1243" w:type="dxa"/>
                  <w:tcBorders>
                    <w:top w:val="nil"/>
                    <w:left w:val="nil"/>
                    <w:bottom w:val="single" w:sz="4" w:space="0" w:color="auto"/>
                    <w:right w:val="single" w:sz="4" w:space="0" w:color="auto"/>
                  </w:tcBorders>
                  <w:shd w:val="clear" w:color="auto" w:fill="auto"/>
                  <w:noWrap/>
                  <w:vAlign w:val="center"/>
                  <w:hideMark/>
                </w:tcPr>
                <w:p w14:paraId="3452EA22" w14:textId="77777777" w:rsidR="00041A5D" w:rsidRPr="00041A5D" w:rsidRDefault="00041A5D" w:rsidP="00041A5D">
                  <w:pPr>
                    <w:spacing w:after="0" w:line="240" w:lineRule="auto"/>
                    <w:jc w:val="center"/>
                    <w:rPr>
                      <w:ins w:id="9870" w:author="Mohsen Jafarinejad" w:date="2019-04-27T13:29:00Z"/>
                      <w:rFonts w:ascii="Calibri" w:eastAsia="Times New Roman" w:hAnsi="Calibri" w:cs="B Zar"/>
                      <w:color w:val="000000"/>
                    </w:rPr>
                  </w:pPr>
                  <w:ins w:id="9871" w:author="Mohsen Jafarinejad" w:date="2019-04-27T13:29:00Z">
                    <w:r w:rsidRPr="00041A5D">
                      <w:rPr>
                        <w:rFonts w:ascii="Calibri" w:eastAsia="Times New Roman" w:hAnsi="Calibri" w:cs="B Zar" w:hint="cs"/>
                        <w:color w:val="000000"/>
                      </w:rPr>
                      <w:t> </w:t>
                    </w:r>
                  </w:ins>
                </w:p>
              </w:tc>
              <w:tc>
                <w:tcPr>
                  <w:tcW w:w="1268" w:type="dxa"/>
                  <w:tcBorders>
                    <w:top w:val="nil"/>
                    <w:left w:val="nil"/>
                    <w:bottom w:val="single" w:sz="4" w:space="0" w:color="auto"/>
                    <w:right w:val="single" w:sz="4" w:space="0" w:color="auto"/>
                  </w:tcBorders>
                  <w:shd w:val="clear" w:color="auto" w:fill="auto"/>
                  <w:noWrap/>
                  <w:vAlign w:val="center"/>
                  <w:hideMark/>
                </w:tcPr>
                <w:p w14:paraId="6BECE295" w14:textId="77777777" w:rsidR="00041A5D" w:rsidRPr="00041A5D" w:rsidRDefault="00041A5D" w:rsidP="00041A5D">
                  <w:pPr>
                    <w:spacing w:after="0" w:line="240" w:lineRule="auto"/>
                    <w:jc w:val="center"/>
                    <w:rPr>
                      <w:ins w:id="9872" w:author="Mohsen Jafarinejad" w:date="2019-04-27T13:29:00Z"/>
                      <w:rFonts w:ascii="Calibri" w:eastAsia="Times New Roman" w:hAnsi="Calibri" w:cs="B Zar"/>
                      <w:color w:val="000000"/>
                      <w:sz w:val="48"/>
                      <w:szCs w:val="48"/>
                    </w:rPr>
                  </w:pPr>
                  <w:ins w:id="9873" w:author="Mohsen Jafarinejad" w:date="2019-04-27T13:29:00Z">
                    <w:r w:rsidRPr="00041A5D">
                      <w:rPr>
                        <w:rFonts w:ascii="MS Gothic" w:eastAsia="MS Gothic" w:hAnsi="MS Gothic" w:cs="MS Gothic" w:hint="cs"/>
                        <w:color w:val="000000"/>
                        <w:sz w:val="48"/>
                        <w:szCs w:val="48"/>
                      </w:rPr>
                      <w:t>✓</w:t>
                    </w:r>
                  </w:ins>
                </w:p>
              </w:tc>
              <w:tc>
                <w:tcPr>
                  <w:tcW w:w="869" w:type="dxa"/>
                  <w:tcBorders>
                    <w:top w:val="nil"/>
                    <w:left w:val="nil"/>
                    <w:bottom w:val="single" w:sz="4" w:space="0" w:color="auto"/>
                    <w:right w:val="single" w:sz="4" w:space="0" w:color="auto"/>
                  </w:tcBorders>
                  <w:shd w:val="clear" w:color="auto" w:fill="auto"/>
                  <w:noWrap/>
                  <w:vAlign w:val="center"/>
                  <w:hideMark/>
                </w:tcPr>
                <w:p w14:paraId="79BD5A3F" w14:textId="77777777" w:rsidR="00041A5D" w:rsidRPr="00041A5D" w:rsidRDefault="00041A5D" w:rsidP="00041A5D">
                  <w:pPr>
                    <w:spacing w:after="0" w:line="240" w:lineRule="auto"/>
                    <w:jc w:val="center"/>
                    <w:rPr>
                      <w:ins w:id="9874" w:author="Mohsen Jafarinejad" w:date="2019-04-27T13:29:00Z"/>
                      <w:rFonts w:ascii="Calibri" w:eastAsia="Times New Roman" w:hAnsi="Calibri" w:cs="B Zar"/>
                      <w:color w:val="000000"/>
                      <w:sz w:val="48"/>
                      <w:szCs w:val="48"/>
                    </w:rPr>
                  </w:pPr>
                  <w:ins w:id="9875" w:author="Mohsen Jafarinejad" w:date="2019-04-27T13:29:00Z">
                    <w:r w:rsidRPr="00041A5D">
                      <w:rPr>
                        <w:rFonts w:ascii="MS Gothic" w:eastAsia="MS Gothic" w:hAnsi="MS Gothic" w:cs="MS Gothic" w:hint="cs"/>
                        <w:color w:val="000000"/>
                        <w:sz w:val="48"/>
                        <w:szCs w:val="48"/>
                      </w:rPr>
                      <w:t>✓</w:t>
                    </w:r>
                  </w:ins>
                </w:p>
              </w:tc>
              <w:tc>
                <w:tcPr>
                  <w:tcW w:w="1040" w:type="dxa"/>
                  <w:tcBorders>
                    <w:top w:val="nil"/>
                    <w:left w:val="nil"/>
                    <w:bottom w:val="single" w:sz="4" w:space="0" w:color="auto"/>
                    <w:right w:val="single" w:sz="4" w:space="0" w:color="auto"/>
                  </w:tcBorders>
                  <w:shd w:val="clear" w:color="auto" w:fill="auto"/>
                  <w:noWrap/>
                  <w:vAlign w:val="bottom"/>
                  <w:hideMark/>
                </w:tcPr>
                <w:p w14:paraId="703C2748" w14:textId="77777777" w:rsidR="00041A5D" w:rsidRPr="00041A5D" w:rsidRDefault="00041A5D" w:rsidP="00041A5D">
                  <w:pPr>
                    <w:spacing w:after="0" w:line="240" w:lineRule="auto"/>
                    <w:rPr>
                      <w:ins w:id="9876" w:author="Mohsen Jafarinejad" w:date="2019-04-27T13:29:00Z"/>
                      <w:rFonts w:ascii="Calibri" w:eastAsia="Times New Roman" w:hAnsi="Calibri" w:cs="B Zar"/>
                      <w:color w:val="000000"/>
                    </w:rPr>
                  </w:pPr>
                  <w:ins w:id="9877" w:author="Mohsen Jafarinejad" w:date="2019-04-27T13:29:00Z">
                    <w:r w:rsidRPr="00041A5D">
                      <w:rPr>
                        <w:rFonts w:ascii="Calibri" w:eastAsia="Times New Roman" w:hAnsi="Calibri" w:cs="B Zar" w:hint="cs"/>
                        <w:color w:val="000000"/>
                      </w:rPr>
                      <w:t> </w:t>
                    </w:r>
                  </w:ins>
                </w:p>
              </w:tc>
              <w:tc>
                <w:tcPr>
                  <w:tcW w:w="6799" w:type="dxa"/>
                  <w:tcBorders>
                    <w:top w:val="nil"/>
                    <w:left w:val="nil"/>
                    <w:bottom w:val="single" w:sz="4" w:space="0" w:color="auto"/>
                    <w:right w:val="single" w:sz="4" w:space="0" w:color="auto"/>
                  </w:tcBorders>
                  <w:shd w:val="clear" w:color="auto" w:fill="auto"/>
                  <w:vAlign w:val="center"/>
                  <w:hideMark/>
                </w:tcPr>
                <w:p w14:paraId="4EBBF3DC" w14:textId="77777777" w:rsidR="00041A5D" w:rsidRPr="00041A5D" w:rsidRDefault="00041A5D" w:rsidP="00041A5D">
                  <w:pPr>
                    <w:spacing w:after="0" w:line="240" w:lineRule="auto"/>
                    <w:jc w:val="center"/>
                    <w:rPr>
                      <w:ins w:id="9878" w:author="Mohsen Jafarinejad" w:date="2019-04-27T13:29:00Z"/>
                      <w:rFonts w:ascii="Times New Roman" w:eastAsia="Times New Roman" w:hAnsi="Times New Roman" w:cs="Times New Roman"/>
                      <w:color w:val="000000"/>
                    </w:rPr>
                  </w:pPr>
                  <w:ins w:id="9879" w:author="Mohsen Jafarinejad" w:date="2019-04-27T13:29:00Z">
                    <w:r w:rsidRPr="00041A5D">
                      <w:rPr>
                        <w:rFonts w:ascii="Times New Roman" w:eastAsia="Times New Roman" w:hAnsi="Times New Roman" w:cs="Times New Roman"/>
                        <w:color w:val="000000"/>
                      </w:rPr>
                      <w:t>Optimization of the performance of a double-chamber microbial fuel cell</w:t>
                    </w:r>
                    <w:r w:rsidRPr="00041A5D">
                      <w:rPr>
                        <w:rFonts w:ascii="Times New Roman" w:eastAsia="Times New Roman" w:hAnsi="Times New Roman" w:cs="Times New Roman"/>
                        <w:color w:val="000000"/>
                      </w:rPr>
                      <w:br/>
                      <w:t>through factorial design of experiments and response surface methodology</w:t>
                    </w:r>
                  </w:ins>
                </w:p>
              </w:tc>
              <w:tc>
                <w:tcPr>
                  <w:tcW w:w="1920" w:type="dxa"/>
                  <w:tcBorders>
                    <w:top w:val="nil"/>
                    <w:left w:val="nil"/>
                    <w:bottom w:val="single" w:sz="4" w:space="0" w:color="auto"/>
                    <w:right w:val="single" w:sz="8" w:space="0" w:color="auto"/>
                  </w:tcBorders>
                  <w:shd w:val="clear" w:color="auto" w:fill="auto"/>
                  <w:vAlign w:val="center"/>
                  <w:hideMark/>
                </w:tcPr>
                <w:p w14:paraId="1B871EC2" w14:textId="77777777" w:rsidR="00041A5D" w:rsidRPr="00041A5D" w:rsidRDefault="00041A5D" w:rsidP="00041A5D">
                  <w:pPr>
                    <w:bidi/>
                    <w:spacing w:after="0" w:line="240" w:lineRule="auto"/>
                    <w:jc w:val="center"/>
                    <w:rPr>
                      <w:ins w:id="9880" w:author="Mohsen Jafarinejad" w:date="2019-04-27T13:29:00Z"/>
                      <w:rFonts w:ascii="Calibri" w:eastAsia="Times New Roman" w:hAnsi="Calibri" w:cs="B Zar"/>
                      <w:color w:val="000000"/>
                    </w:rPr>
                  </w:pPr>
                  <w:ins w:id="9881" w:author="Mohsen Jafarinejad" w:date="2019-04-27T13:29:00Z">
                    <w:r w:rsidRPr="00041A5D">
                      <w:rPr>
                        <w:rFonts w:ascii="Calibri" w:eastAsia="Times New Roman" w:hAnsi="Calibri" w:cs="B Zar" w:hint="cs"/>
                        <w:color w:val="000000"/>
                        <w:rtl/>
                      </w:rPr>
                      <w:t xml:space="preserve">سارا مدنی و همکاران </w:t>
                    </w:r>
                    <w:r w:rsidRPr="00041A5D">
                      <w:rPr>
                        <w:rFonts w:ascii="Calibri" w:eastAsia="Times New Roman" w:hAnsi="Calibri" w:cs="B Zar"/>
                        <w:color w:val="000000"/>
                        <w:rtl/>
                      </w:rPr>
                      <w:t>[53]</w:t>
                    </w:r>
                  </w:ins>
                </w:p>
              </w:tc>
            </w:tr>
            <w:tr w:rsidR="00041A5D" w:rsidRPr="00041A5D" w14:paraId="5FCD245A" w14:textId="77777777" w:rsidTr="00041A5D">
              <w:trPr>
                <w:trHeight w:val="825"/>
                <w:ins w:id="9882" w:author="Mohsen Jafarinejad" w:date="2019-04-27T13:29:00Z"/>
              </w:trPr>
              <w:tc>
                <w:tcPr>
                  <w:tcW w:w="1124" w:type="dxa"/>
                  <w:tcBorders>
                    <w:top w:val="nil"/>
                    <w:left w:val="single" w:sz="8" w:space="0" w:color="auto"/>
                    <w:bottom w:val="nil"/>
                    <w:right w:val="nil"/>
                  </w:tcBorders>
                  <w:shd w:val="clear" w:color="auto" w:fill="auto"/>
                  <w:noWrap/>
                  <w:vAlign w:val="bottom"/>
                  <w:hideMark/>
                </w:tcPr>
                <w:p w14:paraId="6EAD0C3B" w14:textId="77777777" w:rsidR="00041A5D" w:rsidRPr="00041A5D" w:rsidRDefault="00041A5D" w:rsidP="00041A5D">
                  <w:pPr>
                    <w:spacing w:after="0" w:line="240" w:lineRule="auto"/>
                    <w:rPr>
                      <w:ins w:id="9883" w:author="Mohsen Jafarinejad" w:date="2019-04-27T13:29:00Z"/>
                      <w:rFonts w:ascii="Calibri" w:eastAsia="Times New Roman" w:hAnsi="Calibri" w:cs="B Zar"/>
                      <w:color w:val="000000"/>
                    </w:rPr>
                  </w:pPr>
                  <w:ins w:id="9884" w:author="Mohsen Jafarinejad" w:date="2019-04-27T13:29:00Z">
                    <w:r w:rsidRPr="00041A5D">
                      <w:rPr>
                        <w:rFonts w:ascii="Calibri" w:eastAsia="Times New Roman" w:hAnsi="Calibri" w:cs="B Zar" w:hint="cs"/>
                        <w:color w:val="000000"/>
                      </w:rPr>
                      <w:t> </w:t>
                    </w:r>
                  </w:ins>
                </w:p>
              </w:tc>
              <w:tc>
                <w:tcPr>
                  <w:tcW w:w="683" w:type="dxa"/>
                  <w:tcBorders>
                    <w:top w:val="nil"/>
                    <w:left w:val="single" w:sz="4" w:space="0" w:color="auto"/>
                    <w:bottom w:val="single" w:sz="4" w:space="0" w:color="auto"/>
                    <w:right w:val="single" w:sz="4" w:space="0" w:color="auto"/>
                  </w:tcBorders>
                  <w:shd w:val="clear" w:color="auto" w:fill="auto"/>
                  <w:noWrap/>
                  <w:vAlign w:val="bottom"/>
                  <w:hideMark/>
                </w:tcPr>
                <w:p w14:paraId="7FBB1FA0" w14:textId="77777777" w:rsidR="00041A5D" w:rsidRPr="00041A5D" w:rsidRDefault="00041A5D" w:rsidP="00041A5D">
                  <w:pPr>
                    <w:spacing w:after="0" w:line="240" w:lineRule="auto"/>
                    <w:rPr>
                      <w:ins w:id="9885" w:author="Mohsen Jafarinejad" w:date="2019-04-27T13:29:00Z"/>
                      <w:rFonts w:ascii="Calibri" w:eastAsia="Times New Roman" w:hAnsi="Calibri" w:cs="B Zar"/>
                      <w:color w:val="000000"/>
                    </w:rPr>
                  </w:pPr>
                  <w:ins w:id="9886" w:author="Mohsen Jafarinejad" w:date="2019-04-27T13:29:00Z">
                    <w:r w:rsidRPr="00041A5D">
                      <w:rPr>
                        <w:rFonts w:ascii="Calibri" w:eastAsia="Times New Roman" w:hAnsi="Calibri" w:cs="B Zar" w:hint="cs"/>
                        <w:color w:val="000000"/>
                      </w:rPr>
                      <w:t> </w:t>
                    </w:r>
                  </w:ins>
                </w:p>
              </w:tc>
              <w:tc>
                <w:tcPr>
                  <w:tcW w:w="720" w:type="dxa"/>
                  <w:tcBorders>
                    <w:top w:val="nil"/>
                    <w:left w:val="nil"/>
                    <w:bottom w:val="single" w:sz="4" w:space="0" w:color="auto"/>
                    <w:right w:val="single" w:sz="4" w:space="0" w:color="auto"/>
                  </w:tcBorders>
                  <w:shd w:val="clear" w:color="auto" w:fill="auto"/>
                  <w:noWrap/>
                  <w:vAlign w:val="bottom"/>
                  <w:hideMark/>
                </w:tcPr>
                <w:p w14:paraId="48B9486B" w14:textId="77777777" w:rsidR="00041A5D" w:rsidRPr="00041A5D" w:rsidRDefault="00041A5D" w:rsidP="00041A5D">
                  <w:pPr>
                    <w:spacing w:after="0" w:line="240" w:lineRule="auto"/>
                    <w:rPr>
                      <w:ins w:id="9887" w:author="Mohsen Jafarinejad" w:date="2019-04-27T13:29:00Z"/>
                      <w:rFonts w:ascii="Calibri" w:eastAsia="Times New Roman" w:hAnsi="Calibri" w:cs="B Zar"/>
                      <w:color w:val="000000"/>
                    </w:rPr>
                  </w:pPr>
                  <w:ins w:id="9888" w:author="Mohsen Jafarinejad" w:date="2019-04-27T13:29:00Z">
                    <w:r w:rsidRPr="00041A5D">
                      <w:rPr>
                        <w:rFonts w:ascii="Calibri" w:eastAsia="Times New Roman" w:hAnsi="Calibri" w:cs="B Zar" w:hint="cs"/>
                        <w:color w:val="000000"/>
                      </w:rPr>
                      <w:t> </w:t>
                    </w:r>
                  </w:ins>
                </w:p>
              </w:tc>
              <w:tc>
                <w:tcPr>
                  <w:tcW w:w="655" w:type="dxa"/>
                  <w:tcBorders>
                    <w:top w:val="nil"/>
                    <w:left w:val="nil"/>
                    <w:bottom w:val="single" w:sz="4" w:space="0" w:color="auto"/>
                    <w:right w:val="single" w:sz="4" w:space="0" w:color="auto"/>
                  </w:tcBorders>
                  <w:shd w:val="clear" w:color="auto" w:fill="auto"/>
                  <w:noWrap/>
                  <w:vAlign w:val="center"/>
                  <w:hideMark/>
                </w:tcPr>
                <w:p w14:paraId="071BFE20" w14:textId="77777777" w:rsidR="00041A5D" w:rsidRPr="00041A5D" w:rsidRDefault="00041A5D" w:rsidP="00041A5D">
                  <w:pPr>
                    <w:spacing w:after="0" w:line="240" w:lineRule="auto"/>
                    <w:jc w:val="center"/>
                    <w:rPr>
                      <w:ins w:id="9889" w:author="Mohsen Jafarinejad" w:date="2019-04-27T13:29:00Z"/>
                      <w:rFonts w:ascii="Calibri" w:eastAsia="Times New Roman" w:hAnsi="Calibri" w:cs="B Zar"/>
                      <w:color w:val="000000"/>
                      <w:sz w:val="48"/>
                      <w:szCs w:val="48"/>
                    </w:rPr>
                  </w:pPr>
                  <w:ins w:id="9890" w:author="Mohsen Jafarinejad" w:date="2019-04-27T13:29:00Z">
                    <w:r w:rsidRPr="00041A5D">
                      <w:rPr>
                        <w:rFonts w:ascii="Calibri" w:eastAsia="Times New Roman" w:hAnsi="Calibri" w:cs="B Zar" w:hint="cs"/>
                        <w:color w:val="000000"/>
                        <w:sz w:val="48"/>
                        <w:szCs w:val="48"/>
                      </w:rPr>
                      <w:t> </w:t>
                    </w:r>
                  </w:ins>
                </w:p>
              </w:tc>
              <w:tc>
                <w:tcPr>
                  <w:tcW w:w="710" w:type="dxa"/>
                  <w:tcBorders>
                    <w:top w:val="nil"/>
                    <w:left w:val="nil"/>
                    <w:bottom w:val="single" w:sz="4" w:space="0" w:color="auto"/>
                    <w:right w:val="single" w:sz="4" w:space="0" w:color="auto"/>
                  </w:tcBorders>
                  <w:shd w:val="clear" w:color="auto" w:fill="auto"/>
                  <w:noWrap/>
                  <w:vAlign w:val="center"/>
                  <w:hideMark/>
                </w:tcPr>
                <w:p w14:paraId="57F0CF84" w14:textId="77777777" w:rsidR="00041A5D" w:rsidRPr="00041A5D" w:rsidRDefault="00041A5D" w:rsidP="00041A5D">
                  <w:pPr>
                    <w:spacing w:after="0" w:line="240" w:lineRule="auto"/>
                    <w:jc w:val="center"/>
                    <w:rPr>
                      <w:ins w:id="9891" w:author="Mohsen Jafarinejad" w:date="2019-04-27T13:29:00Z"/>
                      <w:rFonts w:ascii="Calibri" w:eastAsia="Times New Roman" w:hAnsi="Calibri" w:cs="B Zar"/>
                      <w:color w:val="000000"/>
                    </w:rPr>
                  </w:pPr>
                  <w:ins w:id="9892" w:author="Mohsen Jafarinejad" w:date="2019-04-27T13:29:00Z">
                    <w:r w:rsidRPr="00041A5D">
                      <w:rPr>
                        <w:rFonts w:ascii="Calibri" w:eastAsia="Times New Roman" w:hAnsi="Calibri" w:cs="B Zar" w:hint="cs"/>
                        <w:color w:val="000000"/>
                      </w:rPr>
                      <w:t> </w:t>
                    </w:r>
                  </w:ins>
                </w:p>
              </w:tc>
              <w:tc>
                <w:tcPr>
                  <w:tcW w:w="756" w:type="dxa"/>
                  <w:tcBorders>
                    <w:top w:val="nil"/>
                    <w:left w:val="nil"/>
                    <w:bottom w:val="single" w:sz="4" w:space="0" w:color="auto"/>
                    <w:right w:val="single" w:sz="4" w:space="0" w:color="auto"/>
                  </w:tcBorders>
                  <w:shd w:val="clear" w:color="auto" w:fill="auto"/>
                  <w:noWrap/>
                  <w:vAlign w:val="center"/>
                  <w:hideMark/>
                </w:tcPr>
                <w:p w14:paraId="4C55D624" w14:textId="77777777" w:rsidR="00041A5D" w:rsidRPr="00041A5D" w:rsidRDefault="00041A5D" w:rsidP="00041A5D">
                  <w:pPr>
                    <w:spacing w:after="0" w:line="240" w:lineRule="auto"/>
                    <w:jc w:val="center"/>
                    <w:rPr>
                      <w:ins w:id="9893" w:author="Mohsen Jafarinejad" w:date="2019-04-27T13:29:00Z"/>
                      <w:rFonts w:ascii="Calibri" w:eastAsia="Times New Roman" w:hAnsi="Calibri" w:cs="B Zar"/>
                      <w:color w:val="000000"/>
                    </w:rPr>
                  </w:pPr>
                  <w:ins w:id="9894" w:author="Mohsen Jafarinejad" w:date="2019-04-27T13:29:00Z">
                    <w:r w:rsidRPr="00041A5D">
                      <w:rPr>
                        <w:rFonts w:ascii="Calibri" w:eastAsia="Times New Roman" w:hAnsi="Calibri" w:cs="B Zar" w:hint="cs"/>
                        <w:color w:val="000000"/>
                      </w:rPr>
                      <w:t> </w:t>
                    </w:r>
                  </w:ins>
                </w:p>
              </w:tc>
              <w:tc>
                <w:tcPr>
                  <w:tcW w:w="718" w:type="dxa"/>
                  <w:tcBorders>
                    <w:top w:val="nil"/>
                    <w:left w:val="nil"/>
                    <w:bottom w:val="nil"/>
                    <w:right w:val="single" w:sz="4" w:space="0" w:color="auto"/>
                  </w:tcBorders>
                  <w:shd w:val="clear" w:color="auto" w:fill="auto"/>
                  <w:noWrap/>
                  <w:vAlign w:val="center"/>
                  <w:hideMark/>
                </w:tcPr>
                <w:p w14:paraId="1404FF18" w14:textId="77777777" w:rsidR="00041A5D" w:rsidRPr="00041A5D" w:rsidRDefault="00041A5D" w:rsidP="00041A5D">
                  <w:pPr>
                    <w:spacing w:after="0" w:line="240" w:lineRule="auto"/>
                    <w:jc w:val="center"/>
                    <w:rPr>
                      <w:ins w:id="9895" w:author="Mohsen Jafarinejad" w:date="2019-04-27T13:29:00Z"/>
                      <w:rFonts w:ascii="Calibri" w:eastAsia="Times New Roman" w:hAnsi="Calibri" w:cs="B Zar"/>
                      <w:color w:val="000000"/>
                      <w:sz w:val="48"/>
                      <w:szCs w:val="48"/>
                    </w:rPr>
                  </w:pPr>
                  <w:ins w:id="9896" w:author="Mohsen Jafarinejad" w:date="2019-04-27T13:29:00Z">
                    <w:r w:rsidRPr="00041A5D">
                      <w:rPr>
                        <w:rFonts w:ascii="MS Gothic" w:eastAsia="MS Gothic" w:hAnsi="MS Gothic" w:cs="MS Gothic" w:hint="cs"/>
                        <w:color w:val="000000"/>
                        <w:sz w:val="48"/>
                        <w:szCs w:val="48"/>
                      </w:rPr>
                      <w:t>✓</w:t>
                    </w:r>
                  </w:ins>
                </w:p>
              </w:tc>
              <w:tc>
                <w:tcPr>
                  <w:tcW w:w="655" w:type="dxa"/>
                  <w:tcBorders>
                    <w:top w:val="single" w:sz="4" w:space="0" w:color="auto"/>
                    <w:left w:val="nil"/>
                    <w:bottom w:val="nil"/>
                    <w:right w:val="single" w:sz="4" w:space="0" w:color="auto"/>
                  </w:tcBorders>
                  <w:shd w:val="clear" w:color="auto" w:fill="auto"/>
                  <w:noWrap/>
                  <w:vAlign w:val="center"/>
                  <w:hideMark/>
                </w:tcPr>
                <w:p w14:paraId="1EBAF14B" w14:textId="77777777" w:rsidR="00041A5D" w:rsidRPr="00041A5D" w:rsidRDefault="00041A5D" w:rsidP="00041A5D">
                  <w:pPr>
                    <w:spacing w:after="0" w:line="240" w:lineRule="auto"/>
                    <w:jc w:val="center"/>
                    <w:rPr>
                      <w:ins w:id="9897" w:author="Mohsen Jafarinejad" w:date="2019-04-27T13:29:00Z"/>
                      <w:rFonts w:ascii="Calibri" w:eastAsia="Times New Roman" w:hAnsi="Calibri" w:cs="B Zar"/>
                      <w:color w:val="000000"/>
                      <w:sz w:val="48"/>
                      <w:szCs w:val="48"/>
                    </w:rPr>
                  </w:pPr>
                  <w:ins w:id="9898" w:author="Mohsen Jafarinejad" w:date="2019-04-27T13:29:00Z">
                    <w:r w:rsidRPr="00041A5D">
                      <w:rPr>
                        <w:rFonts w:ascii="MS Gothic" w:eastAsia="MS Gothic" w:hAnsi="MS Gothic" w:cs="MS Gothic" w:hint="cs"/>
                        <w:color w:val="000000"/>
                        <w:sz w:val="48"/>
                        <w:szCs w:val="48"/>
                      </w:rPr>
                      <w:t>✓</w:t>
                    </w:r>
                  </w:ins>
                </w:p>
              </w:tc>
              <w:tc>
                <w:tcPr>
                  <w:tcW w:w="1243" w:type="dxa"/>
                  <w:tcBorders>
                    <w:top w:val="nil"/>
                    <w:left w:val="nil"/>
                    <w:bottom w:val="single" w:sz="4" w:space="0" w:color="auto"/>
                    <w:right w:val="single" w:sz="4" w:space="0" w:color="auto"/>
                  </w:tcBorders>
                  <w:shd w:val="clear" w:color="auto" w:fill="auto"/>
                  <w:noWrap/>
                  <w:vAlign w:val="center"/>
                  <w:hideMark/>
                </w:tcPr>
                <w:p w14:paraId="04C79F38" w14:textId="77777777" w:rsidR="00041A5D" w:rsidRPr="00041A5D" w:rsidRDefault="00041A5D" w:rsidP="00041A5D">
                  <w:pPr>
                    <w:spacing w:after="0" w:line="240" w:lineRule="auto"/>
                    <w:jc w:val="center"/>
                    <w:rPr>
                      <w:ins w:id="9899" w:author="Mohsen Jafarinejad" w:date="2019-04-27T13:29:00Z"/>
                      <w:rFonts w:ascii="Calibri" w:eastAsia="Times New Roman" w:hAnsi="Calibri" w:cs="B Zar"/>
                      <w:color w:val="000000"/>
                    </w:rPr>
                  </w:pPr>
                  <w:ins w:id="9900" w:author="Mohsen Jafarinejad" w:date="2019-04-27T13:29:00Z">
                    <w:r w:rsidRPr="00041A5D">
                      <w:rPr>
                        <w:rFonts w:ascii="Calibri" w:eastAsia="Times New Roman" w:hAnsi="Calibri" w:cs="B Zar" w:hint="cs"/>
                        <w:color w:val="000000"/>
                      </w:rPr>
                      <w:t> </w:t>
                    </w:r>
                  </w:ins>
                </w:p>
              </w:tc>
              <w:tc>
                <w:tcPr>
                  <w:tcW w:w="1268" w:type="dxa"/>
                  <w:tcBorders>
                    <w:top w:val="nil"/>
                    <w:left w:val="nil"/>
                    <w:bottom w:val="single" w:sz="4" w:space="0" w:color="auto"/>
                    <w:right w:val="single" w:sz="4" w:space="0" w:color="auto"/>
                  </w:tcBorders>
                  <w:shd w:val="clear" w:color="auto" w:fill="auto"/>
                  <w:noWrap/>
                  <w:vAlign w:val="center"/>
                  <w:hideMark/>
                </w:tcPr>
                <w:p w14:paraId="7933DA11" w14:textId="77777777" w:rsidR="00041A5D" w:rsidRPr="00041A5D" w:rsidRDefault="00041A5D" w:rsidP="00041A5D">
                  <w:pPr>
                    <w:spacing w:after="0" w:line="240" w:lineRule="auto"/>
                    <w:jc w:val="center"/>
                    <w:rPr>
                      <w:ins w:id="9901" w:author="Mohsen Jafarinejad" w:date="2019-04-27T13:29:00Z"/>
                      <w:rFonts w:ascii="Calibri" w:eastAsia="Times New Roman" w:hAnsi="Calibri" w:cs="B Zar"/>
                      <w:color w:val="000000"/>
                      <w:sz w:val="48"/>
                      <w:szCs w:val="48"/>
                    </w:rPr>
                  </w:pPr>
                  <w:ins w:id="9902" w:author="Mohsen Jafarinejad" w:date="2019-04-27T13:29:00Z">
                    <w:r w:rsidRPr="00041A5D">
                      <w:rPr>
                        <w:rFonts w:ascii="MS Gothic" w:eastAsia="MS Gothic" w:hAnsi="MS Gothic" w:cs="MS Gothic" w:hint="cs"/>
                        <w:color w:val="000000"/>
                        <w:sz w:val="48"/>
                        <w:szCs w:val="48"/>
                      </w:rPr>
                      <w:t>✓</w:t>
                    </w:r>
                  </w:ins>
                </w:p>
              </w:tc>
              <w:tc>
                <w:tcPr>
                  <w:tcW w:w="869" w:type="dxa"/>
                  <w:tcBorders>
                    <w:top w:val="nil"/>
                    <w:left w:val="nil"/>
                    <w:bottom w:val="single" w:sz="4" w:space="0" w:color="auto"/>
                    <w:right w:val="single" w:sz="4" w:space="0" w:color="auto"/>
                  </w:tcBorders>
                  <w:shd w:val="clear" w:color="auto" w:fill="auto"/>
                  <w:noWrap/>
                  <w:vAlign w:val="center"/>
                  <w:hideMark/>
                </w:tcPr>
                <w:p w14:paraId="5541BD41" w14:textId="77777777" w:rsidR="00041A5D" w:rsidRPr="00041A5D" w:rsidRDefault="00041A5D" w:rsidP="00041A5D">
                  <w:pPr>
                    <w:spacing w:after="0" w:line="240" w:lineRule="auto"/>
                    <w:jc w:val="center"/>
                    <w:rPr>
                      <w:ins w:id="9903" w:author="Mohsen Jafarinejad" w:date="2019-04-27T13:29:00Z"/>
                      <w:rFonts w:ascii="Calibri" w:eastAsia="Times New Roman" w:hAnsi="Calibri" w:cs="B Zar"/>
                      <w:color w:val="000000"/>
                      <w:sz w:val="48"/>
                      <w:szCs w:val="48"/>
                    </w:rPr>
                  </w:pPr>
                  <w:ins w:id="9904" w:author="Mohsen Jafarinejad" w:date="2019-04-27T13:29:00Z">
                    <w:r w:rsidRPr="00041A5D">
                      <w:rPr>
                        <w:rFonts w:ascii="MS Gothic" w:eastAsia="MS Gothic" w:hAnsi="MS Gothic" w:cs="MS Gothic" w:hint="cs"/>
                        <w:color w:val="000000"/>
                        <w:sz w:val="48"/>
                        <w:szCs w:val="48"/>
                      </w:rPr>
                      <w:t>✓</w:t>
                    </w:r>
                  </w:ins>
                </w:p>
              </w:tc>
              <w:tc>
                <w:tcPr>
                  <w:tcW w:w="1040" w:type="dxa"/>
                  <w:tcBorders>
                    <w:top w:val="nil"/>
                    <w:left w:val="nil"/>
                    <w:bottom w:val="single" w:sz="4" w:space="0" w:color="auto"/>
                    <w:right w:val="single" w:sz="4" w:space="0" w:color="auto"/>
                  </w:tcBorders>
                  <w:shd w:val="clear" w:color="auto" w:fill="auto"/>
                  <w:noWrap/>
                  <w:vAlign w:val="bottom"/>
                  <w:hideMark/>
                </w:tcPr>
                <w:p w14:paraId="560642D9" w14:textId="77777777" w:rsidR="00041A5D" w:rsidRPr="00041A5D" w:rsidRDefault="00041A5D" w:rsidP="00041A5D">
                  <w:pPr>
                    <w:spacing w:after="0" w:line="240" w:lineRule="auto"/>
                    <w:rPr>
                      <w:ins w:id="9905" w:author="Mohsen Jafarinejad" w:date="2019-04-27T13:29:00Z"/>
                      <w:rFonts w:ascii="Calibri" w:eastAsia="Times New Roman" w:hAnsi="Calibri" w:cs="B Zar"/>
                      <w:color w:val="000000"/>
                    </w:rPr>
                  </w:pPr>
                  <w:ins w:id="9906" w:author="Mohsen Jafarinejad" w:date="2019-04-27T13:29:00Z">
                    <w:r w:rsidRPr="00041A5D">
                      <w:rPr>
                        <w:rFonts w:ascii="Calibri" w:eastAsia="Times New Roman" w:hAnsi="Calibri" w:cs="B Zar" w:hint="cs"/>
                        <w:color w:val="000000"/>
                      </w:rPr>
                      <w:t> </w:t>
                    </w:r>
                  </w:ins>
                </w:p>
              </w:tc>
              <w:tc>
                <w:tcPr>
                  <w:tcW w:w="6799" w:type="dxa"/>
                  <w:tcBorders>
                    <w:top w:val="nil"/>
                    <w:left w:val="nil"/>
                    <w:bottom w:val="single" w:sz="4" w:space="0" w:color="auto"/>
                    <w:right w:val="single" w:sz="4" w:space="0" w:color="auto"/>
                  </w:tcBorders>
                  <w:shd w:val="clear" w:color="auto" w:fill="auto"/>
                  <w:vAlign w:val="center"/>
                  <w:hideMark/>
                </w:tcPr>
                <w:p w14:paraId="493F6FAC" w14:textId="77777777" w:rsidR="00041A5D" w:rsidRPr="00041A5D" w:rsidRDefault="00041A5D" w:rsidP="00041A5D">
                  <w:pPr>
                    <w:spacing w:after="0" w:line="240" w:lineRule="auto"/>
                    <w:jc w:val="center"/>
                    <w:rPr>
                      <w:ins w:id="9907" w:author="Mohsen Jafarinejad" w:date="2019-04-27T13:29:00Z"/>
                      <w:rFonts w:ascii="Times New Roman" w:eastAsia="Times New Roman" w:hAnsi="Times New Roman" w:cs="Times New Roman"/>
                      <w:color w:val="000000"/>
                    </w:rPr>
                  </w:pPr>
                  <w:ins w:id="9908" w:author="Mohsen Jafarinejad" w:date="2019-04-27T13:29:00Z">
                    <w:r w:rsidRPr="00041A5D">
                      <w:rPr>
                        <w:rFonts w:ascii="Times New Roman" w:eastAsia="Times New Roman" w:hAnsi="Times New Roman" w:cs="Times New Roman"/>
                        <w:color w:val="000000"/>
                      </w:rPr>
                      <w:t>Constraint-Based Model of Shewanella oneidensis MR-1 Metabolism:</w:t>
                    </w:r>
                    <w:r w:rsidRPr="00041A5D">
                      <w:rPr>
                        <w:rFonts w:ascii="Times New Roman" w:eastAsia="Times New Roman" w:hAnsi="Times New Roman" w:cs="Times New Roman"/>
                        <w:color w:val="000000"/>
                      </w:rPr>
                      <w:br/>
                      <w:t>A Tool for Data Analysis and Hypothesis Generation</w:t>
                    </w:r>
                  </w:ins>
                </w:p>
              </w:tc>
              <w:tc>
                <w:tcPr>
                  <w:tcW w:w="1920" w:type="dxa"/>
                  <w:tcBorders>
                    <w:top w:val="nil"/>
                    <w:left w:val="nil"/>
                    <w:bottom w:val="single" w:sz="4" w:space="0" w:color="auto"/>
                    <w:right w:val="single" w:sz="8" w:space="0" w:color="auto"/>
                  </w:tcBorders>
                  <w:shd w:val="clear" w:color="auto" w:fill="auto"/>
                  <w:vAlign w:val="center"/>
                  <w:hideMark/>
                </w:tcPr>
                <w:p w14:paraId="21AC0875" w14:textId="77777777" w:rsidR="00041A5D" w:rsidRPr="00041A5D" w:rsidRDefault="00041A5D" w:rsidP="00041A5D">
                  <w:pPr>
                    <w:bidi/>
                    <w:spacing w:after="0" w:line="240" w:lineRule="auto"/>
                    <w:jc w:val="center"/>
                    <w:rPr>
                      <w:ins w:id="9909" w:author="Mohsen Jafarinejad" w:date="2019-04-27T13:29:00Z"/>
                      <w:rFonts w:ascii="Calibri" w:eastAsia="Times New Roman" w:hAnsi="Calibri" w:cs="B Zar"/>
                      <w:color w:val="000000"/>
                    </w:rPr>
                  </w:pPr>
                  <w:ins w:id="9910" w:author="Mohsen Jafarinejad" w:date="2019-04-27T13:29:00Z">
                    <w:r w:rsidRPr="00041A5D">
                      <w:rPr>
                        <w:rFonts w:ascii="Calibri" w:eastAsia="Times New Roman" w:hAnsi="Calibri" w:cs="B Zar" w:hint="cs"/>
                        <w:color w:val="000000"/>
                        <w:rtl/>
                      </w:rPr>
                      <w:t xml:space="preserve">پینک چاک و همکاران </w:t>
                    </w:r>
                    <w:r w:rsidRPr="00041A5D">
                      <w:rPr>
                        <w:rFonts w:ascii="Calibri" w:eastAsia="Times New Roman" w:hAnsi="Calibri" w:cs="B Zar"/>
                        <w:color w:val="000000"/>
                        <w:rtl/>
                      </w:rPr>
                      <w:t>[54]</w:t>
                    </w:r>
                  </w:ins>
                </w:p>
              </w:tc>
            </w:tr>
            <w:tr w:rsidR="00041A5D" w:rsidRPr="00041A5D" w14:paraId="6C9D8F98" w14:textId="77777777" w:rsidTr="00041A5D">
              <w:trPr>
                <w:trHeight w:val="690"/>
                <w:ins w:id="9911" w:author="Mohsen Jafarinejad" w:date="2019-04-27T13:29:00Z"/>
              </w:trPr>
              <w:tc>
                <w:tcPr>
                  <w:tcW w:w="1124" w:type="dxa"/>
                  <w:tcBorders>
                    <w:top w:val="single" w:sz="4" w:space="0" w:color="auto"/>
                    <w:left w:val="single" w:sz="8" w:space="0" w:color="auto"/>
                    <w:bottom w:val="single" w:sz="4" w:space="0" w:color="auto"/>
                    <w:right w:val="single" w:sz="4" w:space="0" w:color="auto"/>
                  </w:tcBorders>
                  <w:shd w:val="clear" w:color="auto" w:fill="auto"/>
                  <w:noWrap/>
                  <w:vAlign w:val="center"/>
                  <w:hideMark/>
                </w:tcPr>
                <w:p w14:paraId="5BF88535" w14:textId="77777777" w:rsidR="00041A5D" w:rsidRPr="00041A5D" w:rsidRDefault="00041A5D" w:rsidP="00041A5D">
                  <w:pPr>
                    <w:spacing w:after="0" w:line="240" w:lineRule="auto"/>
                    <w:jc w:val="center"/>
                    <w:rPr>
                      <w:ins w:id="9912" w:author="Mohsen Jafarinejad" w:date="2019-04-27T13:29:00Z"/>
                      <w:rFonts w:ascii="Calibri" w:eastAsia="Times New Roman" w:hAnsi="Calibri" w:cs="B Zar"/>
                      <w:color w:val="000000"/>
                      <w:sz w:val="48"/>
                      <w:szCs w:val="48"/>
                    </w:rPr>
                  </w:pPr>
                  <w:ins w:id="9913" w:author="Mohsen Jafarinejad" w:date="2019-04-27T13:29:00Z">
                    <w:r w:rsidRPr="00041A5D">
                      <w:rPr>
                        <w:rFonts w:ascii="MS Gothic" w:eastAsia="MS Gothic" w:hAnsi="MS Gothic" w:cs="MS Gothic" w:hint="cs"/>
                        <w:color w:val="000000"/>
                        <w:sz w:val="48"/>
                        <w:szCs w:val="48"/>
                      </w:rPr>
                      <w:t>✓</w:t>
                    </w:r>
                  </w:ins>
                </w:p>
              </w:tc>
              <w:tc>
                <w:tcPr>
                  <w:tcW w:w="683" w:type="dxa"/>
                  <w:tcBorders>
                    <w:top w:val="nil"/>
                    <w:left w:val="nil"/>
                    <w:bottom w:val="single" w:sz="4" w:space="0" w:color="auto"/>
                    <w:right w:val="single" w:sz="4" w:space="0" w:color="auto"/>
                  </w:tcBorders>
                  <w:shd w:val="clear" w:color="auto" w:fill="auto"/>
                  <w:noWrap/>
                  <w:vAlign w:val="center"/>
                  <w:hideMark/>
                </w:tcPr>
                <w:p w14:paraId="681B2D66" w14:textId="77777777" w:rsidR="00041A5D" w:rsidRPr="00041A5D" w:rsidRDefault="00041A5D" w:rsidP="00041A5D">
                  <w:pPr>
                    <w:spacing w:after="0" w:line="240" w:lineRule="auto"/>
                    <w:jc w:val="center"/>
                    <w:rPr>
                      <w:ins w:id="9914" w:author="Mohsen Jafarinejad" w:date="2019-04-27T13:29:00Z"/>
                      <w:rFonts w:ascii="Calibri" w:eastAsia="Times New Roman" w:hAnsi="Calibri" w:cs="B Zar"/>
                      <w:color w:val="000000"/>
                      <w:sz w:val="48"/>
                      <w:szCs w:val="48"/>
                    </w:rPr>
                  </w:pPr>
                  <w:ins w:id="9915" w:author="Mohsen Jafarinejad" w:date="2019-04-27T13:29:00Z">
                    <w:r w:rsidRPr="00041A5D">
                      <w:rPr>
                        <w:rFonts w:ascii="MS Gothic" w:eastAsia="MS Gothic" w:hAnsi="MS Gothic" w:cs="MS Gothic" w:hint="cs"/>
                        <w:color w:val="000000"/>
                        <w:sz w:val="48"/>
                        <w:szCs w:val="48"/>
                      </w:rPr>
                      <w:t>✓</w:t>
                    </w:r>
                  </w:ins>
                </w:p>
              </w:tc>
              <w:tc>
                <w:tcPr>
                  <w:tcW w:w="720" w:type="dxa"/>
                  <w:tcBorders>
                    <w:top w:val="nil"/>
                    <w:left w:val="nil"/>
                    <w:bottom w:val="single" w:sz="4" w:space="0" w:color="auto"/>
                    <w:right w:val="single" w:sz="4" w:space="0" w:color="auto"/>
                  </w:tcBorders>
                  <w:shd w:val="clear" w:color="auto" w:fill="auto"/>
                  <w:noWrap/>
                  <w:vAlign w:val="center"/>
                  <w:hideMark/>
                </w:tcPr>
                <w:p w14:paraId="75A99883" w14:textId="77777777" w:rsidR="00041A5D" w:rsidRPr="00041A5D" w:rsidRDefault="00041A5D" w:rsidP="00041A5D">
                  <w:pPr>
                    <w:spacing w:after="0" w:line="240" w:lineRule="auto"/>
                    <w:jc w:val="center"/>
                    <w:rPr>
                      <w:ins w:id="9916" w:author="Mohsen Jafarinejad" w:date="2019-04-27T13:29:00Z"/>
                      <w:rFonts w:ascii="Calibri" w:eastAsia="Times New Roman" w:hAnsi="Calibri" w:cs="B Zar"/>
                      <w:color w:val="000000"/>
                      <w:sz w:val="48"/>
                      <w:szCs w:val="48"/>
                    </w:rPr>
                  </w:pPr>
                  <w:ins w:id="9917" w:author="Mohsen Jafarinejad" w:date="2019-04-27T13:29:00Z">
                    <w:r w:rsidRPr="00041A5D">
                      <w:rPr>
                        <w:rFonts w:ascii="MS Gothic" w:eastAsia="MS Gothic" w:hAnsi="MS Gothic" w:cs="MS Gothic" w:hint="cs"/>
                        <w:color w:val="000000"/>
                        <w:sz w:val="48"/>
                        <w:szCs w:val="48"/>
                      </w:rPr>
                      <w:t>✓</w:t>
                    </w:r>
                  </w:ins>
                </w:p>
              </w:tc>
              <w:tc>
                <w:tcPr>
                  <w:tcW w:w="655" w:type="dxa"/>
                  <w:tcBorders>
                    <w:top w:val="nil"/>
                    <w:left w:val="nil"/>
                    <w:bottom w:val="single" w:sz="4" w:space="0" w:color="auto"/>
                    <w:right w:val="single" w:sz="4" w:space="0" w:color="auto"/>
                  </w:tcBorders>
                  <w:shd w:val="clear" w:color="auto" w:fill="auto"/>
                  <w:noWrap/>
                  <w:vAlign w:val="bottom"/>
                  <w:hideMark/>
                </w:tcPr>
                <w:p w14:paraId="064CE077" w14:textId="77777777" w:rsidR="00041A5D" w:rsidRPr="00041A5D" w:rsidRDefault="00041A5D" w:rsidP="00041A5D">
                  <w:pPr>
                    <w:spacing w:after="0" w:line="240" w:lineRule="auto"/>
                    <w:rPr>
                      <w:ins w:id="9918" w:author="Mohsen Jafarinejad" w:date="2019-04-27T13:29:00Z"/>
                      <w:rFonts w:ascii="Calibri" w:eastAsia="Times New Roman" w:hAnsi="Calibri" w:cs="B Zar"/>
                      <w:color w:val="000000"/>
                    </w:rPr>
                  </w:pPr>
                  <w:ins w:id="9919" w:author="Mohsen Jafarinejad" w:date="2019-04-27T13:29:00Z">
                    <w:r w:rsidRPr="00041A5D">
                      <w:rPr>
                        <w:rFonts w:ascii="Calibri" w:eastAsia="Times New Roman" w:hAnsi="Calibri" w:cs="B Zar" w:hint="cs"/>
                        <w:color w:val="000000"/>
                      </w:rPr>
                      <w:t> </w:t>
                    </w:r>
                  </w:ins>
                </w:p>
              </w:tc>
              <w:tc>
                <w:tcPr>
                  <w:tcW w:w="710" w:type="dxa"/>
                  <w:tcBorders>
                    <w:top w:val="nil"/>
                    <w:left w:val="nil"/>
                    <w:bottom w:val="single" w:sz="4" w:space="0" w:color="auto"/>
                    <w:right w:val="single" w:sz="4" w:space="0" w:color="auto"/>
                  </w:tcBorders>
                  <w:shd w:val="clear" w:color="auto" w:fill="auto"/>
                  <w:noWrap/>
                  <w:vAlign w:val="center"/>
                  <w:hideMark/>
                </w:tcPr>
                <w:p w14:paraId="4E4BE6E8" w14:textId="77777777" w:rsidR="00041A5D" w:rsidRPr="00041A5D" w:rsidRDefault="00041A5D" w:rsidP="00041A5D">
                  <w:pPr>
                    <w:spacing w:after="0" w:line="240" w:lineRule="auto"/>
                    <w:jc w:val="center"/>
                    <w:rPr>
                      <w:ins w:id="9920" w:author="Mohsen Jafarinejad" w:date="2019-04-27T13:29:00Z"/>
                      <w:rFonts w:ascii="Calibri" w:eastAsia="Times New Roman" w:hAnsi="Calibri" w:cs="B Zar"/>
                      <w:color w:val="000000"/>
                    </w:rPr>
                  </w:pPr>
                  <w:ins w:id="9921" w:author="Mohsen Jafarinejad" w:date="2019-04-27T13:29:00Z">
                    <w:r w:rsidRPr="00041A5D">
                      <w:rPr>
                        <w:rFonts w:ascii="Calibri" w:eastAsia="Times New Roman" w:hAnsi="Calibri" w:cs="B Zar" w:hint="cs"/>
                        <w:color w:val="000000"/>
                      </w:rPr>
                      <w:t> </w:t>
                    </w:r>
                  </w:ins>
                </w:p>
              </w:tc>
              <w:tc>
                <w:tcPr>
                  <w:tcW w:w="756" w:type="dxa"/>
                  <w:tcBorders>
                    <w:top w:val="nil"/>
                    <w:left w:val="nil"/>
                    <w:bottom w:val="single" w:sz="4" w:space="0" w:color="auto"/>
                    <w:right w:val="single" w:sz="4" w:space="0" w:color="auto"/>
                  </w:tcBorders>
                  <w:shd w:val="clear" w:color="auto" w:fill="auto"/>
                  <w:noWrap/>
                  <w:vAlign w:val="center"/>
                  <w:hideMark/>
                </w:tcPr>
                <w:p w14:paraId="50E63C87" w14:textId="77777777" w:rsidR="00041A5D" w:rsidRPr="00041A5D" w:rsidRDefault="00041A5D" w:rsidP="00041A5D">
                  <w:pPr>
                    <w:spacing w:after="0" w:line="240" w:lineRule="auto"/>
                    <w:jc w:val="center"/>
                    <w:rPr>
                      <w:ins w:id="9922" w:author="Mohsen Jafarinejad" w:date="2019-04-27T13:29:00Z"/>
                      <w:rFonts w:ascii="Calibri" w:eastAsia="Times New Roman" w:hAnsi="Calibri" w:cs="B Zar"/>
                      <w:color w:val="000000"/>
                    </w:rPr>
                  </w:pPr>
                  <w:ins w:id="9923" w:author="Mohsen Jafarinejad" w:date="2019-04-27T13:29:00Z">
                    <w:r w:rsidRPr="00041A5D">
                      <w:rPr>
                        <w:rFonts w:ascii="Calibri" w:eastAsia="Times New Roman" w:hAnsi="Calibri" w:cs="B Zar" w:hint="cs"/>
                        <w:color w:val="000000"/>
                      </w:rPr>
                      <w:t> </w:t>
                    </w:r>
                  </w:ins>
                </w:p>
              </w:tc>
              <w:tc>
                <w:tcPr>
                  <w:tcW w:w="718" w:type="dxa"/>
                  <w:tcBorders>
                    <w:top w:val="single" w:sz="4" w:space="0" w:color="auto"/>
                    <w:left w:val="nil"/>
                    <w:bottom w:val="single" w:sz="4" w:space="0" w:color="auto"/>
                    <w:right w:val="single" w:sz="4" w:space="0" w:color="auto"/>
                  </w:tcBorders>
                  <w:shd w:val="clear" w:color="auto" w:fill="auto"/>
                  <w:noWrap/>
                  <w:vAlign w:val="center"/>
                  <w:hideMark/>
                </w:tcPr>
                <w:p w14:paraId="2BACF69D" w14:textId="77777777" w:rsidR="00041A5D" w:rsidRPr="00041A5D" w:rsidRDefault="00041A5D" w:rsidP="00041A5D">
                  <w:pPr>
                    <w:spacing w:after="0" w:line="240" w:lineRule="auto"/>
                    <w:jc w:val="center"/>
                    <w:rPr>
                      <w:ins w:id="9924" w:author="Mohsen Jafarinejad" w:date="2019-04-27T13:29:00Z"/>
                      <w:rFonts w:ascii="Calibri" w:eastAsia="Times New Roman" w:hAnsi="Calibri" w:cs="B Zar"/>
                      <w:color w:val="000000"/>
                      <w:sz w:val="48"/>
                      <w:szCs w:val="48"/>
                    </w:rPr>
                  </w:pPr>
                  <w:ins w:id="9925" w:author="Mohsen Jafarinejad" w:date="2019-04-27T13:29:00Z">
                    <w:r w:rsidRPr="00041A5D">
                      <w:rPr>
                        <w:rFonts w:ascii="Calibri" w:eastAsia="Times New Roman" w:hAnsi="Calibri" w:cs="B Zar" w:hint="cs"/>
                        <w:color w:val="000000"/>
                        <w:sz w:val="48"/>
                        <w:szCs w:val="48"/>
                      </w:rPr>
                      <w:t> </w:t>
                    </w:r>
                  </w:ins>
                </w:p>
              </w:tc>
              <w:tc>
                <w:tcPr>
                  <w:tcW w:w="655" w:type="dxa"/>
                  <w:tcBorders>
                    <w:top w:val="single" w:sz="4" w:space="0" w:color="auto"/>
                    <w:left w:val="nil"/>
                    <w:bottom w:val="single" w:sz="4" w:space="0" w:color="auto"/>
                    <w:right w:val="single" w:sz="4" w:space="0" w:color="auto"/>
                  </w:tcBorders>
                  <w:shd w:val="clear" w:color="auto" w:fill="auto"/>
                  <w:noWrap/>
                  <w:vAlign w:val="center"/>
                  <w:hideMark/>
                </w:tcPr>
                <w:p w14:paraId="257DAA45" w14:textId="77777777" w:rsidR="00041A5D" w:rsidRPr="00041A5D" w:rsidRDefault="00041A5D" w:rsidP="00041A5D">
                  <w:pPr>
                    <w:spacing w:after="0" w:line="240" w:lineRule="auto"/>
                    <w:jc w:val="center"/>
                    <w:rPr>
                      <w:ins w:id="9926" w:author="Mohsen Jafarinejad" w:date="2019-04-27T13:29:00Z"/>
                      <w:rFonts w:ascii="Calibri" w:eastAsia="Times New Roman" w:hAnsi="Calibri" w:cs="B Zar"/>
                      <w:color w:val="000000"/>
                      <w:sz w:val="48"/>
                      <w:szCs w:val="48"/>
                    </w:rPr>
                  </w:pPr>
                  <w:ins w:id="9927" w:author="Mohsen Jafarinejad" w:date="2019-04-27T13:29:00Z">
                    <w:r w:rsidRPr="00041A5D">
                      <w:rPr>
                        <w:rFonts w:ascii="MS Gothic" w:eastAsia="MS Gothic" w:hAnsi="MS Gothic" w:cs="MS Gothic" w:hint="cs"/>
                        <w:color w:val="000000"/>
                        <w:sz w:val="48"/>
                        <w:szCs w:val="48"/>
                      </w:rPr>
                      <w:t>✓</w:t>
                    </w:r>
                  </w:ins>
                </w:p>
              </w:tc>
              <w:tc>
                <w:tcPr>
                  <w:tcW w:w="1243" w:type="dxa"/>
                  <w:tcBorders>
                    <w:top w:val="nil"/>
                    <w:left w:val="nil"/>
                    <w:bottom w:val="single" w:sz="4" w:space="0" w:color="auto"/>
                    <w:right w:val="single" w:sz="4" w:space="0" w:color="auto"/>
                  </w:tcBorders>
                  <w:shd w:val="clear" w:color="auto" w:fill="auto"/>
                  <w:noWrap/>
                  <w:vAlign w:val="center"/>
                  <w:hideMark/>
                </w:tcPr>
                <w:p w14:paraId="60F9EC9C" w14:textId="77777777" w:rsidR="00041A5D" w:rsidRPr="00041A5D" w:rsidRDefault="00041A5D" w:rsidP="00041A5D">
                  <w:pPr>
                    <w:spacing w:after="0" w:line="240" w:lineRule="auto"/>
                    <w:jc w:val="center"/>
                    <w:rPr>
                      <w:ins w:id="9928" w:author="Mohsen Jafarinejad" w:date="2019-04-27T13:29:00Z"/>
                      <w:rFonts w:ascii="Calibri" w:eastAsia="Times New Roman" w:hAnsi="Calibri" w:cs="B Zar"/>
                      <w:color w:val="000000"/>
                    </w:rPr>
                  </w:pPr>
                  <w:ins w:id="9929" w:author="Mohsen Jafarinejad" w:date="2019-04-27T13:29:00Z">
                    <w:r w:rsidRPr="00041A5D">
                      <w:rPr>
                        <w:rFonts w:ascii="Calibri" w:eastAsia="Times New Roman" w:hAnsi="Calibri" w:cs="B Zar" w:hint="cs"/>
                        <w:color w:val="000000"/>
                      </w:rPr>
                      <w:t> </w:t>
                    </w:r>
                  </w:ins>
                </w:p>
              </w:tc>
              <w:tc>
                <w:tcPr>
                  <w:tcW w:w="1268" w:type="dxa"/>
                  <w:tcBorders>
                    <w:top w:val="nil"/>
                    <w:left w:val="nil"/>
                    <w:bottom w:val="single" w:sz="4" w:space="0" w:color="auto"/>
                    <w:right w:val="single" w:sz="4" w:space="0" w:color="auto"/>
                  </w:tcBorders>
                  <w:shd w:val="clear" w:color="auto" w:fill="auto"/>
                  <w:noWrap/>
                  <w:vAlign w:val="center"/>
                  <w:hideMark/>
                </w:tcPr>
                <w:p w14:paraId="6EF70AD0" w14:textId="77777777" w:rsidR="00041A5D" w:rsidRPr="00041A5D" w:rsidRDefault="00041A5D" w:rsidP="00041A5D">
                  <w:pPr>
                    <w:spacing w:after="0" w:line="240" w:lineRule="auto"/>
                    <w:jc w:val="center"/>
                    <w:rPr>
                      <w:ins w:id="9930" w:author="Mohsen Jafarinejad" w:date="2019-04-27T13:29:00Z"/>
                      <w:rFonts w:ascii="Calibri" w:eastAsia="Times New Roman" w:hAnsi="Calibri" w:cs="B Zar"/>
                      <w:color w:val="000000"/>
                      <w:sz w:val="48"/>
                      <w:szCs w:val="48"/>
                    </w:rPr>
                  </w:pPr>
                  <w:ins w:id="9931" w:author="Mohsen Jafarinejad" w:date="2019-04-27T13:29:00Z">
                    <w:r w:rsidRPr="00041A5D">
                      <w:rPr>
                        <w:rFonts w:ascii="MS Gothic" w:eastAsia="MS Gothic" w:hAnsi="MS Gothic" w:cs="MS Gothic" w:hint="cs"/>
                        <w:color w:val="000000"/>
                        <w:sz w:val="48"/>
                        <w:szCs w:val="48"/>
                      </w:rPr>
                      <w:t>✓</w:t>
                    </w:r>
                  </w:ins>
                </w:p>
              </w:tc>
              <w:tc>
                <w:tcPr>
                  <w:tcW w:w="869" w:type="dxa"/>
                  <w:tcBorders>
                    <w:top w:val="nil"/>
                    <w:left w:val="nil"/>
                    <w:bottom w:val="single" w:sz="4" w:space="0" w:color="auto"/>
                    <w:right w:val="single" w:sz="4" w:space="0" w:color="auto"/>
                  </w:tcBorders>
                  <w:shd w:val="clear" w:color="auto" w:fill="auto"/>
                  <w:noWrap/>
                  <w:vAlign w:val="center"/>
                  <w:hideMark/>
                </w:tcPr>
                <w:p w14:paraId="1666CE38" w14:textId="77777777" w:rsidR="00041A5D" w:rsidRPr="00041A5D" w:rsidRDefault="00041A5D" w:rsidP="00041A5D">
                  <w:pPr>
                    <w:spacing w:after="0" w:line="240" w:lineRule="auto"/>
                    <w:jc w:val="center"/>
                    <w:rPr>
                      <w:ins w:id="9932" w:author="Mohsen Jafarinejad" w:date="2019-04-27T13:29:00Z"/>
                      <w:rFonts w:ascii="Calibri" w:eastAsia="Times New Roman" w:hAnsi="Calibri" w:cs="B Zar"/>
                      <w:color w:val="000000"/>
                    </w:rPr>
                  </w:pPr>
                  <w:ins w:id="9933" w:author="Mohsen Jafarinejad" w:date="2019-04-27T13:29:00Z">
                    <w:r w:rsidRPr="00041A5D">
                      <w:rPr>
                        <w:rFonts w:ascii="Calibri" w:eastAsia="Times New Roman" w:hAnsi="Calibri" w:cs="B Zar" w:hint="cs"/>
                        <w:color w:val="000000"/>
                      </w:rPr>
                      <w:t> </w:t>
                    </w:r>
                  </w:ins>
                </w:p>
              </w:tc>
              <w:tc>
                <w:tcPr>
                  <w:tcW w:w="1040" w:type="dxa"/>
                  <w:tcBorders>
                    <w:top w:val="nil"/>
                    <w:left w:val="nil"/>
                    <w:bottom w:val="single" w:sz="4" w:space="0" w:color="auto"/>
                    <w:right w:val="single" w:sz="4" w:space="0" w:color="auto"/>
                  </w:tcBorders>
                  <w:shd w:val="clear" w:color="auto" w:fill="auto"/>
                  <w:noWrap/>
                  <w:vAlign w:val="bottom"/>
                  <w:hideMark/>
                </w:tcPr>
                <w:p w14:paraId="0101E92E" w14:textId="77777777" w:rsidR="00041A5D" w:rsidRPr="00041A5D" w:rsidRDefault="00041A5D" w:rsidP="00041A5D">
                  <w:pPr>
                    <w:spacing w:after="0" w:line="240" w:lineRule="auto"/>
                    <w:rPr>
                      <w:ins w:id="9934" w:author="Mohsen Jafarinejad" w:date="2019-04-27T13:29:00Z"/>
                      <w:rFonts w:ascii="Calibri" w:eastAsia="Times New Roman" w:hAnsi="Calibri" w:cs="B Zar"/>
                      <w:color w:val="000000"/>
                    </w:rPr>
                  </w:pPr>
                  <w:ins w:id="9935" w:author="Mohsen Jafarinejad" w:date="2019-04-27T13:29:00Z">
                    <w:r w:rsidRPr="00041A5D">
                      <w:rPr>
                        <w:rFonts w:ascii="Calibri" w:eastAsia="Times New Roman" w:hAnsi="Calibri" w:cs="B Zar" w:hint="cs"/>
                        <w:color w:val="000000"/>
                      </w:rPr>
                      <w:t> </w:t>
                    </w:r>
                  </w:ins>
                </w:p>
              </w:tc>
              <w:tc>
                <w:tcPr>
                  <w:tcW w:w="6799" w:type="dxa"/>
                  <w:tcBorders>
                    <w:top w:val="nil"/>
                    <w:left w:val="nil"/>
                    <w:bottom w:val="single" w:sz="4" w:space="0" w:color="auto"/>
                    <w:right w:val="single" w:sz="4" w:space="0" w:color="auto"/>
                  </w:tcBorders>
                  <w:shd w:val="clear" w:color="auto" w:fill="auto"/>
                  <w:noWrap/>
                  <w:vAlign w:val="center"/>
                  <w:hideMark/>
                </w:tcPr>
                <w:p w14:paraId="415B2AFB" w14:textId="77777777" w:rsidR="00041A5D" w:rsidRPr="00041A5D" w:rsidRDefault="00041A5D" w:rsidP="00041A5D">
                  <w:pPr>
                    <w:spacing w:after="0" w:line="240" w:lineRule="auto"/>
                    <w:jc w:val="center"/>
                    <w:rPr>
                      <w:ins w:id="9936" w:author="Mohsen Jafarinejad" w:date="2019-04-27T13:29:00Z"/>
                      <w:rFonts w:ascii="Times New Roman" w:eastAsia="Times New Roman" w:hAnsi="Times New Roman" w:cs="Times New Roman"/>
                      <w:color w:val="000000"/>
                    </w:rPr>
                  </w:pPr>
                  <w:ins w:id="9937" w:author="Mohsen Jafarinejad" w:date="2019-04-27T13:29:00Z">
                    <w:r w:rsidRPr="00041A5D">
                      <w:rPr>
                        <w:rFonts w:ascii="Times New Roman" w:eastAsia="Times New Roman" w:hAnsi="Times New Roman" w:cs="Times New Roman"/>
                        <w:color w:val="000000"/>
                      </w:rPr>
                      <w:t>Microbial fuel cell as new technology for bioelectricity generation: A review</w:t>
                    </w:r>
                  </w:ins>
                </w:p>
              </w:tc>
              <w:tc>
                <w:tcPr>
                  <w:tcW w:w="1920" w:type="dxa"/>
                  <w:tcBorders>
                    <w:top w:val="nil"/>
                    <w:left w:val="nil"/>
                    <w:bottom w:val="single" w:sz="4" w:space="0" w:color="auto"/>
                    <w:right w:val="single" w:sz="8" w:space="0" w:color="auto"/>
                  </w:tcBorders>
                  <w:shd w:val="clear" w:color="auto" w:fill="auto"/>
                  <w:vAlign w:val="center"/>
                  <w:hideMark/>
                </w:tcPr>
                <w:p w14:paraId="618CAB89" w14:textId="77777777" w:rsidR="00041A5D" w:rsidRPr="00041A5D" w:rsidRDefault="00041A5D" w:rsidP="00041A5D">
                  <w:pPr>
                    <w:bidi/>
                    <w:spacing w:after="0" w:line="240" w:lineRule="auto"/>
                    <w:jc w:val="center"/>
                    <w:rPr>
                      <w:ins w:id="9938" w:author="Mohsen Jafarinejad" w:date="2019-04-27T13:29:00Z"/>
                      <w:rFonts w:ascii="Calibri" w:eastAsia="Times New Roman" w:hAnsi="Calibri" w:cs="B Zar"/>
                      <w:color w:val="000000"/>
                    </w:rPr>
                  </w:pPr>
                  <w:ins w:id="9939" w:author="Mohsen Jafarinejad" w:date="2019-04-27T13:29:00Z">
                    <w:r w:rsidRPr="00041A5D">
                      <w:rPr>
                        <w:rFonts w:ascii="Calibri" w:eastAsia="Times New Roman" w:hAnsi="Calibri" w:cs="B Zar" w:hint="cs"/>
                        <w:color w:val="000000"/>
                        <w:rtl/>
                      </w:rPr>
                      <w:t>مصطفی رحیم نژاد و همکاران</w:t>
                    </w:r>
                    <w:r w:rsidRPr="00041A5D">
                      <w:rPr>
                        <w:rFonts w:ascii="Calibri" w:eastAsia="Times New Roman" w:hAnsi="Calibri" w:cs="B Zar" w:hint="cs"/>
                        <w:color w:val="000000"/>
                        <w:rtl/>
                      </w:rPr>
                      <w:br/>
                    </w:r>
                    <w:r w:rsidRPr="00041A5D">
                      <w:rPr>
                        <w:rFonts w:ascii="Calibri" w:eastAsia="Times New Roman" w:hAnsi="Calibri" w:cs="B Zar"/>
                        <w:color w:val="000000"/>
                        <w:rtl/>
                      </w:rPr>
                      <w:t>[55]</w:t>
                    </w:r>
                    <w:r w:rsidRPr="00041A5D">
                      <w:rPr>
                        <w:rFonts w:ascii="Calibri" w:eastAsia="Times New Roman" w:hAnsi="Calibri" w:cs="B Zar" w:hint="cs"/>
                        <w:color w:val="000000"/>
                        <w:rtl/>
                      </w:rPr>
                      <w:t xml:space="preserve"> </w:t>
                    </w:r>
                  </w:ins>
                </w:p>
              </w:tc>
            </w:tr>
            <w:tr w:rsidR="00041A5D" w:rsidRPr="00041A5D" w14:paraId="7430B91D" w14:textId="77777777" w:rsidTr="00041A5D">
              <w:trPr>
                <w:trHeight w:val="690"/>
                <w:ins w:id="9940" w:author="Mohsen Jafarinejad" w:date="2019-04-27T13:29:00Z"/>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739A987A" w14:textId="77777777" w:rsidR="00041A5D" w:rsidRPr="00041A5D" w:rsidRDefault="00041A5D" w:rsidP="00041A5D">
                  <w:pPr>
                    <w:spacing w:after="0" w:line="240" w:lineRule="auto"/>
                    <w:jc w:val="center"/>
                    <w:rPr>
                      <w:ins w:id="9941" w:author="Mohsen Jafarinejad" w:date="2019-04-27T13:29:00Z"/>
                      <w:rFonts w:ascii="Calibri" w:eastAsia="Times New Roman" w:hAnsi="Calibri" w:cs="B Zar"/>
                      <w:color w:val="000000"/>
                      <w:sz w:val="48"/>
                      <w:szCs w:val="48"/>
                    </w:rPr>
                  </w:pPr>
                  <w:ins w:id="9942" w:author="Mohsen Jafarinejad" w:date="2019-04-27T13:29:00Z">
                    <w:r w:rsidRPr="00041A5D">
                      <w:rPr>
                        <w:rFonts w:ascii="MS Gothic" w:eastAsia="MS Gothic" w:hAnsi="MS Gothic" w:cs="MS Gothic" w:hint="cs"/>
                        <w:color w:val="000000"/>
                        <w:sz w:val="48"/>
                        <w:szCs w:val="48"/>
                      </w:rPr>
                      <w:t>✓</w:t>
                    </w:r>
                  </w:ins>
                </w:p>
              </w:tc>
              <w:tc>
                <w:tcPr>
                  <w:tcW w:w="683" w:type="dxa"/>
                  <w:tcBorders>
                    <w:top w:val="nil"/>
                    <w:left w:val="nil"/>
                    <w:bottom w:val="single" w:sz="4" w:space="0" w:color="auto"/>
                    <w:right w:val="single" w:sz="4" w:space="0" w:color="auto"/>
                  </w:tcBorders>
                  <w:shd w:val="clear" w:color="auto" w:fill="auto"/>
                  <w:noWrap/>
                  <w:vAlign w:val="bottom"/>
                  <w:hideMark/>
                </w:tcPr>
                <w:p w14:paraId="0CD86D7F" w14:textId="77777777" w:rsidR="00041A5D" w:rsidRPr="00041A5D" w:rsidRDefault="00041A5D" w:rsidP="00041A5D">
                  <w:pPr>
                    <w:spacing w:after="0" w:line="240" w:lineRule="auto"/>
                    <w:rPr>
                      <w:ins w:id="9943" w:author="Mohsen Jafarinejad" w:date="2019-04-27T13:29:00Z"/>
                      <w:rFonts w:ascii="Calibri" w:eastAsia="Times New Roman" w:hAnsi="Calibri" w:cs="B Zar"/>
                      <w:color w:val="000000"/>
                    </w:rPr>
                  </w:pPr>
                  <w:ins w:id="9944" w:author="Mohsen Jafarinejad" w:date="2019-04-27T13:29:00Z">
                    <w:r w:rsidRPr="00041A5D">
                      <w:rPr>
                        <w:rFonts w:ascii="Calibri" w:eastAsia="Times New Roman" w:hAnsi="Calibri" w:cs="B Zar" w:hint="cs"/>
                        <w:color w:val="000000"/>
                      </w:rPr>
                      <w:t> </w:t>
                    </w:r>
                  </w:ins>
                </w:p>
              </w:tc>
              <w:tc>
                <w:tcPr>
                  <w:tcW w:w="720" w:type="dxa"/>
                  <w:tcBorders>
                    <w:top w:val="nil"/>
                    <w:left w:val="nil"/>
                    <w:bottom w:val="single" w:sz="4" w:space="0" w:color="auto"/>
                    <w:right w:val="single" w:sz="4" w:space="0" w:color="auto"/>
                  </w:tcBorders>
                  <w:shd w:val="clear" w:color="auto" w:fill="auto"/>
                  <w:noWrap/>
                  <w:vAlign w:val="bottom"/>
                  <w:hideMark/>
                </w:tcPr>
                <w:p w14:paraId="65ED4746" w14:textId="77777777" w:rsidR="00041A5D" w:rsidRPr="00041A5D" w:rsidRDefault="00041A5D" w:rsidP="00041A5D">
                  <w:pPr>
                    <w:spacing w:after="0" w:line="240" w:lineRule="auto"/>
                    <w:rPr>
                      <w:ins w:id="9945" w:author="Mohsen Jafarinejad" w:date="2019-04-27T13:29:00Z"/>
                      <w:rFonts w:ascii="Calibri" w:eastAsia="Times New Roman" w:hAnsi="Calibri" w:cs="B Zar"/>
                      <w:color w:val="000000"/>
                    </w:rPr>
                  </w:pPr>
                  <w:ins w:id="9946" w:author="Mohsen Jafarinejad" w:date="2019-04-27T13:29:00Z">
                    <w:r w:rsidRPr="00041A5D">
                      <w:rPr>
                        <w:rFonts w:ascii="Calibri" w:eastAsia="Times New Roman" w:hAnsi="Calibri" w:cs="B Zar" w:hint="cs"/>
                        <w:color w:val="000000"/>
                      </w:rPr>
                      <w:t> </w:t>
                    </w:r>
                  </w:ins>
                </w:p>
              </w:tc>
              <w:tc>
                <w:tcPr>
                  <w:tcW w:w="655" w:type="dxa"/>
                  <w:tcBorders>
                    <w:top w:val="nil"/>
                    <w:left w:val="nil"/>
                    <w:bottom w:val="nil"/>
                    <w:right w:val="single" w:sz="4" w:space="0" w:color="auto"/>
                  </w:tcBorders>
                  <w:shd w:val="clear" w:color="auto" w:fill="auto"/>
                  <w:noWrap/>
                  <w:vAlign w:val="center"/>
                  <w:hideMark/>
                </w:tcPr>
                <w:p w14:paraId="5AD433BA" w14:textId="77777777" w:rsidR="00041A5D" w:rsidRPr="00041A5D" w:rsidRDefault="00041A5D" w:rsidP="00041A5D">
                  <w:pPr>
                    <w:spacing w:after="0" w:line="240" w:lineRule="auto"/>
                    <w:jc w:val="center"/>
                    <w:rPr>
                      <w:ins w:id="9947" w:author="Mohsen Jafarinejad" w:date="2019-04-27T13:29:00Z"/>
                      <w:rFonts w:ascii="Calibri" w:eastAsia="Times New Roman" w:hAnsi="Calibri" w:cs="B Zar"/>
                      <w:color w:val="000000"/>
                      <w:sz w:val="48"/>
                      <w:szCs w:val="48"/>
                    </w:rPr>
                  </w:pPr>
                  <w:ins w:id="9948" w:author="Mohsen Jafarinejad" w:date="2019-04-27T13:29:00Z">
                    <w:r w:rsidRPr="00041A5D">
                      <w:rPr>
                        <w:rFonts w:ascii="MS Gothic" w:eastAsia="MS Gothic" w:hAnsi="MS Gothic" w:cs="MS Gothic" w:hint="cs"/>
                        <w:color w:val="000000"/>
                        <w:sz w:val="48"/>
                        <w:szCs w:val="48"/>
                      </w:rPr>
                      <w:t>✓</w:t>
                    </w:r>
                  </w:ins>
                </w:p>
              </w:tc>
              <w:tc>
                <w:tcPr>
                  <w:tcW w:w="710" w:type="dxa"/>
                  <w:tcBorders>
                    <w:top w:val="nil"/>
                    <w:left w:val="nil"/>
                    <w:bottom w:val="single" w:sz="4" w:space="0" w:color="auto"/>
                    <w:right w:val="single" w:sz="4" w:space="0" w:color="auto"/>
                  </w:tcBorders>
                  <w:shd w:val="clear" w:color="auto" w:fill="auto"/>
                  <w:noWrap/>
                  <w:vAlign w:val="center"/>
                  <w:hideMark/>
                </w:tcPr>
                <w:p w14:paraId="19D1449C" w14:textId="77777777" w:rsidR="00041A5D" w:rsidRPr="00041A5D" w:rsidRDefault="00041A5D" w:rsidP="00041A5D">
                  <w:pPr>
                    <w:spacing w:after="0" w:line="240" w:lineRule="auto"/>
                    <w:jc w:val="center"/>
                    <w:rPr>
                      <w:ins w:id="9949" w:author="Mohsen Jafarinejad" w:date="2019-04-27T13:29:00Z"/>
                      <w:rFonts w:ascii="Calibri" w:eastAsia="Times New Roman" w:hAnsi="Calibri" w:cs="B Zar"/>
                      <w:color w:val="000000"/>
                    </w:rPr>
                  </w:pPr>
                  <w:ins w:id="9950" w:author="Mohsen Jafarinejad" w:date="2019-04-27T13:29:00Z">
                    <w:r w:rsidRPr="00041A5D">
                      <w:rPr>
                        <w:rFonts w:ascii="Calibri" w:eastAsia="Times New Roman" w:hAnsi="Calibri" w:cs="B Zar" w:hint="cs"/>
                        <w:color w:val="000000"/>
                      </w:rPr>
                      <w:t> </w:t>
                    </w:r>
                  </w:ins>
                </w:p>
              </w:tc>
              <w:tc>
                <w:tcPr>
                  <w:tcW w:w="756" w:type="dxa"/>
                  <w:tcBorders>
                    <w:top w:val="nil"/>
                    <w:left w:val="nil"/>
                    <w:bottom w:val="single" w:sz="4" w:space="0" w:color="auto"/>
                    <w:right w:val="single" w:sz="4" w:space="0" w:color="auto"/>
                  </w:tcBorders>
                  <w:shd w:val="clear" w:color="auto" w:fill="auto"/>
                  <w:noWrap/>
                  <w:vAlign w:val="center"/>
                  <w:hideMark/>
                </w:tcPr>
                <w:p w14:paraId="0C41C694" w14:textId="77777777" w:rsidR="00041A5D" w:rsidRPr="00041A5D" w:rsidRDefault="00041A5D" w:rsidP="00041A5D">
                  <w:pPr>
                    <w:spacing w:after="0" w:line="240" w:lineRule="auto"/>
                    <w:jc w:val="center"/>
                    <w:rPr>
                      <w:ins w:id="9951" w:author="Mohsen Jafarinejad" w:date="2019-04-27T13:29:00Z"/>
                      <w:rFonts w:ascii="Calibri" w:eastAsia="Times New Roman" w:hAnsi="Calibri" w:cs="B Zar"/>
                      <w:color w:val="000000"/>
                    </w:rPr>
                  </w:pPr>
                  <w:ins w:id="9952" w:author="Mohsen Jafarinejad" w:date="2019-04-27T13:29:00Z">
                    <w:r w:rsidRPr="00041A5D">
                      <w:rPr>
                        <w:rFonts w:ascii="Calibri" w:eastAsia="Times New Roman" w:hAnsi="Calibri" w:cs="B Zar" w:hint="cs"/>
                        <w:color w:val="000000"/>
                      </w:rPr>
                      <w:t> </w:t>
                    </w:r>
                  </w:ins>
                </w:p>
              </w:tc>
              <w:tc>
                <w:tcPr>
                  <w:tcW w:w="718" w:type="dxa"/>
                  <w:tcBorders>
                    <w:top w:val="nil"/>
                    <w:left w:val="nil"/>
                    <w:bottom w:val="single" w:sz="4" w:space="0" w:color="auto"/>
                    <w:right w:val="single" w:sz="4" w:space="0" w:color="auto"/>
                  </w:tcBorders>
                  <w:shd w:val="clear" w:color="auto" w:fill="auto"/>
                  <w:noWrap/>
                  <w:vAlign w:val="center"/>
                  <w:hideMark/>
                </w:tcPr>
                <w:p w14:paraId="526BCE31" w14:textId="77777777" w:rsidR="00041A5D" w:rsidRPr="00041A5D" w:rsidRDefault="00041A5D" w:rsidP="00041A5D">
                  <w:pPr>
                    <w:spacing w:after="0" w:line="240" w:lineRule="auto"/>
                    <w:jc w:val="center"/>
                    <w:rPr>
                      <w:ins w:id="9953" w:author="Mohsen Jafarinejad" w:date="2019-04-27T13:29:00Z"/>
                      <w:rFonts w:ascii="Calibri" w:eastAsia="Times New Roman" w:hAnsi="Calibri" w:cs="B Zar"/>
                      <w:color w:val="000000"/>
                    </w:rPr>
                  </w:pPr>
                  <w:ins w:id="9954" w:author="Mohsen Jafarinejad" w:date="2019-04-27T13:29:00Z">
                    <w:r w:rsidRPr="00041A5D">
                      <w:rPr>
                        <w:rFonts w:ascii="Calibri" w:eastAsia="Times New Roman" w:hAnsi="Calibri" w:cs="B Zar" w:hint="cs"/>
                        <w:color w:val="000000"/>
                      </w:rPr>
                      <w:t> </w:t>
                    </w:r>
                  </w:ins>
                </w:p>
              </w:tc>
              <w:tc>
                <w:tcPr>
                  <w:tcW w:w="655" w:type="dxa"/>
                  <w:tcBorders>
                    <w:top w:val="nil"/>
                    <w:left w:val="nil"/>
                    <w:bottom w:val="nil"/>
                    <w:right w:val="single" w:sz="4" w:space="0" w:color="auto"/>
                  </w:tcBorders>
                  <w:shd w:val="clear" w:color="auto" w:fill="auto"/>
                  <w:noWrap/>
                  <w:vAlign w:val="center"/>
                  <w:hideMark/>
                </w:tcPr>
                <w:p w14:paraId="0CD21102" w14:textId="77777777" w:rsidR="00041A5D" w:rsidRPr="00041A5D" w:rsidRDefault="00041A5D" w:rsidP="00041A5D">
                  <w:pPr>
                    <w:spacing w:after="0" w:line="240" w:lineRule="auto"/>
                    <w:jc w:val="center"/>
                    <w:rPr>
                      <w:ins w:id="9955" w:author="Mohsen Jafarinejad" w:date="2019-04-27T13:29:00Z"/>
                      <w:rFonts w:ascii="Calibri" w:eastAsia="Times New Roman" w:hAnsi="Calibri" w:cs="B Zar"/>
                      <w:color w:val="000000"/>
                      <w:sz w:val="48"/>
                      <w:szCs w:val="48"/>
                    </w:rPr>
                  </w:pPr>
                  <w:ins w:id="9956" w:author="Mohsen Jafarinejad" w:date="2019-04-27T13:29:00Z">
                    <w:r w:rsidRPr="00041A5D">
                      <w:rPr>
                        <w:rFonts w:ascii="MS Gothic" w:eastAsia="MS Gothic" w:hAnsi="MS Gothic" w:cs="MS Gothic" w:hint="cs"/>
                        <w:color w:val="000000"/>
                        <w:sz w:val="48"/>
                        <w:szCs w:val="48"/>
                      </w:rPr>
                      <w:t>✓</w:t>
                    </w:r>
                  </w:ins>
                </w:p>
              </w:tc>
              <w:tc>
                <w:tcPr>
                  <w:tcW w:w="1243" w:type="dxa"/>
                  <w:tcBorders>
                    <w:top w:val="nil"/>
                    <w:left w:val="nil"/>
                    <w:bottom w:val="single" w:sz="4" w:space="0" w:color="auto"/>
                    <w:right w:val="single" w:sz="4" w:space="0" w:color="auto"/>
                  </w:tcBorders>
                  <w:shd w:val="clear" w:color="auto" w:fill="auto"/>
                  <w:noWrap/>
                  <w:vAlign w:val="center"/>
                  <w:hideMark/>
                </w:tcPr>
                <w:p w14:paraId="71E34015" w14:textId="77777777" w:rsidR="00041A5D" w:rsidRPr="00041A5D" w:rsidRDefault="00041A5D" w:rsidP="00041A5D">
                  <w:pPr>
                    <w:spacing w:after="0" w:line="240" w:lineRule="auto"/>
                    <w:jc w:val="center"/>
                    <w:rPr>
                      <w:ins w:id="9957" w:author="Mohsen Jafarinejad" w:date="2019-04-27T13:29:00Z"/>
                      <w:rFonts w:ascii="Calibri" w:eastAsia="Times New Roman" w:hAnsi="Calibri" w:cs="B Zar"/>
                      <w:color w:val="000000"/>
                    </w:rPr>
                  </w:pPr>
                  <w:ins w:id="9958" w:author="Mohsen Jafarinejad" w:date="2019-04-27T13:29:00Z">
                    <w:r w:rsidRPr="00041A5D">
                      <w:rPr>
                        <w:rFonts w:ascii="Calibri" w:eastAsia="Times New Roman" w:hAnsi="Calibri" w:cs="B Zar" w:hint="cs"/>
                        <w:color w:val="000000"/>
                      </w:rPr>
                      <w:t> </w:t>
                    </w:r>
                  </w:ins>
                </w:p>
              </w:tc>
              <w:tc>
                <w:tcPr>
                  <w:tcW w:w="1268" w:type="dxa"/>
                  <w:tcBorders>
                    <w:top w:val="nil"/>
                    <w:left w:val="nil"/>
                    <w:bottom w:val="single" w:sz="4" w:space="0" w:color="auto"/>
                    <w:right w:val="single" w:sz="4" w:space="0" w:color="auto"/>
                  </w:tcBorders>
                  <w:shd w:val="clear" w:color="auto" w:fill="auto"/>
                  <w:noWrap/>
                  <w:vAlign w:val="center"/>
                  <w:hideMark/>
                </w:tcPr>
                <w:p w14:paraId="361E54F9" w14:textId="77777777" w:rsidR="00041A5D" w:rsidRPr="00041A5D" w:rsidRDefault="00041A5D" w:rsidP="00041A5D">
                  <w:pPr>
                    <w:spacing w:after="0" w:line="240" w:lineRule="auto"/>
                    <w:jc w:val="center"/>
                    <w:rPr>
                      <w:ins w:id="9959" w:author="Mohsen Jafarinejad" w:date="2019-04-27T13:29:00Z"/>
                      <w:rFonts w:ascii="Calibri" w:eastAsia="Times New Roman" w:hAnsi="Calibri" w:cs="B Zar"/>
                      <w:color w:val="000000"/>
                      <w:sz w:val="48"/>
                      <w:szCs w:val="48"/>
                    </w:rPr>
                  </w:pPr>
                  <w:ins w:id="9960" w:author="Mohsen Jafarinejad" w:date="2019-04-27T13:29:00Z">
                    <w:r w:rsidRPr="00041A5D">
                      <w:rPr>
                        <w:rFonts w:ascii="MS Gothic" w:eastAsia="MS Gothic" w:hAnsi="MS Gothic" w:cs="MS Gothic" w:hint="cs"/>
                        <w:color w:val="000000"/>
                        <w:sz w:val="48"/>
                        <w:szCs w:val="48"/>
                      </w:rPr>
                      <w:t>✓</w:t>
                    </w:r>
                  </w:ins>
                </w:p>
              </w:tc>
              <w:tc>
                <w:tcPr>
                  <w:tcW w:w="869" w:type="dxa"/>
                  <w:tcBorders>
                    <w:top w:val="nil"/>
                    <w:left w:val="nil"/>
                    <w:bottom w:val="single" w:sz="4" w:space="0" w:color="auto"/>
                    <w:right w:val="single" w:sz="4" w:space="0" w:color="auto"/>
                  </w:tcBorders>
                  <w:shd w:val="clear" w:color="auto" w:fill="auto"/>
                  <w:noWrap/>
                  <w:vAlign w:val="center"/>
                  <w:hideMark/>
                </w:tcPr>
                <w:p w14:paraId="44AEAB26" w14:textId="77777777" w:rsidR="00041A5D" w:rsidRPr="00041A5D" w:rsidRDefault="00041A5D" w:rsidP="00041A5D">
                  <w:pPr>
                    <w:spacing w:after="0" w:line="240" w:lineRule="auto"/>
                    <w:jc w:val="center"/>
                    <w:rPr>
                      <w:ins w:id="9961" w:author="Mohsen Jafarinejad" w:date="2019-04-27T13:29:00Z"/>
                      <w:rFonts w:ascii="Calibri" w:eastAsia="Times New Roman" w:hAnsi="Calibri" w:cs="B Zar"/>
                      <w:color w:val="000000"/>
                    </w:rPr>
                  </w:pPr>
                  <w:ins w:id="9962" w:author="Mohsen Jafarinejad" w:date="2019-04-27T13:29:00Z">
                    <w:r w:rsidRPr="00041A5D">
                      <w:rPr>
                        <w:rFonts w:ascii="Calibri" w:eastAsia="Times New Roman" w:hAnsi="Calibri" w:cs="B Zar" w:hint="cs"/>
                        <w:color w:val="000000"/>
                      </w:rPr>
                      <w:t> </w:t>
                    </w:r>
                  </w:ins>
                </w:p>
              </w:tc>
              <w:tc>
                <w:tcPr>
                  <w:tcW w:w="1040" w:type="dxa"/>
                  <w:tcBorders>
                    <w:top w:val="nil"/>
                    <w:left w:val="nil"/>
                    <w:bottom w:val="single" w:sz="4" w:space="0" w:color="auto"/>
                    <w:right w:val="single" w:sz="4" w:space="0" w:color="auto"/>
                  </w:tcBorders>
                  <w:shd w:val="clear" w:color="auto" w:fill="auto"/>
                  <w:noWrap/>
                  <w:vAlign w:val="center"/>
                  <w:hideMark/>
                </w:tcPr>
                <w:p w14:paraId="7BE8B0B6" w14:textId="77777777" w:rsidR="00041A5D" w:rsidRPr="00041A5D" w:rsidRDefault="00041A5D" w:rsidP="00041A5D">
                  <w:pPr>
                    <w:spacing w:after="0" w:line="240" w:lineRule="auto"/>
                    <w:jc w:val="center"/>
                    <w:rPr>
                      <w:ins w:id="9963" w:author="Mohsen Jafarinejad" w:date="2019-04-27T13:29:00Z"/>
                      <w:rFonts w:ascii="Calibri" w:eastAsia="Times New Roman" w:hAnsi="Calibri" w:cs="B Zar"/>
                      <w:color w:val="000000"/>
                      <w:sz w:val="48"/>
                      <w:szCs w:val="48"/>
                    </w:rPr>
                  </w:pPr>
                  <w:ins w:id="9964" w:author="Mohsen Jafarinejad" w:date="2019-04-27T13:29:00Z">
                    <w:r w:rsidRPr="00041A5D">
                      <w:rPr>
                        <w:rFonts w:ascii="MS Gothic" w:eastAsia="MS Gothic" w:hAnsi="MS Gothic" w:cs="MS Gothic" w:hint="cs"/>
                        <w:color w:val="000000"/>
                        <w:sz w:val="48"/>
                        <w:szCs w:val="48"/>
                      </w:rPr>
                      <w:t>✓</w:t>
                    </w:r>
                  </w:ins>
                </w:p>
              </w:tc>
              <w:tc>
                <w:tcPr>
                  <w:tcW w:w="6799" w:type="dxa"/>
                  <w:tcBorders>
                    <w:top w:val="nil"/>
                    <w:left w:val="nil"/>
                    <w:bottom w:val="single" w:sz="4" w:space="0" w:color="auto"/>
                    <w:right w:val="single" w:sz="4" w:space="0" w:color="auto"/>
                  </w:tcBorders>
                  <w:shd w:val="clear" w:color="auto" w:fill="auto"/>
                  <w:noWrap/>
                  <w:vAlign w:val="center"/>
                  <w:hideMark/>
                </w:tcPr>
                <w:p w14:paraId="28D02324" w14:textId="77777777" w:rsidR="00041A5D" w:rsidRPr="00041A5D" w:rsidRDefault="00041A5D" w:rsidP="00041A5D">
                  <w:pPr>
                    <w:spacing w:after="0" w:line="240" w:lineRule="auto"/>
                    <w:jc w:val="center"/>
                    <w:rPr>
                      <w:ins w:id="9965" w:author="Mohsen Jafarinejad" w:date="2019-04-27T13:29:00Z"/>
                      <w:rFonts w:ascii="Times New Roman" w:eastAsia="Times New Roman" w:hAnsi="Times New Roman" w:cs="Times New Roman"/>
                      <w:color w:val="000000"/>
                    </w:rPr>
                  </w:pPr>
                  <w:ins w:id="9966" w:author="Mohsen Jafarinejad" w:date="2019-04-27T13:29:00Z">
                    <w:r w:rsidRPr="00041A5D">
                      <w:rPr>
                        <w:rFonts w:ascii="Times New Roman" w:eastAsia="Times New Roman" w:hAnsi="Times New Roman" w:cs="Times New Roman"/>
                        <w:color w:val="000000"/>
                      </w:rPr>
                      <w:t>A 1D mathematical model for a microbial fuel cell</w:t>
                    </w:r>
                  </w:ins>
                </w:p>
              </w:tc>
              <w:tc>
                <w:tcPr>
                  <w:tcW w:w="1920" w:type="dxa"/>
                  <w:tcBorders>
                    <w:top w:val="nil"/>
                    <w:left w:val="nil"/>
                    <w:bottom w:val="single" w:sz="4" w:space="0" w:color="auto"/>
                    <w:right w:val="single" w:sz="8" w:space="0" w:color="auto"/>
                  </w:tcBorders>
                  <w:shd w:val="clear" w:color="auto" w:fill="auto"/>
                  <w:noWrap/>
                  <w:vAlign w:val="center"/>
                  <w:hideMark/>
                </w:tcPr>
                <w:p w14:paraId="53E0DAA4" w14:textId="77777777" w:rsidR="00041A5D" w:rsidRPr="00041A5D" w:rsidRDefault="00041A5D" w:rsidP="00041A5D">
                  <w:pPr>
                    <w:bidi/>
                    <w:spacing w:after="0" w:line="240" w:lineRule="auto"/>
                    <w:jc w:val="center"/>
                    <w:rPr>
                      <w:ins w:id="9967" w:author="Mohsen Jafarinejad" w:date="2019-04-27T13:29:00Z"/>
                      <w:rFonts w:ascii="Calibri" w:eastAsia="Times New Roman" w:hAnsi="Calibri" w:cs="B Zar"/>
                      <w:color w:val="000000"/>
                    </w:rPr>
                  </w:pPr>
                  <w:ins w:id="9968" w:author="Mohsen Jafarinejad" w:date="2019-04-27T13:29:00Z">
                    <w:r w:rsidRPr="00041A5D">
                      <w:rPr>
                        <w:rFonts w:ascii="Calibri" w:eastAsia="Times New Roman" w:hAnsi="Calibri" w:cs="B Zar" w:hint="cs"/>
                        <w:color w:val="000000"/>
                        <w:rtl/>
                      </w:rPr>
                      <w:t xml:space="preserve">اولیوریا و همکاران </w:t>
                    </w:r>
                    <w:r w:rsidRPr="00041A5D">
                      <w:rPr>
                        <w:rFonts w:ascii="Calibri" w:eastAsia="Times New Roman" w:hAnsi="Calibri" w:cs="B Zar"/>
                        <w:color w:val="000000"/>
                        <w:rtl/>
                      </w:rPr>
                      <w:t>[56]</w:t>
                    </w:r>
                  </w:ins>
                </w:p>
              </w:tc>
            </w:tr>
            <w:tr w:rsidR="00041A5D" w:rsidRPr="00041A5D" w14:paraId="60CB1201" w14:textId="77777777" w:rsidTr="00041A5D">
              <w:trPr>
                <w:trHeight w:val="690"/>
                <w:ins w:id="9969" w:author="Mohsen Jafarinejad" w:date="2019-04-27T13:29:00Z"/>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0C3A9130" w14:textId="77777777" w:rsidR="00041A5D" w:rsidRPr="00041A5D" w:rsidRDefault="00041A5D" w:rsidP="00041A5D">
                  <w:pPr>
                    <w:spacing w:after="0" w:line="240" w:lineRule="auto"/>
                    <w:jc w:val="center"/>
                    <w:rPr>
                      <w:ins w:id="9970" w:author="Mohsen Jafarinejad" w:date="2019-04-27T13:29:00Z"/>
                      <w:rFonts w:ascii="Calibri" w:eastAsia="Times New Roman" w:hAnsi="Calibri" w:cs="B Zar"/>
                      <w:color w:val="000000"/>
                      <w:sz w:val="48"/>
                      <w:szCs w:val="48"/>
                    </w:rPr>
                  </w:pPr>
                  <w:ins w:id="9971" w:author="Mohsen Jafarinejad" w:date="2019-04-27T13:29:00Z">
                    <w:r w:rsidRPr="00041A5D">
                      <w:rPr>
                        <w:rFonts w:ascii="MS Gothic" w:eastAsia="MS Gothic" w:hAnsi="MS Gothic" w:cs="MS Gothic" w:hint="cs"/>
                        <w:color w:val="000000"/>
                        <w:sz w:val="48"/>
                        <w:szCs w:val="48"/>
                      </w:rPr>
                      <w:t>✓</w:t>
                    </w:r>
                  </w:ins>
                </w:p>
              </w:tc>
              <w:tc>
                <w:tcPr>
                  <w:tcW w:w="683" w:type="dxa"/>
                  <w:tcBorders>
                    <w:top w:val="nil"/>
                    <w:left w:val="nil"/>
                    <w:bottom w:val="single" w:sz="4" w:space="0" w:color="auto"/>
                    <w:right w:val="single" w:sz="4" w:space="0" w:color="auto"/>
                  </w:tcBorders>
                  <w:shd w:val="clear" w:color="auto" w:fill="auto"/>
                  <w:noWrap/>
                  <w:vAlign w:val="bottom"/>
                  <w:hideMark/>
                </w:tcPr>
                <w:p w14:paraId="3DE09775" w14:textId="77777777" w:rsidR="00041A5D" w:rsidRPr="00041A5D" w:rsidRDefault="00041A5D" w:rsidP="00041A5D">
                  <w:pPr>
                    <w:spacing w:after="0" w:line="240" w:lineRule="auto"/>
                    <w:rPr>
                      <w:ins w:id="9972" w:author="Mohsen Jafarinejad" w:date="2019-04-27T13:29:00Z"/>
                      <w:rFonts w:ascii="Calibri" w:eastAsia="Times New Roman" w:hAnsi="Calibri" w:cs="B Zar"/>
                      <w:color w:val="000000"/>
                    </w:rPr>
                  </w:pPr>
                  <w:ins w:id="9973" w:author="Mohsen Jafarinejad" w:date="2019-04-27T13:29:00Z">
                    <w:r w:rsidRPr="00041A5D">
                      <w:rPr>
                        <w:rFonts w:ascii="Calibri" w:eastAsia="Times New Roman" w:hAnsi="Calibri" w:cs="B Zar" w:hint="cs"/>
                        <w:color w:val="000000"/>
                      </w:rPr>
                      <w:t> </w:t>
                    </w:r>
                  </w:ins>
                </w:p>
              </w:tc>
              <w:tc>
                <w:tcPr>
                  <w:tcW w:w="720" w:type="dxa"/>
                  <w:tcBorders>
                    <w:top w:val="nil"/>
                    <w:left w:val="nil"/>
                    <w:bottom w:val="single" w:sz="4" w:space="0" w:color="auto"/>
                    <w:right w:val="single" w:sz="4" w:space="0" w:color="auto"/>
                  </w:tcBorders>
                  <w:shd w:val="clear" w:color="auto" w:fill="auto"/>
                  <w:noWrap/>
                  <w:vAlign w:val="bottom"/>
                  <w:hideMark/>
                </w:tcPr>
                <w:p w14:paraId="6C1F461B" w14:textId="77777777" w:rsidR="00041A5D" w:rsidRPr="00041A5D" w:rsidRDefault="00041A5D" w:rsidP="00041A5D">
                  <w:pPr>
                    <w:spacing w:after="0" w:line="240" w:lineRule="auto"/>
                    <w:rPr>
                      <w:ins w:id="9974" w:author="Mohsen Jafarinejad" w:date="2019-04-27T13:29:00Z"/>
                      <w:rFonts w:ascii="Calibri" w:eastAsia="Times New Roman" w:hAnsi="Calibri" w:cs="B Zar"/>
                      <w:color w:val="000000"/>
                    </w:rPr>
                  </w:pPr>
                  <w:ins w:id="9975" w:author="Mohsen Jafarinejad" w:date="2019-04-27T13:29:00Z">
                    <w:r w:rsidRPr="00041A5D">
                      <w:rPr>
                        <w:rFonts w:ascii="Calibri" w:eastAsia="Times New Roman" w:hAnsi="Calibri" w:cs="B Zar" w:hint="cs"/>
                        <w:color w:val="000000"/>
                      </w:rPr>
                      <w:t> </w:t>
                    </w:r>
                  </w:ins>
                </w:p>
              </w:tc>
              <w:tc>
                <w:tcPr>
                  <w:tcW w:w="655" w:type="dxa"/>
                  <w:tcBorders>
                    <w:top w:val="single" w:sz="4" w:space="0" w:color="auto"/>
                    <w:left w:val="nil"/>
                    <w:bottom w:val="single" w:sz="4" w:space="0" w:color="auto"/>
                    <w:right w:val="single" w:sz="4" w:space="0" w:color="auto"/>
                  </w:tcBorders>
                  <w:shd w:val="clear" w:color="auto" w:fill="auto"/>
                  <w:noWrap/>
                  <w:vAlign w:val="bottom"/>
                  <w:hideMark/>
                </w:tcPr>
                <w:p w14:paraId="06D17B83" w14:textId="77777777" w:rsidR="00041A5D" w:rsidRPr="00041A5D" w:rsidRDefault="00041A5D" w:rsidP="00041A5D">
                  <w:pPr>
                    <w:spacing w:after="0" w:line="240" w:lineRule="auto"/>
                    <w:rPr>
                      <w:ins w:id="9976" w:author="Mohsen Jafarinejad" w:date="2019-04-27T13:29:00Z"/>
                      <w:rFonts w:ascii="Calibri" w:eastAsia="Times New Roman" w:hAnsi="Calibri" w:cs="B Zar"/>
                      <w:color w:val="000000"/>
                    </w:rPr>
                  </w:pPr>
                  <w:ins w:id="9977" w:author="Mohsen Jafarinejad" w:date="2019-04-27T13:29:00Z">
                    <w:r w:rsidRPr="00041A5D">
                      <w:rPr>
                        <w:rFonts w:ascii="Calibri" w:eastAsia="Times New Roman" w:hAnsi="Calibri" w:cs="B Zar" w:hint="cs"/>
                        <w:color w:val="000000"/>
                      </w:rPr>
                      <w:t> </w:t>
                    </w:r>
                  </w:ins>
                </w:p>
              </w:tc>
              <w:tc>
                <w:tcPr>
                  <w:tcW w:w="710" w:type="dxa"/>
                  <w:tcBorders>
                    <w:top w:val="nil"/>
                    <w:left w:val="nil"/>
                    <w:bottom w:val="single" w:sz="4" w:space="0" w:color="auto"/>
                    <w:right w:val="single" w:sz="4" w:space="0" w:color="auto"/>
                  </w:tcBorders>
                  <w:shd w:val="clear" w:color="auto" w:fill="auto"/>
                  <w:noWrap/>
                  <w:vAlign w:val="center"/>
                  <w:hideMark/>
                </w:tcPr>
                <w:p w14:paraId="2D7C1440" w14:textId="77777777" w:rsidR="00041A5D" w:rsidRPr="00041A5D" w:rsidRDefault="00041A5D" w:rsidP="00041A5D">
                  <w:pPr>
                    <w:spacing w:after="0" w:line="240" w:lineRule="auto"/>
                    <w:jc w:val="center"/>
                    <w:rPr>
                      <w:ins w:id="9978" w:author="Mohsen Jafarinejad" w:date="2019-04-27T13:29:00Z"/>
                      <w:rFonts w:ascii="Calibri" w:eastAsia="Times New Roman" w:hAnsi="Calibri" w:cs="B Zar"/>
                      <w:color w:val="000000"/>
                    </w:rPr>
                  </w:pPr>
                  <w:ins w:id="9979" w:author="Mohsen Jafarinejad" w:date="2019-04-27T13:29:00Z">
                    <w:r w:rsidRPr="00041A5D">
                      <w:rPr>
                        <w:rFonts w:ascii="Calibri" w:eastAsia="Times New Roman" w:hAnsi="Calibri" w:cs="B Zar" w:hint="cs"/>
                        <w:color w:val="000000"/>
                      </w:rPr>
                      <w:t> </w:t>
                    </w:r>
                  </w:ins>
                </w:p>
              </w:tc>
              <w:tc>
                <w:tcPr>
                  <w:tcW w:w="756" w:type="dxa"/>
                  <w:tcBorders>
                    <w:top w:val="nil"/>
                    <w:left w:val="nil"/>
                    <w:bottom w:val="single" w:sz="4" w:space="0" w:color="auto"/>
                    <w:right w:val="single" w:sz="4" w:space="0" w:color="auto"/>
                  </w:tcBorders>
                  <w:shd w:val="clear" w:color="auto" w:fill="auto"/>
                  <w:noWrap/>
                  <w:vAlign w:val="center"/>
                  <w:hideMark/>
                </w:tcPr>
                <w:p w14:paraId="0C21B5EB" w14:textId="77777777" w:rsidR="00041A5D" w:rsidRPr="00041A5D" w:rsidRDefault="00041A5D" w:rsidP="00041A5D">
                  <w:pPr>
                    <w:spacing w:after="0" w:line="240" w:lineRule="auto"/>
                    <w:jc w:val="center"/>
                    <w:rPr>
                      <w:ins w:id="9980" w:author="Mohsen Jafarinejad" w:date="2019-04-27T13:29:00Z"/>
                      <w:rFonts w:ascii="Calibri" w:eastAsia="Times New Roman" w:hAnsi="Calibri" w:cs="B Zar"/>
                      <w:color w:val="000000"/>
                    </w:rPr>
                  </w:pPr>
                  <w:ins w:id="9981" w:author="Mohsen Jafarinejad" w:date="2019-04-27T13:29:00Z">
                    <w:r w:rsidRPr="00041A5D">
                      <w:rPr>
                        <w:rFonts w:ascii="Calibri" w:eastAsia="Times New Roman" w:hAnsi="Calibri" w:cs="B Zar" w:hint="cs"/>
                        <w:color w:val="000000"/>
                      </w:rPr>
                      <w:t> </w:t>
                    </w:r>
                  </w:ins>
                </w:p>
              </w:tc>
              <w:tc>
                <w:tcPr>
                  <w:tcW w:w="718" w:type="dxa"/>
                  <w:tcBorders>
                    <w:top w:val="nil"/>
                    <w:left w:val="nil"/>
                    <w:bottom w:val="single" w:sz="4" w:space="0" w:color="auto"/>
                    <w:right w:val="single" w:sz="4" w:space="0" w:color="auto"/>
                  </w:tcBorders>
                  <w:shd w:val="clear" w:color="auto" w:fill="auto"/>
                  <w:noWrap/>
                  <w:vAlign w:val="center"/>
                  <w:hideMark/>
                </w:tcPr>
                <w:p w14:paraId="044CA39C" w14:textId="77777777" w:rsidR="00041A5D" w:rsidRPr="00041A5D" w:rsidRDefault="00041A5D" w:rsidP="00041A5D">
                  <w:pPr>
                    <w:spacing w:after="0" w:line="240" w:lineRule="auto"/>
                    <w:jc w:val="center"/>
                    <w:rPr>
                      <w:ins w:id="9982" w:author="Mohsen Jafarinejad" w:date="2019-04-27T13:29:00Z"/>
                      <w:rFonts w:ascii="Calibri" w:eastAsia="Times New Roman" w:hAnsi="Calibri" w:cs="B Zar"/>
                      <w:color w:val="000000"/>
                    </w:rPr>
                  </w:pPr>
                  <w:ins w:id="9983" w:author="Mohsen Jafarinejad" w:date="2019-04-27T13:29:00Z">
                    <w:r w:rsidRPr="00041A5D">
                      <w:rPr>
                        <w:rFonts w:ascii="Calibri" w:eastAsia="Times New Roman" w:hAnsi="Calibri" w:cs="B Zar" w:hint="cs"/>
                        <w:color w:val="000000"/>
                      </w:rPr>
                      <w:t> </w:t>
                    </w:r>
                  </w:ins>
                </w:p>
              </w:tc>
              <w:tc>
                <w:tcPr>
                  <w:tcW w:w="655" w:type="dxa"/>
                  <w:tcBorders>
                    <w:top w:val="single" w:sz="4" w:space="0" w:color="auto"/>
                    <w:left w:val="nil"/>
                    <w:bottom w:val="nil"/>
                    <w:right w:val="single" w:sz="4" w:space="0" w:color="auto"/>
                  </w:tcBorders>
                  <w:shd w:val="clear" w:color="auto" w:fill="auto"/>
                  <w:noWrap/>
                  <w:vAlign w:val="center"/>
                  <w:hideMark/>
                </w:tcPr>
                <w:p w14:paraId="0B2D43BC" w14:textId="77777777" w:rsidR="00041A5D" w:rsidRPr="00041A5D" w:rsidRDefault="00041A5D" w:rsidP="00041A5D">
                  <w:pPr>
                    <w:spacing w:after="0" w:line="240" w:lineRule="auto"/>
                    <w:jc w:val="center"/>
                    <w:rPr>
                      <w:ins w:id="9984" w:author="Mohsen Jafarinejad" w:date="2019-04-27T13:29:00Z"/>
                      <w:rFonts w:ascii="Calibri" w:eastAsia="Times New Roman" w:hAnsi="Calibri" w:cs="B Zar"/>
                      <w:color w:val="000000"/>
                      <w:sz w:val="48"/>
                      <w:szCs w:val="48"/>
                    </w:rPr>
                  </w:pPr>
                  <w:ins w:id="9985" w:author="Mohsen Jafarinejad" w:date="2019-04-27T13:29:00Z">
                    <w:r w:rsidRPr="00041A5D">
                      <w:rPr>
                        <w:rFonts w:ascii="MS Gothic" w:eastAsia="MS Gothic" w:hAnsi="MS Gothic" w:cs="MS Gothic" w:hint="cs"/>
                        <w:color w:val="000000"/>
                        <w:sz w:val="48"/>
                        <w:szCs w:val="48"/>
                      </w:rPr>
                      <w:t>✓</w:t>
                    </w:r>
                  </w:ins>
                </w:p>
              </w:tc>
              <w:tc>
                <w:tcPr>
                  <w:tcW w:w="1243" w:type="dxa"/>
                  <w:tcBorders>
                    <w:top w:val="nil"/>
                    <w:left w:val="nil"/>
                    <w:bottom w:val="single" w:sz="4" w:space="0" w:color="auto"/>
                    <w:right w:val="single" w:sz="4" w:space="0" w:color="auto"/>
                  </w:tcBorders>
                  <w:shd w:val="clear" w:color="auto" w:fill="auto"/>
                  <w:noWrap/>
                  <w:vAlign w:val="center"/>
                  <w:hideMark/>
                </w:tcPr>
                <w:p w14:paraId="628C2F47" w14:textId="77777777" w:rsidR="00041A5D" w:rsidRPr="00041A5D" w:rsidRDefault="00041A5D" w:rsidP="00041A5D">
                  <w:pPr>
                    <w:spacing w:after="0" w:line="240" w:lineRule="auto"/>
                    <w:jc w:val="center"/>
                    <w:rPr>
                      <w:ins w:id="9986" w:author="Mohsen Jafarinejad" w:date="2019-04-27T13:29:00Z"/>
                      <w:rFonts w:ascii="Calibri" w:eastAsia="Times New Roman" w:hAnsi="Calibri" w:cs="B Zar"/>
                      <w:color w:val="000000"/>
                    </w:rPr>
                  </w:pPr>
                  <w:ins w:id="9987" w:author="Mohsen Jafarinejad" w:date="2019-04-27T13:29:00Z">
                    <w:r w:rsidRPr="00041A5D">
                      <w:rPr>
                        <w:rFonts w:ascii="Calibri" w:eastAsia="Times New Roman" w:hAnsi="Calibri" w:cs="B Zar" w:hint="cs"/>
                        <w:color w:val="000000"/>
                      </w:rPr>
                      <w:t> </w:t>
                    </w:r>
                  </w:ins>
                </w:p>
              </w:tc>
              <w:tc>
                <w:tcPr>
                  <w:tcW w:w="1268" w:type="dxa"/>
                  <w:tcBorders>
                    <w:top w:val="nil"/>
                    <w:left w:val="nil"/>
                    <w:bottom w:val="single" w:sz="4" w:space="0" w:color="auto"/>
                    <w:right w:val="single" w:sz="4" w:space="0" w:color="auto"/>
                  </w:tcBorders>
                  <w:shd w:val="clear" w:color="auto" w:fill="auto"/>
                  <w:noWrap/>
                  <w:vAlign w:val="center"/>
                  <w:hideMark/>
                </w:tcPr>
                <w:p w14:paraId="36FEA889" w14:textId="77777777" w:rsidR="00041A5D" w:rsidRPr="00041A5D" w:rsidRDefault="00041A5D" w:rsidP="00041A5D">
                  <w:pPr>
                    <w:spacing w:after="0" w:line="240" w:lineRule="auto"/>
                    <w:jc w:val="center"/>
                    <w:rPr>
                      <w:ins w:id="9988" w:author="Mohsen Jafarinejad" w:date="2019-04-27T13:29:00Z"/>
                      <w:rFonts w:ascii="Calibri" w:eastAsia="Times New Roman" w:hAnsi="Calibri" w:cs="B Zar"/>
                      <w:color w:val="000000"/>
                      <w:sz w:val="48"/>
                      <w:szCs w:val="48"/>
                    </w:rPr>
                  </w:pPr>
                  <w:ins w:id="9989" w:author="Mohsen Jafarinejad" w:date="2019-04-27T13:29:00Z">
                    <w:r w:rsidRPr="00041A5D">
                      <w:rPr>
                        <w:rFonts w:ascii="MS Gothic" w:eastAsia="MS Gothic" w:hAnsi="MS Gothic" w:cs="MS Gothic" w:hint="cs"/>
                        <w:color w:val="000000"/>
                        <w:sz w:val="48"/>
                        <w:szCs w:val="48"/>
                      </w:rPr>
                      <w:t>✓</w:t>
                    </w:r>
                  </w:ins>
                </w:p>
              </w:tc>
              <w:tc>
                <w:tcPr>
                  <w:tcW w:w="869" w:type="dxa"/>
                  <w:tcBorders>
                    <w:top w:val="nil"/>
                    <w:left w:val="nil"/>
                    <w:bottom w:val="single" w:sz="4" w:space="0" w:color="auto"/>
                    <w:right w:val="single" w:sz="4" w:space="0" w:color="auto"/>
                  </w:tcBorders>
                  <w:shd w:val="clear" w:color="auto" w:fill="auto"/>
                  <w:noWrap/>
                  <w:vAlign w:val="center"/>
                  <w:hideMark/>
                </w:tcPr>
                <w:p w14:paraId="62945F44" w14:textId="77777777" w:rsidR="00041A5D" w:rsidRPr="00041A5D" w:rsidRDefault="00041A5D" w:rsidP="00041A5D">
                  <w:pPr>
                    <w:spacing w:after="0" w:line="240" w:lineRule="auto"/>
                    <w:jc w:val="center"/>
                    <w:rPr>
                      <w:ins w:id="9990" w:author="Mohsen Jafarinejad" w:date="2019-04-27T13:29:00Z"/>
                      <w:rFonts w:ascii="Calibri" w:eastAsia="Times New Roman" w:hAnsi="Calibri" w:cs="B Zar"/>
                      <w:color w:val="000000"/>
                    </w:rPr>
                  </w:pPr>
                  <w:ins w:id="9991" w:author="Mohsen Jafarinejad" w:date="2019-04-27T13:29:00Z">
                    <w:r w:rsidRPr="00041A5D">
                      <w:rPr>
                        <w:rFonts w:ascii="Calibri" w:eastAsia="Times New Roman" w:hAnsi="Calibri" w:cs="B Zar" w:hint="cs"/>
                        <w:color w:val="000000"/>
                      </w:rPr>
                      <w:t> </w:t>
                    </w:r>
                  </w:ins>
                </w:p>
              </w:tc>
              <w:tc>
                <w:tcPr>
                  <w:tcW w:w="1040" w:type="dxa"/>
                  <w:tcBorders>
                    <w:top w:val="nil"/>
                    <w:left w:val="nil"/>
                    <w:bottom w:val="single" w:sz="4" w:space="0" w:color="auto"/>
                    <w:right w:val="single" w:sz="4" w:space="0" w:color="auto"/>
                  </w:tcBorders>
                  <w:shd w:val="clear" w:color="auto" w:fill="auto"/>
                  <w:noWrap/>
                  <w:vAlign w:val="center"/>
                  <w:hideMark/>
                </w:tcPr>
                <w:p w14:paraId="7117A930" w14:textId="77777777" w:rsidR="00041A5D" w:rsidRPr="00041A5D" w:rsidRDefault="00041A5D" w:rsidP="00041A5D">
                  <w:pPr>
                    <w:spacing w:after="0" w:line="240" w:lineRule="auto"/>
                    <w:jc w:val="center"/>
                    <w:rPr>
                      <w:ins w:id="9992" w:author="Mohsen Jafarinejad" w:date="2019-04-27T13:29:00Z"/>
                      <w:rFonts w:ascii="Calibri" w:eastAsia="Times New Roman" w:hAnsi="Calibri" w:cs="B Zar"/>
                      <w:color w:val="000000"/>
                      <w:sz w:val="48"/>
                      <w:szCs w:val="48"/>
                    </w:rPr>
                  </w:pPr>
                  <w:ins w:id="9993" w:author="Mohsen Jafarinejad" w:date="2019-04-27T13:29:00Z">
                    <w:r w:rsidRPr="00041A5D">
                      <w:rPr>
                        <w:rFonts w:ascii="MS Gothic" w:eastAsia="MS Gothic" w:hAnsi="MS Gothic" w:cs="MS Gothic" w:hint="cs"/>
                        <w:color w:val="000000"/>
                        <w:sz w:val="48"/>
                        <w:szCs w:val="48"/>
                      </w:rPr>
                      <w:t>✓</w:t>
                    </w:r>
                  </w:ins>
                </w:p>
              </w:tc>
              <w:tc>
                <w:tcPr>
                  <w:tcW w:w="6799" w:type="dxa"/>
                  <w:tcBorders>
                    <w:top w:val="nil"/>
                    <w:left w:val="nil"/>
                    <w:bottom w:val="single" w:sz="4" w:space="0" w:color="auto"/>
                    <w:right w:val="single" w:sz="4" w:space="0" w:color="auto"/>
                  </w:tcBorders>
                  <w:shd w:val="clear" w:color="auto" w:fill="auto"/>
                  <w:vAlign w:val="center"/>
                  <w:hideMark/>
                </w:tcPr>
                <w:p w14:paraId="33C28F73" w14:textId="77777777" w:rsidR="00041A5D" w:rsidRPr="00041A5D" w:rsidRDefault="00041A5D" w:rsidP="00041A5D">
                  <w:pPr>
                    <w:spacing w:after="0" w:line="240" w:lineRule="auto"/>
                    <w:jc w:val="center"/>
                    <w:rPr>
                      <w:ins w:id="9994" w:author="Mohsen Jafarinejad" w:date="2019-04-27T13:29:00Z"/>
                      <w:rFonts w:ascii="Times New Roman" w:eastAsia="Times New Roman" w:hAnsi="Times New Roman" w:cs="Times New Roman"/>
                      <w:color w:val="000000"/>
                      <w:sz w:val="16"/>
                      <w:szCs w:val="16"/>
                    </w:rPr>
                  </w:pPr>
                  <w:ins w:id="9995" w:author="Mohsen Jafarinejad" w:date="2019-04-27T13:29:00Z">
                    <w:r w:rsidRPr="00041A5D">
                      <w:rPr>
                        <w:rFonts w:ascii="Times New Roman" w:eastAsia="Times New Roman" w:hAnsi="Times New Roman" w:cs="Times New Roman"/>
                        <w:color w:val="000000"/>
                        <w:sz w:val="16"/>
                        <w:szCs w:val="16"/>
                      </w:rPr>
                      <w:t>DYNAMIC MODELLING AND OPTIMISATION OF MICROBIAL FUEL CELLS</w:t>
                    </w:r>
                    <w:r w:rsidRPr="00041A5D">
                      <w:rPr>
                        <w:rFonts w:ascii="Times New Roman" w:eastAsia="Times New Roman" w:hAnsi="Times New Roman" w:cs="Times New Roman"/>
                        <w:color w:val="000000"/>
                        <w:sz w:val="16"/>
                        <w:szCs w:val="16"/>
                      </w:rPr>
                      <w:br/>
                      <w:t>AND MICROBIAL ELECTROLYSIS CELLS</w:t>
                    </w:r>
                  </w:ins>
                </w:p>
              </w:tc>
              <w:tc>
                <w:tcPr>
                  <w:tcW w:w="1920" w:type="dxa"/>
                  <w:tcBorders>
                    <w:top w:val="nil"/>
                    <w:left w:val="nil"/>
                    <w:bottom w:val="single" w:sz="4" w:space="0" w:color="auto"/>
                    <w:right w:val="single" w:sz="8" w:space="0" w:color="auto"/>
                  </w:tcBorders>
                  <w:shd w:val="clear" w:color="auto" w:fill="auto"/>
                  <w:noWrap/>
                  <w:vAlign w:val="center"/>
                  <w:hideMark/>
                </w:tcPr>
                <w:p w14:paraId="4A05EFBD" w14:textId="77777777" w:rsidR="00041A5D" w:rsidRPr="00041A5D" w:rsidRDefault="00041A5D" w:rsidP="00041A5D">
                  <w:pPr>
                    <w:bidi/>
                    <w:spacing w:after="0" w:line="240" w:lineRule="auto"/>
                    <w:jc w:val="center"/>
                    <w:rPr>
                      <w:ins w:id="9996" w:author="Mohsen Jafarinejad" w:date="2019-04-27T13:29:00Z"/>
                      <w:rFonts w:ascii="Calibri" w:eastAsia="Times New Roman" w:hAnsi="Calibri" w:cs="B Zar"/>
                      <w:color w:val="000000"/>
                    </w:rPr>
                  </w:pPr>
                  <w:ins w:id="9997" w:author="Mohsen Jafarinejad" w:date="2019-04-27T13:29:00Z">
                    <w:r w:rsidRPr="00041A5D">
                      <w:rPr>
                        <w:rFonts w:ascii="Calibri" w:eastAsia="Times New Roman" w:hAnsi="Calibri" w:cs="B Zar" w:hint="cs"/>
                        <w:color w:val="000000"/>
                        <w:rtl/>
                      </w:rPr>
                      <w:t xml:space="preserve">پیرسپینتو </w:t>
                    </w:r>
                    <w:r w:rsidRPr="00041A5D">
                      <w:rPr>
                        <w:rFonts w:ascii="Calibri" w:eastAsia="Times New Roman" w:hAnsi="Calibri" w:cs="B Zar"/>
                        <w:color w:val="000000"/>
                        <w:rtl/>
                      </w:rPr>
                      <w:t>[57]</w:t>
                    </w:r>
                  </w:ins>
                </w:p>
              </w:tc>
            </w:tr>
            <w:tr w:rsidR="00041A5D" w:rsidRPr="00041A5D" w14:paraId="613C2682" w14:textId="77777777" w:rsidTr="00041A5D">
              <w:trPr>
                <w:trHeight w:val="690"/>
                <w:ins w:id="9998" w:author="Mohsen Jafarinejad" w:date="2019-04-27T13:29:00Z"/>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697EA33A" w14:textId="77777777" w:rsidR="00041A5D" w:rsidRPr="00041A5D" w:rsidRDefault="00041A5D" w:rsidP="00041A5D">
                  <w:pPr>
                    <w:spacing w:after="0" w:line="240" w:lineRule="auto"/>
                    <w:jc w:val="center"/>
                    <w:rPr>
                      <w:ins w:id="9999" w:author="Mohsen Jafarinejad" w:date="2019-04-27T13:29:00Z"/>
                      <w:rFonts w:ascii="Calibri" w:eastAsia="Times New Roman" w:hAnsi="Calibri" w:cs="B Zar"/>
                      <w:color w:val="000000"/>
                      <w:sz w:val="48"/>
                      <w:szCs w:val="48"/>
                    </w:rPr>
                  </w:pPr>
                  <w:ins w:id="10000" w:author="Mohsen Jafarinejad" w:date="2019-04-27T13:29:00Z">
                    <w:r w:rsidRPr="00041A5D">
                      <w:rPr>
                        <w:rFonts w:ascii="MS Gothic" w:eastAsia="MS Gothic" w:hAnsi="MS Gothic" w:cs="MS Gothic" w:hint="cs"/>
                        <w:color w:val="000000"/>
                        <w:sz w:val="48"/>
                        <w:szCs w:val="48"/>
                      </w:rPr>
                      <w:t>✓</w:t>
                    </w:r>
                  </w:ins>
                </w:p>
              </w:tc>
              <w:tc>
                <w:tcPr>
                  <w:tcW w:w="683" w:type="dxa"/>
                  <w:tcBorders>
                    <w:top w:val="nil"/>
                    <w:left w:val="nil"/>
                    <w:bottom w:val="single" w:sz="4" w:space="0" w:color="auto"/>
                    <w:right w:val="single" w:sz="4" w:space="0" w:color="auto"/>
                  </w:tcBorders>
                  <w:shd w:val="clear" w:color="auto" w:fill="auto"/>
                  <w:noWrap/>
                  <w:vAlign w:val="center"/>
                  <w:hideMark/>
                </w:tcPr>
                <w:p w14:paraId="3A48D35E" w14:textId="77777777" w:rsidR="00041A5D" w:rsidRPr="00041A5D" w:rsidRDefault="00041A5D" w:rsidP="00041A5D">
                  <w:pPr>
                    <w:spacing w:after="0" w:line="240" w:lineRule="auto"/>
                    <w:jc w:val="center"/>
                    <w:rPr>
                      <w:ins w:id="10001" w:author="Mohsen Jafarinejad" w:date="2019-04-27T13:29:00Z"/>
                      <w:rFonts w:ascii="Calibri" w:eastAsia="Times New Roman" w:hAnsi="Calibri" w:cs="B Zar"/>
                      <w:color w:val="000000"/>
                      <w:sz w:val="48"/>
                      <w:szCs w:val="48"/>
                    </w:rPr>
                  </w:pPr>
                  <w:ins w:id="10002" w:author="Mohsen Jafarinejad" w:date="2019-04-27T13:29:00Z">
                    <w:r w:rsidRPr="00041A5D">
                      <w:rPr>
                        <w:rFonts w:ascii="MS Gothic" w:eastAsia="MS Gothic" w:hAnsi="MS Gothic" w:cs="MS Gothic" w:hint="cs"/>
                        <w:color w:val="000000"/>
                        <w:sz w:val="48"/>
                        <w:szCs w:val="48"/>
                      </w:rPr>
                      <w:t>✓</w:t>
                    </w:r>
                  </w:ins>
                </w:p>
              </w:tc>
              <w:tc>
                <w:tcPr>
                  <w:tcW w:w="720" w:type="dxa"/>
                  <w:tcBorders>
                    <w:top w:val="nil"/>
                    <w:left w:val="nil"/>
                    <w:bottom w:val="single" w:sz="4" w:space="0" w:color="auto"/>
                    <w:right w:val="single" w:sz="4" w:space="0" w:color="auto"/>
                  </w:tcBorders>
                  <w:shd w:val="clear" w:color="auto" w:fill="auto"/>
                  <w:noWrap/>
                  <w:vAlign w:val="bottom"/>
                  <w:hideMark/>
                </w:tcPr>
                <w:p w14:paraId="16E19B30" w14:textId="77777777" w:rsidR="00041A5D" w:rsidRPr="00041A5D" w:rsidRDefault="00041A5D" w:rsidP="00041A5D">
                  <w:pPr>
                    <w:spacing w:after="0" w:line="240" w:lineRule="auto"/>
                    <w:rPr>
                      <w:ins w:id="10003" w:author="Mohsen Jafarinejad" w:date="2019-04-27T13:29:00Z"/>
                      <w:rFonts w:ascii="Calibri" w:eastAsia="Times New Roman" w:hAnsi="Calibri" w:cs="B Zar"/>
                      <w:color w:val="000000"/>
                    </w:rPr>
                  </w:pPr>
                  <w:ins w:id="10004" w:author="Mohsen Jafarinejad" w:date="2019-04-27T13:29:00Z">
                    <w:r w:rsidRPr="00041A5D">
                      <w:rPr>
                        <w:rFonts w:ascii="Calibri" w:eastAsia="Times New Roman" w:hAnsi="Calibri" w:cs="B Zar" w:hint="cs"/>
                        <w:color w:val="000000"/>
                      </w:rPr>
                      <w:t> </w:t>
                    </w:r>
                  </w:ins>
                </w:p>
              </w:tc>
              <w:tc>
                <w:tcPr>
                  <w:tcW w:w="655" w:type="dxa"/>
                  <w:tcBorders>
                    <w:top w:val="nil"/>
                    <w:left w:val="nil"/>
                    <w:bottom w:val="single" w:sz="4" w:space="0" w:color="auto"/>
                    <w:right w:val="single" w:sz="4" w:space="0" w:color="auto"/>
                  </w:tcBorders>
                  <w:shd w:val="clear" w:color="auto" w:fill="auto"/>
                  <w:noWrap/>
                  <w:vAlign w:val="bottom"/>
                  <w:hideMark/>
                </w:tcPr>
                <w:p w14:paraId="680B3256" w14:textId="77777777" w:rsidR="00041A5D" w:rsidRPr="00041A5D" w:rsidRDefault="00041A5D" w:rsidP="00041A5D">
                  <w:pPr>
                    <w:spacing w:after="0" w:line="240" w:lineRule="auto"/>
                    <w:rPr>
                      <w:ins w:id="10005" w:author="Mohsen Jafarinejad" w:date="2019-04-27T13:29:00Z"/>
                      <w:rFonts w:ascii="Calibri" w:eastAsia="Times New Roman" w:hAnsi="Calibri" w:cs="B Zar"/>
                      <w:color w:val="000000"/>
                    </w:rPr>
                  </w:pPr>
                  <w:ins w:id="10006" w:author="Mohsen Jafarinejad" w:date="2019-04-27T13:29:00Z">
                    <w:r w:rsidRPr="00041A5D">
                      <w:rPr>
                        <w:rFonts w:ascii="Calibri" w:eastAsia="Times New Roman" w:hAnsi="Calibri" w:cs="B Zar" w:hint="cs"/>
                        <w:color w:val="000000"/>
                      </w:rPr>
                      <w:t> </w:t>
                    </w:r>
                  </w:ins>
                </w:p>
              </w:tc>
              <w:tc>
                <w:tcPr>
                  <w:tcW w:w="710" w:type="dxa"/>
                  <w:tcBorders>
                    <w:top w:val="nil"/>
                    <w:left w:val="nil"/>
                    <w:bottom w:val="single" w:sz="4" w:space="0" w:color="auto"/>
                    <w:right w:val="single" w:sz="4" w:space="0" w:color="auto"/>
                  </w:tcBorders>
                  <w:shd w:val="clear" w:color="auto" w:fill="auto"/>
                  <w:noWrap/>
                  <w:vAlign w:val="center"/>
                  <w:hideMark/>
                </w:tcPr>
                <w:p w14:paraId="10970C66" w14:textId="77777777" w:rsidR="00041A5D" w:rsidRPr="00041A5D" w:rsidRDefault="00041A5D" w:rsidP="00041A5D">
                  <w:pPr>
                    <w:spacing w:after="0" w:line="240" w:lineRule="auto"/>
                    <w:jc w:val="center"/>
                    <w:rPr>
                      <w:ins w:id="10007" w:author="Mohsen Jafarinejad" w:date="2019-04-27T13:29:00Z"/>
                      <w:rFonts w:ascii="Calibri" w:eastAsia="Times New Roman" w:hAnsi="Calibri" w:cs="B Zar"/>
                      <w:color w:val="000000"/>
                      <w:sz w:val="48"/>
                      <w:szCs w:val="48"/>
                    </w:rPr>
                  </w:pPr>
                  <w:ins w:id="10008" w:author="Mohsen Jafarinejad" w:date="2019-04-27T13:29:00Z">
                    <w:r w:rsidRPr="00041A5D">
                      <w:rPr>
                        <w:rFonts w:ascii="MS Gothic" w:eastAsia="MS Gothic" w:hAnsi="MS Gothic" w:cs="MS Gothic" w:hint="cs"/>
                        <w:color w:val="000000"/>
                        <w:sz w:val="48"/>
                        <w:szCs w:val="48"/>
                      </w:rPr>
                      <w:t>✓</w:t>
                    </w:r>
                  </w:ins>
                </w:p>
              </w:tc>
              <w:tc>
                <w:tcPr>
                  <w:tcW w:w="756" w:type="dxa"/>
                  <w:tcBorders>
                    <w:top w:val="nil"/>
                    <w:left w:val="nil"/>
                    <w:bottom w:val="single" w:sz="4" w:space="0" w:color="auto"/>
                    <w:right w:val="single" w:sz="4" w:space="0" w:color="auto"/>
                  </w:tcBorders>
                  <w:shd w:val="clear" w:color="auto" w:fill="auto"/>
                  <w:noWrap/>
                  <w:vAlign w:val="center"/>
                  <w:hideMark/>
                </w:tcPr>
                <w:p w14:paraId="0DC361E6" w14:textId="77777777" w:rsidR="00041A5D" w:rsidRPr="00041A5D" w:rsidRDefault="00041A5D" w:rsidP="00041A5D">
                  <w:pPr>
                    <w:spacing w:after="0" w:line="240" w:lineRule="auto"/>
                    <w:jc w:val="center"/>
                    <w:rPr>
                      <w:ins w:id="10009" w:author="Mohsen Jafarinejad" w:date="2019-04-27T13:29:00Z"/>
                      <w:rFonts w:ascii="Calibri" w:eastAsia="Times New Roman" w:hAnsi="Calibri" w:cs="B Zar"/>
                      <w:color w:val="000000"/>
                    </w:rPr>
                  </w:pPr>
                  <w:ins w:id="10010" w:author="Mohsen Jafarinejad" w:date="2019-04-27T13:29:00Z">
                    <w:r w:rsidRPr="00041A5D">
                      <w:rPr>
                        <w:rFonts w:ascii="Calibri" w:eastAsia="Times New Roman" w:hAnsi="Calibri" w:cs="B Zar" w:hint="cs"/>
                        <w:color w:val="000000"/>
                      </w:rPr>
                      <w:t> </w:t>
                    </w:r>
                  </w:ins>
                </w:p>
              </w:tc>
              <w:tc>
                <w:tcPr>
                  <w:tcW w:w="718" w:type="dxa"/>
                  <w:tcBorders>
                    <w:top w:val="nil"/>
                    <w:left w:val="nil"/>
                    <w:bottom w:val="single" w:sz="4" w:space="0" w:color="auto"/>
                    <w:right w:val="single" w:sz="4" w:space="0" w:color="auto"/>
                  </w:tcBorders>
                  <w:shd w:val="clear" w:color="auto" w:fill="auto"/>
                  <w:noWrap/>
                  <w:vAlign w:val="center"/>
                  <w:hideMark/>
                </w:tcPr>
                <w:p w14:paraId="1B8F7AEA" w14:textId="77777777" w:rsidR="00041A5D" w:rsidRPr="00041A5D" w:rsidRDefault="00041A5D" w:rsidP="00041A5D">
                  <w:pPr>
                    <w:spacing w:after="0" w:line="240" w:lineRule="auto"/>
                    <w:jc w:val="center"/>
                    <w:rPr>
                      <w:ins w:id="10011" w:author="Mohsen Jafarinejad" w:date="2019-04-27T13:29:00Z"/>
                      <w:rFonts w:ascii="Calibri" w:eastAsia="Times New Roman" w:hAnsi="Calibri" w:cs="B Zar"/>
                      <w:color w:val="000000"/>
                      <w:sz w:val="48"/>
                      <w:szCs w:val="48"/>
                    </w:rPr>
                  </w:pPr>
                  <w:ins w:id="10012" w:author="Mohsen Jafarinejad" w:date="2019-04-27T13:29:00Z">
                    <w:r w:rsidRPr="00041A5D">
                      <w:rPr>
                        <w:rFonts w:ascii="MS Gothic" w:eastAsia="MS Gothic" w:hAnsi="MS Gothic" w:cs="MS Gothic" w:hint="cs"/>
                        <w:color w:val="000000"/>
                        <w:sz w:val="48"/>
                        <w:szCs w:val="48"/>
                      </w:rPr>
                      <w:t>✓</w:t>
                    </w:r>
                  </w:ins>
                </w:p>
              </w:tc>
              <w:tc>
                <w:tcPr>
                  <w:tcW w:w="655" w:type="dxa"/>
                  <w:tcBorders>
                    <w:top w:val="single" w:sz="4" w:space="0" w:color="auto"/>
                    <w:left w:val="nil"/>
                    <w:bottom w:val="single" w:sz="4" w:space="0" w:color="auto"/>
                    <w:right w:val="single" w:sz="4" w:space="0" w:color="auto"/>
                  </w:tcBorders>
                  <w:shd w:val="clear" w:color="auto" w:fill="auto"/>
                  <w:noWrap/>
                  <w:vAlign w:val="center"/>
                  <w:hideMark/>
                </w:tcPr>
                <w:p w14:paraId="6A6B2BFC" w14:textId="77777777" w:rsidR="00041A5D" w:rsidRPr="00041A5D" w:rsidRDefault="00041A5D" w:rsidP="00041A5D">
                  <w:pPr>
                    <w:spacing w:after="0" w:line="240" w:lineRule="auto"/>
                    <w:jc w:val="center"/>
                    <w:rPr>
                      <w:ins w:id="10013" w:author="Mohsen Jafarinejad" w:date="2019-04-27T13:29:00Z"/>
                      <w:rFonts w:ascii="Calibri" w:eastAsia="Times New Roman" w:hAnsi="Calibri" w:cs="B Zar"/>
                      <w:color w:val="000000"/>
                    </w:rPr>
                  </w:pPr>
                  <w:ins w:id="10014" w:author="Mohsen Jafarinejad" w:date="2019-04-27T13:29:00Z">
                    <w:r w:rsidRPr="00041A5D">
                      <w:rPr>
                        <w:rFonts w:ascii="Calibri" w:eastAsia="Times New Roman" w:hAnsi="Calibri" w:cs="B Zar" w:hint="cs"/>
                        <w:color w:val="000000"/>
                      </w:rPr>
                      <w:t> </w:t>
                    </w:r>
                  </w:ins>
                </w:p>
              </w:tc>
              <w:tc>
                <w:tcPr>
                  <w:tcW w:w="1243" w:type="dxa"/>
                  <w:tcBorders>
                    <w:top w:val="nil"/>
                    <w:left w:val="nil"/>
                    <w:bottom w:val="single" w:sz="4" w:space="0" w:color="auto"/>
                    <w:right w:val="single" w:sz="4" w:space="0" w:color="auto"/>
                  </w:tcBorders>
                  <w:shd w:val="clear" w:color="auto" w:fill="auto"/>
                  <w:noWrap/>
                  <w:vAlign w:val="center"/>
                  <w:hideMark/>
                </w:tcPr>
                <w:p w14:paraId="2C835F9B" w14:textId="77777777" w:rsidR="00041A5D" w:rsidRPr="00041A5D" w:rsidRDefault="00041A5D" w:rsidP="00041A5D">
                  <w:pPr>
                    <w:spacing w:after="0" w:line="240" w:lineRule="auto"/>
                    <w:jc w:val="center"/>
                    <w:rPr>
                      <w:ins w:id="10015" w:author="Mohsen Jafarinejad" w:date="2019-04-27T13:29:00Z"/>
                      <w:rFonts w:ascii="Calibri" w:eastAsia="Times New Roman" w:hAnsi="Calibri" w:cs="B Zar"/>
                      <w:color w:val="000000"/>
                    </w:rPr>
                  </w:pPr>
                  <w:ins w:id="10016" w:author="Mohsen Jafarinejad" w:date="2019-04-27T13:29:00Z">
                    <w:r w:rsidRPr="00041A5D">
                      <w:rPr>
                        <w:rFonts w:ascii="Calibri" w:eastAsia="Times New Roman" w:hAnsi="Calibri" w:cs="B Zar" w:hint="cs"/>
                        <w:color w:val="000000"/>
                      </w:rPr>
                      <w:t> </w:t>
                    </w:r>
                  </w:ins>
                </w:p>
              </w:tc>
              <w:tc>
                <w:tcPr>
                  <w:tcW w:w="1268" w:type="dxa"/>
                  <w:tcBorders>
                    <w:top w:val="nil"/>
                    <w:left w:val="nil"/>
                    <w:bottom w:val="single" w:sz="4" w:space="0" w:color="auto"/>
                    <w:right w:val="single" w:sz="4" w:space="0" w:color="auto"/>
                  </w:tcBorders>
                  <w:shd w:val="clear" w:color="auto" w:fill="auto"/>
                  <w:noWrap/>
                  <w:vAlign w:val="center"/>
                  <w:hideMark/>
                </w:tcPr>
                <w:p w14:paraId="46F776DA" w14:textId="77777777" w:rsidR="00041A5D" w:rsidRPr="00041A5D" w:rsidRDefault="00041A5D" w:rsidP="00041A5D">
                  <w:pPr>
                    <w:spacing w:after="0" w:line="240" w:lineRule="auto"/>
                    <w:jc w:val="center"/>
                    <w:rPr>
                      <w:ins w:id="10017" w:author="Mohsen Jafarinejad" w:date="2019-04-27T13:29:00Z"/>
                      <w:rFonts w:ascii="Calibri" w:eastAsia="Times New Roman" w:hAnsi="Calibri" w:cs="B Zar"/>
                      <w:color w:val="000000"/>
                      <w:sz w:val="48"/>
                      <w:szCs w:val="48"/>
                    </w:rPr>
                  </w:pPr>
                  <w:ins w:id="10018" w:author="Mohsen Jafarinejad" w:date="2019-04-27T13:29:00Z">
                    <w:r w:rsidRPr="00041A5D">
                      <w:rPr>
                        <w:rFonts w:ascii="MS Gothic" w:eastAsia="MS Gothic" w:hAnsi="MS Gothic" w:cs="MS Gothic" w:hint="cs"/>
                        <w:color w:val="000000"/>
                        <w:sz w:val="48"/>
                        <w:szCs w:val="48"/>
                      </w:rPr>
                      <w:t>✓</w:t>
                    </w:r>
                  </w:ins>
                </w:p>
              </w:tc>
              <w:tc>
                <w:tcPr>
                  <w:tcW w:w="869" w:type="dxa"/>
                  <w:tcBorders>
                    <w:top w:val="nil"/>
                    <w:left w:val="nil"/>
                    <w:bottom w:val="single" w:sz="4" w:space="0" w:color="auto"/>
                    <w:right w:val="single" w:sz="4" w:space="0" w:color="auto"/>
                  </w:tcBorders>
                  <w:shd w:val="clear" w:color="auto" w:fill="auto"/>
                  <w:noWrap/>
                  <w:vAlign w:val="center"/>
                  <w:hideMark/>
                </w:tcPr>
                <w:p w14:paraId="1E977638" w14:textId="77777777" w:rsidR="00041A5D" w:rsidRPr="00041A5D" w:rsidRDefault="00041A5D" w:rsidP="00041A5D">
                  <w:pPr>
                    <w:spacing w:after="0" w:line="240" w:lineRule="auto"/>
                    <w:jc w:val="center"/>
                    <w:rPr>
                      <w:ins w:id="10019" w:author="Mohsen Jafarinejad" w:date="2019-04-27T13:29:00Z"/>
                      <w:rFonts w:ascii="Calibri" w:eastAsia="Times New Roman" w:hAnsi="Calibri" w:cs="B Zar"/>
                      <w:color w:val="000000"/>
                    </w:rPr>
                  </w:pPr>
                  <w:ins w:id="10020" w:author="Mohsen Jafarinejad" w:date="2019-04-27T13:29:00Z">
                    <w:r w:rsidRPr="00041A5D">
                      <w:rPr>
                        <w:rFonts w:ascii="Calibri" w:eastAsia="Times New Roman" w:hAnsi="Calibri" w:cs="B Zar" w:hint="cs"/>
                        <w:color w:val="000000"/>
                      </w:rPr>
                      <w:t> </w:t>
                    </w:r>
                  </w:ins>
                </w:p>
              </w:tc>
              <w:tc>
                <w:tcPr>
                  <w:tcW w:w="1040" w:type="dxa"/>
                  <w:tcBorders>
                    <w:top w:val="nil"/>
                    <w:left w:val="nil"/>
                    <w:bottom w:val="single" w:sz="4" w:space="0" w:color="auto"/>
                    <w:right w:val="single" w:sz="4" w:space="0" w:color="auto"/>
                  </w:tcBorders>
                  <w:shd w:val="clear" w:color="auto" w:fill="auto"/>
                  <w:noWrap/>
                  <w:vAlign w:val="center"/>
                  <w:hideMark/>
                </w:tcPr>
                <w:p w14:paraId="339F00D6" w14:textId="77777777" w:rsidR="00041A5D" w:rsidRPr="00041A5D" w:rsidRDefault="00041A5D" w:rsidP="00041A5D">
                  <w:pPr>
                    <w:spacing w:after="0" w:line="240" w:lineRule="auto"/>
                    <w:jc w:val="center"/>
                    <w:rPr>
                      <w:ins w:id="10021" w:author="Mohsen Jafarinejad" w:date="2019-04-27T13:29:00Z"/>
                      <w:rFonts w:ascii="Calibri" w:eastAsia="Times New Roman" w:hAnsi="Calibri" w:cs="B Zar"/>
                      <w:color w:val="000000"/>
                      <w:sz w:val="48"/>
                      <w:szCs w:val="48"/>
                    </w:rPr>
                  </w:pPr>
                  <w:ins w:id="10022" w:author="Mohsen Jafarinejad" w:date="2019-04-27T13:29:00Z">
                    <w:r w:rsidRPr="00041A5D">
                      <w:rPr>
                        <w:rFonts w:ascii="MS Gothic" w:eastAsia="MS Gothic" w:hAnsi="MS Gothic" w:cs="MS Gothic" w:hint="cs"/>
                        <w:color w:val="000000"/>
                        <w:sz w:val="48"/>
                        <w:szCs w:val="48"/>
                      </w:rPr>
                      <w:t>✓</w:t>
                    </w:r>
                  </w:ins>
                </w:p>
              </w:tc>
              <w:tc>
                <w:tcPr>
                  <w:tcW w:w="6799" w:type="dxa"/>
                  <w:tcBorders>
                    <w:top w:val="nil"/>
                    <w:left w:val="nil"/>
                    <w:bottom w:val="single" w:sz="4" w:space="0" w:color="auto"/>
                    <w:right w:val="single" w:sz="4" w:space="0" w:color="auto"/>
                  </w:tcBorders>
                  <w:shd w:val="clear" w:color="auto" w:fill="auto"/>
                  <w:vAlign w:val="center"/>
                  <w:hideMark/>
                </w:tcPr>
                <w:p w14:paraId="75EFD7F2" w14:textId="77777777" w:rsidR="00041A5D" w:rsidRPr="00041A5D" w:rsidRDefault="00041A5D" w:rsidP="00041A5D">
                  <w:pPr>
                    <w:spacing w:after="0" w:line="240" w:lineRule="auto"/>
                    <w:jc w:val="center"/>
                    <w:rPr>
                      <w:ins w:id="10023" w:author="Mohsen Jafarinejad" w:date="2019-04-27T13:29:00Z"/>
                      <w:rFonts w:ascii="Times New Roman" w:eastAsia="Times New Roman" w:hAnsi="Times New Roman" w:cs="Times New Roman"/>
                      <w:color w:val="000000"/>
                    </w:rPr>
                  </w:pPr>
                  <w:ins w:id="10024" w:author="Mohsen Jafarinejad" w:date="2019-04-27T13:29:00Z">
                    <w:r w:rsidRPr="00041A5D">
                      <w:rPr>
                        <w:rFonts w:ascii="Times New Roman" w:eastAsia="Times New Roman" w:hAnsi="Times New Roman" w:cs="Times New Roman"/>
                        <w:color w:val="000000"/>
                      </w:rPr>
                      <w:t>Mathematical model for microbial fuel cells with</w:t>
                    </w:r>
                    <w:r w:rsidRPr="00041A5D">
                      <w:rPr>
                        <w:rFonts w:ascii="Times New Roman" w:eastAsia="Times New Roman" w:hAnsi="Times New Roman" w:cs="Times New Roman"/>
                        <w:color w:val="000000"/>
                      </w:rPr>
                      <w:br/>
                      <w:t>anodic biofilms and anaerobic digestion</w:t>
                    </w:r>
                  </w:ins>
                </w:p>
              </w:tc>
              <w:tc>
                <w:tcPr>
                  <w:tcW w:w="1920" w:type="dxa"/>
                  <w:tcBorders>
                    <w:top w:val="nil"/>
                    <w:left w:val="nil"/>
                    <w:bottom w:val="single" w:sz="4" w:space="0" w:color="auto"/>
                    <w:right w:val="single" w:sz="8" w:space="0" w:color="auto"/>
                  </w:tcBorders>
                  <w:shd w:val="clear" w:color="auto" w:fill="auto"/>
                  <w:vAlign w:val="center"/>
                  <w:hideMark/>
                </w:tcPr>
                <w:p w14:paraId="0D3C66B0" w14:textId="77777777" w:rsidR="00041A5D" w:rsidRPr="00041A5D" w:rsidRDefault="00041A5D" w:rsidP="00041A5D">
                  <w:pPr>
                    <w:bidi/>
                    <w:spacing w:after="0" w:line="240" w:lineRule="auto"/>
                    <w:jc w:val="center"/>
                    <w:rPr>
                      <w:ins w:id="10025" w:author="Mohsen Jafarinejad" w:date="2019-04-27T13:29:00Z"/>
                      <w:rFonts w:ascii="Calibri" w:eastAsia="Times New Roman" w:hAnsi="Calibri" w:cs="B Zar"/>
                      <w:color w:val="000000"/>
                    </w:rPr>
                  </w:pPr>
                  <w:ins w:id="10026" w:author="Mohsen Jafarinejad" w:date="2019-04-27T13:29:00Z">
                    <w:r w:rsidRPr="00041A5D">
                      <w:rPr>
                        <w:rFonts w:ascii="Calibri" w:eastAsia="Times New Roman" w:hAnsi="Calibri" w:cs="B Zar" w:hint="cs"/>
                        <w:color w:val="000000"/>
                        <w:rtl/>
                      </w:rPr>
                      <w:t xml:space="preserve">پیسیوریانو و همکاران </w:t>
                    </w:r>
                    <w:r w:rsidRPr="00041A5D">
                      <w:rPr>
                        <w:rFonts w:ascii="Calibri" w:eastAsia="Times New Roman" w:hAnsi="Calibri" w:cs="B Zar"/>
                        <w:color w:val="000000"/>
                        <w:rtl/>
                      </w:rPr>
                      <w:t>[61]</w:t>
                    </w:r>
                  </w:ins>
                </w:p>
              </w:tc>
            </w:tr>
            <w:tr w:rsidR="00041A5D" w:rsidRPr="00041A5D" w14:paraId="4D059635" w14:textId="77777777" w:rsidTr="00041A5D">
              <w:trPr>
                <w:trHeight w:val="1050"/>
                <w:ins w:id="10027" w:author="Mohsen Jafarinejad" w:date="2019-04-27T13:29:00Z"/>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5B9E2862" w14:textId="77777777" w:rsidR="00041A5D" w:rsidRPr="00041A5D" w:rsidRDefault="00041A5D" w:rsidP="00041A5D">
                  <w:pPr>
                    <w:spacing w:after="0" w:line="240" w:lineRule="auto"/>
                    <w:jc w:val="center"/>
                    <w:rPr>
                      <w:ins w:id="10028" w:author="Mohsen Jafarinejad" w:date="2019-04-27T13:29:00Z"/>
                      <w:rFonts w:ascii="Calibri" w:eastAsia="Times New Roman" w:hAnsi="Calibri" w:cs="B Zar"/>
                      <w:color w:val="000000"/>
                      <w:sz w:val="48"/>
                      <w:szCs w:val="48"/>
                    </w:rPr>
                  </w:pPr>
                  <w:ins w:id="10029" w:author="Mohsen Jafarinejad" w:date="2019-04-27T13:29:00Z">
                    <w:r w:rsidRPr="00041A5D">
                      <w:rPr>
                        <w:rFonts w:ascii="MS Gothic" w:eastAsia="MS Gothic" w:hAnsi="MS Gothic" w:cs="MS Gothic" w:hint="cs"/>
                        <w:color w:val="000000"/>
                        <w:sz w:val="48"/>
                        <w:szCs w:val="48"/>
                      </w:rPr>
                      <w:t>✓</w:t>
                    </w:r>
                  </w:ins>
                </w:p>
              </w:tc>
              <w:tc>
                <w:tcPr>
                  <w:tcW w:w="683" w:type="dxa"/>
                  <w:tcBorders>
                    <w:top w:val="nil"/>
                    <w:left w:val="nil"/>
                    <w:bottom w:val="single" w:sz="4" w:space="0" w:color="auto"/>
                    <w:right w:val="single" w:sz="4" w:space="0" w:color="auto"/>
                  </w:tcBorders>
                  <w:shd w:val="clear" w:color="auto" w:fill="auto"/>
                  <w:noWrap/>
                  <w:vAlign w:val="center"/>
                  <w:hideMark/>
                </w:tcPr>
                <w:p w14:paraId="5D802BAA" w14:textId="77777777" w:rsidR="00041A5D" w:rsidRPr="00041A5D" w:rsidRDefault="00041A5D" w:rsidP="00041A5D">
                  <w:pPr>
                    <w:spacing w:after="0" w:line="240" w:lineRule="auto"/>
                    <w:jc w:val="center"/>
                    <w:rPr>
                      <w:ins w:id="10030" w:author="Mohsen Jafarinejad" w:date="2019-04-27T13:29:00Z"/>
                      <w:rFonts w:ascii="Calibri" w:eastAsia="Times New Roman" w:hAnsi="Calibri" w:cs="B Zar"/>
                      <w:color w:val="000000"/>
                      <w:sz w:val="48"/>
                      <w:szCs w:val="48"/>
                    </w:rPr>
                  </w:pPr>
                  <w:ins w:id="10031" w:author="Mohsen Jafarinejad" w:date="2019-04-27T13:29:00Z">
                    <w:r w:rsidRPr="00041A5D">
                      <w:rPr>
                        <w:rFonts w:ascii="MS Gothic" w:eastAsia="MS Gothic" w:hAnsi="MS Gothic" w:cs="MS Gothic" w:hint="cs"/>
                        <w:color w:val="000000"/>
                        <w:sz w:val="48"/>
                        <w:szCs w:val="48"/>
                      </w:rPr>
                      <w:t>✓</w:t>
                    </w:r>
                  </w:ins>
                </w:p>
              </w:tc>
              <w:tc>
                <w:tcPr>
                  <w:tcW w:w="720" w:type="dxa"/>
                  <w:tcBorders>
                    <w:top w:val="nil"/>
                    <w:left w:val="nil"/>
                    <w:bottom w:val="single" w:sz="4" w:space="0" w:color="auto"/>
                    <w:right w:val="single" w:sz="4" w:space="0" w:color="auto"/>
                  </w:tcBorders>
                  <w:shd w:val="clear" w:color="auto" w:fill="auto"/>
                  <w:noWrap/>
                  <w:vAlign w:val="center"/>
                  <w:hideMark/>
                </w:tcPr>
                <w:p w14:paraId="19180076" w14:textId="77777777" w:rsidR="00041A5D" w:rsidRPr="00041A5D" w:rsidRDefault="00041A5D" w:rsidP="00041A5D">
                  <w:pPr>
                    <w:spacing w:after="0" w:line="240" w:lineRule="auto"/>
                    <w:jc w:val="center"/>
                    <w:rPr>
                      <w:ins w:id="10032" w:author="Mohsen Jafarinejad" w:date="2019-04-27T13:29:00Z"/>
                      <w:rFonts w:ascii="Calibri" w:eastAsia="Times New Roman" w:hAnsi="Calibri" w:cs="B Zar"/>
                      <w:color w:val="000000"/>
                      <w:sz w:val="48"/>
                      <w:szCs w:val="48"/>
                    </w:rPr>
                  </w:pPr>
                  <w:ins w:id="10033" w:author="Mohsen Jafarinejad" w:date="2019-04-27T13:29:00Z">
                    <w:r w:rsidRPr="00041A5D">
                      <w:rPr>
                        <w:rFonts w:ascii="MS Gothic" w:eastAsia="MS Gothic" w:hAnsi="MS Gothic" w:cs="MS Gothic" w:hint="cs"/>
                        <w:color w:val="000000"/>
                        <w:sz w:val="48"/>
                        <w:szCs w:val="48"/>
                      </w:rPr>
                      <w:t>✓</w:t>
                    </w:r>
                  </w:ins>
                </w:p>
              </w:tc>
              <w:tc>
                <w:tcPr>
                  <w:tcW w:w="655" w:type="dxa"/>
                  <w:tcBorders>
                    <w:top w:val="nil"/>
                    <w:left w:val="nil"/>
                    <w:bottom w:val="single" w:sz="4" w:space="0" w:color="auto"/>
                    <w:right w:val="single" w:sz="4" w:space="0" w:color="auto"/>
                  </w:tcBorders>
                  <w:shd w:val="clear" w:color="auto" w:fill="auto"/>
                  <w:noWrap/>
                  <w:vAlign w:val="bottom"/>
                  <w:hideMark/>
                </w:tcPr>
                <w:p w14:paraId="48D67154" w14:textId="77777777" w:rsidR="00041A5D" w:rsidRPr="00041A5D" w:rsidRDefault="00041A5D" w:rsidP="00041A5D">
                  <w:pPr>
                    <w:spacing w:after="0" w:line="240" w:lineRule="auto"/>
                    <w:rPr>
                      <w:ins w:id="10034" w:author="Mohsen Jafarinejad" w:date="2019-04-27T13:29:00Z"/>
                      <w:rFonts w:ascii="Calibri" w:eastAsia="Times New Roman" w:hAnsi="Calibri" w:cs="B Zar"/>
                      <w:color w:val="000000"/>
                    </w:rPr>
                  </w:pPr>
                  <w:ins w:id="10035" w:author="Mohsen Jafarinejad" w:date="2019-04-27T13:29:00Z">
                    <w:r w:rsidRPr="00041A5D">
                      <w:rPr>
                        <w:rFonts w:ascii="Calibri" w:eastAsia="Times New Roman" w:hAnsi="Calibri" w:cs="B Zar" w:hint="cs"/>
                        <w:color w:val="000000"/>
                      </w:rPr>
                      <w:t> </w:t>
                    </w:r>
                  </w:ins>
                </w:p>
              </w:tc>
              <w:tc>
                <w:tcPr>
                  <w:tcW w:w="710" w:type="dxa"/>
                  <w:tcBorders>
                    <w:top w:val="nil"/>
                    <w:left w:val="nil"/>
                    <w:bottom w:val="single" w:sz="4" w:space="0" w:color="auto"/>
                    <w:right w:val="single" w:sz="4" w:space="0" w:color="auto"/>
                  </w:tcBorders>
                  <w:shd w:val="clear" w:color="auto" w:fill="auto"/>
                  <w:noWrap/>
                  <w:vAlign w:val="center"/>
                  <w:hideMark/>
                </w:tcPr>
                <w:p w14:paraId="65C681C6" w14:textId="77777777" w:rsidR="00041A5D" w:rsidRPr="00041A5D" w:rsidRDefault="00041A5D" w:rsidP="00041A5D">
                  <w:pPr>
                    <w:spacing w:after="0" w:line="240" w:lineRule="auto"/>
                    <w:jc w:val="center"/>
                    <w:rPr>
                      <w:ins w:id="10036" w:author="Mohsen Jafarinejad" w:date="2019-04-27T13:29:00Z"/>
                      <w:rFonts w:ascii="Calibri" w:eastAsia="Times New Roman" w:hAnsi="Calibri" w:cs="B Zar"/>
                      <w:color w:val="000000"/>
                    </w:rPr>
                  </w:pPr>
                  <w:ins w:id="10037" w:author="Mohsen Jafarinejad" w:date="2019-04-27T13:29:00Z">
                    <w:r w:rsidRPr="00041A5D">
                      <w:rPr>
                        <w:rFonts w:ascii="Calibri" w:eastAsia="Times New Roman" w:hAnsi="Calibri" w:cs="B Zar" w:hint="cs"/>
                        <w:color w:val="000000"/>
                      </w:rPr>
                      <w:t> </w:t>
                    </w:r>
                  </w:ins>
                </w:p>
              </w:tc>
              <w:tc>
                <w:tcPr>
                  <w:tcW w:w="756" w:type="dxa"/>
                  <w:tcBorders>
                    <w:top w:val="nil"/>
                    <w:left w:val="nil"/>
                    <w:bottom w:val="single" w:sz="4" w:space="0" w:color="auto"/>
                    <w:right w:val="single" w:sz="4" w:space="0" w:color="auto"/>
                  </w:tcBorders>
                  <w:shd w:val="clear" w:color="auto" w:fill="auto"/>
                  <w:noWrap/>
                  <w:vAlign w:val="center"/>
                  <w:hideMark/>
                </w:tcPr>
                <w:p w14:paraId="0B6D761B" w14:textId="77777777" w:rsidR="00041A5D" w:rsidRPr="00041A5D" w:rsidRDefault="00041A5D" w:rsidP="00041A5D">
                  <w:pPr>
                    <w:spacing w:after="0" w:line="240" w:lineRule="auto"/>
                    <w:jc w:val="center"/>
                    <w:rPr>
                      <w:ins w:id="10038" w:author="Mohsen Jafarinejad" w:date="2019-04-27T13:29:00Z"/>
                      <w:rFonts w:ascii="Calibri" w:eastAsia="Times New Roman" w:hAnsi="Calibri" w:cs="B Zar"/>
                      <w:color w:val="000000"/>
                    </w:rPr>
                  </w:pPr>
                  <w:ins w:id="10039" w:author="Mohsen Jafarinejad" w:date="2019-04-27T13:29:00Z">
                    <w:r w:rsidRPr="00041A5D">
                      <w:rPr>
                        <w:rFonts w:ascii="Calibri" w:eastAsia="Times New Roman" w:hAnsi="Calibri" w:cs="B Zar" w:hint="cs"/>
                        <w:color w:val="000000"/>
                      </w:rPr>
                      <w:t> </w:t>
                    </w:r>
                  </w:ins>
                </w:p>
              </w:tc>
              <w:tc>
                <w:tcPr>
                  <w:tcW w:w="718" w:type="dxa"/>
                  <w:tcBorders>
                    <w:top w:val="nil"/>
                    <w:left w:val="nil"/>
                    <w:bottom w:val="single" w:sz="4" w:space="0" w:color="auto"/>
                    <w:right w:val="single" w:sz="4" w:space="0" w:color="auto"/>
                  </w:tcBorders>
                  <w:shd w:val="clear" w:color="auto" w:fill="auto"/>
                  <w:noWrap/>
                  <w:vAlign w:val="center"/>
                  <w:hideMark/>
                </w:tcPr>
                <w:p w14:paraId="01588FE0" w14:textId="77777777" w:rsidR="00041A5D" w:rsidRPr="00041A5D" w:rsidRDefault="00041A5D" w:rsidP="00041A5D">
                  <w:pPr>
                    <w:spacing w:after="0" w:line="240" w:lineRule="auto"/>
                    <w:jc w:val="center"/>
                    <w:rPr>
                      <w:ins w:id="10040" w:author="Mohsen Jafarinejad" w:date="2019-04-27T13:29:00Z"/>
                      <w:rFonts w:ascii="Calibri" w:eastAsia="Times New Roman" w:hAnsi="Calibri" w:cs="B Zar"/>
                      <w:color w:val="000000"/>
                    </w:rPr>
                  </w:pPr>
                  <w:ins w:id="10041" w:author="Mohsen Jafarinejad" w:date="2019-04-27T13:29:00Z">
                    <w:r w:rsidRPr="00041A5D">
                      <w:rPr>
                        <w:rFonts w:ascii="Calibri" w:eastAsia="Times New Roman" w:hAnsi="Calibri" w:cs="B Zar" w:hint="cs"/>
                        <w:color w:val="000000"/>
                      </w:rPr>
                      <w:t> </w:t>
                    </w:r>
                  </w:ins>
                </w:p>
              </w:tc>
              <w:tc>
                <w:tcPr>
                  <w:tcW w:w="655" w:type="dxa"/>
                  <w:tcBorders>
                    <w:top w:val="nil"/>
                    <w:left w:val="nil"/>
                    <w:bottom w:val="single" w:sz="4" w:space="0" w:color="auto"/>
                    <w:right w:val="single" w:sz="4" w:space="0" w:color="auto"/>
                  </w:tcBorders>
                  <w:shd w:val="clear" w:color="auto" w:fill="auto"/>
                  <w:noWrap/>
                  <w:vAlign w:val="center"/>
                  <w:hideMark/>
                </w:tcPr>
                <w:p w14:paraId="3D944257" w14:textId="77777777" w:rsidR="00041A5D" w:rsidRPr="00041A5D" w:rsidRDefault="00041A5D" w:rsidP="00041A5D">
                  <w:pPr>
                    <w:spacing w:after="0" w:line="240" w:lineRule="auto"/>
                    <w:jc w:val="center"/>
                    <w:rPr>
                      <w:ins w:id="10042" w:author="Mohsen Jafarinejad" w:date="2019-04-27T13:29:00Z"/>
                      <w:rFonts w:ascii="Calibri" w:eastAsia="Times New Roman" w:hAnsi="Calibri" w:cs="B Zar"/>
                      <w:color w:val="000000"/>
                    </w:rPr>
                  </w:pPr>
                  <w:ins w:id="10043" w:author="Mohsen Jafarinejad" w:date="2019-04-27T13:29:00Z">
                    <w:r w:rsidRPr="00041A5D">
                      <w:rPr>
                        <w:rFonts w:ascii="Calibri" w:eastAsia="Times New Roman" w:hAnsi="Calibri" w:cs="B Zar" w:hint="cs"/>
                        <w:color w:val="000000"/>
                      </w:rPr>
                      <w:t> </w:t>
                    </w:r>
                  </w:ins>
                </w:p>
              </w:tc>
              <w:tc>
                <w:tcPr>
                  <w:tcW w:w="1243" w:type="dxa"/>
                  <w:tcBorders>
                    <w:top w:val="nil"/>
                    <w:left w:val="nil"/>
                    <w:bottom w:val="single" w:sz="4" w:space="0" w:color="auto"/>
                    <w:right w:val="single" w:sz="4" w:space="0" w:color="auto"/>
                  </w:tcBorders>
                  <w:shd w:val="clear" w:color="auto" w:fill="auto"/>
                  <w:noWrap/>
                  <w:vAlign w:val="center"/>
                  <w:hideMark/>
                </w:tcPr>
                <w:p w14:paraId="7BC1E5C2" w14:textId="77777777" w:rsidR="00041A5D" w:rsidRPr="00041A5D" w:rsidRDefault="00041A5D" w:rsidP="00041A5D">
                  <w:pPr>
                    <w:spacing w:after="0" w:line="240" w:lineRule="auto"/>
                    <w:jc w:val="center"/>
                    <w:rPr>
                      <w:ins w:id="10044" w:author="Mohsen Jafarinejad" w:date="2019-04-27T13:29:00Z"/>
                      <w:rFonts w:ascii="Calibri" w:eastAsia="Times New Roman" w:hAnsi="Calibri" w:cs="B Zar"/>
                      <w:color w:val="000000"/>
                    </w:rPr>
                  </w:pPr>
                  <w:ins w:id="10045" w:author="Mohsen Jafarinejad" w:date="2019-04-27T13:29:00Z">
                    <w:r w:rsidRPr="00041A5D">
                      <w:rPr>
                        <w:rFonts w:ascii="Calibri" w:eastAsia="Times New Roman" w:hAnsi="Calibri" w:cs="B Zar" w:hint="cs"/>
                        <w:color w:val="000000"/>
                      </w:rPr>
                      <w:t> </w:t>
                    </w:r>
                  </w:ins>
                </w:p>
              </w:tc>
              <w:tc>
                <w:tcPr>
                  <w:tcW w:w="1268" w:type="dxa"/>
                  <w:tcBorders>
                    <w:top w:val="nil"/>
                    <w:left w:val="nil"/>
                    <w:bottom w:val="single" w:sz="4" w:space="0" w:color="auto"/>
                    <w:right w:val="single" w:sz="4" w:space="0" w:color="auto"/>
                  </w:tcBorders>
                  <w:shd w:val="clear" w:color="auto" w:fill="auto"/>
                  <w:noWrap/>
                  <w:vAlign w:val="center"/>
                  <w:hideMark/>
                </w:tcPr>
                <w:p w14:paraId="58984D32" w14:textId="77777777" w:rsidR="00041A5D" w:rsidRPr="00041A5D" w:rsidRDefault="00041A5D" w:rsidP="00041A5D">
                  <w:pPr>
                    <w:spacing w:after="0" w:line="240" w:lineRule="auto"/>
                    <w:jc w:val="center"/>
                    <w:rPr>
                      <w:ins w:id="10046" w:author="Mohsen Jafarinejad" w:date="2019-04-27T13:29:00Z"/>
                      <w:rFonts w:ascii="Calibri" w:eastAsia="Times New Roman" w:hAnsi="Calibri" w:cs="B Zar"/>
                      <w:color w:val="000000"/>
                      <w:sz w:val="48"/>
                      <w:szCs w:val="48"/>
                    </w:rPr>
                  </w:pPr>
                  <w:ins w:id="10047" w:author="Mohsen Jafarinejad" w:date="2019-04-27T13:29:00Z">
                    <w:r w:rsidRPr="00041A5D">
                      <w:rPr>
                        <w:rFonts w:ascii="MS Gothic" w:eastAsia="MS Gothic" w:hAnsi="MS Gothic" w:cs="MS Gothic" w:hint="cs"/>
                        <w:color w:val="000000"/>
                        <w:sz w:val="48"/>
                        <w:szCs w:val="48"/>
                      </w:rPr>
                      <w:t>✓</w:t>
                    </w:r>
                  </w:ins>
                </w:p>
              </w:tc>
              <w:tc>
                <w:tcPr>
                  <w:tcW w:w="869" w:type="dxa"/>
                  <w:tcBorders>
                    <w:top w:val="nil"/>
                    <w:left w:val="nil"/>
                    <w:bottom w:val="single" w:sz="4" w:space="0" w:color="auto"/>
                    <w:right w:val="single" w:sz="4" w:space="0" w:color="auto"/>
                  </w:tcBorders>
                  <w:shd w:val="clear" w:color="auto" w:fill="auto"/>
                  <w:noWrap/>
                  <w:vAlign w:val="center"/>
                  <w:hideMark/>
                </w:tcPr>
                <w:p w14:paraId="65D64B75" w14:textId="77777777" w:rsidR="00041A5D" w:rsidRPr="00041A5D" w:rsidRDefault="00041A5D" w:rsidP="00041A5D">
                  <w:pPr>
                    <w:spacing w:after="0" w:line="240" w:lineRule="auto"/>
                    <w:jc w:val="center"/>
                    <w:rPr>
                      <w:ins w:id="10048" w:author="Mohsen Jafarinejad" w:date="2019-04-27T13:29:00Z"/>
                      <w:rFonts w:ascii="Calibri" w:eastAsia="Times New Roman" w:hAnsi="Calibri" w:cs="B Zar"/>
                      <w:color w:val="000000"/>
                    </w:rPr>
                  </w:pPr>
                  <w:ins w:id="10049" w:author="Mohsen Jafarinejad" w:date="2019-04-27T13:29:00Z">
                    <w:r w:rsidRPr="00041A5D">
                      <w:rPr>
                        <w:rFonts w:ascii="Calibri" w:eastAsia="Times New Roman" w:hAnsi="Calibri" w:cs="B Zar" w:hint="cs"/>
                        <w:color w:val="000000"/>
                      </w:rPr>
                      <w:t> </w:t>
                    </w:r>
                  </w:ins>
                </w:p>
              </w:tc>
              <w:tc>
                <w:tcPr>
                  <w:tcW w:w="1040" w:type="dxa"/>
                  <w:tcBorders>
                    <w:top w:val="nil"/>
                    <w:left w:val="nil"/>
                    <w:bottom w:val="single" w:sz="4" w:space="0" w:color="auto"/>
                    <w:right w:val="single" w:sz="4" w:space="0" w:color="auto"/>
                  </w:tcBorders>
                  <w:shd w:val="clear" w:color="auto" w:fill="auto"/>
                  <w:noWrap/>
                  <w:vAlign w:val="center"/>
                  <w:hideMark/>
                </w:tcPr>
                <w:p w14:paraId="6919AE9A" w14:textId="77777777" w:rsidR="00041A5D" w:rsidRPr="00041A5D" w:rsidRDefault="00041A5D" w:rsidP="00041A5D">
                  <w:pPr>
                    <w:spacing w:after="0" w:line="240" w:lineRule="auto"/>
                    <w:jc w:val="center"/>
                    <w:rPr>
                      <w:ins w:id="10050" w:author="Mohsen Jafarinejad" w:date="2019-04-27T13:29:00Z"/>
                      <w:rFonts w:ascii="Calibri" w:eastAsia="Times New Roman" w:hAnsi="Calibri" w:cs="B Zar"/>
                      <w:color w:val="000000"/>
                      <w:sz w:val="48"/>
                      <w:szCs w:val="48"/>
                    </w:rPr>
                  </w:pPr>
                  <w:ins w:id="10051" w:author="Mohsen Jafarinejad" w:date="2019-04-27T13:29:00Z">
                    <w:r w:rsidRPr="00041A5D">
                      <w:rPr>
                        <w:rFonts w:ascii="MS Gothic" w:eastAsia="MS Gothic" w:hAnsi="MS Gothic" w:cs="MS Gothic" w:hint="cs"/>
                        <w:color w:val="000000"/>
                        <w:sz w:val="48"/>
                        <w:szCs w:val="48"/>
                      </w:rPr>
                      <w:t>✓</w:t>
                    </w:r>
                  </w:ins>
                </w:p>
              </w:tc>
              <w:tc>
                <w:tcPr>
                  <w:tcW w:w="6799" w:type="dxa"/>
                  <w:tcBorders>
                    <w:top w:val="nil"/>
                    <w:left w:val="nil"/>
                    <w:bottom w:val="single" w:sz="4" w:space="0" w:color="auto"/>
                    <w:right w:val="single" w:sz="4" w:space="0" w:color="auto"/>
                  </w:tcBorders>
                  <w:shd w:val="clear" w:color="auto" w:fill="auto"/>
                  <w:noWrap/>
                  <w:vAlign w:val="center"/>
                  <w:hideMark/>
                </w:tcPr>
                <w:p w14:paraId="194C47C1" w14:textId="77777777" w:rsidR="00041A5D" w:rsidRPr="00041A5D" w:rsidRDefault="00041A5D" w:rsidP="00041A5D">
                  <w:pPr>
                    <w:spacing w:after="0" w:line="240" w:lineRule="auto"/>
                    <w:jc w:val="center"/>
                    <w:rPr>
                      <w:ins w:id="10052" w:author="Mohsen Jafarinejad" w:date="2019-04-27T13:29:00Z"/>
                      <w:rFonts w:ascii="Times New Roman" w:eastAsia="Times New Roman" w:hAnsi="Times New Roman" w:cs="Times New Roman"/>
                      <w:color w:val="000000"/>
                    </w:rPr>
                  </w:pPr>
                  <w:ins w:id="10053" w:author="Mohsen Jafarinejad" w:date="2019-04-27T13:29:00Z">
                    <w:r w:rsidRPr="00041A5D">
                      <w:rPr>
                        <w:rFonts w:ascii="Times New Roman" w:eastAsia="Times New Roman" w:hAnsi="Times New Roman" w:cs="Times New Roman"/>
                        <w:color w:val="000000"/>
                      </w:rPr>
                      <w:t>The polarization behavior of the anode in a microbial fuel cell</w:t>
                    </w:r>
                  </w:ins>
                </w:p>
              </w:tc>
              <w:tc>
                <w:tcPr>
                  <w:tcW w:w="1920" w:type="dxa"/>
                  <w:tcBorders>
                    <w:top w:val="nil"/>
                    <w:left w:val="nil"/>
                    <w:bottom w:val="single" w:sz="4" w:space="0" w:color="auto"/>
                    <w:right w:val="single" w:sz="8" w:space="0" w:color="auto"/>
                  </w:tcBorders>
                  <w:shd w:val="clear" w:color="auto" w:fill="auto"/>
                  <w:vAlign w:val="center"/>
                  <w:hideMark/>
                </w:tcPr>
                <w:p w14:paraId="1E69699E" w14:textId="77777777" w:rsidR="00041A5D" w:rsidRPr="00041A5D" w:rsidRDefault="00041A5D" w:rsidP="00041A5D">
                  <w:pPr>
                    <w:bidi/>
                    <w:spacing w:after="0" w:line="240" w:lineRule="auto"/>
                    <w:jc w:val="center"/>
                    <w:rPr>
                      <w:ins w:id="10054" w:author="Mohsen Jafarinejad" w:date="2019-04-27T13:29:00Z"/>
                      <w:rFonts w:ascii="Calibri" w:eastAsia="Times New Roman" w:hAnsi="Calibri" w:cs="B Zar"/>
                      <w:color w:val="000000"/>
                    </w:rPr>
                  </w:pPr>
                  <w:ins w:id="10055" w:author="Mohsen Jafarinejad" w:date="2019-04-27T13:29:00Z">
                    <w:r w:rsidRPr="00041A5D">
                      <w:rPr>
                        <w:rFonts w:ascii="Calibri" w:eastAsia="Times New Roman" w:hAnsi="Calibri" w:cs="B Zar" w:hint="cs"/>
                        <w:color w:val="000000"/>
                        <w:rtl/>
                      </w:rPr>
                      <w:t xml:space="preserve">مانوهار و همکاران </w:t>
                    </w:r>
                    <w:r w:rsidRPr="00041A5D">
                      <w:rPr>
                        <w:rFonts w:ascii="Calibri" w:eastAsia="Times New Roman" w:hAnsi="Calibri" w:cs="B Zar"/>
                        <w:color w:val="000000"/>
                        <w:rtl/>
                      </w:rPr>
                      <w:t>[58]</w:t>
                    </w:r>
                  </w:ins>
                </w:p>
              </w:tc>
            </w:tr>
            <w:tr w:rsidR="00041A5D" w:rsidRPr="00041A5D" w14:paraId="0EE93A42" w14:textId="77777777" w:rsidTr="00041A5D">
              <w:trPr>
                <w:trHeight w:val="825"/>
                <w:ins w:id="10056" w:author="Mohsen Jafarinejad" w:date="2019-04-27T13:29:00Z"/>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6A6057DA" w14:textId="77777777" w:rsidR="00041A5D" w:rsidRPr="00041A5D" w:rsidRDefault="00041A5D" w:rsidP="00041A5D">
                  <w:pPr>
                    <w:spacing w:after="0" w:line="240" w:lineRule="auto"/>
                    <w:jc w:val="center"/>
                    <w:rPr>
                      <w:ins w:id="10057" w:author="Mohsen Jafarinejad" w:date="2019-04-27T13:29:00Z"/>
                      <w:rFonts w:ascii="Calibri" w:eastAsia="Times New Roman" w:hAnsi="Calibri" w:cs="B Zar"/>
                      <w:color w:val="000000"/>
                      <w:sz w:val="48"/>
                      <w:szCs w:val="48"/>
                    </w:rPr>
                  </w:pPr>
                  <w:ins w:id="10058" w:author="Mohsen Jafarinejad" w:date="2019-04-27T13:29:00Z">
                    <w:r w:rsidRPr="00041A5D">
                      <w:rPr>
                        <w:rFonts w:ascii="MS Gothic" w:eastAsia="MS Gothic" w:hAnsi="MS Gothic" w:cs="MS Gothic" w:hint="cs"/>
                        <w:color w:val="000000"/>
                        <w:sz w:val="48"/>
                        <w:szCs w:val="48"/>
                      </w:rPr>
                      <w:t>✓</w:t>
                    </w:r>
                  </w:ins>
                </w:p>
              </w:tc>
              <w:tc>
                <w:tcPr>
                  <w:tcW w:w="683" w:type="dxa"/>
                  <w:tcBorders>
                    <w:top w:val="nil"/>
                    <w:left w:val="nil"/>
                    <w:bottom w:val="single" w:sz="4" w:space="0" w:color="auto"/>
                    <w:right w:val="single" w:sz="4" w:space="0" w:color="auto"/>
                  </w:tcBorders>
                  <w:shd w:val="clear" w:color="auto" w:fill="auto"/>
                  <w:noWrap/>
                  <w:vAlign w:val="bottom"/>
                  <w:hideMark/>
                </w:tcPr>
                <w:p w14:paraId="0D1735EB" w14:textId="77777777" w:rsidR="00041A5D" w:rsidRPr="00041A5D" w:rsidRDefault="00041A5D" w:rsidP="00041A5D">
                  <w:pPr>
                    <w:spacing w:after="0" w:line="240" w:lineRule="auto"/>
                    <w:rPr>
                      <w:ins w:id="10059" w:author="Mohsen Jafarinejad" w:date="2019-04-27T13:29:00Z"/>
                      <w:rFonts w:ascii="Calibri" w:eastAsia="Times New Roman" w:hAnsi="Calibri" w:cs="B Zar"/>
                      <w:color w:val="000000"/>
                    </w:rPr>
                  </w:pPr>
                  <w:ins w:id="10060" w:author="Mohsen Jafarinejad" w:date="2019-04-27T13:29:00Z">
                    <w:r w:rsidRPr="00041A5D">
                      <w:rPr>
                        <w:rFonts w:ascii="Calibri" w:eastAsia="Times New Roman" w:hAnsi="Calibri" w:cs="B Zar" w:hint="cs"/>
                        <w:color w:val="000000"/>
                      </w:rPr>
                      <w:t> </w:t>
                    </w:r>
                  </w:ins>
                </w:p>
              </w:tc>
              <w:tc>
                <w:tcPr>
                  <w:tcW w:w="720" w:type="dxa"/>
                  <w:tcBorders>
                    <w:top w:val="nil"/>
                    <w:left w:val="nil"/>
                    <w:bottom w:val="single" w:sz="4" w:space="0" w:color="auto"/>
                    <w:right w:val="single" w:sz="4" w:space="0" w:color="auto"/>
                  </w:tcBorders>
                  <w:shd w:val="clear" w:color="auto" w:fill="auto"/>
                  <w:noWrap/>
                  <w:vAlign w:val="center"/>
                  <w:hideMark/>
                </w:tcPr>
                <w:p w14:paraId="4E7C252D" w14:textId="77777777" w:rsidR="00041A5D" w:rsidRPr="00041A5D" w:rsidRDefault="00041A5D" w:rsidP="00041A5D">
                  <w:pPr>
                    <w:spacing w:after="0" w:line="240" w:lineRule="auto"/>
                    <w:jc w:val="center"/>
                    <w:rPr>
                      <w:ins w:id="10061" w:author="Mohsen Jafarinejad" w:date="2019-04-27T13:29:00Z"/>
                      <w:rFonts w:ascii="Calibri" w:eastAsia="Times New Roman" w:hAnsi="Calibri" w:cs="B Zar"/>
                      <w:color w:val="000000"/>
                      <w:sz w:val="48"/>
                      <w:szCs w:val="48"/>
                    </w:rPr>
                  </w:pPr>
                  <w:ins w:id="10062" w:author="Mohsen Jafarinejad" w:date="2019-04-27T13:29:00Z">
                    <w:r w:rsidRPr="00041A5D">
                      <w:rPr>
                        <w:rFonts w:ascii="MS Gothic" w:eastAsia="MS Gothic" w:hAnsi="MS Gothic" w:cs="MS Gothic" w:hint="cs"/>
                        <w:color w:val="000000"/>
                        <w:sz w:val="48"/>
                        <w:szCs w:val="48"/>
                      </w:rPr>
                      <w:t>✓</w:t>
                    </w:r>
                  </w:ins>
                </w:p>
              </w:tc>
              <w:tc>
                <w:tcPr>
                  <w:tcW w:w="655" w:type="dxa"/>
                  <w:tcBorders>
                    <w:top w:val="nil"/>
                    <w:left w:val="nil"/>
                    <w:bottom w:val="single" w:sz="4" w:space="0" w:color="auto"/>
                    <w:right w:val="single" w:sz="4" w:space="0" w:color="auto"/>
                  </w:tcBorders>
                  <w:shd w:val="clear" w:color="auto" w:fill="auto"/>
                  <w:noWrap/>
                  <w:vAlign w:val="center"/>
                  <w:hideMark/>
                </w:tcPr>
                <w:p w14:paraId="0BAB2104" w14:textId="77777777" w:rsidR="00041A5D" w:rsidRPr="00041A5D" w:rsidRDefault="00041A5D" w:rsidP="00041A5D">
                  <w:pPr>
                    <w:spacing w:after="0" w:line="240" w:lineRule="auto"/>
                    <w:jc w:val="center"/>
                    <w:rPr>
                      <w:ins w:id="10063" w:author="Mohsen Jafarinejad" w:date="2019-04-27T13:29:00Z"/>
                      <w:rFonts w:ascii="Calibri" w:eastAsia="Times New Roman" w:hAnsi="Calibri" w:cs="B Zar"/>
                      <w:color w:val="000000"/>
                      <w:sz w:val="48"/>
                      <w:szCs w:val="48"/>
                    </w:rPr>
                  </w:pPr>
                  <w:ins w:id="10064" w:author="Mohsen Jafarinejad" w:date="2019-04-27T13:29:00Z">
                    <w:r w:rsidRPr="00041A5D">
                      <w:rPr>
                        <w:rFonts w:ascii="MS Gothic" w:eastAsia="MS Gothic" w:hAnsi="MS Gothic" w:cs="MS Gothic" w:hint="cs"/>
                        <w:color w:val="000000"/>
                        <w:sz w:val="48"/>
                        <w:szCs w:val="48"/>
                      </w:rPr>
                      <w:t>✓</w:t>
                    </w:r>
                  </w:ins>
                </w:p>
              </w:tc>
              <w:tc>
                <w:tcPr>
                  <w:tcW w:w="710" w:type="dxa"/>
                  <w:tcBorders>
                    <w:top w:val="nil"/>
                    <w:left w:val="nil"/>
                    <w:bottom w:val="single" w:sz="4" w:space="0" w:color="auto"/>
                    <w:right w:val="single" w:sz="4" w:space="0" w:color="auto"/>
                  </w:tcBorders>
                  <w:shd w:val="clear" w:color="auto" w:fill="auto"/>
                  <w:noWrap/>
                  <w:vAlign w:val="center"/>
                  <w:hideMark/>
                </w:tcPr>
                <w:p w14:paraId="3F1E5EFC" w14:textId="77777777" w:rsidR="00041A5D" w:rsidRPr="00041A5D" w:rsidRDefault="00041A5D" w:rsidP="00041A5D">
                  <w:pPr>
                    <w:spacing w:after="0" w:line="240" w:lineRule="auto"/>
                    <w:jc w:val="center"/>
                    <w:rPr>
                      <w:ins w:id="10065" w:author="Mohsen Jafarinejad" w:date="2019-04-27T13:29:00Z"/>
                      <w:rFonts w:ascii="Calibri" w:eastAsia="Times New Roman" w:hAnsi="Calibri" w:cs="B Zar"/>
                      <w:color w:val="000000"/>
                    </w:rPr>
                  </w:pPr>
                  <w:ins w:id="10066" w:author="Mohsen Jafarinejad" w:date="2019-04-27T13:29:00Z">
                    <w:r w:rsidRPr="00041A5D">
                      <w:rPr>
                        <w:rFonts w:ascii="Calibri" w:eastAsia="Times New Roman" w:hAnsi="Calibri" w:cs="B Zar" w:hint="cs"/>
                        <w:color w:val="000000"/>
                      </w:rPr>
                      <w:t> </w:t>
                    </w:r>
                  </w:ins>
                </w:p>
              </w:tc>
              <w:tc>
                <w:tcPr>
                  <w:tcW w:w="756" w:type="dxa"/>
                  <w:tcBorders>
                    <w:top w:val="nil"/>
                    <w:left w:val="nil"/>
                    <w:bottom w:val="single" w:sz="4" w:space="0" w:color="auto"/>
                    <w:right w:val="single" w:sz="4" w:space="0" w:color="auto"/>
                  </w:tcBorders>
                  <w:shd w:val="clear" w:color="auto" w:fill="auto"/>
                  <w:noWrap/>
                  <w:vAlign w:val="center"/>
                  <w:hideMark/>
                </w:tcPr>
                <w:p w14:paraId="0B2EBCCC" w14:textId="77777777" w:rsidR="00041A5D" w:rsidRPr="00041A5D" w:rsidRDefault="00041A5D" w:rsidP="00041A5D">
                  <w:pPr>
                    <w:spacing w:after="0" w:line="240" w:lineRule="auto"/>
                    <w:jc w:val="center"/>
                    <w:rPr>
                      <w:ins w:id="10067" w:author="Mohsen Jafarinejad" w:date="2019-04-27T13:29:00Z"/>
                      <w:rFonts w:ascii="Calibri" w:eastAsia="Times New Roman" w:hAnsi="Calibri" w:cs="B Zar"/>
                      <w:color w:val="000000"/>
                    </w:rPr>
                  </w:pPr>
                  <w:ins w:id="10068" w:author="Mohsen Jafarinejad" w:date="2019-04-27T13:29:00Z">
                    <w:r w:rsidRPr="00041A5D">
                      <w:rPr>
                        <w:rFonts w:ascii="Calibri" w:eastAsia="Times New Roman" w:hAnsi="Calibri" w:cs="B Zar" w:hint="cs"/>
                        <w:color w:val="000000"/>
                      </w:rPr>
                      <w:t> </w:t>
                    </w:r>
                  </w:ins>
                </w:p>
              </w:tc>
              <w:tc>
                <w:tcPr>
                  <w:tcW w:w="718" w:type="dxa"/>
                  <w:tcBorders>
                    <w:top w:val="nil"/>
                    <w:left w:val="nil"/>
                    <w:bottom w:val="single" w:sz="4" w:space="0" w:color="auto"/>
                    <w:right w:val="single" w:sz="4" w:space="0" w:color="auto"/>
                  </w:tcBorders>
                  <w:shd w:val="clear" w:color="auto" w:fill="auto"/>
                  <w:noWrap/>
                  <w:vAlign w:val="center"/>
                  <w:hideMark/>
                </w:tcPr>
                <w:p w14:paraId="1B0D8A05" w14:textId="77777777" w:rsidR="00041A5D" w:rsidRPr="00041A5D" w:rsidRDefault="00041A5D" w:rsidP="00041A5D">
                  <w:pPr>
                    <w:spacing w:after="0" w:line="240" w:lineRule="auto"/>
                    <w:jc w:val="center"/>
                    <w:rPr>
                      <w:ins w:id="10069" w:author="Mohsen Jafarinejad" w:date="2019-04-27T13:29:00Z"/>
                      <w:rFonts w:ascii="Calibri" w:eastAsia="Times New Roman" w:hAnsi="Calibri" w:cs="B Zar"/>
                      <w:color w:val="000000"/>
                    </w:rPr>
                  </w:pPr>
                  <w:ins w:id="10070" w:author="Mohsen Jafarinejad" w:date="2019-04-27T13:29:00Z">
                    <w:r w:rsidRPr="00041A5D">
                      <w:rPr>
                        <w:rFonts w:ascii="Calibri" w:eastAsia="Times New Roman" w:hAnsi="Calibri" w:cs="B Zar" w:hint="cs"/>
                        <w:color w:val="000000"/>
                      </w:rPr>
                      <w:t> </w:t>
                    </w:r>
                  </w:ins>
                </w:p>
              </w:tc>
              <w:tc>
                <w:tcPr>
                  <w:tcW w:w="655" w:type="dxa"/>
                  <w:tcBorders>
                    <w:top w:val="nil"/>
                    <w:left w:val="nil"/>
                    <w:bottom w:val="single" w:sz="4" w:space="0" w:color="auto"/>
                    <w:right w:val="single" w:sz="4" w:space="0" w:color="auto"/>
                  </w:tcBorders>
                  <w:shd w:val="clear" w:color="auto" w:fill="auto"/>
                  <w:noWrap/>
                  <w:vAlign w:val="center"/>
                  <w:hideMark/>
                </w:tcPr>
                <w:p w14:paraId="7174A639" w14:textId="77777777" w:rsidR="00041A5D" w:rsidRPr="00041A5D" w:rsidRDefault="00041A5D" w:rsidP="00041A5D">
                  <w:pPr>
                    <w:spacing w:after="0" w:line="240" w:lineRule="auto"/>
                    <w:jc w:val="center"/>
                    <w:rPr>
                      <w:ins w:id="10071" w:author="Mohsen Jafarinejad" w:date="2019-04-27T13:29:00Z"/>
                      <w:rFonts w:ascii="Calibri" w:eastAsia="Times New Roman" w:hAnsi="Calibri" w:cs="B Zar"/>
                      <w:color w:val="000000"/>
                      <w:sz w:val="48"/>
                      <w:szCs w:val="48"/>
                    </w:rPr>
                  </w:pPr>
                  <w:ins w:id="10072" w:author="Mohsen Jafarinejad" w:date="2019-04-27T13:29:00Z">
                    <w:r w:rsidRPr="00041A5D">
                      <w:rPr>
                        <w:rFonts w:ascii="MS Gothic" w:eastAsia="MS Gothic" w:hAnsi="MS Gothic" w:cs="MS Gothic" w:hint="cs"/>
                        <w:color w:val="000000"/>
                        <w:sz w:val="48"/>
                        <w:szCs w:val="48"/>
                      </w:rPr>
                      <w:t>✓</w:t>
                    </w:r>
                  </w:ins>
                </w:p>
              </w:tc>
              <w:tc>
                <w:tcPr>
                  <w:tcW w:w="1243" w:type="dxa"/>
                  <w:tcBorders>
                    <w:top w:val="nil"/>
                    <w:left w:val="nil"/>
                    <w:bottom w:val="single" w:sz="4" w:space="0" w:color="auto"/>
                    <w:right w:val="single" w:sz="4" w:space="0" w:color="auto"/>
                  </w:tcBorders>
                  <w:shd w:val="clear" w:color="auto" w:fill="auto"/>
                  <w:noWrap/>
                  <w:vAlign w:val="center"/>
                  <w:hideMark/>
                </w:tcPr>
                <w:p w14:paraId="2319D2B1" w14:textId="77777777" w:rsidR="00041A5D" w:rsidRPr="00041A5D" w:rsidRDefault="00041A5D" w:rsidP="00041A5D">
                  <w:pPr>
                    <w:spacing w:after="0" w:line="240" w:lineRule="auto"/>
                    <w:jc w:val="center"/>
                    <w:rPr>
                      <w:ins w:id="10073" w:author="Mohsen Jafarinejad" w:date="2019-04-27T13:29:00Z"/>
                      <w:rFonts w:ascii="Calibri" w:eastAsia="Times New Roman" w:hAnsi="Calibri" w:cs="B Zar"/>
                      <w:color w:val="000000"/>
                    </w:rPr>
                  </w:pPr>
                  <w:ins w:id="10074" w:author="Mohsen Jafarinejad" w:date="2019-04-27T13:29:00Z">
                    <w:r w:rsidRPr="00041A5D">
                      <w:rPr>
                        <w:rFonts w:ascii="Calibri" w:eastAsia="Times New Roman" w:hAnsi="Calibri" w:cs="B Zar" w:hint="cs"/>
                        <w:color w:val="000000"/>
                      </w:rPr>
                      <w:t> </w:t>
                    </w:r>
                  </w:ins>
                </w:p>
              </w:tc>
              <w:tc>
                <w:tcPr>
                  <w:tcW w:w="1268" w:type="dxa"/>
                  <w:tcBorders>
                    <w:top w:val="nil"/>
                    <w:left w:val="nil"/>
                    <w:bottom w:val="single" w:sz="4" w:space="0" w:color="auto"/>
                    <w:right w:val="single" w:sz="4" w:space="0" w:color="auto"/>
                  </w:tcBorders>
                  <w:shd w:val="clear" w:color="auto" w:fill="auto"/>
                  <w:noWrap/>
                  <w:vAlign w:val="center"/>
                  <w:hideMark/>
                </w:tcPr>
                <w:p w14:paraId="30B49F0D" w14:textId="77777777" w:rsidR="00041A5D" w:rsidRPr="00041A5D" w:rsidRDefault="00041A5D" w:rsidP="00041A5D">
                  <w:pPr>
                    <w:spacing w:after="0" w:line="240" w:lineRule="auto"/>
                    <w:jc w:val="center"/>
                    <w:rPr>
                      <w:ins w:id="10075" w:author="Mohsen Jafarinejad" w:date="2019-04-27T13:29:00Z"/>
                      <w:rFonts w:ascii="Calibri" w:eastAsia="Times New Roman" w:hAnsi="Calibri" w:cs="B Zar"/>
                      <w:color w:val="000000"/>
                      <w:sz w:val="48"/>
                      <w:szCs w:val="48"/>
                    </w:rPr>
                  </w:pPr>
                  <w:ins w:id="10076" w:author="Mohsen Jafarinejad" w:date="2019-04-27T13:29:00Z">
                    <w:r w:rsidRPr="00041A5D">
                      <w:rPr>
                        <w:rFonts w:ascii="MS Gothic" w:eastAsia="MS Gothic" w:hAnsi="MS Gothic" w:cs="MS Gothic" w:hint="cs"/>
                        <w:color w:val="000000"/>
                        <w:sz w:val="48"/>
                        <w:szCs w:val="48"/>
                      </w:rPr>
                      <w:t>✓</w:t>
                    </w:r>
                  </w:ins>
                </w:p>
              </w:tc>
              <w:tc>
                <w:tcPr>
                  <w:tcW w:w="869" w:type="dxa"/>
                  <w:tcBorders>
                    <w:top w:val="nil"/>
                    <w:left w:val="nil"/>
                    <w:bottom w:val="single" w:sz="4" w:space="0" w:color="auto"/>
                    <w:right w:val="single" w:sz="4" w:space="0" w:color="auto"/>
                  </w:tcBorders>
                  <w:shd w:val="clear" w:color="auto" w:fill="auto"/>
                  <w:noWrap/>
                  <w:vAlign w:val="center"/>
                  <w:hideMark/>
                </w:tcPr>
                <w:p w14:paraId="1C468BE5" w14:textId="77777777" w:rsidR="00041A5D" w:rsidRPr="00041A5D" w:rsidRDefault="00041A5D" w:rsidP="00041A5D">
                  <w:pPr>
                    <w:spacing w:after="0" w:line="240" w:lineRule="auto"/>
                    <w:jc w:val="center"/>
                    <w:rPr>
                      <w:ins w:id="10077" w:author="Mohsen Jafarinejad" w:date="2019-04-27T13:29:00Z"/>
                      <w:rFonts w:ascii="Calibri" w:eastAsia="Times New Roman" w:hAnsi="Calibri" w:cs="B Zar"/>
                      <w:color w:val="000000"/>
                    </w:rPr>
                  </w:pPr>
                  <w:ins w:id="10078" w:author="Mohsen Jafarinejad" w:date="2019-04-27T13:29:00Z">
                    <w:r w:rsidRPr="00041A5D">
                      <w:rPr>
                        <w:rFonts w:ascii="Calibri" w:eastAsia="Times New Roman" w:hAnsi="Calibri" w:cs="B Zar" w:hint="cs"/>
                        <w:color w:val="000000"/>
                      </w:rPr>
                      <w:t> </w:t>
                    </w:r>
                  </w:ins>
                </w:p>
              </w:tc>
              <w:tc>
                <w:tcPr>
                  <w:tcW w:w="1040" w:type="dxa"/>
                  <w:tcBorders>
                    <w:top w:val="nil"/>
                    <w:left w:val="nil"/>
                    <w:bottom w:val="single" w:sz="4" w:space="0" w:color="auto"/>
                    <w:right w:val="single" w:sz="4" w:space="0" w:color="auto"/>
                  </w:tcBorders>
                  <w:shd w:val="clear" w:color="auto" w:fill="auto"/>
                  <w:noWrap/>
                  <w:vAlign w:val="center"/>
                  <w:hideMark/>
                </w:tcPr>
                <w:p w14:paraId="59717F52" w14:textId="77777777" w:rsidR="00041A5D" w:rsidRPr="00041A5D" w:rsidRDefault="00041A5D" w:rsidP="00041A5D">
                  <w:pPr>
                    <w:spacing w:after="0" w:line="240" w:lineRule="auto"/>
                    <w:jc w:val="center"/>
                    <w:rPr>
                      <w:ins w:id="10079" w:author="Mohsen Jafarinejad" w:date="2019-04-27T13:29:00Z"/>
                      <w:rFonts w:ascii="Calibri" w:eastAsia="Times New Roman" w:hAnsi="Calibri" w:cs="B Zar"/>
                      <w:color w:val="000000"/>
                      <w:sz w:val="48"/>
                      <w:szCs w:val="48"/>
                    </w:rPr>
                  </w:pPr>
                  <w:ins w:id="10080" w:author="Mohsen Jafarinejad" w:date="2019-04-27T13:29:00Z">
                    <w:r w:rsidRPr="00041A5D">
                      <w:rPr>
                        <w:rFonts w:ascii="MS Gothic" w:eastAsia="MS Gothic" w:hAnsi="MS Gothic" w:cs="MS Gothic" w:hint="cs"/>
                        <w:color w:val="000000"/>
                        <w:sz w:val="48"/>
                        <w:szCs w:val="48"/>
                      </w:rPr>
                      <w:t>✓</w:t>
                    </w:r>
                  </w:ins>
                </w:p>
              </w:tc>
              <w:tc>
                <w:tcPr>
                  <w:tcW w:w="6799" w:type="dxa"/>
                  <w:tcBorders>
                    <w:top w:val="nil"/>
                    <w:left w:val="nil"/>
                    <w:bottom w:val="single" w:sz="4" w:space="0" w:color="auto"/>
                    <w:right w:val="single" w:sz="4" w:space="0" w:color="auto"/>
                  </w:tcBorders>
                  <w:shd w:val="clear" w:color="auto" w:fill="auto"/>
                  <w:noWrap/>
                  <w:vAlign w:val="center"/>
                  <w:hideMark/>
                </w:tcPr>
                <w:p w14:paraId="722E504B" w14:textId="77777777" w:rsidR="00041A5D" w:rsidRPr="00041A5D" w:rsidRDefault="00041A5D" w:rsidP="00041A5D">
                  <w:pPr>
                    <w:spacing w:after="0" w:line="240" w:lineRule="auto"/>
                    <w:jc w:val="center"/>
                    <w:rPr>
                      <w:ins w:id="10081" w:author="Mohsen Jafarinejad" w:date="2019-04-27T13:29:00Z"/>
                      <w:rFonts w:ascii="Times New Roman" w:eastAsia="Times New Roman" w:hAnsi="Times New Roman" w:cs="Times New Roman"/>
                      <w:color w:val="000000"/>
                    </w:rPr>
                  </w:pPr>
                  <w:ins w:id="10082" w:author="Mohsen Jafarinejad" w:date="2019-04-27T13:29:00Z">
                    <w:r w:rsidRPr="00041A5D">
                      <w:rPr>
                        <w:rFonts w:ascii="Times New Roman" w:eastAsia="Times New Roman" w:hAnsi="Times New Roman" w:cs="Times New Roman"/>
                        <w:color w:val="000000"/>
                      </w:rPr>
                      <w:t>Modelling and simulation of two-chamber microbial fuel cell</w:t>
                    </w:r>
                  </w:ins>
                </w:p>
              </w:tc>
              <w:tc>
                <w:tcPr>
                  <w:tcW w:w="1920" w:type="dxa"/>
                  <w:tcBorders>
                    <w:top w:val="nil"/>
                    <w:left w:val="nil"/>
                    <w:bottom w:val="single" w:sz="4" w:space="0" w:color="auto"/>
                    <w:right w:val="single" w:sz="8" w:space="0" w:color="auto"/>
                  </w:tcBorders>
                  <w:shd w:val="clear" w:color="auto" w:fill="auto"/>
                  <w:vAlign w:val="center"/>
                  <w:hideMark/>
                </w:tcPr>
                <w:p w14:paraId="75CB2F79" w14:textId="77777777" w:rsidR="00041A5D" w:rsidRPr="00041A5D" w:rsidRDefault="00041A5D" w:rsidP="00041A5D">
                  <w:pPr>
                    <w:bidi/>
                    <w:spacing w:after="0" w:line="240" w:lineRule="auto"/>
                    <w:jc w:val="center"/>
                    <w:rPr>
                      <w:ins w:id="10083" w:author="Mohsen Jafarinejad" w:date="2019-04-27T13:29:00Z"/>
                      <w:rFonts w:ascii="Calibri" w:eastAsia="Times New Roman" w:hAnsi="Calibri" w:cs="B Zar"/>
                      <w:color w:val="000000"/>
                    </w:rPr>
                  </w:pPr>
                  <w:ins w:id="10084" w:author="Mohsen Jafarinejad" w:date="2019-04-27T13:29:00Z">
                    <w:r w:rsidRPr="00041A5D">
                      <w:rPr>
                        <w:rFonts w:ascii="Calibri" w:eastAsia="Times New Roman" w:hAnsi="Calibri" w:cs="B Zar" w:hint="cs"/>
                        <w:color w:val="000000"/>
                        <w:rtl/>
                      </w:rPr>
                      <w:t xml:space="preserve">یینگژی زنگا و همکاران </w:t>
                    </w:r>
                    <w:r w:rsidRPr="00041A5D">
                      <w:rPr>
                        <w:rFonts w:ascii="Calibri" w:eastAsia="Times New Roman" w:hAnsi="Calibri" w:cs="B Zar"/>
                        <w:color w:val="000000"/>
                        <w:rtl/>
                      </w:rPr>
                      <w:t>[59]</w:t>
                    </w:r>
                  </w:ins>
                </w:p>
              </w:tc>
            </w:tr>
            <w:tr w:rsidR="00041A5D" w:rsidRPr="00041A5D" w14:paraId="7B87A99B" w14:textId="77777777" w:rsidTr="00041A5D">
              <w:trPr>
                <w:trHeight w:val="690"/>
                <w:ins w:id="10085" w:author="Mohsen Jafarinejad" w:date="2019-04-27T13:29:00Z"/>
              </w:trPr>
              <w:tc>
                <w:tcPr>
                  <w:tcW w:w="1124" w:type="dxa"/>
                  <w:tcBorders>
                    <w:top w:val="nil"/>
                    <w:left w:val="single" w:sz="8" w:space="0" w:color="auto"/>
                    <w:bottom w:val="single" w:sz="4" w:space="0" w:color="auto"/>
                    <w:right w:val="single" w:sz="4" w:space="0" w:color="auto"/>
                  </w:tcBorders>
                  <w:shd w:val="clear" w:color="auto" w:fill="auto"/>
                  <w:noWrap/>
                  <w:vAlign w:val="center"/>
                  <w:hideMark/>
                </w:tcPr>
                <w:p w14:paraId="246CAED9" w14:textId="77777777" w:rsidR="00041A5D" w:rsidRPr="00041A5D" w:rsidRDefault="00041A5D" w:rsidP="00041A5D">
                  <w:pPr>
                    <w:spacing w:after="0" w:line="240" w:lineRule="auto"/>
                    <w:jc w:val="center"/>
                    <w:rPr>
                      <w:ins w:id="10086" w:author="Mohsen Jafarinejad" w:date="2019-04-27T13:29:00Z"/>
                      <w:rFonts w:ascii="Calibri" w:eastAsia="Times New Roman" w:hAnsi="Calibri" w:cs="B Zar"/>
                      <w:color w:val="000000"/>
                      <w:sz w:val="48"/>
                      <w:szCs w:val="48"/>
                    </w:rPr>
                  </w:pPr>
                  <w:ins w:id="10087" w:author="Mohsen Jafarinejad" w:date="2019-04-27T13:29:00Z">
                    <w:r w:rsidRPr="00041A5D">
                      <w:rPr>
                        <w:rFonts w:ascii="MS Gothic" w:eastAsia="MS Gothic" w:hAnsi="MS Gothic" w:cs="MS Gothic" w:hint="cs"/>
                        <w:color w:val="000000"/>
                        <w:sz w:val="48"/>
                        <w:szCs w:val="48"/>
                      </w:rPr>
                      <w:t>✓</w:t>
                    </w:r>
                  </w:ins>
                </w:p>
              </w:tc>
              <w:tc>
                <w:tcPr>
                  <w:tcW w:w="683" w:type="dxa"/>
                  <w:tcBorders>
                    <w:top w:val="nil"/>
                    <w:left w:val="nil"/>
                    <w:bottom w:val="single" w:sz="4" w:space="0" w:color="auto"/>
                    <w:right w:val="single" w:sz="4" w:space="0" w:color="auto"/>
                  </w:tcBorders>
                  <w:shd w:val="clear" w:color="auto" w:fill="auto"/>
                  <w:noWrap/>
                  <w:vAlign w:val="bottom"/>
                  <w:hideMark/>
                </w:tcPr>
                <w:p w14:paraId="787C8F7F" w14:textId="77777777" w:rsidR="00041A5D" w:rsidRPr="00041A5D" w:rsidRDefault="00041A5D" w:rsidP="00041A5D">
                  <w:pPr>
                    <w:spacing w:after="0" w:line="240" w:lineRule="auto"/>
                    <w:rPr>
                      <w:ins w:id="10088" w:author="Mohsen Jafarinejad" w:date="2019-04-27T13:29:00Z"/>
                      <w:rFonts w:ascii="Calibri" w:eastAsia="Times New Roman" w:hAnsi="Calibri" w:cs="B Zar"/>
                      <w:color w:val="000000"/>
                    </w:rPr>
                  </w:pPr>
                  <w:ins w:id="10089" w:author="Mohsen Jafarinejad" w:date="2019-04-27T13:29:00Z">
                    <w:r w:rsidRPr="00041A5D">
                      <w:rPr>
                        <w:rFonts w:ascii="Calibri" w:eastAsia="Times New Roman" w:hAnsi="Calibri" w:cs="B Zar" w:hint="cs"/>
                        <w:color w:val="000000"/>
                      </w:rPr>
                      <w:t> </w:t>
                    </w:r>
                  </w:ins>
                </w:p>
              </w:tc>
              <w:tc>
                <w:tcPr>
                  <w:tcW w:w="720" w:type="dxa"/>
                  <w:tcBorders>
                    <w:top w:val="nil"/>
                    <w:left w:val="nil"/>
                    <w:bottom w:val="single" w:sz="4" w:space="0" w:color="auto"/>
                    <w:right w:val="single" w:sz="4" w:space="0" w:color="auto"/>
                  </w:tcBorders>
                  <w:shd w:val="clear" w:color="auto" w:fill="auto"/>
                  <w:noWrap/>
                  <w:vAlign w:val="center"/>
                  <w:hideMark/>
                </w:tcPr>
                <w:p w14:paraId="5D9A0514" w14:textId="77777777" w:rsidR="00041A5D" w:rsidRPr="00041A5D" w:rsidRDefault="00041A5D" w:rsidP="00041A5D">
                  <w:pPr>
                    <w:spacing w:after="0" w:line="240" w:lineRule="auto"/>
                    <w:jc w:val="center"/>
                    <w:rPr>
                      <w:ins w:id="10090" w:author="Mohsen Jafarinejad" w:date="2019-04-27T13:29:00Z"/>
                      <w:rFonts w:ascii="Calibri" w:eastAsia="Times New Roman" w:hAnsi="Calibri" w:cs="B Zar"/>
                      <w:color w:val="000000"/>
                      <w:sz w:val="48"/>
                      <w:szCs w:val="48"/>
                    </w:rPr>
                  </w:pPr>
                  <w:ins w:id="10091" w:author="Mohsen Jafarinejad" w:date="2019-04-27T13:29:00Z">
                    <w:r w:rsidRPr="00041A5D">
                      <w:rPr>
                        <w:rFonts w:ascii="MS Gothic" w:eastAsia="MS Gothic" w:hAnsi="MS Gothic" w:cs="MS Gothic" w:hint="cs"/>
                        <w:color w:val="000000"/>
                        <w:sz w:val="48"/>
                        <w:szCs w:val="48"/>
                      </w:rPr>
                      <w:t>✓</w:t>
                    </w:r>
                  </w:ins>
                </w:p>
              </w:tc>
              <w:tc>
                <w:tcPr>
                  <w:tcW w:w="655" w:type="dxa"/>
                  <w:tcBorders>
                    <w:top w:val="nil"/>
                    <w:left w:val="nil"/>
                    <w:bottom w:val="single" w:sz="4" w:space="0" w:color="auto"/>
                    <w:right w:val="single" w:sz="4" w:space="0" w:color="auto"/>
                  </w:tcBorders>
                  <w:shd w:val="clear" w:color="auto" w:fill="auto"/>
                  <w:noWrap/>
                  <w:vAlign w:val="bottom"/>
                  <w:hideMark/>
                </w:tcPr>
                <w:p w14:paraId="78C1B989" w14:textId="77777777" w:rsidR="00041A5D" w:rsidRPr="00041A5D" w:rsidRDefault="00041A5D" w:rsidP="00041A5D">
                  <w:pPr>
                    <w:spacing w:after="0" w:line="240" w:lineRule="auto"/>
                    <w:rPr>
                      <w:ins w:id="10092" w:author="Mohsen Jafarinejad" w:date="2019-04-27T13:29:00Z"/>
                      <w:rFonts w:ascii="Calibri" w:eastAsia="Times New Roman" w:hAnsi="Calibri" w:cs="B Zar"/>
                      <w:color w:val="000000"/>
                    </w:rPr>
                  </w:pPr>
                  <w:ins w:id="10093" w:author="Mohsen Jafarinejad" w:date="2019-04-27T13:29:00Z">
                    <w:r w:rsidRPr="00041A5D">
                      <w:rPr>
                        <w:rFonts w:ascii="Calibri" w:eastAsia="Times New Roman" w:hAnsi="Calibri" w:cs="B Zar" w:hint="cs"/>
                        <w:color w:val="000000"/>
                      </w:rPr>
                      <w:t> </w:t>
                    </w:r>
                  </w:ins>
                </w:p>
              </w:tc>
              <w:tc>
                <w:tcPr>
                  <w:tcW w:w="710" w:type="dxa"/>
                  <w:tcBorders>
                    <w:top w:val="nil"/>
                    <w:left w:val="nil"/>
                    <w:bottom w:val="single" w:sz="4" w:space="0" w:color="auto"/>
                    <w:right w:val="single" w:sz="4" w:space="0" w:color="auto"/>
                  </w:tcBorders>
                  <w:shd w:val="clear" w:color="auto" w:fill="auto"/>
                  <w:noWrap/>
                  <w:vAlign w:val="center"/>
                  <w:hideMark/>
                </w:tcPr>
                <w:p w14:paraId="3AF7C4D7" w14:textId="77777777" w:rsidR="00041A5D" w:rsidRPr="00041A5D" w:rsidRDefault="00041A5D" w:rsidP="00041A5D">
                  <w:pPr>
                    <w:spacing w:after="0" w:line="240" w:lineRule="auto"/>
                    <w:jc w:val="center"/>
                    <w:rPr>
                      <w:ins w:id="10094" w:author="Mohsen Jafarinejad" w:date="2019-04-27T13:29:00Z"/>
                      <w:rFonts w:ascii="Calibri" w:eastAsia="Times New Roman" w:hAnsi="Calibri" w:cs="B Zar"/>
                      <w:color w:val="000000"/>
                    </w:rPr>
                  </w:pPr>
                  <w:ins w:id="10095" w:author="Mohsen Jafarinejad" w:date="2019-04-27T13:29:00Z">
                    <w:r w:rsidRPr="00041A5D">
                      <w:rPr>
                        <w:rFonts w:ascii="Calibri" w:eastAsia="Times New Roman" w:hAnsi="Calibri" w:cs="B Zar" w:hint="cs"/>
                        <w:color w:val="000000"/>
                      </w:rPr>
                      <w:t> </w:t>
                    </w:r>
                  </w:ins>
                </w:p>
              </w:tc>
              <w:tc>
                <w:tcPr>
                  <w:tcW w:w="756" w:type="dxa"/>
                  <w:tcBorders>
                    <w:top w:val="nil"/>
                    <w:left w:val="nil"/>
                    <w:bottom w:val="single" w:sz="4" w:space="0" w:color="auto"/>
                    <w:right w:val="single" w:sz="4" w:space="0" w:color="auto"/>
                  </w:tcBorders>
                  <w:shd w:val="clear" w:color="auto" w:fill="auto"/>
                  <w:noWrap/>
                  <w:vAlign w:val="center"/>
                  <w:hideMark/>
                </w:tcPr>
                <w:p w14:paraId="4E47408D" w14:textId="77777777" w:rsidR="00041A5D" w:rsidRPr="00041A5D" w:rsidRDefault="00041A5D" w:rsidP="00041A5D">
                  <w:pPr>
                    <w:spacing w:after="0" w:line="240" w:lineRule="auto"/>
                    <w:jc w:val="center"/>
                    <w:rPr>
                      <w:ins w:id="10096" w:author="Mohsen Jafarinejad" w:date="2019-04-27T13:29:00Z"/>
                      <w:rFonts w:ascii="Calibri" w:eastAsia="Times New Roman" w:hAnsi="Calibri" w:cs="B Zar"/>
                      <w:color w:val="000000"/>
                    </w:rPr>
                  </w:pPr>
                  <w:ins w:id="10097" w:author="Mohsen Jafarinejad" w:date="2019-04-27T13:29:00Z">
                    <w:r w:rsidRPr="00041A5D">
                      <w:rPr>
                        <w:rFonts w:ascii="Calibri" w:eastAsia="Times New Roman" w:hAnsi="Calibri" w:cs="B Zar" w:hint="cs"/>
                        <w:color w:val="000000"/>
                      </w:rPr>
                      <w:t> </w:t>
                    </w:r>
                  </w:ins>
                </w:p>
              </w:tc>
              <w:tc>
                <w:tcPr>
                  <w:tcW w:w="718" w:type="dxa"/>
                  <w:tcBorders>
                    <w:top w:val="nil"/>
                    <w:left w:val="nil"/>
                    <w:bottom w:val="single" w:sz="4" w:space="0" w:color="auto"/>
                    <w:right w:val="single" w:sz="4" w:space="0" w:color="auto"/>
                  </w:tcBorders>
                  <w:shd w:val="clear" w:color="auto" w:fill="auto"/>
                  <w:noWrap/>
                  <w:vAlign w:val="center"/>
                  <w:hideMark/>
                </w:tcPr>
                <w:p w14:paraId="1E842FE6" w14:textId="77777777" w:rsidR="00041A5D" w:rsidRPr="00041A5D" w:rsidRDefault="00041A5D" w:rsidP="00041A5D">
                  <w:pPr>
                    <w:spacing w:after="0" w:line="240" w:lineRule="auto"/>
                    <w:jc w:val="center"/>
                    <w:rPr>
                      <w:ins w:id="10098" w:author="Mohsen Jafarinejad" w:date="2019-04-27T13:29:00Z"/>
                      <w:rFonts w:ascii="Calibri" w:eastAsia="Times New Roman" w:hAnsi="Calibri" w:cs="B Zar"/>
                      <w:color w:val="000000"/>
                    </w:rPr>
                  </w:pPr>
                  <w:ins w:id="10099" w:author="Mohsen Jafarinejad" w:date="2019-04-27T13:29:00Z">
                    <w:r w:rsidRPr="00041A5D">
                      <w:rPr>
                        <w:rFonts w:ascii="Calibri" w:eastAsia="Times New Roman" w:hAnsi="Calibri" w:cs="B Zar" w:hint="cs"/>
                        <w:color w:val="000000"/>
                      </w:rPr>
                      <w:t> </w:t>
                    </w:r>
                  </w:ins>
                </w:p>
              </w:tc>
              <w:tc>
                <w:tcPr>
                  <w:tcW w:w="655" w:type="dxa"/>
                  <w:tcBorders>
                    <w:top w:val="nil"/>
                    <w:left w:val="nil"/>
                    <w:bottom w:val="single" w:sz="4" w:space="0" w:color="auto"/>
                    <w:right w:val="single" w:sz="4" w:space="0" w:color="auto"/>
                  </w:tcBorders>
                  <w:shd w:val="clear" w:color="auto" w:fill="auto"/>
                  <w:noWrap/>
                  <w:vAlign w:val="center"/>
                  <w:hideMark/>
                </w:tcPr>
                <w:p w14:paraId="502E59C1" w14:textId="77777777" w:rsidR="00041A5D" w:rsidRPr="00041A5D" w:rsidRDefault="00041A5D" w:rsidP="00041A5D">
                  <w:pPr>
                    <w:spacing w:after="0" w:line="240" w:lineRule="auto"/>
                    <w:jc w:val="center"/>
                    <w:rPr>
                      <w:ins w:id="10100" w:author="Mohsen Jafarinejad" w:date="2019-04-27T13:29:00Z"/>
                      <w:rFonts w:ascii="Calibri" w:eastAsia="Times New Roman" w:hAnsi="Calibri" w:cs="B Zar"/>
                      <w:color w:val="000000"/>
                    </w:rPr>
                  </w:pPr>
                  <w:ins w:id="10101" w:author="Mohsen Jafarinejad" w:date="2019-04-27T13:29:00Z">
                    <w:r w:rsidRPr="00041A5D">
                      <w:rPr>
                        <w:rFonts w:ascii="Calibri" w:eastAsia="Times New Roman" w:hAnsi="Calibri" w:cs="B Zar" w:hint="cs"/>
                        <w:color w:val="000000"/>
                      </w:rPr>
                      <w:t> </w:t>
                    </w:r>
                  </w:ins>
                </w:p>
              </w:tc>
              <w:tc>
                <w:tcPr>
                  <w:tcW w:w="1243" w:type="dxa"/>
                  <w:tcBorders>
                    <w:top w:val="nil"/>
                    <w:left w:val="nil"/>
                    <w:bottom w:val="single" w:sz="4" w:space="0" w:color="auto"/>
                    <w:right w:val="single" w:sz="4" w:space="0" w:color="auto"/>
                  </w:tcBorders>
                  <w:shd w:val="clear" w:color="auto" w:fill="auto"/>
                  <w:noWrap/>
                  <w:vAlign w:val="center"/>
                  <w:hideMark/>
                </w:tcPr>
                <w:p w14:paraId="1D361ABB" w14:textId="77777777" w:rsidR="00041A5D" w:rsidRPr="00041A5D" w:rsidRDefault="00041A5D" w:rsidP="00041A5D">
                  <w:pPr>
                    <w:spacing w:after="0" w:line="240" w:lineRule="auto"/>
                    <w:jc w:val="center"/>
                    <w:rPr>
                      <w:ins w:id="10102" w:author="Mohsen Jafarinejad" w:date="2019-04-27T13:29:00Z"/>
                      <w:rFonts w:ascii="Calibri" w:eastAsia="Times New Roman" w:hAnsi="Calibri" w:cs="B Zar"/>
                      <w:color w:val="000000"/>
                    </w:rPr>
                  </w:pPr>
                  <w:ins w:id="10103" w:author="Mohsen Jafarinejad" w:date="2019-04-27T13:29:00Z">
                    <w:r w:rsidRPr="00041A5D">
                      <w:rPr>
                        <w:rFonts w:ascii="Calibri" w:eastAsia="Times New Roman" w:hAnsi="Calibri" w:cs="B Zar" w:hint="cs"/>
                        <w:color w:val="000000"/>
                      </w:rPr>
                      <w:t> </w:t>
                    </w:r>
                  </w:ins>
                </w:p>
              </w:tc>
              <w:tc>
                <w:tcPr>
                  <w:tcW w:w="1268" w:type="dxa"/>
                  <w:tcBorders>
                    <w:top w:val="nil"/>
                    <w:left w:val="nil"/>
                    <w:bottom w:val="single" w:sz="4" w:space="0" w:color="auto"/>
                    <w:right w:val="single" w:sz="4" w:space="0" w:color="auto"/>
                  </w:tcBorders>
                  <w:shd w:val="clear" w:color="auto" w:fill="auto"/>
                  <w:noWrap/>
                  <w:vAlign w:val="center"/>
                  <w:hideMark/>
                </w:tcPr>
                <w:p w14:paraId="3FAC34B3" w14:textId="77777777" w:rsidR="00041A5D" w:rsidRPr="00041A5D" w:rsidRDefault="00041A5D" w:rsidP="00041A5D">
                  <w:pPr>
                    <w:spacing w:after="0" w:line="240" w:lineRule="auto"/>
                    <w:jc w:val="center"/>
                    <w:rPr>
                      <w:ins w:id="10104" w:author="Mohsen Jafarinejad" w:date="2019-04-27T13:29:00Z"/>
                      <w:rFonts w:ascii="Calibri" w:eastAsia="Times New Roman" w:hAnsi="Calibri" w:cs="B Zar"/>
                      <w:color w:val="000000"/>
                      <w:sz w:val="48"/>
                      <w:szCs w:val="48"/>
                    </w:rPr>
                  </w:pPr>
                  <w:ins w:id="10105" w:author="Mohsen Jafarinejad" w:date="2019-04-27T13:29:00Z">
                    <w:r w:rsidRPr="00041A5D">
                      <w:rPr>
                        <w:rFonts w:ascii="MS Gothic" w:eastAsia="MS Gothic" w:hAnsi="MS Gothic" w:cs="MS Gothic" w:hint="cs"/>
                        <w:color w:val="000000"/>
                        <w:sz w:val="48"/>
                        <w:szCs w:val="48"/>
                      </w:rPr>
                      <w:t>✓</w:t>
                    </w:r>
                  </w:ins>
                </w:p>
              </w:tc>
              <w:tc>
                <w:tcPr>
                  <w:tcW w:w="869" w:type="dxa"/>
                  <w:tcBorders>
                    <w:top w:val="nil"/>
                    <w:left w:val="nil"/>
                    <w:bottom w:val="single" w:sz="4" w:space="0" w:color="auto"/>
                    <w:right w:val="single" w:sz="4" w:space="0" w:color="auto"/>
                  </w:tcBorders>
                  <w:shd w:val="clear" w:color="auto" w:fill="auto"/>
                  <w:noWrap/>
                  <w:vAlign w:val="center"/>
                  <w:hideMark/>
                </w:tcPr>
                <w:p w14:paraId="4C6E9CC8" w14:textId="77777777" w:rsidR="00041A5D" w:rsidRPr="00041A5D" w:rsidRDefault="00041A5D" w:rsidP="00041A5D">
                  <w:pPr>
                    <w:spacing w:after="0" w:line="240" w:lineRule="auto"/>
                    <w:jc w:val="center"/>
                    <w:rPr>
                      <w:ins w:id="10106" w:author="Mohsen Jafarinejad" w:date="2019-04-27T13:29:00Z"/>
                      <w:rFonts w:ascii="Calibri" w:eastAsia="Times New Roman" w:hAnsi="Calibri" w:cs="B Zar"/>
                      <w:color w:val="000000"/>
                    </w:rPr>
                  </w:pPr>
                  <w:ins w:id="10107" w:author="Mohsen Jafarinejad" w:date="2019-04-27T13:29:00Z">
                    <w:r w:rsidRPr="00041A5D">
                      <w:rPr>
                        <w:rFonts w:ascii="Calibri" w:eastAsia="Times New Roman" w:hAnsi="Calibri" w:cs="B Zar" w:hint="cs"/>
                        <w:color w:val="000000"/>
                      </w:rPr>
                      <w:t> </w:t>
                    </w:r>
                  </w:ins>
                </w:p>
              </w:tc>
              <w:tc>
                <w:tcPr>
                  <w:tcW w:w="1040" w:type="dxa"/>
                  <w:tcBorders>
                    <w:top w:val="nil"/>
                    <w:left w:val="nil"/>
                    <w:bottom w:val="single" w:sz="4" w:space="0" w:color="auto"/>
                    <w:right w:val="single" w:sz="4" w:space="0" w:color="auto"/>
                  </w:tcBorders>
                  <w:shd w:val="clear" w:color="auto" w:fill="auto"/>
                  <w:noWrap/>
                  <w:vAlign w:val="center"/>
                  <w:hideMark/>
                </w:tcPr>
                <w:p w14:paraId="4A8171C2" w14:textId="77777777" w:rsidR="00041A5D" w:rsidRPr="00041A5D" w:rsidRDefault="00041A5D" w:rsidP="00041A5D">
                  <w:pPr>
                    <w:spacing w:after="0" w:line="240" w:lineRule="auto"/>
                    <w:jc w:val="center"/>
                    <w:rPr>
                      <w:ins w:id="10108" w:author="Mohsen Jafarinejad" w:date="2019-04-27T13:29:00Z"/>
                      <w:rFonts w:ascii="Calibri" w:eastAsia="Times New Roman" w:hAnsi="Calibri" w:cs="B Zar"/>
                      <w:color w:val="000000"/>
                      <w:sz w:val="48"/>
                      <w:szCs w:val="48"/>
                    </w:rPr>
                  </w:pPr>
                  <w:ins w:id="10109" w:author="Mohsen Jafarinejad" w:date="2019-04-27T13:29:00Z">
                    <w:r w:rsidRPr="00041A5D">
                      <w:rPr>
                        <w:rFonts w:ascii="MS Gothic" w:eastAsia="MS Gothic" w:hAnsi="MS Gothic" w:cs="MS Gothic" w:hint="cs"/>
                        <w:color w:val="000000"/>
                        <w:sz w:val="48"/>
                        <w:szCs w:val="48"/>
                      </w:rPr>
                      <w:t>✓</w:t>
                    </w:r>
                  </w:ins>
                </w:p>
              </w:tc>
              <w:tc>
                <w:tcPr>
                  <w:tcW w:w="6799" w:type="dxa"/>
                  <w:tcBorders>
                    <w:top w:val="nil"/>
                    <w:left w:val="nil"/>
                    <w:bottom w:val="single" w:sz="4" w:space="0" w:color="auto"/>
                    <w:right w:val="single" w:sz="4" w:space="0" w:color="auto"/>
                  </w:tcBorders>
                  <w:shd w:val="clear" w:color="auto" w:fill="auto"/>
                  <w:vAlign w:val="center"/>
                  <w:hideMark/>
                </w:tcPr>
                <w:p w14:paraId="62F5F5CB" w14:textId="77777777" w:rsidR="00041A5D" w:rsidRPr="00041A5D" w:rsidRDefault="00041A5D" w:rsidP="00041A5D">
                  <w:pPr>
                    <w:spacing w:after="0" w:line="240" w:lineRule="auto"/>
                    <w:jc w:val="center"/>
                    <w:rPr>
                      <w:ins w:id="10110" w:author="Mohsen Jafarinejad" w:date="2019-04-27T13:29:00Z"/>
                      <w:rFonts w:ascii="Times New Roman" w:eastAsia="Times New Roman" w:hAnsi="Times New Roman" w:cs="Times New Roman"/>
                      <w:color w:val="000000"/>
                    </w:rPr>
                  </w:pPr>
                  <w:ins w:id="10111" w:author="Mohsen Jafarinejad" w:date="2019-04-27T13:29:00Z">
                    <w:r w:rsidRPr="00041A5D">
                      <w:rPr>
                        <w:rFonts w:ascii="Times New Roman" w:eastAsia="Times New Roman" w:hAnsi="Times New Roman" w:cs="Times New Roman"/>
                        <w:color w:val="000000"/>
                      </w:rPr>
                      <w:t>MODELING OF POLARIZATION LOSSES</w:t>
                    </w:r>
                    <w:r w:rsidRPr="00041A5D">
                      <w:rPr>
                        <w:rFonts w:ascii="Times New Roman" w:eastAsia="Times New Roman" w:hAnsi="Times New Roman" w:cs="Times New Roman"/>
                        <w:color w:val="000000"/>
                      </w:rPr>
                      <w:br/>
                      <w:t>OF A MICROBIAL FUEL CELL</w:t>
                    </w:r>
                  </w:ins>
                </w:p>
              </w:tc>
              <w:tc>
                <w:tcPr>
                  <w:tcW w:w="1920" w:type="dxa"/>
                  <w:tcBorders>
                    <w:top w:val="nil"/>
                    <w:left w:val="nil"/>
                    <w:bottom w:val="single" w:sz="4" w:space="0" w:color="auto"/>
                    <w:right w:val="single" w:sz="8" w:space="0" w:color="auto"/>
                  </w:tcBorders>
                  <w:shd w:val="clear" w:color="auto" w:fill="auto"/>
                  <w:noWrap/>
                  <w:vAlign w:val="center"/>
                  <w:hideMark/>
                </w:tcPr>
                <w:p w14:paraId="10E3502E" w14:textId="77777777" w:rsidR="00041A5D" w:rsidRPr="00041A5D" w:rsidRDefault="00041A5D" w:rsidP="00041A5D">
                  <w:pPr>
                    <w:bidi/>
                    <w:spacing w:after="0" w:line="240" w:lineRule="auto"/>
                    <w:jc w:val="center"/>
                    <w:rPr>
                      <w:ins w:id="10112" w:author="Mohsen Jafarinejad" w:date="2019-04-27T13:29:00Z"/>
                      <w:rFonts w:ascii="Calibri" w:eastAsia="Times New Roman" w:hAnsi="Calibri" w:cs="B Zar"/>
                      <w:color w:val="000000"/>
                    </w:rPr>
                  </w:pPr>
                  <w:ins w:id="10113" w:author="Mohsen Jafarinejad" w:date="2019-04-27T13:29:00Z">
                    <w:r w:rsidRPr="00041A5D">
                      <w:rPr>
                        <w:rFonts w:ascii="Calibri" w:eastAsia="Times New Roman" w:hAnsi="Calibri" w:cs="B Zar" w:hint="cs"/>
                        <w:color w:val="000000"/>
                        <w:rtl/>
                      </w:rPr>
                      <w:t xml:space="preserve">لیژائوو همکاران </w:t>
                    </w:r>
                    <w:r w:rsidRPr="00041A5D">
                      <w:rPr>
                        <w:rFonts w:ascii="Calibri" w:eastAsia="Times New Roman" w:hAnsi="Calibri" w:cs="B Zar"/>
                        <w:color w:val="000000"/>
                        <w:rtl/>
                      </w:rPr>
                      <w:t>[60]</w:t>
                    </w:r>
                  </w:ins>
                </w:p>
              </w:tc>
            </w:tr>
            <w:tr w:rsidR="00041A5D" w:rsidRPr="00041A5D" w14:paraId="35E17696" w14:textId="77777777" w:rsidTr="00041A5D">
              <w:trPr>
                <w:trHeight w:val="690"/>
                <w:ins w:id="10114" w:author="Mohsen Jafarinejad" w:date="2019-04-27T13:29:00Z"/>
              </w:trPr>
              <w:tc>
                <w:tcPr>
                  <w:tcW w:w="1124" w:type="dxa"/>
                  <w:tcBorders>
                    <w:top w:val="nil"/>
                    <w:left w:val="single" w:sz="8" w:space="0" w:color="auto"/>
                    <w:bottom w:val="nil"/>
                    <w:right w:val="nil"/>
                  </w:tcBorders>
                  <w:shd w:val="clear" w:color="auto" w:fill="auto"/>
                  <w:noWrap/>
                  <w:vAlign w:val="bottom"/>
                  <w:hideMark/>
                </w:tcPr>
                <w:p w14:paraId="1E82A8A8" w14:textId="77777777" w:rsidR="00041A5D" w:rsidRPr="00041A5D" w:rsidRDefault="00041A5D" w:rsidP="00041A5D">
                  <w:pPr>
                    <w:spacing w:after="0" w:line="240" w:lineRule="auto"/>
                    <w:rPr>
                      <w:ins w:id="10115" w:author="Mohsen Jafarinejad" w:date="2019-04-27T13:29:00Z"/>
                      <w:rFonts w:ascii="Calibri" w:eastAsia="Times New Roman" w:hAnsi="Calibri" w:cs="B Zar"/>
                      <w:color w:val="000000"/>
                    </w:rPr>
                  </w:pPr>
                  <w:ins w:id="10116" w:author="Mohsen Jafarinejad" w:date="2019-04-27T13:29:00Z">
                    <w:r w:rsidRPr="00041A5D">
                      <w:rPr>
                        <w:rFonts w:ascii="Calibri" w:eastAsia="Times New Roman" w:hAnsi="Calibri" w:cs="B Zar" w:hint="cs"/>
                        <w:color w:val="000000"/>
                      </w:rPr>
                      <w:t> </w:t>
                    </w:r>
                  </w:ins>
                </w:p>
              </w:tc>
              <w:tc>
                <w:tcPr>
                  <w:tcW w:w="683" w:type="dxa"/>
                  <w:tcBorders>
                    <w:top w:val="nil"/>
                    <w:left w:val="single" w:sz="4" w:space="0" w:color="auto"/>
                    <w:bottom w:val="single" w:sz="4" w:space="0" w:color="auto"/>
                    <w:right w:val="single" w:sz="4" w:space="0" w:color="auto"/>
                  </w:tcBorders>
                  <w:shd w:val="clear" w:color="auto" w:fill="auto"/>
                  <w:noWrap/>
                  <w:vAlign w:val="bottom"/>
                  <w:hideMark/>
                </w:tcPr>
                <w:p w14:paraId="158CE690" w14:textId="77777777" w:rsidR="00041A5D" w:rsidRPr="00041A5D" w:rsidRDefault="00041A5D" w:rsidP="00041A5D">
                  <w:pPr>
                    <w:spacing w:after="0" w:line="240" w:lineRule="auto"/>
                    <w:rPr>
                      <w:ins w:id="10117" w:author="Mohsen Jafarinejad" w:date="2019-04-27T13:29:00Z"/>
                      <w:rFonts w:ascii="Calibri" w:eastAsia="Times New Roman" w:hAnsi="Calibri" w:cs="B Zar"/>
                      <w:color w:val="000000"/>
                    </w:rPr>
                  </w:pPr>
                  <w:ins w:id="10118" w:author="Mohsen Jafarinejad" w:date="2019-04-27T13:29:00Z">
                    <w:r w:rsidRPr="00041A5D">
                      <w:rPr>
                        <w:rFonts w:ascii="Calibri" w:eastAsia="Times New Roman" w:hAnsi="Calibri" w:cs="B Zar" w:hint="cs"/>
                        <w:color w:val="000000"/>
                      </w:rPr>
                      <w:t> </w:t>
                    </w:r>
                  </w:ins>
                </w:p>
              </w:tc>
              <w:tc>
                <w:tcPr>
                  <w:tcW w:w="720" w:type="dxa"/>
                  <w:tcBorders>
                    <w:top w:val="nil"/>
                    <w:left w:val="nil"/>
                    <w:bottom w:val="single" w:sz="4" w:space="0" w:color="auto"/>
                    <w:right w:val="single" w:sz="4" w:space="0" w:color="auto"/>
                  </w:tcBorders>
                  <w:shd w:val="clear" w:color="auto" w:fill="auto"/>
                  <w:noWrap/>
                  <w:vAlign w:val="bottom"/>
                  <w:hideMark/>
                </w:tcPr>
                <w:p w14:paraId="5975D842" w14:textId="77777777" w:rsidR="00041A5D" w:rsidRPr="00041A5D" w:rsidRDefault="00041A5D" w:rsidP="00041A5D">
                  <w:pPr>
                    <w:spacing w:after="0" w:line="240" w:lineRule="auto"/>
                    <w:rPr>
                      <w:ins w:id="10119" w:author="Mohsen Jafarinejad" w:date="2019-04-27T13:29:00Z"/>
                      <w:rFonts w:ascii="Calibri" w:eastAsia="Times New Roman" w:hAnsi="Calibri" w:cs="B Zar"/>
                      <w:color w:val="000000"/>
                    </w:rPr>
                  </w:pPr>
                  <w:ins w:id="10120" w:author="Mohsen Jafarinejad" w:date="2019-04-27T13:29:00Z">
                    <w:r w:rsidRPr="00041A5D">
                      <w:rPr>
                        <w:rFonts w:ascii="Calibri" w:eastAsia="Times New Roman" w:hAnsi="Calibri" w:cs="B Zar" w:hint="cs"/>
                        <w:color w:val="000000"/>
                      </w:rPr>
                      <w:t> </w:t>
                    </w:r>
                  </w:ins>
                </w:p>
              </w:tc>
              <w:tc>
                <w:tcPr>
                  <w:tcW w:w="655" w:type="dxa"/>
                  <w:tcBorders>
                    <w:top w:val="nil"/>
                    <w:left w:val="nil"/>
                    <w:bottom w:val="single" w:sz="4" w:space="0" w:color="auto"/>
                    <w:right w:val="single" w:sz="4" w:space="0" w:color="auto"/>
                  </w:tcBorders>
                  <w:shd w:val="clear" w:color="auto" w:fill="auto"/>
                  <w:noWrap/>
                  <w:vAlign w:val="bottom"/>
                  <w:hideMark/>
                </w:tcPr>
                <w:p w14:paraId="18F653CA" w14:textId="77777777" w:rsidR="00041A5D" w:rsidRPr="00041A5D" w:rsidRDefault="00041A5D" w:rsidP="00041A5D">
                  <w:pPr>
                    <w:spacing w:after="0" w:line="240" w:lineRule="auto"/>
                    <w:rPr>
                      <w:ins w:id="10121" w:author="Mohsen Jafarinejad" w:date="2019-04-27T13:29:00Z"/>
                      <w:rFonts w:ascii="Calibri" w:eastAsia="Times New Roman" w:hAnsi="Calibri" w:cs="B Zar"/>
                      <w:color w:val="000000"/>
                    </w:rPr>
                  </w:pPr>
                  <w:ins w:id="10122" w:author="Mohsen Jafarinejad" w:date="2019-04-27T13:29:00Z">
                    <w:r w:rsidRPr="00041A5D">
                      <w:rPr>
                        <w:rFonts w:ascii="Calibri" w:eastAsia="Times New Roman" w:hAnsi="Calibri" w:cs="B Zar" w:hint="cs"/>
                        <w:color w:val="000000"/>
                      </w:rPr>
                      <w:t> </w:t>
                    </w:r>
                  </w:ins>
                </w:p>
              </w:tc>
              <w:tc>
                <w:tcPr>
                  <w:tcW w:w="710" w:type="dxa"/>
                  <w:tcBorders>
                    <w:top w:val="nil"/>
                    <w:left w:val="nil"/>
                    <w:bottom w:val="single" w:sz="4" w:space="0" w:color="auto"/>
                    <w:right w:val="single" w:sz="4" w:space="0" w:color="auto"/>
                  </w:tcBorders>
                  <w:shd w:val="clear" w:color="auto" w:fill="auto"/>
                  <w:noWrap/>
                  <w:vAlign w:val="center"/>
                  <w:hideMark/>
                </w:tcPr>
                <w:p w14:paraId="3CF930DE" w14:textId="77777777" w:rsidR="00041A5D" w:rsidRPr="00041A5D" w:rsidRDefault="00041A5D" w:rsidP="00041A5D">
                  <w:pPr>
                    <w:spacing w:after="0" w:line="240" w:lineRule="auto"/>
                    <w:jc w:val="center"/>
                    <w:rPr>
                      <w:ins w:id="10123" w:author="Mohsen Jafarinejad" w:date="2019-04-27T13:29:00Z"/>
                      <w:rFonts w:ascii="Calibri" w:eastAsia="Times New Roman" w:hAnsi="Calibri" w:cs="B Zar"/>
                      <w:color w:val="000000"/>
                    </w:rPr>
                  </w:pPr>
                  <w:ins w:id="10124" w:author="Mohsen Jafarinejad" w:date="2019-04-27T13:29:00Z">
                    <w:r w:rsidRPr="00041A5D">
                      <w:rPr>
                        <w:rFonts w:ascii="Calibri" w:eastAsia="Times New Roman" w:hAnsi="Calibri" w:cs="B Zar" w:hint="cs"/>
                        <w:color w:val="000000"/>
                      </w:rPr>
                      <w:t> </w:t>
                    </w:r>
                  </w:ins>
                </w:p>
              </w:tc>
              <w:tc>
                <w:tcPr>
                  <w:tcW w:w="756" w:type="dxa"/>
                  <w:tcBorders>
                    <w:top w:val="nil"/>
                    <w:left w:val="nil"/>
                    <w:bottom w:val="single" w:sz="4" w:space="0" w:color="auto"/>
                    <w:right w:val="single" w:sz="4" w:space="0" w:color="auto"/>
                  </w:tcBorders>
                  <w:shd w:val="clear" w:color="auto" w:fill="auto"/>
                  <w:noWrap/>
                  <w:vAlign w:val="center"/>
                  <w:hideMark/>
                </w:tcPr>
                <w:p w14:paraId="3ED48F3D" w14:textId="77777777" w:rsidR="00041A5D" w:rsidRPr="00041A5D" w:rsidRDefault="00041A5D" w:rsidP="00041A5D">
                  <w:pPr>
                    <w:spacing w:after="0" w:line="240" w:lineRule="auto"/>
                    <w:jc w:val="center"/>
                    <w:rPr>
                      <w:ins w:id="10125" w:author="Mohsen Jafarinejad" w:date="2019-04-27T13:29:00Z"/>
                      <w:rFonts w:ascii="Calibri" w:eastAsia="Times New Roman" w:hAnsi="Calibri" w:cs="B Zar"/>
                      <w:color w:val="000000"/>
                      <w:sz w:val="48"/>
                      <w:szCs w:val="48"/>
                    </w:rPr>
                  </w:pPr>
                  <w:ins w:id="10126" w:author="Mohsen Jafarinejad" w:date="2019-04-27T13:29:00Z">
                    <w:r w:rsidRPr="00041A5D">
                      <w:rPr>
                        <w:rFonts w:ascii="MS Gothic" w:eastAsia="MS Gothic" w:hAnsi="MS Gothic" w:cs="MS Gothic" w:hint="cs"/>
                        <w:color w:val="000000"/>
                        <w:sz w:val="48"/>
                        <w:szCs w:val="48"/>
                      </w:rPr>
                      <w:t>✓</w:t>
                    </w:r>
                  </w:ins>
                </w:p>
              </w:tc>
              <w:tc>
                <w:tcPr>
                  <w:tcW w:w="718" w:type="dxa"/>
                  <w:tcBorders>
                    <w:top w:val="nil"/>
                    <w:left w:val="nil"/>
                    <w:bottom w:val="single" w:sz="4" w:space="0" w:color="auto"/>
                    <w:right w:val="single" w:sz="4" w:space="0" w:color="auto"/>
                  </w:tcBorders>
                  <w:shd w:val="clear" w:color="auto" w:fill="auto"/>
                  <w:noWrap/>
                  <w:vAlign w:val="center"/>
                  <w:hideMark/>
                </w:tcPr>
                <w:p w14:paraId="7B87E1C9" w14:textId="77777777" w:rsidR="00041A5D" w:rsidRPr="00041A5D" w:rsidRDefault="00041A5D" w:rsidP="00041A5D">
                  <w:pPr>
                    <w:spacing w:after="0" w:line="240" w:lineRule="auto"/>
                    <w:jc w:val="center"/>
                    <w:rPr>
                      <w:ins w:id="10127" w:author="Mohsen Jafarinejad" w:date="2019-04-27T13:29:00Z"/>
                      <w:rFonts w:ascii="Calibri" w:eastAsia="Times New Roman" w:hAnsi="Calibri" w:cs="B Zar"/>
                      <w:color w:val="000000"/>
                      <w:sz w:val="48"/>
                      <w:szCs w:val="48"/>
                    </w:rPr>
                  </w:pPr>
                  <w:ins w:id="10128" w:author="Mohsen Jafarinejad" w:date="2019-04-27T13:29:00Z">
                    <w:r w:rsidRPr="00041A5D">
                      <w:rPr>
                        <w:rFonts w:ascii="MS Gothic" w:eastAsia="MS Gothic" w:hAnsi="MS Gothic" w:cs="MS Gothic" w:hint="cs"/>
                        <w:color w:val="000000"/>
                        <w:sz w:val="48"/>
                        <w:szCs w:val="48"/>
                      </w:rPr>
                      <w:t>✓</w:t>
                    </w:r>
                  </w:ins>
                </w:p>
              </w:tc>
              <w:tc>
                <w:tcPr>
                  <w:tcW w:w="655" w:type="dxa"/>
                  <w:tcBorders>
                    <w:top w:val="nil"/>
                    <w:left w:val="nil"/>
                    <w:bottom w:val="single" w:sz="4" w:space="0" w:color="auto"/>
                    <w:right w:val="single" w:sz="4" w:space="0" w:color="auto"/>
                  </w:tcBorders>
                  <w:shd w:val="clear" w:color="auto" w:fill="auto"/>
                  <w:noWrap/>
                  <w:vAlign w:val="center"/>
                  <w:hideMark/>
                </w:tcPr>
                <w:p w14:paraId="26EDD8ED" w14:textId="77777777" w:rsidR="00041A5D" w:rsidRPr="00041A5D" w:rsidRDefault="00041A5D" w:rsidP="00041A5D">
                  <w:pPr>
                    <w:spacing w:after="0" w:line="240" w:lineRule="auto"/>
                    <w:jc w:val="center"/>
                    <w:rPr>
                      <w:ins w:id="10129" w:author="Mohsen Jafarinejad" w:date="2019-04-27T13:29:00Z"/>
                      <w:rFonts w:ascii="Calibri" w:eastAsia="Times New Roman" w:hAnsi="Calibri" w:cs="B Zar"/>
                      <w:color w:val="000000"/>
                      <w:sz w:val="48"/>
                      <w:szCs w:val="48"/>
                    </w:rPr>
                  </w:pPr>
                  <w:ins w:id="10130" w:author="Mohsen Jafarinejad" w:date="2019-04-27T13:29:00Z">
                    <w:r w:rsidRPr="00041A5D">
                      <w:rPr>
                        <w:rFonts w:ascii="Calibri" w:eastAsia="Times New Roman" w:hAnsi="Calibri" w:cs="B Zar" w:hint="cs"/>
                        <w:color w:val="000000"/>
                        <w:sz w:val="48"/>
                        <w:szCs w:val="48"/>
                      </w:rPr>
                      <w:t> </w:t>
                    </w:r>
                  </w:ins>
                </w:p>
              </w:tc>
              <w:tc>
                <w:tcPr>
                  <w:tcW w:w="1243" w:type="dxa"/>
                  <w:tcBorders>
                    <w:top w:val="nil"/>
                    <w:left w:val="nil"/>
                    <w:bottom w:val="single" w:sz="4" w:space="0" w:color="auto"/>
                    <w:right w:val="single" w:sz="4" w:space="0" w:color="auto"/>
                  </w:tcBorders>
                  <w:shd w:val="clear" w:color="auto" w:fill="auto"/>
                  <w:noWrap/>
                  <w:vAlign w:val="center"/>
                  <w:hideMark/>
                </w:tcPr>
                <w:p w14:paraId="0DA7CE26" w14:textId="77777777" w:rsidR="00041A5D" w:rsidRPr="00041A5D" w:rsidRDefault="00041A5D" w:rsidP="00041A5D">
                  <w:pPr>
                    <w:spacing w:after="0" w:line="240" w:lineRule="auto"/>
                    <w:jc w:val="center"/>
                    <w:rPr>
                      <w:ins w:id="10131" w:author="Mohsen Jafarinejad" w:date="2019-04-27T13:29:00Z"/>
                      <w:rFonts w:ascii="Calibri" w:eastAsia="Times New Roman" w:hAnsi="Calibri" w:cs="B Zar"/>
                      <w:color w:val="000000"/>
                    </w:rPr>
                  </w:pPr>
                  <w:ins w:id="10132" w:author="Mohsen Jafarinejad" w:date="2019-04-27T13:29:00Z">
                    <w:r w:rsidRPr="00041A5D">
                      <w:rPr>
                        <w:rFonts w:ascii="Calibri" w:eastAsia="Times New Roman" w:hAnsi="Calibri" w:cs="B Zar" w:hint="cs"/>
                        <w:color w:val="000000"/>
                      </w:rPr>
                      <w:t> </w:t>
                    </w:r>
                  </w:ins>
                </w:p>
              </w:tc>
              <w:tc>
                <w:tcPr>
                  <w:tcW w:w="1268" w:type="dxa"/>
                  <w:tcBorders>
                    <w:top w:val="nil"/>
                    <w:left w:val="nil"/>
                    <w:bottom w:val="single" w:sz="4" w:space="0" w:color="auto"/>
                    <w:right w:val="single" w:sz="4" w:space="0" w:color="auto"/>
                  </w:tcBorders>
                  <w:shd w:val="clear" w:color="auto" w:fill="auto"/>
                  <w:noWrap/>
                  <w:vAlign w:val="center"/>
                  <w:hideMark/>
                </w:tcPr>
                <w:p w14:paraId="799C374E" w14:textId="77777777" w:rsidR="00041A5D" w:rsidRPr="00041A5D" w:rsidRDefault="00041A5D" w:rsidP="00041A5D">
                  <w:pPr>
                    <w:spacing w:after="0" w:line="240" w:lineRule="auto"/>
                    <w:jc w:val="center"/>
                    <w:rPr>
                      <w:ins w:id="10133" w:author="Mohsen Jafarinejad" w:date="2019-04-27T13:29:00Z"/>
                      <w:rFonts w:ascii="Calibri" w:eastAsia="Times New Roman" w:hAnsi="Calibri" w:cs="B Zar"/>
                      <w:color w:val="000000"/>
                      <w:sz w:val="48"/>
                      <w:szCs w:val="48"/>
                    </w:rPr>
                  </w:pPr>
                  <w:ins w:id="10134" w:author="Mohsen Jafarinejad" w:date="2019-04-27T13:29:00Z">
                    <w:r w:rsidRPr="00041A5D">
                      <w:rPr>
                        <w:rFonts w:ascii="MS Gothic" w:eastAsia="MS Gothic" w:hAnsi="MS Gothic" w:cs="MS Gothic" w:hint="cs"/>
                        <w:color w:val="000000"/>
                        <w:sz w:val="48"/>
                        <w:szCs w:val="48"/>
                      </w:rPr>
                      <w:t>✓</w:t>
                    </w:r>
                  </w:ins>
                </w:p>
              </w:tc>
              <w:tc>
                <w:tcPr>
                  <w:tcW w:w="869" w:type="dxa"/>
                  <w:tcBorders>
                    <w:top w:val="nil"/>
                    <w:left w:val="nil"/>
                    <w:bottom w:val="single" w:sz="4" w:space="0" w:color="auto"/>
                    <w:right w:val="single" w:sz="4" w:space="0" w:color="auto"/>
                  </w:tcBorders>
                  <w:shd w:val="clear" w:color="auto" w:fill="auto"/>
                  <w:noWrap/>
                  <w:vAlign w:val="center"/>
                  <w:hideMark/>
                </w:tcPr>
                <w:p w14:paraId="7902B1AE" w14:textId="77777777" w:rsidR="00041A5D" w:rsidRPr="00041A5D" w:rsidRDefault="00041A5D" w:rsidP="00041A5D">
                  <w:pPr>
                    <w:spacing w:after="0" w:line="240" w:lineRule="auto"/>
                    <w:jc w:val="center"/>
                    <w:rPr>
                      <w:ins w:id="10135" w:author="Mohsen Jafarinejad" w:date="2019-04-27T13:29:00Z"/>
                      <w:rFonts w:ascii="Calibri" w:eastAsia="Times New Roman" w:hAnsi="Calibri" w:cs="B Zar"/>
                      <w:color w:val="000000"/>
                    </w:rPr>
                  </w:pPr>
                  <w:ins w:id="10136" w:author="Mohsen Jafarinejad" w:date="2019-04-27T13:29:00Z">
                    <w:r w:rsidRPr="00041A5D">
                      <w:rPr>
                        <w:rFonts w:ascii="Calibri" w:eastAsia="Times New Roman" w:hAnsi="Calibri" w:cs="B Zar" w:hint="cs"/>
                        <w:color w:val="000000"/>
                      </w:rPr>
                      <w:t> </w:t>
                    </w:r>
                  </w:ins>
                </w:p>
              </w:tc>
              <w:tc>
                <w:tcPr>
                  <w:tcW w:w="1040" w:type="dxa"/>
                  <w:tcBorders>
                    <w:top w:val="nil"/>
                    <w:left w:val="nil"/>
                    <w:bottom w:val="single" w:sz="4" w:space="0" w:color="auto"/>
                    <w:right w:val="single" w:sz="4" w:space="0" w:color="auto"/>
                  </w:tcBorders>
                  <w:shd w:val="clear" w:color="auto" w:fill="auto"/>
                  <w:noWrap/>
                  <w:vAlign w:val="center"/>
                  <w:hideMark/>
                </w:tcPr>
                <w:p w14:paraId="77675446" w14:textId="77777777" w:rsidR="00041A5D" w:rsidRPr="00041A5D" w:rsidRDefault="00041A5D" w:rsidP="00041A5D">
                  <w:pPr>
                    <w:spacing w:after="0" w:line="240" w:lineRule="auto"/>
                    <w:jc w:val="center"/>
                    <w:rPr>
                      <w:ins w:id="10137" w:author="Mohsen Jafarinejad" w:date="2019-04-27T13:29:00Z"/>
                      <w:rFonts w:ascii="Calibri" w:eastAsia="Times New Roman" w:hAnsi="Calibri" w:cs="B Zar"/>
                      <w:color w:val="000000"/>
                      <w:sz w:val="48"/>
                      <w:szCs w:val="48"/>
                    </w:rPr>
                  </w:pPr>
                  <w:ins w:id="10138" w:author="Mohsen Jafarinejad" w:date="2019-04-27T13:29:00Z">
                    <w:r w:rsidRPr="00041A5D">
                      <w:rPr>
                        <w:rFonts w:ascii="MS Gothic" w:eastAsia="MS Gothic" w:hAnsi="MS Gothic" w:cs="MS Gothic" w:hint="cs"/>
                        <w:color w:val="000000"/>
                        <w:sz w:val="48"/>
                        <w:szCs w:val="48"/>
                      </w:rPr>
                      <w:t>✓</w:t>
                    </w:r>
                  </w:ins>
                </w:p>
              </w:tc>
              <w:tc>
                <w:tcPr>
                  <w:tcW w:w="6799" w:type="dxa"/>
                  <w:tcBorders>
                    <w:top w:val="nil"/>
                    <w:left w:val="nil"/>
                    <w:bottom w:val="single" w:sz="4" w:space="0" w:color="auto"/>
                    <w:right w:val="single" w:sz="4" w:space="0" w:color="auto"/>
                  </w:tcBorders>
                  <w:shd w:val="clear" w:color="auto" w:fill="auto"/>
                  <w:noWrap/>
                  <w:vAlign w:val="center"/>
                  <w:hideMark/>
                </w:tcPr>
                <w:p w14:paraId="5218E934" w14:textId="77777777" w:rsidR="00041A5D" w:rsidRPr="00041A5D" w:rsidRDefault="00041A5D" w:rsidP="00041A5D">
                  <w:pPr>
                    <w:spacing w:after="0" w:line="240" w:lineRule="auto"/>
                    <w:jc w:val="center"/>
                    <w:rPr>
                      <w:ins w:id="10139" w:author="Mohsen Jafarinejad" w:date="2019-04-27T13:29:00Z"/>
                      <w:rFonts w:ascii="Times New Roman" w:eastAsia="Times New Roman" w:hAnsi="Times New Roman" w:cs="Times New Roman"/>
                      <w:color w:val="000000"/>
                    </w:rPr>
                  </w:pPr>
                  <w:ins w:id="10140" w:author="Mohsen Jafarinejad" w:date="2019-04-27T13:29:00Z">
                    <w:r w:rsidRPr="00041A5D">
                      <w:rPr>
                        <w:rFonts w:ascii="Times New Roman" w:eastAsia="Times New Roman" w:hAnsi="Times New Roman" w:cs="Times New Roman"/>
                        <w:color w:val="000000"/>
                      </w:rPr>
                      <w:t>Modeling of a Microbial Fuel Cell</w:t>
                    </w:r>
                  </w:ins>
                </w:p>
              </w:tc>
              <w:tc>
                <w:tcPr>
                  <w:tcW w:w="1920" w:type="dxa"/>
                  <w:tcBorders>
                    <w:top w:val="nil"/>
                    <w:left w:val="nil"/>
                    <w:bottom w:val="single" w:sz="4" w:space="0" w:color="auto"/>
                    <w:right w:val="single" w:sz="8" w:space="0" w:color="auto"/>
                  </w:tcBorders>
                  <w:shd w:val="clear" w:color="auto" w:fill="auto"/>
                  <w:vAlign w:val="center"/>
                  <w:hideMark/>
                </w:tcPr>
                <w:p w14:paraId="20B75FC3" w14:textId="77777777" w:rsidR="00041A5D" w:rsidRPr="00041A5D" w:rsidRDefault="00041A5D" w:rsidP="00041A5D">
                  <w:pPr>
                    <w:bidi/>
                    <w:spacing w:after="0" w:line="240" w:lineRule="auto"/>
                    <w:jc w:val="center"/>
                    <w:rPr>
                      <w:ins w:id="10141" w:author="Mohsen Jafarinejad" w:date="2019-04-27T13:29:00Z"/>
                      <w:rFonts w:ascii="Calibri" w:eastAsia="Times New Roman" w:hAnsi="Calibri" w:cs="B Zar"/>
                      <w:color w:val="000000"/>
                    </w:rPr>
                  </w:pPr>
                  <w:ins w:id="10142" w:author="Mohsen Jafarinejad" w:date="2019-04-27T13:29:00Z">
                    <w:r w:rsidRPr="00041A5D">
                      <w:rPr>
                        <w:rFonts w:ascii="Calibri" w:eastAsia="Times New Roman" w:hAnsi="Calibri" w:cs="B Zar" w:hint="cs"/>
                        <w:color w:val="000000"/>
                        <w:rtl/>
                      </w:rPr>
                      <w:t xml:space="preserve">مایکل الکساندر کالدر </w:t>
                    </w:r>
                    <w:r w:rsidRPr="00041A5D">
                      <w:rPr>
                        <w:rFonts w:ascii="Calibri" w:eastAsia="Times New Roman" w:hAnsi="Calibri" w:cs="B Zar"/>
                        <w:color w:val="000000"/>
                        <w:rtl/>
                      </w:rPr>
                      <w:t>[62]</w:t>
                    </w:r>
                  </w:ins>
                </w:p>
              </w:tc>
            </w:tr>
            <w:tr w:rsidR="00041A5D" w:rsidRPr="00041A5D" w14:paraId="40041BAB" w14:textId="77777777" w:rsidTr="00041A5D">
              <w:trPr>
                <w:trHeight w:val="690"/>
                <w:ins w:id="10143" w:author="Mohsen Jafarinejad" w:date="2019-04-27T13:29:00Z"/>
              </w:trPr>
              <w:tc>
                <w:tcPr>
                  <w:tcW w:w="1124" w:type="dxa"/>
                  <w:tcBorders>
                    <w:top w:val="single" w:sz="4" w:space="0" w:color="auto"/>
                    <w:left w:val="single" w:sz="8" w:space="0" w:color="auto"/>
                    <w:bottom w:val="single" w:sz="8" w:space="0" w:color="auto"/>
                    <w:right w:val="single" w:sz="4" w:space="0" w:color="auto"/>
                  </w:tcBorders>
                  <w:shd w:val="clear" w:color="auto" w:fill="auto"/>
                  <w:noWrap/>
                  <w:vAlign w:val="center"/>
                  <w:hideMark/>
                </w:tcPr>
                <w:p w14:paraId="258F1B8E" w14:textId="77777777" w:rsidR="00041A5D" w:rsidRPr="00041A5D" w:rsidRDefault="00041A5D" w:rsidP="00041A5D">
                  <w:pPr>
                    <w:spacing w:after="0" w:line="240" w:lineRule="auto"/>
                    <w:jc w:val="center"/>
                    <w:rPr>
                      <w:ins w:id="10144" w:author="Mohsen Jafarinejad" w:date="2019-04-27T13:29:00Z"/>
                      <w:rFonts w:ascii="Calibri" w:eastAsia="Times New Roman" w:hAnsi="Calibri" w:cs="B Zar"/>
                      <w:color w:val="000000"/>
                      <w:sz w:val="48"/>
                      <w:szCs w:val="48"/>
                    </w:rPr>
                  </w:pPr>
                  <w:ins w:id="10145" w:author="Mohsen Jafarinejad" w:date="2019-04-27T13:29:00Z">
                    <w:r w:rsidRPr="00041A5D">
                      <w:rPr>
                        <w:rFonts w:ascii="MS Gothic" w:eastAsia="MS Gothic" w:hAnsi="MS Gothic" w:cs="MS Gothic" w:hint="cs"/>
                        <w:color w:val="000000"/>
                        <w:sz w:val="48"/>
                        <w:szCs w:val="48"/>
                      </w:rPr>
                      <w:t>✓</w:t>
                    </w:r>
                  </w:ins>
                </w:p>
              </w:tc>
              <w:tc>
                <w:tcPr>
                  <w:tcW w:w="683" w:type="dxa"/>
                  <w:tcBorders>
                    <w:top w:val="nil"/>
                    <w:left w:val="nil"/>
                    <w:bottom w:val="single" w:sz="8" w:space="0" w:color="auto"/>
                    <w:right w:val="single" w:sz="4" w:space="0" w:color="auto"/>
                  </w:tcBorders>
                  <w:shd w:val="clear" w:color="auto" w:fill="auto"/>
                  <w:noWrap/>
                  <w:vAlign w:val="bottom"/>
                  <w:hideMark/>
                </w:tcPr>
                <w:p w14:paraId="7E20DFDD" w14:textId="77777777" w:rsidR="00041A5D" w:rsidRPr="00041A5D" w:rsidRDefault="00041A5D" w:rsidP="00041A5D">
                  <w:pPr>
                    <w:spacing w:after="0" w:line="240" w:lineRule="auto"/>
                    <w:rPr>
                      <w:ins w:id="10146" w:author="Mohsen Jafarinejad" w:date="2019-04-27T13:29:00Z"/>
                      <w:rFonts w:ascii="Calibri" w:eastAsia="Times New Roman" w:hAnsi="Calibri" w:cs="B Zar"/>
                      <w:color w:val="000000"/>
                    </w:rPr>
                  </w:pPr>
                  <w:ins w:id="10147" w:author="Mohsen Jafarinejad" w:date="2019-04-27T13:29:00Z">
                    <w:r w:rsidRPr="00041A5D">
                      <w:rPr>
                        <w:rFonts w:ascii="Calibri" w:eastAsia="Times New Roman" w:hAnsi="Calibri" w:cs="B Zar" w:hint="cs"/>
                        <w:color w:val="000000"/>
                      </w:rPr>
                      <w:t> </w:t>
                    </w:r>
                  </w:ins>
                </w:p>
              </w:tc>
              <w:tc>
                <w:tcPr>
                  <w:tcW w:w="720" w:type="dxa"/>
                  <w:tcBorders>
                    <w:top w:val="nil"/>
                    <w:left w:val="nil"/>
                    <w:bottom w:val="single" w:sz="8" w:space="0" w:color="auto"/>
                    <w:right w:val="single" w:sz="4" w:space="0" w:color="auto"/>
                  </w:tcBorders>
                  <w:shd w:val="clear" w:color="auto" w:fill="auto"/>
                  <w:noWrap/>
                  <w:vAlign w:val="bottom"/>
                  <w:hideMark/>
                </w:tcPr>
                <w:p w14:paraId="4E3913DA" w14:textId="77777777" w:rsidR="00041A5D" w:rsidRPr="00041A5D" w:rsidRDefault="00041A5D" w:rsidP="00041A5D">
                  <w:pPr>
                    <w:spacing w:after="0" w:line="240" w:lineRule="auto"/>
                    <w:rPr>
                      <w:ins w:id="10148" w:author="Mohsen Jafarinejad" w:date="2019-04-27T13:29:00Z"/>
                      <w:rFonts w:ascii="Calibri" w:eastAsia="Times New Roman" w:hAnsi="Calibri" w:cs="B Zar"/>
                      <w:color w:val="000000"/>
                    </w:rPr>
                  </w:pPr>
                  <w:ins w:id="10149" w:author="Mohsen Jafarinejad" w:date="2019-04-27T13:29:00Z">
                    <w:r w:rsidRPr="00041A5D">
                      <w:rPr>
                        <w:rFonts w:ascii="Calibri" w:eastAsia="Times New Roman" w:hAnsi="Calibri" w:cs="B Zar" w:hint="cs"/>
                        <w:color w:val="000000"/>
                      </w:rPr>
                      <w:t> </w:t>
                    </w:r>
                  </w:ins>
                </w:p>
              </w:tc>
              <w:tc>
                <w:tcPr>
                  <w:tcW w:w="655" w:type="dxa"/>
                  <w:tcBorders>
                    <w:top w:val="nil"/>
                    <w:left w:val="nil"/>
                    <w:bottom w:val="single" w:sz="8" w:space="0" w:color="auto"/>
                    <w:right w:val="single" w:sz="4" w:space="0" w:color="auto"/>
                  </w:tcBorders>
                  <w:shd w:val="clear" w:color="auto" w:fill="auto"/>
                  <w:noWrap/>
                  <w:vAlign w:val="bottom"/>
                  <w:hideMark/>
                </w:tcPr>
                <w:p w14:paraId="7EBB61B1" w14:textId="77777777" w:rsidR="00041A5D" w:rsidRPr="00041A5D" w:rsidRDefault="00041A5D" w:rsidP="00041A5D">
                  <w:pPr>
                    <w:spacing w:after="0" w:line="240" w:lineRule="auto"/>
                    <w:rPr>
                      <w:ins w:id="10150" w:author="Mohsen Jafarinejad" w:date="2019-04-27T13:29:00Z"/>
                      <w:rFonts w:ascii="Calibri" w:eastAsia="Times New Roman" w:hAnsi="Calibri" w:cs="B Zar"/>
                      <w:color w:val="000000"/>
                    </w:rPr>
                  </w:pPr>
                  <w:ins w:id="10151" w:author="Mohsen Jafarinejad" w:date="2019-04-27T13:29:00Z">
                    <w:r w:rsidRPr="00041A5D">
                      <w:rPr>
                        <w:rFonts w:ascii="Calibri" w:eastAsia="Times New Roman" w:hAnsi="Calibri" w:cs="B Zar" w:hint="cs"/>
                        <w:color w:val="000000"/>
                      </w:rPr>
                      <w:t> </w:t>
                    </w:r>
                  </w:ins>
                </w:p>
              </w:tc>
              <w:tc>
                <w:tcPr>
                  <w:tcW w:w="710" w:type="dxa"/>
                  <w:tcBorders>
                    <w:top w:val="nil"/>
                    <w:left w:val="nil"/>
                    <w:bottom w:val="single" w:sz="8" w:space="0" w:color="auto"/>
                    <w:right w:val="single" w:sz="4" w:space="0" w:color="auto"/>
                  </w:tcBorders>
                  <w:shd w:val="clear" w:color="auto" w:fill="auto"/>
                  <w:noWrap/>
                  <w:vAlign w:val="center"/>
                  <w:hideMark/>
                </w:tcPr>
                <w:p w14:paraId="759FB8C9" w14:textId="77777777" w:rsidR="00041A5D" w:rsidRPr="00041A5D" w:rsidRDefault="00041A5D" w:rsidP="00041A5D">
                  <w:pPr>
                    <w:spacing w:after="0" w:line="240" w:lineRule="auto"/>
                    <w:jc w:val="center"/>
                    <w:rPr>
                      <w:ins w:id="10152" w:author="Mohsen Jafarinejad" w:date="2019-04-27T13:29:00Z"/>
                      <w:rFonts w:ascii="Calibri" w:eastAsia="Times New Roman" w:hAnsi="Calibri" w:cs="B Zar"/>
                      <w:color w:val="000000"/>
                    </w:rPr>
                  </w:pPr>
                  <w:ins w:id="10153" w:author="Mohsen Jafarinejad" w:date="2019-04-27T13:29:00Z">
                    <w:r w:rsidRPr="00041A5D">
                      <w:rPr>
                        <w:rFonts w:ascii="Calibri" w:eastAsia="Times New Roman" w:hAnsi="Calibri" w:cs="B Zar" w:hint="cs"/>
                        <w:color w:val="000000"/>
                      </w:rPr>
                      <w:t> </w:t>
                    </w:r>
                  </w:ins>
                </w:p>
              </w:tc>
              <w:tc>
                <w:tcPr>
                  <w:tcW w:w="756" w:type="dxa"/>
                  <w:tcBorders>
                    <w:top w:val="nil"/>
                    <w:left w:val="nil"/>
                    <w:bottom w:val="single" w:sz="8" w:space="0" w:color="auto"/>
                    <w:right w:val="single" w:sz="4" w:space="0" w:color="auto"/>
                  </w:tcBorders>
                  <w:shd w:val="clear" w:color="auto" w:fill="auto"/>
                  <w:noWrap/>
                  <w:vAlign w:val="center"/>
                  <w:hideMark/>
                </w:tcPr>
                <w:p w14:paraId="0B80F008" w14:textId="77777777" w:rsidR="00041A5D" w:rsidRPr="00041A5D" w:rsidRDefault="00041A5D" w:rsidP="00041A5D">
                  <w:pPr>
                    <w:spacing w:after="0" w:line="240" w:lineRule="auto"/>
                    <w:jc w:val="center"/>
                    <w:rPr>
                      <w:ins w:id="10154" w:author="Mohsen Jafarinejad" w:date="2019-04-27T13:29:00Z"/>
                      <w:rFonts w:ascii="Calibri" w:eastAsia="Times New Roman" w:hAnsi="Calibri" w:cs="B Zar"/>
                      <w:color w:val="000000"/>
                      <w:sz w:val="48"/>
                      <w:szCs w:val="48"/>
                    </w:rPr>
                  </w:pPr>
                  <w:ins w:id="10155" w:author="Mohsen Jafarinejad" w:date="2019-04-27T13:29:00Z">
                    <w:r w:rsidRPr="00041A5D">
                      <w:rPr>
                        <w:rFonts w:ascii="MS Gothic" w:eastAsia="MS Gothic" w:hAnsi="MS Gothic" w:cs="MS Gothic" w:hint="cs"/>
                        <w:color w:val="000000"/>
                        <w:sz w:val="48"/>
                        <w:szCs w:val="48"/>
                      </w:rPr>
                      <w:t>✓</w:t>
                    </w:r>
                  </w:ins>
                </w:p>
              </w:tc>
              <w:tc>
                <w:tcPr>
                  <w:tcW w:w="718" w:type="dxa"/>
                  <w:tcBorders>
                    <w:top w:val="nil"/>
                    <w:left w:val="nil"/>
                    <w:bottom w:val="single" w:sz="8" w:space="0" w:color="auto"/>
                    <w:right w:val="single" w:sz="4" w:space="0" w:color="auto"/>
                  </w:tcBorders>
                  <w:shd w:val="clear" w:color="auto" w:fill="auto"/>
                  <w:noWrap/>
                  <w:vAlign w:val="center"/>
                  <w:hideMark/>
                </w:tcPr>
                <w:p w14:paraId="6C8523DE" w14:textId="77777777" w:rsidR="00041A5D" w:rsidRPr="00041A5D" w:rsidRDefault="00041A5D" w:rsidP="00041A5D">
                  <w:pPr>
                    <w:spacing w:after="0" w:line="240" w:lineRule="auto"/>
                    <w:jc w:val="center"/>
                    <w:rPr>
                      <w:ins w:id="10156" w:author="Mohsen Jafarinejad" w:date="2019-04-27T13:29:00Z"/>
                      <w:rFonts w:ascii="Calibri" w:eastAsia="Times New Roman" w:hAnsi="Calibri" w:cs="B Zar"/>
                      <w:color w:val="000000"/>
                      <w:sz w:val="48"/>
                      <w:szCs w:val="48"/>
                    </w:rPr>
                  </w:pPr>
                  <w:ins w:id="10157" w:author="Mohsen Jafarinejad" w:date="2019-04-27T13:29:00Z">
                    <w:r w:rsidRPr="00041A5D">
                      <w:rPr>
                        <w:rFonts w:ascii="MS Gothic" w:eastAsia="MS Gothic" w:hAnsi="MS Gothic" w:cs="MS Gothic" w:hint="cs"/>
                        <w:color w:val="000000"/>
                        <w:sz w:val="48"/>
                        <w:szCs w:val="48"/>
                      </w:rPr>
                      <w:t>✓</w:t>
                    </w:r>
                  </w:ins>
                </w:p>
              </w:tc>
              <w:tc>
                <w:tcPr>
                  <w:tcW w:w="655" w:type="dxa"/>
                  <w:tcBorders>
                    <w:top w:val="nil"/>
                    <w:left w:val="nil"/>
                    <w:bottom w:val="single" w:sz="8" w:space="0" w:color="auto"/>
                    <w:right w:val="single" w:sz="4" w:space="0" w:color="auto"/>
                  </w:tcBorders>
                  <w:shd w:val="clear" w:color="auto" w:fill="auto"/>
                  <w:noWrap/>
                  <w:vAlign w:val="center"/>
                  <w:hideMark/>
                </w:tcPr>
                <w:p w14:paraId="4ABDE7FF" w14:textId="77777777" w:rsidR="00041A5D" w:rsidRPr="00041A5D" w:rsidRDefault="00041A5D" w:rsidP="00041A5D">
                  <w:pPr>
                    <w:spacing w:after="0" w:line="240" w:lineRule="auto"/>
                    <w:jc w:val="center"/>
                    <w:rPr>
                      <w:ins w:id="10158" w:author="Mohsen Jafarinejad" w:date="2019-04-27T13:29:00Z"/>
                      <w:rFonts w:ascii="Calibri" w:eastAsia="Times New Roman" w:hAnsi="Calibri" w:cs="B Zar"/>
                      <w:color w:val="000000"/>
                      <w:sz w:val="48"/>
                      <w:szCs w:val="48"/>
                    </w:rPr>
                  </w:pPr>
                  <w:ins w:id="10159" w:author="Mohsen Jafarinejad" w:date="2019-04-27T13:29:00Z">
                    <w:r w:rsidRPr="00041A5D">
                      <w:rPr>
                        <w:rFonts w:ascii="MS Gothic" w:eastAsia="MS Gothic" w:hAnsi="MS Gothic" w:cs="MS Gothic" w:hint="cs"/>
                        <w:color w:val="000000"/>
                        <w:sz w:val="48"/>
                        <w:szCs w:val="48"/>
                      </w:rPr>
                      <w:t>✓</w:t>
                    </w:r>
                  </w:ins>
                </w:p>
              </w:tc>
              <w:tc>
                <w:tcPr>
                  <w:tcW w:w="1243" w:type="dxa"/>
                  <w:tcBorders>
                    <w:top w:val="nil"/>
                    <w:left w:val="nil"/>
                    <w:bottom w:val="single" w:sz="8" w:space="0" w:color="auto"/>
                    <w:right w:val="single" w:sz="4" w:space="0" w:color="auto"/>
                  </w:tcBorders>
                  <w:shd w:val="clear" w:color="auto" w:fill="auto"/>
                  <w:noWrap/>
                  <w:vAlign w:val="center"/>
                  <w:hideMark/>
                </w:tcPr>
                <w:p w14:paraId="7279EE23" w14:textId="77777777" w:rsidR="00041A5D" w:rsidRPr="00041A5D" w:rsidRDefault="00041A5D" w:rsidP="00041A5D">
                  <w:pPr>
                    <w:spacing w:after="0" w:line="240" w:lineRule="auto"/>
                    <w:jc w:val="center"/>
                    <w:rPr>
                      <w:ins w:id="10160" w:author="Mohsen Jafarinejad" w:date="2019-04-27T13:29:00Z"/>
                      <w:rFonts w:ascii="Calibri" w:eastAsia="Times New Roman" w:hAnsi="Calibri" w:cs="B Zar"/>
                      <w:color w:val="000000"/>
                      <w:sz w:val="48"/>
                      <w:szCs w:val="48"/>
                    </w:rPr>
                  </w:pPr>
                  <w:ins w:id="10161" w:author="Mohsen Jafarinejad" w:date="2019-04-27T13:29:00Z">
                    <w:r w:rsidRPr="00041A5D">
                      <w:rPr>
                        <w:rFonts w:ascii="MS Gothic" w:eastAsia="MS Gothic" w:hAnsi="MS Gothic" w:cs="MS Gothic" w:hint="cs"/>
                        <w:color w:val="000000"/>
                        <w:sz w:val="48"/>
                        <w:szCs w:val="48"/>
                      </w:rPr>
                      <w:t>✓</w:t>
                    </w:r>
                  </w:ins>
                </w:p>
              </w:tc>
              <w:tc>
                <w:tcPr>
                  <w:tcW w:w="1268" w:type="dxa"/>
                  <w:tcBorders>
                    <w:top w:val="nil"/>
                    <w:left w:val="nil"/>
                    <w:bottom w:val="single" w:sz="8" w:space="0" w:color="auto"/>
                    <w:right w:val="single" w:sz="4" w:space="0" w:color="auto"/>
                  </w:tcBorders>
                  <w:shd w:val="clear" w:color="auto" w:fill="auto"/>
                  <w:noWrap/>
                  <w:vAlign w:val="center"/>
                  <w:hideMark/>
                </w:tcPr>
                <w:p w14:paraId="4AB1A003" w14:textId="77777777" w:rsidR="00041A5D" w:rsidRPr="00041A5D" w:rsidRDefault="00041A5D" w:rsidP="00041A5D">
                  <w:pPr>
                    <w:spacing w:after="0" w:line="240" w:lineRule="auto"/>
                    <w:jc w:val="center"/>
                    <w:rPr>
                      <w:ins w:id="10162" w:author="Mohsen Jafarinejad" w:date="2019-04-27T13:29:00Z"/>
                      <w:rFonts w:ascii="Calibri" w:eastAsia="Times New Roman" w:hAnsi="Calibri" w:cs="B Zar"/>
                      <w:color w:val="000000"/>
                      <w:sz w:val="48"/>
                      <w:szCs w:val="48"/>
                    </w:rPr>
                  </w:pPr>
                  <w:ins w:id="10163" w:author="Mohsen Jafarinejad" w:date="2019-04-27T13:29:00Z">
                    <w:r w:rsidRPr="00041A5D">
                      <w:rPr>
                        <w:rFonts w:ascii="MS Gothic" w:eastAsia="MS Gothic" w:hAnsi="MS Gothic" w:cs="MS Gothic" w:hint="cs"/>
                        <w:color w:val="000000"/>
                        <w:sz w:val="48"/>
                        <w:szCs w:val="48"/>
                      </w:rPr>
                      <w:t>✓</w:t>
                    </w:r>
                  </w:ins>
                </w:p>
              </w:tc>
              <w:tc>
                <w:tcPr>
                  <w:tcW w:w="869" w:type="dxa"/>
                  <w:tcBorders>
                    <w:top w:val="nil"/>
                    <w:left w:val="nil"/>
                    <w:bottom w:val="single" w:sz="8" w:space="0" w:color="auto"/>
                    <w:right w:val="single" w:sz="4" w:space="0" w:color="auto"/>
                  </w:tcBorders>
                  <w:shd w:val="clear" w:color="auto" w:fill="auto"/>
                  <w:noWrap/>
                  <w:vAlign w:val="center"/>
                  <w:hideMark/>
                </w:tcPr>
                <w:p w14:paraId="1B547121" w14:textId="77777777" w:rsidR="00041A5D" w:rsidRPr="00041A5D" w:rsidRDefault="00041A5D" w:rsidP="00041A5D">
                  <w:pPr>
                    <w:spacing w:after="0" w:line="240" w:lineRule="auto"/>
                    <w:jc w:val="center"/>
                    <w:rPr>
                      <w:ins w:id="10164" w:author="Mohsen Jafarinejad" w:date="2019-04-27T13:29:00Z"/>
                      <w:rFonts w:ascii="Calibri" w:eastAsia="Times New Roman" w:hAnsi="Calibri" w:cs="B Zar"/>
                      <w:color w:val="000000"/>
                    </w:rPr>
                  </w:pPr>
                  <w:ins w:id="10165" w:author="Mohsen Jafarinejad" w:date="2019-04-27T13:29:00Z">
                    <w:r w:rsidRPr="00041A5D">
                      <w:rPr>
                        <w:rFonts w:ascii="Calibri" w:eastAsia="Times New Roman" w:hAnsi="Calibri" w:cs="B Zar" w:hint="cs"/>
                        <w:color w:val="000000"/>
                      </w:rPr>
                      <w:t> </w:t>
                    </w:r>
                  </w:ins>
                </w:p>
              </w:tc>
              <w:tc>
                <w:tcPr>
                  <w:tcW w:w="1040" w:type="dxa"/>
                  <w:tcBorders>
                    <w:top w:val="nil"/>
                    <w:left w:val="nil"/>
                    <w:bottom w:val="single" w:sz="8" w:space="0" w:color="auto"/>
                    <w:right w:val="single" w:sz="4" w:space="0" w:color="auto"/>
                  </w:tcBorders>
                  <w:shd w:val="clear" w:color="auto" w:fill="auto"/>
                  <w:noWrap/>
                  <w:vAlign w:val="center"/>
                  <w:hideMark/>
                </w:tcPr>
                <w:p w14:paraId="1184B0E5" w14:textId="77777777" w:rsidR="00041A5D" w:rsidRPr="00041A5D" w:rsidRDefault="00041A5D" w:rsidP="00041A5D">
                  <w:pPr>
                    <w:spacing w:after="0" w:line="240" w:lineRule="auto"/>
                    <w:jc w:val="center"/>
                    <w:rPr>
                      <w:ins w:id="10166" w:author="Mohsen Jafarinejad" w:date="2019-04-27T13:29:00Z"/>
                      <w:rFonts w:ascii="Calibri" w:eastAsia="Times New Roman" w:hAnsi="Calibri" w:cs="B Zar"/>
                      <w:color w:val="000000"/>
                      <w:sz w:val="48"/>
                      <w:szCs w:val="48"/>
                    </w:rPr>
                  </w:pPr>
                  <w:ins w:id="10167" w:author="Mohsen Jafarinejad" w:date="2019-04-27T13:29:00Z">
                    <w:r w:rsidRPr="00041A5D">
                      <w:rPr>
                        <w:rFonts w:ascii="MS Gothic" w:eastAsia="MS Gothic" w:hAnsi="MS Gothic" w:cs="MS Gothic" w:hint="cs"/>
                        <w:color w:val="000000"/>
                        <w:sz w:val="48"/>
                        <w:szCs w:val="48"/>
                      </w:rPr>
                      <w:t>✓</w:t>
                    </w:r>
                  </w:ins>
                </w:p>
              </w:tc>
              <w:tc>
                <w:tcPr>
                  <w:tcW w:w="6799" w:type="dxa"/>
                  <w:tcBorders>
                    <w:top w:val="nil"/>
                    <w:left w:val="nil"/>
                    <w:bottom w:val="single" w:sz="8" w:space="0" w:color="auto"/>
                    <w:right w:val="single" w:sz="4" w:space="0" w:color="auto"/>
                  </w:tcBorders>
                  <w:shd w:val="clear" w:color="auto" w:fill="auto"/>
                  <w:noWrap/>
                  <w:vAlign w:val="center"/>
                  <w:hideMark/>
                </w:tcPr>
                <w:p w14:paraId="2A82F39F" w14:textId="77777777" w:rsidR="00041A5D" w:rsidRPr="00041A5D" w:rsidRDefault="00041A5D" w:rsidP="00041A5D">
                  <w:pPr>
                    <w:bidi/>
                    <w:spacing w:after="0" w:line="240" w:lineRule="auto"/>
                    <w:jc w:val="center"/>
                    <w:rPr>
                      <w:ins w:id="10168" w:author="Mohsen Jafarinejad" w:date="2019-04-27T13:29:00Z"/>
                      <w:rFonts w:ascii="Times New Roman" w:eastAsia="Times New Roman" w:hAnsi="Times New Roman" w:cs="Times New Roman"/>
                      <w:color w:val="000000"/>
                    </w:rPr>
                  </w:pPr>
                  <w:ins w:id="10169" w:author="Mohsen Jafarinejad" w:date="2019-04-27T13:29:00Z">
                    <w:r w:rsidRPr="00041A5D">
                      <w:rPr>
                        <w:rFonts w:ascii="Times New Roman" w:eastAsia="Times New Roman" w:hAnsi="Times New Roman" w:cs="Times New Roman"/>
                        <w:color w:val="000000"/>
                        <w:rtl/>
                      </w:rPr>
                      <w:t>شبیه سازی پیل سوختی میکروبی و بررسی اثر متغییر های ورودی بر روی عملکرد آن</w:t>
                    </w:r>
                  </w:ins>
                </w:p>
              </w:tc>
              <w:tc>
                <w:tcPr>
                  <w:tcW w:w="1920" w:type="dxa"/>
                  <w:tcBorders>
                    <w:top w:val="nil"/>
                    <w:left w:val="nil"/>
                    <w:bottom w:val="single" w:sz="8" w:space="0" w:color="auto"/>
                    <w:right w:val="single" w:sz="8" w:space="0" w:color="auto"/>
                  </w:tcBorders>
                  <w:shd w:val="clear" w:color="auto" w:fill="auto"/>
                  <w:noWrap/>
                  <w:vAlign w:val="center"/>
                  <w:hideMark/>
                </w:tcPr>
                <w:p w14:paraId="7CC8D79A" w14:textId="77777777" w:rsidR="00041A5D" w:rsidRPr="00041A5D" w:rsidRDefault="00041A5D" w:rsidP="00041A5D">
                  <w:pPr>
                    <w:bidi/>
                    <w:spacing w:after="0" w:line="240" w:lineRule="auto"/>
                    <w:jc w:val="center"/>
                    <w:rPr>
                      <w:ins w:id="10170" w:author="Mohsen Jafarinejad" w:date="2019-04-27T13:29:00Z"/>
                      <w:rFonts w:ascii="Calibri" w:eastAsia="Times New Roman" w:hAnsi="Calibri" w:cs="B Zar"/>
                      <w:color w:val="000000"/>
                    </w:rPr>
                  </w:pPr>
                  <w:ins w:id="10171" w:author="Mohsen Jafarinejad" w:date="2019-04-27T13:29:00Z">
                    <w:r w:rsidRPr="00041A5D">
                      <w:rPr>
                        <w:rFonts w:ascii="Calibri" w:eastAsia="Times New Roman" w:hAnsi="Calibri" w:cs="B Zar" w:hint="cs"/>
                        <w:color w:val="000000"/>
                        <w:rtl/>
                      </w:rPr>
                      <w:t>نوشتار پیش‌رو</w:t>
                    </w:r>
                  </w:ins>
                </w:p>
              </w:tc>
            </w:tr>
          </w:tbl>
          <w:p w14:paraId="3FADFF05" w14:textId="0A71E571" w:rsidR="00B01187" w:rsidRPr="00B01187" w:rsidDel="00041A5D" w:rsidRDefault="00B01187" w:rsidP="005E409E">
            <w:pPr>
              <w:tabs>
                <w:tab w:val="left" w:pos="0"/>
                <w:tab w:val="left" w:pos="7371"/>
              </w:tabs>
              <w:bidi/>
              <w:spacing w:after="0" w:line="240" w:lineRule="auto"/>
              <w:jc w:val="center"/>
              <w:rPr>
                <w:del w:id="10172" w:author="Mohsen Jafarinejad" w:date="2019-04-27T13:28:00Z"/>
                <w:rFonts w:ascii="Calibri" w:eastAsia="Times New Roman" w:hAnsi="Calibri" w:cs="B Zar"/>
                <w:color w:val="000000"/>
                <w:sz w:val="48"/>
                <w:szCs w:val="48"/>
              </w:rPr>
            </w:pPr>
            <w:del w:id="10173" w:author="Mohsen Jafarinejad" w:date="2019-04-27T13:28:00Z">
              <w:r w:rsidRPr="00B01187" w:rsidDel="00041A5D">
                <w:rPr>
                  <w:rFonts w:ascii="Calibri" w:eastAsia="Times New Roman" w:hAnsi="Calibri" w:cs="B Zar" w:hint="cs"/>
                  <w:color w:val="000000"/>
                  <w:sz w:val="48"/>
                  <w:szCs w:val="48"/>
                  <w:rtl/>
                </w:rPr>
                <w:delText>موضوع تحقیقات</w:delText>
              </w:r>
              <w:bookmarkStart w:id="10174" w:name="_Toc8546102"/>
              <w:bookmarkStart w:id="10175" w:name="_Toc8550511"/>
              <w:bookmarkStart w:id="10176" w:name="_Toc8550772"/>
              <w:bookmarkEnd w:id="10174"/>
              <w:bookmarkEnd w:id="10175"/>
              <w:bookmarkEnd w:id="10176"/>
            </w:del>
          </w:p>
        </w:tc>
        <w:tc>
          <w:tcPr>
            <w:tcW w:w="3233" w:type="dxa"/>
            <w:tcBorders>
              <w:top w:val="single" w:sz="4" w:space="0" w:color="auto"/>
              <w:left w:val="nil"/>
              <w:bottom w:val="single" w:sz="4" w:space="0" w:color="auto"/>
              <w:right w:val="single" w:sz="4" w:space="0" w:color="auto"/>
            </w:tcBorders>
            <w:shd w:val="clear" w:color="000000" w:fill="8DB4E2"/>
            <w:noWrap/>
            <w:vAlign w:val="center"/>
            <w:hideMark/>
          </w:tcPr>
          <w:p w14:paraId="111D2C66" w14:textId="7E384262" w:rsidR="00B01187" w:rsidRPr="00B01187" w:rsidDel="00041A5D" w:rsidRDefault="00B01187" w:rsidP="005E409E">
            <w:pPr>
              <w:tabs>
                <w:tab w:val="left" w:pos="0"/>
                <w:tab w:val="left" w:pos="7371"/>
              </w:tabs>
              <w:bidi/>
              <w:spacing w:after="0" w:line="240" w:lineRule="auto"/>
              <w:jc w:val="center"/>
              <w:rPr>
                <w:del w:id="10177" w:author="Mohsen Jafarinejad" w:date="2019-04-27T13:28:00Z"/>
                <w:rFonts w:ascii="Calibri" w:eastAsia="Times New Roman" w:hAnsi="Calibri" w:cs="B Zar"/>
                <w:color w:val="000000"/>
                <w:sz w:val="48"/>
                <w:szCs w:val="48"/>
              </w:rPr>
            </w:pPr>
            <w:del w:id="10178" w:author="Mohsen Jafarinejad" w:date="2019-04-27T13:28:00Z">
              <w:r w:rsidRPr="00B01187" w:rsidDel="00041A5D">
                <w:rPr>
                  <w:rFonts w:ascii="Calibri" w:eastAsia="Times New Roman" w:hAnsi="Calibri" w:cs="B Zar" w:hint="cs"/>
                  <w:color w:val="000000"/>
                  <w:sz w:val="48"/>
                  <w:szCs w:val="48"/>
                  <w:rtl/>
                </w:rPr>
                <w:delText xml:space="preserve">نویسنده </w:delText>
              </w:r>
              <w:bookmarkStart w:id="10179" w:name="_Toc8546103"/>
              <w:bookmarkStart w:id="10180" w:name="_Toc8550512"/>
              <w:bookmarkStart w:id="10181" w:name="_Toc8550773"/>
              <w:bookmarkEnd w:id="10179"/>
              <w:bookmarkEnd w:id="10180"/>
              <w:bookmarkEnd w:id="10181"/>
            </w:del>
          </w:p>
        </w:tc>
        <w:bookmarkStart w:id="10182" w:name="_Toc8546104"/>
        <w:bookmarkStart w:id="10183" w:name="_Toc8550513"/>
        <w:bookmarkStart w:id="10184" w:name="_Toc8550774"/>
        <w:bookmarkEnd w:id="10182"/>
        <w:bookmarkEnd w:id="10183"/>
        <w:bookmarkEnd w:id="10184"/>
      </w:tr>
      <w:tr w:rsidR="00B01187" w:rsidRPr="00B01187" w:rsidDel="00041A5D" w14:paraId="6743DCDB" w14:textId="31EE4948" w:rsidTr="00A52291">
        <w:trPr>
          <w:trHeight w:val="683"/>
          <w:jc w:val="center"/>
          <w:del w:id="10185" w:author="Mohsen Jafarinejad" w:date="2019-04-27T13:28:00Z"/>
        </w:trPr>
        <w:tc>
          <w:tcPr>
            <w:tcW w:w="62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397281" w14:textId="0F8490A8" w:rsidR="00B01187" w:rsidRPr="00B01187" w:rsidDel="00041A5D" w:rsidRDefault="00B01187" w:rsidP="005E409E">
            <w:pPr>
              <w:tabs>
                <w:tab w:val="left" w:pos="0"/>
                <w:tab w:val="left" w:pos="7371"/>
              </w:tabs>
              <w:bidi/>
              <w:spacing w:after="0" w:line="240" w:lineRule="auto"/>
              <w:jc w:val="center"/>
              <w:rPr>
                <w:del w:id="10186" w:author="Mohsen Jafarinejad" w:date="2019-04-27T13:28:00Z"/>
                <w:rFonts w:ascii="Calibri" w:eastAsia="Times New Roman" w:hAnsi="Calibri" w:cs="B Zar"/>
                <w:color w:val="000000"/>
                <w:sz w:val="24"/>
                <w:szCs w:val="24"/>
              </w:rPr>
            </w:pPr>
            <w:del w:id="10187" w:author="Mohsen Jafarinejad" w:date="2019-04-27T13:28:00Z">
              <w:r w:rsidRPr="00B01187" w:rsidDel="00041A5D">
                <w:rPr>
                  <w:rFonts w:ascii="Calibri" w:eastAsia="Times New Roman" w:hAnsi="Calibri" w:cs="B Zar" w:hint="cs"/>
                  <w:color w:val="000000"/>
                  <w:sz w:val="24"/>
                  <w:szCs w:val="24"/>
                  <w:rtl/>
                </w:rPr>
                <w:delText>اثر تغییرات غلظت سابستریت ها بر روی عملکرد پیل سوختی پیوسته</w:delText>
              </w:r>
              <w:bookmarkStart w:id="10188" w:name="_Toc8546105"/>
              <w:bookmarkStart w:id="10189" w:name="_Toc8550514"/>
              <w:bookmarkStart w:id="10190" w:name="_Toc8550775"/>
              <w:bookmarkEnd w:id="10188"/>
              <w:bookmarkEnd w:id="10189"/>
              <w:bookmarkEnd w:id="10190"/>
            </w:del>
          </w:p>
        </w:tc>
        <w:tc>
          <w:tcPr>
            <w:tcW w:w="3233" w:type="dxa"/>
            <w:tcBorders>
              <w:top w:val="nil"/>
              <w:left w:val="nil"/>
              <w:bottom w:val="single" w:sz="4" w:space="0" w:color="auto"/>
              <w:right w:val="single" w:sz="4" w:space="0" w:color="auto"/>
            </w:tcBorders>
            <w:shd w:val="clear" w:color="auto" w:fill="auto"/>
            <w:noWrap/>
            <w:vAlign w:val="center"/>
            <w:hideMark/>
          </w:tcPr>
          <w:p w14:paraId="15EAAEE2" w14:textId="4AE44315" w:rsidR="00B01187" w:rsidRPr="00B01187" w:rsidDel="00041A5D" w:rsidRDefault="00B01187" w:rsidP="005E409E">
            <w:pPr>
              <w:tabs>
                <w:tab w:val="left" w:pos="0"/>
                <w:tab w:val="left" w:pos="7371"/>
              </w:tabs>
              <w:bidi/>
              <w:spacing w:after="0" w:line="240" w:lineRule="auto"/>
              <w:jc w:val="center"/>
              <w:rPr>
                <w:del w:id="10191" w:author="Mohsen Jafarinejad" w:date="2019-04-27T13:28:00Z"/>
                <w:rFonts w:ascii="Calibri" w:eastAsia="Times New Roman" w:hAnsi="Calibri" w:cs="B Zar"/>
                <w:color w:val="000000"/>
              </w:rPr>
            </w:pPr>
            <w:del w:id="10192" w:author="Mohsen Jafarinejad" w:date="2019-04-27T13:28:00Z">
              <w:r w:rsidRPr="00B01187" w:rsidDel="00041A5D">
                <w:rPr>
                  <w:rFonts w:ascii="Calibri" w:eastAsia="Times New Roman" w:hAnsi="Calibri" w:cs="B Zar" w:hint="cs"/>
                  <w:color w:val="000000"/>
                  <w:rtl/>
                </w:rPr>
                <w:delText xml:space="preserve">مهروران فروهمکاران </w:delText>
              </w:r>
            </w:del>
            <w:customXmlDelRangeStart w:id="10193" w:author="Mohsen Jafarinejad" w:date="2019-04-27T13:28:00Z"/>
            <w:sdt>
              <w:sdtPr>
                <w:rPr>
                  <w:rFonts w:ascii="Calibri" w:eastAsia="Times New Roman" w:hAnsi="Calibri" w:cs="B Zar" w:hint="cs"/>
                  <w:color w:val="000000"/>
                  <w:rtl/>
                </w:rPr>
                <w:id w:val="147103970"/>
                <w:citation/>
              </w:sdtPr>
              <w:sdtEndPr/>
              <w:sdtContent>
                <w:customXmlDelRangeEnd w:id="10193"/>
                <w:del w:id="10194" w:author="Mohsen Jafarinejad" w:date="2019-04-27T13:28:00Z">
                  <w:r w:rsidR="00A554A0" w:rsidDel="00041A5D">
                    <w:rPr>
                      <w:rFonts w:ascii="Calibri" w:eastAsia="Times New Roman" w:hAnsi="Calibri" w:cs="B Zar"/>
                      <w:color w:val="000000"/>
                      <w:rtl/>
                    </w:rPr>
                    <w:fldChar w:fldCharType="begin"/>
                  </w:r>
                  <w:r w:rsidR="00873ECA" w:rsidDel="00041A5D">
                    <w:rPr>
                      <w:rFonts w:ascii="Calibri" w:eastAsia="Times New Roman" w:hAnsi="Calibri" w:cs="B Zar"/>
                      <w:color w:val="000000"/>
                    </w:rPr>
                    <w:delInstrText xml:space="preserve">CITATION 52 \l 1033 </w:delInstrText>
                  </w:r>
                  <w:r w:rsidR="00A554A0" w:rsidDel="00041A5D">
                    <w:rPr>
                      <w:rFonts w:ascii="Calibri" w:eastAsia="Times New Roman" w:hAnsi="Calibri" w:cs="B Zar"/>
                      <w:color w:val="000000"/>
                      <w:rtl/>
                    </w:rPr>
                    <w:fldChar w:fldCharType="separate"/>
                  </w:r>
                  <w:r w:rsidR="00873ECA" w:rsidRPr="00873ECA" w:rsidDel="00041A5D">
                    <w:rPr>
                      <w:rFonts w:ascii="Calibri" w:eastAsia="Times New Roman" w:hAnsi="Calibri" w:cs="B Zar"/>
                      <w:noProof/>
                      <w:color w:val="000000"/>
                    </w:rPr>
                    <w:delText>[49]</w:delText>
                  </w:r>
                  <w:r w:rsidR="00A554A0" w:rsidDel="00041A5D">
                    <w:rPr>
                      <w:rFonts w:ascii="Calibri" w:eastAsia="Times New Roman" w:hAnsi="Calibri" w:cs="B Zar"/>
                      <w:color w:val="000000"/>
                      <w:rtl/>
                    </w:rPr>
                    <w:fldChar w:fldCharType="end"/>
                  </w:r>
                </w:del>
                <w:customXmlDelRangeStart w:id="10195" w:author="Mohsen Jafarinejad" w:date="2019-04-27T13:28:00Z"/>
              </w:sdtContent>
            </w:sdt>
            <w:customXmlDelRangeEnd w:id="10195"/>
            <w:bookmarkStart w:id="10196" w:name="_Toc8546106"/>
            <w:bookmarkStart w:id="10197" w:name="_Toc8550515"/>
            <w:bookmarkStart w:id="10198" w:name="_Toc8550776"/>
            <w:bookmarkEnd w:id="10196"/>
            <w:bookmarkEnd w:id="10197"/>
            <w:bookmarkEnd w:id="10198"/>
          </w:p>
        </w:tc>
        <w:bookmarkStart w:id="10199" w:name="_Toc8546107"/>
        <w:bookmarkStart w:id="10200" w:name="_Toc8550516"/>
        <w:bookmarkStart w:id="10201" w:name="_Toc8550777"/>
        <w:bookmarkEnd w:id="10199"/>
        <w:bookmarkEnd w:id="10200"/>
        <w:bookmarkEnd w:id="10201"/>
      </w:tr>
      <w:tr w:rsidR="00B01187" w:rsidRPr="00B01187" w:rsidDel="00041A5D" w14:paraId="6610BB13" w14:textId="29E5E16F" w:rsidTr="00A52291">
        <w:trPr>
          <w:trHeight w:val="855"/>
          <w:jc w:val="center"/>
          <w:del w:id="10202" w:author="Mohsen Jafarinejad" w:date="2019-04-27T13:28:00Z"/>
        </w:trPr>
        <w:tc>
          <w:tcPr>
            <w:tcW w:w="62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317CA5B6" w14:textId="34E13999" w:rsidR="00B01187" w:rsidRPr="00B01187" w:rsidDel="00041A5D" w:rsidRDefault="00B01187" w:rsidP="005E409E">
            <w:pPr>
              <w:tabs>
                <w:tab w:val="left" w:pos="0"/>
                <w:tab w:val="left" w:pos="7371"/>
              </w:tabs>
              <w:bidi/>
              <w:spacing w:after="0" w:line="240" w:lineRule="auto"/>
              <w:jc w:val="center"/>
              <w:rPr>
                <w:del w:id="10203" w:author="Mohsen Jafarinejad" w:date="2019-04-27T13:28:00Z"/>
                <w:rFonts w:ascii="Calibri" w:eastAsia="Times New Roman" w:hAnsi="Calibri" w:cs="B Zar"/>
                <w:color w:val="000000"/>
                <w:sz w:val="24"/>
                <w:szCs w:val="24"/>
              </w:rPr>
            </w:pPr>
            <w:del w:id="10204" w:author="Mohsen Jafarinejad" w:date="2019-04-27T13:28:00Z">
              <w:r w:rsidRPr="00B01187" w:rsidDel="00041A5D">
                <w:rPr>
                  <w:rFonts w:ascii="Calibri" w:eastAsia="Times New Roman" w:hAnsi="Calibri" w:cs="B Zar" w:hint="cs"/>
                  <w:color w:val="000000"/>
                  <w:sz w:val="24"/>
                  <w:szCs w:val="24"/>
                  <w:rtl/>
                </w:rPr>
                <w:delText>اثر مقادیرمختلف غلظت</w:delText>
              </w:r>
            </w:del>
            <w:ins w:id="10205" w:author="Mohsen" w:date="2019-03-17T16:52:00Z">
              <w:del w:id="10206" w:author="Mohsen Jafarinejad" w:date="2019-04-27T13:28:00Z">
                <w:r w:rsidR="00CF0011" w:rsidDel="00041A5D">
                  <w:rPr>
                    <w:rFonts w:ascii="Calibri" w:eastAsia="Times New Roman" w:hAnsi="Calibri" w:cs="B Zar"/>
                    <w:color w:val="000000"/>
                    <w:sz w:val="24"/>
                    <w:szCs w:val="24"/>
                    <w:rtl/>
                  </w:rPr>
                  <w:delText xml:space="preserve"> </w:delText>
                </w:r>
              </w:del>
            </w:ins>
            <w:del w:id="10207" w:author="Mohsen Jafarinejad" w:date="2019-04-27T13:28:00Z">
              <w:r w:rsidRPr="00B01187" w:rsidDel="00041A5D">
                <w:rPr>
                  <w:rFonts w:ascii="Calibri" w:eastAsia="Times New Roman" w:hAnsi="Calibri" w:cs="B Zar" w:hint="cs"/>
                  <w:color w:val="000000"/>
                  <w:sz w:val="24"/>
                  <w:szCs w:val="24"/>
                  <w:rtl/>
                </w:rPr>
                <w:delText xml:space="preserve">  لاکتات بر پیل سوختی میکروبی با دومحفظه آند همزمان</w:delText>
              </w:r>
            </w:del>
            <w:ins w:id="10208" w:author="Mohsen" w:date="2019-03-17T16:52:00Z">
              <w:del w:id="10209" w:author="Mohsen Jafarinejad" w:date="2019-04-27T13:28:00Z">
                <w:r w:rsidR="00CF0011" w:rsidDel="00041A5D">
                  <w:rPr>
                    <w:rFonts w:ascii="Calibri" w:eastAsia="Times New Roman" w:hAnsi="Calibri" w:cs="B Zar"/>
                    <w:color w:val="000000"/>
                    <w:sz w:val="24"/>
                    <w:szCs w:val="24"/>
                    <w:rtl/>
                  </w:rPr>
                  <w:delText xml:space="preserve"> </w:delText>
                </w:r>
              </w:del>
            </w:ins>
            <w:del w:id="10210" w:author="Mohsen Jafarinejad" w:date="2019-04-27T13:28:00Z">
              <w:r w:rsidRPr="00B01187" w:rsidDel="00041A5D">
                <w:rPr>
                  <w:rFonts w:ascii="Calibri" w:eastAsia="Times New Roman" w:hAnsi="Calibri" w:cs="B Zar" w:hint="cs"/>
                  <w:color w:val="000000"/>
                  <w:sz w:val="24"/>
                  <w:szCs w:val="24"/>
                  <w:rtl/>
                </w:rPr>
                <w:delText xml:space="preserve">  </w:delText>
              </w:r>
              <w:r w:rsidRPr="00B01187" w:rsidDel="00041A5D">
                <w:rPr>
                  <w:rFonts w:ascii="Calibri" w:eastAsia="Times New Roman" w:hAnsi="Calibri" w:cs="B Zar" w:hint="cs"/>
                  <w:color w:val="000000"/>
                  <w:sz w:val="24"/>
                  <w:szCs w:val="24"/>
                  <w:rtl/>
                </w:rPr>
                <w:br/>
                <w:delText xml:space="preserve">مورد بررسی قرار گرفته است </w:delText>
              </w:r>
              <w:bookmarkStart w:id="10211" w:name="_Toc8546108"/>
              <w:bookmarkStart w:id="10212" w:name="_Toc8550517"/>
              <w:bookmarkStart w:id="10213" w:name="_Toc8550778"/>
              <w:bookmarkEnd w:id="10211"/>
              <w:bookmarkEnd w:id="10212"/>
              <w:bookmarkEnd w:id="10213"/>
            </w:del>
          </w:p>
        </w:tc>
        <w:tc>
          <w:tcPr>
            <w:tcW w:w="3233" w:type="dxa"/>
            <w:tcBorders>
              <w:top w:val="nil"/>
              <w:left w:val="nil"/>
              <w:bottom w:val="single" w:sz="4" w:space="0" w:color="auto"/>
              <w:right w:val="single" w:sz="4" w:space="0" w:color="auto"/>
            </w:tcBorders>
            <w:shd w:val="clear" w:color="auto" w:fill="auto"/>
            <w:noWrap/>
            <w:vAlign w:val="center"/>
            <w:hideMark/>
          </w:tcPr>
          <w:p w14:paraId="15EDFD07" w14:textId="767CB984" w:rsidR="00B01187" w:rsidRPr="00B01187" w:rsidDel="00041A5D" w:rsidRDefault="00B01187" w:rsidP="005E409E">
            <w:pPr>
              <w:tabs>
                <w:tab w:val="left" w:pos="0"/>
                <w:tab w:val="left" w:pos="7371"/>
              </w:tabs>
              <w:bidi/>
              <w:spacing w:after="0" w:line="240" w:lineRule="auto"/>
              <w:jc w:val="center"/>
              <w:rPr>
                <w:del w:id="10214" w:author="Mohsen Jafarinejad" w:date="2019-04-27T13:28:00Z"/>
                <w:rFonts w:ascii="Calibri" w:eastAsia="Times New Roman" w:hAnsi="Calibri" w:cs="B Zar"/>
                <w:color w:val="000000"/>
              </w:rPr>
            </w:pPr>
            <w:del w:id="10215" w:author="Mohsen Jafarinejad" w:date="2019-04-27T13:28:00Z">
              <w:r w:rsidRPr="00B01187" w:rsidDel="00041A5D">
                <w:rPr>
                  <w:rFonts w:ascii="Calibri" w:eastAsia="Times New Roman" w:hAnsi="Calibri" w:cs="B Zar" w:hint="cs"/>
                  <w:color w:val="000000"/>
                  <w:rtl/>
                </w:rPr>
                <w:delText xml:space="preserve">مین هیا کیم </w:delText>
              </w:r>
            </w:del>
            <w:customXmlDelRangeStart w:id="10216" w:author="Mohsen Jafarinejad" w:date="2019-04-27T13:28:00Z"/>
            <w:sdt>
              <w:sdtPr>
                <w:rPr>
                  <w:rFonts w:ascii="Calibri" w:eastAsia="Times New Roman" w:hAnsi="Calibri" w:cs="B Zar" w:hint="cs"/>
                  <w:color w:val="000000"/>
                  <w:rtl/>
                </w:rPr>
                <w:id w:val="-1899127840"/>
                <w:citation/>
              </w:sdtPr>
              <w:sdtEndPr/>
              <w:sdtContent>
                <w:customXmlDelRangeEnd w:id="10216"/>
                <w:del w:id="10217" w:author="Mohsen Jafarinejad" w:date="2019-04-27T13:28:00Z">
                  <w:r w:rsidR="00A554A0" w:rsidDel="00041A5D">
                    <w:rPr>
                      <w:rFonts w:ascii="Calibri" w:eastAsia="Times New Roman" w:hAnsi="Calibri" w:cs="B Zar"/>
                      <w:color w:val="000000"/>
                      <w:rtl/>
                    </w:rPr>
                    <w:fldChar w:fldCharType="begin"/>
                  </w:r>
                  <w:r w:rsidR="00EA6BD0" w:rsidDel="00041A5D">
                    <w:rPr>
                      <w:rFonts w:ascii="Calibri" w:eastAsia="Times New Roman" w:hAnsi="Calibri" w:cs="B Zar"/>
                      <w:color w:val="000000"/>
                    </w:rPr>
                    <w:delInstrText xml:space="preserve">CITATION 54 \l 1033 </w:delInstrText>
                  </w:r>
                  <w:r w:rsidR="00A554A0" w:rsidDel="00041A5D">
                    <w:rPr>
                      <w:rFonts w:ascii="Calibri" w:eastAsia="Times New Roman" w:hAnsi="Calibri" w:cs="B Zar"/>
                      <w:color w:val="000000"/>
                      <w:rtl/>
                    </w:rPr>
                    <w:fldChar w:fldCharType="separate"/>
                  </w:r>
                  <w:r w:rsidR="00253FD2" w:rsidRPr="00253FD2" w:rsidDel="00041A5D">
                    <w:rPr>
                      <w:rFonts w:ascii="Calibri" w:eastAsia="Times New Roman" w:hAnsi="Calibri" w:cs="B Zar"/>
                      <w:noProof/>
                      <w:color w:val="000000"/>
                    </w:rPr>
                    <w:delText>[50]</w:delText>
                  </w:r>
                  <w:r w:rsidR="00A554A0" w:rsidDel="00041A5D">
                    <w:rPr>
                      <w:rFonts w:ascii="Calibri" w:eastAsia="Times New Roman" w:hAnsi="Calibri" w:cs="B Zar"/>
                      <w:color w:val="000000"/>
                      <w:rtl/>
                    </w:rPr>
                    <w:fldChar w:fldCharType="end"/>
                  </w:r>
                </w:del>
                <w:customXmlDelRangeStart w:id="10218" w:author="Mohsen Jafarinejad" w:date="2019-04-27T13:28:00Z"/>
              </w:sdtContent>
            </w:sdt>
            <w:customXmlDelRangeEnd w:id="10218"/>
            <w:bookmarkStart w:id="10219" w:name="_Toc8546109"/>
            <w:bookmarkStart w:id="10220" w:name="_Toc8550518"/>
            <w:bookmarkStart w:id="10221" w:name="_Toc8550779"/>
            <w:bookmarkEnd w:id="10219"/>
            <w:bookmarkEnd w:id="10220"/>
            <w:bookmarkEnd w:id="10221"/>
          </w:p>
        </w:tc>
        <w:bookmarkStart w:id="10222" w:name="_Toc8546110"/>
        <w:bookmarkStart w:id="10223" w:name="_Toc8550519"/>
        <w:bookmarkStart w:id="10224" w:name="_Toc8550780"/>
        <w:bookmarkEnd w:id="10222"/>
        <w:bookmarkEnd w:id="10223"/>
        <w:bookmarkEnd w:id="10224"/>
      </w:tr>
      <w:tr w:rsidR="00B01187" w:rsidRPr="00B01187" w:rsidDel="00041A5D" w14:paraId="7E82F190" w14:textId="68F67C30" w:rsidTr="00A52291">
        <w:trPr>
          <w:trHeight w:val="930"/>
          <w:jc w:val="center"/>
          <w:del w:id="10225" w:author="Mohsen Jafarinejad" w:date="2019-04-27T13:28:00Z"/>
        </w:trPr>
        <w:tc>
          <w:tcPr>
            <w:tcW w:w="62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AE5B753" w14:textId="45C81E07" w:rsidR="00B01187" w:rsidRPr="00B01187" w:rsidDel="00041A5D" w:rsidRDefault="00B01187" w:rsidP="005E409E">
            <w:pPr>
              <w:tabs>
                <w:tab w:val="left" w:pos="0"/>
                <w:tab w:val="left" w:pos="7371"/>
              </w:tabs>
              <w:bidi/>
              <w:spacing w:after="0" w:line="240" w:lineRule="auto"/>
              <w:jc w:val="center"/>
              <w:rPr>
                <w:del w:id="10226" w:author="Mohsen Jafarinejad" w:date="2019-04-27T13:28:00Z"/>
                <w:rFonts w:ascii="Calibri" w:eastAsia="Times New Roman" w:hAnsi="Calibri" w:cs="B Zar"/>
                <w:color w:val="000000"/>
                <w:sz w:val="24"/>
                <w:szCs w:val="24"/>
              </w:rPr>
            </w:pPr>
            <w:del w:id="10227" w:author="Mohsen Jafarinejad" w:date="2019-04-27T13:28:00Z">
              <w:r w:rsidRPr="00B01187" w:rsidDel="00041A5D">
                <w:rPr>
                  <w:rFonts w:ascii="Calibri" w:eastAsia="Times New Roman" w:hAnsi="Calibri" w:cs="B Zar" w:hint="cs"/>
                  <w:color w:val="000000"/>
                  <w:sz w:val="24"/>
                  <w:szCs w:val="24"/>
                  <w:rtl/>
                </w:rPr>
                <w:delText>اثر تغییر غلظت گلوکوزو بر جریان و ولتاژتولیدی توسط پیل میکروبی</w:delText>
              </w:r>
              <w:r w:rsidRPr="00B01187" w:rsidDel="00041A5D">
                <w:rPr>
                  <w:rFonts w:ascii="Calibri" w:eastAsia="Times New Roman" w:hAnsi="Calibri" w:cs="B Zar" w:hint="cs"/>
                  <w:color w:val="000000"/>
                  <w:sz w:val="24"/>
                  <w:szCs w:val="24"/>
                  <w:rtl/>
                </w:rPr>
                <w:br/>
                <w:delText xml:space="preserve"> و نیز توان خروجی پیل مورد بررسی قرار گرفته است </w:delText>
              </w:r>
              <w:bookmarkStart w:id="10228" w:name="_Toc8546111"/>
              <w:bookmarkStart w:id="10229" w:name="_Toc8550520"/>
              <w:bookmarkStart w:id="10230" w:name="_Toc8550781"/>
              <w:bookmarkEnd w:id="10228"/>
              <w:bookmarkEnd w:id="10229"/>
              <w:bookmarkEnd w:id="10230"/>
            </w:del>
          </w:p>
        </w:tc>
        <w:tc>
          <w:tcPr>
            <w:tcW w:w="3233" w:type="dxa"/>
            <w:tcBorders>
              <w:top w:val="nil"/>
              <w:left w:val="nil"/>
              <w:bottom w:val="single" w:sz="4" w:space="0" w:color="auto"/>
              <w:right w:val="single" w:sz="4" w:space="0" w:color="auto"/>
            </w:tcBorders>
            <w:shd w:val="clear" w:color="auto" w:fill="auto"/>
            <w:vAlign w:val="center"/>
            <w:hideMark/>
          </w:tcPr>
          <w:p w14:paraId="49B6A273" w14:textId="1CB1B842" w:rsidR="00B01187" w:rsidRPr="00B01187" w:rsidDel="00041A5D" w:rsidRDefault="00B01187" w:rsidP="005E409E">
            <w:pPr>
              <w:tabs>
                <w:tab w:val="left" w:pos="0"/>
                <w:tab w:val="left" w:pos="7371"/>
              </w:tabs>
              <w:bidi/>
              <w:spacing w:after="0" w:line="240" w:lineRule="auto"/>
              <w:jc w:val="center"/>
              <w:rPr>
                <w:del w:id="10231" w:author="Mohsen Jafarinejad" w:date="2019-04-27T13:28:00Z"/>
                <w:rFonts w:ascii="Calibri" w:eastAsia="Times New Roman" w:hAnsi="Calibri" w:cs="B Zar"/>
                <w:color w:val="000000"/>
              </w:rPr>
            </w:pPr>
            <w:del w:id="10232" w:author="Mohsen Jafarinejad" w:date="2019-04-27T13:28:00Z">
              <w:r w:rsidRPr="00B01187" w:rsidDel="00041A5D">
                <w:rPr>
                  <w:rFonts w:ascii="Calibri" w:eastAsia="Times New Roman" w:hAnsi="Calibri" w:cs="B Zar" w:hint="cs"/>
                  <w:color w:val="000000"/>
                  <w:rtl/>
                </w:rPr>
                <w:delText xml:space="preserve">قریشی و همکاران </w:delText>
              </w:r>
            </w:del>
            <w:customXmlDelRangeStart w:id="10233" w:author="Mohsen Jafarinejad" w:date="2019-04-27T13:28:00Z"/>
            <w:sdt>
              <w:sdtPr>
                <w:rPr>
                  <w:rFonts w:ascii="Calibri" w:eastAsia="Times New Roman" w:hAnsi="Calibri" w:cs="B Zar"/>
                  <w:color w:val="000000"/>
                  <w:rtl/>
                </w:rPr>
                <w:id w:val="-659614697"/>
                <w:citation/>
              </w:sdtPr>
              <w:sdtEndPr/>
              <w:sdtContent>
                <w:customXmlDelRangeEnd w:id="10233"/>
                <w:del w:id="10234" w:author="Mohsen Jafarinejad" w:date="2019-04-27T13:28:00Z">
                  <w:r w:rsidR="00A554A0" w:rsidDel="00041A5D">
                    <w:rPr>
                      <w:rFonts w:ascii="Calibri" w:eastAsia="Times New Roman" w:hAnsi="Calibri" w:cs="B Zar"/>
                      <w:color w:val="000000"/>
                      <w:rtl/>
                    </w:rPr>
                    <w:fldChar w:fldCharType="begin"/>
                  </w:r>
                  <w:r w:rsidR="00EA6BD0" w:rsidDel="00041A5D">
                    <w:rPr>
                      <w:rFonts w:ascii="Calibri" w:eastAsia="Times New Roman" w:hAnsi="Calibri" w:cs="B Zar"/>
                      <w:color w:val="000000"/>
                    </w:rPr>
                    <w:delInstrText xml:space="preserve">CITATION 55 \l 1033 </w:delInstrText>
                  </w:r>
                  <w:r w:rsidR="00A554A0" w:rsidDel="00041A5D">
                    <w:rPr>
                      <w:rFonts w:ascii="Calibri" w:eastAsia="Times New Roman" w:hAnsi="Calibri" w:cs="B Zar"/>
                      <w:color w:val="000000"/>
                      <w:rtl/>
                    </w:rPr>
                    <w:fldChar w:fldCharType="separate"/>
                  </w:r>
                  <w:r w:rsidR="00253FD2" w:rsidRPr="00253FD2" w:rsidDel="00041A5D">
                    <w:rPr>
                      <w:rFonts w:ascii="Calibri" w:eastAsia="Times New Roman" w:hAnsi="Calibri" w:cs="B Zar"/>
                      <w:noProof/>
                      <w:color w:val="000000"/>
                    </w:rPr>
                    <w:delText>[51]</w:delText>
                  </w:r>
                  <w:r w:rsidR="00A554A0" w:rsidDel="00041A5D">
                    <w:rPr>
                      <w:rFonts w:ascii="Calibri" w:eastAsia="Times New Roman" w:hAnsi="Calibri" w:cs="B Zar"/>
                      <w:color w:val="000000"/>
                      <w:rtl/>
                    </w:rPr>
                    <w:fldChar w:fldCharType="end"/>
                  </w:r>
                </w:del>
                <w:customXmlDelRangeStart w:id="10235" w:author="Mohsen Jafarinejad" w:date="2019-04-27T13:28:00Z"/>
              </w:sdtContent>
            </w:sdt>
            <w:customXmlDelRangeEnd w:id="10235"/>
            <w:bookmarkStart w:id="10236" w:name="_Toc8546112"/>
            <w:bookmarkStart w:id="10237" w:name="_Toc8550521"/>
            <w:bookmarkStart w:id="10238" w:name="_Toc8550782"/>
            <w:bookmarkEnd w:id="10236"/>
            <w:bookmarkEnd w:id="10237"/>
            <w:bookmarkEnd w:id="10238"/>
          </w:p>
        </w:tc>
        <w:bookmarkStart w:id="10239" w:name="_Toc8546113"/>
        <w:bookmarkStart w:id="10240" w:name="_Toc8550522"/>
        <w:bookmarkStart w:id="10241" w:name="_Toc8550783"/>
        <w:bookmarkEnd w:id="10239"/>
        <w:bookmarkEnd w:id="10240"/>
        <w:bookmarkEnd w:id="10241"/>
      </w:tr>
      <w:tr w:rsidR="00B01187" w:rsidRPr="00B01187" w:rsidDel="00041A5D" w14:paraId="56E97EF5" w14:textId="43D9ED46" w:rsidTr="00A52291">
        <w:trPr>
          <w:trHeight w:val="647"/>
          <w:jc w:val="center"/>
          <w:del w:id="10242" w:author="Mohsen Jafarinejad" w:date="2019-04-27T13:28:00Z"/>
        </w:trPr>
        <w:tc>
          <w:tcPr>
            <w:tcW w:w="62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07A0EB6" w14:textId="28F4F2DA" w:rsidR="00B01187" w:rsidRPr="00B01187" w:rsidDel="00041A5D" w:rsidRDefault="00B01187" w:rsidP="00A52291">
            <w:pPr>
              <w:tabs>
                <w:tab w:val="left" w:pos="0"/>
                <w:tab w:val="left" w:pos="7371"/>
              </w:tabs>
              <w:bidi/>
              <w:spacing w:after="0" w:line="240" w:lineRule="auto"/>
              <w:jc w:val="center"/>
              <w:rPr>
                <w:del w:id="10243" w:author="Mohsen Jafarinejad" w:date="2019-04-27T13:28:00Z"/>
                <w:rFonts w:ascii="Calibri" w:eastAsia="Times New Roman" w:hAnsi="Calibri" w:cs="B Zar"/>
                <w:color w:val="000000"/>
                <w:sz w:val="24"/>
                <w:szCs w:val="24"/>
              </w:rPr>
            </w:pPr>
            <w:del w:id="10244" w:author="Mohsen Jafarinejad" w:date="2019-04-27T13:28:00Z">
              <w:r w:rsidRPr="00B01187" w:rsidDel="00041A5D">
                <w:rPr>
                  <w:rFonts w:ascii="Calibri" w:eastAsia="Times New Roman" w:hAnsi="Calibri" w:cs="B Zar" w:hint="cs"/>
                  <w:color w:val="000000"/>
                  <w:sz w:val="24"/>
                  <w:szCs w:val="24"/>
                  <w:rtl/>
                </w:rPr>
                <w:delText xml:space="preserve">منحنی پلاریزاسیون پیل میکروبی به ازای </w:delText>
              </w:r>
            </w:del>
            <w:ins w:id="10245" w:author="Mohsen" w:date="2019-03-17T16:51:00Z">
              <w:del w:id="10246" w:author="Mohsen Jafarinejad" w:date="2019-04-27T13:28:00Z">
                <w:r w:rsidR="00CF0011" w:rsidDel="00041A5D">
                  <w:rPr>
                    <w:rFonts w:ascii="Calibri" w:eastAsia="Times New Roman" w:hAnsi="Calibri" w:cs="B Zar"/>
                    <w:color w:val="000000"/>
                    <w:sz w:val="24"/>
                    <w:szCs w:val="24"/>
                    <w:rtl/>
                  </w:rPr>
                  <w:delText>غلظت‌ها</w:delText>
                </w:r>
                <w:r w:rsidR="00CF0011" w:rsidDel="00041A5D">
                  <w:rPr>
                    <w:rFonts w:ascii="Calibri" w:eastAsia="Times New Roman" w:hAnsi="Calibri" w:cs="B Zar" w:hint="cs"/>
                    <w:color w:val="000000"/>
                    <w:sz w:val="24"/>
                    <w:szCs w:val="24"/>
                    <w:rtl/>
                  </w:rPr>
                  <w:delText>ی</w:delText>
                </w:r>
              </w:del>
            </w:ins>
            <w:del w:id="10247" w:author="Mohsen Jafarinejad" w:date="2019-04-27T13:28:00Z">
              <w:r w:rsidRPr="00B01187" w:rsidDel="00041A5D">
                <w:rPr>
                  <w:rFonts w:ascii="Calibri" w:eastAsia="Times New Roman" w:hAnsi="Calibri" w:cs="B Zar" w:hint="cs"/>
                  <w:color w:val="000000"/>
                  <w:sz w:val="24"/>
                  <w:szCs w:val="24"/>
                  <w:rtl/>
                </w:rPr>
                <w:delText xml:space="preserve">غلظت های مختلف گلوکوز گزارش شده </w:delText>
              </w:r>
              <w:bookmarkStart w:id="10248" w:name="_Toc8546114"/>
              <w:bookmarkStart w:id="10249" w:name="_Toc8550523"/>
              <w:bookmarkStart w:id="10250" w:name="_Toc8550784"/>
              <w:bookmarkEnd w:id="10248"/>
              <w:bookmarkEnd w:id="10249"/>
              <w:bookmarkEnd w:id="10250"/>
            </w:del>
          </w:p>
        </w:tc>
        <w:tc>
          <w:tcPr>
            <w:tcW w:w="3233" w:type="dxa"/>
            <w:tcBorders>
              <w:top w:val="nil"/>
              <w:left w:val="nil"/>
              <w:bottom w:val="single" w:sz="4" w:space="0" w:color="auto"/>
              <w:right w:val="single" w:sz="4" w:space="0" w:color="auto"/>
            </w:tcBorders>
            <w:shd w:val="clear" w:color="auto" w:fill="auto"/>
            <w:vAlign w:val="center"/>
            <w:hideMark/>
          </w:tcPr>
          <w:p w14:paraId="65931715" w14:textId="3584D486" w:rsidR="00B01187" w:rsidRPr="00B01187" w:rsidDel="00041A5D" w:rsidRDefault="00B01187" w:rsidP="005E409E">
            <w:pPr>
              <w:tabs>
                <w:tab w:val="left" w:pos="0"/>
                <w:tab w:val="left" w:pos="7371"/>
              </w:tabs>
              <w:bidi/>
              <w:spacing w:after="0" w:line="240" w:lineRule="auto"/>
              <w:jc w:val="center"/>
              <w:rPr>
                <w:del w:id="10251" w:author="Mohsen Jafarinejad" w:date="2019-04-27T13:28:00Z"/>
                <w:rFonts w:ascii="Calibri" w:eastAsia="Times New Roman" w:hAnsi="Calibri" w:cs="B Zar"/>
                <w:color w:val="000000"/>
              </w:rPr>
            </w:pPr>
            <w:del w:id="10252" w:author="Mohsen Jafarinejad" w:date="2019-04-27T13:28:00Z">
              <w:r w:rsidRPr="00B01187" w:rsidDel="00041A5D">
                <w:rPr>
                  <w:rFonts w:ascii="Calibri" w:eastAsia="Times New Roman" w:hAnsi="Calibri" w:cs="B Zar" w:hint="cs"/>
                  <w:color w:val="000000"/>
                  <w:rtl/>
                </w:rPr>
                <w:delText xml:space="preserve">کونگ و همکاران </w:delText>
              </w:r>
            </w:del>
            <w:customXmlDelRangeStart w:id="10253" w:author="Mohsen Jafarinejad" w:date="2019-04-27T13:28:00Z"/>
            <w:sdt>
              <w:sdtPr>
                <w:rPr>
                  <w:rFonts w:ascii="Calibri" w:eastAsia="Times New Roman" w:hAnsi="Calibri" w:cs="B Zar"/>
                  <w:color w:val="000000"/>
                  <w:rtl/>
                </w:rPr>
                <w:id w:val="690652715"/>
                <w:citation/>
              </w:sdtPr>
              <w:sdtEndPr/>
              <w:sdtContent>
                <w:customXmlDelRangeEnd w:id="10253"/>
                <w:del w:id="10254" w:author="Mohsen Jafarinejad" w:date="2019-04-27T13:28:00Z">
                  <w:r w:rsidR="00A554A0" w:rsidDel="00041A5D">
                    <w:rPr>
                      <w:rFonts w:ascii="Calibri" w:eastAsia="Times New Roman" w:hAnsi="Calibri" w:cs="B Zar"/>
                      <w:color w:val="000000"/>
                      <w:rtl/>
                    </w:rPr>
                    <w:fldChar w:fldCharType="begin"/>
                  </w:r>
                  <w:r w:rsidR="00EA6BD0" w:rsidDel="00041A5D">
                    <w:rPr>
                      <w:rFonts w:ascii="Calibri" w:eastAsia="Times New Roman" w:hAnsi="Calibri" w:cs="B Zar"/>
                      <w:color w:val="000000"/>
                    </w:rPr>
                    <w:delInstrText xml:space="preserve">CITATION 56 \l 1033 </w:delInstrText>
                  </w:r>
                  <w:r w:rsidR="00A554A0" w:rsidDel="00041A5D">
                    <w:rPr>
                      <w:rFonts w:ascii="Calibri" w:eastAsia="Times New Roman" w:hAnsi="Calibri" w:cs="B Zar"/>
                      <w:color w:val="000000"/>
                      <w:rtl/>
                    </w:rPr>
                    <w:fldChar w:fldCharType="separate"/>
                  </w:r>
                  <w:r w:rsidR="00253FD2" w:rsidRPr="00253FD2" w:rsidDel="00041A5D">
                    <w:rPr>
                      <w:rFonts w:ascii="Calibri" w:eastAsia="Times New Roman" w:hAnsi="Calibri" w:cs="B Zar"/>
                      <w:noProof/>
                      <w:color w:val="000000"/>
                    </w:rPr>
                    <w:delText>[52]</w:delText>
                  </w:r>
                  <w:r w:rsidR="00A554A0" w:rsidDel="00041A5D">
                    <w:rPr>
                      <w:rFonts w:ascii="Calibri" w:eastAsia="Times New Roman" w:hAnsi="Calibri" w:cs="B Zar"/>
                      <w:color w:val="000000"/>
                      <w:rtl/>
                    </w:rPr>
                    <w:fldChar w:fldCharType="end"/>
                  </w:r>
                </w:del>
                <w:customXmlDelRangeStart w:id="10255" w:author="Mohsen Jafarinejad" w:date="2019-04-27T13:28:00Z"/>
              </w:sdtContent>
            </w:sdt>
            <w:customXmlDelRangeEnd w:id="10255"/>
            <w:bookmarkStart w:id="10256" w:name="_Toc8546115"/>
            <w:bookmarkStart w:id="10257" w:name="_Toc8550524"/>
            <w:bookmarkStart w:id="10258" w:name="_Toc8550785"/>
            <w:bookmarkEnd w:id="10256"/>
            <w:bookmarkEnd w:id="10257"/>
            <w:bookmarkEnd w:id="10258"/>
          </w:p>
        </w:tc>
        <w:bookmarkStart w:id="10259" w:name="_Toc8546116"/>
        <w:bookmarkStart w:id="10260" w:name="_Toc8550525"/>
        <w:bookmarkStart w:id="10261" w:name="_Toc8550786"/>
        <w:bookmarkEnd w:id="10259"/>
        <w:bookmarkEnd w:id="10260"/>
        <w:bookmarkEnd w:id="10261"/>
      </w:tr>
      <w:tr w:rsidR="00B01187" w:rsidRPr="00B01187" w:rsidDel="00041A5D" w14:paraId="36939BF7" w14:textId="39C15076" w:rsidTr="00A52291">
        <w:trPr>
          <w:trHeight w:val="855"/>
          <w:jc w:val="center"/>
          <w:del w:id="10262" w:author="Mohsen Jafarinejad" w:date="2019-04-27T13:28:00Z"/>
        </w:trPr>
        <w:tc>
          <w:tcPr>
            <w:tcW w:w="62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B86BBF" w14:textId="0BAADAB0" w:rsidR="00B01187" w:rsidRPr="00B01187" w:rsidDel="00041A5D" w:rsidRDefault="00B01187" w:rsidP="005E409E">
            <w:pPr>
              <w:tabs>
                <w:tab w:val="left" w:pos="0"/>
                <w:tab w:val="left" w:pos="7371"/>
              </w:tabs>
              <w:bidi/>
              <w:spacing w:after="0" w:line="240" w:lineRule="auto"/>
              <w:jc w:val="center"/>
              <w:rPr>
                <w:del w:id="10263" w:author="Mohsen Jafarinejad" w:date="2019-04-27T13:28:00Z"/>
                <w:rFonts w:ascii="Calibri" w:eastAsia="Times New Roman" w:hAnsi="Calibri" w:cs="B Zar"/>
                <w:color w:val="000000"/>
                <w:sz w:val="24"/>
                <w:szCs w:val="24"/>
              </w:rPr>
            </w:pPr>
            <w:del w:id="10264" w:author="Mohsen Jafarinejad" w:date="2019-04-27T13:28:00Z">
              <w:r w:rsidRPr="00B01187" w:rsidDel="00041A5D">
                <w:rPr>
                  <w:rFonts w:ascii="Calibri" w:eastAsia="Times New Roman" w:hAnsi="Calibri" w:cs="B Zar" w:hint="cs"/>
                  <w:color w:val="000000"/>
                  <w:sz w:val="24"/>
                  <w:szCs w:val="24"/>
                  <w:rtl/>
                </w:rPr>
                <w:delText xml:space="preserve">اثرغلظت بیوماس و </w:delText>
              </w:r>
              <w:r w:rsidRPr="00B01187" w:rsidDel="00041A5D">
                <w:rPr>
                  <w:rFonts w:ascii="Calibri" w:eastAsia="Times New Roman" w:hAnsi="Calibri" w:cs="B Zar" w:hint="cs"/>
                  <w:color w:val="000000"/>
                  <w:sz w:val="24"/>
                  <w:szCs w:val="24"/>
                </w:rPr>
                <w:delText>pH</w:delText>
              </w:r>
              <w:r w:rsidRPr="00B01187" w:rsidDel="00041A5D">
                <w:rPr>
                  <w:rFonts w:ascii="Calibri" w:eastAsia="Times New Roman" w:hAnsi="Calibri" w:cs="B Zar" w:hint="cs"/>
                  <w:color w:val="000000"/>
                  <w:sz w:val="24"/>
                  <w:szCs w:val="24"/>
                  <w:rtl/>
                </w:rPr>
                <w:delText xml:space="preserve">  بر پیل میکروبی را مورد بررسی قرار گرفته است</w:delText>
              </w:r>
              <w:bookmarkStart w:id="10265" w:name="_Toc8546117"/>
              <w:bookmarkStart w:id="10266" w:name="_Toc8550526"/>
              <w:bookmarkStart w:id="10267" w:name="_Toc8550787"/>
              <w:bookmarkEnd w:id="10265"/>
              <w:bookmarkEnd w:id="10266"/>
              <w:bookmarkEnd w:id="10267"/>
            </w:del>
          </w:p>
        </w:tc>
        <w:tc>
          <w:tcPr>
            <w:tcW w:w="3233" w:type="dxa"/>
            <w:tcBorders>
              <w:top w:val="nil"/>
              <w:left w:val="nil"/>
              <w:bottom w:val="single" w:sz="4" w:space="0" w:color="auto"/>
              <w:right w:val="single" w:sz="4" w:space="0" w:color="auto"/>
            </w:tcBorders>
            <w:shd w:val="clear" w:color="auto" w:fill="auto"/>
            <w:vAlign w:val="center"/>
            <w:hideMark/>
          </w:tcPr>
          <w:p w14:paraId="7C0A6A0E" w14:textId="262A245A" w:rsidR="00B01187" w:rsidRPr="00B01187" w:rsidDel="00041A5D" w:rsidRDefault="00B01187" w:rsidP="005E409E">
            <w:pPr>
              <w:tabs>
                <w:tab w:val="left" w:pos="0"/>
                <w:tab w:val="left" w:pos="7371"/>
              </w:tabs>
              <w:bidi/>
              <w:spacing w:after="0" w:line="240" w:lineRule="auto"/>
              <w:jc w:val="center"/>
              <w:rPr>
                <w:del w:id="10268" w:author="Mohsen Jafarinejad" w:date="2019-04-27T13:28:00Z"/>
                <w:rFonts w:ascii="Calibri" w:eastAsia="Times New Roman" w:hAnsi="Calibri" w:cs="B Zar"/>
                <w:color w:val="000000"/>
              </w:rPr>
            </w:pPr>
            <w:del w:id="10269" w:author="Mohsen Jafarinejad" w:date="2019-04-27T13:28:00Z">
              <w:r w:rsidRPr="00B01187" w:rsidDel="00041A5D">
                <w:rPr>
                  <w:rFonts w:ascii="Calibri" w:eastAsia="Times New Roman" w:hAnsi="Calibri" w:cs="B Zar" w:hint="cs"/>
                  <w:color w:val="000000"/>
                  <w:rtl/>
                </w:rPr>
                <w:delText xml:space="preserve">سارا مدنی و همکاران </w:delText>
              </w:r>
            </w:del>
            <w:customXmlDelRangeStart w:id="10270" w:author="Mohsen Jafarinejad" w:date="2019-04-27T13:28:00Z"/>
            <w:sdt>
              <w:sdtPr>
                <w:rPr>
                  <w:rFonts w:ascii="Calibri" w:eastAsia="Times New Roman" w:hAnsi="Calibri" w:cs="B Zar"/>
                  <w:color w:val="000000"/>
                  <w:rtl/>
                </w:rPr>
                <w:id w:val="539952320"/>
                <w:citation/>
              </w:sdtPr>
              <w:sdtEndPr/>
              <w:sdtContent>
                <w:customXmlDelRangeEnd w:id="10270"/>
                <w:del w:id="10271" w:author="Mohsen Jafarinejad" w:date="2019-04-27T13:28:00Z">
                  <w:r w:rsidR="00A554A0" w:rsidDel="00041A5D">
                    <w:rPr>
                      <w:rFonts w:ascii="Calibri" w:eastAsia="Times New Roman" w:hAnsi="Calibri" w:cs="B Zar"/>
                      <w:color w:val="000000"/>
                      <w:rtl/>
                    </w:rPr>
                    <w:fldChar w:fldCharType="begin"/>
                  </w:r>
                  <w:r w:rsidR="00EA6BD0" w:rsidDel="00041A5D">
                    <w:rPr>
                      <w:rFonts w:ascii="Calibri" w:eastAsia="Times New Roman" w:hAnsi="Calibri" w:cs="B Zar"/>
                      <w:color w:val="000000"/>
                    </w:rPr>
                    <w:delInstrText xml:space="preserve">CITATION 57 \l 1033 </w:delInstrText>
                  </w:r>
                  <w:r w:rsidR="00A554A0" w:rsidDel="00041A5D">
                    <w:rPr>
                      <w:rFonts w:ascii="Calibri" w:eastAsia="Times New Roman" w:hAnsi="Calibri" w:cs="B Zar"/>
                      <w:color w:val="000000"/>
                      <w:rtl/>
                    </w:rPr>
                    <w:fldChar w:fldCharType="separate"/>
                  </w:r>
                  <w:r w:rsidR="00253FD2" w:rsidRPr="00253FD2" w:rsidDel="00041A5D">
                    <w:rPr>
                      <w:rFonts w:ascii="Calibri" w:eastAsia="Times New Roman" w:hAnsi="Calibri" w:cs="B Zar"/>
                      <w:noProof/>
                      <w:color w:val="000000"/>
                    </w:rPr>
                    <w:delText>[53]</w:delText>
                  </w:r>
                  <w:r w:rsidR="00A554A0" w:rsidDel="00041A5D">
                    <w:rPr>
                      <w:rFonts w:ascii="Calibri" w:eastAsia="Times New Roman" w:hAnsi="Calibri" w:cs="B Zar"/>
                      <w:color w:val="000000"/>
                      <w:rtl/>
                    </w:rPr>
                    <w:fldChar w:fldCharType="end"/>
                  </w:r>
                </w:del>
                <w:customXmlDelRangeStart w:id="10272" w:author="Mohsen Jafarinejad" w:date="2019-04-27T13:28:00Z"/>
              </w:sdtContent>
            </w:sdt>
            <w:customXmlDelRangeEnd w:id="10272"/>
            <w:bookmarkStart w:id="10273" w:name="_Toc8546118"/>
            <w:bookmarkStart w:id="10274" w:name="_Toc8550527"/>
            <w:bookmarkStart w:id="10275" w:name="_Toc8550788"/>
            <w:bookmarkEnd w:id="10273"/>
            <w:bookmarkEnd w:id="10274"/>
            <w:bookmarkEnd w:id="10275"/>
          </w:p>
        </w:tc>
        <w:bookmarkStart w:id="10276" w:name="_Toc8546119"/>
        <w:bookmarkStart w:id="10277" w:name="_Toc8550528"/>
        <w:bookmarkStart w:id="10278" w:name="_Toc8550789"/>
        <w:bookmarkEnd w:id="10276"/>
        <w:bookmarkEnd w:id="10277"/>
        <w:bookmarkEnd w:id="10278"/>
      </w:tr>
      <w:tr w:rsidR="00B01187" w:rsidRPr="00B01187" w:rsidDel="00041A5D" w14:paraId="4C0DE5DF" w14:textId="1EBFF21B" w:rsidTr="00A52291">
        <w:trPr>
          <w:trHeight w:val="855"/>
          <w:jc w:val="center"/>
          <w:del w:id="10279" w:author="Mohsen Jafarinejad" w:date="2019-04-27T13:28:00Z"/>
        </w:trPr>
        <w:tc>
          <w:tcPr>
            <w:tcW w:w="62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7D31664" w14:textId="515D51B6" w:rsidR="00B01187" w:rsidRPr="00B01187" w:rsidDel="00041A5D" w:rsidRDefault="00B01187" w:rsidP="005E409E">
            <w:pPr>
              <w:tabs>
                <w:tab w:val="left" w:pos="0"/>
                <w:tab w:val="left" w:pos="7371"/>
              </w:tabs>
              <w:bidi/>
              <w:spacing w:after="0" w:line="240" w:lineRule="auto"/>
              <w:jc w:val="center"/>
              <w:rPr>
                <w:del w:id="10280" w:author="Mohsen Jafarinejad" w:date="2019-04-27T13:28:00Z"/>
                <w:rFonts w:ascii="Calibri" w:eastAsia="Times New Roman" w:hAnsi="Calibri" w:cs="B Zar"/>
                <w:color w:val="000000"/>
                <w:sz w:val="24"/>
                <w:szCs w:val="24"/>
              </w:rPr>
            </w:pPr>
            <w:del w:id="10281" w:author="Mohsen Jafarinejad" w:date="2019-04-27T13:28:00Z">
              <w:r w:rsidRPr="00B01187" w:rsidDel="00041A5D">
                <w:rPr>
                  <w:rFonts w:ascii="Calibri" w:eastAsia="Times New Roman" w:hAnsi="Calibri" w:cs="B Zar" w:hint="cs"/>
                  <w:color w:val="000000"/>
                  <w:sz w:val="24"/>
                  <w:szCs w:val="24"/>
                  <w:rtl/>
                </w:rPr>
                <w:delText xml:space="preserve">بررسی آزمایشگاهی میزان رشد باکتری شوانولا به ازای سابسترهای مختلف </w:delText>
              </w:r>
              <w:r w:rsidRPr="00B01187" w:rsidDel="00041A5D">
                <w:rPr>
                  <w:rFonts w:ascii="Calibri" w:eastAsia="Times New Roman" w:hAnsi="Calibri" w:cs="B Zar" w:hint="cs"/>
                  <w:color w:val="000000"/>
                  <w:sz w:val="24"/>
                  <w:szCs w:val="24"/>
                  <w:rtl/>
                </w:rPr>
                <w:br/>
                <w:delText xml:space="preserve">و اثر غلظت لاکتات بر سرعت رشد آنها </w:delText>
              </w:r>
              <w:bookmarkStart w:id="10282" w:name="_Toc8546120"/>
              <w:bookmarkStart w:id="10283" w:name="_Toc8550529"/>
              <w:bookmarkStart w:id="10284" w:name="_Toc8550790"/>
              <w:bookmarkEnd w:id="10282"/>
              <w:bookmarkEnd w:id="10283"/>
              <w:bookmarkEnd w:id="10284"/>
            </w:del>
          </w:p>
        </w:tc>
        <w:tc>
          <w:tcPr>
            <w:tcW w:w="3233" w:type="dxa"/>
            <w:tcBorders>
              <w:top w:val="nil"/>
              <w:left w:val="nil"/>
              <w:bottom w:val="single" w:sz="4" w:space="0" w:color="auto"/>
              <w:right w:val="single" w:sz="4" w:space="0" w:color="auto"/>
            </w:tcBorders>
            <w:shd w:val="clear" w:color="auto" w:fill="auto"/>
            <w:vAlign w:val="center"/>
            <w:hideMark/>
          </w:tcPr>
          <w:p w14:paraId="580ED4FD" w14:textId="0507FEA0" w:rsidR="00B01187" w:rsidRPr="00B01187" w:rsidDel="00041A5D" w:rsidRDefault="00B01187" w:rsidP="005E409E">
            <w:pPr>
              <w:tabs>
                <w:tab w:val="left" w:pos="0"/>
                <w:tab w:val="left" w:pos="7371"/>
              </w:tabs>
              <w:bidi/>
              <w:spacing w:after="0" w:line="240" w:lineRule="auto"/>
              <w:jc w:val="center"/>
              <w:rPr>
                <w:del w:id="10285" w:author="Mohsen Jafarinejad" w:date="2019-04-27T13:28:00Z"/>
                <w:rFonts w:ascii="Calibri" w:eastAsia="Times New Roman" w:hAnsi="Calibri" w:cs="B Zar"/>
                <w:color w:val="000000"/>
              </w:rPr>
            </w:pPr>
            <w:del w:id="10286" w:author="Mohsen Jafarinejad" w:date="2019-04-27T13:28:00Z">
              <w:r w:rsidRPr="00B01187" w:rsidDel="00041A5D">
                <w:rPr>
                  <w:rFonts w:ascii="Calibri" w:eastAsia="Times New Roman" w:hAnsi="Calibri" w:cs="B Zar" w:hint="cs"/>
                  <w:color w:val="000000"/>
                  <w:rtl/>
                </w:rPr>
                <w:delText>پینک چاک و همکاران</w:delText>
              </w:r>
            </w:del>
            <w:customXmlDelRangeStart w:id="10287" w:author="Mohsen Jafarinejad" w:date="2019-04-27T13:28:00Z"/>
            <w:sdt>
              <w:sdtPr>
                <w:rPr>
                  <w:rFonts w:ascii="Calibri" w:eastAsia="Times New Roman" w:hAnsi="Calibri" w:cs="B Zar" w:hint="cs"/>
                  <w:color w:val="000000"/>
                  <w:rtl/>
                </w:rPr>
                <w:id w:val="963234803"/>
                <w:citation/>
              </w:sdtPr>
              <w:sdtEndPr/>
              <w:sdtContent>
                <w:customXmlDelRangeEnd w:id="10287"/>
                <w:del w:id="10288" w:author="Mohsen Jafarinejad" w:date="2019-04-27T13:28:00Z">
                  <w:r w:rsidR="00A554A0" w:rsidDel="00041A5D">
                    <w:rPr>
                      <w:rFonts w:ascii="Calibri" w:eastAsia="Times New Roman" w:hAnsi="Calibri" w:cs="B Zar"/>
                      <w:color w:val="000000"/>
                      <w:rtl/>
                    </w:rPr>
                    <w:fldChar w:fldCharType="begin"/>
                  </w:r>
                  <w:r w:rsidR="00EA6BD0" w:rsidDel="00041A5D">
                    <w:rPr>
                      <w:rFonts w:ascii="Calibri" w:eastAsia="Times New Roman" w:hAnsi="Calibri" w:cs="B Zar"/>
                      <w:color w:val="000000"/>
                    </w:rPr>
                    <w:delInstrText xml:space="preserve">CITATION 58 \l 1033 </w:delInstrText>
                  </w:r>
                  <w:r w:rsidR="00A554A0" w:rsidDel="00041A5D">
                    <w:rPr>
                      <w:rFonts w:ascii="Calibri" w:eastAsia="Times New Roman" w:hAnsi="Calibri" w:cs="B Zar"/>
                      <w:color w:val="000000"/>
                      <w:rtl/>
                    </w:rPr>
                    <w:fldChar w:fldCharType="separate"/>
                  </w:r>
                  <w:r w:rsidR="00253FD2" w:rsidDel="00041A5D">
                    <w:rPr>
                      <w:rFonts w:ascii="Calibri" w:eastAsia="Times New Roman" w:hAnsi="Calibri" w:cs="B Zar"/>
                      <w:noProof/>
                      <w:color w:val="000000"/>
                      <w:rtl/>
                    </w:rPr>
                    <w:delText xml:space="preserve"> </w:delText>
                  </w:r>
                  <w:r w:rsidR="00253FD2" w:rsidRPr="00253FD2" w:rsidDel="00041A5D">
                    <w:rPr>
                      <w:rFonts w:ascii="Calibri" w:eastAsia="Times New Roman" w:hAnsi="Calibri" w:cs="B Zar"/>
                      <w:noProof/>
                      <w:color w:val="000000"/>
                    </w:rPr>
                    <w:delText>[54]</w:delText>
                  </w:r>
                  <w:r w:rsidR="00A554A0" w:rsidDel="00041A5D">
                    <w:rPr>
                      <w:rFonts w:ascii="Calibri" w:eastAsia="Times New Roman" w:hAnsi="Calibri" w:cs="B Zar"/>
                      <w:color w:val="000000"/>
                      <w:rtl/>
                    </w:rPr>
                    <w:fldChar w:fldCharType="end"/>
                  </w:r>
                </w:del>
                <w:customXmlDelRangeStart w:id="10289" w:author="Mohsen Jafarinejad" w:date="2019-04-27T13:28:00Z"/>
              </w:sdtContent>
            </w:sdt>
            <w:customXmlDelRangeEnd w:id="10289"/>
            <w:bookmarkStart w:id="10290" w:name="_Toc8546121"/>
            <w:bookmarkStart w:id="10291" w:name="_Toc8550530"/>
            <w:bookmarkStart w:id="10292" w:name="_Toc8550791"/>
            <w:bookmarkEnd w:id="10290"/>
            <w:bookmarkEnd w:id="10291"/>
            <w:bookmarkEnd w:id="10292"/>
          </w:p>
        </w:tc>
        <w:bookmarkStart w:id="10293" w:name="_Toc8546122"/>
        <w:bookmarkStart w:id="10294" w:name="_Toc8550531"/>
        <w:bookmarkStart w:id="10295" w:name="_Toc8550792"/>
        <w:bookmarkEnd w:id="10293"/>
        <w:bookmarkEnd w:id="10294"/>
        <w:bookmarkEnd w:id="10295"/>
      </w:tr>
      <w:tr w:rsidR="00B01187" w:rsidRPr="00B01187" w:rsidDel="00041A5D" w14:paraId="679613DC" w14:textId="114AF929" w:rsidTr="00A52291">
        <w:trPr>
          <w:trHeight w:val="612"/>
          <w:jc w:val="center"/>
          <w:del w:id="10296" w:author="Mohsen Jafarinejad" w:date="2019-04-27T13:28:00Z"/>
        </w:trPr>
        <w:tc>
          <w:tcPr>
            <w:tcW w:w="62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C386E6F" w14:textId="2435098E" w:rsidR="00B01187" w:rsidRPr="00B01187" w:rsidDel="00041A5D" w:rsidRDefault="00B01187" w:rsidP="00A52291">
            <w:pPr>
              <w:tabs>
                <w:tab w:val="left" w:pos="0"/>
                <w:tab w:val="left" w:pos="7371"/>
              </w:tabs>
              <w:bidi/>
              <w:spacing w:after="0" w:line="240" w:lineRule="auto"/>
              <w:jc w:val="center"/>
              <w:rPr>
                <w:del w:id="10297" w:author="Mohsen Jafarinejad" w:date="2019-04-27T13:28:00Z"/>
                <w:rFonts w:ascii="Calibri" w:eastAsia="Times New Roman" w:hAnsi="Calibri" w:cs="B Zar"/>
                <w:color w:val="000000"/>
                <w:sz w:val="24"/>
                <w:szCs w:val="24"/>
              </w:rPr>
            </w:pPr>
            <w:del w:id="10298" w:author="Mohsen Jafarinejad" w:date="2019-04-27T13:28:00Z">
              <w:r w:rsidRPr="00B01187" w:rsidDel="00041A5D">
                <w:rPr>
                  <w:rFonts w:ascii="Calibri" w:eastAsia="Times New Roman" w:hAnsi="Calibri" w:cs="B Zar" w:hint="cs"/>
                  <w:color w:val="000000"/>
                  <w:sz w:val="24"/>
                  <w:szCs w:val="24"/>
                  <w:rtl/>
                </w:rPr>
                <w:delText xml:space="preserve">بررسی مطالعات قبلی اثر پارامترهای محفظه آندوکاتد برعملکرد پیل سوختی میکروبی </w:delText>
              </w:r>
              <w:bookmarkStart w:id="10299" w:name="_Toc8546123"/>
              <w:bookmarkStart w:id="10300" w:name="_Toc8550532"/>
              <w:bookmarkStart w:id="10301" w:name="_Toc8550793"/>
              <w:bookmarkEnd w:id="10299"/>
              <w:bookmarkEnd w:id="10300"/>
              <w:bookmarkEnd w:id="10301"/>
            </w:del>
          </w:p>
        </w:tc>
        <w:tc>
          <w:tcPr>
            <w:tcW w:w="3233" w:type="dxa"/>
            <w:tcBorders>
              <w:top w:val="nil"/>
              <w:left w:val="nil"/>
              <w:bottom w:val="single" w:sz="4" w:space="0" w:color="auto"/>
              <w:right w:val="single" w:sz="4" w:space="0" w:color="auto"/>
            </w:tcBorders>
            <w:shd w:val="clear" w:color="auto" w:fill="auto"/>
            <w:noWrap/>
            <w:vAlign w:val="center"/>
            <w:hideMark/>
          </w:tcPr>
          <w:p w14:paraId="2BF16AAC" w14:textId="41C72E60" w:rsidR="00B01187" w:rsidRPr="00B01187" w:rsidDel="00041A5D" w:rsidRDefault="00B01187" w:rsidP="005E409E">
            <w:pPr>
              <w:tabs>
                <w:tab w:val="left" w:pos="0"/>
                <w:tab w:val="left" w:pos="7371"/>
              </w:tabs>
              <w:bidi/>
              <w:spacing w:after="0" w:line="240" w:lineRule="auto"/>
              <w:jc w:val="center"/>
              <w:rPr>
                <w:del w:id="10302" w:author="Mohsen Jafarinejad" w:date="2019-04-27T13:28:00Z"/>
                <w:rFonts w:ascii="Calibri" w:eastAsia="Times New Roman" w:hAnsi="Calibri" w:cs="B Zar"/>
                <w:color w:val="000000"/>
              </w:rPr>
            </w:pPr>
            <w:del w:id="10303" w:author="Mohsen Jafarinejad" w:date="2019-04-27T13:28:00Z">
              <w:r w:rsidRPr="00B01187" w:rsidDel="00041A5D">
                <w:rPr>
                  <w:rFonts w:ascii="Calibri" w:eastAsia="Times New Roman" w:hAnsi="Calibri" w:cs="B Zar" w:hint="cs"/>
                  <w:color w:val="000000"/>
                  <w:rtl/>
                </w:rPr>
                <w:delText>مصطفی</w:delText>
              </w:r>
            </w:del>
            <w:ins w:id="10304" w:author="Mohsen" w:date="2019-03-17T16:52:00Z">
              <w:del w:id="10305" w:author="Mohsen Jafarinejad" w:date="2019-04-27T13:28:00Z">
                <w:r w:rsidR="00CF0011" w:rsidDel="00041A5D">
                  <w:rPr>
                    <w:rFonts w:ascii="Calibri" w:eastAsia="Times New Roman" w:hAnsi="Calibri" w:cs="B Zar"/>
                    <w:color w:val="000000"/>
                    <w:rtl/>
                  </w:rPr>
                  <w:delText xml:space="preserve"> </w:delText>
                </w:r>
              </w:del>
            </w:ins>
            <w:del w:id="10306" w:author="Mohsen Jafarinejad" w:date="2019-04-27T13:28:00Z">
              <w:r w:rsidRPr="00B01187" w:rsidDel="00041A5D">
                <w:rPr>
                  <w:rFonts w:ascii="Calibri" w:eastAsia="Times New Roman" w:hAnsi="Calibri" w:cs="B Zar" w:hint="cs"/>
                  <w:color w:val="000000"/>
                  <w:rtl/>
                </w:rPr>
                <w:delText xml:space="preserve">  رحیم نژاد و همکاران</w:delText>
              </w:r>
            </w:del>
            <w:customXmlDelRangeStart w:id="10307" w:author="Mohsen Jafarinejad" w:date="2019-04-27T13:28:00Z"/>
            <w:sdt>
              <w:sdtPr>
                <w:rPr>
                  <w:rFonts w:ascii="Calibri" w:eastAsia="Times New Roman" w:hAnsi="Calibri" w:cs="B Zar" w:hint="cs"/>
                  <w:color w:val="000000"/>
                  <w:rtl/>
                </w:rPr>
                <w:id w:val="744698744"/>
                <w:citation/>
              </w:sdtPr>
              <w:sdtEndPr/>
              <w:sdtContent>
                <w:customXmlDelRangeEnd w:id="10307"/>
                <w:del w:id="10308" w:author="Mohsen Jafarinejad" w:date="2019-04-27T13:28:00Z">
                  <w:r w:rsidR="00A554A0" w:rsidDel="00041A5D">
                    <w:rPr>
                      <w:rFonts w:ascii="Calibri" w:eastAsia="Times New Roman" w:hAnsi="Calibri" w:cs="B Zar"/>
                      <w:color w:val="000000"/>
                      <w:rtl/>
                    </w:rPr>
                    <w:fldChar w:fldCharType="begin"/>
                  </w:r>
                  <w:r w:rsidR="00EA6BD0" w:rsidDel="00041A5D">
                    <w:rPr>
                      <w:rFonts w:ascii="Calibri" w:eastAsia="Times New Roman" w:hAnsi="Calibri" w:cs="B Zar"/>
                      <w:color w:val="000000"/>
                    </w:rPr>
                    <w:delInstrText xml:space="preserve">CITATION 53 \l 1033 </w:delInstrText>
                  </w:r>
                  <w:r w:rsidR="00A554A0" w:rsidDel="00041A5D">
                    <w:rPr>
                      <w:rFonts w:ascii="Calibri" w:eastAsia="Times New Roman" w:hAnsi="Calibri" w:cs="B Zar"/>
                      <w:color w:val="000000"/>
                      <w:rtl/>
                    </w:rPr>
                    <w:fldChar w:fldCharType="separate"/>
                  </w:r>
                  <w:r w:rsidR="00253FD2" w:rsidDel="00041A5D">
                    <w:rPr>
                      <w:rFonts w:ascii="Calibri" w:eastAsia="Times New Roman" w:hAnsi="Calibri" w:cs="B Zar"/>
                      <w:noProof/>
                      <w:color w:val="000000"/>
                      <w:rtl/>
                    </w:rPr>
                    <w:delText xml:space="preserve"> </w:delText>
                  </w:r>
                  <w:r w:rsidR="00253FD2" w:rsidRPr="00253FD2" w:rsidDel="00041A5D">
                    <w:rPr>
                      <w:rFonts w:ascii="Calibri" w:eastAsia="Times New Roman" w:hAnsi="Calibri" w:cs="B Zar"/>
                      <w:noProof/>
                      <w:color w:val="000000"/>
                    </w:rPr>
                    <w:delText>[55]</w:delText>
                  </w:r>
                  <w:r w:rsidR="00A554A0" w:rsidDel="00041A5D">
                    <w:rPr>
                      <w:rFonts w:ascii="Calibri" w:eastAsia="Times New Roman" w:hAnsi="Calibri" w:cs="B Zar"/>
                      <w:color w:val="000000"/>
                      <w:rtl/>
                    </w:rPr>
                    <w:fldChar w:fldCharType="end"/>
                  </w:r>
                </w:del>
                <w:customXmlDelRangeStart w:id="10309" w:author="Mohsen Jafarinejad" w:date="2019-04-27T13:28:00Z"/>
              </w:sdtContent>
            </w:sdt>
            <w:customXmlDelRangeEnd w:id="10309"/>
            <w:del w:id="10310" w:author="Mohsen Jafarinejad" w:date="2019-04-27T13:28:00Z">
              <w:r w:rsidRPr="00B01187" w:rsidDel="00041A5D">
                <w:rPr>
                  <w:rFonts w:ascii="Calibri" w:eastAsia="Times New Roman" w:hAnsi="Calibri" w:cs="B Zar" w:hint="cs"/>
                  <w:color w:val="000000"/>
                  <w:rtl/>
                </w:rPr>
                <w:delText xml:space="preserve"> </w:delText>
              </w:r>
              <w:bookmarkStart w:id="10311" w:name="_Toc8546124"/>
              <w:bookmarkStart w:id="10312" w:name="_Toc8550533"/>
              <w:bookmarkStart w:id="10313" w:name="_Toc8550794"/>
              <w:bookmarkEnd w:id="10311"/>
              <w:bookmarkEnd w:id="10312"/>
              <w:bookmarkEnd w:id="10313"/>
            </w:del>
          </w:p>
        </w:tc>
        <w:bookmarkStart w:id="10314" w:name="_Toc8546125"/>
        <w:bookmarkStart w:id="10315" w:name="_Toc8550534"/>
        <w:bookmarkStart w:id="10316" w:name="_Toc8550795"/>
        <w:bookmarkEnd w:id="10314"/>
        <w:bookmarkEnd w:id="10315"/>
        <w:bookmarkEnd w:id="10316"/>
      </w:tr>
      <w:tr w:rsidR="00B01187" w:rsidRPr="00B01187" w:rsidDel="00041A5D" w14:paraId="58CD4816" w14:textId="2913B20F" w:rsidTr="00A52291">
        <w:trPr>
          <w:trHeight w:val="855"/>
          <w:jc w:val="center"/>
          <w:del w:id="10317" w:author="Mohsen Jafarinejad" w:date="2019-04-27T13:28:00Z"/>
        </w:trPr>
        <w:tc>
          <w:tcPr>
            <w:tcW w:w="62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384D4CA" w14:textId="2BB98674" w:rsidR="00B01187" w:rsidRPr="00B01187" w:rsidDel="00041A5D" w:rsidRDefault="00B01187" w:rsidP="005E409E">
            <w:pPr>
              <w:tabs>
                <w:tab w:val="left" w:pos="0"/>
                <w:tab w:val="left" w:pos="7371"/>
              </w:tabs>
              <w:bidi/>
              <w:spacing w:after="0" w:line="240" w:lineRule="auto"/>
              <w:jc w:val="center"/>
              <w:rPr>
                <w:del w:id="10318" w:author="Mohsen Jafarinejad" w:date="2019-04-27T13:28:00Z"/>
                <w:rFonts w:ascii="Calibri" w:eastAsia="Times New Roman" w:hAnsi="Calibri" w:cs="B Zar"/>
                <w:color w:val="000000"/>
                <w:sz w:val="24"/>
                <w:szCs w:val="24"/>
              </w:rPr>
            </w:pPr>
            <w:del w:id="10319" w:author="Mohsen Jafarinejad" w:date="2019-04-27T13:28:00Z">
              <w:r w:rsidRPr="00B01187" w:rsidDel="00041A5D">
                <w:rPr>
                  <w:rFonts w:ascii="Calibri" w:eastAsia="Times New Roman" w:hAnsi="Calibri" w:cs="B Zar" w:hint="cs"/>
                  <w:color w:val="000000"/>
                  <w:sz w:val="24"/>
                  <w:szCs w:val="24"/>
                  <w:rtl/>
                </w:rPr>
                <w:delText>مدلسازی یک بعدی پیل میکروبی با استفاده از معادلات بالتر-ولمر،</w:delText>
              </w:r>
            </w:del>
            <w:ins w:id="10320" w:author="Mohsen" w:date="2019-03-17T16:52:00Z">
              <w:del w:id="10321" w:author="Mohsen Jafarinejad" w:date="2019-04-27T13:28:00Z">
                <w:r w:rsidR="00CF0011" w:rsidDel="00041A5D">
                  <w:rPr>
                    <w:rFonts w:ascii="Calibri" w:eastAsia="Times New Roman" w:hAnsi="Calibri" w:cs="B Zar"/>
                    <w:color w:val="000000"/>
                    <w:sz w:val="24"/>
                    <w:szCs w:val="24"/>
                    <w:rtl/>
                  </w:rPr>
                  <w:delText xml:space="preserve"> نرنست</w:delText>
                </w:r>
              </w:del>
            </w:ins>
            <w:del w:id="10322" w:author="Mohsen Jafarinejad" w:date="2019-04-27T13:28:00Z">
              <w:r w:rsidRPr="00B01187" w:rsidDel="00041A5D">
                <w:rPr>
                  <w:rFonts w:ascii="Calibri" w:eastAsia="Times New Roman" w:hAnsi="Calibri" w:cs="B Zar" w:hint="cs"/>
                  <w:color w:val="000000"/>
                  <w:sz w:val="24"/>
                  <w:szCs w:val="24"/>
                  <w:rtl/>
                </w:rPr>
                <w:delText>نرنست و تافل</w:delText>
              </w:r>
              <w:bookmarkStart w:id="10323" w:name="_Toc8546126"/>
              <w:bookmarkStart w:id="10324" w:name="_Toc8550535"/>
              <w:bookmarkStart w:id="10325" w:name="_Toc8550796"/>
              <w:bookmarkEnd w:id="10323"/>
              <w:bookmarkEnd w:id="10324"/>
              <w:bookmarkEnd w:id="10325"/>
            </w:del>
          </w:p>
        </w:tc>
        <w:tc>
          <w:tcPr>
            <w:tcW w:w="3233" w:type="dxa"/>
            <w:tcBorders>
              <w:top w:val="nil"/>
              <w:left w:val="nil"/>
              <w:bottom w:val="single" w:sz="4" w:space="0" w:color="auto"/>
              <w:right w:val="single" w:sz="4" w:space="0" w:color="auto"/>
            </w:tcBorders>
            <w:shd w:val="clear" w:color="auto" w:fill="auto"/>
            <w:noWrap/>
            <w:vAlign w:val="center"/>
            <w:hideMark/>
          </w:tcPr>
          <w:p w14:paraId="19E3F225" w14:textId="759D27FB" w:rsidR="00B01187" w:rsidRPr="00B01187" w:rsidDel="00041A5D" w:rsidRDefault="00B01187" w:rsidP="005E409E">
            <w:pPr>
              <w:tabs>
                <w:tab w:val="left" w:pos="0"/>
                <w:tab w:val="left" w:pos="7371"/>
              </w:tabs>
              <w:bidi/>
              <w:spacing w:after="0" w:line="240" w:lineRule="auto"/>
              <w:jc w:val="center"/>
              <w:rPr>
                <w:del w:id="10326" w:author="Mohsen Jafarinejad" w:date="2019-04-27T13:28:00Z"/>
                <w:rFonts w:ascii="Calibri" w:eastAsia="Times New Roman" w:hAnsi="Calibri" w:cs="B Zar"/>
                <w:color w:val="000000"/>
              </w:rPr>
            </w:pPr>
            <w:del w:id="10327" w:author="Mohsen Jafarinejad" w:date="2019-04-27T13:28:00Z">
              <w:r w:rsidRPr="00B01187" w:rsidDel="00041A5D">
                <w:rPr>
                  <w:rFonts w:ascii="Calibri" w:eastAsia="Times New Roman" w:hAnsi="Calibri" w:cs="B Zar" w:hint="cs"/>
                  <w:color w:val="000000"/>
                  <w:rtl/>
                </w:rPr>
                <w:delText xml:space="preserve">اولیوریا و همکاران </w:delText>
              </w:r>
            </w:del>
            <w:customXmlDelRangeStart w:id="10328" w:author="Mohsen Jafarinejad" w:date="2019-04-27T13:28:00Z"/>
            <w:sdt>
              <w:sdtPr>
                <w:rPr>
                  <w:rFonts w:ascii="Calibri" w:eastAsia="Times New Roman" w:hAnsi="Calibri" w:cs="B Zar" w:hint="cs"/>
                  <w:color w:val="000000"/>
                  <w:rtl/>
                </w:rPr>
                <w:id w:val="803277326"/>
                <w:citation/>
              </w:sdtPr>
              <w:sdtEndPr/>
              <w:sdtContent>
                <w:customXmlDelRangeEnd w:id="10328"/>
                <w:del w:id="10329" w:author="Mohsen Jafarinejad" w:date="2019-04-27T13:28:00Z">
                  <w:r w:rsidR="00824F54" w:rsidDel="00041A5D">
                    <w:rPr>
                      <w:rFonts w:ascii="Calibri" w:eastAsia="Times New Roman" w:hAnsi="Calibri" w:cs="B Zar"/>
                      <w:color w:val="000000"/>
                      <w:rtl/>
                    </w:rPr>
                    <w:fldChar w:fldCharType="begin"/>
                  </w:r>
                  <w:r w:rsidR="00EA6BD0" w:rsidDel="00041A5D">
                    <w:rPr>
                      <w:rFonts w:ascii="Calibri" w:eastAsia="Times New Roman" w:hAnsi="Calibri" w:cs="B Zar"/>
                      <w:color w:val="000000"/>
                    </w:rPr>
                    <w:delInstrText xml:space="preserve">CITATION 59 \l 1033 </w:delInstrText>
                  </w:r>
                  <w:r w:rsidR="00824F54" w:rsidDel="00041A5D">
                    <w:rPr>
                      <w:rFonts w:ascii="Calibri" w:eastAsia="Times New Roman" w:hAnsi="Calibri" w:cs="B Zar"/>
                      <w:color w:val="000000"/>
                      <w:rtl/>
                    </w:rPr>
                    <w:fldChar w:fldCharType="separate"/>
                  </w:r>
                  <w:r w:rsidR="00253FD2" w:rsidRPr="00253FD2" w:rsidDel="00041A5D">
                    <w:rPr>
                      <w:rFonts w:ascii="Calibri" w:eastAsia="Times New Roman" w:hAnsi="Calibri" w:cs="B Zar"/>
                      <w:noProof/>
                      <w:color w:val="000000"/>
                    </w:rPr>
                    <w:delText>[56]</w:delText>
                  </w:r>
                  <w:r w:rsidR="00824F54" w:rsidDel="00041A5D">
                    <w:rPr>
                      <w:rFonts w:ascii="Calibri" w:eastAsia="Times New Roman" w:hAnsi="Calibri" w:cs="B Zar"/>
                      <w:color w:val="000000"/>
                      <w:rtl/>
                    </w:rPr>
                    <w:fldChar w:fldCharType="end"/>
                  </w:r>
                </w:del>
                <w:customXmlDelRangeStart w:id="10330" w:author="Mohsen Jafarinejad" w:date="2019-04-27T13:28:00Z"/>
              </w:sdtContent>
            </w:sdt>
            <w:customXmlDelRangeEnd w:id="10330"/>
            <w:bookmarkStart w:id="10331" w:name="_Toc8546127"/>
            <w:bookmarkStart w:id="10332" w:name="_Toc8550536"/>
            <w:bookmarkStart w:id="10333" w:name="_Toc8550797"/>
            <w:bookmarkEnd w:id="10331"/>
            <w:bookmarkEnd w:id="10332"/>
            <w:bookmarkEnd w:id="10333"/>
          </w:p>
        </w:tc>
        <w:bookmarkStart w:id="10334" w:name="_Toc8546128"/>
        <w:bookmarkStart w:id="10335" w:name="_Toc8550537"/>
        <w:bookmarkStart w:id="10336" w:name="_Toc8550798"/>
        <w:bookmarkEnd w:id="10334"/>
        <w:bookmarkEnd w:id="10335"/>
        <w:bookmarkEnd w:id="10336"/>
      </w:tr>
      <w:tr w:rsidR="00B01187" w:rsidRPr="00B01187" w:rsidDel="00041A5D" w14:paraId="73D9F48A" w14:textId="2B7DFA07" w:rsidTr="00A52291">
        <w:trPr>
          <w:trHeight w:val="776"/>
          <w:jc w:val="center"/>
          <w:del w:id="10337" w:author="Mohsen Jafarinejad" w:date="2019-04-27T13:28:00Z"/>
        </w:trPr>
        <w:tc>
          <w:tcPr>
            <w:tcW w:w="62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6535B3E" w14:textId="4E829DA4" w:rsidR="00B01187" w:rsidRPr="00B01187" w:rsidDel="00041A5D" w:rsidRDefault="00B01187" w:rsidP="005E409E">
            <w:pPr>
              <w:tabs>
                <w:tab w:val="left" w:pos="0"/>
                <w:tab w:val="left" w:pos="7371"/>
              </w:tabs>
              <w:bidi/>
              <w:spacing w:after="0" w:line="240" w:lineRule="auto"/>
              <w:jc w:val="center"/>
              <w:rPr>
                <w:del w:id="10338" w:author="Mohsen Jafarinejad" w:date="2019-04-27T13:28:00Z"/>
                <w:rFonts w:ascii="Calibri" w:eastAsia="Times New Roman" w:hAnsi="Calibri" w:cs="B Zar"/>
                <w:color w:val="000000"/>
                <w:sz w:val="24"/>
                <w:szCs w:val="24"/>
              </w:rPr>
            </w:pPr>
            <w:del w:id="10339" w:author="Mohsen Jafarinejad" w:date="2019-04-27T13:28:00Z">
              <w:r w:rsidRPr="00B01187" w:rsidDel="00041A5D">
                <w:rPr>
                  <w:rFonts w:ascii="Calibri" w:eastAsia="Times New Roman" w:hAnsi="Calibri" w:cs="B Zar" w:hint="cs"/>
                  <w:color w:val="000000"/>
                  <w:sz w:val="24"/>
                  <w:szCs w:val="24"/>
                  <w:rtl/>
                </w:rPr>
                <w:delText>شبیه سازی ریاضی پیل میکروبی ،</w:delText>
              </w:r>
            </w:del>
            <w:ins w:id="10340" w:author="Mohsen" w:date="2019-03-17T16:52:00Z">
              <w:del w:id="10341" w:author="Mohsen Jafarinejad" w:date="2019-04-27T13:28:00Z">
                <w:r w:rsidR="00CF0011" w:rsidDel="00041A5D">
                  <w:rPr>
                    <w:rFonts w:ascii="Calibri" w:eastAsia="Times New Roman" w:hAnsi="Calibri" w:cs="B Zar"/>
                    <w:color w:val="000000"/>
                    <w:sz w:val="24"/>
                    <w:szCs w:val="24"/>
                    <w:rtl/>
                  </w:rPr>
                  <w:delText xml:space="preserve"> به</w:delText>
                </w:r>
                <w:r w:rsidR="00CF0011" w:rsidDel="00041A5D">
                  <w:rPr>
                    <w:rFonts w:ascii="Calibri" w:eastAsia="Times New Roman" w:hAnsi="Calibri" w:cs="B Zar" w:hint="cs"/>
                    <w:color w:val="000000"/>
                    <w:sz w:val="24"/>
                    <w:szCs w:val="24"/>
                    <w:rtl/>
                  </w:rPr>
                  <w:delText>ی</w:delText>
                </w:r>
                <w:r w:rsidR="00CF0011" w:rsidDel="00041A5D">
                  <w:rPr>
                    <w:rFonts w:ascii="Calibri" w:eastAsia="Times New Roman" w:hAnsi="Calibri" w:cs="B Zar" w:hint="eastAsia"/>
                    <w:color w:val="000000"/>
                    <w:sz w:val="24"/>
                    <w:szCs w:val="24"/>
                    <w:rtl/>
                  </w:rPr>
                  <w:delText>نه</w:delText>
                </w:r>
              </w:del>
            </w:ins>
            <w:del w:id="10342" w:author="Mohsen Jafarinejad" w:date="2019-04-27T13:28:00Z">
              <w:r w:rsidRPr="00B01187" w:rsidDel="00041A5D">
                <w:rPr>
                  <w:rFonts w:ascii="Calibri" w:eastAsia="Times New Roman" w:hAnsi="Calibri" w:cs="B Zar" w:hint="cs"/>
                  <w:color w:val="000000"/>
                  <w:sz w:val="24"/>
                  <w:szCs w:val="24"/>
                  <w:rtl/>
                </w:rPr>
                <w:delText>بهینه سازی خروجی توان و ساخت آزمایشگاهی</w:delText>
              </w:r>
              <w:bookmarkStart w:id="10343" w:name="_Toc8546129"/>
              <w:bookmarkStart w:id="10344" w:name="_Toc8550538"/>
              <w:bookmarkStart w:id="10345" w:name="_Toc8550799"/>
              <w:bookmarkEnd w:id="10343"/>
              <w:bookmarkEnd w:id="10344"/>
              <w:bookmarkEnd w:id="10345"/>
            </w:del>
          </w:p>
        </w:tc>
        <w:tc>
          <w:tcPr>
            <w:tcW w:w="3233" w:type="dxa"/>
            <w:tcBorders>
              <w:top w:val="nil"/>
              <w:left w:val="nil"/>
              <w:bottom w:val="single" w:sz="4" w:space="0" w:color="auto"/>
              <w:right w:val="single" w:sz="4" w:space="0" w:color="auto"/>
            </w:tcBorders>
            <w:shd w:val="clear" w:color="auto" w:fill="auto"/>
            <w:noWrap/>
            <w:vAlign w:val="center"/>
            <w:hideMark/>
          </w:tcPr>
          <w:p w14:paraId="56E03EE6" w14:textId="574920D9" w:rsidR="00B01187" w:rsidRPr="00B01187" w:rsidDel="00041A5D" w:rsidRDefault="00B01187" w:rsidP="005E409E">
            <w:pPr>
              <w:tabs>
                <w:tab w:val="left" w:pos="0"/>
                <w:tab w:val="left" w:pos="7371"/>
              </w:tabs>
              <w:bidi/>
              <w:spacing w:after="0" w:line="240" w:lineRule="auto"/>
              <w:jc w:val="center"/>
              <w:rPr>
                <w:del w:id="10346" w:author="Mohsen Jafarinejad" w:date="2019-04-27T13:28:00Z"/>
                <w:rFonts w:ascii="Calibri" w:eastAsia="Times New Roman" w:hAnsi="Calibri" w:cs="B Zar"/>
                <w:color w:val="000000"/>
              </w:rPr>
            </w:pPr>
            <w:del w:id="10347" w:author="Mohsen Jafarinejad" w:date="2019-04-27T13:28:00Z">
              <w:r w:rsidRPr="00B01187" w:rsidDel="00041A5D">
                <w:rPr>
                  <w:rFonts w:ascii="Calibri" w:eastAsia="Times New Roman" w:hAnsi="Calibri" w:cs="B Zar" w:hint="cs"/>
                  <w:color w:val="000000"/>
                  <w:rtl/>
                </w:rPr>
                <w:delText>پیرسپینتو</w:delText>
              </w:r>
            </w:del>
            <w:customXmlDelRangeStart w:id="10348" w:author="Mohsen Jafarinejad" w:date="2019-04-27T13:28:00Z"/>
            <w:sdt>
              <w:sdtPr>
                <w:rPr>
                  <w:rFonts w:ascii="Calibri" w:eastAsia="Times New Roman" w:hAnsi="Calibri" w:cs="B Zar" w:hint="cs"/>
                  <w:color w:val="000000"/>
                  <w:rtl/>
                </w:rPr>
                <w:id w:val="-1965334739"/>
                <w:citation/>
              </w:sdtPr>
              <w:sdtEndPr/>
              <w:sdtContent>
                <w:customXmlDelRangeEnd w:id="10348"/>
                <w:del w:id="10349" w:author="Mohsen Jafarinejad" w:date="2019-04-27T13:28:00Z">
                  <w:r w:rsidR="00824F54" w:rsidDel="00041A5D">
                    <w:rPr>
                      <w:rFonts w:ascii="Calibri" w:eastAsia="Times New Roman" w:hAnsi="Calibri" w:cs="B Zar"/>
                      <w:color w:val="000000"/>
                      <w:rtl/>
                    </w:rPr>
                    <w:fldChar w:fldCharType="begin"/>
                  </w:r>
                  <w:r w:rsidR="00EA6BD0" w:rsidDel="00041A5D">
                    <w:rPr>
                      <w:rFonts w:ascii="Calibri" w:eastAsia="Times New Roman" w:hAnsi="Calibri" w:cs="B Zar"/>
                      <w:color w:val="000000"/>
                    </w:rPr>
                    <w:delInstrText xml:space="preserve">CITATION 60 \l 1033 </w:delInstrText>
                  </w:r>
                  <w:r w:rsidR="00824F54" w:rsidDel="00041A5D">
                    <w:rPr>
                      <w:rFonts w:ascii="Calibri" w:eastAsia="Times New Roman" w:hAnsi="Calibri" w:cs="B Zar"/>
                      <w:color w:val="000000"/>
                      <w:rtl/>
                    </w:rPr>
                    <w:fldChar w:fldCharType="separate"/>
                  </w:r>
                  <w:r w:rsidR="00253FD2" w:rsidDel="00041A5D">
                    <w:rPr>
                      <w:rFonts w:ascii="Calibri" w:eastAsia="Times New Roman" w:hAnsi="Calibri" w:cs="B Zar"/>
                      <w:noProof/>
                      <w:color w:val="000000"/>
                      <w:rtl/>
                    </w:rPr>
                    <w:delText xml:space="preserve"> </w:delText>
                  </w:r>
                  <w:r w:rsidR="00253FD2" w:rsidRPr="00253FD2" w:rsidDel="00041A5D">
                    <w:rPr>
                      <w:rFonts w:ascii="Calibri" w:eastAsia="Times New Roman" w:hAnsi="Calibri" w:cs="B Zar"/>
                      <w:noProof/>
                      <w:color w:val="000000"/>
                    </w:rPr>
                    <w:delText>[57]</w:delText>
                  </w:r>
                  <w:r w:rsidR="00824F54" w:rsidDel="00041A5D">
                    <w:rPr>
                      <w:rFonts w:ascii="Calibri" w:eastAsia="Times New Roman" w:hAnsi="Calibri" w:cs="B Zar"/>
                      <w:color w:val="000000"/>
                      <w:rtl/>
                    </w:rPr>
                    <w:fldChar w:fldCharType="end"/>
                  </w:r>
                </w:del>
                <w:customXmlDelRangeStart w:id="10350" w:author="Mohsen Jafarinejad" w:date="2019-04-27T13:28:00Z"/>
              </w:sdtContent>
            </w:sdt>
            <w:customXmlDelRangeEnd w:id="10350"/>
            <w:bookmarkStart w:id="10351" w:name="_Toc8546130"/>
            <w:bookmarkStart w:id="10352" w:name="_Toc8550539"/>
            <w:bookmarkStart w:id="10353" w:name="_Toc8550800"/>
            <w:bookmarkEnd w:id="10351"/>
            <w:bookmarkEnd w:id="10352"/>
            <w:bookmarkEnd w:id="10353"/>
          </w:p>
        </w:tc>
        <w:bookmarkStart w:id="10354" w:name="_Toc8546131"/>
        <w:bookmarkStart w:id="10355" w:name="_Toc8550540"/>
        <w:bookmarkStart w:id="10356" w:name="_Toc8550801"/>
        <w:bookmarkEnd w:id="10354"/>
        <w:bookmarkEnd w:id="10355"/>
        <w:bookmarkEnd w:id="10356"/>
      </w:tr>
      <w:tr w:rsidR="00B01187" w:rsidRPr="00B01187" w:rsidDel="00041A5D" w14:paraId="10ED1753" w14:textId="5314C02B" w:rsidTr="00A52291">
        <w:trPr>
          <w:trHeight w:val="529"/>
          <w:jc w:val="center"/>
          <w:del w:id="10357" w:author="Mohsen Jafarinejad" w:date="2019-04-27T13:28:00Z"/>
        </w:trPr>
        <w:tc>
          <w:tcPr>
            <w:tcW w:w="62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873D0F" w14:textId="0E756722" w:rsidR="00B01187" w:rsidRPr="00B01187" w:rsidDel="00041A5D" w:rsidRDefault="00B01187" w:rsidP="00A52291">
            <w:pPr>
              <w:tabs>
                <w:tab w:val="left" w:pos="0"/>
                <w:tab w:val="left" w:pos="7371"/>
              </w:tabs>
              <w:bidi/>
              <w:spacing w:after="0" w:line="240" w:lineRule="auto"/>
              <w:jc w:val="center"/>
              <w:rPr>
                <w:del w:id="10358" w:author="Mohsen Jafarinejad" w:date="2019-04-27T13:28:00Z"/>
                <w:rFonts w:ascii="Calibri" w:eastAsia="Times New Roman" w:hAnsi="Calibri" w:cs="B Zar"/>
                <w:color w:val="000000"/>
                <w:sz w:val="24"/>
                <w:szCs w:val="24"/>
              </w:rPr>
            </w:pPr>
            <w:del w:id="10359" w:author="Mohsen Jafarinejad" w:date="2019-04-27T13:28:00Z">
              <w:r w:rsidRPr="00B01187" w:rsidDel="00041A5D">
                <w:rPr>
                  <w:rFonts w:ascii="Calibri" w:eastAsia="Times New Roman" w:hAnsi="Calibri" w:cs="B Zar" w:hint="cs"/>
                  <w:color w:val="000000"/>
                  <w:sz w:val="24"/>
                  <w:szCs w:val="24"/>
                  <w:rtl/>
                </w:rPr>
                <w:delText xml:space="preserve">شبیه سازی تغییرات بایوفیلم در پیل میکروبی و بررسی اثر آن بر </w:delText>
              </w:r>
            </w:del>
            <w:ins w:id="10360" w:author="Mohsen" w:date="2019-03-17T16:51:00Z">
              <w:del w:id="10361" w:author="Mohsen Jafarinejad" w:date="2019-04-27T13:28:00Z">
                <w:r w:rsidR="00CF0011" w:rsidDel="00041A5D">
                  <w:rPr>
                    <w:rFonts w:ascii="Calibri" w:eastAsia="Times New Roman" w:hAnsi="Calibri" w:cs="B Zar"/>
                    <w:color w:val="000000"/>
                    <w:sz w:val="24"/>
                    <w:szCs w:val="24"/>
                    <w:rtl/>
                  </w:rPr>
                  <w:delText>مشخصه‌ها</w:delText>
                </w:r>
                <w:r w:rsidR="00CF0011" w:rsidDel="00041A5D">
                  <w:rPr>
                    <w:rFonts w:ascii="Calibri" w:eastAsia="Times New Roman" w:hAnsi="Calibri" w:cs="B Zar" w:hint="cs"/>
                    <w:color w:val="000000"/>
                    <w:sz w:val="24"/>
                    <w:szCs w:val="24"/>
                    <w:rtl/>
                  </w:rPr>
                  <w:delText>ی</w:delText>
                </w:r>
              </w:del>
            </w:ins>
            <w:del w:id="10362" w:author="Mohsen Jafarinejad" w:date="2019-04-27T13:28:00Z">
              <w:r w:rsidRPr="00B01187" w:rsidDel="00041A5D">
                <w:rPr>
                  <w:rFonts w:ascii="Calibri" w:eastAsia="Times New Roman" w:hAnsi="Calibri" w:cs="B Zar" w:hint="cs"/>
                  <w:color w:val="000000"/>
                  <w:sz w:val="24"/>
                  <w:szCs w:val="24"/>
                  <w:rtl/>
                </w:rPr>
                <w:delText xml:space="preserve">مشخصه های </w:delText>
              </w:r>
              <w:r w:rsidR="00A52291" w:rsidDel="00041A5D">
                <w:rPr>
                  <w:rFonts w:ascii="Calibri" w:eastAsia="Times New Roman" w:hAnsi="Calibri" w:cs="B Zar" w:hint="cs"/>
                  <w:color w:val="000000"/>
                  <w:sz w:val="24"/>
                  <w:szCs w:val="24"/>
                  <w:rtl/>
                </w:rPr>
                <w:delText>خ</w:delText>
              </w:r>
              <w:r w:rsidRPr="00B01187" w:rsidDel="00041A5D">
                <w:rPr>
                  <w:rFonts w:ascii="Calibri" w:eastAsia="Times New Roman" w:hAnsi="Calibri" w:cs="B Zar" w:hint="cs"/>
                  <w:color w:val="000000"/>
                  <w:sz w:val="24"/>
                  <w:szCs w:val="24"/>
                  <w:rtl/>
                </w:rPr>
                <w:delText>روجی</w:delText>
              </w:r>
              <w:bookmarkStart w:id="10363" w:name="_Toc8546132"/>
              <w:bookmarkStart w:id="10364" w:name="_Toc8550541"/>
              <w:bookmarkStart w:id="10365" w:name="_Toc8550802"/>
              <w:bookmarkEnd w:id="10363"/>
              <w:bookmarkEnd w:id="10364"/>
              <w:bookmarkEnd w:id="10365"/>
            </w:del>
          </w:p>
        </w:tc>
        <w:tc>
          <w:tcPr>
            <w:tcW w:w="3233" w:type="dxa"/>
            <w:tcBorders>
              <w:top w:val="nil"/>
              <w:left w:val="nil"/>
              <w:bottom w:val="single" w:sz="4" w:space="0" w:color="auto"/>
              <w:right w:val="single" w:sz="4" w:space="0" w:color="auto"/>
            </w:tcBorders>
            <w:shd w:val="clear" w:color="auto" w:fill="auto"/>
            <w:vAlign w:val="center"/>
            <w:hideMark/>
          </w:tcPr>
          <w:p w14:paraId="5E3E23B7" w14:textId="25734B19" w:rsidR="00B01187" w:rsidRPr="00B01187" w:rsidDel="00041A5D" w:rsidRDefault="00B01187" w:rsidP="005E409E">
            <w:pPr>
              <w:tabs>
                <w:tab w:val="left" w:pos="0"/>
                <w:tab w:val="left" w:pos="7371"/>
              </w:tabs>
              <w:bidi/>
              <w:spacing w:after="0" w:line="240" w:lineRule="auto"/>
              <w:jc w:val="center"/>
              <w:rPr>
                <w:del w:id="10366" w:author="Mohsen Jafarinejad" w:date="2019-04-27T13:28:00Z"/>
                <w:rFonts w:ascii="Calibri" w:eastAsia="Times New Roman" w:hAnsi="Calibri" w:cs="B Zar"/>
                <w:color w:val="000000"/>
              </w:rPr>
            </w:pPr>
            <w:del w:id="10367" w:author="Mohsen Jafarinejad" w:date="2019-04-27T13:28:00Z">
              <w:r w:rsidRPr="00B01187" w:rsidDel="00041A5D">
                <w:rPr>
                  <w:rFonts w:ascii="Calibri" w:eastAsia="Times New Roman" w:hAnsi="Calibri" w:cs="B Zar" w:hint="cs"/>
                  <w:color w:val="000000"/>
                  <w:rtl/>
                </w:rPr>
                <w:delText>پیسیوریانو و همکاران</w:delText>
              </w:r>
            </w:del>
            <w:customXmlDelRangeStart w:id="10368" w:author="Mohsen Jafarinejad" w:date="2019-04-27T13:28:00Z"/>
            <w:sdt>
              <w:sdtPr>
                <w:rPr>
                  <w:rFonts w:ascii="Calibri" w:eastAsia="Times New Roman" w:hAnsi="Calibri" w:cs="B Zar"/>
                  <w:color w:val="000000"/>
                  <w:rtl/>
                </w:rPr>
                <w:id w:val="-676733622"/>
                <w:citation/>
              </w:sdtPr>
              <w:sdtEndPr/>
              <w:sdtContent>
                <w:customXmlDelRangeEnd w:id="10368"/>
                <w:del w:id="10369" w:author="Mohsen Jafarinejad" w:date="2019-04-27T13:28:00Z">
                  <w:r w:rsidR="00C031C9" w:rsidDel="00041A5D">
                    <w:rPr>
                      <w:rFonts w:ascii="Calibri" w:eastAsia="Times New Roman" w:hAnsi="Calibri" w:cs="B Zar"/>
                      <w:color w:val="000000"/>
                      <w:rtl/>
                    </w:rPr>
                    <w:fldChar w:fldCharType="begin"/>
                  </w:r>
                  <w:r w:rsidR="00EA6BD0" w:rsidDel="00041A5D">
                    <w:rPr>
                      <w:rFonts w:ascii="Calibri" w:eastAsia="Times New Roman" w:hAnsi="Calibri" w:cs="B Zar"/>
                      <w:color w:val="000000"/>
                    </w:rPr>
                    <w:delInstrText xml:space="preserve">CITATION 61 \l 1033 </w:delInstrText>
                  </w:r>
                  <w:r w:rsidR="00C031C9" w:rsidDel="00041A5D">
                    <w:rPr>
                      <w:rFonts w:ascii="Calibri" w:eastAsia="Times New Roman" w:hAnsi="Calibri" w:cs="B Zar"/>
                      <w:color w:val="000000"/>
                      <w:rtl/>
                    </w:rPr>
                    <w:fldChar w:fldCharType="separate"/>
                  </w:r>
                  <w:r w:rsidR="00253FD2" w:rsidDel="00041A5D">
                    <w:rPr>
                      <w:rFonts w:ascii="Calibri" w:eastAsia="Times New Roman" w:hAnsi="Calibri" w:cs="B Zar"/>
                      <w:noProof/>
                      <w:color w:val="000000"/>
                      <w:rtl/>
                    </w:rPr>
                    <w:delText xml:space="preserve"> </w:delText>
                  </w:r>
                  <w:r w:rsidR="00253FD2" w:rsidRPr="00253FD2" w:rsidDel="00041A5D">
                    <w:rPr>
                      <w:rFonts w:ascii="Calibri" w:eastAsia="Times New Roman" w:hAnsi="Calibri" w:cs="B Zar"/>
                      <w:noProof/>
                      <w:color w:val="000000"/>
                    </w:rPr>
                    <w:delText>[61]</w:delText>
                  </w:r>
                  <w:r w:rsidR="00C031C9" w:rsidDel="00041A5D">
                    <w:rPr>
                      <w:rFonts w:ascii="Calibri" w:eastAsia="Times New Roman" w:hAnsi="Calibri" w:cs="B Zar"/>
                      <w:color w:val="000000"/>
                      <w:rtl/>
                    </w:rPr>
                    <w:fldChar w:fldCharType="end"/>
                  </w:r>
                </w:del>
                <w:customXmlDelRangeStart w:id="10370" w:author="Mohsen Jafarinejad" w:date="2019-04-27T13:28:00Z"/>
              </w:sdtContent>
            </w:sdt>
            <w:customXmlDelRangeEnd w:id="10370"/>
            <w:bookmarkStart w:id="10371" w:name="_Toc8546133"/>
            <w:bookmarkStart w:id="10372" w:name="_Toc8550542"/>
            <w:bookmarkStart w:id="10373" w:name="_Toc8550803"/>
            <w:bookmarkEnd w:id="10371"/>
            <w:bookmarkEnd w:id="10372"/>
            <w:bookmarkEnd w:id="10373"/>
          </w:p>
        </w:tc>
        <w:bookmarkStart w:id="10374" w:name="_Toc8546134"/>
        <w:bookmarkStart w:id="10375" w:name="_Toc8550543"/>
        <w:bookmarkStart w:id="10376" w:name="_Toc8550804"/>
        <w:bookmarkEnd w:id="10374"/>
        <w:bookmarkEnd w:id="10375"/>
        <w:bookmarkEnd w:id="10376"/>
      </w:tr>
      <w:tr w:rsidR="00B01187" w:rsidRPr="00B01187" w:rsidDel="00041A5D" w14:paraId="6BBCF48F" w14:textId="10597E8E" w:rsidTr="00A52291">
        <w:trPr>
          <w:trHeight w:val="602"/>
          <w:jc w:val="center"/>
          <w:del w:id="10377" w:author="Mohsen Jafarinejad" w:date="2019-04-27T13:28:00Z"/>
        </w:trPr>
        <w:tc>
          <w:tcPr>
            <w:tcW w:w="62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2A47795" w14:textId="1C7E31D5" w:rsidR="00B01187" w:rsidRPr="00B01187" w:rsidDel="00041A5D" w:rsidRDefault="00B01187" w:rsidP="005E409E">
            <w:pPr>
              <w:tabs>
                <w:tab w:val="left" w:pos="0"/>
                <w:tab w:val="left" w:pos="7371"/>
              </w:tabs>
              <w:bidi/>
              <w:spacing w:after="0" w:line="240" w:lineRule="auto"/>
              <w:jc w:val="center"/>
              <w:rPr>
                <w:del w:id="10378" w:author="Mohsen Jafarinejad" w:date="2019-04-27T13:28:00Z"/>
                <w:rFonts w:ascii="Calibri" w:eastAsia="Times New Roman" w:hAnsi="Calibri" w:cs="B Zar"/>
                <w:color w:val="000000"/>
                <w:sz w:val="24"/>
                <w:szCs w:val="24"/>
              </w:rPr>
            </w:pPr>
            <w:del w:id="10379" w:author="Mohsen Jafarinejad" w:date="2019-04-27T13:28:00Z">
              <w:r w:rsidRPr="00B01187" w:rsidDel="00041A5D">
                <w:rPr>
                  <w:rFonts w:ascii="Calibri" w:eastAsia="Times New Roman" w:hAnsi="Calibri" w:cs="B Zar" w:hint="cs"/>
                  <w:color w:val="000000"/>
                  <w:sz w:val="24"/>
                  <w:szCs w:val="24"/>
                  <w:rtl/>
                </w:rPr>
                <w:delText xml:space="preserve">شبیه سازی افت ولتاژ در پیل میکروبی با میکروب شوانولا و لاکتات </w:delText>
              </w:r>
              <w:r w:rsidRPr="00B01187" w:rsidDel="00041A5D">
                <w:rPr>
                  <w:rFonts w:ascii="Calibri" w:eastAsia="Times New Roman" w:hAnsi="Calibri" w:cs="B Zar" w:hint="cs"/>
                  <w:color w:val="000000"/>
                  <w:sz w:val="24"/>
                  <w:szCs w:val="24"/>
                  <w:rtl/>
                </w:rPr>
                <w:br/>
                <w:delText>ونیز محاسبه چالی جریان تبادلی</w:delText>
              </w:r>
              <w:bookmarkStart w:id="10380" w:name="_Toc8546135"/>
              <w:bookmarkStart w:id="10381" w:name="_Toc8550544"/>
              <w:bookmarkStart w:id="10382" w:name="_Toc8550805"/>
              <w:bookmarkEnd w:id="10380"/>
              <w:bookmarkEnd w:id="10381"/>
              <w:bookmarkEnd w:id="10382"/>
            </w:del>
          </w:p>
        </w:tc>
        <w:tc>
          <w:tcPr>
            <w:tcW w:w="3233" w:type="dxa"/>
            <w:tcBorders>
              <w:top w:val="nil"/>
              <w:left w:val="nil"/>
              <w:bottom w:val="single" w:sz="4" w:space="0" w:color="auto"/>
              <w:right w:val="single" w:sz="4" w:space="0" w:color="auto"/>
            </w:tcBorders>
            <w:shd w:val="clear" w:color="auto" w:fill="auto"/>
            <w:vAlign w:val="center"/>
            <w:hideMark/>
          </w:tcPr>
          <w:p w14:paraId="2A8C8452" w14:textId="609A0909" w:rsidR="00B01187" w:rsidRPr="00B01187" w:rsidDel="00041A5D" w:rsidRDefault="00B01187" w:rsidP="005E409E">
            <w:pPr>
              <w:tabs>
                <w:tab w:val="left" w:pos="0"/>
                <w:tab w:val="left" w:pos="7371"/>
              </w:tabs>
              <w:bidi/>
              <w:spacing w:after="0" w:line="240" w:lineRule="auto"/>
              <w:jc w:val="center"/>
              <w:rPr>
                <w:del w:id="10383" w:author="Mohsen Jafarinejad" w:date="2019-04-27T13:28:00Z"/>
                <w:rFonts w:ascii="Calibri" w:eastAsia="Times New Roman" w:hAnsi="Calibri" w:cs="B Zar"/>
                <w:color w:val="000000"/>
              </w:rPr>
            </w:pPr>
            <w:del w:id="10384" w:author="Mohsen Jafarinejad" w:date="2019-04-27T13:28:00Z">
              <w:r w:rsidRPr="00B01187" w:rsidDel="00041A5D">
                <w:rPr>
                  <w:rFonts w:ascii="Calibri" w:eastAsia="Times New Roman" w:hAnsi="Calibri" w:cs="B Zar" w:hint="cs"/>
                  <w:color w:val="000000"/>
                  <w:rtl/>
                </w:rPr>
                <w:delText>مانوهار و همکاران</w:delText>
              </w:r>
            </w:del>
            <w:customXmlDelRangeStart w:id="10385" w:author="Mohsen Jafarinejad" w:date="2019-04-27T13:28:00Z"/>
            <w:sdt>
              <w:sdtPr>
                <w:rPr>
                  <w:rFonts w:ascii="Calibri" w:eastAsia="Times New Roman" w:hAnsi="Calibri" w:cs="B Zar"/>
                  <w:color w:val="000000"/>
                  <w:rtl/>
                </w:rPr>
                <w:id w:val="1421981379"/>
                <w:citation/>
              </w:sdtPr>
              <w:sdtEndPr/>
              <w:sdtContent>
                <w:customXmlDelRangeEnd w:id="10385"/>
                <w:del w:id="10386" w:author="Mohsen Jafarinejad" w:date="2019-04-27T13:28:00Z">
                  <w:r w:rsidR="00C031C9" w:rsidDel="00041A5D">
                    <w:rPr>
                      <w:rFonts w:ascii="Calibri" w:eastAsia="Times New Roman" w:hAnsi="Calibri" w:cs="B Zar"/>
                      <w:color w:val="000000"/>
                      <w:rtl/>
                    </w:rPr>
                    <w:fldChar w:fldCharType="begin"/>
                  </w:r>
                  <w:r w:rsidR="00EA6BD0" w:rsidDel="00041A5D">
                    <w:rPr>
                      <w:rFonts w:ascii="Calibri" w:eastAsia="Times New Roman" w:hAnsi="Calibri" w:cs="B Zar"/>
                      <w:color w:val="000000"/>
                    </w:rPr>
                    <w:delInstrText xml:space="preserve">CITATION 62 \l 1033 </w:delInstrText>
                  </w:r>
                  <w:r w:rsidR="00C031C9" w:rsidDel="00041A5D">
                    <w:rPr>
                      <w:rFonts w:ascii="Calibri" w:eastAsia="Times New Roman" w:hAnsi="Calibri" w:cs="B Zar"/>
                      <w:color w:val="000000"/>
                      <w:rtl/>
                    </w:rPr>
                    <w:fldChar w:fldCharType="separate"/>
                  </w:r>
                  <w:r w:rsidR="00253FD2" w:rsidDel="00041A5D">
                    <w:rPr>
                      <w:rFonts w:ascii="Calibri" w:eastAsia="Times New Roman" w:hAnsi="Calibri" w:cs="B Zar"/>
                      <w:noProof/>
                      <w:color w:val="000000"/>
                      <w:rtl/>
                    </w:rPr>
                    <w:delText xml:space="preserve"> </w:delText>
                  </w:r>
                  <w:r w:rsidR="00253FD2" w:rsidRPr="00253FD2" w:rsidDel="00041A5D">
                    <w:rPr>
                      <w:rFonts w:ascii="Calibri" w:eastAsia="Times New Roman" w:hAnsi="Calibri" w:cs="B Zar"/>
                      <w:noProof/>
                      <w:color w:val="000000"/>
                    </w:rPr>
                    <w:delText>[58]</w:delText>
                  </w:r>
                  <w:r w:rsidR="00C031C9" w:rsidDel="00041A5D">
                    <w:rPr>
                      <w:rFonts w:ascii="Calibri" w:eastAsia="Times New Roman" w:hAnsi="Calibri" w:cs="B Zar"/>
                      <w:color w:val="000000"/>
                      <w:rtl/>
                    </w:rPr>
                    <w:fldChar w:fldCharType="end"/>
                  </w:r>
                </w:del>
                <w:customXmlDelRangeStart w:id="10387" w:author="Mohsen Jafarinejad" w:date="2019-04-27T13:28:00Z"/>
              </w:sdtContent>
            </w:sdt>
            <w:customXmlDelRangeEnd w:id="10387"/>
            <w:bookmarkStart w:id="10388" w:name="_Toc8546136"/>
            <w:bookmarkStart w:id="10389" w:name="_Toc8550545"/>
            <w:bookmarkStart w:id="10390" w:name="_Toc8550806"/>
            <w:bookmarkEnd w:id="10388"/>
            <w:bookmarkEnd w:id="10389"/>
            <w:bookmarkEnd w:id="10390"/>
          </w:p>
        </w:tc>
        <w:bookmarkStart w:id="10391" w:name="_Toc8546137"/>
        <w:bookmarkStart w:id="10392" w:name="_Toc8550546"/>
        <w:bookmarkStart w:id="10393" w:name="_Toc8550807"/>
        <w:bookmarkEnd w:id="10391"/>
        <w:bookmarkEnd w:id="10392"/>
        <w:bookmarkEnd w:id="10393"/>
      </w:tr>
      <w:tr w:rsidR="00B01187" w:rsidRPr="00B01187" w:rsidDel="00041A5D" w14:paraId="2984DADA" w14:textId="001774B8" w:rsidTr="00A52291">
        <w:trPr>
          <w:trHeight w:val="742"/>
          <w:jc w:val="center"/>
          <w:del w:id="10394" w:author="Mohsen Jafarinejad" w:date="2019-04-27T13:28:00Z"/>
        </w:trPr>
        <w:tc>
          <w:tcPr>
            <w:tcW w:w="6242"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AFF09AF" w14:textId="040FF646" w:rsidR="00B01187" w:rsidRPr="00B01187" w:rsidDel="00041A5D" w:rsidRDefault="00B01187" w:rsidP="005E409E">
            <w:pPr>
              <w:tabs>
                <w:tab w:val="left" w:pos="0"/>
                <w:tab w:val="left" w:pos="7371"/>
              </w:tabs>
              <w:bidi/>
              <w:spacing w:after="0" w:line="240" w:lineRule="auto"/>
              <w:jc w:val="center"/>
              <w:rPr>
                <w:del w:id="10395" w:author="Mohsen Jafarinejad" w:date="2019-04-27T13:28:00Z"/>
                <w:rFonts w:ascii="Calibri" w:eastAsia="Times New Roman" w:hAnsi="Calibri" w:cs="B Zar"/>
                <w:color w:val="000000"/>
                <w:sz w:val="24"/>
                <w:szCs w:val="24"/>
              </w:rPr>
            </w:pPr>
            <w:del w:id="10396" w:author="Mohsen Jafarinejad" w:date="2019-04-27T13:28:00Z">
              <w:r w:rsidRPr="00B01187" w:rsidDel="00041A5D">
                <w:rPr>
                  <w:rFonts w:ascii="Calibri" w:eastAsia="Times New Roman" w:hAnsi="Calibri" w:cs="B Zar" w:hint="cs"/>
                  <w:color w:val="000000"/>
                  <w:sz w:val="24"/>
                  <w:szCs w:val="24"/>
                  <w:rtl/>
                </w:rPr>
                <w:delText>مدلسازی ریاضی</w:delText>
              </w:r>
            </w:del>
            <w:ins w:id="10397" w:author="Mohsen" w:date="2019-03-17T16:52:00Z">
              <w:del w:id="10398" w:author="Mohsen Jafarinejad" w:date="2019-04-27T13:28:00Z">
                <w:r w:rsidR="00CF0011" w:rsidDel="00041A5D">
                  <w:rPr>
                    <w:rFonts w:ascii="Calibri" w:eastAsia="Times New Roman" w:hAnsi="Calibri" w:cs="B Zar"/>
                    <w:color w:val="000000"/>
                    <w:sz w:val="24"/>
                    <w:szCs w:val="24"/>
                    <w:rtl/>
                  </w:rPr>
                  <w:delText xml:space="preserve"> </w:delText>
                </w:r>
              </w:del>
            </w:ins>
            <w:del w:id="10399" w:author="Mohsen Jafarinejad" w:date="2019-04-27T13:28:00Z">
              <w:r w:rsidRPr="00B01187" w:rsidDel="00041A5D">
                <w:rPr>
                  <w:rFonts w:ascii="Calibri" w:eastAsia="Times New Roman" w:hAnsi="Calibri" w:cs="B Zar" w:hint="cs"/>
                  <w:color w:val="000000"/>
                  <w:sz w:val="24"/>
                  <w:szCs w:val="24"/>
                  <w:rtl/>
                </w:rPr>
                <w:delText xml:space="preserve">   پیل میکروبی با ماده غذایی استات و پیش بینی </w:delText>
              </w:r>
              <w:r w:rsidRPr="00B01187" w:rsidDel="00041A5D">
                <w:rPr>
                  <w:rFonts w:ascii="Calibri" w:eastAsia="Times New Roman" w:hAnsi="Calibri" w:cs="B Zar" w:hint="cs"/>
                  <w:color w:val="000000"/>
                  <w:sz w:val="24"/>
                  <w:szCs w:val="24"/>
                  <w:rtl/>
                </w:rPr>
                <w:br/>
                <w:delText xml:space="preserve">تغییرات </w:delText>
              </w:r>
              <w:r w:rsidRPr="00A52291" w:rsidDel="00041A5D">
                <w:rPr>
                  <w:rFonts w:asciiTheme="majorBidi" w:eastAsia="Times New Roman" w:hAnsiTheme="majorBidi" w:cstheme="majorBidi"/>
                  <w:color w:val="000000"/>
                  <w:sz w:val="24"/>
                  <w:szCs w:val="24"/>
                </w:rPr>
                <w:delText>pH</w:delText>
              </w:r>
              <w:r w:rsidRPr="00B01187" w:rsidDel="00041A5D">
                <w:rPr>
                  <w:rFonts w:ascii="Calibri" w:eastAsia="Times New Roman" w:hAnsi="Calibri" w:cs="B Zar" w:hint="cs"/>
                  <w:color w:val="000000"/>
                  <w:sz w:val="24"/>
                  <w:szCs w:val="24"/>
                  <w:rtl/>
                </w:rPr>
                <w:delText xml:space="preserve">  ،</w:delText>
              </w:r>
              <w:r w:rsidRPr="00A52291" w:rsidDel="00041A5D">
                <w:rPr>
                  <w:rFonts w:asciiTheme="majorBidi" w:eastAsia="Times New Roman" w:hAnsiTheme="majorBidi" w:cstheme="majorBidi"/>
                  <w:color w:val="000000"/>
                  <w:sz w:val="24"/>
                  <w:szCs w:val="24"/>
                </w:rPr>
                <w:delText>Overpotential</w:delText>
              </w:r>
              <w:r w:rsidRPr="00B01187" w:rsidDel="00041A5D">
                <w:rPr>
                  <w:rFonts w:ascii="Calibri" w:eastAsia="Times New Roman" w:hAnsi="Calibri" w:cs="B Zar" w:hint="cs"/>
                  <w:color w:val="000000"/>
                  <w:sz w:val="24"/>
                  <w:szCs w:val="24"/>
                  <w:rtl/>
                </w:rPr>
                <w:delText xml:space="preserve"> ، نرخ واکنش ،</w:delText>
              </w:r>
            </w:del>
            <w:ins w:id="10400" w:author="Mohsen" w:date="2019-03-17T16:52:00Z">
              <w:del w:id="10401" w:author="Mohsen Jafarinejad" w:date="2019-04-27T13:28:00Z">
                <w:r w:rsidR="00CF0011" w:rsidDel="00041A5D">
                  <w:rPr>
                    <w:rFonts w:ascii="Calibri" w:eastAsia="Times New Roman" w:hAnsi="Calibri" w:cs="B Zar"/>
                    <w:color w:val="000000"/>
                    <w:sz w:val="24"/>
                    <w:szCs w:val="24"/>
                    <w:rtl/>
                  </w:rPr>
                  <w:delText xml:space="preserve"> غلظت</w:delText>
                </w:r>
              </w:del>
            </w:ins>
            <w:del w:id="10402" w:author="Mohsen Jafarinejad" w:date="2019-04-27T13:28:00Z">
              <w:r w:rsidRPr="00B01187" w:rsidDel="00041A5D">
                <w:rPr>
                  <w:rFonts w:ascii="Calibri" w:eastAsia="Times New Roman" w:hAnsi="Calibri" w:cs="B Zar" w:hint="cs"/>
                  <w:color w:val="000000"/>
                  <w:sz w:val="24"/>
                  <w:szCs w:val="24"/>
                  <w:rtl/>
                </w:rPr>
                <w:delText>غلظت و . . .</w:delText>
              </w:r>
              <w:bookmarkStart w:id="10403" w:name="_Toc8546138"/>
              <w:bookmarkStart w:id="10404" w:name="_Toc8550547"/>
              <w:bookmarkStart w:id="10405" w:name="_Toc8550808"/>
              <w:bookmarkEnd w:id="10403"/>
              <w:bookmarkEnd w:id="10404"/>
              <w:bookmarkEnd w:id="10405"/>
            </w:del>
          </w:p>
        </w:tc>
        <w:tc>
          <w:tcPr>
            <w:tcW w:w="3233" w:type="dxa"/>
            <w:tcBorders>
              <w:top w:val="nil"/>
              <w:left w:val="nil"/>
              <w:bottom w:val="single" w:sz="4" w:space="0" w:color="auto"/>
              <w:right w:val="single" w:sz="4" w:space="0" w:color="auto"/>
            </w:tcBorders>
            <w:shd w:val="clear" w:color="auto" w:fill="auto"/>
            <w:vAlign w:val="center"/>
            <w:hideMark/>
          </w:tcPr>
          <w:p w14:paraId="35236274" w14:textId="251DB78D" w:rsidR="00B01187" w:rsidRPr="00B01187" w:rsidDel="00041A5D" w:rsidRDefault="00B01187" w:rsidP="005E409E">
            <w:pPr>
              <w:tabs>
                <w:tab w:val="left" w:pos="0"/>
                <w:tab w:val="left" w:pos="7371"/>
              </w:tabs>
              <w:bidi/>
              <w:spacing w:after="0" w:line="240" w:lineRule="auto"/>
              <w:jc w:val="center"/>
              <w:rPr>
                <w:del w:id="10406" w:author="Mohsen Jafarinejad" w:date="2019-04-27T13:28:00Z"/>
                <w:rFonts w:ascii="Calibri" w:eastAsia="Times New Roman" w:hAnsi="Calibri" w:cs="B Zar"/>
                <w:color w:val="000000"/>
              </w:rPr>
            </w:pPr>
            <w:del w:id="10407" w:author="Mohsen Jafarinejad" w:date="2019-04-27T13:28:00Z">
              <w:r w:rsidRPr="00B01187" w:rsidDel="00041A5D">
                <w:rPr>
                  <w:rFonts w:ascii="Calibri" w:eastAsia="Times New Roman" w:hAnsi="Calibri" w:cs="B Zar" w:hint="cs"/>
                  <w:color w:val="000000"/>
                  <w:rtl/>
                </w:rPr>
                <w:delText xml:space="preserve">یینگژی زنگا و همکاران </w:delText>
              </w:r>
            </w:del>
            <w:customXmlDelRangeStart w:id="10408" w:author="Mohsen Jafarinejad" w:date="2019-04-27T13:28:00Z"/>
            <w:sdt>
              <w:sdtPr>
                <w:rPr>
                  <w:rFonts w:ascii="Calibri" w:eastAsia="Times New Roman" w:hAnsi="Calibri" w:cs="B Zar"/>
                  <w:color w:val="000000"/>
                  <w:rtl/>
                </w:rPr>
                <w:id w:val="-1608032440"/>
                <w:citation/>
              </w:sdtPr>
              <w:sdtEndPr/>
              <w:sdtContent>
                <w:customXmlDelRangeEnd w:id="10408"/>
                <w:del w:id="10409" w:author="Mohsen Jafarinejad" w:date="2019-04-27T13:28:00Z">
                  <w:r w:rsidR="00C031C9" w:rsidDel="00041A5D">
                    <w:rPr>
                      <w:rFonts w:ascii="Calibri" w:eastAsia="Times New Roman" w:hAnsi="Calibri" w:cs="B Zar"/>
                      <w:color w:val="000000"/>
                      <w:rtl/>
                    </w:rPr>
                    <w:fldChar w:fldCharType="begin"/>
                  </w:r>
                  <w:r w:rsidR="00EA6BD0" w:rsidDel="00041A5D">
                    <w:rPr>
                      <w:rFonts w:ascii="Calibri" w:eastAsia="Times New Roman" w:hAnsi="Calibri" w:cs="B Zar"/>
                      <w:color w:val="000000"/>
                    </w:rPr>
                    <w:delInstrText xml:space="preserve">CITATION 63 \l 1033 </w:delInstrText>
                  </w:r>
                  <w:r w:rsidR="00C031C9" w:rsidDel="00041A5D">
                    <w:rPr>
                      <w:rFonts w:ascii="Calibri" w:eastAsia="Times New Roman" w:hAnsi="Calibri" w:cs="B Zar"/>
                      <w:color w:val="000000"/>
                      <w:rtl/>
                    </w:rPr>
                    <w:fldChar w:fldCharType="separate"/>
                  </w:r>
                  <w:r w:rsidR="00253FD2" w:rsidRPr="00253FD2" w:rsidDel="00041A5D">
                    <w:rPr>
                      <w:rFonts w:ascii="Calibri" w:eastAsia="Times New Roman" w:hAnsi="Calibri" w:cs="B Zar"/>
                      <w:noProof/>
                      <w:color w:val="000000"/>
                    </w:rPr>
                    <w:delText>[59]</w:delText>
                  </w:r>
                  <w:r w:rsidR="00C031C9" w:rsidDel="00041A5D">
                    <w:rPr>
                      <w:rFonts w:ascii="Calibri" w:eastAsia="Times New Roman" w:hAnsi="Calibri" w:cs="B Zar"/>
                      <w:color w:val="000000"/>
                      <w:rtl/>
                    </w:rPr>
                    <w:fldChar w:fldCharType="end"/>
                  </w:r>
                </w:del>
                <w:customXmlDelRangeStart w:id="10410" w:author="Mohsen Jafarinejad" w:date="2019-04-27T13:28:00Z"/>
              </w:sdtContent>
            </w:sdt>
            <w:customXmlDelRangeEnd w:id="10410"/>
            <w:bookmarkStart w:id="10411" w:name="_Toc8546139"/>
            <w:bookmarkStart w:id="10412" w:name="_Toc8550548"/>
            <w:bookmarkStart w:id="10413" w:name="_Toc8550809"/>
            <w:bookmarkEnd w:id="10411"/>
            <w:bookmarkEnd w:id="10412"/>
            <w:bookmarkEnd w:id="10413"/>
          </w:p>
        </w:tc>
        <w:bookmarkStart w:id="10414" w:name="_Toc8546140"/>
        <w:bookmarkStart w:id="10415" w:name="_Toc8550549"/>
        <w:bookmarkStart w:id="10416" w:name="_Toc8550810"/>
        <w:bookmarkEnd w:id="10414"/>
        <w:bookmarkEnd w:id="10415"/>
        <w:bookmarkEnd w:id="10416"/>
      </w:tr>
      <w:tr w:rsidR="00B01187" w:rsidRPr="00B01187" w:rsidDel="00041A5D" w14:paraId="6532DEAE" w14:textId="47309303" w:rsidTr="00A52291">
        <w:trPr>
          <w:trHeight w:val="592"/>
          <w:jc w:val="center"/>
          <w:del w:id="10417" w:author="Mohsen Jafarinejad" w:date="2019-04-27T13:28:00Z"/>
        </w:trPr>
        <w:tc>
          <w:tcPr>
            <w:tcW w:w="62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8CCA772" w14:textId="0ED40B06" w:rsidR="00B01187" w:rsidRPr="00B01187" w:rsidDel="00041A5D" w:rsidRDefault="00B01187" w:rsidP="005E409E">
            <w:pPr>
              <w:tabs>
                <w:tab w:val="left" w:pos="0"/>
                <w:tab w:val="left" w:pos="7371"/>
              </w:tabs>
              <w:bidi/>
              <w:spacing w:after="0" w:line="240" w:lineRule="auto"/>
              <w:jc w:val="center"/>
              <w:rPr>
                <w:del w:id="10418" w:author="Mohsen Jafarinejad" w:date="2019-04-27T13:28:00Z"/>
                <w:rFonts w:ascii="Calibri" w:eastAsia="Times New Roman" w:hAnsi="Calibri" w:cs="B Zar"/>
                <w:color w:val="000000"/>
                <w:sz w:val="24"/>
                <w:szCs w:val="24"/>
              </w:rPr>
            </w:pPr>
            <w:del w:id="10419" w:author="Mohsen Jafarinejad" w:date="2019-04-27T13:28:00Z">
              <w:r w:rsidRPr="00B01187" w:rsidDel="00041A5D">
                <w:rPr>
                  <w:rFonts w:ascii="Calibri" w:eastAsia="Times New Roman" w:hAnsi="Calibri" w:cs="B Zar" w:hint="cs"/>
                  <w:color w:val="000000"/>
                  <w:sz w:val="24"/>
                  <w:szCs w:val="24"/>
                  <w:rtl/>
                </w:rPr>
                <w:delText xml:space="preserve">شبیه سازی </w:delText>
              </w:r>
            </w:del>
            <w:ins w:id="10420" w:author="Mohsen" w:date="2019-03-17T16:51:00Z">
              <w:del w:id="10421" w:author="Mohsen Jafarinejad" w:date="2019-04-27T13:28:00Z">
                <w:r w:rsidR="00CF0011" w:rsidDel="00041A5D">
                  <w:rPr>
                    <w:rFonts w:ascii="Calibri" w:eastAsia="Times New Roman" w:hAnsi="Calibri" w:cs="B Zar"/>
                    <w:color w:val="000000"/>
                    <w:sz w:val="24"/>
                    <w:szCs w:val="24"/>
                    <w:rtl/>
                  </w:rPr>
                  <w:delText>افت‌ها</w:delText>
                </w:r>
                <w:r w:rsidR="00CF0011" w:rsidDel="00041A5D">
                  <w:rPr>
                    <w:rFonts w:ascii="Calibri" w:eastAsia="Times New Roman" w:hAnsi="Calibri" w:cs="B Zar" w:hint="cs"/>
                    <w:color w:val="000000"/>
                    <w:sz w:val="24"/>
                    <w:szCs w:val="24"/>
                    <w:rtl/>
                  </w:rPr>
                  <w:delText>ی</w:delText>
                </w:r>
              </w:del>
            </w:ins>
            <w:del w:id="10422" w:author="Mohsen Jafarinejad" w:date="2019-04-27T13:28:00Z">
              <w:r w:rsidRPr="00B01187" w:rsidDel="00041A5D">
                <w:rPr>
                  <w:rFonts w:ascii="Calibri" w:eastAsia="Times New Roman" w:hAnsi="Calibri" w:cs="B Zar" w:hint="cs"/>
                  <w:color w:val="000000"/>
                  <w:sz w:val="24"/>
                  <w:szCs w:val="24"/>
                  <w:rtl/>
                </w:rPr>
                <w:delText xml:space="preserve">افت های پتانسیل پیل سوختی میکروبی </w:delText>
              </w:r>
              <w:bookmarkStart w:id="10423" w:name="_Toc8546141"/>
              <w:bookmarkStart w:id="10424" w:name="_Toc8550550"/>
              <w:bookmarkStart w:id="10425" w:name="_Toc8550811"/>
              <w:bookmarkEnd w:id="10423"/>
              <w:bookmarkEnd w:id="10424"/>
              <w:bookmarkEnd w:id="10425"/>
            </w:del>
          </w:p>
        </w:tc>
        <w:tc>
          <w:tcPr>
            <w:tcW w:w="3233" w:type="dxa"/>
            <w:tcBorders>
              <w:top w:val="nil"/>
              <w:left w:val="nil"/>
              <w:bottom w:val="single" w:sz="4" w:space="0" w:color="auto"/>
              <w:right w:val="single" w:sz="4" w:space="0" w:color="auto"/>
            </w:tcBorders>
            <w:shd w:val="clear" w:color="auto" w:fill="auto"/>
            <w:noWrap/>
            <w:vAlign w:val="center"/>
            <w:hideMark/>
          </w:tcPr>
          <w:p w14:paraId="0E40C0D8" w14:textId="021DAADD" w:rsidR="00C031C9" w:rsidRPr="00B01187" w:rsidDel="00041A5D" w:rsidRDefault="00B01187" w:rsidP="005E409E">
            <w:pPr>
              <w:tabs>
                <w:tab w:val="left" w:pos="0"/>
                <w:tab w:val="left" w:pos="7371"/>
              </w:tabs>
              <w:bidi/>
              <w:spacing w:after="0" w:line="240" w:lineRule="auto"/>
              <w:jc w:val="center"/>
              <w:rPr>
                <w:del w:id="10426" w:author="Mohsen Jafarinejad" w:date="2019-04-27T13:28:00Z"/>
                <w:rFonts w:ascii="Calibri" w:eastAsia="Times New Roman" w:hAnsi="Calibri" w:cs="B Zar"/>
                <w:color w:val="000000"/>
              </w:rPr>
            </w:pPr>
            <w:del w:id="10427" w:author="Mohsen Jafarinejad" w:date="2019-04-27T13:28:00Z">
              <w:r w:rsidRPr="00B01187" w:rsidDel="00041A5D">
                <w:rPr>
                  <w:rFonts w:ascii="Calibri" w:eastAsia="Times New Roman" w:hAnsi="Calibri" w:cs="B Zar" w:hint="cs"/>
                  <w:color w:val="000000"/>
                  <w:rtl/>
                </w:rPr>
                <w:delText xml:space="preserve">لیژائوو همکاران </w:delText>
              </w:r>
            </w:del>
            <w:customXmlDelRangeStart w:id="10428" w:author="Mohsen Jafarinejad" w:date="2019-04-27T13:28:00Z"/>
            <w:sdt>
              <w:sdtPr>
                <w:rPr>
                  <w:rFonts w:ascii="Calibri" w:eastAsia="Times New Roman" w:hAnsi="Calibri" w:cs="B Zar"/>
                  <w:color w:val="000000"/>
                  <w:rtl/>
                </w:rPr>
                <w:id w:val="1354224087"/>
                <w:citation/>
              </w:sdtPr>
              <w:sdtEndPr/>
              <w:sdtContent>
                <w:customXmlDelRangeEnd w:id="10428"/>
                <w:del w:id="10429" w:author="Mohsen Jafarinejad" w:date="2019-04-27T13:28:00Z">
                  <w:r w:rsidR="00C031C9" w:rsidDel="00041A5D">
                    <w:rPr>
                      <w:rFonts w:ascii="Calibri" w:eastAsia="Times New Roman" w:hAnsi="Calibri" w:cs="B Zar"/>
                      <w:color w:val="000000"/>
                      <w:rtl/>
                    </w:rPr>
                    <w:fldChar w:fldCharType="begin"/>
                  </w:r>
                  <w:r w:rsidR="00EA6BD0" w:rsidDel="00041A5D">
                    <w:rPr>
                      <w:rFonts w:ascii="Calibri" w:eastAsia="Times New Roman" w:hAnsi="Calibri" w:cs="B Zar"/>
                      <w:color w:val="000000"/>
                    </w:rPr>
                    <w:delInstrText xml:space="preserve">CITATION 64 \l 1033 </w:delInstrText>
                  </w:r>
                  <w:r w:rsidR="00C031C9" w:rsidDel="00041A5D">
                    <w:rPr>
                      <w:rFonts w:ascii="Calibri" w:eastAsia="Times New Roman" w:hAnsi="Calibri" w:cs="B Zar"/>
                      <w:color w:val="000000"/>
                      <w:rtl/>
                    </w:rPr>
                    <w:fldChar w:fldCharType="separate"/>
                  </w:r>
                  <w:r w:rsidR="00253FD2" w:rsidRPr="00253FD2" w:rsidDel="00041A5D">
                    <w:rPr>
                      <w:rFonts w:ascii="Calibri" w:eastAsia="Times New Roman" w:hAnsi="Calibri" w:cs="B Zar"/>
                      <w:noProof/>
                      <w:color w:val="000000"/>
                    </w:rPr>
                    <w:delText>[60]</w:delText>
                  </w:r>
                  <w:r w:rsidR="00C031C9" w:rsidDel="00041A5D">
                    <w:rPr>
                      <w:rFonts w:ascii="Calibri" w:eastAsia="Times New Roman" w:hAnsi="Calibri" w:cs="B Zar"/>
                      <w:color w:val="000000"/>
                      <w:rtl/>
                    </w:rPr>
                    <w:fldChar w:fldCharType="end"/>
                  </w:r>
                </w:del>
                <w:customXmlDelRangeStart w:id="10430" w:author="Mohsen Jafarinejad" w:date="2019-04-27T13:28:00Z"/>
              </w:sdtContent>
            </w:sdt>
            <w:customXmlDelRangeEnd w:id="10430"/>
            <w:bookmarkStart w:id="10431" w:name="_Toc8546142"/>
            <w:bookmarkStart w:id="10432" w:name="_Toc8550551"/>
            <w:bookmarkStart w:id="10433" w:name="_Toc8550812"/>
            <w:bookmarkEnd w:id="10431"/>
            <w:bookmarkEnd w:id="10432"/>
            <w:bookmarkEnd w:id="10433"/>
          </w:p>
        </w:tc>
        <w:bookmarkStart w:id="10434" w:name="_Toc8546143"/>
        <w:bookmarkStart w:id="10435" w:name="_Toc8550552"/>
        <w:bookmarkStart w:id="10436" w:name="_Toc8550813"/>
        <w:bookmarkEnd w:id="10434"/>
        <w:bookmarkEnd w:id="10435"/>
        <w:bookmarkEnd w:id="10436"/>
      </w:tr>
      <w:tr w:rsidR="00B01187" w:rsidRPr="00B01187" w:rsidDel="00041A5D" w14:paraId="1753A7E0" w14:textId="0EDF4907" w:rsidTr="00A52291">
        <w:trPr>
          <w:trHeight w:val="699"/>
          <w:jc w:val="center"/>
          <w:del w:id="10437" w:author="Mohsen Jafarinejad" w:date="2019-04-27T13:28:00Z"/>
        </w:trPr>
        <w:tc>
          <w:tcPr>
            <w:tcW w:w="624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B95AC99" w14:textId="7DC0CCAD" w:rsidR="00B01187" w:rsidRPr="00B01187" w:rsidDel="00041A5D" w:rsidRDefault="00B01187" w:rsidP="005E409E">
            <w:pPr>
              <w:tabs>
                <w:tab w:val="left" w:pos="0"/>
                <w:tab w:val="left" w:pos="7371"/>
              </w:tabs>
              <w:bidi/>
              <w:spacing w:after="0" w:line="240" w:lineRule="auto"/>
              <w:jc w:val="center"/>
              <w:rPr>
                <w:del w:id="10438" w:author="Mohsen Jafarinejad" w:date="2019-04-27T13:28:00Z"/>
                <w:rFonts w:ascii="Calibri" w:eastAsia="Times New Roman" w:hAnsi="Calibri" w:cs="B Zar"/>
                <w:color w:val="000000"/>
              </w:rPr>
            </w:pPr>
            <w:del w:id="10439" w:author="Mohsen Jafarinejad" w:date="2019-04-27T13:28:00Z">
              <w:r w:rsidRPr="00B01187" w:rsidDel="00041A5D">
                <w:rPr>
                  <w:rFonts w:ascii="Calibri" w:eastAsia="Times New Roman" w:hAnsi="Calibri" w:cs="B Zar" w:hint="cs"/>
                  <w:color w:val="000000"/>
                  <w:rtl/>
                </w:rPr>
                <w:delText xml:space="preserve">تعیین نرخ واکنش معادل بر اساس تئوری احتراق برای پیل میکروبی  </w:delText>
              </w:r>
              <w:bookmarkStart w:id="10440" w:name="_Toc8546144"/>
              <w:bookmarkStart w:id="10441" w:name="_Toc8550553"/>
              <w:bookmarkStart w:id="10442" w:name="_Toc8550814"/>
              <w:bookmarkEnd w:id="10440"/>
              <w:bookmarkEnd w:id="10441"/>
              <w:bookmarkEnd w:id="10442"/>
            </w:del>
          </w:p>
        </w:tc>
        <w:tc>
          <w:tcPr>
            <w:tcW w:w="3233" w:type="dxa"/>
            <w:tcBorders>
              <w:top w:val="nil"/>
              <w:left w:val="nil"/>
              <w:bottom w:val="single" w:sz="4" w:space="0" w:color="auto"/>
              <w:right w:val="single" w:sz="4" w:space="0" w:color="auto"/>
            </w:tcBorders>
            <w:shd w:val="clear" w:color="auto" w:fill="auto"/>
            <w:vAlign w:val="center"/>
            <w:hideMark/>
          </w:tcPr>
          <w:p w14:paraId="680B5F4B" w14:textId="29F09DB7" w:rsidR="00B01187" w:rsidRPr="00B01187" w:rsidDel="00041A5D" w:rsidRDefault="00B01187" w:rsidP="005E409E">
            <w:pPr>
              <w:tabs>
                <w:tab w:val="left" w:pos="0"/>
                <w:tab w:val="left" w:pos="7371"/>
              </w:tabs>
              <w:bidi/>
              <w:spacing w:after="0" w:line="240" w:lineRule="auto"/>
              <w:jc w:val="center"/>
              <w:rPr>
                <w:del w:id="10443" w:author="Mohsen Jafarinejad" w:date="2019-04-27T13:28:00Z"/>
                <w:rFonts w:ascii="Calibri" w:eastAsia="Times New Roman" w:hAnsi="Calibri" w:cs="B Zar"/>
                <w:color w:val="000000"/>
              </w:rPr>
            </w:pPr>
            <w:del w:id="10444" w:author="Mohsen Jafarinejad" w:date="2019-04-27T13:28:00Z">
              <w:r w:rsidRPr="00B01187" w:rsidDel="00041A5D">
                <w:rPr>
                  <w:rFonts w:ascii="Calibri" w:eastAsia="Times New Roman" w:hAnsi="Calibri" w:cs="B Zar" w:hint="cs"/>
                  <w:color w:val="000000"/>
                  <w:rtl/>
                </w:rPr>
                <w:delText>مایکل الکساندر کالدر</w:delText>
              </w:r>
            </w:del>
            <w:customXmlDelRangeStart w:id="10445" w:author="Mohsen Jafarinejad" w:date="2019-04-27T13:28:00Z"/>
            <w:sdt>
              <w:sdtPr>
                <w:rPr>
                  <w:rFonts w:ascii="Calibri" w:eastAsia="Times New Roman" w:hAnsi="Calibri" w:cs="B Zar"/>
                  <w:color w:val="000000"/>
                  <w:rtl/>
                </w:rPr>
                <w:id w:val="1318074653"/>
                <w:citation/>
              </w:sdtPr>
              <w:sdtEndPr/>
              <w:sdtContent>
                <w:customXmlDelRangeEnd w:id="10445"/>
                <w:del w:id="10446" w:author="Mohsen Jafarinejad" w:date="2019-04-27T13:28:00Z">
                  <w:r w:rsidR="00C031C9" w:rsidDel="00041A5D">
                    <w:rPr>
                      <w:rFonts w:ascii="Calibri" w:eastAsia="Times New Roman" w:hAnsi="Calibri" w:cs="B Zar"/>
                      <w:color w:val="000000"/>
                      <w:rtl/>
                    </w:rPr>
                    <w:fldChar w:fldCharType="begin"/>
                  </w:r>
                  <w:r w:rsidR="00EA6BD0" w:rsidDel="00041A5D">
                    <w:rPr>
                      <w:rFonts w:ascii="Calibri" w:eastAsia="Times New Roman" w:hAnsi="Calibri" w:cs="B Zar"/>
                      <w:color w:val="000000"/>
                    </w:rPr>
                    <w:delInstrText xml:space="preserve">CITATION 65 \l 1033 </w:delInstrText>
                  </w:r>
                  <w:r w:rsidR="00C031C9" w:rsidDel="00041A5D">
                    <w:rPr>
                      <w:rFonts w:ascii="Calibri" w:eastAsia="Times New Roman" w:hAnsi="Calibri" w:cs="B Zar"/>
                      <w:color w:val="000000"/>
                      <w:rtl/>
                    </w:rPr>
                    <w:fldChar w:fldCharType="separate"/>
                  </w:r>
                  <w:r w:rsidR="00253FD2" w:rsidDel="00041A5D">
                    <w:rPr>
                      <w:rFonts w:ascii="Calibri" w:eastAsia="Times New Roman" w:hAnsi="Calibri" w:cs="B Zar"/>
                      <w:noProof/>
                      <w:color w:val="000000"/>
                      <w:rtl/>
                    </w:rPr>
                    <w:delText xml:space="preserve"> </w:delText>
                  </w:r>
                  <w:r w:rsidR="00253FD2" w:rsidRPr="00253FD2" w:rsidDel="00041A5D">
                    <w:rPr>
                      <w:rFonts w:ascii="Calibri" w:eastAsia="Times New Roman" w:hAnsi="Calibri" w:cs="B Zar"/>
                      <w:noProof/>
                      <w:color w:val="000000"/>
                    </w:rPr>
                    <w:delText>[62]</w:delText>
                  </w:r>
                  <w:r w:rsidR="00C031C9" w:rsidDel="00041A5D">
                    <w:rPr>
                      <w:rFonts w:ascii="Calibri" w:eastAsia="Times New Roman" w:hAnsi="Calibri" w:cs="B Zar"/>
                      <w:color w:val="000000"/>
                      <w:rtl/>
                    </w:rPr>
                    <w:fldChar w:fldCharType="end"/>
                  </w:r>
                </w:del>
                <w:customXmlDelRangeStart w:id="10447" w:author="Mohsen Jafarinejad" w:date="2019-04-27T13:28:00Z"/>
              </w:sdtContent>
            </w:sdt>
            <w:customXmlDelRangeEnd w:id="10447"/>
            <w:bookmarkStart w:id="10448" w:name="_Toc8546145"/>
            <w:bookmarkStart w:id="10449" w:name="_Toc8550554"/>
            <w:bookmarkStart w:id="10450" w:name="_Toc8550815"/>
            <w:bookmarkEnd w:id="10448"/>
            <w:bookmarkEnd w:id="10449"/>
            <w:bookmarkEnd w:id="10450"/>
          </w:p>
        </w:tc>
        <w:bookmarkStart w:id="10451" w:name="_Toc8546146"/>
        <w:bookmarkStart w:id="10452" w:name="_Toc8550555"/>
        <w:bookmarkStart w:id="10453" w:name="_Toc8550816"/>
        <w:bookmarkEnd w:id="10451"/>
        <w:bookmarkEnd w:id="10452"/>
        <w:bookmarkEnd w:id="10453"/>
      </w:tr>
    </w:tbl>
    <w:p w14:paraId="1DE52941" w14:textId="00590F7D" w:rsidR="002F40A8" w:rsidRDefault="00AA7860" w:rsidP="00D444FD">
      <w:pPr>
        <w:pStyle w:val="a0"/>
        <w:bidi/>
        <w:rPr>
          <w:rtl/>
        </w:rPr>
      </w:pPr>
      <w:bookmarkStart w:id="10454" w:name="_Toc3666268"/>
      <w:bookmarkStart w:id="10455" w:name="_Toc3666517"/>
      <w:bookmarkStart w:id="10456" w:name="_Toc8546147"/>
      <w:bookmarkStart w:id="10457" w:name="_Toc8550817"/>
      <w:r w:rsidRPr="00AA7860">
        <w:rPr>
          <w:rFonts w:hint="cs"/>
          <w:rtl/>
        </w:rPr>
        <w:lastRenderedPageBreak/>
        <w:t>نوآوری تحقیقات پیشِ رو</w:t>
      </w:r>
      <w:bookmarkEnd w:id="10454"/>
      <w:bookmarkEnd w:id="10455"/>
      <w:bookmarkEnd w:id="10456"/>
      <w:bookmarkEnd w:id="10457"/>
    </w:p>
    <w:p w14:paraId="40C1C18C" w14:textId="46BA3FE9" w:rsidR="00B01187" w:rsidRDefault="00D444FD" w:rsidP="00D444FD">
      <w:pPr>
        <w:pStyle w:val="payannameh"/>
        <w:tabs>
          <w:tab w:val="left" w:pos="0"/>
          <w:tab w:val="left" w:pos="567"/>
          <w:tab w:val="left" w:pos="7371"/>
        </w:tabs>
        <w:spacing w:line="240" w:lineRule="auto"/>
        <w:jc w:val="both"/>
        <w:rPr>
          <w:rtl/>
        </w:rPr>
      </w:pPr>
      <w:r>
        <w:rPr>
          <w:rtl/>
        </w:rPr>
        <w:tab/>
      </w:r>
      <w:r w:rsidR="00B01187" w:rsidRPr="00B01187">
        <w:rPr>
          <w:rFonts w:hint="cs"/>
          <w:rtl/>
        </w:rPr>
        <w:t xml:space="preserve">در تحقیقاتی </w:t>
      </w:r>
      <w:r w:rsidR="00B01187">
        <w:rPr>
          <w:rFonts w:hint="cs"/>
          <w:rtl/>
        </w:rPr>
        <w:t xml:space="preserve">که تاکنون بر روی </w:t>
      </w:r>
      <w:ins w:id="10458" w:author="Mohsen" w:date="2019-03-17T16:51:00Z">
        <w:r w:rsidR="00CF0011">
          <w:rPr>
            <w:rtl/>
          </w:rPr>
          <w:t>پ</w:t>
        </w:r>
        <w:r w:rsidR="00CF0011">
          <w:rPr>
            <w:rFonts w:hint="cs"/>
            <w:rtl/>
          </w:rPr>
          <w:t>ی</w:t>
        </w:r>
        <w:r w:rsidR="00CF0011">
          <w:rPr>
            <w:rFonts w:hint="eastAsia"/>
            <w:rtl/>
          </w:rPr>
          <w:t>ل‌ها</w:t>
        </w:r>
        <w:r w:rsidR="00CF0011">
          <w:rPr>
            <w:rFonts w:hint="cs"/>
            <w:rtl/>
          </w:rPr>
          <w:t>ی</w:t>
        </w:r>
      </w:ins>
      <w:del w:id="10459" w:author="Mohsen" w:date="2019-03-17T16:51:00Z">
        <w:r w:rsidR="00B01187" w:rsidDel="00CF0011">
          <w:rPr>
            <w:rFonts w:hint="cs"/>
            <w:rtl/>
          </w:rPr>
          <w:delText>پیل های</w:delText>
        </w:r>
      </w:del>
      <w:r w:rsidR="00B01187">
        <w:rPr>
          <w:rFonts w:hint="cs"/>
          <w:rtl/>
        </w:rPr>
        <w:t xml:space="preserve"> سوختی میکروبی صورت گرفته بطور کلی یا بصورت آزمایشگاهی خروجی پیل به ازای </w:t>
      </w:r>
      <w:ins w:id="10460" w:author="Mohsen" w:date="2019-03-17T16:51:00Z">
        <w:r w:rsidR="00CF0011">
          <w:rPr>
            <w:rtl/>
          </w:rPr>
          <w:t>پارامترها</w:t>
        </w:r>
        <w:r w:rsidR="00CF0011">
          <w:rPr>
            <w:rFonts w:hint="cs"/>
            <w:rtl/>
          </w:rPr>
          <w:t>ی</w:t>
        </w:r>
      </w:ins>
      <w:del w:id="10461" w:author="Mohsen" w:date="2019-03-17T16:51:00Z">
        <w:r w:rsidR="00B01187" w:rsidDel="00CF0011">
          <w:rPr>
            <w:rFonts w:hint="cs"/>
            <w:rtl/>
          </w:rPr>
          <w:delText>پارامتر های</w:delText>
        </w:r>
      </w:del>
      <w:r w:rsidR="00B01187">
        <w:rPr>
          <w:rFonts w:hint="cs"/>
          <w:rtl/>
        </w:rPr>
        <w:t xml:space="preserve"> عملکردی</w:t>
      </w:r>
      <w:ins w:id="10462" w:author="Mohsen" w:date="2019-03-17T16:53:00Z">
        <w:r w:rsidR="00CF0011">
          <w:rPr>
            <w:rtl/>
          </w:rPr>
          <w:t xml:space="preserve"> </w:t>
        </w:r>
      </w:ins>
      <w:del w:id="10463" w:author="Mohsen" w:date="2019-03-17T16:53:00Z">
        <w:r w:rsidR="00B01187" w:rsidDel="00CF0011">
          <w:rPr>
            <w:rFonts w:hint="cs"/>
            <w:rtl/>
          </w:rPr>
          <w:delText xml:space="preserve">  </w:delText>
        </w:r>
      </w:del>
      <w:r w:rsidR="00B01187">
        <w:rPr>
          <w:rFonts w:hint="cs"/>
          <w:rtl/>
        </w:rPr>
        <w:t>مورد ارزیابی قرار گرفته و یا شبیه</w:t>
      </w:r>
      <w:ins w:id="10464" w:author="Mohsen Jafarinejad" w:date="2019-04-27T13:52:00Z">
        <w:r w:rsidR="00681C03">
          <w:rPr>
            <w:rFonts w:hint="cs"/>
            <w:rtl/>
          </w:rPr>
          <w:t>‌</w:t>
        </w:r>
      </w:ins>
      <w:del w:id="10465" w:author="Mohsen Jafarinejad" w:date="2019-04-27T13:52:00Z">
        <w:r w:rsidR="00B01187" w:rsidDel="00681C03">
          <w:rPr>
            <w:rFonts w:hint="cs"/>
            <w:rtl/>
          </w:rPr>
          <w:delText xml:space="preserve"> </w:delText>
        </w:r>
      </w:del>
      <w:r w:rsidR="00B01187">
        <w:rPr>
          <w:rFonts w:hint="cs"/>
          <w:rtl/>
        </w:rPr>
        <w:t xml:space="preserve">سازی های بر مبنای </w:t>
      </w:r>
      <w:ins w:id="10466" w:author="Mohsen" w:date="2019-03-17T16:51:00Z">
        <w:r w:rsidR="00CF0011">
          <w:rPr>
            <w:rtl/>
          </w:rPr>
          <w:t>مدل‌ها</w:t>
        </w:r>
        <w:r w:rsidR="00CF0011">
          <w:rPr>
            <w:rFonts w:hint="cs"/>
            <w:rtl/>
          </w:rPr>
          <w:t>ی</w:t>
        </w:r>
      </w:ins>
      <w:del w:id="10467" w:author="Mohsen" w:date="2019-03-17T16:51:00Z">
        <w:r w:rsidR="00B01187" w:rsidDel="00CF0011">
          <w:rPr>
            <w:rFonts w:hint="cs"/>
            <w:rtl/>
          </w:rPr>
          <w:delText>مدل های</w:delText>
        </w:r>
      </w:del>
      <w:r w:rsidR="00B01187">
        <w:rPr>
          <w:rFonts w:hint="cs"/>
          <w:rtl/>
        </w:rPr>
        <w:t xml:space="preserve"> ریاضی بوده است که </w:t>
      </w:r>
      <w:ins w:id="10468" w:author="Mohsen" w:date="2019-03-17T16:51:00Z">
        <w:r w:rsidR="00CF0011">
          <w:rPr>
            <w:rtl/>
          </w:rPr>
          <w:t>مشخصه‌ها</w:t>
        </w:r>
        <w:r w:rsidR="00CF0011">
          <w:rPr>
            <w:rFonts w:hint="cs"/>
            <w:rtl/>
          </w:rPr>
          <w:t>ی</w:t>
        </w:r>
      </w:ins>
      <w:del w:id="10469" w:author="Mohsen" w:date="2019-03-17T16:51:00Z">
        <w:r w:rsidR="00B01187" w:rsidDel="00CF0011">
          <w:rPr>
            <w:rFonts w:hint="cs"/>
            <w:rtl/>
          </w:rPr>
          <w:delText>مشخصه های</w:delText>
        </w:r>
      </w:del>
      <w:r w:rsidR="00B01187">
        <w:rPr>
          <w:rFonts w:hint="cs"/>
          <w:rtl/>
        </w:rPr>
        <w:t xml:space="preserve"> خروجی پیل بصورت ماکروسکوپی مورد توجه قرار </w:t>
      </w:r>
      <w:ins w:id="10470" w:author="Mohsen" w:date="2019-03-17T16:51:00Z">
        <w:r w:rsidR="00CF0011">
          <w:rPr>
            <w:rtl/>
          </w:rPr>
          <w:t>گرفته‌اند</w:t>
        </w:r>
      </w:ins>
      <w:del w:id="10471" w:author="Mohsen" w:date="2019-03-17T16:51:00Z">
        <w:r w:rsidR="00B01187" w:rsidDel="00CF0011">
          <w:rPr>
            <w:rFonts w:hint="cs"/>
            <w:rtl/>
          </w:rPr>
          <w:delText>گرفته اند</w:delText>
        </w:r>
      </w:del>
      <w:r w:rsidR="00B01187">
        <w:rPr>
          <w:rFonts w:hint="cs"/>
          <w:rtl/>
        </w:rPr>
        <w:t xml:space="preserve"> اما در این تحقیقات اثر </w:t>
      </w:r>
      <w:ins w:id="10472" w:author="Mohsen" w:date="2019-03-17T16:51:00Z">
        <w:r w:rsidR="00CF0011">
          <w:rPr>
            <w:rtl/>
          </w:rPr>
          <w:t>پارامترها</w:t>
        </w:r>
        <w:r w:rsidR="00CF0011">
          <w:rPr>
            <w:rFonts w:hint="cs"/>
            <w:rtl/>
          </w:rPr>
          <w:t>ی</w:t>
        </w:r>
      </w:ins>
      <w:del w:id="10473" w:author="Mohsen" w:date="2019-03-17T16:51:00Z">
        <w:r w:rsidR="00B01187" w:rsidDel="00CF0011">
          <w:rPr>
            <w:rFonts w:hint="cs"/>
            <w:rtl/>
          </w:rPr>
          <w:delText>پارامتر های</w:delText>
        </w:r>
      </w:del>
      <w:r w:rsidR="00B01187">
        <w:rPr>
          <w:rFonts w:hint="cs"/>
          <w:rtl/>
        </w:rPr>
        <w:t xml:space="preserve"> میکروسکوپی با استفاده از شبیه سازی در فلوئنت بررسی شده است بطوری که</w:t>
      </w:r>
      <w:r w:rsidR="00B01187" w:rsidRPr="00B01187">
        <w:rPr>
          <w:rFonts w:hint="cs"/>
          <w:rtl/>
        </w:rPr>
        <w:t xml:space="preserve"> </w:t>
      </w:r>
      <w:r w:rsidR="00B01187">
        <w:rPr>
          <w:rFonts w:hint="cs"/>
          <w:rtl/>
        </w:rPr>
        <w:t xml:space="preserve">نرخ نفوذ مواد در الکترود آند وکاتد تغییرات غلظت اکسیژن </w:t>
      </w:r>
      <w:r w:rsidR="002828B4">
        <w:rPr>
          <w:rFonts w:hint="cs"/>
          <w:rtl/>
        </w:rPr>
        <w:t>وسابستر</w:t>
      </w:r>
      <w:del w:id="10474" w:author="Mohsen" w:date="2019-03-17T16:53:00Z">
        <w:r w:rsidR="00B01187" w:rsidDel="00CF0011">
          <w:rPr>
            <w:rFonts w:hint="cs"/>
            <w:rtl/>
          </w:rPr>
          <w:delText xml:space="preserve"> </w:delText>
        </w:r>
      </w:del>
      <w:r w:rsidR="00B01187">
        <w:rPr>
          <w:rFonts w:hint="cs"/>
          <w:rtl/>
        </w:rPr>
        <w:t xml:space="preserve">، </w:t>
      </w:r>
      <w:r w:rsidR="002828B4">
        <w:rPr>
          <w:rFonts w:hint="cs"/>
          <w:rtl/>
        </w:rPr>
        <w:t xml:space="preserve">نرخ محلی </w:t>
      </w:r>
      <w:r w:rsidR="00B01187">
        <w:rPr>
          <w:rFonts w:hint="cs"/>
          <w:rtl/>
        </w:rPr>
        <w:t>واکنش کاتد</w:t>
      </w:r>
      <w:r w:rsidR="002828B4">
        <w:rPr>
          <w:rFonts w:hint="cs"/>
          <w:rtl/>
        </w:rPr>
        <w:t xml:space="preserve"> </w:t>
      </w:r>
      <w:r w:rsidR="00B01187">
        <w:rPr>
          <w:rFonts w:hint="cs"/>
          <w:rtl/>
        </w:rPr>
        <w:t>و</w:t>
      </w:r>
      <w:del w:id="10475" w:author="Mohsen" w:date="2019-03-17T16:53:00Z">
        <w:r w:rsidR="00B01187" w:rsidDel="00CF0011">
          <w:rPr>
            <w:rFonts w:hint="cs"/>
            <w:rtl/>
          </w:rPr>
          <w:delText xml:space="preserve"> </w:delText>
        </w:r>
      </w:del>
      <w:r w:rsidR="00B01187">
        <w:rPr>
          <w:rFonts w:hint="cs"/>
          <w:rtl/>
        </w:rPr>
        <w:t>.</w:t>
      </w:r>
      <w:del w:id="10476" w:author="Mohsen" w:date="2019-03-17T16:53:00Z">
        <w:r w:rsidR="00B01187" w:rsidDel="00CF0011">
          <w:rPr>
            <w:rFonts w:hint="cs"/>
            <w:rtl/>
          </w:rPr>
          <w:delText xml:space="preserve"> </w:delText>
        </w:r>
      </w:del>
      <w:r w:rsidR="00B01187">
        <w:rPr>
          <w:rFonts w:hint="cs"/>
          <w:rtl/>
        </w:rPr>
        <w:t>.</w:t>
      </w:r>
      <w:del w:id="10477" w:author="Mohsen" w:date="2019-03-17T16:53:00Z">
        <w:r w:rsidR="00B01187" w:rsidDel="00CF0011">
          <w:rPr>
            <w:rFonts w:hint="cs"/>
            <w:rtl/>
          </w:rPr>
          <w:delText xml:space="preserve"> </w:delText>
        </w:r>
      </w:del>
      <w:r w:rsidR="00B01187">
        <w:rPr>
          <w:rFonts w:hint="cs"/>
          <w:rtl/>
        </w:rPr>
        <w:t>. مورد توج</w:t>
      </w:r>
      <w:r w:rsidR="002828B4">
        <w:rPr>
          <w:rFonts w:hint="cs"/>
          <w:rtl/>
        </w:rPr>
        <w:t>ه قرار گرفته، و</w:t>
      </w:r>
      <w:ins w:id="10478" w:author="Mohsen" w:date="2019-03-17T16:53:00Z">
        <w:r w:rsidR="00CF0011">
          <w:rPr>
            <w:rtl/>
          </w:rPr>
          <w:t xml:space="preserve"> </w:t>
        </w:r>
      </w:ins>
      <w:del w:id="10479" w:author="Mohsen" w:date="2019-03-17T16:53:00Z">
        <w:r w:rsidR="00B01187" w:rsidDel="00CF0011">
          <w:rPr>
            <w:rFonts w:hint="cs"/>
            <w:rtl/>
          </w:rPr>
          <w:delText xml:space="preserve">  </w:delText>
        </w:r>
      </w:del>
      <w:r w:rsidR="00B01187">
        <w:rPr>
          <w:rFonts w:hint="cs"/>
          <w:rtl/>
        </w:rPr>
        <w:t>با استفاده از</w:t>
      </w:r>
      <w:r w:rsidR="002828B4">
        <w:rPr>
          <w:rFonts w:hint="cs"/>
          <w:rtl/>
        </w:rPr>
        <w:t xml:space="preserve"> شبیه سازی</w:t>
      </w:r>
      <w:r w:rsidR="00B01187">
        <w:rPr>
          <w:rFonts w:hint="cs"/>
          <w:rtl/>
        </w:rPr>
        <w:t xml:space="preserve"> </w:t>
      </w:r>
      <w:ins w:id="10480" w:author="Mohsen" w:date="2019-03-17T16:51:00Z">
        <w:r w:rsidR="00CF0011">
          <w:rPr>
            <w:rtl/>
          </w:rPr>
          <w:t>مشخصه‌ها</w:t>
        </w:r>
        <w:r w:rsidR="00CF0011">
          <w:rPr>
            <w:rFonts w:hint="cs"/>
            <w:rtl/>
          </w:rPr>
          <w:t>ی</w:t>
        </w:r>
      </w:ins>
      <w:del w:id="10481" w:author="Mohsen" w:date="2019-03-17T16:51:00Z">
        <w:r w:rsidR="00B01187" w:rsidDel="00CF0011">
          <w:rPr>
            <w:rFonts w:hint="cs"/>
            <w:rtl/>
          </w:rPr>
          <w:delText>مشخصه های</w:delText>
        </w:r>
      </w:del>
      <w:r w:rsidR="00B01187">
        <w:rPr>
          <w:rFonts w:hint="cs"/>
          <w:rtl/>
        </w:rPr>
        <w:t xml:space="preserve"> مذکور نسبت به تعیین جریان محدود کننده پیل میکروبی اقدام شده و </w:t>
      </w:r>
      <w:r w:rsidR="002828B4">
        <w:rPr>
          <w:rFonts w:hint="cs"/>
          <w:rtl/>
        </w:rPr>
        <w:t xml:space="preserve">در نهایت </w:t>
      </w:r>
      <w:r w:rsidR="00B01187">
        <w:rPr>
          <w:rFonts w:hint="cs"/>
          <w:rtl/>
        </w:rPr>
        <w:t xml:space="preserve">از آن </w:t>
      </w:r>
      <w:r w:rsidR="002828B4">
        <w:rPr>
          <w:rFonts w:hint="cs"/>
          <w:rtl/>
        </w:rPr>
        <w:t>برای تعیین</w:t>
      </w:r>
      <w:r w:rsidR="00B01187">
        <w:rPr>
          <w:rFonts w:hint="cs"/>
          <w:rtl/>
        </w:rPr>
        <w:t xml:space="preserve"> منحنی پلاریزاسیون پیل </w:t>
      </w:r>
      <w:r w:rsidR="002828B4">
        <w:rPr>
          <w:rFonts w:hint="cs"/>
          <w:rtl/>
        </w:rPr>
        <w:t>استفاده ش</w:t>
      </w:r>
      <w:r w:rsidR="00B01187">
        <w:rPr>
          <w:rFonts w:hint="cs"/>
          <w:rtl/>
        </w:rPr>
        <w:t xml:space="preserve">ده است. لذا تحقیقات پیش رو در جهت شناخت </w:t>
      </w:r>
      <w:ins w:id="10482" w:author="Mohsen" w:date="2019-03-17T16:51:00Z">
        <w:r w:rsidR="00CF0011">
          <w:rPr>
            <w:rtl/>
          </w:rPr>
          <w:t>مکان</w:t>
        </w:r>
        <w:r w:rsidR="00CF0011">
          <w:rPr>
            <w:rFonts w:hint="cs"/>
            <w:rtl/>
          </w:rPr>
          <w:t>ی</w:t>
        </w:r>
        <w:r w:rsidR="00CF0011">
          <w:rPr>
            <w:rFonts w:hint="eastAsia"/>
            <w:rtl/>
          </w:rPr>
          <w:t>زم‌ها</w:t>
        </w:r>
        <w:r w:rsidR="00CF0011">
          <w:rPr>
            <w:rFonts w:hint="cs"/>
            <w:rtl/>
          </w:rPr>
          <w:t>ی</w:t>
        </w:r>
      </w:ins>
      <w:del w:id="10483" w:author="Mohsen" w:date="2019-03-17T16:51:00Z">
        <w:r w:rsidR="00B01187" w:rsidDel="00CF0011">
          <w:rPr>
            <w:rFonts w:hint="cs"/>
            <w:rtl/>
          </w:rPr>
          <w:delText>مکانیزم های</w:delText>
        </w:r>
      </w:del>
      <w:r w:rsidR="00B01187">
        <w:rPr>
          <w:rFonts w:hint="cs"/>
          <w:rtl/>
        </w:rPr>
        <w:t xml:space="preserve"> درونی پیل میکروبی گام بر</w:t>
      </w:r>
      <w:r w:rsidR="002828B4">
        <w:rPr>
          <w:rFonts w:hint="cs"/>
          <w:rtl/>
        </w:rPr>
        <w:t>می دارد.</w:t>
      </w:r>
    </w:p>
    <w:p w14:paraId="73C45A9C" w14:textId="77777777" w:rsidR="00A35F3D" w:rsidRDefault="00A35F3D" w:rsidP="005E409E">
      <w:pPr>
        <w:pStyle w:val="payannameh"/>
        <w:tabs>
          <w:tab w:val="left" w:pos="0"/>
          <w:tab w:val="right" w:pos="2981"/>
          <w:tab w:val="left" w:pos="7371"/>
        </w:tabs>
        <w:spacing w:line="240" w:lineRule="auto"/>
        <w:rPr>
          <w:rtl/>
        </w:rPr>
      </w:pPr>
    </w:p>
    <w:p w14:paraId="55D0A27E" w14:textId="77777777" w:rsidR="002828B4" w:rsidRDefault="002828B4" w:rsidP="005E409E">
      <w:pPr>
        <w:pStyle w:val="payannameh"/>
        <w:tabs>
          <w:tab w:val="left" w:pos="0"/>
          <w:tab w:val="left" w:pos="7371"/>
        </w:tabs>
        <w:spacing w:line="240" w:lineRule="auto"/>
        <w:rPr>
          <w:rtl/>
        </w:rPr>
      </w:pPr>
    </w:p>
    <w:p w14:paraId="3FF6A460" w14:textId="77777777" w:rsidR="002828B4" w:rsidRDefault="002828B4" w:rsidP="005E409E">
      <w:pPr>
        <w:pStyle w:val="payannameh"/>
        <w:tabs>
          <w:tab w:val="left" w:pos="0"/>
          <w:tab w:val="left" w:pos="7371"/>
        </w:tabs>
        <w:spacing w:line="240" w:lineRule="auto"/>
        <w:rPr>
          <w:rtl/>
        </w:rPr>
      </w:pPr>
    </w:p>
    <w:p w14:paraId="5FD12132" w14:textId="58165E9F" w:rsidR="004A3F0B" w:rsidRDefault="004A3F0B" w:rsidP="005E409E">
      <w:pPr>
        <w:pStyle w:val="payannameh"/>
        <w:tabs>
          <w:tab w:val="left" w:pos="0"/>
          <w:tab w:val="left" w:pos="7371"/>
        </w:tabs>
        <w:spacing w:line="240" w:lineRule="auto"/>
        <w:rPr>
          <w:b/>
          <w:bCs/>
          <w:rtl/>
        </w:rPr>
      </w:pPr>
    </w:p>
    <w:p w14:paraId="7C567388" w14:textId="77777777" w:rsidR="00CA2B9C" w:rsidRDefault="00CA2B9C" w:rsidP="005E409E">
      <w:pPr>
        <w:pStyle w:val="payannameh"/>
        <w:tabs>
          <w:tab w:val="left" w:pos="0"/>
          <w:tab w:val="left" w:pos="7371"/>
        </w:tabs>
        <w:spacing w:line="240" w:lineRule="auto"/>
        <w:rPr>
          <w:ins w:id="10484" w:author="Mohsen" w:date="2019-03-17T21:18:00Z"/>
          <w:b/>
          <w:bCs/>
          <w:rtl/>
        </w:rPr>
        <w:sectPr w:rsidR="00CA2B9C" w:rsidSect="00CA2B9C">
          <w:footnotePr>
            <w:numRestart w:val="eachPage"/>
          </w:footnotePr>
          <w:endnotePr>
            <w:numFmt w:val="decimal"/>
            <w:numRestart w:val="eachSect"/>
          </w:endnotePr>
          <w:pgSz w:w="12240" w:h="15840" w:code="1"/>
          <w:pgMar w:top="1985" w:right="1985" w:bottom="1418" w:left="1418" w:header="720" w:footer="720" w:gutter="0"/>
          <w:pgNumType w:start="27"/>
          <w:cols w:space="720"/>
          <w:docGrid w:linePitch="360"/>
        </w:sectPr>
      </w:pPr>
    </w:p>
    <w:p w14:paraId="6D38D41F" w14:textId="1B9B3353" w:rsidR="0001187C" w:rsidDel="00CA2B9C" w:rsidRDefault="0001187C" w:rsidP="005E409E">
      <w:pPr>
        <w:pStyle w:val="payannameh"/>
        <w:tabs>
          <w:tab w:val="left" w:pos="0"/>
          <w:tab w:val="left" w:pos="7371"/>
        </w:tabs>
        <w:spacing w:line="240" w:lineRule="auto"/>
        <w:rPr>
          <w:del w:id="10485" w:author="Mohsen" w:date="2019-03-17T21:18:00Z"/>
          <w:b/>
          <w:bCs/>
          <w:rtl/>
        </w:rPr>
      </w:pPr>
    </w:p>
    <w:p w14:paraId="717E4818" w14:textId="2C0CC800" w:rsidR="0001187C" w:rsidDel="00CA2B9C" w:rsidRDefault="0001187C" w:rsidP="005E409E">
      <w:pPr>
        <w:pStyle w:val="payannameh"/>
        <w:tabs>
          <w:tab w:val="left" w:pos="0"/>
          <w:tab w:val="left" w:pos="7371"/>
        </w:tabs>
        <w:spacing w:line="240" w:lineRule="auto"/>
        <w:rPr>
          <w:del w:id="10486" w:author="Mohsen" w:date="2019-03-17T21:18:00Z"/>
          <w:b/>
          <w:bCs/>
          <w:rtl/>
        </w:rPr>
      </w:pPr>
    </w:p>
    <w:p w14:paraId="75C852E5" w14:textId="01618178" w:rsidR="0001187C" w:rsidDel="00CA2B9C" w:rsidRDefault="0001187C" w:rsidP="005E409E">
      <w:pPr>
        <w:pStyle w:val="payannameh"/>
        <w:tabs>
          <w:tab w:val="left" w:pos="0"/>
          <w:tab w:val="left" w:pos="7371"/>
        </w:tabs>
        <w:spacing w:line="240" w:lineRule="auto"/>
        <w:rPr>
          <w:del w:id="10487" w:author="Mohsen" w:date="2019-03-17T21:18:00Z"/>
          <w:b/>
          <w:bCs/>
          <w:rtl/>
        </w:rPr>
      </w:pPr>
    </w:p>
    <w:p w14:paraId="0D80EAE3" w14:textId="14B0876D" w:rsidR="0001187C" w:rsidDel="00CA2B9C" w:rsidRDefault="0001187C" w:rsidP="005E409E">
      <w:pPr>
        <w:pStyle w:val="payannameh"/>
        <w:tabs>
          <w:tab w:val="left" w:pos="0"/>
          <w:tab w:val="left" w:pos="7371"/>
        </w:tabs>
        <w:spacing w:line="240" w:lineRule="auto"/>
        <w:rPr>
          <w:del w:id="10488" w:author="Mohsen" w:date="2019-03-17T21:18:00Z"/>
          <w:b/>
          <w:bCs/>
          <w:rtl/>
        </w:rPr>
      </w:pPr>
    </w:p>
    <w:p w14:paraId="4A07A4CC" w14:textId="5348283B" w:rsidR="0001187C" w:rsidDel="00CA2B9C" w:rsidRDefault="0001187C" w:rsidP="005E409E">
      <w:pPr>
        <w:pStyle w:val="payannameh"/>
        <w:tabs>
          <w:tab w:val="left" w:pos="0"/>
          <w:tab w:val="left" w:pos="7371"/>
        </w:tabs>
        <w:spacing w:line="240" w:lineRule="auto"/>
        <w:rPr>
          <w:del w:id="10489" w:author="Mohsen" w:date="2019-03-17T21:18:00Z"/>
          <w:b/>
          <w:bCs/>
          <w:rtl/>
        </w:rPr>
      </w:pPr>
    </w:p>
    <w:p w14:paraId="0B434695" w14:textId="123C374A" w:rsidR="0001187C" w:rsidDel="00CA2B9C" w:rsidRDefault="0001187C" w:rsidP="005E409E">
      <w:pPr>
        <w:pStyle w:val="payannameh"/>
        <w:tabs>
          <w:tab w:val="left" w:pos="0"/>
          <w:tab w:val="left" w:pos="7371"/>
        </w:tabs>
        <w:spacing w:line="240" w:lineRule="auto"/>
        <w:rPr>
          <w:del w:id="10490" w:author="Mohsen" w:date="2019-03-17T21:18:00Z"/>
          <w:b/>
          <w:bCs/>
          <w:rtl/>
        </w:rPr>
      </w:pPr>
    </w:p>
    <w:p w14:paraId="68479762" w14:textId="2B21D791" w:rsidR="0001187C" w:rsidDel="00CA2B9C" w:rsidRDefault="0001187C" w:rsidP="005E409E">
      <w:pPr>
        <w:pStyle w:val="payannameh"/>
        <w:tabs>
          <w:tab w:val="left" w:pos="0"/>
          <w:tab w:val="left" w:pos="7371"/>
        </w:tabs>
        <w:spacing w:line="240" w:lineRule="auto"/>
        <w:rPr>
          <w:del w:id="10491" w:author="Mohsen" w:date="2019-03-17T21:18:00Z"/>
          <w:b/>
          <w:bCs/>
          <w:rtl/>
        </w:rPr>
      </w:pPr>
    </w:p>
    <w:p w14:paraId="6E6CF17D" w14:textId="4C57ACAB" w:rsidR="0001187C" w:rsidDel="00CA2B9C" w:rsidRDefault="0001187C" w:rsidP="005E409E">
      <w:pPr>
        <w:pStyle w:val="payannameh"/>
        <w:tabs>
          <w:tab w:val="left" w:pos="0"/>
          <w:tab w:val="left" w:pos="7371"/>
        </w:tabs>
        <w:spacing w:line="240" w:lineRule="auto"/>
        <w:rPr>
          <w:del w:id="10492" w:author="Mohsen" w:date="2019-03-17T21:18:00Z"/>
          <w:b/>
          <w:bCs/>
          <w:rtl/>
        </w:rPr>
      </w:pPr>
    </w:p>
    <w:p w14:paraId="17E14F07" w14:textId="5A87F18A" w:rsidR="0001187C" w:rsidDel="00CA2B9C" w:rsidRDefault="0001187C" w:rsidP="005E409E">
      <w:pPr>
        <w:pStyle w:val="payannameh"/>
        <w:tabs>
          <w:tab w:val="left" w:pos="0"/>
          <w:tab w:val="left" w:pos="7371"/>
        </w:tabs>
        <w:spacing w:line="240" w:lineRule="auto"/>
        <w:rPr>
          <w:del w:id="10493" w:author="Mohsen" w:date="2019-03-17T21:18:00Z"/>
          <w:b/>
          <w:bCs/>
          <w:rtl/>
        </w:rPr>
      </w:pPr>
    </w:p>
    <w:p w14:paraId="05CE4A10" w14:textId="2C4A17AC" w:rsidR="0001187C" w:rsidDel="00CA2B9C" w:rsidRDefault="0001187C" w:rsidP="005E409E">
      <w:pPr>
        <w:pStyle w:val="payannameh"/>
        <w:tabs>
          <w:tab w:val="left" w:pos="0"/>
          <w:tab w:val="left" w:pos="7371"/>
        </w:tabs>
        <w:spacing w:line="240" w:lineRule="auto"/>
        <w:rPr>
          <w:del w:id="10494" w:author="Mohsen" w:date="2019-03-17T21:18:00Z"/>
          <w:b/>
          <w:bCs/>
          <w:rtl/>
        </w:rPr>
      </w:pPr>
    </w:p>
    <w:p w14:paraId="4153DB7E" w14:textId="317AE179" w:rsidR="0001187C" w:rsidDel="00CA2B9C" w:rsidRDefault="0001187C" w:rsidP="005E409E">
      <w:pPr>
        <w:pStyle w:val="payannameh"/>
        <w:tabs>
          <w:tab w:val="left" w:pos="0"/>
          <w:tab w:val="left" w:pos="7371"/>
        </w:tabs>
        <w:spacing w:line="240" w:lineRule="auto"/>
        <w:rPr>
          <w:del w:id="10495" w:author="Mohsen" w:date="2019-03-17T21:18:00Z"/>
          <w:b/>
          <w:bCs/>
          <w:rtl/>
        </w:rPr>
      </w:pPr>
    </w:p>
    <w:p w14:paraId="4218F00C" w14:textId="5228BD71" w:rsidR="0001187C" w:rsidDel="00CA2B9C" w:rsidRDefault="0001187C" w:rsidP="005E409E">
      <w:pPr>
        <w:pStyle w:val="payannameh"/>
        <w:tabs>
          <w:tab w:val="left" w:pos="0"/>
          <w:tab w:val="left" w:pos="7371"/>
        </w:tabs>
        <w:spacing w:line="240" w:lineRule="auto"/>
        <w:rPr>
          <w:del w:id="10496" w:author="Mohsen" w:date="2019-03-17T21:18:00Z"/>
          <w:b/>
          <w:bCs/>
          <w:rtl/>
        </w:rPr>
      </w:pPr>
    </w:p>
    <w:p w14:paraId="7928A735" w14:textId="7FF873C2" w:rsidR="0001187C" w:rsidDel="00CA2B9C" w:rsidRDefault="0001187C" w:rsidP="005E409E">
      <w:pPr>
        <w:pStyle w:val="payannameh"/>
        <w:tabs>
          <w:tab w:val="left" w:pos="0"/>
          <w:tab w:val="left" w:pos="7371"/>
        </w:tabs>
        <w:spacing w:line="240" w:lineRule="auto"/>
        <w:rPr>
          <w:del w:id="10497" w:author="Mohsen" w:date="2019-03-17T21:18:00Z"/>
          <w:b/>
          <w:bCs/>
          <w:rtl/>
        </w:rPr>
      </w:pPr>
    </w:p>
    <w:p w14:paraId="497134F0" w14:textId="797DE643" w:rsidR="0001187C" w:rsidDel="00CA2B9C" w:rsidRDefault="0001187C" w:rsidP="005E409E">
      <w:pPr>
        <w:pStyle w:val="payannameh"/>
        <w:tabs>
          <w:tab w:val="left" w:pos="0"/>
          <w:tab w:val="left" w:pos="7371"/>
        </w:tabs>
        <w:spacing w:line="240" w:lineRule="auto"/>
        <w:rPr>
          <w:del w:id="10498" w:author="Mohsen" w:date="2019-03-17T21:18:00Z"/>
          <w:b/>
          <w:bCs/>
          <w:rtl/>
        </w:rPr>
      </w:pPr>
    </w:p>
    <w:p w14:paraId="46E71EC1" w14:textId="6DF7A43A" w:rsidR="0001187C" w:rsidDel="00CA2B9C" w:rsidRDefault="0001187C" w:rsidP="005E409E">
      <w:pPr>
        <w:pStyle w:val="payannameh"/>
        <w:tabs>
          <w:tab w:val="left" w:pos="0"/>
          <w:tab w:val="left" w:pos="7371"/>
        </w:tabs>
        <w:spacing w:line="240" w:lineRule="auto"/>
        <w:rPr>
          <w:del w:id="10499" w:author="Mohsen" w:date="2019-03-17T21:18:00Z"/>
          <w:b/>
          <w:bCs/>
          <w:rtl/>
        </w:rPr>
      </w:pPr>
    </w:p>
    <w:p w14:paraId="5B5DDFA1" w14:textId="3B591408" w:rsidR="0001187C" w:rsidRDefault="0001187C" w:rsidP="005E409E">
      <w:pPr>
        <w:pStyle w:val="payannameh"/>
        <w:tabs>
          <w:tab w:val="left" w:pos="0"/>
          <w:tab w:val="left" w:pos="7371"/>
        </w:tabs>
        <w:spacing w:line="240" w:lineRule="auto"/>
        <w:rPr>
          <w:ins w:id="10500" w:author="Mohsen" w:date="2019-03-17T21:18:00Z"/>
          <w:b/>
          <w:bCs/>
          <w:rtl/>
        </w:rPr>
      </w:pPr>
    </w:p>
    <w:p w14:paraId="50644A11" w14:textId="77777777" w:rsidR="00CA2B9C" w:rsidRDefault="00CA2B9C" w:rsidP="005E409E">
      <w:pPr>
        <w:pStyle w:val="payannameh"/>
        <w:tabs>
          <w:tab w:val="left" w:pos="0"/>
          <w:tab w:val="left" w:pos="7371"/>
        </w:tabs>
        <w:spacing w:line="240" w:lineRule="auto"/>
        <w:rPr>
          <w:b/>
          <w:bCs/>
          <w:rtl/>
        </w:rPr>
      </w:pPr>
    </w:p>
    <w:p w14:paraId="63624A00" w14:textId="77777777" w:rsidR="0001187C" w:rsidRDefault="0001187C" w:rsidP="005E409E">
      <w:pPr>
        <w:pStyle w:val="payannameh"/>
        <w:tabs>
          <w:tab w:val="left" w:pos="0"/>
          <w:tab w:val="left" w:pos="7371"/>
        </w:tabs>
        <w:spacing w:line="240" w:lineRule="auto"/>
        <w:rPr>
          <w:b/>
          <w:bCs/>
          <w:rtl/>
        </w:rPr>
      </w:pPr>
    </w:p>
    <w:p w14:paraId="3A3E28ED" w14:textId="77777777" w:rsidR="004A3F0B" w:rsidRDefault="004A3F0B" w:rsidP="005E409E">
      <w:pPr>
        <w:pStyle w:val="payannameh"/>
        <w:tabs>
          <w:tab w:val="left" w:pos="0"/>
          <w:tab w:val="left" w:pos="7371"/>
        </w:tabs>
        <w:spacing w:line="240" w:lineRule="auto"/>
        <w:rPr>
          <w:b/>
          <w:bCs/>
          <w:rtl/>
        </w:rPr>
      </w:pPr>
    </w:p>
    <w:p w14:paraId="035A5BC0" w14:textId="6D7D485B" w:rsidR="00476A03" w:rsidRDefault="00476A03" w:rsidP="00476A03">
      <w:pPr>
        <w:pStyle w:val="a"/>
        <w:numPr>
          <w:ilvl w:val="0"/>
          <w:numId w:val="0"/>
        </w:numPr>
        <w:ind w:left="-1936"/>
        <w:rPr>
          <w:rtl/>
        </w:rPr>
      </w:pPr>
    </w:p>
    <w:p w14:paraId="7A4DBA19" w14:textId="77777777" w:rsidR="00997A3D" w:rsidRDefault="00997A3D" w:rsidP="00476A03">
      <w:pPr>
        <w:pStyle w:val="a"/>
        <w:numPr>
          <w:ilvl w:val="0"/>
          <w:numId w:val="0"/>
        </w:numPr>
        <w:ind w:left="-1936"/>
        <w:rPr>
          <w:rtl/>
        </w:rPr>
      </w:pPr>
    </w:p>
    <w:p w14:paraId="5F08D60C" w14:textId="77777777" w:rsidR="00476A03" w:rsidRDefault="00476A03" w:rsidP="00476A03">
      <w:pPr>
        <w:pStyle w:val="a"/>
        <w:numPr>
          <w:ilvl w:val="0"/>
          <w:numId w:val="0"/>
        </w:numPr>
        <w:ind w:left="-1936"/>
        <w:rPr>
          <w:rtl/>
        </w:rPr>
      </w:pPr>
    </w:p>
    <w:p w14:paraId="685C7B2D" w14:textId="5455CCF3" w:rsidR="00476A03" w:rsidRDefault="00CC4AD5" w:rsidP="00CC4AD5">
      <w:pPr>
        <w:pStyle w:val="a"/>
        <w:tabs>
          <w:tab w:val="clear" w:pos="-1936"/>
        </w:tabs>
        <w:ind w:left="-1936"/>
        <w:rPr>
          <w:rtl/>
        </w:rPr>
      </w:pPr>
      <w:r>
        <w:rPr>
          <w:rFonts w:hint="cs"/>
          <w:rtl/>
        </w:rPr>
        <w:t xml:space="preserve">     </w:t>
      </w:r>
      <w:bookmarkStart w:id="10501" w:name="_Toc8546148"/>
      <w:bookmarkStart w:id="10502" w:name="_Toc8550818"/>
      <w:bookmarkEnd w:id="10501"/>
      <w:bookmarkEnd w:id="10502"/>
    </w:p>
    <w:p w14:paraId="5090BCF2" w14:textId="14EB2C53" w:rsidR="00A35F3D" w:rsidRDefault="004B6F6A" w:rsidP="00476A03">
      <w:pPr>
        <w:pStyle w:val="payannameh"/>
        <w:tabs>
          <w:tab w:val="left" w:pos="0"/>
          <w:tab w:val="left" w:pos="7371"/>
        </w:tabs>
        <w:spacing w:line="240" w:lineRule="auto"/>
        <w:ind w:left="-1936"/>
        <w:jc w:val="center"/>
        <w:rPr>
          <w:b/>
          <w:bCs/>
          <w:rtl/>
        </w:rPr>
      </w:pPr>
      <w:ins w:id="10503" w:author="Mohsen" w:date="2019-03-17T17:15:00Z">
        <w:r>
          <w:rPr>
            <w:b/>
            <w:bCs/>
          </w:rPr>
          <w:t xml:space="preserve">        </w:t>
        </w:r>
      </w:ins>
      <w:ins w:id="10504" w:author="Mohsen" w:date="2019-03-17T16:53:00Z">
        <w:r w:rsidR="00CF0011">
          <w:rPr>
            <w:b/>
            <w:bCs/>
            <w:rtl/>
          </w:rPr>
          <w:t xml:space="preserve"> </w:t>
        </w:r>
      </w:ins>
      <w:del w:id="10505" w:author="Mohsen" w:date="2019-03-17T16:53:00Z">
        <w:r w:rsidR="00476A03" w:rsidDel="00CF0011">
          <w:rPr>
            <w:rFonts w:hint="cs"/>
            <w:b/>
            <w:bCs/>
            <w:rtl/>
          </w:rPr>
          <w:delText xml:space="preserve"> </w:delText>
        </w:r>
        <w:r w:rsidR="00CC4AD5" w:rsidDel="00CF0011">
          <w:rPr>
            <w:rFonts w:hint="cs"/>
            <w:b/>
            <w:bCs/>
            <w:rtl/>
          </w:rPr>
          <w:delText xml:space="preserve">           </w:delText>
        </w:r>
        <w:r w:rsidR="00476A03" w:rsidDel="00CF0011">
          <w:rPr>
            <w:rFonts w:hint="cs"/>
            <w:b/>
            <w:bCs/>
            <w:rtl/>
          </w:rPr>
          <w:delText xml:space="preserve">     </w:delText>
        </w:r>
      </w:del>
      <w:r w:rsidR="00A35F3D" w:rsidRPr="00627AE9">
        <w:rPr>
          <w:b/>
          <w:bCs/>
          <w:rtl/>
        </w:rPr>
        <w:t>شبیه سازی پیل سوختی</w:t>
      </w:r>
      <w:r w:rsidR="002B7A7C" w:rsidRPr="00627AE9">
        <w:rPr>
          <w:b/>
          <w:bCs/>
        </w:rPr>
        <w:t xml:space="preserve"> </w:t>
      </w:r>
      <w:r w:rsidR="002B7A7C" w:rsidRPr="00627AE9">
        <w:rPr>
          <w:rFonts w:hint="cs"/>
          <w:b/>
          <w:bCs/>
          <w:rtl/>
        </w:rPr>
        <w:t>میکروبی</w:t>
      </w:r>
    </w:p>
    <w:p w14:paraId="0DAE707A" w14:textId="781DC15F" w:rsidR="00476A03" w:rsidRDefault="00476A03" w:rsidP="00476A03">
      <w:pPr>
        <w:pStyle w:val="payannameh"/>
        <w:tabs>
          <w:tab w:val="left" w:pos="0"/>
          <w:tab w:val="left" w:pos="7371"/>
        </w:tabs>
        <w:spacing w:line="240" w:lineRule="auto"/>
        <w:ind w:left="-1936"/>
        <w:jc w:val="center"/>
        <w:rPr>
          <w:b/>
          <w:bCs/>
          <w:rtl/>
        </w:rPr>
      </w:pPr>
    </w:p>
    <w:p w14:paraId="28905D8A" w14:textId="45612CB5" w:rsidR="00476A03" w:rsidRDefault="00476A03" w:rsidP="00476A03">
      <w:pPr>
        <w:pStyle w:val="payannameh"/>
        <w:tabs>
          <w:tab w:val="left" w:pos="0"/>
          <w:tab w:val="left" w:pos="7371"/>
        </w:tabs>
        <w:spacing w:line="240" w:lineRule="auto"/>
        <w:ind w:left="-1936"/>
        <w:jc w:val="center"/>
        <w:rPr>
          <w:b/>
          <w:bCs/>
          <w:rtl/>
        </w:rPr>
      </w:pPr>
    </w:p>
    <w:p w14:paraId="3BFCF0B9" w14:textId="71ABC24B" w:rsidR="00476A03" w:rsidRDefault="00476A03" w:rsidP="00476A03">
      <w:pPr>
        <w:pStyle w:val="payannameh"/>
        <w:tabs>
          <w:tab w:val="left" w:pos="0"/>
          <w:tab w:val="left" w:pos="7371"/>
        </w:tabs>
        <w:spacing w:line="240" w:lineRule="auto"/>
        <w:ind w:left="-1936"/>
        <w:jc w:val="center"/>
        <w:rPr>
          <w:b/>
          <w:bCs/>
          <w:rtl/>
        </w:rPr>
      </w:pPr>
    </w:p>
    <w:p w14:paraId="6549B653" w14:textId="57E46A63" w:rsidR="00476A03" w:rsidRDefault="00476A03" w:rsidP="00476A03">
      <w:pPr>
        <w:pStyle w:val="payannameh"/>
        <w:tabs>
          <w:tab w:val="left" w:pos="0"/>
          <w:tab w:val="left" w:pos="7371"/>
        </w:tabs>
        <w:spacing w:line="240" w:lineRule="auto"/>
        <w:ind w:left="-1936"/>
        <w:jc w:val="center"/>
        <w:rPr>
          <w:b/>
          <w:bCs/>
          <w:rtl/>
        </w:rPr>
      </w:pPr>
    </w:p>
    <w:p w14:paraId="70D248CE" w14:textId="4E3FF5CE" w:rsidR="00476A03" w:rsidRDefault="00476A03" w:rsidP="00476A03">
      <w:pPr>
        <w:pStyle w:val="payannameh"/>
        <w:tabs>
          <w:tab w:val="left" w:pos="0"/>
          <w:tab w:val="left" w:pos="7371"/>
        </w:tabs>
        <w:spacing w:line="240" w:lineRule="auto"/>
        <w:ind w:left="-1936"/>
        <w:jc w:val="center"/>
        <w:rPr>
          <w:b/>
          <w:bCs/>
          <w:rtl/>
        </w:rPr>
      </w:pPr>
    </w:p>
    <w:p w14:paraId="06C5BA21" w14:textId="6A8232BE" w:rsidR="00476A03" w:rsidRDefault="00476A03" w:rsidP="00476A03">
      <w:pPr>
        <w:pStyle w:val="payannameh"/>
        <w:tabs>
          <w:tab w:val="left" w:pos="0"/>
          <w:tab w:val="left" w:pos="7371"/>
        </w:tabs>
        <w:spacing w:line="240" w:lineRule="auto"/>
        <w:ind w:left="-1936"/>
        <w:jc w:val="center"/>
        <w:rPr>
          <w:b/>
          <w:bCs/>
          <w:rtl/>
        </w:rPr>
      </w:pPr>
    </w:p>
    <w:p w14:paraId="1FE18A0D" w14:textId="2A79E533" w:rsidR="00476A03" w:rsidRDefault="00476A03" w:rsidP="00476A03">
      <w:pPr>
        <w:pStyle w:val="payannameh"/>
        <w:tabs>
          <w:tab w:val="left" w:pos="0"/>
          <w:tab w:val="left" w:pos="7371"/>
        </w:tabs>
        <w:spacing w:line="240" w:lineRule="auto"/>
        <w:ind w:left="-1936"/>
        <w:jc w:val="center"/>
        <w:rPr>
          <w:b/>
          <w:bCs/>
          <w:rtl/>
        </w:rPr>
      </w:pPr>
    </w:p>
    <w:p w14:paraId="215A8C27" w14:textId="29BF779B" w:rsidR="00476A03" w:rsidRDefault="00476A03" w:rsidP="00476A03">
      <w:pPr>
        <w:pStyle w:val="payannameh"/>
        <w:tabs>
          <w:tab w:val="left" w:pos="0"/>
          <w:tab w:val="left" w:pos="7371"/>
        </w:tabs>
        <w:spacing w:line="240" w:lineRule="auto"/>
        <w:ind w:left="-1936"/>
        <w:jc w:val="center"/>
        <w:rPr>
          <w:b/>
          <w:bCs/>
          <w:rtl/>
        </w:rPr>
      </w:pPr>
    </w:p>
    <w:p w14:paraId="315C3B11" w14:textId="3A52D923" w:rsidR="00476A03" w:rsidRDefault="00476A03" w:rsidP="00476A03">
      <w:pPr>
        <w:pStyle w:val="payannameh"/>
        <w:tabs>
          <w:tab w:val="left" w:pos="0"/>
          <w:tab w:val="left" w:pos="7371"/>
        </w:tabs>
        <w:spacing w:line="240" w:lineRule="auto"/>
        <w:ind w:left="-1936"/>
        <w:jc w:val="center"/>
        <w:rPr>
          <w:b/>
          <w:bCs/>
          <w:rtl/>
        </w:rPr>
      </w:pPr>
    </w:p>
    <w:p w14:paraId="1760E504" w14:textId="7B3E80FF" w:rsidR="00476A03" w:rsidRDefault="00476A03" w:rsidP="00476A03">
      <w:pPr>
        <w:pStyle w:val="payannameh"/>
        <w:tabs>
          <w:tab w:val="left" w:pos="0"/>
          <w:tab w:val="left" w:pos="7371"/>
        </w:tabs>
        <w:spacing w:line="240" w:lineRule="auto"/>
        <w:ind w:left="-1936"/>
        <w:jc w:val="center"/>
        <w:rPr>
          <w:b/>
          <w:bCs/>
          <w:rtl/>
        </w:rPr>
      </w:pPr>
    </w:p>
    <w:p w14:paraId="64FC412E" w14:textId="77777777" w:rsidR="00CA2B9C" w:rsidRDefault="00CA2B9C" w:rsidP="00476A03">
      <w:pPr>
        <w:pStyle w:val="payannameh"/>
        <w:tabs>
          <w:tab w:val="left" w:pos="0"/>
          <w:tab w:val="left" w:pos="7371"/>
        </w:tabs>
        <w:spacing w:line="240" w:lineRule="auto"/>
        <w:ind w:left="-1936"/>
        <w:jc w:val="center"/>
        <w:rPr>
          <w:ins w:id="10506" w:author="Mohsen" w:date="2019-03-17T21:17:00Z"/>
          <w:b/>
          <w:bCs/>
          <w:rtl/>
        </w:rPr>
        <w:sectPr w:rsidR="00CA2B9C" w:rsidSect="00CA2B9C">
          <w:footnotePr>
            <w:numRestart w:val="eachPage"/>
          </w:footnotePr>
          <w:endnotePr>
            <w:numFmt w:val="decimal"/>
            <w:numRestart w:val="eachSect"/>
          </w:endnotePr>
          <w:pgSz w:w="12240" w:h="15840" w:code="1"/>
          <w:pgMar w:top="1985" w:right="1985" w:bottom="1418" w:left="1418" w:header="720" w:footer="720" w:gutter="0"/>
          <w:pgNumType w:start="27"/>
          <w:cols w:space="720"/>
          <w:titlePg/>
          <w:docGrid w:linePitch="360"/>
          <w:sectPrChange w:id="10507" w:author="Mohsen" w:date="2019-03-17T21:20:00Z">
            <w:sectPr w:rsidR="00CA2B9C" w:rsidSect="00CA2B9C">
              <w:pgMar w:top="1985" w:right="1985" w:bottom="1418" w:left="1418" w:header="720" w:footer="720" w:gutter="0"/>
              <w:titlePg w:val="0"/>
            </w:sectPr>
          </w:sectPrChange>
        </w:sectPr>
      </w:pPr>
    </w:p>
    <w:p w14:paraId="27E7BFD5" w14:textId="1981E002" w:rsidR="00476A03" w:rsidDel="00CA2B9C" w:rsidRDefault="00476A03" w:rsidP="00476A03">
      <w:pPr>
        <w:pStyle w:val="payannameh"/>
        <w:tabs>
          <w:tab w:val="left" w:pos="0"/>
          <w:tab w:val="left" w:pos="7371"/>
        </w:tabs>
        <w:spacing w:line="240" w:lineRule="auto"/>
        <w:ind w:left="-1936"/>
        <w:jc w:val="center"/>
        <w:rPr>
          <w:del w:id="10508" w:author="Mohsen" w:date="2019-03-17T21:21:00Z"/>
          <w:b/>
          <w:bCs/>
          <w:rtl/>
        </w:rPr>
      </w:pPr>
      <w:bookmarkStart w:id="10509" w:name="_Toc8546149"/>
      <w:bookmarkStart w:id="10510" w:name="_Toc8550558"/>
      <w:bookmarkStart w:id="10511" w:name="_Toc8550819"/>
      <w:bookmarkEnd w:id="10509"/>
      <w:bookmarkEnd w:id="10510"/>
      <w:bookmarkEnd w:id="10511"/>
    </w:p>
    <w:p w14:paraId="0B2D5970" w14:textId="66CD350F" w:rsidR="00476A03" w:rsidDel="00CA2B9C" w:rsidRDefault="00476A03" w:rsidP="00476A03">
      <w:pPr>
        <w:pStyle w:val="payannameh"/>
        <w:tabs>
          <w:tab w:val="left" w:pos="0"/>
          <w:tab w:val="left" w:pos="7371"/>
        </w:tabs>
        <w:spacing w:line="240" w:lineRule="auto"/>
        <w:ind w:left="-1936"/>
        <w:jc w:val="center"/>
        <w:rPr>
          <w:del w:id="10512" w:author="Mohsen" w:date="2019-03-17T21:21:00Z"/>
          <w:b/>
          <w:bCs/>
          <w:rtl/>
        </w:rPr>
      </w:pPr>
      <w:bookmarkStart w:id="10513" w:name="_Toc8546150"/>
      <w:bookmarkStart w:id="10514" w:name="_Toc8550559"/>
      <w:bookmarkStart w:id="10515" w:name="_Toc8550820"/>
      <w:bookmarkEnd w:id="10513"/>
      <w:bookmarkEnd w:id="10514"/>
      <w:bookmarkEnd w:id="10515"/>
    </w:p>
    <w:p w14:paraId="7C226535" w14:textId="68D9967C" w:rsidR="00476A03" w:rsidDel="00CA2B9C" w:rsidRDefault="00476A03" w:rsidP="00476A03">
      <w:pPr>
        <w:pStyle w:val="payannameh"/>
        <w:tabs>
          <w:tab w:val="left" w:pos="0"/>
          <w:tab w:val="left" w:pos="7371"/>
        </w:tabs>
        <w:spacing w:line="240" w:lineRule="auto"/>
        <w:ind w:left="-1936"/>
        <w:jc w:val="center"/>
        <w:rPr>
          <w:del w:id="10516" w:author="Mohsen" w:date="2019-03-17T21:21:00Z"/>
          <w:b/>
          <w:bCs/>
          <w:rtl/>
        </w:rPr>
      </w:pPr>
      <w:bookmarkStart w:id="10517" w:name="_Toc8546151"/>
      <w:bookmarkStart w:id="10518" w:name="_Toc8550560"/>
      <w:bookmarkStart w:id="10519" w:name="_Toc8550821"/>
      <w:bookmarkEnd w:id="10517"/>
      <w:bookmarkEnd w:id="10518"/>
      <w:bookmarkEnd w:id="10519"/>
    </w:p>
    <w:p w14:paraId="410CF71D" w14:textId="7E6EF161" w:rsidR="00476A03" w:rsidDel="00CA2B9C" w:rsidRDefault="00476A03" w:rsidP="00476A03">
      <w:pPr>
        <w:pStyle w:val="payannameh"/>
        <w:tabs>
          <w:tab w:val="left" w:pos="0"/>
          <w:tab w:val="left" w:pos="7371"/>
        </w:tabs>
        <w:spacing w:line="240" w:lineRule="auto"/>
        <w:ind w:left="-1936"/>
        <w:jc w:val="center"/>
        <w:rPr>
          <w:del w:id="10520" w:author="Mohsen" w:date="2019-03-17T21:21:00Z"/>
          <w:b/>
          <w:bCs/>
          <w:rtl/>
        </w:rPr>
      </w:pPr>
      <w:bookmarkStart w:id="10521" w:name="_Toc8546152"/>
      <w:bookmarkStart w:id="10522" w:name="_Toc8550561"/>
      <w:bookmarkStart w:id="10523" w:name="_Toc8550822"/>
      <w:bookmarkEnd w:id="10521"/>
      <w:bookmarkEnd w:id="10522"/>
      <w:bookmarkEnd w:id="10523"/>
    </w:p>
    <w:p w14:paraId="737ABD42" w14:textId="012F0A62" w:rsidR="00476A03" w:rsidRDefault="00476A03" w:rsidP="00476A03">
      <w:pPr>
        <w:pStyle w:val="a0"/>
        <w:bidi/>
        <w:rPr>
          <w:rtl/>
        </w:rPr>
      </w:pPr>
      <w:bookmarkStart w:id="10524" w:name="_Toc3666270"/>
      <w:bookmarkStart w:id="10525" w:name="_Toc3666519"/>
      <w:bookmarkStart w:id="10526" w:name="_Toc8546153"/>
      <w:bookmarkStart w:id="10527" w:name="_Toc8550823"/>
      <w:r>
        <w:rPr>
          <w:rFonts w:hint="cs"/>
          <w:rtl/>
        </w:rPr>
        <w:t>مقدمه</w:t>
      </w:r>
      <w:bookmarkEnd w:id="10524"/>
      <w:bookmarkEnd w:id="10525"/>
      <w:bookmarkEnd w:id="10526"/>
      <w:bookmarkEnd w:id="10527"/>
    </w:p>
    <w:p w14:paraId="1DC58225" w14:textId="2C51F435" w:rsidR="00336304" w:rsidRDefault="004B6F6A">
      <w:pPr>
        <w:pStyle w:val="payannameh"/>
        <w:tabs>
          <w:tab w:val="left" w:pos="0"/>
          <w:tab w:val="left" w:pos="567"/>
          <w:tab w:val="left" w:pos="7371"/>
        </w:tabs>
        <w:spacing w:line="240" w:lineRule="auto"/>
        <w:jc w:val="both"/>
        <w:rPr>
          <w:rtl/>
        </w:rPr>
        <w:pPrChange w:id="10528" w:author="Mohsen Jafarinejad" w:date="2019-04-27T14:06:00Z">
          <w:pPr>
            <w:pStyle w:val="payannameh"/>
            <w:tabs>
              <w:tab w:val="left" w:pos="0"/>
              <w:tab w:val="left" w:pos="7371"/>
            </w:tabs>
            <w:spacing w:line="240" w:lineRule="auto"/>
          </w:pPr>
        </w:pPrChange>
      </w:pPr>
      <w:ins w:id="10529" w:author="Mohsen" w:date="2019-03-17T17:15:00Z">
        <w:r>
          <w:tab/>
        </w:r>
      </w:ins>
      <w:r w:rsidR="00B96FEE" w:rsidRPr="002B72E7">
        <w:rPr>
          <w:rtl/>
        </w:rPr>
        <w:t>در این فصل به تشریح مراحل شبیه</w:t>
      </w:r>
      <w:ins w:id="10530" w:author="Mohsen Jafarinejad" w:date="2019-04-27T14:06:00Z">
        <w:r w:rsidR="00F90B0E">
          <w:rPr>
            <w:rFonts w:hint="cs"/>
            <w:rtl/>
          </w:rPr>
          <w:t>‌</w:t>
        </w:r>
      </w:ins>
      <w:del w:id="10531" w:author="Mohsen Jafarinejad" w:date="2019-04-27T14:06:00Z">
        <w:r w:rsidR="00B96FEE" w:rsidRPr="002B72E7" w:rsidDel="00F90B0E">
          <w:rPr>
            <w:rtl/>
          </w:rPr>
          <w:delText xml:space="preserve"> </w:delText>
        </w:r>
      </w:del>
      <w:r w:rsidR="00B96FEE" w:rsidRPr="002B72E7">
        <w:rPr>
          <w:rtl/>
        </w:rPr>
        <w:t xml:space="preserve">سازی پرداخته و توضیحات در خصوص انتخاب </w:t>
      </w:r>
      <w:r w:rsidR="000B0AD8" w:rsidRPr="002B72E7">
        <w:rPr>
          <w:rtl/>
        </w:rPr>
        <w:t>پارامترها</w:t>
      </w:r>
      <w:r w:rsidR="000B0AD8" w:rsidRPr="002B72E7">
        <w:rPr>
          <w:rFonts w:hint="cs"/>
          <w:rtl/>
        </w:rPr>
        <w:t>ی</w:t>
      </w:r>
      <w:r w:rsidR="00B96FEE" w:rsidRPr="002B72E7">
        <w:rPr>
          <w:rtl/>
        </w:rPr>
        <w:t xml:space="preserve"> ورودی داده خواهد شد</w:t>
      </w:r>
      <w:r w:rsidR="00336304">
        <w:rPr>
          <w:rFonts w:hint="cs"/>
          <w:rtl/>
        </w:rPr>
        <w:t>،</w:t>
      </w:r>
      <w:ins w:id="10532" w:author="Mohsen" w:date="2019-03-17T16:53:00Z">
        <w:r w:rsidR="00CF0011">
          <w:rPr>
            <w:rtl/>
          </w:rPr>
          <w:t xml:space="preserve"> ا</w:t>
        </w:r>
        <w:r w:rsidR="00CF0011">
          <w:rPr>
            <w:rFonts w:hint="cs"/>
            <w:rtl/>
          </w:rPr>
          <w:t>ی</w:t>
        </w:r>
        <w:r w:rsidR="00CF0011">
          <w:rPr>
            <w:rFonts w:hint="eastAsia"/>
            <w:rtl/>
          </w:rPr>
          <w:t>ن</w:t>
        </w:r>
      </w:ins>
      <w:del w:id="10533" w:author="Mohsen" w:date="2019-03-17T16:53:00Z">
        <w:r w:rsidR="00336304" w:rsidDel="00CF0011">
          <w:rPr>
            <w:rFonts w:hint="cs"/>
            <w:rtl/>
          </w:rPr>
          <w:delText>این</w:delText>
        </w:r>
      </w:del>
      <w:r w:rsidR="00336304">
        <w:rPr>
          <w:rFonts w:hint="cs"/>
          <w:rtl/>
        </w:rPr>
        <w:t xml:space="preserve"> فصل در دو بخش ارائه </w:t>
      </w:r>
      <w:ins w:id="10534" w:author="Mohsen" w:date="2019-03-17T16:51:00Z">
        <w:r w:rsidR="00CF0011">
          <w:rPr>
            <w:rtl/>
          </w:rPr>
          <w:t>م</w:t>
        </w:r>
        <w:r w:rsidR="00CF0011">
          <w:rPr>
            <w:rFonts w:hint="cs"/>
            <w:rtl/>
          </w:rPr>
          <w:t>ی‌</w:t>
        </w:r>
        <w:r w:rsidR="00CF0011">
          <w:rPr>
            <w:rFonts w:hint="eastAsia"/>
            <w:rtl/>
          </w:rPr>
          <w:t>گردد</w:t>
        </w:r>
      </w:ins>
      <w:del w:id="10535" w:author="Mohsen" w:date="2019-03-17T16:51:00Z">
        <w:r w:rsidR="00336304" w:rsidDel="00CF0011">
          <w:rPr>
            <w:rFonts w:hint="cs"/>
            <w:rtl/>
          </w:rPr>
          <w:delText>می گردد</w:delText>
        </w:r>
      </w:del>
      <w:r w:rsidR="00336304">
        <w:rPr>
          <w:rFonts w:hint="cs"/>
          <w:rtl/>
        </w:rPr>
        <w:t xml:space="preserve"> که بخش اول آن مربوط به شبیه</w:t>
      </w:r>
      <w:ins w:id="10536" w:author="Mohsen Jafarinejad" w:date="2019-04-27T14:06:00Z">
        <w:r w:rsidR="00F90B0E">
          <w:rPr>
            <w:rFonts w:hint="cs"/>
            <w:rtl/>
          </w:rPr>
          <w:t>‌</w:t>
        </w:r>
      </w:ins>
      <w:del w:id="10537" w:author="Mohsen Jafarinejad" w:date="2019-04-27T14:06:00Z">
        <w:r w:rsidR="00336304" w:rsidDel="00F90B0E">
          <w:rPr>
            <w:rFonts w:hint="cs"/>
            <w:rtl/>
          </w:rPr>
          <w:delText xml:space="preserve"> </w:delText>
        </w:r>
      </w:del>
      <w:r w:rsidR="00336304">
        <w:rPr>
          <w:rFonts w:hint="cs"/>
          <w:rtl/>
        </w:rPr>
        <w:t xml:space="preserve">سازی مکانیزم پیل میکروبی با استفاده از نرم افزار فلوئنت و انتخاب مقادیر </w:t>
      </w:r>
      <w:ins w:id="10538" w:author="Mohsen" w:date="2019-03-17T16:51:00Z">
        <w:r w:rsidR="00CF0011">
          <w:rPr>
            <w:rtl/>
          </w:rPr>
          <w:t>پارامترها</w:t>
        </w:r>
        <w:r w:rsidR="00CF0011">
          <w:rPr>
            <w:rFonts w:hint="cs"/>
            <w:rtl/>
          </w:rPr>
          <w:t>ی</w:t>
        </w:r>
      </w:ins>
      <w:del w:id="10539" w:author="Mohsen" w:date="2019-03-17T16:51:00Z">
        <w:r w:rsidR="00336304" w:rsidDel="00CF0011">
          <w:rPr>
            <w:rFonts w:hint="cs"/>
            <w:rtl/>
          </w:rPr>
          <w:delText>پارامتر های</w:delText>
        </w:r>
      </w:del>
      <w:r w:rsidR="00336304">
        <w:rPr>
          <w:rFonts w:hint="cs"/>
          <w:rtl/>
        </w:rPr>
        <w:t xml:space="preserve"> ورودی بوده و بخش دوم شبیه سازی ریاضی منحنی پلاریزاسیون پیل با استفاده از تلفیق نتایج حاصل از شبیه سازی و </w:t>
      </w:r>
      <w:ins w:id="10540" w:author="Mohsen" w:date="2019-03-17T16:51:00Z">
        <w:r w:rsidR="00CF0011">
          <w:rPr>
            <w:rtl/>
          </w:rPr>
          <w:t>داده‌ها</w:t>
        </w:r>
        <w:r w:rsidR="00CF0011">
          <w:rPr>
            <w:rFonts w:hint="cs"/>
            <w:rtl/>
          </w:rPr>
          <w:t>ی</w:t>
        </w:r>
      </w:ins>
      <w:del w:id="10541" w:author="Mohsen" w:date="2019-03-17T16:51:00Z">
        <w:r w:rsidR="00336304" w:rsidDel="00CF0011">
          <w:rPr>
            <w:rFonts w:hint="cs"/>
            <w:rtl/>
          </w:rPr>
          <w:delText>داده های</w:delText>
        </w:r>
      </w:del>
      <w:r w:rsidR="00336304">
        <w:rPr>
          <w:rFonts w:hint="cs"/>
          <w:rtl/>
        </w:rPr>
        <w:t xml:space="preserve"> تجربی خواهد بود.</w:t>
      </w:r>
    </w:p>
    <w:p w14:paraId="3E0D692D" w14:textId="77777777" w:rsidR="00E65489" w:rsidRDefault="00E65489" w:rsidP="005E409E">
      <w:pPr>
        <w:pStyle w:val="payannameh"/>
        <w:tabs>
          <w:tab w:val="left" w:pos="0"/>
          <w:tab w:val="left" w:pos="7371"/>
        </w:tabs>
        <w:spacing w:line="240" w:lineRule="auto"/>
        <w:rPr>
          <w:ins w:id="10542" w:author="Mohsen Jafarinejad" w:date="2019-04-27T14:15:00Z"/>
          <w:rtl/>
        </w:rPr>
      </w:pPr>
    </w:p>
    <w:p w14:paraId="2D1DC24F" w14:textId="77777777" w:rsidR="00525C12" w:rsidRDefault="00525C12" w:rsidP="005E409E">
      <w:pPr>
        <w:pStyle w:val="payannameh"/>
        <w:tabs>
          <w:tab w:val="left" w:pos="0"/>
          <w:tab w:val="left" w:pos="7371"/>
        </w:tabs>
        <w:spacing w:line="240" w:lineRule="auto"/>
        <w:rPr>
          <w:rtl/>
        </w:rPr>
      </w:pPr>
    </w:p>
    <w:p w14:paraId="771B6419" w14:textId="271CA8C8" w:rsidR="00A76E5D" w:rsidRDefault="00525C12">
      <w:pPr>
        <w:pStyle w:val="a0"/>
        <w:bidi/>
        <w:rPr>
          <w:ins w:id="10543" w:author="Mohsen Jafarinejad" w:date="2019-04-28T10:00:00Z"/>
          <w:rtl/>
        </w:rPr>
        <w:pPrChange w:id="10544" w:author="Mohsen Jafarinejad" w:date="2019-04-28T10:00:00Z">
          <w:pPr>
            <w:pStyle w:val="payannameh"/>
            <w:tabs>
              <w:tab w:val="left" w:pos="0"/>
              <w:tab w:val="left" w:pos="567"/>
              <w:tab w:val="left" w:pos="7371"/>
            </w:tabs>
            <w:spacing w:line="240" w:lineRule="auto"/>
          </w:pPr>
        </w:pPrChange>
      </w:pPr>
      <w:bookmarkStart w:id="10545" w:name="_Toc8546154"/>
      <w:bookmarkStart w:id="10546" w:name="_Toc8550824"/>
      <w:ins w:id="10547" w:author="Mohsen Jafarinejad" w:date="2019-04-27T14:14:00Z">
        <w:r w:rsidRPr="002B72E7">
          <w:rPr>
            <w:rtl/>
          </w:rPr>
          <w:t>آزمایشات تجربی جهت تعیین مشخصات مدل</w:t>
        </w:r>
      </w:ins>
      <w:bookmarkEnd w:id="10545"/>
      <w:bookmarkEnd w:id="10546"/>
    </w:p>
    <w:p w14:paraId="2C6A559A" w14:textId="2C7356CF" w:rsidR="00525C12" w:rsidRDefault="00A76E5D">
      <w:pPr>
        <w:pStyle w:val="payannameh"/>
        <w:tabs>
          <w:tab w:val="left" w:pos="0"/>
          <w:tab w:val="left" w:pos="567"/>
          <w:tab w:val="left" w:pos="7371"/>
        </w:tabs>
        <w:spacing w:line="240" w:lineRule="auto"/>
        <w:jc w:val="both"/>
        <w:rPr>
          <w:ins w:id="10548" w:author="Mohsen Jafarinejad" w:date="2019-05-11T10:14:00Z"/>
        </w:rPr>
        <w:pPrChange w:id="10549" w:author="Mohsen Jafarinejad" w:date="2019-05-11T10:13:00Z">
          <w:pPr>
            <w:pStyle w:val="payannameh"/>
            <w:tabs>
              <w:tab w:val="left" w:pos="0"/>
              <w:tab w:val="left" w:pos="567"/>
              <w:tab w:val="left" w:pos="7371"/>
            </w:tabs>
            <w:spacing w:line="240" w:lineRule="auto"/>
          </w:pPr>
        </w:pPrChange>
      </w:pPr>
      <w:ins w:id="10550" w:author="Mohsen Jafarinejad" w:date="2019-04-28T10:00:00Z">
        <w:r>
          <w:rPr>
            <w:rFonts w:hint="cs"/>
            <w:rtl/>
          </w:rPr>
          <w:tab/>
        </w:r>
      </w:ins>
      <w:ins w:id="10551" w:author="Mohsen Jafarinejad" w:date="2019-04-27T14:14:00Z">
        <w:r w:rsidR="00525C12" w:rsidRPr="002B72E7">
          <w:rPr>
            <w:rtl/>
          </w:rPr>
          <w:t>منحن</w:t>
        </w:r>
        <w:r w:rsidR="00525C12" w:rsidRPr="002B72E7">
          <w:rPr>
            <w:rFonts w:hint="cs"/>
            <w:rtl/>
          </w:rPr>
          <w:t>ی</w:t>
        </w:r>
        <w:r w:rsidR="00525C12" w:rsidRPr="002B72E7">
          <w:rPr>
            <w:rtl/>
          </w:rPr>
          <w:t xml:space="preserve"> پلاریزاسیون با تغییر مقاومت بین قطب‌ها</w:t>
        </w:r>
        <w:r w:rsidR="00525C12" w:rsidRPr="002B72E7">
          <w:rPr>
            <w:rFonts w:hint="cs"/>
            <w:rtl/>
          </w:rPr>
          <w:t>ی</w:t>
        </w:r>
        <w:r w:rsidR="00525C12" w:rsidRPr="002B72E7">
          <w:rPr>
            <w:rtl/>
          </w:rPr>
          <w:t xml:space="preserve"> الکترود آند و کاتد از صفر تا مقاومت مدار باز و اندازه گیری میزان جریان و ولتاژ پیل به دست م</w:t>
        </w:r>
        <w:r w:rsidR="00525C12" w:rsidRPr="002B72E7">
          <w:rPr>
            <w:rFonts w:hint="cs"/>
            <w:rtl/>
          </w:rPr>
          <w:t>ی‌</w:t>
        </w:r>
        <w:r w:rsidR="00525C12" w:rsidRPr="002B72E7">
          <w:rPr>
            <w:rFonts w:hint="eastAsia"/>
            <w:rtl/>
          </w:rPr>
          <w:t>آ</w:t>
        </w:r>
        <w:r w:rsidR="00525C12" w:rsidRPr="002B72E7">
          <w:rPr>
            <w:rFonts w:hint="cs"/>
            <w:rtl/>
          </w:rPr>
          <w:t>ی</w:t>
        </w:r>
        <w:r w:rsidR="00525C12" w:rsidRPr="002B72E7">
          <w:rPr>
            <w:rFonts w:hint="eastAsia"/>
            <w:rtl/>
          </w:rPr>
          <w:t>د</w:t>
        </w:r>
        <w:r w:rsidR="00525C12" w:rsidRPr="002B72E7">
          <w:rPr>
            <w:rtl/>
          </w:rPr>
          <w:t>.</w:t>
        </w:r>
      </w:ins>
      <w:ins w:id="10552" w:author="Mohsen Jafarinejad" w:date="2019-05-11T10:13:00Z">
        <w:r w:rsidR="00103BCD">
          <w:rPr>
            <w:rFonts w:hint="cs"/>
            <w:rtl/>
          </w:rPr>
          <w:t xml:space="preserve"> </w:t>
        </w:r>
      </w:ins>
      <w:ins w:id="10553" w:author="Mohsen Jafarinejad" w:date="2019-04-28T09:57:00Z">
        <w:r>
          <w:rPr>
            <w:rFonts w:hint="cs"/>
            <w:rtl/>
          </w:rPr>
          <w:t xml:space="preserve">در زیر منحنی پلاریزاسیون پیل انتخاب شده جهت شبیه‌سازی نشان داده شده است که پیل مذکور به منظور ایجاد امکان مقایسه همان پیل مدل دانشگاه </w:t>
        </w:r>
      </w:ins>
      <w:ins w:id="10554" w:author="Mohsen Jafarinejad" w:date="2019-05-11T10:14:00Z">
        <w:r w:rsidR="00103BCD">
          <w:rPr>
            <w:rStyle w:val="FootnoteReference"/>
            <w:rtl/>
          </w:rPr>
          <w:footnoteReference w:id="26"/>
        </w:r>
      </w:ins>
      <w:ins w:id="10557" w:author="Mohsen Jafarinejad" w:date="2019-04-28T09:59:00Z">
        <w:r>
          <w:t>NTNU</w:t>
        </w:r>
        <w:r>
          <w:rPr>
            <w:rFonts w:hint="cs"/>
            <w:rtl/>
          </w:rPr>
          <w:t xml:space="preserve"> انتخاب گردیده است.</w:t>
        </w:r>
      </w:ins>
    </w:p>
    <w:p w14:paraId="13A6EB1A" w14:textId="77777777" w:rsidR="00103BCD" w:rsidRDefault="00103BCD">
      <w:pPr>
        <w:pStyle w:val="payannameh"/>
        <w:tabs>
          <w:tab w:val="left" w:pos="0"/>
          <w:tab w:val="left" w:pos="567"/>
          <w:tab w:val="left" w:pos="7371"/>
        </w:tabs>
        <w:spacing w:line="240" w:lineRule="auto"/>
        <w:jc w:val="both"/>
        <w:rPr>
          <w:ins w:id="10558" w:author="Mohsen Jafarinejad" w:date="2019-04-27T14:14:00Z"/>
          <w:rtl/>
        </w:rPr>
        <w:pPrChange w:id="10559" w:author="Mohsen Jafarinejad" w:date="2019-05-11T10:13:00Z">
          <w:pPr>
            <w:pStyle w:val="payannameh"/>
            <w:tabs>
              <w:tab w:val="left" w:pos="0"/>
              <w:tab w:val="left" w:pos="567"/>
              <w:tab w:val="left" w:pos="7371"/>
            </w:tabs>
            <w:spacing w:line="240" w:lineRule="auto"/>
          </w:pPr>
        </w:pPrChange>
      </w:pPr>
    </w:p>
    <w:p w14:paraId="1764898A" w14:textId="77777777" w:rsidR="00525C12" w:rsidRPr="002B72E7" w:rsidRDefault="00525C12" w:rsidP="00525C12">
      <w:pPr>
        <w:pStyle w:val="payannameh"/>
        <w:tabs>
          <w:tab w:val="left" w:pos="0"/>
          <w:tab w:val="left" w:pos="7371"/>
        </w:tabs>
        <w:spacing w:line="240" w:lineRule="auto"/>
        <w:jc w:val="center"/>
        <w:rPr>
          <w:ins w:id="10560" w:author="Mohsen Jafarinejad" w:date="2019-04-27T14:14:00Z"/>
          <w:rtl/>
        </w:rPr>
      </w:pPr>
      <w:ins w:id="10561" w:author="Mohsen Jafarinejad" w:date="2019-04-27T14:14:00Z">
        <w:r w:rsidRPr="002B72E7">
          <w:rPr>
            <w:noProof/>
            <w:lang w:bidi="ar-SA"/>
          </w:rPr>
          <w:drawing>
            <wp:inline distT="0" distB="0" distL="0" distR="0" wp14:anchorId="46416652" wp14:editId="55FF35D3">
              <wp:extent cx="4173109" cy="2496065"/>
              <wp:effectExtent l="0" t="0" r="0" b="0"/>
              <wp:docPr id="36" name="Picture 36" descr="C:\Users\m.jafarinejad\Desktop\Negares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jafarinejad\Desktop\Negaresh\3.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79453" cy="2499860"/>
                      </a:xfrm>
                      <a:prstGeom prst="rect">
                        <a:avLst/>
                      </a:prstGeom>
                      <a:noFill/>
                      <a:ln>
                        <a:noFill/>
                      </a:ln>
                    </pic:spPr>
                  </pic:pic>
                </a:graphicData>
              </a:graphic>
            </wp:inline>
          </w:drawing>
        </w:r>
      </w:ins>
    </w:p>
    <w:p w14:paraId="06FD3419" w14:textId="77777777" w:rsidR="00525C12" w:rsidRPr="002B72E7" w:rsidRDefault="00525C12" w:rsidP="00525C12">
      <w:pPr>
        <w:pStyle w:val="a4"/>
        <w:rPr>
          <w:ins w:id="10562" w:author="Mohsen Jafarinejad" w:date="2019-04-27T14:14:00Z"/>
          <w:rtl/>
        </w:rPr>
      </w:pPr>
      <w:bookmarkStart w:id="10563" w:name="_Toc8551035"/>
      <w:ins w:id="10564" w:author="Mohsen Jafarinejad" w:date="2019-04-27T14:14:00Z">
        <w:r w:rsidRPr="002B72E7">
          <w:rPr>
            <w:rFonts w:hint="cs"/>
            <w:rtl/>
          </w:rPr>
          <w:t>منحنی پولاریزاسیون پیل سوختی میکروبی اولیه مورد شبیه سازی</w:t>
        </w:r>
      </w:ins>
      <w:customXmlInsRangeStart w:id="10565" w:author="Mohsen Jafarinejad" w:date="2019-04-27T14:14:00Z"/>
      <w:sdt>
        <w:sdtPr>
          <w:rPr>
            <w:rFonts w:hint="cs"/>
            <w:rtl/>
          </w:rPr>
          <w:id w:val="-33659053"/>
          <w:citation/>
        </w:sdtPr>
        <w:sdtEndPr/>
        <w:sdtContent>
          <w:customXmlInsRangeEnd w:id="10565"/>
          <w:ins w:id="10566" w:author="Mohsen Jafarinejad" w:date="2019-04-27T14:14:00Z">
            <w:r>
              <w:rPr>
                <w:rtl/>
              </w:rPr>
              <w:fldChar w:fldCharType="begin"/>
            </w:r>
            <w:r>
              <w:rPr>
                <w:rtl/>
              </w:rPr>
              <w:instrText xml:space="preserve"> </w:instrText>
            </w:r>
            <w:r>
              <w:rPr>
                <w:rFonts w:hint="cs"/>
              </w:rPr>
              <w:instrText>CITATION</w:instrText>
            </w:r>
            <w:r>
              <w:rPr>
                <w:rFonts w:hint="cs"/>
                <w:rtl/>
              </w:rPr>
              <w:instrText xml:space="preserve"> 65 \</w:instrText>
            </w:r>
            <w:r>
              <w:rPr>
                <w:rFonts w:hint="cs"/>
              </w:rPr>
              <w:instrText>l 1065</w:instrText>
            </w:r>
            <w:r>
              <w:rPr>
                <w:rtl/>
              </w:rPr>
              <w:instrText xml:space="preserve"> </w:instrText>
            </w:r>
            <w:r>
              <w:rPr>
                <w:rtl/>
              </w:rPr>
              <w:fldChar w:fldCharType="separate"/>
            </w:r>
          </w:ins>
          <w:r w:rsidR="00F81795">
            <w:rPr>
              <w:noProof/>
              <w:rtl/>
            </w:rPr>
            <w:t xml:space="preserve"> </w:t>
          </w:r>
          <w:r w:rsidR="00F81795" w:rsidRPr="00F81795">
            <w:rPr>
              <w:noProof/>
            </w:rPr>
            <w:t>[62]</w:t>
          </w:r>
          <w:ins w:id="10567" w:author="Mohsen Jafarinejad" w:date="2019-04-27T14:14:00Z">
            <w:r>
              <w:rPr>
                <w:rtl/>
              </w:rPr>
              <w:fldChar w:fldCharType="end"/>
            </w:r>
          </w:ins>
          <w:customXmlInsRangeStart w:id="10568" w:author="Mohsen Jafarinejad" w:date="2019-04-27T14:14:00Z"/>
        </w:sdtContent>
      </w:sdt>
      <w:customXmlInsRangeEnd w:id="10568"/>
      <w:bookmarkEnd w:id="10563"/>
    </w:p>
    <w:p w14:paraId="3AC46911" w14:textId="77777777" w:rsidR="00525C12" w:rsidRDefault="00525C12" w:rsidP="00525C12">
      <w:pPr>
        <w:pStyle w:val="payannameh"/>
        <w:tabs>
          <w:tab w:val="left" w:pos="0"/>
          <w:tab w:val="left" w:pos="7371"/>
        </w:tabs>
        <w:spacing w:line="240" w:lineRule="auto"/>
        <w:rPr>
          <w:ins w:id="10569" w:author="Mohsen Jafarinejad" w:date="2019-04-27T14:14:00Z"/>
          <w:rtl/>
        </w:rPr>
      </w:pPr>
    </w:p>
    <w:p w14:paraId="1BFF7DAE" w14:textId="3FC09C1A" w:rsidR="00525C12" w:rsidRPr="002B72E7" w:rsidRDefault="00A76E5D">
      <w:pPr>
        <w:pStyle w:val="payannameh"/>
        <w:tabs>
          <w:tab w:val="left" w:pos="0"/>
          <w:tab w:val="left" w:pos="7371"/>
        </w:tabs>
        <w:spacing w:line="240" w:lineRule="auto"/>
        <w:jc w:val="both"/>
        <w:rPr>
          <w:ins w:id="10570" w:author="Mohsen Jafarinejad" w:date="2019-04-27T14:14:00Z"/>
          <w:rtl/>
        </w:rPr>
        <w:pPrChange w:id="10571" w:author="Mohsen Jafarinejad" w:date="2019-05-08T16:20:00Z">
          <w:pPr>
            <w:pStyle w:val="payannameh"/>
            <w:tabs>
              <w:tab w:val="left" w:pos="0"/>
              <w:tab w:val="left" w:pos="7371"/>
            </w:tabs>
            <w:spacing w:line="240" w:lineRule="auto"/>
          </w:pPr>
        </w:pPrChange>
      </w:pPr>
      <w:ins w:id="10572" w:author="Mohsen Jafarinejad" w:date="2019-04-28T09:57:00Z">
        <w:r>
          <w:rPr>
            <w:rFonts w:hint="cs"/>
            <w:rtl/>
          </w:rPr>
          <w:lastRenderedPageBreak/>
          <w:t xml:space="preserve">در </w:t>
        </w:r>
      </w:ins>
      <w:ins w:id="10573" w:author="Mohsen Jafarinejad" w:date="2019-04-27T14:14:00Z">
        <w:r w:rsidR="00525C12" w:rsidRPr="002B72E7">
          <w:rPr>
            <w:rtl/>
          </w:rPr>
          <w:t>آزمایش</w:t>
        </w:r>
      </w:ins>
      <w:ins w:id="10574" w:author="Mohsen Jafarinejad" w:date="2019-04-28T09:56:00Z">
        <w:r w:rsidRPr="002B72E7">
          <w:rPr>
            <w:rtl/>
          </w:rPr>
          <w:t xml:space="preserve"> تجربی</w:t>
        </w:r>
      </w:ins>
      <w:ins w:id="10575" w:author="Mohsen Jafarinejad" w:date="2019-04-27T14:14:00Z">
        <w:r w:rsidR="00525C12" w:rsidRPr="002B72E7">
          <w:rPr>
            <w:rFonts w:hint="cs"/>
            <w:rtl/>
          </w:rPr>
          <w:t xml:space="preserve"> مورد شبیه</w:t>
        </w:r>
      </w:ins>
      <w:ins w:id="10576" w:author="Mohsen Jafarinejad" w:date="2019-04-27T14:15:00Z">
        <w:r w:rsidR="00525C12">
          <w:rPr>
            <w:rFonts w:hint="cs"/>
            <w:rtl/>
          </w:rPr>
          <w:t>‌</w:t>
        </w:r>
      </w:ins>
      <w:ins w:id="10577" w:author="Mohsen Jafarinejad" w:date="2019-04-27T14:14:00Z">
        <w:r w:rsidR="00525C12" w:rsidRPr="002B72E7">
          <w:rPr>
            <w:rFonts w:hint="cs"/>
            <w:rtl/>
          </w:rPr>
          <w:t>سازی</w:t>
        </w:r>
      </w:ins>
      <w:ins w:id="10578" w:author="Mohsen Jafarinejad" w:date="2019-04-28T09:57:00Z">
        <w:r>
          <w:rPr>
            <w:rFonts w:hint="cs"/>
            <w:rtl/>
          </w:rPr>
          <w:t>،</w:t>
        </w:r>
      </w:ins>
      <w:ins w:id="10579" w:author="Mohsen Jafarinejad" w:date="2019-04-27T14:14:00Z">
        <w:r w:rsidR="00525C12" w:rsidRPr="002B72E7">
          <w:rPr>
            <w:rtl/>
          </w:rPr>
          <w:t xml:space="preserve"> سطح تصویر غشاء 11.94 سانتیمتر مربع</w:t>
        </w:r>
        <w:r w:rsidR="00525C12" w:rsidRPr="002B72E7">
          <w:rPr>
            <w:rFonts w:hint="cs"/>
            <w:rtl/>
          </w:rPr>
          <w:t xml:space="preserve"> توان ماکزیمم</w:t>
        </w:r>
        <w:r w:rsidR="00525C12" w:rsidRPr="002B72E7">
          <w:rPr>
            <w:rtl/>
          </w:rPr>
          <w:t xml:space="preserve"> برابر 206.4 میکرووات</w:t>
        </w:r>
        <w:r w:rsidR="00525C12" w:rsidRPr="002B72E7">
          <w:rPr>
            <w:rFonts w:hint="cs"/>
            <w:rtl/>
          </w:rPr>
          <w:t xml:space="preserve">، </w:t>
        </w:r>
        <w:r w:rsidR="00525C12" w:rsidRPr="002B72E7">
          <w:rPr>
            <w:rtl/>
          </w:rPr>
          <w:t xml:space="preserve">ولتاژ مدار باز 820 میلی ولت و جریان اتصال کوتاه </w:t>
        </w:r>
        <w:r w:rsidR="00525C12">
          <w:rPr>
            <w:rtl/>
          </w:rPr>
          <w:t>برابر 750</w:t>
        </w:r>
        <w:r w:rsidR="00525C12" w:rsidRPr="002B72E7">
          <w:rPr>
            <w:rtl/>
          </w:rPr>
          <w:t xml:space="preserve"> میکر</w:t>
        </w:r>
        <w:r w:rsidR="00525C12" w:rsidRPr="002B72E7">
          <w:rPr>
            <w:rFonts w:hint="cs"/>
            <w:rtl/>
          </w:rPr>
          <w:t>و</w:t>
        </w:r>
        <w:r w:rsidR="00525C12" w:rsidRPr="002B72E7">
          <w:rPr>
            <w:rtl/>
          </w:rPr>
          <w:t>آمپر م</w:t>
        </w:r>
        <w:r w:rsidR="00525C12" w:rsidRPr="002B72E7">
          <w:rPr>
            <w:rFonts w:hint="cs"/>
            <w:rtl/>
          </w:rPr>
          <w:t>ی‌</w:t>
        </w:r>
        <w:r w:rsidR="00525C12" w:rsidRPr="002B72E7">
          <w:rPr>
            <w:rFonts w:hint="eastAsia"/>
            <w:rtl/>
          </w:rPr>
          <w:t>باشد</w:t>
        </w:r>
        <w:r w:rsidR="00525C12" w:rsidRPr="002B72E7">
          <w:rPr>
            <w:rtl/>
          </w:rPr>
          <w:t>.</w:t>
        </w:r>
      </w:ins>
    </w:p>
    <w:p w14:paraId="33854125" w14:textId="77777777" w:rsidR="00525C12" w:rsidRDefault="00525C12">
      <w:pPr>
        <w:pStyle w:val="payannameh"/>
        <w:tabs>
          <w:tab w:val="left" w:pos="0"/>
          <w:tab w:val="left" w:pos="7371"/>
        </w:tabs>
        <w:spacing w:line="240" w:lineRule="auto"/>
        <w:jc w:val="both"/>
        <w:rPr>
          <w:ins w:id="10580" w:author="Mohsen Jafarinejad" w:date="2019-04-27T14:14:00Z"/>
          <w:rtl/>
        </w:rPr>
        <w:pPrChange w:id="10581" w:author="Mohsen Jafarinejad" w:date="2019-05-08T16:20:00Z">
          <w:pPr>
            <w:pStyle w:val="payannameh"/>
            <w:tabs>
              <w:tab w:val="left" w:pos="0"/>
              <w:tab w:val="left" w:pos="7371"/>
            </w:tabs>
            <w:spacing w:line="240" w:lineRule="auto"/>
          </w:pPr>
        </w:pPrChange>
      </w:pPr>
      <w:ins w:id="10582" w:author="Mohsen Jafarinejad" w:date="2019-04-27T14:14:00Z">
        <w:r w:rsidRPr="002B72E7">
          <w:rPr>
            <w:rFonts w:hint="cs"/>
            <w:rtl/>
          </w:rPr>
          <w:t xml:space="preserve">در شکل زیر اثر دمش گاز در پیل بر عمل کرد پیل را </w:t>
        </w:r>
        <w:r>
          <w:rPr>
            <w:rtl/>
          </w:rPr>
          <w:t>م</w:t>
        </w:r>
        <w:r>
          <w:rPr>
            <w:rFonts w:hint="cs"/>
            <w:rtl/>
          </w:rPr>
          <w:t>ی‌</w:t>
        </w:r>
        <w:r>
          <w:rPr>
            <w:rFonts w:hint="eastAsia"/>
            <w:rtl/>
          </w:rPr>
          <w:t>ب</w:t>
        </w:r>
        <w:r>
          <w:rPr>
            <w:rFonts w:hint="cs"/>
            <w:rtl/>
          </w:rPr>
          <w:t>ی</w:t>
        </w:r>
        <w:r>
          <w:rPr>
            <w:rFonts w:hint="eastAsia"/>
            <w:rtl/>
          </w:rPr>
          <w:t>ن</w:t>
        </w:r>
        <w:r>
          <w:rPr>
            <w:rFonts w:hint="cs"/>
            <w:rtl/>
          </w:rPr>
          <w:t>ی</w:t>
        </w:r>
        <w:r>
          <w:rPr>
            <w:rFonts w:hint="eastAsia"/>
            <w:rtl/>
          </w:rPr>
          <w:t>م</w:t>
        </w:r>
        <w:r w:rsidRPr="002B72E7">
          <w:rPr>
            <w:rFonts w:hint="cs"/>
            <w:rtl/>
          </w:rPr>
          <w:t xml:space="preserve"> اگرچه پیل مذکور از لحاظ ابعادی با پیل میکروبی مورد شبیه سازی متفاوت است اما این باور وجود دارد که روند تغییرات مشابه خواهدبود.</w:t>
        </w:r>
      </w:ins>
    </w:p>
    <w:p w14:paraId="1A21067B" w14:textId="77777777" w:rsidR="00525C12" w:rsidRDefault="00525C12" w:rsidP="00525C12">
      <w:pPr>
        <w:pStyle w:val="payannameh"/>
        <w:tabs>
          <w:tab w:val="left" w:pos="0"/>
          <w:tab w:val="left" w:pos="7371"/>
        </w:tabs>
        <w:spacing w:line="240" w:lineRule="auto"/>
        <w:rPr>
          <w:ins w:id="10583" w:author="Mohsen Jafarinejad" w:date="2019-04-27T14:14:00Z"/>
          <w:rtl/>
        </w:rPr>
      </w:pPr>
    </w:p>
    <w:p w14:paraId="00024E97" w14:textId="77777777" w:rsidR="00525C12" w:rsidRDefault="00525C12" w:rsidP="00525C12">
      <w:pPr>
        <w:pStyle w:val="payannameh"/>
        <w:tabs>
          <w:tab w:val="left" w:pos="0"/>
          <w:tab w:val="left" w:pos="7371"/>
        </w:tabs>
        <w:spacing w:line="240" w:lineRule="auto"/>
        <w:jc w:val="center"/>
        <w:rPr>
          <w:ins w:id="10584" w:author="Mohsen Jafarinejad" w:date="2019-04-27T14:14:00Z"/>
          <w:rtl/>
        </w:rPr>
      </w:pPr>
      <w:ins w:id="10585" w:author="Mohsen Jafarinejad" w:date="2019-04-27T14:14:00Z">
        <w:r w:rsidRPr="002B72E7">
          <w:rPr>
            <w:noProof/>
            <w:lang w:bidi="ar-SA"/>
          </w:rPr>
          <w:drawing>
            <wp:inline distT="0" distB="0" distL="0" distR="0" wp14:anchorId="3AC0B7EB" wp14:editId="0E5C8B2A">
              <wp:extent cx="3008630" cy="1933627"/>
              <wp:effectExtent l="0" t="0" r="1270" b="9525"/>
              <wp:docPr id="60" name="Picture 60" descr="C:\Users\m.jafarinejad\Desktop\Negares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jafarinejad\Desktop\Negaresh\4.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95675" cy="1989571"/>
                      </a:xfrm>
                      <a:prstGeom prst="rect">
                        <a:avLst/>
                      </a:prstGeom>
                      <a:noFill/>
                      <a:ln>
                        <a:noFill/>
                      </a:ln>
                    </pic:spPr>
                  </pic:pic>
                </a:graphicData>
              </a:graphic>
            </wp:inline>
          </w:drawing>
        </w:r>
      </w:ins>
    </w:p>
    <w:p w14:paraId="738DA948" w14:textId="77777777" w:rsidR="00525C12" w:rsidRDefault="00525C12" w:rsidP="00525C12">
      <w:pPr>
        <w:pStyle w:val="a4"/>
        <w:rPr>
          <w:ins w:id="10586" w:author="Mohsen Jafarinejad" w:date="2019-04-27T14:14:00Z"/>
        </w:rPr>
      </w:pPr>
      <w:bookmarkStart w:id="10587" w:name="_Toc8551036"/>
      <w:ins w:id="10588" w:author="Mohsen Jafarinejad" w:date="2019-04-27T14:14:00Z">
        <w:r>
          <w:rPr>
            <w:rFonts w:hint="cs"/>
            <w:rtl/>
          </w:rPr>
          <w:t>تغییرات جریان و ولتاژ با تغییرات اغتشاش در پیل آزمایشگاهی</w:t>
        </w:r>
      </w:ins>
      <w:customXmlInsRangeStart w:id="10589" w:author="Mohsen Jafarinejad" w:date="2019-04-27T14:14:00Z"/>
      <w:sdt>
        <w:sdtPr>
          <w:rPr>
            <w:rFonts w:hint="cs"/>
            <w:rtl/>
          </w:rPr>
          <w:id w:val="1871635526"/>
          <w:citation/>
        </w:sdtPr>
        <w:sdtEndPr/>
        <w:sdtContent>
          <w:customXmlInsRangeEnd w:id="10589"/>
          <w:ins w:id="10590" w:author="Mohsen Jafarinejad" w:date="2019-04-27T14:14:00Z">
            <w:r>
              <w:rPr>
                <w:rtl/>
              </w:rPr>
              <w:fldChar w:fldCharType="begin"/>
            </w:r>
            <w:r>
              <w:rPr>
                <w:rtl/>
              </w:rPr>
              <w:instrText xml:space="preserve"> </w:instrText>
            </w:r>
            <w:r>
              <w:rPr>
                <w:rFonts w:hint="cs"/>
              </w:rPr>
              <w:instrText>CITATION</w:instrText>
            </w:r>
            <w:r>
              <w:rPr>
                <w:rFonts w:hint="cs"/>
                <w:rtl/>
              </w:rPr>
              <w:instrText xml:space="preserve"> 65 \</w:instrText>
            </w:r>
            <w:r>
              <w:rPr>
                <w:rFonts w:hint="cs"/>
              </w:rPr>
              <w:instrText>l 1065</w:instrText>
            </w:r>
            <w:r>
              <w:rPr>
                <w:rtl/>
              </w:rPr>
              <w:instrText xml:space="preserve"> </w:instrText>
            </w:r>
            <w:r>
              <w:rPr>
                <w:rtl/>
              </w:rPr>
              <w:fldChar w:fldCharType="separate"/>
            </w:r>
          </w:ins>
          <w:r w:rsidR="00F81795">
            <w:rPr>
              <w:noProof/>
              <w:rtl/>
            </w:rPr>
            <w:t xml:space="preserve"> </w:t>
          </w:r>
          <w:r w:rsidR="00F81795" w:rsidRPr="00F81795">
            <w:rPr>
              <w:noProof/>
            </w:rPr>
            <w:t>[62]</w:t>
          </w:r>
          <w:ins w:id="10591" w:author="Mohsen Jafarinejad" w:date="2019-04-27T14:14:00Z">
            <w:r>
              <w:rPr>
                <w:rtl/>
              </w:rPr>
              <w:fldChar w:fldCharType="end"/>
            </w:r>
          </w:ins>
          <w:customXmlInsRangeStart w:id="10592" w:author="Mohsen Jafarinejad" w:date="2019-04-27T14:14:00Z"/>
        </w:sdtContent>
      </w:sdt>
      <w:customXmlInsRangeEnd w:id="10592"/>
      <w:bookmarkEnd w:id="10587"/>
    </w:p>
    <w:p w14:paraId="1CA4125D" w14:textId="77777777" w:rsidR="00525C12" w:rsidRPr="002B72E7" w:rsidRDefault="00525C12" w:rsidP="00525C12">
      <w:pPr>
        <w:pStyle w:val="a4"/>
        <w:numPr>
          <w:ilvl w:val="0"/>
          <w:numId w:val="0"/>
        </w:numPr>
        <w:ind w:left="567"/>
        <w:rPr>
          <w:ins w:id="10593" w:author="Mohsen Jafarinejad" w:date="2019-04-27T14:14:00Z"/>
          <w:rtl/>
        </w:rPr>
      </w:pPr>
    </w:p>
    <w:p w14:paraId="5D614DEE" w14:textId="77777777" w:rsidR="00525C12" w:rsidRPr="00525C12" w:rsidRDefault="00525C12">
      <w:pPr>
        <w:pStyle w:val="a1"/>
        <w:numPr>
          <w:ilvl w:val="2"/>
          <w:numId w:val="46"/>
        </w:numPr>
        <w:bidi/>
        <w:rPr>
          <w:ins w:id="10594" w:author="Mohsen Jafarinejad" w:date="2019-04-27T14:14:00Z"/>
        </w:rPr>
        <w:pPrChange w:id="10595" w:author="Mohsen Jafarinejad" w:date="2019-04-27T14:16:00Z">
          <w:pPr>
            <w:pStyle w:val="a1"/>
            <w:bidi/>
          </w:pPr>
        </w:pPrChange>
      </w:pPr>
      <w:bookmarkStart w:id="10596" w:name="_Toc8546155"/>
      <w:bookmarkStart w:id="10597" w:name="_Toc8550825"/>
      <w:ins w:id="10598" w:author="Mohsen Jafarinejad" w:date="2019-04-27T14:14:00Z">
        <w:r w:rsidRPr="00525C12">
          <w:rPr>
            <w:rtl/>
          </w:rPr>
          <w:t>محصولات محفظه آند</w:t>
        </w:r>
        <w:bookmarkEnd w:id="10596"/>
        <w:bookmarkEnd w:id="10597"/>
      </w:ins>
    </w:p>
    <w:p w14:paraId="78F77C9F" w14:textId="77777777" w:rsidR="00525C12" w:rsidRDefault="00525C12" w:rsidP="00525C12">
      <w:pPr>
        <w:pStyle w:val="payannameh"/>
        <w:tabs>
          <w:tab w:val="left" w:pos="0"/>
          <w:tab w:val="left" w:pos="7371"/>
        </w:tabs>
        <w:spacing w:line="240" w:lineRule="auto"/>
        <w:rPr>
          <w:ins w:id="10599" w:author="Mohsen Jafarinejad" w:date="2019-04-27T14:14:00Z"/>
          <w:rtl/>
        </w:rPr>
      </w:pPr>
      <w:ins w:id="10600" w:author="Mohsen Jafarinejad" w:date="2019-04-27T14:14:00Z">
        <w:r w:rsidRPr="002B72E7">
          <w:rPr>
            <w:rtl/>
          </w:rPr>
          <w:t>تجزیه لاکتیک به تولید مواد مختلفی منجر م</w:t>
        </w:r>
        <w:r w:rsidRPr="002B72E7">
          <w:rPr>
            <w:rFonts w:hint="cs"/>
            <w:rtl/>
          </w:rPr>
          <w:t>ی‌</w:t>
        </w:r>
        <w:r w:rsidRPr="002B72E7">
          <w:rPr>
            <w:rFonts w:hint="eastAsia"/>
            <w:rtl/>
          </w:rPr>
          <w:t>گردد</w:t>
        </w:r>
        <w:r w:rsidRPr="002B72E7">
          <w:rPr>
            <w:rtl/>
          </w:rPr>
          <w:t xml:space="preserve"> که بخشی از آن‌ها را م</w:t>
        </w:r>
        <w:r w:rsidRPr="002B72E7">
          <w:rPr>
            <w:rFonts w:hint="cs"/>
            <w:rtl/>
          </w:rPr>
          <w:t>ی‌</w:t>
        </w:r>
        <w:r w:rsidRPr="002B72E7">
          <w:rPr>
            <w:rFonts w:hint="eastAsia"/>
            <w:rtl/>
          </w:rPr>
          <w:t>توان</w:t>
        </w:r>
        <w:r w:rsidRPr="002B72E7">
          <w:rPr>
            <w:rtl/>
          </w:rPr>
          <w:t xml:space="preserve"> در</w:t>
        </w:r>
        <w:r w:rsidRPr="002B72E7">
          <w:rPr>
            <w:rFonts w:hint="cs"/>
            <w:rtl/>
          </w:rPr>
          <w:t>شکل و</w:t>
        </w:r>
        <w:r w:rsidRPr="002B72E7">
          <w:rPr>
            <w:rtl/>
          </w:rPr>
          <w:t xml:space="preserve"> جدول زیر دید.</w:t>
        </w:r>
      </w:ins>
    </w:p>
    <w:p w14:paraId="4974E5CF" w14:textId="77777777" w:rsidR="00525C12" w:rsidRPr="002B72E7" w:rsidRDefault="00525C12" w:rsidP="00525C12">
      <w:pPr>
        <w:pStyle w:val="payannameh"/>
        <w:tabs>
          <w:tab w:val="left" w:pos="0"/>
          <w:tab w:val="left" w:pos="7371"/>
        </w:tabs>
        <w:spacing w:line="240" w:lineRule="auto"/>
        <w:rPr>
          <w:ins w:id="10601" w:author="Mohsen Jafarinejad" w:date="2019-04-27T14:14:00Z"/>
          <w:rtl/>
        </w:rPr>
      </w:pPr>
    </w:p>
    <w:p w14:paraId="24A10E64" w14:textId="77777777" w:rsidR="00525C12" w:rsidRDefault="00525C12" w:rsidP="00525C12">
      <w:pPr>
        <w:pStyle w:val="payannameh"/>
        <w:tabs>
          <w:tab w:val="left" w:pos="-235"/>
          <w:tab w:val="left" w:pos="7371"/>
        </w:tabs>
        <w:spacing w:line="240" w:lineRule="auto"/>
        <w:ind w:right="284"/>
        <w:jc w:val="center"/>
        <w:rPr>
          <w:ins w:id="10602" w:author="Mohsen Jafarinejad" w:date="2019-04-27T14:14:00Z"/>
          <w:rtl/>
        </w:rPr>
      </w:pPr>
      <w:ins w:id="10603" w:author="Mohsen Jafarinejad" w:date="2019-04-27T14:14:00Z">
        <w:r w:rsidRPr="002B72E7">
          <w:rPr>
            <w:noProof/>
            <w:lang w:bidi="ar-SA"/>
          </w:rPr>
          <w:drawing>
            <wp:inline distT="0" distB="0" distL="0" distR="0" wp14:anchorId="0F53871A" wp14:editId="1272B6CE">
              <wp:extent cx="5387546" cy="1772920"/>
              <wp:effectExtent l="0" t="0" r="3810" b="0"/>
              <wp:docPr id="4176" name="Picture 4176" descr="C:\Users\m.jafarinejad\Desktop\Negares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jafarinejad\Desktop\Negaresh\6.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55640" cy="1795328"/>
                      </a:xfrm>
                      <a:prstGeom prst="rect">
                        <a:avLst/>
                      </a:prstGeom>
                      <a:noFill/>
                      <a:ln>
                        <a:noFill/>
                      </a:ln>
                    </pic:spPr>
                  </pic:pic>
                </a:graphicData>
              </a:graphic>
            </wp:inline>
          </w:drawing>
        </w:r>
      </w:ins>
    </w:p>
    <w:p w14:paraId="51B1E426" w14:textId="77777777" w:rsidR="00525C12" w:rsidRDefault="00525C12" w:rsidP="00525C12">
      <w:pPr>
        <w:pStyle w:val="a4"/>
        <w:rPr>
          <w:ins w:id="10604" w:author="Mohsen Jafarinejad" w:date="2019-04-27T14:14:00Z"/>
          <w:rtl/>
        </w:rPr>
      </w:pPr>
      <w:bookmarkStart w:id="10605" w:name="_Toc8551037"/>
      <w:ins w:id="10606" w:author="Mohsen Jafarinejad" w:date="2019-04-27T14:14:00Z">
        <w:r>
          <w:rPr>
            <w:rFonts w:hint="cs"/>
            <w:rtl/>
          </w:rPr>
          <w:t>محصولات حاصل از تجزیه لاکتات</w:t>
        </w:r>
      </w:ins>
      <w:customXmlInsRangeStart w:id="10607" w:author="Mohsen Jafarinejad" w:date="2019-04-27T14:14:00Z"/>
      <w:sdt>
        <w:sdtPr>
          <w:rPr>
            <w:rFonts w:hint="cs"/>
            <w:rtl/>
          </w:rPr>
          <w:id w:val="782151621"/>
          <w:citation/>
        </w:sdtPr>
        <w:sdtEndPr/>
        <w:sdtContent>
          <w:customXmlInsRangeEnd w:id="10607"/>
          <w:ins w:id="10608" w:author="Mohsen Jafarinejad" w:date="2019-04-27T14:14:00Z">
            <w:r>
              <w:rPr>
                <w:rtl/>
              </w:rPr>
              <w:fldChar w:fldCharType="begin"/>
            </w:r>
            <w:r>
              <w:rPr>
                <w:rtl/>
              </w:rPr>
              <w:instrText xml:space="preserve"> </w:instrText>
            </w:r>
            <w:r>
              <w:rPr>
                <w:rFonts w:hint="cs"/>
              </w:rPr>
              <w:instrText>CITATION</w:instrText>
            </w:r>
            <w:r>
              <w:rPr>
                <w:rFonts w:hint="cs"/>
                <w:rtl/>
              </w:rPr>
              <w:instrText xml:space="preserve"> 65 \</w:instrText>
            </w:r>
            <w:r>
              <w:rPr>
                <w:rFonts w:hint="cs"/>
              </w:rPr>
              <w:instrText>l 1065</w:instrText>
            </w:r>
            <w:r>
              <w:rPr>
                <w:rtl/>
              </w:rPr>
              <w:instrText xml:space="preserve"> </w:instrText>
            </w:r>
            <w:r>
              <w:rPr>
                <w:rtl/>
              </w:rPr>
              <w:fldChar w:fldCharType="separate"/>
            </w:r>
          </w:ins>
          <w:r w:rsidR="00F81795">
            <w:rPr>
              <w:noProof/>
              <w:rtl/>
            </w:rPr>
            <w:t xml:space="preserve"> </w:t>
          </w:r>
          <w:r w:rsidR="00F81795" w:rsidRPr="00F81795">
            <w:rPr>
              <w:noProof/>
            </w:rPr>
            <w:t>[62]</w:t>
          </w:r>
          <w:ins w:id="10609" w:author="Mohsen Jafarinejad" w:date="2019-04-27T14:14:00Z">
            <w:r>
              <w:rPr>
                <w:rtl/>
              </w:rPr>
              <w:fldChar w:fldCharType="end"/>
            </w:r>
          </w:ins>
          <w:customXmlInsRangeStart w:id="10610" w:author="Mohsen Jafarinejad" w:date="2019-04-27T14:14:00Z"/>
        </w:sdtContent>
      </w:sdt>
      <w:customXmlInsRangeEnd w:id="10610"/>
      <w:bookmarkEnd w:id="10605"/>
    </w:p>
    <w:p w14:paraId="308A6D22" w14:textId="77777777" w:rsidR="00525C12" w:rsidRDefault="00525C12" w:rsidP="00525C12">
      <w:pPr>
        <w:pStyle w:val="payannameh"/>
        <w:tabs>
          <w:tab w:val="left" w:pos="0"/>
          <w:tab w:val="left" w:pos="7371"/>
        </w:tabs>
        <w:spacing w:line="240" w:lineRule="auto"/>
        <w:rPr>
          <w:ins w:id="10611" w:author="Mohsen Jafarinejad" w:date="2019-04-27T14:14:00Z"/>
          <w:rtl/>
        </w:rPr>
      </w:pPr>
    </w:p>
    <w:p w14:paraId="49897756" w14:textId="77777777" w:rsidR="00525C12" w:rsidRDefault="00525C12" w:rsidP="00525C12">
      <w:pPr>
        <w:pStyle w:val="payannameh"/>
        <w:tabs>
          <w:tab w:val="left" w:pos="0"/>
          <w:tab w:val="left" w:pos="7371"/>
        </w:tabs>
        <w:spacing w:line="240" w:lineRule="auto"/>
        <w:jc w:val="center"/>
        <w:rPr>
          <w:ins w:id="10612" w:author="Mohsen Jafarinejad" w:date="2019-04-27T14:14:00Z"/>
          <w:rtl/>
        </w:rPr>
      </w:pPr>
      <w:ins w:id="10613" w:author="Mohsen Jafarinejad" w:date="2019-04-27T14:14:00Z">
        <w:r w:rsidRPr="002B72E7">
          <w:rPr>
            <w:noProof/>
            <w:lang w:bidi="ar-SA"/>
          </w:rPr>
          <w:drawing>
            <wp:inline distT="0" distB="0" distL="0" distR="0" wp14:anchorId="55DBC5D1" wp14:editId="6B40B99E">
              <wp:extent cx="5288486" cy="3375025"/>
              <wp:effectExtent l="0" t="0" r="7620" b="0"/>
              <wp:docPr id="4177" name="Picture 4177" descr="C:\Users\m.jafarinejad\Desktop\Negares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jafarinejad\Desktop\Negaresh\5.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6670" cy="3386630"/>
                      </a:xfrm>
                      <a:prstGeom prst="rect">
                        <a:avLst/>
                      </a:prstGeom>
                      <a:noFill/>
                      <a:ln>
                        <a:noFill/>
                      </a:ln>
                    </pic:spPr>
                  </pic:pic>
                </a:graphicData>
              </a:graphic>
            </wp:inline>
          </w:drawing>
        </w:r>
      </w:ins>
    </w:p>
    <w:p w14:paraId="39B3EABF" w14:textId="77777777" w:rsidR="00525C12" w:rsidRPr="002B72E7" w:rsidRDefault="00525C12" w:rsidP="00525C12">
      <w:pPr>
        <w:pStyle w:val="a4"/>
        <w:rPr>
          <w:ins w:id="10614" w:author="Mohsen Jafarinejad" w:date="2019-04-27T14:14:00Z"/>
          <w:rtl/>
        </w:rPr>
      </w:pPr>
      <w:bookmarkStart w:id="10615" w:name="_Toc8551038"/>
      <w:ins w:id="10616" w:author="Mohsen Jafarinejad" w:date="2019-04-27T14:14:00Z">
        <w:r w:rsidRPr="002B72E7">
          <w:rPr>
            <w:rFonts w:hint="cs"/>
            <w:rtl/>
          </w:rPr>
          <w:t>تغییرات غلظت مواد در پیل میکروبی</w:t>
        </w:r>
      </w:ins>
      <w:customXmlInsRangeStart w:id="10617" w:author="Mohsen Jafarinejad" w:date="2019-04-27T14:14:00Z"/>
      <w:sdt>
        <w:sdtPr>
          <w:rPr>
            <w:rFonts w:hint="cs"/>
            <w:rtl/>
          </w:rPr>
          <w:id w:val="-1271463469"/>
          <w:citation/>
        </w:sdtPr>
        <w:sdtEndPr/>
        <w:sdtContent>
          <w:customXmlInsRangeEnd w:id="10617"/>
          <w:ins w:id="10618" w:author="Mohsen Jafarinejad" w:date="2019-04-27T14:14:00Z">
            <w:r>
              <w:rPr>
                <w:rtl/>
              </w:rPr>
              <w:fldChar w:fldCharType="begin"/>
            </w:r>
            <w:r>
              <w:rPr>
                <w:rtl/>
              </w:rPr>
              <w:instrText xml:space="preserve"> </w:instrText>
            </w:r>
            <w:r>
              <w:rPr>
                <w:rFonts w:hint="cs"/>
              </w:rPr>
              <w:instrText>CITATION</w:instrText>
            </w:r>
            <w:r>
              <w:rPr>
                <w:rFonts w:hint="cs"/>
                <w:rtl/>
              </w:rPr>
              <w:instrText xml:space="preserve"> 65 \</w:instrText>
            </w:r>
            <w:r>
              <w:rPr>
                <w:rFonts w:hint="cs"/>
              </w:rPr>
              <w:instrText>l 1065</w:instrText>
            </w:r>
            <w:r>
              <w:rPr>
                <w:rtl/>
              </w:rPr>
              <w:instrText xml:space="preserve"> </w:instrText>
            </w:r>
            <w:r>
              <w:rPr>
                <w:rtl/>
              </w:rPr>
              <w:fldChar w:fldCharType="separate"/>
            </w:r>
          </w:ins>
          <w:r w:rsidR="00F81795">
            <w:rPr>
              <w:noProof/>
              <w:rtl/>
            </w:rPr>
            <w:t xml:space="preserve"> </w:t>
          </w:r>
          <w:r w:rsidR="00F81795" w:rsidRPr="00F81795">
            <w:rPr>
              <w:noProof/>
            </w:rPr>
            <w:t>[62]</w:t>
          </w:r>
          <w:ins w:id="10619" w:author="Mohsen Jafarinejad" w:date="2019-04-27T14:14:00Z">
            <w:r>
              <w:rPr>
                <w:rtl/>
              </w:rPr>
              <w:fldChar w:fldCharType="end"/>
            </w:r>
          </w:ins>
          <w:customXmlInsRangeStart w:id="10620" w:author="Mohsen Jafarinejad" w:date="2019-04-27T14:14:00Z"/>
        </w:sdtContent>
      </w:sdt>
      <w:customXmlInsRangeEnd w:id="10620"/>
      <w:bookmarkEnd w:id="10615"/>
    </w:p>
    <w:p w14:paraId="2388B5B2" w14:textId="77777777" w:rsidR="00E65489" w:rsidRDefault="00E65489" w:rsidP="005E409E">
      <w:pPr>
        <w:pStyle w:val="payannameh"/>
        <w:tabs>
          <w:tab w:val="left" w:pos="0"/>
          <w:tab w:val="left" w:pos="7371"/>
        </w:tabs>
        <w:spacing w:line="240" w:lineRule="auto"/>
        <w:rPr>
          <w:rtl/>
        </w:rPr>
      </w:pPr>
    </w:p>
    <w:p w14:paraId="548A3442" w14:textId="4929EADE" w:rsidR="00336304" w:rsidRPr="002B72E7" w:rsidRDefault="00336304">
      <w:pPr>
        <w:pStyle w:val="a1"/>
        <w:bidi/>
        <w:rPr>
          <w:rtl/>
        </w:rPr>
        <w:pPrChange w:id="10621" w:author="Mohsen Jafarinejad" w:date="2019-04-27T14:16:00Z">
          <w:pPr>
            <w:pStyle w:val="a0"/>
            <w:bidi/>
          </w:pPr>
        </w:pPrChange>
      </w:pPr>
      <w:bookmarkStart w:id="10622" w:name="_Toc3666271"/>
      <w:bookmarkStart w:id="10623" w:name="_Toc3666520"/>
      <w:bookmarkStart w:id="10624" w:name="_Toc8546156"/>
      <w:bookmarkStart w:id="10625" w:name="_Toc8550826"/>
      <w:r>
        <w:rPr>
          <w:rFonts w:hint="cs"/>
          <w:rtl/>
        </w:rPr>
        <w:t>معرفی کاتالیست الکترود آند</w:t>
      </w:r>
      <w:bookmarkEnd w:id="10622"/>
      <w:bookmarkEnd w:id="10623"/>
      <w:bookmarkEnd w:id="10624"/>
      <w:bookmarkEnd w:id="10625"/>
      <w:del w:id="10626" w:author="Mohsen" w:date="2019-03-17T16:53:00Z">
        <w:r w:rsidDel="00CF0011">
          <w:rPr>
            <w:rFonts w:hint="cs"/>
            <w:rtl/>
          </w:rPr>
          <w:delText xml:space="preserve"> </w:delText>
        </w:r>
      </w:del>
    </w:p>
    <w:p w14:paraId="1D492659" w14:textId="59E8837A" w:rsidR="00E14479" w:rsidRDefault="00B47B0A">
      <w:pPr>
        <w:pStyle w:val="payannameh"/>
        <w:tabs>
          <w:tab w:val="left" w:pos="0"/>
          <w:tab w:val="left" w:pos="567"/>
          <w:tab w:val="left" w:pos="7371"/>
        </w:tabs>
        <w:spacing w:line="240" w:lineRule="auto"/>
        <w:jc w:val="both"/>
        <w:pPrChange w:id="10627" w:author="Mohsen Jafarinejad" w:date="2019-05-11T13:04:00Z">
          <w:pPr>
            <w:pStyle w:val="payannameh"/>
            <w:tabs>
              <w:tab w:val="left" w:pos="0"/>
              <w:tab w:val="left" w:pos="567"/>
              <w:tab w:val="left" w:pos="7371"/>
            </w:tabs>
            <w:spacing w:line="240" w:lineRule="auto"/>
          </w:pPr>
        </w:pPrChange>
      </w:pPr>
      <w:r>
        <w:rPr>
          <w:rtl/>
        </w:rPr>
        <w:tab/>
      </w:r>
      <w:r w:rsidR="00280AFB" w:rsidRPr="002B72E7">
        <w:rPr>
          <w:rtl/>
        </w:rPr>
        <w:t xml:space="preserve">باکتری </w:t>
      </w:r>
      <w:r w:rsidR="00280AFB" w:rsidRPr="002B72E7">
        <w:t>Shewanella oneidensis MR-1</w:t>
      </w:r>
      <w:r w:rsidR="00280AFB" w:rsidRPr="002B72E7">
        <w:rPr>
          <w:rtl/>
        </w:rPr>
        <w:t xml:space="preserve"> اولین بار توسط دکتر </w:t>
      </w:r>
      <w:r w:rsidR="00280AFB" w:rsidRPr="002B72E7">
        <w:t>Kenneth Nealson</w:t>
      </w:r>
      <w:r w:rsidR="00280AFB" w:rsidRPr="002B72E7">
        <w:rPr>
          <w:rtl/>
        </w:rPr>
        <w:t xml:space="preserve"> در سال 1988 از رسوب دریاچه </w:t>
      </w:r>
      <w:r w:rsidR="00280AFB" w:rsidRPr="002B72E7">
        <w:t>Oneida</w:t>
      </w:r>
      <w:r w:rsidR="00280AFB" w:rsidRPr="002B72E7">
        <w:rPr>
          <w:rtl/>
        </w:rPr>
        <w:t xml:space="preserve"> شهر نیویورک جداسازی شد و </w:t>
      </w:r>
      <w:r w:rsidR="000B0AD8" w:rsidRPr="002B72E7">
        <w:rPr>
          <w:rtl/>
        </w:rPr>
        <w:t>احتمالاً</w:t>
      </w:r>
      <w:r w:rsidR="00280AFB" w:rsidRPr="002B72E7">
        <w:rPr>
          <w:rtl/>
        </w:rPr>
        <w:t xml:space="preserve"> </w:t>
      </w:r>
      <w:r w:rsidR="000B0AD8" w:rsidRPr="002B72E7">
        <w:rPr>
          <w:rtl/>
        </w:rPr>
        <w:t>پرکاربردتر</w:t>
      </w:r>
      <w:r w:rsidR="000B0AD8" w:rsidRPr="002B72E7">
        <w:rPr>
          <w:rFonts w:hint="cs"/>
          <w:rtl/>
        </w:rPr>
        <w:t>ی</w:t>
      </w:r>
      <w:r w:rsidR="000B0AD8" w:rsidRPr="002B72E7">
        <w:rPr>
          <w:rFonts w:hint="eastAsia"/>
          <w:rtl/>
        </w:rPr>
        <w:t>ن</w:t>
      </w:r>
      <w:r w:rsidR="00280AFB" w:rsidRPr="002B72E7">
        <w:rPr>
          <w:rtl/>
        </w:rPr>
        <w:t xml:space="preserve"> باکتری </w:t>
      </w:r>
      <w:r w:rsidR="000B0AD8" w:rsidRPr="002B72E7">
        <w:rPr>
          <w:rtl/>
        </w:rPr>
        <w:t>پ</w:t>
      </w:r>
      <w:r w:rsidR="000B0AD8" w:rsidRPr="002B72E7">
        <w:rPr>
          <w:rFonts w:hint="cs"/>
          <w:rtl/>
        </w:rPr>
        <w:t>ی</w:t>
      </w:r>
      <w:r w:rsidR="000B0AD8" w:rsidRPr="002B72E7">
        <w:rPr>
          <w:rFonts w:hint="eastAsia"/>
          <w:rtl/>
        </w:rPr>
        <w:t>ل‌ها</w:t>
      </w:r>
      <w:r w:rsidR="000B0AD8" w:rsidRPr="002B72E7">
        <w:rPr>
          <w:rFonts w:hint="cs"/>
          <w:rtl/>
        </w:rPr>
        <w:t>ی</w:t>
      </w:r>
      <w:r w:rsidR="00280AFB" w:rsidRPr="002B72E7">
        <w:rPr>
          <w:rtl/>
        </w:rPr>
        <w:t xml:space="preserve"> سوختی میکروبی محسوب </w:t>
      </w:r>
      <w:r w:rsidR="000B0AD8" w:rsidRPr="002B72E7">
        <w:rPr>
          <w:rtl/>
        </w:rPr>
        <w:t>م</w:t>
      </w:r>
      <w:r w:rsidR="000B0AD8" w:rsidRPr="002B72E7">
        <w:rPr>
          <w:rFonts w:hint="cs"/>
          <w:rtl/>
        </w:rPr>
        <w:t>ی‌</w:t>
      </w:r>
      <w:r w:rsidR="000B0AD8" w:rsidRPr="002B72E7">
        <w:rPr>
          <w:rFonts w:hint="eastAsia"/>
          <w:rtl/>
        </w:rPr>
        <w:t>شود</w:t>
      </w:r>
      <w:r w:rsidR="00280AFB" w:rsidRPr="002B72E7">
        <w:rPr>
          <w:rtl/>
        </w:rPr>
        <w:t xml:space="preserve">. </w:t>
      </w:r>
      <w:proofErr w:type="gramStart"/>
      <w:r w:rsidR="00280AFB" w:rsidRPr="002B72E7">
        <w:t>MR-1</w:t>
      </w:r>
      <w:r w:rsidR="00280AFB" w:rsidRPr="002B72E7">
        <w:rPr>
          <w:rtl/>
        </w:rPr>
        <w:t xml:space="preserve"> </w:t>
      </w:r>
      <w:r w:rsidR="000B0AD8" w:rsidRPr="002B72E7">
        <w:rPr>
          <w:rtl/>
        </w:rPr>
        <w:t>به خاطر</w:t>
      </w:r>
      <w:r w:rsidR="00280AFB" w:rsidRPr="002B72E7">
        <w:rPr>
          <w:rtl/>
        </w:rPr>
        <w:t xml:space="preserve"> توانیش در فرایند کاهش رسوبات جامد </w:t>
      </w:r>
      <w:r w:rsidR="000B0AD8" w:rsidRPr="002B72E7">
        <w:rPr>
          <w:rtl/>
        </w:rPr>
        <w:t>(</w:t>
      </w:r>
      <w:r w:rsidR="00280AFB" w:rsidRPr="002B72E7">
        <w:rPr>
          <w:rtl/>
        </w:rPr>
        <w:t>اکسید</w:t>
      </w:r>
      <w:del w:id="10628" w:author="Mohsen Jafarinejad" w:date="2019-05-11T13:04:00Z">
        <w:r w:rsidR="00280AFB" w:rsidRPr="002B72E7" w:rsidDel="0039233A">
          <w:rPr>
            <w:rtl/>
          </w:rPr>
          <w:delText xml:space="preserve"> </w:delText>
        </w:r>
      </w:del>
      <w:r w:rsidR="00280AFB" w:rsidRPr="002B72E7">
        <w:rPr>
          <w:rFonts w:ascii="Times New Roman" w:hAnsi="Times New Roman" w:cs="Times New Roman" w:hint="cs"/>
          <w:rtl/>
        </w:rPr>
        <w:t> </w:t>
      </w:r>
      <w:r w:rsidR="00280AFB" w:rsidRPr="002B72E7">
        <w:rPr>
          <w:rFonts w:hint="cs"/>
          <w:rtl/>
        </w:rPr>
        <w:t>منیزیوم</w:t>
      </w:r>
      <w:r w:rsidR="00280AFB" w:rsidRPr="002B72E7">
        <w:rPr>
          <w:rtl/>
        </w:rPr>
        <w:t xml:space="preserve"> </w:t>
      </w:r>
      <w:r w:rsidR="00280AFB" w:rsidRPr="002B72E7">
        <w:rPr>
          <w:rFonts w:hint="cs"/>
          <w:rtl/>
        </w:rPr>
        <w:t>و</w:t>
      </w:r>
      <w:r w:rsidR="00280AFB" w:rsidRPr="002B72E7">
        <w:rPr>
          <w:rtl/>
        </w:rPr>
        <w:t xml:space="preserve"> </w:t>
      </w:r>
      <w:r w:rsidR="00280AFB" w:rsidRPr="002B72E7">
        <w:rPr>
          <w:rFonts w:hint="cs"/>
          <w:rtl/>
        </w:rPr>
        <w:t>آهن</w:t>
      </w:r>
      <w:r w:rsidR="000B0AD8" w:rsidRPr="002B72E7">
        <w:rPr>
          <w:rtl/>
        </w:rPr>
        <w:t>)</w:t>
      </w:r>
      <w:r w:rsidR="00280AFB" w:rsidRPr="002B72E7">
        <w:rPr>
          <w:rtl/>
        </w:rPr>
        <w:t xml:space="preserve"> </w:t>
      </w:r>
      <w:r w:rsidR="00280AFB" w:rsidRPr="002B72E7">
        <w:rPr>
          <w:rFonts w:hint="cs"/>
          <w:rtl/>
        </w:rPr>
        <w:t>شهرت</w:t>
      </w:r>
      <w:r w:rsidR="00280AFB" w:rsidRPr="002B72E7">
        <w:rPr>
          <w:rtl/>
        </w:rPr>
        <w:t xml:space="preserve"> </w:t>
      </w:r>
      <w:r w:rsidR="00280AFB" w:rsidRPr="002B72E7">
        <w:rPr>
          <w:rFonts w:hint="cs"/>
          <w:rtl/>
        </w:rPr>
        <w:t>دارد</w:t>
      </w:r>
      <w:r w:rsidR="00280AFB" w:rsidRPr="002B72E7">
        <w:rPr>
          <w:rtl/>
        </w:rPr>
        <w:t>.</w:t>
      </w:r>
      <w:proofErr w:type="gramEnd"/>
      <w:r w:rsidR="00280AFB" w:rsidRPr="002B72E7">
        <w:rPr>
          <w:rtl/>
        </w:rPr>
        <w:t xml:space="preserve"> </w:t>
      </w:r>
      <w:r w:rsidR="00280AFB" w:rsidRPr="002B72E7">
        <w:rPr>
          <w:rFonts w:hint="cs"/>
          <w:rtl/>
        </w:rPr>
        <w:t>این</w:t>
      </w:r>
      <w:r w:rsidR="00280AFB" w:rsidRPr="002B72E7">
        <w:rPr>
          <w:rtl/>
        </w:rPr>
        <w:t xml:space="preserve"> </w:t>
      </w:r>
      <w:r w:rsidR="00280AFB" w:rsidRPr="002B72E7">
        <w:rPr>
          <w:rFonts w:hint="cs"/>
          <w:rtl/>
        </w:rPr>
        <w:t>باکتری</w:t>
      </w:r>
      <w:r w:rsidR="00280AFB" w:rsidRPr="002B72E7">
        <w:rPr>
          <w:rtl/>
        </w:rPr>
        <w:t xml:space="preserve"> </w:t>
      </w:r>
      <w:r w:rsidR="000B0AD8" w:rsidRPr="002B72E7">
        <w:rPr>
          <w:rtl/>
        </w:rPr>
        <w:t>م</w:t>
      </w:r>
      <w:r w:rsidR="000B0AD8" w:rsidRPr="002B72E7">
        <w:rPr>
          <w:rFonts w:hint="cs"/>
          <w:rtl/>
        </w:rPr>
        <w:t>ی‌</w:t>
      </w:r>
      <w:r w:rsidR="000B0AD8" w:rsidRPr="002B72E7">
        <w:rPr>
          <w:rFonts w:hint="eastAsia"/>
          <w:rtl/>
        </w:rPr>
        <w:t>تواند</w:t>
      </w:r>
      <w:r w:rsidR="00280AFB" w:rsidRPr="002B72E7">
        <w:rPr>
          <w:rtl/>
        </w:rPr>
        <w:t xml:space="preserve"> </w:t>
      </w:r>
      <w:r w:rsidR="000B0AD8" w:rsidRPr="002B72E7">
        <w:rPr>
          <w:rtl/>
        </w:rPr>
        <w:t>به‌صورت</w:t>
      </w:r>
      <w:r w:rsidR="00280AFB" w:rsidRPr="002B72E7">
        <w:rPr>
          <w:rtl/>
        </w:rPr>
        <w:t xml:space="preserve"> </w:t>
      </w:r>
      <w:r w:rsidR="00280AFB" w:rsidRPr="002B72E7">
        <w:rPr>
          <w:rFonts w:hint="cs"/>
          <w:rtl/>
        </w:rPr>
        <w:t>هوازی</w:t>
      </w:r>
      <w:r w:rsidR="00280AFB" w:rsidRPr="002B72E7">
        <w:rPr>
          <w:rtl/>
        </w:rPr>
        <w:t xml:space="preserve"> </w:t>
      </w:r>
      <w:r w:rsidR="00280AFB" w:rsidRPr="002B72E7">
        <w:rPr>
          <w:rFonts w:hint="cs"/>
          <w:rtl/>
        </w:rPr>
        <w:t>و</w:t>
      </w:r>
      <w:r w:rsidR="00280AFB" w:rsidRPr="002B72E7">
        <w:rPr>
          <w:rtl/>
        </w:rPr>
        <w:t xml:space="preserve"> </w:t>
      </w:r>
      <w:r w:rsidR="00280AFB" w:rsidRPr="002B72E7">
        <w:rPr>
          <w:rFonts w:hint="cs"/>
          <w:rtl/>
        </w:rPr>
        <w:t>بی</w:t>
      </w:r>
      <w:r w:rsidR="00280AFB" w:rsidRPr="002B72E7">
        <w:rPr>
          <w:rtl/>
        </w:rPr>
        <w:t xml:space="preserve"> </w:t>
      </w:r>
      <w:r w:rsidR="00280AFB" w:rsidRPr="002B72E7">
        <w:rPr>
          <w:rFonts w:hint="cs"/>
          <w:rtl/>
        </w:rPr>
        <w:t>هوازی</w:t>
      </w:r>
      <w:r w:rsidR="00280AFB" w:rsidRPr="002B72E7">
        <w:rPr>
          <w:rtl/>
        </w:rPr>
        <w:t xml:space="preserve"> </w:t>
      </w:r>
      <w:r w:rsidR="00280AFB" w:rsidRPr="002B72E7">
        <w:rPr>
          <w:rFonts w:hint="cs"/>
          <w:rtl/>
        </w:rPr>
        <w:t>به</w:t>
      </w:r>
      <w:r w:rsidR="00280AFB" w:rsidRPr="002B72E7">
        <w:rPr>
          <w:rtl/>
        </w:rPr>
        <w:t xml:space="preserve"> </w:t>
      </w:r>
      <w:r w:rsidR="00280AFB" w:rsidRPr="002B72E7">
        <w:rPr>
          <w:rFonts w:hint="cs"/>
          <w:rtl/>
        </w:rPr>
        <w:t>سرعت</w:t>
      </w:r>
      <w:r w:rsidR="00280AFB" w:rsidRPr="002B72E7">
        <w:rPr>
          <w:rtl/>
        </w:rPr>
        <w:t xml:space="preserve"> </w:t>
      </w:r>
      <w:r w:rsidR="00280AFB" w:rsidRPr="002B72E7">
        <w:rPr>
          <w:rFonts w:hint="cs"/>
          <w:rtl/>
        </w:rPr>
        <w:t>رشد</w:t>
      </w:r>
      <w:r w:rsidR="00280AFB" w:rsidRPr="002B72E7">
        <w:rPr>
          <w:rtl/>
        </w:rPr>
        <w:t xml:space="preserve"> </w:t>
      </w:r>
      <w:r w:rsidR="00280AFB" w:rsidRPr="002B72E7">
        <w:rPr>
          <w:rFonts w:hint="cs"/>
          <w:rtl/>
        </w:rPr>
        <w:t>کند</w:t>
      </w:r>
      <w:r w:rsidR="00280AFB" w:rsidRPr="002B72E7">
        <w:rPr>
          <w:rtl/>
        </w:rPr>
        <w:t>.</w:t>
      </w:r>
    </w:p>
    <w:p w14:paraId="742D121B" w14:textId="77777777" w:rsidR="009352B7" w:rsidRDefault="009352B7" w:rsidP="00B47B0A">
      <w:pPr>
        <w:pStyle w:val="payannameh"/>
        <w:tabs>
          <w:tab w:val="left" w:pos="0"/>
          <w:tab w:val="left" w:pos="567"/>
          <w:tab w:val="left" w:pos="7371"/>
        </w:tabs>
        <w:spacing w:line="240" w:lineRule="auto"/>
        <w:rPr>
          <w:rtl/>
        </w:rPr>
      </w:pPr>
    </w:p>
    <w:p w14:paraId="532A8FBC" w14:textId="77777777" w:rsidR="00572EA0" w:rsidRDefault="00FF36D0">
      <w:pPr>
        <w:pStyle w:val="Caption"/>
        <w:rPr>
          <w:ins w:id="10629" w:author="Mohsen Jafarinejad" w:date="2019-05-08T14:32:00Z"/>
          <w:rtl/>
        </w:rPr>
        <w:pPrChange w:id="10630" w:author="Mohsen Jafarinejad" w:date="2019-04-28T10:00:00Z">
          <w:pPr>
            <w:pStyle w:val="a4"/>
          </w:pPr>
        </w:pPrChange>
      </w:pPr>
      <w:r w:rsidRPr="002B72E7">
        <w:rPr>
          <w:noProof/>
          <w:rtl/>
        </w:rPr>
        <w:lastRenderedPageBreak/>
        <w:drawing>
          <wp:inline distT="0" distB="0" distL="0" distR="0" wp14:anchorId="3C8A758C" wp14:editId="54D88287">
            <wp:extent cx="5300870" cy="2511287"/>
            <wp:effectExtent l="0" t="0" r="0" b="3810"/>
            <wp:docPr id="4160" name="Picture 4160" descr="C:\Users\m.jafarinejad\Desktop\Negares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jafarinejad\Desktop\Negaresh\1.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00870" cy="2511287"/>
                    </a:xfrm>
                    <a:prstGeom prst="rect">
                      <a:avLst/>
                    </a:prstGeom>
                    <a:noFill/>
                    <a:ln>
                      <a:noFill/>
                    </a:ln>
                  </pic:spPr>
                </pic:pic>
              </a:graphicData>
            </a:graphic>
          </wp:inline>
        </w:drawing>
      </w:r>
    </w:p>
    <w:p w14:paraId="5EE56159" w14:textId="77777777" w:rsidR="00572EA0" w:rsidRPr="009B24D8" w:rsidRDefault="00572EA0">
      <w:pPr>
        <w:rPr>
          <w:ins w:id="10631" w:author="Mohsen Jafarinejad" w:date="2019-05-08T14:31:00Z"/>
          <w:rtl/>
        </w:rPr>
        <w:pPrChange w:id="10632" w:author="Mohsen Jafarinejad" w:date="2019-05-08T14:32:00Z">
          <w:pPr>
            <w:pStyle w:val="a4"/>
          </w:pPr>
        </w:pPrChange>
      </w:pPr>
    </w:p>
    <w:p w14:paraId="041F5D78" w14:textId="2D294D7C" w:rsidR="009352B7" w:rsidDel="00A76E5D" w:rsidRDefault="00280AFB">
      <w:pPr>
        <w:pStyle w:val="a4"/>
        <w:rPr>
          <w:del w:id="10633" w:author="Mohsen Jafarinejad" w:date="2019-04-28T10:00:00Z"/>
        </w:rPr>
        <w:pPrChange w:id="10634" w:author="Mohsen Jafarinejad" w:date="2019-05-08T14:32:00Z">
          <w:pPr>
            <w:pStyle w:val="Caption"/>
          </w:pPr>
        </w:pPrChange>
      </w:pPr>
      <w:del w:id="10635" w:author="Mohsen Jafarinejad" w:date="2019-05-08T14:32:00Z">
        <w:r w:rsidRPr="002B72E7" w:rsidDel="00572EA0">
          <w:rPr>
            <w:rtl/>
          </w:rPr>
          <w:br/>
        </w:r>
      </w:del>
      <w:bookmarkStart w:id="10636" w:name="_Toc8551039"/>
      <w:bookmarkEnd w:id="10636"/>
    </w:p>
    <w:p w14:paraId="11884CAE" w14:textId="7C69DBBA" w:rsidR="002B7A7C" w:rsidRPr="002B72E7" w:rsidRDefault="00FF36D0" w:rsidP="009B24D8">
      <w:pPr>
        <w:pStyle w:val="a4"/>
        <w:rPr>
          <w:rtl/>
        </w:rPr>
      </w:pPr>
      <w:bookmarkStart w:id="10637" w:name="_Toc8551040"/>
      <w:r w:rsidRPr="002B72E7">
        <w:rPr>
          <w:rFonts w:hint="cs"/>
          <w:rtl/>
        </w:rPr>
        <w:t xml:space="preserve">باکتری </w:t>
      </w:r>
      <w:r w:rsidR="002B7A7C" w:rsidRPr="002B72E7">
        <w:t>Shewanella oneidensis MR-1</w:t>
      </w:r>
      <w:r w:rsidR="002B7A7C" w:rsidRPr="002B72E7">
        <w:rPr>
          <w:rFonts w:hint="cs"/>
          <w:rtl/>
        </w:rPr>
        <w:t xml:space="preserve"> و الکترود</w:t>
      </w:r>
      <w:r w:rsidR="000B0AD8" w:rsidRPr="002B72E7">
        <w:rPr>
          <w:rtl/>
        </w:rPr>
        <w:t xml:space="preserve"> </w:t>
      </w:r>
      <w:r w:rsidR="002B7A7C" w:rsidRPr="002B72E7">
        <w:rPr>
          <w:rFonts w:hint="cs"/>
          <w:rtl/>
        </w:rPr>
        <w:t>نمد گرافیتی</w:t>
      </w:r>
      <w:sdt>
        <w:sdtPr>
          <w:rPr>
            <w:rFonts w:hint="cs"/>
            <w:rtl/>
          </w:rPr>
          <w:id w:val="-1527786593"/>
          <w:citation/>
        </w:sdtPr>
        <w:sdtEndPr/>
        <w:sdtContent>
          <w:r w:rsidR="008C568A">
            <w:rPr>
              <w:rStyle w:val="tgc"/>
              <w:rtl/>
            </w:rPr>
            <w:fldChar w:fldCharType="begin"/>
          </w:r>
          <w:r w:rsidR="00EA6BD0">
            <w:rPr>
              <w:rStyle w:val="tgc"/>
            </w:rPr>
            <w:instrText xml:space="preserve">CITATION 65 \l 1065 </w:instrText>
          </w:r>
          <w:r w:rsidR="008C568A">
            <w:rPr>
              <w:rStyle w:val="tgc"/>
              <w:rtl/>
            </w:rPr>
            <w:fldChar w:fldCharType="separate"/>
          </w:r>
          <w:r w:rsidR="00F81795">
            <w:rPr>
              <w:rStyle w:val="tgc"/>
              <w:noProof/>
              <w:rtl/>
            </w:rPr>
            <w:t xml:space="preserve"> </w:t>
          </w:r>
          <w:r w:rsidR="00F81795" w:rsidRPr="00F81795">
            <w:rPr>
              <w:noProof/>
            </w:rPr>
            <w:t>[62]</w:t>
          </w:r>
          <w:r w:rsidR="008C568A">
            <w:rPr>
              <w:rStyle w:val="tgc"/>
              <w:rtl/>
            </w:rPr>
            <w:fldChar w:fldCharType="end"/>
          </w:r>
        </w:sdtContent>
      </w:sdt>
      <w:bookmarkEnd w:id="10637"/>
    </w:p>
    <w:p w14:paraId="0F0A7670" w14:textId="77777777" w:rsidR="007D4929" w:rsidRDefault="007D4929" w:rsidP="007D4929">
      <w:pPr>
        <w:pStyle w:val="payannameh"/>
        <w:tabs>
          <w:tab w:val="left" w:pos="0"/>
          <w:tab w:val="left" w:pos="567"/>
          <w:tab w:val="left" w:pos="7371"/>
        </w:tabs>
        <w:spacing w:line="240" w:lineRule="auto"/>
        <w:ind w:left="567"/>
        <w:rPr>
          <w:rtl/>
        </w:rPr>
      </w:pPr>
    </w:p>
    <w:p w14:paraId="632A8CE4" w14:textId="13E1FC46" w:rsidR="00280AFB" w:rsidRPr="007D4929" w:rsidRDefault="007D4929" w:rsidP="009B24D8">
      <w:pPr>
        <w:pStyle w:val="payannameh"/>
        <w:tabs>
          <w:tab w:val="left" w:pos="-1369"/>
        </w:tabs>
        <w:spacing w:line="240" w:lineRule="auto"/>
        <w:ind w:left="48"/>
        <w:jc w:val="both"/>
        <w:rPr>
          <w:color w:val="auto"/>
          <w:rtl/>
        </w:rPr>
      </w:pPr>
      <w:r>
        <w:rPr>
          <w:rtl/>
        </w:rPr>
        <w:tab/>
      </w:r>
      <w:r w:rsidR="00280AFB" w:rsidRPr="002B72E7">
        <w:rPr>
          <w:rtl/>
        </w:rPr>
        <w:t xml:space="preserve">این باکتری </w:t>
      </w:r>
      <w:r w:rsidR="000B0AD8" w:rsidRPr="002B72E7">
        <w:rPr>
          <w:rtl/>
        </w:rPr>
        <w:t>به‌طور</w:t>
      </w:r>
      <w:r w:rsidR="00280AFB" w:rsidRPr="002B72E7">
        <w:rPr>
          <w:rtl/>
        </w:rPr>
        <w:t xml:space="preserve"> معمول از اکسیژن به عنوان پذیرنده الکترون در </w:t>
      </w:r>
      <w:r w:rsidR="000B0AD8" w:rsidRPr="002B72E7">
        <w:rPr>
          <w:rtl/>
        </w:rPr>
        <w:t>گونه‌ها</w:t>
      </w:r>
      <w:r w:rsidR="000B0AD8" w:rsidRPr="002B72E7">
        <w:rPr>
          <w:rFonts w:hint="cs"/>
          <w:rtl/>
        </w:rPr>
        <w:t>ی</w:t>
      </w:r>
      <w:r w:rsidR="00280AFB" w:rsidRPr="002B72E7">
        <w:rPr>
          <w:rtl/>
        </w:rPr>
        <w:t xml:space="preserve"> بیولوژیکی برای حذف </w:t>
      </w:r>
      <w:r w:rsidR="000B0AD8" w:rsidRPr="002B72E7">
        <w:rPr>
          <w:rtl/>
        </w:rPr>
        <w:t>الکترون‌ها</w:t>
      </w:r>
      <w:r w:rsidR="000B0AD8" w:rsidRPr="002B72E7">
        <w:rPr>
          <w:rFonts w:hint="cs"/>
          <w:rtl/>
        </w:rPr>
        <w:t>ی</w:t>
      </w:r>
      <w:r w:rsidR="00280AFB" w:rsidRPr="002B72E7">
        <w:rPr>
          <w:rtl/>
        </w:rPr>
        <w:t xml:space="preserve"> مازاد استفاده </w:t>
      </w:r>
      <w:r w:rsidR="000B0AD8" w:rsidRPr="002B72E7">
        <w:rPr>
          <w:rtl/>
        </w:rPr>
        <w:t>م</w:t>
      </w:r>
      <w:r w:rsidR="000B0AD8" w:rsidRPr="002B72E7">
        <w:rPr>
          <w:rFonts w:hint="cs"/>
          <w:rtl/>
        </w:rPr>
        <w:t>ی‌</w:t>
      </w:r>
      <w:r w:rsidR="000B0AD8" w:rsidRPr="002B72E7">
        <w:rPr>
          <w:rFonts w:hint="eastAsia"/>
          <w:rtl/>
        </w:rPr>
        <w:t>کند</w:t>
      </w:r>
      <w:r w:rsidR="00280AFB" w:rsidRPr="00E65489">
        <w:rPr>
          <w:color w:val="auto"/>
          <w:rtl/>
        </w:rPr>
        <w:t xml:space="preserve"> که اگر اکسیژن در محیط </w:t>
      </w:r>
      <w:r w:rsidR="00280AFB" w:rsidRPr="00E65489">
        <w:rPr>
          <w:rFonts w:ascii="Times New Roman" w:hAnsi="Times New Roman" w:cs="Times New Roman" w:hint="cs"/>
          <w:color w:val="auto"/>
          <w:rtl/>
        </w:rPr>
        <w:t> </w:t>
      </w:r>
      <w:r w:rsidR="00280AFB" w:rsidRPr="00E65489">
        <w:rPr>
          <w:rFonts w:hint="cs"/>
          <w:color w:val="auto"/>
          <w:rtl/>
        </w:rPr>
        <w:t>حضور</w:t>
      </w:r>
      <w:r w:rsidR="00280AFB" w:rsidRPr="00E65489">
        <w:rPr>
          <w:color w:val="auto"/>
          <w:rtl/>
        </w:rPr>
        <w:t xml:space="preserve"> </w:t>
      </w:r>
      <w:r w:rsidR="00280AFB" w:rsidRPr="00E65489">
        <w:rPr>
          <w:rFonts w:hint="cs"/>
          <w:color w:val="auto"/>
          <w:rtl/>
        </w:rPr>
        <w:t>نداشته</w:t>
      </w:r>
      <w:r w:rsidR="00280AFB" w:rsidRPr="00E65489">
        <w:rPr>
          <w:color w:val="auto"/>
          <w:rtl/>
        </w:rPr>
        <w:t xml:space="preserve"> </w:t>
      </w:r>
      <w:r w:rsidR="00280AFB" w:rsidRPr="00E65489">
        <w:rPr>
          <w:rFonts w:hint="cs"/>
          <w:color w:val="auto"/>
          <w:rtl/>
        </w:rPr>
        <w:t>باشد</w:t>
      </w:r>
      <w:r w:rsidR="00280AFB" w:rsidRPr="00E65489">
        <w:rPr>
          <w:color w:val="auto"/>
          <w:rtl/>
        </w:rPr>
        <w:t xml:space="preserve"> </w:t>
      </w:r>
      <w:r w:rsidR="00280AFB" w:rsidRPr="00E65489">
        <w:rPr>
          <w:rFonts w:hint="cs"/>
          <w:color w:val="auto"/>
          <w:rtl/>
        </w:rPr>
        <w:t>از</w:t>
      </w:r>
      <w:r w:rsidR="00280AFB" w:rsidRPr="00E65489">
        <w:rPr>
          <w:color w:val="auto"/>
          <w:rtl/>
        </w:rPr>
        <w:t xml:space="preserve"> </w:t>
      </w:r>
      <w:r w:rsidR="00280AFB" w:rsidRPr="00E65489">
        <w:rPr>
          <w:rFonts w:hint="cs"/>
          <w:color w:val="auto"/>
          <w:rtl/>
        </w:rPr>
        <w:t>فلزات</w:t>
      </w:r>
      <w:r w:rsidR="00280AFB" w:rsidRPr="00E65489">
        <w:rPr>
          <w:color w:val="auto"/>
          <w:rtl/>
        </w:rPr>
        <w:t xml:space="preserve"> </w:t>
      </w:r>
      <w:r w:rsidR="00280AFB" w:rsidRPr="00E65489">
        <w:rPr>
          <w:rFonts w:hint="cs"/>
          <w:color w:val="auto"/>
          <w:rtl/>
        </w:rPr>
        <w:t>جهت</w:t>
      </w:r>
      <w:r w:rsidR="00280AFB" w:rsidRPr="00E65489">
        <w:rPr>
          <w:color w:val="auto"/>
          <w:rtl/>
        </w:rPr>
        <w:t xml:space="preserve"> </w:t>
      </w:r>
      <w:r w:rsidR="00280AFB" w:rsidRPr="00E65489">
        <w:rPr>
          <w:rFonts w:hint="cs"/>
          <w:color w:val="auto"/>
          <w:rtl/>
        </w:rPr>
        <w:t>پذیرنده</w:t>
      </w:r>
      <w:r w:rsidR="00280AFB" w:rsidRPr="00E65489">
        <w:rPr>
          <w:color w:val="auto"/>
          <w:rtl/>
        </w:rPr>
        <w:t xml:space="preserve"> </w:t>
      </w:r>
      <w:r w:rsidR="00280AFB" w:rsidRPr="00E65489">
        <w:rPr>
          <w:rFonts w:hint="cs"/>
          <w:color w:val="auto"/>
          <w:rtl/>
        </w:rPr>
        <w:t>الکترون</w:t>
      </w:r>
      <w:r w:rsidR="00280AFB" w:rsidRPr="00E65489">
        <w:rPr>
          <w:color w:val="auto"/>
          <w:rtl/>
        </w:rPr>
        <w:t xml:space="preserve"> </w:t>
      </w:r>
      <w:r w:rsidR="00280AFB" w:rsidRPr="00E65489">
        <w:rPr>
          <w:rFonts w:hint="cs"/>
          <w:color w:val="auto"/>
          <w:rtl/>
        </w:rPr>
        <w:t>برای</w:t>
      </w:r>
      <w:r w:rsidR="00280AFB" w:rsidRPr="00E65489">
        <w:rPr>
          <w:color w:val="auto"/>
          <w:rtl/>
        </w:rPr>
        <w:t xml:space="preserve"> </w:t>
      </w:r>
      <w:r w:rsidR="00280AFB" w:rsidRPr="00E65489">
        <w:rPr>
          <w:rFonts w:hint="cs"/>
          <w:color w:val="auto"/>
          <w:rtl/>
        </w:rPr>
        <w:t>زنده</w:t>
      </w:r>
      <w:r w:rsidR="00280AFB" w:rsidRPr="00E65489">
        <w:rPr>
          <w:color w:val="auto"/>
          <w:rtl/>
        </w:rPr>
        <w:t xml:space="preserve"> </w:t>
      </w:r>
      <w:r w:rsidR="00280AFB" w:rsidRPr="00E65489">
        <w:rPr>
          <w:rFonts w:hint="cs"/>
          <w:color w:val="auto"/>
          <w:rtl/>
        </w:rPr>
        <w:t>ماند</w:t>
      </w:r>
      <w:r w:rsidR="00280AFB" w:rsidRPr="00E65489">
        <w:rPr>
          <w:color w:val="auto"/>
          <w:rtl/>
        </w:rPr>
        <w:t xml:space="preserve"> </w:t>
      </w:r>
      <w:r w:rsidR="00280AFB" w:rsidRPr="00E65489">
        <w:rPr>
          <w:rFonts w:hint="cs"/>
          <w:color w:val="auto"/>
          <w:rtl/>
        </w:rPr>
        <w:t>استفاده</w:t>
      </w:r>
      <w:r w:rsidR="00280AFB" w:rsidRPr="00E65489">
        <w:rPr>
          <w:color w:val="auto"/>
          <w:rtl/>
        </w:rPr>
        <w:t xml:space="preserve"> </w:t>
      </w:r>
      <w:r w:rsidR="00280AFB" w:rsidRPr="00E65489">
        <w:rPr>
          <w:rFonts w:hint="cs"/>
          <w:color w:val="auto"/>
          <w:rtl/>
        </w:rPr>
        <w:t>نماید</w:t>
      </w:r>
      <w:r w:rsidR="00280AFB" w:rsidRPr="00E65489">
        <w:rPr>
          <w:color w:val="auto"/>
          <w:rtl/>
        </w:rPr>
        <w:t>.</w:t>
      </w:r>
      <w:ins w:id="10638" w:author="Mohsen" w:date="2019-03-17T16:53:00Z">
        <w:r w:rsidR="00CF0011">
          <w:rPr>
            <w:rtl/>
          </w:rPr>
          <w:t xml:space="preserve"> ا</w:t>
        </w:r>
        <w:r w:rsidR="00CF0011">
          <w:rPr>
            <w:rFonts w:hint="cs"/>
            <w:rtl/>
          </w:rPr>
          <w:t>ی</w:t>
        </w:r>
        <w:r w:rsidR="00CF0011">
          <w:rPr>
            <w:rFonts w:hint="eastAsia"/>
            <w:rtl/>
          </w:rPr>
          <w:t>ن</w:t>
        </w:r>
      </w:ins>
      <w:del w:id="10639" w:author="Mohsen" w:date="2019-03-17T16:53:00Z">
        <w:r w:rsidR="00280AFB" w:rsidRPr="002B72E7" w:rsidDel="00CF0011">
          <w:rPr>
            <w:rFonts w:hint="cs"/>
            <w:rtl/>
          </w:rPr>
          <w:delText>این</w:delText>
        </w:r>
      </w:del>
      <w:r w:rsidR="00280AFB" w:rsidRPr="002B72E7">
        <w:rPr>
          <w:rtl/>
        </w:rPr>
        <w:t xml:space="preserve"> </w:t>
      </w:r>
      <w:r w:rsidR="000B0AD8" w:rsidRPr="002B72E7">
        <w:rPr>
          <w:rtl/>
        </w:rPr>
        <w:t>مکان</w:t>
      </w:r>
      <w:r w:rsidR="000B0AD8" w:rsidRPr="002B72E7">
        <w:rPr>
          <w:rFonts w:hint="cs"/>
          <w:rtl/>
        </w:rPr>
        <w:t>ی</w:t>
      </w:r>
      <w:r w:rsidR="000B0AD8" w:rsidRPr="002B72E7">
        <w:rPr>
          <w:rFonts w:hint="eastAsia"/>
          <w:rtl/>
        </w:rPr>
        <w:t>زه</w:t>
      </w:r>
      <w:r w:rsidR="00280AFB" w:rsidRPr="002B72E7">
        <w:rPr>
          <w:rtl/>
        </w:rPr>
        <w:t xml:space="preserve"> </w:t>
      </w:r>
      <w:r w:rsidR="000B0AD8" w:rsidRPr="002B72E7">
        <w:rPr>
          <w:rtl/>
        </w:rPr>
        <w:t>به‌طور</w:t>
      </w:r>
      <w:r w:rsidR="00280AFB" w:rsidRPr="002B72E7">
        <w:rPr>
          <w:rtl/>
        </w:rPr>
        <w:t xml:space="preserve"> </w:t>
      </w:r>
      <w:r w:rsidR="00280AFB" w:rsidRPr="002B72E7">
        <w:rPr>
          <w:rFonts w:hint="cs"/>
          <w:rtl/>
        </w:rPr>
        <w:t>دقیق</w:t>
      </w:r>
      <w:r w:rsidR="00280AFB" w:rsidRPr="002B72E7">
        <w:rPr>
          <w:rtl/>
        </w:rPr>
        <w:t xml:space="preserve"> </w:t>
      </w:r>
      <w:r w:rsidR="00280AFB" w:rsidRPr="002B72E7">
        <w:rPr>
          <w:rFonts w:hint="cs"/>
          <w:rtl/>
        </w:rPr>
        <w:t>شناخته</w:t>
      </w:r>
      <w:r w:rsidR="00280AFB" w:rsidRPr="002B72E7">
        <w:rPr>
          <w:rtl/>
        </w:rPr>
        <w:t xml:space="preserve"> </w:t>
      </w:r>
      <w:r w:rsidR="00280AFB" w:rsidRPr="002B72E7">
        <w:rPr>
          <w:rFonts w:hint="cs"/>
          <w:rtl/>
        </w:rPr>
        <w:t>شده</w:t>
      </w:r>
      <w:r w:rsidR="00280AFB" w:rsidRPr="002B72E7">
        <w:rPr>
          <w:rtl/>
        </w:rPr>
        <w:t xml:space="preserve"> </w:t>
      </w:r>
      <w:r w:rsidR="00280AFB" w:rsidRPr="002B72E7">
        <w:rPr>
          <w:rFonts w:hint="cs"/>
          <w:rtl/>
        </w:rPr>
        <w:t>نیست</w:t>
      </w:r>
      <w:r w:rsidR="00280AFB" w:rsidRPr="002B72E7">
        <w:rPr>
          <w:rtl/>
        </w:rPr>
        <w:t xml:space="preserve"> </w:t>
      </w:r>
      <w:r w:rsidR="00280AFB" w:rsidRPr="002B72E7">
        <w:rPr>
          <w:rFonts w:hint="cs"/>
          <w:rtl/>
        </w:rPr>
        <w:t>ولی</w:t>
      </w:r>
      <w:r w:rsidR="00280AFB" w:rsidRPr="002B72E7">
        <w:rPr>
          <w:rtl/>
        </w:rPr>
        <w:t xml:space="preserve"> </w:t>
      </w:r>
      <w:r w:rsidR="000B0AD8" w:rsidRPr="002B72E7">
        <w:rPr>
          <w:rtl/>
        </w:rPr>
        <w:t>به نظر</w:t>
      </w:r>
      <w:r w:rsidR="00280AFB" w:rsidRPr="002B72E7">
        <w:rPr>
          <w:rtl/>
        </w:rPr>
        <w:t xml:space="preserve"> </w:t>
      </w:r>
      <w:r w:rsidR="000B0AD8" w:rsidRPr="002B72E7">
        <w:rPr>
          <w:rtl/>
        </w:rPr>
        <w:t>م</w:t>
      </w:r>
      <w:r w:rsidR="000B0AD8" w:rsidRPr="002B72E7">
        <w:rPr>
          <w:rFonts w:hint="cs"/>
          <w:rtl/>
        </w:rPr>
        <w:t>ی‌</w:t>
      </w:r>
      <w:r w:rsidR="000B0AD8" w:rsidRPr="002B72E7">
        <w:rPr>
          <w:rFonts w:hint="eastAsia"/>
          <w:rtl/>
        </w:rPr>
        <w:t>رسد</w:t>
      </w:r>
      <w:r w:rsidR="00280AFB" w:rsidRPr="002B72E7">
        <w:rPr>
          <w:rtl/>
        </w:rPr>
        <w:t xml:space="preserve"> </w:t>
      </w:r>
      <w:r w:rsidR="00280AFB" w:rsidRPr="002B72E7">
        <w:rPr>
          <w:rFonts w:hint="cs"/>
          <w:rtl/>
        </w:rPr>
        <w:t>این</w:t>
      </w:r>
      <w:r w:rsidR="00280AFB" w:rsidRPr="002B72E7">
        <w:rPr>
          <w:rtl/>
        </w:rPr>
        <w:t xml:space="preserve"> </w:t>
      </w:r>
      <w:r w:rsidR="00280AFB" w:rsidRPr="002B72E7">
        <w:rPr>
          <w:rFonts w:hint="cs"/>
          <w:rtl/>
        </w:rPr>
        <w:t>باکتری</w:t>
      </w:r>
      <w:r w:rsidR="00280AFB" w:rsidRPr="002B72E7">
        <w:rPr>
          <w:rtl/>
        </w:rPr>
        <w:t xml:space="preserve"> </w:t>
      </w:r>
      <w:r w:rsidR="00280AFB" w:rsidRPr="002B72E7">
        <w:rPr>
          <w:rFonts w:hint="cs"/>
          <w:rtl/>
        </w:rPr>
        <w:t>با</w:t>
      </w:r>
      <w:r w:rsidR="00280AFB" w:rsidRPr="002B72E7">
        <w:rPr>
          <w:rtl/>
        </w:rPr>
        <w:t xml:space="preserve"> </w:t>
      </w:r>
      <w:r w:rsidR="00280AFB" w:rsidRPr="002B72E7">
        <w:rPr>
          <w:rFonts w:hint="cs"/>
          <w:rtl/>
        </w:rPr>
        <w:t>رشد</w:t>
      </w:r>
      <w:r w:rsidR="00280AFB" w:rsidRPr="002B72E7">
        <w:rPr>
          <w:rtl/>
        </w:rPr>
        <w:t xml:space="preserve"> </w:t>
      </w:r>
      <w:r w:rsidR="00280AFB" w:rsidRPr="002B72E7">
        <w:rPr>
          <w:rFonts w:hint="cs"/>
          <w:rtl/>
        </w:rPr>
        <w:t>کردن</w:t>
      </w:r>
      <w:r w:rsidR="00280AFB" w:rsidRPr="002B72E7">
        <w:rPr>
          <w:rtl/>
        </w:rPr>
        <w:t xml:space="preserve"> </w:t>
      </w:r>
      <w:r w:rsidR="00280AFB" w:rsidRPr="002B72E7">
        <w:rPr>
          <w:rFonts w:hint="cs"/>
          <w:rtl/>
        </w:rPr>
        <w:t>بر</w:t>
      </w:r>
      <w:r w:rsidR="00280AFB" w:rsidRPr="002B72E7">
        <w:rPr>
          <w:rtl/>
        </w:rPr>
        <w:t xml:space="preserve"> </w:t>
      </w:r>
      <w:r w:rsidR="00280AFB" w:rsidRPr="002B72E7">
        <w:rPr>
          <w:rFonts w:hint="cs"/>
          <w:rtl/>
        </w:rPr>
        <w:t>روی</w:t>
      </w:r>
      <w:r w:rsidR="00280AFB" w:rsidRPr="002B72E7">
        <w:rPr>
          <w:rtl/>
        </w:rPr>
        <w:t xml:space="preserve"> </w:t>
      </w:r>
      <w:r w:rsidR="00280AFB" w:rsidRPr="002B72E7">
        <w:rPr>
          <w:rFonts w:hint="cs"/>
          <w:rtl/>
        </w:rPr>
        <w:t>سطح</w:t>
      </w:r>
      <w:r w:rsidR="00280AFB" w:rsidRPr="002B72E7">
        <w:rPr>
          <w:rtl/>
        </w:rPr>
        <w:t xml:space="preserve"> </w:t>
      </w:r>
      <w:r w:rsidR="00280AFB" w:rsidRPr="002B72E7">
        <w:rPr>
          <w:rFonts w:hint="cs"/>
          <w:rtl/>
        </w:rPr>
        <w:t>و</w:t>
      </w:r>
      <w:r w:rsidR="00280AFB" w:rsidRPr="002B72E7">
        <w:rPr>
          <w:rtl/>
        </w:rPr>
        <w:t xml:space="preserve"> </w:t>
      </w:r>
      <w:r w:rsidR="00280AFB" w:rsidRPr="002B72E7">
        <w:rPr>
          <w:rFonts w:hint="cs"/>
          <w:rtl/>
        </w:rPr>
        <w:t>ایجاد</w:t>
      </w:r>
      <w:r w:rsidR="00280AFB" w:rsidRPr="002B72E7">
        <w:rPr>
          <w:rtl/>
        </w:rPr>
        <w:t xml:space="preserve"> </w:t>
      </w:r>
      <w:r w:rsidR="00280AFB" w:rsidRPr="002B72E7">
        <w:rPr>
          <w:rFonts w:hint="cs"/>
          <w:rtl/>
        </w:rPr>
        <w:t>پیوند</w:t>
      </w:r>
      <w:r w:rsidR="00280AFB" w:rsidRPr="002B72E7">
        <w:rPr>
          <w:rtl/>
        </w:rPr>
        <w:t xml:space="preserve"> </w:t>
      </w:r>
      <w:r w:rsidR="00280AFB" w:rsidRPr="002B72E7">
        <w:rPr>
          <w:rFonts w:hint="cs"/>
          <w:rtl/>
        </w:rPr>
        <w:t>ب</w:t>
      </w:r>
      <w:r w:rsidR="00280AFB" w:rsidRPr="002B72E7">
        <w:rPr>
          <w:rtl/>
        </w:rPr>
        <w:t xml:space="preserve">ا </w:t>
      </w:r>
      <w:r w:rsidR="00E65489">
        <w:rPr>
          <w:rFonts w:hint="cs"/>
          <w:rtl/>
        </w:rPr>
        <w:t>فلز</w:t>
      </w:r>
      <w:r w:rsidR="00280AFB" w:rsidRPr="002B72E7">
        <w:rPr>
          <w:rtl/>
        </w:rPr>
        <w:t xml:space="preserve"> از آن برای نفس کشیدن استفاده </w:t>
      </w:r>
      <w:r w:rsidR="000B0AD8" w:rsidRPr="002B72E7">
        <w:rPr>
          <w:rtl/>
        </w:rPr>
        <w:t>م</w:t>
      </w:r>
      <w:r w:rsidR="000B0AD8" w:rsidRPr="002B72E7">
        <w:rPr>
          <w:rFonts w:hint="cs"/>
          <w:rtl/>
        </w:rPr>
        <w:t>ی‌</w:t>
      </w:r>
      <w:r w:rsidR="000B0AD8" w:rsidRPr="002B72E7">
        <w:rPr>
          <w:rFonts w:hint="eastAsia"/>
          <w:rtl/>
        </w:rPr>
        <w:t>نما</w:t>
      </w:r>
      <w:r w:rsidR="000B0AD8" w:rsidRPr="002B72E7">
        <w:rPr>
          <w:rFonts w:hint="cs"/>
          <w:rtl/>
        </w:rPr>
        <w:t>ی</w:t>
      </w:r>
      <w:r w:rsidR="000B0AD8" w:rsidRPr="002B72E7">
        <w:rPr>
          <w:rFonts w:hint="eastAsia"/>
          <w:rtl/>
        </w:rPr>
        <w:t>د</w:t>
      </w:r>
      <w:r w:rsidR="00280AFB" w:rsidRPr="002B72E7">
        <w:rPr>
          <w:rtl/>
        </w:rPr>
        <w:t xml:space="preserve">. علاوه بر این تصاویر گرفته شده با میکروسکوپ الکترونی نشان </w:t>
      </w:r>
      <w:r w:rsidR="000B0AD8" w:rsidRPr="002B72E7">
        <w:rPr>
          <w:rtl/>
        </w:rPr>
        <w:t>م</w:t>
      </w:r>
      <w:r w:rsidR="000B0AD8" w:rsidRPr="002B72E7">
        <w:rPr>
          <w:rFonts w:hint="cs"/>
          <w:rtl/>
        </w:rPr>
        <w:t>ی‌</w:t>
      </w:r>
      <w:r w:rsidR="000B0AD8" w:rsidRPr="002B72E7">
        <w:rPr>
          <w:rFonts w:hint="eastAsia"/>
          <w:rtl/>
        </w:rPr>
        <w:t>دهد</w:t>
      </w:r>
      <w:r w:rsidR="00280AFB" w:rsidRPr="002B72E7">
        <w:rPr>
          <w:rtl/>
        </w:rPr>
        <w:t xml:space="preserve"> که نوعی از نانو </w:t>
      </w:r>
      <w:r w:rsidR="000B0AD8" w:rsidRPr="002B72E7">
        <w:rPr>
          <w:rtl/>
        </w:rPr>
        <w:t>س</w:t>
      </w:r>
      <w:r w:rsidR="000B0AD8" w:rsidRPr="002B72E7">
        <w:rPr>
          <w:rFonts w:hint="cs"/>
          <w:rtl/>
        </w:rPr>
        <w:t>ی</w:t>
      </w:r>
      <w:r w:rsidR="000B0AD8" w:rsidRPr="002B72E7">
        <w:rPr>
          <w:rFonts w:hint="eastAsia"/>
          <w:rtl/>
        </w:rPr>
        <w:t>م‌ها</w:t>
      </w:r>
      <w:r w:rsidR="00280AFB" w:rsidRPr="002B72E7">
        <w:rPr>
          <w:rtl/>
        </w:rPr>
        <w:t xml:space="preserve"> بین </w:t>
      </w:r>
      <w:r w:rsidR="000B0AD8" w:rsidRPr="002B72E7">
        <w:rPr>
          <w:rtl/>
        </w:rPr>
        <w:t>باکتر</w:t>
      </w:r>
      <w:r w:rsidR="000B0AD8" w:rsidRPr="002B72E7">
        <w:rPr>
          <w:rFonts w:hint="cs"/>
          <w:rtl/>
        </w:rPr>
        <w:t>ی‌</w:t>
      </w:r>
      <w:r w:rsidR="000B0AD8" w:rsidRPr="002B72E7">
        <w:rPr>
          <w:rFonts w:hint="eastAsia"/>
          <w:rtl/>
        </w:rPr>
        <w:t>ها</w:t>
      </w:r>
      <w:r w:rsidR="00280AFB" w:rsidRPr="002B72E7">
        <w:rPr>
          <w:rtl/>
        </w:rPr>
        <w:t xml:space="preserve"> جهت ایجاد جریان الکتریکی ایجاد </w:t>
      </w:r>
      <w:r w:rsidR="000B0AD8" w:rsidRPr="002B72E7">
        <w:rPr>
          <w:rtl/>
        </w:rPr>
        <w:t>م</w:t>
      </w:r>
      <w:r w:rsidR="000B0AD8" w:rsidRPr="002B72E7">
        <w:rPr>
          <w:rFonts w:hint="cs"/>
          <w:rtl/>
        </w:rPr>
        <w:t>ی‌</w:t>
      </w:r>
      <w:r w:rsidR="000B0AD8" w:rsidRPr="002B72E7">
        <w:rPr>
          <w:rFonts w:hint="eastAsia"/>
          <w:rtl/>
        </w:rPr>
        <w:t>گردد</w:t>
      </w:r>
      <w:r w:rsidR="00280AFB" w:rsidRPr="002B72E7">
        <w:rPr>
          <w:rtl/>
        </w:rPr>
        <w:t xml:space="preserve"> تا </w:t>
      </w:r>
      <w:r w:rsidR="000B0AD8" w:rsidRPr="002B72E7">
        <w:rPr>
          <w:rtl/>
        </w:rPr>
        <w:t>باکتر</w:t>
      </w:r>
      <w:r w:rsidR="000B0AD8" w:rsidRPr="002B72E7">
        <w:rPr>
          <w:rFonts w:hint="cs"/>
          <w:rtl/>
        </w:rPr>
        <w:t>ی‌</w:t>
      </w:r>
      <w:r w:rsidR="000B0AD8" w:rsidRPr="002B72E7">
        <w:rPr>
          <w:rFonts w:hint="eastAsia"/>
          <w:rtl/>
        </w:rPr>
        <w:t>ها</w:t>
      </w:r>
      <w:r w:rsidR="00280AFB" w:rsidRPr="002B72E7">
        <w:rPr>
          <w:rtl/>
        </w:rPr>
        <w:t xml:space="preserve"> بتوانند </w:t>
      </w:r>
      <w:r w:rsidR="000B0AD8" w:rsidRPr="002B72E7">
        <w:rPr>
          <w:rtl/>
        </w:rPr>
        <w:t>الکترون‌ها</w:t>
      </w:r>
      <w:r w:rsidR="000B0AD8" w:rsidRPr="002B72E7">
        <w:rPr>
          <w:rFonts w:hint="cs"/>
          <w:rtl/>
        </w:rPr>
        <w:t>ی</w:t>
      </w:r>
      <w:r w:rsidR="00280AFB" w:rsidRPr="002B72E7">
        <w:rPr>
          <w:rtl/>
        </w:rPr>
        <w:t xml:space="preserve"> خود </w:t>
      </w:r>
      <w:r w:rsidR="00E65489">
        <w:rPr>
          <w:rFonts w:hint="cs"/>
          <w:rtl/>
        </w:rPr>
        <w:t>به</w:t>
      </w:r>
      <w:r w:rsidR="00280AFB" w:rsidRPr="002B72E7">
        <w:rPr>
          <w:rtl/>
        </w:rPr>
        <w:t xml:space="preserve"> فلز منتقل نمایند.</w:t>
      </w:r>
    </w:p>
    <w:p w14:paraId="2E7623B4" w14:textId="79788822" w:rsidR="00E14479" w:rsidRDefault="007D4929" w:rsidP="002C326A">
      <w:pPr>
        <w:pStyle w:val="payannameh"/>
        <w:tabs>
          <w:tab w:val="left" w:pos="0"/>
          <w:tab w:val="left" w:pos="567"/>
          <w:tab w:val="left" w:pos="7371"/>
        </w:tabs>
        <w:spacing w:line="240" w:lineRule="auto"/>
        <w:jc w:val="both"/>
        <w:rPr>
          <w:rtl/>
        </w:rPr>
      </w:pPr>
      <w:r>
        <w:rPr>
          <w:rtl/>
        </w:rPr>
        <w:tab/>
      </w:r>
      <w:ins w:id="10640" w:author="Mohsen" w:date="2019-03-17T16:51:00Z">
        <w:r w:rsidR="00CF0011">
          <w:rPr>
            <w:rtl/>
          </w:rPr>
          <w:t>باکتر</w:t>
        </w:r>
        <w:r w:rsidR="00CF0011">
          <w:rPr>
            <w:rFonts w:hint="cs"/>
            <w:rtl/>
          </w:rPr>
          <w:t>ی‌</w:t>
        </w:r>
        <w:r w:rsidR="00CF0011">
          <w:rPr>
            <w:rFonts w:hint="eastAsia"/>
            <w:rtl/>
          </w:rPr>
          <w:t>ها</w:t>
        </w:r>
      </w:ins>
      <w:del w:id="10641" w:author="Mohsen" w:date="2019-03-17T16:51:00Z">
        <w:r w:rsidR="00E14479" w:rsidDel="00CF0011">
          <w:rPr>
            <w:rFonts w:hint="cs"/>
            <w:rtl/>
          </w:rPr>
          <w:delText>باکتری ها</w:delText>
        </w:r>
      </w:del>
      <w:r w:rsidR="00E14479">
        <w:rPr>
          <w:rFonts w:hint="cs"/>
          <w:rtl/>
        </w:rPr>
        <w:t xml:space="preserve"> در زمان رشد و تکثیر خود دارای </w:t>
      </w:r>
      <w:del w:id="10642" w:author="Mohsen Jafarinejad" w:date="2019-05-11T13:05:00Z">
        <w:r w:rsidR="00E14479" w:rsidDel="0039233A">
          <w:rPr>
            <w:rFonts w:hint="cs"/>
            <w:rtl/>
          </w:rPr>
          <w:delText xml:space="preserve">سه </w:delText>
        </w:r>
      </w:del>
      <w:ins w:id="10643" w:author="Mohsen Jafarinejad" w:date="2019-05-11T13:05:00Z">
        <w:r w:rsidR="0039233A">
          <w:rPr>
            <w:rFonts w:hint="cs"/>
            <w:rtl/>
          </w:rPr>
          <w:t xml:space="preserve">چهار </w:t>
        </w:r>
      </w:ins>
      <w:r w:rsidR="00E14479">
        <w:rPr>
          <w:rFonts w:hint="cs"/>
          <w:rtl/>
        </w:rPr>
        <w:t>فاز فعالیتی</w:t>
      </w:r>
      <w:ins w:id="10644" w:author="Mohsen" w:date="2019-03-17T16:53:00Z">
        <w:r w:rsidR="00CF0011">
          <w:rPr>
            <w:rtl/>
          </w:rPr>
          <w:t xml:space="preserve"> </w:t>
        </w:r>
      </w:ins>
      <w:del w:id="10645" w:author="Mohsen" w:date="2019-03-17T16:53:00Z">
        <w:r w:rsidR="00E14479" w:rsidDel="00CF0011">
          <w:rPr>
            <w:rFonts w:hint="cs"/>
            <w:rtl/>
          </w:rPr>
          <w:delText xml:space="preserve">  </w:delText>
        </w:r>
      </w:del>
      <w:r w:rsidR="00E14479">
        <w:rPr>
          <w:rFonts w:hint="cs"/>
          <w:rtl/>
        </w:rPr>
        <w:t>هستند</w:t>
      </w:r>
      <w:sdt>
        <w:sdtPr>
          <w:rPr>
            <w:rFonts w:hint="cs"/>
            <w:rtl/>
          </w:rPr>
          <w:id w:val="1397473712"/>
          <w:citation/>
        </w:sdtPr>
        <w:sdtEndPr/>
        <w:sdtContent>
          <w:r w:rsidR="008C568A">
            <w:rPr>
              <w:rStyle w:val="tgc"/>
              <w:rtl/>
            </w:rPr>
            <w:fldChar w:fldCharType="begin"/>
          </w:r>
          <w:r w:rsidR="00EA6BD0">
            <w:rPr>
              <w:rStyle w:val="tgc"/>
            </w:rPr>
            <w:instrText xml:space="preserve">CITATION 66 \l 1033 </w:instrText>
          </w:r>
          <w:r w:rsidR="008C568A">
            <w:rPr>
              <w:rStyle w:val="tgc"/>
              <w:rtl/>
            </w:rPr>
            <w:fldChar w:fldCharType="separate"/>
          </w:r>
          <w:r w:rsidR="00F81795">
            <w:rPr>
              <w:rStyle w:val="tgc"/>
              <w:noProof/>
              <w:rtl/>
            </w:rPr>
            <w:t xml:space="preserve"> </w:t>
          </w:r>
          <w:r w:rsidR="00F81795">
            <w:rPr>
              <w:noProof/>
            </w:rPr>
            <w:t>[63]</w:t>
          </w:r>
          <w:r w:rsidR="008C568A">
            <w:rPr>
              <w:rStyle w:val="tgc"/>
              <w:rtl/>
            </w:rPr>
            <w:fldChar w:fldCharType="end"/>
          </w:r>
        </w:sdtContent>
      </w:sdt>
      <w:ins w:id="10646" w:author="Mohsen Jafarinejad" w:date="2019-05-11T10:15:00Z">
        <w:r w:rsidR="00386F54">
          <w:rPr>
            <w:rFonts w:hint="cs"/>
            <w:rtl/>
          </w:rPr>
          <w:t xml:space="preserve"> </w:t>
        </w:r>
      </w:ins>
      <w:del w:id="10647" w:author="Mohsen" w:date="2019-03-17T16:53:00Z">
        <w:r w:rsidR="00E14479" w:rsidDel="00CF0011">
          <w:rPr>
            <w:rFonts w:hint="cs"/>
            <w:rtl/>
          </w:rPr>
          <w:delText xml:space="preserve"> </w:delText>
        </w:r>
      </w:del>
      <w:r w:rsidR="00E14479">
        <w:rPr>
          <w:rFonts w:hint="cs"/>
          <w:rtl/>
        </w:rPr>
        <w:t xml:space="preserve">: 1-فاز </w:t>
      </w:r>
      <w:ins w:id="10648" w:author="Mohsen" w:date="2019-03-17T16:51:00Z">
        <w:r w:rsidR="00CF0011">
          <w:rPr>
            <w:rtl/>
          </w:rPr>
          <w:t>تأخ</w:t>
        </w:r>
        <w:r w:rsidR="00CF0011">
          <w:rPr>
            <w:rFonts w:hint="cs"/>
            <w:rtl/>
          </w:rPr>
          <w:t>ی</w:t>
        </w:r>
        <w:r w:rsidR="00CF0011">
          <w:rPr>
            <w:rFonts w:hint="eastAsia"/>
            <w:rtl/>
          </w:rPr>
          <w:t>ر</w:t>
        </w:r>
      </w:ins>
      <w:ins w:id="10649" w:author="Mohsen Jafarinejad" w:date="2019-05-11T13:04:00Z">
        <w:r w:rsidR="0039233A">
          <w:rPr>
            <w:rFonts w:hint="cs"/>
            <w:rtl/>
          </w:rPr>
          <w:t>2-</w:t>
        </w:r>
      </w:ins>
      <w:ins w:id="10650" w:author="Mohsen Jafarinejad" w:date="2019-05-11T13:20:00Z">
        <w:r w:rsidR="00A03566">
          <w:t xml:space="preserve"> </w:t>
        </w:r>
      </w:ins>
      <w:ins w:id="10651" w:author="Mohsen Jafarinejad" w:date="2019-05-11T13:04:00Z">
        <w:r w:rsidR="0039233A">
          <w:rPr>
            <w:rFonts w:hint="cs"/>
            <w:rtl/>
          </w:rPr>
          <w:t>فازنمایی</w:t>
        </w:r>
      </w:ins>
      <w:del w:id="10652" w:author="Mohsen" w:date="2019-03-17T16:51:00Z">
        <w:r w:rsidR="00E14479" w:rsidDel="00CF0011">
          <w:rPr>
            <w:rFonts w:hint="cs"/>
            <w:rtl/>
          </w:rPr>
          <w:delText>تاخیر</w:delText>
        </w:r>
      </w:del>
      <w:del w:id="10653" w:author="Mohsen Jafarinejad" w:date="2019-05-11T13:20:00Z">
        <w:r w:rsidR="00E14479" w:rsidDel="00A03566">
          <w:rPr>
            <w:rFonts w:hint="cs"/>
            <w:rtl/>
          </w:rPr>
          <w:delText xml:space="preserve"> 2</w:delText>
        </w:r>
      </w:del>
      <w:ins w:id="10654" w:author="Mohsen Jafarinejad" w:date="2019-05-11T13:20:00Z">
        <w:r w:rsidR="00A03566">
          <w:t>3</w:t>
        </w:r>
      </w:ins>
      <w:r w:rsidR="00E14479">
        <w:rPr>
          <w:rFonts w:hint="cs"/>
          <w:rtl/>
        </w:rPr>
        <w:t xml:space="preserve">-فاز ایستگاهی </w:t>
      </w:r>
      <w:del w:id="10655" w:author="Mohsen Jafarinejad" w:date="2019-05-11T13:21:00Z">
        <w:r w:rsidR="00E14479" w:rsidDel="00A03566">
          <w:rPr>
            <w:rFonts w:hint="cs"/>
            <w:rtl/>
          </w:rPr>
          <w:delText>3</w:delText>
        </w:r>
      </w:del>
      <w:ins w:id="10656" w:author="Mohsen Jafarinejad" w:date="2019-05-11T13:21:00Z">
        <w:r w:rsidR="00A03566">
          <w:rPr>
            <w:rFonts w:hint="cs"/>
            <w:rtl/>
          </w:rPr>
          <w:t>4</w:t>
        </w:r>
      </w:ins>
      <w:r w:rsidR="00E14479">
        <w:rPr>
          <w:rFonts w:hint="cs"/>
          <w:rtl/>
        </w:rPr>
        <w:t xml:space="preserve">- فاز </w:t>
      </w:r>
      <w:del w:id="10657" w:author="Mohsen Jafarinejad" w:date="2019-05-11T13:05:00Z">
        <w:r w:rsidR="00E14479" w:rsidDel="0039233A">
          <w:rPr>
            <w:rFonts w:hint="cs"/>
            <w:rtl/>
          </w:rPr>
          <w:delText xml:space="preserve">تعادل </w:delText>
        </w:r>
      </w:del>
      <w:ins w:id="10658" w:author="Mohsen Jafarinejad" w:date="2019-05-11T13:05:00Z">
        <w:r w:rsidR="0039233A">
          <w:rPr>
            <w:rFonts w:hint="cs"/>
            <w:rtl/>
          </w:rPr>
          <w:t xml:space="preserve">نابودی </w:t>
        </w:r>
      </w:ins>
      <w:r w:rsidR="00E14479">
        <w:rPr>
          <w:rFonts w:hint="cs"/>
          <w:rtl/>
        </w:rPr>
        <w:t>در فاز ایست</w:t>
      </w:r>
      <w:r w:rsidR="00DC0BAE">
        <w:rPr>
          <w:rFonts w:hint="cs"/>
          <w:rtl/>
        </w:rPr>
        <w:t>گاه</w:t>
      </w:r>
      <w:r w:rsidR="00E14479">
        <w:rPr>
          <w:rFonts w:hint="cs"/>
          <w:rtl/>
        </w:rPr>
        <w:t>ی پس از رشد و نمو</w:t>
      </w:r>
      <w:del w:id="10659" w:author="Mohsen" w:date="2019-03-17T16:53:00Z">
        <w:r w:rsidR="00E14479" w:rsidDel="00CF0011">
          <w:rPr>
            <w:rFonts w:hint="cs"/>
            <w:rtl/>
          </w:rPr>
          <w:delText xml:space="preserve"> </w:delText>
        </w:r>
      </w:del>
      <w:r w:rsidR="00E14479">
        <w:rPr>
          <w:rFonts w:hint="cs"/>
          <w:rtl/>
        </w:rPr>
        <w:t xml:space="preserve">، </w:t>
      </w:r>
      <w:ins w:id="10660" w:author="Mohsen" w:date="2019-03-17T16:51:00Z">
        <w:r w:rsidR="00CF0011">
          <w:rPr>
            <w:rtl/>
          </w:rPr>
          <w:t>باکتر</w:t>
        </w:r>
        <w:r w:rsidR="00CF0011">
          <w:rPr>
            <w:rFonts w:hint="cs"/>
            <w:rtl/>
          </w:rPr>
          <w:t>ی‌</w:t>
        </w:r>
        <w:r w:rsidR="00CF0011">
          <w:rPr>
            <w:rFonts w:hint="eastAsia"/>
            <w:rtl/>
          </w:rPr>
          <w:t>ها</w:t>
        </w:r>
      </w:ins>
      <w:del w:id="10661" w:author="Mohsen" w:date="2019-03-17T16:51:00Z">
        <w:r w:rsidR="00E14479" w:rsidDel="00CF0011">
          <w:rPr>
            <w:rFonts w:hint="cs"/>
            <w:rtl/>
          </w:rPr>
          <w:delText>باکتری ها</w:delText>
        </w:r>
      </w:del>
      <w:r w:rsidR="00E14479">
        <w:rPr>
          <w:rFonts w:hint="cs"/>
          <w:rtl/>
        </w:rPr>
        <w:t xml:space="preserve"> به دلیل بوجود آمدن مواد سمی و نیز جداشدن </w:t>
      </w:r>
      <w:ins w:id="10662" w:author="Mohsen" w:date="2019-03-17T16:51:00Z">
        <w:r w:rsidR="00CF0011">
          <w:rPr>
            <w:rtl/>
          </w:rPr>
          <w:t>عده‌ا</w:t>
        </w:r>
        <w:r w:rsidR="00CF0011">
          <w:rPr>
            <w:rFonts w:hint="cs"/>
            <w:rtl/>
          </w:rPr>
          <w:t>ی</w:t>
        </w:r>
      </w:ins>
      <w:del w:id="10663" w:author="Mohsen" w:date="2019-03-17T16:51:00Z">
        <w:r w:rsidR="00E14479" w:rsidDel="00CF0011">
          <w:rPr>
            <w:rFonts w:hint="cs"/>
            <w:rtl/>
          </w:rPr>
          <w:delText>عده ای</w:delText>
        </w:r>
      </w:del>
      <w:r w:rsidR="00E14479">
        <w:rPr>
          <w:rFonts w:hint="cs"/>
          <w:rtl/>
        </w:rPr>
        <w:t xml:space="preserve"> از آنها از محل رشد دارای نسبت رشد و ازمحلال برابر شده و لذاتعداد </w:t>
      </w:r>
      <w:ins w:id="10664" w:author="Mohsen" w:date="2019-03-17T16:51:00Z">
        <w:r w:rsidR="00CF0011">
          <w:rPr>
            <w:rtl/>
          </w:rPr>
          <w:t>آن‌ها</w:t>
        </w:r>
      </w:ins>
      <w:del w:id="10665" w:author="Mohsen" w:date="2019-03-17T16:51:00Z">
        <w:r w:rsidR="00E14479" w:rsidDel="00CF0011">
          <w:rPr>
            <w:rFonts w:hint="cs"/>
            <w:rtl/>
          </w:rPr>
          <w:delText>آنها</w:delText>
        </w:r>
      </w:del>
      <w:r w:rsidR="00E14479">
        <w:rPr>
          <w:rFonts w:hint="cs"/>
          <w:rtl/>
        </w:rPr>
        <w:t xml:space="preserve"> ثابت </w:t>
      </w:r>
      <w:ins w:id="10666" w:author="Mohsen" w:date="2019-03-17T16:51:00Z">
        <w:r w:rsidR="00CF0011">
          <w:rPr>
            <w:rtl/>
          </w:rPr>
          <w:t>م</w:t>
        </w:r>
        <w:r w:rsidR="00CF0011">
          <w:rPr>
            <w:rFonts w:hint="cs"/>
            <w:rtl/>
          </w:rPr>
          <w:t>ی‌</w:t>
        </w:r>
        <w:r w:rsidR="00CF0011">
          <w:rPr>
            <w:rFonts w:hint="eastAsia"/>
            <w:rtl/>
          </w:rPr>
          <w:t>ماند</w:t>
        </w:r>
      </w:ins>
      <w:del w:id="10667" w:author="Mohsen" w:date="2019-03-17T16:51:00Z">
        <w:r w:rsidR="00E14479" w:rsidDel="00CF0011">
          <w:rPr>
            <w:rFonts w:hint="cs"/>
            <w:rtl/>
          </w:rPr>
          <w:delText>می ماند</w:delText>
        </w:r>
      </w:del>
      <w:r w:rsidR="00E14479">
        <w:rPr>
          <w:rFonts w:hint="cs"/>
          <w:rtl/>
        </w:rPr>
        <w:t xml:space="preserve"> در نتیجه این اتفاق مقدار جریان الکتریکی متناظر با</w:t>
      </w:r>
      <w:r w:rsidR="00511851">
        <w:rPr>
          <w:rFonts w:hint="cs"/>
          <w:rtl/>
        </w:rPr>
        <w:t xml:space="preserve"> رشد </w:t>
      </w:r>
      <w:ins w:id="10668" w:author="Mohsen" w:date="2019-03-17T16:51:00Z">
        <w:r w:rsidR="00CF0011">
          <w:rPr>
            <w:rtl/>
          </w:rPr>
          <w:t>باکتر</w:t>
        </w:r>
        <w:r w:rsidR="00CF0011">
          <w:rPr>
            <w:rFonts w:hint="cs"/>
            <w:rtl/>
          </w:rPr>
          <w:t>ی‌</w:t>
        </w:r>
        <w:r w:rsidR="00CF0011">
          <w:rPr>
            <w:rFonts w:hint="eastAsia"/>
            <w:rtl/>
          </w:rPr>
          <w:t>ها</w:t>
        </w:r>
      </w:ins>
      <w:del w:id="10669" w:author="Mohsen" w:date="2019-03-17T16:51:00Z">
        <w:r w:rsidR="00511851" w:rsidDel="00CF0011">
          <w:rPr>
            <w:rFonts w:hint="cs"/>
            <w:rtl/>
          </w:rPr>
          <w:delText>باکتری ها</w:delText>
        </w:r>
      </w:del>
      <w:r w:rsidR="00511851">
        <w:rPr>
          <w:rFonts w:hint="cs"/>
          <w:rtl/>
        </w:rPr>
        <w:t xml:space="preserve"> نیز ثابت </w:t>
      </w:r>
      <w:ins w:id="10670" w:author="Mohsen" w:date="2019-03-17T16:51:00Z">
        <w:r w:rsidR="00CF0011">
          <w:rPr>
            <w:rtl/>
          </w:rPr>
          <w:t>م</w:t>
        </w:r>
        <w:r w:rsidR="00CF0011">
          <w:rPr>
            <w:rFonts w:hint="cs"/>
            <w:rtl/>
          </w:rPr>
          <w:t>ی‌</w:t>
        </w:r>
        <w:r w:rsidR="00CF0011">
          <w:rPr>
            <w:rFonts w:hint="eastAsia"/>
            <w:rtl/>
          </w:rPr>
          <w:t>گردد</w:t>
        </w:r>
      </w:ins>
      <w:del w:id="10671" w:author="Mohsen" w:date="2019-03-17T16:51:00Z">
        <w:r w:rsidR="00511851" w:rsidDel="00CF0011">
          <w:rPr>
            <w:rFonts w:hint="cs"/>
            <w:rtl/>
          </w:rPr>
          <w:delText>می گردد</w:delText>
        </w:r>
      </w:del>
      <w:r w:rsidR="00511851">
        <w:rPr>
          <w:rFonts w:hint="cs"/>
          <w:rtl/>
        </w:rPr>
        <w:t>.</w:t>
      </w:r>
    </w:p>
    <w:p w14:paraId="4163C279" w14:textId="5F7046DC" w:rsidR="00E14479" w:rsidRDefault="00E14479" w:rsidP="002C326A">
      <w:pPr>
        <w:pStyle w:val="payannameh"/>
        <w:tabs>
          <w:tab w:val="left" w:pos="0"/>
          <w:tab w:val="left" w:pos="7371"/>
        </w:tabs>
        <w:spacing w:line="240" w:lineRule="auto"/>
        <w:rPr>
          <w:rtl/>
        </w:rPr>
      </w:pPr>
      <w:r>
        <w:rPr>
          <w:rFonts w:hint="cs"/>
          <w:rtl/>
        </w:rPr>
        <w:t xml:space="preserve">در شکل </w:t>
      </w:r>
      <w:del w:id="10672" w:author="Mohsen Jafarinejad" w:date="2019-05-11T13:06:00Z">
        <w:r w:rsidDel="0039233A">
          <w:rPr>
            <w:rFonts w:hint="cs"/>
            <w:rtl/>
          </w:rPr>
          <w:delText>زیر</w:delText>
        </w:r>
      </w:del>
      <w:ins w:id="10673" w:author="Mohsen Jafarinejad" w:date="2019-05-11T13:06:00Z">
        <w:r w:rsidR="0039233A">
          <w:rPr>
            <w:rFonts w:hint="cs"/>
            <w:rtl/>
          </w:rPr>
          <w:t>3-6</w:t>
        </w:r>
      </w:ins>
      <w:sdt>
        <w:sdtPr>
          <w:rPr>
            <w:rFonts w:hint="cs"/>
            <w:rtl/>
          </w:rPr>
          <w:id w:val="-1405138008"/>
          <w:citation/>
        </w:sdtPr>
        <w:sdtEndPr/>
        <w:sdtContent>
          <w:r w:rsidR="00DC0BAE">
            <w:rPr>
              <w:rStyle w:val="tgc"/>
              <w:rtl/>
            </w:rPr>
            <w:fldChar w:fldCharType="begin"/>
          </w:r>
          <w:r w:rsidR="00EA6BD0">
            <w:rPr>
              <w:rStyle w:val="tgc"/>
            </w:rPr>
            <w:instrText xml:space="preserve">CITATION 67 \l 1033 </w:instrText>
          </w:r>
          <w:r w:rsidR="00DC0BAE">
            <w:rPr>
              <w:rStyle w:val="tgc"/>
              <w:rtl/>
            </w:rPr>
            <w:fldChar w:fldCharType="separate"/>
          </w:r>
          <w:r w:rsidR="00F81795">
            <w:rPr>
              <w:rStyle w:val="tgc"/>
              <w:noProof/>
              <w:rtl/>
            </w:rPr>
            <w:t xml:space="preserve"> </w:t>
          </w:r>
          <w:r w:rsidR="00F81795">
            <w:rPr>
              <w:noProof/>
            </w:rPr>
            <w:t>[64]</w:t>
          </w:r>
          <w:r w:rsidR="00DC0BAE">
            <w:rPr>
              <w:rStyle w:val="tgc"/>
              <w:rtl/>
            </w:rPr>
            <w:fldChar w:fldCharType="end"/>
          </w:r>
        </w:sdtContent>
      </w:sdt>
      <w:ins w:id="10674" w:author="Mohsen Jafarinejad" w:date="2019-04-06T08:50:00Z">
        <w:r w:rsidR="00A11F99">
          <w:rPr>
            <w:rFonts w:hint="cs"/>
            <w:rtl/>
          </w:rPr>
          <w:t xml:space="preserve"> </w:t>
        </w:r>
      </w:ins>
      <w:r>
        <w:rPr>
          <w:rFonts w:hint="cs"/>
          <w:rtl/>
        </w:rPr>
        <w:t>نمودار مربوط به رشد شوانولا را می تواید در دو فاز رشد سریع و ناحیه ثابت ببینید :</w:t>
      </w:r>
    </w:p>
    <w:p w14:paraId="28F32D2E" w14:textId="77777777" w:rsidR="009B500E" w:rsidRDefault="009B500E" w:rsidP="005E409E">
      <w:pPr>
        <w:pStyle w:val="payannameh"/>
        <w:tabs>
          <w:tab w:val="left" w:pos="0"/>
          <w:tab w:val="left" w:pos="7371"/>
        </w:tabs>
        <w:spacing w:line="240" w:lineRule="auto"/>
        <w:rPr>
          <w:rtl/>
        </w:rPr>
      </w:pPr>
    </w:p>
    <w:p w14:paraId="4B725818" w14:textId="788839B3" w:rsidR="00E14479" w:rsidRDefault="00E14479" w:rsidP="009B500E">
      <w:pPr>
        <w:pStyle w:val="payannameh"/>
        <w:tabs>
          <w:tab w:val="left" w:pos="0"/>
          <w:tab w:val="left" w:pos="7371"/>
        </w:tabs>
        <w:spacing w:line="240" w:lineRule="auto"/>
        <w:jc w:val="center"/>
        <w:rPr>
          <w:rtl/>
        </w:rPr>
      </w:pPr>
      <w:del w:id="10675" w:author="Mohsen Jafarinejad" w:date="2019-05-15T12:10:00Z">
        <w:r w:rsidDel="0017736C">
          <w:rPr>
            <w:noProof/>
            <w:lang w:bidi="ar-SA"/>
          </w:rPr>
          <w:lastRenderedPageBreak/>
          <w:drawing>
            <wp:inline distT="0" distB="0" distL="0" distR="0" wp14:anchorId="33A9839A" wp14:editId="298E9C8C">
              <wp:extent cx="3713205" cy="2946957"/>
              <wp:effectExtent l="0" t="0" r="1905" b="6350"/>
              <wp:docPr id="39" name="Picture 39" descr="C:\Users\m.jafarinejad\Desktop\Negaresh\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m.jafarinejad\Desktop\Negaresh\23.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41563" cy="2969463"/>
                      </a:xfrm>
                      <a:prstGeom prst="rect">
                        <a:avLst/>
                      </a:prstGeom>
                      <a:noFill/>
                      <a:ln>
                        <a:noFill/>
                      </a:ln>
                    </pic:spPr>
                  </pic:pic>
                </a:graphicData>
              </a:graphic>
            </wp:inline>
          </w:drawing>
        </w:r>
      </w:del>
      <w:ins w:id="10676" w:author="Mohsen Jafarinejad" w:date="2019-05-15T12:58:00Z">
        <w:r w:rsidR="00CF7090">
          <w:rPr>
            <w:noProof/>
            <w:lang w:bidi="ar-SA"/>
          </w:rPr>
          <w:drawing>
            <wp:inline distT="0" distB="0" distL="0" distR="0" wp14:anchorId="06C17202" wp14:editId="0AA2089C">
              <wp:extent cx="4667534" cy="3411940"/>
              <wp:effectExtent l="0" t="0" r="0" b="0"/>
              <wp:docPr id="4192" name="Picture 4192" descr="C:\Users\m.jafarinejad\Desktop\Thesis\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m.jafarinejad\Desktop\Thesis\23.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669833" cy="3413621"/>
                      </a:xfrm>
                      <a:prstGeom prst="rect">
                        <a:avLst/>
                      </a:prstGeom>
                      <a:noFill/>
                      <a:ln>
                        <a:noFill/>
                      </a:ln>
                    </pic:spPr>
                  </pic:pic>
                </a:graphicData>
              </a:graphic>
            </wp:inline>
          </w:drawing>
        </w:r>
      </w:ins>
    </w:p>
    <w:p w14:paraId="204A9DAD" w14:textId="7E12C146" w:rsidR="009B500E" w:rsidRDefault="004A3F0B" w:rsidP="00C60693">
      <w:pPr>
        <w:pStyle w:val="a4"/>
        <w:rPr>
          <w:rtl/>
        </w:rPr>
      </w:pPr>
      <w:bookmarkStart w:id="10677" w:name="_Toc8551041"/>
      <w:r>
        <w:rPr>
          <w:rFonts w:hint="cs"/>
          <w:rtl/>
        </w:rPr>
        <w:t xml:space="preserve">فاز ایستگاهی رشد </w:t>
      </w:r>
      <w:ins w:id="10678" w:author="Mohsen" w:date="2019-03-17T16:51:00Z">
        <w:r w:rsidR="00CF0011">
          <w:rPr>
            <w:rtl/>
          </w:rPr>
          <w:t>باکتر</w:t>
        </w:r>
        <w:r w:rsidR="00CF0011">
          <w:rPr>
            <w:rFonts w:hint="cs"/>
            <w:rtl/>
          </w:rPr>
          <w:t>ی‌</w:t>
        </w:r>
        <w:r w:rsidR="00CF0011">
          <w:rPr>
            <w:rFonts w:hint="eastAsia"/>
            <w:rtl/>
          </w:rPr>
          <w:t>ها</w:t>
        </w:r>
      </w:ins>
      <w:ins w:id="10679" w:author="Mohsen Jafarinejad" w:date="2019-05-11T13:06:00Z">
        <w:r w:rsidR="0039233A">
          <w:t>[</w:t>
        </w:r>
      </w:ins>
      <w:ins w:id="10680" w:author="Mohsen Jafarinejad" w:date="2019-05-15T12:15:00Z">
        <w:r w:rsidR="00795FC2">
          <w:t>64</w:t>
        </w:r>
      </w:ins>
      <w:ins w:id="10681" w:author="Mohsen Jafarinejad" w:date="2019-05-11T13:06:00Z">
        <w:r w:rsidR="0039233A">
          <w:t>]</w:t>
        </w:r>
      </w:ins>
      <w:bookmarkEnd w:id="10677"/>
      <w:del w:id="10682" w:author="Mohsen" w:date="2019-03-17T16:51:00Z">
        <w:r w:rsidDel="00CF0011">
          <w:rPr>
            <w:rFonts w:hint="cs"/>
            <w:rtl/>
          </w:rPr>
          <w:delText>باکتری ها</w:delText>
        </w:r>
      </w:del>
    </w:p>
    <w:p w14:paraId="420A531C" w14:textId="77777777" w:rsidR="004A3F0B" w:rsidRPr="004A3F0B" w:rsidRDefault="004A3F0B" w:rsidP="004A3F0B">
      <w:pPr>
        <w:rPr>
          <w:rtl/>
        </w:rPr>
      </w:pPr>
    </w:p>
    <w:p w14:paraId="00E2ABE7" w14:textId="3BE0C0AF" w:rsidR="00E14479" w:rsidRDefault="00511851">
      <w:pPr>
        <w:pStyle w:val="payannameh"/>
        <w:tabs>
          <w:tab w:val="left" w:pos="0"/>
          <w:tab w:val="left" w:pos="7371"/>
        </w:tabs>
        <w:spacing w:line="240" w:lineRule="auto"/>
        <w:jc w:val="both"/>
        <w:pPrChange w:id="10683" w:author="Mohsen Jafarinejad" w:date="2019-05-08T16:20:00Z">
          <w:pPr>
            <w:pStyle w:val="payannameh"/>
            <w:tabs>
              <w:tab w:val="left" w:pos="0"/>
              <w:tab w:val="left" w:pos="7371"/>
            </w:tabs>
            <w:spacing w:line="240" w:lineRule="auto"/>
          </w:pPr>
        </w:pPrChange>
      </w:pPr>
      <w:r>
        <w:rPr>
          <w:rFonts w:hint="cs"/>
          <w:rtl/>
        </w:rPr>
        <w:t xml:space="preserve">شبیه سازی صورت گرفته در ناحیه </w:t>
      </w:r>
      <w:r>
        <w:t>Stationary phase</w:t>
      </w:r>
      <w:del w:id="10684" w:author="Mohsen" w:date="2019-03-17T16:53:00Z">
        <w:r w:rsidDel="00CF0011">
          <w:delText xml:space="preserve"> </w:delText>
        </w:r>
      </w:del>
      <w:r w:rsidR="007D4929">
        <w:rPr>
          <w:rFonts w:hint="cs"/>
          <w:rtl/>
        </w:rPr>
        <w:t xml:space="preserve"> </w:t>
      </w:r>
      <w:r>
        <w:rPr>
          <w:rFonts w:hint="cs"/>
          <w:rtl/>
        </w:rPr>
        <w:t xml:space="preserve">انجام </w:t>
      </w:r>
      <w:ins w:id="10685" w:author="Mohsen" w:date="2019-03-17T16:51:00Z">
        <w:r w:rsidR="00CF0011">
          <w:rPr>
            <w:rtl/>
          </w:rPr>
          <w:t>م</w:t>
        </w:r>
        <w:r w:rsidR="00CF0011">
          <w:rPr>
            <w:rFonts w:hint="cs"/>
            <w:rtl/>
          </w:rPr>
          <w:t>ی‌</w:t>
        </w:r>
        <w:r w:rsidR="00CF0011">
          <w:rPr>
            <w:rFonts w:hint="eastAsia"/>
            <w:rtl/>
          </w:rPr>
          <w:t>شود</w:t>
        </w:r>
      </w:ins>
      <w:del w:id="10686" w:author="Mohsen" w:date="2019-03-17T16:51:00Z">
        <w:r w:rsidDel="00CF0011">
          <w:rPr>
            <w:rFonts w:hint="cs"/>
            <w:rtl/>
          </w:rPr>
          <w:delText>می شود</w:delText>
        </w:r>
      </w:del>
      <w:r>
        <w:rPr>
          <w:rFonts w:hint="cs"/>
          <w:rtl/>
        </w:rPr>
        <w:t xml:space="preserve"> لذا فرض شده که تغییراتی در تعداد </w:t>
      </w:r>
      <w:ins w:id="10687" w:author="Mohsen" w:date="2019-03-17T16:51:00Z">
        <w:r w:rsidR="00CF0011">
          <w:rPr>
            <w:rtl/>
          </w:rPr>
          <w:t>باکتر</w:t>
        </w:r>
        <w:r w:rsidR="00CF0011">
          <w:rPr>
            <w:rFonts w:hint="cs"/>
            <w:rtl/>
          </w:rPr>
          <w:t>ی‌</w:t>
        </w:r>
        <w:r w:rsidR="00CF0011">
          <w:rPr>
            <w:rFonts w:hint="eastAsia"/>
            <w:rtl/>
          </w:rPr>
          <w:t>ها</w:t>
        </w:r>
      </w:ins>
      <w:del w:id="10688" w:author="Mohsen" w:date="2019-03-17T16:51:00Z">
        <w:r w:rsidDel="00CF0011">
          <w:rPr>
            <w:rFonts w:hint="cs"/>
            <w:rtl/>
          </w:rPr>
          <w:delText>باکتری ها</w:delText>
        </w:r>
      </w:del>
      <w:r>
        <w:rPr>
          <w:rFonts w:hint="cs"/>
          <w:rtl/>
        </w:rPr>
        <w:t xml:space="preserve"> و در نتیجه نرخ واکنش صورت نخواهد پذیرفت.</w:t>
      </w:r>
    </w:p>
    <w:p w14:paraId="0F589E02" w14:textId="77777777" w:rsidR="009352B7" w:rsidRDefault="009352B7" w:rsidP="005E409E">
      <w:pPr>
        <w:pStyle w:val="payannameh"/>
        <w:tabs>
          <w:tab w:val="left" w:pos="0"/>
          <w:tab w:val="left" w:pos="7371"/>
        </w:tabs>
        <w:spacing w:line="240" w:lineRule="auto"/>
        <w:rPr>
          <w:ins w:id="10689" w:author="Mohsen Jafarinejad" w:date="2019-05-15T13:00:00Z"/>
        </w:rPr>
      </w:pPr>
    </w:p>
    <w:p w14:paraId="4C875579" w14:textId="77777777" w:rsidR="00CF7090" w:rsidRPr="002B72E7" w:rsidRDefault="00CF7090" w:rsidP="005E409E">
      <w:pPr>
        <w:pStyle w:val="payannameh"/>
        <w:tabs>
          <w:tab w:val="left" w:pos="0"/>
          <w:tab w:val="left" w:pos="7371"/>
        </w:tabs>
        <w:spacing w:line="240" w:lineRule="auto"/>
        <w:rPr>
          <w:rtl/>
        </w:rPr>
      </w:pPr>
    </w:p>
    <w:p w14:paraId="45EF5BD5" w14:textId="1C4DE352" w:rsidR="007D4929" w:rsidRDefault="00280AFB" w:rsidP="006527B4">
      <w:pPr>
        <w:pStyle w:val="a0"/>
        <w:bidi/>
        <w:rPr>
          <w:rtl/>
        </w:rPr>
      </w:pPr>
      <w:r w:rsidRPr="002B72E7">
        <w:rPr>
          <w:rtl/>
        </w:rPr>
        <w:t xml:space="preserve"> </w:t>
      </w:r>
      <w:bookmarkStart w:id="10690" w:name="_Toc3666272"/>
      <w:bookmarkStart w:id="10691" w:name="_Toc3666521"/>
      <w:del w:id="10692" w:author="Mohsen Jafarinejad" w:date="2019-04-27T14:05:00Z">
        <w:r w:rsidRPr="00627AE9" w:rsidDel="001F2734">
          <w:rPr>
            <w:rtl/>
          </w:rPr>
          <w:delText xml:space="preserve">روش </w:delText>
        </w:r>
        <w:r w:rsidR="000B0AD8" w:rsidRPr="00627AE9" w:rsidDel="001F2734">
          <w:rPr>
            <w:rtl/>
          </w:rPr>
          <w:delText>مدل‌ساز</w:delText>
        </w:r>
        <w:r w:rsidR="000B0AD8" w:rsidRPr="00627AE9" w:rsidDel="001F2734">
          <w:rPr>
            <w:rFonts w:hint="cs"/>
            <w:rtl/>
          </w:rPr>
          <w:delText>ی</w:delText>
        </w:r>
      </w:del>
      <w:bookmarkStart w:id="10693" w:name="_Toc8546157"/>
      <w:bookmarkStart w:id="10694" w:name="_Toc8550827"/>
      <w:bookmarkEnd w:id="10690"/>
      <w:bookmarkEnd w:id="10691"/>
      <w:ins w:id="10695" w:author="Mohsen Jafarinejad" w:date="2019-04-27T14:05:00Z">
        <w:r w:rsidR="001F2734">
          <w:rPr>
            <w:rFonts w:hint="cs"/>
            <w:rtl/>
          </w:rPr>
          <w:t xml:space="preserve">هندسه </w:t>
        </w:r>
        <w:r w:rsidR="001F2734" w:rsidRPr="0017736C">
          <w:rPr>
            <w:rFonts w:hint="cs"/>
            <w:sz w:val="28"/>
            <w:rtl/>
            <w:rPrChange w:id="10696" w:author="Mohsen Jafarinejad" w:date="2019-05-15T12:11:00Z">
              <w:rPr>
                <w:rFonts w:hint="cs"/>
                <w:rtl/>
              </w:rPr>
            </w:rPrChange>
          </w:rPr>
          <w:t>پیل</w:t>
        </w:r>
        <w:r w:rsidR="001F2734" w:rsidRPr="0017736C">
          <w:rPr>
            <w:sz w:val="28"/>
            <w:szCs w:val="32"/>
            <w:rtl/>
            <w:rPrChange w:id="10697" w:author="Mohsen Jafarinejad" w:date="2019-05-15T12:11:00Z">
              <w:rPr>
                <w:rtl/>
              </w:rPr>
            </w:rPrChange>
          </w:rPr>
          <w:t xml:space="preserve"> </w:t>
        </w:r>
        <w:r w:rsidR="001F2734">
          <w:rPr>
            <w:rFonts w:hint="cs"/>
            <w:rtl/>
          </w:rPr>
          <w:t>شبیه سازی شده</w:t>
        </w:r>
      </w:ins>
      <w:bookmarkEnd w:id="10693"/>
      <w:bookmarkEnd w:id="10694"/>
    </w:p>
    <w:p w14:paraId="4BC631B0" w14:textId="321077EC" w:rsidR="002D0971" w:rsidRDefault="007D4929">
      <w:pPr>
        <w:pStyle w:val="payannameh"/>
        <w:tabs>
          <w:tab w:val="left" w:pos="615"/>
          <w:tab w:val="left" w:pos="7371"/>
        </w:tabs>
        <w:spacing w:line="240" w:lineRule="auto"/>
        <w:ind w:left="48"/>
        <w:jc w:val="both"/>
        <w:rPr>
          <w:rtl/>
        </w:rPr>
        <w:pPrChange w:id="10698" w:author="Mohsen Jafarinejad" w:date="2019-05-08T16:21:00Z">
          <w:pPr>
            <w:pStyle w:val="payannameh"/>
            <w:tabs>
              <w:tab w:val="left" w:pos="615"/>
              <w:tab w:val="left" w:pos="7371"/>
            </w:tabs>
            <w:spacing w:line="240" w:lineRule="auto"/>
            <w:ind w:left="48"/>
          </w:pPr>
        </w:pPrChange>
      </w:pPr>
      <w:r>
        <w:rPr>
          <w:b/>
          <w:bCs/>
          <w:rtl/>
        </w:rPr>
        <w:tab/>
      </w:r>
      <w:del w:id="10699" w:author="Mohsen Jafarinejad" w:date="2019-04-28T10:02:00Z">
        <w:r w:rsidR="000B0AD8" w:rsidRPr="002B72E7" w:rsidDel="00A76E5D">
          <w:rPr>
            <w:rtl/>
          </w:rPr>
          <w:delText>به‌منظور</w:delText>
        </w:r>
        <w:r w:rsidR="00280AFB" w:rsidRPr="002B72E7" w:rsidDel="00A76E5D">
          <w:rPr>
            <w:rtl/>
          </w:rPr>
          <w:delText xml:space="preserve"> درک بهتر </w:delText>
        </w:r>
        <w:r w:rsidR="000B0AD8" w:rsidRPr="002B72E7" w:rsidDel="00A76E5D">
          <w:rPr>
            <w:rtl/>
          </w:rPr>
          <w:delText>مکان</w:delText>
        </w:r>
        <w:r w:rsidR="000B0AD8" w:rsidRPr="002B72E7" w:rsidDel="00A76E5D">
          <w:rPr>
            <w:rFonts w:hint="cs"/>
            <w:rtl/>
          </w:rPr>
          <w:delText>ی</w:delText>
        </w:r>
        <w:r w:rsidR="000B0AD8" w:rsidRPr="002B72E7" w:rsidDel="00A76E5D">
          <w:rPr>
            <w:rFonts w:hint="eastAsia"/>
            <w:rtl/>
          </w:rPr>
          <w:delText>زه</w:delText>
        </w:r>
        <w:r w:rsidR="00280AFB" w:rsidRPr="002B72E7" w:rsidDel="00A76E5D">
          <w:rPr>
            <w:rtl/>
          </w:rPr>
          <w:delText xml:space="preserve"> </w:delText>
        </w:r>
        <w:r w:rsidR="00280AFB" w:rsidRPr="002B72E7" w:rsidDel="00A76E5D">
          <w:delText>MFC</w:delText>
        </w:r>
        <w:r w:rsidR="003E768B" w:rsidRPr="002B72E7" w:rsidDel="00A76E5D">
          <w:rPr>
            <w:rFonts w:hint="cs"/>
            <w:rtl/>
          </w:rPr>
          <w:delText xml:space="preserve"> </w:delText>
        </w:r>
        <w:r w:rsidR="00280AFB" w:rsidRPr="002B72E7" w:rsidDel="00A76E5D">
          <w:rPr>
            <w:rtl/>
          </w:rPr>
          <w:delText xml:space="preserve"> بهتر است که این نوع پیل سوختی را با پیل سوختی </w:delText>
        </w:r>
        <w:r w:rsidR="00280AFB" w:rsidRPr="002B72E7" w:rsidDel="00A76E5D">
          <w:delText>CFC</w:delText>
        </w:r>
        <w:r w:rsidR="00280AFB" w:rsidRPr="002B72E7" w:rsidDel="00A76E5D">
          <w:rPr>
            <w:rtl/>
          </w:rPr>
          <w:delText xml:space="preserve"> مقایسه کنیم</w:delText>
        </w:r>
        <w:r w:rsidR="003E768B" w:rsidRPr="002B72E7" w:rsidDel="00A76E5D">
          <w:rPr>
            <w:rFonts w:hint="cs"/>
            <w:rtl/>
          </w:rPr>
          <w:delText xml:space="preserve"> </w:delText>
        </w:r>
        <w:r w:rsidR="000B0AD8" w:rsidRPr="002B72E7" w:rsidDel="00A76E5D">
          <w:rPr>
            <w:rtl/>
          </w:rPr>
          <w:delText>باا</w:delText>
        </w:r>
        <w:r w:rsidR="000B0AD8" w:rsidRPr="002B72E7" w:rsidDel="00A76E5D">
          <w:rPr>
            <w:rFonts w:hint="cs"/>
            <w:rtl/>
          </w:rPr>
          <w:delText>ی</w:delText>
        </w:r>
        <w:r w:rsidR="000B0AD8" w:rsidRPr="002B72E7" w:rsidDel="00A76E5D">
          <w:rPr>
            <w:rFonts w:hint="eastAsia"/>
            <w:rtl/>
          </w:rPr>
          <w:delText>ن‌وجود</w:delText>
        </w:r>
        <w:r w:rsidR="00280AFB" w:rsidRPr="002B72E7" w:rsidDel="00A76E5D">
          <w:rPr>
            <w:rtl/>
          </w:rPr>
          <w:delText xml:space="preserve"> باید توجه کرد که </w:delText>
        </w:r>
      </w:del>
      <w:r w:rsidR="000B0AD8" w:rsidRPr="002B72E7">
        <w:rPr>
          <w:rtl/>
        </w:rPr>
        <w:t>پ</w:t>
      </w:r>
      <w:r w:rsidR="000B0AD8" w:rsidRPr="002B72E7">
        <w:rPr>
          <w:rFonts w:hint="cs"/>
          <w:rtl/>
        </w:rPr>
        <w:t>ی</w:t>
      </w:r>
      <w:r w:rsidR="000B0AD8" w:rsidRPr="002B72E7">
        <w:rPr>
          <w:rFonts w:hint="eastAsia"/>
          <w:rtl/>
        </w:rPr>
        <w:t>ل‌ها</w:t>
      </w:r>
      <w:r w:rsidR="000B0AD8" w:rsidRPr="002B72E7">
        <w:rPr>
          <w:rFonts w:hint="cs"/>
          <w:rtl/>
        </w:rPr>
        <w:t>ی</w:t>
      </w:r>
      <w:r w:rsidR="00280AFB" w:rsidRPr="002B72E7">
        <w:rPr>
          <w:rtl/>
        </w:rPr>
        <w:t xml:space="preserve"> سوختی میکروبی تنها یک نوع از </w:t>
      </w:r>
      <w:r w:rsidR="000B0AD8" w:rsidRPr="002B72E7">
        <w:rPr>
          <w:rtl/>
        </w:rPr>
        <w:t>پ</w:t>
      </w:r>
      <w:r w:rsidR="000B0AD8" w:rsidRPr="002B72E7">
        <w:rPr>
          <w:rFonts w:hint="cs"/>
          <w:rtl/>
        </w:rPr>
        <w:t>ی</w:t>
      </w:r>
      <w:r w:rsidR="000B0AD8" w:rsidRPr="002B72E7">
        <w:rPr>
          <w:rFonts w:hint="eastAsia"/>
          <w:rtl/>
        </w:rPr>
        <w:t>ل‌ها</w:t>
      </w:r>
      <w:r w:rsidR="000B0AD8" w:rsidRPr="002B72E7">
        <w:rPr>
          <w:rFonts w:hint="cs"/>
          <w:rtl/>
        </w:rPr>
        <w:t>ی</w:t>
      </w:r>
      <w:r w:rsidR="00280AFB" w:rsidRPr="002B72E7">
        <w:rPr>
          <w:rtl/>
        </w:rPr>
        <w:t xml:space="preserve"> سوختی احتراقی نبوده و </w:t>
      </w:r>
      <w:r w:rsidR="000B0AD8" w:rsidRPr="002B72E7">
        <w:rPr>
          <w:rtl/>
        </w:rPr>
        <w:t>مکان</w:t>
      </w:r>
      <w:r w:rsidR="000B0AD8" w:rsidRPr="002B72E7">
        <w:rPr>
          <w:rFonts w:hint="cs"/>
          <w:rtl/>
        </w:rPr>
        <w:t>ی</w:t>
      </w:r>
      <w:r w:rsidR="000B0AD8" w:rsidRPr="002B72E7">
        <w:rPr>
          <w:rFonts w:hint="eastAsia"/>
          <w:rtl/>
        </w:rPr>
        <w:t>ز</w:t>
      </w:r>
      <w:ins w:id="10700" w:author="Mohsen Jafarinejad" w:date="2019-04-28T10:03:00Z">
        <w:r w:rsidR="00A76E5D">
          <w:rPr>
            <w:rFonts w:hint="cs"/>
            <w:rtl/>
          </w:rPr>
          <w:t>م</w:t>
        </w:r>
      </w:ins>
      <w:del w:id="10701" w:author="Mohsen Jafarinejad" w:date="2019-04-28T10:03:00Z">
        <w:r w:rsidR="000B0AD8" w:rsidRPr="002B72E7" w:rsidDel="00A76E5D">
          <w:rPr>
            <w:rFonts w:hint="eastAsia"/>
            <w:rtl/>
          </w:rPr>
          <w:delText>ه</w:delText>
        </w:r>
      </w:del>
      <w:r w:rsidR="00280AFB" w:rsidRPr="002B72E7">
        <w:rPr>
          <w:rtl/>
        </w:rPr>
        <w:t xml:space="preserve"> </w:t>
      </w:r>
      <w:r w:rsidR="000B0AD8" w:rsidRPr="002B72E7">
        <w:rPr>
          <w:rtl/>
        </w:rPr>
        <w:t>آن‌ها</w:t>
      </w:r>
      <w:r w:rsidR="00280AFB" w:rsidRPr="002B72E7">
        <w:rPr>
          <w:rtl/>
        </w:rPr>
        <w:t xml:space="preserve"> بسیار </w:t>
      </w:r>
      <w:ins w:id="10702" w:author="Mohsen Jafarinejad" w:date="2019-04-28T10:03:00Z">
        <w:r w:rsidR="00A76E5D">
          <w:rPr>
            <w:rFonts w:hint="cs"/>
            <w:rtl/>
          </w:rPr>
          <w:t>م</w:t>
        </w:r>
      </w:ins>
      <w:del w:id="10703" w:author="Mohsen Jafarinejad" w:date="2019-04-28T10:02:00Z">
        <w:r w:rsidR="00280AFB" w:rsidRPr="002B72E7" w:rsidDel="00A76E5D">
          <w:rPr>
            <w:rtl/>
          </w:rPr>
          <w:delText>م</w:delText>
        </w:r>
      </w:del>
      <w:r w:rsidR="00280AFB" w:rsidRPr="002B72E7">
        <w:rPr>
          <w:rtl/>
        </w:rPr>
        <w:t xml:space="preserve">تفاوت با پیل سوختی احتراقی است. تعدادی از این </w:t>
      </w:r>
      <w:r w:rsidR="000B0AD8" w:rsidRPr="002B72E7">
        <w:rPr>
          <w:rtl/>
        </w:rPr>
        <w:t>تفاوت‌ها</w:t>
      </w:r>
      <w:r w:rsidR="00280AFB" w:rsidRPr="002B72E7">
        <w:rPr>
          <w:rtl/>
        </w:rPr>
        <w:t xml:space="preserve"> فعالیت بسیار کمتر سمت آند </w:t>
      </w:r>
      <w:r w:rsidR="000B0AD8" w:rsidRPr="002B72E7">
        <w:rPr>
          <w:rtl/>
        </w:rPr>
        <w:t>(</w:t>
      </w:r>
      <w:r w:rsidR="00280AFB" w:rsidRPr="002B72E7">
        <w:rPr>
          <w:rtl/>
        </w:rPr>
        <w:t xml:space="preserve">سمت سوخت)، </w:t>
      </w:r>
      <w:r w:rsidR="000B0AD8" w:rsidRPr="002B72E7">
        <w:rPr>
          <w:rtl/>
        </w:rPr>
        <w:t>ن</w:t>
      </w:r>
      <w:r w:rsidR="000B0AD8" w:rsidRPr="002B72E7">
        <w:rPr>
          <w:rFonts w:hint="cs"/>
          <w:rtl/>
        </w:rPr>
        <w:t>ی</w:t>
      </w:r>
      <w:r w:rsidR="000B0AD8" w:rsidRPr="002B72E7">
        <w:rPr>
          <w:rFonts w:hint="eastAsia"/>
          <w:rtl/>
        </w:rPr>
        <w:t>ازها</w:t>
      </w:r>
      <w:r w:rsidR="000B0AD8" w:rsidRPr="002B72E7">
        <w:rPr>
          <w:rFonts w:hint="cs"/>
          <w:rtl/>
        </w:rPr>
        <w:t>ی</w:t>
      </w:r>
      <w:r w:rsidR="00280AFB" w:rsidRPr="002B72E7">
        <w:rPr>
          <w:rtl/>
        </w:rPr>
        <w:t xml:space="preserve"> زیستی کاتالیست آند یعنی </w:t>
      </w:r>
      <w:r w:rsidR="000B0AD8" w:rsidRPr="002B72E7">
        <w:rPr>
          <w:rtl/>
        </w:rPr>
        <w:t>باکتر</w:t>
      </w:r>
      <w:r w:rsidR="000B0AD8" w:rsidRPr="002B72E7">
        <w:rPr>
          <w:rFonts w:hint="cs"/>
          <w:rtl/>
        </w:rPr>
        <w:t>ی‌</w:t>
      </w:r>
      <w:r w:rsidR="000B0AD8" w:rsidRPr="002B72E7">
        <w:rPr>
          <w:rFonts w:hint="eastAsia"/>
          <w:rtl/>
        </w:rPr>
        <w:t>ها</w:t>
      </w:r>
      <w:r w:rsidR="00280AFB" w:rsidRPr="002B72E7">
        <w:rPr>
          <w:rtl/>
        </w:rPr>
        <w:t xml:space="preserve"> </w:t>
      </w:r>
      <w:r w:rsidR="00280AFB" w:rsidRPr="002B72E7">
        <w:rPr>
          <w:rFonts w:ascii="Times New Roman" w:hAnsi="Times New Roman" w:cs="Times New Roman" w:hint="cs"/>
          <w:rtl/>
        </w:rPr>
        <w:t> </w:t>
      </w:r>
      <w:r w:rsidR="000B0AD8" w:rsidRPr="002B72E7">
        <w:rPr>
          <w:rFonts w:hint="cs"/>
          <w:rtl/>
        </w:rPr>
        <w:t>،</w:t>
      </w:r>
      <w:r w:rsidR="000B0AD8" w:rsidRPr="002B72E7">
        <w:rPr>
          <w:rtl/>
        </w:rPr>
        <w:t xml:space="preserve"> </w:t>
      </w:r>
      <w:r w:rsidR="00280AFB" w:rsidRPr="002B72E7">
        <w:rPr>
          <w:rFonts w:hint="cs"/>
          <w:rtl/>
        </w:rPr>
        <w:t>تنوع</w:t>
      </w:r>
      <w:r w:rsidR="00280AFB" w:rsidRPr="002B72E7">
        <w:rPr>
          <w:rtl/>
        </w:rPr>
        <w:t xml:space="preserve"> </w:t>
      </w:r>
      <w:r w:rsidR="00280AFB" w:rsidRPr="002B72E7">
        <w:rPr>
          <w:rFonts w:hint="cs"/>
          <w:rtl/>
        </w:rPr>
        <w:t>زیاد</w:t>
      </w:r>
      <w:r w:rsidR="00280AFB" w:rsidRPr="002B72E7">
        <w:rPr>
          <w:rtl/>
        </w:rPr>
        <w:t xml:space="preserve"> </w:t>
      </w:r>
      <w:r w:rsidR="00280AFB" w:rsidRPr="002B72E7">
        <w:rPr>
          <w:rFonts w:hint="cs"/>
          <w:rtl/>
        </w:rPr>
        <w:t>کاتالیست</w:t>
      </w:r>
      <w:r w:rsidR="00280AFB" w:rsidRPr="002B72E7">
        <w:rPr>
          <w:rtl/>
        </w:rPr>
        <w:t xml:space="preserve"> </w:t>
      </w:r>
      <w:r w:rsidR="00280AFB" w:rsidRPr="002B72E7">
        <w:rPr>
          <w:rFonts w:hint="cs"/>
          <w:rtl/>
        </w:rPr>
        <w:t>آند</w:t>
      </w:r>
      <w:r w:rsidR="00280AFB" w:rsidRPr="002B72E7">
        <w:rPr>
          <w:rtl/>
        </w:rPr>
        <w:t xml:space="preserve"> </w:t>
      </w:r>
      <w:r w:rsidR="00280AFB" w:rsidRPr="002B72E7">
        <w:rPr>
          <w:rFonts w:hint="cs"/>
          <w:rtl/>
        </w:rPr>
        <w:t>و</w:t>
      </w:r>
      <w:r w:rsidR="00280AFB" w:rsidRPr="002B72E7">
        <w:rPr>
          <w:rtl/>
        </w:rPr>
        <w:t xml:space="preserve"> </w:t>
      </w:r>
      <w:r w:rsidR="00280AFB" w:rsidRPr="002B72E7">
        <w:rPr>
          <w:rFonts w:hint="cs"/>
          <w:rtl/>
        </w:rPr>
        <w:t>پیچیدگی</w:t>
      </w:r>
      <w:r w:rsidR="00280AFB" w:rsidRPr="002B72E7">
        <w:rPr>
          <w:rtl/>
        </w:rPr>
        <w:t xml:space="preserve"> </w:t>
      </w:r>
      <w:r w:rsidR="00280AFB" w:rsidRPr="002B72E7">
        <w:rPr>
          <w:rFonts w:hint="cs"/>
          <w:rtl/>
        </w:rPr>
        <w:t>و</w:t>
      </w:r>
      <w:r w:rsidR="00280AFB" w:rsidRPr="002B72E7">
        <w:rPr>
          <w:rtl/>
        </w:rPr>
        <w:t xml:space="preserve"> </w:t>
      </w:r>
      <w:r w:rsidR="00280AFB" w:rsidRPr="002B72E7">
        <w:rPr>
          <w:rFonts w:hint="cs"/>
          <w:rtl/>
        </w:rPr>
        <w:t>انعطاف</w:t>
      </w:r>
      <w:r w:rsidR="00280AFB" w:rsidRPr="002B72E7">
        <w:rPr>
          <w:rtl/>
        </w:rPr>
        <w:t xml:space="preserve"> </w:t>
      </w:r>
      <w:r w:rsidR="00280AFB" w:rsidRPr="002B72E7">
        <w:rPr>
          <w:rFonts w:hint="cs"/>
          <w:rtl/>
        </w:rPr>
        <w:t>پذیری</w:t>
      </w:r>
      <w:r w:rsidR="00280AFB" w:rsidRPr="002B72E7">
        <w:rPr>
          <w:rtl/>
        </w:rPr>
        <w:t xml:space="preserve"> </w:t>
      </w:r>
      <w:r w:rsidR="00280AFB" w:rsidRPr="002B72E7">
        <w:rPr>
          <w:rFonts w:hint="cs"/>
          <w:rtl/>
        </w:rPr>
        <w:t>سوخت</w:t>
      </w:r>
      <w:r w:rsidR="00280AFB" w:rsidRPr="002B72E7">
        <w:rPr>
          <w:rtl/>
        </w:rPr>
        <w:t xml:space="preserve"> </w:t>
      </w:r>
      <w:r w:rsidR="00280AFB" w:rsidRPr="002B72E7">
        <w:rPr>
          <w:rFonts w:hint="cs"/>
          <w:rtl/>
        </w:rPr>
        <w:t>مصرفی</w:t>
      </w:r>
      <w:r w:rsidR="00280AFB" w:rsidRPr="002B72E7">
        <w:rPr>
          <w:rtl/>
        </w:rPr>
        <w:t xml:space="preserve"> </w:t>
      </w:r>
      <w:r w:rsidR="000B0AD8" w:rsidRPr="002B72E7">
        <w:rPr>
          <w:rtl/>
        </w:rPr>
        <w:t>باکتر</w:t>
      </w:r>
      <w:r w:rsidR="000B0AD8" w:rsidRPr="002B72E7">
        <w:rPr>
          <w:rFonts w:hint="cs"/>
          <w:rtl/>
        </w:rPr>
        <w:t>ی‌</w:t>
      </w:r>
      <w:r w:rsidR="000B0AD8" w:rsidRPr="002B72E7">
        <w:rPr>
          <w:rFonts w:hint="eastAsia"/>
          <w:rtl/>
        </w:rPr>
        <w:t>هاست</w:t>
      </w:r>
      <w:r w:rsidR="002D0971">
        <w:rPr>
          <w:rtl/>
        </w:rPr>
        <w:t>.</w:t>
      </w:r>
    </w:p>
    <w:p w14:paraId="726BF139" w14:textId="1DB6A7EB" w:rsidR="00280AFB" w:rsidRDefault="002D0971">
      <w:pPr>
        <w:pStyle w:val="payannameh"/>
        <w:tabs>
          <w:tab w:val="left" w:pos="615"/>
          <w:tab w:val="left" w:pos="7371"/>
        </w:tabs>
        <w:spacing w:line="240" w:lineRule="auto"/>
        <w:ind w:left="48"/>
        <w:jc w:val="both"/>
        <w:rPr>
          <w:rtl/>
        </w:rPr>
        <w:pPrChange w:id="10704" w:author="Mohsen Jafarinejad" w:date="2019-05-08T16:21:00Z">
          <w:pPr>
            <w:pStyle w:val="payannameh"/>
            <w:tabs>
              <w:tab w:val="left" w:pos="615"/>
              <w:tab w:val="left" w:pos="7371"/>
            </w:tabs>
            <w:spacing w:line="240" w:lineRule="auto"/>
            <w:ind w:left="48"/>
          </w:pPr>
        </w:pPrChange>
      </w:pPr>
      <w:r>
        <w:rPr>
          <w:rtl/>
        </w:rPr>
        <w:tab/>
      </w:r>
      <w:r w:rsidR="00280AFB" w:rsidRPr="002B72E7">
        <w:rPr>
          <w:rFonts w:hint="cs"/>
          <w:rtl/>
        </w:rPr>
        <w:t>اگرچه</w:t>
      </w:r>
      <w:r w:rsidR="00280AFB" w:rsidRPr="002B72E7">
        <w:rPr>
          <w:rtl/>
        </w:rPr>
        <w:t xml:space="preserve"> </w:t>
      </w:r>
      <w:r w:rsidR="00280AFB" w:rsidRPr="002B72E7">
        <w:rPr>
          <w:rFonts w:hint="cs"/>
          <w:rtl/>
        </w:rPr>
        <w:t>پیل</w:t>
      </w:r>
      <w:r w:rsidR="00280AFB" w:rsidRPr="002B72E7">
        <w:rPr>
          <w:rtl/>
        </w:rPr>
        <w:t xml:space="preserve"> </w:t>
      </w:r>
      <w:r w:rsidR="00280AFB" w:rsidRPr="002B72E7">
        <w:rPr>
          <w:rFonts w:hint="cs"/>
          <w:rtl/>
        </w:rPr>
        <w:t>سوختی</w:t>
      </w:r>
      <w:r w:rsidR="00280AFB" w:rsidRPr="002B72E7">
        <w:rPr>
          <w:rtl/>
        </w:rPr>
        <w:t xml:space="preserve"> </w:t>
      </w:r>
      <w:r w:rsidR="00280AFB" w:rsidRPr="002B72E7">
        <w:rPr>
          <w:rFonts w:hint="cs"/>
          <w:rtl/>
        </w:rPr>
        <w:t>میکروبی</w:t>
      </w:r>
      <w:r w:rsidR="00280AFB" w:rsidRPr="002B72E7">
        <w:rPr>
          <w:rtl/>
        </w:rPr>
        <w:t xml:space="preserve"> </w:t>
      </w:r>
      <w:r w:rsidR="00280AFB" w:rsidRPr="002B72E7">
        <w:rPr>
          <w:rFonts w:hint="cs"/>
          <w:rtl/>
        </w:rPr>
        <w:t>یک</w:t>
      </w:r>
      <w:r w:rsidR="00280AFB" w:rsidRPr="002B72E7">
        <w:rPr>
          <w:rtl/>
        </w:rPr>
        <w:t xml:space="preserve"> </w:t>
      </w:r>
      <w:r w:rsidR="00280AFB" w:rsidRPr="002B72E7">
        <w:rPr>
          <w:rFonts w:hint="cs"/>
          <w:rtl/>
        </w:rPr>
        <w:t>سیستم</w:t>
      </w:r>
      <w:r w:rsidR="00280AFB" w:rsidRPr="002B72E7">
        <w:rPr>
          <w:rtl/>
        </w:rPr>
        <w:t xml:space="preserve"> </w:t>
      </w:r>
      <w:r w:rsidR="00280AFB" w:rsidRPr="002B72E7">
        <w:rPr>
          <w:rFonts w:hint="cs"/>
          <w:rtl/>
        </w:rPr>
        <w:t>بیولوژیکی</w:t>
      </w:r>
      <w:r w:rsidR="00280AFB" w:rsidRPr="002B72E7">
        <w:rPr>
          <w:rtl/>
        </w:rPr>
        <w:t xml:space="preserve"> </w:t>
      </w:r>
      <w:r w:rsidR="00280AFB" w:rsidRPr="002B72E7">
        <w:rPr>
          <w:rFonts w:hint="cs"/>
          <w:rtl/>
        </w:rPr>
        <w:t>است،</w:t>
      </w:r>
      <w:r w:rsidR="00280AFB" w:rsidRPr="002B72E7">
        <w:rPr>
          <w:rtl/>
        </w:rPr>
        <w:t xml:space="preserve"> </w:t>
      </w:r>
      <w:r w:rsidR="00280AFB" w:rsidRPr="002B72E7">
        <w:rPr>
          <w:rFonts w:hint="cs"/>
          <w:rtl/>
        </w:rPr>
        <w:t>در</w:t>
      </w:r>
      <w:r w:rsidR="00280AFB" w:rsidRPr="002B72E7">
        <w:rPr>
          <w:rtl/>
        </w:rPr>
        <w:t xml:space="preserve"> </w:t>
      </w:r>
      <w:r w:rsidR="00280AFB" w:rsidRPr="002B72E7">
        <w:rPr>
          <w:rFonts w:hint="cs"/>
          <w:rtl/>
        </w:rPr>
        <w:t>مقایسه</w:t>
      </w:r>
      <w:r w:rsidR="00280AFB" w:rsidRPr="002B72E7">
        <w:rPr>
          <w:rtl/>
        </w:rPr>
        <w:t xml:space="preserve"> </w:t>
      </w:r>
      <w:r w:rsidR="00280AFB" w:rsidRPr="002B72E7">
        <w:rPr>
          <w:rFonts w:hint="cs"/>
          <w:rtl/>
        </w:rPr>
        <w:t>با</w:t>
      </w:r>
      <w:r w:rsidR="00280AFB" w:rsidRPr="002B72E7">
        <w:rPr>
          <w:rtl/>
        </w:rPr>
        <w:t xml:space="preserve"> </w:t>
      </w:r>
      <w:r w:rsidR="000B0AD8" w:rsidRPr="002B72E7">
        <w:rPr>
          <w:rtl/>
        </w:rPr>
        <w:t>پ</w:t>
      </w:r>
      <w:r w:rsidR="000B0AD8" w:rsidRPr="002B72E7">
        <w:rPr>
          <w:rFonts w:hint="cs"/>
          <w:rtl/>
        </w:rPr>
        <w:t>ی</w:t>
      </w:r>
      <w:r w:rsidR="000B0AD8" w:rsidRPr="002B72E7">
        <w:rPr>
          <w:rFonts w:hint="eastAsia"/>
          <w:rtl/>
        </w:rPr>
        <w:t>ل‌ها</w:t>
      </w:r>
      <w:r w:rsidR="000B0AD8" w:rsidRPr="002B72E7">
        <w:rPr>
          <w:rFonts w:hint="cs"/>
          <w:rtl/>
        </w:rPr>
        <w:t>ی</w:t>
      </w:r>
      <w:r w:rsidR="00280AFB" w:rsidRPr="002B72E7">
        <w:rPr>
          <w:rtl/>
        </w:rPr>
        <w:t xml:space="preserve"> </w:t>
      </w:r>
      <w:r w:rsidR="00280AFB" w:rsidRPr="002B72E7">
        <w:rPr>
          <w:rFonts w:hint="cs"/>
          <w:rtl/>
        </w:rPr>
        <w:t>سوختی</w:t>
      </w:r>
      <w:r w:rsidR="00280AFB" w:rsidRPr="002B72E7">
        <w:rPr>
          <w:rtl/>
        </w:rPr>
        <w:t xml:space="preserve"> </w:t>
      </w:r>
      <w:r w:rsidR="00280AFB" w:rsidRPr="002B72E7">
        <w:rPr>
          <w:rFonts w:hint="cs"/>
          <w:rtl/>
        </w:rPr>
        <w:t>احتراقی</w:t>
      </w:r>
      <w:r w:rsidR="00280AFB" w:rsidRPr="002B72E7">
        <w:rPr>
          <w:rtl/>
        </w:rPr>
        <w:t xml:space="preserve">، اما این باور وجود داشت که شبیه سازی پیل سوختی میکروبی با استفاده از فرایند واکنشی </w:t>
      </w:r>
      <w:r w:rsidR="00280AFB" w:rsidRPr="002B72E7">
        <w:rPr>
          <w:rFonts w:ascii="Times New Roman" w:hAnsi="Times New Roman" w:cs="Times New Roman" w:hint="cs"/>
          <w:rtl/>
        </w:rPr>
        <w:t>–</w:t>
      </w:r>
      <w:ins w:id="10705" w:author="Mohsen Jafarinejad" w:date="2019-05-08T16:21:00Z">
        <w:r w:rsidR="007775CF">
          <w:rPr>
            <w:rFonts w:ascii="Times New Roman" w:hAnsi="Times New Roman" w:cs="Times New Roman" w:hint="cs"/>
            <w:rtl/>
          </w:rPr>
          <w:t xml:space="preserve"> </w:t>
        </w:r>
      </w:ins>
      <w:r w:rsidR="00280AFB" w:rsidRPr="002B72E7">
        <w:rPr>
          <w:rtl/>
        </w:rPr>
        <w:t xml:space="preserve"> </w:t>
      </w:r>
      <w:r w:rsidR="00280AFB" w:rsidRPr="002B72E7">
        <w:rPr>
          <w:rFonts w:hint="cs"/>
          <w:rtl/>
        </w:rPr>
        <w:t>نفوذی</w:t>
      </w:r>
      <w:r w:rsidR="00280AFB" w:rsidRPr="002B72E7">
        <w:rPr>
          <w:rtl/>
        </w:rPr>
        <w:t xml:space="preserve"> </w:t>
      </w:r>
      <w:r w:rsidR="00280AFB" w:rsidRPr="002B72E7">
        <w:rPr>
          <w:rFonts w:hint="cs"/>
          <w:rtl/>
        </w:rPr>
        <w:t>مورد</w:t>
      </w:r>
      <w:r w:rsidR="00280AFB" w:rsidRPr="002B72E7">
        <w:rPr>
          <w:rtl/>
        </w:rPr>
        <w:t xml:space="preserve"> </w:t>
      </w:r>
      <w:r w:rsidR="00280AFB" w:rsidRPr="002B72E7">
        <w:rPr>
          <w:rFonts w:hint="cs"/>
          <w:rtl/>
        </w:rPr>
        <w:lastRenderedPageBreak/>
        <w:t>استفاده</w:t>
      </w:r>
      <w:r w:rsidR="00280AFB" w:rsidRPr="002B72E7">
        <w:rPr>
          <w:rtl/>
        </w:rPr>
        <w:t xml:space="preserve"> </w:t>
      </w:r>
      <w:r w:rsidR="00280AFB" w:rsidRPr="002B72E7">
        <w:rPr>
          <w:rFonts w:hint="cs"/>
          <w:rtl/>
        </w:rPr>
        <w:t>در</w:t>
      </w:r>
      <w:r w:rsidR="00280AFB" w:rsidRPr="002B72E7">
        <w:rPr>
          <w:rtl/>
        </w:rPr>
        <w:t xml:space="preserve"> </w:t>
      </w:r>
      <w:r w:rsidR="000B0AD8" w:rsidRPr="002B72E7">
        <w:rPr>
          <w:rtl/>
        </w:rPr>
        <w:t>پ</w:t>
      </w:r>
      <w:r w:rsidR="000B0AD8" w:rsidRPr="002B72E7">
        <w:rPr>
          <w:rFonts w:hint="cs"/>
          <w:rtl/>
        </w:rPr>
        <w:t>ی</w:t>
      </w:r>
      <w:r w:rsidR="000B0AD8" w:rsidRPr="002B72E7">
        <w:rPr>
          <w:rFonts w:hint="eastAsia"/>
          <w:rtl/>
        </w:rPr>
        <w:t>ل‌ها</w:t>
      </w:r>
      <w:r w:rsidR="000B0AD8" w:rsidRPr="002B72E7">
        <w:rPr>
          <w:rFonts w:hint="cs"/>
          <w:rtl/>
        </w:rPr>
        <w:t>ی</w:t>
      </w:r>
      <w:r w:rsidR="00280AFB" w:rsidRPr="002B72E7">
        <w:rPr>
          <w:rtl/>
        </w:rPr>
        <w:t xml:space="preserve"> </w:t>
      </w:r>
      <w:r w:rsidR="00280AFB" w:rsidRPr="002B72E7">
        <w:rPr>
          <w:rFonts w:hint="cs"/>
          <w:rtl/>
        </w:rPr>
        <w:t>شیمیایی</w:t>
      </w:r>
      <w:r w:rsidR="00280AFB" w:rsidRPr="002B72E7">
        <w:rPr>
          <w:rtl/>
        </w:rPr>
        <w:t xml:space="preserve"> </w:t>
      </w:r>
      <w:r w:rsidR="000B0AD8" w:rsidRPr="002B72E7">
        <w:rPr>
          <w:rtl/>
        </w:rPr>
        <w:t>م</w:t>
      </w:r>
      <w:r w:rsidR="000B0AD8" w:rsidRPr="002B72E7">
        <w:rPr>
          <w:rFonts w:hint="cs"/>
          <w:rtl/>
        </w:rPr>
        <w:t>ی‌</w:t>
      </w:r>
      <w:r w:rsidR="000B0AD8" w:rsidRPr="002B72E7">
        <w:rPr>
          <w:rFonts w:hint="eastAsia"/>
          <w:rtl/>
        </w:rPr>
        <w:t>تواند</w:t>
      </w:r>
      <w:r w:rsidR="00280AFB" w:rsidRPr="002B72E7">
        <w:rPr>
          <w:rtl/>
        </w:rPr>
        <w:t xml:space="preserve"> </w:t>
      </w:r>
      <w:r w:rsidR="00280AFB" w:rsidRPr="002B72E7">
        <w:rPr>
          <w:rFonts w:hint="cs"/>
          <w:rtl/>
        </w:rPr>
        <w:t>سود</w:t>
      </w:r>
      <w:r w:rsidR="00280AFB" w:rsidRPr="002B72E7">
        <w:rPr>
          <w:rtl/>
        </w:rPr>
        <w:t xml:space="preserve"> </w:t>
      </w:r>
      <w:r w:rsidR="00280AFB" w:rsidRPr="002B72E7">
        <w:rPr>
          <w:rFonts w:hint="cs"/>
          <w:rtl/>
        </w:rPr>
        <w:t>بخش</w:t>
      </w:r>
      <w:r w:rsidR="00280AFB" w:rsidRPr="002B72E7">
        <w:rPr>
          <w:rtl/>
        </w:rPr>
        <w:t xml:space="preserve"> </w:t>
      </w:r>
      <w:r w:rsidR="00280AFB" w:rsidRPr="002B72E7">
        <w:rPr>
          <w:rFonts w:hint="cs"/>
          <w:rtl/>
        </w:rPr>
        <w:t>باشد</w:t>
      </w:r>
      <w:r w:rsidR="00280AFB" w:rsidRPr="002B72E7">
        <w:rPr>
          <w:rtl/>
        </w:rPr>
        <w:t>.</w:t>
      </w:r>
      <w:ins w:id="10706" w:author="Mohsen Jafarinejad" w:date="2019-04-28T10:03:00Z">
        <w:r w:rsidR="00A76E5D">
          <w:rPr>
            <w:rFonts w:hint="cs"/>
            <w:rtl/>
          </w:rPr>
          <w:t xml:space="preserve"> </w:t>
        </w:r>
      </w:ins>
      <w:ins w:id="10707" w:author="Mohsen Jafarinejad" w:date="2019-05-11T13:06:00Z">
        <w:r w:rsidR="0039233A">
          <w:rPr>
            <w:rFonts w:hint="cs"/>
            <w:rtl/>
          </w:rPr>
          <w:t>شبیه‌سازی این نوشتار تنها بخشی از محوطه اطراف الکترود وغشا در پیل را در نظر گرفته است</w:t>
        </w:r>
      </w:ins>
      <w:ins w:id="10708" w:author="Mohsen Jafarinejad" w:date="2019-05-11T13:08:00Z">
        <w:r w:rsidR="0039233A">
          <w:rPr>
            <w:rFonts w:hint="cs"/>
            <w:rtl/>
          </w:rPr>
          <w:t xml:space="preserve"> </w:t>
        </w:r>
      </w:ins>
      <w:ins w:id="10709" w:author="Mohsen Jafarinejad" w:date="2019-05-11T13:06:00Z">
        <w:r w:rsidR="0039233A">
          <w:rPr>
            <w:rFonts w:hint="cs"/>
            <w:rtl/>
          </w:rPr>
          <w:t>بطوریکه</w:t>
        </w:r>
      </w:ins>
      <w:ins w:id="10710" w:author="Mohsen Jafarinejad" w:date="2019-05-11T13:08:00Z">
        <w:r w:rsidR="0039233A">
          <w:rPr>
            <w:rFonts w:hint="cs"/>
            <w:rtl/>
          </w:rPr>
          <w:t xml:space="preserve"> قسمتی از</w:t>
        </w:r>
      </w:ins>
      <w:ins w:id="10711" w:author="Mohsen Jafarinejad" w:date="2019-05-11T13:06:00Z">
        <w:r w:rsidR="0039233A">
          <w:rPr>
            <w:rFonts w:hint="cs"/>
            <w:rtl/>
          </w:rPr>
          <w:t xml:space="preserve"> ناحیه در نظر گرفته شده</w:t>
        </w:r>
      </w:ins>
      <w:ins w:id="10712" w:author="Mohsen Jafarinejad" w:date="2019-05-11T13:08:00Z">
        <w:r w:rsidR="0039233A">
          <w:rPr>
            <w:rFonts w:hint="cs"/>
            <w:rtl/>
          </w:rPr>
          <w:t xml:space="preserve"> درون محفظه کاتد و قسمت دیگر آن درون محفظه آند جای می گیرد.</w:t>
        </w:r>
      </w:ins>
      <w:ins w:id="10713" w:author="Mohsen Jafarinejad" w:date="2019-05-11T13:06:00Z">
        <w:r w:rsidR="0039233A">
          <w:rPr>
            <w:rFonts w:hint="cs"/>
            <w:rtl/>
          </w:rPr>
          <w:t xml:space="preserve"> </w:t>
        </w:r>
      </w:ins>
      <w:ins w:id="10714" w:author="Mohsen Jafarinejad" w:date="2019-04-28T10:03:00Z">
        <w:r w:rsidR="00A76E5D">
          <w:rPr>
            <w:rFonts w:hint="cs"/>
            <w:rtl/>
          </w:rPr>
          <w:t>در زیر قسمت های مختلف پیل مورد شبیه‌سازی قابل مشاهده است.</w:t>
        </w:r>
      </w:ins>
    </w:p>
    <w:p w14:paraId="0E5BCFCE" w14:textId="77777777" w:rsidR="00E75629" w:rsidRPr="002B72E7" w:rsidRDefault="00E75629" w:rsidP="007D4929">
      <w:pPr>
        <w:pStyle w:val="payannameh"/>
        <w:tabs>
          <w:tab w:val="left" w:pos="615"/>
          <w:tab w:val="left" w:pos="7371"/>
        </w:tabs>
        <w:spacing w:line="240" w:lineRule="auto"/>
        <w:ind w:left="48"/>
        <w:rPr>
          <w:rtl/>
        </w:rPr>
      </w:pPr>
    </w:p>
    <w:p w14:paraId="58D1BFA7" w14:textId="2DEEBF6D" w:rsidR="003E768B" w:rsidRPr="002B72E7" w:rsidRDefault="005121BF" w:rsidP="005E409E">
      <w:pPr>
        <w:pStyle w:val="payannameh"/>
        <w:tabs>
          <w:tab w:val="left" w:pos="0"/>
          <w:tab w:val="left" w:pos="7371"/>
        </w:tabs>
        <w:spacing w:line="240" w:lineRule="auto"/>
        <w:rPr>
          <w:rtl/>
        </w:rPr>
      </w:pPr>
      <w:r w:rsidRPr="002B72E7">
        <w:rPr>
          <w:noProof/>
          <w:lang w:bidi="ar-SA"/>
        </w:rPr>
        <w:drawing>
          <wp:inline distT="0" distB="0" distL="0" distR="0" wp14:anchorId="3B3272AB" wp14:editId="374E3A65">
            <wp:extent cx="5461069" cy="2533320"/>
            <wp:effectExtent l="0" t="0" r="6350" b="635"/>
            <wp:docPr id="4162" name="Picture 4162" descr="C:\Users\m.jafarinejad\Desktop\proposal\fig2.jpg"/>
            <wp:cNvGraphicFramePr/>
            <a:graphic xmlns:a="http://schemas.openxmlformats.org/drawingml/2006/main">
              <a:graphicData uri="http://schemas.openxmlformats.org/drawingml/2006/picture">
                <pic:pic xmlns:pic="http://schemas.openxmlformats.org/drawingml/2006/picture">
                  <pic:nvPicPr>
                    <pic:cNvPr id="13" name="Picture 13" descr="C:\Users\m.jafarinejad\Desktop\proposal\fig2.jpg"/>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86110" cy="2544936"/>
                    </a:xfrm>
                    <a:prstGeom prst="rect">
                      <a:avLst/>
                    </a:prstGeom>
                    <a:noFill/>
                    <a:ln>
                      <a:noFill/>
                    </a:ln>
                  </pic:spPr>
                </pic:pic>
              </a:graphicData>
            </a:graphic>
          </wp:inline>
        </w:drawing>
      </w:r>
    </w:p>
    <w:p w14:paraId="34F1A449" w14:textId="55B27197" w:rsidR="00E75629" w:rsidRDefault="003E768B" w:rsidP="00CF0011">
      <w:pPr>
        <w:pStyle w:val="a4"/>
        <w:rPr>
          <w:rtl/>
        </w:rPr>
      </w:pPr>
      <w:bookmarkStart w:id="10715" w:name="_Toc8551042"/>
      <w:r w:rsidRPr="002B72E7">
        <w:rPr>
          <w:rFonts w:hint="cs"/>
          <w:rtl/>
        </w:rPr>
        <w:t xml:space="preserve">نمایه نواحی مورد </w:t>
      </w:r>
      <w:r w:rsidR="005121BF" w:rsidRPr="002B72E7">
        <w:rPr>
          <w:rFonts w:hint="cs"/>
          <w:rtl/>
        </w:rPr>
        <w:t>شبیه‌سازی</w:t>
      </w:r>
      <w:bookmarkEnd w:id="10715"/>
    </w:p>
    <w:p w14:paraId="2A5A743D" w14:textId="77777777" w:rsidR="00E75629" w:rsidRDefault="00E75629" w:rsidP="00E75629">
      <w:pPr>
        <w:pStyle w:val="payannameh"/>
        <w:tabs>
          <w:tab w:val="left" w:pos="0"/>
          <w:tab w:val="left" w:pos="567"/>
          <w:tab w:val="left" w:pos="7371"/>
        </w:tabs>
        <w:spacing w:line="240" w:lineRule="auto"/>
        <w:jc w:val="center"/>
        <w:rPr>
          <w:rtl/>
        </w:rPr>
      </w:pPr>
      <w:r>
        <w:rPr>
          <w:rtl/>
        </w:rPr>
        <w:tab/>
      </w:r>
    </w:p>
    <w:p w14:paraId="2BEB17C6" w14:textId="03549494" w:rsidR="00E75629" w:rsidRDefault="00E75629" w:rsidP="006527B4">
      <w:pPr>
        <w:pStyle w:val="payannameh"/>
        <w:tabs>
          <w:tab w:val="left" w:pos="-235"/>
          <w:tab w:val="left" w:pos="0"/>
        </w:tabs>
        <w:spacing w:line="240" w:lineRule="auto"/>
        <w:ind w:left="48"/>
        <w:rPr>
          <w:rtl/>
        </w:rPr>
      </w:pPr>
      <w:r>
        <w:rPr>
          <w:rtl/>
        </w:rPr>
        <w:tab/>
      </w:r>
      <w:del w:id="10716" w:author="Mohsen Jafarinejad" w:date="2019-04-28T10:05:00Z">
        <w:r w:rsidR="00280AFB" w:rsidRPr="00B33709" w:rsidDel="00A76E5D">
          <w:rPr>
            <w:highlight w:val="yellow"/>
            <w:rtl/>
            <w:rPrChange w:id="10717" w:author="Mohsen Jafarinejad" w:date="2019-04-27T14:40:00Z">
              <w:rPr>
                <w:rtl/>
              </w:rPr>
            </w:rPrChange>
          </w:rPr>
          <w:delText xml:space="preserve">نرم افزار </w:delText>
        </w:r>
        <w:r w:rsidR="00280AFB" w:rsidRPr="00B33709" w:rsidDel="00A76E5D">
          <w:rPr>
            <w:highlight w:val="yellow"/>
            <w:rPrChange w:id="10718" w:author="Mohsen Jafarinejad" w:date="2019-04-27T14:40:00Z">
              <w:rPr/>
            </w:rPrChange>
          </w:rPr>
          <w:delText>Fluent</w:delText>
        </w:r>
        <w:r w:rsidR="00280AFB" w:rsidRPr="00B33709" w:rsidDel="00A76E5D">
          <w:rPr>
            <w:highlight w:val="yellow"/>
            <w:rtl/>
            <w:rPrChange w:id="10719" w:author="Mohsen Jafarinejad" w:date="2019-04-27T14:40:00Z">
              <w:rPr>
                <w:rtl/>
              </w:rPr>
            </w:rPrChange>
          </w:rPr>
          <w:delText xml:space="preserve"> </w:delText>
        </w:r>
        <w:r w:rsidR="00280AFB" w:rsidRPr="00B33709" w:rsidDel="00A76E5D">
          <w:rPr>
            <w:rFonts w:hint="eastAsia"/>
            <w:highlight w:val="yellow"/>
            <w:rtl/>
            <w:rPrChange w:id="10720" w:author="Mohsen Jafarinejad" w:date="2019-04-27T14:40:00Z">
              <w:rPr>
                <w:rFonts w:hint="eastAsia"/>
                <w:rtl/>
              </w:rPr>
            </w:rPrChange>
          </w:rPr>
          <w:delText>که</w:delText>
        </w:r>
        <w:r w:rsidR="00280AFB" w:rsidRPr="00B33709" w:rsidDel="00A76E5D">
          <w:rPr>
            <w:highlight w:val="yellow"/>
            <w:rtl/>
            <w:rPrChange w:id="10721" w:author="Mohsen Jafarinejad" w:date="2019-04-27T14:40:00Z">
              <w:rPr>
                <w:rtl/>
              </w:rPr>
            </w:rPrChange>
          </w:rPr>
          <w:delText xml:space="preserve"> </w:delText>
        </w:r>
        <w:r w:rsidR="00280AFB" w:rsidRPr="00B33709" w:rsidDel="00A76E5D">
          <w:rPr>
            <w:rFonts w:hint="cs"/>
            <w:highlight w:val="yellow"/>
            <w:rtl/>
            <w:rPrChange w:id="10722" w:author="Mohsen Jafarinejad" w:date="2019-04-27T14:40:00Z">
              <w:rPr>
                <w:rFonts w:hint="cs"/>
                <w:rtl/>
              </w:rPr>
            </w:rPrChange>
          </w:rPr>
          <w:delText>ی</w:delText>
        </w:r>
        <w:r w:rsidR="00280AFB" w:rsidRPr="00B33709" w:rsidDel="00A76E5D">
          <w:rPr>
            <w:rFonts w:hint="eastAsia"/>
            <w:highlight w:val="yellow"/>
            <w:rtl/>
            <w:rPrChange w:id="10723" w:author="Mohsen Jafarinejad" w:date="2019-04-27T14:40:00Z">
              <w:rPr>
                <w:rFonts w:hint="eastAsia"/>
                <w:rtl/>
              </w:rPr>
            </w:rPrChange>
          </w:rPr>
          <w:delText>ک</w:delText>
        </w:r>
        <w:r w:rsidR="00280AFB" w:rsidRPr="00B33709" w:rsidDel="00A76E5D">
          <w:rPr>
            <w:highlight w:val="yellow"/>
            <w:rtl/>
            <w:rPrChange w:id="10724" w:author="Mohsen Jafarinejad" w:date="2019-04-27T14:40:00Z">
              <w:rPr>
                <w:rtl/>
              </w:rPr>
            </w:rPrChange>
          </w:rPr>
          <w:delText xml:space="preserve"> </w:delText>
        </w:r>
        <w:r w:rsidR="00280AFB" w:rsidRPr="00B33709" w:rsidDel="00A76E5D">
          <w:rPr>
            <w:rFonts w:hint="eastAsia"/>
            <w:highlight w:val="yellow"/>
            <w:rtl/>
            <w:rPrChange w:id="10725" w:author="Mohsen Jafarinejad" w:date="2019-04-27T14:40:00Z">
              <w:rPr>
                <w:rFonts w:hint="eastAsia"/>
                <w:rtl/>
              </w:rPr>
            </w:rPrChange>
          </w:rPr>
          <w:delText>نرم</w:delText>
        </w:r>
        <w:r w:rsidR="00280AFB" w:rsidRPr="00B33709" w:rsidDel="00A76E5D">
          <w:rPr>
            <w:highlight w:val="yellow"/>
            <w:rtl/>
            <w:rPrChange w:id="10726" w:author="Mohsen Jafarinejad" w:date="2019-04-27T14:40:00Z">
              <w:rPr>
                <w:rtl/>
              </w:rPr>
            </w:rPrChange>
          </w:rPr>
          <w:delText xml:space="preserve"> </w:delText>
        </w:r>
        <w:r w:rsidR="00280AFB" w:rsidRPr="00B33709" w:rsidDel="00A76E5D">
          <w:rPr>
            <w:rFonts w:hint="eastAsia"/>
            <w:highlight w:val="yellow"/>
            <w:rtl/>
            <w:rPrChange w:id="10727" w:author="Mohsen Jafarinejad" w:date="2019-04-27T14:40:00Z">
              <w:rPr>
                <w:rFonts w:hint="eastAsia"/>
                <w:rtl/>
              </w:rPr>
            </w:rPrChange>
          </w:rPr>
          <w:delText>افزار</w:delText>
        </w:r>
        <w:r w:rsidR="00280AFB" w:rsidRPr="00B33709" w:rsidDel="00A76E5D">
          <w:rPr>
            <w:highlight w:val="yellow"/>
            <w:rtl/>
            <w:rPrChange w:id="10728" w:author="Mohsen Jafarinejad" w:date="2019-04-27T14:40:00Z">
              <w:rPr>
                <w:rtl/>
              </w:rPr>
            </w:rPrChange>
          </w:rPr>
          <w:delText xml:space="preserve"> </w:delText>
        </w:r>
        <w:r w:rsidR="00280AFB" w:rsidRPr="00B33709" w:rsidDel="00A76E5D">
          <w:rPr>
            <w:highlight w:val="yellow"/>
            <w:rPrChange w:id="10729" w:author="Mohsen Jafarinejad" w:date="2019-04-27T14:40:00Z">
              <w:rPr/>
            </w:rPrChange>
          </w:rPr>
          <w:delText>CFD</w:delText>
        </w:r>
        <w:r w:rsidR="00280AFB" w:rsidRPr="00B33709" w:rsidDel="00A76E5D">
          <w:rPr>
            <w:highlight w:val="yellow"/>
            <w:rtl/>
            <w:rPrChange w:id="10730" w:author="Mohsen Jafarinejad" w:date="2019-04-27T14:40:00Z">
              <w:rPr>
                <w:rtl/>
              </w:rPr>
            </w:rPrChange>
          </w:rPr>
          <w:delText xml:space="preserve"> است </w:delText>
        </w:r>
        <w:r w:rsidR="000B0AD8" w:rsidRPr="00B33709" w:rsidDel="00A76E5D">
          <w:rPr>
            <w:highlight w:val="yellow"/>
            <w:rtl/>
            <w:rPrChange w:id="10731" w:author="Mohsen Jafarinejad" w:date="2019-04-27T14:40:00Z">
              <w:rPr>
                <w:rtl/>
              </w:rPr>
            </w:rPrChange>
          </w:rPr>
          <w:delText>به‌منظور</w:delText>
        </w:r>
        <w:r w:rsidR="00280AFB" w:rsidRPr="00B33709" w:rsidDel="00A76E5D">
          <w:rPr>
            <w:highlight w:val="yellow"/>
            <w:rtl/>
            <w:rPrChange w:id="10732" w:author="Mohsen Jafarinejad" w:date="2019-04-27T14:40:00Z">
              <w:rPr>
                <w:rtl/>
              </w:rPr>
            </w:rPrChange>
          </w:rPr>
          <w:delText xml:space="preserve"> شب</w:delText>
        </w:r>
        <w:r w:rsidR="00280AFB" w:rsidRPr="00B33709" w:rsidDel="00A76E5D">
          <w:rPr>
            <w:rFonts w:hint="cs"/>
            <w:highlight w:val="yellow"/>
            <w:rtl/>
            <w:rPrChange w:id="10733" w:author="Mohsen Jafarinejad" w:date="2019-04-27T14:40:00Z">
              <w:rPr>
                <w:rFonts w:hint="cs"/>
                <w:rtl/>
              </w:rPr>
            </w:rPrChange>
          </w:rPr>
          <w:delText>ی</w:delText>
        </w:r>
        <w:r w:rsidR="00280AFB" w:rsidRPr="00B33709" w:rsidDel="00A76E5D">
          <w:rPr>
            <w:rFonts w:hint="eastAsia"/>
            <w:highlight w:val="yellow"/>
            <w:rtl/>
            <w:rPrChange w:id="10734" w:author="Mohsen Jafarinejad" w:date="2019-04-27T14:40:00Z">
              <w:rPr>
                <w:rFonts w:hint="eastAsia"/>
                <w:rtl/>
              </w:rPr>
            </w:rPrChange>
          </w:rPr>
          <w:delText>ه</w:delText>
        </w:r>
        <w:r w:rsidR="005121BF" w:rsidRPr="00B33709" w:rsidDel="00A76E5D">
          <w:rPr>
            <w:rFonts w:hint="eastAsia"/>
            <w:highlight w:val="yellow"/>
            <w:rPrChange w:id="10735" w:author="Mohsen Jafarinejad" w:date="2019-04-27T14:40:00Z">
              <w:rPr>
                <w:rFonts w:hint="eastAsia"/>
              </w:rPr>
            </w:rPrChange>
          </w:rPr>
          <w:delText>‌</w:delText>
        </w:r>
        <w:r w:rsidR="00280AFB" w:rsidRPr="00B33709" w:rsidDel="00A76E5D">
          <w:rPr>
            <w:highlight w:val="yellow"/>
            <w:rtl/>
            <w:rPrChange w:id="10736" w:author="Mohsen Jafarinejad" w:date="2019-04-27T14:40:00Z">
              <w:rPr>
                <w:rtl/>
              </w:rPr>
            </w:rPrChange>
          </w:rPr>
          <w:delText>س</w:delText>
        </w:r>
        <w:r w:rsidRPr="00B33709" w:rsidDel="00A76E5D">
          <w:rPr>
            <w:highlight w:val="yellow"/>
            <w:rtl/>
            <w:rPrChange w:id="10737" w:author="Mohsen Jafarinejad" w:date="2019-04-27T14:40:00Z">
              <w:rPr>
                <w:rtl/>
              </w:rPr>
            </w:rPrChange>
          </w:rPr>
          <w:delText>از</w:delText>
        </w:r>
        <w:r w:rsidRPr="00B33709" w:rsidDel="00A76E5D">
          <w:rPr>
            <w:rFonts w:hint="cs"/>
            <w:highlight w:val="yellow"/>
            <w:rtl/>
            <w:rPrChange w:id="10738" w:author="Mohsen Jafarinejad" w:date="2019-04-27T14:40:00Z">
              <w:rPr>
                <w:rFonts w:hint="cs"/>
                <w:rtl/>
              </w:rPr>
            </w:rPrChange>
          </w:rPr>
          <w:delText>ی</w:delText>
        </w:r>
        <w:r w:rsidRPr="00B33709" w:rsidDel="00A76E5D">
          <w:rPr>
            <w:highlight w:val="yellow"/>
            <w:rtl/>
            <w:rPrChange w:id="10739" w:author="Mohsen Jafarinejad" w:date="2019-04-27T14:40:00Z">
              <w:rPr>
                <w:rtl/>
              </w:rPr>
            </w:rPrChange>
          </w:rPr>
          <w:delText xml:space="preserve"> ا</w:delText>
        </w:r>
        <w:r w:rsidRPr="00B33709" w:rsidDel="00A76E5D">
          <w:rPr>
            <w:rFonts w:hint="cs"/>
            <w:highlight w:val="yellow"/>
            <w:rtl/>
            <w:rPrChange w:id="10740" w:author="Mohsen Jafarinejad" w:date="2019-04-27T14:40:00Z">
              <w:rPr>
                <w:rFonts w:hint="cs"/>
                <w:rtl/>
              </w:rPr>
            </w:rPrChange>
          </w:rPr>
          <w:delText>ی</w:delText>
        </w:r>
        <w:r w:rsidRPr="00B33709" w:rsidDel="00A76E5D">
          <w:rPr>
            <w:rFonts w:hint="eastAsia"/>
            <w:highlight w:val="yellow"/>
            <w:rtl/>
            <w:rPrChange w:id="10741" w:author="Mohsen Jafarinejad" w:date="2019-04-27T14:40:00Z">
              <w:rPr>
                <w:rFonts w:hint="eastAsia"/>
                <w:rtl/>
              </w:rPr>
            </w:rPrChange>
          </w:rPr>
          <w:delText>ن</w:delText>
        </w:r>
        <w:r w:rsidRPr="00B33709" w:rsidDel="00A76E5D">
          <w:rPr>
            <w:highlight w:val="yellow"/>
            <w:rtl/>
            <w:rPrChange w:id="10742" w:author="Mohsen Jafarinejad" w:date="2019-04-27T14:40:00Z">
              <w:rPr>
                <w:rtl/>
              </w:rPr>
            </w:rPrChange>
          </w:rPr>
          <w:delText xml:space="preserve"> </w:delText>
        </w:r>
        <w:r w:rsidRPr="00B33709" w:rsidDel="00A76E5D">
          <w:rPr>
            <w:rFonts w:hint="eastAsia"/>
            <w:highlight w:val="yellow"/>
            <w:rtl/>
            <w:rPrChange w:id="10743" w:author="Mohsen Jafarinejad" w:date="2019-04-27T14:40:00Z">
              <w:rPr>
                <w:rFonts w:hint="eastAsia"/>
                <w:rtl/>
              </w:rPr>
            </w:rPrChange>
          </w:rPr>
          <w:delText>س</w:delText>
        </w:r>
        <w:r w:rsidRPr="00B33709" w:rsidDel="00A76E5D">
          <w:rPr>
            <w:rFonts w:hint="cs"/>
            <w:highlight w:val="yellow"/>
            <w:rtl/>
            <w:rPrChange w:id="10744" w:author="Mohsen Jafarinejad" w:date="2019-04-27T14:40:00Z">
              <w:rPr>
                <w:rFonts w:hint="cs"/>
                <w:rtl/>
              </w:rPr>
            </w:rPrChange>
          </w:rPr>
          <w:delText>ی</w:delText>
        </w:r>
        <w:r w:rsidRPr="00B33709" w:rsidDel="00A76E5D">
          <w:rPr>
            <w:rFonts w:hint="eastAsia"/>
            <w:highlight w:val="yellow"/>
            <w:rtl/>
            <w:rPrChange w:id="10745" w:author="Mohsen Jafarinejad" w:date="2019-04-27T14:40:00Z">
              <w:rPr>
                <w:rFonts w:hint="eastAsia"/>
                <w:rtl/>
              </w:rPr>
            </w:rPrChange>
          </w:rPr>
          <w:delText>ستم</w:delText>
        </w:r>
        <w:r w:rsidRPr="00B33709" w:rsidDel="00A76E5D">
          <w:rPr>
            <w:highlight w:val="yellow"/>
            <w:rtl/>
            <w:rPrChange w:id="10746" w:author="Mohsen Jafarinejad" w:date="2019-04-27T14:40:00Z">
              <w:rPr>
                <w:rtl/>
              </w:rPr>
            </w:rPrChange>
          </w:rPr>
          <w:delText xml:space="preserve"> </w:delText>
        </w:r>
        <w:r w:rsidRPr="00B33709" w:rsidDel="00A76E5D">
          <w:rPr>
            <w:rFonts w:hint="eastAsia"/>
            <w:highlight w:val="yellow"/>
            <w:rtl/>
            <w:rPrChange w:id="10747" w:author="Mohsen Jafarinejad" w:date="2019-04-27T14:40:00Z">
              <w:rPr>
                <w:rFonts w:hint="eastAsia"/>
                <w:rtl/>
              </w:rPr>
            </w:rPrChange>
          </w:rPr>
          <w:delText>مورد</w:delText>
        </w:r>
        <w:r w:rsidRPr="00B33709" w:rsidDel="00A76E5D">
          <w:rPr>
            <w:highlight w:val="yellow"/>
            <w:rtl/>
            <w:rPrChange w:id="10748" w:author="Mohsen Jafarinejad" w:date="2019-04-27T14:40:00Z">
              <w:rPr>
                <w:rtl/>
              </w:rPr>
            </w:rPrChange>
          </w:rPr>
          <w:delText xml:space="preserve"> </w:delText>
        </w:r>
        <w:r w:rsidRPr="00B33709" w:rsidDel="00A76E5D">
          <w:rPr>
            <w:rFonts w:hint="eastAsia"/>
            <w:highlight w:val="yellow"/>
            <w:rtl/>
            <w:rPrChange w:id="10749" w:author="Mohsen Jafarinejad" w:date="2019-04-27T14:40:00Z">
              <w:rPr>
                <w:rFonts w:hint="eastAsia"/>
                <w:rtl/>
              </w:rPr>
            </w:rPrChange>
          </w:rPr>
          <w:delText>استفاده</w:delText>
        </w:r>
        <w:r w:rsidRPr="00B33709" w:rsidDel="00A76E5D">
          <w:rPr>
            <w:highlight w:val="yellow"/>
            <w:rtl/>
            <w:rPrChange w:id="10750" w:author="Mohsen Jafarinejad" w:date="2019-04-27T14:40:00Z">
              <w:rPr>
                <w:rtl/>
              </w:rPr>
            </w:rPrChange>
          </w:rPr>
          <w:delText xml:space="preserve"> </w:delText>
        </w:r>
        <w:r w:rsidRPr="00B33709" w:rsidDel="00A76E5D">
          <w:rPr>
            <w:rFonts w:hint="eastAsia"/>
            <w:highlight w:val="yellow"/>
            <w:rtl/>
            <w:rPrChange w:id="10751" w:author="Mohsen Jafarinejad" w:date="2019-04-27T14:40:00Z">
              <w:rPr>
                <w:rFonts w:hint="eastAsia"/>
                <w:rtl/>
              </w:rPr>
            </w:rPrChange>
          </w:rPr>
          <w:delText>قرار</w:delText>
        </w:r>
        <w:r w:rsidR="00280AFB" w:rsidRPr="00B33709" w:rsidDel="00A76E5D">
          <w:rPr>
            <w:highlight w:val="yellow"/>
            <w:rtl/>
            <w:rPrChange w:id="10752" w:author="Mohsen Jafarinejad" w:date="2019-04-27T14:40:00Z">
              <w:rPr>
                <w:rtl/>
              </w:rPr>
            </w:rPrChange>
          </w:rPr>
          <w:delText>گرفته است. همچن</w:delText>
        </w:r>
        <w:r w:rsidR="00280AFB" w:rsidRPr="00B33709" w:rsidDel="00A76E5D">
          <w:rPr>
            <w:rFonts w:hint="cs"/>
            <w:highlight w:val="yellow"/>
            <w:rtl/>
            <w:rPrChange w:id="10753" w:author="Mohsen Jafarinejad" w:date="2019-04-27T14:40:00Z">
              <w:rPr>
                <w:rFonts w:hint="cs"/>
                <w:rtl/>
              </w:rPr>
            </w:rPrChange>
          </w:rPr>
          <w:delText>ی</w:delText>
        </w:r>
        <w:r w:rsidR="00280AFB" w:rsidRPr="00B33709" w:rsidDel="00A76E5D">
          <w:rPr>
            <w:rFonts w:hint="eastAsia"/>
            <w:highlight w:val="yellow"/>
            <w:rtl/>
            <w:rPrChange w:id="10754" w:author="Mohsen Jafarinejad" w:date="2019-04-27T14:40:00Z">
              <w:rPr>
                <w:rFonts w:hint="eastAsia"/>
                <w:rtl/>
              </w:rPr>
            </w:rPrChange>
          </w:rPr>
          <w:delText>ن</w:delText>
        </w:r>
        <w:r w:rsidR="00280AFB" w:rsidRPr="00B33709" w:rsidDel="00A76E5D">
          <w:rPr>
            <w:highlight w:val="yellow"/>
            <w:rtl/>
            <w:rPrChange w:id="10755" w:author="Mohsen Jafarinejad" w:date="2019-04-27T14:40:00Z">
              <w:rPr>
                <w:rtl/>
              </w:rPr>
            </w:rPrChange>
          </w:rPr>
          <w:delText xml:space="preserve"> از نرم افزار گمب</w:delText>
        </w:r>
        <w:r w:rsidR="00280AFB" w:rsidRPr="00B33709" w:rsidDel="00A76E5D">
          <w:rPr>
            <w:rFonts w:hint="cs"/>
            <w:highlight w:val="yellow"/>
            <w:rtl/>
            <w:rPrChange w:id="10756" w:author="Mohsen Jafarinejad" w:date="2019-04-27T14:40:00Z">
              <w:rPr>
                <w:rFonts w:hint="cs"/>
                <w:rtl/>
              </w:rPr>
            </w:rPrChange>
          </w:rPr>
          <w:delText>ی</w:delText>
        </w:r>
        <w:r w:rsidR="00280AFB" w:rsidRPr="00B33709" w:rsidDel="00A76E5D">
          <w:rPr>
            <w:rFonts w:hint="eastAsia"/>
            <w:highlight w:val="yellow"/>
            <w:rtl/>
            <w:rPrChange w:id="10757" w:author="Mohsen Jafarinejad" w:date="2019-04-27T14:40:00Z">
              <w:rPr>
                <w:rFonts w:hint="eastAsia"/>
                <w:rtl/>
              </w:rPr>
            </w:rPrChange>
          </w:rPr>
          <w:delText>ت</w:delText>
        </w:r>
        <w:r w:rsidR="00280AFB" w:rsidRPr="00B33709" w:rsidDel="00A76E5D">
          <w:rPr>
            <w:highlight w:val="yellow"/>
            <w:rtl/>
            <w:rPrChange w:id="10758" w:author="Mohsen Jafarinejad" w:date="2019-04-27T14:40:00Z">
              <w:rPr>
                <w:rtl/>
              </w:rPr>
            </w:rPrChange>
          </w:rPr>
          <w:delText xml:space="preserve"> برا</w:delText>
        </w:r>
        <w:r w:rsidR="00280AFB" w:rsidRPr="00B33709" w:rsidDel="00A76E5D">
          <w:rPr>
            <w:rFonts w:hint="cs"/>
            <w:highlight w:val="yellow"/>
            <w:rtl/>
            <w:rPrChange w:id="10759" w:author="Mohsen Jafarinejad" w:date="2019-04-27T14:40:00Z">
              <w:rPr>
                <w:rFonts w:hint="cs"/>
                <w:rtl/>
              </w:rPr>
            </w:rPrChange>
          </w:rPr>
          <w:delText>ی</w:delText>
        </w:r>
        <w:r w:rsidR="00280AFB" w:rsidRPr="00B33709" w:rsidDel="00A76E5D">
          <w:rPr>
            <w:highlight w:val="yellow"/>
            <w:rtl/>
            <w:rPrChange w:id="10760" w:author="Mohsen Jafarinejad" w:date="2019-04-27T14:40:00Z">
              <w:rPr>
                <w:rtl/>
              </w:rPr>
            </w:rPrChange>
          </w:rPr>
          <w:delText xml:space="preserve"> ساخت </w:delText>
        </w:r>
        <w:r w:rsidR="00280AFB" w:rsidRPr="00B33709" w:rsidDel="00A76E5D">
          <w:rPr>
            <w:highlight w:val="yellow"/>
            <w:rPrChange w:id="10761" w:author="Mohsen Jafarinejad" w:date="2019-04-27T14:40:00Z">
              <w:rPr/>
            </w:rPrChange>
          </w:rPr>
          <w:delText>Mesh</w:delText>
        </w:r>
        <w:r w:rsidR="00280AFB" w:rsidRPr="00B33709" w:rsidDel="00A76E5D">
          <w:rPr>
            <w:highlight w:val="yellow"/>
            <w:rtl/>
            <w:rPrChange w:id="10762" w:author="Mohsen Jafarinejad" w:date="2019-04-27T14:40:00Z">
              <w:rPr>
                <w:rtl/>
              </w:rPr>
            </w:rPrChange>
          </w:rPr>
          <w:delText xml:space="preserve"> استفاده شده است.</w:delText>
        </w:r>
        <w:r w:rsidRPr="00B33709" w:rsidDel="00A76E5D">
          <w:rPr>
            <w:highlight w:val="yellow"/>
            <w:rtl/>
            <w:rPrChange w:id="10763" w:author="Mohsen Jafarinejad" w:date="2019-04-27T14:40:00Z">
              <w:rPr>
                <w:rtl/>
              </w:rPr>
            </w:rPrChange>
          </w:rPr>
          <w:delText xml:space="preserve"> </w:delText>
        </w:r>
        <w:r w:rsidR="000B0AD8" w:rsidRPr="00B33709" w:rsidDel="00A76E5D">
          <w:rPr>
            <w:highlight w:val="yellow"/>
            <w:rtl/>
            <w:rPrChange w:id="10764" w:author="Mohsen Jafarinejad" w:date="2019-04-27T14:40:00Z">
              <w:rPr>
                <w:rtl/>
              </w:rPr>
            </w:rPrChange>
          </w:rPr>
          <w:delText>به‌منظور</w:delText>
        </w:r>
        <w:r w:rsidR="00280AFB" w:rsidRPr="00B33709" w:rsidDel="00A76E5D">
          <w:rPr>
            <w:highlight w:val="yellow"/>
            <w:rtl/>
            <w:rPrChange w:id="10765" w:author="Mohsen Jafarinejad" w:date="2019-04-27T14:40:00Z">
              <w:rPr>
                <w:rtl/>
              </w:rPr>
            </w:rPrChange>
          </w:rPr>
          <w:delText xml:space="preserve"> حصول اطم</w:delText>
        </w:r>
        <w:r w:rsidR="00280AFB" w:rsidRPr="00B33709" w:rsidDel="00A76E5D">
          <w:rPr>
            <w:rFonts w:hint="cs"/>
            <w:highlight w:val="yellow"/>
            <w:rtl/>
            <w:rPrChange w:id="10766" w:author="Mohsen Jafarinejad" w:date="2019-04-27T14:40:00Z">
              <w:rPr>
                <w:rFonts w:hint="cs"/>
                <w:rtl/>
              </w:rPr>
            </w:rPrChange>
          </w:rPr>
          <w:delText>ی</w:delText>
        </w:r>
        <w:r w:rsidR="00280AFB" w:rsidRPr="00B33709" w:rsidDel="00A76E5D">
          <w:rPr>
            <w:rFonts w:hint="eastAsia"/>
            <w:highlight w:val="yellow"/>
            <w:rtl/>
            <w:rPrChange w:id="10767" w:author="Mohsen Jafarinejad" w:date="2019-04-27T14:40:00Z">
              <w:rPr>
                <w:rFonts w:hint="eastAsia"/>
                <w:rtl/>
              </w:rPr>
            </w:rPrChange>
          </w:rPr>
          <w:delText>نان</w:delText>
        </w:r>
        <w:r w:rsidR="00280AFB" w:rsidRPr="00B33709" w:rsidDel="00A76E5D">
          <w:rPr>
            <w:highlight w:val="yellow"/>
            <w:rtl/>
            <w:rPrChange w:id="10768" w:author="Mohsen Jafarinejad" w:date="2019-04-27T14:40:00Z">
              <w:rPr>
                <w:rtl/>
              </w:rPr>
            </w:rPrChange>
          </w:rPr>
          <w:delText xml:space="preserve"> از ا</w:delText>
        </w:r>
        <w:r w:rsidR="00280AFB" w:rsidRPr="00B33709" w:rsidDel="00A76E5D">
          <w:rPr>
            <w:rFonts w:hint="cs"/>
            <w:highlight w:val="yellow"/>
            <w:rtl/>
            <w:rPrChange w:id="10769" w:author="Mohsen Jafarinejad" w:date="2019-04-27T14:40:00Z">
              <w:rPr>
                <w:rFonts w:hint="cs"/>
                <w:rtl/>
              </w:rPr>
            </w:rPrChange>
          </w:rPr>
          <w:delText>ی</w:delText>
        </w:r>
        <w:r w:rsidR="00280AFB" w:rsidRPr="00B33709" w:rsidDel="00A76E5D">
          <w:rPr>
            <w:rFonts w:hint="eastAsia"/>
            <w:highlight w:val="yellow"/>
            <w:rtl/>
            <w:rPrChange w:id="10770" w:author="Mohsen Jafarinejad" w:date="2019-04-27T14:40:00Z">
              <w:rPr>
                <w:rFonts w:hint="eastAsia"/>
                <w:rtl/>
              </w:rPr>
            </w:rPrChange>
          </w:rPr>
          <w:delText>نکه</w:delText>
        </w:r>
        <w:r w:rsidR="00280AFB" w:rsidRPr="00B33709" w:rsidDel="00A76E5D">
          <w:rPr>
            <w:highlight w:val="yellow"/>
            <w:rtl/>
            <w:rPrChange w:id="10771" w:author="Mohsen Jafarinejad" w:date="2019-04-27T14:40:00Z">
              <w:rPr>
                <w:rtl/>
              </w:rPr>
            </w:rPrChange>
          </w:rPr>
          <w:delText xml:space="preserve"> نرم افزار دارا</w:delText>
        </w:r>
        <w:r w:rsidR="00280AFB" w:rsidRPr="00B33709" w:rsidDel="00A76E5D">
          <w:rPr>
            <w:rFonts w:hint="cs"/>
            <w:highlight w:val="yellow"/>
            <w:rtl/>
            <w:rPrChange w:id="10772" w:author="Mohsen Jafarinejad" w:date="2019-04-27T14:40:00Z">
              <w:rPr>
                <w:rFonts w:hint="cs"/>
                <w:rtl/>
              </w:rPr>
            </w:rPrChange>
          </w:rPr>
          <w:delText>ی</w:delText>
        </w:r>
        <w:r w:rsidR="00280AFB" w:rsidRPr="00B33709" w:rsidDel="00A76E5D">
          <w:rPr>
            <w:highlight w:val="yellow"/>
            <w:rtl/>
            <w:rPrChange w:id="10773" w:author="Mohsen Jafarinejad" w:date="2019-04-27T14:40:00Z">
              <w:rPr>
                <w:rtl/>
              </w:rPr>
            </w:rPrChange>
          </w:rPr>
          <w:delText xml:space="preserve"> مقاد</w:delText>
        </w:r>
        <w:r w:rsidR="00280AFB" w:rsidRPr="00B33709" w:rsidDel="00A76E5D">
          <w:rPr>
            <w:rFonts w:hint="cs"/>
            <w:highlight w:val="yellow"/>
            <w:rtl/>
            <w:rPrChange w:id="10774" w:author="Mohsen Jafarinejad" w:date="2019-04-27T14:40:00Z">
              <w:rPr>
                <w:rFonts w:hint="cs"/>
                <w:rtl/>
              </w:rPr>
            </w:rPrChange>
          </w:rPr>
          <w:delText>ی</w:delText>
        </w:r>
        <w:r w:rsidR="00280AFB" w:rsidRPr="00B33709" w:rsidDel="00A76E5D">
          <w:rPr>
            <w:rFonts w:hint="eastAsia"/>
            <w:highlight w:val="yellow"/>
            <w:rtl/>
            <w:rPrChange w:id="10775" w:author="Mohsen Jafarinejad" w:date="2019-04-27T14:40:00Z">
              <w:rPr>
                <w:rFonts w:hint="eastAsia"/>
                <w:rtl/>
              </w:rPr>
            </w:rPrChange>
          </w:rPr>
          <w:delText>ر</w:delText>
        </w:r>
        <w:r w:rsidR="00280AFB" w:rsidRPr="00B33709" w:rsidDel="00A76E5D">
          <w:rPr>
            <w:highlight w:val="yellow"/>
            <w:rtl/>
            <w:rPrChange w:id="10776" w:author="Mohsen Jafarinejad" w:date="2019-04-27T14:40:00Z">
              <w:rPr>
                <w:rtl/>
              </w:rPr>
            </w:rPrChange>
          </w:rPr>
          <w:delText xml:space="preserve"> خروج</w:delText>
        </w:r>
        <w:r w:rsidR="00280AFB" w:rsidRPr="00B33709" w:rsidDel="00A76E5D">
          <w:rPr>
            <w:rFonts w:hint="cs"/>
            <w:highlight w:val="yellow"/>
            <w:rtl/>
            <w:rPrChange w:id="10777" w:author="Mohsen Jafarinejad" w:date="2019-04-27T14:40:00Z">
              <w:rPr>
                <w:rFonts w:hint="cs"/>
                <w:rtl/>
              </w:rPr>
            </w:rPrChange>
          </w:rPr>
          <w:delText>ی</w:delText>
        </w:r>
        <w:r w:rsidR="00280AFB" w:rsidRPr="00B33709" w:rsidDel="00A76E5D">
          <w:rPr>
            <w:highlight w:val="yellow"/>
            <w:rtl/>
            <w:rPrChange w:id="10778" w:author="Mohsen Jafarinejad" w:date="2019-04-27T14:40:00Z">
              <w:rPr>
                <w:rtl/>
              </w:rPr>
            </w:rPrChange>
          </w:rPr>
          <w:delText xml:space="preserve"> صح</w:delText>
        </w:r>
        <w:r w:rsidR="00280AFB" w:rsidRPr="00B33709" w:rsidDel="00A76E5D">
          <w:rPr>
            <w:rFonts w:hint="cs"/>
            <w:highlight w:val="yellow"/>
            <w:rtl/>
            <w:rPrChange w:id="10779" w:author="Mohsen Jafarinejad" w:date="2019-04-27T14:40:00Z">
              <w:rPr>
                <w:rFonts w:hint="cs"/>
                <w:rtl/>
              </w:rPr>
            </w:rPrChange>
          </w:rPr>
          <w:delText>ی</w:delText>
        </w:r>
        <w:r w:rsidR="00280AFB" w:rsidRPr="00B33709" w:rsidDel="00A76E5D">
          <w:rPr>
            <w:rFonts w:hint="eastAsia"/>
            <w:highlight w:val="yellow"/>
            <w:rtl/>
            <w:rPrChange w:id="10780" w:author="Mohsen Jafarinejad" w:date="2019-04-27T14:40:00Z">
              <w:rPr>
                <w:rFonts w:hint="eastAsia"/>
                <w:rtl/>
              </w:rPr>
            </w:rPrChange>
          </w:rPr>
          <w:delText>ح</w:delText>
        </w:r>
        <w:r w:rsidR="00280AFB" w:rsidRPr="00B33709" w:rsidDel="00A76E5D">
          <w:rPr>
            <w:highlight w:val="yellow"/>
            <w:rtl/>
            <w:rPrChange w:id="10781" w:author="Mohsen Jafarinejad" w:date="2019-04-27T14:40:00Z">
              <w:rPr>
                <w:rtl/>
              </w:rPr>
            </w:rPrChange>
          </w:rPr>
          <w:delText xml:space="preserve"> است، خروج</w:delText>
        </w:r>
        <w:r w:rsidR="00280AFB" w:rsidRPr="00B33709" w:rsidDel="00A76E5D">
          <w:rPr>
            <w:rFonts w:hint="cs"/>
            <w:highlight w:val="yellow"/>
            <w:rtl/>
            <w:rPrChange w:id="10782" w:author="Mohsen Jafarinejad" w:date="2019-04-27T14:40:00Z">
              <w:rPr>
                <w:rFonts w:hint="cs"/>
                <w:rtl/>
              </w:rPr>
            </w:rPrChange>
          </w:rPr>
          <w:delText>ی</w:delText>
        </w:r>
        <w:r w:rsidR="00280AFB" w:rsidRPr="00B33709" w:rsidDel="00A76E5D">
          <w:rPr>
            <w:highlight w:val="yellow"/>
            <w:rtl/>
            <w:rPrChange w:id="10783" w:author="Mohsen Jafarinejad" w:date="2019-04-27T14:40:00Z">
              <w:rPr>
                <w:rtl/>
              </w:rPr>
            </w:rPrChange>
          </w:rPr>
          <w:delText xml:space="preserve"> نرم افزار با استفاده از </w:delText>
        </w:r>
        <w:r w:rsidR="000B0AD8" w:rsidRPr="00B33709" w:rsidDel="00A76E5D">
          <w:rPr>
            <w:highlight w:val="yellow"/>
            <w:rtl/>
            <w:rPrChange w:id="10784" w:author="Mohsen Jafarinejad" w:date="2019-04-27T14:40:00Z">
              <w:rPr>
                <w:rtl/>
              </w:rPr>
            </w:rPrChange>
          </w:rPr>
          <w:delText>داده‌ها</w:delText>
        </w:r>
        <w:r w:rsidR="000B0AD8" w:rsidRPr="00B33709" w:rsidDel="00A76E5D">
          <w:rPr>
            <w:rFonts w:hint="cs"/>
            <w:highlight w:val="yellow"/>
            <w:rtl/>
            <w:rPrChange w:id="10785" w:author="Mohsen Jafarinejad" w:date="2019-04-27T14:40:00Z">
              <w:rPr>
                <w:rFonts w:hint="cs"/>
                <w:rtl/>
              </w:rPr>
            </w:rPrChange>
          </w:rPr>
          <w:delText>ی</w:delText>
        </w:r>
        <w:r w:rsidR="00280AFB" w:rsidRPr="00B33709" w:rsidDel="00A76E5D">
          <w:rPr>
            <w:highlight w:val="yellow"/>
            <w:rtl/>
            <w:rPrChange w:id="10786" w:author="Mohsen Jafarinejad" w:date="2019-04-27T14:40:00Z">
              <w:rPr>
                <w:rtl/>
              </w:rPr>
            </w:rPrChange>
          </w:rPr>
          <w:delText xml:space="preserve"> آزما</w:delText>
        </w:r>
        <w:r w:rsidR="00280AFB" w:rsidRPr="00B33709" w:rsidDel="00A76E5D">
          <w:rPr>
            <w:rFonts w:hint="cs"/>
            <w:highlight w:val="yellow"/>
            <w:rtl/>
            <w:rPrChange w:id="10787" w:author="Mohsen Jafarinejad" w:date="2019-04-27T14:40:00Z">
              <w:rPr>
                <w:rFonts w:hint="cs"/>
                <w:rtl/>
              </w:rPr>
            </w:rPrChange>
          </w:rPr>
          <w:delText>ی</w:delText>
        </w:r>
        <w:r w:rsidR="00280AFB" w:rsidRPr="00B33709" w:rsidDel="00A76E5D">
          <w:rPr>
            <w:rFonts w:hint="eastAsia"/>
            <w:highlight w:val="yellow"/>
            <w:rtl/>
            <w:rPrChange w:id="10788" w:author="Mohsen Jafarinejad" w:date="2019-04-27T14:40:00Z">
              <w:rPr>
                <w:rFonts w:hint="eastAsia"/>
                <w:rtl/>
              </w:rPr>
            </w:rPrChange>
          </w:rPr>
          <w:delText>شگاه</w:delText>
        </w:r>
        <w:r w:rsidR="00280AFB" w:rsidRPr="00B33709" w:rsidDel="00A76E5D">
          <w:rPr>
            <w:rFonts w:hint="cs"/>
            <w:highlight w:val="yellow"/>
            <w:rtl/>
            <w:rPrChange w:id="10789" w:author="Mohsen Jafarinejad" w:date="2019-04-27T14:40:00Z">
              <w:rPr>
                <w:rFonts w:hint="cs"/>
                <w:rtl/>
              </w:rPr>
            </w:rPrChange>
          </w:rPr>
          <w:delText>ی</w:delText>
        </w:r>
        <w:r w:rsidR="00280AFB" w:rsidRPr="00B33709" w:rsidDel="00A76E5D">
          <w:rPr>
            <w:highlight w:val="yellow"/>
            <w:rtl/>
            <w:rPrChange w:id="10790" w:author="Mohsen Jafarinejad" w:date="2019-04-27T14:40:00Z">
              <w:rPr>
                <w:rtl/>
              </w:rPr>
            </w:rPrChange>
          </w:rPr>
          <w:delText xml:space="preserve"> مورد اعتبار سنج</w:delText>
        </w:r>
        <w:r w:rsidRPr="00B33709" w:rsidDel="00A76E5D">
          <w:rPr>
            <w:rFonts w:hint="cs"/>
            <w:highlight w:val="yellow"/>
            <w:rtl/>
            <w:rPrChange w:id="10791" w:author="Mohsen Jafarinejad" w:date="2019-04-27T14:40:00Z">
              <w:rPr>
                <w:rFonts w:hint="cs"/>
                <w:rtl/>
              </w:rPr>
            </w:rPrChange>
          </w:rPr>
          <w:delText>ی</w:delText>
        </w:r>
        <w:r w:rsidRPr="00B33709" w:rsidDel="00A76E5D">
          <w:rPr>
            <w:highlight w:val="yellow"/>
            <w:rtl/>
            <w:rPrChange w:id="10792" w:author="Mohsen Jafarinejad" w:date="2019-04-27T14:40:00Z">
              <w:rPr>
                <w:rtl/>
              </w:rPr>
            </w:rPrChange>
          </w:rPr>
          <w:delText xml:space="preserve"> قرار گرفت</w:delText>
        </w:r>
      </w:del>
      <w:del w:id="10793" w:author="Mohsen Jafarinejad" w:date="2019-04-28T10:04:00Z">
        <w:r w:rsidRPr="00B33709" w:rsidDel="00A76E5D">
          <w:rPr>
            <w:highlight w:val="yellow"/>
            <w:rtl/>
            <w:rPrChange w:id="10794" w:author="Mohsen Jafarinejad" w:date="2019-04-27T14:40:00Z">
              <w:rPr>
                <w:rtl/>
              </w:rPr>
            </w:rPrChange>
          </w:rPr>
          <w:delText>ه است.</w:delText>
        </w:r>
      </w:del>
    </w:p>
    <w:p w14:paraId="091EB47C" w14:textId="52DBBA94" w:rsidR="005121BF" w:rsidDel="000408ED" w:rsidRDefault="00E75629" w:rsidP="009B24D8">
      <w:pPr>
        <w:pStyle w:val="payannameh"/>
        <w:tabs>
          <w:tab w:val="left" w:pos="-235"/>
          <w:tab w:val="left" w:pos="0"/>
        </w:tabs>
        <w:spacing w:line="240" w:lineRule="auto"/>
        <w:ind w:left="48"/>
        <w:rPr>
          <w:del w:id="10795" w:author="Mohsen Jafarinejad" w:date="2019-04-27T14:18:00Z"/>
          <w:rtl/>
        </w:rPr>
      </w:pPr>
      <w:r>
        <w:rPr>
          <w:rtl/>
        </w:rPr>
        <w:tab/>
      </w:r>
      <w:r w:rsidR="00280AFB" w:rsidRPr="00412810">
        <w:rPr>
          <w:rtl/>
        </w:rPr>
        <w:t>پا</w:t>
      </w:r>
      <w:r w:rsidR="00280AFB" w:rsidRPr="00412810">
        <w:rPr>
          <w:rFonts w:hint="cs"/>
          <w:rtl/>
        </w:rPr>
        <w:t>ی</w:t>
      </w:r>
      <w:r w:rsidR="00280AFB" w:rsidRPr="00412810">
        <w:rPr>
          <w:rFonts w:hint="eastAsia"/>
          <w:rtl/>
        </w:rPr>
        <w:t>ه</w:t>
      </w:r>
      <w:r w:rsidR="00280AFB" w:rsidRPr="00412810">
        <w:rPr>
          <w:rtl/>
        </w:rPr>
        <w:t xml:space="preserve"> </w:t>
      </w:r>
      <w:r w:rsidR="000B0AD8" w:rsidRPr="00412810">
        <w:rPr>
          <w:rtl/>
        </w:rPr>
        <w:t>مدل‌ساز</w:t>
      </w:r>
      <w:r w:rsidR="000B0AD8" w:rsidRPr="00412810">
        <w:rPr>
          <w:rFonts w:hint="cs"/>
          <w:rtl/>
        </w:rPr>
        <w:t>ی</w:t>
      </w:r>
      <w:r w:rsidR="00280AFB" w:rsidRPr="00412810">
        <w:rPr>
          <w:rtl/>
        </w:rPr>
        <w:t xml:space="preserve"> بر مبنا</w:t>
      </w:r>
      <w:r w:rsidR="00280AFB" w:rsidRPr="00412810">
        <w:rPr>
          <w:rFonts w:hint="cs"/>
          <w:rtl/>
        </w:rPr>
        <w:t>ی</w:t>
      </w:r>
      <w:r w:rsidR="00280AFB" w:rsidRPr="00412810">
        <w:rPr>
          <w:rtl/>
        </w:rPr>
        <w:t xml:space="preserve"> آزما</w:t>
      </w:r>
      <w:r w:rsidR="00280AFB" w:rsidRPr="00412810">
        <w:rPr>
          <w:rFonts w:hint="cs"/>
          <w:rtl/>
        </w:rPr>
        <w:t>ی</w:t>
      </w:r>
      <w:r w:rsidR="00280AFB" w:rsidRPr="00412810">
        <w:rPr>
          <w:rFonts w:hint="eastAsia"/>
          <w:rtl/>
        </w:rPr>
        <w:t>شات</w:t>
      </w:r>
      <w:r w:rsidR="00280AFB" w:rsidRPr="00412810">
        <w:rPr>
          <w:rtl/>
        </w:rPr>
        <w:t xml:space="preserve"> صورت گفته در </w:t>
      </w:r>
      <w:r w:rsidR="000B0AD8" w:rsidRPr="00412810">
        <w:rPr>
          <w:rtl/>
        </w:rPr>
        <w:t>لابراتوارها</w:t>
      </w:r>
      <w:r w:rsidR="00280AFB" w:rsidRPr="00412810">
        <w:rPr>
          <w:rtl/>
        </w:rPr>
        <w:t xml:space="preserve"> بر رو</w:t>
      </w:r>
      <w:r w:rsidR="00280AFB" w:rsidRPr="00412810">
        <w:rPr>
          <w:rFonts w:hint="cs"/>
          <w:rtl/>
        </w:rPr>
        <w:t>ی</w:t>
      </w:r>
      <w:r w:rsidR="00280AFB" w:rsidRPr="00412810">
        <w:rPr>
          <w:rtl/>
        </w:rPr>
        <w:t xml:space="preserve"> </w:t>
      </w:r>
      <w:r w:rsidR="000B0AD8" w:rsidRPr="00412810">
        <w:rPr>
          <w:rtl/>
        </w:rPr>
        <w:t>پ</w:t>
      </w:r>
      <w:r w:rsidR="000B0AD8" w:rsidRPr="00412810">
        <w:rPr>
          <w:rFonts w:hint="cs"/>
          <w:rtl/>
        </w:rPr>
        <w:t>ی</w:t>
      </w:r>
      <w:r w:rsidR="000B0AD8" w:rsidRPr="00412810">
        <w:rPr>
          <w:rFonts w:hint="eastAsia"/>
          <w:rtl/>
        </w:rPr>
        <w:t>ل‌ها</w:t>
      </w:r>
      <w:r w:rsidR="000B0AD8" w:rsidRPr="00412810">
        <w:rPr>
          <w:rFonts w:hint="cs"/>
          <w:rtl/>
        </w:rPr>
        <w:t>ی</w:t>
      </w:r>
      <w:r w:rsidR="00280AFB" w:rsidRPr="00412810">
        <w:rPr>
          <w:rtl/>
        </w:rPr>
        <w:t xml:space="preserve"> سوخت</w:t>
      </w:r>
      <w:r w:rsidR="00280AFB" w:rsidRPr="00412810">
        <w:rPr>
          <w:rFonts w:hint="cs"/>
          <w:rtl/>
        </w:rPr>
        <w:t>ی</w:t>
      </w:r>
      <w:r w:rsidR="00280AFB" w:rsidRPr="00412810">
        <w:rPr>
          <w:rtl/>
        </w:rPr>
        <w:t xml:space="preserve"> واقع</w:t>
      </w:r>
      <w:r w:rsidR="00280AFB" w:rsidRPr="00412810">
        <w:rPr>
          <w:rFonts w:hint="cs"/>
          <w:rtl/>
        </w:rPr>
        <w:t>ی</w:t>
      </w:r>
      <w:r w:rsidR="00280AFB" w:rsidRPr="00412810">
        <w:rPr>
          <w:rtl/>
        </w:rPr>
        <w:t xml:space="preserve"> انجام پذ</w:t>
      </w:r>
      <w:r w:rsidR="00280AFB" w:rsidRPr="00412810">
        <w:rPr>
          <w:rFonts w:hint="cs"/>
          <w:rtl/>
        </w:rPr>
        <w:t>ی</w:t>
      </w:r>
      <w:r w:rsidR="00280AFB" w:rsidRPr="00412810">
        <w:rPr>
          <w:rFonts w:hint="eastAsia"/>
          <w:rtl/>
        </w:rPr>
        <w:t>رفته</w:t>
      </w:r>
      <w:r w:rsidR="00280AFB" w:rsidRPr="00412810">
        <w:rPr>
          <w:rtl/>
        </w:rPr>
        <w:t xml:space="preserve"> است. </w:t>
      </w:r>
      <w:r w:rsidR="000B0AD8" w:rsidRPr="00412810">
        <w:rPr>
          <w:rtl/>
        </w:rPr>
        <w:t>فاکتورها</w:t>
      </w:r>
      <w:r w:rsidR="000B0AD8" w:rsidRPr="00412810">
        <w:rPr>
          <w:rFonts w:hint="cs"/>
          <w:rtl/>
        </w:rPr>
        <w:t>ی</w:t>
      </w:r>
      <w:r w:rsidR="00280AFB" w:rsidRPr="00412810">
        <w:rPr>
          <w:rtl/>
        </w:rPr>
        <w:t xml:space="preserve"> </w:t>
      </w:r>
      <w:r w:rsidR="000B0AD8" w:rsidRPr="00412810">
        <w:rPr>
          <w:rtl/>
        </w:rPr>
        <w:t>پا</w:t>
      </w:r>
      <w:r w:rsidR="000B0AD8" w:rsidRPr="00412810">
        <w:rPr>
          <w:rFonts w:hint="cs"/>
          <w:rtl/>
        </w:rPr>
        <w:t>ی</w:t>
      </w:r>
      <w:r w:rsidR="000B0AD8" w:rsidRPr="00412810">
        <w:rPr>
          <w:rFonts w:hint="eastAsia"/>
          <w:rtl/>
        </w:rPr>
        <w:t>ه‌ا</w:t>
      </w:r>
      <w:r w:rsidR="000B0AD8" w:rsidRPr="00412810">
        <w:rPr>
          <w:rFonts w:hint="cs"/>
          <w:rtl/>
        </w:rPr>
        <w:t>ی</w:t>
      </w:r>
      <w:r w:rsidR="00280AFB" w:rsidRPr="00412810">
        <w:rPr>
          <w:rtl/>
        </w:rPr>
        <w:t xml:space="preserve"> که مورد توجه قرار گرفته است</w:t>
      </w:r>
      <w:ins w:id="10796" w:author="Mohsen Jafarinejad" w:date="2019-05-08T16:21:00Z">
        <w:r w:rsidR="007775CF">
          <w:rPr>
            <w:rFonts w:hint="cs"/>
            <w:rtl/>
          </w:rPr>
          <w:t xml:space="preserve"> </w:t>
        </w:r>
      </w:ins>
      <w:r w:rsidR="00280AFB" w:rsidRPr="00412810">
        <w:rPr>
          <w:rtl/>
        </w:rPr>
        <w:t>،</w:t>
      </w:r>
      <w:ins w:id="10797" w:author="Mohsen Jafarinejad" w:date="2019-05-08T16:21:00Z">
        <w:r w:rsidR="007775CF">
          <w:rPr>
            <w:rFonts w:hint="cs"/>
            <w:rtl/>
          </w:rPr>
          <w:t xml:space="preserve"> </w:t>
        </w:r>
      </w:ins>
      <w:r w:rsidR="00280AFB" w:rsidRPr="00412810">
        <w:rPr>
          <w:rtl/>
        </w:rPr>
        <w:t xml:space="preserve"> انتقال </w:t>
      </w:r>
      <w:r w:rsidR="000B0AD8" w:rsidRPr="00412810">
        <w:rPr>
          <w:rtl/>
        </w:rPr>
        <w:t>گونه‌ها</w:t>
      </w:r>
      <w:r w:rsidR="00280AFB" w:rsidRPr="00412810">
        <w:rPr>
          <w:rtl/>
        </w:rPr>
        <w:t xml:space="preserve"> در پ</w:t>
      </w:r>
      <w:r w:rsidR="00280AFB" w:rsidRPr="00412810">
        <w:rPr>
          <w:rFonts w:hint="cs"/>
          <w:rtl/>
        </w:rPr>
        <w:t>ی</w:t>
      </w:r>
      <w:r w:rsidR="00280AFB" w:rsidRPr="00412810">
        <w:rPr>
          <w:rFonts w:hint="eastAsia"/>
          <w:rtl/>
        </w:rPr>
        <w:t>ل،</w:t>
      </w:r>
      <w:r w:rsidR="00280AFB" w:rsidRPr="00412810">
        <w:rPr>
          <w:rtl/>
        </w:rPr>
        <w:t xml:space="preserve"> واکنش ش</w:t>
      </w:r>
      <w:r w:rsidR="00280AFB" w:rsidRPr="00412810">
        <w:rPr>
          <w:rFonts w:hint="cs"/>
          <w:rtl/>
        </w:rPr>
        <w:t>ی</w:t>
      </w:r>
      <w:r w:rsidR="00280AFB" w:rsidRPr="00412810">
        <w:rPr>
          <w:rFonts w:hint="eastAsia"/>
          <w:rtl/>
        </w:rPr>
        <w:t>م</w:t>
      </w:r>
      <w:r w:rsidR="00280AFB" w:rsidRPr="00412810">
        <w:rPr>
          <w:rFonts w:hint="cs"/>
          <w:rtl/>
        </w:rPr>
        <w:t>ی</w:t>
      </w:r>
      <w:r w:rsidR="00280AFB" w:rsidRPr="00412810">
        <w:rPr>
          <w:rFonts w:hint="eastAsia"/>
          <w:rtl/>
        </w:rPr>
        <w:t>ا</w:t>
      </w:r>
      <w:r w:rsidR="00280AFB" w:rsidRPr="00412810">
        <w:rPr>
          <w:rFonts w:hint="cs"/>
          <w:rtl/>
        </w:rPr>
        <w:t>یی</w:t>
      </w:r>
      <w:r w:rsidR="00280AFB" w:rsidRPr="00412810">
        <w:rPr>
          <w:rtl/>
        </w:rPr>
        <w:t xml:space="preserve"> ب</w:t>
      </w:r>
      <w:r w:rsidR="00280AFB" w:rsidRPr="00412810">
        <w:rPr>
          <w:rFonts w:hint="cs"/>
          <w:rtl/>
        </w:rPr>
        <w:t>ی</w:t>
      </w:r>
      <w:r w:rsidR="00280AFB" w:rsidRPr="00412810">
        <w:rPr>
          <w:rFonts w:hint="eastAsia"/>
          <w:rtl/>
        </w:rPr>
        <w:t>ن</w:t>
      </w:r>
      <w:r w:rsidR="00280AFB" w:rsidRPr="00412810">
        <w:rPr>
          <w:rtl/>
        </w:rPr>
        <w:t xml:space="preserve"> </w:t>
      </w:r>
      <w:r w:rsidR="000B0AD8" w:rsidRPr="00412810">
        <w:rPr>
          <w:rtl/>
        </w:rPr>
        <w:t>گونه‌ها</w:t>
      </w:r>
      <w:r w:rsidR="00280AFB" w:rsidRPr="00412810">
        <w:rPr>
          <w:rtl/>
        </w:rPr>
        <w:t xml:space="preserve">، </w:t>
      </w:r>
      <w:r w:rsidR="000B0AD8" w:rsidRPr="00412810">
        <w:rPr>
          <w:rtl/>
        </w:rPr>
        <w:t>الکترودها</w:t>
      </w:r>
      <w:r w:rsidR="00280AFB" w:rsidRPr="00412810">
        <w:rPr>
          <w:rtl/>
        </w:rPr>
        <w:t xml:space="preserve"> و جر</w:t>
      </w:r>
      <w:r w:rsidR="00280AFB" w:rsidRPr="00412810">
        <w:rPr>
          <w:rFonts w:hint="cs"/>
          <w:rtl/>
        </w:rPr>
        <w:t>ی</w:t>
      </w:r>
      <w:r w:rsidR="00280AFB" w:rsidRPr="00412810">
        <w:rPr>
          <w:rFonts w:hint="eastAsia"/>
          <w:rtl/>
        </w:rPr>
        <w:t>ان</w:t>
      </w:r>
      <w:r w:rsidR="00280AFB" w:rsidRPr="00412810">
        <w:rPr>
          <w:rtl/>
        </w:rPr>
        <w:t xml:space="preserve"> الکتر</w:t>
      </w:r>
      <w:r w:rsidR="00280AFB" w:rsidRPr="00412810">
        <w:rPr>
          <w:rFonts w:hint="cs"/>
          <w:rtl/>
        </w:rPr>
        <w:t>ی</w:t>
      </w:r>
      <w:r w:rsidR="00280AFB" w:rsidRPr="00412810">
        <w:rPr>
          <w:rFonts w:hint="eastAsia"/>
          <w:rtl/>
        </w:rPr>
        <w:t>ک</w:t>
      </w:r>
      <w:r w:rsidR="00280AFB" w:rsidRPr="00412810">
        <w:rPr>
          <w:rFonts w:hint="cs"/>
          <w:rtl/>
        </w:rPr>
        <w:t>ی</w:t>
      </w:r>
      <w:r w:rsidR="00280AFB" w:rsidRPr="00412810">
        <w:rPr>
          <w:rtl/>
        </w:rPr>
        <w:t xml:space="preserve"> است.</w:t>
      </w:r>
      <w:r w:rsidR="00280AFB" w:rsidRPr="002B72E7">
        <w:rPr>
          <w:rtl/>
        </w:rPr>
        <w:br/>
      </w:r>
    </w:p>
    <w:p w14:paraId="52D910B4" w14:textId="77777777" w:rsidR="00675CEC" w:rsidRDefault="00675CEC" w:rsidP="00570317">
      <w:pPr>
        <w:pStyle w:val="payannameh"/>
        <w:tabs>
          <w:tab w:val="left" w:pos="-235"/>
          <w:tab w:val="left" w:pos="0"/>
        </w:tabs>
        <w:spacing w:line="240" w:lineRule="auto"/>
        <w:ind w:left="48"/>
        <w:rPr>
          <w:ins w:id="10798" w:author="Mohsen Jafarinejad" w:date="2019-04-27T14:18:00Z"/>
          <w:rtl/>
        </w:rPr>
      </w:pPr>
    </w:p>
    <w:p w14:paraId="6D5714BF" w14:textId="77777777" w:rsidR="000408ED" w:rsidRPr="002B72E7" w:rsidRDefault="000408ED" w:rsidP="00C26563">
      <w:pPr>
        <w:pStyle w:val="payannameh"/>
        <w:tabs>
          <w:tab w:val="left" w:pos="-235"/>
          <w:tab w:val="left" w:pos="0"/>
        </w:tabs>
        <w:spacing w:line="240" w:lineRule="auto"/>
        <w:ind w:left="48"/>
        <w:rPr>
          <w:rtl/>
        </w:rPr>
      </w:pPr>
    </w:p>
    <w:p w14:paraId="2CB3AC41" w14:textId="40C3D3C8" w:rsidR="00525C12" w:rsidRDefault="00280AFB">
      <w:pPr>
        <w:pStyle w:val="a0"/>
        <w:bidi/>
        <w:rPr>
          <w:ins w:id="10799" w:author="Mohsen Jafarinejad" w:date="2019-04-27T14:18:00Z"/>
          <w:rtl/>
        </w:rPr>
        <w:pPrChange w:id="10800" w:author="Mohsen Jafarinejad" w:date="2019-04-27T14:18:00Z">
          <w:pPr>
            <w:pStyle w:val="a1"/>
            <w:bidi/>
          </w:pPr>
        </w:pPrChange>
      </w:pPr>
      <w:bookmarkStart w:id="10801" w:name="_Toc8546158"/>
      <w:bookmarkStart w:id="10802" w:name="_Toc8550828"/>
      <w:bookmarkStart w:id="10803" w:name="_Toc3666273"/>
      <w:bookmarkStart w:id="10804" w:name="_Toc3666522"/>
      <w:r w:rsidRPr="002B72E7">
        <w:rPr>
          <w:rtl/>
        </w:rPr>
        <w:t>مفروضات</w:t>
      </w:r>
      <w:r w:rsidR="00675CEC">
        <w:rPr>
          <w:rFonts w:hint="cs"/>
          <w:rtl/>
        </w:rPr>
        <w:t xml:space="preserve"> </w:t>
      </w:r>
      <w:r w:rsidRPr="002B72E7">
        <w:rPr>
          <w:rtl/>
        </w:rPr>
        <w:t>پایه</w:t>
      </w:r>
      <w:ins w:id="10805" w:author="Mohsen Jafarinejad" w:date="2019-04-27T14:19:00Z">
        <w:r w:rsidR="000408ED">
          <w:rPr>
            <w:rFonts w:hint="cs"/>
            <w:rtl/>
          </w:rPr>
          <w:t xml:space="preserve"> سیستم مورد مدل‌سازی</w:t>
        </w:r>
      </w:ins>
      <w:bookmarkEnd w:id="10801"/>
      <w:bookmarkEnd w:id="10802"/>
    </w:p>
    <w:p w14:paraId="32121537" w14:textId="624A1513" w:rsidR="00280AFB" w:rsidRPr="002B72E7" w:rsidRDefault="00280AFB">
      <w:pPr>
        <w:pStyle w:val="a1"/>
        <w:numPr>
          <w:ilvl w:val="0"/>
          <w:numId w:val="0"/>
        </w:numPr>
        <w:bidi/>
        <w:ind w:firstLine="567"/>
        <w:jc w:val="both"/>
        <w:rPr>
          <w:rtl/>
        </w:rPr>
        <w:pPrChange w:id="10806" w:author="Mohsen Jafarinejad" w:date="2019-05-08T16:22:00Z">
          <w:pPr>
            <w:pStyle w:val="a1"/>
            <w:bidi/>
          </w:pPr>
        </w:pPrChange>
      </w:pPr>
      <w:del w:id="10807" w:author="Mohsen Jafarinejad" w:date="2019-04-27T14:18:00Z">
        <w:r w:rsidRPr="002B72E7" w:rsidDel="00525C12">
          <w:rPr>
            <w:rtl/>
          </w:rPr>
          <w:br/>
        </w:r>
      </w:del>
      <w:bookmarkStart w:id="10808" w:name="_Toc8546159"/>
      <w:bookmarkStart w:id="10809" w:name="_Toc8550829"/>
      <w:r w:rsidRPr="00675CEC">
        <w:rPr>
          <w:b w:val="0"/>
          <w:bCs w:val="0"/>
          <w:sz w:val="28"/>
          <w:szCs w:val="28"/>
          <w:rtl/>
        </w:rPr>
        <w:t xml:space="preserve">در هنگام شبیه سازی فرض شده که مانند تمام </w:t>
      </w:r>
      <w:r w:rsidR="000B0AD8" w:rsidRPr="00675CEC">
        <w:rPr>
          <w:b w:val="0"/>
          <w:bCs w:val="0"/>
          <w:sz w:val="28"/>
          <w:szCs w:val="28"/>
          <w:rtl/>
        </w:rPr>
        <w:t>پ</w:t>
      </w:r>
      <w:r w:rsidR="000B0AD8" w:rsidRPr="00675CEC">
        <w:rPr>
          <w:rFonts w:hint="cs"/>
          <w:b w:val="0"/>
          <w:bCs w:val="0"/>
          <w:sz w:val="28"/>
          <w:szCs w:val="28"/>
          <w:rtl/>
        </w:rPr>
        <w:t>ی</w:t>
      </w:r>
      <w:r w:rsidR="000B0AD8" w:rsidRPr="00675CEC">
        <w:rPr>
          <w:rFonts w:hint="eastAsia"/>
          <w:b w:val="0"/>
          <w:bCs w:val="0"/>
          <w:sz w:val="28"/>
          <w:szCs w:val="28"/>
          <w:rtl/>
        </w:rPr>
        <w:t>ل‌ها</w:t>
      </w:r>
      <w:r w:rsidR="000B0AD8" w:rsidRPr="00675CEC">
        <w:rPr>
          <w:rFonts w:hint="cs"/>
          <w:b w:val="0"/>
          <w:bCs w:val="0"/>
          <w:sz w:val="28"/>
          <w:szCs w:val="28"/>
          <w:rtl/>
        </w:rPr>
        <w:t>ی</w:t>
      </w:r>
      <w:r w:rsidRPr="00675CEC">
        <w:rPr>
          <w:b w:val="0"/>
          <w:bCs w:val="0"/>
          <w:sz w:val="28"/>
          <w:szCs w:val="28"/>
          <w:rtl/>
        </w:rPr>
        <w:t xml:space="preserve"> سوختی جریان تولیدی متناسب با سطح مقطع غشا نفیونی است. بنابراین </w:t>
      </w:r>
      <w:r w:rsidR="000B0AD8" w:rsidRPr="00675CEC">
        <w:rPr>
          <w:b w:val="0"/>
          <w:bCs w:val="0"/>
          <w:sz w:val="28"/>
          <w:szCs w:val="28"/>
          <w:rtl/>
        </w:rPr>
        <w:t>مدل‌ساز</w:t>
      </w:r>
      <w:r w:rsidR="000B0AD8" w:rsidRPr="00675CEC">
        <w:rPr>
          <w:rFonts w:hint="cs"/>
          <w:b w:val="0"/>
          <w:bCs w:val="0"/>
          <w:sz w:val="28"/>
          <w:szCs w:val="28"/>
          <w:rtl/>
        </w:rPr>
        <w:t>ی</w:t>
      </w:r>
      <w:r w:rsidRPr="00675CEC">
        <w:rPr>
          <w:b w:val="0"/>
          <w:bCs w:val="0"/>
          <w:sz w:val="28"/>
          <w:szCs w:val="28"/>
          <w:rtl/>
        </w:rPr>
        <w:t xml:space="preserve"> و </w:t>
      </w:r>
      <w:r w:rsidR="000B0AD8" w:rsidRPr="00675CEC">
        <w:rPr>
          <w:b w:val="0"/>
          <w:bCs w:val="0"/>
          <w:sz w:val="28"/>
          <w:szCs w:val="28"/>
          <w:rtl/>
        </w:rPr>
        <w:t>مقا</w:t>
      </w:r>
      <w:r w:rsidR="000B0AD8" w:rsidRPr="00675CEC">
        <w:rPr>
          <w:rFonts w:hint="cs"/>
          <w:b w:val="0"/>
          <w:bCs w:val="0"/>
          <w:sz w:val="28"/>
          <w:szCs w:val="28"/>
          <w:rtl/>
        </w:rPr>
        <w:t>ی</w:t>
      </w:r>
      <w:r w:rsidR="000B0AD8" w:rsidRPr="00675CEC">
        <w:rPr>
          <w:rFonts w:hint="eastAsia"/>
          <w:b w:val="0"/>
          <w:bCs w:val="0"/>
          <w:sz w:val="28"/>
          <w:szCs w:val="28"/>
          <w:rtl/>
        </w:rPr>
        <w:t>سه‌ها</w:t>
      </w:r>
      <w:r w:rsidR="000B0AD8" w:rsidRPr="00675CEC">
        <w:rPr>
          <w:rFonts w:hint="cs"/>
          <w:b w:val="0"/>
          <w:bCs w:val="0"/>
          <w:sz w:val="28"/>
          <w:szCs w:val="28"/>
          <w:rtl/>
        </w:rPr>
        <w:t>ی</w:t>
      </w:r>
      <w:r w:rsidRPr="00675CEC">
        <w:rPr>
          <w:b w:val="0"/>
          <w:bCs w:val="0"/>
          <w:sz w:val="28"/>
          <w:szCs w:val="28"/>
          <w:rtl/>
        </w:rPr>
        <w:t xml:space="preserve"> صورت گرفته بر مبنای واحد سطح مقطع غشا</w:t>
      </w:r>
      <w:ins w:id="10810" w:author="Mohsen Jafarinejad" w:date="2019-04-28T10:06:00Z">
        <w:r w:rsidR="00412810">
          <w:rPr>
            <w:rFonts w:hint="cs"/>
            <w:b w:val="0"/>
            <w:bCs w:val="0"/>
            <w:sz w:val="28"/>
            <w:szCs w:val="28"/>
            <w:rtl/>
          </w:rPr>
          <w:t>ء</w:t>
        </w:r>
      </w:ins>
      <w:r w:rsidRPr="00675CEC">
        <w:rPr>
          <w:b w:val="0"/>
          <w:bCs w:val="0"/>
          <w:sz w:val="28"/>
          <w:szCs w:val="28"/>
          <w:rtl/>
        </w:rPr>
        <w:t xml:space="preserve"> انجام گرفته </w:t>
      </w:r>
      <w:r w:rsidRPr="00675CEC">
        <w:rPr>
          <w:b w:val="0"/>
          <w:bCs w:val="0"/>
          <w:sz w:val="28"/>
          <w:szCs w:val="28"/>
          <w:rtl/>
        </w:rPr>
        <w:lastRenderedPageBreak/>
        <w:t>است.</w:t>
      </w:r>
      <w:ins w:id="10811" w:author="Mohsen" w:date="2019-03-17T16:53:00Z">
        <w:r w:rsidR="00CF0011">
          <w:rPr>
            <w:b w:val="0"/>
            <w:bCs w:val="0"/>
            <w:sz w:val="28"/>
            <w:szCs w:val="28"/>
            <w:rtl/>
          </w:rPr>
          <w:t xml:space="preserve"> همچن</w:t>
        </w:r>
        <w:r w:rsidR="00CF0011">
          <w:rPr>
            <w:rFonts w:hint="cs"/>
            <w:b w:val="0"/>
            <w:bCs w:val="0"/>
            <w:sz w:val="28"/>
            <w:szCs w:val="28"/>
            <w:rtl/>
          </w:rPr>
          <w:t>ی</w:t>
        </w:r>
        <w:r w:rsidR="00CF0011">
          <w:rPr>
            <w:rFonts w:hint="eastAsia"/>
            <w:b w:val="0"/>
            <w:bCs w:val="0"/>
            <w:sz w:val="28"/>
            <w:szCs w:val="28"/>
            <w:rtl/>
          </w:rPr>
          <w:t>ن</w:t>
        </w:r>
      </w:ins>
      <w:del w:id="10812" w:author="Mohsen" w:date="2019-03-17T16:53:00Z">
        <w:r w:rsidRPr="00675CEC" w:rsidDel="00CF0011">
          <w:rPr>
            <w:b w:val="0"/>
            <w:bCs w:val="0"/>
            <w:sz w:val="28"/>
            <w:szCs w:val="28"/>
            <w:rtl/>
          </w:rPr>
          <w:delText>همچنین</w:delText>
        </w:r>
      </w:del>
      <w:r w:rsidRPr="00675CEC">
        <w:rPr>
          <w:b w:val="0"/>
          <w:bCs w:val="0"/>
          <w:sz w:val="28"/>
          <w:szCs w:val="28"/>
          <w:rtl/>
        </w:rPr>
        <w:t xml:space="preserve"> فرض شده که پیل سوختی میکروبی در حالت پایا (</w:t>
      </w:r>
      <w:r w:rsidRPr="00675CEC">
        <w:rPr>
          <w:b w:val="0"/>
          <w:bCs w:val="0"/>
          <w:sz w:val="28"/>
          <w:szCs w:val="28"/>
        </w:rPr>
        <w:t>Steady State</w:t>
      </w:r>
      <w:r w:rsidRPr="00675CEC">
        <w:rPr>
          <w:b w:val="0"/>
          <w:bCs w:val="0"/>
          <w:sz w:val="28"/>
          <w:szCs w:val="28"/>
          <w:rtl/>
        </w:rPr>
        <w:t xml:space="preserve">) </w:t>
      </w:r>
      <w:r w:rsidR="000B0AD8" w:rsidRPr="00675CEC">
        <w:rPr>
          <w:b w:val="0"/>
          <w:bCs w:val="0"/>
          <w:sz w:val="28"/>
          <w:szCs w:val="28"/>
          <w:rtl/>
        </w:rPr>
        <w:t>مشخصه‌ها</w:t>
      </w:r>
      <w:r w:rsidR="000B0AD8" w:rsidRPr="00675CEC">
        <w:rPr>
          <w:rFonts w:hint="cs"/>
          <w:b w:val="0"/>
          <w:bCs w:val="0"/>
          <w:sz w:val="28"/>
          <w:szCs w:val="28"/>
          <w:rtl/>
        </w:rPr>
        <w:t>ی</w:t>
      </w:r>
      <w:r w:rsidRPr="00675CEC">
        <w:rPr>
          <w:b w:val="0"/>
          <w:bCs w:val="0"/>
          <w:sz w:val="28"/>
          <w:szCs w:val="28"/>
          <w:rtl/>
        </w:rPr>
        <w:t xml:space="preserve"> حالت بیشینه توان</w:t>
      </w:r>
      <w:ins w:id="10813" w:author="Mohsen Jafarinejad" w:date="2019-04-28T10:07:00Z">
        <w:r w:rsidR="00412810">
          <w:rPr>
            <w:rFonts w:hint="cs"/>
            <w:b w:val="0"/>
            <w:bCs w:val="0"/>
            <w:sz w:val="28"/>
            <w:szCs w:val="28"/>
            <w:rtl/>
          </w:rPr>
          <w:t xml:space="preserve"> </w:t>
        </w:r>
      </w:ins>
      <w:r w:rsidRPr="00675CEC">
        <w:rPr>
          <w:b w:val="0"/>
          <w:bCs w:val="0"/>
          <w:sz w:val="28"/>
          <w:szCs w:val="28"/>
          <w:rtl/>
        </w:rPr>
        <w:t>، جریان</w:t>
      </w:r>
      <w:ins w:id="10814" w:author="Mohsen Jafarinejad" w:date="2019-04-28T10:08:00Z">
        <w:r w:rsidR="00412810">
          <w:rPr>
            <w:rFonts w:hint="cs"/>
            <w:b w:val="0"/>
            <w:bCs w:val="0"/>
            <w:sz w:val="28"/>
            <w:szCs w:val="28"/>
            <w:rtl/>
          </w:rPr>
          <w:t xml:space="preserve"> (جریان حدی پیل میکروبی در فاز ایستگاهی باکتری ها)</w:t>
        </w:r>
      </w:ins>
      <w:r w:rsidRPr="00675CEC">
        <w:rPr>
          <w:b w:val="0"/>
          <w:bCs w:val="0"/>
          <w:sz w:val="28"/>
          <w:szCs w:val="28"/>
          <w:rtl/>
        </w:rPr>
        <w:t xml:space="preserve"> و ولتاژ در حالت </w:t>
      </w:r>
      <w:r w:rsidRPr="00675CEC">
        <w:rPr>
          <w:b w:val="0"/>
          <w:bCs w:val="0"/>
          <w:sz w:val="28"/>
          <w:szCs w:val="28"/>
        </w:rPr>
        <w:t>Batch</w:t>
      </w:r>
      <w:r w:rsidRPr="00675CEC">
        <w:rPr>
          <w:b w:val="0"/>
          <w:bCs w:val="0"/>
          <w:sz w:val="28"/>
          <w:szCs w:val="28"/>
          <w:rtl/>
        </w:rPr>
        <w:t xml:space="preserve"> را تولید </w:t>
      </w:r>
      <w:r w:rsidR="000B0AD8" w:rsidRPr="00675CEC">
        <w:rPr>
          <w:b w:val="0"/>
          <w:bCs w:val="0"/>
          <w:sz w:val="28"/>
          <w:szCs w:val="28"/>
          <w:rtl/>
        </w:rPr>
        <w:t>م</w:t>
      </w:r>
      <w:r w:rsidR="000B0AD8" w:rsidRPr="00675CEC">
        <w:rPr>
          <w:rFonts w:hint="cs"/>
          <w:b w:val="0"/>
          <w:bCs w:val="0"/>
          <w:sz w:val="28"/>
          <w:szCs w:val="28"/>
          <w:rtl/>
        </w:rPr>
        <w:t>ی‌</w:t>
      </w:r>
      <w:r w:rsidR="000B0AD8" w:rsidRPr="00675CEC">
        <w:rPr>
          <w:rFonts w:hint="eastAsia"/>
          <w:b w:val="0"/>
          <w:bCs w:val="0"/>
          <w:sz w:val="28"/>
          <w:szCs w:val="28"/>
          <w:rtl/>
        </w:rPr>
        <w:t>نما</w:t>
      </w:r>
      <w:r w:rsidR="000B0AD8" w:rsidRPr="00675CEC">
        <w:rPr>
          <w:rFonts w:hint="cs"/>
          <w:b w:val="0"/>
          <w:bCs w:val="0"/>
          <w:sz w:val="28"/>
          <w:szCs w:val="28"/>
          <w:rtl/>
        </w:rPr>
        <w:t>ی</w:t>
      </w:r>
      <w:r w:rsidR="000B0AD8" w:rsidRPr="00675CEC">
        <w:rPr>
          <w:rFonts w:hint="eastAsia"/>
          <w:b w:val="0"/>
          <w:bCs w:val="0"/>
          <w:sz w:val="28"/>
          <w:szCs w:val="28"/>
          <w:rtl/>
        </w:rPr>
        <w:t>د</w:t>
      </w:r>
      <w:r w:rsidRPr="00675CEC">
        <w:rPr>
          <w:b w:val="0"/>
          <w:bCs w:val="0"/>
          <w:sz w:val="28"/>
          <w:szCs w:val="28"/>
          <w:rtl/>
        </w:rPr>
        <w:t>.</w:t>
      </w:r>
      <w:bookmarkEnd w:id="10803"/>
      <w:bookmarkEnd w:id="10804"/>
      <w:bookmarkEnd w:id="10808"/>
      <w:bookmarkEnd w:id="10809"/>
    </w:p>
    <w:p w14:paraId="0DD771D6" w14:textId="33A064D1" w:rsidR="005121BF" w:rsidDel="000408ED" w:rsidRDefault="005121BF" w:rsidP="005E409E">
      <w:pPr>
        <w:pStyle w:val="payannameh"/>
        <w:tabs>
          <w:tab w:val="left" w:pos="0"/>
          <w:tab w:val="left" w:pos="7371"/>
        </w:tabs>
        <w:spacing w:line="240" w:lineRule="auto"/>
        <w:rPr>
          <w:del w:id="10815" w:author="Mohsen Jafarinejad" w:date="2019-04-27T14:19:00Z"/>
          <w:rtl/>
        </w:rPr>
      </w:pPr>
    </w:p>
    <w:p w14:paraId="1CFFA256" w14:textId="2B487281" w:rsidR="00997A3D" w:rsidRPr="002B72E7" w:rsidDel="000408ED" w:rsidRDefault="00997A3D" w:rsidP="005E409E">
      <w:pPr>
        <w:pStyle w:val="payannameh"/>
        <w:tabs>
          <w:tab w:val="left" w:pos="0"/>
          <w:tab w:val="left" w:pos="7371"/>
        </w:tabs>
        <w:spacing w:line="240" w:lineRule="auto"/>
        <w:rPr>
          <w:del w:id="10816" w:author="Mohsen Jafarinejad" w:date="2019-04-27T14:19:00Z"/>
          <w:rtl/>
        </w:rPr>
      </w:pPr>
    </w:p>
    <w:p w14:paraId="4348A273" w14:textId="40A15B1E" w:rsidR="00280AFB" w:rsidRPr="002B72E7" w:rsidDel="000408ED" w:rsidRDefault="00280AFB" w:rsidP="00675CEC">
      <w:pPr>
        <w:pStyle w:val="a1"/>
        <w:bidi/>
        <w:rPr>
          <w:del w:id="10817" w:author="Mohsen Jafarinejad" w:date="2019-04-27T14:19:00Z"/>
        </w:rPr>
      </w:pPr>
      <w:bookmarkStart w:id="10818" w:name="_Toc3666274"/>
      <w:bookmarkStart w:id="10819" w:name="_Toc3666523"/>
      <w:del w:id="10820" w:author="Mohsen Jafarinejad" w:date="2019-04-27T14:19:00Z">
        <w:r w:rsidRPr="002B72E7" w:rsidDel="000408ED">
          <w:rPr>
            <w:rtl/>
          </w:rPr>
          <w:delText>سیستم مورد مدل سازی</w:delText>
        </w:r>
        <w:bookmarkEnd w:id="10818"/>
        <w:bookmarkEnd w:id="10819"/>
      </w:del>
    </w:p>
    <w:p w14:paraId="548CEB58" w14:textId="3C7BD0B2" w:rsidR="00280AFB" w:rsidRPr="002B72E7" w:rsidRDefault="00675CEC" w:rsidP="00675CEC">
      <w:pPr>
        <w:pStyle w:val="payannameh"/>
        <w:tabs>
          <w:tab w:val="left" w:pos="0"/>
          <w:tab w:val="left" w:pos="567"/>
          <w:tab w:val="left" w:pos="7371"/>
        </w:tabs>
        <w:spacing w:line="240" w:lineRule="auto"/>
        <w:jc w:val="both"/>
        <w:rPr>
          <w:rtl/>
        </w:rPr>
      </w:pPr>
      <w:r>
        <w:rPr>
          <w:rtl/>
        </w:rPr>
        <w:tab/>
      </w:r>
      <w:r w:rsidR="00280AFB" w:rsidRPr="002B72E7">
        <w:rPr>
          <w:rtl/>
        </w:rPr>
        <w:t xml:space="preserve">نوع پیل سوختی که برای مدل سازی انتخاب شده است از نوع </w:t>
      </w:r>
      <w:r w:rsidR="00280AFB" w:rsidRPr="002B72E7">
        <w:t>Mediator-less</w:t>
      </w:r>
      <w:r w:rsidR="00280AFB" w:rsidRPr="002B72E7">
        <w:rPr>
          <w:rtl/>
        </w:rPr>
        <w:t xml:space="preserve"> است.</w:t>
      </w:r>
      <w:r w:rsidR="000B0AD8" w:rsidRPr="002B72E7">
        <w:rPr>
          <w:rtl/>
        </w:rPr>
        <w:t xml:space="preserve"> محفظه</w:t>
      </w:r>
      <w:r w:rsidR="00280AFB" w:rsidRPr="002B72E7">
        <w:rPr>
          <w:rtl/>
        </w:rPr>
        <w:t xml:space="preserve"> کاتد وآند با استفاده از </w:t>
      </w:r>
      <w:r w:rsidR="005121BF" w:rsidRPr="002B72E7">
        <w:t>N</w:t>
      </w:r>
      <w:r w:rsidR="00280AFB" w:rsidRPr="002B72E7">
        <w:t>afion 117</w:t>
      </w:r>
      <w:r w:rsidR="005121BF" w:rsidRPr="002B72E7">
        <w:rPr>
          <w:rFonts w:hint="cs"/>
          <w:rtl/>
        </w:rPr>
        <w:t xml:space="preserve"> </w:t>
      </w:r>
      <w:r w:rsidR="00280AFB" w:rsidRPr="002B72E7">
        <w:rPr>
          <w:rtl/>
        </w:rPr>
        <w:t xml:space="preserve">از هم جدا </w:t>
      </w:r>
      <w:r w:rsidR="000B0AD8" w:rsidRPr="002B72E7">
        <w:rPr>
          <w:rtl/>
        </w:rPr>
        <w:t>شده‌اند</w:t>
      </w:r>
      <w:r w:rsidR="00280AFB" w:rsidRPr="002B72E7">
        <w:rPr>
          <w:rtl/>
        </w:rPr>
        <w:t xml:space="preserve">. </w:t>
      </w:r>
      <w:r w:rsidR="000B0AD8" w:rsidRPr="002B72E7">
        <w:rPr>
          <w:rtl/>
        </w:rPr>
        <w:t>الکترودها</w:t>
      </w:r>
      <w:r w:rsidR="000B0AD8" w:rsidRPr="002B72E7">
        <w:rPr>
          <w:rFonts w:hint="cs"/>
          <w:rtl/>
        </w:rPr>
        <w:t>ی</w:t>
      </w:r>
      <w:r w:rsidR="00280AFB" w:rsidRPr="002B72E7">
        <w:rPr>
          <w:rtl/>
        </w:rPr>
        <w:t xml:space="preserve"> هر دو سمت آند و کاتد با استفاده از کربن پوشش داده </w:t>
      </w:r>
      <w:r w:rsidR="000B0AD8" w:rsidRPr="002B72E7">
        <w:rPr>
          <w:rtl/>
        </w:rPr>
        <w:t>شده‌اند و</w:t>
      </w:r>
      <w:r w:rsidR="00280AFB" w:rsidRPr="002B72E7">
        <w:rPr>
          <w:rtl/>
        </w:rPr>
        <w:t xml:space="preserve"> پلاتینیوم به عنوان کاتالیست به الکترود کاتد افزوده شده است تا سطح انرژی اکتیواسیون واکنش کاتد کاهش یابد.</w:t>
      </w:r>
      <w:r w:rsidR="000B0AD8" w:rsidRPr="002B72E7">
        <w:rPr>
          <w:rtl/>
        </w:rPr>
        <w:t xml:space="preserve"> چ</w:t>
      </w:r>
      <w:r w:rsidR="000B0AD8" w:rsidRPr="002B72E7">
        <w:rPr>
          <w:rFonts w:hint="cs"/>
          <w:rtl/>
        </w:rPr>
        <w:t>ی</w:t>
      </w:r>
      <w:r w:rsidR="000B0AD8" w:rsidRPr="002B72E7">
        <w:rPr>
          <w:rFonts w:hint="eastAsia"/>
          <w:rtl/>
        </w:rPr>
        <w:t>دمان</w:t>
      </w:r>
      <w:r w:rsidR="00280AFB" w:rsidRPr="002B72E7">
        <w:rPr>
          <w:rtl/>
        </w:rPr>
        <w:t xml:space="preserve"> مدل ساده انتخاب شده تا اجازه افزایش کنترل پذیری مدل بر متغیرهای قابل کنترل را داده و اثر متغیرهای غیرقابل کنترل کاهش یابد.</w:t>
      </w:r>
    </w:p>
    <w:p w14:paraId="1498C22A" w14:textId="7160B190" w:rsidR="00280AFB" w:rsidRPr="002B72E7" w:rsidRDefault="000408ED" w:rsidP="00F073ED">
      <w:pPr>
        <w:pStyle w:val="payannameh"/>
        <w:tabs>
          <w:tab w:val="left" w:pos="615"/>
        </w:tabs>
        <w:spacing w:line="240" w:lineRule="auto"/>
        <w:jc w:val="both"/>
        <w:rPr>
          <w:rtl/>
        </w:rPr>
      </w:pPr>
      <w:ins w:id="10821" w:author="Mohsen Jafarinejad" w:date="2019-04-27T14:19:00Z">
        <w:r>
          <w:rPr>
            <w:rFonts w:hint="cs"/>
            <w:rtl/>
          </w:rPr>
          <w:tab/>
        </w:r>
      </w:ins>
      <w:r w:rsidR="00280AFB" w:rsidRPr="002B72E7">
        <w:rPr>
          <w:rtl/>
        </w:rPr>
        <w:t xml:space="preserve">در سمت آند </w:t>
      </w:r>
      <w:r w:rsidR="00280AFB" w:rsidRPr="002B72E7">
        <w:t>Lactate acted</w:t>
      </w:r>
      <w:r w:rsidR="00280AFB" w:rsidRPr="002B72E7">
        <w:rPr>
          <w:rtl/>
        </w:rPr>
        <w:t xml:space="preserve"> </w:t>
      </w:r>
      <w:ins w:id="10822" w:author="Mohsen Jafarinejad" w:date="2019-05-11T13:50:00Z">
        <w:r w:rsidR="002C326A">
          <w:rPr>
            <w:rFonts w:hint="cs"/>
            <w:rtl/>
          </w:rPr>
          <w:t xml:space="preserve"> </w:t>
        </w:r>
      </w:ins>
      <w:r w:rsidR="00280AFB" w:rsidRPr="002B72E7">
        <w:rPr>
          <w:rtl/>
        </w:rPr>
        <w:t>به عنوان ماده</w:t>
      </w:r>
      <w:r w:rsidR="00E65489">
        <w:rPr>
          <w:rFonts w:hint="cs"/>
          <w:rtl/>
        </w:rPr>
        <w:t xml:space="preserve"> غذایی</w:t>
      </w:r>
      <w:r w:rsidR="00280AFB" w:rsidRPr="002B72E7">
        <w:rPr>
          <w:rtl/>
        </w:rPr>
        <w:t xml:space="preserve"> و سوخت </w:t>
      </w:r>
      <w:r w:rsidR="000B0AD8" w:rsidRPr="002B72E7">
        <w:rPr>
          <w:rtl/>
        </w:rPr>
        <w:t>باکتر</w:t>
      </w:r>
      <w:r w:rsidR="000B0AD8" w:rsidRPr="002B72E7">
        <w:rPr>
          <w:rFonts w:hint="cs"/>
          <w:rtl/>
        </w:rPr>
        <w:t>ی‌</w:t>
      </w:r>
      <w:r w:rsidR="000B0AD8" w:rsidRPr="002B72E7">
        <w:rPr>
          <w:rFonts w:hint="eastAsia"/>
          <w:rtl/>
        </w:rPr>
        <w:t>ها</w:t>
      </w:r>
      <w:r w:rsidR="00280AFB" w:rsidRPr="002B72E7">
        <w:rPr>
          <w:rtl/>
        </w:rPr>
        <w:t xml:space="preserve"> مورد استفاده قرار گرفته است. </w:t>
      </w:r>
      <w:r w:rsidR="00280AFB" w:rsidRPr="002B72E7">
        <w:t>Lactate acted</w:t>
      </w:r>
      <w:r w:rsidR="00280AFB" w:rsidRPr="002B72E7">
        <w:rPr>
          <w:rtl/>
        </w:rPr>
        <w:t xml:space="preserve"> محلول لاکتیک اسید با فرم </w:t>
      </w:r>
      <w:r w:rsidR="000B0AD8" w:rsidRPr="002B72E7">
        <w:rPr>
          <w:rFonts w:hint="cs"/>
          <w:rtl/>
        </w:rPr>
        <w:t>ی</w:t>
      </w:r>
      <w:r w:rsidR="000B0AD8" w:rsidRPr="002B72E7">
        <w:rPr>
          <w:rFonts w:hint="eastAsia"/>
          <w:rtl/>
        </w:rPr>
        <w:t>ون‌ها</w:t>
      </w:r>
      <w:r w:rsidR="000B0AD8" w:rsidRPr="002B72E7">
        <w:rPr>
          <w:rFonts w:hint="cs"/>
          <w:rtl/>
        </w:rPr>
        <w:t>ی</w:t>
      </w:r>
      <w:r w:rsidR="00280AFB" w:rsidRPr="002B72E7">
        <w:rPr>
          <w:rtl/>
        </w:rPr>
        <w:t xml:space="preserve"> </w:t>
      </w:r>
      <w:r w:rsidR="002C326A" w:rsidRPr="002C326A">
        <w:rPr>
          <w:rStyle w:val="tgc"/>
        </w:rPr>
        <w:object w:dxaOrig="1180" w:dyaOrig="560" w14:anchorId="7BDB931C">
          <v:shape id="_x0000_i1036" type="#_x0000_t75" style="width:60.2pt;height:17.75pt" o:ole="">
            <v:imagedata r:id="rId78" o:title=""/>
          </v:shape>
          <o:OLEObject Type="Embed" ProgID="Equation.DSMT4" ShapeID="_x0000_i1036" DrawAspect="Content" ObjectID="_1620276631" r:id="rId79"/>
        </w:object>
      </w:r>
      <w:ins w:id="10823" w:author="Mohsen Jafarinejad" w:date="2019-05-08T14:33:00Z">
        <w:r w:rsidR="00572EA0">
          <w:rPr>
            <w:rStyle w:val="tgc"/>
            <w:rFonts w:hint="cs"/>
            <w:rtl/>
          </w:rPr>
          <w:t xml:space="preserve"> </w:t>
        </w:r>
      </w:ins>
      <w:r w:rsidR="005121BF" w:rsidRPr="002B72E7">
        <w:t xml:space="preserve"> </w:t>
      </w:r>
      <w:r w:rsidR="00C06F2A" w:rsidRPr="002B72E7">
        <w:rPr>
          <w:rFonts w:hint="cs"/>
          <w:rtl/>
        </w:rPr>
        <w:t xml:space="preserve">و </w:t>
      </w:r>
      <w:r w:rsidR="002C326A" w:rsidRPr="002C326A">
        <w:rPr>
          <w:rStyle w:val="tgc"/>
          <w:sz w:val="22"/>
          <w:szCs w:val="24"/>
        </w:rPr>
        <w:object w:dxaOrig="480" w:dyaOrig="360" w14:anchorId="55B39230">
          <v:shape id="_x0000_i1037" type="#_x0000_t75" style="width:17.75pt;height:14.5pt" o:ole="">
            <v:imagedata r:id="rId80" o:title=""/>
          </v:shape>
          <o:OLEObject Type="Embed" ProgID="Equation.DSMT4" ShapeID="_x0000_i1037" DrawAspect="Content" ObjectID="_1620276632" r:id="rId81"/>
        </w:object>
      </w:r>
      <w:r w:rsidR="00C06F2A" w:rsidRPr="002B72E7">
        <w:rPr>
          <w:rtl/>
        </w:rPr>
        <w:t xml:space="preserve"> </w:t>
      </w:r>
      <w:r w:rsidR="00280AFB" w:rsidRPr="002B72E7">
        <w:rPr>
          <w:rtl/>
        </w:rPr>
        <w:t xml:space="preserve">است. تزریق ماده مغذی برخلاف </w:t>
      </w:r>
      <w:r w:rsidR="000B0AD8" w:rsidRPr="002B72E7">
        <w:rPr>
          <w:rtl/>
        </w:rPr>
        <w:t>پ</w:t>
      </w:r>
      <w:r w:rsidR="000B0AD8" w:rsidRPr="002B72E7">
        <w:rPr>
          <w:rFonts w:hint="cs"/>
          <w:rtl/>
        </w:rPr>
        <w:t>ی</w:t>
      </w:r>
      <w:r w:rsidR="000B0AD8" w:rsidRPr="002B72E7">
        <w:rPr>
          <w:rFonts w:hint="eastAsia"/>
          <w:rtl/>
        </w:rPr>
        <w:t>ل‌ها</w:t>
      </w:r>
      <w:r w:rsidR="000B0AD8" w:rsidRPr="002B72E7">
        <w:rPr>
          <w:rFonts w:hint="cs"/>
          <w:rtl/>
        </w:rPr>
        <w:t>ی</w:t>
      </w:r>
      <w:r w:rsidR="00280AFB" w:rsidRPr="002B72E7">
        <w:rPr>
          <w:rtl/>
        </w:rPr>
        <w:t xml:space="preserve"> سوختی احتراقی که دارای جریان سوختی مداوم </w:t>
      </w:r>
      <w:r w:rsidR="000B0AD8" w:rsidRPr="002B72E7">
        <w:rPr>
          <w:rtl/>
        </w:rPr>
        <w:t>م</w:t>
      </w:r>
      <w:r w:rsidR="000B0AD8" w:rsidRPr="002B72E7">
        <w:rPr>
          <w:rFonts w:hint="cs"/>
          <w:rtl/>
        </w:rPr>
        <w:t>ی‌</w:t>
      </w:r>
      <w:r w:rsidR="000B0AD8" w:rsidRPr="002B72E7">
        <w:rPr>
          <w:rFonts w:hint="eastAsia"/>
          <w:rtl/>
        </w:rPr>
        <w:t>باشند</w:t>
      </w:r>
      <w:r w:rsidR="00280AFB" w:rsidRPr="002B72E7">
        <w:rPr>
          <w:rtl/>
        </w:rPr>
        <w:t xml:space="preserve"> </w:t>
      </w:r>
      <w:r w:rsidR="000B0AD8" w:rsidRPr="002B72E7">
        <w:rPr>
          <w:rtl/>
        </w:rPr>
        <w:t>به‌صورت</w:t>
      </w:r>
      <w:r w:rsidR="00280AFB" w:rsidRPr="002B72E7">
        <w:rPr>
          <w:rtl/>
        </w:rPr>
        <w:t xml:space="preserve"> </w:t>
      </w:r>
      <w:r w:rsidR="00280AFB" w:rsidRPr="002B72E7">
        <w:t>Batch</w:t>
      </w:r>
      <w:r w:rsidR="00280AFB" w:rsidRPr="002B72E7">
        <w:rPr>
          <w:rtl/>
        </w:rPr>
        <w:t xml:space="preserve"> صورت گرفته که این به معنای آن است که پیل سوختی دارای نوسان در تولید جریان خواهد بود و در یک بازه زمانی به حداکثر توان تولیدی رسیده پس از آن به دلیل کاهش مواد مغذی جریان پیل کاهش خواهد یافت. </w:t>
      </w:r>
      <w:r w:rsidR="000B0AD8" w:rsidRPr="002B72E7">
        <w:rPr>
          <w:rtl/>
        </w:rPr>
        <w:t>به صوت</w:t>
      </w:r>
      <w:r w:rsidR="00280AFB" w:rsidRPr="002B72E7">
        <w:rPr>
          <w:rtl/>
        </w:rPr>
        <w:t xml:space="preserve"> ایده آل پیل سوختی </w:t>
      </w:r>
      <w:r w:rsidR="000B0AD8" w:rsidRPr="002B72E7">
        <w:rPr>
          <w:rtl/>
        </w:rPr>
        <w:t>م</w:t>
      </w:r>
      <w:r w:rsidR="000B0AD8" w:rsidRPr="002B72E7">
        <w:rPr>
          <w:rFonts w:hint="cs"/>
          <w:rtl/>
        </w:rPr>
        <w:t>ی‌</w:t>
      </w:r>
      <w:r w:rsidR="000B0AD8" w:rsidRPr="002B72E7">
        <w:rPr>
          <w:rFonts w:hint="eastAsia"/>
          <w:rtl/>
        </w:rPr>
        <w:t>با</w:t>
      </w:r>
      <w:r w:rsidR="000B0AD8" w:rsidRPr="002B72E7">
        <w:rPr>
          <w:rFonts w:hint="cs"/>
          <w:rtl/>
        </w:rPr>
        <w:t>ی</w:t>
      </w:r>
      <w:r w:rsidR="000B0AD8" w:rsidRPr="002B72E7">
        <w:rPr>
          <w:rFonts w:hint="eastAsia"/>
          <w:rtl/>
        </w:rPr>
        <w:t>ست</w:t>
      </w:r>
      <w:r w:rsidR="00280AFB" w:rsidRPr="002B72E7">
        <w:rPr>
          <w:rtl/>
        </w:rPr>
        <w:t xml:space="preserve"> با مواد مغذی </w:t>
      </w:r>
      <w:r w:rsidR="000B0AD8" w:rsidRPr="002B72E7">
        <w:rPr>
          <w:rtl/>
        </w:rPr>
        <w:t>به‌صورت</w:t>
      </w:r>
      <w:r w:rsidR="00280AFB" w:rsidRPr="002B72E7">
        <w:rPr>
          <w:rtl/>
        </w:rPr>
        <w:t xml:space="preserve"> مداوم تغذیه شود تا حداکثر توان ممکن تولید گردد اما با توجه به پایین بودن توان تولیدی پیل تغییرات میزان مواد مغذی اثر محسوسی بر توان تولیدی پیل در یک بازه زمانی معقول جهت مدل</w:t>
      </w:r>
      <w:r w:rsidR="00C06F2A" w:rsidRPr="002B72E7">
        <w:rPr>
          <w:rFonts w:hint="cs"/>
          <w:rtl/>
        </w:rPr>
        <w:t>‌</w:t>
      </w:r>
      <w:r w:rsidR="00280AFB" w:rsidRPr="002B72E7">
        <w:rPr>
          <w:rtl/>
        </w:rPr>
        <w:t>سازی نخواهد داشت لذا برای شبیه</w:t>
      </w:r>
      <w:ins w:id="10824" w:author="Mohsen Jafarinejad" w:date="2019-04-28T10:11:00Z">
        <w:r w:rsidR="00412810">
          <w:rPr>
            <w:rFonts w:hint="cs"/>
            <w:rtl/>
          </w:rPr>
          <w:t>‌</w:t>
        </w:r>
      </w:ins>
      <w:del w:id="10825" w:author="Mohsen Jafarinejad" w:date="2019-04-28T10:11:00Z">
        <w:r w:rsidR="00280AFB" w:rsidRPr="002B72E7" w:rsidDel="00412810">
          <w:rPr>
            <w:rtl/>
          </w:rPr>
          <w:delText xml:space="preserve"> </w:delText>
        </w:r>
      </w:del>
      <w:r w:rsidR="00280AFB" w:rsidRPr="002B72E7">
        <w:rPr>
          <w:rtl/>
        </w:rPr>
        <w:t>سازی پیل و ساخت مدل کامپیوتری فرض شده است که پیل در حالت پایا (</w:t>
      </w:r>
      <w:r w:rsidR="00280AFB" w:rsidRPr="002B72E7">
        <w:t>Steady State</w:t>
      </w:r>
      <w:r w:rsidR="00280AFB" w:rsidRPr="002B72E7">
        <w:rPr>
          <w:rtl/>
        </w:rPr>
        <w:t>) قرار دارد.</w:t>
      </w:r>
    </w:p>
    <w:p w14:paraId="6A0E167F" w14:textId="3EAD32A0" w:rsidR="00675CEC" w:rsidRDefault="000408ED">
      <w:pPr>
        <w:pStyle w:val="payannameh"/>
        <w:tabs>
          <w:tab w:val="left" w:pos="615"/>
          <w:tab w:val="left" w:pos="7371"/>
        </w:tabs>
        <w:spacing w:line="240" w:lineRule="auto"/>
        <w:jc w:val="both"/>
        <w:rPr>
          <w:ins w:id="10826" w:author="Mohsen Jafarinejad" w:date="2019-04-28T10:12:00Z"/>
          <w:rtl/>
        </w:rPr>
        <w:pPrChange w:id="10827" w:author="Mohsen Jafarinejad" w:date="2019-04-27T14:20:00Z">
          <w:pPr>
            <w:pStyle w:val="payannameh"/>
            <w:tabs>
              <w:tab w:val="left" w:pos="0"/>
              <w:tab w:val="left" w:pos="7371"/>
            </w:tabs>
            <w:spacing w:line="240" w:lineRule="auto"/>
            <w:jc w:val="both"/>
          </w:pPr>
        </w:pPrChange>
      </w:pPr>
      <w:ins w:id="10828" w:author="Mohsen Jafarinejad" w:date="2019-04-27T14:20:00Z">
        <w:r>
          <w:rPr>
            <w:rFonts w:hint="cs"/>
            <w:rtl/>
          </w:rPr>
          <w:tab/>
        </w:r>
      </w:ins>
      <w:r w:rsidR="00280AFB" w:rsidRPr="002B72E7">
        <w:rPr>
          <w:rtl/>
        </w:rPr>
        <w:t xml:space="preserve">ماده واکنشگر دوم که در پیل سوختی میکروبی به عنوان پذیرنده الکترون مورد نیاز است اکسیژن است که با دمش هوا در محلول در سمت کاتد به آن اضافه </w:t>
      </w:r>
      <w:r w:rsidR="000B0AD8" w:rsidRPr="002B72E7">
        <w:rPr>
          <w:rtl/>
        </w:rPr>
        <w:t>م</w:t>
      </w:r>
      <w:r w:rsidR="000B0AD8" w:rsidRPr="002B72E7">
        <w:rPr>
          <w:rFonts w:hint="cs"/>
          <w:rtl/>
        </w:rPr>
        <w:t>ی‌</w:t>
      </w:r>
      <w:r w:rsidR="000B0AD8" w:rsidRPr="002B72E7">
        <w:rPr>
          <w:rFonts w:hint="eastAsia"/>
          <w:rtl/>
        </w:rPr>
        <w:t>گردد</w:t>
      </w:r>
      <w:r w:rsidR="00280AFB" w:rsidRPr="002B72E7">
        <w:rPr>
          <w:rtl/>
        </w:rPr>
        <w:t>.</w:t>
      </w:r>
      <w:r w:rsidR="000B0AD8" w:rsidRPr="002B72E7">
        <w:rPr>
          <w:rtl/>
        </w:rPr>
        <w:t xml:space="preserve"> البته</w:t>
      </w:r>
      <w:r w:rsidR="00280AFB" w:rsidRPr="002B72E7">
        <w:rPr>
          <w:rtl/>
        </w:rPr>
        <w:t xml:space="preserve"> استفاده از اکسیژن خالص باعث افزایش راندمان خواهد شد اما با توجه به در دسترس بوده هوا و نیز نیاز اکسیژن خالص به انرژی برای خالص سازی از هوا استفاده </w:t>
      </w:r>
      <w:r w:rsidR="000B0AD8" w:rsidRPr="002B72E7">
        <w:rPr>
          <w:rtl/>
        </w:rPr>
        <w:t>م</w:t>
      </w:r>
      <w:r w:rsidR="000B0AD8" w:rsidRPr="002B72E7">
        <w:rPr>
          <w:rFonts w:hint="cs"/>
          <w:rtl/>
        </w:rPr>
        <w:t>ی‌</w:t>
      </w:r>
      <w:r w:rsidR="000B0AD8" w:rsidRPr="002B72E7">
        <w:rPr>
          <w:rFonts w:hint="eastAsia"/>
          <w:rtl/>
        </w:rPr>
        <w:t>گردد</w:t>
      </w:r>
      <w:r w:rsidR="00280AFB" w:rsidRPr="002B72E7">
        <w:rPr>
          <w:rtl/>
        </w:rPr>
        <w:t>.</w:t>
      </w:r>
      <w:r w:rsidR="000B0AD8" w:rsidRPr="002B72E7">
        <w:rPr>
          <w:rtl/>
        </w:rPr>
        <w:t xml:space="preserve"> با</w:t>
      </w:r>
      <w:r w:rsidR="00280AFB" w:rsidRPr="002B72E7">
        <w:rPr>
          <w:rtl/>
        </w:rPr>
        <w:t xml:space="preserve"> توجه به اینکه در صورت وجود اکسیژن در محفظه آند </w:t>
      </w:r>
      <w:r w:rsidR="000B0AD8" w:rsidRPr="002B72E7">
        <w:rPr>
          <w:rtl/>
        </w:rPr>
        <w:t>باکتر</w:t>
      </w:r>
      <w:r w:rsidR="000B0AD8" w:rsidRPr="002B72E7">
        <w:rPr>
          <w:rFonts w:hint="cs"/>
          <w:rtl/>
        </w:rPr>
        <w:t>ی‌</w:t>
      </w:r>
      <w:r w:rsidR="000B0AD8" w:rsidRPr="002B72E7">
        <w:rPr>
          <w:rFonts w:hint="eastAsia"/>
          <w:rtl/>
        </w:rPr>
        <w:t>ها</w:t>
      </w:r>
      <w:r w:rsidR="00280AFB" w:rsidRPr="002B72E7">
        <w:rPr>
          <w:rtl/>
        </w:rPr>
        <w:t xml:space="preserve"> از اکسیژن بجای کربن به عنوان پذیرنده الکترون به خاطر پتانسیل بالاتر آن استفاده </w:t>
      </w:r>
      <w:r w:rsidR="000B0AD8" w:rsidRPr="002B72E7">
        <w:rPr>
          <w:rtl/>
        </w:rPr>
        <w:t>م</w:t>
      </w:r>
      <w:r w:rsidR="000B0AD8" w:rsidRPr="002B72E7">
        <w:rPr>
          <w:rFonts w:hint="cs"/>
          <w:rtl/>
        </w:rPr>
        <w:t>ی‌</w:t>
      </w:r>
      <w:r w:rsidR="000B0AD8" w:rsidRPr="002B72E7">
        <w:rPr>
          <w:rFonts w:hint="eastAsia"/>
          <w:rtl/>
        </w:rPr>
        <w:t>نما</w:t>
      </w:r>
      <w:r w:rsidR="000B0AD8" w:rsidRPr="002B72E7">
        <w:rPr>
          <w:rFonts w:hint="cs"/>
          <w:rtl/>
        </w:rPr>
        <w:t>ی</w:t>
      </w:r>
      <w:r w:rsidR="000B0AD8" w:rsidRPr="002B72E7">
        <w:rPr>
          <w:rFonts w:hint="eastAsia"/>
          <w:rtl/>
        </w:rPr>
        <w:t>ند</w:t>
      </w:r>
      <w:r w:rsidR="00280AFB" w:rsidRPr="002B72E7">
        <w:rPr>
          <w:rtl/>
        </w:rPr>
        <w:t xml:space="preserve"> </w:t>
      </w:r>
      <w:r w:rsidR="000B0AD8" w:rsidRPr="002B72E7">
        <w:rPr>
          <w:rtl/>
        </w:rPr>
        <w:t>به‌منظور</w:t>
      </w:r>
      <w:r w:rsidR="00280AFB" w:rsidRPr="002B72E7">
        <w:rPr>
          <w:rtl/>
        </w:rPr>
        <w:t xml:space="preserve"> حصول اطمینان از اینکه محصولات در </w:t>
      </w:r>
      <w:r w:rsidR="000B0AD8" w:rsidRPr="002B72E7">
        <w:rPr>
          <w:rtl/>
        </w:rPr>
        <w:t>محفظه</w:t>
      </w:r>
      <w:r w:rsidR="00C06F2A" w:rsidRPr="002B72E7">
        <w:rPr>
          <w:rFonts w:hint="cs"/>
          <w:rtl/>
        </w:rPr>
        <w:t xml:space="preserve"> آ</w:t>
      </w:r>
      <w:r w:rsidR="000B0AD8" w:rsidRPr="002B72E7">
        <w:rPr>
          <w:rtl/>
        </w:rPr>
        <w:t>ند</w:t>
      </w:r>
      <w:r w:rsidR="00280AFB" w:rsidRPr="002B72E7">
        <w:rPr>
          <w:rtl/>
        </w:rPr>
        <w:t xml:space="preserve"> </w:t>
      </w:r>
      <w:r w:rsidR="000B0AD8" w:rsidRPr="002B72E7">
        <w:rPr>
          <w:rtl/>
        </w:rPr>
        <w:t>به‌صورت</w:t>
      </w:r>
      <w:r w:rsidR="00280AFB" w:rsidRPr="002B72E7">
        <w:rPr>
          <w:rtl/>
        </w:rPr>
        <w:t xml:space="preserve"> بی هوازی باقی </w:t>
      </w:r>
      <w:r w:rsidR="000B0AD8" w:rsidRPr="002B72E7">
        <w:rPr>
          <w:rtl/>
        </w:rPr>
        <w:t>م</w:t>
      </w:r>
      <w:r w:rsidR="000B0AD8" w:rsidRPr="002B72E7">
        <w:rPr>
          <w:rFonts w:hint="cs"/>
          <w:rtl/>
        </w:rPr>
        <w:t>ی‌</w:t>
      </w:r>
      <w:r w:rsidR="000B0AD8" w:rsidRPr="002B72E7">
        <w:rPr>
          <w:rFonts w:hint="eastAsia"/>
          <w:rtl/>
        </w:rPr>
        <w:t>مانند</w:t>
      </w:r>
      <w:r w:rsidR="00280AFB" w:rsidRPr="002B72E7">
        <w:rPr>
          <w:rtl/>
        </w:rPr>
        <w:t xml:space="preserve"> از دمیدن </w:t>
      </w:r>
      <w:r w:rsidR="00280AFB" w:rsidRPr="002B72E7">
        <w:rPr>
          <w:rFonts w:ascii="Times New Roman" w:hAnsi="Times New Roman" w:cs="Times New Roman" w:hint="cs"/>
          <w:rtl/>
        </w:rPr>
        <w:t> </w:t>
      </w:r>
      <w:r w:rsidR="00280AFB" w:rsidRPr="002B72E7">
        <w:rPr>
          <w:rFonts w:hint="cs"/>
          <w:rtl/>
        </w:rPr>
        <w:t>نیتروژن</w:t>
      </w:r>
      <w:r w:rsidR="00280AFB" w:rsidRPr="002B72E7">
        <w:rPr>
          <w:rtl/>
        </w:rPr>
        <w:t xml:space="preserve"> </w:t>
      </w:r>
      <w:r w:rsidR="00280AFB" w:rsidRPr="002B72E7">
        <w:rPr>
          <w:rFonts w:hint="cs"/>
          <w:rtl/>
        </w:rPr>
        <w:t>در</w:t>
      </w:r>
      <w:r w:rsidR="00280AFB" w:rsidRPr="002B72E7">
        <w:rPr>
          <w:rtl/>
        </w:rPr>
        <w:t xml:space="preserve"> </w:t>
      </w:r>
      <w:r w:rsidR="00280AFB" w:rsidRPr="002B72E7">
        <w:rPr>
          <w:rFonts w:hint="cs"/>
          <w:rtl/>
        </w:rPr>
        <w:t>محلول</w:t>
      </w:r>
      <w:r w:rsidR="00280AFB" w:rsidRPr="002B72E7">
        <w:rPr>
          <w:rtl/>
        </w:rPr>
        <w:t xml:space="preserve"> </w:t>
      </w:r>
      <w:r w:rsidR="00280AFB" w:rsidRPr="002B72E7">
        <w:rPr>
          <w:rFonts w:hint="cs"/>
          <w:rtl/>
        </w:rPr>
        <w:t>برای</w:t>
      </w:r>
      <w:r w:rsidR="00280AFB" w:rsidRPr="002B72E7">
        <w:rPr>
          <w:rtl/>
        </w:rPr>
        <w:t xml:space="preserve"> </w:t>
      </w:r>
      <w:r w:rsidR="00280AFB" w:rsidRPr="002B72E7">
        <w:rPr>
          <w:rFonts w:hint="cs"/>
          <w:rtl/>
        </w:rPr>
        <w:t>پاکسازی</w:t>
      </w:r>
      <w:r w:rsidR="00280AFB" w:rsidRPr="002B72E7">
        <w:rPr>
          <w:rtl/>
        </w:rPr>
        <w:t xml:space="preserve"> </w:t>
      </w:r>
      <w:r w:rsidR="00280AFB" w:rsidRPr="002B72E7">
        <w:rPr>
          <w:rFonts w:hint="cs"/>
          <w:rtl/>
        </w:rPr>
        <w:t>محلول</w:t>
      </w:r>
      <w:r w:rsidR="00280AFB" w:rsidRPr="002B72E7">
        <w:rPr>
          <w:rtl/>
        </w:rPr>
        <w:t xml:space="preserve"> آند از اکسیژن ناشی از نشتی غشا</w:t>
      </w:r>
      <w:ins w:id="10829" w:author="Mohsen Jafarinejad" w:date="2019-05-11T13:51:00Z">
        <w:r w:rsidR="002C326A">
          <w:rPr>
            <w:rFonts w:hint="cs"/>
            <w:rtl/>
          </w:rPr>
          <w:t>ء</w:t>
        </w:r>
      </w:ins>
      <w:r w:rsidR="00280AFB" w:rsidRPr="002B72E7">
        <w:rPr>
          <w:rtl/>
        </w:rPr>
        <w:t xml:space="preserve"> استفاده </w:t>
      </w:r>
      <w:r w:rsidR="000B0AD8" w:rsidRPr="002B72E7">
        <w:rPr>
          <w:rtl/>
        </w:rPr>
        <w:t>م</w:t>
      </w:r>
      <w:r w:rsidR="000B0AD8" w:rsidRPr="002B72E7">
        <w:rPr>
          <w:rFonts w:hint="cs"/>
          <w:rtl/>
        </w:rPr>
        <w:t>ی‌</w:t>
      </w:r>
      <w:r w:rsidR="000B0AD8" w:rsidRPr="002B72E7">
        <w:rPr>
          <w:rFonts w:hint="eastAsia"/>
          <w:rtl/>
        </w:rPr>
        <w:t>گردد</w:t>
      </w:r>
      <w:r w:rsidR="00280AFB" w:rsidRPr="002B72E7">
        <w:rPr>
          <w:rtl/>
        </w:rPr>
        <w:t>.</w:t>
      </w:r>
      <w:r w:rsidR="000B0AD8" w:rsidRPr="002B72E7">
        <w:rPr>
          <w:rtl/>
        </w:rPr>
        <w:t xml:space="preserve"> (</w:t>
      </w:r>
      <w:r w:rsidR="00280AFB" w:rsidRPr="002B72E7">
        <w:rPr>
          <w:rtl/>
        </w:rPr>
        <w:t>در مدل تجربی مورد استفاده برای مدل سازی این کار انجام شده</w:t>
      </w:r>
      <w:r w:rsidR="00C06F2A" w:rsidRPr="002B72E7">
        <w:rPr>
          <w:rFonts w:hint="cs"/>
          <w:rtl/>
        </w:rPr>
        <w:t xml:space="preserve"> است</w:t>
      </w:r>
      <w:r w:rsidR="00280AFB" w:rsidRPr="002B72E7">
        <w:rPr>
          <w:rtl/>
        </w:rPr>
        <w:t>)</w:t>
      </w:r>
      <w:r w:rsidR="00675CEC">
        <w:rPr>
          <w:rFonts w:hint="cs"/>
          <w:rtl/>
        </w:rPr>
        <w:t>.</w:t>
      </w:r>
    </w:p>
    <w:p w14:paraId="4335723B" w14:textId="77777777" w:rsidR="00412810" w:rsidRDefault="00412810">
      <w:pPr>
        <w:pStyle w:val="payannameh"/>
        <w:tabs>
          <w:tab w:val="left" w:pos="615"/>
          <w:tab w:val="left" w:pos="7371"/>
        </w:tabs>
        <w:spacing w:line="240" w:lineRule="auto"/>
        <w:jc w:val="both"/>
        <w:rPr>
          <w:ins w:id="10830" w:author="Mohsen Jafarinejad" w:date="2019-04-28T10:12:00Z"/>
          <w:rtl/>
        </w:rPr>
        <w:pPrChange w:id="10831" w:author="Mohsen Jafarinejad" w:date="2019-04-27T14:20:00Z">
          <w:pPr>
            <w:pStyle w:val="payannameh"/>
            <w:tabs>
              <w:tab w:val="left" w:pos="0"/>
              <w:tab w:val="left" w:pos="7371"/>
            </w:tabs>
            <w:spacing w:line="240" w:lineRule="auto"/>
            <w:jc w:val="both"/>
          </w:pPr>
        </w:pPrChange>
      </w:pPr>
    </w:p>
    <w:p w14:paraId="746C1BB8" w14:textId="77777777" w:rsidR="00412810" w:rsidRDefault="00412810">
      <w:pPr>
        <w:pStyle w:val="payannameh"/>
        <w:tabs>
          <w:tab w:val="left" w:pos="615"/>
          <w:tab w:val="left" w:pos="7371"/>
        </w:tabs>
        <w:spacing w:line="240" w:lineRule="auto"/>
        <w:jc w:val="both"/>
        <w:rPr>
          <w:ins w:id="10832" w:author="Mohsen Jafarinejad" w:date="2019-04-28T10:12:00Z"/>
          <w:rtl/>
        </w:rPr>
        <w:pPrChange w:id="10833" w:author="Mohsen Jafarinejad" w:date="2019-04-27T14:20:00Z">
          <w:pPr>
            <w:pStyle w:val="payannameh"/>
            <w:tabs>
              <w:tab w:val="left" w:pos="0"/>
              <w:tab w:val="left" w:pos="7371"/>
            </w:tabs>
            <w:spacing w:line="240" w:lineRule="auto"/>
            <w:jc w:val="both"/>
          </w:pPr>
        </w:pPrChange>
      </w:pPr>
    </w:p>
    <w:p w14:paraId="72705D53" w14:textId="77777777" w:rsidR="00412810" w:rsidRDefault="00412810">
      <w:pPr>
        <w:pStyle w:val="payannameh"/>
        <w:tabs>
          <w:tab w:val="left" w:pos="615"/>
          <w:tab w:val="left" w:pos="7371"/>
        </w:tabs>
        <w:spacing w:line="240" w:lineRule="auto"/>
        <w:jc w:val="both"/>
        <w:rPr>
          <w:ins w:id="10834" w:author="Mohsen Jafarinejad" w:date="2019-04-28T10:12:00Z"/>
          <w:rtl/>
        </w:rPr>
        <w:pPrChange w:id="10835" w:author="Mohsen Jafarinejad" w:date="2019-04-27T14:20:00Z">
          <w:pPr>
            <w:pStyle w:val="payannameh"/>
            <w:tabs>
              <w:tab w:val="left" w:pos="0"/>
              <w:tab w:val="left" w:pos="7371"/>
            </w:tabs>
            <w:spacing w:line="240" w:lineRule="auto"/>
            <w:jc w:val="both"/>
          </w:pPr>
        </w:pPrChange>
      </w:pPr>
    </w:p>
    <w:p w14:paraId="5BB9202D" w14:textId="77777777" w:rsidR="00412810" w:rsidRDefault="00412810">
      <w:pPr>
        <w:pStyle w:val="payannameh"/>
        <w:tabs>
          <w:tab w:val="left" w:pos="615"/>
          <w:tab w:val="left" w:pos="7371"/>
        </w:tabs>
        <w:spacing w:line="240" w:lineRule="auto"/>
        <w:jc w:val="both"/>
        <w:rPr>
          <w:ins w:id="10836" w:author="Mohsen Jafarinejad" w:date="2019-04-28T10:12:00Z"/>
          <w:rtl/>
        </w:rPr>
        <w:pPrChange w:id="10837" w:author="Mohsen Jafarinejad" w:date="2019-04-27T14:20:00Z">
          <w:pPr>
            <w:pStyle w:val="payannameh"/>
            <w:tabs>
              <w:tab w:val="left" w:pos="0"/>
              <w:tab w:val="left" w:pos="7371"/>
            </w:tabs>
            <w:spacing w:line="240" w:lineRule="auto"/>
            <w:jc w:val="both"/>
          </w:pPr>
        </w:pPrChange>
      </w:pPr>
    </w:p>
    <w:p w14:paraId="68145542" w14:textId="77777777" w:rsidR="00412810" w:rsidRDefault="00412810">
      <w:pPr>
        <w:pStyle w:val="payannameh"/>
        <w:tabs>
          <w:tab w:val="left" w:pos="615"/>
          <w:tab w:val="left" w:pos="7371"/>
        </w:tabs>
        <w:spacing w:line="240" w:lineRule="auto"/>
        <w:jc w:val="both"/>
        <w:rPr>
          <w:rtl/>
        </w:rPr>
        <w:pPrChange w:id="10838" w:author="Mohsen Jafarinejad" w:date="2019-04-27T14:20:00Z">
          <w:pPr>
            <w:pStyle w:val="payannameh"/>
            <w:tabs>
              <w:tab w:val="left" w:pos="0"/>
              <w:tab w:val="left" w:pos="7371"/>
            </w:tabs>
            <w:spacing w:line="240" w:lineRule="auto"/>
            <w:jc w:val="both"/>
          </w:pPr>
        </w:pPrChange>
      </w:pPr>
    </w:p>
    <w:p w14:paraId="7348CED3" w14:textId="374841B9" w:rsidR="009F737C" w:rsidRPr="002B72E7" w:rsidRDefault="009F737C" w:rsidP="00997A3D">
      <w:pPr>
        <w:pStyle w:val="a3"/>
        <w:rPr>
          <w:rtl/>
        </w:rPr>
      </w:pPr>
      <w:bookmarkStart w:id="10839" w:name="_Toc8550988"/>
      <w:r w:rsidRPr="002B72E7">
        <w:rPr>
          <w:rFonts w:hint="cs"/>
          <w:rtl/>
        </w:rPr>
        <w:t>جدول مشخصات ابعادی پیل شبیه‌سازی شده</w:t>
      </w:r>
      <w:bookmarkEnd w:id="10839"/>
    </w:p>
    <w:tbl>
      <w:tblPr>
        <w:tblW w:w="4920" w:type="dxa"/>
        <w:jc w:val="center"/>
        <w:tblLook w:val="04A0" w:firstRow="1" w:lastRow="0" w:firstColumn="1" w:lastColumn="0" w:noHBand="0" w:noVBand="1"/>
        <w:tblPrChange w:id="10840" w:author="Mohsen Jafarinejad" w:date="2019-04-06T08:52:00Z">
          <w:tblPr>
            <w:tblW w:w="4920" w:type="dxa"/>
            <w:jc w:val="center"/>
            <w:tblLook w:val="04A0" w:firstRow="1" w:lastRow="0" w:firstColumn="1" w:lastColumn="0" w:noHBand="0" w:noVBand="1"/>
          </w:tblPr>
        </w:tblPrChange>
      </w:tblPr>
      <w:tblGrid>
        <w:gridCol w:w="2460"/>
        <w:gridCol w:w="2460"/>
        <w:tblGridChange w:id="10841">
          <w:tblGrid>
            <w:gridCol w:w="2460"/>
            <w:gridCol w:w="2460"/>
          </w:tblGrid>
        </w:tblGridChange>
      </w:tblGrid>
      <w:tr w:rsidR="00B2563F" w:rsidRPr="00B2563F" w14:paraId="345441E7" w14:textId="77777777" w:rsidTr="00A11F99">
        <w:trPr>
          <w:trHeight w:val="330"/>
          <w:jc w:val="center"/>
          <w:trPrChange w:id="10842" w:author="Mohsen Jafarinejad" w:date="2019-04-06T08:52:00Z">
            <w:trPr>
              <w:trHeight w:val="330"/>
              <w:jc w:val="center"/>
            </w:trPr>
          </w:trPrChange>
        </w:trPr>
        <w:tc>
          <w:tcPr>
            <w:tcW w:w="2460" w:type="dxa"/>
            <w:tcBorders>
              <w:top w:val="single" w:sz="4" w:space="0" w:color="auto"/>
              <w:left w:val="single" w:sz="4" w:space="0" w:color="auto"/>
              <w:bottom w:val="single" w:sz="4" w:space="0" w:color="auto"/>
              <w:right w:val="single" w:sz="4" w:space="0" w:color="auto"/>
            </w:tcBorders>
            <w:shd w:val="clear" w:color="auto" w:fill="5B9BD5" w:themeFill="accent1"/>
            <w:noWrap/>
            <w:vAlign w:val="center"/>
            <w:hideMark/>
            <w:tcPrChange w:id="10843" w:author="Mohsen Jafarinejad" w:date="2019-04-06T08:52:00Z">
              <w:tcPr>
                <w:tcW w:w="2460" w:type="dxa"/>
                <w:tcBorders>
                  <w:top w:val="single" w:sz="4" w:space="0" w:color="auto"/>
                  <w:left w:val="single" w:sz="4" w:space="0" w:color="auto"/>
                  <w:bottom w:val="single" w:sz="4" w:space="0" w:color="auto"/>
                  <w:right w:val="single" w:sz="4" w:space="0" w:color="auto"/>
                </w:tcBorders>
                <w:shd w:val="clear" w:color="000000" w:fill="BFBFBF"/>
                <w:noWrap/>
                <w:vAlign w:val="center"/>
                <w:hideMark/>
              </w:tcPr>
            </w:tcPrChange>
          </w:tcPr>
          <w:p w14:paraId="583BD3F4" w14:textId="0A3F797C" w:rsidR="00B2563F" w:rsidRPr="00B2563F" w:rsidRDefault="00B2563F" w:rsidP="00B2563F">
            <w:pPr>
              <w:bidi/>
              <w:spacing w:after="0" w:line="240" w:lineRule="auto"/>
              <w:jc w:val="center"/>
              <w:rPr>
                <w:rFonts w:ascii="Calibri" w:eastAsia="Times New Roman" w:hAnsi="Calibri" w:cs="Calibri"/>
                <w:color w:val="000000"/>
              </w:rPr>
            </w:pPr>
            <w:r w:rsidRPr="00B2563F">
              <w:rPr>
                <w:rFonts w:ascii="Calibri" w:eastAsia="Times New Roman" w:hAnsi="Calibri" w:cs="Times New Roman"/>
                <w:color w:val="000000"/>
                <w:rtl/>
              </w:rPr>
              <w:t>کاتد و آند</w:t>
            </w:r>
            <w:del w:id="10844" w:author="Mohsen" w:date="2019-03-17T16:53:00Z">
              <w:r w:rsidRPr="00B2563F" w:rsidDel="00CF0011">
                <w:rPr>
                  <w:rFonts w:ascii="Calibri" w:eastAsia="Times New Roman" w:hAnsi="Calibri" w:cs="Calibri"/>
                  <w:color w:val="000000"/>
                  <w:rtl/>
                </w:rPr>
                <w:delText xml:space="preserve"> </w:delText>
              </w:r>
            </w:del>
          </w:p>
        </w:tc>
        <w:tc>
          <w:tcPr>
            <w:tcW w:w="2460" w:type="dxa"/>
            <w:tcBorders>
              <w:top w:val="single" w:sz="4" w:space="0" w:color="auto"/>
              <w:left w:val="nil"/>
              <w:bottom w:val="single" w:sz="4" w:space="0" w:color="auto"/>
              <w:right w:val="single" w:sz="4" w:space="0" w:color="auto"/>
            </w:tcBorders>
            <w:shd w:val="clear" w:color="auto" w:fill="5B9BD5" w:themeFill="accent1"/>
            <w:noWrap/>
            <w:vAlign w:val="center"/>
            <w:hideMark/>
            <w:tcPrChange w:id="10845" w:author="Mohsen Jafarinejad" w:date="2019-04-06T08:52:00Z">
              <w:tcPr>
                <w:tcW w:w="2460" w:type="dxa"/>
                <w:tcBorders>
                  <w:top w:val="single" w:sz="4" w:space="0" w:color="auto"/>
                  <w:left w:val="nil"/>
                  <w:bottom w:val="single" w:sz="4" w:space="0" w:color="auto"/>
                  <w:right w:val="single" w:sz="4" w:space="0" w:color="auto"/>
                </w:tcBorders>
                <w:shd w:val="clear" w:color="000000" w:fill="BFBFBF"/>
                <w:noWrap/>
                <w:vAlign w:val="center"/>
                <w:hideMark/>
              </w:tcPr>
            </w:tcPrChange>
          </w:tcPr>
          <w:p w14:paraId="0A3F2AA9" w14:textId="16823025" w:rsidR="00B2563F" w:rsidRPr="00A11F99" w:rsidRDefault="00CF0011" w:rsidP="00B2563F">
            <w:pPr>
              <w:bidi/>
              <w:spacing w:after="0" w:line="240" w:lineRule="auto"/>
              <w:jc w:val="center"/>
              <w:rPr>
                <w:rFonts w:ascii="Calibri" w:eastAsia="Times New Roman" w:hAnsi="Calibri" w:cs="Calibri"/>
                <w:rtl/>
                <w:rPrChange w:id="10846" w:author="Mohsen Jafarinejad" w:date="2019-04-06T08:52:00Z">
                  <w:rPr>
                    <w:rFonts w:ascii="Calibri" w:eastAsia="Times New Roman" w:hAnsi="Calibri" w:cs="Calibri"/>
                    <w:color w:val="000000"/>
                    <w:rtl/>
                  </w:rPr>
                </w:rPrChange>
              </w:rPr>
            </w:pPr>
            <w:ins w:id="10847" w:author="Mohsen" w:date="2019-03-17T16:51:00Z">
              <w:r w:rsidRPr="00A11F99">
                <w:rPr>
                  <w:rFonts w:ascii="Calibri" w:eastAsia="Times New Roman" w:hAnsi="Calibri" w:cs="Times New Roman" w:hint="eastAsia"/>
                  <w:rtl/>
                  <w:rPrChange w:id="10848" w:author="Mohsen Jafarinejad" w:date="2019-04-06T08:52:00Z">
                    <w:rPr>
                      <w:rFonts w:ascii="Calibri" w:eastAsia="Times New Roman" w:hAnsi="Calibri" w:cs="Times New Roman" w:hint="eastAsia"/>
                      <w:color w:val="000000"/>
                      <w:rtl/>
                    </w:rPr>
                  </w:rPrChange>
                </w:rPr>
                <w:t>محفظه‌ها</w:t>
              </w:r>
            </w:ins>
            <w:del w:id="10849" w:author="Mohsen" w:date="2019-03-17T16:51:00Z">
              <w:r w:rsidR="00B2563F" w:rsidRPr="00A11F99" w:rsidDel="00CF0011">
                <w:rPr>
                  <w:rFonts w:ascii="Calibri" w:eastAsia="Times New Roman" w:hAnsi="Calibri" w:cs="Times New Roman" w:hint="eastAsia"/>
                  <w:rtl/>
                  <w:rPrChange w:id="10850" w:author="Mohsen Jafarinejad" w:date="2019-04-06T08:52:00Z">
                    <w:rPr>
                      <w:rFonts w:ascii="Calibri" w:eastAsia="Times New Roman" w:hAnsi="Calibri" w:cs="Times New Roman" w:hint="eastAsia"/>
                      <w:color w:val="000000"/>
                      <w:rtl/>
                    </w:rPr>
                  </w:rPrChange>
                </w:rPr>
                <w:delText>محفظه</w:delText>
              </w:r>
              <w:r w:rsidR="00B2563F" w:rsidRPr="00A11F99" w:rsidDel="00CF0011">
                <w:rPr>
                  <w:rFonts w:ascii="Calibri" w:eastAsia="Times New Roman" w:hAnsi="Calibri" w:cs="Times New Roman"/>
                  <w:rtl/>
                  <w:rPrChange w:id="10851" w:author="Mohsen Jafarinejad" w:date="2019-04-06T08:52:00Z">
                    <w:rPr>
                      <w:rFonts w:ascii="Calibri" w:eastAsia="Times New Roman" w:hAnsi="Calibri" w:cs="Times New Roman"/>
                      <w:color w:val="000000"/>
                      <w:rtl/>
                    </w:rPr>
                  </w:rPrChange>
                </w:rPr>
                <w:delText xml:space="preserve"> </w:delText>
              </w:r>
              <w:r w:rsidR="00B2563F" w:rsidRPr="00A11F99" w:rsidDel="00CF0011">
                <w:rPr>
                  <w:rFonts w:ascii="Calibri" w:eastAsia="Times New Roman" w:hAnsi="Calibri" w:cs="Times New Roman" w:hint="eastAsia"/>
                  <w:rtl/>
                  <w:rPrChange w:id="10852" w:author="Mohsen Jafarinejad" w:date="2019-04-06T08:52:00Z">
                    <w:rPr>
                      <w:rFonts w:ascii="Calibri" w:eastAsia="Times New Roman" w:hAnsi="Calibri" w:cs="Times New Roman" w:hint="eastAsia"/>
                      <w:color w:val="000000"/>
                      <w:rtl/>
                    </w:rPr>
                  </w:rPrChange>
                </w:rPr>
                <w:delText>ها</w:delText>
              </w:r>
            </w:del>
          </w:p>
        </w:tc>
      </w:tr>
      <w:tr w:rsidR="00B2563F" w:rsidRPr="00B2563F" w14:paraId="05D4BD1A" w14:textId="77777777" w:rsidTr="00B2563F">
        <w:trPr>
          <w:trHeight w:val="495"/>
          <w:jc w:val="center"/>
        </w:trPr>
        <w:tc>
          <w:tcPr>
            <w:tcW w:w="2460" w:type="dxa"/>
            <w:tcBorders>
              <w:top w:val="nil"/>
              <w:left w:val="single" w:sz="4" w:space="0" w:color="auto"/>
              <w:bottom w:val="single" w:sz="4" w:space="0" w:color="auto"/>
              <w:right w:val="single" w:sz="4" w:space="0" w:color="auto"/>
            </w:tcBorders>
            <w:shd w:val="clear" w:color="auto" w:fill="auto"/>
            <w:noWrap/>
            <w:vAlign w:val="center"/>
            <w:hideMark/>
          </w:tcPr>
          <w:p w14:paraId="1F7110B7" w14:textId="77777777" w:rsidR="00B2563F" w:rsidRPr="00B2563F" w:rsidRDefault="00B2563F" w:rsidP="00B2563F">
            <w:pPr>
              <w:bidi/>
              <w:spacing w:after="0" w:line="240" w:lineRule="auto"/>
              <w:jc w:val="center"/>
              <w:rPr>
                <w:rFonts w:ascii="Calibri" w:eastAsia="Times New Roman" w:hAnsi="Calibri" w:cs="Calibri"/>
                <w:color w:val="000000"/>
                <w:rtl/>
              </w:rPr>
            </w:pPr>
            <w:r w:rsidRPr="00B2563F">
              <w:rPr>
                <w:rFonts w:ascii="Calibri" w:eastAsia="Times New Roman" w:hAnsi="Calibri" w:cs="Calibri"/>
                <w:color w:val="000000"/>
                <w:rtl/>
              </w:rPr>
              <w:t xml:space="preserve"> 33 </w:t>
            </w:r>
            <w:r w:rsidRPr="00B2563F">
              <w:rPr>
                <w:rFonts w:ascii="Calibri" w:eastAsia="Times New Roman" w:hAnsi="Calibri" w:cs="Times New Roman"/>
                <w:color w:val="000000"/>
                <w:rtl/>
              </w:rPr>
              <w:t>میلیمتر</w:t>
            </w:r>
          </w:p>
        </w:tc>
        <w:tc>
          <w:tcPr>
            <w:tcW w:w="2460" w:type="dxa"/>
            <w:tcBorders>
              <w:top w:val="nil"/>
              <w:left w:val="nil"/>
              <w:bottom w:val="single" w:sz="4" w:space="0" w:color="auto"/>
              <w:right w:val="single" w:sz="4" w:space="0" w:color="auto"/>
            </w:tcBorders>
            <w:shd w:val="clear" w:color="auto" w:fill="auto"/>
            <w:noWrap/>
            <w:vAlign w:val="center"/>
            <w:hideMark/>
          </w:tcPr>
          <w:p w14:paraId="4F9AEF22" w14:textId="77777777" w:rsidR="00B2563F" w:rsidRPr="00B2563F" w:rsidRDefault="00B2563F" w:rsidP="00B2563F">
            <w:pPr>
              <w:bidi/>
              <w:spacing w:after="0" w:line="240" w:lineRule="auto"/>
              <w:jc w:val="center"/>
              <w:rPr>
                <w:rFonts w:ascii="Calibri" w:eastAsia="Times New Roman" w:hAnsi="Calibri" w:cs="Calibri"/>
                <w:color w:val="000000"/>
                <w:rtl/>
              </w:rPr>
            </w:pPr>
            <w:r w:rsidRPr="00B2563F">
              <w:rPr>
                <w:rFonts w:ascii="Calibri" w:eastAsia="Times New Roman" w:hAnsi="Calibri" w:cs="Times New Roman"/>
                <w:color w:val="000000"/>
                <w:rtl/>
              </w:rPr>
              <w:t>طول</w:t>
            </w:r>
          </w:p>
        </w:tc>
      </w:tr>
      <w:tr w:rsidR="00B2563F" w:rsidRPr="00B2563F" w14:paraId="1C9487A9" w14:textId="77777777" w:rsidTr="00B2563F">
        <w:trPr>
          <w:trHeight w:val="495"/>
          <w:jc w:val="center"/>
        </w:trPr>
        <w:tc>
          <w:tcPr>
            <w:tcW w:w="2460" w:type="dxa"/>
            <w:tcBorders>
              <w:top w:val="nil"/>
              <w:left w:val="single" w:sz="4" w:space="0" w:color="auto"/>
              <w:bottom w:val="single" w:sz="4" w:space="0" w:color="auto"/>
              <w:right w:val="single" w:sz="4" w:space="0" w:color="auto"/>
            </w:tcBorders>
            <w:shd w:val="clear" w:color="auto" w:fill="auto"/>
            <w:noWrap/>
            <w:vAlign w:val="center"/>
            <w:hideMark/>
          </w:tcPr>
          <w:p w14:paraId="4D674870" w14:textId="77777777" w:rsidR="00B2563F" w:rsidRPr="00B2563F" w:rsidRDefault="00B2563F" w:rsidP="00B2563F">
            <w:pPr>
              <w:bidi/>
              <w:spacing w:after="0" w:line="240" w:lineRule="auto"/>
              <w:jc w:val="center"/>
              <w:rPr>
                <w:rFonts w:ascii="Calibri" w:eastAsia="Times New Roman" w:hAnsi="Calibri" w:cs="Calibri"/>
                <w:color w:val="000000"/>
                <w:rtl/>
              </w:rPr>
            </w:pPr>
            <w:r w:rsidRPr="00B2563F">
              <w:rPr>
                <w:rFonts w:ascii="Calibri" w:eastAsia="Times New Roman" w:hAnsi="Calibri" w:cs="Calibri"/>
                <w:color w:val="000000"/>
                <w:rtl/>
              </w:rPr>
              <w:t xml:space="preserve"> 56.4 </w:t>
            </w:r>
            <w:r w:rsidRPr="00B2563F">
              <w:rPr>
                <w:rFonts w:ascii="Calibri" w:eastAsia="Times New Roman" w:hAnsi="Calibri" w:cs="Times New Roman"/>
                <w:color w:val="000000"/>
                <w:rtl/>
              </w:rPr>
              <w:t>میلیمتر</w:t>
            </w:r>
          </w:p>
        </w:tc>
        <w:tc>
          <w:tcPr>
            <w:tcW w:w="2460" w:type="dxa"/>
            <w:tcBorders>
              <w:top w:val="nil"/>
              <w:left w:val="nil"/>
              <w:bottom w:val="single" w:sz="4" w:space="0" w:color="auto"/>
              <w:right w:val="single" w:sz="4" w:space="0" w:color="auto"/>
            </w:tcBorders>
            <w:shd w:val="clear" w:color="auto" w:fill="auto"/>
            <w:noWrap/>
            <w:vAlign w:val="center"/>
            <w:hideMark/>
          </w:tcPr>
          <w:p w14:paraId="0E52E129" w14:textId="77777777" w:rsidR="00B2563F" w:rsidRPr="00B2563F" w:rsidRDefault="00B2563F" w:rsidP="00B2563F">
            <w:pPr>
              <w:bidi/>
              <w:spacing w:after="0" w:line="240" w:lineRule="auto"/>
              <w:jc w:val="center"/>
              <w:rPr>
                <w:rFonts w:ascii="Calibri" w:eastAsia="Times New Roman" w:hAnsi="Calibri" w:cs="Calibri"/>
                <w:color w:val="000000"/>
                <w:rtl/>
              </w:rPr>
            </w:pPr>
            <w:r w:rsidRPr="00B2563F">
              <w:rPr>
                <w:rFonts w:ascii="Calibri" w:eastAsia="Times New Roman" w:hAnsi="Calibri" w:cs="Times New Roman"/>
                <w:color w:val="000000"/>
                <w:rtl/>
              </w:rPr>
              <w:t>قطر</w:t>
            </w:r>
          </w:p>
        </w:tc>
      </w:tr>
      <w:tr w:rsidR="00B2563F" w:rsidRPr="00B2563F" w14:paraId="2F86095A" w14:textId="77777777" w:rsidTr="00997A3D">
        <w:trPr>
          <w:trHeight w:val="445"/>
          <w:jc w:val="center"/>
        </w:trPr>
        <w:tc>
          <w:tcPr>
            <w:tcW w:w="2460" w:type="dxa"/>
            <w:tcBorders>
              <w:top w:val="nil"/>
              <w:left w:val="single" w:sz="4" w:space="0" w:color="auto"/>
              <w:bottom w:val="single" w:sz="4" w:space="0" w:color="auto"/>
              <w:right w:val="single" w:sz="4" w:space="0" w:color="auto"/>
            </w:tcBorders>
            <w:shd w:val="clear" w:color="auto" w:fill="auto"/>
            <w:noWrap/>
            <w:vAlign w:val="center"/>
            <w:hideMark/>
          </w:tcPr>
          <w:p w14:paraId="092526DB" w14:textId="77777777" w:rsidR="00B2563F" w:rsidRPr="00B2563F" w:rsidRDefault="00B2563F" w:rsidP="00B2563F">
            <w:pPr>
              <w:bidi/>
              <w:spacing w:after="0" w:line="240" w:lineRule="auto"/>
              <w:jc w:val="center"/>
              <w:rPr>
                <w:rFonts w:ascii="Calibri" w:eastAsia="Times New Roman" w:hAnsi="Calibri" w:cs="Calibri"/>
                <w:color w:val="000000"/>
                <w:rtl/>
              </w:rPr>
            </w:pPr>
            <w:r w:rsidRPr="00B2563F">
              <w:rPr>
                <w:rFonts w:ascii="Calibri" w:eastAsia="Times New Roman" w:hAnsi="Calibri" w:cs="Calibri"/>
                <w:color w:val="000000"/>
                <w:rtl/>
              </w:rPr>
              <w:t xml:space="preserve"> ≈ 25 </w:t>
            </w:r>
            <w:r w:rsidRPr="00B2563F">
              <w:rPr>
                <w:rFonts w:ascii="Calibri" w:eastAsia="Times New Roman" w:hAnsi="Calibri" w:cs="Times New Roman"/>
                <w:color w:val="000000"/>
                <w:rtl/>
              </w:rPr>
              <w:t>سانتیمتر مربع</w:t>
            </w:r>
          </w:p>
        </w:tc>
        <w:tc>
          <w:tcPr>
            <w:tcW w:w="2460" w:type="dxa"/>
            <w:tcBorders>
              <w:top w:val="nil"/>
              <w:left w:val="nil"/>
              <w:bottom w:val="single" w:sz="4" w:space="0" w:color="auto"/>
              <w:right w:val="single" w:sz="4" w:space="0" w:color="auto"/>
            </w:tcBorders>
            <w:shd w:val="clear" w:color="auto" w:fill="auto"/>
            <w:noWrap/>
            <w:vAlign w:val="center"/>
            <w:hideMark/>
          </w:tcPr>
          <w:p w14:paraId="71504578" w14:textId="77777777" w:rsidR="00B2563F" w:rsidRPr="00B2563F" w:rsidRDefault="00B2563F" w:rsidP="00B2563F">
            <w:pPr>
              <w:bidi/>
              <w:spacing w:after="0" w:line="240" w:lineRule="auto"/>
              <w:jc w:val="center"/>
              <w:rPr>
                <w:rFonts w:ascii="Calibri" w:eastAsia="Times New Roman" w:hAnsi="Calibri" w:cs="Calibri"/>
                <w:color w:val="000000"/>
                <w:rtl/>
              </w:rPr>
            </w:pPr>
            <w:r w:rsidRPr="00B2563F">
              <w:rPr>
                <w:rFonts w:ascii="Calibri" w:eastAsia="Times New Roman" w:hAnsi="Calibri" w:cs="Times New Roman"/>
                <w:color w:val="000000"/>
                <w:rtl/>
              </w:rPr>
              <w:t>مساحت</w:t>
            </w:r>
          </w:p>
        </w:tc>
      </w:tr>
      <w:tr w:rsidR="00B2563F" w:rsidRPr="00B2563F" w14:paraId="707EDC25" w14:textId="77777777" w:rsidTr="00A11F99">
        <w:trPr>
          <w:trHeight w:val="371"/>
          <w:jc w:val="center"/>
          <w:trPrChange w:id="10853" w:author="Mohsen Jafarinejad" w:date="2019-04-06T08:52:00Z">
            <w:trPr>
              <w:trHeight w:val="371"/>
              <w:jc w:val="center"/>
            </w:trPr>
          </w:trPrChange>
        </w:trPr>
        <w:tc>
          <w:tcPr>
            <w:tcW w:w="2460" w:type="dxa"/>
            <w:tcBorders>
              <w:top w:val="nil"/>
              <w:left w:val="single" w:sz="4" w:space="0" w:color="auto"/>
              <w:bottom w:val="single" w:sz="4" w:space="0" w:color="auto"/>
              <w:right w:val="single" w:sz="4" w:space="0" w:color="auto"/>
            </w:tcBorders>
            <w:shd w:val="clear" w:color="auto" w:fill="5B9BD5" w:themeFill="accent1"/>
            <w:noWrap/>
            <w:vAlign w:val="center"/>
            <w:hideMark/>
            <w:tcPrChange w:id="10854" w:author="Mohsen Jafarinejad" w:date="2019-04-06T08:52:00Z">
              <w:tcPr>
                <w:tcW w:w="2460" w:type="dxa"/>
                <w:tcBorders>
                  <w:top w:val="nil"/>
                  <w:left w:val="single" w:sz="4" w:space="0" w:color="auto"/>
                  <w:bottom w:val="single" w:sz="4" w:space="0" w:color="auto"/>
                  <w:right w:val="single" w:sz="4" w:space="0" w:color="auto"/>
                </w:tcBorders>
                <w:shd w:val="clear" w:color="000000" w:fill="BFBFBF"/>
                <w:noWrap/>
                <w:vAlign w:val="center"/>
                <w:hideMark/>
              </w:tcPr>
            </w:tcPrChange>
          </w:tcPr>
          <w:p w14:paraId="442185CE" w14:textId="77777777" w:rsidR="00B2563F" w:rsidRPr="00B2563F" w:rsidRDefault="00B2563F">
            <w:pPr>
              <w:spacing w:after="0" w:line="240" w:lineRule="auto"/>
              <w:jc w:val="center"/>
              <w:rPr>
                <w:rFonts w:ascii="Calibri" w:eastAsia="Times New Roman" w:hAnsi="Calibri" w:cs="Calibri"/>
                <w:color w:val="000000"/>
                <w:rtl/>
              </w:rPr>
              <w:pPrChange w:id="10855" w:author="Mohsen Jafarinejad" w:date="2019-04-27T14:27:00Z">
                <w:pPr>
                  <w:bidi/>
                  <w:spacing w:after="0" w:line="240" w:lineRule="auto"/>
                  <w:jc w:val="center"/>
                </w:pPr>
              </w:pPrChange>
            </w:pPr>
            <w:r w:rsidRPr="00B2563F">
              <w:rPr>
                <w:rFonts w:ascii="Calibri" w:eastAsia="Times New Roman" w:hAnsi="Calibri" w:cs="Calibri"/>
                <w:color w:val="000000"/>
              </w:rPr>
              <w:t>Nafion</w:t>
            </w:r>
            <w:r w:rsidRPr="00B2563F">
              <w:rPr>
                <w:rFonts w:ascii="Calibri" w:eastAsia="Times New Roman" w:hAnsi="Calibri" w:cs="Calibri"/>
                <w:color w:val="000000"/>
                <w:rtl/>
              </w:rPr>
              <w:t xml:space="preserve"> 117</w:t>
            </w:r>
          </w:p>
        </w:tc>
        <w:tc>
          <w:tcPr>
            <w:tcW w:w="2460" w:type="dxa"/>
            <w:tcBorders>
              <w:top w:val="nil"/>
              <w:left w:val="nil"/>
              <w:bottom w:val="single" w:sz="4" w:space="0" w:color="auto"/>
              <w:right w:val="single" w:sz="4" w:space="0" w:color="auto"/>
            </w:tcBorders>
            <w:shd w:val="clear" w:color="auto" w:fill="5B9BD5" w:themeFill="accent1"/>
            <w:noWrap/>
            <w:vAlign w:val="center"/>
            <w:hideMark/>
            <w:tcPrChange w:id="10856" w:author="Mohsen Jafarinejad" w:date="2019-04-06T08:52:00Z">
              <w:tcPr>
                <w:tcW w:w="2460" w:type="dxa"/>
                <w:tcBorders>
                  <w:top w:val="nil"/>
                  <w:left w:val="nil"/>
                  <w:bottom w:val="single" w:sz="4" w:space="0" w:color="auto"/>
                  <w:right w:val="single" w:sz="4" w:space="0" w:color="auto"/>
                </w:tcBorders>
                <w:shd w:val="clear" w:color="000000" w:fill="BFBFBF"/>
                <w:noWrap/>
                <w:vAlign w:val="center"/>
                <w:hideMark/>
              </w:tcPr>
            </w:tcPrChange>
          </w:tcPr>
          <w:p w14:paraId="55170DF2" w14:textId="77777777" w:rsidR="00B2563F" w:rsidRPr="00B2563F" w:rsidRDefault="00B2563F" w:rsidP="00B2563F">
            <w:pPr>
              <w:bidi/>
              <w:spacing w:after="0" w:line="240" w:lineRule="auto"/>
              <w:jc w:val="center"/>
              <w:rPr>
                <w:rFonts w:ascii="Calibri" w:eastAsia="Times New Roman" w:hAnsi="Calibri" w:cs="Calibri"/>
                <w:color w:val="000000"/>
                <w:rtl/>
              </w:rPr>
            </w:pPr>
            <w:r w:rsidRPr="00B2563F">
              <w:rPr>
                <w:rFonts w:ascii="Calibri" w:eastAsia="Times New Roman" w:hAnsi="Calibri" w:cs="Times New Roman"/>
                <w:color w:val="000000"/>
                <w:rtl/>
              </w:rPr>
              <w:t>غشا تبادل پروتون</w:t>
            </w:r>
          </w:p>
        </w:tc>
      </w:tr>
      <w:tr w:rsidR="00B2563F" w:rsidRPr="00B2563F" w14:paraId="1AFD83B6" w14:textId="77777777" w:rsidTr="00B2563F">
        <w:trPr>
          <w:trHeight w:val="495"/>
          <w:jc w:val="center"/>
        </w:trPr>
        <w:tc>
          <w:tcPr>
            <w:tcW w:w="2460" w:type="dxa"/>
            <w:tcBorders>
              <w:top w:val="nil"/>
              <w:left w:val="single" w:sz="4" w:space="0" w:color="auto"/>
              <w:bottom w:val="single" w:sz="4" w:space="0" w:color="auto"/>
              <w:right w:val="single" w:sz="4" w:space="0" w:color="auto"/>
            </w:tcBorders>
            <w:shd w:val="clear" w:color="auto" w:fill="auto"/>
            <w:noWrap/>
            <w:vAlign w:val="center"/>
            <w:hideMark/>
          </w:tcPr>
          <w:p w14:paraId="4DD07279" w14:textId="77777777" w:rsidR="00B2563F" w:rsidRPr="00B2563F" w:rsidRDefault="00B2563F" w:rsidP="00B2563F">
            <w:pPr>
              <w:bidi/>
              <w:spacing w:after="0" w:line="240" w:lineRule="auto"/>
              <w:jc w:val="center"/>
              <w:rPr>
                <w:rFonts w:ascii="Calibri" w:eastAsia="Times New Roman" w:hAnsi="Calibri" w:cs="Calibri"/>
                <w:color w:val="000000"/>
                <w:rtl/>
              </w:rPr>
            </w:pPr>
            <w:r w:rsidRPr="00B2563F">
              <w:rPr>
                <w:rFonts w:ascii="Calibri" w:eastAsia="Times New Roman" w:hAnsi="Calibri" w:cs="Calibri"/>
                <w:color w:val="000000"/>
                <w:rtl/>
              </w:rPr>
              <w:t xml:space="preserve">178 </w:t>
            </w:r>
            <w:r w:rsidRPr="00B2563F">
              <w:rPr>
                <w:rFonts w:ascii="Calibri" w:eastAsia="Times New Roman" w:hAnsi="Calibri" w:cs="Times New Roman"/>
                <w:color w:val="000000"/>
                <w:rtl/>
              </w:rPr>
              <w:t>میکرون</w:t>
            </w:r>
          </w:p>
        </w:tc>
        <w:tc>
          <w:tcPr>
            <w:tcW w:w="2460" w:type="dxa"/>
            <w:tcBorders>
              <w:top w:val="nil"/>
              <w:left w:val="nil"/>
              <w:bottom w:val="single" w:sz="4" w:space="0" w:color="auto"/>
              <w:right w:val="single" w:sz="4" w:space="0" w:color="auto"/>
            </w:tcBorders>
            <w:shd w:val="clear" w:color="auto" w:fill="auto"/>
            <w:noWrap/>
            <w:vAlign w:val="center"/>
            <w:hideMark/>
          </w:tcPr>
          <w:p w14:paraId="50C46FB0" w14:textId="77777777" w:rsidR="00B2563F" w:rsidRPr="00B2563F" w:rsidRDefault="00B2563F" w:rsidP="00B2563F">
            <w:pPr>
              <w:bidi/>
              <w:spacing w:after="0" w:line="240" w:lineRule="auto"/>
              <w:jc w:val="center"/>
              <w:rPr>
                <w:rFonts w:ascii="Calibri" w:eastAsia="Times New Roman" w:hAnsi="Calibri" w:cs="Calibri"/>
                <w:color w:val="000000"/>
                <w:rtl/>
              </w:rPr>
            </w:pPr>
            <w:r w:rsidRPr="00B2563F">
              <w:rPr>
                <w:rFonts w:ascii="Calibri" w:eastAsia="Times New Roman" w:hAnsi="Calibri" w:cs="Times New Roman"/>
                <w:color w:val="000000"/>
                <w:rtl/>
              </w:rPr>
              <w:t>ضخامت</w:t>
            </w:r>
          </w:p>
        </w:tc>
      </w:tr>
      <w:tr w:rsidR="00B2563F" w:rsidRPr="00B2563F" w14:paraId="400F8AF4" w14:textId="77777777" w:rsidTr="00B2563F">
        <w:trPr>
          <w:trHeight w:val="495"/>
          <w:jc w:val="center"/>
        </w:trPr>
        <w:tc>
          <w:tcPr>
            <w:tcW w:w="2460" w:type="dxa"/>
            <w:tcBorders>
              <w:top w:val="nil"/>
              <w:left w:val="single" w:sz="4" w:space="0" w:color="auto"/>
              <w:bottom w:val="single" w:sz="4" w:space="0" w:color="auto"/>
              <w:right w:val="single" w:sz="4" w:space="0" w:color="auto"/>
            </w:tcBorders>
            <w:shd w:val="clear" w:color="auto" w:fill="auto"/>
            <w:noWrap/>
            <w:vAlign w:val="center"/>
            <w:hideMark/>
          </w:tcPr>
          <w:p w14:paraId="0AB2AF9E" w14:textId="77777777" w:rsidR="00B2563F" w:rsidRPr="00B2563F" w:rsidRDefault="00B2563F" w:rsidP="00B2563F">
            <w:pPr>
              <w:bidi/>
              <w:spacing w:after="0" w:line="240" w:lineRule="auto"/>
              <w:jc w:val="center"/>
              <w:rPr>
                <w:rFonts w:ascii="Calibri" w:eastAsia="Times New Roman" w:hAnsi="Calibri" w:cs="Calibri"/>
                <w:color w:val="000000"/>
                <w:rtl/>
              </w:rPr>
            </w:pPr>
            <w:r w:rsidRPr="00B2563F">
              <w:rPr>
                <w:rFonts w:ascii="Calibri" w:eastAsia="Times New Roman" w:hAnsi="Calibri" w:cs="Calibri"/>
                <w:color w:val="000000"/>
                <w:rtl/>
              </w:rPr>
              <w:t xml:space="preserve"> ≈ 25 </w:t>
            </w:r>
            <w:r w:rsidRPr="00B2563F">
              <w:rPr>
                <w:rFonts w:ascii="Calibri" w:eastAsia="Times New Roman" w:hAnsi="Calibri" w:cs="Times New Roman"/>
                <w:color w:val="000000"/>
                <w:rtl/>
              </w:rPr>
              <w:t>سانتیمتر مربع</w:t>
            </w:r>
          </w:p>
        </w:tc>
        <w:tc>
          <w:tcPr>
            <w:tcW w:w="2460" w:type="dxa"/>
            <w:tcBorders>
              <w:top w:val="nil"/>
              <w:left w:val="nil"/>
              <w:bottom w:val="single" w:sz="4" w:space="0" w:color="auto"/>
              <w:right w:val="single" w:sz="4" w:space="0" w:color="auto"/>
            </w:tcBorders>
            <w:shd w:val="clear" w:color="auto" w:fill="auto"/>
            <w:noWrap/>
            <w:vAlign w:val="center"/>
            <w:hideMark/>
          </w:tcPr>
          <w:p w14:paraId="0407F35B" w14:textId="77777777" w:rsidR="00B2563F" w:rsidRPr="00B2563F" w:rsidRDefault="00B2563F" w:rsidP="00B2563F">
            <w:pPr>
              <w:bidi/>
              <w:spacing w:after="0" w:line="240" w:lineRule="auto"/>
              <w:jc w:val="center"/>
              <w:rPr>
                <w:rFonts w:ascii="Calibri" w:eastAsia="Times New Roman" w:hAnsi="Calibri" w:cs="Calibri"/>
                <w:color w:val="000000"/>
                <w:rtl/>
              </w:rPr>
            </w:pPr>
            <w:r w:rsidRPr="00B2563F">
              <w:rPr>
                <w:rFonts w:ascii="Calibri" w:eastAsia="Times New Roman" w:hAnsi="Calibri" w:cs="Times New Roman"/>
                <w:color w:val="000000"/>
                <w:rtl/>
              </w:rPr>
              <w:t>مساحت</w:t>
            </w:r>
          </w:p>
        </w:tc>
      </w:tr>
      <w:tr w:rsidR="00B2563F" w:rsidRPr="00B2563F" w14:paraId="5B8BA4FD" w14:textId="77777777" w:rsidTr="00A11F99">
        <w:trPr>
          <w:trHeight w:val="405"/>
          <w:jc w:val="center"/>
          <w:trPrChange w:id="10857" w:author="Mohsen Jafarinejad" w:date="2019-04-06T08:52:00Z">
            <w:trPr>
              <w:trHeight w:val="405"/>
              <w:jc w:val="center"/>
            </w:trPr>
          </w:trPrChange>
        </w:trPr>
        <w:tc>
          <w:tcPr>
            <w:tcW w:w="2460" w:type="dxa"/>
            <w:tcBorders>
              <w:top w:val="nil"/>
              <w:left w:val="single" w:sz="4" w:space="0" w:color="auto"/>
              <w:bottom w:val="single" w:sz="4" w:space="0" w:color="auto"/>
              <w:right w:val="single" w:sz="4" w:space="0" w:color="auto"/>
            </w:tcBorders>
            <w:shd w:val="clear" w:color="auto" w:fill="5B9BD5" w:themeFill="accent1"/>
            <w:noWrap/>
            <w:vAlign w:val="center"/>
            <w:hideMark/>
            <w:tcPrChange w:id="10858" w:author="Mohsen Jafarinejad" w:date="2019-04-06T08:52:00Z">
              <w:tcPr>
                <w:tcW w:w="2460" w:type="dxa"/>
                <w:tcBorders>
                  <w:top w:val="nil"/>
                  <w:left w:val="single" w:sz="4" w:space="0" w:color="auto"/>
                  <w:bottom w:val="single" w:sz="4" w:space="0" w:color="auto"/>
                  <w:right w:val="single" w:sz="4" w:space="0" w:color="auto"/>
                </w:tcBorders>
                <w:shd w:val="clear" w:color="000000" w:fill="BFBFBF"/>
                <w:noWrap/>
                <w:vAlign w:val="center"/>
                <w:hideMark/>
              </w:tcPr>
            </w:tcPrChange>
          </w:tcPr>
          <w:p w14:paraId="2F528284" w14:textId="77777777" w:rsidR="00B2563F" w:rsidRPr="00B2563F" w:rsidRDefault="00B2563F" w:rsidP="00B2563F">
            <w:pPr>
              <w:bidi/>
              <w:spacing w:after="0" w:line="240" w:lineRule="auto"/>
              <w:jc w:val="center"/>
              <w:rPr>
                <w:rFonts w:ascii="Calibri" w:eastAsia="Times New Roman" w:hAnsi="Calibri" w:cs="Calibri"/>
                <w:color w:val="000000"/>
                <w:rtl/>
              </w:rPr>
            </w:pPr>
            <w:r w:rsidRPr="00B2563F">
              <w:rPr>
                <w:rFonts w:ascii="Calibri" w:eastAsia="Times New Roman" w:hAnsi="Calibri" w:cs="Times New Roman"/>
                <w:color w:val="000000"/>
                <w:rtl/>
              </w:rPr>
              <w:t>آند و کاتد</w:t>
            </w:r>
          </w:p>
        </w:tc>
        <w:tc>
          <w:tcPr>
            <w:tcW w:w="2460" w:type="dxa"/>
            <w:tcBorders>
              <w:top w:val="nil"/>
              <w:left w:val="nil"/>
              <w:bottom w:val="single" w:sz="4" w:space="0" w:color="auto"/>
              <w:right w:val="single" w:sz="4" w:space="0" w:color="auto"/>
            </w:tcBorders>
            <w:shd w:val="clear" w:color="auto" w:fill="5B9BD5" w:themeFill="accent1"/>
            <w:noWrap/>
            <w:vAlign w:val="center"/>
            <w:hideMark/>
            <w:tcPrChange w:id="10859" w:author="Mohsen Jafarinejad" w:date="2019-04-06T08:52:00Z">
              <w:tcPr>
                <w:tcW w:w="2460" w:type="dxa"/>
                <w:tcBorders>
                  <w:top w:val="nil"/>
                  <w:left w:val="nil"/>
                  <w:bottom w:val="single" w:sz="4" w:space="0" w:color="auto"/>
                  <w:right w:val="single" w:sz="4" w:space="0" w:color="auto"/>
                </w:tcBorders>
                <w:shd w:val="clear" w:color="000000" w:fill="BFBFBF"/>
                <w:noWrap/>
                <w:vAlign w:val="center"/>
                <w:hideMark/>
              </w:tcPr>
            </w:tcPrChange>
          </w:tcPr>
          <w:p w14:paraId="0B65CD8F" w14:textId="4024477D" w:rsidR="00B2563F" w:rsidRPr="00B2563F" w:rsidRDefault="00B2563F" w:rsidP="00B2563F">
            <w:pPr>
              <w:bidi/>
              <w:spacing w:after="0" w:line="240" w:lineRule="auto"/>
              <w:jc w:val="center"/>
              <w:rPr>
                <w:rFonts w:ascii="Calibri" w:eastAsia="Times New Roman" w:hAnsi="Calibri" w:cs="Calibri"/>
                <w:color w:val="000000"/>
                <w:rtl/>
              </w:rPr>
            </w:pPr>
            <w:r w:rsidRPr="00B2563F">
              <w:rPr>
                <w:rFonts w:ascii="Calibri" w:eastAsia="Times New Roman" w:hAnsi="Calibri" w:cs="Times New Roman"/>
                <w:color w:val="000000"/>
                <w:rtl/>
              </w:rPr>
              <w:t>الکترود</w:t>
            </w:r>
            <w:del w:id="10860" w:author="Mohsen" w:date="2019-03-17T16:53:00Z">
              <w:r w:rsidRPr="00B2563F" w:rsidDel="00CF0011">
                <w:rPr>
                  <w:rFonts w:ascii="Calibri" w:eastAsia="Times New Roman" w:hAnsi="Calibri" w:cs="Calibri"/>
                  <w:color w:val="000000"/>
                  <w:rtl/>
                </w:rPr>
                <w:delText xml:space="preserve"> </w:delText>
              </w:r>
            </w:del>
          </w:p>
        </w:tc>
      </w:tr>
      <w:tr w:rsidR="00B2563F" w:rsidRPr="00B2563F" w14:paraId="656B9451" w14:textId="77777777" w:rsidTr="00B2563F">
        <w:trPr>
          <w:trHeight w:val="495"/>
          <w:jc w:val="center"/>
        </w:trPr>
        <w:tc>
          <w:tcPr>
            <w:tcW w:w="2460" w:type="dxa"/>
            <w:tcBorders>
              <w:top w:val="nil"/>
              <w:left w:val="single" w:sz="4" w:space="0" w:color="auto"/>
              <w:bottom w:val="single" w:sz="4" w:space="0" w:color="auto"/>
              <w:right w:val="single" w:sz="4" w:space="0" w:color="auto"/>
            </w:tcBorders>
            <w:shd w:val="clear" w:color="auto" w:fill="auto"/>
            <w:noWrap/>
            <w:vAlign w:val="center"/>
            <w:hideMark/>
          </w:tcPr>
          <w:p w14:paraId="1745670A" w14:textId="77777777" w:rsidR="00B2563F" w:rsidRPr="00B2563F" w:rsidRDefault="00B2563F" w:rsidP="00B2563F">
            <w:pPr>
              <w:bidi/>
              <w:spacing w:after="0" w:line="240" w:lineRule="auto"/>
              <w:jc w:val="center"/>
              <w:rPr>
                <w:rFonts w:ascii="Calibri" w:eastAsia="Times New Roman" w:hAnsi="Calibri" w:cs="Calibri"/>
                <w:color w:val="000000"/>
                <w:rtl/>
              </w:rPr>
            </w:pPr>
            <w:r w:rsidRPr="00B2563F">
              <w:rPr>
                <w:rFonts w:ascii="Calibri" w:eastAsia="Times New Roman" w:hAnsi="Calibri" w:cs="Calibri"/>
                <w:color w:val="000000"/>
                <w:rtl/>
              </w:rPr>
              <w:t xml:space="preserve">6 </w:t>
            </w:r>
            <w:r w:rsidRPr="00B2563F">
              <w:rPr>
                <w:rFonts w:ascii="Calibri" w:eastAsia="Times New Roman" w:hAnsi="Calibri" w:cs="Times New Roman"/>
                <w:color w:val="000000"/>
                <w:rtl/>
              </w:rPr>
              <w:t>میلیمتر</w:t>
            </w:r>
          </w:p>
        </w:tc>
        <w:tc>
          <w:tcPr>
            <w:tcW w:w="2460" w:type="dxa"/>
            <w:tcBorders>
              <w:top w:val="nil"/>
              <w:left w:val="nil"/>
              <w:bottom w:val="single" w:sz="4" w:space="0" w:color="auto"/>
              <w:right w:val="single" w:sz="4" w:space="0" w:color="auto"/>
            </w:tcBorders>
            <w:shd w:val="clear" w:color="auto" w:fill="auto"/>
            <w:noWrap/>
            <w:vAlign w:val="center"/>
            <w:hideMark/>
          </w:tcPr>
          <w:p w14:paraId="5C8E980A" w14:textId="4AD75E27" w:rsidR="00B2563F" w:rsidRPr="00B2563F" w:rsidRDefault="00B2563F" w:rsidP="00B2563F">
            <w:pPr>
              <w:bidi/>
              <w:spacing w:after="0" w:line="240" w:lineRule="auto"/>
              <w:jc w:val="center"/>
              <w:rPr>
                <w:rFonts w:ascii="Calibri" w:eastAsia="Times New Roman" w:hAnsi="Calibri" w:cs="Calibri"/>
                <w:color w:val="000000"/>
                <w:rtl/>
              </w:rPr>
            </w:pPr>
            <w:r w:rsidRPr="00B2563F">
              <w:rPr>
                <w:rFonts w:ascii="Calibri" w:eastAsia="Times New Roman" w:hAnsi="Calibri" w:cs="Times New Roman"/>
                <w:color w:val="000000"/>
                <w:rtl/>
              </w:rPr>
              <w:t>ضخامت</w:t>
            </w:r>
            <w:del w:id="10861" w:author="Mohsen" w:date="2019-03-17T16:53:00Z">
              <w:r w:rsidRPr="00B2563F" w:rsidDel="00CF0011">
                <w:rPr>
                  <w:rFonts w:ascii="Calibri" w:eastAsia="Times New Roman" w:hAnsi="Calibri" w:cs="Calibri"/>
                  <w:color w:val="000000"/>
                  <w:rtl/>
                </w:rPr>
                <w:delText xml:space="preserve"> </w:delText>
              </w:r>
            </w:del>
          </w:p>
        </w:tc>
      </w:tr>
      <w:tr w:rsidR="00B2563F" w:rsidRPr="00B2563F" w14:paraId="6AFC82BE" w14:textId="77777777" w:rsidTr="00B2563F">
        <w:trPr>
          <w:trHeight w:val="495"/>
          <w:jc w:val="center"/>
        </w:trPr>
        <w:tc>
          <w:tcPr>
            <w:tcW w:w="2460" w:type="dxa"/>
            <w:tcBorders>
              <w:top w:val="nil"/>
              <w:left w:val="single" w:sz="4" w:space="0" w:color="auto"/>
              <w:bottom w:val="single" w:sz="4" w:space="0" w:color="auto"/>
              <w:right w:val="single" w:sz="4" w:space="0" w:color="auto"/>
            </w:tcBorders>
            <w:shd w:val="clear" w:color="auto" w:fill="auto"/>
            <w:noWrap/>
            <w:vAlign w:val="center"/>
            <w:hideMark/>
          </w:tcPr>
          <w:p w14:paraId="6B25DBB6" w14:textId="77777777" w:rsidR="00B2563F" w:rsidRPr="00B2563F" w:rsidRDefault="00B2563F" w:rsidP="00B2563F">
            <w:pPr>
              <w:bidi/>
              <w:spacing w:after="0" w:line="240" w:lineRule="auto"/>
              <w:jc w:val="center"/>
              <w:rPr>
                <w:rFonts w:ascii="Calibri" w:eastAsia="Times New Roman" w:hAnsi="Calibri" w:cs="Calibri"/>
                <w:color w:val="000000"/>
                <w:rtl/>
              </w:rPr>
            </w:pPr>
            <w:r w:rsidRPr="00B2563F">
              <w:rPr>
                <w:rFonts w:ascii="Calibri" w:eastAsia="Times New Roman" w:hAnsi="Calibri" w:cs="Calibri"/>
                <w:color w:val="000000"/>
                <w:rtl/>
              </w:rPr>
              <w:t xml:space="preserve"> ≈ 25 </w:t>
            </w:r>
            <w:r w:rsidRPr="00B2563F">
              <w:rPr>
                <w:rFonts w:ascii="Calibri" w:eastAsia="Times New Roman" w:hAnsi="Calibri" w:cs="Times New Roman"/>
                <w:color w:val="000000"/>
                <w:rtl/>
              </w:rPr>
              <w:t>سانتیمتر مربع</w:t>
            </w:r>
          </w:p>
        </w:tc>
        <w:tc>
          <w:tcPr>
            <w:tcW w:w="2460" w:type="dxa"/>
            <w:tcBorders>
              <w:top w:val="nil"/>
              <w:left w:val="nil"/>
              <w:bottom w:val="single" w:sz="4" w:space="0" w:color="auto"/>
              <w:right w:val="single" w:sz="4" w:space="0" w:color="auto"/>
            </w:tcBorders>
            <w:shd w:val="clear" w:color="auto" w:fill="auto"/>
            <w:noWrap/>
            <w:vAlign w:val="center"/>
            <w:hideMark/>
          </w:tcPr>
          <w:p w14:paraId="266AD1BA" w14:textId="77777777" w:rsidR="00B2563F" w:rsidRPr="00B2563F" w:rsidRDefault="00B2563F" w:rsidP="00B2563F">
            <w:pPr>
              <w:bidi/>
              <w:spacing w:after="0" w:line="240" w:lineRule="auto"/>
              <w:jc w:val="center"/>
              <w:rPr>
                <w:rFonts w:ascii="Calibri" w:eastAsia="Times New Roman" w:hAnsi="Calibri" w:cs="Calibri"/>
                <w:color w:val="000000"/>
                <w:rtl/>
              </w:rPr>
            </w:pPr>
            <w:r w:rsidRPr="00B2563F">
              <w:rPr>
                <w:rFonts w:ascii="Calibri" w:eastAsia="Times New Roman" w:hAnsi="Calibri" w:cs="Times New Roman"/>
                <w:color w:val="000000"/>
                <w:rtl/>
              </w:rPr>
              <w:t>مساحت</w:t>
            </w:r>
          </w:p>
        </w:tc>
      </w:tr>
      <w:tr w:rsidR="00B2563F" w:rsidRPr="00B2563F" w14:paraId="41CA22F3" w14:textId="77777777" w:rsidTr="00B2563F">
        <w:trPr>
          <w:trHeight w:val="495"/>
          <w:jc w:val="center"/>
        </w:trPr>
        <w:tc>
          <w:tcPr>
            <w:tcW w:w="2460" w:type="dxa"/>
            <w:tcBorders>
              <w:top w:val="nil"/>
              <w:left w:val="single" w:sz="4" w:space="0" w:color="auto"/>
              <w:bottom w:val="single" w:sz="4" w:space="0" w:color="auto"/>
              <w:right w:val="single" w:sz="4" w:space="0" w:color="auto"/>
            </w:tcBorders>
            <w:shd w:val="clear" w:color="auto" w:fill="auto"/>
            <w:noWrap/>
            <w:vAlign w:val="center"/>
            <w:hideMark/>
          </w:tcPr>
          <w:p w14:paraId="7430995F" w14:textId="77777777" w:rsidR="00B2563F" w:rsidRPr="00B2563F" w:rsidRDefault="00B2563F" w:rsidP="00B2563F">
            <w:pPr>
              <w:bidi/>
              <w:spacing w:after="0" w:line="240" w:lineRule="auto"/>
              <w:jc w:val="center"/>
              <w:rPr>
                <w:rFonts w:ascii="Calibri" w:eastAsia="Times New Roman" w:hAnsi="Calibri" w:cs="Calibri"/>
                <w:color w:val="000000"/>
                <w:rtl/>
              </w:rPr>
            </w:pPr>
            <w:r w:rsidRPr="00B2563F">
              <w:rPr>
                <w:rFonts w:ascii="Calibri" w:eastAsia="Times New Roman" w:hAnsi="Calibri" w:cs="Calibri"/>
                <w:color w:val="000000"/>
                <w:rtl/>
              </w:rPr>
              <w:t>10666</w:t>
            </w:r>
          </w:p>
        </w:tc>
        <w:tc>
          <w:tcPr>
            <w:tcW w:w="2460" w:type="dxa"/>
            <w:tcBorders>
              <w:top w:val="nil"/>
              <w:left w:val="nil"/>
              <w:bottom w:val="single" w:sz="4" w:space="0" w:color="auto"/>
              <w:right w:val="single" w:sz="4" w:space="0" w:color="auto"/>
            </w:tcBorders>
            <w:shd w:val="clear" w:color="auto" w:fill="auto"/>
            <w:noWrap/>
            <w:vAlign w:val="center"/>
            <w:hideMark/>
          </w:tcPr>
          <w:p w14:paraId="0778D683" w14:textId="4343CC8B" w:rsidR="00B2563F" w:rsidRPr="00B2563F" w:rsidRDefault="00B2563F" w:rsidP="00B2563F">
            <w:pPr>
              <w:bidi/>
              <w:spacing w:after="0" w:line="240" w:lineRule="auto"/>
              <w:jc w:val="center"/>
              <w:rPr>
                <w:rFonts w:ascii="Calibri" w:eastAsia="Times New Roman" w:hAnsi="Calibri" w:cs="Calibri"/>
                <w:color w:val="000000"/>
                <w:rtl/>
              </w:rPr>
            </w:pPr>
            <w:r w:rsidRPr="00B2563F">
              <w:rPr>
                <w:rFonts w:ascii="Calibri" w:eastAsia="Times New Roman" w:hAnsi="Calibri" w:cs="Times New Roman"/>
                <w:color w:val="000000"/>
                <w:rtl/>
              </w:rPr>
              <w:t>سطح به حجم</w:t>
            </w:r>
            <w:del w:id="10862" w:author="Mohsen" w:date="2019-03-17T16:53:00Z">
              <w:r w:rsidRPr="00B2563F" w:rsidDel="00CF0011">
                <w:rPr>
                  <w:rFonts w:ascii="Calibri" w:eastAsia="Times New Roman" w:hAnsi="Calibri" w:cs="Calibri"/>
                  <w:color w:val="000000"/>
                  <w:rtl/>
                </w:rPr>
                <w:delText xml:space="preserve"> </w:delText>
              </w:r>
            </w:del>
          </w:p>
        </w:tc>
      </w:tr>
    </w:tbl>
    <w:p w14:paraId="6DBE05F2" w14:textId="6C0D3244" w:rsidR="00280AFB" w:rsidRPr="002B72E7" w:rsidDel="00525C12" w:rsidRDefault="00280AFB" w:rsidP="000876A8">
      <w:pPr>
        <w:pStyle w:val="a1"/>
        <w:bidi/>
        <w:rPr>
          <w:del w:id="10863" w:author="Mohsen Jafarinejad" w:date="2019-04-27T14:14:00Z"/>
        </w:rPr>
      </w:pPr>
      <w:bookmarkStart w:id="10864" w:name="_Toc3666275"/>
      <w:bookmarkStart w:id="10865" w:name="_Toc3666524"/>
      <w:del w:id="10866" w:author="Mohsen Jafarinejad" w:date="2019-04-27T14:14:00Z">
        <w:r w:rsidRPr="002B72E7" w:rsidDel="00525C12">
          <w:rPr>
            <w:rtl/>
          </w:rPr>
          <w:delText>آزمایشات تجربی جهت تعیین مشخصات مدل اولیه</w:delText>
        </w:r>
        <w:bookmarkEnd w:id="10864"/>
        <w:bookmarkEnd w:id="10865"/>
      </w:del>
    </w:p>
    <w:p w14:paraId="766011BE" w14:textId="75C3B946" w:rsidR="00280AFB" w:rsidDel="00525C12" w:rsidRDefault="000876A8" w:rsidP="000876A8">
      <w:pPr>
        <w:pStyle w:val="payannameh"/>
        <w:tabs>
          <w:tab w:val="left" w:pos="0"/>
          <w:tab w:val="left" w:pos="567"/>
          <w:tab w:val="left" w:pos="7371"/>
        </w:tabs>
        <w:spacing w:line="240" w:lineRule="auto"/>
        <w:rPr>
          <w:del w:id="10867" w:author="Mohsen Jafarinejad" w:date="2019-04-27T14:14:00Z"/>
          <w:rtl/>
        </w:rPr>
      </w:pPr>
      <w:del w:id="10868" w:author="Mohsen Jafarinejad" w:date="2019-04-27T14:14:00Z">
        <w:r w:rsidDel="00525C12">
          <w:rPr>
            <w:rtl/>
          </w:rPr>
          <w:tab/>
        </w:r>
        <w:r w:rsidR="00280AFB" w:rsidRPr="002B72E7" w:rsidDel="00525C12">
          <w:rPr>
            <w:rtl/>
          </w:rPr>
          <w:delText>با</w:delText>
        </w:r>
        <w:r w:rsidR="00280AFB" w:rsidRPr="002B72E7" w:rsidDel="00525C12">
          <w:rPr>
            <w:rFonts w:hint="cs"/>
            <w:rtl/>
          </w:rPr>
          <w:delText>ایجاد</w:delText>
        </w:r>
        <w:r w:rsidR="00280AFB" w:rsidRPr="002B72E7" w:rsidDel="00525C12">
          <w:rPr>
            <w:rtl/>
          </w:rPr>
          <w:delText xml:space="preserve"> </w:delText>
        </w:r>
        <w:r w:rsidR="00280AFB" w:rsidRPr="002B72E7" w:rsidDel="00525C12">
          <w:rPr>
            <w:rFonts w:hint="cs"/>
            <w:rtl/>
          </w:rPr>
          <w:delText>یک</w:delText>
        </w:r>
        <w:r w:rsidR="00280AFB" w:rsidRPr="002B72E7" w:rsidDel="00525C12">
          <w:rPr>
            <w:rtl/>
          </w:rPr>
          <w:delText xml:space="preserve"> </w:delText>
        </w:r>
        <w:r w:rsidR="00280AFB" w:rsidRPr="002B72E7" w:rsidDel="00525C12">
          <w:rPr>
            <w:rFonts w:hint="cs"/>
            <w:rtl/>
          </w:rPr>
          <w:delText>منحنی</w:delText>
        </w:r>
        <w:r w:rsidR="00280AFB" w:rsidRPr="002B72E7" w:rsidDel="00525C12">
          <w:rPr>
            <w:rtl/>
          </w:rPr>
          <w:delText xml:space="preserve"> </w:delText>
        </w:r>
        <w:r w:rsidR="00280AFB" w:rsidRPr="002B72E7" w:rsidDel="00525C12">
          <w:rPr>
            <w:rFonts w:hint="cs"/>
            <w:rtl/>
          </w:rPr>
          <w:delText>پلاریزاسیون</w:delText>
        </w:r>
        <w:r w:rsidR="00280AFB" w:rsidRPr="002B72E7" w:rsidDel="00525C12">
          <w:rPr>
            <w:rtl/>
          </w:rPr>
          <w:delText xml:space="preserve"> </w:delText>
        </w:r>
        <w:r w:rsidR="00280AFB" w:rsidRPr="002B72E7" w:rsidDel="00525C12">
          <w:rPr>
            <w:rFonts w:hint="cs"/>
            <w:rtl/>
          </w:rPr>
          <w:delText>برای</w:delText>
        </w:r>
        <w:r w:rsidR="00280AFB" w:rsidRPr="002B72E7" w:rsidDel="00525C12">
          <w:rPr>
            <w:rtl/>
          </w:rPr>
          <w:delText xml:space="preserve"> </w:delText>
        </w:r>
        <w:r w:rsidR="00280AFB" w:rsidRPr="002B72E7" w:rsidDel="00525C12">
          <w:rPr>
            <w:rFonts w:hint="cs"/>
            <w:rtl/>
          </w:rPr>
          <w:delText>پیل</w:delText>
        </w:r>
        <w:r w:rsidR="00280AFB" w:rsidRPr="002B72E7" w:rsidDel="00525C12">
          <w:rPr>
            <w:rtl/>
          </w:rPr>
          <w:delText xml:space="preserve"> </w:delText>
        </w:r>
        <w:r w:rsidR="00280AFB" w:rsidRPr="002B72E7" w:rsidDel="00525C12">
          <w:rPr>
            <w:rFonts w:hint="cs"/>
            <w:rtl/>
          </w:rPr>
          <w:delText>سوختی</w:delText>
        </w:r>
        <w:r w:rsidR="00280AFB" w:rsidRPr="002B72E7" w:rsidDel="00525C12">
          <w:rPr>
            <w:rtl/>
          </w:rPr>
          <w:delText xml:space="preserve"> </w:delText>
        </w:r>
        <w:r w:rsidR="00280AFB" w:rsidRPr="002B72E7" w:rsidDel="00525C12">
          <w:rPr>
            <w:rFonts w:hint="cs"/>
            <w:rtl/>
          </w:rPr>
          <w:delText>این</w:delText>
        </w:r>
        <w:r w:rsidR="00280AFB" w:rsidRPr="002B72E7" w:rsidDel="00525C12">
          <w:rPr>
            <w:rtl/>
          </w:rPr>
          <w:delText xml:space="preserve"> </w:delText>
        </w:r>
        <w:r w:rsidR="00280AFB" w:rsidRPr="002B72E7" w:rsidDel="00525C12">
          <w:rPr>
            <w:rFonts w:hint="cs"/>
            <w:rtl/>
          </w:rPr>
          <w:delText>امکان</w:delText>
        </w:r>
        <w:r w:rsidR="00280AFB" w:rsidRPr="002B72E7" w:rsidDel="00525C12">
          <w:rPr>
            <w:rtl/>
          </w:rPr>
          <w:delText xml:space="preserve"> </w:delText>
        </w:r>
        <w:r w:rsidR="00280AFB" w:rsidRPr="002B72E7" w:rsidDel="00525C12">
          <w:rPr>
            <w:rFonts w:hint="cs"/>
            <w:rtl/>
          </w:rPr>
          <w:delText>وجود</w:delText>
        </w:r>
        <w:r w:rsidR="00280AFB" w:rsidRPr="002B72E7" w:rsidDel="00525C12">
          <w:rPr>
            <w:rtl/>
          </w:rPr>
          <w:delText xml:space="preserve"> </w:delText>
        </w:r>
        <w:r w:rsidR="00280AFB" w:rsidRPr="002B72E7" w:rsidDel="00525C12">
          <w:rPr>
            <w:rFonts w:hint="cs"/>
            <w:rtl/>
          </w:rPr>
          <w:delText>دارد</w:delText>
        </w:r>
        <w:r w:rsidR="00280AFB" w:rsidRPr="002B72E7" w:rsidDel="00525C12">
          <w:rPr>
            <w:rtl/>
          </w:rPr>
          <w:delText xml:space="preserve"> </w:delText>
        </w:r>
        <w:r w:rsidR="00280AFB" w:rsidRPr="002B72E7" w:rsidDel="00525C12">
          <w:rPr>
            <w:rFonts w:hint="cs"/>
            <w:rtl/>
          </w:rPr>
          <w:delText>تا</w:delText>
        </w:r>
        <w:r w:rsidR="00280AFB" w:rsidRPr="002B72E7" w:rsidDel="00525C12">
          <w:rPr>
            <w:rtl/>
          </w:rPr>
          <w:delText xml:space="preserve"> </w:delText>
        </w:r>
        <w:r w:rsidR="000B0AD8" w:rsidRPr="002B72E7" w:rsidDel="00525C12">
          <w:rPr>
            <w:rtl/>
          </w:rPr>
          <w:delText>مشخصه‌ها</w:delText>
        </w:r>
        <w:r w:rsidR="000B0AD8" w:rsidRPr="002B72E7" w:rsidDel="00525C12">
          <w:rPr>
            <w:rFonts w:hint="cs"/>
            <w:rtl/>
          </w:rPr>
          <w:delText>ی</w:delText>
        </w:r>
        <w:r w:rsidR="00280AFB" w:rsidRPr="002B72E7" w:rsidDel="00525C12">
          <w:rPr>
            <w:rtl/>
          </w:rPr>
          <w:delText xml:space="preserve"> </w:delText>
        </w:r>
        <w:r w:rsidR="00280AFB" w:rsidRPr="002B72E7" w:rsidDel="00525C12">
          <w:rPr>
            <w:rFonts w:hint="cs"/>
            <w:rtl/>
          </w:rPr>
          <w:delText>جریان</w:delText>
        </w:r>
        <w:r w:rsidR="00280AFB" w:rsidRPr="002B72E7" w:rsidDel="00525C12">
          <w:rPr>
            <w:rtl/>
          </w:rPr>
          <w:delText xml:space="preserve"> </w:delText>
        </w:r>
        <w:r w:rsidR="00280AFB" w:rsidRPr="002B72E7" w:rsidDel="00525C12">
          <w:rPr>
            <w:rFonts w:hint="cs"/>
            <w:rtl/>
          </w:rPr>
          <w:delText>و</w:delText>
        </w:r>
        <w:r w:rsidR="00280AFB" w:rsidRPr="002B72E7" w:rsidDel="00525C12">
          <w:rPr>
            <w:rtl/>
          </w:rPr>
          <w:delText xml:space="preserve"> </w:delText>
        </w:r>
        <w:r w:rsidR="00280AFB" w:rsidRPr="002B72E7" w:rsidDel="00525C12">
          <w:rPr>
            <w:rFonts w:hint="cs"/>
            <w:rtl/>
          </w:rPr>
          <w:delText>ولتاژ</w:delText>
        </w:r>
        <w:r w:rsidR="00280AFB" w:rsidRPr="002B72E7" w:rsidDel="00525C12">
          <w:rPr>
            <w:rtl/>
          </w:rPr>
          <w:delText xml:space="preserve"> </w:delText>
        </w:r>
        <w:r w:rsidR="00280AFB" w:rsidRPr="002B72E7" w:rsidDel="00525C12">
          <w:rPr>
            <w:rFonts w:hint="cs"/>
            <w:rtl/>
          </w:rPr>
          <w:delText>و</w:delText>
        </w:r>
        <w:r w:rsidR="00280AFB" w:rsidRPr="002B72E7" w:rsidDel="00525C12">
          <w:rPr>
            <w:rtl/>
          </w:rPr>
          <w:delText xml:space="preserve"> </w:delText>
        </w:r>
        <w:r w:rsidR="00280AFB" w:rsidRPr="002B72E7" w:rsidDel="00525C12">
          <w:rPr>
            <w:rFonts w:hint="cs"/>
            <w:rtl/>
          </w:rPr>
          <w:delText>توان</w:delText>
        </w:r>
        <w:r w:rsidR="00280AFB" w:rsidRPr="002B72E7" w:rsidDel="00525C12">
          <w:rPr>
            <w:rtl/>
          </w:rPr>
          <w:delText xml:space="preserve"> پیل سوختی را توصیف کرد.</w:delText>
        </w:r>
        <w:r w:rsidR="000B0AD8" w:rsidRPr="002B72E7" w:rsidDel="00525C12">
          <w:rPr>
            <w:rtl/>
          </w:rPr>
          <w:delText xml:space="preserve"> منحن</w:delText>
        </w:r>
        <w:r w:rsidR="000B0AD8" w:rsidRPr="002B72E7" w:rsidDel="00525C12">
          <w:rPr>
            <w:rFonts w:hint="cs"/>
            <w:rtl/>
          </w:rPr>
          <w:delText>ی</w:delText>
        </w:r>
        <w:r w:rsidR="00280AFB" w:rsidRPr="002B72E7" w:rsidDel="00525C12">
          <w:rPr>
            <w:rtl/>
          </w:rPr>
          <w:delText xml:space="preserve"> پلاریزاسیون با تغییر مقاومت بین </w:delText>
        </w:r>
        <w:r w:rsidR="000B0AD8" w:rsidRPr="002B72E7" w:rsidDel="00525C12">
          <w:rPr>
            <w:rtl/>
          </w:rPr>
          <w:delText>قطب‌ها</w:delText>
        </w:r>
        <w:r w:rsidR="000B0AD8" w:rsidRPr="002B72E7" w:rsidDel="00525C12">
          <w:rPr>
            <w:rFonts w:hint="cs"/>
            <w:rtl/>
          </w:rPr>
          <w:delText>ی</w:delText>
        </w:r>
        <w:r w:rsidR="00280AFB" w:rsidRPr="002B72E7" w:rsidDel="00525C12">
          <w:rPr>
            <w:rtl/>
          </w:rPr>
          <w:delText xml:space="preserve"> الکترود آند و کاتد از صفر تا مقاومت مدار باز و اندازه گیری میزان جریان و ولتاژ پیل </w:delText>
        </w:r>
        <w:r w:rsidR="000B0AD8" w:rsidRPr="002B72E7" w:rsidDel="00525C12">
          <w:rPr>
            <w:rtl/>
          </w:rPr>
          <w:delText>به دست</w:delText>
        </w:r>
        <w:r w:rsidR="00280AFB" w:rsidRPr="002B72E7" w:rsidDel="00525C12">
          <w:rPr>
            <w:rtl/>
          </w:rPr>
          <w:delText xml:space="preserve"> </w:delText>
        </w:r>
        <w:r w:rsidR="000B0AD8" w:rsidRPr="002B72E7" w:rsidDel="00525C12">
          <w:rPr>
            <w:rtl/>
          </w:rPr>
          <w:delText>م</w:delText>
        </w:r>
        <w:r w:rsidR="000B0AD8" w:rsidRPr="002B72E7" w:rsidDel="00525C12">
          <w:rPr>
            <w:rFonts w:hint="cs"/>
            <w:rtl/>
          </w:rPr>
          <w:delText>ی‌</w:delText>
        </w:r>
        <w:r w:rsidR="000B0AD8" w:rsidRPr="002B72E7" w:rsidDel="00525C12">
          <w:rPr>
            <w:rFonts w:hint="eastAsia"/>
            <w:rtl/>
          </w:rPr>
          <w:delText>آ</w:delText>
        </w:r>
        <w:r w:rsidR="000B0AD8" w:rsidRPr="002B72E7" w:rsidDel="00525C12">
          <w:rPr>
            <w:rFonts w:hint="cs"/>
            <w:rtl/>
          </w:rPr>
          <w:delText>ی</w:delText>
        </w:r>
        <w:r w:rsidR="000B0AD8" w:rsidRPr="002B72E7" w:rsidDel="00525C12">
          <w:rPr>
            <w:rFonts w:hint="eastAsia"/>
            <w:rtl/>
          </w:rPr>
          <w:delText>د</w:delText>
        </w:r>
        <w:r w:rsidR="00280AFB" w:rsidRPr="002B72E7" w:rsidDel="00525C12">
          <w:rPr>
            <w:rtl/>
          </w:rPr>
          <w:delText>.</w:delText>
        </w:r>
      </w:del>
    </w:p>
    <w:p w14:paraId="1D8C9977" w14:textId="70A7A990" w:rsidR="000876A8" w:rsidRPr="002B72E7" w:rsidDel="00525C12" w:rsidRDefault="000876A8" w:rsidP="005E409E">
      <w:pPr>
        <w:pStyle w:val="payannameh"/>
        <w:tabs>
          <w:tab w:val="left" w:pos="0"/>
          <w:tab w:val="left" w:pos="7371"/>
        </w:tabs>
        <w:spacing w:line="240" w:lineRule="auto"/>
        <w:rPr>
          <w:del w:id="10869" w:author="Mohsen Jafarinejad" w:date="2019-04-27T14:14:00Z"/>
        </w:rPr>
      </w:pPr>
    </w:p>
    <w:p w14:paraId="5E959A03" w14:textId="69F75B5F" w:rsidR="00280AFB" w:rsidRPr="002B72E7" w:rsidDel="00525C12" w:rsidRDefault="009F737C" w:rsidP="00B2563F">
      <w:pPr>
        <w:pStyle w:val="payannameh"/>
        <w:tabs>
          <w:tab w:val="left" w:pos="0"/>
          <w:tab w:val="left" w:pos="7371"/>
        </w:tabs>
        <w:spacing w:line="240" w:lineRule="auto"/>
        <w:jc w:val="center"/>
        <w:rPr>
          <w:del w:id="10870" w:author="Mohsen Jafarinejad" w:date="2019-04-27T14:14:00Z"/>
          <w:rtl/>
        </w:rPr>
      </w:pPr>
      <w:del w:id="10871" w:author="Mohsen Jafarinejad" w:date="2019-04-27T14:14:00Z">
        <w:r w:rsidRPr="002B72E7" w:rsidDel="00525C12">
          <w:rPr>
            <w:noProof/>
          </w:rPr>
          <w:drawing>
            <wp:inline distT="0" distB="0" distL="0" distR="0" wp14:anchorId="5D1DDAE9" wp14:editId="5EE885AB">
              <wp:extent cx="4173109" cy="2496065"/>
              <wp:effectExtent l="0" t="0" r="0" b="0"/>
              <wp:docPr id="4164" name="Picture 4164" descr="C:\Users\m.jafarinejad\Desktop\Negares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jafarinejad\Desktop\Negaresh\3.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79453" cy="2499860"/>
                      </a:xfrm>
                      <a:prstGeom prst="rect">
                        <a:avLst/>
                      </a:prstGeom>
                      <a:noFill/>
                      <a:ln>
                        <a:noFill/>
                      </a:ln>
                    </pic:spPr>
                  </pic:pic>
                </a:graphicData>
              </a:graphic>
            </wp:inline>
          </w:drawing>
        </w:r>
      </w:del>
    </w:p>
    <w:p w14:paraId="02659456" w14:textId="6F703146" w:rsidR="009F737C" w:rsidRPr="002B72E7" w:rsidDel="00525C12" w:rsidRDefault="009F737C" w:rsidP="00CF0011">
      <w:pPr>
        <w:pStyle w:val="a4"/>
        <w:rPr>
          <w:del w:id="10872" w:author="Mohsen Jafarinejad" w:date="2019-04-27T14:14:00Z"/>
          <w:rtl/>
        </w:rPr>
      </w:pPr>
      <w:del w:id="10873" w:author="Mohsen Jafarinejad" w:date="2019-04-27T14:14:00Z">
        <w:r w:rsidRPr="002B72E7" w:rsidDel="00525C12">
          <w:rPr>
            <w:rFonts w:hint="cs"/>
            <w:rtl/>
          </w:rPr>
          <w:delText>منحنی پولاریزاسیون پیل سوختی میکروبی اولیه مورد شبیه سازی</w:delText>
        </w:r>
      </w:del>
    </w:p>
    <w:p w14:paraId="7E92B0CC" w14:textId="3E1F31D5" w:rsidR="00B97A2A" w:rsidDel="00525C12" w:rsidRDefault="00B97A2A" w:rsidP="005E409E">
      <w:pPr>
        <w:pStyle w:val="payannameh"/>
        <w:tabs>
          <w:tab w:val="left" w:pos="0"/>
          <w:tab w:val="left" w:pos="7371"/>
        </w:tabs>
        <w:spacing w:line="240" w:lineRule="auto"/>
        <w:rPr>
          <w:del w:id="10874" w:author="Mohsen Jafarinejad" w:date="2019-04-27T14:14:00Z"/>
          <w:rtl/>
        </w:rPr>
      </w:pPr>
    </w:p>
    <w:p w14:paraId="7048D6F3" w14:textId="1B7D4185" w:rsidR="00280AFB" w:rsidRPr="002B72E7" w:rsidDel="00525C12" w:rsidRDefault="00B97A2A" w:rsidP="005E409E">
      <w:pPr>
        <w:pStyle w:val="payannameh"/>
        <w:tabs>
          <w:tab w:val="left" w:pos="0"/>
          <w:tab w:val="left" w:pos="7371"/>
        </w:tabs>
        <w:spacing w:line="240" w:lineRule="auto"/>
        <w:rPr>
          <w:del w:id="10875" w:author="Mohsen Jafarinejad" w:date="2019-04-27T14:14:00Z"/>
          <w:rtl/>
        </w:rPr>
      </w:pPr>
      <w:del w:id="10876" w:author="Mohsen Jafarinejad" w:date="2019-04-27T14:14:00Z">
        <w:r w:rsidDel="00525C12">
          <w:rPr>
            <w:rtl/>
          </w:rPr>
          <w:delText>در</w:delText>
        </w:r>
        <w:r w:rsidR="00280AFB" w:rsidRPr="002B72E7" w:rsidDel="00525C12">
          <w:rPr>
            <w:rtl/>
          </w:rPr>
          <w:delText>آزمایش</w:delText>
        </w:r>
        <w:r w:rsidR="009F737C" w:rsidRPr="002B72E7" w:rsidDel="00525C12">
          <w:rPr>
            <w:rFonts w:hint="cs"/>
            <w:rtl/>
          </w:rPr>
          <w:delText xml:space="preserve"> مورد شبیه سازی</w:delText>
        </w:r>
        <w:r w:rsidR="00280AFB" w:rsidRPr="002B72E7" w:rsidDel="00525C12">
          <w:rPr>
            <w:rtl/>
          </w:rPr>
          <w:delText xml:space="preserve"> تجربی با سطح تصویر غشاء 11.94 سانتیمتر مربع</w:delText>
        </w:r>
        <w:r w:rsidR="009F737C" w:rsidRPr="002B72E7" w:rsidDel="00525C12">
          <w:rPr>
            <w:rFonts w:hint="cs"/>
            <w:rtl/>
          </w:rPr>
          <w:delText xml:space="preserve"> توان ماکزیمم</w:delText>
        </w:r>
        <w:r w:rsidR="00280AFB" w:rsidRPr="002B72E7" w:rsidDel="00525C12">
          <w:rPr>
            <w:rtl/>
          </w:rPr>
          <w:delText xml:space="preserve"> برابر 206.4 میکرووات </w:delText>
        </w:r>
        <w:r w:rsidR="009F737C" w:rsidRPr="002B72E7" w:rsidDel="00525C12">
          <w:rPr>
            <w:rFonts w:hint="cs"/>
            <w:rtl/>
          </w:rPr>
          <w:delText xml:space="preserve">، </w:delText>
        </w:r>
        <w:r w:rsidR="00280AFB" w:rsidRPr="002B72E7" w:rsidDel="00525C12">
          <w:rPr>
            <w:rtl/>
          </w:rPr>
          <w:delText xml:space="preserve">ولتاژ مدار باز 820 میلی ولت و جریان اتصال کوتاه </w:delText>
        </w:r>
      </w:del>
      <w:ins w:id="10877" w:author="Mohsen" w:date="2019-03-17T16:53:00Z">
        <w:del w:id="10878" w:author="Mohsen Jafarinejad" w:date="2019-04-27T14:14:00Z">
          <w:r w:rsidR="00CF0011" w:rsidDel="00525C12">
            <w:rPr>
              <w:rtl/>
            </w:rPr>
            <w:delText>برابر 750</w:delText>
          </w:r>
        </w:del>
      </w:ins>
      <w:del w:id="10879" w:author="Mohsen Jafarinejad" w:date="2019-04-27T14:14:00Z">
        <w:r w:rsidR="00280AFB" w:rsidRPr="002B72E7" w:rsidDel="00525C12">
          <w:rPr>
            <w:rtl/>
          </w:rPr>
          <w:delText>برابر750 میکر</w:delText>
        </w:r>
        <w:r w:rsidR="009F737C" w:rsidRPr="002B72E7" w:rsidDel="00525C12">
          <w:rPr>
            <w:rFonts w:hint="cs"/>
            <w:rtl/>
          </w:rPr>
          <w:delText>و</w:delText>
        </w:r>
        <w:r w:rsidR="00280AFB" w:rsidRPr="002B72E7" w:rsidDel="00525C12">
          <w:rPr>
            <w:rtl/>
          </w:rPr>
          <w:delText xml:space="preserve">آمپر </w:delText>
        </w:r>
        <w:r w:rsidR="000B0AD8" w:rsidRPr="002B72E7" w:rsidDel="00525C12">
          <w:rPr>
            <w:rtl/>
          </w:rPr>
          <w:delText>م</w:delText>
        </w:r>
        <w:r w:rsidR="000B0AD8" w:rsidRPr="002B72E7" w:rsidDel="00525C12">
          <w:rPr>
            <w:rFonts w:hint="cs"/>
            <w:rtl/>
          </w:rPr>
          <w:delText>ی‌</w:delText>
        </w:r>
        <w:r w:rsidR="000B0AD8" w:rsidRPr="002B72E7" w:rsidDel="00525C12">
          <w:rPr>
            <w:rFonts w:hint="eastAsia"/>
            <w:rtl/>
          </w:rPr>
          <w:delText>باشد</w:delText>
        </w:r>
        <w:r w:rsidR="00280AFB" w:rsidRPr="002B72E7" w:rsidDel="00525C12">
          <w:rPr>
            <w:rtl/>
          </w:rPr>
          <w:delText>.</w:delText>
        </w:r>
      </w:del>
    </w:p>
    <w:p w14:paraId="16535CBD" w14:textId="15F3346D" w:rsidR="00B97A2A" w:rsidDel="00525C12" w:rsidRDefault="009F737C" w:rsidP="005E409E">
      <w:pPr>
        <w:pStyle w:val="payannameh"/>
        <w:tabs>
          <w:tab w:val="left" w:pos="0"/>
          <w:tab w:val="left" w:pos="7371"/>
        </w:tabs>
        <w:spacing w:line="240" w:lineRule="auto"/>
        <w:rPr>
          <w:del w:id="10880" w:author="Mohsen Jafarinejad" w:date="2019-04-27T14:14:00Z"/>
          <w:rtl/>
        </w:rPr>
      </w:pPr>
      <w:del w:id="10881" w:author="Mohsen Jafarinejad" w:date="2019-04-27T14:14:00Z">
        <w:r w:rsidRPr="002B72E7" w:rsidDel="00525C12">
          <w:rPr>
            <w:rFonts w:hint="cs"/>
            <w:rtl/>
          </w:rPr>
          <w:delText xml:space="preserve">در شکل زیر اثر دمش گاز در پیل بر عمل کرد پیل را </w:delText>
        </w:r>
      </w:del>
      <w:ins w:id="10882" w:author="Mohsen" w:date="2019-03-17T16:51:00Z">
        <w:del w:id="10883" w:author="Mohsen Jafarinejad" w:date="2019-04-27T14:14:00Z">
          <w:r w:rsidR="00CF0011" w:rsidDel="00525C12">
            <w:rPr>
              <w:rtl/>
            </w:rPr>
            <w:delText>م</w:delText>
          </w:r>
          <w:r w:rsidR="00CF0011" w:rsidDel="00525C12">
            <w:rPr>
              <w:rFonts w:hint="cs"/>
              <w:rtl/>
            </w:rPr>
            <w:delText>ی‌</w:delText>
          </w:r>
          <w:r w:rsidR="00CF0011" w:rsidDel="00525C12">
            <w:rPr>
              <w:rFonts w:hint="eastAsia"/>
              <w:rtl/>
            </w:rPr>
            <w:delText>ب</w:delText>
          </w:r>
          <w:r w:rsidR="00CF0011" w:rsidDel="00525C12">
            <w:rPr>
              <w:rFonts w:hint="cs"/>
              <w:rtl/>
            </w:rPr>
            <w:delText>ی</w:delText>
          </w:r>
          <w:r w:rsidR="00CF0011" w:rsidDel="00525C12">
            <w:rPr>
              <w:rFonts w:hint="eastAsia"/>
              <w:rtl/>
            </w:rPr>
            <w:delText>ن</w:delText>
          </w:r>
          <w:r w:rsidR="00CF0011" w:rsidDel="00525C12">
            <w:rPr>
              <w:rFonts w:hint="cs"/>
              <w:rtl/>
            </w:rPr>
            <w:delText>ی</w:delText>
          </w:r>
          <w:r w:rsidR="00CF0011" w:rsidDel="00525C12">
            <w:rPr>
              <w:rFonts w:hint="eastAsia"/>
              <w:rtl/>
            </w:rPr>
            <w:delText>م</w:delText>
          </w:r>
        </w:del>
      </w:ins>
      <w:del w:id="10884" w:author="Mohsen Jafarinejad" w:date="2019-04-27T14:14:00Z">
        <w:r w:rsidRPr="002B72E7" w:rsidDel="00525C12">
          <w:rPr>
            <w:rFonts w:hint="cs"/>
            <w:rtl/>
          </w:rPr>
          <w:delText>می بینیم اگرچه پیل مذکور از لحاظ ابعادی با پیل میکروبی مورد شبیه سازی متفاوت است اما این باور وجود دارد که روند تغییرات مشابه خواهد</w:delText>
        </w:r>
        <w:r w:rsidR="00A7645D" w:rsidRPr="002B72E7" w:rsidDel="00525C12">
          <w:rPr>
            <w:rFonts w:hint="cs"/>
            <w:rtl/>
          </w:rPr>
          <w:delText>بود</w:delText>
        </w:r>
        <w:r w:rsidRPr="002B72E7" w:rsidDel="00525C12">
          <w:rPr>
            <w:rFonts w:hint="cs"/>
            <w:rtl/>
          </w:rPr>
          <w:delText>.</w:delText>
        </w:r>
      </w:del>
    </w:p>
    <w:p w14:paraId="46679872" w14:textId="2E2EEE93" w:rsidR="00B97A2A" w:rsidDel="00525C12" w:rsidRDefault="00B97A2A" w:rsidP="005E409E">
      <w:pPr>
        <w:pStyle w:val="payannameh"/>
        <w:tabs>
          <w:tab w:val="left" w:pos="0"/>
          <w:tab w:val="left" w:pos="7371"/>
        </w:tabs>
        <w:spacing w:line="240" w:lineRule="auto"/>
        <w:rPr>
          <w:del w:id="10885" w:author="Mohsen Jafarinejad" w:date="2019-04-27T14:14:00Z"/>
          <w:rtl/>
        </w:rPr>
      </w:pPr>
    </w:p>
    <w:p w14:paraId="2F88D28E" w14:textId="1B60FD9C" w:rsidR="009F737C" w:rsidDel="00525C12" w:rsidRDefault="009F737C" w:rsidP="00B2563F">
      <w:pPr>
        <w:pStyle w:val="payannameh"/>
        <w:tabs>
          <w:tab w:val="left" w:pos="0"/>
          <w:tab w:val="left" w:pos="7371"/>
        </w:tabs>
        <w:spacing w:line="240" w:lineRule="auto"/>
        <w:jc w:val="center"/>
        <w:rPr>
          <w:del w:id="10886" w:author="Mohsen Jafarinejad" w:date="2019-04-27T14:14:00Z"/>
          <w:rtl/>
        </w:rPr>
      </w:pPr>
      <w:del w:id="10887" w:author="Mohsen Jafarinejad" w:date="2019-04-27T14:14:00Z">
        <w:r w:rsidRPr="002B72E7" w:rsidDel="00525C12">
          <w:rPr>
            <w:noProof/>
          </w:rPr>
          <w:drawing>
            <wp:inline distT="0" distB="0" distL="0" distR="0" wp14:anchorId="1F3CC25F" wp14:editId="60DAB130">
              <wp:extent cx="3008630" cy="1933627"/>
              <wp:effectExtent l="0" t="0" r="1270" b="9525"/>
              <wp:docPr id="4167" name="Picture 4167" descr="C:\Users\m.jafarinejad\Desktop\Negaresh\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jafarinejad\Desktop\Negaresh\4.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95675" cy="1989571"/>
                      </a:xfrm>
                      <a:prstGeom prst="rect">
                        <a:avLst/>
                      </a:prstGeom>
                      <a:noFill/>
                      <a:ln>
                        <a:noFill/>
                      </a:ln>
                    </pic:spPr>
                  </pic:pic>
                </a:graphicData>
              </a:graphic>
            </wp:inline>
          </w:drawing>
        </w:r>
      </w:del>
    </w:p>
    <w:p w14:paraId="37E36699" w14:textId="7EF26950" w:rsidR="00441F42" w:rsidDel="00525C12" w:rsidRDefault="00441F42" w:rsidP="00CF0011">
      <w:pPr>
        <w:pStyle w:val="a4"/>
        <w:rPr>
          <w:del w:id="10888" w:author="Mohsen Jafarinejad" w:date="2019-04-27T14:14:00Z"/>
        </w:rPr>
      </w:pPr>
      <w:del w:id="10889" w:author="Mohsen Jafarinejad" w:date="2019-04-27T14:14:00Z">
        <w:r w:rsidDel="00525C12">
          <w:rPr>
            <w:rFonts w:hint="cs"/>
            <w:rtl/>
          </w:rPr>
          <w:delText>تغییرات جریان و ولتاژ با تغییرات اغتشاش در پیل آزمایشگاهی</w:delText>
        </w:r>
      </w:del>
    </w:p>
    <w:p w14:paraId="7C5D56B3" w14:textId="34BF2989" w:rsidR="009352B7" w:rsidRPr="002B72E7" w:rsidDel="00525C12" w:rsidRDefault="009352B7">
      <w:pPr>
        <w:pStyle w:val="a4"/>
        <w:numPr>
          <w:ilvl w:val="0"/>
          <w:numId w:val="0"/>
        </w:numPr>
        <w:ind w:left="567"/>
        <w:rPr>
          <w:del w:id="10890" w:author="Mohsen Jafarinejad" w:date="2019-04-27T14:14:00Z"/>
          <w:rtl/>
        </w:rPr>
        <w:pPrChange w:id="10891" w:author="Mohsen" w:date="2019-03-17T17:00:00Z">
          <w:pPr>
            <w:pStyle w:val="a4"/>
            <w:numPr>
              <w:ilvl w:val="0"/>
              <w:numId w:val="0"/>
            </w:numPr>
            <w:ind w:left="0" w:firstLine="0"/>
            <w:jc w:val="left"/>
          </w:pPr>
        </w:pPrChange>
      </w:pPr>
    </w:p>
    <w:p w14:paraId="356B0ABC" w14:textId="099CC7AA" w:rsidR="00280AFB" w:rsidRPr="002B72E7" w:rsidDel="00525C12" w:rsidRDefault="00280AFB" w:rsidP="00B97A2A">
      <w:pPr>
        <w:pStyle w:val="a1"/>
        <w:bidi/>
        <w:rPr>
          <w:del w:id="10892" w:author="Mohsen Jafarinejad" w:date="2019-04-27T14:14:00Z"/>
        </w:rPr>
      </w:pPr>
      <w:bookmarkStart w:id="10893" w:name="_Toc3666276"/>
      <w:bookmarkStart w:id="10894" w:name="_Toc3666525"/>
      <w:del w:id="10895" w:author="Mohsen Jafarinejad" w:date="2019-04-27T14:14:00Z">
        <w:r w:rsidRPr="002B72E7" w:rsidDel="00525C12">
          <w:rPr>
            <w:rtl/>
          </w:rPr>
          <w:delText>محصولات محفظه آند</w:delText>
        </w:r>
        <w:bookmarkEnd w:id="10893"/>
        <w:bookmarkEnd w:id="10894"/>
      </w:del>
    </w:p>
    <w:p w14:paraId="61B3C543" w14:textId="6C58F16E" w:rsidR="00A7645D" w:rsidDel="00525C12" w:rsidRDefault="00280AFB" w:rsidP="005E409E">
      <w:pPr>
        <w:pStyle w:val="payannameh"/>
        <w:tabs>
          <w:tab w:val="left" w:pos="0"/>
          <w:tab w:val="left" w:pos="7371"/>
        </w:tabs>
        <w:spacing w:line="240" w:lineRule="auto"/>
        <w:rPr>
          <w:del w:id="10896" w:author="Mohsen Jafarinejad" w:date="2019-04-27T14:14:00Z"/>
          <w:rtl/>
        </w:rPr>
      </w:pPr>
      <w:del w:id="10897" w:author="Mohsen Jafarinejad" w:date="2019-04-27T14:14:00Z">
        <w:r w:rsidRPr="002B72E7" w:rsidDel="00525C12">
          <w:rPr>
            <w:rtl/>
          </w:rPr>
          <w:delText xml:space="preserve">تجزیه لاکتیک به تولید مواد مختلفی منجر </w:delText>
        </w:r>
        <w:r w:rsidR="000B0AD8" w:rsidRPr="002B72E7" w:rsidDel="00525C12">
          <w:rPr>
            <w:rtl/>
          </w:rPr>
          <w:delText>م</w:delText>
        </w:r>
        <w:r w:rsidR="000B0AD8" w:rsidRPr="002B72E7" w:rsidDel="00525C12">
          <w:rPr>
            <w:rFonts w:hint="cs"/>
            <w:rtl/>
          </w:rPr>
          <w:delText>ی‌</w:delText>
        </w:r>
        <w:r w:rsidR="000B0AD8" w:rsidRPr="002B72E7" w:rsidDel="00525C12">
          <w:rPr>
            <w:rFonts w:hint="eastAsia"/>
            <w:rtl/>
          </w:rPr>
          <w:delText>گردد</w:delText>
        </w:r>
        <w:r w:rsidRPr="002B72E7" w:rsidDel="00525C12">
          <w:rPr>
            <w:rtl/>
          </w:rPr>
          <w:delText xml:space="preserve"> که بخشی از </w:delText>
        </w:r>
        <w:r w:rsidR="000B0AD8" w:rsidRPr="002B72E7" w:rsidDel="00525C12">
          <w:rPr>
            <w:rtl/>
          </w:rPr>
          <w:delText>آن‌ها</w:delText>
        </w:r>
        <w:r w:rsidRPr="002B72E7" w:rsidDel="00525C12">
          <w:rPr>
            <w:rtl/>
          </w:rPr>
          <w:delText xml:space="preserve"> را </w:delText>
        </w:r>
        <w:r w:rsidR="000B0AD8" w:rsidRPr="002B72E7" w:rsidDel="00525C12">
          <w:rPr>
            <w:rtl/>
          </w:rPr>
          <w:delText>م</w:delText>
        </w:r>
        <w:r w:rsidR="000B0AD8" w:rsidRPr="002B72E7" w:rsidDel="00525C12">
          <w:rPr>
            <w:rFonts w:hint="cs"/>
            <w:rtl/>
          </w:rPr>
          <w:delText>ی‌</w:delText>
        </w:r>
        <w:r w:rsidR="000B0AD8" w:rsidRPr="002B72E7" w:rsidDel="00525C12">
          <w:rPr>
            <w:rFonts w:hint="eastAsia"/>
            <w:rtl/>
          </w:rPr>
          <w:delText>توان</w:delText>
        </w:r>
        <w:r w:rsidRPr="002B72E7" w:rsidDel="00525C12">
          <w:rPr>
            <w:rtl/>
          </w:rPr>
          <w:delText xml:space="preserve"> در</w:delText>
        </w:r>
        <w:r w:rsidR="00A7645D" w:rsidRPr="002B72E7" w:rsidDel="00525C12">
          <w:rPr>
            <w:rFonts w:hint="cs"/>
            <w:rtl/>
          </w:rPr>
          <w:delText>شکل و</w:delText>
        </w:r>
        <w:r w:rsidRPr="002B72E7" w:rsidDel="00525C12">
          <w:rPr>
            <w:rtl/>
          </w:rPr>
          <w:delText xml:space="preserve"> جدول زیر دید.</w:delText>
        </w:r>
      </w:del>
    </w:p>
    <w:p w14:paraId="24843F01" w14:textId="2B32FD2D" w:rsidR="00B97A2A" w:rsidRPr="002B72E7" w:rsidDel="00525C12" w:rsidRDefault="00B97A2A" w:rsidP="005E409E">
      <w:pPr>
        <w:pStyle w:val="payannameh"/>
        <w:tabs>
          <w:tab w:val="left" w:pos="0"/>
          <w:tab w:val="left" w:pos="7371"/>
        </w:tabs>
        <w:spacing w:line="240" w:lineRule="auto"/>
        <w:rPr>
          <w:del w:id="10898" w:author="Mohsen Jafarinejad" w:date="2019-04-27T14:14:00Z"/>
          <w:rtl/>
        </w:rPr>
      </w:pPr>
    </w:p>
    <w:p w14:paraId="01291BE8" w14:textId="2CB65E8F" w:rsidR="00A7645D" w:rsidDel="00525C12" w:rsidRDefault="00A7645D" w:rsidP="00B2563F">
      <w:pPr>
        <w:pStyle w:val="payannameh"/>
        <w:tabs>
          <w:tab w:val="left" w:pos="-235"/>
          <w:tab w:val="left" w:pos="7371"/>
        </w:tabs>
        <w:spacing w:line="240" w:lineRule="auto"/>
        <w:ind w:right="284"/>
        <w:jc w:val="center"/>
        <w:rPr>
          <w:del w:id="10899" w:author="Mohsen Jafarinejad" w:date="2019-04-27T14:14:00Z"/>
          <w:rtl/>
        </w:rPr>
      </w:pPr>
      <w:del w:id="10900" w:author="Mohsen Jafarinejad" w:date="2019-04-27T14:14:00Z">
        <w:r w:rsidRPr="002B72E7" w:rsidDel="00525C12">
          <w:rPr>
            <w:noProof/>
          </w:rPr>
          <w:drawing>
            <wp:inline distT="0" distB="0" distL="0" distR="0" wp14:anchorId="51E1C629" wp14:editId="51420F31">
              <wp:extent cx="5387546" cy="1772920"/>
              <wp:effectExtent l="0" t="0" r="3810" b="0"/>
              <wp:docPr id="4169" name="Picture 4169" descr="C:\Users\m.jafarinejad\Desktop\Negaresh\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jafarinejad\Desktop\Negaresh\6.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55640" cy="1795328"/>
                      </a:xfrm>
                      <a:prstGeom prst="rect">
                        <a:avLst/>
                      </a:prstGeom>
                      <a:noFill/>
                      <a:ln>
                        <a:noFill/>
                      </a:ln>
                    </pic:spPr>
                  </pic:pic>
                </a:graphicData>
              </a:graphic>
            </wp:inline>
          </w:drawing>
        </w:r>
      </w:del>
    </w:p>
    <w:p w14:paraId="6277C1D1" w14:textId="7F10FB41" w:rsidR="00B2563F" w:rsidDel="00525C12" w:rsidRDefault="00441F42" w:rsidP="00CF0011">
      <w:pPr>
        <w:pStyle w:val="a4"/>
        <w:rPr>
          <w:del w:id="10901" w:author="Mohsen Jafarinejad" w:date="2019-04-27T14:14:00Z"/>
          <w:rtl/>
        </w:rPr>
      </w:pPr>
      <w:del w:id="10902" w:author="Mohsen Jafarinejad" w:date="2019-04-27T14:14:00Z">
        <w:r w:rsidDel="00525C12">
          <w:rPr>
            <w:rFonts w:hint="cs"/>
            <w:rtl/>
          </w:rPr>
          <w:delText xml:space="preserve">محصولات حاصل از تجزیه لاکتات </w:delText>
        </w:r>
      </w:del>
    </w:p>
    <w:p w14:paraId="28DA250C" w14:textId="4983E326" w:rsidR="00B2563F" w:rsidDel="00525C12" w:rsidRDefault="00B2563F" w:rsidP="005E409E">
      <w:pPr>
        <w:pStyle w:val="payannameh"/>
        <w:tabs>
          <w:tab w:val="left" w:pos="0"/>
          <w:tab w:val="left" w:pos="7371"/>
        </w:tabs>
        <w:spacing w:line="240" w:lineRule="auto"/>
        <w:rPr>
          <w:del w:id="10903" w:author="Mohsen Jafarinejad" w:date="2019-04-27T14:14:00Z"/>
          <w:rtl/>
        </w:rPr>
      </w:pPr>
    </w:p>
    <w:p w14:paraId="44290B9C" w14:textId="27B36E14" w:rsidR="00B97A2A" w:rsidDel="00525C12" w:rsidRDefault="00A7645D" w:rsidP="005E409E">
      <w:pPr>
        <w:pStyle w:val="payannameh"/>
        <w:tabs>
          <w:tab w:val="left" w:pos="0"/>
          <w:tab w:val="left" w:pos="7371"/>
        </w:tabs>
        <w:spacing w:line="240" w:lineRule="auto"/>
        <w:jc w:val="center"/>
        <w:rPr>
          <w:del w:id="10904" w:author="Mohsen Jafarinejad" w:date="2019-04-27T14:14:00Z"/>
          <w:rtl/>
        </w:rPr>
      </w:pPr>
      <w:del w:id="10905" w:author="Mohsen Jafarinejad" w:date="2019-04-27T14:14:00Z">
        <w:r w:rsidRPr="002B72E7" w:rsidDel="00525C12">
          <w:rPr>
            <w:noProof/>
          </w:rPr>
          <w:drawing>
            <wp:inline distT="0" distB="0" distL="0" distR="0" wp14:anchorId="6B7B87C1" wp14:editId="295FEE02">
              <wp:extent cx="5288486" cy="3375025"/>
              <wp:effectExtent l="0" t="0" r="7620" b="0"/>
              <wp:docPr id="4168" name="Picture 4168" descr="C:\Users\m.jafarinejad\Desktop\Negaresh\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jafarinejad\Desktop\Negaresh\5.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06670" cy="3386630"/>
                      </a:xfrm>
                      <a:prstGeom prst="rect">
                        <a:avLst/>
                      </a:prstGeom>
                      <a:noFill/>
                      <a:ln>
                        <a:noFill/>
                      </a:ln>
                    </pic:spPr>
                  </pic:pic>
                </a:graphicData>
              </a:graphic>
            </wp:inline>
          </w:drawing>
        </w:r>
      </w:del>
    </w:p>
    <w:p w14:paraId="57AB9619" w14:textId="2673D658" w:rsidR="00A7645D" w:rsidRPr="002B72E7" w:rsidDel="00525C12" w:rsidRDefault="00A7645D" w:rsidP="00CF0011">
      <w:pPr>
        <w:pStyle w:val="a4"/>
        <w:rPr>
          <w:del w:id="10906" w:author="Mohsen Jafarinejad" w:date="2019-04-27T14:14:00Z"/>
          <w:rtl/>
        </w:rPr>
      </w:pPr>
      <w:del w:id="10907" w:author="Mohsen Jafarinejad" w:date="2019-04-27T14:14:00Z">
        <w:r w:rsidRPr="002B72E7" w:rsidDel="00525C12">
          <w:rPr>
            <w:rFonts w:hint="cs"/>
            <w:rtl/>
          </w:rPr>
          <w:delText>تغییرات غلظت مواد در پیل میکروبی</w:delText>
        </w:r>
      </w:del>
    </w:p>
    <w:p w14:paraId="7B6CEDDA" w14:textId="66A2732B" w:rsidR="00280AFB" w:rsidRPr="002B72E7" w:rsidRDefault="00280AFB" w:rsidP="005E409E">
      <w:pPr>
        <w:pStyle w:val="payannameh"/>
        <w:tabs>
          <w:tab w:val="left" w:pos="0"/>
          <w:tab w:val="left" w:pos="7371"/>
        </w:tabs>
        <w:spacing w:line="240" w:lineRule="auto"/>
        <w:rPr>
          <w:rtl/>
        </w:rPr>
      </w:pPr>
    </w:p>
    <w:p w14:paraId="1CEDBD82" w14:textId="511E32C0" w:rsidR="00280AFB" w:rsidRPr="002B72E7" w:rsidRDefault="00280AFB" w:rsidP="006527B4">
      <w:pPr>
        <w:pStyle w:val="a0"/>
        <w:bidi/>
        <w:rPr>
          <w:rtl/>
        </w:rPr>
      </w:pPr>
      <w:bookmarkStart w:id="10908" w:name="_Toc8546160"/>
      <w:bookmarkStart w:id="10909" w:name="_Toc8550830"/>
      <w:bookmarkStart w:id="10910" w:name="_Toc3666277"/>
      <w:bookmarkStart w:id="10911" w:name="_Toc3666526"/>
      <w:r w:rsidRPr="002B72E7">
        <w:rPr>
          <w:rtl/>
        </w:rPr>
        <w:t>معادلات حاکم بر مدل</w:t>
      </w:r>
      <w:bookmarkEnd w:id="10908"/>
      <w:bookmarkEnd w:id="10909"/>
      <w:del w:id="10912" w:author="Mohsen Jafarinejad" w:date="2019-04-27T14:34:00Z">
        <w:r w:rsidRPr="002B72E7" w:rsidDel="00F81795">
          <w:rPr>
            <w:rtl/>
          </w:rPr>
          <w:delText xml:space="preserve"> ساخته شده</w:delText>
        </w:r>
      </w:del>
      <w:del w:id="10913" w:author="Mohsen Jafarinejad" w:date="2019-04-27T14:01:00Z">
        <w:r w:rsidRPr="002B72E7" w:rsidDel="001F2734">
          <w:rPr>
            <w:rtl/>
          </w:rPr>
          <w:delText xml:space="preserve"> در فلوئنت</w:delText>
        </w:r>
      </w:del>
      <w:bookmarkEnd w:id="10910"/>
      <w:bookmarkEnd w:id="10911"/>
    </w:p>
    <w:p w14:paraId="678BDAB3" w14:textId="7CDCE34D" w:rsidR="00280AFB" w:rsidRPr="002B72E7" w:rsidDel="00412810" w:rsidRDefault="007775CF">
      <w:pPr>
        <w:pStyle w:val="payannameh"/>
        <w:spacing w:line="240" w:lineRule="auto"/>
        <w:jc w:val="both"/>
        <w:rPr>
          <w:del w:id="10914" w:author="Mohsen Jafarinejad" w:date="2019-04-28T10:13:00Z"/>
          <w:rtl/>
        </w:rPr>
        <w:pPrChange w:id="10915" w:author="Mohsen Jafarinejad" w:date="2019-05-08T16:22:00Z">
          <w:pPr>
            <w:pStyle w:val="payannameh"/>
            <w:tabs>
              <w:tab w:val="left" w:pos="0"/>
              <w:tab w:val="left" w:pos="7371"/>
            </w:tabs>
            <w:spacing w:line="240" w:lineRule="auto"/>
          </w:pPr>
        </w:pPrChange>
      </w:pPr>
      <w:ins w:id="10916" w:author="Mohsen Jafarinejad" w:date="2019-05-08T16:22:00Z">
        <w:r>
          <w:rPr>
            <w:rFonts w:hint="cs"/>
            <w:rtl/>
          </w:rPr>
          <w:tab/>
        </w:r>
      </w:ins>
      <w:ins w:id="10917" w:author="Mohsen Jafarinejad" w:date="2019-04-28T10:16:00Z">
        <w:r w:rsidR="008003EF">
          <w:rPr>
            <w:rFonts w:hint="cs"/>
            <w:rtl/>
          </w:rPr>
          <w:t xml:space="preserve">با توجه به اینکه برای حل معادلات به منظور تعیین جریان حدی پیل میکروبی از نرم افزار فلوئنت استفاده شده است تعریف شمخصه های معادلات در ادامه این بخش بر اساس پارامترهای انتخابی برای نر افزار فلوئنت صورت گرفته است . </w:t>
        </w:r>
      </w:ins>
      <w:del w:id="10918" w:author="Mohsen Jafarinejad" w:date="2019-04-28T10:12:00Z">
        <w:r w:rsidR="00280AFB" w:rsidRPr="002B72E7" w:rsidDel="00412810">
          <w:rPr>
            <w:rtl/>
          </w:rPr>
          <w:delText xml:space="preserve">فلوئنت یک نرم افزار دینامیک سیالات محاسباتی است که برای مدت زمانی طولانی </w:delText>
        </w:r>
        <w:r w:rsidR="000B0AD8" w:rsidRPr="002B72E7" w:rsidDel="00412810">
          <w:rPr>
            <w:rtl/>
          </w:rPr>
          <w:delText>اصل</w:delText>
        </w:r>
        <w:r w:rsidR="000B0AD8" w:rsidRPr="002B72E7" w:rsidDel="00412810">
          <w:rPr>
            <w:rFonts w:hint="cs"/>
            <w:rtl/>
          </w:rPr>
          <w:delText>ی‌</w:delText>
        </w:r>
        <w:r w:rsidR="000B0AD8" w:rsidRPr="002B72E7" w:rsidDel="00412810">
          <w:rPr>
            <w:rFonts w:hint="eastAsia"/>
            <w:rtl/>
          </w:rPr>
          <w:delText>تر</w:delText>
        </w:r>
        <w:r w:rsidR="000B0AD8" w:rsidRPr="002B72E7" w:rsidDel="00412810">
          <w:rPr>
            <w:rFonts w:hint="cs"/>
            <w:rtl/>
          </w:rPr>
          <w:delText>ی</w:delText>
        </w:r>
        <w:r w:rsidR="000B0AD8" w:rsidRPr="002B72E7" w:rsidDel="00412810">
          <w:rPr>
            <w:rFonts w:hint="eastAsia"/>
            <w:rtl/>
          </w:rPr>
          <w:delText>ن</w:delText>
        </w:r>
        <w:r w:rsidR="00280AFB" w:rsidRPr="002B72E7" w:rsidDel="00412810">
          <w:rPr>
            <w:rtl/>
          </w:rPr>
          <w:delText xml:space="preserve"> نرم افزار شبیه سازی های سیالاتی، انتقال حرارت، انتقال جرم و... </w:delText>
        </w:r>
        <w:r w:rsidR="00280AFB" w:rsidRPr="002B72E7" w:rsidDel="00412810">
          <w:rPr>
            <w:rFonts w:ascii="Times New Roman" w:hAnsi="Times New Roman" w:cs="Times New Roman" w:hint="cs"/>
            <w:rtl/>
          </w:rPr>
          <w:delText> </w:delText>
        </w:r>
        <w:r w:rsidR="00280AFB" w:rsidRPr="002B72E7" w:rsidDel="00412810">
          <w:rPr>
            <w:rFonts w:hint="cs"/>
            <w:rtl/>
          </w:rPr>
          <w:delText>بوده</w:delText>
        </w:r>
        <w:r w:rsidR="00280AFB" w:rsidRPr="002B72E7" w:rsidDel="00412810">
          <w:rPr>
            <w:rtl/>
          </w:rPr>
          <w:delText xml:space="preserve"> </w:delText>
        </w:r>
        <w:r w:rsidR="00280AFB" w:rsidRPr="002B72E7" w:rsidDel="00412810">
          <w:rPr>
            <w:rFonts w:hint="cs"/>
            <w:rtl/>
          </w:rPr>
          <w:delText>است</w:delText>
        </w:r>
        <w:r w:rsidR="00280AFB" w:rsidRPr="002B72E7" w:rsidDel="00412810">
          <w:rPr>
            <w:rtl/>
          </w:rPr>
          <w:delText>.</w:delText>
        </w:r>
        <w:r w:rsidR="000B0AD8" w:rsidRPr="002B72E7" w:rsidDel="00412810">
          <w:rPr>
            <w:rtl/>
          </w:rPr>
          <w:delText xml:space="preserve"> فلوئنت</w:delText>
        </w:r>
        <w:r w:rsidR="00280AFB" w:rsidRPr="002B72E7" w:rsidDel="00412810">
          <w:rPr>
            <w:rtl/>
          </w:rPr>
          <w:delText xml:space="preserve"> </w:delText>
        </w:r>
        <w:r w:rsidR="00280AFB" w:rsidRPr="002B72E7" w:rsidDel="00412810">
          <w:rPr>
            <w:rFonts w:hint="cs"/>
            <w:rtl/>
          </w:rPr>
          <w:delText>با</w:delText>
        </w:r>
        <w:r w:rsidR="00280AFB" w:rsidRPr="002B72E7" w:rsidDel="00412810">
          <w:rPr>
            <w:rtl/>
          </w:rPr>
          <w:delText xml:space="preserve"> </w:delText>
        </w:r>
        <w:r w:rsidR="00280AFB" w:rsidRPr="002B72E7" w:rsidDel="00412810">
          <w:rPr>
            <w:rFonts w:hint="cs"/>
            <w:rtl/>
          </w:rPr>
          <w:delText>گرفتن</w:delText>
        </w:r>
        <w:r w:rsidR="00280AFB" w:rsidRPr="002B72E7" w:rsidDel="00412810">
          <w:rPr>
            <w:rtl/>
          </w:rPr>
          <w:delText xml:space="preserve"> </w:delText>
        </w:r>
        <w:r w:rsidR="00280AFB" w:rsidRPr="002B72E7" w:rsidDel="00412810">
          <w:rPr>
            <w:rFonts w:hint="cs"/>
            <w:rtl/>
          </w:rPr>
          <w:delText>فایل</w:delText>
        </w:r>
        <w:r w:rsidR="00280AFB" w:rsidRPr="002B72E7" w:rsidDel="00412810">
          <w:rPr>
            <w:rtl/>
          </w:rPr>
          <w:delText xml:space="preserve"> </w:delText>
        </w:r>
        <w:r w:rsidR="00280AFB" w:rsidRPr="002B72E7" w:rsidDel="00412810">
          <w:delText>Mesh</w:delText>
        </w:r>
        <w:r w:rsidR="00280AFB" w:rsidRPr="002B72E7" w:rsidDel="00412810">
          <w:rPr>
            <w:rtl/>
          </w:rPr>
          <w:delText xml:space="preserve"> و شرایط مرزی از کاربر به محاسبه جریان سیال در تک تک </w:delText>
        </w:r>
        <w:r w:rsidR="000B0AD8" w:rsidRPr="002B72E7" w:rsidDel="00412810">
          <w:rPr>
            <w:rtl/>
          </w:rPr>
          <w:delText>سلول‌ها</w:delText>
        </w:r>
        <w:r w:rsidR="00280AFB" w:rsidRPr="002B72E7" w:rsidDel="00412810">
          <w:rPr>
            <w:rtl/>
          </w:rPr>
          <w:delText xml:space="preserve"> </w:delText>
        </w:r>
        <w:r w:rsidR="000B0AD8" w:rsidRPr="002B72E7" w:rsidDel="00412810">
          <w:rPr>
            <w:rtl/>
          </w:rPr>
          <w:delText>م</w:delText>
        </w:r>
        <w:r w:rsidR="000B0AD8" w:rsidRPr="002B72E7" w:rsidDel="00412810">
          <w:rPr>
            <w:rFonts w:hint="cs"/>
            <w:rtl/>
          </w:rPr>
          <w:delText>ی‌</w:delText>
        </w:r>
        <w:r w:rsidR="000B0AD8" w:rsidRPr="002B72E7" w:rsidDel="00412810">
          <w:rPr>
            <w:rFonts w:hint="eastAsia"/>
            <w:rtl/>
          </w:rPr>
          <w:delText>پردازد</w:delText>
        </w:r>
        <w:r w:rsidR="00280AFB" w:rsidRPr="002B72E7" w:rsidDel="00412810">
          <w:rPr>
            <w:rtl/>
          </w:rPr>
          <w:delText xml:space="preserve">. </w:delText>
        </w:r>
      </w:del>
      <w:del w:id="10919" w:author="Mohsen Jafarinejad" w:date="2019-04-28T10:13:00Z">
        <w:r w:rsidR="00280AFB" w:rsidRPr="002B72E7" w:rsidDel="00412810">
          <w:rPr>
            <w:rtl/>
          </w:rPr>
          <w:delText xml:space="preserve">اگرچه در مدل ساخته شده ما جریان سیالی به صورت واقعی وجود ندارد اما </w:delText>
        </w:r>
        <w:r w:rsidR="000B0AD8" w:rsidRPr="002B72E7" w:rsidDel="00412810">
          <w:rPr>
            <w:rtl/>
          </w:rPr>
          <w:delText>به‌منظور</w:delText>
        </w:r>
        <w:r w:rsidR="00280AFB" w:rsidRPr="002B72E7" w:rsidDel="00412810">
          <w:rPr>
            <w:rtl/>
          </w:rPr>
          <w:delText xml:space="preserve"> ایجاد امکان آنالیز انتقال جرم، واکنش شیمیایی و وارد کردن توا</w:delText>
        </w:r>
        <w:r w:rsidR="00A7645D" w:rsidRPr="002B72E7" w:rsidDel="00412810">
          <w:rPr>
            <w:rtl/>
          </w:rPr>
          <w:delText>بع کاربری با استفاده از کدنویسی</w:delText>
        </w:r>
        <w:r w:rsidR="00A7645D" w:rsidRPr="002B72E7" w:rsidDel="00412810">
          <w:rPr>
            <w:rFonts w:hint="cs"/>
            <w:rtl/>
          </w:rPr>
          <w:delText xml:space="preserve">، </w:delText>
        </w:r>
        <w:r w:rsidR="00280AFB" w:rsidRPr="002B72E7" w:rsidDel="00412810">
          <w:rPr>
            <w:rtl/>
          </w:rPr>
          <w:delText>مدل بر مبنای ماده سیال ساخته شده است.</w:delText>
        </w:r>
      </w:del>
    </w:p>
    <w:p w14:paraId="7B51E0E3" w14:textId="057D47BB" w:rsidR="00280AFB" w:rsidRPr="002B72E7" w:rsidRDefault="00280AFB">
      <w:pPr>
        <w:pStyle w:val="payannameh"/>
        <w:spacing w:line="240" w:lineRule="auto"/>
        <w:jc w:val="both"/>
        <w:rPr>
          <w:rtl/>
        </w:rPr>
        <w:pPrChange w:id="10920" w:author="Mohsen Jafarinejad" w:date="2019-05-08T16:22:00Z">
          <w:pPr>
            <w:pStyle w:val="payannameh"/>
            <w:tabs>
              <w:tab w:val="left" w:pos="0"/>
              <w:tab w:val="left" w:pos="7371"/>
            </w:tabs>
            <w:spacing w:line="240" w:lineRule="auto"/>
          </w:pPr>
        </w:pPrChange>
      </w:pPr>
      <w:r w:rsidRPr="002B72E7">
        <w:rPr>
          <w:rtl/>
        </w:rPr>
        <w:t xml:space="preserve">در زیر معادلات حاکم بر مدل </w:t>
      </w:r>
      <w:del w:id="10921" w:author="Mohsen Jafarinejad" w:date="2019-04-28T10:13:00Z">
        <w:r w:rsidRPr="002B72E7" w:rsidDel="00412810">
          <w:rPr>
            <w:rtl/>
          </w:rPr>
          <w:delText xml:space="preserve">فلوئنت </w:delText>
        </w:r>
      </w:del>
      <w:r w:rsidR="000B0AD8" w:rsidRPr="002B72E7">
        <w:rPr>
          <w:rtl/>
        </w:rPr>
        <w:t>به‌طور</w:t>
      </w:r>
      <w:r w:rsidRPr="002B72E7">
        <w:rPr>
          <w:rtl/>
        </w:rPr>
        <w:t xml:space="preserve"> مختصر ارائه </w:t>
      </w:r>
      <w:del w:id="10922" w:author="Mohsen Jafarinejad" w:date="2019-04-28T10:17:00Z">
        <w:r w:rsidRPr="002B72E7" w:rsidDel="008003EF">
          <w:rPr>
            <w:rtl/>
          </w:rPr>
          <w:delText>خواهد شد.</w:delText>
        </w:r>
      </w:del>
      <w:ins w:id="10923" w:author="Mohsen Jafarinejad" w:date="2019-04-28T10:17:00Z">
        <w:r w:rsidR="008003EF">
          <w:rPr>
            <w:rFonts w:hint="cs"/>
            <w:rtl/>
          </w:rPr>
          <w:t>می گردد.</w:t>
        </w:r>
      </w:ins>
    </w:p>
    <w:p w14:paraId="0F2D58D5" w14:textId="77777777" w:rsidR="00280AFB" w:rsidRPr="002B72E7" w:rsidRDefault="00280AFB" w:rsidP="005E409E">
      <w:pPr>
        <w:pStyle w:val="payannameh"/>
        <w:tabs>
          <w:tab w:val="left" w:pos="0"/>
          <w:tab w:val="left" w:pos="7371"/>
        </w:tabs>
        <w:spacing w:line="240" w:lineRule="auto"/>
        <w:rPr>
          <w:rtl/>
        </w:rPr>
      </w:pPr>
      <w:r w:rsidRPr="002B72E7">
        <w:rPr>
          <w:rtl/>
        </w:rPr>
        <w:t xml:space="preserve"> </w:t>
      </w:r>
    </w:p>
    <w:p w14:paraId="59B59A4D" w14:textId="2498A962" w:rsidR="00280AFB" w:rsidRPr="002B72E7" w:rsidRDefault="00280AFB" w:rsidP="006527B4">
      <w:pPr>
        <w:pStyle w:val="a1"/>
        <w:bidi/>
        <w:rPr>
          <w:rtl/>
        </w:rPr>
      </w:pPr>
      <w:bookmarkStart w:id="10924" w:name="_Toc8546161"/>
      <w:bookmarkStart w:id="10925" w:name="_Toc8550831"/>
      <w:bookmarkStart w:id="10926" w:name="_Toc3666278"/>
      <w:bookmarkStart w:id="10927" w:name="_Toc3666527"/>
      <w:r w:rsidRPr="002B72E7">
        <w:rPr>
          <w:rtl/>
        </w:rPr>
        <w:t xml:space="preserve">محاسبات مربوط به </w:t>
      </w:r>
      <w:r w:rsidR="000B0AD8" w:rsidRPr="002B72E7">
        <w:rPr>
          <w:rtl/>
        </w:rPr>
        <w:t>گونه‌ها</w:t>
      </w:r>
      <w:bookmarkEnd w:id="10924"/>
      <w:bookmarkEnd w:id="10925"/>
      <w:r w:rsidRPr="002B72E7">
        <w:rPr>
          <w:rtl/>
        </w:rPr>
        <w:t xml:space="preserve"> </w:t>
      </w:r>
      <w:del w:id="10928" w:author="Mohsen Jafarinejad" w:date="2019-04-27T14:02:00Z">
        <w:r w:rsidRPr="002B72E7" w:rsidDel="001F2734">
          <w:rPr>
            <w:rtl/>
          </w:rPr>
          <w:delText>در فلوئنت</w:delText>
        </w:r>
      </w:del>
      <w:bookmarkEnd w:id="10926"/>
      <w:bookmarkEnd w:id="10927"/>
    </w:p>
    <w:p w14:paraId="26ED5B49" w14:textId="22DED1EA" w:rsidR="00280AFB" w:rsidRPr="002B72E7" w:rsidRDefault="00B97A2A">
      <w:pPr>
        <w:pStyle w:val="payannameh"/>
        <w:tabs>
          <w:tab w:val="left" w:pos="0"/>
          <w:tab w:val="left" w:pos="567"/>
          <w:tab w:val="left" w:pos="7371"/>
        </w:tabs>
        <w:spacing w:line="240" w:lineRule="auto"/>
        <w:jc w:val="both"/>
        <w:rPr>
          <w:rtl/>
        </w:rPr>
        <w:pPrChange w:id="10929" w:author="Mohsen Jafarinejad" w:date="2019-05-08T16:23:00Z">
          <w:pPr>
            <w:pStyle w:val="payannameh"/>
            <w:tabs>
              <w:tab w:val="left" w:pos="0"/>
              <w:tab w:val="left" w:pos="567"/>
              <w:tab w:val="left" w:pos="7371"/>
            </w:tabs>
            <w:spacing w:line="240" w:lineRule="auto"/>
          </w:pPr>
        </w:pPrChange>
      </w:pPr>
      <w:r>
        <w:rPr>
          <w:rtl/>
        </w:rPr>
        <w:tab/>
      </w:r>
      <w:r w:rsidR="00280AFB" w:rsidRPr="002B72E7">
        <w:rPr>
          <w:rtl/>
        </w:rPr>
        <w:t xml:space="preserve">یکی از مهمترین متغیرهای مدل سازی غلظت </w:t>
      </w:r>
      <w:r w:rsidR="000B0AD8" w:rsidRPr="002B72E7">
        <w:rPr>
          <w:rtl/>
        </w:rPr>
        <w:t>گونه‌ها</w:t>
      </w:r>
      <w:r w:rsidR="00280AFB" w:rsidRPr="002B72E7">
        <w:rPr>
          <w:rtl/>
        </w:rPr>
        <w:t xml:space="preserve"> در پیل است. غلظت </w:t>
      </w:r>
      <w:r w:rsidR="000B0AD8" w:rsidRPr="002B72E7">
        <w:rPr>
          <w:rtl/>
        </w:rPr>
        <w:t>گونه‌ها</w:t>
      </w:r>
      <w:r w:rsidR="00280AFB" w:rsidRPr="002B72E7">
        <w:rPr>
          <w:rtl/>
        </w:rPr>
        <w:t xml:space="preserve"> با استفاده از بررسی مقالات به چاپ رسیده </w:t>
      </w:r>
      <w:r w:rsidR="000B0AD8" w:rsidRPr="002B72E7">
        <w:rPr>
          <w:rtl/>
        </w:rPr>
        <w:t>به دست</w:t>
      </w:r>
      <w:r w:rsidR="00280AFB" w:rsidRPr="002B72E7">
        <w:rPr>
          <w:rtl/>
        </w:rPr>
        <w:t xml:space="preserve"> </w:t>
      </w:r>
      <w:r w:rsidR="000B0AD8" w:rsidRPr="002B72E7">
        <w:rPr>
          <w:rtl/>
        </w:rPr>
        <w:t>م</w:t>
      </w:r>
      <w:r w:rsidR="000B0AD8" w:rsidRPr="002B72E7">
        <w:rPr>
          <w:rFonts w:hint="cs"/>
          <w:rtl/>
        </w:rPr>
        <w:t>ی‌</w:t>
      </w:r>
      <w:r w:rsidR="000B0AD8" w:rsidRPr="002B72E7">
        <w:rPr>
          <w:rFonts w:hint="eastAsia"/>
          <w:rtl/>
        </w:rPr>
        <w:t>آ</w:t>
      </w:r>
      <w:r w:rsidR="000B0AD8" w:rsidRPr="002B72E7">
        <w:rPr>
          <w:rFonts w:hint="cs"/>
          <w:rtl/>
        </w:rPr>
        <w:t>ی</w:t>
      </w:r>
      <w:r w:rsidR="000B0AD8" w:rsidRPr="002B72E7">
        <w:rPr>
          <w:rFonts w:hint="eastAsia"/>
          <w:rtl/>
        </w:rPr>
        <w:t>د</w:t>
      </w:r>
      <w:r w:rsidR="00280AFB" w:rsidRPr="002B72E7">
        <w:rPr>
          <w:rtl/>
        </w:rPr>
        <w:t>.</w:t>
      </w:r>
      <w:r w:rsidR="000B0AD8" w:rsidRPr="002B72E7">
        <w:rPr>
          <w:rtl/>
        </w:rPr>
        <w:t xml:space="preserve"> در</w:t>
      </w:r>
      <w:r w:rsidR="00280AFB" w:rsidRPr="002B72E7">
        <w:rPr>
          <w:rtl/>
        </w:rPr>
        <w:t xml:space="preserve"> فلوئنت </w:t>
      </w:r>
      <w:ins w:id="10930" w:author="Mohsen Jafarinejad" w:date="2019-04-28T10:14:00Z">
        <w:r w:rsidR="00412810">
          <w:rPr>
            <w:rFonts w:hint="cs"/>
            <w:rtl/>
          </w:rPr>
          <w:t xml:space="preserve">که نرم افزار مورد انتخاب برای حل معادلات است </w:t>
        </w:r>
      </w:ins>
      <w:r w:rsidR="00280AFB" w:rsidRPr="002B72E7">
        <w:rPr>
          <w:rtl/>
        </w:rPr>
        <w:t xml:space="preserve">غلظت </w:t>
      </w:r>
      <w:r w:rsidR="000B0AD8" w:rsidRPr="002B72E7">
        <w:rPr>
          <w:rtl/>
        </w:rPr>
        <w:lastRenderedPageBreak/>
        <w:t>به‌صورت</w:t>
      </w:r>
      <w:r w:rsidR="00280AFB" w:rsidRPr="002B72E7">
        <w:rPr>
          <w:rtl/>
        </w:rPr>
        <w:t xml:space="preserve"> نسبت جرمی وارد </w:t>
      </w:r>
      <w:r w:rsidR="000B0AD8" w:rsidRPr="002B72E7">
        <w:rPr>
          <w:rtl/>
        </w:rPr>
        <w:t>م</w:t>
      </w:r>
      <w:r w:rsidR="000B0AD8" w:rsidRPr="002B72E7">
        <w:rPr>
          <w:rFonts w:hint="cs"/>
          <w:rtl/>
        </w:rPr>
        <w:t>ی‌</w:t>
      </w:r>
      <w:r w:rsidR="000B0AD8" w:rsidRPr="002B72E7">
        <w:rPr>
          <w:rFonts w:hint="eastAsia"/>
          <w:rtl/>
        </w:rPr>
        <w:t>شود</w:t>
      </w:r>
      <w:r w:rsidR="00280AFB" w:rsidRPr="002B72E7">
        <w:rPr>
          <w:rtl/>
        </w:rPr>
        <w:t xml:space="preserve"> </w:t>
      </w:r>
      <w:r w:rsidR="000B0AD8" w:rsidRPr="002B72E7">
        <w:rPr>
          <w:rtl/>
        </w:rPr>
        <w:t>به گونه‌ا</w:t>
      </w:r>
      <w:r w:rsidR="000B0AD8" w:rsidRPr="002B72E7">
        <w:rPr>
          <w:rFonts w:hint="cs"/>
          <w:rtl/>
        </w:rPr>
        <w:t>ی</w:t>
      </w:r>
      <w:r w:rsidR="00280AFB" w:rsidRPr="002B72E7">
        <w:rPr>
          <w:rtl/>
        </w:rPr>
        <w:t xml:space="preserve"> که مجم</w:t>
      </w:r>
      <w:ins w:id="10931" w:author="Mohsen Jafarinejad" w:date="2019-04-28T10:14:00Z">
        <w:r w:rsidR="00412810">
          <w:rPr>
            <w:rFonts w:hint="cs"/>
            <w:rtl/>
          </w:rPr>
          <w:t>و</w:t>
        </w:r>
      </w:ins>
      <w:r w:rsidR="00280AFB" w:rsidRPr="002B72E7">
        <w:rPr>
          <w:rtl/>
        </w:rPr>
        <w:t>ع نسبت جرمی تم</w:t>
      </w:r>
      <w:r w:rsidR="00E65489">
        <w:rPr>
          <w:rFonts w:hint="cs"/>
          <w:rtl/>
        </w:rPr>
        <w:t>ا</w:t>
      </w:r>
      <w:r w:rsidR="00280AFB" w:rsidRPr="002B72E7">
        <w:rPr>
          <w:rtl/>
        </w:rPr>
        <w:t xml:space="preserve">م </w:t>
      </w:r>
      <w:r w:rsidR="000B0AD8" w:rsidRPr="002B72E7">
        <w:rPr>
          <w:rtl/>
        </w:rPr>
        <w:t>گونه‌ها</w:t>
      </w:r>
      <w:r w:rsidR="00280AFB" w:rsidRPr="002B72E7">
        <w:rPr>
          <w:rtl/>
        </w:rPr>
        <w:t xml:space="preserve"> برابر عدد 1 </w:t>
      </w:r>
      <w:r w:rsidR="000B0AD8" w:rsidRPr="002B72E7">
        <w:rPr>
          <w:rtl/>
        </w:rPr>
        <w:t>م</w:t>
      </w:r>
      <w:r w:rsidR="000B0AD8" w:rsidRPr="002B72E7">
        <w:rPr>
          <w:rFonts w:hint="cs"/>
          <w:rtl/>
        </w:rPr>
        <w:t>ی‌</w:t>
      </w:r>
      <w:r w:rsidR="000B0AD8" w:rsidRPr="002B72E7">
        <w:rPr>
          <w:rFonts w:hint="eastAsia"/>
          <w:rtl/>
        </w:rPr>
        <w:t>شود</w:t>
      </w:r>
      <w:r w:rsidR="00280AFB" w:rsidRPr="002B72E7">
        <w:rPr>
          <w:rtl/>
        </w:rPr>
        <w:t xml:space="preserve">. برای جلوگیری از بروز خطا در حلگر فلوئنت آخرین </w:t>
      </w:r>
      <w:r w:rsidR="000B0AD8" w:rsidRPr="002B72E7">
        <w:rPr>
          <w:rtl/>
        </w:rPr>
        <w:t>گونه‌ا</w:t>
      </w:r>
      <w:r w:rsidR="000B0AD8" w:rsidRPr="002B72E7">
        <w:rPr>
          <w:rFonts w:hint="cs"/>
          <w:rtl/>
        </w:rPr>
        <w:t>ی</w:t>
      </w:r>
      <w:r w:rsidR="00280AFB" w:rsidRPr="002B72E7">
        <w:rPr>
          <w:rtl/>
        </w:rPr>
        <w:t xml:space="preserve"> که در نرم </w:t>
      </w:r>
      <w:r w:rsidR="000B0AD8" w:rsidRPr="002B72E7">
        <w:rPr>
          <w:rtl/>
        </w:rPr>
        <w:t xml:space="preserve">افزار </w:t>
      </w:r>
      <w:r w:rsidR="00A7645D" w:rsidRPr="002B72E7">
        <w:rPr>
          <w:rFonts w:hint="cs"/>
          <w:rtl/>
        </w:rPr>
        <w:t>(</w:t>
      </w:r>
      <w:r w:rsidR="00280AFB" w:rsidRPr="002B72E7">
        <w:rPr>
          <w:rtl/>
        </w:rPr>
        <w:t xml:space="preserve">در قسمت </w:t>
      </w:r>
      <w:r w:rsidR="00280AFB" w:rsidRPr="002B72E7">
        <w:t>Selected species list</w:t>
      </w:r>
      <w:r w:rsidR="00280AFB" w:rsidRPr="002B72E7">
        <w:rPr>
          <w:rtl/>
        </w:rPr>
        <w:t xml:space="preserve">) وارد </w:t>
      </w:r>
      <w:r w:rsidR="000B0AD8" w:rsidRPr="002B72E7">
        <w:rPr>
          <w:rtl/>
        </w:rPr>
        <w:t>م</w:t>
      </w:r>
      <w:r w:rsidR="000B0AD8" w:rsidRPr="002B72E7">
        <w:rPr>
          <w:rFonts w:hint="cs"/>
          <w:rtl/>
        </w:rPr>
        <w:t>ی‌</w:t>
      </w:r>
      <w:r w:rsidR="000B0AD8" w:rsidRPr="002B72E7">
        <w:rPr>
          <w:rFonts w:hint="eastAsia"/>
          <w:rtl/>
        </w:rPr>
        <w:t>شود</w:t>
      </w:r>
      <w:r w:rsidR="00280AFB" w:rsidRPr="002B72E7">
        <w:rPr>
          <w:rtl/>
        </w:rPr>
        <w:t xml:space="preserve"> به عنوان محیط محلول </w:t>
      </w:r>
      <w:r w:rsidR="000B0AD8" w:rsidRPr="002B72E7">
        <w:rPr>
          <w:rtl/>
        </w:rPr>
        <w:t>(</w:t>
      </w:r>
      <w:r w:rsidR="00280AFB" w:rsidRPr="002B72E7">
        <w:t>Bulk specie</w:t>
      </w:r>
      <w:r w:rsidR="00280AFB" w:rsidRPr="002B72E7">
        <w:rPr>
          <w:rtl/>
        </w:rPr>
        <w:t xml:space="preserve">) واکنش و انتقال </w:t>
      </w:r>
      <w:r w:rsidR="000B0AD8" w:rsidRPr="002B72E7">
        <w:rPr>
          <w:rtl/>
        </w:rPr>
        <w:t>گونه‌ها</w:t>
      </w:r>
      <w:r w:rsidR="00280AFB" w:rsidRPr="002B72E7">
        <w:rPr>
          <w:rtl/>
        </w:rPr>
        <w:t xml:space="preserve"> در نظر گرفته </w:t>
      </w:r>
      <w:r w:rsidR="000B0AD8" w:rsidRPr="002B72E7">
        <w:rPr>
          <w:rtl/>
        </w:rPr>
        <w:t>م</w:t>
      </w:r>
      <w:r w:rsidR="000B0AD8" w:rsidRPr="002B72E7">
        <w:rPr>
          <w:rFonts w:hint="cs"/>
          <w:rtl/>
        </w:rPr>
        <w:t>ی‌</w:t>
      </w:r>
      <w:r w:rsidR="000B0AD8" w:rsidRPr="002B72E7">
        <w:rPr>
          <w:rFonts w:hint="eastAsia"/>
          <w:rtl/>
        </w:rPr>
        <w:t>شود</w:t>
      </w:r>
      <w:r w:rsidR="00280AFB" w:rsidRPr="002B72E7">
        <w:rPr>
          <w:rtl/>
        </w:rPr>
        <w:t xml:space="preserve">. </w:t>
      </w:r>
      <w:ins w:id="10932" w:author="Mohsen" w:date="2019-03-17T16:48:00Z">
        <w:r w:rsidR="006266AC">
          <w:rPr>
            <w:rtl/>
          </w:rPr>
          <w:t>گونه</w:t>
        </w:r>
      </w:ins>
      <w:ins w:id="10933" w:author="Mohsen" w:date="2019-03-17T16:49:00Z">
        <w:r w:rsidR="006266AC">
          <w:rPr>
            <w:rFonts w:hint="cs"/>
            <w:rtl/>
          </w:rPr>
          <w:t>‌ی</w:t>
        </w:r>
      </w:ins>
      <w:ins w:id="10934" w:author="Mohsen" w:date="2019-03-17T16:53:00Z">
        <w:r w:rsidR="00CF0011">
          <w:rPr>
            <w:rtl/>
          </w:rPr>
          <w:t xml:space="preserve"> </w:t>
        </w:r>
      </w:ins>
      <w:del w:id="10935" w:author="Mohsen" w:date="2019-03-17T16:48:00Z">
        <w:r w:rsidR="000B0AD8" w:rsidRPr="002B72E7" w:rsidDel="006266AC">
          <w:rPr>
            <w:rtl/>
          </w:rPr>
          <w:delText>گونه‌</w:delText>
        </w:r>
        <w:r w:rsidR="000B0AD8" w:rsidRPr="002B72E7" w:rsidDel="006266AC">
          <w:rPr>
            <w:rFonts w:hint="cs"/>
            <w:rtl/>
          </w:rPr>
          <w:delText>ی</w:delText>
        </w:r>
      </w:del>
      <w:del w:id="10936" w:author="Mohsen" w:date="2019-03-17T16:53:00Z">
        <w:r w:rsidR="00280AFB" w:rsidRPr="002B72E7" w:rsidDel="00CF0011">
          <w:rPr>
            <w:rtl/>
          </w:rPr>
          <w:delText xml:space="preserve"> </w:delText>
        </w:r>
      </w:del>
      <w:r w:rsidR="00280AFB" w:rsidRPr="002B72E7">
        <w:rPr>
          <w:rtl/>
        </w:rPr>
        <w:t xml:space="preserve">محیط محلول به جای وارد شدن توسط کاربر </w:t>
      </w:r>
      <w:r w:rsidR="000B0AD8" w:rsidRPr="002B72E7">
        <w:rPr>
          <w:rtl/>
        </w:rPr>
        <w:t>به‌صورت</w:t>
      </w:r>
      <w:r w:rsidR="00280AFB" w:rsidRPr="002B72E7">
        <w:rPr>
          <w:rtl/>
        </w:rPr>
        <w:t xml:space="preserve"> خودکار توسط نرم افزار محاسبه </w:t>
      </w:r>
      <w:r w:rsidR="000B0AD8" w:rsidRPr="002B72E7">
        <w:rPr>
          <w:rtl/>
        </w:rPr>
        <w:t>م</w:t>
      </w:r>
      <w:r w:rsidR="000B0AD8" w:rsidRPr="002B72E7">
        <w:rPr>
          <w:rFonts w:hint="cs"/>
          <w:rtl/>
        </w:rPr>
        <w:t>ی‌</w:t>
      </w:r>
      <w:r w:rsidR="000B0AD8" w:rsidRPr="002B72E7">
        <w:rPr>
          <w:rFonts w:hint="eastAsia"/>
          <w:rtl/>
        </w:rPr>
        <w:t>شود</w:t>
      </w:r>
      <w:r w:rsidR="00280AFB" w:rsidRPr="002B72E7">
        <w:rPr>
          <w:rtl/>
        </w:rPr>
        <w:t>.</w:t>
      </w:r>
      <w:r w:rsidR="000B0AD8" w:rsidRPr="002B72E7">
        <w:rPr>
          <w:rtl/>
        </w:rPr>
        <w:t xml:space="preserve"> به</w:t>
      </w:r>
      <w:r w:rsidR="00280AFB" w:rsidRPr="002B72E7">
        <w:rPr>
          <w:rtl/>
        </w:rPr>
        <w:t xml:space="preserve"> نحوی که عدد 1 منهای مجموع نسبت جرمی تمامی </w:t>
      </w:r>
      <w:r w:rsidR="000B0AD8" w:rsidRPr="002B72E7">
        <w:rPr>
          <w:rtl/>
        </w:rPr>
        <w:t>گونه‌ها</w:t>
      </w:r>
      <w:r w:rsidR="000B0AD8" w:rsidRPr="002B72E7">
        <w:rPr>
          <w:rFonts w:hint="cs"/>
          <w:rtl/>
        </w:rPr>
        <w:t>ی</w:t>
      </w:r>
      <w:r w:rsidR="00280AFB" w:rsidRPr="002B72E7">
        <w:rPr>
          <w:rtl/>
        </w:rPr>
        <w:t xml:space="preserve"> دیگر برابر نسبت جرمی محیط محلول قرار </w:t>
      </w:r>
      <w:r w:rsidR="000B0AD8" w:rsidRPr="002B72E7">
        <w:rPr>
          <w:rtl/>
        </w:rPr>
        <w:t>م</w:t>
      </w:r>
      <w:r w:rsidR="000B0AD8" w:rsidRPr="002B72E7">
        <w:rPr>
          <w:rFonts w:hint="cs"/>
          <w:rtl/>
        </w:rPr>
        <w:t>ی‌</w:t>
      </w:r>
      <w:r w:rsidR="000B0AD8" w:rsidRPr="002B72E7">
        <w:rPr>
          <w:rFonts w:hint="eastAsia"/>
          <w:rtl/>
        </w:rPr>
        <w:t>گ</w:t>
      </w:r>
      <w:r w:rsidR="000B0AD8" w:rsidRPr="002B72E7">
        <w:rPr>
          <w:rFonts w:hint="cs"/>
          <w:rtl/>
        </w:rPr>
        <w:t>ی</w:t>
      </w:r>
      <w:r w:rsidR="000B0AD8" w:rsidRPr="002B72E7">
        <w:rPr>
          <w:rFonts w:hint="eastAsia"/>
          <w:rtl/>
        </w:rPr>
        <w:t>رد</w:t>
      </w:r>
      <w:r w:rsidR="00280AFB" w:rsidRPr="002B72E7">
        <w:rPr>
          <w:rtl/>
        </w:rPr>
        <w:t>.</w:t>
      </w:r>
    </w:p>
    <w:p w14:paraId="7AD3B4CA" w14:textId="466BF070" w:rsidR="00280AFB" w:rsidRDefault="004B6F6A">
      <w:pPr>
        <w:pStyle w:val="a5"/>
        <w:rPr>
          <w:rtl/>
        </w:rPr>
        <w:pPrChange w:id="10937" w:author="Mohsen" w:date="2019-03-17T17:16:00Z">
          <w:pPr>
            <w:pStyle w:val="payannameh"/>
            <w:tabs>
              <w:tab w:val="left" w:pos="0"/>
              <w:tab w:val="left" w:pos="7371"/>
            </w:tabs>
            <w:spacing w:line="240" w:lineRule="auto"/>
            <w:jc w:val="right"/>
          </w:pPr>
        </w:pPrChange>
      </w:pPr>
      <w:ins w:id="10938" w:author="Mohsen" w:date="2019-03-17T17:16:00Z">
        <w:r>
          <w:rPr>
            <w:rStyle w:val="tgc"/>
            <w:rFonts w:hint="cs"/>
            <w:rtl/>
          </w:rPr>
          <w:t xml:space="preserve">                                                                                      </w:t>
        </w:r>
      </w:ins>
      <w:r w:rsidR="00A7645D" w:rsidRPr="002B72E7">
        <w:rPr>
          <w:rStyle w:val="tgc"/>
        </w:rPr>
        <w:object w:dxaOrig="2360" w:dyaOrig="440" w14:anchorId="65EB16BA">
          <v:shape id="_x0000_i1038" type="#_x0000_t75" style="width:118.2pt;height:20.95pt" o:ole="">
            <v:imagedata r:id="rId82" o:title=""/>
          </v:shape>
          <o:OLEObject Type="Embed" ProgID="Equation.DSMT4" ShapeID="_x0000_i1038" DrawAspect="Content" ObjectID="_1620276633" r:id="rId83"/>
        </w:object>
      </w:r>
      <w:del w:id="10939" w:author="Mohsen" w:date="2019-03-17T16:53:00Z">
        <w:r w:rsidR="00A7645D" w:rsidRPr="002B72E7" w:rsidDel="00CF0011">
          <w:delText xml:space="preserve"> </w:delText>
        </w:r>
      </w:del>
    </w:p>
    <w:p w14:paraId="3847AB47" w14:textId="77777777" w:rsidR="00126E83" w:rsidRPr="002B72E7" w:rsidRDefault="00126E83" w:rsidP="005E409E">
      <w:pPr>
        <w:pStyle w:val="payannameh"/>
        <w:tabs>
          <w:tab w:val="left" w:pos="0"/>
          <w:tab w:val="left" w:pos="7371"/>
        </w:tabs>
        <w:spacing w:line="240" w:lineRule="auto"/>
        <w:jc w:val="right"/>
        <w:rPr>
          <w:rtl/>
        </w:rPr>
      </w:pPr>
    </w:p>
    <w:p w14:paraId="3CB434E9" w14:textId="1B0097B8" w:rsidR="00280AFB" w:rsidRPr="002B72E7" w:rsidRDefault="002C326A" w:rsidP="00CB5D31">
      <w:pPr>
        <w:pStyle w:val="payannameh"/>
        <w:tabs>
          <w:tab w:val="left" w:pos="0"/>
          <w:tab w:val="left" w:pos="7371"/>
        </w:tabs>
        <w:spacing w:line="240" w:lineRule="auto"/>
        <w:jc w:val="both"/>
        <w:rPr>
          <w:rtl/>
        </w:rPr>
      </w:pPr>
      <w:r w:rsidRPr="002C326A">
        <w:rPr>
          <w:rStyle w:val="tgc"/>
        </w:rPr>
        <w:object w:dxaOrig="279" w:dyaOrig="360" w14:anchorId="3F719686">
          <v:shape id="_x0000_i1039" type="#_x0000_t75" style="width:12.9pt;height:18.25pt" o:ole="">
            <v:imagedata r:id="rId84" o:title=""/>
          </v:shape>
          <o:OLEObject Type="Embed" ProgID="Equation.DSMT4" ShapeID="_x0000_i1039" DrawAspect="Content" ObjectID="_1620276634" r:id="rId85"/>
        </w:object>
      </w:r>
      <w:r w:rsidR="00A7645D" w:rsidRPr="002B72E7">
        <w:rPr>
          <w:rtl/>
        </w:rPr>
        <w:t xml:space="preserve"> </w:t>
      </w:r>
      <w:r w:rsidR="00280AFB" w:rsidRPr="002B72E7">
        <w:rPr>
          <w:rtl/>
        </w:rPr>
        <w:t xml:space="preserve">نسبت جرمی مربوط به گونه </w:t>
      </w:r>
      <w:r w:rsidR="00483729" w:rsidRPr="002C326A">
        <w:rPr>
          <w:i/>
          <w:iCs/>
          <w:rPrChange w:id="10940" w:author="Mohsen Jafarinejad" w:date="2019-05-11T13:52:00Z">
            <w:rPr/>
          </w:rPrChange>
        </w:rPr>
        <w:t>i</w:t>
      </w:r>
      <w:r w:rsidR="00483729" w:rsidRPr="002B72E7">
        <w:rPr>
          <w:rFonts w:hint="cs"/>
          <w:rtl/>
        </w:rPr>
        <w:t xml:space="preserve"> و</w:t>
      </w:r>
      <w:r w:rsidR="00280AFB" w:rsidRPr="002B72E7">
        <w:rPr>
          <w:rtl/>
        </w:rPr>
        <w:t xml:space="preserve"> </w:t>
      </w:r>
      <w:r w:rsidR="00280AFB" w:rsidRPr="002C326A">
        <w:rPr>
          <w:i/>
          <w:iCs/>
          <w:rPrChange w:id="10941" w:author="Mohsen Jafarinejad" w:date="2019-05-11T13:52:00Z">
            <w:rPr/>
          </w:rPrChange>
        </w:rPr>
        <w:t>N</w:t>
      </w:r>
      <w:r w:rsidR="00280AFB" w:rsidRPr="002B72E7">
        <w:rPr>
          <w:rtl/>
        </w:rPr>
        <w:t xml:space="preserve"> تعداد کل </w:t>
      </w:r>
      <w:r w:rsidR="000B0AD8" w:rsidRPr="002B72E7">
        <w:rPr>
          <w:rtl/>
        </w:rPr>
        <w:t>گونه‌هاست</w:t>
      </w:r>
      <w:r w:rsidR="00280AFB" w:rsidRPr="002B72E7">
        <w:rPr>
          <w:rtl/>
        </w:rPr>
        <w:t xml:space="preserve">. نسبت مولی و غلظت مولی توسط نرم افزار فلوئنت محاسبه </w:t>
      </w:r>
      <w:r w:rsidR="000B0AD8" w:rsidRPr="002B72E7">
        <w:rPr>
          <w:rtl/>
        </w:rPr>
        <w:t>م</w:t>
      </w:r>
      <w:r w:rsidR="000B0AD8" w:rsidRPr="002B72E7">
        <w:rPr>
          <w:rFonts w:hint="cs"/>
          <w:rtl/>
        </w:rPr>
        <w:t>ی‌</w:t>
      </w:r>
      <w:r w:rsidR="000B0AD8" w:rsidRPr="002B72E7">
        <w:rPr>
          <w:rFonts w:hint="eastAsia"/>
          <w:rtl/>
        </w:rPr>
        <w:t>شود</w:t>
      </w:r>
      <w:r w:rsidR="00483729" w:rsidRPr="002B72E7">
        <w:rPr>
          <w:rFonts w:hint="cs"/>
          <w:rtl/>
        </w:rPr>
        <w:t>.</w:t>
      </w:r>
      <w:ins w:id="10942" w:author="Mohsen" w:date="2019-03-17T16:53:00Z">
        <w:r w:rsidR="00CF0011">
          <w:rPr>
            <w:rtl/>
          </w:rPr>
          <w:t xml:space="preserve"> جرم</w:t>
        </w:r>
      </w:ins>
      <w:del w:id="10943" w:author="Mohsen" w:date="2019-03-17T16:53:00Z">
        <w:r w:rsidR="00280AFB" w:rsidRPr="002B72E7" w:rsidDel="00CF0011">
          <w:rPr>
            <w:rtl/>
          </w:rPr>
          <w:delText>جرم</w:delText>
        </w:r>
      </w:del>
      <w:r w:rsidR="00280AFB" w:rsidRPr="002B72E7">
        <w:rPr>
          <w:rtl/>
        </w:rPr>
        <w:t xml:space="preserve"> مولی از مجموع </w:t>
      </w:r>
      <w:r w:rsidR="00280AFB" w:rsidRPr="002B72E7">
        <w:rPr>
          <w:rFonts w:ascii="Times New Roman" w:hAnsi="Times New Roman" w:cs="Times New Roman" w:hint="cs"/>
          <w:rtl/>
        </w:rPr>
        <w:t> </w:t>
      </w:r>
      <w:r w:rsidR="00280AFB" w:rsidRPr="002B72E7">
        <w:rPr>
          <w:rFonts w:hint="cs"/>
          <w:rtl/>
        </w:rPr>
        <w:t>ضرب</w:t>
      </w:r>
      <w:r w:rsidR="00280AFB" w:rsidRPr="002B72E7">
        <w:rPr>
          <w:rtl/>
        </w:rPr>
        <w:t xml:space="preserve"> </w:t>
      </w:r>
      <w:r w:rsidR="00280AFB" w:rsidRPr="002B72E7">
        <w:rPr>
          <w:rFonts w:hint="cs"/>
          <w:rtl/>
        </w:rPr>
        <w:t>نسبت</w:t>
      </w:r>
      <w:r w:rsidR="00280AFB" w:rsidRPr="002B72E7">
        <w:rPr>
          <w:rtl/>
        </w:rPr>
        <w:t xml:space="preserve"> </w:t>
      </w:r>
      <w:r w:rsidR="00280AFB" w:rsidRPr="002B72E7">
        <w:rPr>
          <w:rFonts w:hint="cs"/>
          <w:rtl/>
        </w:rPr>
        <w:t>جرمی</w:t>
      </w:r>
      <w:r w:rsidR="00280AFB" w:rsidRPr="002B72E7">
        <w:rPr>
          <w:rtl/>
        </w:rPr>
        <w:t xml:space="preserve"> </w:t>
      </w:r>
      <w:r w:rsidR="00280AFB" w:rsidRPr="002B72E7">
        <w:rPr>
          <w:rFonts w:hint="cs"/>
          <w:rtl/>
        </w:rPr>
        <w:t>در</w:t>
      </w:r>
      <w:r w:rsidR="00280AFB" w:rsidRPr="002B72E7">
        <w:rPr>
          <w:rtl/>
        </w:rPr>
        <w:t xml:space="preserve"> </w:t>
      </w:r>
      <w:r w:rsidR="00280AFB" w:rsidRPr="002B72E7">
        <w:rPr>
          <w:rFonts w:hint="cs"/>
          <w:rtl/>
        </w:rPr>
        <w:t>جرم</w:t>
      </w:r>
      <w:r w:rsidR="00280AFB" w:rsidRPr="002B72E7">
        <w:rPr>
          <w:rtl/>
        </w:rPr>
        <w:t xml:space="preserve"> </w:t>
      </w:r>
      <w:r w:rsidR="00280AFB" w:rsidRPr="002B72E7">
        <w:rPr>
          <w:rFonts w:hint="cs"/>
          <w:rtl/>
        </w:rPr>
        <w:t>مولی</w:t>
      </w:r>
      <w:r w:rsidR="00280AFB" w:rsidRPr="002B72E7">
        <w:rPr>
          <w:rtl/>
        </w:rPr>
        <w:t xml:space="preserve"> </w:t>
      </w:r>
      <w:r w:rsidR="00280AFB" w:rsidRPr="002B72E7">
        <w:rPr>
          <w:rFonts w:hint="cs"/>
          <w:rtl/>
        </w:rPr>
        <w:t>برای</w:t>
      </w:r>
      <w:r w:rsidR="00280AFB" w:rsidRPr="002B72E7">
        <w:rPr>
          <w:rtl/>
        </w:rPr>
        <w:t xml:space="preserve"> </w:t>
      </w:r>
      <w:r w:rsidR="00280AFB" w:rsidRPr="002B72E7">
        <w:rPr>
          <w:rFonts w:hint="cs"/>
          <w:rtl/>
        </w:rPr>
        <w:t>تمام</w:t>
      </w:r>
      <w:r w:rsidR="00280AFB" w:rsidRPr="002B72E7">
        <w:rPr>
          <w:rtl/>
        </w:rPr>
        <w:t xml:space="preserve">ی </w:t>
      </w:r>
      <w:r w:rsidR="000B0AD8" w:rsidRPr="002B72E7">
        <w:rPr>
          <w:rtl/>
        </w:rPr>
        <w:t>گونه‌ها</w:t>
      </w:r>
      <w:r w:rsidR="00280AFB" w:rsidRPr="002B72E7">
        <w:rPr>
          <w:rtl/>
        </w:rPr>
        <w:t xml:space="preserve"> </w:t>
      </w:r>
      <w:r w:rsidR="000B0AD8" w:rsidRPr="002B72E7">
        <w:rPr>
          <w:rtl/>
        </w:rPr>
        <w:t>م</w:t>
      </w:r>
      <w:r w:rsidR="000B0AD8" w:rsidRPr="002B72E7">
        <w:rPr>
          <w:rFonts w:hint="cs"/>
          <w:rtl/>
        </w:rPr>
        <w:t>ی‌</w:t>
      </w:r>
      <w:r w:rsidR="000B0AD8" w:rsidRPr="002B72E7">
        <w:rPr>
          <w:rFonts w:hint="eastAsia"/>
          <w:rtl/>
        </w:rPr>
        <w:t>تواند</w:t>
      </w:r>
      <w:r w:rsidR="00280AFB" w:rsidRPr="002B72E7">
        <w:rPr>
          <w:rtl/>
        </w:rPr>
        <w:t xml:space="preserve"> حاصل گردد که به صورت </w:t>
      </w:r>
      <w:r w:rsidRPr="002C326A">
        <w:rPr>
          <w:rStyle w:val="tgc"/>
        </w:rPr>
        <w:object w:dxaOrig="1020" w:dyaOrig="520" w14:anchorId="5B3744AA">
          <v:shape id="_x0000_i1040" type="#_x0000_t75" style="width:38.7pt;height:20.95pt" o:ole="">
            <v:imagedata r:id="rId86" o:title=""/>
          </v:shape>
          <o:OLEObject Type="Embed" ProgID="Equation.DSMT4" ShapeID="_x0000_i1040" DrawAspect="Content" ObjectID="_1620276635" r:id="rId87"/>
        </w:object>
      </w:r>
      <w:r w:rsidR="00483729" w:rsidRPr="002B72E7">
        <w:t xml:space="preserve"> </w:t>
      </w:r>
      <w:r w:rsidR="00280AFB" w:rsidRPr="002B72E7">
        <w:rPr>
          <w:rtl/>
        </w:rPr>
        <w:t xml:space="preserve">بیان </w:t>
      </w:r>
      <w:r w:rsidR="000B0AD8" w:rsidRPr="002B72E7">
        <w:rPr>
          <w:rtl/>
        </w:rPr>
        <w:t>م</w:t>
      </w:r>
      <w:r w:rsidR="000B0AD8" w:rsidRPr="002B72E7">
        <w:rPr>
          <w:rFonts w:hint="cs"/>
          <w:rtl/>
        </w:rPr>
        <w:t>ی‌</w:t>
      </w:r>
      <w:r w:rsidR="000B0AD8" w:rsidRPr="002B72E7">
        <w:rPr>
          <w:rFonts w:hint="eastAsia"/>
          <w:rtl/>
        </w:rPr>
        <w:t>گردد</w:t>
      </w:r>
      <w:r w:rsidR="00280AFB" w:rsidRPr="002B72E7">
        <w:rPr>
          <w:rtl/>
        </w:rPr>
        <w:t>:</w:t>
      </w:r>
    </w:p>
    <w:p w14:paraId="0EA2680B" w14:textId="2818325A" w:rsidR="00483729" w:rsidRPr="002B72E7" w:rsidRDefault="004B6F6A">
      <w:pPr>
        <w:pStyle w:val="a5"/>
        <w:rPr>
          <w:rtl/>
        </w:rPr>
        <w:pPrChange w:id="10944" w:author="Mohsen" w:date="2019-03-17T17:16:00Z">
          <w:pPr>
            <w:pStyle w:val="payannameh"/>
            <w:tabs>
              <w:tab w:val="left" w:pos="0"/>
              <w:tab w:val="left" w:pos="7371"/>
            </w:tabs>
            <w:spacing w:line="240" w:lineRule="auto"/>
            <w:jc w:val="right"/>
          </w:pPr>
        </w:pPrChange>
      </w:pPr>
      <w:ins w:id="10945" w:author="Mohsen" w:date="2019-03-17T17:16:00Z">
        <w:r>
          <w:rPr>
            <w:rStyle w:val="tgc"/>
            <w:rFonts w:hint="cs"/>
            <w:rtl/>
          </w:rPr>
          <w:t xml:space="preserve">                                                                                             </w:t>
        </w:r>
      </w:ins>
      <w:r w:rsidR="00483729" w:rsidRPr="002B72E7">
        <w:rPr>
          <w:rStyle w:val="tgc"/>
        </w:rPr>
        <w:object w:dxaOrig="1900" w:dyaOrig="680" w14:anchorId="077E2F43">
          <v:shape id="_x0000_i1041" type="#_x0000_t75" style="width:94.05pt;height:37.05pt" o:ole="">
            <v:imagedata r:id="rId88" o:title=""/>
          </v:shape>
          <o:OLEObject Type="Embed" ProgID="Equation.DSMT4" ShapeID="_x0000_i1041" DrawAspect="Content" ObjectID="_1620276636" r:id="rId89"/>
        </w:object>
      </w:r>
      <w:del w:id="10946" w:author="Mohsen" w:date="2019-03-17T16:53:00Z">
        <w:r w:rsidR="00483729" w:rsidRPr="002B72E7" w:rsidDel="00CF0011">
          <w:rPr>
            <w:rtl/>
          </w:rPr>
          <w:delText xml:space="preserve"> </w:delText>
        </w:r>
      </w:del>
    </w:p>
    <w:p w14:paraId="0725E79A" w14:textId="6F083C34" w:rsidR="00CB5D31" w:rsidRPr="002C326A" w:rsidRDefault="002C326A">
      <w:pPr>
        <w:pStyle w:val="payannameh"/>
        <w:tabs>
          <w:tab w:val="left" w:pos="0"/>
          <w:tab w:val="left" w:pos="7371"/>
        </w:tabs>
        <w:spacing w:line="240" w:lineRule="auto"/>
        <w:jc w:val="both"/>
        <w:rPr>
          <w:ins w:id="10947" w:author="Mohsen Jafarinejad" w:date="2019-05-11T13:23:00Z"/>
          <w:rtl/>
        </w:rPr>
        <w:pPrChange w:id="10948" w:author="Mohsen Jafarinejad" w:date="2019-05-08T16:23:00Z">
          <w:pPr>
            <w:pStyle w:val="payannameh"/>
            <w:tabs>
              <w:tab w:val="left" w:pos="0"/>
              <w:tab w:val="left" w:pos="7371"/>
            </w:tabs>
            <w:spacing w:line="240" w:lineRule="auto"/>
          </w:pPr>
        </w:pPrChange>
      </w:pPr>
      <w:ins w:id="10949" w:author="Mohsen Jafarinejad" w:date="2019-05-11T13:53:00Z">
        <w:r w:rsidRPr="002C326A">
          <w:rPr>
            <w:position w:val="-12"/>
            <w:rPrChange w:id="10950" w:author="Mohsen Jafarinejad" w:date="2019-05-11T13:53:00Z">
              <w:rPr>
                <w:position w:val="-12"/>
              </w:rPr>
            </w:rPrChange>
          </w:rPr>
          <w:object w:dxaOrig="380" w:dyaOrig="360" w14:anchorId="7B9B1004">
            <v:shape id="_x0000_i1042" type="#_x0000_t75" style="width:18.8pt;height:18.25pt" o:ole="">
              <v:imagedata r:id="rId90" o:title=""/>
            </v:shape>
            <o:OLEObject Type="Embed" ProgID="Equation.DSMT4" ShapeID="_x0000_i1042" DrawAspect="Content" ObjectID="_1620276637" r:id="rId91"/>
          </w:object>
        </w:r>
      </w:ins>
      <w:ins w:id="10951" w:author="Mohsen Jafarinejad" w:date="2019-05-11T13:53:00Z">
        <w:r>
          <w:rPr>
            <w:rtl/>
          </w:rPr>
          <w:t xml:space="preserve"> </w:t>
        </w:r>
        <w:r>
          <w:rPr>
            <w:rFonts w:hint="cs"/>
            <w:rtl/>
          </w:rPr>
          <w:t>نسبت مولی و</w:t>
        </w:r>
      </w:ins>
      <w:ins w:id="10952" w:author="Mohsen Jafarinejad" w:date="2019-05-11T13:53:00Z">
        <w:r w:rsidRPr="002C326A">
          <w:rPr>
            <w:position w:val="-14"/>
            <w:rPrChange w:id="10953" w:author="Mohsen Jafarinejad" w:date="2019-05-11T13:53:00Z">
              <w:rPr>
                <w:position w:val="-14"/>
              </w:rPr>
            </w:rPrChange>
          </w:rPr>
          <w:object w:dxaOrig="600" w:dyaOrig="380" w14:anchorId="091A3097">
            <v:shape id="_x0000_i1043" type="#_x0000_t75" style="width:30.1pt;height:18.8pt" o:ole="">
              <v:imagedata r:id="rId92" o:title=""/>
            </v:shape>
            <o:OLEObject Type="Embed" ProgID="Equation.DSMT4" ShapeID="_x0000_i1043" DrawAspect="Content" ObjectID="_1620276638" r:id="rId93"/>
          </w:object>
        </w:r>
      </w:ins>
      <w:ins w:id="10954" w:author="Mohsen Jafarinejad" w:date="2019-05-11T13:53:00Z">
        <w:r>
          <w:rPr>
            <w:rtl/>
          </w:rPr>
          <w:t xml:space="preserve"> </w:t>
        </w:r>
        <w:r>
          <w:rPr>
            <w:rFonts w:hint="cs"/>
            <w:rtl/>
          </w:rPr>
          <w:t xml:space="preserve">جرم مولی گونه </w:t>
        </w:r>
        <w:r>
          <w:rPr>
            <w:i/>
            <w:iCs/>
          </w:rPr>
          <w:t>i</w:t>
        </w:r>
      </w:ins>
    </w:p>
    <w:p w14:paraId="0FCC0D3E" w14:textId="7AF0B4F7" w:rsidR="00280AFB" w:rsidRPr="002B72E7" w:rsidRDefault="00280AFB">
      <w:pPr>
        <w:pStyle w:val="payannameh"/>
        <w:tabs>
          <w:tab w:val="left" w:pos="0"/>
          <w:tab w:val="left" w:pos="7371"/>
        </w:tabs>
        <w:spacing w:line="240" w:lineRule="auto"/>
        <w:jc w:val="both"/>
        <w:rPr>
          <w:rtl/>
        </w:rPr>
        <w:pPrChange w:id="10955" w:author="Mohsen Jafarinejad" w:date="2019-05-08T16:23:00Z">
          <w:pPr>
            <w:pStyle w:val="payannameh"/>
            <w:tabs>
              <w:tab w:val="left" w:pos="0"/>
              <w:tab w:val="left" w:pos="7371"/>
            </w:tabs>
            <w:spacing w:line="240" w:lineRule="auto"/>
          </w:pPr>
        </w:pPrChange>
      </w:pPr>
      <w:r w:rsidRPr="002B72E7">
        <w:rPr>
          <w:rtl/>
        </w:rPr>
        <w:t xml:space="preserve">اما در حالتی که </w:t>
      </w:r>
      <w:r w:rsidR="000B0AD8" w:rsidRPr="002B72E7">
        <w:rPr>
          <w:rtl/>
        </w:rPr>
        <w:t>گونه‌ها</w:t>
      </w:r>
      <w:r w:rsidR="000B0AD8" w:rsidRPr="002B72E7">
        <w:rPr>
          <w:rFonts w:hint="cs"/>
          <w:rtl/>
        </w:rPr>
        <w:t>ی</w:t>
      </w:r>
      <w:r w:rsidRPr="002B72E7">
        <w:rPr>
          <w:rtl/>
        </w:rPr>
        <w:t xml:space="preserve"> موجود در محیط محلول خیلی رقیق شده باشند </w:t>
      </w:r>
      <w:r w:rsidR="000B0AD8" w:rsidRPr="002B72E7">
        <w:rPr>
          <w:rtl/>
        </w:rPr>
        <w:t>م</w:t>
      </w:r>
      <w:r w:rsidR="000B0AD8" w:rsidRPr="002B72E7">
        <w:rPr>
          <w:rFonts w:hint="cs"/>
          <w:rtl/>
        </w:rPr>
        <w:t>ی‌</w:t>
      </w:r>
      <w:r w:rsidR="000B0AD8" w:rsidRPr="002B72E7">
        <w:rPr>
          <w:rFonts w:hint="eastAsia"/>
          <w:rtl/>
        </w:rPr>
        <w:t>توان</w:t>
      </w:r>
      <w:r w:rsidRPr="002B72E7">
        <w:rPr>
          <w:rtl/>
        </w:rPr>
        <w:t xml:space="preserve"> فرض کرد که جرم مولی مخلوط برابر جرم مولی گونه پایه محیط محلول </w:t>
      </w:r>
      <w:r w:rsidR="000B0AD8" w:rsidRPr="002B72E7">
        <w:rPr>
          <w:rtl/>
        </w:rPr>
        <w:t>(</w:t>
      </w:r>
      <w:r w:rsidRPr="002B72E7">
        <w:rPr>
          <w:rtl/>
        </w:rPr>
        <w:t>در اینجا آب) است.</w:t>
      </w:r>
    </w:p>
    <w:p w14:paraId="3C9F34DA" w14:textId="7364073B" w:rsidR="00280AFB" w:rsidRPr="002B72E7" w:rsidRDefault="00280AFB" w:rsidP="009B24D8">
      <w:pPr>
        <w:pStyle w:val="payannameh"/>
        <w:tabs>
          <w:tab w:val="left" w:pos="0"/>
          <w:tab w:val="left" w:pos="7371"/>
        </w:tabs>
        <w:spacing w:line="240" w:lineRule="auto"/>
        <w:jc w:val="both"/>
      </w:pPr>
      <w:r w:rsidRPr="002B72E7">
        <w:rPr>
          <w:rtl/>
        </w:rPr>
        <w:t xml:space="preserve">غلظت مولی گونه </w:t>
      </w:r>
      <w:r w:rsidRPr="002C326A">
        <w:rPr>
          <w:i/>
          <w:iCs/>
          <w:rPrChange w:id="10956" w:author="Mohsen Jafarinejad" w:date="2019-05-11T13:53:00Z">
            <w:rPr/>
          </w:rPrChange>
        </w:rPr>
        <w:t>i</w:t>
      </w:r>
      <w:r w:rsidRPr="002B72E7">
        <w:rPr>
          <w:rtl/>
        </w:rPr>
        <w:t xml:space="preserve"> به صورت</w:t>
      </w:r>
      <w:r w:rsidR="00542260" w:rsidRPr="00542260">
        <w:rPr>
          <w:rStyle w:val="tgc"/>
        </w:rPr>
        <w:object w:dxaOrig="340" w:dyaOrig="420" w14:anchorId="7073E4CE">
          <v:shape id="_x0000_i1044" type="#_x0000_t75" style="width:16.65pt;height:20.95pt" o:ole="">
            <v:imagedata r:id="rId94" o:title=""/>
          </v:shape>
          <o:OLEObject Type="Embed" ProgID="Equation.DSMT4" ShapeID="_x0000_i1044" DrawAspect="Content" ObjectID="_1620276639" r:id="rId95"/>
        </w:object>
      </w:r>
      <w:r w:rsidRPr="002B72E7">
        <w:rPr>
          <w:rtl/>
        </w:rPr>
        <w:t xml:space="preserve"> و</w:t>
      </w:r>
      <w:r w:rsidRPr="002B72E7">
        <w:rPr>
          <w:rFonts w:ascii="Times New Roman" w:hAnsi="Times New Roman" w:cs="Times New Roman" w:hint="cs"/>
          <w:rtl/>
        </w:rPr>
        <w:t> </w:t>
      </w:r>
      <w:r w:rsidRPr="002B72E7">
        <w:rPr>
          <w:rFonts w:hint="cs"/>
          <w:rtl/>
        </w:rPr>
        <w:t>با</w:t>
      </w:r>
      <w:r w:rsidRPr="002B72E7">
        <w:rPr>
          <w:rtl/>
        </w:rPr>
        <w:t xml:space="preserve"> </w:t>
      </w:r>
      <w:r w:rsidRPr="002B72E7">
        <w:rPr>
          <w:rFonts w:hint="cs"/>
          <w:rtl/>
        </w:rPr>
        <w:t>واحد</w:t>
      </w:r>
      <w:r w:rsidR="00542260" w:rsidRPr="00542260">
        <w:rPr>
          <w:rStyle w:val="tgc"/>
        </w:rPr>
        <w:object w:dxaOrig="1100" w:dyaOrig="400" w14:anchorId="4787AD53">
          <v:shape id="_x0000_i1045" type="#_x0000_t75" style="width:56.95pt;height:13.45pt" o:ole="">
            <v:imagedata r:id="rId96" o:title=""/>
          </v:shape>
          <o:OLEObject Type="Embed" ProgID="Equation.DSMT4" ShapeID="_x0000_i1045" DrawAspect="Content" ObjectID="_1620276640" r:id="rId97"/>
        </w:object>
      </w:r>
      <w:ins w:id="10957" w:author="Mohsen" w:date="2019-03-17T16:53:00Z">
        <w:r w:rsidR="00CF0011">
          <w:rPr>
            <w:rtl/>
          </w:rPr>
          <w:t xml:space="preserve"> </w:t>
        </w:r>
      </w:ins>
      <w:del w:id="10958" w:author="Mohsen" w:date="2019-03-17T16:53:00Z">
        <w:r w:rsidR="00483729" w:rsidRPr="002B72E7" w:rsidDel="00CF0011">
          <w:rPr>
            <w:rtl/>
          </w:rPr>
          <w:delText xml:space="preserve"> </w:delText>
        </w:r>
        <w:r w:rsidRPr="002B72E7" w:rsidDel="00CF0011">
          <w:rPr>
            <w:rtl/>
          </w:rPr>
          <w:delText xml:space="preserve"> </w:delText>
        </w:r>
      </w:del>
      <w:r w:rsidRPr="002B72E7">
        <w:rPr>
          <w:rtl/>
        </w:rPr>
        <w:t xml:space="preserve">بیان </w:t>
      </w:r>
      <w:r w:rsidR="000B0AD8" w:rsidRPr="002B72E7">
        <w:rPr>
          <w:rtl/>
        </w:rPr>
        <w:t>م</w:t>
      </w:r>
      <w:r w:rsidR="000B0AD8" w:rsidRPr="002B72E7">
        <w:rPr>
          <w:rFonts w:hint="cs"/>
          <w:rtl/>
        </w:rPr>
        <w:t>ی‌</w:t>
      </w:r>
      <w:r w:rsidR="000B0AD8" w:rsidRPr="002B72E7">
        <w:rPr>
          <w:rFonts w:hint="eastAsia"/>
          <w:rtl/>
        </w:rPr>
        <w:t>گردد</w:t>
      </w:r>
      <w:r w:rsidR="00E44374">
        <w:rPr>
          <w:rFonts w:hint="cs"/>
          <w:rtl/>
        </w:rPr>
        <w:t xml:space="preserve"> </w:t>
      </w:r>
      <w:r w:rsidRPr="002B72E7">
        <w:rPr>
          <w:rtl/>
        </w:rPr>
        <w:t xml:space="preserve">برای محاسبه غلظت </w:t>
      </w:r>
      <w:r w:rsidR="000B0AD8" w:rsidRPr="002B72E7">
        <w:rPr>
          <w:rtl/>
        </w:rPr>
        <w:t>گونه‌ها</w:t>
      </w:r>
      <w:r w:rsidRPr="002B72E7">
        <w:rPr>
          <w:rtl/>
        </w:rPr>
        <w:t xml:space="preserve"> فلوئنت </w:t>
      </w:r>
      <w:r w:rsidR="000B0AD8" w:rsidRPr="002B72E7">
        <w:rPr>
          <w:rtl/>
        </w:rPr>
        <w:t>به‌طور</w:t>
      </w:r>
      <w:r w:rsidRPr="002B72E7">
        <w:rPr>
          <w:rtl/>
        </w:rPr>
        <w:t xml:space="preserve"> پیشفرض از قانون گاز کامل استفاده </w:t>
      </w:r>
      <w:r w:rsidR="000B0AD8" w:rsidRPr="002B72E7">
        <w:rPr>
          <w:rtl/>
        </w:rPr>
        <w:t>م</w:t>
      </w:r>
      <w:r w:rsidR="000B0AD8" w:rsidRPr="002B72E7">
        <w:rPr>
          <w:rFonts w:hint="cs"/>
          <w:rtl/>
        </w:rPr>
        <w:t>ی‌</w:t>
      </w:r>
      <w:r w:rsidR="000B0AD8" w:rsidRPr="002B72E7">
        <w:rPr>
          <w:rFonts w:hint="eastAsia"/>
          <w:rtl/>
        </w:rPr>
        <w:t>نما</w:t>
      </w:r>
      <w:r w:rsidR="000B0AD8" w:rsidRPr="002B72E7">
        <w:rPr>
          <w:rFonts w:hint="cs"/>
          <w:rtl/>
        </w:rPr>
        <w:t>ی</w:t>
      </w:r>
      <w:r w:rsidR="000B0AD8" w:rsidRPr="002B72E7">
        <w:rPr>
          <w:rFonts w:hint="eastAsia"/>
          <w:rtl/>
        </w:rPr>
        <w:t>د</w:t>
      </w:r>
      <w:r w:rsidRPr="002B72E7">
        <w:rPr>
          <w:rtl/>
        </w:rPr>
        <w:t xml:space="preserve"> اما با توجه به اینکه سیال </w:t>
      </w:r>
      <w:r w:rsidR="000B0AD8" w:rsidRPr="002B72E7">
        <w:rPr>
          <w:rtl/>
        </w:rPr>
        <w:t>به‌طور</w:t>
      </w:r>
      <w:r w:rsidRPr="002B72E7">
        <w:rPr>
          <w:rtl/>
        </w:rPr>
        <w:t xml:space="preserve"> عمده شامل مایع است لذا بهترین روش استفاده از</w:t>
      </w:r>
      <w:r w:rsidR="00542260" w:rsidRPr="00542260">
        <w:rPr>
          <w:rStyle w:val="tgc"/>
        </w:rPr>
        <w:object w:dxaOrig="3440" w:dyaOrig="320" w14:anchorId="76884201">
          <v:shape id="_x0000_i1046" type="#_x0000_t75" style="width:139.7pt;height:12.9pt" o:ole="">
            <v:imagedata r:id="rId98" o:title=""/>
          </v:shape>
          <o:OLEObject Type="Embed" ProgID="Equation.DSMT4" ShapeID="_x0000_i1046" DrawAspect="Content" ObjectID="_1620276641" r:id="rId99"/>
        </w:object>
      </w:r>
      <w:ins w:id="10959" w:author="Mohsen" w:date="2019-03-17T16:53:00Z">
        <w:r w:rsidR="00CF0011">
          <w:t xml:space="preserve"> </w:t>
        </w:r>
      </w:ins>
      <w:del w:id="10960" w:author="Mohsen" w:date="2019-03-17T16:53:00Z">
        <w:r w:rsidR="00483729" w:rsidRPr="002B72E7" w:rsidDel="00CF0011">
          <w:delText xml:space="preserve"> </w:delText>
        </w:r>
        <w:r w:rsidRPr="002B72E7" w:rsidDel="00CF0011">
          <w:rPr>
            <w:rtl/>
          </w:rPr>
          <w:delText xml:space="preserve"> </w:delText>
        </w:r>
      </w:del>
      <w:r w:rsidRPr="002B72E7">
        <w:rPr>
          <w:rtl/>
        </w:rPr>
        <w:t xml:space="preserve">است هنگامی که از این روش استفاده </w:t>
      </w:r>
      <w:r w:rsidR="000B0AD8" w:rsidRPr="002B72E7">
        <w:rPr>
          <w:rtl/>
        </w:rPr>
        <w:t>م</w:t>
      </w:r>
      <w:r w:rsidR="000B0AD8" w:rsidRPr="002B72E7">
        <w:rPr>
          <w:rFonts w:hint="cs"/>
          <w:rtl/>
        </w:rPr>
        <w:t>ی‌</w:t>
      </w:r>
      <w:r w:rsidR="000B0AD8" w:rsidRPr="002B72E7">
        <w:rPr>
          <w:rFonts w:hint="eastAsia"/>
          <w:rtl/>
        </w:rPr>
        <w:t>شود</w:t>
      </w:r>
      <w:r w:rsidRPr="002B72E7">
        <w:rPr>
          <w:rtl/>
        </w:rPr>
        <w:t xml:space="preserve"> فلوئنت غلظت مخلوط را بر اساس نسبت جرمی و چگالی نسبی هر گونه در محلول با استفاده از فرمول زیر محاسبه </w:t>
      </w:r>
      <w:r w:rsidR="000B0AD8" w:rsidRPr="002B72E7">
        <w:rPr>
          <w:rtl/>
        </w:rPr>
        <w:t>م</w:t>
      </w:r>
      <w:r w:rsidR="000B0AD8" w:rsidRPr="002B72E7">
        <w:rPr>
          <w:rFonts w:hint="cs"/>
          <w:rtl/>
        </w:rPr>
        <w:t>ی‌</w:t>
      </w:r>
      <w:r w:rsidR="000B0AD8" w:rsidRPr="002B72E7">
        <w:rPr>
          <w:rFonts w:hint="eastAsia"/>
          <w:rtl/>
        </w:rPr>
        <w:t>نما</w:t>
      </w:r>
      <w:r w:rsidR="000B0AD8" w:rsidRPr="002B72E7">
        <w:rPr>
          <w:rFonts w:hint="cs"/>
          <w:rtl/>
        </w:rPr>
        <w:t>ی</w:t>
      </w:r>
      <w:r w:rsidR="000B0AD8" w:rsidRPr="002B72E7">
        <w:rPr>
          <w:rFonts w:hint="eastAsia"/>
          <w:rtl/>
        </w:rPr>
        <w:t>د</w:t>
      </w:r>
      <w:r w:rsidRPr="002B72E7">
        <w:rPr>
          <w:rtl/>
        </w:rPr>
        <w:t>:</w:t>
      </w:r>
    </w:p>
    <w:p w14:paraId="1FB9DE5B" w14:textId="7D9B40B5" w:rsidR="00483729" w:rsidRPr="002B72E7" w:rsidRDefault="004B6F6A">
      <w:pPr>
        <w:pStyle w:val="a5"/>
        <w:rPr>
          <w:rtl/>
        </w:rPr>
        <w:pPrChange w:id="10961" w:author="Mohsen Jafarinejad" w:date="2019-04-06T08:54:00Z">
          <w:pPr>
            <w:pStyle w:val="payannameh"/>
            <w:tabs>
              <w:tab w:val="left" w:pos="0"/>
              <w:tab w:val="left" w:pos="7371"/>
            </w:tabs>
            <w:spacing w:line="240" w:lineRule="auto"/>
            <w:jc w:val="right"/>
          </w:pPr>
        </w:pPrChange>
      </w:pPr>
      <w:ins w:id="10962" w:author="Mohsen" w:date="2019-03-17T17:16:00Z">
        <w:r>
          <w:rPr>
            <w:rStyle w:val="tgc"/>
            <w:rFonts w:hint="cs"/>
            <w:rtl/>
          </w:rPr>
          <w:t xml:space="preserve">       </w:t>
        </w:r>
        <w:del w:id="10963" w:author="Mohsen Jafarinejad" w:date="2019-04-06T08:54:00Z">
          <w:r w:rsidDel="00A11F99">
            <w:rPr>
              <w:rStyle w:val="tgc"/>
              <w:rFonts w:hint="cs"/>
              <w:rtl/>
            </w:rPr>
            <w:delText xml:space="preserve"> </w:delText>
          </w:r>
        </w:del>
        <w:r>
          <w:rPr>
            <w:rStyle w:val="tgc"/>
            <w:rFonts w:hint="cs"/>
            <w:rtl/>
          </w:rPr>
          <w:t xml:space="preserve">                                                                                                </w:t>
        </w:r>
      </w:ins>
      <w:r w:rsidR="00483729" w:rsidRPr="002B72E7">
        <w:rPr>
          <w:rStyle w:val="tgc"/>
        </w:rPr>
        <w:object w:dxaOrig="1160" w:dyaOrig="980" w14:anchorId="38941483">
          <v:shape id="_x0000_i1047" type="#_x0000_t75" style="width:59.1pt;height:50.5pt" o:ole="">
            <v:imagedata r:id="rId100" o:title=""/>
          </v:shape>
          <o:OLEObject Type="Embed" ProgID="Equation.DSMT4" ShapeID="_x0000_i1047" DrawAspect="Content" ObjectID="_1620276642" r:id="rId101"/>
        </w:object>
      </w:r>
      <w:del w:id="10964" w:author="Mohsen" w:date="2019-03-17T16:53:00Z">
        <w:r w:rsidR="00483729" w:rsidRPr="002B72E7" w:rsidDel="00CF0011">
          <w:delText xml:space="preserve"> </w:delText>
        </w:r>
      </w:del>
    </w:p>
    <w:p w14:paraId="6B5E2A05" w14:textId="45A4B85B" w:rsidR="00371E13" w:rsidRPr="00371E13" w:rsidRDefault="00371E13" w:rsidP="005E409E">
      <w:pPr>
        <w:pStyle w:val="payannameh"/>
        <w:tabs>
          <w:tab w:val="left" w:pos="0"/>
          <w:tab w:val="left" w:pos="7371"/>
        </w:tabs>
        <w:spacing w:line="240" w:lineRule="auto"/>
        <w:rPr>
          <w:ins w:id="10965" w:author="Mohsen Jafarinejad" w:date="2019-05-11T13:55:00Z"/>
          <w:i/>
          <w:iCs/>
          <w:rPrChange w:id="10966" w:author="Mohsen Jafarinejad" w:date="2019-05-11T13:56:00Z">
            <w:rPr>
              <w:ins w:id="10967" w:author="Mohsen Jafarinejad" w:date="2019-05-11T13:55:00Z"/>
            </w:rPr>
          </w:rPrChange>
        </w:rPr>
      </w:pPr>
      <w:ins w:id="10968" w:author="Mohsen Jafarinejad" w:date="2019-05-11T13:55:00Z">
        <w:r w:rsidRPr="00371E13">
          <w:rPr>
            <w:position w:val="-12"/>
            <w:rPrChange w:id="10969" w:author="Mohsen Jafarinejad" w:date="2019-05-11T13:56:00Z">
              <w:rPr>
                <w:position w:val="-12"/>
              </w:rPr>
            </w:rPrChange>
          </w:rPr>
          <w:object w:dxaOrig="300" w:dyaOrig="360" w14:anchorId="167F0372">
            <v:shape id="_x0000_i1048" type="#_x0000_t75" style="width:15.05pt;height:18.25pt" o:ole="">
              <v:imagedata r:id="rId102" o:title=""/>
            </v:shape>
            <o:OLEObject Type="Embed" ProgID="Equation.DSMT4" ShapeID="_x0000_i1048" DrawAspect="Content" ObjectID="_1620276643" r:id="rId103"/>
          </w:object>
        </w:r>
      </w:ins>
      <w:ins w:id="10970" w:author="Mohsen Jafarinejad" w:date="2019-05-11T13:55:00Z">
        <w:r>
          <w:rPr>
            <w:rtl/>
          </w:rPr>
          <w:t xml:space="preserve"> </w:t>
        </w:r>
      </w:ins>
      <w:ins w:id="10971" w:author="Mohsen Jafarinejad" w:date="2019-05-11T13:56:00Z">
        <w:r>
          <w:rPr>
            <w:rFonts w:hint="cs"/>
            <w:rtl/>
          </w:rPr>
          <w:t xml:space="preserve">چالی نسبی گونه </w:t>
        </w:r>
        <w:r>
          <w:rPr>
            <w:i/>
            <w:iCs/>
          </w:rPr>
          <w:t>i</w:t>
        </w:r>
      </w:ins>
    </w:p>
    <w:p w14:paraId="2743F7C7" w14:textId="534B1CCF" w:rsidR="00280AFB" w:rsidRPr="002B72E7" w:rsidRDefault="00280AFB" w:rsidP="005E409E">
      <w:pPr>
        <w:pStyle w:val="payannameh"/>
        <w:tabs>
          <w:tab w:val="left" w:pos="0"/>
          <w:tab w:val="left" w:pos="7371"/>
        </w:tabs>
        <w:spacing w:line="240" w:lineRule="auto"/>
        <w:rPr>
          <w:rtl/>
        </w:rPr>
      </w:pPr>
      <w:r w:rsidRPr="002B72E7">
        <w:rPr>
          <w:rtl/>
        </w:rPr>
        <w:t xml:space="preserve">چگالی نسبی در فرمول بالا </w:t>
      </w:r>
      <w:r w:rsidR="000B0AD8" w:rsidRPr="002B72E7">
        <w:rPr>
          <w:rtl/>
        </w:rPr>
        <w:t>م</w:t>
      </w:r>
      <w:r w:rsidR="000B0AD8" w:rsidRPr="002B72E7">
        <w:rPr>
          <w:rFonts w:hint="cs"/>
          <w:rtl/>
        </w:rPr>
        <w:t>ی‌</w:t>
      </w:r>
      <w:r w:rsidR="000B0AD8" w:rsidRPr="002B72E7">
        <w:rPr>
          <w:rFonts w:hint="eastAsia"/>
          <w:rtl/>
        </w:rPr>
        <w:t>با</w:t>
      </w:r>
      <w:r w:rsidR="000B0AD8" w:rsidRPr="002B72E7">
        <w:rPr>
          <w:rFonts w:hint="cs"/>
          <w:rtl/>
        </w:rPr>
        <w:t>ی</w:t>
      </w:r>
      <w:r w:rsidR="000B0AD8" w:rsidRPr="002B72E7">
        <w:rPr>
          <w:rFonts w:hint="eastAsia"/>
          <w:rtl/>
        </w:rPr>
        <w:t>ست</w:t>
      </w:r>
      <w:r w:rsidRPr="002B72E7">
        <w:rPr>
          <w:rtl/>
        </w:rPr>
        <w:t xml:space="preserve"> در قسمت متریال در نرم افزار مشخص گردد.</w:t>
      </w:r>
    </w:p>
    <w:p w14:paraId="4088F03A" w14:textId="2AB9917A" w:rsidR="00483729" w:rsidRDefault="00483729" w:rsidP="005E409E">
      <w:pPr>
        <w:pStyle w:val="payannameh"/>
        <w:tabs>
          <w:tab w:val="left" w:pos="0"/>
          <w:tab w:val="left" w:pos="7371"/>
        </w:tabs>
        <w:spacing w:line="240" w:lineRule="auto"/>
        <w:rPr>
          <w:rtl/>
        </w:rPr>
      </w:pPr>
    </w:p>
    <w:p w14:paraId="2C0EC1D3" w14:textId="4108ED9E" w:rsidR="00CD66ED" w:rsidRPr="002B72E7" w:rsidDel="007775CF" w:rsidRDefault="00CD66ED" w:rsidP="005E409E">
      <w:pPr>
        <w:pStyle w:val="payannameh"/>
        <w:tabs>
          <w:tab w:val="left" w:pos="0"/>
          <w:tab w:val="left" w:pos="7371"/>
        </w:tabs>
        <w:spacing w:line="240" w:lineRule="auto"/>
        <w:rPr>
          <w:del w:id="10972" w:author="Mohsen Jafarinejad" w:date="2019-05-08T16:23:00Z"/>
          <w:rtl/>
        </w:rPr>
      </w:pPr>
      <w:bookmarkStart w:id="10973" w:name="_Toc8546162"/>
      <w:bookmarkStart w:id="10974" w:name="_Toc8550571"/>
      <w:bookmarkStart w:id="10975" w:name="_Toc8550832"/>
      <w:bookmarkEnd w:id="10973"/>
      <w:bookmarkEnd w:id="10974"/>
      <w:bookmarkEnd w:id="10975"/>
    </w:p>
    <w:p w14:paraId="147FD254" w14:textId="1344F2B0" w:rsidR="00280AFB" w:rsidRPr="002B72E7" w:rsidRDefault="00CF0011" w:rsidP="00B97A2A">
      <w:pPr>
        <w:pStyle w:val="a1"/>
        <w:bidi/>
      </w:pPr>
      <w:bookmarkStart w:id="10976" w:name="_Toc3666279"/>
      <w:bookmarkStart w:id="10977" w:name="_Toc3666528"/>
      <w:bookmarkStart w:id="10978" w:name="_Toc8546163"/>
      <w:bookmarkStart w:id="10979" w:name="_Toc8550833"/>
      <w:ins w:id="10980" w:author="Mohsen" w:date="2019-03-17T16:51:00Z">
        <w:r>
          <w:rPr>
            <w:rtl/>
          </w:rPr>
          <w:t>مکان</w:t>
        </w:r>
        <w:r>
          <w:rPr>
            <w:rFonts w:hint="cs"/>
            <w:rtl/>
          </w:rPr>
          <w:t>ی</w:t>
        </w:r>
        <w:r>
          <w:rPr>
            <w:rFonts w:hint="eastAsia"/>
            <w:rtl/>
          </w:rPr>
          <w:t>زم‌ها</w:t>
        </w:r>
        <w:r>
          <w:rPr>
            <w:rFonts w:hint="cs"/>
            <w:rtl/>
          </w:rPr>
          <w:t>ی</w:t>
        </w:r>
      </w:ins>
      <w:del w:id="10981" w:author="Mohsen" w:date="2019-03-17T16:51:00Z">
        <w:r w:rsidR="000B0AD8" w:rsidRPr="002B72E7" w:rsidDel="00CF0011">
          <w:rPr>
            <w:rtl/>
          </w:rPr>
          <w:delText>مکان</w:delText>
        </w:r>
        <w:r w:rsidR="000B0AD8" w:rsidRPr="002B72E7" w:rsidDel="00CF0011">
          <w:rPr>
            <w:rFonts w:hint="cs"/>
            <w:rtl/>
          </w:rPr>
          <w:delText>ی</w:delText>
        </w:r>
        <w:r w:rsidR="000B0AD8" w:rsidRPr="002B72E7" w:rsidDel="00CF0011">
          <w:rPr>
            <w:rFonts w:hint="eastAsia"/>
            <w:rtl/>
          </w:rPr>
          <w:delText>ز</w:delText>
        </w:r>
        <w:r w:rsidR="00E65489" w:rsidDel="00CF0011">
          <w:rPr>
            <w:rFonts w:hint="cs"/>
            <w:rtl/>
          </w:rPr>
          <w:delText xml:space="preserve">م </w:delText>
        </w:r>
        <w:r w:rsidR="00280AFB" w:rsidRPr="002B72E7" w:rsidDel="00CF0011">
          <w:rPr>
            <w:rtl/>
          </w:rPr>
          <w:delText>های</w:delText>
        </w:r>
      </w:del>
      <w:r w:rsidR="00280AFB" w:rsidRPr="002B72E7">
        <w:rPr>
          <w:rtl/>
        </w:rPr>
        <w:t xml:space="preserve"> انتقال در پیل سوختی میکروبی</w:t>
      </w:r>
      <w:bookmarkEnd w:id="10976"/>
      <w:bookmarkEnd w:id="10977"/>
      <w:bookmarkEnd w:id="10978"/>
      <w:bookmarkEnd w:id="10979"/>
    </w:p>
    <w:p w14:paraId="06B49066" w14:textId="188294CC" w:rsidR="00280AFB" w:rsidRDefault="00B97A2A" w:rsidP="00CA3B1E">
      <w:pPr>
        <w:pStyle w:val="payannameh"/>
        <w:tabs>
          <w:tab w:val="left" w:pos="0"/>
          <w:tab w:val="left" w:pos="567"/>
          <w:tab w:val="left" w:pos="7371"/>
        </w:tabs>
        <w:spacing w:line="240" w:lineRule="auto"/>
        <w:jc w:val="both"/>
        <w:rPr>
          <w:rtl/>
        </w:rPr>
      </w:pPr>
      <w:r>
        <w:rPr>
          <w:rtl/>
        </w:rPr>
        <w:tab/>
      </w:r>
      <w:r w:rsidR="000B0AD8" w:rsidRPr="002B72E7">
        <w:rPr>
          <w:rtl/>
        </w:rPr>
        <w:t>مکان</w:t>
      </w:r>
      <w:r w:rsidR="000B0AD8" w:rsidRPr="002B72E7">
        <w:rPr>
          <w:rFonts w:hint="cs"/>
          <w:rtl/>
        </w:rPr>
        <w:t>ی</w:t>
      </w:r>
      <w:r w:rsidR="000B0AD8" w:rsidRPr="002B72E7">
        <w:rPr>
          <w:rFonts w:hint="eastAsia"/>
          <w:rtl/>
        </w:rPr>
        <w:t>زه‌ها</w:t>
      </w:r>
      <w:r w:rsidR="000B0AD8" w:rsidRPr="002B72E7">
        <w:rPr>
          <w:rFonts w:hint="cs"/>
          <w:rtl/>
        </w:rPr>
        <w:t>ی</w:t>
      </w:r>
      <w:r w:rsidR="00280AFB" w:rsidRPr="002B72E7">
        <w:rPr>
          <w:rtl/>
        </w:rPr>
        <w:t xml:space="preserve"> انتقال</w:t>
      </w:r>
      <w:r w:rsidR="00483729" w:rsidRPr="002B72E7">
        <w:rPr>
          <w:rFonts w:hint="cs"/>
          <w:rtl/>
        </w:rPr>
        <w:t xml:space="preserve"> </w:t>
      </w:r>
      <w:r w:rsidR="00280AFB" w:rsidRPr="002B72E7">
        <w:rPr>
          <w:rFonts w:hint="cs"/>
          <w:rtl/>
        </w:rPr>
        <w:t>شامل</w:t>
      </w:r>
      <w:r w:rsidR="00280AFB" w:rsidRPr="002B72E7">
        <w:rPr>
          <w:rtl/>
        </w:rPr>
        <w:t xml:space="preserve"> </w:t>
      </w:r>
      <w:r w:rsidR="00280AFB" w:rsidRPr="002B72E7">
        <w:rPr>
          <w:rFonts w:hint="cs"/>
          <w:rtl/>
        </w:rPr>
        <w:t>انتشار،</w:t>
      </w:r>
      <w:r w:rsidR="00280AFB" w:rsidRPr="002B72E7">
        <w:rPr>
          <w:rtl/>
        </w:rPr>
        <w:t xml:space="preserve"> </w:t>
      </w:r>
      <w:r w:rsidR="00280AFB" w:rsidRPr="002B72E7">
        <w:rPr>
          <w:rFonts w:hint="cs"/>
          <w:rtl/>
        </w:rPr>
        <w:t>همرفت</w:t>
      </w:r>
      <w:r w:rsidR="00280AFB" w:rsidRPr="002B72E7">
        <w:rPr>
          <w:rtl/>
        </w:rPr>
        <w:t xml:space="preserve"> </w:t>
      </w:r>
      <w:r w:rsidR="00280AFB" w:rsidRPr="002B72E7">
        <w:rPr>
          <w:rFonts w:hint="cs"/>
          <w:rtl/>
        </w:rPr>
        <w:t>و</w:t>
      </w:r>
      <w:r w:rsidR="00280AFB" w:rsidRPr="002B72E7">
        <w:rPr>
          <w:rtl/>
        </w:rPr>
        <w:t xml:space="preserve"> </w:t>
      </w:r>
      <w:r w:rsidR="00280AFB" w:rsidRPr="002B72E7">
        <w:rPr>
          <w:rFonts w:hint="cs"/>
          <w:rtl/>
        </w:rPr>
        <w:t>رسانش</w:t>
      </w:r>
      <w:r w:rsidR="00280AFB" w:rsidRPr="002B72E7">
        <w:rPr>
          <w:rtl/>
        </w:rPr>
        <w:t xml:space="preserve"> </w:t>
      </w:r>
      <w:r w:rsidR="00280AFB" w:rsidRPr="002B72E7">
        <w:rPr>
          <w:rFonts w:hint="cs"/>
          <w:rtl/>
        </w:rPr>
        <w:t>است</w:t>
      </w:r>
      <w:r w:rsidR="00280AFB" w:rsidRPr="002B72E7">
        <w:rPr>
          <w:rtl/>
        </w:rPr>
        <w:t xml:space="preserve">. </w:t>
      </w:r>
      <w:r w:rsidR="00280AFB" w:rsidRPr="002B72E7">
        <w:rPr>
          <w:rFonts w:hint="cs"/>
          <w:rtl/>
        </w:rPr>
        <w:t>انتشار</w:t>
      </w:r>
      <w:r w:rsidR="00280AFB" w:rsidRPr="002B72E7">
        <w:rPr>
          <w:rtl/>
        </w:rPr>
        <w:t xml:space="preserve"> </w:t>
      </w:r>
      <w:r w:rsidR="00280AFB" w:rsidRPr="002B72E7">
        <w:rPr>
          <w:rFonts w:hint="cs"/>
          <w:rtl/>
        </w:rPr>
        <w:t>مربوط</w:t>
      </w:r>
      <w:r w:rsidR="00280AFB" w:rsidRPr="002B72E7">
        <w:rPr>
          <w:rtl/>
        </w:rPr>
        <w:t xml:space="preserve"> </w:t>
      </w:r>
      <w:r w:rsidR="00280AFB" w:rsidRPr="002B72E7">
        <w:rPr>
          <w:rFonts w:hint="cs"/>
          <w:rtl/>
        </w:rPr>
        <w:t>به</w:t>
      </w:r>
      <w:r w:rsidR="00280AFB" w:rsidRPr="002B72E7">
        <w:rPr>
          <w:rtl/>
        </w:rPr>
        <w:t xml:space="preserve"> </w:t>
      </w:r>
      <w:r w:rsidR="00280AFB" w:rsidRPr="002B72E7">
        <w:rPr>
          <w:rFonts w:hint="cs"/>
          <w:rtl/>
        </w:rPr>
        <w:t>وجود</w:t>
      </w:r>
      <w:r w:rsidR="00280AFB" w:rsidRPr="002B72E7">
        <w:rPr>
          <w:rtl/>
        </w:rPr>
        <w:t xml:space="preserve"> </w:t>
      </w:r>
      <w:r w:rsidR="00280AFB" w:rsidRPr="002B72E7">
        <w:rPr>
          <w:rFonts w:hint="cs"/>
          <w:rtl/>
        </w:rPr>
        <w:t>گرادیان</w:t>
      </w:r>
      <w:r w:rsidR="00280AFB" w:rsidRPr="002B72E7">
        <w:rPr>
          <w:rtl/>
        </w:rPr>
        <w:t xml:space="preserve"> </w:t>
      </w:r>
      <w:r w:rsidR="00280AFB" w:rsidRPr="002B72E7">
        <w:rPr>
          <w:rFonts w:hint="cs"/>
          <w:rtl/>
        </w:rPr>
        <w:t>غلظت</w:t>
      </w:r>
      <w:r w:rsidR="00280AFB" w:rsidRPr="002B72E7">
        <w:rPr>
          <w:rtl/>
        </w:rPr>
        <w:t xml:space="preserve"> </w:t>
      </w:r>
      <w:r w:rsidR="000B0AD8" w:rsidRPr="002B72E7">
        <w:rPr>
          <w:rtl/>
        </w:rPr>
        <w:t>گونه‌ها</w:t>
      </w:r>
      <w:r w:rsidR="00280AFB" w:rsidRPr="002B72E7">
        <w:rPr>
          <w:rtl/>
        </w:rPr>
        <w:t xml:space="preserve"> </w:t>
      </w:r>
      <w:r w:rsidR="00280AFB" w:rsidRPr="002B72E7">
        <w:rPr>
          <w:rFonts w:hint="cs"/>
          <w:rtl/>
        </w:rPr>
        <w:t>بوده</w:t>
      </w:r>
      <w:r w:rsidR="00280AFB" w:rsidRPr="002B72E7">
        <w:rPr>
          <w:rtl/>
        </w:rPr>
        <w:t xml:space="preserve"> </w:t>
      </w:r>
      <w:r w:rsidR="00280AFB" w:rsidRPr="002B72E7">
        <w:rPr>
          <w:rFonts w:hint="cs"/>
          <w:rtl/>
        </w:rPr>
        <w:t>و</w:t>
      </w:r>
      <w:r w:rsidR="00280AFB" w:rsidRPr="002B72E7">
        <w:rPr>
          <w:rtl/>
        </w:rPr>
        <w:t xml:space="preserve"> </w:t>
      </w:r>
      <w:r w:rsidR="00280AFB" w:rsidRPr="002B72E7">
        <w:rPr>
          <w:rFonts w:hint="cs"/>
          <w:rtl/>
        </w:rPr>
        <w:t>وابسته</w:t>
      </w:r>
      <w:r w:rsidR="00280AFB" w:rsidRPr="002B72E7">
        <w:rPr>
          <w:rtl/>
        </w:rPr>
        <w:t xml:space="preserve"> </w:t>
      </w:r>
      <w:r w:rsidR="00280AFB" w:rsidRPr="002B72E7">
        <w:rPr>
          <w:rFonts w:hint="cs"/>
          <w:rtl/>
        </w:rPr>
        <w:t>به</w:t>
      </w:r>
      <w:r w:rsidR="00280AFB" w:rsidRPr="002B72E7">
        <w:rPr>
          <w:rtl/>
        </w:rPr>
        <w:t xml:space="preserve"> </w:t>
      </w:r>
      <w:r w:rsidR="00280AFB" w:rsidRPr="002B72E7">
        <w:rPr>
          <w:rFonts w:hint="cs"/>
          <w:rtl/>
        </w:rPr>
        <w:t>ضریب</w:t>
      </w:r>
      <w:r w:rsidR="00280AFB" w:rsidRPr="002B72E7">
        <w:rPr>
          <w:rtl/>
        </w:rPr>
        <w:t xml:space="preserve"> </w:t>
      </w:r>
      <w:r w:rsidR="00280AFB" w:rsidRPr="002B72E7">
        <w:rPr>
          <w:rFonts w:hint="cs"/>
          <w:rtl/>
        </w:rPr>
        <w:t>انتشار</w:t>
      </w:r>
      <w:ins w:id="10982" w:author="Mohsen" w:date="2019-03-17T16:53:00Z">
        <w:r w:rsidR="00CF0011">
          <w:rPr>
            <w:rtl/>
          </w:rPr>
          <w:t xml:space="preserve"> </w:t>
        </w:r>
      </w:ins>
      <w:del w:id="10983" w:author="Mohsen" w:date="2019-03-17T16:53:00Z">
        <w:r w:rsidR="00280AFB" w:rsidRPr="002B72E7" w:rsidDel="00CF0011">
          <w:rPr>
            <w:rtl/>
          </w:rPr>
          <w:delText xml:space="preserve"> </w:delText>
        </w:r>
        <w:r w:rsidR="00483729" w:rsidRPr="002B72E7" w:rsidDel="00CF0011">
          <w:rPr>
            <w:rFonts w:hint="cs"/>
            <w:rtl/>
          </w:rPr>
          <w:delText xml:space="preserve"> </w:delText>
        </w:r>
      </w:del>
      <w:r w:rsidR="00483729" w:rsidRPr="002B72E7">
        <w:rPr>
          <w:rFonts w:hint="cs"/>
          <w:rtl/>
        </w:rPr>
        <w:t>هر</w:t>
      </w:r>
      <w:r w:rsidR="00280AFB" w:rsidRPr="002B72E7">
        <w:rPr>
          <w:rFonts w:hint="cs"/>
          <w:rtl/>
        </w:rPr>
        <w:t>گونه</w:t>
      </w:r>
      <w:r w:rsidR="00280AFB" w:rsidRPr="002B72E7">
        <w:rPr>
          <w:rtl/>
        </w:rPr>
        <w:t xml:space="preserve"> </w:t>
      </w:r>
      <w:r w:rsidR="001F479F" w:rsidRPr="001F479F">
        <w:rPr>
          <w:rStyle w:val="tgc"/>
        </w:rPr>
        <w:object w:dxaOrig="420" w:dyaOrig="300" w14:anchorId="4382730C">
          <v:shape id="_x0000_i1049" type="#_x0000_t75" style="width:20.95pt;height:16.1pt" o:ole="">
            <v:imagedata r:id="rId104" o:title=""/>
          </v:shape>
          <o:OLEObject Type="Embed" ProgID="Equation.DSMT4" ShapeID="_x0000_i1049" DrawAspect="Content" ObjectID="_1620276644" r:id="rId105"/>
        </w:object>
      </w:r>
      <w:r w:rsidR="00280AFB" w:rsidRPr="002B72E7">
        <w:rPr>
          <w:rtl/>
        </w:rPr>
        <w:t xml:space="preserve"> </w:t>
      </w:r>
      <w:r w:rsidR="000B0AD8" w:rsidRPr="002B72E7">
        <w:rPr>
          <w:rtl/>
        </w:rPr>
        <w:t>م</w:t>
      </w:r>
      <w:r w:rsidR="000B0AD8" w:rsidRPr="002B72E7">
        <w:rPr>
          <w:rFonts w:hint="cs"/>
          <w:rtl/>
        </w:rPr>
        <w:t>ی‌</w:t>
      </w:r>
      <w:r w:rsidR="000B0AD8" w:rsidRPr="002B72E7">
        <w:rPr>
          <w:rFonts w:hint="eastAsia"/>
          <w:rtl/>
        </w:rPr>
        <w:t>گردد</w:t>
      </w:r>
      <w:r w:rsidR="00280AFB" w:rsidRPr="002B72E7">
        <w:rPr>
          <w:rtl/>
        </w:rPr>
        <w:t xml:space="preserve">. همرفت مربوط به گرادیان فشار و </w:t>
      </w:r>
      <w:r w:rsidR="000B0AD8" w:rsidRPr="002B72E7">
        <w:rPr>
          <w:rtl/>
        </w:rPr>
        <w:t>غالباً</w:t>
      </w:r>
      <w:r w:rsidR="00280AFB" w:rsidRPr="002B72E7">
        <w:rPr>
          <w:rtl/>
        </w:rPr>
        <w:t xml:space="preserve"> ناشی از وجود پمپ است و وابسته به ویسکوزیته </w:t>
      </w:r>
      <w:r w:rsidR="001F479F" w:rsidRPr="001F479F">
        <w:rPr>
          <w:rStyle w:val="tgc"/>
        </w:rPr>
        <w:object w:dxaOrig="380" w:dyaOrig="300" w14:anchorId="11D6A7C5">
          <v:shape id="_x0000_i1050" type="#_x0000_t75" style="width:17.75pt;height:15.6pt" o:ole="">
            <v:imagedata r:id="rId106" o:title=""/>
          </v:shape>
          <o:OLEObject Type="Embed" ProgID="Equation.DSMT4" ShapeID="_x0000_i1050" DrawAspect="Content" ObjectID="_1620276645" r:id="rId107"/>
        </w:object>
      </w:r>
      <w:r w:rsidR="006B7CD6" w:rsidRPr="002B72E7">
        <w:rPr>
          <w:rtl/>
        </w:rPr>
        <w:t xml:space="preserve"> </w:t>
      </w:r>
      <w:r w:rsidR="00280AFB" w:rsidRPr="002B72E7">
        <w:rPr>
          <w:rtl/>
        </w:rPr>
        <w:t xml:space="preserve">گونه در سیال </w:t>
      </w:r>
      <w:r w:rsidR="000B0AD8" w:rsidRPr="002B72E7">
        <w:rPr>
          <w:rtl/>
        </w:rPr>
        <w:t>م</w:t>
      </w:r>
      <w:r w:rsidR="000B0AD8" w:rsidRPr="002B72E7">
        <w:rPr>
          <w:rFonts w:hint="cs"/>
          <w:rtl/>
        </w:rPr>
        <w:t>ی‌</w:t>
      </w:r>
      <w:r w:rsidR="000B0AD8" w:rsidRPr="002B72E7">
        <w:rPr>
          <w:rFonts w:hint="eastAsia"/>
          <w:rtl/>
        </w:rPr>
        <w:t>گردد</w:t>
      </w:r>
      <w:r w:rsidR="006B7CD6" w:rsidRPr="002B72E7">
        <w:rPr>
          <w:rtl/>
        </w:rPr>
        <w:t>.</w:t>
      </w:r>
      <w:ins w:id="10984" w:author="Mohsen" w:date="2019-03-17T16:53:00Z">
        <w:r w:rsidR="00CF0011">
          <w:rPr>
            <w:rtl/>
          </w:rPr>
          <w:t xml:space="preserve"> رسانش</w:t>
        </w:r>
      </w:ins>
      <w:del w:id="10985" w:author="Mohsen" w:date="2019-03-17T16:53:00Z">
        <w:r w:rsidR="00280AFB" w:rsidRPr="002B72E7" w:rsidDel="00CF0011">
          <w:rPr>
            <w:rtl/>
          </w:rPr>
          <w:delText>رسانش</w:delText>
        </w:r>
      </w:del>
      <w:r w:rsidR="00280AFB" w:rsidRPr="002B72E7">
        <w:rPr>
          <w:rtl/>
        </w:rPr>
        <w:t xml:space="preserve"> ناشی از گرادیان پتانسیل الکتریکی</w:t>
      </w:r>
      <w:r w:rsidR="001F479F" w:rsidRPr="001F479F">
        <w:rPr>
          <w:rStyle w:val="tgc"/>
        </w:rPr>
        <w:object w:dxaOrig="580" w:dyaOrig="620" w14:anchorId="6D733FCA">
          <v:shape id="_x0000_i1051" type="#_x0000_t75" style="width:29pt;height:30.65pt" o:ole="">
            <v:imagedata r:id="rId108" o:title=""/>
          </v:shape>
          <o:OLEObject Type="Embed" ProgID="Equation.DSMT4" ShapeID="_x0000_i1051" DrawAspect="Content" ObjectID="_1620276646" r:id="rId109"/>
        </w:object>
      </w:r>
      <w:ins w:id="10986" w:author="Mohsen" w:date="2019-03-17T16:53:00Z">
        <w:r w:rsidR="00CF0011">
          <w:rPr>
            <w:rtl/>
          </w:rPr>
          <w:t xml:space="preserve"> </w:t>
        </w:r>
      </w:ins>
      <w:del w:id="10987" w:author="Mohsen" w:date="2019-03-17T16:53:00Z">
        <w:r w:rsidR="006B7CD6" w:rsidRPr="002B72E7" w:rsidDel="00CF0011">
          <w:rPr>
            <w:rtl/>
          </w:rPr>
          <w:delText xml:space="preserve"> </w:delText>
        </w:r>
        <w:r w:rsidR="00280AFB" w:rsidRPr="002B72E7" w:rsidDel="00CF0011">
          <w:rPr>
            <w:rtl/>
          </w:rPr>
          <w:delText xml:space="preserve"> </w:delText>
        </w:r>
      </w:del>
      <w:r w:rsidR="00280AFB" w:rsidRPr="002B72E7">
        <w:rPr>
          <w:rtl/>
        </w:rPr>
        <w:t xml:space="preserve">بوده و موجب حرکت الکترون و </w:t>
      </w:r>
      <w:r w:rsidR="000B0AD8" w:rsidRPr="002B72E7">
        <w:rPr>
          <w:rFonts w:hint="cs"/>
          <w:rtl/>
        </w:rPr>
        <w:t>ی</w:t>
      </w:r>
      <w:r w:rsidR="000B0AD8" w:rsidRPr="002B72E7">
        <w:rPr>
          <w:rFonts w:hint="eastAsia"/>
          <w:rtl/>
        </w:rPr>
        <w:t>ون‌ها</w:t>
      </w:r>
      <w:r w:rsidR="000B0AD8" w:rsidRPr="002B72E7">
        <w:rPr>
          <w:rFonts w:hint="cs"/>
          <w:rtl/>
        </w:rPr>
        <w:t>ی</w:t>
      </w:r>
      <w:r w:rsidR="00280AFB" w:rsidRPr="002B72E7">
        <w:rPr>
          <w:rtl/>
        </w:rPr>
        <w:t xml:space="preserve"> الکتریکی نظیر پروتون </w:t>
      </w:r>
      <w:r w:rsidR="000B0AD8" w:rsidRPr="002B72E7">
        <w:rPr>
          <w:rtl/>
        </w:rPr>
        <w:t>م</w:t>
      </w:r>
      <w:r w:rsidR="000B0AD8" w:rsidRPr="002B72E7">
        <w:rPr>
          <w:rFonts w:hint="cs"/>
          <w:rtl/>
        </w:rPr>
        <w:t>ی‌</w:t>
      </w:r>
      <w:r w:rsidR="000B0AD8" w:rsidRPr="002B72E7">
        <w:rPr>
          <w:rFonts w:hint="eastAsia"/>
          <w:rtl/>
        </w:rPr>
        <w:t>گردد</w:t>
      </w:r>
      <w:r w:rsidR="00280AFB" w:rsidRPr="002B72E7">
        <w:rPr>
          <w:rtl/>
        </w:rPr>
        <w:t xml:space="preserve"> و با ضریب رسانش ماده </w:t>
      </w:r>
      <w:r w:rsidR="001F479F" w:rsidRPr="001F479F">
        <w:rPr>
          <w:rStyle w:val="tgc"/>
        </w:rPr>
        <w:object w:dxaOrig="220" w:dyaOrig="200" w14:anchorId="167368E9">
          <v:shape id="_x0000_i1052" type="#_x0000_t75" style="width:11.3pt;height:10.2pt" o:ole="">
            <v:imagedata r:id="rId110" o:title=""/>
          </v:shape>
          <o:OLEObject Type="Embed" ProgID="Equation.DSMT4" ShapeID="_x0000_i1052" DrawAspect="Content" ObjectID="_1620276647" r:id="rId111"/>
        </w:object>
      </w:r>
      <w:ins w:id="10988" w:author="Mohsen" w:date="2019-03-17T16:53:00Z">
        <w:r w:rsidR="00CF0011">
          <w:rPr>
            <w:rtl/>
          </w:rPr>
          <w:t xml:space="preserve"> </w:t>
        </w:r>
      </w:ins>
      <w:del w:id="10989" w:author="Mohsen" w:date="2019-03-17T16:53:00Z">
        <w:r w:rsidR="006B7CD6" w:rsidRPr="002B72E7" w:rsidDel="00CF0011">
          <w:rPr>
            <w:rtl/>
          </w:rPr>
          <w:delText xml:space="preserve"> </w:delText>
        </w:r>
        <w:r w:rsidR="00280AFB" w:rsidRPr="002B72E7" w:rsidDel="00CF0011">
          <w:rPr>
            <w:rtl/>
          </w:rPr>
          <w:delText xml:space="preserve"> </w:delText>
        </w:r>
      </w:del>
      <w:r w:rsidR="00280AFB" w:rsidRPr="002B72E7">
        <w:rPr>
          <w:rtl/>
        </w:rPr>
        <w:t>مرتبط است.</w:t>
      </w:r>
    </w:p>
    <w:p w14:paraId="0C07D888" w14:textId="0F2D728F" w:rsidR="00CD66ED" w:rsidRPr="002B72E7" w:rsidDel="004B6F6A" w:rsidRDefault="00CD66ED" w:rsidP="00B97A2A">
      <w:pPr>
        <w:pStyle w:val="payannameh"/>
        <w:tabs>
          <w:tab w:val="left" w:pos="0"/>
          <w:tab w:val="left" w:pos="567"/>
          <w:tab w:val="left" w:pos="7371"/>
        </w:tabs>
        <w:spacing w:line="240" w:lineRule="auto"/>
        <w:rPr>
          <w:del w:id="10990" w:author="Mohsen" w:date="2019-03-17T17:17:00Z"/>
          <w:rtl/>
        </w:rPr>
      </w:pPr>
      <w:bookmarkStart w:id="10991" w:name="_Toc8550989"/>
      <w:bookmarkEnd w:id="10991"/>
    </w:p>
    <w:p w14:paraId="54DBDCFE" w14:textId="7358E6D8" w:rsidR="003415A9" w:rsidRPr="0034319B" w:rsidRDefault="00212BBF" w:rsidP="00997A3D">
      <w:pPr>
        <w:pStyle w:val="a3"/>
      </w:pPr>
      <w:bookmarkStart w:id="10992" w:name="_Toc8550990"/>
      <w:r w:rsidRPr="0034319B">
        <w:rPr>
          <w:rFonts w:hint="cs"/>
          <w:rtl/>
        </w:rPr>
        <w:t>انواع مکانیزم انتقال مربوط به پیل سوختی میکروبی</w:t>
      </w:r>
      <w:bookmarkEnd w:id="10992"/>
    </w:p>
    <w:tbl>
      <w:tblPr>
        <w:tblW w:w="8160" w:type="dxa"/>
        <w:jc w:val="center"/>
        <w:tblInd w:w="113" w:type="dxa"/>
        <w:tblLook w:val="04A0" w:firstRow="1" w:lastRow="0" w:firstColumn="1" w:lastColumn="0" w:noHBand="0" w:noVBand="1"/>
        <w:tblPrChange w:id="10993" w:author="Mohsen Jafarinejad" w:date="2019-04-27T14:34:00Z">
          <w:tblPr>
            <w:tblW w:w="8160" w:type="dxa"/>
            <w:tblInd w:w="113" w:type="dxa"/>
            <w:tblLook w:val="04A0" w:firstRow="1" w:lastRow="0" w:firstColumn="1" w:lastColumn="0" w:noHBand="0" w:noVBand="1"/>
          </w:tblPr>
        </w:tblPrChange>
      </w:tblPr>
      <w:tblGrid>
        <w:gridCol w:w="2040"/>
        <w:gridCol w:w="2040"/>
        <w:gridCol w:w="2040"/>
        <w:gridCol w:w="2040"/>
        <w:tblGridChange w:id="10994">
          <w:tblGrid>
            <w:gridCol w:w="113"/>
            <w:gridCol w:w="1927"/>
            <w:gridCol w:w="113"/>
            <w:gridCol w:w="1927"/>
            <w:gridCol w:w="113"/>
            <w:gridCol w:w="1927"/>
            <w:gridCol w:w="113"/>
            <w:gridCol w:w="1927"/>
            <w:gridCol w:w="113"/>
          </w:tblGrid>
        </w:tblGridChange>
      </w:tblGrid>
      <w:tr w:rsidR="0034319B" w:rsidRPr="0034319B" w14:paraId="0C6C0AA6" w14:textId="77777777" w:rsidTr="00F81795">
        <w:trPr>
          <w:trHeight w:val="660"/>
          <w:jc w:val="center"/>
          <w:trPrChange w:id="10995" w:author="Mohsen Jafarinejad" w:date="2019-04-27T14:34:00Z">
            <w:trPr>
              <w:gridAfter w:val="0"/>
              <w:trHeight w:val="660"/>
            </w:trPr>
          </w:trPrChange>
        </w:trPr>
        <w:tc>
          <w:tcPr>
            <w:tcW w:w="2040" w:type="dxa"/>
            <w:tcBorders>
              <w:top w:val="single" w:sz="4" w:space="0" w:color="auto"/>
              <w:left w:val="single" w:sz="4" w:space="0" w:color="auto"/>
              <w:bottom w:val="single" w:sz="4" w:space="0" w:color="auto"/>
              <w:right w:val="single" w:sz="4" w:space="0" w:color="auto"/>
            </w:tcBorders>
            <w:shd w:val="clear" w:color="000000" w:fill="8DB4E2"/>
            <w:noWrap/>
            <w:vAlign w:val="center"/>
            <w:hideMark/>
            <w:tcPrChange w:id="10996" w:author="Mohsen Jafarinejad" w:date="2019-04-27T14:34:00Z">
              <w:tcPr>
                <w:tcW w:w="2040" w:type="dxa"/>
                <w:gridSpan w:val="2"/>
                <w:tcBorders>
                  <w:top w:val="single" w:sz="4" w:space="0" w:color="auto"/>
                  <w:left w:val="single" w:sz="4" w:space="0" w:color="auto"/>
                  <w:bottom w:val="single" w:sz="4" w:space="0" w:color="auto"/>
                  <w:right w:val="single" w:sz="4" w:space="0" w:color="auto"/>
                </w:tcBorders>
                <w:shd w:val="clear" w:color="000000" w:fill="8DB4E2"/>
                <w:noWrap/>
                <w:vAlign w:val="center"/>
                <w:hideMark/>
              </w:tcPr>
            </w:tcPrChange>
          </w:tcPr>
          <w:p w14:paraId="1F90E70B" w14:textId="77777777" w:rsidR="0034319B" w:rsidRPr="0034319B" w:rsidRDefault="0034319B" w:rsidP="0034319B">
            <w:pPr>
              <w:bidi/>
              <w:spacing w:after="0" w:line="240" w:lineRule="auto"/>
              <w:jc w:val="center"/>
              <w:rPr>
                <w:rFonts w:ascii="Calibri" w:eastAsia="Times New Roman" w:hAnsi="Calibri" w:cs="Calibri"/>
                <w:color w:val="000000"/>
              </w:rPr>
            </w:pPr>
            <w:r w:rsidRPr="0034319B">
              <w:rPr>
                <w:rFonts w:ascii="Calibri" w:eastAsia="Times New Roman" w:hAnsi="Calibri" w:cs="Times New Roman"/>
                <w:color w:val="000000"/>
                <w:rtl/>
              </w:rPr>
              <w:t>معادله حاکم</w:t>
            </w:r>
          </w:p>
        </w:tc>
        <w:tc>
          <w:tcPr>
            <w:tcW w:w="2040" w:type="dxa"/>
            <w:tcBorders>
              <w:top w:val="single" w:sz="4" w:space="0" w:color="auto"/>
              <w:left w:val="nil"/>
              <w:bottom w:val="single" w:sz="4" w:space="0" w:color="auto"/>
              <w:right w:val="single" w:sz="4" w:space="0" w:color="auto"/>
            </w:tcBorders>
            <w:shd w:val="clear" w:color="000000" w:fill="8DB4E2"/>
            <w:noWrap/>
            <w:vAlign w:val="center"/>
            <w:hideMark/>
            <w:tcPrChange w:id="10997" w:author="Mohsen Jafarinejad" w:date="2019-04-27T14:34:00Z">
              <w:tcPr>
                <w:tcW w:w="2040" w:type="dxa"/>
                <w:gridSpan w:val="2"/>
                <w:tcBorders>
                  <w:top w:val="single" w:sz="4" w:space="0" w:color="auto"/>
                  <w:left w:val="nil"/>
                  <w:bottom w:val="single" w:sz="4" w:space="0" w:color="auto"/>
                  <w:right w:val="single" w:sz="4" w:space="0" w:color="auto"/>
                </w:tcBorders>
                <w:shd w:val="clear" w:color="000000" w:fill="8DB4E2"/>
                <w:noWrap/>
                <w:vAlign w:val="center"/>
                <w:hideMark/>
              </w:tcPr>
            </w:tcPrChange>
          </w:tcPr>
          <w:p w14:paraId="14FC5C60" w14:textId="77777777" w:rsidR="0034319B" w:rsidRPr="0034319B" w:rsidRDefault="0034319B" w:rsidP="0034319B">
            <w:pPr>
              <w:bidi/>
              <w:spacing w:after="0" w:line="240" w:lineRule="auto"/>
              <w:jc w:val="center"/>
              <w:rPr>
                <w:rFonts w:ascii="Calibri" w:eastAsia="Times New Roman" w:hAnsi="Calibri" w:cs="Calibri"/>
                <w:color w:val="000000"/>
                <w:rtl/>
              </w:rPr>
            </w:pPr>
            <w:r w:rsidRPr="0034319B">
              <w:rPr>
                <w:rFonts w:ascii="Calibri" w:eastAsia="Times New Roman" w:hAnsi="Calibri" w:cs="Times New Roman"/>
                <w:color w:val="000000"/>
                <w:rtl/>
              </w:rPr>
              <w:t>ضریب لازمه</w:t>
            </w:r>
          </w:p>
        </w:tc>
        <w:tc>
          <w:tcPr>
            <w:tcW w:w="2040" w:type="dxa"/>
            <w:tcBorders>
              <w:top w:val="single" w:sz="4" w:space="0" w:color="auto"/>
              <w:left w:val="nil"/>
              <w:bottom w:val="single" w:sz="4" w:space="0" w:color="auto"/>
              <w:right w:val="single" w:sz="4" w:space="0" w:color="auto"/>
            </w:tcBorders>
            <w:shd w:val="clear" w:color="000000" w:fill="8DB4E2"/>
            <w:noWrap/>
            <w:vAlign w:val="center"/>
            <w:hideMark/>
            <w:tcPrChange w:id="10998" w:author="Mohsen Jafarinejad" w:date="2019-04-27T14:34:00Z">
              <w:tcPr>
                <w:tcW w:w="2040" w:type="dxa"/>
                <w:gridSpan w:val="2"/>
                <w:tcBorders>
                  <w:top w:val="single" w:sz="4" w:space="0" w:color="auto"/>
                  <w:left w:val="nil"/>
                  <w:bottom w:val="single" w:sz="4" w:space="0" w:color="auto"/>
                  <w:right w:val="single" w:sz="4" w:space="0" w:color="auto"/>
                </w:tcBorders>
                <w:shd w:val="clear" w:color="000000" w:fill="8DB4E2"/>
                <w:noWrap/>
                <w:vAlign w:val="center"/>
                <w:hideMark/>
              </w:tcPr>
            </w:tcPrChange>
          </w:tcPr>
          <w:p w14:paraId="30709E60" w14:textId="77777777" w:rsidR="0034319B" w:rsidRPr="0034319B" w:rsidRDefault="0034319B" w:rsidP="0034319B">
            <w:pPr>
              <w:bidi/>
              <w:spacing w:after="0" w:line="240" w:lineRule="auto"/>
              <w:jc w:val="center"/>
              <w:rPr>
                <w:rFonts w:ascii="Calibri" w:eastAsia="Times New Roman" w:hAnsi="Calibri" w:cs="Calibri"/>
                <w:color w:val="000000"/>
                <w:rtl/>
              </w:rPr>
            </w:pPr>
            <w:r w:rsidRPr="0034319B">
              <w:rPr>
                <w:rFonts w:ascii="Calibri" w:eastAsia="Times New Roman" w:hAnsi="Calibri" w:cs="Times New Roman"/>
                <w:color w:val="000000"/>
                <w:rtl/>
              </w:rPr>
              <w:t>نیروی محرک مکانیزم</w:t>
            </w:r>
          </w:p>
        </w:tc>
        <w:tc>
          <w:tcPr>
            <w:tcW w:w="2040" w:type="dxa"/>
            <w:tcBorders>
              <w:top w:val="single" w:sz="4" w:space="0" w:color="auto"/>
              <w:left w:val="nil"/>
              <w:bottom w:val="single" w:sz="4" w:space="0" w:color="auto"/>
              <w:right w:val="single" w:sz="4" w:space="0" w:color="auto"/>
            </w:tcBorders>
            <w:shd w:val="clear" w:color="000000" w:fill="8DB4E2"/>
            <w:noWrap/>
            <w:vAlign w:val="center"/>
            <w:hideMark/>
            <w:tcPrChange w:id="10999" w:author="Mohsen Jafarinejad" w:date="2019-04-27T14:34:00Z">
              <w:tcPr>
                <w:tcW w:w="2040" w:type="dxa"/>
                <w:gridSpan w:val="2"/>
                <w:tcBorders>
                  <w:top w:val="single" w:sz="4" w:space="0" w:color="auto"/>
                  <w:left w:val="nil"/>
                  <w:bottom w:val="single" w:sz="4" w:space="0" w:color="auto"/>
                  <w:right w:val="single" w:sz="4" w:space="0" w:color="auto"/>
                </w:tcBorders>
                <w:shd w:val="clear" w:color="000000" w:fill="8DB4E2"/>
                <w:noWrap/>
                <w:vAlign w:val="center"/>
                <w:hideMark/>
              </w:tcPr>
            </w:tcPrChange>
          </w:tcPr>
          <w:p w14:paraId="6B7897FF" w14:textId="77777777" w:rsidR="0034319B" w:rsidRPr="0034319B" w:rsidRDefault="0034319B" w:rsidP="0034319B">
            <w:pPr>
              <w:bidi/>
              <w:spacing w:after="0" w:line="240" w:lineRule="auto"/>
              <w:jc w:val="center"/>
              <w:rPr>
                <w:rFonts w:ascii="Calibri" w:eastAsia="Times New Roman" w:hAnsi="Calibri" w:cs="Calibri"/>
                <w:color w:val="000000"/>
                <w:rtl/>
              </w:rPr>
            </w:pPr>
            <w:r w:rsidRPr="0034319B">
              <w:rPr>
                <w:rFonts w:ascii="Calibri" w:eastAsia="Times New Roman" w:hAnsi="Calibri" w:cs="Times New Roman"/>
                <w:color w:val="000000"/>
                <w:rtl/>
              </w:rPr>
              <w:t>مکانیزم حاکم</w:t>
            </w:r>
          </w:p>
        </w:tc>
      </w:tr>
      <w:tr w:rsidR="0034319B" w:rsidRPr="0034319B" w14:paraId="51EC1D66" w14:textId="77777777" w:rsidTr="00CA3B1E">
        <w:trPr>
          <w:trHeight w:val="660"/>
          <w:jc w:val="center"/>
        </w:trPr>
        <w:tc>
          <w:tcPr>
            <w:tcW w:w="2040" w:type="dxa"/>
            <w:tcBorders>
              <w:top w:val="nil"/>
              <w:left w:val="single" w:sz="4" w:space="0" w:color="auto"/>
              <w:bottom w:val="single" w:sz="4" w:space="0" w:color="auto"/>
              <w:right w:val="single" w:sz="4" w:space="0" w:color="auto"/>
            </w:tcBorders>
            <w:shd w:val="clear" w:color="auto" w:fill="auto"/>
            <w:noWrap/>
            <w:vAlign w:val="center"/>
            <w:hideMark/>
          </w:tcPr>
          <w:p w14:paraId="27E14345" w14:textId="5E35F65E" w:rsidR="0034319B" w:rsidRPr="0034319B" w:rsidRDefault="0034319B" w:rsidP="0034319B">
            <w:pPr>
              <w:spacing w:after="0" w:line="240" w:lineRule="auto"/>
              <w:jc w:val="center"/>
              <w:rPr>
                <w:rFonts w:ascii="Calibri" w:eastAsia="Times New Roman" w:hAnsi="Calibri" w:cs="Calibri"/>
                <w:color w:val="000000"/>
                <w:rtl/>
              </w:rPr>
            </w:pPr>
            <w:r w:rsidRPr="0034319B">
              <w:rPr>
                <w:rFonts w:ascii="Calibri" w:eastAsia="Times New Roman" w:hAnsi="Calibri" w:cs="Calibri"/>
                <w:color w:val="000000"/>
              </w:rPr>
              <w:t> </w:t>
            </w:r>
            <w:r w:rsidRPr="002B72E7">
              <w:rPr>
                <w:rStyle w:val="tgc"/>
              </w:rPr>
              <w:object w:dxaOrig="1260" w:dyaOrig="620" w14:anchorId="485E2172">
                <v:shape id="_x0000_i1053" type="#_x0000_t75" style="width:62.35pt;height:30.65pt" o:ole="">
                  <v:imagedata r:id="rId112" o:title=""/>
                </v:shape>
                <o:OLEObject Type="Embed" ProgID="Equation.DSMT4" ShapeID="_x0000_i1053" DrawAspect="Content" ObjectID="_1620276648" r:id="rId113"/>
              </w:object>
            </w:r>
          </w:p>
        </w:tc>
        <w:tc>
          <w:tcPr>
            <w:tcW w:w="2040" w:type="dxa"/>
            <w:tcBorders>
              <w:top w:val="nil"/>
              <w:left w:val="nil"/>
              <w:bottom w:val="single" w:sz="4" w:space="0" w:color="auto"/>
              <w:right w:val="single" w:sz="4" w:space="0" w:color="auto"/>
            </w:tcBorders>
            <w:shd w:val="clear" w:color="auto" w:fill="auto"/>
            <w:noWrap/>
            <w:vAlign w:val="center"/>
            <w:hideMark/>
          </w:tcPr>
          <w:p w14:paraId="07DE740E" w14:textId="40970F2C" w:rsidR="0034319B" w:rsidRPr="0034319B" w:rsidRDefault="0034319B" w:rsidP="0034319B">
            <w:pPr>
              <w:spacing w:after="0" w:line="240" w:lineRule="auto"/>
              <w:jc w:val="center"/>
              <w:rPr>
                <w:rFonts w:ascii="Calibri" w:eastAsia="Times New Roman" w:hAnsi="Calibri" w:cs="Calibri"/>
                <w:color w:val="000000"/>
              </w:rPr>
            </w:pPr>
            <w:r w:rsidRPr="0034319B">
              <w:rPr>
                <w:rFonts w:ascii="Calibri" w:eastAsia="Times New Roman" w:hAnsi="Calibri" w:cs="Calibri"/>
                <w:color w:val="000000"/>
                <w:rtl/>
              </w:rPr>
              <w:t> </w:t>
            </w:r>
            <w:r w:rsidRPr="002B72E7">
              <w:rPr>
                <w:rtl/>
              </w:rPr>
              <w:t xml:space="preserve">ضریب نشر </w:t>
            </w:r>
            <w:r w:rsidR="001F479F" w:rsidRPr="001F479F">
              <w:rPr>
                <w:rStyle w:val="tgc"/>
              </w:rPr>
              <w:object w:dxaOrig="279" w:dyaOrig="260" w14:anchorId="3B90E467">
                <v:shape id="_x0000_i1054" type="#_x0000_t75" style="width:12.9pt;height:11.8pt" o:ole="">
                  <v:imagedata r:id="rId114" o:title=""/>
                </v:shape>
                <o:OLEObject Type="Embed" ProgID="Equation.DSMT4" ShapeID="_x0000_i1054" DrawAspect="Content" ObjectID="_1620276649" r:id="rId115"/>
              </w:object>
            </w:r>
          </w:p>
        </w:tc>
        <w:tc>
          <w:tcPr>
            <w:tcW w:w="2040" w:type="dxa"/>
            <w:tcBorders>
              <w:top w:val="nil"/>
              <w:left w:val="nil"/>
              <w:bottom w:val="single" w:sz="4" w:space="0" w:color="auto"/>
              <w:right w:val="single" w:sz="4" w:space="0" w:color="auto"/>
            </w:tcBorders>
            <w:shd w:val="clear" w:color="auto" w:fill="auto"/>
            <w:noWrap/>
            <w:vAlign w:val="center"/>
            <w:hideMark/>
          </w:tcPr>
          <w:p w14:paraId="7C16E339" w14:textId="04F122DE" w:rsidR="0034319B" w:rsidRPr="0034319B" w:rsidRDefault="001F479F" w:rsidP="0034319B">
            <w:pPr>
              <w:spacing w:after="0" w:line="240" w:lineRule="auto"/>
              <w:jc w:val="center"/>
              <w:rPr>
                <w:rFonts w:ascii="Calibri" w:eastAsia="Times New Roman" w:hAnsi="Calibri" w:cs="Calibri"/>
                <w:color w:val="000000"/>
              </w:rPr>
            </w:pPr>
            <w:ins w:id="11000" w:author="Mohsen Jafarinejad" w:date="2019-05-11T14:15:00Z">
              <w:r>
                <w:rPr>
                  <w:rFonts w:hint="cs"/>
                  <w:rtl/>
                </w:rPr>
                <w:t xml:space="preserve"> </w:t>
              </w:r>
            </w:ins>
            <w:r w:rsidR="0034319B" w:rsidRPr="002B72E7">
              <w:rPr>
                <w:rtl/>
              </w:rPr>
              <w:t>گرادیان غلظت</w:t>
            </w:r>
            <w:r w:rsidRPr="001F479F">
              <w:rPr>
                <w:rStyle w:val="tgc"/>
              </w:rPr>
              <w:object w:dxaOrig="499" w:dyaOrig="680" w14:anchorId="46786E2F">
                <v:shape id="_x0000_i1055" type="#_x0000_t75" style="width:26.35pt;height:33.85pt" o:ole="">
                  <v:imagedata r:id="rId116" o:title=""/>
                </v:shape>
                <o:OLEObject Type="Embed" ProgID="Equation.DSMT4" ShapeID="_x0000_i1055" DrawAspect="Content" ObjectID="_1620276650" r:id="rId117"/>
              </w:object>
            </w:r>
            <w:del w:id="11001" w:author="Mohsen" w:date="2019-03-17T16:53:00Z">
              <w:r w:rsidR="0034319B" w:rsidRPr="002B72E7" w:rsidDel="00CF0011">
                <w:rPr>
                  <w:rtl/>
                </w:rPr>
                <w:delText xml:space="preserve"> </w:delText>
              </w:r>
            </w:del>
          </w:p>
        </w:tc>
        <w:tc>
          <w:tcPr>
            <w:tcW w:w="2040" w:type="dxa"/>
            <w:tcBorders>
              <w:top w:val="nil"/>
              <w:left w:val="nil"/>
              <w:bottom w:val="single" w:sz="4" w:space="0" w:color="auto"/>
              <w:right w:val="single" w:sz="4" w:space="0" w:color="auto"/>
            </w:tcBorders>
            <w:shd w:val="clear" w:color="auto" w:fill="auto"/>
            <w:noWrap/>
            <w:vAlign w:val="center"/>
            <w:hideMark/>
          </w:tcPr>
          <w:p w14:paraId="1517ED02" w14:textId="0B874366" w:rsidR="0034319B" w:rsidRPr="0034319B" w:rsidRDefault="0034319B" w:rsidP="0034319B">
            <w:pPr>
              <w:spacing w:after="0" w:line="240" w:lineRule="auto"/>
              <w:jc w:val="center"/>
              <w:rPr>
                <w:rFonts w:ascii="Calibri" w:eastAsia="Times New Roman" w:hAnsi="Calibri" w:cs="Calibri"/>
                <w:color w:val="000000"/>
              </w:rPr>
            </w:pPr>
            <w:r w:rsidRPr="002B72E7">
              <w:rPr>
                <w:rtl/>
              </w:rPr>
              <w:t>انتشار</w:t>
            </w:r>
          </w:p>
        </w:tc>
      </w:tr>
      <w:tr w:rsidR="0034319B" w:rsidRPr="0034319B" w14:paraId="43281CE8" w14:textId="77777777" w:rsidTr="00CA3B1E">
        <w:trPr>
          <w:trHeight w:val="660"/>
          <w:jc w:val="center"/>
        </w:trPr>
        <w:tc>
          <w:tcPr>
            <w:tcW w:w="2040" w:type="dxa"/>
            <w:tcBorders>
              <w:top w:val="nil"/>
              <w:left w:val="single" w:sz="4" w:space="0" w:color="auto"/>
              <w:bottom w:val="single" w:sz="4" w:space="0" w:color="auto"/>
              <w:right w:val="single" w:sz="4" w:space="0" w:color="auto"/>
            </w:tcBorders>
            <w:shd w:val="clear" w:color="auto" w:fill="auto"/>
            <w:noWrap/>
            <w:vAlign w:val="center"/>
            <w:hideMark/>
          </w:tcPr>
          <w:p w14:paraId="6A30AA51" w14:textId="762AA9C5" w:rsidR="0034319B" w:rsidRPr="0034319B" w:rsidRDefault="0034319B" w:rsidP="0034319B">
            <w:pPr>
              <w:spacing w:after="0" w:line="240" w:lineRule="auto"/>
              <w:jc w:val="center"/>
              <w:rPr>
                <w:rFonts w:ascii="Calibri" w:eastAsia="Times New Roman" w:hAnsi="Calibri" w:cs="Calibri"/>
                <w:color w:val="000000"/>
              </w:rPr>
            </w:pPr>
            <w:r w:rsidRPr="0034319B">
              <w:rPr>
                <w:rFonts w:ascii="Calibri" w:eastAsia="Times New Roman" w:hAnsi="Calibri" w:cs="Calibri"/>
                <w:color w:val="000000"/>
              </w:rPr>
              <w:t> </w:t>
            </w:r>
            <w:r w:rsidRPr="002B72E7">
              <w:rPr>
                <w:rStyle w:val="tgc"/>
              </w:rPr>
              <w:object w:dxaOrig="1120" w:dyaOrig="660" w14:anchorId="570BAE4D">
                <v:shape id="_x0000_i1056" type="#_x0000_t75" style="width:55.35pt;height:34.95pt" o:ole="">
                  <v:imagedata r:id="rId118" o:title=""/>
                </v:shape>
                <o:OLEObject Type="Embed" ProgID="Equation.DSMT4" ShapeID="_x0000_i1056" DrawAspect="Content" ObjectID="_1620276651" r:id="rId119"/>
              </w:object>
            </w:r>
          </w:p>
        </w:tc>
        <w:tc>
          <w:tcPr>
            <w:tcW w:w="2040" w:type="dxa"/>
            <w:tcBorders>
              <w:top w:val="nil"/>
              <w:left w:val="nil"/>
              <w:bottom w:val="single" w:sz="4" w:space="0" w:color="auto"/>
              <w:right w:val="single" w:sz="4" w:space="0" w:color="auto"/>
            </w:tcBorders>
            <w:shd w:val="clear" w:color="auto" w:fill="auto"/>
            <w:noWrap/>
            <w:vAlign w:val="center"/>
            <w:hideMark/>
          </w:tcPr>
          <w:p w14:paraId="6802E494" w14:textId="0AC7CA97" w:rsidR="0034319B" w:rsidRPr="0034319B" w:rsidRDefault="0034319B" w:rsidP="0034319B">
            <w:pPr>
              <w:spacing w:after="0" w:line="240" w:lineRule="auto"/>
              <w:jc w:val="center"/>
              <w:rPr>
                <w:rFonts w:ascii="Calibri" w:eastAsia="Times New Roman" w:hAnsi="Calibri" w:cs="Calibri"/>
                <w:color w:val="000000"/>
              </w:rPr>
            </w:pPr>
            <w:r w:rsidRPr="0034319B">
              <w:rPr>
                <w:rFonts w:ascii="Calibri" w:eastAsia="Times New Roman" w:hAnsi="Calibri" w:cs="Calibri"/>
                <w:color w:val="000000"/>
              </w:rPr>
              <w:t> </w:t>
            </w:r>
            <w:r w:rsidRPr="002B72E7">
              <w:rPr>
                <w:rtl/>
              </w:rPr>
              <w:t>ویسکوزیته</w:t>
            </w:r>
            <w:r w:rsidR="001F479F" w:rsidRPr="001F479F">
              <w:rPr>
                <w:rStyle w:val="tgc"/>
              </w:rPr>
              <w:object w:dxaOrig="240" w:dyaOrig="260" w14:anchorId="439D7615">
                <v:shape id="_x0000_i1057" type="#_x0000_t75" style="width:11.8pt;height:11.8pt" o:ole="">
                  <v:imagedata r:id="rId120" o:title=""/>
                </v:shape>
                <o:OLEObject Type="Embed" ProgID="Equation.DSMT4" ShapeID="_x0000_i1057" DrawAspect="Content" ObjectID="_1620276652" r:id="rId121"/>
              </w:object>
            </w:r>
          </w:p>
        </w:tc>
        <w:tc>
          <w:tcPr>
            <w:tcW w:w="2040" w:type="dxa"/>
            <w:tcBorders>
              <w:top w:val="nil"/>
              <w:left w:val="nil"/>
              <w:bottom w:val="single" w:sz="4" w:space="0" w:color="auto"/>
              <w:right w:val="single" w:sz="4" w:space="0" w:color="auto"/>
            </w:tcBorders>
            <w:shd w:val="clear" w:color="auto" w:fill="auto"/>
            <w:noWrap/>
            <w:vAlign w:val="center"/>
            <w:hideMark/>
          </w:tcPr>
          <w:p w14:paraId="5207E4F8" w14:textId="31D33F18" w:rsidR="0034319B" w:rsidRPr="0034319B" w:rsidRDefault="001F479F" w:rsidP="0034319B">
            <w:pPr>
              <w:spacing w:after="0" w:line="240" w:lineRule="auto"/>
              <w:jc w:val="center"/>
              <w:rPr>
                <w:rFonts w:ascii="Calibri" w:eastAsia="Times New Roman" w:hAnsi="Calibri" w:cs="Calibri"/>
                <w:color w:val="000000"/>
              </w:rPr>
            </w:pPr>
            <w:ins w:id="11002" w:author="Mohsen Jafarinejad" w:date="2019-05-11T14:15:00Z">
              <w:r>
                <w:rPr>
                  <w:rFonts w:hint="cs"/>
                  <w:rtl/>
                </w:rPr>
                <w:t xml:space="preserve"> </w:t>
              </w:r>
            </w:ins>
            <w:r w:rsidR="0034319B" w:rsidRPr="002B72E7">
              <w:rPr>
                <w:rtl/>
              </w:rPr>
              <w:t>گرادیان فشار</w:t>
            </w:r>
            <w:r w:rsidRPr="001F479F">
              <w:rPr>
                <w:rStyle w:val="tgc"/>
              </w:rPr>
              <w:object w:dxaOrig="360" w:dyaOrig="620" w14:anchorId="1375FD3C">
                <v:shape id="_x0000_i1058" type="#_x0000_t75" style="width:16.1pt;height:30.65pt" o:ole="">
                  <v:imagedata r:id="rId122" o:title=""/>
                </v:shape>
                <o:OLEObject Type="Embed" ProgID="Equation.DSMT4" ShapeID="_x0000_i1058" DrawAspect="Content" ObjectID="_1620276653" r:id="rId123"/>
              </w:object>
            </w:r>
            <w:del w:id="11003" w:author="Mohsen" w:date="2019-03-17T16:53:00Z">
              <w:r w:rsidR="0034319B" w:rsidRPr="002B72E7" w:rsidDel="00CF0011">
                <w:rPr>
                  <w:rtl/>
                </w:rPr>
                <w:delText xml:space="preserve"> </w:delText>
              </w:r>
            </w:del>
          </w:p>
        </w:tc>
        <w:tc>
          <w:tcPr>
            <w:tcW w:w="2040" w:type="dxa"/>
            <w:tcBorders>
              <w:top w:val="nil"/>
              <w:left w:val="nil"/>
              <w:bottom w:val="single" w:sz="4" w:space="0" w:color="auto"/>
              <w:right w:val="single" w:sz="4" w:space="0" w:color="auto"/>
            </w:tcBorders>
            <w:shd w:val="clear" w:color="auto" w:fill="auto"/>
            <w:noWrap/>
            <w:vAlign w:val="center"/>
            <w:hideMark/>
          </w:tcPr>
          <w:p w14:paraId="13E7EAD1" w14:textId="059A34D6" w:rsidR="0034319B" w:rsidRPr="0034319B" w:rsidRDefault="0034319B" w:rsidP="0034319B">
            <w:pPr>
              <w:spacing w:after="0" w:line="240" w:lineRule="auto"/>
              <w:jc w:val="center"/>
              <w:rPr>
                <w:rFonts w:ascii="Calibri" w:eastAsia="Times New Roman" w:hAnsi="Calibri" w:cs="Calibri"/>
                <w:color w:val="000000"/>
              </w:rPr>
            </w:pPr>
            <w:r w:rsidRPr="002B72E7">
              <w:rPr>
                <w:rtl/>
              </w:rPr>
              <w:t>همرفت</w:t>
            </w:r>
          </w:p>
        </w:tc>
      </w:tr>
      <w:tr w:rsidR="0034319B" w:rsidRPr="0034319B" w14:paraId="48817582" w14:textId="77777777" w:rsidTr="001F479F">
        <w:trPr>
          <w:trHeight w:val="660"/>
          <w:jc w:val="center"/>
        </w:trPr>
        <w:tc>
          <w:tcPr>
            <w:tcW w:w="2040" w:type="dxa"/>
            <w:tcBorders>
              <w:top w:val="nil"/>
              <w:left w:val="single" w:sz="4" w:space="0" w:color="auto"/>
              <w:bottom w:val="single" w:sz="4" w:space="0" w:color="auto"/>
              <w:right w:val="single" w:sz="4" w:space="0" w:color="auto"/>
            </w:tcBorders>
            <w:shd w:val="clear" w:color="auto" w:fill="auto"/>
            <w:noWrap/>
            <w:vAlign w:val="center"/>
            <w:hideMark/>
          </w:tcPr>
          <w:p w14:paraId="74E9C6F8" w14:textId="1A4CF37B" w:rsidR="0034319B" w:rsidRPr="0034319B" w:rsidRDefault="0034319B" w:rsidP="0034319B">
            <w:pPr>
              <w:spacing w:after="0" w:line="240" w:lineRule="auto"/>
              <w:jc w:val="center"/>
              <w:rPr>
                <w:rFonts w:ascii="Calibri" w:eastAsia="Times New Roman" w:hAnsi="Calibri" w:cs="Calibri"/>
                <w:color w:val="000000"/>
              </w:rPr>
            </w:pPr>
            <w:r w:rsidRPr="0034319B">
              <w:rPr>
                <w:rFonts w:ascii="Calibri" w:eastAsia="Times New Roman" w:hAnsi="Calibri" w:cs="Calibri"/>
                <w:color w:val="000000"/>
              </w:rPr>
              <w:t> </w:t>
            </w:r>
            <w:r w:rsidRPr="002B72E7">
              <w:rPr>
                <w:rStyle w:val="tgc"/>
              </w:rPr>
              <w:object w:dxaOrig="1440" w:dyaOrig="700" w14:anchorId="25571EFF">
                <v:shape id="_x0000_i1059" type="#_x0000_t75" style="width:1in;height:37.05pt" o:ole="">
                  <v:imagedata r:id="rId124" o:title=""/>
                </v:shape>
                <o:OLEObject Type="Embed" ProgID="Equation.DSMT4" ShapeID="_x0000_i1059" DrawAspect="Content" ObjectID="_1620276654" r:id="rId125"/>
              </w:object>
            </w:r>
          </w:p>
        </w:tc>
        <w:tc>
          <w:tcPr>
            <w:tcW w:w="2040" w:type="dxa"/>
            <w:tcBorders>
              <w:top w:val="nil"/>
              <w:left w:val="nil"/>
              <w:bottom w:val="single" w:sz="4" w:space="0" w:color="auto"/>
              <w:right w:val="single" w:sz="4" w:space="0" w:color="auto"/>
            </w:tcBorders>
            <w:shd w:val="clear" w:color="auto" w:fill="auto"/>
            <w:noWrap/>
            <w:vAlign w:val="center"/>
            <w:hideMark/>
          </w:tcPr>
          <w:p w14:paraId="47831E5D" w14:textId="59EE40AD" w:rsidR="0034319B" w:rsidRPr="0034319B" w:rsidRDefault="0034319B" w:rsidP="0034319B">
            <w:pPr>
              <w:spacing w:after="0" w:line="240" w:lineRule="auto"/>
              <w:jc w:val="center"/>
              <w:rPr>
                <w:rFonts w:ascii="Calibri" w:eastAsia="Times New Roman" w:hAnsi="Calibri" w:cs="Calibri"/>
                <w:color w:val="000000"/>
              </w:rPr>
            </w:pPr>
            <w:r w:rsidRPr="0034319B">
              <w:rPr>
                <w:rFonts w:ascii="Calibri" w:eastAsia="Times New Roman" w:hAnsi="Calibri" w:cs="Calibri"/>
                <w:color w:val="000000"/>
              </w:rPr>
              <w:t> </w:t>
            </w:r>
            <w:r w:rsidRPr="002B72E7">
              <w:rPr>
                <w:rtl/>
              </w:rPr>
              <w:t>ضریب رسانش</w:t>
            </w:r>
            <w:r w:rsidR="001F479F" w:rsidRPr="001F479F">
              <w:rPr>
                <w:rStyle w:val="tgc"/>
              </w:rPr>
              <w:object w:dxaOrig="220" w:dyaOrig="200" w14:anchorId="7C4764AD">
                <v:shape id="_x0000_i1060" type="#_x0000_t75" style="width:11.3pt;height:10.2pt" o:ole="">
                  <v:imagedata r:id="rId126" o:title=""/>
                </v:shape>
                <o:OLEObject Type="Embed" ProgID="Equation.DSMT4" ShapeID="_x0000_i1060" DrawAspect="Content" ObjectID="_1620276655" r:id="rId127"/>
              </w:object>
            </w:r>
          </w:p>
        </w:tc>
        <w:tc>
          <w:tcPr>
            <w:tcW w:w="2040" w:type="dxa"/>
            <w:tcBorders>
              <w:top w:val="nil"/>
              <w:left w:val="nil"/>
              <w:bottom w:val="single" w:sz="4" w:space="0" w:color="auto"/>
              <w:right w:val="single" w:sz="4" w:space="0" w:color="auto"/>
            </w:tcBorders>
            <w:shd w:val="clear" w:color="auto" w:fill="auto"/>
            <w:noWrap/>
            <w:vAlign w:val="center"/>
            <w:hideMark/>
          </w:tcPr>
          <w:p w14:paraId="5FD088EF" w14:textId="77777777" w:rsidR="001F479F" w:rsidRDefault="001F479F" w:rsidP="0034319B">
            <w:pPr>
              <w:spacing w:after="0" w:line="240" w:lineRule="auto"/>
              <w:jc w:val="center"/>
              <w:rPr>
                <w:ins w:id="11004" w:author="Mohsen Jafarinejad" w:date="2019-05-11T14:14:00Z"/>
                <w:rtl/>
              </w:rPr>
            </w:pPr>
          </w:p>
          <w:p w14:paraId="0C30C2CF" w14:textId="5C8071F0" w:rsidR="0034319B" w:rsidRPr="0034319B" w:rsidRDefault="001F479F" w:rsidP="0034319B">
            <w:pPr>
              <w:spacing w:after="0" w:line="240" w:lineRule="auto"/>
              <w:jc w:val="center"/>
              <w:rPr>
                <w:rFonts w:ascii="Calibri" w:eastAsia="Times New Roman" w:hAnsi="Calibri" w:cs="Calibri"/>
                <w:color w:val="000000"/>
              </w:rPr>
            </w:pPr>
            <w:ins w:id="11005" w:author="Mohsen Jafarinejad" w:date="2019-05-11T14:14:00Z">
              <w:r w:rsidRPr="002B72E7">
                <w:rPr>
                  <w:rtl/>
                </w:rPr>
                <w:t>اختلاف پتانسیل الکتریکی</w:t>
              </w:r>
              <w:r w:rsidRPr="002B72E7" w:rsidDel="001F479F">
                <w:rPr>
                  <w:rtl/>
                </w:rPr>
                <w:t xml:space="preserve"> </w:t>
              </w:r>
            </w:ins>
            <w:del w:id="11006" w:author="Mohsen Jafarinejad" w:date="2019-05-11T14:14:00Z">
              <w:r w:rsidR="0034319B" w:rsidRPr="002B72E7" w:rsidDel="001F479F">
                <w:rPr>
                  <w:rtl/>
                </w:rPr>
                <w:delText>اختلاف پتانسیل الکتریکی</w:delText>
              </w:r>
            </w:del>
            <w:r w:rsidRPr="001F479F">
              <w:rPr>
                <w:rStyle w:val="tgc"/>
              </w:rPr>
              <w:object w:dxaOrig="360" w:dyaOrig="620" w14:anchorId="244727AE">
                <v:shape id="_x0000_i1061" type="#_x0000_t75" style="width:16.1pt;height:30.65pt" o:ole="">
                  <v:imagedata r:id="rId128" o:title=""/>
                </v:shape>
                <o:OLEObject Type="Embed" ProgID="Equation.DSMT4" ShapeID="_x0000_i1061" DrawAspect="Content" ObjectID="_1620276656" r:id="rId129"/>
              </w:object>
            </w:r>
            <w:del w:id="11007" w:author="Mohsen" w:date="2019-03-17T16:53:00Z">
              <w:r w:rsidR="0034319B" w:rsidRPr="002B72E7" w:rsidDel="00CF0011">
                <w:rPr>
                  <w:rtl/>
                </w:rPr>
                <w:delText xml:space="preserve"> </w:delText>
              </w:r>
            </w:del>
          </w:p>
        </w:tc>
        <w:tc>
          <w:tcPr>
            <w:tcW w:w="2040" w:type="dxa"/>
            <w:tcBorders>
              <w:top w:val="nil"/>
              <w:left w:val="nil"/>
              <w:bottom w:val="single" w:sz="4" w:space="0" w:color="auto"/>
              <w:right w:val="single" w:sz="4" w:space="0" w:color="auto"/>
            </w:tcBorders>
            <w:shd w:val="clear" w:color="auto" w:fill="auto"/>
            <w:noWrap/>
            <w:vAlign w:val="center"/>
            <w:hideMark/>
          </w:tcPr>
          <w:p w14:paraId="45AE3DB0" w14:textId="2A5857A8" w:rsidR="0034319B" w:rsidRPr="0034319B" w:rsidRDefault="0034319B" w:rsidP="0034319B">
            <w:pPr>
              <w:spacing w:after="0" w:line="240" w:lineRule="auto"/>
              <w:jc w:val="center"/>
              <w:rPr>
                <w:rFonts w:ascii="Calibri" w:eastAsia="Times New Roman" w:hAnsi="Calibri" w:cs="Calibri"/>
                <w:color w:val="000000"/>
              </w:rPr>
            </w:pPr>
            <w:r w:rsidRPr="002B72E7">
              <w:rPr>
                <w:rtl/>
              </w:rPr>
              <w:t>رسانش</w:t>
            </w:r>
          </w:p>
        </w:tc>
      </w:tr>
    </w:tbl>
    <w:p w14:paraId="6AFE9221" w14:textId="77777777" w:rsidR="00F82B0E" w:rsidRDefault="00F82B0E" w:rsidP="005E409E">
      <w:pPr>
        <w:pStyle w:val="payannameh"/>
        <w:tabs>
          <w:tab w:val="left" w:pos="0"/>
          <w:tab w:val="left" w:pos="7371"/>
        </w:tabs>
        <w:spacing w:line="240" w:lineRule="auto"/>
      </w:pPr>
    </w:p>
    <w:p w14:paraId="44C085FC" w14:textId="77777777" w:rsidR="0077397A" w:rsidRDefault="00905F8C">
      <w:pPr>
        <w:pStyle w:val="payannameh"/>
        <w:tabs>
          <w:tab w:val="left" w:pos="0"/>
        </w:tabs>
        <w:spacing w:line="240" w:lineRule="auto"/>
        <w:jc w:val="both"/>
        <w:rPr>
          <w:ins w:id="11008" w:author="Mohsen Jafarinejad" w:date="2019-05-11T14:15:00Z"/>
          <w:rtl/>
        </w:rPr>
        <w:pPrChange w:id="11009" w:author="Mohsen Jafarinejad" w:date="2019-05-08T16:24:00Z">
          <w:pPr>
            <w:pStyle w:val="payannameh"/>
            <w:tabs>
              <w:tab w:val="left" w:pos="0"/>
              <w:tab w:val="left" w:pos="7371"/>
            </w:tabs>
            <w:spacing w:line="240" w:lineRule="auto"/>
          </w:pPr>
        </w:pPrChange>
      </w:pPr>
      <w:ins w:id="11010" w:author="Mohsen Jafarinejad" w:date="2019-05-08T16:23:00Z">
        <w:r>
          <w:rPr>
            <w:rFonts w:hint="cs"/>
            <w:rtl/>
          </w:rPr>
          <w:tab/>
        </w:r>
      </w:ins>
    </w:p>
    <w:p w14:paraId="1E2D6A8E" w14:textId="57FAFF93" w:rsidR="00280AFB" w:rsidRPr="002B72E7" w:rsidRDefault="0077397A">
      <w:pPr>
        <w:pStyle w:val="payannameh"/>
        <w:tabs>
          <w:tab w:val="left" w:pos="0"/>
        </w:tabs>
        <w:spacing w:line="240" w:lineRule="auto"/>
        <w:jc w:val="both"/>
        <w:rPr>
          <w:rtl/>
        </w:rPr>
        <w:pPrChange w:id="11011" w:author="Mohsen Jafarinejad" w:date="2019-05-08T16:24:00Z">
          <w:pPr>
            <w:pStyle w:val="payannameh"/>
            <w:tabs>
              <w:tab w:val="left" w:pos="0"/>
              <w:tab w:val="left" w:pos="7371"/>
            </w:tabs>
            <w:spacing w:line="240" w:lineRule="auto"/>
          </w:pPr>
        </w:pPrChange>
      </w:pPr>
      <w:ins w:id="11012" w:author="Mohsen Jafarinejad" w:date="2019-05-11T14:15:00Z">
        <w:r>
          <w:rPr>
            <w:rFonts w:hint="cs"/>
            <w:rtl/>
          </w:rPr>
          <w:tab/>
        </w:r>
      </w:ins>
      <w:r w:rsidR="00280AFB" w:rsidRPr="002B72E7">
        <w:rPr>
          <w:rtl/>
        </w:rPr>
        <w:t xml:space="preserve"> با توجه به اینکه هر دو محفظه آند و کاتد دارای فشار یکسان بوده و ابعاد پیل سوختی کوچک است </w:t>
      </w:r>
      <w:r w:rsidR="000B0AD8" w:rsidRPr="002B72E7">
        <w:rPr>
          <w:rtl/>
        </w:rPr>
        <w:t>م</w:t>
      </w:r>
      <w:r w:rsidR="000B0AD8" w:rsidRPr="002B72E7">
        <w:rPr>
          <w:rFonts w:hint="cs"/>
          <w:rtl/>
        </w:rPr>
        <w:t>ی‌</w:t>
      </w:r>
      <w:r w:rsidR="000B0AD8" w:rsidRPr="002B72E7">
        <w:rPr>
          <w:rFonts w:hint="eastAsia"/>
          <w:rtl/>
        </w:rPr>
        <w:t>توان</w:t>
      </w:r>
      <w:r w:rsidR="00280AFB" w:rsidRPr="002B72E7">
        <w:rPr>
          <w:rtl/>
        </w:rPr>
        <w:t xml:space="preserve"> از اختلاف فشار در پیل صرف نظر کرد از طرف دیگر رسانش تنها مربوط به </w:t>
      </w:r>
      <w:r w:rsidR="000B0AD8" w:rsidRPr="002B72E7">
        <w:rPr>
          <w:rtl/>
        </w:rPr>
        <w:t>بارها</w:t>
      </w:r>
      <w:r w:rsidR="000B0AD8" w:rsidRPr="002B72E7">
        <w:rPr>
          <w:rFonts w:hint="cs"/>
          <w:rtl/>
        </w:rPr>
        <w:t>ی</w:t>
      </w:r>
      <w:r w:rsidR="00280AFB" w:rsidRPr="002B72E7">
        <w:rPr>
          <w:rtl/>
        </w:rPr>
        <w:t xml:space="preserve"> الکتریکی بوده و برای ساده کردن مسئله </w:t>
      </w:r>
      <w:r w:rsidR="000B0AD8" w:rsidRPr="002B72E7">
        <w:rPr>
          <w:rtl/>
        </w:rPr>
        <w:t>تأث</w:t>
      </w:r>
      <w:r w:rsidR="000B0AD8" w:rsidRPr="002B72E7">
        <w:rPr>
          <w:rFonts w:hint="cs"/>
          <w:rtl/>
        </w:rPr>
        <w:t>ی</w:t>
      </w:r>
      <w:r w:rsidR="000B0AD8" w:rsidRPr="002B72E7">
        <w:rPr>
          <w:rFonts w:hint="eastAsia"/>
          <w:rtl/>
        </w:rPr>
        <w:t>ر</w:t>
      </w:r>
      <w:r w:rsidR="00280AFB" w:rsidRPr="002B72E7">
        <w:rPr>
          <w:rtl/>
        </w:rPr>
        <w:t xml:space="preserve"> </w:t>
      </w:r>
      <w:r w:rsidR="000B0AD8" w:rsidRPr="002B72E7">
        <w:rPr>
          <w:rFonts w:hint="cs"/>
          <w:rtl/>
        </w:rPr>
        <w:t>ی</w:t>
      </w:r>
      <w:r w:rsidR="000B0AD8" w:rsidRPr="002B72E7">
        <w:rPr>
          <w:rFonts w:hint="eastAsia"/>
          <w:rtl/>
        </w:rPr>
        <w:t>ون‌ها</w:t>
      </w:r>
      <w:r w:rsidR="000B0AD8" w:rsidRPr="002B72E7">
        <w:rPr>
          <w:rFonts w:hint="cs"/>
          <w:rtl/>
        </w:rPr>
        <w:t>ی</w:t>
      </w:r>
      <w:r w:rsidR="00280AFB" w:rsidRPr="002B72E7">
        <w:rPr>
          <w:rtl/>
        </w:rPr>
        <w:t xml:space="preserve"> مثبت و منفی </w:t>
      </w:r>
      <w:r w:rsidR="000B0AD8" w:rsidRPr="002B72E7">
        <w:rPr>
          <w:rtl/>
        </w:rPr>
        <w:t>به‌صورت</w:t>
      </w:r>
      <w:r w:rsidR="00280AFB" w:rsidRPr="002B72E7">
        <w:rPr>
          <w:rtl/>
        </w:rPr>
        <w:t xml:space="preserve"> یک گونه خنثی در نظر گرفته شده است.</w:t>
      </w:r>
    </w:p>
    <w:p w14:paraId="4F5D85D4" w14:textId="77777777" w:rsidR="00280AFB" w:rsidRPr="002B72E7" w:rsidRDefault="00280AFB" w:rsidP="005E409E">
      <w:pPr>
        <w:pStyle w:val="payannameh"/>
        <w:tabs>
          <w:tab w:val="left" w:pos="0"/>
          <w:tab w:val="left" w:pos="7371"/>
        </w:tabs>
        <w:spacing w:line="240" w:lineRule="auto"/>
        <w:rPr>
          <w:rtl/>
        </w:rPr>
      </w:pPr>
    </w:p>
    <w:p w14:paraId="074F6722" w14:textId="52E1CD53" w:rsidR="00E65489" w:rsidDel="00905F8C" w:rsidRDefault="00E65489" w:rsidP="005E409E">
      <w:pPr>
        <w:pStyle w:val="payannameh"/>
        <w:tabs>
          <w:tab w:val="left" w:pos="0"/>
          <w:tab w:val="left" w:pos="7371"/>
        </w:tabs>
        <w:spacing w:line="240" w:lineRule="auto"/>
        <w:rPr>
          <w:del w:id="11013" w:author="Mohsen Jafarinejad" w:date="2019-05-08T16:24:00Z"/>
          <w:rtl/>
        </w:rPr>
      </w:pPr>
      <w:bookmarkStart w:id="11014" w:name="_Toc8546164"/>
      <w:bookmarkStart w:id="11015" w:name="_Toc8550573"/>
      <w:bookmarkStart w:id="11016" w:name="_Toc8550834"/>
      <w:bookmarkEnd w:id="11014"/>
      <w:bookmarkEnd w:id="11015"/>
      <w:bookmarkEnd w:id="11016"/>
    </w:p>
    <w:p w14:paraId="51E3F15A" w14:textId="67A29427" w:rsidR="00280AFB" w:rsidRPr="002B72E7" w:rsidRDefault="001F2734" w:rsidP="006527B4">
      <w:pPr>
        <w:pStyle w:val="a1"/>
        <w:bidi/>
      </w:pPr>
      <w:bookmarkStart w:id="11017" w:name="_Toc8546165"/>
      <w:bookmarkStart w:id="11018" w:name="_Toc8550835"/>
      <w:bookmarkStart w:id="11019" w:name="_Toc3666280"/>
      <w:bookmarkStart w:id="11020" w:name="_Toc3666529"/>
      <w:ins w:id="11021" w:author="Mohsen Jafarinejad" w:date="2019-04-27T14:02:00Z">
        <w:r>
          <w:rPr>
            <w:rFonts w:hint="cs"/>
            <w:rtl/>
            <w:lang w:bidi="fa-IR"/>
          </w:rPr>
          <w:t xml:space="preserve">معادلات </w:t>
        </w:r>
      </w:ins>
      <w:r w:rsidR="00280AFB" w:rsidRPr="002B72E7">
        <w:rPr>
          <w:rtl/>
        </w:rPr>
        <w:t>انتقال</w:t>
      </w:r>
      <w:ins w:id="11022" w:author="Mohsen Jafarinejad" w:date="2019-04-27T14:03:00Z">
        <w:r>
          <w:rPr>
            <w:rFonts w:hint="cs"/>
            <w:rtl/>
          </w:rPr>
          <w:t>‌</w:t>
        </w:r>
      </w:ins>
      <w:del w:id="11023" w:author="Mohsen Jafarinejad" w:date="2019-04-27T14:03:00Z">
        <w:r w:rsidR="00280AFB" w:rsidRPr="002B72E7" w:rsidDel="001F2734">
          <w:rPr>
            <w:rtl/>
          </w:rPr>
          <w:delText xml:space="preserve"> </w:delText>
        </w:r>
      </w:del>
      <w:r w:rsidR="000B0AD8" w:rsidRPr="002B72E7">
        <w:rPr>
          <w:rtl/>
        </w:rPr>
        <w:t>گونه‌ها</w:t>
      </w:r>
      <w:bookmarkEnd w:id="11017"/>
      <w:bookmarkEnd w:id="11018"/>
      <w:r w:rsidR="00280AFB" w:rsidRPr="002B72E7">
        <w:rPr>
          <w:rtl/>
        </w:rPr>
        <w:t xml:space="preserve"> </w:t>
      </w:r>
      <w:del w:id="11024" w:author="Mohsen Jafarinejad" w:date="2019-04-27T14:02:00Z">
        <w:r w:rsidR="00280AFB" w:rsidRPr="002B72E7" w:rsidDel="001F2734">
          <w:rPr>
            <w:rtl/>
          </w:rPr>
          <w:delText>در فلوئنت</w:delText>
        </w:r>
      </w:del>
      <w:bookmarkEnd w:id="11019"/>
      <w:bookmarkEnd w:id="11020"/>
    </w:p>
    <w:p w14:paraId="30AEF3A5" w14:textId="2807F686" w:rsidR="00280AFB" w:rsidRPr="002B72E7" w:rsidDel="0077397A" w:rsidRDefault="00212BBF" w:rsidP="0090733A">
      <w:pPr>
        <w:pStyle w:val="payannameh"/>
        <w:tabs>
          <w:tab w:val="left" w:pos="0"/>
          <w:tab w:val="left" w:pos="7371"/>
        </w:tabs>
        <w:spacing w:line="240" w:lineRule="auto"/>
        <w:rPr>
          <w:del w:id="11025" w:author="Mohsen Jafarinejad" w:date="2019-05-11T14:16:00Z"/>
          <w:rtl/>
        </w:rPr>
      </w:pPr>
      <w:del w:id="11026" w:author="Mohsen Jafarinejad" w:date="2019-05-11T14:16:00Z">
        <w:r w:rsidRPr="002B72E7" w:rsidDel="0077397A">
          <w:rPr>
            <w:rtl/>
          </w:rPr>
          <w:delText xml:space="preserve">فلوئنت از </w:delText>
        </w:r>
      </w:del>
      <w:r w:rsidRPr="002B72E7">
        <w:rPr>
          <w:rtl/>
        </w:rPr>
        <w:t>معادله پایستگی جابجای</w:t>
      </w:r>
      <w:r w:rsidR="00280AFB" w:rsidRPr="002B72E7">
        <w:rPr>
          <w:rtl/>
        </w:rPr>
        <w:t>-</w:t>
      </w:r>
      <w:r w:rsidRPr="002B72E7">
        <w:rPr>
          <w:rFonts w:hint="cs"/>
          <w:rtl/>
        </w:rPr>
        <w:t xml:space="preserve"> </w:t>
      </w:r>
      <w:r w:rsidR="00280AFB" w:rsidRPr="002B72E7">
        <w:rPr>
          <w:rtl/>
        </w:rPr>
        <w:t xml:space="preserve">انتشار برای پیش بینی نسبت جرمی محلی </w:t>
      </w:r>
      <w:r w:rsidR="000B0AD8" w:rsidRPr="002B72E7">
        <w:rPr>
          <w:rtl/>
        </w:rPr>
        <w:t>گونه‌ها</w:t>
      </w:r>
      <w:r w:rsidR="00280AFB" w:rsidRPr="002B72E7">
        <w:rPr>
          <w:rtl/>
        </w:rPr>
        <w:t xml:space="preserve"> در هر ناحیه و هر </w:t>
      </w:r>
      <w:del w:id="11027" w:author="Mohsen Jafarinejad" w:date="2019-05-11T14:16:00Z">
        <w:r w:rsidR="00280AFB" w:rsidRPr="002B72E7" w:rsidDel="0077397A">
          <w:rPr>
            <w:rtl/>
          </w:rPr>
          <w:delText xml:space="preserve">سلول استفاده </w:delText>
        </w:r>
        <w:r w:rsidR="000B0AD8" w:rsidRPr="002B72E7" w:rsidDel="0077397A">
          <w:rPr>
            <w:rtl/>
          </w:rPr>
          <w:delText>م</w:delText>
        </w:r>
        <w:r w:rsidR="000B0AD8" w:rsidRPr="002B72E7" w:rsidDel="0077397A">
          <w:rPr>
            <w:rFonts w:hint="cs"/>
            <w:rtl/>
          </w:rPr>
          <w:delText>ی‌</w:delText>
        </w:r>
        <w:r w:rsidR="000B0AD8" w:rsidRPr="002B72E7" w:rsidDel="0077397A">
          <w:rPr>
            <w:rFonts w:hint="eastAsia"/>
            <w:rtl/>
          </w:rPr>
          <w:delText>نما</w:delText>
        </w:r>
        <w:r w:rsidR="000B0AD8" w:rsidRPr="002B72E7" w:rsidDel="0077397A">
          <w:rPr>
            <w:rFonts w:hint="cs"/>
            <w:rtl/>
          </w:rPr>
          <w:delText>ی</w:delText>
        </w:r>
        <w:r w:rsidR="000B0AD8" w:rsidRPr="002B72E7" w:rsidDel="0077397A">
          <w:rPr>
            <w:rFonts w:hint="eastAsia"/>
            <w:rtl/>
          </w:rPr>
          <w:delText>د</w:delText>
        </w:r>
        <w:r w:rsidR="00280AFB" w:rsidRPr="002B72E7" w:rsidDel="0077397A">
          <w:rPr>
            <w:rtl/>
          </w:rPr>
          <w:delText>.</w:delText>
        </w:r>
      </w:del>
    </w:p>
    <w:p w14:paraId="3B8EDC2B" w14:textId="1E9C538E" w:rsidR="00905F8C" w:rsidRPr="002B72E7" w:rsidRDefault="00280AFB" w:rsidP="00B02677">
      <w:pPr>
        <w:pStyle w:val="payannameh"/>
        <w:tabs>
          <w:tab w:val="left" w:pos="0"/>
          <w:tab w:val="left" w:pos="7371"/>
        </w:tabs>
        <w:spacing w:line="240" w:lineRule="auto"/>
        <w:rPr>
          <w:rtl/>
        </w:rPr>
      </w:pPr>
      <w:del w:id="11028" w:author="Mohsen Jafarinejad" w:date="2019-05-11T14:16:00Z">
        <w:r w:rsidRPr="002B72E7" w:rsidDel="0077397A">
          <w:rPr>
            <w:rtl/>
          </w:rPr>
          <w:delText>معادله مذکور</w:delText>
        </w:r>
      </w:del>
      <w:ins w:id="11029" w:author="Mohsen Jafarinejad" w:date="2019-05-11T14:16:00Z">
        <w:r w:rsidR="0077397A">
          <w:rPr>
            <w:rFonts w:hint="cs"/>
            <w:rtl/>
          </w:rPr>
          <w:t>سلول</w:t>
        </w:r>
      </w:ins>
      <w:r w:rsidRPr="002B72E7">
        <w:rPr>
          <w:rtl/>
        </w:rPr>
        <w:t xml:space="preserve"> </w:t>
      </w:r>
      <w:r w:rsidR="000B0AD8" w:rsidRPr="002B72E7">
        <w:rPr>
          <w:rtl/>
        </w:rPr>
        <w:t>به‌صورت</w:t>
      </w:r>
      <w:r w:rsidRPr="002B72E7">
        <w:rPr>
          <w:rtl/>
        </w:rPr>
        <w:t xml:space="preserve"> زیر است:</w:t>
      </w:r>
    </w:p>
    <w:p w14:paraId="42C5D4A3" w14:textId="2E04FDD9" w:rsidR="00280AFB" w:rsidRDefault="004B6F6A">
      <w:pPr>
        <w:pStyle w:val="a5"/>
        <w:rPr>
          <w:rtl/>
        </w:rPr>
        <w:pPrChange w:id="11030" w:author="Mohsen" w:date="2019-03-17T17:17:00Z">
          <w:pPr>
            <w:pStyle w:val="payannameh"/>
            <w:tabs>
              <w:tab w:val="left" w:pos="0"/>
              <w:tab w:val="left" w:pos="7371"/>
            </w:tabs>
            <w:spacing w:line="240" w:lineRule="auto"/>
            <w:jc w:val="right"/>
          </w:pPr>
        </w:pPrChange>
      </w:pPr>
      <w:ins w:id="11031" w:author="Mohsen" w:date="2019-03-17T17:17:00Z">
        <w:r>
          <w:rPr>
            <w:rStyle w:val="tgc"/>
            <w:rFonts w:hint="cs"/>
            <w:rtl/>
          </w:rPr>
          <w:t xml:space="preserve">                                                                 </w:t>
        </w:r>
      </w:ins>
      <w:r w:rsidR="00212BBF" w:rsidRPr="002B72E7">
        <w:rPr>
          <w:rStyle w:val="tgc"/>
        </w:rPr>
        <w:object w:dxaOrig="3840" w:dyaOrig="620" w14:anchorId="23239EE0">
          <v:shape id="_x0000_i1062" type="#_x0000_t75" style="width:189.15pt;height:30.65pt" o:ole="">
            <v:imagedata r:id="rId130" o:title=""/>
          </v:shape>
          <o:OLEObject Type="Embed" ProgID="Equation.DSMT4" ShapeID="_x0000_i1062" DrawAspect="Content" ObjectID="_1620276657" r:id="rId131"/>
        </w:object>
      </w:r>
      <w:del w:id="11032" w:author="Mohsen" w:date="2019-03-17T16:53:00Z">
        <w:r w:rsidR="00212BBF" w:rsidRPr="002B72E7" w:rsidDel="00CF0011">
          <w:rPr>
            <w:rtl/>
          </w:rPr>
          <w:delText xml:space="preserve"> </w:delText>
        </w:r>
      </w:del>
    </w:p>
    <w:p w14:paraId="2DCEDD33" w14:textId="77777777" w:rsidR="00CD66ED" w:rsidRPr="002B72E7" w:rsidRDefault="00CD66ED" w:rsidP="00CD66ED">
      <w:pPr>
        <w:pStyle w:val="payannameh"/>
        <w:tabs>
          <w:tab w:val="left" w:pos="0"/>
          <w:tab w:val="left" w:pos="7371"/>
        </w:tabs>
        <w:spacing w:line="240" w:lineRule="auto"/>
        <w:jc w:val="right"/>
        <w:rPr>
          <w:rtl/>
        </w:rPr>
      </w:pPr>
    </w:p>
    <w:p w14:paraId="1C5D67B9" w14:textId="2B2F4019" w:rsidR="00280AFB" w:rsidRPr="002B72E7" w:rsidRDefault="00280AFB" w:rsidP="0077397A">
      <w:pPr>
        <w:pStyle w:val="payannameh"/>
        <w:tabs>
          <w:tab w:val="left" w:pos="0"/>
          <w:tab w:val="left" w:pos="7371"/>
        </w:tabs>
        <w:spacing w:line="240" w:lineRule="auto"/>
        <w:jc w:val="both"/>
      </w:pPr>
      <w:r w:rsidRPr="002B72E7">
        <w:rPr>
          <w:rtl/>
        </w:rPr>
        <w:t>در معادله فوق</w:t>
      </w:r>
      <w:r w:rsidR="0077397A" w:rsidRPr="0077397A">
        <w:rPr>
          <w:rStyle w:val="tgc"/>
        </w:rPr>
        <w:object w:dxaOrig="300" w:dyaOrig="360" w14:anchorId="37F6C2D6">
          <v:shape id="_x0000_i1063" type="#_x0000_t75" style="width:15.05pt;height:18.25pt" o:ole="">
            <v:imagedata r:id="rId132" o:title=""/>
          </v:shape>
          <o:OLEObject Type="Embed" ProgID="Equation.DSMT4" ShapeID="_x0000_i1063" DrawAspect="Content" ObjectID="_1620276658" r:id="rId133"/>
        </w:object>
      </w:r>
      <w:r w:rsidR="00212BBF" w:rsidRPr="002B72E7">
        <w:rPr>
          <w:rFonts w:hint="cs"/>
          <w:rtl/>
        </w:rPr>
        <w:t xml:space="preserve"> </w:t>
      </w:r>
      <w:r w:rsidRPr="002B72E7">
        <w:rPr>
          <w:rtl/>
        </w:rPr>
        <w:t xml:space="preserve">نرخ خالص تولید گونه </w:t>
      </w:r>
      <w:r w:rsidRPr="002B72E7">
        <w:t>i</w:t>
      </w:r>
      <w:del w:id="11033" w:author="Mohsen" w:date="2019-03-17T16:53:00Z">
        <w:r w:rsidR="00212BBF" w:rsidRPr="002B72E7" w:rsidDel="00CF0011">
          <w:rPr>
            <w:rFonts w:hint="cs"/>
            <w:rtl/>
          </w:rPr>
          <w:delText xml:space="preserve"> </w:delText>
        </w:r>
      </w:del>
      <w:r w:rsidRPr="002B72E7">
        <w:rPr>
          <w:rtl/>
        </w:rPr>
        <w:t xml:space="preserve"> در واکنش شیمیایی،</w:t>
      </w:r>
      <w:ins w:id="11034" w:author="Mohsen Jafarinejad" w:date="2019-05-11T14:18:00Z">
        <w:r w:rsidR="00667454" w:rsidRPr="00667454">
          <w:rPr>
            <w:position w:val="-6"/>
            <w:rPrChange w:id="11035" w:author="Mohsen Jafarinejad" w:date="2019-05-11T14:18:00Z">
              <w:rPr>
                <w:position w:val="-6"/>
              </w:rPr>
            </w:rPrChange>
          </w:rPr>
          <w:object w:dxaOrig="200" w:dyaOrig="220" w14:anchorId="7BD2EAF1">
            <v:shape id="_x0000_i1064" type="#_x0000_t75" style="width:9.65pt;height:11.3pt" o:ole="">
              <v:imagedata r:id="rId134" o:title=""/>
            </v:shape>
            <o:OLEObject Type="Embed" ProgID="Equation.DSMT4" ShapeID="_x0000_i1064" DrawAspect="Content" ObjectID="_1620276659" r:id="rId135"/>
          </w:object>
        </w:r>
      </w:ins>
      <w:ins w:id="11036" w:author="Mohsen Jafarinejad" w:date="2019-05-11T14:18:00Z">
        <w:r w:rsidR="00667454">
          <w:rPr>
            <w:rtl/>
          </w:rPr>
          <w:t xml:space="preserve"> </w:t>
        </w:r>
        <w:r w:rsidR="00667454">
          <w:rPr>
            <w:rFonts w:hint="cs"/>
            <w:rtl/>
          </w:rPr>
          <w:t>حجم مخصوص</w:t>
        </w:r>
      </w:ins>
      <w:ins w:id="11037" w:author="Mohsen Jafarinejad" w:date="2019-05-11T14:17:00Z">
        <w:r w:rsidR="00667454">
          <w:rPr>
            <w:rFonts w:hint="cs"/>
            <w:rtl/>
          </w:rPr>
          <w:t>،</w:t>
        </w:r>
      </w:ins>
      <w:r w:rsidRPr="002B72E7">
        <w:rPr>
          <w:rtl/>
        </w:rPr>
        <w:t xml:space="preserve"> </w:t>
      </w:r>
      <w:r w:rsidR="0077397A" w:rsidRPr="0077397A">
        <w:rPr>
          <w:rStyle w:val="tgc"/>
        </w:rPr>
        <w:object w:dxaOrig="279" w:dyaOrig="360" w14:anchorId="3F0FB834">
          <v:shape id="_x0000_i1065" type="#_x0000_t75" style="width:12.9pt;height:18.25pt" o:ole="">
            <v:imagedata r:id="rId136" o:title=""/>
          </v:shape>
          <o:OLEObject Type="Embed" ProgID="Equation.DSMT4" ShapeID="_x0000_i1065" DrawAspect="Content" ObjectID="_1620276660" r:id="rId137"/>
        </w:object>
      </w:r>
      <w:r w:rsidR="00212BBF" w:rsidRPr="002B72E7">
        <w:rPr>
          <w:rFonts w:hint="cs"/>
          <w:rtl/>
        </w:rPr>
        <w:t xml:space="preserve"> </w:t>
      </w:r>
      <w:r w:rsidRPr="002B72E7">
        <w:rPr>
          <w:rtl/>
        </w:rPr>
        <w:t xml:space="preserve">نرخ خلق گونه در سیال از منابع مختلف و </w:t>
      </w:r>
      <w:r w:rsidR="0077397A" w:rsidRPr="0077397A">
        <w:rPr>
          <w:rStyle w:val="tgc"/>
        </w:rPr>
        <w:object w:dxaOrig="260" w:dyaOrig="360" w14:anchorId="047808EE">
          <v:shape id="_x0000_i1066" type="#_x0000_t75" style="width:12.35pt;height:18.25pt" o:ole="">
            <v:imagedata r:id="rId138" o:title=""/>
          </v:shape>
          <o:OLEObject Type="Embed" ProgID="Equation.DSMT4" ShapeID="_x0000_i1066" DrawAspect="Content" ObjectID="_1620276661" r:id="rId139"/>
        </w:object>
      </w:r>
      <w:r w:rsidR="00212BBF" w:rsidRPr="002B72E7">
        <w:rPr>
          <w:rtl/>
        </w:rPr>
        <w:t xml:space="preserve"> </w:t>
      </w:r>
      <w:r w:rsidRPr="002B72E7">
        <w:rPr>
          <w:rtl/>
        </w:rPr>
        <w:t>شار انتشار گونه ناشی از گرادیان غلظت است. با توجه به اینکه سیستم در حالت پایا قرار دارد قسمت گذرای معادله قابل صرف نظر کردن است</w:t>
      </w:r>
      <w:r w:rsidR="00257FBC" w:rsidRPr="002B72E7">
        <w:rPr>
          <w:rFonts w:hint="cs"/>
          <w:rtl/>
        </w:rPr>
        <w:t>.</w:t>
      </w:r>
      <w:del w:id="11038" w:author="Mohsen Jafarinejad" w:date="2019-05-08T16:24:00Z">
        <w:r w:rsidRPr="002B72E7" w:rsidDel="00905F8C">
          <w:rPr>
            <w:noProof/>
            <w:lang w:bidi="ar-SA"/>
          </w:rPr>
          <mc:AlternateContent>
            <mc:Choice Requires="wps">
              <w:drawing>
                <wp:inline distT="0" distB="0" distL="0" distR="0" wp14:anchorId="3A265490" wp14:editId="7BD0BEC3">
                  <wp:extent cx="1104900" cy="352425"/>
                  <wp:effectExtent l="0" t="0" r="0" b="0"/>
                  <wp:docPr id="41" name="Rectangle 41" descr="https://lh4.googleusercontent.com/K8KD8kAfl4_qnBFmOJCfv1zzL8e8LemObj91TpD4GRQ443Yne9Lw-tqp3e2ZqBxhPtvYqeWjE5WaVskpVr9NPx0ROtVxbyMboVLblV7hd9SoVjoPXwPaEMCRjElBmSi-pricD90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104900" cy="352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41" o:spid="_x0000_s1026" alt="https://lh4.googleusercontent.com/K8KD8kAfl4_qnBFmOJCfv1zzL8e8LemObj91TpD4GRQ443Yne9Lw-tqp3e2ZqBxhPtvYqeWjE5WaVskpVr9NPx0ROtVxbyMboVLblV7hd9SoVjoPXwPaEMCRjElBmSi-pricD90Y" style="width:87pt;height:27.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" filled="f" stroked="f">
                  <o:lock v:ext="edit" aspectratio="t"/>
                  <w10:anchorlock/>
                </v:rect>
              </w:pict>
            </mc:Fallback>
          </mc:AlternateContent>
        </w:r>
      </w:del>
    </w:p>
    <w:p w14:paraId="4660F1D5" w14:textId="12333DEC" w:rsidR="00280AFB" w:rsidRDefault="00280AFB" w:rsidP="005E409E">
      <w:pPr>
        <w:pStyle w:val="payannameh"/>
        <w:tabs>
          <w:tab w:val="left" w:pos="0"/>
          <w:tab w:val="left" w:pos="7371"/>
        </w:tabs>
        <w:spacing w:line="240" w:lineRule="auto"/>
        <w:rPr>
          <w:ins w:id="11039" w:author="Mohsen" w:date="2019-03-17T17:17:00Z"/>
          <w:rtl/>
        </w:rPr>
      </w:pPr>
      <w:r w:rsidRPr="002B72E7">
        <w:rPr>
          <w:rtl/>
        </w:rPr>
        <w:t>همچنین با توجه به اینکه هیچ حرکتی در سیستم وجود ندارد بنابراین داریم</w:t>
      </w:r>
      <w:ins w:id="11040" w:author="Mohsen Jafarinejad" w:date="2019-05-08T16:25:00Z">
        <w:r w:rsidR="00905F8C">
          <w:rPr>
            <w:rFonts w:hint="cs"/>
            <w:rtl/>
          </w:rPr>
          <w:t xml:space="preserve"> </w:t>
        </w:r>
      </w:ins>
      <w:r w:rsidRPr="002B72E7">
        <w:rPr>
          <w:rtl/>
        </w:rPr>
        <w:t>:</w:t>
      </w:r>
    </w:p>
    <w:p w14:paraId="7C4F662B" w14:textId="77777777" w:rsidR="004B6F6A" w:rsidRPr="002B72E7" w:rsidRDefault="004B6F6A" w:rsidP="005E409E">
      <w:pPr>
        <w:pStyle w:val="payannameh"/>
        <w:tabs>
          <w:tab w:val="left" w:pos="0"/>
          <w:tab w:val="left" w:pos="7371"/>
        </w:tabs>
        <w:spacing w:line="240" w:lineRule="auto"/>
        <w:rPr>
          <w:rtl/>
        </w:rPr>
      </w:pPr>
    </w:p>
    <w:p w14:paraId="102A591D" w14:textId="1713B43A" w:rsidR="00280AFB" w:rsidRDefault="004B6F6A">
      <w:pPr>
        <w:pStyle w:val="a5"/>
        <w:rPr>
          <w:ins w:id="11041" w:author="Mohsen" w:date="2019-03-17T17:17:00Z"/>
          <w:rtl/>
        </w:rPr>
        <w:pPrChange w:id="11042" w:author="Mohsen" w:date="2019-03-17T17:17:00Z">
          <w:pPr>
            <w:pStyle w:val="payannameh"/>
            <w:tabs>
              <w:tab w:val="left" w:pos="0"/>
              <w:tab w:val="left" w:pos="7371"/>
            </w:tabs>
            <w:spacing w:line="240" w:lineRule="auto"/>
            <w:jc w:val="right"/>
          </w:pPr>
        </w:pPrChange>
      </w:pPr>
      <w:ins w:id="11043" w:author="Mohsen" w:date="2019-03-17T17:17:00Z">
        <w:r>
          <w:rPr>
            <w:rStyle w:val="tgc"/>
            <w:rFonts w:hint="cs"/>
            <w:rtl/>
          </w:rPr>
          <w:t xml:space="preserve">                                                                                                    </w:t>
        </w:r>
      </w:ins>
      <w:r w:rsidR="00257FBC" w:rsidRPr="002B72E7">
        <w:rPr>
          <w:rStyle w:val="tgc"/>
        </w:rPr>
        <w:object w:dxaOrig="1400" w:dyaOrig="499" w14:anchorId="505D84E1">
          <v:shape id="_x0000_i1067" type="#_x0000_t75" style="width:68.8pt;height:26.35pt" o:ole="">
            <v:imagedata r:id="rId140" o:title=""/>
          </v:shape>
          <o:OLEObject Type="Embed" ProgID="Equation.DSMT4" ShapeID="_x0000_i1067" DrawAspect="Content" ObjectID="_1620276662" r:id="rId141"/>
        </w:object>
      </w:r>
      <w:del w:id="11044" w:author="Mohsen" w:date="2019-03-17T16:53:00Z">
        <w:r w:rsidR="00257FBC" w:rsidRPr="002B72E7" w:rsidDel="00CF0011">
          <w:rPr>
            <w:rtl/>
          </w:rPr>
          <w:delText xml:space="preserve"> </w:delText>
        </w:r>
      </w:del>
    </w:p>
    <w:p w14:paraId="2B8DEBBB" w14:textId="77777777" w:rsidR="004B6F6A" w:rsidRPr="002B72E7" w:rsidRDefault="004B6F6A" w:rsidP="00CF2382">
      <w:pPr>
        <w:pStyle w:val="payannameh"/>
        <w:tabs>
          <w:tab w:val="left" w:pos="0"/>
          <w:tab w:val="left" w:pos="7371"/>
        </w:tabs>
        <w:spacing w:line="240" w:lineRule="auto"/>
        <w:jc w:val="right"/>
        <w:rPr>
          <w:rtl/>
        </w:rPr>
      </w:pPr>
    </w:p>
    <w:p w14:paraId="43A9741E" w14:textId="3241794E" w:rsidR="00280AFB" w:rsidRPr="002B72E7" w:rsidRDefault="00280AFB" w:rsidP="005E409E">
      <w:pPr>
        <w:pStyle w:val="payannameh"/>
        <w:tabs>
          <w:tab w:val="left" w:pos="0"/>
          <w:tab w:val="left" w:pos="7371"/>
        </w:tabs>
        <w:spacing w:line="240" w:lineRule="auto"/>
        <w:rPr>
          <w:rtl/>
        </w:rPr>
      </w:pPr>
      <w:r w:rsidRPr="002B72E7">
        <w:rPr>
          <w:rtl/>
        </w:rPr>
        <w:t xml:space="preserve">بنابراین معادله ساده شده پایستگی جابجایی- انتشار به صورت زیر در </w:t>
      </w:r>
      <w:r w:rsidR="000B0AD8" w:rsidRPr="002B72E7">
        <w:rPr>
          <w:rtl/>
        </w:rPr>
        <w:t>م</w:t>
      </w:r>
      <w:r w:rsidR="000B0AD8" w:rsidRPr="002B72E7">
        <w:rPr>
          <w:rFonts w:hint="cs"/>
          <w:rtl/>
        </w:rPr>
        <w:t>ی‌</w:t>
      </w:r>
      <w:r w:rsidR="000B0AD8" w:rsidRPr="002B72E7">
        <w:rPr>
          <w:rFonts w:hint="eastAsia"/>
          <w:rtl/>
        </w:rPr>
        <w:t>آ</w:t>
      </w:r>
      <w:r w:rsidR="000B0AD8" w:rsidRPr="002B72E7">
        <w:rPr>
          <w:rFonts w:hint="cs"/>
          <w:rtl/>
        </w:rPr>
        <w:t>ی</w:t>
      </w:r>
      <w:r w:rsidR="000B0AD8" w:rsidRPr="002B72E7">
        <w:rPr>
          <w:rFonts w:hint="eastAsia"/>
          <w:rtl/>
        </w:rPr>
        <w:t>د</w:t>
      </w:r>
      <w:r w:rsidRPr="002B72E7">
        <w:rPr>
          <w:rtl/>
        </w:rPr>
        <w:t>:</w:t>
      </w:r>
    </w:p>
    <w:p w14:paraId="56D880C8" w14:textId="624CDFCE" w:rsidR="00280AFB" w:rsidRDefault="004B6F6A">
      <w:pPr>
        <w:pStyle w:val="a5"/>
        <w:rPr>
          <w:ins w:id="11045" w:author="Mohsen" w:date="2019-03-17T17:17:00Z"/>
          <w:rtl/>
        </w:rPr>
        <w:pPrChange w:id="11046" w:author="Mohsen" w:date="2019-03-17T17:17:00Z">
          <w:pPr>
            <w:pStyle w:val="payannameh"/>
            <w:tabs>
              <w:tab w:val="left" w:pos="0"/>
              <w:tab w:val="left" w:pos="7371"/>
            </w:tabs>
            <w:spacing w:line="240" w:lineRule="auto"/>
            <w:jc w:val="right"/>
          </w:pPr>
        </w:pPrChange>
      </w:pPr>
      <w:ins w:id="11047" w:author="Mohsen" w:date="2019-03-17T17:18:00Z">
        <w:r>
          <w:rPr>
            <w:rStyle w:val="tgc"/>
            <w:rFonts w:hint="cs"/>
            <w:rtl/>
          </w:rPr>
          <w:t xml:space="preserve">                                                                                                   </w:t>
        </w:r>
      </w:ins>
      <w:r w:rsidR="00257FBC" w:rsidRPr="002B72E7">
        <w:rPr>
          <w:rStyle w:val="tgc"/>
        </w:rPr>
        <w:object w:dxaOrig="1440" w:dyaOrig="499" w14:anchorId="4DF1769C">
          <v:shape id="_x0000_i1068" type="#_x0000_t75" style="width:1in;height:26.35pt" o:ole="">
            <v:imagedata r:id="rId142" o:title=""/>
          </v:shape>
          <o:OLEObject Type="Embed" ProgID="Equation.DSMT4" ShapeID="_x0000_i1068" DrawAspect="Content" ObjectID="_1620276663" r:id="rId143"/>
        </w:object>
      </w:r>
      <w:del w:id="11048" w:author="Mohsen" w:date="2019-03-17T16:53:00Z">
        <w:r w:rsidR="00257FBC" w:rsidRPr="002B72E7" w:rsidDel="00CF0011">
          <w:rPr>
            <w:rtl/>
          </w:rPr>
          <w:delText xml:space="preserve"> </w:delText>
        </w:r>
      </w:del>
    </w:p>
    <w:p w14:paraId="07EAD02F" w14:textId="77777777" w:rsidR="004B6F6A" w:rsidRPr="002B72E7" w:rsidRDefault="004B6F6A" w:rsidP="00CF2382">
      <w:pPr>
        <w:pStyle w:val="payannameh"/>
        <w:tabs>
          <w:tab w:val="left" w:pos="0"/>
          <w:tab w:val="left" w:pos="7371"/>
        </w:tabs>
        <w:spacing w:line="240" w:lineRule="auto"/>
        <w:jc w:val="right"/>
        <w:rPr>
          <w:rtl/>
        </w:rPr>
      </w:pPr>
    </w:p>
    <w:p w14:paraId="4AD16959" w14:textId="2813E172" w:rsidR="00280AFB" w:rsidRPr="002B72E7" w:rsidDel="004817A1" w:rsidRDefault="00280AFB">
      <w:pPr>
        <w:pStyle w:val="payannameh"/>
        <w:tabs>
          <w:tab w:val="left" w:pos="0"/>
          <w:tab w:val="left" w:pos="7371"/>
        </w:tabs>
        <w:spacing w:line="240" w:lineRule="auto"/>
        <w:jc w:val="both"/>
        <w:rPr>
          <w:del w:id="11049" w:author="Mohsen Jafarinejad" w:date="2019-05-08T17:01:00Z"/>
          <w:rtl/>
        </w:rPr>
        <w:pPrChange w:id="11050" w:author="Mohsen Jafarinejad" w:date="2019-05-08T16:25:00Z">
          <w:pPr>
            <w:pStyle w:val="payannameh"/>
            <w:tabs>
              <w:tab w:val="left" w:pos="0"/>
              <w:tab w:val="left" w:pos="7371"/>
            </w:tabs>
            <w:spacing w:line="240" w:lineRule="auto"/>
          </w:pPr>
        </w:pPrChange>
      </w:pPr>
      <w:r w:rsidRPr="002B72E7">
        <w:rPr>
          <w:rtl/>
        </w:rPr>
        <w:t xml:space="preserve">شار انتشار </w:t>
      </w:r>
      <w:r w:rsidR="000B0AD8" w:rsidRPr="002B72E7">
        <w:rPr>
          <w:rtl/>
        </w:rPr>
        <w:t>م</w:t>
      </w:r>
      <w:r w:rsidR="000B0AD8" w:rsidRPr="002B72E7">
        <w:rPr>
          <w:rFonts w:hint="cs"/>
          <w:rtl/>
        </w:rPr>
        <w:t>ی‌</w:t>
      </w:r>
      <w:r w:rsidR="000B0AD8" w:rsidRPr="002B72E7">
        <w:rPr>
          <w:rFonts w:hint="eastAsia"/>
          <w:rtl/>
        </w:rPr>
        <w:t>تواند</w:t>
      </w:r>
      <w:r w:rsidR="00257FBC" w:rsidRPr="002B72E7">
        <w:rPr>
          <w:rtl/>
        </w:rPr>
        <w:t xml:space="preserve"> به ط</w:t>
      </w:r>
      <w:r w:rsidRPr="002B72E7">
        <w:rPr>
          <w:rtl/>
        </w:rPr>
        <w:t>رق مختلفی محاسبه شود بسته به اینکه ضریب انتشار چگونه تعریف گردد.</w:t>
      </w:r>
    </w:p>
    <w:p w14:paraId="6B74CBFF" w14:textId="1DBC89B7" w:rsidR="00257FBC" w:rsidRDefault="004817A1">
      <w:pPr>
        <w:pStyle w:val="payannameh"/>
        <w:tabs>
          <w:tab w:val="left" w:pos="0"/>
          <w:tab w:val="left" w:pos="7371"/>
        </w:tabs>
        <w:spacing w:line="240" w:lineRule="auto"/>
        <w:jc w:val="both"/>
        <w:rPr>
          <w:ins w:id="11051" w:author="Mohsen" w:date="2019-03-17T17:18:00Z"/>
          <w:rtl/>
        </w:rPr>
        <w:pPrChange w:id="11052" w:author="Mohsen Jafarinejad" w:date="2019-05-08T17:01:00Z">
          <w:pPr>
            <w:pStyle w:val="payannameh"/>
            <w:tabs>
              <w:tab w:val="left" w:pos="0"/>
              <w:tab w:val="left" w:pos="7371"/>
            </w:tabs>
            <w:spacing w:line="240" w:lineRule="auto"/>
          </w:pPr>
        </w:pPrChange>
      </w:pPr>
      <w:ins w:id="11053" w:author="Mohsen Jafarinejad" w:date="2019-05-08T17:01:00Z">
        <w:r>
          <w:rPr>
            <w:rFonts w:hint="cs"/>
            <w:rtl/>
          </w:rPr>
          <w:t xml:space="preserve"> </w:t>
        </w:r>
      </w:ins>
      <w:r w:rsidR="000B0AD8" w:rsidRPr="002B72E7">
        <w:rPr>
          <w:rtl/>
        </w:rPr>
        <w:t>به‌طور</w:t>
      </w:r>
      <w:r w:rsidR="00280AFB" w:rsidRPr="002B72E7">
        <w:rPr>
          <w:rtl/>
        </w:rPr>
        <w:t xml:space="preserve"> پیش فرض، فلوئنت از تقریب رقیق سازی استفاده </w:t>
      </w:r>
      <w:r w:rsidR="000B0AD8" w:rsidRPr="002B72E7">
        <w:rPr>
          <w:rtl/>
        </w:rPr>
        <w:t>م</w:t>
      </w:r>
      <w:r w:rsidR="000B0AD8" w:rsidRPr="002B72E7">
        <w:rPr>
          <w:rFonts w:hint="cs"/>
          <w:rtl/>
        </w:rPr>
        <w:t>ی‌</w:t>
      </w:r>
      <w:r w:rsidR="000B0AD8" w:rsidRPr="002B72E7">
        <w:rPr>
          <w:rFonts w:hint="eastAsia"/>
          <w:rtl/>
        </w:rPr>
        <w:t>نما</w:t>
      </w:r>
      <w:r w:rsidR="000B0AD8" w:rsidRPr="002B72E7">
        <w:rPr>
          <w:rFonts w:hint="cs"/>
          <w:rtl/>
        </w:rPr>
        <w:t>ی</w:t>
      </w:r>
      <w:r w:rsidR="000B0AD8" w:rsidRPr="002B72E7">
        <w:rPr>
          <w:rFonts w:hint="eastAsia"/>
          <w:rtl/>
        </w:rPr>
        <w:t>د</w:t>
      </w:r>
      <w:r w:rsidR="00280AFB" w:rsidRPr="002B72E7">
        <w:rPr>
          <w:rtl/>
        </w:rPr>
        <w:t xml:space="preserve"> که اجازه </w:t>
      </w:r>
      <w:r w:rsidR="000B0AD8" w:rsidRPr="002B72E7">
        <w:rPr>
          <w:rtl/>
        </w:rPr>
        <w:t>م</w:t>
      </w:r>
      <w:r w:rsidR="000B0AD8" w:rsidRPr="002B72E7">
        <w:rPr>
          <w:rFonts w:hint="cs"/>
          <w:rtl/>
        </w:rPr>
        <w:t>ی‌</w:t>
      </w:r>
      <w:r w:rsidR="000B0AD8" w:rsidRPr="002B72E7">
        <w:rPr>
          <w:rFonts w:hint="eastAsia"/>
          <w:rtl/>
        </w:rPr>
        <w:t>دهد</w:t>
      </w:r>
      <w:r w:rsidR="00280AFB" w:rsidRPr="002B72E7">
        <w:rPr>
          <w:rtl/>
        </w:rPr>
        <w:t xml:space="preserve"> برای هر کدام از </w:t>
      </w:r>
      <w:r w:rsidR="000B0AD8" w:rsidRPr="002B72E7">
        <w:rPr>
          <w:rtl/>
        </w:rPr>
        <w:t>گونه‌ها</w:t>
      </w:r>
      <w:r w:rsidR="00280AFB" w:rsidRPr="002B72E7">
        <w:rPr>
          <w:rtl/>
        </w:rPr>
        <w:t xml:space="preserve"> یک ضریب انتشار در نظر گرفته شود.</w:t>
      </w:r>
      <w:r w:rsidR="000B0AD8" w:rsidRPr="002B72E7">
        <w:rPr>
          <w:rtl/>
        </w:rPr>
        <w:t xml:space="preserve"> در</w:t>
      </w:r>
      <w:r w:rsidR="00280AFB" w:rsidRPr="002B72E7">
        <w:rPr>
          <w:rtl/>
        </w:rPr>
        <w:t xml:space="preserve"> این حالت شار انتشار جرم با معادله زیر بیان </w:t>
      </w:r>
      <w:r w:rsidR="000B0AD8" w:rsidRPr="002B72E7">
        <w:rPr>
          <w:rtl/>
        </w:rPr>
        <w:t>م</w:t>
      </w:r>
      <w:r w:rsidR="000B0AD8" w:rsidRPr="002B72E7">
        <w:rPr>
          <w:rFonts w:hint="cs"/>
          <w:rtl/>
        </w:rPr>
        <w:t>ی‌</w:t>
      </w:r>
      <w:r w:rsidR="000B0AD8" w:rsidRPr="002B72E7">
        <w:rPr>
          <w:rFonts w:hint="eastAsia"/>
          <w:rtl/>
        </w:rPr>
        <w:t>شود</w:t>
      </w:r>
      <w:r w:rsidR="00280AFB" w:rsidRPr="002B72E7">
        <w:rPr>
          <w:rtl/>
        </w:rPr>
        <w:t>.</w:t>
      </w:r>
    </w:p>
    <w:p w14:paraId="1AB9D12F" w14:textId="77777777" w:rsidR="004B6F6A" w:rsidRPr="002B72E7" w:rsidRDefault="004B6F6A" w:rsidP="005E409E">
      <w:pPr>
        <w:pStyle w:val="payannameh"/>
        <w:tabs>
          <w:tab w:val="left" w:pos="0"/>
          <w:tab w:val="left" w:pos="7371"/>
        </w:tabs>
        <w:spacing w:line="240" w:lineRule="auto"/>
        <w:rPr>
          <w:rtl/>
        </w:rPr>
      </w:pPr>
    </w:p>
    <w:p w14:paraId="5EC35C5D" w14:textId="58B8E04A" w:rsidR="00280AFB" w:rsidRDefault="004B6F6A">
      <w:pPr>
        <w:pStyle w:val="a5"/>
        <w:rPr>
          <w:ins w:id="11054" w:author="Mohsen" w:date="2019-03-17T17:18:00Z"/>
          <w:rtl/>
        </w:rPr>
        <w:pPrChange w:id="11055" w:author="Mohsen" w:date="2019-03-17T17:18:00Z">
          <w:pPr>
            <w:pStyle w:val="payannameh"/>
            <w:tabs>
              <w:tab w:val="left" w:pos="0"/>
              <w:tab w:val="left" w:pos="7371"/>
            </w:tabs>
            <w:spacing w:line="240" w:lineRule="auto"/>
            <w:jc w:val="right"/>
          </w:pPr>
        </w:pPrChange>
      </w:pPr>
      <w:ins w:id="11056" w:author="Mohsen" w:date="2019-03-17T17:18:00Z">
        <w:r>
          <w:rPr>
            <w:rStyle w:val="tgc"/>
            <w:rFonts w:hint="cs"/>
            <w:rtl/>
          </w:rPr>
          <w:t xml:space="preserve">                                                                                                </w:t>
        </w:r>
      </w:ins>
      <w:r w:rsidR="00257FBC" w:rsidRPr="002B72E7">
        <w:rPr>
          <w:rStyle w:val="tgc"/>
        </w:rPr>
        <w:object w:dxaOrig="1700" w:dyaOrig="520" w14:anchorId="7E6DD5D8">
          <v:shape id="_x0000_i1069" type="#_x0000_t75" style="width:83.8pt;height:26.85pt" o:ole="">
            <v:imagedata r:id="rId144" o:title=""/>
          </v:shape>
          <o:OLEObject Type="Embed" ProgID="Equation.DSMT4" ShapeID="_x0000_i1069" DrawAspect="Content" ObjectID="_1620276664" r:id="rId145"/>
        </w:object>
      </w:r>
      <w:del w:id="11057" w:author="Mohsen" w:date="2019-03-17T16:53:00Z">
        <w:r w:rsidR="00257FBC" w:rsidRPr="002B72E7" w:rsidDel="00CF0011">
          <w:rPr>
            <w:rtl/>
          </w:rPr>
          <w:delText xml:space="preserve"> </w:delText>
        </w:r>
      </w:del>
      <w:ins w:id="11058" w:author="Mohsen" w:date="2019-03-17T17:18:00Z">
        <w:r>
          <w:rPr>
            <w:rFonts w:hint="cs"/>
            <w:rtl/>
          </w:rPr>
          <w:t xml:space="preserve"> </w:t>
        </w:r>
      </w:ins>
    </w:p>
    <w:p w14:paraId="59E9619F" w14:textId="77777777" w:rsidR="004B6F6A" w:rsidRPr="002B72E7" w:rsidRDefault="004B6F6A" w:rsidP="00CF2382">
      <w:pPr>
        <w:pStyle w:val="payannameh"/>
        <w:tabs>
          <w:tab w:val="left" w:pos="0"/>
          <w:tab w:val="left" w:pos="7371"/>
        </w:tabs>
        <w:spacing w:line="240" w:lineRule="auto"/>
        <w:jc w:val="right"/>
        <w:rPr>
          <w:rtl/>
        </w:rPr>
      </w:pPr>
    </w:p>
    <w:p w14:paraId="4A6A58ED" w14:textId="2DB9619C" w:rsidR="00280AFB" w:rsidRPr="002B72E7" w:rsidRDefault="00280AFB" w:rsidP="005E409E">
      <w:pPr>
        <w:pStyle w:val="payannameh"/>
        <w:tabs>
          <w:tab w:val="left" w:pos="0"/>
          <w:tab w:val="left" w:pos="7371"/>
        </w:tabs>
        <w:spacing w:line="240" w:lineRule="auto"/>
        <w:rPr>
          <w:rtl/>
        </w:rPr>
      </w:pPr>
      <w:r w:rsidRPr="002B72E7">
        <w:rPr>
          <w:rtl/>
        </w:rPr>
        <w:t xml:space="preserve">در ادامه بکار گیری انتشار در حالت جریان </w:t>
      </w:r>
      <w:r w:rsidR="000B0AD8" w:rsidRPr="002B72E7">
        <w:rPr>
          <w:rtl/>
        </w:rPr>
        <w:t>لا</w:t>
      </w:r>
      <w:r w:rsidR="000B0AD8" w:rsidRPr="002B72E7">
        <w:rPr>
          <w:rFonts w:hint="cs"/>
          <w:rtl/>
        </w:rPr>
        <w:t>ی</w:t>
      </w:r>
      <w:r w:rsidR="000B0AD8" w:rsidRPr="002B72E7">
        <w:rPr>
          <w:rFonts w:hint="eastAsia"/>
          <w:rtl/>
        </w:rPr>
        <w:t>ه‌ا</w:t>
      </w:r>
      <w:r w:rsidR="000B0AD8" w:rsidRPr="002B72E7">
        <w:rPr>
          <w:rFonts w:hint="cs"/>
          <w:rtl/>
        </w:rPr>
        <w:t>ی</w:t>
      </w:r>
      <w:r w:rsidRPr="002B72E7">
        <w:rPr>
          <w:rtl/>
        </w:rPr>
        <w:t xml:space="preserve"> و مغشوش با استفاده از توابع قابل تعریف توسط کاربر ارائه خواهد شد.</w:t>
      </w:r>
    </w:p>
    <w:p w14:paraId="61556D65" w14:textId="4338FAFE" w:rsidR="007D6BF7" w:rsidRDefault="007D6BF7" w:rsidP="005E409E">
      <w:pPr>
        <w:pStyle w:val="payannameh"/>
        <w:tabs>
          <w:tab w:val="left" w:pos="0"/>
          <w:tab w:val="left" w:pos="7371"/>
        </w:tabs>
        <w:spacing w:line="240" w:lineRule="auto"/>
      </w:pPr>
    </w:p>
    <w:p w14:paraId="7C01B79D" w14:textId="52DB3C9B" w:rsidR="00F82B0E" w:rsidRPr="002B72E7" w:rsidDel="00905F8C" w:rsidRDefault="00F82B0E" w:rsidP="005E409E">
      <w:pPr>
        <w:pStyle w:val="payannameh"/>
        <w:tabs>
          <w:tab w:val="left" w:pos="0"/>
          <w:tab w:val="left" w:pos="7371"/>
        </w:tabs>
        <w:spacing w:line="240" w:lineRule="auto"/>
        <w:rPr>
          <w:del w:id="11059" w:author="Mohsen Jafarinejad" w:date="2019-05-08T16:25:00Z"/>
        </w:rPr>
      </w:pPr>
      <w:bookmarkStart w:id="11060" w:name="_Toc8546166"/>
      <w:bookmarkStart w:id="11061" w:name="_Toc8550575"/>
      <w:bookmarkStart w:id="11062" w:name="_Toc8550836"/>
      <w:bookmarkEnd w:id="11060"/>
      <w:bookmarkEnd w:id="11061"/>
      <w:bookmarkEnd w:id="11062"/>
    </w:p>
    <w:p w14:paraId="6CE24F0A" w14:textId="77777777" w:rsidR="00280AFB" w:rsidRPr="002B72E7" w:rsidRDefault="00280AFB" w:rsidP="003C4B3E">
      <w:pPr>
        <w:pStyle w:val="a1"/>
        <w:bidi/>
      </w:pPr>
      <w:bookmarkStart w:id="11063" w:name="_Toc3666281"/>
      <w:bookmarkStart w:id="11064" w:name="_Toc3666530"/>
      <w:bookmarkStart w:id="11065" w:name="_Toc8546167"/>
      <w:bookmarkStart w:id="11066" w:name="_Toc8550837"/>
      <w:r w:rsidRPr="002B72E7">
        <w:rPr>
          <w:rtl/>
        </w:rPr>
        <w:t>انتقال شارژ</w:t>
      </w:r>
      <w:bookmarkEnd w:id="11063"/>
      <w:bookmarkEnd w:id="11064"/>
      <w:bookmarkEnd w:id="11065"/>
      <w:bookmarkEnd w:id="11066"/>
    </w:p>
    <w:p w14:paraId="40FF35C2" w14:textId="296B1114" w:rsidR="00280AFB" w:rsidRPr="002B72E7" w:rsidRDefault="00280AFB">
      <w:pPr>
        <w:pStyle w:val="payannameh"/>
        <w:tabs>
          <w:tab w:val="left" w:pos="0"/>
          <w:tab w:val="left" w:pos="7371"/>
        </w:tabs>
        <w:spacing w:line="240" w:lineRule="auto"/>
        <w:jc w:val="both"/>
        <w:rPr>
          <w:rtl/>
        </w:rPr>
        <w:pPrChange w:id="11067" w:author="Mohsen Jafarinejad" w:date="2019-05-08T17:01:00Z">
          <w:pPr>
            <w:pStyle w:val="payannameh"/>
            <w:tabs>
              <w:tab w:val="left" w:pos="0"/>
              <w:tab w:val="left" w:pos="7371"/>
            </w:tabs>
            <w:spacing w:line="240" w:lineRule="auto"/>
          </w:pPr>
        </w:pPrChange>
      </w:pPr>
      <w:r w:rsidRPr="002B72E7">
        <w:rPr>
          <w:rtl/>
        </w:rPr>
        <w:t xml:space="preserve">در پیل سوختی میکروبی دو نوع بار الکتریکی منتقل </w:t>
      </w:r>
      <w:r w:rsidR="000B0AD8" w:rsidRPr="002B72E7">
        <w:rPr>
          <w:rtl/>
        </w:rPr>
        <w:t>م</w:t>
      </w:r>
      <w:r w:rsidR="000B0AD8" w:rsidRPr="002B72E7">
        <w:rPr>
          <w:rFonts w:hint="cs"/>
          <w:rtl/>
        </w:rPr>
        <w:t>ی‌</w:t>
      </w:r>
      <w:r w:rsidR="000B0AD8" w:rsidRPr="002B72E7">
        <w:rPr>
          <w:rFonts w:hint="eastAsia"/>
          <w:rtl/>
        </w:rPr>
        <w:t>گردد</w:t>
      </w:r>
      <w:r w:rsidRPr="002B72E7">
        <w:rPr>
          <w:rtl/>
        </w:rPr>
        <w:t xml:space="preserve"> </w:t>
      </w:r>
      <w:r w:rsidR="000B0AD8" w:rsidRPr="002B72E7">
        <w:rPr>
          <w:rFonts w:hint="cs"/>
          <w:rtl/>
        </w:rPr>
        <w:t>ی</w:t>
      </w:r>
      <w:r w:rsidR="000B0AD8" w:rsidRPr="002B72E7">
        <w:rPr>
          <w:rFonts w:hint="eastAsia"/>
          <w:rtl/>
        </w:rPr>
        <w:t>ون‌ها</w:t>
      </w:r>
      <w:r w:rsidR="000B0AD8" w:rsidRPr="002B72E7">
        <w:rPr>
          <w:rFonts w:hint="cs"/>
          <w:rtl/>
        </w:rPr>
        <w:t>ی</w:t>
      </w:r>
      <w:r w:rsidRPr="002B72E7">
        <w:rPr>
          <w:rtl/>
        </w:rPr>
        <w:t xml:space="preserve"> </w:t>
      </w:r>
      <w:r w:rsidR="00257FBC" w:rsidRPr="002B72E7">
        <w:rPr>
          <w:rStyle w:val="tgc"/>
        </w:rPr>
        <w:object w:dxaOrig="400" w:dyaOrig="300" w14:anchorId="75894261">
          <v:shape id="_x0000_i1070" type="#_x0000_t75" style="width:18.25pt;height:15.05pt" o:ole="">
            <v:imagedata r:id="rId146" o:title=""/>
          </v:shape>
          <o:OLEObject Type="Embed" ProgID="Equation.DSMT4" ShapeID="_x0000_i1070" DrawAspect="Content" ObjectID="_1620276665" r:id="rId147"/>
        </w:object>
      </w:r>
      <w:r w:rsidR="00257FBC" w:rsidRPr="002B72E7">
        <w:rPr>
          <w:rtl/>
        </w:rPr>
        <w:t xml:space="preserve"> </w:t>
      </w:r>
      <w:r w:rsidRPr="002B72E7">
        <w:rPr>
          <w:rtl/>
        </w:rPr>
        <w:t xml:space="preserve">و </w:t>
      </w:r>
      <w:r w:rsidR="000B0AD8" w:rsidRPr="002B72E7">
        <w:rPr>
          <w:rtl/>
        </w:rPr>
        <w:t>الکترون‌ها</w:t>
      </w:r>
      <w:r w:rsidRPr="002B72E7">
        <w:rPr>
          <w:rtl/>
        </w:rPr>
        <w:t>.</w:t>
      </w:r>
      <w:r w:rsidR="000B0AD8" w:rsidRPr="002B72E7">
        <w:rPr>
          <w:rtl/>
        </w:rPr>
        <w:t xml:space="preserve"> هر</w:t>
      </w:r>
      <w:r w:rsidRPr="002B72E7">
        <w:rPr>
          <w:rtl/>
        </w:rPr>
        <w:t xml:space="preserve"> دو این </w:t>
      </w:r>
      <w:r w:rsidR="000B0AD8" w:rsidRPr="002B72E7">
        <w:rPr>
          <w:rtl/>
        </w:rPr>
        <w:t>بارها</w:t>
      </w:r>
      <w:r w:rsidR="000B0AD8" w:rsidRPr="002B72E7">
        <w:rPr>
          <w:rFonts w:hint="cs"/>
          <w:rtl/>
        </w:rPr>
        <w:t>ی</w:t>
      </w:r>
      <w:r w:rsidRPr="002B72E7">
        <w:rPr>
          <w:rtl/>
        </w:rPr>
        <w:t xml:space="preserve"> الکتریکی در الکترود آند تولید شده و برای تکمیل واکنش </w:t>
      </w:r>
      <w:r w:rsidR="000B0AD8" w:rsidRPr="002B72E7">
        <w:rPr>
          <w:rtl/>
        </w:rPr>
        <w:t>م</w:t>
      </w:r>
      <w:r w:rsidR="000B0AD8" w:rsidRPr="002B72E7">
        <w:rPr>
          <w:rFonts w:hint="cs"/>
          <w:rtl/>
        </w:rPr>
        <w:t>ی‌</w:t>
      </w:r>
      <w:r w:rsidR="000B0AD8" w:rsidRPr="002B72E7">
        <w:rPr>
          <w:rFonts w:hint="eastAsia"/>
          <w:rtl/>
        </w:rPr>
        <w:t>با</w:t>
      </w:r>
      <w:r w:rsidR="000B0AD8" w:rsidRPr="002B72E7">
        <w:rPr>
          <w:rFonts w:hint="cs"/>
          <w:rtl/>
        </w:rPr>
        <w:t>ی</w:t>
      </w:r>
      <w:r w:rsidR="000B0AD8" w:rsidRPr="002B72E7">
        <w:rPr>
          <w:rFonts w:hint="eastAsia"/>
          <w:rtl/>
        </w:rPr>
        <w:t>ست</w:t>
      </w:r>
      <w:r w:rsidRPr="002B72E7">
        <w:rPr>
          <w:rtl/>
        </w:rPr>
        <w:t xml:space="preserve"> به الکترود کاتد برسند. همان طور که </w:t>
      </w:r>
      <w:r w:rsidR="000B0AD8" w:rsidRPr="002B72E7">
        <w:rPr>
          <w:rtl/>
        </w:rPr>
        <w:t>قبلاً</w:t>
      </w:r>
      <w:r w:rsidRPr="002B72E7">
        <w:rPr>
          <w:rtl/>
        </w:rPr>
        <w:t xml:space="preserve"> اشاره شد دو نوع انتقال در پیل سوختی میکروبی اتفاق می افتد یکی انتشار و دیگری رسانش. در این </w:t>
      </w:r>
      <w:r w:rsidRPr="002B72E7">
        <w:rPr>
          <w:rtl/>
        </w:rPr>
        <w:lastRenderedPageBreak/>
        <w:t>مدل</w:t>
      </w:r>
      <w:r w:rsidR="00257FBC" w:rsidRPr="002B72E7">
        <w:rPr>
          <w:rFonts w:hint="cs"/>
          <w:rtl/>
        </w:rPr>
        <w:t>‌</w:t>
      </w:r>
      <w:r w:rsidRPr="002B72E7">
        <w:rPr>
          <w:rtl/>
        </w:rPr>
        <w:t xml:space="preserve">سازی </w:t>
      </w:r>
      <w:r w:rsidR="000B0AD8" w:rsidRPr="002B72E7">
        <w:rPr>
          <w:rtl/>
        </w:rPr>
        <w:t>الکترون‌ها</w:t>
      </w:r>
      <w:r w:rsidRPr="002B72E7">
        <w:rPr>
          <w:rtl/>
        </w:rPr>
        <w:t xml:space="preserve"> به عنوان یک گونه در نظر گرفته </w:t>
      </w:r>
      <w:r w:rsidR="000B0AD8" w:rsidRPr="002B72E7">
        <w:rPr>
          <w:rtl/>
        </w:rPr>
        <w:t>نشده‌اند</w:t>
      </w:r>
      <w:r w:rsidRPr="002B72E7">
        <w:rPr>
          <w:rtl/>
        </w:rPr>
        <w:t xml:space="preserve"> و فرض شده که تعداد تولید و مصرف </w:t>
      </w:r>
      <w:r w:rsidR="000B0AD8" w:rsidRPr="002B72E7">
        <w:rPr>
          <w:rtl/>
        </w:rPr>
        <w:t>آن‌ها</w:t>
      </w:r>
      <w:r w:rsidRPr="002B72E7">
        <w:rPr>
          <w:rtl/>
        </w:rPr>
        <w:t xml:space="preserve"> با تعداد تولید و مصرف </w:t>
      </w:r>
      <w:r w:rsidR="00257FBC" w:rsidRPr="002B72E7">
        <w:rPr>
          <w:rFonts w:hint="cs"/>
          <w:rtl/>
        </w:rPr>
        <w:t>ی</w:t>
      </w:r>
      <w:r w:rsidR="00257FBC" w:rsidRPr="002B72E7">
        <w:rPr>
          <w:rFonts w:hint="eastAsia"/>
          <w:rtl/>
        </w:rPr>
        <w:t>ون‌ها</w:t>
      </w:r>
      <w:r w:rsidR="00257FBC" w:rsidRPr="002B72E7">
        <w:rPr>
          <w:rFonts w:hint="cs"/>
          <w:rtl/>
        </w:rPr>
        <w:t>ی</w:t>
      </w:r>
      <w:r w:rsidR="00257FBC" w:rsidRPr="002B72E7">
        <w:rPr>
          <w:rtl/>
        </w:rPr>
        <w:t xml:space="preserve"> </w:t>
      </w:r>
      <w:r w:rsidR="004817A1" w:rsidRPr="002B72E7">
        <w:rPr>
          <w:rStyle w:val="tgc"/>
        </w:rPr>
        <w:object w:dxaOrig="400" w:dyaOrig="300" w14:anchorId="7C162BEA">
          <v:shape id="_x0000_i1071" type="#_x0000_t75" style="width:18.25pt;height:14.5pt" o:ole="">
            <v:imagedata r:id="rId146" o:title=""/>
          </v:shape>
          <o:OLEObject Type="Embed" ProgID="Equation.DSMT4" ShapeID="_x0000_i1071" DrawAspect="Content" ObjectID="_1620276666" r:id="rId148"/>
        </w:object>
      </w:r>
      <w:r w:rsidRPr="002B72E7">
        <w:rPr>
          <w:rtl/>
        </w:rPr>
        <w:t xml:space="preserve"> برابر است.</w:t>
      </w:r>
    </w:p>
    <w:p w14:paraId="19BE285F" w14:textId="655EFD13" w:rsidR="00280AFB" w:rsidRPr="002B72E7" w:rsidRDefault="00280AFB">
      <w:pPr>
        <w:pStyle w:val="payannameh"/>
        <w:tabs>
          <w:tab w:val="left" w:pos="0"/>
          <w:tab w:val="left" w:pos="7371"/>
        </w:tabs>
        <w:spacing w:line="240" w:lineRule="auto"/>
        <w:jc w:val="both"/>
        <w:rPr>
          <w:rtl/>
        </w:rPr>
        <w:pPrChange w:id="11068" w:author="Mohsen Jafarinejad" w:date="2019-05-08T17:01:00Z">
          <w:pPr>
            <w:pStyle w:val="payannameh"/>
            <w:tabs>
              <w:tab w:val="left" w:pos="0"/>
              <w:tab w:val="left" w:pos="7371"/>
            </w:tabs>
            <w:spacing w:line="240" w:lineRule="auto"/>
          </w:pPr>
        </w:pPrChange>
      </w:pPr>
      <w:r w:rsidRPr="002B72E7">
        <w:rPr>
          <w:rtl/>
        </w:rPr>
        <w:t xml:space="preserve">همچنین نیروی الکتریکی بین </w:t>
      </w:r>
      <w:r w:rsidR="00257FBC" w:rsidRPr="002B72E7">
        <w:rPr>
          <w:rFonts w:hint="cs"/>
          <w:rtl/>
        </w:rPr>
        <w:t>ی</w:t>
      </w:r>
      <w:r w:rsidR="00257FBC" w:rsidRPr="002B72E7">
        <w:rPr>
          <w:rFonts w:hint="eastAsia"/>
          <w:rtl/>
        </w:rPr>
        <w:t>ون‌ها</w:t>
      </w:r>
      <w:r w:rsidR="00257FBC" w:rsidRPr="002B72E7">
        <w:rPr>
          <w:rFonts w:hint="cs"/>
          <w:rtl/>
        </w:rPr>
        <w:t>ی</w:t>
      </w:r>
      <w:r w:rsidR="00257FBC" w:rsidRPr="002B72E7">
        <w:rPr>
          <w:rtl/>
        </w:rPr>
        <w:t xml:space="preserve"> </w:t>
      </w:r>
      <w:r w:rsidR="004817A1" w:rsidRPr="002B72E7">
        <w:rPr>
          <w:rStyle w:val="tgc"/>
        </w:rPr>
        <w:object w:dxaOrig="400" w:dyaOrig="300" w14:anchorId="4D675618">
          <v:shape id="_x0000_i1072" type="#_x0000_t75" style="width:18.25pt;height:11.8pt" o:ole="">
            <v:imagedata r:id="rId146" o:title=""/>
          </v:shape>
          <o:OLEObject Type="Embed" ProgID="Equation.DSMT4" ShapeID="_x0000_i1072" DrawAspect="Content" ObjectID="_1620276667" r:id="rId149"/>
        </w:object>
      </w:r>
      <w:r w:rsidR="00257FBC" w:rsidRPr="002B72E7">
        <w:rPr>
          <w:rFonts w:hint="cs"/>
          <w:rtl/>
        </w:rPr>
        <w:t xml:space="preserve"> </w:t>
      </w:r>
      <w:r w:rsidRPr="002B72E7">
        <w:rPr>
          <w:rtl/>
        </w:rPr>
        <w:t xml:space="preserve">نیز در مدل در نظر گرفته نشده لذا </w:t>
      </w:r>
      <w:r w:rsidR="000B0AD8" w:rsidRPr="002B72E7">
        <w:rPr>
          <w:rFonts w:hint="cs"/>
          <w:rtl/>
        </w:rPr>
        <w:t>ی</w:t>
      </w:r>
      <w:r w:rsidR="000B0AD8" w:rsidRPr="002B72E7">
        <w:rPr>
          <w:rFonts w:hint="eastAsia"/>
          <w:rtl/>
        </w:rPr>
        <w:t>ون‌ها</w:t>
      </w:r>
      <w:r w:rsidR="000B0AD8" w:rsidRPr="002B72E7">
        <w:rPr>
          <w:rFonts w:hint="cs"/>
          <w:rtl/>
        </w:rPr>
        <w:t>ی</w:t>
      </w:r>
      <w:r w:rsidRPr="002B72E7">
        <w:rPr>
          <w:rtl/>
        </w:rPr>
        <w:t xml:space="preserve"> هیدروژن به عنوان </w:t>
      </w:r>
      <w:r w:rsidR="000B0AD8" w:rsidRPr="002B72E7">
        <w:rPr>
          <w:rtl/>
        </w:rPr>
        <w:t>گونه‌ها</w:t>
      </w:r>
      <w:r w:rsidR="000B0AD8" w:rsidRPr="002B72E7">
        <w:rPr>
          <w:rFonts w:hint="cs"/>
          <w:rtl/>
        </w:rPr>
        <w:t>ی</w:t>
      </w:r>
      <w:r w:rsidRPr="002B72E7">
        <w:rPr>
          <w:rtl/>
        </w:rPr>
        <w:t xml:space="preserve"> غیر باردار تعریف </w:t>
      </w:r>
      <w:r w:rsidR="000B0AD8" w:rsidRPr="002B72E7">
        <w:rPr>
          <w:rtl/>
        </w:rPr>
        <w:t>شده‌اند</w:t>
      </w:r>
      <w:r w:rsidRPr="002B72E7">
        <w:rPr>
          <w:rtl/>
        </w:rPr>
        <w:t xml:space="preserve"> که به دلیل کوچکی اندازه ضریب انتشار </w:t>
      </w:r>
      <w:r w:rsidR="000B0AD8" w:rsidRPr="002B72E7">
        <w:rPr>
          <w:rtl/>
        </w:rPr>
        <w:t>آن‌ها</w:t>
      </w:r>
      <w:r w:rsidRPr="002B72E7">
        <w:rPr>
          <w:rtl/>
        </w:rPr>
        <w:t xml:space="preserve"> بسیار بالاست.</w:t>
      </w:r>
    </w:p>
    <w:p w14:paraId="2F1F96A2" w14:textId="77777777" w:rsidR="00280AFB" w:rsidRDefault="00280AFB" w:rsidP="005E409E">
      <w:pPr>
        <w:pStyle w:val="payannameh"/>
        <w:tabs>
          <w:tab w:val="left" w:pos="0"/>
          <w:tab w:val="left" w:pos="7371"/>
        </w:tabs>
        <w:spacing w:line="240" w:lineRule="auto"/>
        <w:rPr>
          <w:ins w:id="11069" w:author="Mohsen" w:date="2019-03-17T17:18:00Z"/>
          <w:rtl/>
        </w:rPr>
      </w:pPr>
    </w:p>
    <w:p w14:paraId="3A89B421" w14:textId="77777777" w:rsidR="004B6F6A" w:rsidRPr="002B72E7" w:rsidRDefault="004B6F6A" w:rsidP="005E409E">
      <w:pPr>
        <w:pStyle w:val="payannameh"/>
        <w:tabs>
          <w:tab w:val="left" w:pos="0"/>
          <w:tab w:val="left" w:pos="7371"/>
        </w:tabs>
        <w:spacing w:line="240" w:lineRule="auto"/>
        <w:rPr>
          <w:rtl/>
        </w:rPr>
      </w:pPr>
    </w:p>
    <w:p w14:paraId="69E2A1AF" w14:textId="77777777" w:rsidR="00280AFB" w:rsidRPr="002B72E7" w:rsidRDefault="00280AFB" w:rsidP="003C4B3E">
      <w:pPr>
        <w:pStyle w:val="a1"/>
        <w:bidi/>
      </w:pPr>
      <w:bookmarkStart w:id="11070" w:name="_Toc3666282"/>
      <w:bookmarkStart w:id="11071" w:name="_Toc3666531"/>
      <w:bookmarkStart w:id="11072" w:name="_Toc8546168"/>
      <w:bookmarkStart w:id="11073" w:name="_Toc8550838"/>
      <w:r w:rsidRPr="002B72E7">
        <w:rPr>
          <w:rtl/>
        </w:rPr>
        <w:t>معادلات واکنش</w:t>
      </w:r>
      <w:bookmarkEnd w:id="11070"/>
      <w:bookmarkEnd w:id="11071"/>
      <w:bookmarkEnd w:id="11072"/>
      <w:bookmarkEnd w:id="11073"/>
    </w:p>
    <w:p w14:paraId="3661B8CD" w14:textId="21A741A9" w:rsidR="00280AFB" w:rsidRPr="002B72E7" w:rsidRDefault="004817A1">
      <w:pPr>
        <w:pStyle w:val="payannameh"/>
        <w:spacing w:line="240" w:lineRule="auto"/>
        <w:jc w:val="both"/>
        <w:rPr>
          <w:rtl/>
        </w:rPr>
        <w:pPrChange w:id="11074" w:author="Mohsen Jafarinejad" w:date="2019-05-08T17:02:00Z">
          <w:pPr>
            <w:pStyle w:val="payannameh"/>
            <w:tabs>
              <w:tab w:val="left" w:pos="0"/>
              <w:tab w:val="left" w:pos="7371"/>
            </w:tabs>
            <w:spacing w:line="240" w:lineRule="auto"/>
          </w:pPr>
        </w:pPrChange>
      </w:pPr>
      <w:ins w:id="11075" w:author="Mohsen Jafarinejad" w:date="2019-05-08T17:02:00Z">
        <w:r>
          <w:rPr>
            <w:rFonts w:hint="cs"/>
            <w:rtl/>
          </w:rPr>
          <w:tab/>
        </w:r>
      </w:ins>
      <w:r w:rsidR="00280AFB" w:rsidRPr="002B72E7">
        <w:rPr>
          <w:rtl/>
        </w:rPr>
        <w:t xml:space="preserve">فلوئنت </w:t>
      </w:r>
      <w:r w:rsidR="000B0AD8" w:rsidRPr="002B72E7">
        <w:rPr>
          <w:rtl/>
        </w:rPr>
        <w:t>گز</w:t>
      </w:r>
      <w:r w:rsidR="000B0AD8" w:rsidRPr="002B72E7">
        <w:rPr>
          <w:rFonts w:hint="cs"/>
          <w:rtl/>
        </w:rPr>
        <w:t>ی</w:t>
      </w:r>
      <w:r w:rsidR="000B0AD8" w:rsidRPr="002B72E7">
        <w:rPr>
          <w:rFonts w:hint="eastAsia"/>
          <w:rtl/>
        </w:rPr>
        <w:t>نه‌ها</w:t>
      </w:r>
      <w:r w:rsidR="000B0AD8" w:rsidRPr="002B72E7">
        <w:rPr>
          <w:rFonts w:hint="cs"/>
          <w:rtl/>
        </w:rPr>
        <w:t>ی</w:t>
      </w:r>
      <w:r w:rsidR="00280AFB" w:rsidRPr="002B72E7">
        <w:rPr>
          <w:rtl/>
        </w:rPr>
        <w:t xml:space="preserve"> مختلفی برای شبیه سازی </w:t>
      </w:r>
      <w:r w:rsidR="000B0AD8" w:rsidRPr="002B72E7">
        <w:rPr>
          <w:rtl/>
        </w:rPr>
        <w:t>واکنش‌ها</w:t>
      </w:r>
      <w:r w:rsidR="000B0AD8" w:rsidRPr="002B72E7">
        <w:rPr>
          <w:rFonts w:hint="cs"/>
          <w:rtl/>
        </w:rPr>
        <w:t>ی</w:t>
      </w:r>
      <w:r w:rsidR="00280AFB" w:rsidRPr="002B72E7">
        <w:rPr>
          <w:rtl/>
        </w:rPr>
        <w:t xml:space="preserve"> شیمیایی دارد، با توجه به اینکه واکنش شیمیایی اصلی در پیل میکروبی در الکترود آند صورت </w:t>
      </w:r>
      <w:r w:rsidR="000B0AD8" w:rsidRPr="002B72E7">
        <w:rPr>
          <w:rtl/>
        </w:rPr>
        <w:t>م</w:t>
      </w:r>
      <w:r w:rsidR="000B0AD8" w:rsidRPr="002B72E7">
        <w:rPr>
          <w:rFonts w:hint="cs"/>
          <w:rtl/>
        </w:rPr>
        <w:t>ی‌</w:t>
      </w:r>
      <w:r w:rsidR="000B0AD8" w:rsidRPr="002B72E7">
        <w:rPr>
          <w:rFonts w:hint="eastAsia"/>
          <w:rtl/>
        </w:rPr>
        <w:t>گ</w:t>
      </w:r>
      <w:r w:rsidR="000B0AD8" w:rsidRPr="002B72E7">
        <w:rPr>
          <w:rFonts w:hint="cs"/>
          <w:rtl/>
        </w:rPr>
        <w:t>ی</w:t>
      </w:r>
      <w:r w:rsidR="000B0AD8" w:rsidRPr="002B72E7">
        <w:rPr>
          <w:rFonts w:hint="eastAsia"/>
          <w:rtl/>
        </w:rPr>
        <w:t>رد</w:t>
      </w:r>
      <w:r w:rsidR="00280AFB" w:rsidRPr="002B72E7">
        <w:rPr>
          <w:rtl/>
        </w:rPr>
        <w:t xml:space="preserve"> فرض شده که مدل واکنشی </w:t>
      </w:r>
      <w:r w:rsidR="00280AFB" w:rsidRPr="002B72E7">
        <w:t>Laminar finite-rate</w:t>
      </w:r>
      <w:r w:rsidR="00280AFB" w:rsidRPr="002B72E7">
        <w:rPr>
          <w:rtl/>
        </w:rPr>
        <w:t xml:space="preserve"> برای اینکار مناسب است</w:t>
      </w:r>
      <w:r w:rsidR="00813843" w:rsidRPr="002B72E7">
        <w:rPr>
          <w:rFonts w:hint="cs"/>
          <w:rtl/>
        </w:rPr>
        <w:t>.</w:t>
      </w:r>
      <w:r w:rsidR="00280AFB" w:rsidRPr="002B72E7">
        <w:rPr>
          <w:rtl/>
        </w:rPr>
        <w:t xml:space="preserve"> مدلی که </w:t>
      </w:r>
      <w:r w:rsidR="000B0AD8" w:rsidRPr="002B72E7">
        <w:rPr>
          <w:rtl/>
        </w:rPr>
        <w:t>معمولاً</w:t>
      </w:r>
      <w:r w:rsidR="00280AFB" w:rsidRPr="002B72E7">
        <w:rPr>
          <w:rtl/>
        </w:rPr>
        <w:t xml:space="preserve"> برای اکثر </w:t>
      </w:r>
      <w:r w:rsidR="000B0AD8" w:rsidRPr="002B72E7">
        <w:rPr>
          <w:rtl/>
        </w:rPr>
        <w:t>واکنش‌ها</w:t>
      </w:r>
      <w:r w:rsidR="000B0AD8" w:rsidRPr="002B72E7">
        <w:rPr>
          <w:rFonts w:hint="cs"/>
          <w:rtl/>
        </w:rPr>
        <w:t>ی</w:t>
      </w:r>
      <w:r w:rsidR="00280AFB" w:rsidRPr="002B72E7">
        <w:rPr>
          <w:rtl/>
        </w:rPr>
        <w:t xml:space="preserve"> ساده شیمیایی نظیر احتراق </w:t>
      </w:r>
      <w:r w:rsidR="000B0AD8" w:rsidRPr="002B72E7">
        <w:rPr>
          <w:rtl/>
        </w:rPr>
        <w:t>لا</w:t>
      </w:r>
      <w:r w:rsidR="000B0AD8" w:rsidRPr="002B72E7">
        <w:rPr>
          <w:rFonts w:hint="cs"/>
          <w:rtl/>
        </w:rPr>
        <w:t>ی</w:t>
      </w:r>
      <w:r w:rsidR="000B0AD8" w:rsidRPr="002B72E7">
        <w:rPr>
          <w:rFonts w:hint="eastAsia"/>
          <w:rtl/>
        </w:rPr>
        <w:t>ه‌ا</w:t>
      </w:r>
      <w:r w:rsidR="000B0AD8" w:rsidRPr="002B72E7">
        <w:rPr>
          <w:rFonts w:hint="cs"/>
          <w:rtl/>
        </w:rPr>
        <w:t>ی</w:t>
      </w:r>
      <w:r w:rsidR="00280AFB" w:rsidRPr="002B72E7">
        <w:rPr>
          <w:rtl/>
        </w:rPr>
        <w:t xml:space="preserve"> بکار </w:t>
      </w:r>
      <w:r w:rsidR="000B0AD8" w:rsidRPr="002B72E7">
        <w:rPr>
          <w:rtl/>
        </w:rPr>
        <w:t>م</w:t>
      </w:r>
      <w:r w:rsidR="000B0AD8" w:rsidRPr="002B72E7">
        <w:rPr>
          <w:rFonts w:hint="cs"/>
          <w:rtl/>
        </w:rPr>
        <w:t>ی‌</w:t>
      </w:r>
      <w:r w:rsidR="000B0AD8" w:rsidRPr="002B72E7">
        <w:rPr>
          <w:rFonts w:hint="eastAsia"/>
          <w:rtl/>
        </w:rPr>
        <w:t>رود</w:t>
      </w:r>
      <w:r w:rsidR="00280AFB" w:rsidRPr="002B72E7">
        <w:rPr>
          <w:rtl/>
        </w:rPr>
        <w:t xml:space="preserve">. هر پیل سوختی دارای دو واکنش شیمیایی اصلی است یکی از </w:t>
      </w:r>
      <w:r w:rsidR="000B0AD8" w:rsidRPr="002B72E7">
        <w:rPr>
          <w:rtl/>
        </w:rPr>
        <w:t>آن‌ها</w:t>
      </w:r>
      <w:r w:rsidR="00280AFB" w:rsidRPr="002B72E7">
        <w:rPr>
          <w:rtl/>
        </w:rPr>
        <w:t xml:space="preserve"> واکنش اکسایش در آند و دیگری واکنش کاهش در کاتد که در هر دوی </w:t>
      </w:r>
      <w:r w:rsidR="000B0AD8" w:rsidRPr="002B72E7">
        <w:rPr>
          <w:rtl/>
        </w:rPr>
        <w:t>آن‌ها</w:t>
      </w:r>
      <w:r w:rsidR="00280AFB" w:rsidRPr="002B72E7">
        <w:rPr>
          <w:rtl/>
        </w:rPr>
        <w:t xml:space="preserve"> الکترون نقش فعالی در واکنش بازی </w:t>
      </w:r>
      <w:r w:rsidR="000B0AD8" w:rsidRPr="002B72E7">
        <w:rPr>
          <w:rtl/>
        </w:rPr>
        <w:t>م</w:t>
      </w:r>
      <w:r w:rsidR="000B0AD8" w:rsidRPr="002B72E7">
        <w:rPr>
          <w:rFonts w:hint="cs"/>
          <w:rtl/>
        </w:rPr>
        <w:t>ی‌</w:t>
      </w:r>
      <w:r w:rsidR="000B0AD8" w:rsidRPr="002B72E7">
        <w:rPr>
          <w:rFonts w:hint="eastAsia"/>
          <w:rtl/>
        </w:rPr>
        <w:t>نما</w:t>
      </w:r>
      <w:r w:rsidR="000B0AD8" w:rsidRPr="002B72E7">
        <w:rPr>
          <w:rFonts w:hint="cs"/>
          <w:rtl/>
        </w:rPr>
        <w:t>ی</w:t>
      </w:r>
      <w:r w:rsidR="000B0AD8" w:rsidRPr="002B72E7">
        <w:rPr>
          <w:rFonts w:hint="eastAsia"/>
          <w:rtl/>
        </w:rPr>
        <w:t>د</w:t>
      </w:r>
      <w:r w:rsidR="00280AFB" w:rsidRPr="002B72E7">
        <w:rPr>
          <w:rtl/>
        </w:rPr>
        <w:t>.</w:t>
      </w:r>
    </w:p>
    <w:p w14:paraId="5DFB5E79" w14:textId="6695F364" w:rsidR="00280AFB" w:rsidRPr="002B72E7" w:rsidDel="004817A1" w:rsidRDefault="00280AFB">
      <w:pPr>
        <w:pStyle w:val="payannameh"/>
        <w:tabs>
          <w:tab w:val="left" w:pos="0"/>
          <w:tab w:val="left" w:pos="7371"/>
        </w:tabs>
        <w:spacing w:line="240" w:lineRule="auto"/>
        <w:jc w:val="both"/>
        <w:rPr>
          <w:del w:id="11076" w:author="Mohsen Jafarinejad" w:date="2019-05-08T17:01:00Z"/>
          <w:rtl/>
        </w:rPr>
        <w:pPrChange w:id="11077" w:author="Mohsen Jafarinejad" w:date="2019-05-08T17:02:00Z">
          <w:pPr>
            <w:pStyle w:val="payannameh"/>
            <w:tabs>
              <w:tab w:val="left" w:pos="0"/>
              <w:tab w:val="left" w:pos="7371"/>
            </w:tabs>
            <w:spacing w:line="240" w:lineRule="auto"/>
          </w:pPr>
        </w:pPrChange>
      </w:pPr>
      <w:del w:id="11078" w:author="Mohsen Jafarinejad" w:date="2019-05-08T17:01:00Z">
        <w:r w:rsidRPr="002B72E7" w:rsidDel="004817A1">
          <w:rPr>
            <w:rtl/>
          </w:rPr>
          <w:delText>واکنش حجمی</w:delText>
        </w:r>
      </w:del>
    </w:p>
    <w:p w14:paraId="0F64252C" w14:textId="24194362" w:rsidR="00280AFB" w:rsidRDefault="00280AFB">
      <w:pPr>
        <w:pStyle w:val="payannameh"/>
        <w:tabs>
          <w:tab w:val="left" w:pos="0"/>
          <w:tab w:val="left" w:pos="7371"/>
        </w:tabs>
        <w:spacing w:line="240" w:lineRule="auto"/>
        <w:jc w:val="both"/>
        <w:rPr>
          <w:ins w:id="11079" w:author="Mohsen" w:date="2019-03-17T17:18:00Z"/>
          <w:rtl/>
        </w:rPr>
        <w:pPrChange w:id="11080" w:author="Mohsen Jafarinejad" w:date="2019-05-08T17:02:00Z">
          <w:pPr>
            <w:pStyle w:val="payannameh"/>
            <w:tabs>
              <w:tab w:val="left" w:pos="0"/>
              <w:tab w:val="left" w:pos="7371"/>
            </w:tabs>
            <w:spacing w:line="240" w:lineRule="auto"/>
          </w:pPr>
        </w:pPrChange>
      </w:pPr>
      <w:r w:rsidRPr="002B72E7">
        <w:rPr>
          <w:rtl/>
        </w:rPr>
        <w:t xml:space="preserve">بهترین معادله کینتیک واکنش در درون تئوری احتراق معادله </w:t>
      </w:r>
      <w:r w:rsidRPr="002B72E7">
        <w:t>Arrhenius</w:t>
      </w:r>
      <w:r w:rsidRPr="002B72E7">
        <w:rPr>
          <w:rtl/>
        </w:rPr>
        <w:t xml:space="preserve"> است. که </w:t>
      </w:r>
      <w:r w:rsidR="000B0AD8" w:rsidRPr="002B72E7">
        <w:rPr>
          <w:rtl/>
        </w:rPr>
        <w:t>به‌صورت</w:t>
      </w:r>
      <w:r w:rsidRPr="002B72E7">
        <w:rPr>
          <w:rtl/>
        </w:rPr>
        <w:t xml:space="preserve"> زیر بیان </w:t>
      </w:r>
      <w:r w:rsidR="000B0AD8" w:rsidRPr="002B72E7">
        <w:rPr>
          <w:rtl/>
        </w:rPr>
        <w:t>م</w:t>
      </w:r>
      <w:r w:rsidR="000B0AD8" w:rsidRPr="002B72E7">
        <w:rPr>
          <w:rFonts w:hint="cs"/>
          <w:rtl/>
        </w:rPr>
        <w:t>ی‌</w:t>
      </w:r>
      <w:r w:rsidR="000B0AD8" w:rsidRPr="002B72E7">
        <w:rPr>
          <w:rFonts w:hint="eastAsia"/>
          <w:rtl/>
        </w:rPr>
        <w:t>شود</w:t>
      </w:r>
      <w:r w:rsidRPr="002B72E7">
        <w:rPr>
          <w:rtl/>
        </w:rPr>
        <w:t>:</w:t>
      </w:r>
    </w:p>
    <w:p w14:paraId="6E0CDA47" w14:textId="383BC5C2" w:rsidR="004B6F6A" w:rsidRPr="002B72E7" w:rsidDel="004B6F6A" w:rsidRDefault="004B6F6A" w:rsidP="005E409E">
      <w:pPr>
        <w:pStyle w:val="payannameh"/>
        <w:tabs>
          <w:tab w:val="left" w:pos="0"/>
          <w:tab w:val="left" w:pos="7371"/>
        </w:tabs>
        <w:spacing w:line="240" w:lineRule="auto"/>
        <w:rPr>
          <w:del w:id="11081" w:author="Mohsen" w:date="2019-03-17T17:18:00Z"/>
          <w:rtl/>
        </w:rPr>
      </w:pPr>
    </w:p>
    <w:p w14:paraId="0FF2BAF7" w14:textId="63F75948" w:rsidR="00280AFB" w:rsidRDefault="004B6F6A" w:rsidP="00471B4D">
      <w:pPr>
        <w:pStyle w:val="a5"/>
        <w:rPr>
          <w:ins w:id="11082" w:author="Mohsen" w:date="2019-03-17T17:18:00Z"/>
        </w:rPr>
      </w:pPr>
      <w:ins w:id="11083" w:author="Mohsen" w:date="2019-03-17T17:18:00Z">
        <w:r>
          <w:rPr>
            <w:rStyle w:val="tgc"/>
            <w:rFonts w:hint="cs"/>
            <w:rtl/>
          </w:rPr>
          <w:t xml:space="preserve">          </w:t>
        </w:r>
        <w:del w:id="11084" w:author="Mohsen Jafarinejad" w:date="2019-04-06T08:56:00Z">
          <w:r w:rsidDel="002331D3">
            <w:rPr>
              <w:rStyle w:val="tgc"/>
              <w:rFonts w:hint="cs"/>
              <w:rtl/>
            </w:rPr>
            <w:delText xml:space="preserve"> </w:delText>
          </w:r>
        </w:del>
        <w:r>
          <w:rPr>
            <w:rStyle w:val="tgc"/>
            <w:rFonts w:hint="cs"/>
            <w:rtl/>
          </w:rPr>
          <w:t xml:space="preserve">                                                                                           </w:t>
        </w:r>
      </w:ins>
      <w:r w:rsidR="002331D3" w:rsidRPr="002331D3">
        <w:rPr>
          <w:rStyle w:val="tgc"/>
        </w:rPr>
        <w:object w:dxaOrig="1320" w:dyaOrig="560" w14:anchorId="0DCD3660">
          <v:shape id="_x0000_i1073" type="#_x0000_t75" style="width:67.7pt;height:26.85pt" o:ole="">
            <v:imagedata r:id="rId150" o:title=""/>
          </v:shape>
          <o:OLEObject Type="Embed" ProgID="Equation.DSMT4" ShapeID="_x0000_i1073" DrawAspect="Content" ObjectID="_1620276668" r:id="rId151"/>
        </w:object>
      </w:r>
      <w:del w:id="11085" w:author="Mohsen" w:date="2019-03-17T16:53:00Z">
        <w:r w:rsidR="00813843" w:rsidRPr="002B72E7" w:rsidDel="00CF0011">
          <w:delText xml:space="preserve"> </w:delText>
        </w:r>
      </w:del>
    </w:p>
    <w:p w14:paraId="44222753" w14:textId="77777777" w:rsidR="004B6F6A" w:rsidRPr="002B72E7" w:rsidRDefault="004B6F6A">
      <w:pPr>
        <w:pStyle w:val="a5"/>
        <w:numPr>
          <w:ilvl w:val="0"/>
          <w:numId w:val="0"/>
        </w:numPr>
        <w:rPr>
          <w:rtl/>
        </w:rPr>
        <w:pPrChange w:id="11086" w:author="Mohsen" w:date="2019-03-17T17:18:00Z">
          <w:pPr>
            <w:pStyle w:val="payannameh"/>
            <w:tabs>
              <w:tab w:val="left" w:pos="0"/>
              <w:tab w:val="left" w:pos="7371"/>
            </w:tabs>
            <w:spacing w:line="240" w:lineRule="auto"/>
            <w:jc w:val="right"/>
          </w:pPr>
        </w:pPrChange>
      </w:pPr>
    </w:p>
    <w:p w14:paraId="6DFB4F20" w14:textId="7DB4D55E" w:rsidR="00280AFB" w:rsidRPr="002B72E7" w:rsidRDefault="00280AFB" w:rsidP="00924EE9">
      <w:pPr>
        <w:pStyle w:val="payannameh"/>
        <w:tabs>
          <w:tab w:val="left" w:pos="0"/>
          <w:tab w:val="left" w:pos="7371"/>
        </w:tabs>
        <w:spacing w:line="240" w:lineRule="auto"/>
        <w:jc w:val="both"/>
      </w:pPr>
      <w:r w:rsidRPr="002B72E7">
        <w:rPr>
          <w:rtl/>
        </w:rPr>
        <w:t xml:space="preserve">که در معادله بالا </w:t>
      </w:r>
      <w:r w:rsidR="00924EE9" w:rsidRPr="00924EE9">
        <w:rPr>
          <w:rStyle w:val="tgc"/>
        </w:rPr>
        <w:object w:dxaOrig="279" w:dyaOrig="360" w14:anchorId="04C0437F">
          <v:shape id="_x0000_i1074" type="#_x0000_t75" style="width:13.45pt;height:18.25pt" o:ole="">
            <v:imagedata r:id="rId152" o:title=""/>
          </v:shape>
          <o:OLEObject Type="Embed" ProgID="Equation.DSMT4" ShapeID="_x0000_i1074" DrawAspect="Content" ObjectID="_1620276669" r:id="rId153"/>
        </w:object>
      </w:r>
      <w:r w:rsidR="000701ED" w:rsidRPr="002B72E7">
        <w:rPr>
          <w:rtl/>
        </w:rPr>
        <w:t xml:space="preserve"> </w:t>
      </w:r>
      <w:r w:rsidRPr="002B72E7">
        <w:rPr>
          <w:rtl/>
        </w:rPr>
        <w:t xml:space="preserve">ضریب ثابت واکنش شیمیایی، </w:t>
      </w:r>
      <w:r w:rsidRPr="002B72E7">
        <w:t>E</w:t>
      </w:r>
      <w:r w:rsidRPr="002B72E7">
        <w:rPr>
          <w:rtl/>
        </w:rPr>
        <w:t xml:space="preserve"> انرژی فعال سازی است.</w:t>
      </w:r>
      <w:r w:rsidR="000B0AD8" w:rsidRPr="002B72E7">
        <w:rPr>
          <w:rtl/>
        </w:rPr>
        <w:t xml:space="preserve"> از</w:t>
      </w:r>
      <w:r w:rsidRPr="002B72E7">
        <w:rPr>
          <w:rtl/>
        </w:rPr>
        <w:t xml:space="preserve"> این معادله </w:t>
      </w:r>
      <w:r w:rsidR="000B0AD8" w:rsidRPr="002B72E7">
        <w:rPr>
          <w:rtl/>
        </w:rPr>
        <w:t>م</w:t>
      </w:r>
      <w:r w:rsidR="000B0AD8" w:rsidRPr="002B72E7">
        <w:rPr>
          <w:rFonts w:hint="cs"/>
          <w:rtl/>
        </w:rPr>
        <w:t>ی‌</w:t>
      </w:r>
      <w:r w:rsidR="000B0AD8" w:rsidRPr="002B72E7">
        <w:rPr>
          <w:rFonts w:hint="eastAsia"/>
          <w:rtl/>
        </w:rPr>
        <w:t>ب</w:t>
      </w:r>
      <w:r w:rsidR="000B0AD8" w:rsidRPr="002B72E7">
        <w:rPr>
          <w:rFonts w:hint="cs"/>
          <w:rtl/>
        </w:rPr>
        <w:t>ی</w:t>
      </w:r>
      <w:r w:rsidR="000B0AD8" w:rsidRPr="002B72E7">
        <w:rPr>
          <w:rFonts w:hint="eastAsia"/>
          <w:rtl/>
        </w:rPr>
        <w:t>ن</w:t>
      </w:r>
      <w:r w:rsidR="000B0AD8" w:rsidRPr="002B72E7">
        <w:rPr>
          <w:rFonts w:hint="cs"/>
          <w:rtl/>
        </w:rPr>
        <w:t>ی</w:t>
      </w:r>
      <w:r w:rsidR="000B0AD8" w:rsidRPr="002B72E7">
        <w:rPr>
          <w:rFonts w:hint="eastAsia"/>
          <w:rtl/>
        </w:rPr>
        <w:t>م</w:t>
      </w:r>
      <w:r w:rsidRPr="002B72E7">
        <w:rPr>
          <w:rtl/>
        </w:rPr>
        <w:t xml:space="preserve"> که نرخ واکنش همبستگی بالایی با تغییرات دما دارد. در مدل ساده شده پیل سوختی میکروبی فرض را بر آن </w:t>
      </w:r>
      <w:r w:rsidR="000B0AD8" w:rsidRPr="002B72E7">
        <w:rPr>
          <w:rtl/>
        </w:rPr>
        <w:t>م</w:t>
      </w:r>
      <w:r w:rsidR="000B0AD8" w:rsidRPr="002B72E7">
        <w:rPr>
          <w:rFonts w:hint="cs"/>
          <w:rtl/>
        </w:rPr>
        <w:t>ی‌</w:t>
      </w:r>
      <w:r w:rsidR="000B0AD8" w:rsidRPr="002B72E7">
        <w:rPr>
          <w:rFonts w:hint="eastAsia"/>
          <w:rtl/>
        </w:rPr>
        <w:t>گ</w:t>
      </w:r>
      <w:r w:rsidR="000B0AD8" w:rsidRPr="002B72E7">
        <w:rPr>
          <w:rFonts w:hint="cs"/>
          <w:rtl/>
        </w:rPr>
        <w:t>ی</w:t>
      </w:r>
      <w:r w:rsidR="000B0AD8" w:rsidRPr="002B72E7">
        <w:rPr>
          <w:rFonts w:hint="eastAsia"/>
          <w:rtl/>
        </w:rPr>
        <w:t>ر</w:t>
      </w:r>
      <w:r w:rsidR="000B0AD8" w:rsidRPr="002B72E7">
        <w:rPr>
          <w:rFonts w:hint="cs"/>
          <w:rtl/>
        </w:rPr>
        <w:t>ی</w:t>
      </w:r>
      <w:r w:rsidR="000B0AD8" w:rsidRPr="002B72E7">
        <w:rPr>
          <w:rFonts w:hint="eastAsia"/>
          <w:rtl/>
        </w:rPr>
        <w:t>م</w:t>
      </w:r>
      <w:r w:rsidRPr="002B72E7">
        <w:rPr>
          <w:rtl/>
        </w:rPr>
        <w:t xml:space="preserve"> که واکنش پیل مستقل از دما بوده لذا برای بیان آن با معادله </w:t>
      </w:r>
      <w:r w:rsidRPr="002B72E7">
        <w:t>Arrhenius</w:t>
      </w:r>
      <w:r w:rsidRPr="002B72E7">
        <w:rPr>
          <w:rtl/>
        </w:rPr>
        <w:t xml:space="preserve"> مقدار انرژی اکتیواسیون را صفر در نظر </w:t>
      </w:r>
      <w:r w:rsidR="000B0AD8" w:rsidRPr="002B72E7">
        <w:rPr>
          <w:rtl/>
        </w:rPr>
        <w:t>م</w:t>
      </w:r>
      <w:r w:rsidR="000B0AD8" w:rsidRPr="002B72E7">
        <w:rPr>
          <w:rFonts w:hint="cs"/>
          <w:rtl/>
        </w:rPr>
        <w:t>ی‌</w:t>
      </w:r>
      <w:r w:rsidR="000B0AD8" w:rsidRPr="002B72E7">
        <w:rPr>
          <w:rFonts w:hint="eastAsia"/>
          <w:rtl/>
        </w:rPr>
        <w:t>گ</w:t>
      </w:r>
      <w:r w:rsidR="000B0AD8" w:rsidRPr="002B72E7">
        <w:rPr>
          <w:rFonts w:hint="cs"/>
          <w:rtl/>
        </w:rPr>
        <w:t>ی</w:t>
      </w:r>
      <w:r w:rsidR="000B0AD8" w:rsidRPr="002B72E7">
        <w:rPr>
          <w:rFonts w:hint="eastAsia"/>
          <w:rtl/>
        </w:rPr>
        <w:t>ر</w:t>
      </w:r>
      <w:r w:rsidR="000B0AD8" w:rsidRPr="002B72E7">
        <w:rPr>
          <w:rFonts w:hint="cs"/>
          <w:rtl/>
        </w:rPr>
        <w:t>ی</w:t>
      </w:r>
      <w:r w:rsidR="000B0AD8" w:rsidRPr="002B72E7">
        <w:rPr>
          <w:rFonts w:hint="eastAsia"/>
          <w:rtl/>
        </w:rPr>
        <w:t>م</w:t>
      </w:r>
      <w:r w:rsidRPr="002B72E7">
        <w:rPr>
          <w:rtl/>
        </w:rPr>
        <w:t xml:space="preserve">. بنابراین در معادله شیمیایی مدل پیل میکروبی ضریب نرخ واکنش </w:t>
      </w:r>
      <w:r w:rsidRPr="002B72E7">
        <w:rPr>
          <w:rFonts w:ascii="Times New Roman" w:hAnsi="Times New Roman" w:cs="Times New Roman" w:hint="cs"/>
          <w:rtl/>
        </w:rPr>
        <w:t> </w:t>
      </w:r>
      <w:r w:rsidRPr="002B72E7">
        <w:rPr>
          <w:rFonts w:hint="cs"/>
          <w:rtl/>
        </w:rPr>
        <w:t>پیشروی</w:t>
      </w:r>
      <w:r w:rsidRPr="002B72E7">
        <w:rPr>
          <w:rtl/>
        </w:rPr>
        <w:t xml:space="preserve"> </w:t>
      </w:r>
      <w:r w:rsidRPr="002B72E7">
        <w:rPr>
          <w:rFonts w:hint="cs"/>
          <w:rtl/>
        </w:rPr>
        <w:t>برابر</w:t>
      </w:r>
      <w:r w:rsidRPr="002B72E7">
        <w:rPr>
          <w:rtl/>
        </w:rPr>
        <w:t xml:space="preserve"> </w:t>
      </w:r>
      <w:r w:rsidRPr="002B72E7">
        <w:rPr>
          <w:rFonts w:hint="cs"/>
          <w:rtl/>
        </w:rPr>
        <w:t>با</w:t>
      </w:r>
      <w:r w:rsidRPr="002B72E7">
        <w:rPr>
          <w:rtl/>
        </w:rPr>
        <w:t xml:space="preserve"> </w:t>
      </w:r>
      <w:r w:rsidRPr="002B72E7">
        <w:rPr>
          <w:rFonts w:hint="cs"/>
          <w:rtl/>
        </w:rPr>
        <w:t>ثابت</w:t>
      </w:r>
      <w:r w:rsidRPr="002B72E7">
        <w:rPr>
          <w:rtl/>
        </w:rPr>
        <w:t xml:space="preserve"> واکنش خواهد بود.</w:t>
      </w:r>
    </w:p>
    <w:p w14:paraId="5D175DB5" w14:textId="40361473" w:rsidR="00280AFB" w:rsidRDefault="00280AFB" w:rsidP="005E409E">
      <w:pPr>
        <w:pStyle w:val="payannameh"/>
        <w:tabs>
          <w:tab w:val="left" w:pos="0"/>
          <w:tab w:val="left" w:pos="7371"/>
        </w:tabs>
        <w:spacing w:line="240" w:lineRule="auto"/>
        <w:rPr>
          <w:ins w:id="11087" w:author="Mohsen Jafarinejad" w:date="2019-05-08T17:03:00Z"/>
          <w:rtl/>
        </w:rPr>
      </w:pPr>
      <w:r w:rsidRPr="002B72E7">
        <w:rPr>
          <w:rtl/>
        </w:rPr>
        <w:t xml:space="preserve">هنگامی که در </w:t>
      </w:r>
      <w:r w:rsidR="000B0AD8" w:rsidRPr="002B72E7">
        <w:rPr>
          <w:rtl/>
        </w:rPr>
        <w:t>معادله‌ا</w:t>
      </w:r>
      <w:r w:rsidR="000B0AD8" w:rsidRPr="002B72E7">
        <w:rPr>
          <w:rFonts w:hint="cs"/>
          <w:rtl/>
        </w:rPr>
        <w:t>ی</w:t>
      </w:r>
      <w:r w:rsidRPr="002B72E7">
        <w:rPr>
          <w:rtl/>
        </w:rPr>
        <w:t xml:space="preserve"> به شکل زیر</w:t>
      </w:r>
    </w:p>
    <w:p w14:paraId="288EAD50" w14:textId="77777777" w:rsidR="004817A1" w:rsidRPr="002B72E7" w:rsidRDefault="004817A1" w:rsidP="005E409E">
      <w:pPr>
        <w:pStyle w:val="payannameh"/>
        <w:tabs>
          <w:tab w:val="left" w:pos="0"/>
          <w:tab w:val="left" w:pos="7371"/>
        </w:tabs>
        <w:spacing w:line="240" w:lineRule="auto"/>
        <w:rPr>
          <w:rtl/>
        </w:rPr>
      </w:pPr>
    </w:p>
    <w:p w14:paraId="049BA364" w14:textId="77777777" w:rsidR="004817A1" w:rsidRDefault="004B6F6A">
      <w:pPr>
        <w:pStyle w:val="a5"/>
        <w:rPr>
          <w:ins w:id="11088" w:author="Mohsen Jafarinejad" w:date="2019-05-08T17:03:00Z"/>
          <w:rStyle w:val="tgc"/>
        </w:rPr>
        <w:pPrChange w:id="11089" w:author="Mohsen" w:date="2019-03-17T17:19:00Z">
          <w:pPr>
            <w:pStyle w:val="payannameh"/>
            <w:tabs>
              <w:tab w:val="left" w:pos="0"/>
              <w:tab w:val="left" w:pos="7371"/>
            </w:tabs>
            <w:spacing w:line="240" w:lineRule="auto"/>
            <w:jc w:val="right"/>
          </w:pPr>
        </w:pPrChange>
      </w:pPr>
      <w:ins w:id="11090" w:author="Mohsen" w:date="2019-03-17T17:19:00Z">
        <w:r>
          <w:rPr>
            <w:rStyle w:val="tgc"/>
            <w:rFonts w:hint="cs"/>
            <w:rtl/>
          </w:rPr>
          <w:t xml:space="preserve">                                                                                                  </w:t>
        </w:r>
      </w:ins>
      <w:r w:rsidR="000701ED" w:rsidRPr="002B72E7">
        <w:rPr>
          <w:rStyle w:val="tgc"/>
        </w:rPr>
        <w:object w:dxaOrig="1480" w:dyaOrig="320" w14:anchorId="1D6A830B">
          <v:shape id="_x0000_i1075" type="#_x0000_t75" style="width:75.2pt;height:16.65pt" o:ole="">
            <v:imagedata r:id="rId154" o:title=""/>
          </v:shape>
          <o:OLEObject Type="Embed" ProgID="Equation.DSMT4" ShapeID="_x0000_i1075" DrawAspect="Content" ObjectID="_1620276670" r:id="rId155"/>
        </w:object>
      </w:r>
    </w:p>
    <w:p w14:paraId="6472D5EC" w14:textId="61D7F82F" w:rsidR="00280AFB" w:rsidRPr="002B72E7" w:rsidRDefault="000701ED">
      <w:pPr>
        <w:pStyle w:val="a5"/>
        <w:numPr>
          <w:ilvl w:val="0"/>
          <w:numId w:val="0"/>
        </w:numPr>
        <w:rPr>
          <w:rtl/>
        </w:rPr>
        <w:pPrChange w:id="11091" w:author="Mohsen Jafarinejad" w:date="2019-05-08T17:03:00Z">
          <w:pPr>
            <w:pStyle w:val="payannameh"/>
            <w:tabs>
              <w:tab w:val="left" w:pos="0"/>
              <w:tab w:val="left" w:pos="7371"/>
            </w:tabs>
            <w:spacing w:line="240" w:lineRule="auto"/>
            <w:jc w:val="right"/>
          </w:pPr>
        </w:pPrChange>
      </w:pPr>
      <w:del w:id="11092" w:author="Mohsen" w:date="2019-03-17T16:53:00Z">
        <w:r w:rsidRPr="002B72E7" w:rsidDel="00CF0011">
          <w:delText xml:space="preserve"> </w:delText>
        </w:r>
      </w:del>
    </w:p>
    <w:p w14:paraId="37F84602" w14:textId="66B02819" w:rsidR="00280AFB" w:rsidRDefault="00280AFB" w:rsidP="005E409E">
      <w:pPr>
        <w:pStyle w:val="payannameh"/>
        <w:tabs>
          <w:tab w:val="left" w:pos="0"/>
          <w:tab w:val="left" w:pos="7371"/>
        </w:tabs>
        <w:spacing w:line="240" w:lineRule="auto"/>
        <w:rPr>
          <w:ins w:id="11093" w:author="Mohsen Jafarinejad" w:date="2019-05-08T17:03:00Z"/>
          <w:rtl/>
        </w:rPr>
      </w:pPr>
      <w:r w:rsidRPr="002B72E7">
        <w:rPr>
          <w:rtl/>
        </w:rPr>
        <w:lastRenderedPageBreak/>
        <w:t xml:space="preserve">به </w:t>
      </w:r>
      <w:r w:rsidRPr="002B72E7">
        <w:rPr>
          <w:rFonts w:ascii="Times New Roman" w:hAnsi="Times New Roman" w:cs="Times New Roman" w:hint="cs"/>
          <w:rtl/>
        </w:rPr>
        <w:t> </w:t>
      </w:r>
      <w:r w:rsidRPr="002B72E7">
        <w:rPr>
          <w:rFonts w:hint="cs"/>
          <w:rtl/>
        </w:rPr>
        <w:t>دنبال</w:t>
      </w:r>
      <w:r w:rsidR="000701ED" w:rsidRPr="002B72E7">
        <w:rPr>
          <w:rFonts w:hint="cs"/>
          <w:rtl/>
        </w:rPr>
        <w:t xml:space="preserve"> </w:t>
      </w:r>
      <w:r w:rsidRPr="002B72E7">
        <w:rPr>
          <w:rFonts w:hint="cs"/>
          <w:rtl/>
        </w:rPr>
        <w:t>ضریب</w:t>
      </w:r>
      <w:r w:rsidRPr="002B72E7">
        <w:rPr>
          <w:rtl/>
        </w:rPr>
        <w:t xml:space="preserve"> </w:t>
      </w:r>
      <w:r w:rsidRPr="002B72E7">
        <w:rPr>
          <w:rFonts w:hint="cs"/>
          <w:rtl/>
        </w:rPr>
        <w:t>ثابت</w:t>
      </w:r>
      <w:r w:rsidRPr="002B72E7">
        <w:rPr>
          <w:rtl/>
        </w:rPr>
        <w:t xml:space="preserve"> </w:t>
      </w:r>
      <w:r w:rsidRPr="002B72E7">
        <w:rPr>
          <w:rFonts w:hint="cs"/>
          <w:rtl/>
        </w:rPr>
        <w:t>نرخ</w:t>
      </w:r>
      <w:r w:rsidRPr="002B72E7">
        <w:rPr>
          <w:rtl/>
        </w:rPr>
        <w:t xml:space="preserve"> </w:t>
      </w:r>
      <w:r w:rsidRPr="002B72E7">
        <w:rPr>
          <w:rFonts w:hint="cs"/>
          <w:rtl/>
        </w:rPr>
        <w:t>واکنش</w:t>
      </w:r>
      <w:r w:rsidRPr="002B72E7">
        <w:rPr>
          <w:rtl/>
        </w:rPr>
        <w:t xml:space="preserve"> </w:t>
      </w:r>
      <w:r w:rsidR="000B0AD8" w:rsidRPr="002B72E7">
        <w:rPr>
          <w:rtl/>
        </w:rPr>
        <w:t>م</w:t>
      </w:r>
      <w:r w:rsidR="000B0AD8" w:rsidRPr="002B72E7">
        <w:rPr>
          <w:rFonts w:hint="cs"/>
          <w:rtl/>
        </w:rPr>
        <w:t>ی‌</w:t>
      </w:r>
      <w:r w:rsidR="000B0AD8" w:rsidRPr="002B72E7">
        <w:rPr>
          <w:rFonts w:hint="eastAsia"/>
          <w:rtl/>
        </w:rPr>
        <w:t>گرد</w:t>
      </w:r>
      <w:r w:rsidR="000B0AD8" w:rsidRPr="002B72E7">
        <w:rPr>
          <w:rFonts w:hint="cs"/>
          <w:rtl/>
        </w:rPr>
        <w:t>ی</w:t>
      </w:r>
      <w:r w:rsidR="000B0AD8" w:rsidRPr="002B72E7">
        <w:rPr>
          <w:rFonts w:hint="eastAsia"/>
          <w:rtl/>
        </w:rPr>
        <w:t>م</w:t>
      </w:r>
      <w:r w:rsidRPr="002B72E7">
        <w:rPr>
          <w:rtl/>
        </w:rPr>
        <w:t xml:space="preserve"> </w:t>
      </w:r>
      <w:r w:rsidRPr="002B72E7">
        <w:rPr>
          <w:rFonts w:ascii="Times New Roman" w:hAnsi="Times New Roman" w:cs="Times New Roman" w:hint="cs"/>
          <w:rtl/>
        </w:rPr>
        <w:t> </w:t>
      </w:r>
      <w:r w:rsidRPr="002B72E7">
        <w:rPr>
          <w:rFonts w:hint="cs"/>
          <w:rtl/>
        </w:rPr>
        <w:t>این</w:t>
      </w:r>
      <w:r w:rsidRPr="002B72E7">
        <w:rPr>
          <w:rtl/>
        </w:rPr>
        <w:t xml:space="preserve"> </w:t>
      </w:r>
      <w:r w:rsidRPr="002B72E7">
        <w:rPr>
          <w:rFonts w:hint="cs"/>
          <w:rtl/>
        </w:rPr>
        <w:t>ضریب</w:t>
      </w:r>
      <w:r w:rsidRPr="002B72E7">
        <w:rPr>
          <w:rtl/>
        </w:rPr>
        <w:t xml:space="preserve"> </w:t>
      </w:r>
      <w:r w:rsidRPr="002B72E7">
        <w:rPr>
          <w:rFonts w:hint="cs"/>
          <w:rtl/>
        </w:rPr>
        <w:t>برای</w:t>
      </w:r>
      <w:r w:rsidRPr="002B72E7">
        <w:rPr>
          <w:rtl/>
        </w:rPr>
        <w:t xml:space="preserve"> </w:t>
      </w:r>
      <w:r w:rsidRPr="002B72E7">
        <w:rPr>
          <w:rFonts w:hint="cs"/>
          <w:rtl/>
        </w:rPr>
        <w:t>واکنش</w:t>
      </w:r>
      <w:r w:rsidRPr="002B72E7">
        <w:rPr>
          <w:rtl/>
        </w:rPr>
        <w:t xml:space="preserve"> </w:t>
      </w:r>
      <w:r w:rsidRPr="002B72E7">
        <w:rPr>
          <w:rFonts w:hint="cs"/>
          <w:rtl/>
        </w:rPr>
        <w:t>یک</w:t>
      </w:r>
      <w:r w:rsidRPr="002B72E7">
        <w:rPr>
          <w:rtl/>
        </w:rPr>
        <w:t xml:space="preserve"> </w:t>
      </w:r>
      <w:r w:rsidRPr="002B72E7">
        <w:rPr>
          <w:rFonts w:hint="cs"/>
          <w:rtl/>
        </w:rPr>
        <w:t>طرفه</w:t>
      </w:r>
      <w:r w:rsidRPr="002B72E7">
        <w:rPr>
          <w:rtl/>
        </w:rPr>
        <w:t xml:space="preserve"> </w:t>
      </w:r>
      <w:r w:rsidRPr="002B72E7">
        <w:rPr>
          <w:rFonts w:hint="cs"/>
          <w:rtl/>
        </w:rPr>
        <w:t>به</w:t>
      </w:r>
      <w:r w:rsidRPr="002B72E7">
        <w:rPr>
          <w:rtl/>
        </w:rPr>
        <w:t xml:space="preserve"> </w:t>
      </w:r>
      <w:r w:rsidRPr="002B72E7">
        <w:rPr>
          <w:rFonts w:hint="cs"/>
          <w:rtl/>
        </w:rPr>
        <w:t>صورت</w:t>
      </w:r>
      <w:r w:rsidRPr="002B72E7">
        <w:rPr>
          <w:rtl/>
        </w:rPr>
        <w:t xml:space="preserve"> </w:t>
      </w:r>
      <w:r w:rsidRPr="002B72E7">
        <w:rPr>
          <w:rFonts w:hint="cs"/>
          <w:rtl/>
        </w:rPr>
        <w:t>زیر</w:t>
      </w:r>
      <w:r w:rsidRPr="002B72E7">
        <w:rPr>
          <w:rtl/>
        </w:rPr>
        <w:t xml:space="preserve"> </w:t>
      </w:r>
      <w:r w:rsidRPr="002B72E7">
        <w:rPr>
          <w:rFonts w:hint="cs"/>
          <w:rtl/>
        </w:rPr>
        <w:t>با</w:t>
      </w:r>
      <w:r w:rsidRPr="002B72E7">
        <w:rPr>
          <w:rtl/>
        </w:rPr>
        <w:t xml:space="preserve"> </w:t>
      </w:r>
      <w:r w:rsidRPr="002B72E7">
        <w:rPr>
          <w:rFonts w:hint="cs"/>
          <w:rtl/>
        </w:rPr>
        <w:t>معادله</w:t>
      </w:r>
      <w:r w:rsidRPr="002B72E7">
        <w:rPr>
          <w:rtl/>
        </w:rPr>
        <w:t xml:space="preserve"> </w:t>
      </w:r>
      <w:r w:rsidRPr="002B72E7">
        <w:rPr>
          <w:rFonts w:hint="cs"/>
          <w:rtl/>
        </w:rPr>
        <w:t>مرتبط</w:t>
      </w:r>
      <w:r w:rsidRPr="002B72E7">
        <w:rPr>
          <w:rtl/>
        </w:rPr>
        <w:t xml:space="preserve"> </w:t>
      </w:r>
      <w:r w:rsidR="000B0AD8" w:rsidRPr="002B72E7">
        <w:rPr>
          <w:rtl/>
        </w:rPr>
        <w:t>م</w:t>
      </w:r>
      <w:r w:rsidR="000B0AD8" w:rsidRPr="002B72E7">
        <w:rPr>
          <w:rFonts w:hint="cs"/>
          <w:rtl/>
        </w:rPr>
        <w:t>ی‌</w:t>
      </w:r>
      <w:r w:rsidR="000B0AD8" w:rsidRPr="002B72E7">
        <w:rPr>
          <w:rFonts w:hint="eastAsia"/>
          <w:rtl/>
        </w:rPr>
        <w:t>گردد</w:t>
      </w:r>
      <w:r w:rsidRPr="002B72E7">
        <w:rPr>
          <w:rtl/>
        </w:rPr>
        <w:t>:</w:t>
      </w:r>
    </w:p>
    <w:p w14:paraId="35592081" w14:textId="77777777" w:rsidR="004817A1" w:rsidRPr="002B72E7" w:rsidRDefault="004817A1" w:rsidP="005E409E">
      <w:pPr>
        <w:pStyle w:val="payannameh"/>
        <w:tabs>
          <w:tab w:val="left" w:pos="0"/>
          <w:tab w:val="left" w:pos="7371"/>
        </w:tabs>
        <w:spacing w:line="240" w:lineRule="auto"/>
        <w:rPr>
          <w:rtl/>
        </w:rPr>
      </w:pPr>
    </w:p>
    <w:p w14:paraId="0EFF2B0A" w14:textId="45A06A02" w:rsidR="000701ED" w:rsidRDefault="004B6F6A">
      <w:pPr>
        <w:pStyle w:val="a5"/>
        <w:rPr>
          <w:ins w:id="11094" w:author="Mohsen" w:date="2019-03-17T17:19:00Z"/>
        </w:rPr>
        <w:pPrChange w:id="11095" w:author="Mohsen" w:date="2019-03-17T17:19:00Z">
          <w:pPr>
            <w:pStyle w:val="payannameh"/>
            <w:tabs>
              <w:tab w:val="left" w:pos="0"/>
              <w:tab w:val="left" w:pos="7371"/>
            </w:tabs>
            <w:spacing w:line="240" w:lineRule="auto"/>
            <w:jc w:val="right"/>
          </w:pPr>
        </w:pPrChange>
      </w:pPr>
      <w:ins w:id="11096" w:author="Mohsen" w:date="2019-03-17T17:19:00Z">
        <w:r>
          <w:rPr>
            <w:rStyle w:val="tgc"/>
            <w:rFonts w:hint="cs"/>
            <w:rtl/>
          </w:rPr>
          <w:t xml:space="preserve">                                                                                     </w:t>
        </w:r>
      </w:ins>
      <w:r w:rsidR="000701ED" w:rsidRPr="002B72E7">
        <w:rPr>
          <w:rStyle w:val="tgc"/>
        </w:rPr>
        <w:object w:dxaOrig="1600" w:dyaOrig="360" w14:anchorId="6E22DDF2">
          <v:shape id="_x0000_i1076" type="#_x0000_t75" style="width:79pt;height:18.25pt" o:ole="">
            <v:imagedata r:id="rId156" o:title=""/>
          </v:shape>
          <o:OLEObject Type="Embed" ProgID="Equation.DSMT4" ShapeID="_x0000_i1076" DrawAspect="Content" ObjectID="_1620276671" r:id="rId157"/>
        </w:object>
      </w:r>
      <w:del w:id="11097" w:author="Mohsen" w:date="2019-03-17T16:53:00Z">
        <w:r w:rsidR="000701ED" w:rsidRPr="002B72E7" w:rsidDel="00CF0011">
          <w:rPr>
            <w:rtl/>
          </w:rPr>
          <w:delText xml:space="preserve"> </w:delText>
        </w:r>
      </w:del>
    </w:p>
    <w:p w14:paraId="553CFDC3" w14:textId="77777777" w:rsidR="004B6F6A" w:rsidRPr="002B72E7" w:rsidRDefault="004B6F6A">
      <w:pPr>
        <w:pStyle w:val="a5"/>
        <w:numPr>
          <w:ilvl w:val="0"/>
          <w:numId w:val="0"/>
        </w:numPr>
        <w:pPrChange w:id="11098" w:author="Mohsen" w:date="2019-03-17T17:19:00Z">
          <w:pPr>
            <w:pStyle w:val="payannameh"/>
            <w:tabs>
              <w:tab w:val="left" w:pos="0"/>
              <w:tab w:val="left" w:pos="7371"/>
            </w:tabs>
            <w:spacing w:line="240" w:lineRule="auto"/>
            <w:jc w:val="right"/>
          </w:pPr>
        </w:pPrChange>
      </w:pPr>
    </w:p>
    <w:p w14:paraId="74E12995" w14:textId="77777777" w:rsidR="00280AFB" w:rsidRPr="002B72E7" w:rsidRDefault="00280AFB" w:rsidP="005E409E">
      <w:pPr>
        <w:pStyle w:val="payannameh"/>
        <w:tabs>
          <w:tab w:val="left" w:pos="0"/>
          <w:tab w:val="left" w:pos="7371"/>
        </w:tabs>
        <w:spacing w:line="240" w:lineRule="auto"/>
      </w:pPr>
      <w:r w:rsidRPr="002B72E7">
        <w:rPr>
          <w:rtl/>
        </w:rPr>
        <w:t>در این مدل سازی فرض شده که واکنش پیل سوختی یک طرفه و برگشت ناپذیر است.</w:t>
      </w:r>
    </w:p>
    <w:p w14:paraId="7D0530F0" w14:textId="77777777" w:rsidR="00280AFB" w:rsidRPr="002B72E7" w:rsidRDefault="00280AFB" w:rsidP="005E409E">
      <w:pPr>
        <w:pStyle w:val="payannameh"/>
        <w:tabs>
          <w:tab w:val="left" w:pos="0"/>
          <w:tab w:val="left" w:pos="7371"/>
        </w:tabs>
        <w:spacing w:line="240" w:lineRule="auto"/>
        <w:rPr>
          <w:rtl/>
        </w:rPr>
      </w:pPr>
    </w:p>
    <w:p w14:paraId="29B8A452" w14:textId="77777777" w:rsidR="000701ED" w:rsidRPr="002B72E7" w:rsidRDefault="00280AFB" w:rsidP="005E409E">
      <w:pPr>
        <w:pStyle w:val="payannameh"/>
        <w:tabs>
          <w:tab w:val="left" w:pos="0"/>
          <w:tab w:val="left" w:pos="7371"/>
        </w:tabs>
        <w:spacing w:line="240" w:lineRule="auto"/>
        <w:rPr>
          <w:rtl/>
        </w:rPr>
      </w:pPr>
      <w:r w:rsidRPr="002B72E7">
        <w:rPr>
          <w:rtl/>
        </w:rPr>
        <w:t xml:space="preserve">برای محاسبات بعدی نیاز است که ما نرخ خالص واکنش را داشته باشیم که به عنوان خروجی از نرم افزار فلوئنت </w:t>
      </w:r>
      <w:r w:rsidR="000B0AD8" w:rsidRPr="002B72E7">
        <w:rPr>
          <w:rtl/>
        </w:rPr>
        <w:t>به دست</w:t>
      </w:r>
      <w:r w:rsidRPr="002B72E7">
        <w:rPr>
          <w:rtl/>
        </w:rPr>
        <w:t xml:space="preserve"> </w:t>
      </w:r>
      <w:r w:rsidR="000B0AD8" w:rsidRPr="002B72E7">
        <w:rPr>
          <w:rtl/>
        </w:rPr>
        <w:t>م</w:t>
      </w:r>
      <w:r w:rsidR="000B0AD8" w:rsidRPr="002B72E7">
        <w:rPr>
          <w:rFonts w:hint="cs"/>
          <w:rtl/>
        </w:rPr>
        <w:t>ی‌</w:t>
      </w:r>
      <w:r w:rsidR="000B0AD8" w:rsidRPr="002B72E7">
        <w:rPr>
          <w:rFonts w:hint="eastAsia"/>
          <w:rtl/>
        </w:rPr>
        <w:t>آ</w:t>
      </w:r>
      <w:r w:rsidR="000B0AD8" w:rsidRPr="002B72E7">
        <w:rPr>
          <w:rFonts w:hint="cs"/>
          <w:rtl/>
        </w:rPr>
        <w:t>ی</w:t>
      </w:r>
      <w:r w:rsidR="000B0AD8" w:rsidRPr="002B72E7">
        <w:rPr>
          <w:rFonts w:hint="eastAsia"/>
          <w:rtl/>
        </w:rPr>
        <w:t>د</w:t>
      </w:r>
      <w:r w:rsidRPr="002B72E7">
        <w:rPr>
          <w:rtl/>
        </w:rPr>
        <w:t xml:space="preserve"> که معادله زیر در فلوئنت بر آن حاکم است:</w:t>
      </w:r>
    </w:p>
    <w:p w14:paraId="6F92D620" w14:textId="6D6DD97E" w:rsidR="000701ED" w:rsidRPr="002B72E7" w:rsidRDefault="004B6F6A">
      <w:pPr>
        <w:pStyle w:val="a5"/>
        <w:pPrChange w:id="11099" w:author="Mohsen" w:date="2019-03-17T17:19:00Z">
          <w:pPr>
            <w:pStyle w:val="payannameh"/>
            <w:tabs>
              <w:tab w:val="left" w:pos="0"/>
              <w:tab w:val="left" w:pos="7371"/>
            </w:tabs>
            <w:spacing w:line="240" w:lineRule="auto"/>
            <w:jc w:val="right"/>
          </w:pPr>
        </w:pPrChange>
      </w:pPr>
      <w:ins w:id="11100" w:author="Mohsen" w:date="2019-03-17T17:19:00Z">
        <w:r>
          <w:rPr>
            <w:rFonts w:hint="cs"/>
            <w:rtl/>
          </w:rPr>
          <w:t xml:space="preserve">                                                  </w:t>
        </w:r>
      </w:ins>
      <w:r w:rsidR="00280AFB" w:rsidRPr="002B72E7">
        <w:rPr>
          <w:rtl/>
        </w:rPr>
        <w:t xml:space="preserve"> </w:t>
      </w:r>
      <w:r w:rsidR="000701ED" w:rsidRPr="002B72E7">
        <w:rPr>
          <w:rStyle w:val="tgc"/>
        </w:rPr>
        <w:object w:dxaOrig="4120" w:dyaOrig="820" w14:anchorId="274AE563">
          <v:shape id="_x0000_i1077" type="#_x0000_t75" style="width:204.2pt;height:41.35pt" o:ole="">
            <v:imagedata r:id="rId158" o:title=""/>
          </v:shape>
          <o:OLEObject Type="Embed" ProgID="Equation.DSMT4" ShapeID="_x0000_i1077" DrawAspect="Content" ObjectID="_1620276672" r:id="rId159"/>
        </w:object>
      </w:r>
      <w:del w:id="11101" w:author="Mohsen" w:date="2019-03-17T16:53:00Z">
        <w:r w:rsidR="000701ED" w:rsidRPr="002B72E7" w:rsidDel="00CF0011">
          <w:rPr>
            <w:rtl/>
          </w:rPr>
          <w:delText xml:space="preserve"> </w:delText>
        </w:r>
      </w:del>
    </w:p>
    <w:p w14:paraId="22B8A80A" w14:textId="77777777" w:rsidR="002331D3" w:rsidRDefault="002331D3" w:rsidP="00471B4D">
      <w:pPr>
        <w:pStyle w:val="payannameh"/>
        <w:tabs>
          <w:tab w:val="left" w:pos="0"/>
          <w:tab w:val="left" w:pos="7371"/>
        </w:tabs>
        <w:spacing w:line="240" w:lineRule="auto"/>
        <w:rPr>
          <w:ins w:id="11102" w:author="Mohsen Jafarinejad" w:date="2019-04-06T08:56:00Z"/>
          <w:rtl/>
        </w:rPr>
      </w:pPr>
    </w:p>
    <w:p w14:paraId="48ACC681" w14:textId="3DF5A614" w:rsidR="000701ED" w:rsidRPr="002B72E7" w:rsidRDefault="002B72E7" w:rsidP="00471B4D">
      <w:pPr>
        <w:pStyle w:val="payannameh"/>
        <w:tabs>
          <w:tab w:val="left" w:pos="0"/>
          <w:tab w:val="left" w:pos="7371"/>
        </w:tabs>
        <w:spacing w:line="240" w:lineRule="auto"/>
      </w:pPr>
      <w:r>
        <w:t>N</w:t>
      </w:r>
      <w:r>
        <w:rPr>
          <w:rFonts w:hint="cs"/>
          <w:rtl/>
        </w:rPr>
        <w:t xml:space="preserve"> </w:t>
      </w:r>
      <w:r w:rsidR="00880D9E" w:rsidRPr="002B72E7">
        <w:rPr>
          <w:rFonts w:hint="cs"/>
          <w:rtl/>
        </w:rPr>
        <w:t xml:space="preserve">تعداد </w:t>
      </w:r>
      <w:ins w:id="11103" w:author="Mohsen" w:date="2019-03-17T16:51:00Z">
        <w:r w:rsidR="00CF0011">
          <w:rPr>
            <w:rtl/>
          </w:rPr>
          <w:t>گونه‌ها</w:t>
        </w:r>
      </w:ins>
      <w:del w:id="11104" w:author="Mohsen" w:date="2019-03-17T16:51:00Z">
        <w:r w:rsidR="00880D9E" w:rsidRPr="002B72E7" w:rsidDel="00CF0011">
          <w:rPr>
            <w:rFonts w:hint="cs"/>
            <w:rtl/>
          </w:rPr>
          <w:delText>گونه ها</w:delText>
        </w:r>
      </w:del>
      <w:r w:rsidR="00880D9E" w:rsidRPr="002B72E7">
        <w:rPr>
          <w:rFonts w:hint="cs"/>
          <w:rtl/>
        </w:rPr>
        <w:t xml:space="preserve"> در سیستم</w:t>
      </w:r>
      <w:del w:id="11105" w:author="Mohsen" w:date="2019-03-17T16:53:00Z">
        <w:r w:rsidR="00880D9E" w:rsidRPr="002B72E7" w:rsidDel="00CF0011">
          <w:delText xml:space="preserve"> </w:delText>
        </w:r>
      </w:del>
    </w:p>
    <w:p w14:paraId="6BB88679" w14:textId="1EB381A0" w:rsidR="00880D9E" w:rsidRPr="002B72E7" w:rsidRDefault="00880D9E" w:rsidP="005E409E">
      <w:pPr>
        <w:pStyle w:val="payannameh"/>
        <w:tabs>
          <w:tab w:val="left" w:pos="0"/>
          <w:tab w:val="left" w:pos="7371"/>
        </w:tabs>
        <w:spacing w:line="240" w:lineRule="auto"/>
      </w:pPr>
      <w:r w:rsidRPr="002B72E7">
        <w:rPr>
          <w:rStyle w:val="tgc"/>
        </w:rPr>
        <w:object w:dxaOrig="380" w:dyaOrig="380" w14:anchorId="0993CEEA">
          <v:shape id="_x0000_i1078" type="#_x0000_t75" style="width:16.65pt;height:16.65pt" o:ole="">
            <v:imagedata r:id="rId160" o:title=""/>
          </v:shape>
          <o:OLEObject Type="Embed" ProgID="Equation.DSMT4" ShapeID="_x0000_i1078" DrawAspect="Content" ObjectID="_1620276673" r:id="rId161"/>
        </w:object>
      </w:r>
      <w:r w:rsidRPr="002B72E7">
        <w:t xml:space="preserve"> </w:t>
      </w:r>
      <w:r w:rsidRPr="002B72E7">
        <w:rPr>
          <w:rFonts w:hint="cs"/>
          <w:rtl/>
        </w:rPr>
        <w:t xml:space="preserve">ضریب استوکیومتری واکنشگر </w:t>
      </w:r>
      <w:r w:rsidRPr="002B72E7">
        <w:t>i</w:t>
      </w:r>
      <w:r w:rsidRPr="002B72E7">
        <w:rPr>
          <w:rFonts w:hint="cs"/>
          <w:rtl/>
        </w:rPr>
        <w:t xml:space="preserve"> در معادله </w:t>
      </w:r>
      <w:r w:rsidRPr="002B72E7">
        <w:t>r</w:t>
      </w:r>
    </w:p>
    <w:p w14:paraId="48DF0CCA" w14:textId="01D9F75E" w:rsidR="00880D9E" w:rsidRPr="002B72E7" w:rsidRDefault="00880D9E" w:rsidP="005E409E">
      <w:pPr>
        <w:pStyle w:val="payannameh"/>
        <w:tabs>
          <w:tab w:val="left" w:pos="0"/>
          <w:tab w:val="left" w:pos="7371"/>
        </w:tabs>
        <w:spacing w:line="240" w:lineRule="auto"/>
      </w:pPr>
      <w:r w:rsidRPr="002B72E7">
        <w:rPr>
          <w:rStyle w:val="tgc"/>
        </w:rPr>
        <w:object w:dxaOrig="380" w:dyaOrig="380" w14:anchorId="21F37EDB">
          <v:shape id="_x0000_i1079" type="#_x0000_t75" style="width:16.65pt;height:16.65pt" o:ole="">
            <v:imagedata r:id="rId162" o:title=""/>
          </v:shape>
          <o:OLEObject Type="Embed" ProgID="Equation.DSMT4" ShapeID="_x0000_i1079" DrawAspect="Content" ObjectID="_1620276674" r:id="rId163"/>
        </w:object>
      </w:r>
      <w:r w:rsidRPr="002B72E7">
        <w:rPr>
          <w:rFonts w:hint="cs"/>
          <w:rtl/>
        </w:rPr>
        <w:t xml:space="preserve">ضریب استوکیومتری واکنشگر </w:t>
      </w:r>
      <w:r w:rsidRPr="002B72E7">
        <w:t>i</w:t>
      </w:r>
      <w:r w:rsidRPr="002B72E7">
        <w:rPr>
          <w:rFonts w:hint="cs"/>
          <w:rtl/>
        </w:rPr>
        <w:t xml:space="preserve"> در معادله </w:t>
      </w:r>
      <w:r w:rsidRPr="002B72E7">
        <w:t>r</w:t>
      </w:r>
    </w:p>
    <w:p w14:paraId="14EA2B69" w14:textId="084F6D1D" w:rsidR="00880D9E" w:rsidRPr="002B72E7" w:rsidRDefault="00880D9E" w:rsidP="005E409E">
      <w:pPr>
        <w:pStyle w:val="payannameh"/>
        <w:tabs>
          <w:tab w:val="left" w:pos="0"/>
          <w:tab w:val="left" w:pos="7371"/>
        </w:tabs>
        <w:spacing w:line="240" w:lineRule="auto"/>
      </w:pPr>
      <w:r w:rsidRPr="002B72E7">
        <w:rPr>
          <w:rStyle w:val="tgc"/>
        </w:rPr>
        <w:object w:dxaOrig="440" w:dyaOrig="380" w14:anchorId="5E54F5A9">
          <v:shape id="_x0000_i1080" type="#_x0000_t75" style="width:20.95pt;height:16.65pt" o:ole="">
            <v:imagedata r:id="rId164" o:title=""/>
          </v:shape>
          <o:OLEObject Type="Embed" ProgID="Equation.DSMT4" ShapeID="_x0000_i1080" DrawAspect="Content" ObjectID="_1620276675" r:id="rId165"/>
        </w:object>
      </w:r>
      <w:r w:rsidRPr="002B72E7">
        <w:rPr>
          <w:rFonts w:hint="cs"/>
          <w:rtl/>
        </w:rPr>
        <w:t xml:space="preserve"> غلظت مولی </w:t>
      </w:r>
      <w:ins w:id="11106" w:author="Mohsen" w:date="2019-03-17T16:53:00Z">
        <w:r w:rsidR="00CF0011">
          <w:rPr>
            <w:rtl/>
          </w:rPr>
          <w:t xml:space="preserve">گونه </w:t>
        </w:r>
        <w:r w:rsidR="00CF0011">
          <w:t>j</w:t>
        </w:r>
      </w:ins>
      <w:del w:id="11107" w:author="Mohsen" w:date="2019-03-17T16:53:00Z">
        <w:r w:rsidRPr="002B72E7" w:rsidDel="00CF0011">
          <w:rPr>
            <w:rFonts w:hint="cs"/>
            <w:rtl/>
          </w:rPr>
          <w:delText>گونه</w:delText>
        </w:r>
        <w:r w:rsidRPr="002B72E7" w:rsidDel="00CF0011">
          <w:delText xml:space="preserve">j </w:delText>
        </w:r>
      </w:del>
      <w:r w:rsidRPr="002B72E7">
        <w:rPr>
          <w:rFonts w:hint="cs"/>
          <w:rtl/>
        </w:rPr>
        <w:t xml:space="preserve"> در واکنش </w:t>
      </w:r>
      <w:r w:rsidRPr="002B72E7">
        <w:t>r</w:t>
      </w:r>
    </w:p>
    <w:p w14:paraId="22152AED" w14:textId="2D8BF756" w:rsidR="00880D9E" w:rsidRPr="002B72E7" w:rsidRDefault="00880D9E" w:rsidP="005E409E">
      <w:pPr>
        <w:pStyle w:val="payannameh"/>
        <w:tabs>
          <w:tab w:val="left" w:pos="0"/>
          <w:tab w:val="left" w:pos="7371"/>
        </w:tabs>
        <w:spacing w:line="240" w:lineRule="auto"/>
      </w:pPr>
      <w:r w:rsidRPr="002B72E7">
        <w:rPr>
          <w:rStyle w:val="tgc"/>
        </w:rPr>
        <w:object w:dxaOrig="420" w:dyaOrig="380" w14:anchorId="62D8C43C">
          <v:shape id="_x0000_i1081" type="#_x0000_t75" style="width:20.95pt;height:16.65pt" o:ole="">
            <v:imagedata r:id="rId166" o:title=""/>
          </v:shape>
          <o:OLEObject Type="Embed" ProgID="Equation.DSMT4" ShapeID="_x0000_i1081" DrawAspect="Content" ObjectID="_1620276676" r:id="rId167"/>
        </w:object>
      </w:r>
      <w:ins w:id="11108" w:author="Mohsen" w:date="2019-03-17T16:53:00Z">
        <w:r w:rsidR="00CF0011">
          <w:t xml:space="preserve"> </w:t>
        </w:r>
      </w:ins>
      <w:del w:id="11109" w:author="Mohsen" w:date="2019-03-17T16:53:00Z">
        <w:r w:rsidRPr="002B72E7" w:rsidDel="00CF0011">
          <w:delText xml:space="preserve"> </w:delText>
        </w:r>
        <w:r w:rsidRPr="002B72E7" w:rsidDel="00CF0011">
          <w:rPr>
            <w:rFonts w:hint="cs"/>
            <w:rtl/>
          </w:rPr>
          <w:delText xml:space="preserve"> </w:delText>
        </w:r>
      </w:del>
      <w:r w:rsidRPr="002B72E7">
        <w:rPr>
          <w:rFonts w:hint="cs"/>
          <w:rtl/>
        </w:rPr>
        <w:t xml:space="preserve">نرخ نمایی برای واکنشگر </w:t>
      </w:r>
      <w:r w:rsidRPr="002B72E7">
        <w:t>j</w:t>
      </w:r>
      <w:r w:rsidRPr="002B72E7">
        <w:rPr>
          <w:rFonts w:hint="cs"/>
          <w:rtl/>
        </w:rPr>
        <w:t xml:space="preserve"> در واکنش </w:t>
      </w:r>
      <w:r w:rsidRPr="002B72E7">
        <w:t>r</w:t>
      </w:r>
    </w:p>
    <w:p w14:paraId="215E93D2" w14:textId="5BCA3600" w:rsidR="00880D9E" w:rsidRPr="002B72E7" w:rsidRDefault="00880D9E" w:rsidP="005E409E">
      <w:pPr>
        <w:pStyle w:val="payannameh"/>
        <w:tabs>
          <w:tab w:val="left" w:pos="0"/>
          <w:tab w:val="left" w:pos="7371"/>
        </w:tabs>
        <w:spacing w:line="240" w:lineRule="auto"/>
        <w:rPr>
          <w:rtl/>
        </w:rPr>
      </w:pPr>
      <w:r w:rsidRPr="002B72E7">
        <w:rPr>
          <w:rStyle w:val="tgc"/>
        </w:rPr>
        <w:object w:dxaOrig="420" w:dyaOrig="380" w14:anchorId="41E9A4CD">
          <v:shape id="_x0000_i1082" type="#_x0000_t75" style="width:20.95pt;height:16.65pt" o:ole="">
            <v:imagedata r:id="rId168" o:title=""/>
          </v:shape>
          <o:OLEObject Type="Embed" ProgID="Equation.DSMT4" ShapeID="_x0000_i1082" DrawAspect="Content" ObjectID="_1620276677" r:id="rId169"/>
        </w:object>
      </w:r>
      <w:ins w:id="11110" w:author="Mohsen" w:date="2019-03-17T16:53:00Z">
        <w:r w:rsidR="00CF0011">
          <w:t xml:space="preserve"> </w:t>
        </w:r>
      </w:ins>
      <w:del w:id="11111" w:author="Mohsen" w:date="2019-03-17T16:53:00Z">
        <w:r w:rsidRPr="002B72E7" w:rsidDel="00CF0011">
          <w:delText xml:space="preserve"> </w:delText>
        </w:r>
        <w:r w:rsidRPr="002B72E7" w:rsidDel="00CF0011">
          <w:rPr>
            <w:rFonts w:hint="cs"/>
            <w:rtl/>
          </w:rPr>
          <w:delText xml:space="preserve"> </w:delText>
        </w:r>
      </w:del>
      <w:r w:rsidRPr="002B72E7">
        <w:rPr>
          <w:rFonts w:hint="cs"/>
          <w:rtl/>
        </w:rPr>
        <w:t xml:space="preserve">نرخ نمایی برای محصول </w:t>
      </w:r>
      <w:r w:rsidRPr="002B72E7">
        <w:t>j</w:t>
      </w:r>
      <w:r w:rsidRPr="002B72E7">
        <w:rPr>
          <w:rFonts w:hint="cs"/>
          <w:rtl/>
        </w:rPr>
        <w:t xml:space="preserve"> در واکنش </w:t>
      </w:r>
      <w:r w:rsidRPr="002B72E7">
        <w:t>r</w:t>
      </w:r>
    </w:p>
    <w:p w14:paraId="4B33521C" w14:textId="19E8C5BA" w:rsidR="00280AFB" w:rsidRPr="002B72E7" w:rsidRDefault="00880D9E" w:rsidP="005E409E">
      <w:pPr>
        <w:pStyle w:val="payannameh"/>
        <w:tabs>
          <w:tab w:val="left" w:pos="0"/>
          <w:tab w:val="left" w:pos="7371"/>
        </w:tabs>
        <w:spacing w:line="240" w:lineRule="auto"/>
        <w:rPr>
          <w:rtl/>
        </w:rPr>
      </w:pPr>
      <w:r w:rsidRPr="002B72E7">
        <w:rPr>
          <w:rFonts w:hint="cs"/>
          <w:rtl/>
        </w:rPr>
        <w:t xml:space="preserve"> </w:t>
      </w:r>
      <w:r w:rsidRPr="002B72E7">
        <w:rPr>
          <w:rStyle w:val="tgc"/>
        </w:rPr>
        <w:object w:dxaOrig="220" w:dyaOrig="240" w14:anchorId="62D5250A">
          <v:shape id="_x0000_i1083" type="#_x0000_t75" style="width:11.8pt;height:11.8pt" o:ole="">
            <v:imagedata r:id="rId170" o:title=""/>
          </v:shape>
          <o:OLEObject Type="Embed" ProgID="Equation.DSMT4" ShapeID="_x0000_i1083" DrawAspect="Content" ObjectID="_1620276678" r:id="rId171"/>
        </w:object>
      </w:r>
      <w:r w:rsidRPr="002B72E7">
        <w:rPr>
          <w:rFonts w:hint="cs"/>
          <w:rtl/>
        </w:rPr>
        <w:t xml:space="preserve"> نشان دهنده اثر خالص ماده سوم بر سرعت واکنش است</w:t>
      </w:r>
    </w:p>
    <w:p w14:paraId="6B5395FB" w14:textId="77777777" w:rsidR="002B72E7" w:rsidRDefault="00280AFB" w:rsidP="005E409E">
      <w:pPr>
        <w:pStyle w:val="payannameh"/>
        <w:tabs>
          <w:tab w:val="left" w:pos="0"/>
          <w:tab w:val="left" w:pos="7371"/>
        </w:tabs>
        <w:spacing w:line="240" w:lineRule="auto"/>
        <w:rPr>
          <w:rtl/>
        </w:rPr>
      </w:pPr>
      <w:r w:rsidRPr="002B72E7">
        <w:rPr>
          <w:rtl/>
        </w:rPr>
        <w:t xml:space="preserve">که معادله بالا بیانگر نرخ واکنش گونه </w:t>
      </w:r>
      <w:r w:rsidRPr="002B72E7">
        <w:t>i</w:t>
      </w:r>
      <w:r w:rsidRPr="002B72E7">
        <w:rPr>
          <w:rtl/>
        </w:rPr>
        <w:t xml:space="preserve"> ناشی از شدت واکنش بر واحد جرم است.</w:t>
      </w:r>
    </w:p>
    <w:p w14:paraId="0AE1DDCF" w14:textId="71F7CC7B" w:rsidR="00280AFB" w:rsidRPr="002B72E7" w:rsidRDefault="004B6F6A">
      <w:pPr>
        <w:pStyle w:val="a5"/>
        <w:rPr>
          <w:rtl/>
        </w:rPr>
        <w:pPrChange w:id="11112" w:author="Mohsen" w:date="2019-03-17T17:19:00Z">
          <w:pPr>
            <w:pStyle w:val="payannameh"/>
            <w:tabs>
              <w:tab w:val="left" w:pos="0"/>
              <w:tab w:val="left" w:pos="7371"/>
            </w:tabs>
            <w:spacing w:line="240" w:lineRule="auto"/>
            <w:jc w:val="right"/>
          </w:pPr>
        </w:pPrChange>
      </w:pPr>
      <w:ins w:id="11113" w:author="Mohsen" w:date="2019-03-17T17:19:00Z">
        <w:r>
          <w:rPr>
            <w:rStyle w:val="tgc"/>
            <w:rFonts w:hint="cs"/>
            <w:rtl/>
          </w:rPr>
          <w:t xml:space="preserve">                                                                                       </w:t>
        </w:r>
      </w:ins>
      <w:r w:rsidR="004817A1" w:rsidRPr="002B72E7">
        <w:rPr>
          <w:rStyle w:val="tgc"/>
        </w:rPr>
        <w:object w:dxaOrig="1740" w:dyaOrig="700" w14:anchorId="68CB5037">
          <v:shape id="_x0000_i1084" type="#_x0000_t75" style="width:84.9pt;height:41.9pt" o:ole="">
            <v:imagedata r:id="rId172" o:title=""/>
          </v:shape>
          <o:OLEObject Type="Embed" ProgID="Equation.DSMT4" ShapeID="_x0000_i1084" DrawAspect="Content" ObjectID="_1620276679" r:id="rId173"/>
        </w:object>
      </w:r>
      <w:del w:id="11114" w:author="Mohsen" w:date="2019-03-17T16:53:00Z">
        <w:r w:rsidR="002B72E7" w:rsidDel="00CF0011">
          <w:rPr>
            <w:rtl/>
          </w:rPr>
          <w:delText xml:space="preserve"> </w:delText>
        </w:r>
      </w:del>
    </w:p>
    <w:p w14:paraId="3740D140" w14:textId="77777777" w:rsidR="004817A1" w:rsidRDefault="004817A1" w:rsidP="005E409E">
      <w:pPr>
        <w:pStyle w:val="payannameh"/>
        <w:tabs>
          <w:tab w:val="left" w:pos="0"/>
          <w:tab w:val="left" w:pos="7371"/>
        </w:tabs>
        <w:spacing w:line="240" w:lineRule="auto"/>
        <w:rPr>
          <w:ins w:id="11115" w:author="Mohsen Jafarinejad" w:date="2019-05-08T17:03:00Z"/>
          <w:rtl/>
        </w:rPr>
      </w:pPr>
    </w:p>
    <w:p w14:paraId="5D1CA8E0" w14:textId="77777777" w:rsidR="00062288" w:rsidRDefault="00280AFB" w:rsidP="005E409E">
      <w:pPr>
        <w:pStyle w:val="payannameh"/>
        <w:tabs>
          <w:tab w:val="left" w:pos="0"/>
          <w:tab w:val="left" w:pos="7371"/>
        </w:tabs>
        <w:spacing w:line="240" w:lineRule="auto"/>
        <w:rPr>
          <w:rtl/>
        </w:rPr>
      </w:pPr>
      <w:r w:rsidRPr="002B72E7">
        <w:rPr>
          <w:rtl/>
        </w:rPr>
        <w:t xml:space="preserve">و معادله بالا بیانگر مجموع نرخ واکنش </w:t>
      </w:r>
      <w:r w:rsidR="00062288">
        <w:rPr>
          <w:rFonts w:hint="cs"/>
          <w:rtl/>
        </w:rPr>
        <w:t xml:space="preserve">جرمی </w:t>
      </w:r>
      <w:r w:rsidRPr="002B72E7">
        <w:rPr>
          <w:rtl/>
        </w:rPr>
        <w:t xml:space="preserve">گونه </w:t>
      </w:r>
      <w:r w:rsidRPr="00924EE9">
        <w:rPr>
          <w:i/>
          <w:iCs/>
          <w:rPrChange w:id="11116" w:author="Mohsen Jafarinejad" w:date="2019-05-11T14:20:00Z">
            <w:rPr/>
          </w:rPrChange>
        </w:rPr>
        <w:t>i</w:t>
      </w:r>
      <w:r w:rsidRPr="00924EE9">
        <w:rPr>
          <w:i/>
          <w:iCs/>
          <w:rtl/>
          <w:rPrChange w:id="11117" w:author="Mohsen Jafarinejad" w:date="2019-05-11T14:20:00Z">
            <w:rPr>
              <w:rtl/>
            </w:rPr>
          </w:rPrChange>
        </w:rPr>
        <w:t xml:space="preserve"> </w:t>
      </w:r>
      <w:r w:rsidR="00062288">
        <w:rPr>
          <w:rFonts w:hint="cs"/>
          <w:rtl/>
        </w:rPr>
        <w:t>است.</w:t>
      </w:r>
    </w:p>
    <w:p w14:paraId="23FDD0DC" w14:textId="5C8DA3FB" w:rsidR="00280AFB" w:rsidRPr="002B72E7" w:rsidRDefault="004B6F6A">
      <w:pPr>
        <w:pStyle w:val="a5"/>
        <w:rPr>
          <w:rtl/>
        </w:rPr>
        <w:pPrChange w:id="11118" w:author="Mohsen" w:date="2019-03-17T17:19:00Z">
          <w:pPr>
            <w:pStyle w:val="payannameh"/>
            <w:tabs>
              <w:tab w:val="left" w:pos="0"/>
              <w:tab w:val="left" w:pos="7371"/>
            </w:tabs>
            <w:spacing w:line="240" w:lineRule="auto"/>
            <w:jc w:val="right"/>
          </w:pPr>
        </w:pPrChange>
      </w:pPr>
      <w:ins w:id="11119" w:author="Mohsen" w:date="2019-03-17T17:19:00Z">
        <w:r>
          <w:rPr>
            <w:rStyle w:val="tgc"/>
            <w:rFonts w:hint="cs"/>
            <w:rtl/>
          </w:rPr>
          <w:t xml:space="preserve">                                                                                      </w:t>
        </w:r>
      </w:ins>
      <w:r w:rsidR="00062288" w:rsidRPr="00062288">
        <w:rPr>
          <w:rStyle w:val="tgc"/>
        </w:rPr>
        <w:object w:dxaOrig="1760" w:dyaOrig="740" w14:anchorId="0A098F0B">
          <v:shape id="_x0000_i1085" type="#_x0000_t75" style="width:88.65pt;height:37.05pt" o:ole="">
            <v:imagedata r:id="rId174" o:title=""/>
          </v:shape>
          <o:OLEObject Type="Embed" ProgID="Equation.DSMT4" ShapeID="_x0000_i1085" DrawAspect="Content" ObjectID="_1620276680" r:id="rId175"/>
        </w:object>
      </w:r>
      <w:del w:id="11120" w:author="Mohsen" w:date="2019-03-17T16:53:00Z">
        <w:r w:rsidR="00062288" w:rsidDel="00CF0011">
          <w:rPr>
            <w:rtl/>
          </w:rPr>
          <w:delText xml:space="preserve"> </w:delText>
        </w:r>
      </w:del>
    </w:p>
    <w:p w14:paraId="5B105ED1" w14:textId="77777777" w:rsidR="004B6F6A" w:rsidRDefault="004B6F6A" w:rsidP="005E409E">
      <w:pPr>
        <w:pStyle w:val="payannameh"/>
        <w:tabs>
          <w:tab w:val="left" w:pos="0"/>
          <w:tab w:val="left" w:pos="7371"/>
        </w:tabs>
        <w:spacing w:line="240" w:lineRule="auto"/>
        <w:rPr>
          <w:ins w:id="11121" w:author="Mohsen" w:date="2019-03-17T17:19:00Z"/>
          <w:rtl/>
        </w:rPr>
      </w:pPr>
    </w:p>
    <w:p w14:paraId="1B06BA86" w14:textId="1B824A5E" w:rsidR="00280AFB" w:rsidRPr="002B72E7" w:rsidRDefault="00280AFB" w:rsidP="005E409E">
      <w:pPr>
        <w:pStyle w:val="payannameh"/>
        <w:tabs>
          <w:tab w:val="left" w:pos="0"/>
          <w:tab w:val="left" w:pos="7371"/>
        </w:tabs>
        <w:spacing w:line="240" w:lineRule="auto"/>
      </w:pPr>
      <w:r w:rsidRPr="002B72E7">
        <w:rPr>
          <w:rtl/>
        </w:rPr>
        <w:t xml:space="preserve">و بالاخره انتگرال بالا نرخ واکنش گونه </w:t>
      </w:r>
      <w:r w:rsidRPr="00924EE9">
        <w:rPr>
          <w:i/>
          <w:iCs/>
          <w:rPrChange w:id="11122" w:author="Mohsen Jafarinejad" w:date="2019-05-11T14:20:00Z">
            <w:rPr/>
          </w:rPrChange>
        </w:rPr>
        <w:t>i</w:t>
      </w:r>
      <w:r w:rsidRPr="002B72E7">
        <w:rPr>
          <w:rtl/>
        </w:rPr>
        <w:t xml:space="preserve"> در سرتاسر یک ناحیه را </w:t>
      </w:r>
      <w:r w:rsidR="000B0AD8" w:rsidRPr="002B72E7">
        <w:rPr>
          <w:rtl/>
        </w:rPr>
        <w:t>به دست</w:t>
      </w:r>
      <w:r w:rsidRPr="002B72E7">
        <w:rPr>
          <w:rtl/>
        </w:rPr>
        <w:t xml:space="preserve"> </w:t>
      </w:r>
      <w:r w:rsidR="000B0AD8" w:rsidRPr="002B72E7">
        <w:rPr>
          <w:rtl/>
        </w:rPr>
        <w:t>م</w:t>
      </w:r>
      <w:r w:rsidR="000B0AD8" w:rsidRPr="002B72E7">
        <w:rPr>
          <w:rFonts w:hint="cs"/>
          <w:rtl/>
        </w:rPr>
        <w:t>ی‌</w:t>
      </w:r>
      <w:r w:rsidR="000B0AD8" w:rsidRPr="002B72E7">
        <w:rPr>
          <w:rFonts w:hint="eastAsia"/>
          <w:rtl/>
        </w:rPr>
        <w:t>دهد</w:t>
      </w:r>
      <w:r w:rsidRPr="002B72E7">
        <w:rPr>
          <w:rtl/>
        </w:rPr>
        <w:t>.</w:t>
      </w:r>
    </w:p>
    <w:p w14:paraId="6C2E780D" w14:textId="3F3683BE" w:rsidR="00280AFB" w:rsidRDefault="00280AFB" w:rsidP="005E409E">
      <w:pPr>
        <w:pStyle w:val="payannameh"/>
        <w:tabs>
          <w:tab w:val="left" w:pos="0"/>
          <w:tab w:val="left" w:pos="7371"/>
        </w:tabs>
        <w:spacing w:line="240" w:lineRule="auto"/>
      </w:pPr>
    </w:p>
    <w:p w14:paraId="2968E704" w14:textId="67F08012" w:rsidR="00F82B0E" w:rsidRPr="002B72E7" w:rsidDel="004B6F6A" w:rsidRDefault="00F82B0E">
      <w:pPr>
        <w:pStyle w:val="a1"/>
        <w:bidi/>
        <w:rPr>
          <w:del w:id="11123" w:author="Mohsen" w:date="2019-03-17T17:20:00Z"/>
          <w:rtl/>
        </w:rPr>
        <w:pPrChange w:id="11124" w:author="Mohsen Jafarinejad" w:date="2019-04-27T14:28:00Z">
          <w:pPr>
            <w:pStyle w:val="payannameh"/>
            <w:tabs>
              <w:tab w:val="left" w:pos="0"/>
              <w:tab w:val="left" w:pos="7371"/>
            </w:tabs>
            <w:spacing w:line="240" w:lineRule="auto"/>
          </w:pPr>
        </w:pPrChange>
      </w:pPr>
      <w:bookmarkStart w:id="11125" w:name="_Toc8546169"/>
      <w:bookmarkStart w:id="11126" w:name="_Toc8550578"/>
      <w:bookmarkStart w:id="11127" w:name="_Toc8550839"/>
      <w:bookmarkEnd w:id="11125"/>
      <w:bookmarkEnd w:id="11126"/>
      <w:bookmarkEnd w:id="11127"/>
    </w:p>
    <w:p w14:paraId="4DC06E9A" w14:textId="0966F398" w:rsidR="00280AFB" w:rsidRPr="00062288" w:rsidRDefault="00280AFB">
      <w:pPr>
        <w:pStyle w:val="a1"/>
        <w:bidi/>
        <w:pPrChange w:id="11128" w:author="Mohsen Jafarinejad" w:date="2019-04-27T14:28:00Z">
          <w:pPr>
            <w:pStyle w:val="a0"/>
            <w:bidi/>
          </w:pPr>
        </w:pPrChange>
      </w:pPr>
      <w:bookmarkStart w:id="11129" w:name="_Toc3666283"/>
      <w:bookmarkStart w:id="11130" w:name="_Toc3666532"/>
      <w:bookmarkStart w:id="11131" w:name="_Toc8546170"/>
      <w:bookmarkStart w:id="11132" w:name="_Toc8550840"/>
      <w:r w:rsidRPr="000A373E">
        <w:rPr>
          <w:rtl/>
        </w:rPr>
        <w:t xml:space="preserve">محاسبات جریان </w:t>
      </w:r>
      <w:ins w:id="11133" w:author="Mohsen Jafarinejad" w:date="2019-04-27T14:23:00Z">
        <w:r w:rsidR="000408ED">
          <w:rPr>
            <w:rFonts w:hint="cs"/>
            <w:rtl/>
          </w:rPr>
          <w:t xml:space="preserve">حدی </w:t>
        </w:r>
      </w:ins>
      <w:r w:rsidRPr="000A373E">
        <w:rPr>
          <w:rtl/>
        </w:rPr>
        <w:t>تولیدی</w:t>
      </w:r>
      <w:bookmarkEnd w:id="11129"/>
      <w:bookmarkEnd w:id="11130"/>
      <w:bookmarkEnd w:id="11131"/>
      <w:bookmarkEnd w:id="11132"/>
    </w:p>
    <w:p w14:paraId="6A5FE8BA" w14:textId="6CC70B4C" w:rsidR="00280AFB" w:rsidRPr="002B72E7" w:rsidRDefault="000408ED">
      <w:pPr>
        <w:pStyle w:val="payannameh"/>
        <w:tabs>
          <w:tab w:val="left" w:pos="0"/>
          <w:tab w:val="left" w:pos="615"/>
        </w:tabs>
        <w:spacing w:line="240" w:lineRule="auto"/>
        <w:jc w:val="both"/>
        <w:rPr>
          <w:rtl/>
        </w:rPr>
        <w:pPrChange w:id="11134" w:author="Mohsen Jafarinejad" w:date="2019-04-27T14:24:00Z">
          <w:pPr>
            <w:pStyle w:val="payannameh"/>
            <w:tabs>
              <w:tab w:val="left" w:pos="0"/>
              <w:tab w:val="left" w:pos="7371"/>
            </w:tabs>
            <w:spacing w:line="240" w:lineRule="auto"/>
          </w:pPr>
        </w:pPrChange>
      </w:pPr>
      <w:ins w:id="11135" w:author="Mohsen Jafarinejad" w:date="2019-04-27T14:23:00Z">
        <w:r>
          <w:rPr>
            <w:rFonts w:hint="cs"/>
            <w:rtl/>
          </w:rPr>
          <w:tab/>
        </w:r>
      </w:ins>
      <w:r w:rsidR="00280AFB" w:rsidRPr="002B72E7">
        <w:rPr>
          <w:rtl/>
        </w:rPr>
        <w:t xml:space="preserve">در این شبیه سازی مقادیر جریان </w:t>
      </w:r>
      <w:ins w:id="11136" w:author="Mohsen Jafarinejad" w:date="2019-04-27T14:23:00Z">
        <w:r>
          <w:rPr>
            <w:rFonts w:hint="cs"/>
            <w:rtl/>
          </w:rPr>
          <w:t xml:space="preserve">حدی </w:t>
        </w:r>
      </w:ins>
      <w:r w:rsidR="00280AFB" w:rsidRPr="002B72E7">
        <w:rPr>
          <w:rtl/>
        </w:rPr>
        <w:t xml:space="preserve">تولیدی با استفاده از محاسبات در خارج از نرم افزار فلوئنت و با </w:t>
      </w:r>
      <w:r w:rsidR="000B0AD8" w:rsidRPr="002B72E7">
        <w:rPr>
          <w:rtl/>
        </w:rPr>
        <w:t>به‌کارگ</w:t>
      </w:r>
      <w:r w:rsidR="000B0AD8" w:rsidRPr="002B72E7">
        <w:rPr>
          <w:rFonts w:hint="cs"/>
          <w:rtl/>
        </w:rPr>
        <w:t>ی</w:t>
      </w:r>
      <w:r w:rsidR="000B0AD8" w:rsidRPr="002B72E7">
        <w:rPr>
          <w:rFonts w:hint="eastAsia"/>
          <w:rtl/>
        </w:rPr>
        <w:t>ر</w:t>
      </w:r>
      <w:r w:rsidR="000B0AD8" w:rsidRPr="002B72E7">
        <w:rPr>
          <w:rFonts w:hint="cs"/>
          <w:rtl/>
        </w:rPr>
        <w:t>ی</w:t>
      </w:r>
      <w:r w:rsidR="00280AFB" w:rsidRPr="002B72E7">
        <w:rPr>
          <w:rtl/>
        </w:rPr>
        <w:t xml:space="preserve"> خروجی </w:t>
      </w:r>
      <w:r w:rsidR="000B0AD8" w:rsidRPr="002B72E7">
        <w:rPr>
          <w:rtl/>
        </w:rPr>
        <w:t>داده‌ها</w:t>
      </w:r>
      <w:r w:rsidR="000B0AD8" w:rsidRPr="002B72E7">
        <w:rPr>
          <w:rFonts w:hint="cs"/>
          <w:rtl/>
        </w:rPr>
        <w:t>ی</w:t>
      </w:r>
      <w:r w:rsidR="00280AFB" w:rsidRPr="002B72E7">
        <w:rPr>
          <w:rtl/>
        </w:rPr>
        <w:t xml:space="preserve"> فلوئنت صورت </w:t>
      </w:r>
      <w:r w:rsidR="000B0AD8" w:rsidRPr="002B72E7">
        <w:rPr>
          <w:rtl/>
        </w:rPr>
        <w:t>م</w:t>
      </w:r>
      <w:r w:rsidR="000B0AD8" w:rsidRPr="002B72E7">
        <w:rPr>
          <w:rFonts w:hint="cs"/>
          <w:rtl/>
        </w:rPr>
        <w:t>ی‌</w:t>
      </w:r>
      <w:r w:rsidR="000B0AD8" w:rsidRPr="002B72E7">
        <w:rPr>
          <w:rFonts w:hint="eastAsia"/>
          <w:rtl/>
        </w:rPr>
        <w:t>گ</w:t>
      </w:r>
      <w:r w:rsidR="000B0AD8" w:rsidRPr="002B72E7">
        <w:rPr>
          <w:rFonts w:hint="cs"/>
          <w:rtl/>
        </w:rPr>
        <w:t>ی</w:t>
      </w:r>
      <w:r w:rsidR="000B0AD8" w:rsidRPr="002B72E7">
        <w:rPr>
          <w:rFonts w:hint="eastAsia"/>
          <w:rtl/>
        </w:rPr>
        <w:t>رد</w:t>
      </w:r>
      <w:r w:rsidR="00280AFB" w:rsidRPr="002B72E7">
        <w:rPr>
          <w:rtl/>
        </w:rPr>
        <w:t xml:space="preserve">. شبیه سازی </w:t>
      </w:r>
      <w:r w:rsidR="00031C26">
        <w:rPr>
          <w:rFonts w:hint="cs"/>
          <w:rtl/>
        </w:rPr>
        <w:t xml:space="preserve">در نرم افزار فلوئنت </w:t>
      </w:r>
      <w:r w:rsidR="00280AFB" w:rsidRPr="002B72E7">
        <w:rPr>
          <w:rtl/>
        </w:rPr>
        <w:t xml:space="preserve">بر مبنای جریان اتصال کوتاه در پیل انجام </w:t>
      </w:r>
      <w:r w:rsidR="000B0AD8" w:rsidRPr="002B72E7">
        <w:rPr>
          <w:rtl/>
        </w:rPr>
        <w:t>م</w:t>
      </w:r>
      <w:r w:rsidR="000B0AD8" w:rsidRPr="002B72E7">
        <w:rPr>
          <w:rFonts w:hint="cs"/>
          <w:rtl/>
        </w:rPr>
        <w:t>ی‌</w:t>
      </w:r>
      <w:r w:rsidR="000B0AD8" w:rsidRPr="002B72E7">
        <w:rPr>
          <w:rFonts w:hint="eastAsia"/>
          <w:rtl/>
        </w:rPr>
        <w:t>گردد</w:t>
      </w:r>
      <w:r w:rsidR="00280AFB" w:rsidRPr="002B72E7">
        <w:rPr>
          <w:rtl/>
        </w:rPr>
        <w:t xml:space="preserve"> اما با توجه به اینکه </w:t>
      </w:r>
      <w:r w:rsidR="00280AFB" w:rsidRPr="002B72E7">
        <w:rPr>
          <w:rFonts w:ascii="Times New Roman" w:hAnsi="Times New Roman" w:cs="Times New Roman" w:hint="cs"/>
          <w:rtl/>
        </w:rPr>
        <w:t> </w:t>
      </w:r>
      <w:r w:rsidR="00280AFB" w:rsidRPr="002B72E7">
        <w:rPr>
          <w:rFonts w:hint="cs"/>
          <w:rtl/>
        </w:rPr>
        <w:t>تولید</w:t>
      </w:r>
      <w:r w:rsidR="00280AFB" w:rsidRPr="002B72E7">
        <w:rPr>
          <w:rtl/>
        </w:rPr>
        <w:t xml:space="preserve"> </w:t>
      </w:r>
      <w:r w:rsidR="00280AFB" w:rsidRPr="002B72E7">
        <w:rPr>
          <w:rFonts w:hint="cs"/>
          <w:rtl/>
        </w:rPr>
        <w:t>الکترون</w:t>
      </w:r>
      <w:r w:rsidR="00280AFB" w:rsidRPr="002B72E7">
        <w:rPr>
          <w:rtl/>
        </w:rPr>
        <w:t xml:space="preserve"> </w:t>
      </w:r>
      <w:r w:rsidR="00280AFB" w:rsidRPr="002B72E7">
        <w:rPr>
          <w:rFonts w:hint="cs"/>
          <w:rtl/>
        </w:rPr>
        <w:t>در</w:t>
      </w:r>
      <w:r w:rsidR="00280AFB" w:rsidRPr="002B72E7">
        <w:rPr>
          <w:rtl/>
        </w:rPr>
        <w:t xml:space="preserve"> </w:t>
      </w:r>
      <w:r w:rsidR="00280AFB" w:rsidRPr="002B72E7">
        <w:rPr>
          <w:rFonts w:hint="cs"/>
          <w:rtl/>
        </w:rPr>
        <w:t>سمت</w:t>
      </w:r>
      <w:r w:rsidR="00280AFB" w:rsidRPr="002B72E7">
        <w:rPr>
          <w:rtl/>
        </w:rPr>
        <w:t xml:space="preserve"> </w:t>
      </w:r>
      <w:r w:rsidR="00280AFB" w:rsidRPr="002B72E7">
        <w:rPr>
          <w:rFonts w:hint="cs"/>
          <w:rtl/>
        </w:rPr>
        <w:t>آند</w:t>
      </w:r>
      <w:r w:rsidR="00280AFB" w:rsidRPr="002B72E7">
        <w:rPr>
          <w:rtl/>
        </w:rPr>
        <w:t xml:space="preserve"> </w:t>
      </w:r>
      <w:r w:rsidR="00280AFB" w:rsidRPr="002B72E7">
        <w:rPr>
          <w:rFonts w:hint="cs"/>
          <w:rtl/>
        </w:rPr>
        <w:t>محدود</w:t>
      </w:r>
      <w:r w:rsidR="00280AFB" w:rsidRPr="002B72E7">
        <w:rPr>
          <w:rtl/>
        </w:rPr>
        <w:t xml:space="preserve"> </w:t>
      </w:r>
      <w:r w:rsidR="00280AFB" w:rsidRPr="002B72E7">
        <w:rPr>
          <w:rFonts w:hint="cs"/>
          <w:rtl/>
        </w:rPr>
        <w:t>به</w:t>
      </w:r>
      <w:r w:rsidR="00280AFB" w:rsidRPr="002B72E7">
        <w:rPr>
          <w:rtl/>
        </w:rPr>
        <w:t xml:space="preserve"> </w:t>
      </w:r>
      <w:r w:rsidR="00280AFB" w:rsidRPr="002B72E7">
        <w:rPr>
          <w:rFonts w:hint="cs"/>
          <w:rtl/>
        </w:rPr>
        <w:t>عملکرد</w:t>
      </w:r>
      <w:r w:rsidR="00280AFB" w:rsidRPr="002B72E7">
        <w:rPr>
          <w:rtl/>
        </w:rPr>
        <w:t xml:space="preserve"> </w:t>
      </w:r>
      <w:r w:rsidR="000B0AD8" w:rsidRPr="002B72E7">
        <w:rPr>
          <w:rtl/>
        </w:rPr>
        <w:t>باکتر</w:t>
      </w:r>
      <w:r w:rsidR="000B0AD8" w:rsidRPr="002B72E7">
        <w:rPr>
          <w:rFonts w:hint="cs"/>
          <w:rtl/>
        </w:rPr>
        <w:t>ی‌</w:t>
      </w:r>
      <w:r w:rsidR="000B0AD8" w:rsidRPr="002B72E7">
        <w:rPr>
          <w:rFonts w:hint="eastAsia"/>
          <w:rtl/>
        </w:rPr>
        <w:t>ها</w:t>
      </w:r>
      <w:r w:rsidR="00280AFB" w:rsidRPr="002B72E7">
        <w:rPr>
          <w:rtl/>
        </w:rPr>
        <w:t xml:space="preserve"> </w:t>
      </w:r>
      <w:r w:rsidR="00280AFB" w:rsidRPr="002B72E7">
        <w:rPr>
          <w:rFonts w:hint="cs"/>
          <w:rtl/>
        </w:rPr>
        <w:t>و</w:t>
      </w:r>
      <w:r w:rsidR="00280AFB" w:rsidRPr="002B72E7">
        <w:rPr>
          <w:rtl/>
        </w:rPr>
        <w:t xml:space="preserve"> </w:t>
      </w:r>
      <w:r w:rsidR="00280AFB" w:rsidRPr="002B72E7">
        <w:rPr>
          <w:rFonts w:hint="cs"/>
          <w:rtl/>
        </w:rPr>
        <w:t>انتقال</w:t>
      </w:r>
      <w:r w:rsidR="00280AFB" w:rsidRPr="002B72E7">
        <w:rPr>
          <w:rtl/>
        </w:rPr>
        <w:t xml:space="preserve"> </w:t>
      </w:r>
      <w:r w:rsidR="000B0AD8" w:rsidRPr="002B72E7">
        <w:rPr>
          <w:rtl/>
        </w:rPr>
        <w:t>گونه‌هاست</w:t>
      </w:r>
      <w:r w:rsidR="00280AFB" w:rsidRPr="002B72E7">
        <w:rPr>
          <w:rtl/>
        </w:rPr>
        <w:t xml:space="preserve"> </w:t>
      </w:r>
      <w:r w:rsidR="00280AFB" w:rsidRPr="002B72E7">
        <w:rPr>
          <w:rFonts w:hint="cs"/>
          <w:rtl/>
        </w:rPr>
        <w:t>لذا</w:t>
      </w:r>
      <w:r w:rsidR="00280AFB" w:rsidRPr="002B72E7">
        <w:rPr>
          <w:rtl/>
        </w:rPr>
        <w:t xml:space="preserve"> </w:t>
      </w:r>
      <w:r w:rsidR="00280AFB" w:rsidRPr="002B72E7">
        <w:rPr>
          <w:rFonts w:hint="cs"/>
          <w:rtl/>
        </w:rPr>
        <w:t>جریان</w:t>
      </w:r>
      <w:r w:rsidR="00280AFB" w:rsidRPr="002B72E7">
        <w:rPr>
          <w:rtl/>
        </w:rPr>
        <w:t xml:space="preserve"> </w:t>
      </w:r>
      <w:r w:rsidR="00280AFB" w:rsidRPr="002B72E7">
        <w:rPr>
          <w:rFonts w:hint="cs"/>
          <w:rtl/>
        </w:rPr>
        <w:t>تولیدی</w:t>
      </w:r>
      <w:r w:rsidR="00280AFB" w:rsidRPr="002B72E7">
        <w:rPr>
          <w:rtl/>
        </w:rPr>
        <w:t xml:space="preserve"> </w:t>
      </w:r>
      <w:r w:rsidR="00280AFB" w:rsidRPr="002B72E7">
        <w:rPr>
          <w:rFonts w:hint="cs"/>
          <w:rtl/>
        </w:rPr>
        <w:t>محدود</w:t>
      </w:r>
      <w:r w:rsidR="00280AFB" w:rsidRPr="002B72E7">
        <w:rPr>
          <w:rtl/>
        </w:rPr>
        <w:t xml:space="preserve"> </w:t>
      </w:r>
      <w:r w:rsidR="00280AFB" w:rsidRPr="002B72E7">
        <w:rPr>
          <w:rFonts w:hint="cs"/>
          <w:rtl/>
        </w:rPr>
        <w:t>خواهد</w:t>
      </w:r>
      <w:r w:rsidR="00280AFB" w:rsidRPr="002B72E7">
        <w:rPr>
          <w:rtl/>
        </w:rPr>
        <w:t xml:space="preserve"> </w:t>
      </w:r>
      <w:r w:rsidR="00280AFB" w:rsidRPr="002B72E7">
        <w:rPr>
          <w:rFonts w:hint="cs"/>
          <w:rtl/>
        </w:rPr>
        <w:t>شد</w:t>
      </w:r>
      <w:r w:rsidR="00031C26">
        <w:rPr>
          <w:rFonts w:hint="cs"/>
          <w:rtl/>
        </w:rPr>
        <w:t xml:space="preserve">. </w:t>
      </w:r>
      <w:r w:rsidR="000B0AD8" w:rsidRPr="002B72E7">
        <w:rPr>
          <w:rtl/>
        </w:rPr>
        <w:t>به‌طور</w:t>
      </w:r>
      <w:r w:rsidR="00280AFB" w:rsidRPr="002B72E7">
        <w:rPr>
          <w:rtl/>
        </w:rPr>
        <w:t xml:space="preserve"> </w:t>
      </w:r>
      <w:r w:rsidR="00280AFB" w:rsidRPr="002B72E7">
        <w:rPr>
          <w:rFonts w:hint="cs"/>
          <w:rtl/>
        </w:rPr>
        <w:t>کلی</w:t>
      </w:r>
      <w:r w:rsidR="00280AFB" w:rsidRPr="002B72E7">
        <w:rPr>
          <w:rtl/>
        </w:rPr>
        <w:t xml:space="preserve"> </w:t>
      </w:r>
      <w:r w:rsidR="00280AFB" w:rsidRPr="002B72E7">
        <w:rPr>
          <w:rFonts w:hint="cs"/>
          <w:rtl/>
        </w:rPr>
        <w:t>در</w:t>
      </w:r>
      <w:r w:rsidR="00280AFB" w:rsidRPr="002B72E7">
        <w:rPr>
          <w:rtl/>
        </w:rPr>
        <w:t xml:space="preserve"> </w:t>
      </w:r>
      <w:r w:rsidR="00280AFB" w:rsidRPr="002B72E7">
        <w:rPr>
          <w:rFonts w:hint="cs"/>
          <w:rtl/>
        </w:rPr>
        <w:t>پیل</w:t>
      </w:r>
      <w:r w:rsidR="00280AFB" w:rsidRPr="002B72E7">
        <w:rPr>
          <w:rtl/>
        </w:rPr>
        <w:t xml:space="preserve"> </w:t>
      </w:r>
      <w:r w:rsidR="00280AFB" w:rsidRPr="002B72E7">
        <w:rPr>
          <w:rFonts w:hint="cs"/>
          <w:rtl/>
        </w:rPr>
        <w:t>سوختی</w:t>
      </w:r>
      <w:r w:rsidR="00280AFB" w:rsidRPr="002B72E7">
        <w:rPr>
          <w:rtl/>
        </w:rPr>
        <w:t xml:space="preserve"> </w:t>
      </w:r>
      <w:r w:rsidR="00280AFB" w:rsidRPr="002B72E7">
        <w:rPr>
          <w:rFonts w:hint="cs"/>
          <w:rtl/>
        </w:rPr>
        <w:t>میکروبی</w:t>
      </w:r>
      <w:r w:rsidR="00280AFB" w:rsidRPr="002B72E7">
        <w:rPr>
          <w:rtl/>
        </w:rPr>
        <w:t xml:space="preserve"> </w:t>
      </w:r>
      <w:r w:rsidR="000B0AD8" w:rsidRPr="002B72E7">
        <w:rPr>
          <w:rtl/>
        </w:rPr>
        <w:t>باکتر</w:t>
      </w:r>
      <w:r w:rsidR="000B0AD8" w:rsidRPr="002B72E7">
        <w:rPr>
          <w:rFonts w:hint="cs"/>
          <w:rtl/>
        </w:rPr>
        <w:t>ی‌</w:t>
      </w:r>
      <w:r w:rsidR="000B0AD8" w:rsidRPr="002B72E7">
        <w:rPr>
          <w:rFonts w:hint="eastAsia"/>
          <w:rtl/>
        </w:rPr>
        <w:t>ها</w:t>
      </w:r>
      <w:r w:rsidR="00280AFB" w:rsidRPr="002B72E7">
        <w:rPr>
          <w:rtl/>
        </w:rPr>
        <w:t xml:space="preserve"> </w:t>
      </w:r>
      <w:r w:rsidR="00280AFB" w:rsidRPr="002B72E7">
        <w:rPr>
          <w:rFonts w:hint="cs"/>
          <w:rtl/>
        </w:rPr>
        <w:t>مواد</w:t>
      </w:r>
      <w:r w:rsidR="00280AFB" w:rsidRPr="002B72E7">
        <w:rPr>
          <w:rtl/>
        </w:rPr>
        <w:t xml:space="preserve"> </w:t>
      </w:r>
      <w:r w:rsidR="00280AFB" w:rsidRPr="002B72E7">
        <w:rPr>
          <w:rFonts w:hint="cs"/>
          <w:rtl/>
        </w:rPr>
        <w:t>مغذ</w:t>
      </w:r>
      <w:r w:rsidR="00280AFB" w:rsidRPr="002B72E7">
        <w:rPr>
          <w:rtl/>
        </w:rPr>
        <w:t xml:space="preserve">ی ورودی را تجزیه کرده و برخی مواد دیگر به همراه </w:t>
      </w:r>
      <w:r w:rsidR="000B0AD8" w:rsidRPr="002B72E7">
        <w:rPr>
          <w:rFonts w:hint="cs"/>
          <w:rtl/>
        </w:rPr>
        <w:t>ی</w:t>
      </w:r>
      <w:r w:rsidR="000B0AD8" w:rsidRPr="002B72E7">
        <w:rPr>
          <w:rFonts w:hint="eastAsia"/>
          <w:rtl/>
        </w:rPr>
        <w:t>ون‌ها</w:t>
      </w:r>
      <w:r w:rsidR="000B0AD8" w:rsidRPr="002B72E7">
        <w:rPr>
          <w:rFonts w:hint="cs"/>
          <w:rtl/>
        </w:rPr>
        <w:t>ی</w:t>
      </w:r>
      <w:r w:rsidR="00280AFB" w:rsidRPr="002B72E7">
        <w:rPr>
          <w:rtl/>
        </w:rPr>
        <w:t xml:space="preserve"> پروتون و الکترون تولید </w:t>
      </w:r>
      <w:r w:rsidR="000B0AD8" w:rsidRPr="002B72E7">
        <w:rPr>
          <w:rtl/>
        </w:rPr>
        <w:t>م</w:t>
      </w:r>
      <w:r w:rsidR="000B0AD8" w:rsidRPr="002B72E7">
        <w:rPr>
          <w:rFonts w:hint="cs"/>
          <w:rtl/>
        </w:rPr>
        <w:t>ی‌</w:t>
      </w:r>
      <w:r w:rsidR="000B0AD8" w:rsidRPr="002B72E7">
        <w:rPr>
          <w:rFonts w:hint="eastAsia"/>
          <w:rtl/>
        </w:rPr>
        <w:t>نما</w:t>
      </w:r>
      <w:r w:rsidR="000B0AD8" w:rsidRPr="002B72E7">
        <w:rPr>
          <w:rFonts w:hint="cs"/>
          <w:rtl/>
        </w:rPr>
        <w:t>ی</w:t>
      </w:r>
      <w:r w:rsidR="000B0AD8" w:rsidRPr="002B72E7">
        <w:rPr>
          <w:rFonts w:hint="eastAsia"/>
          <w:rtl/>
        </w:rPr>
        <w:t>ند</w:t>
      </w:r>
      <w:r w:rsidR="00280AFB" w:rsidRPr="002B72E7">
        <w:rPr>
          <w:rtl/>
        </w:rPr>
        <w:t xml:space="preserve"> سپس </w:t>
      </w:r>
      <w:r w:rsidR="000B0AD8" w:rsidRPr="002B72E7">
        <w:rPr>
          <w:rFonts w:hint="cs"/>
          <w:rtl/>
        </w:rPr>
        <w:t>ی</w:t>
      </w:r>
      <w:r w:rsidR="000B0AD8" w:rsidRPr="002B72E7">
        <w:rPr>
          <w:rFonts w:hint="eastAsia"/>
          <w:rtl/>
        </w:rPr>
        <w:t>ون‌ها</w:t>
      </w:r>
      <w:r w:rsidR="000B0AD8" w:rsidRPr="002B72E7">
        <w:rPr>
          <w:rFonts w:hint="cs"/>
          <w:rtl/>
        </w:rPr>
        <w:t>ی</w:t>
      </w:r>
      <w:r w:rsidR="00280AFB" w:rsidRPr="002B72E7">
        <w:rPr>
          <w:rtl/>
        </w:rPr>
        <w:t xml:space="preserve"> پروتون از طریق غشا نفیونی به الکترود کاتد رفته و </w:t>
      </w:r>
      <w:r w:rsidR="000B0AD8" w:rsidRPr="002B72E7">
        <w:rPr>
          <w:rtl/>
        </w:rPr>
        <w:t>الکترون‌ها</w:t>
      </w:r>
      <w:r w:rsidR="00280AFB" w:rsidRPr="002B72E7">
        <w:rPr>
          <w:rtl/>
        </w:rPr>
        <w:t xml:space="preserve"> از طریق مدار الکتریکی خود را به کاتد رسانده و در آنجا واکنش شیمیایی را تکمیل </w:t>
      </w:r>
      <w:r w:rsidR="000B0AD8" w:rsidRPr="002B72E7">
        <w:rPr>
          <w:rtl/>
        </w:rPr>
        <w:t>م</w:t>
      </w:r>
      <w:r w:rsidR="000B0AD8" w:rsidRPr="002B72E7">
        <w:rPr>
          <w:rFonts w:hint="cs"/>
          <w:rtl/>
        </w:rPr>
        <w:t>ی‌</w:t>
      </w:r>
      <w:r w:rsidR="000B0AD8" w:rsidRPr="002B72E7">
        <w:rPr>
          <w:rFonts w:hint="eastAsia"/>
          <w:rtl/>
        </w:rPr>
        <w:t>نما</w:t>
      </w:r>
      <w:r w:rsidR="000B0AD8" w:rsidRPr="002B72E7">
        <w:rPr>
          <w:rFonts w:hint="cs"/>
          <w:rtl/>
        </w:rPr>
        <w:t>ی</w:t>
      </w:r>
      <w:r w:rsidR="000B0AD8" w:rsidRPr="002B72E7">
        <w:rPr>
          <w:rFonts w:hint="eastAsia"/>
          <w:rtl/>
        </w:rPr>
        <w:t>ند</w:t>
      </w:r>
      <w:r w:rsidR="00280AFB" w:rsidRPr="002B72E7">
        <w:rPr>
          <w:rtl/>
        </w:rPr>
        <w:t>.</w:t>
      </w:r>
      <w:r w:rsidR="000B0AD8" w:rsidRPr="002B72E7">
        <w:rPr>
          <w:rtl/>
        </w:rPr>
        <w:t xml:space="preserve"> اساس</w:t>
      </w:r>
      <w:r w:rsidR="00280AFB" w:rsidRPr="002B72E7">
        <w:rPr>
          <w:rtl/>
        </w:rPr>
        <w:t xml:space="preserve"> توان انرژی در پیل میکروبی نیز عبور همین </w:t>
      </w:r>
      <w:r w:rsidR="000B0AD8" w:rsidRPr="002B72E7">
        <w:rPr>
          <w:rtl/>
        </w:rPr>
        <w:t>الکترون‌ها</w:t>
      </w:r>
      <w:r w:rsidR="00280AFB" w:rsidRPr="002B72E7">
        <w:rPr>
          <w:rtl/>
        </w:rPr>
        <w:t xml:space="preserve"> از مدار از آند به کاتد است.</w:t>
      </w:r>
    </w:p>
    <w:p w14:paraId="7C701F27" w14:textId="2037ED4C" w:rsidR="00280AFB" w:rsidRPr="002B72E7" w:rsidDel="000408ED" w:rsidRDefault="000408ED">
      <w:pPr>
        <w:pStyle w:val="payannameh"/>
        <w:tabs>
          <w:tab w:val="left" w:pos="615"/>
          <w:tab w:val="left" w:pos="7371"/>
        </w:tabs>
        <w:spacing w:line="240" w:lineRule="auto"/>
        <w:jc w:val="both"/>
        <w:rPr>
          <w:del w:id="11137" w:author="Mohsen Jafarinejad" w:date="2019-04-27T14:23:00Z"/>
          <w:rtl/>
        </w:rPr>
        <w:pPrChange w:id="11138" w:author="Mohsen Jafarinejad" w:date="2019-04-27T14:24:00Z">
          <w:pPr>
            <w:pStyle w:val="payannameh"/>
            <w:tabs>
              <w:tab w:val="left" w:pos="0"/>
              <w:tab w:val="left" w:pos="7371"/>
            </w:tabs>
            <w:spacing w:line="240" w:lineRule="auto"/>
            <w:jc w:val="both"/>
          </w:pPr>
        </w:pPrChange>
      </w:pPr>
      <w:ins w:id="11139" w:author="Mohsen Jafarinejad" w:date="2019-04-27T14:23:00Z">
        <w:r>
          <w:rPr>
            <w:rFonts w:hint="cs"/>
            <w:rtl/>
          </w:rPr>
          <w:tab/>
        </w:r>
      </w:ins>
      <w:r w:rsidR="00280AFB" w:rsidRPr="002B72E7">
        <w:rPr>
          <w:rtl/>
        </w:rPr>
        <w:t xml:space="preserve">بجای شبیه سازی جریان الکتریکی در این مدل فرض شده که هر پروتونی که تولید </w:t>
      </w:r>
      <w:r w:rsidR="000B0AD8" w:rsidRPr="002B72E7">
        <w:rPr>
          <w:rtl/>
        </w:rPr>
        <w:t>م</w:t>
      </w:r>
      <w:r w:rsidR="000B0AD8" w:rsidRPr="002B72E7">
        <w:rPr>
          <w:rFonts w:hint="cs"/>
          <w:rtl/>
        </w:rPr>
        <w:t>ی‌</w:t>
      </w:r>
      <w:r w:rsidR="000B0AD8" w:rsidRPr="002B72E7">
        <w:rPr>
          <w:rFonts w:hint="eastAsia"/>
          <w:rtl/>
        </w:rPr>
        <w:t>گردد</w:t>
      </w:r>
      <w:r w:rsidR="00280AFB" w:rsidRPr="002B72E7">
        <w:rPr>
          <w:rtl/>
        </w:rPr>
        <w:t xml:space="preserve"> یک الکترون نیز آزاد </w:t>
      </w:r>
      <w:r w:rsidR="000B0AD8" w:rsidRPr="002B72E7">
        <w:rPr>
          <w:rtl/>
        </w:rPr>
        <w:t>م</w:t>
      </w:r>
      <w:r w:rsidR="000B0AD8" w:rsidRPr="002B72E7">
        <w:rPr>
          <w:rFonts w:hint="cs"/>
          <w:rtl/>
        </w:rPr>
        <w:t>ی‌</w:t>
      </w:r>
      <w:r w:rsidR="000B0AD8" w:rsidRPr="002B72E7">
        <w:rPr>
          <w:rFonts w:hint="eastAsia"/>
          <w:rtl/>
        </w:rPr>
        <w:t>نما</w:t>
      </w:r>
      <w:r w:rsidR="000B0AD8" w:rsidRPr="002B72E7">
        <w:rPr>
          <w:rFonts w:hint="cs"/>
          <w:rtl/>
        </w:rPr>
        <w:t>ی</w:t>
      </w:r>
      <w:r w:rsidR="000B0AD8" w:rsidRPr="002B72E7">
        <w:rPr>
          <w:rFonts w:hint="eastAsia"/>
          <w:rtl/>
        </w:rPr>
        <w:t>د</w:t>
      </w:r>
      <w:r w:rsidR="00280AFB" w:rsidRPr="002B72E7">
        <w:rPr>
          <w:rtl/>
        </w:rPr>
        <w:t xml:space="preserve"> که از طریق مدار الکتریکی به سمت کاتد رفته و با </w:t>
      </w:r>
      <w:r w:rsidR="000B0AD8" w:rsidRPr="002B72E7">
        <w:rPr>
          <w:rFonts w:hint="cs"/>
          <w:rtl/>
        </w:rPr>
        <w:t>ی</w:t>
      </w:r>
      <w:r w:rsidR="000B0AD8" w:rsidRPr="002B72E7">
        <w:rPr>
          <w:rFonts w:hint="eastAsia"/>
          <w:rtl/>
        </w:rPr>
        <w:t>ون‌ها</w:t>
      </w:r>
      <w:r w:rsidR="000B0AD8" w:rsidRPr="002B72E7">
        <w:rPr>
          <w:rFonts w:hint="cs"/>
          <w:rtl/>
        </w:rPr>
        <w:t>ی</w:t>
      </w:r>
      <w:r w:rsidR="00280AFB" w:rsidRPr="002B72E7">
        <w:rPr>
          <w:rtl/>
        </w:rPr>
        <w:t xml:space="preserve"> پروتونی که از غشاء </w:t>
      </w:r>
      <w:r w:rsidR="00280AFB" w:rsidRPr="002B72E7">
        <w:t>PEM</w:t>
      </w:r>
      <w:r w:rsidR="00280AFB" w:rsidRPr="002B72E7">
        <w:rPr>
          <w:rtl/>
        </w:rPr>
        <w:t xml:space="preserve"> به </w:t>
      </w:r>
      <w:r w:rsidR="00280AFB" w:rsidRPr="002B72E7">
        <w:rPr>
          <w:rFonts w:ascii="Times New Roman" w:hAnsi="Times New Roman" w:cs="Times New Roman" w:hint="cs"/>
          <w:rtl/>
        </w:rPr>
        <w:t> </w:t>
      </w:r>
      <w:r w:rsidR="00280AFB" w:rsidRPr="002B72E7">
        <w:rPr>
          <w:rFonts w:hint="cs"/>
          <w:rtl/>
        </w:rPr>
        <w:t>سمت</w:t>
      </w:r>
      <w:r w:rsidR="00280AFB" w:rsidRPr="002B72E7">
        <w:rPr>
          <w:rtl/>
        </w:rPr>
        <w:t xml:space="preserve"> </w:t>
      </w:r>
      <w:r w:rsidR="00280AFB" w:rsidRPr="002B72E7">
        <w:rPr>
          <w:rFonts w:hint="cs"/>
          <w:rtl/>
        </w:rPr>
        <w:t>کاتد</w:t>
      </w:r>
      <w:r w:rsidR="00280AFB" w:rsidRPr="002B72E7">
        <w:rPr>
          <w:rtl/>
        </w:rPr>
        <w:t xml:space="preserve"> </w:t>
      </w:r>
      <w:r w:rsidR="000B0AD8" w:rsidRPr="002B72E7">
        <w:rPr>
          <w:rtl/>
        </w:rPr>
        <w:t xml:space="preserve">آمده‌اند </w:t>
      </w:r>
      <w:r w:rsidR="00280AFB" w:rsidRPr="002B72E7">
        <w:rPr>
          <w:rFonts w:hint="cs"/>
          <w:rtl/>
        </w:rPr>
        <w:t>وارد</w:t>
      </w:r>
      <w:r w:rsidR="00280AFB" w:rsidRPr="002B72E7">
        <w:rPr>
          <w:rtl/>
        </w:rPr>
        <w:t xml:space="preserve"> </w:t>
      </w:r>
      <w:r w:rsidR="00280AFB" w:rsidRPr="002B72E7">
        <w:rPr>
          <w:rFonts w:hint="cs"/>
          <w:rtl/>
        </w:rPr>
        <w:t>واکنش</w:t>
      </w:r>
      <w:r w:rsidR="00280AFB" w:rsidRPr="002B72E7">
        <w:rPr>
          <w:rtl/>
        </w:rPr>
        <w:t xml:space="preserve"> </w:t>
      </w:r>
      <w:r w:rsidR="000B0AD8" w:rsidRPr="002B72E7">
        <w:rPr>
          <w:rtl/>
        </w:rPr>
        <w:t>م</w:t>
      </w:r>
      <w:r w:rsidR="000B0AD8" w:rsidRPr="002B72E7">
        <w:rPr>
          <w:rFonts w:hint="cs"/>
          <w:rtl/>
        </w:rPr>
        <w:t>ی‌</w:t>
      </w:r>
      <w:r w:rsidR="000B0AD8" w:rsidRPr="002B72E7">
        <w:rPr>
          <w:rFonts w:hint="eastAsia"/>
          <w:rtl/>
        </w:rPr>
        <w:t>گردد</w:t>
      </w:r>
      <w:r w:rsidR="00280AFB" w:rsidRPr="002B72E7">
        <w:rPr>
          <w:rtl/>
        </w:rPr>
        <w:t>.</w:t>
      </w:r>
    </w:p>
    <w:p w14:paraId="74681779" w14:textId="10EA48BB" w:rsidR="00280AFB" w:rsidRPr="002B72E7" w:rsidRDefault="00280AFB">
      <w:pPr>
        <w:pStyle w:val="payannameh"/>
        <w:tabs>
          <w:tab w:val="left" w:pos="615"/>
          <w:tab w:val="left" w:pos="7371"/>
        </w:tabs>
        <w:spacing w:line="240" w:lineRule="auto"/>
        <w:jc w:val="both"/>
        <w:rPr>
          <w:rtl/>
        </w:rPr>
        <w:pPrChange w:id="11140" w:author="Mohsen Jafarinejad" w:date="2019-04-27T14:24:00Z">
          <w:pPr>
            <w:pStyle w:val="payannameh"/>
            <w:tabs>
              <w:tab w:val="left" w:pos="0"/>
              <w:tab w:val="left" w:pos="7371"/>
            </w:tabs>
            <w:spacing w:line="240" w:lineRule="auto"/>
          </w:pPr>
        </w:pPrChange>
      </w:pPr>
      <w:r w:rsidRPr="002B72E7">
        <w:rPr>
          <w:rtl/>
        </w:rPr>
        <w:t xml:space="preserve">بنابراین جریان الکتریکی را </w:t>
      </w:r>
      <w:r w:rsidR="000B0AD8" w:rsidRPr="002B72E7">
        <w:rPr>
          <w:rtl/>
        </w:rPr>
        <w:t>م</w:t>
      </w:r>
      <w:r w:rsidR="000B0AD8" w:rsidRPr="002B72E7">
        <w:rPr>
          <w:rFonts w:hint="cs"/>
          <w:rtl/>
        </w:rPr>
        <w:t>ی‌</w:t>
      </w:r>
      <w:r w:rsidR="000B0AD8" w:rsidRPr="002B72E7">
        <w:rPr>
          <w:rFonts w:hint="eastAsia"/>
          <w:rtl/>
        </w:rPr>
        <w:t>توان</w:t>
      </w:r>
      <w:r w:rsidRPr="002B72E7">
        <w:rPr>
          <w:rtl/>
        </w:rPr>
        <w:t xml:space="preserve"> </w:t>
      </w:r>
      <w:r w:rsidR="000B0AD8" w:rsidRPr="002B72E7">
        <w:rPr>
          <w:rtl/>
        </w:rPr>
        <w:t>به‌صورت</w:t>
      </w:r>
      <w:r w:rsidRPr="002B72E7">
        <w:rPr>
          <w:rtl/>
        </w:rPr>
        <w:t xml:space="preserve"> خطی از شدت واکنش کاتد محاسبه نمود.</w:t>
      </w:r>
    </w:p>
    <w:p w14:paraId="54B94432" w14:textId="231C0EBC" w:rsidR="00C87005" w:rsidRDefault="000408ED" w:rsidP="00924EE9">
      <w:pPr>
        <w:pStyle w:val="payannameh"/>
        <w:tabs>
          <w:tab w:val="left" w:pos="0"/>
        </w:tabs>
        <w:spacing w:line="240" w:lineRule="auto"/>
        <w:jc w:val="both"/>
      </w:pPr>
      <w:ins w:id="11141" w:author="Mohsen Jafarinejad" w:date="2019-04-27T14:23:00Z">
        <w:r>
          <w:rPr>
            <w:rFonts w:hint="cs"/>
            <w:rtl/>
          </w:rPr>
          <w:tab/>
        </w:r>
      </w:ins>
      <w:r w:rsidR="00280AFB" w:rsidRPr="002B72E7">
        <w:rPr>
          <w:rtl/>
        </w:rPr>
        <w:t xml:space="preserve">در حالت پایا نرخ تعداد </w:t>
      </w:r>
      <w:r w:rsidR="000B0AD8" w:rsidRPr="002B72E7">
        <w:rPr>
          <w:rFonts w:hint="cs"/>
          <w:rtl/>
        </w:rPr>
        <w:t>ی</w:t>
      </w:r>
      <w:r w:rsidR="000B0AD8" w:rsidRPr="002B72E7">
        <w:rPr>
          <w:rFonts w:hint="eastAsia"/>
          <w:rtl/>
        </w:rPr>
        <w:t>ون‌ها</w:t>
      </w:r>
      <w:r w:rsidR="000B0AD8" w:rsidRPr="002B72E7">
        <w:rPr>
          <w:rFonts w:hint="cs"/>
          <w:rtl/>
        </w:rPr>
        <w:t>ی</w:t>
      </w:r>
      <w:r w:rsidR="00280AFB" w:rsidRPr="002B72E7">
        <w:rPr>
          <w:rtl/>
        </w:rPr>
        <w:t xml:space="preserve"> تولیدی </w:t>
      </w:r>
      <w:r w:rsidR="00031C26" w:rsidRPr="00031C26">
        <w:rPr>
          <w:rStyle w:val="tgc"/>
        </w:rPr>
        <w:object w:dxaOrig="400" w:dyaOrig="300" w14:anchorId="01ADB17D">
          <v:shape id="_x0000_i1086" type="#_x0000_t75" style="width:18.25pt;height:15.05pt" o:ole="">
            <v:imagedata r:id="rId176" o:title=""/>
          </v:shape>
          <o:OLEObject Type="Embed" ProgID="Equation.DSMT4" ShapeID="_x0000_i1086" DrawAspect="Content" ObjectID="_1620276681" r:id="rId177"/>
        </w:object>
      </w:r>
      <w:r w:rsidR="00280AFB" w:rsidRPr="002B72E7">
        <w:rPr>
          <w:rtl/>
        </w:rPr>
        <w:t xml:space="preserve"> در سمت آند باید بانرخ </w:t>
      </w:r>
      <w:r w:rsidR="00280AFB" w:rsidRPr="002B72E7">
        <w:rPr>
          <w:rFonts w:ascii="Times New Roman" w:hAnsi="Times New Roman" w:cs="Times New Roman" w:hint="cs"/>
          <w:rtl/>
        </w:rPr>
        <w:t> </w:t>
      </w:r>
      <w:r w:rsidR="00280AFB" w:rsidRPr="002B72E7">
        <w:rPr>
          <w:rFonts w:hint="cs"/>
          <w:rtl/>
        </w:rPr>
        <w:t>تعداد</w:t>
      </w:r>
      <w:r w:rsidR="00280AFB" w:rsidRPr="002B72E7">
        <w:rPr>
          <w:rtl/>
        </w:rPr>
        <w:t xml:space="preserve"> </w:t>
      </w:r>
      <w:r w:rsidR="000B0AD8" w:rsidRPr="002B72E7">
        <w:rPr>
          <w:rFonts w:hint="cs"/>
          <w:rtl/>
        </w:rPr>
        <w:t>ی</w:t>
      </w:r>
      <w:r w:rsidR="000B0AD8" w:rsidRPr="002B72E7">
        <w:rPr>
          <w:rFonts w:hint="eastAsia"/>
          <w:rtl/>
        </w:rPr>
        <w:t>ون‌ها</w:t>
      </w:r>
      <w:r w:rsidR="000B0AD8" w:rsidRPr="002B72E7">
        <w:rPr>
          <w:rFonts w:hint="cs"/>
          <w:rtl/>
        </w:rPr>
        <w:t>ی</w:t>
      </w:r>
      <w:r w:rsidR="00280AFB" w:rsidRPr="002B72E7">
        <w:rPr>
          <w:rtl/>
        </w:rPr>
        <w:t xml:space="preserve"> </w:t>
      </w:r>
      <w:r w:rsidR="00280AFB" w:rsidRPr="002B72E7">
        <w:rPr>
          <w:rFonts w:hint="cs"/>
          <w:rtl/>
        </w:rPr>
        <w:t>مصرفی</w:t>
      </w:r>
      <w:r w:rsidR="00280AFB" w:rsidRPr="002B72E7">
        <w:rPr>
          <w:rtl/>
        </w:rPr>
        <w:t xml:space="preserve"> </w:t>
      </w:r>
      <w:del w:id="11142" w:author="Unknown">
        <w:r w:rsidR="00031C26" w:rsidRPr="00031C26" w:rsidDel="00924EE9">
          <w:rPr>
            <w:rStyle w:val="tgc"/>
          </w:rPr>
          <w:object w:dxaOrig="400" w:dyaOrig="300" w14:anchorId="014E71E2">
            <v:shape id="_x0000_i1087" type="#_x0000_t75" style="width:18.25pt;height:15.05pt" o:ole="">
              <v:imagedata r:id="rId178" o:title=""/>
            </v:shape>
            <o:OLEObject Type="Embed" ProgID="Equation.DSMT4" ShapeID="_x0000_i1087" DrawAspect="Content" ObjectID="_1620276682" r:id="rId179"/>
          </w:object>
        </w:r>
      </w:del>
      <w:del w:id="11143" w:author="Mohsen Jafarinejad" w:date="2019-05-11T14:20:00Z">
        <w:r w:rsidR="00280AFB" w:rsidRPr="002B72E7" w:rsidDel="00924EE9">
          <w:rPr>
            <w:rtl/>
          </w:rPr>
          <w:delText xml:space="preserve"> </w:delText>
        </w:r>
      </w:del>
      <w:ins w:id="11144" w:author="Mohsen Jafarinejad" w:date="2019-05-11T14:20:00Z">
        <w:r w:rsidR="00924EE9" w:rsidRPr="00031C26">
          <w:rPr>
            <w:rStyle w:val="tgc"/>
          </w:rPr>
          <w:object w:dxaOrig="400" w:dyaOrig="300" w14:anchorId="4A0EAD43">
            <v:shape id="_x0000_i1088" type="#_x0000_t75" style="width:18.25pt;height:15.05pt" o:ole="">
              <v:imagedata r:id="rId178" o:title=""/>
            </v:shape>
            <o:OLEObject Type="Embed" ProgID="Equation.DSMT4" ShapeID="_x0000_i1088" DrawAspect="Content" ObjectID="_1620276683" r:id="rId180"/>
          </w:object>
        </w:r>
      </w:ins>
      <w:ins w:id="11145" w:author="Mohsen Jafarinejad" w:date="2019-05-11T14:20:00Z">
        <w:r w:rsidR="00924EE9">
          <w:rPr>
            <w:rFonts w:hint="cs"/>
            <w:rtl/>
          </w:rPr>
          <w:t xml:space="preserve"> </w:t>
        </w:r>
      </w:ins>
      <w:r w:rsidR="00280AFB" w:rsidRPr="002B72E7">
        <w:rPr>
          <w:rtl/>
        </w:rPr>
        <w:t>در سمت کاتد برابر باشد.</w:t>
      </w:r>
      <w:r w:rsidR="000B0AD8" w:rsidRPr="002B72E7">
        <w:rPr>
          <w:rtl/>
        </w:rPr>
        <w:t xml:space="preserve"> تعداد</w:t>
      </w:r>
      <w:r w:rsidR="00280AFB" w:rsidRPr="002B72E7">
        <w:rPr>
          <w:rtl/>
        </w:rPr>
        <w:t xml:space="preserve"> </w:t>
      </w:r>
      <w:r w:rsidR="000B0AD8" w:rsidRPr="002B72E7">
        <w:rPr>
          <w:rFonts w:hint="cs"/>
          <w:rtl/>
        </w:rPr>
        <w:t>ی</w:t>
      </w:r>
      <w:r w:rsidR="000B0AD8" w:rsidRPr="002B72E7">
        <w:rPr>
          <w:rFonts w:hint="eastAsia"/>
          <w:rtl/>
        </w:rPr>
        <w:t>ون‌ها</w:t>
      </w:r>
      <w:r w:rsidR="000B0AD8" w:rsidRPr="002B72E7">
        <w:rPr>
          <w:rFonts w:hint="cs"/>
          <w:rtl/>
        </w:rPr>
        <w:t>ی</w:t>
      </w:r>
      <w:r w:rsidR="00280AFB" w:rsidRPr="002B72E7">
        <w:rPr>
          <w:rtl/>
        </w:rPr>
        <w:t xml:space="preserve"> تولیدی و مصرفی</w:t>
      </w:r>
      <w:r w:rsidR="0063330C" w:rsidRPr="00717A6D">
        <w:rPr>
          <w:position w:val="-4"/>
        </w:rPr>
        <w:object w:dxaOrig="400" w:dyaOrig="300" w14:anchorId="071DB140">
          <v:shape id="_x0000_i1089" type="#_x0000_t75" style="width:18.25pt;height:15.05pt" o:ole="">
            <v:imagedata r:id="rId181" o:title=""/>
          </v:shape>
          <o:OLEObject Type="Embed" ProgID="Equation.DSMT4" ShapeID="_x0000_i1089" DrawAspect="Content" ObjectID="_1620276684" r:id="rId182"/>
        </w:object>
      </w:r>
      <w:r w:rsidR="00280AFB" w:rsidRPr="002B72E7">
        <w:rPr>
          <w:rFonts w:ascii="Times New Roman" w:hAnsi="Times New Roman" w:cs="Times New Roman" w:hint="cs"/>
          <w:rtl/>
        </w:rPr>
        <w:t> </w:t>
      </w:r>
      <w:r w:rsidR="00280AFB" w:rsidRPr="002B72E7">
        <w:rPr>
          <w:rFonts w:hint="cs"/>
          <w:rtl/>
        </w:rPr>
        <w:t>از</w:t>
      </w:r>
      <w:r w:rsidR="00280AFB" w:rsidRPr="002B72E7">
        <w:rPr>
          <w:rtl/>
        </w:rPr>
        <w:t xml:space="preserve"> </w:t>
      </w:r>
      <w:r w:rsidR="00280AFB" w:rsidRPr="002B72E7">
        <w:rPr>
          <w:rFonts w:hint="cs"/>
          <w:rtl/>
        </w:rPr>
        <w:t>واکنش</w:t>
      </w:r>
      <w:r w:rsidR="00280AFB" w:rsidRPr="002B72E7">
        <w:rPr>
          <w:rtl/>
        </w:rPr>
        <w:t xml:space="preserve"> </w:t>
      </w:r>
      <w:r w:rsidR="00280AFB" w:rsidRPr="002B72E7">
        <w:rPr>
          <w:rFonts w:hint="cs"/>
          <w:rtl/>
        </w:rPr>
        <w:t>اکسایش</w:t>
      </w:r>
      <w:r w:rsidR="00280AFB" w:rsidRPr="002B72E7">
        <w:rPr>
          <w:rtl/>
        </w:rPr>
        <w:t xml:space="preserve"> </w:t>
      </w:r>
      <w:r w:rsidR="00280AFB" w:rsidRPr="002B72E7">
        <w:rPr>
          <w:rFonts w:hint="cs"/>
          <w:rtl/>
        </w:rPr>
        <w:t>و</w:t>
      </w:r>
      <w:r w:rsidR="00280AFB" w:rsidRPr="002B72E7">
        <w:rPr>
          <w:rtl/>
        </w:rPr>
        <w:t xml:space="preserve"> </w:t>
      </w:r>
      <w:r w:rsidR="00280AFB" w:rsidRPr="002B72E7">
        <w:rPr>
          <w:rFonts w:hint="cs"/>
          <w:rtl/>
        </w:rPr>
        <w:t>کاهش</w:t>
      </w:r>
      <w:r w:rsidR="00280AFB" w:rsidRPr="002B72E7">
        <w:rPr>
          <w:rtl/>
        </w:rPr>
        <w:t xml:space="preserve"> </w:t>
      </w:r>
      <w:r w:rsidR="00280AFB" w:rsidRPr="002B72E7">
        <w:rPr>
          <w:rFonts w:hint="cs"/>
          <w:rtl/>
        </w:rPr>
        <w:t>با</w:t>
      </w:r>
      <w:r w:rsidR="00280AFB" w:rsidRPr="002B72E7">
        <w:rPr>
          <w:rtl/>
        </w:rPr>
        <w:t xml:space="preserve"> </w:t>
      </w:r>
      <w:r w:rsidR="00280AFB" w:rsidRPr="002B72E7">
        <w:rPr>
          <w:rFonts w:hint="cs"/>
          <w:rtl/>
        </w:rPr>
        <w:t>در</w:t>
      </w:r>
      <w:r w:rsidR="00280AFB" w:rsidRPr="002B72E7">
        <w:rPr>
          <w:rtl/>
        </w:rPr>
        <w:t xml:space="preserve"> </w:t>
      </w:r>
      <w:r w:rsidR="00280AFB" w:rsidRPr="002B72E7">
        <w:rPr>
          <w:rFonts w:hint="cs"/>
          <w:rtl/>
        </w:rPr>
        <w:t>نظر</w:t>
      </w:r>
      <w:r w:rsidR="00280AFB" w:rsidRPr="002B72E7">
        <w:rPr>
          <w:rtl/>
        </w:rPr>
        <w:t xml:space="preserve"> </w:t>
      </w:r>
      <w:r w:rsidR="00280AFB" w:rsidRPr="002B72E7">
        <w:rPr>
          <w:rFonts w:hint="cs"/>
          <w:rtl/>
        </w:rPr>
        <w:t>گرفتن</w:t>
      </w:r>
      <w:r w:rsidR="00280AFB" w:rsidRPr="002B72E7">
        <w:rPr>
          <w:rtl/>
        </w:rPr>
        <w:t xml:space="preserve"> </w:t>
      </w:r>
      <w:r w:rsidR="00280AFB" w:rsidRPr="002B72E7">
        <w:rPr>
          <w:rFonts w:hint="cs"/>
          <w:rtl/>
        </w:rPr>
        <w:t>نرخ</w:t>
      </w:r>
      <w:r w:rsidR="00280AFB" w:rsidRPr="002B72E7">
        <w:rPr>
          <w:rtl/>
        </w:rPr>
        <w:t xml:space="preserve"> </w:t>
      </w:r>
      <w:r w:rsidR="00280AFB" w:rsidRPr="002B72E7">
        <w:rPr>
          <w:rFonts w:hint="cs"/>
          <w:rtl/>
        </w:rPr>
        <w:t>تولید</w:t>
      </w:r>
      <w:r w:rsidR="00280AFB" w:rsidRPr="002B72E7">
        <w:rPr>
          <w:rtl/>
        </w:rPr>
        <w:t xml:space="preserve"> </w:t>
      </w:r>
      <w:r w:rsidR="00280AFB" w:rsidRPr="002B72E7">
        <w:rPr>
          <w:rFonts w:hint="cs"/>
          <w:rtl/>
        </w:rPr>
        <w:t>و</w:t>
      </w:r>
      <w:r w:rsidR="00280AFB" w:rsidRPr="002B72E7">
        <w:rPr>
          <w:rtl/>
        </w:rPr>
        <w:t xml:space="preserve"> </w:t>
      </w:r>
      <w:r w:rsidR="00280AFB" w:rsidRPr="002B72E7">
        <w:rPr>
          <w:rFonts w:hint="cs"/>
          <w:rtl/>
        </w:rPr>
        <w:t>یا</w:t>
      </w:r>
      <w:r w:rsidR="00280AFB" w:rsidRPr="002B72E7">
        <w:rPr>
          <w:rtl/>
        </w:rPr>
        <w:t xml:space="preserve"> </w:t>
      </w:r>
      <w:r w:rsidR="00280AFB" w:rsidRPr="002B72E7">
        <w:rPr>
          <w:rFonts w:hint="cs"/>
          <w:rtl/>
        </w:rPr>
        <w:t>مصرف</w:t>
      </w:r>
      <w:r w:rsidR="00280AFB" w:rsidRPr="002B72E7">
        <w:rPr>
          <w:rtl/>
        </w:rPr>
        <w:t xml:space="preserve"> </w:t>
      </w:r>
      <w:r w:rsidR="0063330C">
        <w:rPr>
          <w:rFonts w:hint="cs"/>
          <w:rtl/>
        </w:rPr>
        <w:t>ی</w:t>
      </w:r>
      <w:r w:rsidR="000B0AD8" w:rsidRPr="002B72E7">
        <w:rPr>
          <w:rtl/>
        </w:rPr>
        <w:t>ون‌ها</w:t>
      </w:r>
      <w:r w:rsidR="000B0AD8" w:rsidRPr="002B72E7">
        <w:rPr>
          <w:rFonts w:hint="cs"/>
          <w:rtl/>
        </w:rPr>
        <w:t>ی</w:t>
      </w:r>
      <w:r w:rsidR="0063330C" w:rsidRPr="00717A6D">
        <w:rPr>
          <w:position w:val="-4"/>
        </w:rPr>
        <w:object w:dxaOrig="400" w:dyaOrig="300" w14:anchorId="2BAA1DA5">
          <v:shape id="_x0000_i1090" type="#_x0000_t75" style="width:18.25pt;height:15.05pt" o:ole="">
            <v:imagedata r:id="rId183" o:title=""/>
          </v:shape>
          <o:OLEObject Type="Embed" ProgID="Equation.DSMT4" ShapeID="_x0000_i1090" DrawAspect="Content" ObjectID="_1620276685" r:id="rId184"/>
        </w:object>
      </w:r>
      <w:r w:rsidR="0063330C">
        <w:rPr>
          <w:rFonts w:hint="cs"/>
          <w:rtl/>
        </w:rPr>
        <w:t xml:space="preserve"> </w:t>
      </w:r>
      <w:r w:rsidR="00280AFB" w:rsidRPr="002B72E7">
        <w:rPr>
          <w:rtl/>
        </w:rPr>
        <w:t xml:space="preserve">برای هر واکنش </w:t>
      </w:r>
      <w:r w:rsidR="000B0AD8" w:rsidRPr="002B72E7">
        <w:rPr>
          <w:rtl/>
        </w:rPr>
        <w:t>به دست</w:t>
      </w:r>
      <w:r w:rsidR="00280AFB" w:rsidRPr="002B72E7">
        <w:rPr>
          <w:rtl/>
        </w:rPr>
        <w:t xml:space="preserve"> </w:t>
      </w:r>
      <w:r w:rsidR="000B0AD8" w:rsidRPr="002B72E7">
        <w:rPr>
          <w:rtl/>
        </w:rPr>
        <w:t>م</w:t>
      </w:r>
      <w:r w:rsidR="000B0AD8" w:rsidRPr="002B72E7">
        <w:rPr>
          <w:rFonts w:hint="cs"/>
          <w:rtl/>
        </w:rPr>
        <w:t>ی‌</w:t>
      </w:r>
      <w:r w:rsidR="000B0AD8" w:rsidRPr="002B72E7">
        <w:rPr>
          <w:rFonts w:hint="eastAsia"/>
          <w:rtl/>
        </w:rPr>
        <w:t>آ</w:t>
      </w:r>
      <w:r w:rsidR="000B0AD8" w:rsidRPr="002B72E7">
        <w:rPr>
          <w:rFonts w:hint="cs"/>
          <w:rtl/>
        </w:rPr>
        <w:t>ی</w:t>
      </w:r>
      <w:r w:rsidR="000B0AD8" w:rsidRPr="002B72E7">
        <w:rPr>
          <w:rFonts w:hint="eastAsia"/>
          <w:rtl/>
        </w:rPr>
        <w:t>د</w:t>
      </w:r>
      <w:r w:rsidR="00280AFB" w:rsidRPr="002B72E7">
        <w:rPr>
          <w:rtl/>
        </w:rPr>
        <w:t>.</w:t>
      </w:r>
      <w:r w:rsidR="000B0AD8" w:rsidRPr="002B72E7">
        <w:rPr>
          <w:rtl/>
        </w:rPr>
        <w:t xml:space="preserve"> اگر</w:t>
      </w:r>
      <w:r w:rsidR="00280AFB" w:rsidRPr="002B72E7">
        <w:rPr>
          <w:rtl/>
        </w:rPr>
        <w:t xml:space="preserve"> به ازای هر ملکول مواد غذایی در </w:t>
      </w:r>
      <w:r w:rsidR="000B0AD8" w:rsidRPr="002B72E7">
        <w:rPr>
          <w:rtl/>
        </w:rPr>
        <w:t>واکنش‌اند</w:t>
      </w:r>
      <w:r w:rsidR="00280AFB" w:rsidRPr="002B72E7">
        <w:rPr>
          <w:rtl/>
        </w:rPr>
        <w:t xml:space="preserve"> 4 عدد یون </w:t>
      </w:r>
      <w:r w:rsidR="0063330C" w:rsidRPr="00717A6D">
        <w:rPr>
          <w:position w:val="-4"/>
        </w:rPr>
        <w:object w:dxaOrig="400" w:dyaOrig="300" w14:anchorId="2D8B25C4">
          <v:shape id="_x0000_i1091" type="#_x0000_t75" style="width:18.25pt;height:15.05pt" o:ole="">
            <v:imagedata r:id="rId185" o:title=""/>
          </v:shape>
          <o:OLEObject Type="Embed" ProgID="Equation.DSMT4" ShapeID="_x0000_i1091" DrawAspect="Content" ObjectID="_1620276686" r:id="rId186"/>
        </w:object>
      </w:r>
      <w:r w:rsidR="0063330C">
        <w:rPr>
          <w:rFonts w:hint="cs"/>
          <w:rtl/>
        </w:rPr>
        <w:t xml:space="preserve"> </w:t>
      </w:r>
      <w:r w:rsidR="00280AFB" w:rsidRPr="002B72E7">
        <w:rPr>
          <w:rtl/>
        </w:rPr>
        <w:t xml:space="preserve">تولید شود </w:t>
      </w:r>
      <w:r w:rsidR="00924EE9" w:rsidRPr="00924EE9">
        <w:rPr>
          <w:rStyle w:val="tgc"/>
        </w:rPr>
        <w:object w:dxaOrig="320" w:dyaOrig="360" w14:anchorId="716F1415">
          <v:shape id="_x0000_i1092" type="#_x0000_t75" style="width:16.1pt;height:16.65pt" o:ole="">
            <v:imagedata r:id="rId187" o:title=""/>
          </v:shape>
          <o:OLEObject Type="Embed" ProgID="Equation.DSMT4" ShapeID="_x0000_i1092" DrawAspect="Content" ObjectID="_1620276687" r:id="rId188"/>
        </w:object>
      </w:r>
      <w:r w:rsidR="0063330C">
        <w:t xml:space="preserve"> </w:t>
      </w:r>
      <w:r w:rsidR="00280AFB" w:rsidRPr="002B72E7">
        <w:rPr>
          <w:rtl/>
        </w:rPr>
        <w:t>برابر 4 خواهد بود.</w:t>
      </w:r>
      <w:r w:rsidR="000B0AD8" w:rsidRPr="002B72E7">
        <w:rPr>
          <w:rtl/>
        </w:rPr>
        <w:t xml:space="preserve"> بوطر</w:t>
      </w:r>
      <w:r w:rsidR="00280AFB" w:rsidRPr="002B72E7">
        <w:rPr>
          <w:rtl/>
        </w:rPr>
        <w:t xml:space="preserve"> مشابه </w:t>
      </w:r>
      <w:r w:rsidR="00924EE9" w:rsidRPr="00924EE9">
        <w:rPr>
          <w:rStyle w:val="tgc"/>
        </w:rPr>
        <w:object w:dxaOrig="320" w:dyaOrig="360" w14:anchorId="634D8CC4">
          <v:shape id="_x0000_i1093" type="#_x0000_t75" style="width:16.1pt;height:16.65pt" o:ole="">
            <v:imagedata r:id="rId189" o:title=""/>
          </v:shape>
          <o:OLEObject Type="Embed" ProgID="Equation.DSMT4" ShapeID="_x0000_i1093" DrawAspect="Content" ObjectID="_1620276688" r:id="rId190"/>
        </w:object>
      </w:r>
      <w:r w:rsidR="0063330C">
        <w:t xml:space="preserve"> </w:t>
      </w:r>
      <w:r w:rsidR="00280AFB" w:rsidRPr="002B72E7">
        <w:rPr>
          <w:rtl/>
        </w:rPr>
        <w:t>برابر تعداد پروتون مصرفی به ازای تولید هر ملکول فراورده در سمت کاتد خواهد بود.</w:t>
      </w:r>
      <w:r w:rsidR="000B0AD8" w:rsidRPr="002B72E7">
        <w:rPr>
          <w:rtl/>
        </w:rPr>
        <w:t xml:space="preserve"> بنابر</w:t>
      </w:r>
      <w:r w:rsidR="00280AFB" w:rsidRPr="002B72E7">
        <w:rPr>
          <w:rtl/>
        </w:rPr>
        <w:t xml:space="preserve"> این برای حفظ موازنه سیستم معادله زیر </w:t>
      </w:r>
      <w:r w:rsidR="000B0AD8" w:rsidRPr="002B72E7">
        <w:rPr>
          <w:rtl/>
        </w:rPr>
        <w:t>م</w:t>
      </w:r>
      <w:r w:rsidR="000B0AD8" w:rsidRPr="002B72E7">
        <w:rPr>
          <w:rFonts w:hint="cs"/>
          <w:rtl/>
        </w:rPr>
        <w:t>ی‌</w:t>
      </w:r>
      <w:r w:rsidR="000B0AD8" w:rsidRPr="002B72E7">
        <w:rPr>
          <w:rFonts w:hint="eastAsia"/>
          <w:rtl/>
        </w:rPr>
        <w:t>با</w:t>
      </w:r>
      <w:r w:rsidR="000B0AD8" w:rsidRPr="002B72E7">
        <w:rPr>
          <w:rFonts w:hint="cs"/>
          <w:rtl/>
        </w:rPr>
        <w:t>ی</w:t>
      </w:r>
      <w:r w:rsidR="000B0AD8" w:rsidRPr="002B72E7">
        <w:rPr>
          <w:rFonts w:hint="eastAsia"/>
          <w:rtl/>
        </w:rPr>
        <w:t>ست</w:t>
      </w:r>
      <w:r w:rsidR="00280AFB" w:rsidRPr="002B72E7">
        <w:rPr>
          <w:rtl/>
        </w:rPr>
        <w:t xml:space="preserve"> در حالت پایا بر قرار باشد:</w:t>
      </w:r>
    </w:p>
    <w:p w14:paraId="585963FB" w14:textId="01E32B65" w:rsidR="00280AFB" w:rsidRPr="002B72E7" w:rsidRDefault="004B6F6A">
      <w:pPr>
        <w:pStyle w:val="a5"/>
        <w:rPr>
          <w:rtl/>
        </w:rPr>
        <w:pPrChange w:id="11146" w:author="Mohsen" w:date="2019-03-17T17:20:00Z">
          <w:pPr>
            <w:pStyle w:val="payannameh"/>
            <w:tabs>
              <w:tab w:val="left" w:pos="0"/>
              <w:tab w:val="left" w:pos="7371"/>
            </w:tabs>
            <w:spacing w:line="240" w:lineRule="auto"/>
            <w:jc w:val="right"/>
          </w:pPr>
        </w:pPrChange>
      </w:pPr>
      <w:ins w:id="11147" w:author="Mohsen" w:date="2019-03-17T17:20:00Z">
        <w:r>
          <w:rPr>
            <w:rStyle w:val="tgc"/>
            <w:rFonts w:hint="cs"/>
            <w:rtl/>
          </w:rPr>
          <w:t xml:space="preserve">                                                                                                 </w:t>
        </w:r>
      </w:ins>
      <w:r w:rsidR="00C87005" w:rsidRPr="00C87005">
        <w:rPr>
          <w:rStyle w:val="tgc"/>
        </w:rPr>
        <w:object w:dxaOrig="980" w:dyaOrig="680" w14:anchorId="46F1E532">
          <v:shape id="_x0000_i1094" type="#_x0000_t75" style="width:50.5pt;height:37.05pt" o:ole="">
            <v:imagedata r:id="rId191" o:title=""/>
          </v:shape>
          <o:OLEObject Type="Embed" ProgID="Equation.DSMT4" ShapeID="_x0000_i1094" DrawAspect="Content" ObjectID="_1620276689" r:id="rId192"/>
        </w:object>
      </w:r>
    </w:p>
    <w:p w14:paraId="37ADFBAD" w14:textId="2FCBE7F7" w:rsidR="00280AFB" w:rsidRPr="002B72E7" w:rsidRDefault="00924EE9" w:rsidP="005E409E">
      <w:pPr>
        <w:pStyle w:val="payannameh"/>
        <w:tabs>
          <w:tab w:val="left" w:pos="0"/>
          <w:tab w:val="left" w:pos="7371"/>
        </w:tabs>
        <w:spacing w:line="240" w:lineRule="auto"/>
        <w:rPr>
          <w:rtl/>
        </w:rPr>
      </w:pPr>
      <w:ins w:id="11148" w:author="Mohsen Jafarinejad" w:date="2019-05-11T14:21:00Z">
        <w:r w:rsidRPr="00924EE9">
          <w:rPr>
            <w:position w:val="-12"/>
            <w:rPrChange w:id="11149" w:author="Mohsen Jafarinejad" w:date="2019-05-11T14:21:00Z">
              <w:rPr>
                <w:position w:val="-12"/>
              </w:rPr>
            </w:rPrChange>
          </w:rPr>
          <w:object w:dxaOrig="220" w:dyaOrig="360" w14:anchorId="143E0BC6">
            <v:shape id="_x0000_i1095" type="#_x0000_t75" style="width:11.3pt;height:18.25pt" o:ole="">
              <v:imagedata r:id="rId193" o:title=""/>
            </v:shape>
            <o:OLEObject Type="Embed" ProgID="Equation.DSMT4" ShapeID="_x0000_i1095" DrawAspect="Content" ObjectID="_1620276690" r:id="rId194"/>
          </w:object>
        </w:r>
      </w:ins>
      <w:ins w:id="11150" w:author="Mohsen Jafarinejad" w:date="2019-05-11T14:21:00Z">
        <w:r>
          <w:t xml:space="preserve"> </w:t>
        </w:r>
        <w:r>
          <w:rPr>
            <w:rFonts w:hint="cs"/>
            <w:rtl/>
          </w:rPr>
          <w:t>نرخ واکنش کاتد است</w:t>
        </w:r>
      </w:ins>
    </w:p>
    <w:p w14:paraId="289CDB2A" w14:textId="5FD2C7A4" w:rsidR="00280AFB" w:rsidRPr="002B72E7" w:rsidRDefault="00280AFB">
      <w:pPr>
        <w:pStyle w:val="payannameh"/>
        <w:tabs>
          <w:tab w:val="left" w:pos="0"/>
          <w:tab w:val="left" w:pos="7371"/>
        </w:tabs>
        <w:spacing w:line="240" w:lineRule="auto"/>
        <w:jc w:val="both"/>
        <w:pPrChange w:id="11151" w:author="Mohsen Jafarinejad" w:date="2019-05-08T17:04:00Z">
          <w:pPr>
            <w:pStyle w:val="payannameh"/>
            <w:tabs>
              <w:tab w:val="left" w:pos="0"/>
              <w:tab w:val="left" w:pos="7371"/>
            </w:tabs>
            <w:spacing w:line="240" w:lineRule="auto"/>
          </w:pPr>
        </w:pPrChange>
      </w:pPr>
      <w:r w:rsidRPr="002B72E7">
        <w:rPr>
          <w:rtl/>
        </w:rPr>
        <w:lastRenderedPageBreak/>
        <w:t xml:space="preserve"> حال با فرض اینکه معادله بالا صادق باشد و سیستم در حالت پایا قرار داشته باشد تعداد </w:t>
      </w:r>
      <w:r w:rsidR="000B0AD8" w:rsidRPr="002B72E7">
        <w:rPr>
          <w:rtl/>
        </w:rPr>
        <w:t>الکترون‌ها</w:t>
      </w:r>
      <w:r w:rsidR="000B0AD8" w:rsidRPr="002B72E7">
        <w:rPr>
          <w:rFonts w:hint="cs"/>
          <w:rtl/>
        </w:rPr>
        <w:t>ی</w:t>
      </w:r>
      <w:r w:rsidRPr="002B72E7">
        <w:rPr>
          <w:rtl/>
        </w:rPr>
        <w:t xml:space="preserve"> که از مدار الکتریکی عبور </w:t>
      </w:r>
      <w:r w:rsidR="000B0AD8" w:rsidRPr="002B72E7">
        <w:rPr>
          <w:rtl/>
        </w:rPr>
        <w:t>م</w:t>
      </w:r>
      <w:r w:rsidR="000B0AD8" w:rsidRPr="002B72E7">
        <w:rPr>
          <w:rFonts w:hint="cs"/>
          <w:rtl/>
        </w:rPr>
        <w:t>ی‌</w:t>
      </w:r>
      <w:r w:rsidR="000B0AD8" w:rsidRPr="002B72E7">
        <w:rPr>
          <w:rFonts w:hint="eastAsia"/>
          <w:rtl/>
        </w:rPr>
        <w:t>کنند</w:t>
      </w:r>
      <w:r w:rsidRPr="002B72E7">
        <w:rPr>
          <w:rtl/>
        </w:rPr>
        <w:t xml:space="preserve"> برابر هستند با تعداد </w:t>
      </w:r>
      <w:r w:rsidR="000B0AD8" w:rsidRPr="002B72E7">
        <w:rPr>
          <w:rtl/>
        </w:rPr>
        <w:t>پروتون‌ها</w:t>
      </w:r>
      <w:r w:rsidR="000B0AD8" w:rsidRPr="002B72E7">
        <w:rPr>
          <w:rFonts w:hint="cs"/>
          <w:rtl/>
        </w:rPr>
        <w:t>ی</w:t>
      </w:r>
      <w:r w:rsidRPr="002B72E7">
        <w:rPr>
          <w:rtl/>
        </w:rPr>
        <w:t xml:space="preserve"> که از غشا عبور کرده و خود را به الکترود کاتد رساند و در واکنش شرکت </w:t>
      </w:r>
      <w:r w:rsidR="000B0AD8" w:rsidRPr="002B72E7">
        <w:rPr>
          <w:rtl/>
        </w:rPr>
        <w:t>م</w:t>
      </w:r>
      <w:r w:rsidR="000B0AD8" w:rsidRPr="002B72E7">
        <w:rPr>
          <w:rFonts w:hint="cs"/>
          <w:rtl/>
        </w:rPr>
        <w:t>ی‌</w:t>
      </w:r>
      <w:r w:rsidR="000B0AD8" w:rsidRPr="002B72E7">
        <w:rPr>
          <w:rFonts w:hint="eastAsia"/>
          <w:rtl/>
        </w:rPr>
        <w:t>نما</w:t>
      </w:r>
      <w:r w:rsidR="000B0AD8" w:rsidRPr="002B72E7">
        <w:rPr>
          <w:rFonts w:hint="cs"/>
          <w:rtl/>
        </w:rPr>
        <w:t>ی</w:t>
      </w:r>
      <w:r w:rsidR="000B0AD8" w:rsidRPr="002B72E7">
        <w:rPr>
          <w:rFonts w:hint="eastAsia"/>
          <w:rtl/>
        </w:rPr>
        <w:t>ند</w:t>
      </w:r>
      <w:r w:rsidRPr="002B72E7">
        <w:rPr>
          <w:rtl/>
        </w:rPr>
        <w:t>.</w:t>
      </w:r>
    </w:p>
    <w:p w14:paraId="2490A065" w14:textId="348D2703" w:rsidR="00280AFB" w:rsidRPr="002B72E7" w:rsidRDefault="00280AFB" w:rsidP="005E409E">
      <w:pPr>
        <w:pStyle w:val="payannameh"/>
        <w:tabs>
          <w:tab w:val="left" w:pos="0"/>
          <w:tab w:val="left" w:pos="7371"/>
        </w:tabs>
        <w:spacing w:line="240" w:lineRule="auto"/>
        <w:rPr>
          <w:rtl/>
        </w:rPr>
      </w:pPr>
      <w:r w:rsidRPr="002B72E7">
        <w:rPr>
          <w:rtl/>
        </w:rPr>
        <w:t xml:space="preserve">که این مقدار با استفاده از فرمول زیر </w:t>
      </w:r>
      <w:r w:rsidR="000B0AD8" w:rsidRPr="002B72E7">
        <w:rPr>
          <w:rtl/>
        </w:rPr>
        <w:t>به دست</w:t>
      </w:r>
      <w:r w:rsidRPr="002B72E7">
        <w:rPr>
          <w:rtl/>
        </w:rPr>
        <w:t xml:space="preserve"> </w:t>
      </w:r>
      <w:r w:rsidR="000B0AD8" w:rsidRPr="002B72E7">
        <w:rPr>
          <w:rtl/>
        </w:rPr>
        <w:t>م</w:t>
      </w:r>
      <w:r w:rsidR="000B0AD8" w:rsidRPr="002B72E7">
        <w:rPr>
          <w:rFonts w:hint="cs"/>
          <w:rtl/>
        </w:rPr>
        <w:t>ی‌</w:t>
      </w:r>
      <w:r w:rsidR="000B0AD8" w:rsidRPr="002B72E7">
        <w:rPr>
          <w:rFonts w:hint="eastAsia"/>
          <w:rtl/>
        </w:rPr>
        <w:t>آ</w:t>
      </w:r>
      <w:r w:rsidR="000B0AD8" w:rsidRPr="002B72E7">
        <w:rPr>
          <w:rFonts w:hint="cs"/>
          <w:rtl/>
        </w:rPr>
        <w:t>ی</w:t>
      </w:r>
      <w:r w:rsidR="000B0AD8" w:rsidRPr="002B72E7">
        <w:rPr>
          <w:rFonts w:hint="eastAsia"/>
          <w:rtl/>
        </w:rPr>
        <w:t>د</w:t>
      </w:r>
      <w:r w:rsidRPr="002B72E7">
        <w:rPr>
          <w:rtl/>
        </w:rPr>
        <w:t>:</w:t>
      </w:r>
    </w:p>
    <w:p w14:paraId="5B65F6C4" w14:textId="26EE8F2E" w:rsidR="00280AFB" w:rsidRPr="002B72E7" w:rsidRDefault="004B6F6A">
      <w:pPr>
        <w:pStyle w:val="a5"/>
        <w:rPr>
          <w:rtl/>
        </w:rPr>
        <w:pPrChange w:id="11152" w:author="Mohsen" w:date="2019-03-17T17:20:00Z">
          <w:pPr>
            <w:pStyle w:val="payannameh"/>
            <w:tabs>
              <w:tab w:val="left" w:pos="0"/>
              <w:tab w:val="left" w:pos="7371"/>
            </w:tabs>
            <w:spacing w:line="240" w:lineRule="auto"/>
            <w:jc w:val="right"/>
          </w:pPr>
        </w:pPrChange>
      </w:pPr>
      <w:ins w:id="11153" w:author="Mohsen" w:date="2019-03-17T17:20:00Z">
        <w:r>
          <w:rPr>
            <w:rStyle w:val="tgc"/>
            <w:rFonts w:hint="cs"/>
            <w:rtl/>
          </w:rPr>
          <w:t xml:space="preserve">                                                                                  </w:t>
        </w:r>
      </w:ins>
      <w:r w:rsidR="00A8020F" w:rsidRPr="00A8020F">
        <w:rPr>
          <w:rStyle w:val="tgc"/>
        </w:rPr>
        <w:object w:dxaOrig="1980" w:dyaOrig="360" w14:anchorId="23A9F52F">
          <v:shape id="_x0000_i1096" type="#_x0000_t75" style="width:99.95pt;height:18.25pt" o:ole="">
            <v:imagedata r:id="rId195" o:title=""/>
          </v:shape>
          <o:OLEObject Type="Embed" ProgID="Equation.DSMT4" ShapeID="_x0000_i1096" DrawAspect="Content" ObjectID="_1620276691" r:id="rId196"/>
        </w:object>
      </w:r>
    </w:p>
    <w:p w14:paraId="71B8A041" w14:textId="15C7C7DA" w:rsidR="00280AFB" w:rsidRPr="002B72E7" w:rsidRDefault="00280AFB" w:rsidP="00924EE9">
      <w:pPr>
        <w:pStyle w:val="payannameh"/>
        <w:tabs>
          <w:tab w:val="left" w:pos="0"/>
          <w:tab w:val="left" w:pos="7371"/>
        </w:tabs>
        <w:spacing w:line="240" w:lineRule="auto"/>
        <w:jc w:val="both"/>
      </w:pPr>
      <w:r w:rsidRPr="002B72E7">
        <w:rPr>
          <w:rtl/>
        </w:rPr>
        <w:t xml:space="preserve">نرخ </w:t>
      </w:r>
      <w:r w:rsidR="000B0AD8" w:rsidRPr="002B72E7">
        <w:rPr>
          <w:rtl/>
        </w:rPr>
        <w:t>واکنش‌ها</w:t>
      </w:r>
      <w:r w:rsidR="000B0AD8" w:rsidRPr="002B72E7">
        <w:rPr>
          <w:rFonts w:hint="cs"/>
          <w:rtl/>
        </w:rPr>
        <w:t>ی</w:t>
      </w:r>
      <w:r w:rsidRPr="002B72E7">
        <w:rPr>
          <w:rtl/>
        </w:rPr>
        <w:t xml:space="preserve"> </w:t>
      </w:r>
      <w:r w:rsidR="00924EE9" w:rsidRPr="00924EE9">
        <w:rPr>
          <w:rStyle w:val="tgc"/>
        </w:rPr>
        <w:object w:dxaOrig="240" w:dyaOrig="360" w14:anchorId="261AEF68">
          <v:shape id="_x0000_i1097" type="#_x0000_t75" style="width:11.8pt;height:18.25pt" o:ole="">
            <v:imagedata r:id="rId197" o:title=""/>
          </v:shape>
          <o:OLEObject Type="Embed" ProgID="Equation.DSMT4" ShapeID="_x0000_i1097" DrawAspect="Content" ObjectID="_1620276692" r:id="rId198"/>
        </w:object>
      </w:r>
      <w:ins w:id="11154" w:author="Mohsen" w:date="2019-03-17T16:53:00Z">
        <w:r w:rsidR="00CF0011">
          <w:t xml:space="preserve"> </w:t>
        </w:r>
      </w:ins>
      <w:del w:id="11155" w:author="Mohsen" w:date="2019-03-17T16:53:00Z">
        <w:r w:rsidR="00A8020F" w:rsidDel="00CF0011">
          <w:delText xml:space="preserve"> </w:delText>
        </w:r>
        <w:r w:rsidR="00A8020F" w:rsidDel="00CF0011">
          <w:rPr>
            <w:rFonts w:hint="cs"/>
            <w:rtl/>
          </w:rPr>
          <w:delText xml:space="preserve"> </w:delText>
        </w:r>
      </w:del>
      <w:r w:rsidR="00A8020F">
        <w:rPr>
          <w:rFonts w:hint="cs"/>
          <w:rtl/>
        </w:rPr>
        <w:t>و</w:t>
      </w:r>
      <w:r w:rsidR="00924EE9" w:rsidRPr="00924EE9">
        <w:rPr>
          <w:rStyle w:val="tgc"/>
        </w:rPr>
        <w:object w:dxaOrig="220" w:dyaOrig="360" w14:anchorId="1C9F5859">
          <v:shape id="_x0000_i1098" type="#_x0000_t75" style="width:9.65pt;height:18.25pt" o:ole="">
            <v:imagedata r:id="rId199" o:title=""/>
          </v:shape>
          <o:OLEObject Type="Embed" ProgID="Equation.DSMT4" ShapeID="_x0000_i1098" DrawAspect="Content" ObjectID="_1620276693" r:id="rId200"/>
        </w:object>
      </w:r>
      <w:r w:rsidR="00A8020F">
        <w:rPr>
          <w:rFonts w:hint="cs"/>
          <w:rtl/>
        </w:rPr>
        <w:t xml:space="preserve"> </w:t>
      </w:r>
      <w:r w:rsidRPr="002B72E7">
        <w:rPr>
          <w:rtl/>
        </w:rPr>
        <w:t>به میانگین نرخ واکنش در الکترود آند و کاتد اشاره دارند.</w:t>
      </w:r>
    </w:p>
    <w:p w14:paraId="52E8E2C3" w14:textId="75FE2F80" w:rsidR="00280AFB" w:rsidRDefault="00924EE9" w:rsidP="00570317">
      <w:pPr>
        <w:pStyle w:val="payannameh"/>
        <w:tabs>
          <w:tab w:val="left" w:pos="0"/>
          <w:tab w:val="left" w:pos="7371"/>
        </w:tabs>
        <w:spacing w:line="240" w:lineRule="auto"/>
        <w:jc w:val="both"/>
        <w:rPr>
          <w:ins w:id="11156" w:author="Mohsen Jafarinejad" w:date="2019-05-08T17:05:00Z"/>
          <w:rtl/>
        </w:rPr>
      </w:pPr>
      <w:r w:rsidRPr="00924EE9">
        <w:rPr>
          <w:rStyle w:val="tgc"/>
        </w:rPr>
        <w:object w:dxaOrig="279" w:dyaOrig="360" w14:anchorId="58D4E084">
          <v:shape id="_x0000_i1099" type="#_x0000_t75" style="width:12.9pt;height:18.25pt" o:ole="">
            <v:imagedata r:id="rId201" o:title=""/>
          </v:shape>
          <o:OLEObject Type="Embed" ProgID="Equation.DSMT4" ShapeID="_x0000_i1099" DrawAspect="Content" ObjectID="_1620276694" r:id="rId202"/>
        </w:object>
      </w:r>
      <w:ins w:id="11157" w:author="Mohsen" w:date="2019-03-17T16:53:00Z">
        <w:r w:rsidR="00CF0011">
          <w:t xml:space="preserve"> </w:t>
        </w:r>
      </w:ins>
      <w:del w:id="11158" w:author="Mohsen" w:date="2019-03-17T16:53:00Z">
        <w:r w:rsidR="00A8020F" w:rsidDel="00CF0011">
          <w:delText xml:space="preserve"> </w:delText>
        </w:r>
        <w:r w:rsidR="00A8020F" w:rsidDel="00CF0011">
          <w:rPr>
            <w:rFonts w:hint="cs"/>
            <w:rtl/>
          </w:rPr>
          <w:delText xml:space="preserve"> </w:delText>
        </w:r>
      </w:del>
      <w:r w:rsidR="00A8020F">
        <w:rPr>
          <w:rFonts w:hint="cs"/>
          <w:rtl/>
        </w:rPr>
        <w:t>و</w:t>
      </w:r>
      <w:r w:rsidRPr="00924EE9">
        <w:rPr>
          <w:rStyle w:val="tgc"/>
        </w:rPr>
        <w:object w:dxaOrig="260" w:dyaOrig="360" w14:anchorId="79B609BB">
          <v:shape id="_x0000_i1100" type="#_x0000_t75" style="width:12.35pt;height:18.25pt" o:ole="">
            <v:imagedata r:id="rId203" o:title=""/>
          </v:shape>
          <o:OLEObject Type="Embed" ProgID="Equation.DSMT4" ShapeID="_x0000_i1100" DrawAspect="Content" ObjectID="_1620276695" r:id="rId204"/>
        </w:object>
      </w:r>
      <w:ins w:id="11159" w:author="Mohsen" w:date="2019-03-17T16:53:00Z">
        <w:r w:rsidR="00CF0011">
          <w:rPr>
            <w:rtl/>
          </w:rPr>
          <w:t xml:space="preserve"> </w:t>
        </w:r>
      </w:ins>
      <w:del w:id="11160" w:author="Mohsen" w:date="2019-03-17T16:53:00Z">
        <w:r w:rsidR="00A8020F" w:rsidDel="00CF0011">
          <w:rPr>
            <w:rFonts w:hint="cs"/>
            <w:rtl/>
          </w:rPr>
          <w:delText xml:space="preserve"> </w:delText>
        </w:r>
        <w:r w:rsidR="00280AFB" w:rsidRPr="002B72E7" w:rsidDel="00CF0011">
          <w:rPr>
            <w:rtl/>
          </w:rPr>
          <w:delText xml:space="preserve"> </w:delText>
        </w:r>
      </w:del>
      <w:r w:rsidR="00280AFB" w:rsidRPr="002B72E7">
        <w:rPr>
          <w:rtl/>
        </w:rPr>
        <w:t xml:space="preserve">به حجم الکترود آند و کاتد اشاره </w:t>
      </w:r>
      <w:r w:rsidR="000B0AD8" w:rsidRPr="002B72E7">
        <w:rPr>
          <w:rtl/>
        </w:rPr>
        <w:t>م</w:t>
      </w:r>
      <w:r w:rsidR="000B0AD8" w:rsidRPr="002B72E7">
        <w:rPr>
          <w:rFonts w:hint="cs"/>
          <w:rtl/>
        </w:rPr>
        <w:t>ی‌</w:t>
      </w:r>
      <w:r w:rsidR="000B0AD8" w:rsidRPr="002B72E7">
        <w:rPr>
          <w:rFonts w:hint="eastAsia"/>
          <w:rtl/>
        </w:rPr>
        <w:t>کنند</w:t>
      </w:r>
      <w:r w:rsidR="00280AFB" w:rsidRPr="002B72E7">
        <w:rPr>
          <w:rtl/>
        </w:rPr>
        <w:t xml:space="preserve">. برای محاسبه جریان الکتریکی باید تعداد </w:t>
      </w:r>
      <w:r w:rsidR="000B0AD8" w:rsidRPr="002B72E7">
        <w:rPr>
          <w:rtl/>
        </w:rPr>
        <w:t>الکترون‌ها</w:t>
      </w:r>
      <w:r w:rsidR="000B0AD8" w:rsidRPr="002B72E7">
        <w:rPr>
          <w:rFonts w:hint="cs"/>
          <w:rtl/>
        </w:rPr>
        <w:t>ی</w:t>
      </w:r>
      <w:r w:rsidR="00280AFB" w:rsidRPr="002B72E7">
        <w:rPr>
          <w:rtl/>
        </w:rPr>
        <w:t xml:space="preserve"> که از معادله بالا حاصل </w:t>
      </w:r>
      <w:r w:rsidR="000B0AD8" w:rsidRPr="002B72E7">
        <w:rPr>
          <w:rtl/>
        </w:rPr>
        <w:t>م</w:t>
      </w:r>
      <w:r w:rsidR="000B0AD8" w:rsidRPr="002B72E7">
        <w:rPr>
          <w:rFonts w:hint="cs"/>
          <w:rtl/>
        </w:rPr>
        <w:t>ی‌</w:t>
      </w:r>
      <w:r w:rsidR="000B0AD8" w:rsidRPr="002B72E7">
        <w:rPr>
          <w:rFonts w:hint="eastAsia"/>
          <w:rtl/>
        </w:rPr>
        <w:t>شوند</w:t>
      </w:r>
      <w:r w:rsidR="00280AFB" w:rsidRPr="002B72E7">
        <w:rPr>
          <w:rtl/>
        </w:rPr>
        <w:t xml:space="preserve"> رادر </w:t>
      </w:r>
      <w:r w:rsidR="006B4473">
        <w:rPr>
          <w:rtl/>
        </w:rPr>
        <w:t>ثابت فارادی</w:t>
      </w:r>
      <w:r w:rsidR="006B4473">
        <w:t xml:space="preserve"> </w:t>
      </w:r>
      <w:r w:rsidRPr="00924EE9">
        <w:rPr>
          <w:rStyle w:val="tgc"/>
        </w:rPr>
        <w:object w:dxaOrig="2280" w:dyaOrig="360" w14:anchorId="4B016988">
          <v:shape id="_x0000_i1101" type="#_x0000_t75" style="width:113.9pt;height:17.75pt" o:ole="">
            <v:imagedata r:id="rId205" o:title=""/>
          </v:shape>
          <o:OLEObject Type="Embed" ProgID="Equation.DSMT4" ShapeID="_x0000_i1101" DrawAspect="Content" ObjectID="_1620276696" r:id="rId206"/>
        </w:object>
      </w:r>
      <w:r w:rsidR="006B4473">
        <w:rPr>
          <w:rFonts w:hint="cs"/>
          <w:noProof/>
          <w:rtl/>
        </w:rPr>
        <w:t xml:space="preserve">ضرب کرد </w:t>
      </w:r>
      <w:r w:rsidR="00280AFB" w:rsidRPr="002B72E7">
        <w:rPr>
          <w:rtl/>
        </w:rPr>
        <w:t>تا جریان با واحد</w:t>
      </w:r>
      <w:r w:rsidR="006B4473" w:rsidRPr="002B72E7">
        <w:rPr>
          <w:rFonts w:hint="cs"/>
          <w:rtl/>
        </w:rPr>
        <w:t xml:space="preserve"> </w:t>
      </w:r>
      <w:r w:rsidR="00280AFB" w:rsidRPr="002B72E7">
        <w:rPr>
          <w:rFonts w:hint="cs"/>
          <w:rtl/>
        </w:rPr>
        <w:t>آمپر</w:t>
      </w:r>
      <w:r w:rsidR="00280AFB" w:rsidRPr="002B72E7">
        <w:rPr>
          <w:rtl/>
        </w:rPr>
        <w:t xml:space="preserve"> </w:t>
      </w:r>
      <w:r w:rsidR="000B0AD8" w:rsidRPr="002B72E7">
        <w:rPr>
          <w:rtl/>
        </w:rPr>
        <w:t>به دست</w:t>
      </w:r>
      <w:r w:rsidR="00280AFB" w:rsidRPr="002B72E7">
        <w:rPr>
          <w:rtl/>
        </w:rPr>
        <w:t xml:space="preserve"> </w:t>
      </w:r>
      <w:r w:rsidR="00280AFB" w:rsidRPr="002B72E7">
        <w:rPr>
          <w:rFonts w:hint="cs"/>
          <w:rtl/>
        </w:rPr>
        <w:t>آید</w:t>
      </w:r>
      <w:r w:rsidR="00280AFB" w:rsidRPr="002B72E7">
        <w:rPr>
          <w:rtl/>
        </w:rPr>
        <w:t>.</w:t>
      </w:r>
    </w:p>
    <w:p w14:paraId="0B7AF387" w14:textId="77777777" w:rsidR="004817A1" w:rsidRPr="002B72E7" w:rsidRDefault="004817A1" w:rsidP="004B6F6A">
      <w:pPr>
        <w:pStyle w:val="payannameh"/>
        <w:tabs>
          <w:tab w:val="left" w:pos="0"/>
          <w:tab w:val="left" w:pos="7371"/>
        </w:tabs>
        <w:spacing w:line="240" w:lineRule="auto"/>
        <w:jc w:val="both"/>
        <w:rPr>
          <w:rtl/>
        </w:rPr>
      </w:pPr>
    </w:p>
    <w:p w14:paraId="4B502423" w14:textId="4A945379" w:rsidR="00280AFB" w:rsidRPr="002B72E7" w:rsidRDefault="004B6F6A">
      <w:pPr>
        <w:pStyle w:val="a5"/>
        <w:rPr>
          <w:rtl/>
        </w:rPr>
        <w:pPrChange w:id="11161" w:author="Mohsen" w:date="2019-03-17T17:20:00Z">
          <w:pPr>
            <w:pStyle w:val="payannameh"/>
            <w:tabs>
              <w:tab w:val="left" w:pos="0"/>
              <w:tab w:val="left" w:pos="7371"/>
            </w:tabs>
            <w:spacing w:line="240" w:lineRule="auto"/>
            <w:jc w:val="right"/>
          </w:pPr>
        </w:pPrChange>
      </w:pPr>
      <w:ins w:id="11162" w:author="Mohsen" w:date="2019-03-17T17:20:00Z">
        <w:r>
          <w:rPr>
            <w:rStyle w:val="tgc"/>
            <w:rFonts w:hint="cs"/>
            <w:rtl/>
          </w:rPr>
          <w:t xml:space="preserve">                                                                                             </w:t>
        </w:r>
      </w:ins>
      <w:r w:rsidR="006B4473" w:rsidRPr="00A8020F">
        <w:rPr>
          <w:rStyle w:val="tgc"/>
        </w:rPr>
        <w:object w:dxaOrig="1260" w:dyaOrig="360" w14:anchorId="30C9295E">
          <v:shape id="_x0000_i1102" type="#_x0000_t75" style="width:62.35pt;height:18.25pt" o:ole="">
            <v:imagedata r:id="rId207" o:title=""/>
          </v:shape>
          <o:OLEObject Type="Embed" ProgID="Equation.DSMT4" ShapeID="_x0000_i1102" DrawAspect="Content" ObjectID="_1620276697" r:id="rId208"/>
        </w:object>
      </w:r>
    </w:p>
    <w:p w14:paraId="06DD2B8F" w14:textId="77777777" w:rsidR="004817A1" w:rsidRDefault="004817A1" w:rsidP="005E409E">
      <w:pPr>
        <w:pStyle w:val="payannameh"/>
        <w:tabs>
          <w:tab w:val="left" w:pos="0"/>
          <w:tab w:val="left" w:pos="7371"/>
        </w:tabs>
        <w:spacing w:line="240" w:lineRule="auto"/>
        <w:rPr>
          <w:ins w:id="11163" w:author="Mohsen Jafarinejad" w:date="2019-05-08T17:05:00Z"/>
          <w:rtl/>
        </w:rPr>
      </w:pPr>
    </w:p>
    <w:p w14:paraId="5C872FA0" w14:textId="39F7048F" w:rsidR="00280AFB" w:rsidRPr="002B72E7" w:rsidDel="004B6F6A" w:rsidRDefault="004817A1">
      <w:pPr>
        <w:pStyle w:val="payannameh"/>
        <w:spacing w:line="240" w:lineRule="auto"/>
        <w:jc w:val="both"/>
        <w:rPr>
          <w:del w:id="11164" w:author="Mohsen" w:date="2019-03-17T17:21:00Z"/>
        </w:rPr>
        <w:pPrChange w:id="11165" w:author="Mohsen Jafarinejad" w:date="2019-05-08T17:08:00Z">
          <w:pPr>
            <w:pStyle w:val="payannameh"/>
            <w:tabs>
              <w:tab w:val="left" w:pos="0"/>
              <w:tab w:val="left" w:pos="7371"/>
            </w:tabs>
            <w:spacing w:line="240" w:lineRule="auto"/>
          </w:pPr>
        </w:pPrChange>
      </w:pPr>
      <w:ins w:id="11166" w:author="Mohsen Jafarinejad" w:date="2019-05-08T17:07:00Z">
        <w:r>
          <w:rPr>
            <w:rFonts w:hint="cs"/>
            <w:rtl/>
          </w:rPr>
          <w:tab/>
        </w:r>
      </w:ins>
      <w:r w:rsidR="000B0AD8" w:rsidRPr="002B72E7">
        <w:rPr>
          <w:rtl/>
        </w:rPr>
        <w:t>پ</w:t>
      </w:r>
      <w:r w:rsidR="000B0AD8" w:rsidRPr="002B72E7">
        <w:rPr>
          <w:rFonts w:hint="cs"/>
          <w:rtl/>
        </w:rPr>
        <w:t>ی</w:t>
      </w:r>
      <w:r w:rsidR="000B0AD8" w:rsidRPr="002B72E7">
        <w:rPr>
          <w:rFonts w:hint="eastAsia"/>
          <w:rtl/>
        </w:rPr>
        <w:t>ل‌ها</w:t>
      </w:r>
      <w:r w:rsidR="000B0AD8" w:rsidRPr="002B72E7">
        <w:rPr>
          <w:rFonts w:hint="cs"/>
          <w:rtl/>
        </w:rPr>
        <w:t>ی</w:t>
      </w:r>
      <w:r w:rsidR="00280AFB" w:rsidRPr="002B72E7">
        <w:rPr>
          <w:rtl/>
        </w:rPr>
        <w:t xml:space="preserve"> سوختی دارای رابطه خطی بین سطح تصویر شده غشا</w:t>
      </w:r>
      <w:ins w:id="11167" w:author="Mohsen Jafarinejad" w:date="2019-05-08T17:08:00Z">
        <w:r>
          <w:rPr>
            <w:rFonts w:hint="cs"/>
            <w:rtl/>
          </w:rPr>
          <w:t>ء</w:t>
        </w:r>
      </w:ins>
      <w:r w:rsidR="00280AFB" w:rsidRPr="002B72E7">
        <w:rPr>
          <w:rtl/>
        </w:rPr>
        <w:t xml:space="preserve"> و شدت جریان تولیدی هستند بنابراین برای اینکه بتوان مقایسه بهتری بین نتایج حاصل با سایر </w:t>
      </w:r>
      <w:r w:rsidR="000B0AD8" w:rsidRPr="002B72E7">
        <w:rPr>
          <w:rtl/>
        </w:rPr>
        <w:t>پ</w:t>
      </w:r>
      <w:r w:rsidR="000B0AD8" w:rsidRPr="002B72E7">
        <w:rPr>
          <w:rFonts w:hint="cs"/>
          <w:rtl/>
        </w:rPr>
        <w:t>ی</w:t>
      </w:r>
      <w:r w:rsidR="000B0AD8" w:rsidRPr="002B72E7">
        <w:rPr>
          <w:rFonts w:hint="eastAsia"/>
          <w:rtl/>
        </w:rPr>
        <w:t>ل‌ها</w:t>
      </w:r>
      <w:r w:rsidR="000B0AD8" w:rsidRPr="002B72E7">
        <w:rPr>
          <w:rFonts w:hint="cs"/>
          <w:rtl/>
        </w:rPr>
        <w:t>ی</w:t>
      </w:r>
      <w:r w:rsidR="00280AFB" w:rsidRPr="002B72E7">
        <w:rPr>
          <w:rtl/>
        </w:rPr>
        <w:t xml:space="preserve"> میکروبی داشت شدت جریان تولیدی را بر واحد سطح </w:t>
      </w:r>
      <w:r w:rsidR="000B0AD8" w:rsidRPr="002B72E7">
        <w:rPr>
          <w:rtl/>
        </w:rPr>
        <w:t>به دست</w:t>
      </w:r>
      <w:r w:rsidR="00280AFB" w:rsidRPr="002B72E7">
        <w:rPr>
          <w:rtl/>
        </w:rPr>
        <w:t xml:space="preserve"> </w:t>
      </w:r>
      <w:r w:rsidR="000B0AD8" w:rsidRPr="002B72E7">
        <w:rPr>
          <w:rtl/>
        </w:rPr>
        <w:t>م</w:t>
      </w:r>
      <w:r w:rsidR="000B0AD8" w:rsidRPr="002B72E7">
        <w:rPr>
          <w:rFonts w:hint="cs"/>
          <w:rtl/>
        </w:rPr>
        <w:t>ی‌</w:t>
      </w:r>
      <w:r w:rsidR="000B0AD8" w:rsidRPr="002B72E7">
        <w:rPr>
          <w:rFonts w:hint="eastAsia"/>
          <w:rtl/>
        </w:rPr>
        <w:t>آور</w:t>
      </w:r>
      <w:r w:rsidR="000B0AD8" w:rsidRPr="002B72E7">
        <w:rPr>
          <w:rFonts w:hint="cs"/>
          <w:rtl/>
        </w:rPr>
        <w:t>ی</w:t>
      </w:r>
      <w:r w:rsidR="000B0AD8" w:rsidRPr="002B72E7">
        <w:rPr>
          <w:rFonts w:hint="eastAsia"/>
          <w:rtl/>
        </w:rPr>
        <w:t>م</w:t>
      </w:r>
      <w:r w:rsidR="00280AFB" w:rsidRPr="002B72E7">
        <w:rPr>
          <w:rtl/>
        </w:rPr>
        <w:t>.</w:t>
      </w:r>
      <w:ins w:id="11168" w:author="Mohsen" w:date="2019-03-17T17:21:00Z">
        <w:r w:rsidR="004B6F6A">
          <w:rPr>
            <w:rFonts w:hint="cs"/>
            <w:rtl/>
          </w:rPr>
          <w:t xml:space="preserve"> </w:t>
        </w:r>
      </w:ins>
    </w:p>
    <w:p w14:paraId="493AEFF5" w14:textId="6037CA66" w:rsidR="00280AFB" w:rsidRPr="002B72E7" w:rsidDel="004B6F6A" w:rsidRDefault="00280AFB">
      <w:pPr>
        <w:pStyle w:val="payannameh"/>
        <w:spacing w:line="240" w:lineRule="auto"/>
        <w:jc w:val="both"/>
        <w:rPr>
          <w:del w:id="11169" w:author="Mohsen" w:date="2019-03-17T17:20:00Z"/>
          <w:rtl/>
        </w:rPr>
        <w:pPrChange w:id="11170" w:author="Mohsen Jafarinejad" w:date="2019-05-08T17:08:00Z">
          <w:pPr>
            <w:pStyle w:val="payannameh"/>
            <w:tabs>
              <w:tab w:val="left" w:pos="0"/>
              <w:tab w:val="left" w:pos="7371"/>
            </w:tabs>
            <w:spacing w:line="240" w:lineRule="auto"/>
          </w:pPr>
        </w:pPrChange>
      </w:pPr>
      <w:del w:id="11171" w:author="Mohsen" w:date="2019-03-17T17:20:00Z">
        <w:r w:rsidRPr="002B72E7" w:rsidDel="004B6F6A">
          <w:rPr>
            <w:noProof/>
          </w:rPr>
          <mc:AlternateContent>
            <mc:Choice Requires="wps">
              <w:drawing>
                <wp:inline distT="0" distB="0" distL="0" distR="0" wp14:anchorId="3D73D68C" wp14:editId="6134CE6A">
                  <wp:extent cx="3448050" cy="742950"/>
                  <wp:effectExtent l="0" t="0" r="0" b="0"/>
                  <wp:docPr id="22" name="Rectangle 22" descr="https://lh4.googleusercontent.com/j0R9K7IYCEgArb88xIUYbNQS3iPARR5-CT__mDm1RGW4Ge_IYPQi86htrGTlQMidptiZe3k_kD9I_D_4xyDP8KbYZbi25_AAWRY9L8u1NbjZn0ri8-rOa3qONYa69wdMeOxoUUd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48050" cy="7429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Rectangle 22" o:spid="_x0000_s1026" alt="https://lh4.googleusercontent.com/j0R9K7IYCEgArb88xIUYbNQS3iPARR5-CT__mDm1RGW4Ge_IYPQi86htrGTlQMidptiZe3k_kD9I_D_4xyDP8KbYZbi25_AAWRY9L8u1NbjZn0ri8-rOa3qONYa69wdMeOxoUUds" style="width:271.5pt;height:5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" filled="f" stroked="f">
                  <o:lock v:ext="edit" aspectratio="t"/>
                  <w10:anchorlock/>
                </v:rect>
              </w:pict>
            </mc:Fallback>
          </mc:AlternateContent>
        </w:r>
      </w:del>
    </w:p>
    <w:p w14:paraId="751453E1" w14:textId="2AB5A799" w:rsidR="00280AFB" w:rsidRPr="002B72E7" w:rsidRDefault="00280AFB">
      <w:pPr>
        <w:pStyle w:val="payannameh"/>
        <w:spacing w:line="240" w:lineRule="auto"/>
        <w:jc w:val="both"/>
        <w:pPrChange w:id="11172" w:author="Mohsen Jafarinejad" w:date="2019-05-08T17:08:00Z">
          <w:pPr>
            <w:pStyle w:val="payannameh"/>
            <w:tabs>
              <w:tab w:val="left" w:pos="0"/>
              <w:tab w:val="left" w:pos="7371"/>
            </w:tabs>
            <w:spacing w:line="240" w:lineRule="auto"/>
          </w:pPr>
        </w:pPrChange>
      </w:pPr>
      <w:r w:rsidRPr="002B72E7">
        <w:rPr>
          <w:rtl/>
        </w:rPr>
        <w:t>این معادله با ف</w:t>
      </w:r>
      <w:r w:rsidR="006B4473">
        <w:rPr>
          <w:rtl/>
        </w:rPr>
        <w:t>رض بازده کلومب</w:t>
      </w:r>
      <w:r w:rsidR="006B4473">
        <w:t xml:space="preserve"> 100</w:t>
      </w:r>
      <w:ins w:id="11173" w:author="Mohsen" w:date="2019-03-17T16:53:00Z">
        <w:r w:rsidR="00CF0011">
          <w:t>%</w:t>
        </w:r>
      </w:ins>
      <w:del w:id="11174" w:author="Mohsen" w:date="2019-03-17T16:53:00Z">
        <w:r w:rsidR="006B4473" w:rsidDel="00CF0011">
          <w:delText xml:space="preserve"> %</w:delText>
        </w:r>
      </w:del>
      <w:r w:rsidR="006B4473">
        <w:t xml:space="preserve"> </w:t>
      </w:r>
      <w:r w:rsidRPr="002B72E7">
        <w:rPr>
          <w:rtl/>
        </w:rPr>
        <w:t xml:space="preserve">نوشته شده یعنی فرض شده هر الکترونی که از سمت آند آزاد </w:t>
      </w:r>
      <w:r w:rsidR="000B0AD8" w:rsidRPr="002B72E7">
        <w:rPr>
          <w:rtl/>
        </w:rPr>
        <w:t>م</w:t>
      </w:r>
      <w:r w:rsidR="000B0AD8" w:rsidRPr="002B72E7">
        <w:rPr>
          <w:rFonts w:hint="cs"/>
          <w:rtl/>
        </w:rPr>
        <w:t>ی‌</w:t>
      </w:r>
      <w:r w:rsidR="000B0AD8" w:rsidRPr="002B72E7">
        <w:rPr>
          <w:rFonts w:hint="eastAsia"/>
          <w:rtl/>
        </w:rPr>
        <w:t>شود</w:t>
      </w:r>
      <w:r w:rsidRPr="002B72E7">
        <w:rPr>
          <w:rtl/>
        </w:rPr>
        <w:t xml:space="preserve"> در سمت کاتد در واکنش شرکت </w:t>
      </w:r>
      <w:r w:rsidR="000B0AD8" w:rsidRPr="002B72E7">
        <w:rPr>
          <w:rtl/>
        </w:rPr>
        <w:t>م</w:t>
      </w:r>
      <w:r w:rsidR="000B0AD8" w:rsidRPr="002B72E7">
        <w:rPr>
          <w:rFonts w:hint="cs"/>
          <w:rtl/>
        </w:rPr>
        <w:t>ی‌</w:t>
      </w:r>
      <w:r w:rsidR="000B0AD8" w:rsidRPr="002B72E7">
        <w:rPr>
          <w:rFonts w:hint="eastAsia"/>
          <w:rtl/>
        </w:rPr>
        <w:t>نما</w:t>
      </w:r>
      <w:r w:rsidR="000B0AD8" w:rsidRPr="002B72E7">
        <w:rPr>
          <w:rFonts w:hint="cs"/>
          <w:rtl/>
        </w:rPr>
        <w:t>ی</w:t>
      </w:r>
      <w:r w:rsidR="000B0AD8" w:rsidRPr="002B72E7">
        <w:rPr>
          <w:rFonts w:hint="eastAsia"/>
          <w:rtl/>
        </w:rPr>
        <w:t>د</w:t>
      </w:r>
      <w:r w:rsidRPr="002B72E7">
        <w:rPr>
          <w:rtl/>
        </w:rPr>
        <w:t>.</w:t>
      </w:r>
    </w:p>
    <w:p w14:paraId="06AB482F" w14:textId="77777777" w:rsidR="006A2E90" w:rsidRPr="002B72E7" w:rsidRDefault="006A2E90" w:rsidP="005E409E">
      <w:pPr>
        <w:pStyle w:val="payannameh"/>
        <w:tabs>
          <w:tab w:val="left" w:pos="0"/>
          <w:tab w:val="left" w:pos="7371"/>
        </w:tabs>
        <w:spacing w:line="240" w:lineRule="auto"/>
        <w:rPr>
          <w:rtl/>
        </w:rPr>
      </w:pPr>
    </w:p>
    <w:p w14:paraId="461F4ED5" w14:textId="3F75E7BF" w:rsidR="00280AFB" w:rsidRPr="0008185A" w:rsidRDefault="000B0AD8" w:rsidP="00005223">
      <w:pPr>
        <w:pStyle w:val="a1"/>
        <w:bidi/>
      </w:pPr>
      <w:bookmarkStart w:id="11175" w:name="_Toc3666284"/>
      <w:bookmarkStart w:id="11176" w:name="_Toc3666533"/>
      <w:bookmarkStart w:id="11177" w:name="_Toc8546171"/>
      <w:bookmarkStart w:id="11178" w:name="_Toc8550841"/>
      <w:r w:rsidRPr="0008185A">
        <w:rPr>
          <w:rtl/>
        </w:rPr>
        <w:t>مدل‌ساز</w:t>
      </w:r>
      <w:r w:rsidRPr="0008185A">
        <w:rPr>
          <w:rFonts w:hint="cs"/>
          <w:rtl/>
        </w:rPr>
        <w:t>ی</w:t>
      </w:r>
      <w:r w:rsidR="00280AFB" w:rsidRPr="0008185A">
        <w:rPr>
          <w:rtl/>
        </w:rPr>
        <w:t xml:space="preserve"> غشاء</w:t>
      </w:r>
      <w:bookmarkEnd w:id="11175"/>
      <w:bookmarkEnd w:id="11176"/>
      <w:bookmarkEnd w:id="11177"/>
      <w:bookmarkEnd w:id="11178"/>
    </w:p>
    <w:p w14:paraId="5E8DC9E4" w14:textId="337148E6" w:rsidR="006B4473" w:rsidRDefault="004817A1">
      <w:pPr>
        <w:pStyle w:val="payannameh"/>
        <w:spacing w:line="240" w:lineRule="auto"/>
        <w:jc w:val="both"/>
        <w:rPr>
          <w:ins w:id="11179" w:author="Mohsen Jafarinejad" w:date="2019-05-11T14:23:00Z"/>
          <w:rtl/>
        </w:rPr>
        <w:pPrChange w:id="11180" w:author="Mohsen Jafarinejad" w:date="2019-05-08T17:06:00Z">
          <w:pPr>
            <w:pStyle w:val="payannameh"/>
            <w:tabs>
              <w:tab w:val="left" w:pos="0"/>
              <w:tab w:val="left" w:pos="7371"/>
            </w:tabs>
            <w:spacing w:line="240" w:lineRule="auto"/>
          </w:pPr>
        </w:pPrChange>
      </w:pPr>
      <w:ins w:id="11181" w:author="Mohsen Jafarinejad" w:date="2019-05-08T17:06:00Z">
        <w:r>
          <w:rPr>
            <w:rFonts w:hint="cs"/>
            <w:rtl/>
          </w:rPr>
          <w:tab/>
        </w:r>
      </w:ins>
      <w:r w:rsidR="00280AFB" w:rsidRPr="002B72E7">
        <w:rPr>
          <w:rtl/>
        </w:rPr>
        <w:t xml:space="preserve">در شبیه سازی غشا در فلوئنت </w:t>
      </w:r>
      <w:r w:rsidR="000B0AD8" w:rsidRPr="002B72E7">
        <w:rPr>
          <w:rtl/>
        </w:rPr>
        <w:t>م</w:t>
      </w:r>
      <w:r w:rsidR="000B0AD8" w:rsidRPr="002B72E7">
        <w:rPr>
          <w:rFonts w:hint="cs"/>
          <w:rtl/>
        </w:rPr>
        <w:t>ی‌</w:t>
      </w:r>
      <w:r w:rsidR="000B0AD8" w:rsidRPr="002B72E7">
        <w:rPr>
          <w:rFonts w:hint="eastAsia"/>
          <w:rtl/>
        </w:rPr>
        <w:t>توان</w:t>
      </w:r>
      <w:r w:rsidR="00280AFB" w:rsidRPr="002B72E7">
        <w:rPr>
          <w:rtl/>
        </w:rPr>
        <w:t xml:space="preserve"> از خواص ناحیه متخلخل که در خود نرم افزار تعبیه شده است استفاده کرد اما در این شبیه سازی خواص غشا با استفاده از کد نویسی در نرم افزار وارد شده است. غشا بخشی از سیستم است که اجازه عبور </w:t>
      </w:r>
      <w:r w:rsidR="000B0AD8" w:rsidRPr="002B72E7">
        <w:rPr>
          <w:rFonts w:hint="cs"/>
          <w:rtl/>
        </w:rPr>
        <w:t>ی</w:t>
      </w:r>
      <w:r w:rsidR="000B0AD8" w:rsidRPr="002B72E7">
        <w:rPr>
          <w:rFonts w:hint="eastAsia"/>
          <w:rtl/>
        </w:rPr>
        <w:t>ون‌ها</w:t>
      </w:r>
      <w:r w:rsidR="000B0AD8" w:rsidRPr="002B72E7">
        <w:rPr>
          <w:rFonts w:hint="cs"/>
          <w:rtl/>
        </w:rPr>
        <w:t>ی</w:t>
      </w:r>
      <w:r w:rsidR="00280AFB" w:rsidRPr="002B72E7">
        <w:rPr>
          <w:rtl/>
        </w:rPr>
        <w:t xml:space="preserve"> هیدروژن را داده در حالی که جلوی عبور سایر اجزا را </w:t>
      </w:r>
      <w:r w:rsidR="000B0AD8" w:rsidRPr="002B72E7">
        <w:rPr>
          <w:rtl/>
        </w:rPr>
        <w:t>م</w:t>
      </w:r>
      <w:r w:rsidR="000B0AD8" w:rsidRPr="002B72E7">
        <w:rPr>
          <w:rFonts w:hint="cs"/>
          <w:rtl/>
        </w:rPr>
        <w:t>ی‌</w:t>
      </w:r>
      <w:r w:rsidR="000B0AD8" w:rsidRPr="002B72E7">
        <w:rPr>
          <w:rFonts w:hint="eastAsia"/>
          <w:rtl/>
        </w:rPr>
        <w:t>گ</w:t>
      </w:r>
      <w:r w:rsidR="000B0AD8" w:rsidRPr="002B72E7">
        <w:rPr>
          <w:rFonts w:hint="cs"/>
          <w:rtl/>
        </w:rPr>
        <w:t>ی</w:t>
      </w:r>
      <w:r w:rsidR="000B0AD8" w:rsidRPr="002B72E7">
        <w:rPr>
          <w:rFonts w:hint="eastAsia"/>
          <w:rtl/>
        </w:rPr>
        <w:t>رد</w:t>
      </w:r>
      <w:r w:rsidR="00280AFB" w:rsidRPr="002B72E7">
        <w:rPr>
          <w:rtl/>
        </w:rPr>
        <w:t xml:space="preserve"> </w:t>
      </w:r>
      <w:r w:rsidR="00280AFB" w:rsidRPr="002B72E7">
        <w:rPr>
          <w:rFonts w:hint="cs"/>
          <w:rtl/>
        </w:rPr>
        <w:t>در</w:t>
      </w:r>
      <w:r w:rsidR="00280AFB" w:rsidRPr="002B72E7">
        <w:rPr>
          <w:rtl/>
        </w:rPr>
        <w:t xml:space="preserve"> </w:t>
      </w:r>
      <w:r w:rsidR="00280AFB" w:rsidRPr="002B72E7">
        <w:rPr>
          <w:rFonts w:hint="cs"/>
          <w:rtl/>
        </w:rPr>
        <w:t>شبیه</w:t>
      </w:r>
      <w:r w:rsidR="00280AFB" w:rsidRPr="002B72E7">
        <w:rPr>
          <w:rtl/>
        </w:rPr>
        <w:t xml:space="preserve"> </w:t>
      </w:r>
      <w:r w:rsidR="00280AFB" w:rsidRPr="002B72E7">
        <w:rPr>
          <w:rFonts w:hint="cs"/>
          <w:rtl/>
        </w:rPr>
        <w:t>سازی</w:t>
      </w:r>
      <w:r w:rsidR="00280AFB" w:rsidRPr="002B72E7">
        <w:rPr>
          <w:rtl/>
        </w:rPr>
        <w:t xml:space="preserve"> </w:t>
      </w:r>
      <w:r w:rsidR="00280AFB" w:rsidRPr="002B72E7">
        <w:rPr>
          <w:rFonts w:hint="cs"/>
          <w:rtl/>
        </w:rPr>
        <w:t>غشا</w:t>
      </w:r>
      <w:r w:rsidR="00280AFB" w:rsidRPr="002B72E7">
        <w:rPr>
          <w:rtl/>
        </w:rPr>
        <w:t xml:space="preserve"> </w:t>
      </w:r>
      <w:r w:rsidR="00280AFB" w:rsidRPr="002B72E7">
        <w:rPr>
          <w:rFonts w:hint="cs"/>
          <w:rtl/>
        </w:rPr>
        <w:t>معادله</w:t>
      </w:r>
      <w:r w:rsidR="00280AFB" w:rsidRPr="002B72E7">
        <w:rPr>
          <w:rtl/>
        </w:rPr>
        <w:t xml:space="preserve"> </w:t>
      </w:r>
      <w:r w:rsidR="00280AFB" w:rsidRPr="002B72E7">
        <w:rPr>
          <w:rFonts w:hint="cs"/>
          <w:rtl/>
        </w:rPr>
        <w:t>دیفرانسیلی</w:t>
      </w:r>
      <w:r w:rsidR="00280AFB" w:rsidRPr="002B72E7">
        <w:rPr>
          <w:rtl/>
        </w:rPr>
        <w:t xml:space="preserve"> </w:t>
      </w:r>
      <w:r w:rsidR="00280AFB" w:rsidRPr="002B72E7">
        <w:rPr>
          <w:rFonts w:hint="cs"/>
          <w:rtl/>
        </w:rPr>
        <w:t>زیر</w:t>
      </w:r>
      <w:r w:rsidR="00280AFB" w:rsidRPr="002B72E7">
        <w:rPr>
          <w:rtl/>
        </w:rPr>
        <w:t xml:space="preserve"> </w:t>
      </w:r>
      <w:r w:rsidR="00280AFB" w:rsidRPr="002B72E7">
        <w:rPr>
          <w:rFonts w:hint="cs"/>
          <w:rtl/>
        </w:rPr>
        <w:t>که</w:t>
      </w:r>
      <w:r w:rsidR="00280AFB" w:rsidRPr="002B72E7">
        <w:rPr>
          <w:rtl/>
        </w:rPr>
        <w:t xml:space="preserve"> </w:t>
      </w:r>
      <w:r w:rsidR="00280AFB" w:rsidRPr="002B72E7">
        <w:rPr>
          <w:rFonts w:hint="cs"/>
          <w:rtl/>
        </w:rPr>
        <w:t>همان</w:t>
      </w:r>
      <w:r w:rsidR="00280AFB" w:rsidRPr="002B72E7">
        <w:rPr>
          <w:rtl/>
        </w:rPr>
        <w:t xml:space="preserve"> </w:t>
      </w:r>
      <w:r w:rsidR="00280AFB" w:rsidRPr="002B72E7">
        <w:rPr>
          <w:rFonts w:hint="cs"/>
          <w:rtl/>
        </w:rPr>
        <w:t>معادله</w:t>
      </w:r>
      <w:r w:rsidR="00280AFB" w:rsidRPr="002B72E7">
        <w:rPr>
          <w:rtl/>
        </w:rPr>
        <w:t xml:space="preserve"> </w:t>
      </w:r>
      <w:r w:rsidR="00280AFB" w:rsidRPr="002B72E7">
        <w:rPr>
          <w:rFonts w:hint="cs"/>
          <w:rtl/>
        </w:rPr>
        <w:t>انتشار</w:t>
      </w:r>
      <w:r w:rsidR="00280AFB" w:rsidRPr="002B72E7">
        <w:rPr>
          <w:rtl/>
        </w:rPr>
        <w:t xml:space="preserve"> </w:t>
      </w:r>
      <w:r w:rsidR="00280AFB" w:rsidRPr="002B72E7">
        <w:rPr>
          <w:rFonts w:hint="cs"/>
          <w:rtl/>
        </w:rPr>
        <w:t>است</w:t>
      </w:r>
      <w:r w:rsidR="00280AFB" w:rsidRPr="002B72E7">
        <w:rPr>
          <w:rtl/>
        </w:rPr>
        <w:t xml:space="preserve"> </w:t>
      </w:r>
      <w:r w:rsidR="00280AFB" w:rsidRPr="002B72E7">
        <w:rPr>
          <w:rFonts w:hint="cs"/>
          <w:rtl/>
        </w:rPr>
        <w:t>حاکم</w:t>
      </w:r>
      <w:r w:rsidR="00280AFB" w:rsidRPr="002B72E7">
        <w:rPr>
          <w:rtl/>
        </w:rPr>
        <w:t xml:space="preserve"> </w:t>
      </w:r>
      <w:r w:rsidR="00280AFB" w:rsidRPr="002B72E7">
        <w:rPr>
          <w:rFonts w:hint="cs"/>
          <w:rtl/>
        </w:rPr>
        <w:t>است</w:t>
      </w:r>
      <w:r w:rsidR="00280AFB" w:rsidRPr="002B72E7">
        <w:rPr>
          <w:rtl/>
        </w:rPr>
        <w:t>:</w:t>
      </w:r>
    </w:p>
    <w:p w14:paraId="1F04E691" w14:textId="77777777" w:rsidR="00924EE9" w:rsidRDefault="00924EE9">
      <w:pPr>
        <w:pStyle w:val="payannameh"/>
        <w:spacing w:line="240" w:lineRule="auto"/>
        <w:jc w:val="both"/>
        <w:rPr>
          <w:ins w:id="11182" w:author="Mohsen Jafarinejad" w:date="2019-05-08T17:08:00Z"/>
          <w:rtl/>
        </w:rPr>
        <w:pPrChange w:id="11183" w:author="Mohsen Jafarinejad" w:date="2019-05-08T17:06:00Z">
          <w:pPr>
            <w:pStyle w:val="payannameh"/>
            <w:tabs>
              <w:tab w:val="left" w:pos="0"/>
              <w:tab w:val="left" w:pos="7371"/>
            </w:tabs>
            <w:spacing w:line="240" w:lineRule="auto"/>
          </w:pPr>
        </w:pPrChange>
      </w:pPr>
    </w:p>
    <w:p w14:paraId="5476B5F1" w14:textId="692ED024" w:rsidR="004817A1" w:rsidDel="004817A1" w:rsidRDefault="004817A1">
      <w:pPr>
        <w:pStyle w:val="payannameh"/>
        <w:spacing w:line="240" w:lineRule="auto"/>
        <w:jc w:val="both"/>
        <w:rPr>
          <w:del w:id="11184" w:author="Mohsen Jafarinejad" w:date="2019-05-08T17:08:00Z"/>
        </w:rPr>
        <w:pPrChange w:id="11185" w:author="Mohsen Jafarinejad" w:date="2019-05-08T17:06:00Z">
          <w:pPr>
            <w:pStyle w:val="payannameh"/>
            <w:tabs>
              <w:tab w:val="left" w:pos="0"/>
              <w:tab w:val="left" w:pos="7371"/>
            </w:tabs>
            <w:spacing w:line="240" w:lineRule="auto"/>
          </w:pPr>
        </w:pPrChange>
      </w:pPr>
    </w:p>
    <w:p w14:paraId="3A201380" w14:textId="47BC1429" w:rsidR="00280AFB" w:rsidRDefault="004B6F6A">
      <w:pPr>
        <w:pStyle w:val="a5"/>
        <w:rPr>
          <w:ins w:id="11186" w:author="Mohsen" w:date="2019-03-17T17:21:00Z"/>
          <w:rStyle w:val="tgc"/>
          <w:rFonts w:asciiTheme="minorHAnsi" w:hAnsiTheme="minorHAnsi" w:cstheme="minorBidi"/>
          <w:sz w:val="22"/>
          <w:szCs w:val="22"/>
          <w:lang w:bidi="ar-SA"/>
        </w:rPr>
        <w:pPrChange w:id="11187" w:author="Mohsen" w:date="2019-03-17T17:21:00Z">
          <w:pPr>
            <w:pStyle w:val="payannameh"/>
            <w:tabs>
              <w:tab w:val="left" w:pos="0"/>
              <w:tab w:val="left" w:pos="7371"/>
            </w:tabs>
            <w:spacing w:line="240" w:lineRule="auto"/>
            <w:jc w:val="right"/>
          </w:pPr>
        </w:pPrChange>
      </w:pPr>
      <w:ins w:id="11188" w:author="Mohsen" w:date="2019-03-17T17:21:00Z">
        <w:r>
          <w:rPr>
            <w:rStyle w:val="tgc"/>
            <w:rFonts w:hint="cs"/>
            <w:rtl/>
          </w:rPr>
          <w:t xml:space="preserve">                                                                                              </w:t>
        </w:r>
      </w:ins>
      <w:r w:rsidR="006B4473" w:rsidRPr="006B4473">
        <w:rPr>
          <w:rStyle w:val="tgc"/>
        </w:rPr>
        <w:object w:dxaOrig="1260" w:dyaOrig="620" w14:anchorId="64C8804D">
          <v:shape id="_x0000_i1103" type="#_x0000_t75" style="width:62.35pt;height:31.15pt" o:ole="">
            <v:imagedata r:id="rId209" o:title=""/>
          </v:shape>
          <o:OLEObject Type="Embed" ProgID="Equation.DSMT4" ShapeID="_x0000_i1103" DrawAspect="Content" ObjectID="_1620276698" r:id="rId210"/>
        </w:object>
      </w:r>
    </w:p>
    <w:p w14:paraId="044697A2" w14:textId="77777777" w:rsidR="004B6F6A" w:rsidRDefault="004B6F6A">
      <w:pPr>
        <w:pStyle w:val="a5"/>
        <w:numPr>
          <w:ilvl w:val="0"/>
          <w:numId w:val="0"/>
        </w:numPr>
        <w:rPr>
          <w:ins w:id="11189" w:author="Mohsen Jafarinejad" w:date="2019-04-27T14:31:00Z"/>
          <w:rtl/>
        </w:rPr>
        <w:pPrChange w:id="11190" w:author="Mohsen" w:date="2019-03-17T17:21:00Z">
          <w:pPr>
            <w:pStyle w:val="payannameh"/>
            <w:tabs>
              <w:tab w:val="left" w:pos="0"/>
              <w:tab w:val="left" w:pos="7371"/>
            </w:tabs>
            <w:spacing w:line="240" w:lineRule="auto"/>
            <w:jc w:val="right"/>
          </w:pPr>
        </w:pPrChange>
      </w:pPr>
    </w:p>
    <w:p w14:paraId="4555DA8E" w14:textId="77777777" w:rsidR="00F81795" w:rsidRDefault="00F81795" w:rsidP="006527B4">
      <w:pPr>
        <w:pStyle w:val="a0"/>
        <w:bidi/>
        <w:rPr>
          <w:ins w:id="11191" w:author="Mohsen Jafarinejad" w:date="2019-04-27T14:31:00Z"/>
          <w:rtl/>
        </w:rPr>
      </w:pPr>
      <w:bookmarkStart w:id="11192" w:name="_Toc8546172"/>
      <w:bookmarkStart w:id="11193" w:name="_Toc8550842"/>
      <w:ins w:id="11194" w:author="Mohsen Jafarinejad" w:date="2019-04-27T14:31:00Z">
        <w:r>
          <w:rPr>
            <w:rFonts w:hint="cs"/>
            <w:rtl/>
          </w:rPr>
          <w:lastRenderedPageBreak/>
          <w:t>معادلات حاکم بر منحنی پلاریزاسیون</w:t>
        </w:r>
        <w:bookmarkEnd w:id="11192"/>
        <w:bookmarkEnd w:id="11193"/>
      </w:ins>
    </w:p>
    <w:p w14:paraId="09AE5813" w14:textId="77777777" w:rsidR="00F81795" w:rsidRDefault="00F81795" w:rsidP="00211B4A">
      <w:pPr>
        <w:pStyle w:val="a1"/>
        <w:bidi/>
        <w:rPr>
          <w:ins w:id="11195" w:author="Mohsen Jafarinejad" w:date="2019-04-27T14:31:00Z"/>
          <w:rtl/>
        </w:rPr>
      </w:pPr>
      <w:bookmarkStart w:id="11196" w:name="_Toc8546173"/>
      <w:bookmarkStart w:id="11197" w:name="_Toc8550843"/>
      <w:ins w:id="11198" w:author="Mohsen Jafarinejad" w:date="2019-04-27T14:31:00Z">
        <w:r>
          <w:rPr>
            <w:rFonts w:hint="cs"/>
            <w:rtl/>
          </w:rPr>
          <w:t>معادله پتانسیل ولتاژ</w:t>
        </w:r>
        <w:bookmarkEnd w:id="11196"/>
        <w:bookmarkEnd w:id="11197"/>
      </w:ins>
    </w:p>
    <w:p w14:paraId="00758641" w14:textId="77777777" w:rsidR="00F81795" w:rsidRDefault="00F81795" w:rsidP="00F81795">
      <w:pPr>
        <w:pStyle w:val="payannameh"/>
        <w:tabs>
          <w:tab w:val="left" w:pos="0"/>
          <w:tab w:val="left" w:pos="7371"/>
        </w:tabs>
        <w:spacing w:line="240" w:lineRule="auto"/>
        <w:rPr>
          <w:ins w:id="11199" w:author="Mohsen Jafarinejad" w:date="2019-04-27T14:31:00Z"/>
          <w:rtl/>
        </w:rPr>
      </w:pPr>
      <w:ins w:id="11200" w:author="Mohsen Jafarinejad" w:date="2019-04-27T14:31:00Z">
        <w:r>
          <w:rPr>
            <w:rFonts w:hint="cs"/>
            <w:rtl/>
          </w:rPr>
          <w:t>بطور کلی می‌توان معادله پتانسیل ولتاژ پیل سوختی میکروبی را به صورت معادله زیر</w:t>
        </w:r>
      </w:ins>
      <w:customXmlInsRangeStart w:id="11201" w:author="Mohsen Jafarinejad" w:date="2019-04-27T14:31:00Z"/>
      <w:sdt>
        <w:sdtPr>
          <w:rPr>
            <w:rFonts w:hint="cs"/>
            <w:rtl/>
          </w:rPr>
          <w:id w:val="1950267513"/>
          <w:citation/>
        </w:sdtPr>
        <w:sdtEndPr/>
        <w:sdtContent>
          <w:customXmlInsRangeEnd w:id="11201"/>
          <w:ins w:id="11202" w:author="Mohsen Jafarinejad" w:date="2019-04-27T14:31:00Z">
            <w:r>
              <w:rPr>
                <w:rtl/>
              </w:rPr>
              <w:fldChar w:fldCharType="begin"/>
            </w:r>
            <w:r>
              <w:rPr>
                <w:rtl/>
              </w:rPr>
              <w:instrText xml:space="preserve"> </w:instrText>
            </w:r>
            <w:r>
              <w:rPr>
                <w:rFonts w:hint="cs"/>
              </w:rPr>
              <w:instrText xml:space="preserve">CITATION </w:instrText>
            </w:r>
            <w:r>
              <w:rPr>
                <w:rFonts w:hint="cs"/>
                <w:rtl/>
              </w:rPr>
              <w:instrText>63 \</w:instrText>
            </w:r>
            <w:r>
              <w:rPr>
                <w:rFonts w:hint="cs"/>
              </w:rPr>
              <w:instrText xml:space="preserve">l </w:instrText>
            </w:r>
            <w:r>
              <w:rPr>
                <w:rFonts w:hint="cs"/>
                <w:rtl/>
              </w:rPr>
              <w:instrText>1065</w:instrText>
            </w:r>
            <w:r>
              <w:rPr>
                <w:rtl/>
              </w:rPr>
              <w:instrText xml:space="preserve"> </w:instrText>
            </w:r>
            <w:r>
              <w:rPr>
                <w:rtl/>
              </w:rPr>
              <w:fldChar w:fldCharType="separate"/>
            </w:r>
          </w:ins>
          <w:r>
            <w:rPr>
              <w:noProof/>
              <w:rtl/>
            </w:rPr>
            <w:t xml:space="preserve"> </w:t>
          </w:r>
          <w:r>
            <w:rPr>
              <w:noProof/>
            </w:rPr>
            <w:t>[59]</w:t>
          </w:r>
          <w:ins w:id="11203" w:author="Mohsen Jafarinejad" w:date="2019-04-27T14:31:00Z">
            <w:r>
              <w:rPr>
                <w:rtl/>
              </w:rPr>
              <w:fldChar w:fldCharType="end"/>
            </w:r>
          </w:ins>
          <w:customXmlInsRangeStart w:id="11204" w:author="Mohsen Jafarinejad" w:date="2019-04-27T14:31:00Z"/>
        </w:sdtContent>
      </w:sdt>
      <w:customXmlInsRangeEnd w:id="11204"/>
      <w:ins w:id="11205" w:author="Mohsen Jafarinejad" w:date="2019-04-27T14:31:00Z">
        <w:r>
          <w:rPr>
            <w:rFonts w:hint="cs"/>
            <w:rtl/>
          </w:rPr>
          <w:t xml:space="preserve"> بیان کرد:</w:t>
        </w:r>
      </w:ins>
    </w:p>
    <w:p w14:paraId="37AC2BAE" w14:textId="77777777" w:rsidR="00F81795" w:rsidRDefault="00F81795" w:rsidP="00F81795">
      <w:pPr>
        <w:pStyle w:val="payannameh"/>
        <w:tabs>
          <w:tab w:val="left" w:pos="0"/>
          <w:tab w:val="left" w:pos="7371"/>
        </w:tabs>
        <w:spacing w:line="240" w:lineRule="auto"/>
        <w:rPr>
          <w:ins w:id="11206" w:author="Mohsen Jafarinejad" w:date="2019-04-27T14:31:00Z"/>
          <w:rtl/>
        </w:rPr>
      </w:pPr>
    </w:p>
    <w:p w14:paraId="6314714D" w14:textId="77777777" w:rsidR="00F81795" w:rsidRDefault="00F81795" w:rsidP="00F81795">
      <w:pPr>
        <w:pStyle w:val="a5"/>
        <w:rPr>
          <w:ins w:id="11207" w:author="Mohsen Jafarinejad" w:date="2019-04-27T14:31:00Z"/>
          <w:rtl/>
        </w:rPr>
      </w:pPr>
      <w:ins w:id="11208" w:author="Mohsen Jafarinejad" w:date="2019-04-27T14:31:00Z">
        <w:r>
          <w:rPr>
            <w:rStyle w:val="tgc"/>
            <w:rFonts w:hint="cs"/>
            <w:rtl/>
          </w:rPr>
          <w:t xml:space="preserve">                                                             </w:t>
        </w:r>
      </w:ins>
      <w:ins w:id="11209" w:author="Mohsen Jafarinejad" w:date="2019-04-27T14:31:00Z">
        <w:r w:rsidRPr="00E06E05">
          <w:rPr>
            <w:rStyle w:val="tgc"/>
          </w:rPr>
          <w:object w:dxaOrig="3180" w:dyaOrig="360" w14:anchorId="462C9A48">
            <v:shape id="_x0000_i1104" type="#_x0000_t75" style="width:159.6pt;height:18.25pt" o:ole="">
              <v:imagedata r:id="rId211" o:title=""/>
            </v:shape>
            <o:OLEObject Type="Embed" ProgID="Equation.DSMT4" ShapeID="_x0000_i1104" DrawAspect="Content" ObjectID="_1620276699" r:id="rId212"/>
          </w:object>
        </w:r>
      </w:ins>
    </w:p>
    <w:p w14:paraId="224B7A08" w14:textId="77777777" w:rsidR="00F81795" w:rsidRPr="002B72E7" w:rsidRDefault="00F81795" w:rsidP="00F81795">
      <w:pPr>
        <w:pStyle w:val="payannameh"/>
        <w:tabs>
          <w:tab w:val="left" w:pos="0"/>
          <w:tab w:val="left" w:pos="7371"/>
        </w:tabs>
        <w:spacing w:line="240" w:lineRule="auto"/>
        <w:jc w:val="right"/>
        <w:rPr>
          <w:ins w:id="11210" w:author="Mohsen Jafarinejad" w:date="2019-04-27T14:31:00Z"/>
        </w:rPr>
      </w:pPr>
    </w:p>
    <w:p w14:paraId="44953D54" w14:textId="77777777" w:rsidR="00F81795" w:rsidRDefault="00F81795" w:rsidP="00F81795">
      <w:pPr>
        <w:pStyle w:val="payannameh"/>
        <w:tabs>
          <w:tab w:val="left" w:pos="0"/>
          <w:tab w:val="left" w:pos="7371"/>
        </w:tabs>
        <w:spacing w:line="240" w:lineRule="auto"/>
        <w:rPr>
          <w:ins w:id="11211" w:author="Mohsen Jafarinejad" w:date="2019-04-27T14:31:00Z"/>
          <w:rtl/>
        </w:rPr>
      </w:pPr>
      <w:ins w:id="11212" w:author="Mohsen Jafarinejad" w:date="2019-04-27T14:31:00Z">
        <w:r w:rsidRPr="00E06E05">
          <w:rPr>
            <w:rStyle w:val="tgc"/>
          </w:rPr>
          <w:object w:dxaOrig="680" w:dyaOrig="360" w14:anchorId="38279386">
            <v:shape id="_x0000_i1105" type="#_x0000_t75" style="width:34.95pt;height:18.25pt" o:ole="">
              <v:imagedata r:id="rId213" o:title=""/>
            </v:shape>
            <o:OLEObject Type="Embed" ProgID="Equation.DSMT4" ShapeID="_x0000_i1105" DrawAspect="Content" ObjectID="_1620276700" r:id="rId214"/>
          </w:object>
        </w:r>
      </w:ins>
      <w:ins w:id="11213" w:author="Mohsen Jafarinejad" w:date="2019-04-27T14:31:00Z">
        <w:r>
          <w:rPr>
            <w:rFonts w:hint="cs"/>
            <w:rtl/>
          </w:rPr>
          <w:t xml:space="preserve"> برابربا ولتاژ مدار بازر</w:t>
        </w:r>
      </w:ins>
    </w:p>
    <w:p w14:paraId="2C5E90BD" w14:textId="77777777" w:rsidR="00F81795" w:rsidRDefault="00F81795" w:rsidP="00F81795">
      <w:pPr>
        <w:pStyle w:val="payannameh"/>
        <w:tabs>
          <w:tab w:val="left" w:pos="0"/>
          <w:tab w:val="left" w:pos="7371"/>
        </w:tabs>
        <w:spacing w:line="240" w:lineRule="auto"/>
        <w:rPr>
          <w:ins w:id="11214" w:author="Mohsen Jafarinejad" w:date="2019-04-27T14:31:00Z"/>
          <w:rtl/>
        </w:rPr>
      </w:pPr>
      <w:ins w:id="11215" w:author="Mohsen Jafarinejad" w:date="2019-04-27T14:31:00Z">
        <w:r w:rsidRPr="00E06E05">
          <w:rPr>
            <w:rStyle w:val="tgc"/>
          </w:rPr>
          <w:object w:dxaOrig="380" w:dyaOrig="360" w14:anchorId="61534D93">
            <v:shape id="_x0000_i1106" type="#_x0000_t75" style="width:16.65pt;height:18.25pt" o:ole="">
              <v:imagedata r:id="rId215" o:title=""/>
            </v:shape>
            <o:OLEObject Type="Embed" ProgID="Equation.DSMT4" ShapeID="_x0000_i1106" DrawAspect="Content" ObjectID="_1620276701" r:id="rId216"/>
          </w:object>
        </w:r>
      </w:ins>
      <w:ins w:id="11216" w:author="Mohsen Jafarinejad" w:date="2019-04-27T14:31:00Z">
        <w:r>
          <w:rPr>
            <w:rFonts w:hint="cs"/>
            <w:rtl/>
          </w:rPr>
          <w:t xml:space="preserve"> افت ولتاژ فعال سازی</w:t>
        </w:r>
      </w:ins>
    </w:p>
    <w:p w14:paraId="42E3789A" w14:textId="77777777" w:rsidR="00F81795" w:rsidRDefault="00F81795" w:rsidP="00F81795">
      <w:pPr>
        <w:pStyle w:val="payannameh"/>
        <w:tabs>
          <w:tab w:val="left" w:pos="0"/>
          <w:tab w:val="left" w:pos="7371"/>
        </w:tabs>
        <w:spacing w:line="240" w:lineRule="auto"/>
        <w:rPr>
          <w:ins w:id="11217" w:author="Mohsen Jafarinejad" w:date="2019-04-27T14:31:00Z"/>
          <w:rtl/>
        </w:rPr>
      </w:pPr>
      <w:ins w:id="11218" w:author="Mohsen Jafarinejad" w:date="2019-04-27T14:31:00Z">
        <w:r w:rsidRPr="00E06E05">
          <w:rPr>
            <w:rStyle w:val="tgc"/>
          </w:rPr>
          <w:object w:dxaOrig="460" w:dyaOrig="360" w14:anchorId="53D3EEB2">
            <v:shape id="_x0000_i1107" type="#_x0000_t75" style="width:22.05pt;height:18.25pt" o:ole="">
              <v:imagedata r:id="rId217" o:title=""/>
            </v:shape>
            <o:OLEObject Type="Embed" ProgID="Equation.DSMT4" ShapeID="_x0000_i1107" DrawAspect="Content" ObjectID="_1620276702" r:id="rId218"/>
          </w:object>
        </w:r>
      </w:ins>
      <w:ins w:id="11219" w:author="Mohsen Jafarinejad" w:date="2019-04-27T14:31:00Z">
        <w:r>
          <w:rPr>
            <w:rFonts w:hint="cs"/>
            <w:rtl/>
          </w:rPr>
          <w:t xml:space="preserve"> افت ولتاژ غلظت</w:t>
        </w:r>
      </w:ins>
    </w:p>
    <w:p w14:paraId="2B9692E6" w14:textId="77777777" w:rsidR="00F81795" w:rsidRDefault="00F81795" w:rsidP="00F81795">
      <w:pPr>
        <w:pStyle w:val="payannameh"/>
        <w:tabs>
          <w:tab w:val="left" w:pos="0"/>
          <w:tab w:val="left" w:pos="7371"/>
        </w:tabs>
        <w:spacing w:line="240" w:lineRule="auto"/>
        <w:rPr>
          <w:ins w:id="11220" w:author="Mohsen Jafarinejad" w:date="2019-04-27T14:31:00Z"/>
          <w:rtl/>
        </w:rPr>
      </w:pPr>
      <w:ins w:id="11221" w:author="Mohsen Jafarinejad" w:date="2019-04-27T14:31:00Z">
        <w:r w:rsidRPr="00E06E05">
          <w:rPr>
            <w:rStyle w:val="tgc"/>
          </w:rPr>
          <w:object w:dxaOrig="760" w:dyaOrig="360" w14:anchorId="04790AE5">
            <v:shape id="_x0000_i1108" type="#_x0000_t75" style="width:37.05pt;height:18.25pt" o:ole="">
              <v:imagedata r:id="rId219" o:title=""/>
            </v:shape>
            <o:OLEObject Type="Embed" ProgID="Equation.DSMT4" ShapeID="_x0000_i1108" DrawAspect="Content" ObjectID="_1620276703" r:id="rId220"/>
          </w:object>
        </w:r>
      </w:ins>
      <w:ins w:id="11222" w:author="Mohsen Jafarinejad" w:date="2019-04-27T14:31:00Z">
        <w:r>
          <w:rPr>
            <w:rFonts w:hint="cs"/>
            <w:rtl/>
          </w:rPr>
          <w:t xml:space="preserve"> افت اهمی ناشی از مقاومت داخلی پیل</w:t>
        </w:r>
      </w:ins>
    </w:p>
    <w:p w14:paraId="4A8E4B0F" w14:textId="3F94B11F" w:rsidR="00F81795" w:rsidRDefault="00F81795" w:rsidP="00F81795">
      <w:pPr>
        <w:pStyle w:val="payannameh"/>
        <w:tabs>
          <w:tab w:val="left" w:pos="0"/>
          <w:tab w:val="left" w:pos="7371"/>
        </w:tabs>
        <w:spacing w:line="240" w:lineRule="auto"/>
        <w:rPr>
          <w:ins w:id="11223" w:author="Mohsen Jafarinejad" w:date="2019-04-27T14:31:00Z"/>
          <w:rtl/>
        </w:rPr>
      </w:pPr>
      <w:ins w:id="11224" w:author="Mohsen Jafarinejad" w:date="2019-04-27T14:31:00Z">
        <w:r>
          <w:rPr>
            <w:rFonts w:hint="cs"/>
            <w:rtl/>
          </w:rPr>
          <w:t>که شکل کلی نموادر پلاریزاسیون ولتاژ بر حسب جریان به شکل زیر</w:t>
        </w:r>
      </w:ins>
      <w:customXmlInsRangeStart w:id="11225" w:author="Mohsen Jafarinejad" w:date="2019-04-27T14:31:00Z"/>
      <w:sdt>
        <w:sdtPr>
          <w:rPr>
            <w:rFonts w:hint="cs"/>
            <w:rtl/>
          </w:rPr>
          <w:id w:val="1466544294"/>
          <w:citation/>
        </w:sdtPr>
        <w:sdtEndPr/>
        <w:sdtContent>
          <w:customXmlInsRangeEnd w:id="11225"/>
          <w:ins w:id="11226" w:author="Mohsen Jafarinejad" w:date="2019-04-27T14:31:00Z">
            <w:r>
              <w:rPr>
                <w:rStyle w:val="tgc"/>
                <w:rtl/>
              </w:rPr>
              <w:fldChar w:fldCharType="begin"/>
            </w:r>
            <w:r>
              <w:rPr>
                <w:rStyle w:val="tgc"/>
              </w:rPr>
              <w:instrText xml:space="preserve">CITATION 69 \l 1033 </w:instrText>
            </w:r>
            <w:r>
              <w:rPr>
                <w:rStyle w:val="tgc"/>
                <w:rtl/>
              </w:rPr>
              <w:fldChar w:fldCharType="separate"/>
            </w:r>
          </w:ins>
          <w:r>
            <w:rPr>
              <w:rStyle w:val="tgc"/>
              <w:noProof/>
              <w:rtl/>
            </w:rPr>
            <w:t xml:space="preserve"> </w:t>
          </w:r>
          <w:r>
            <w:rPr>
              <w:noProof/>
            </w:rPr>
            <w:t>[65]</w:t>
          </w:r>
          <w:ins w:id="11227" w:author="Mohsen Jafarinejad" w:date="2019-04-27T14:31:00Z">
            <w:r>
              <w:rPr>
                <w:rStyle w:val="tgc"/>
                <w:rtl/>
              </w:rPr>
              <w:fldChar w:fldCharType="end"/>
            </w:r>
          </w:ins>
          <w:customXmlInsRangeStart w:id="11228" w:author="Mohsen Jafarinejad" w:date="2019-04-27T14:31:00Z"/>
        </w:sdtContent>
      </w:sdt>
      <w:customXmlInsRangeEnd w:id="11228"/>
      <w:ins w:id="11229" w:author="Mohsen Jafarinejad" w:date="2019-05-08T17:26:00Z">
        <w:r w:rsidR="00843B07">
          <w:rPr>
            <w:rFonts w:hint="cs"/>
            <w:rtl/>
          </w:rPr>
          <w:t xml:space="preserve"> </w:t>
        </w:r>
      </w:ins>
      <w:ins w:id="11230" w:author="Mohsen Jafarinejad" w:date="2019-04-27T14:31:00Z">
        <w:r>
          <w:rPr>
            <w:rFonts w:hint="cs"/>
            <w:rtl/>
          </w:rPr>
          <w:t>خواهد بود :</w:t>
        </w:r>
      </w:ins>
    </w:p>
    <w:p w14:paraId="4FE25F8E" w14:textId="77777777" w:rsidR="00F81795" w:rsidRDefault="00F81795" w:rsidP="00F81795">
      <w:pPr>
        <w:pStyle w:val="payannameh"/>
        <w:tabs>
          <w:tab w:val="left" w:pos="0"/>
          <w:tab w:val="left" w:pos="7371"/>
        </w:tabs>
        <w:spacing w:line="240" w:lineRule="auto"/>
        <w:rPr>
          <w:ins w:id="11231" w:author="Mohsen Jafarinejad" w:date="2019-04-27T14:31:00Z"/>
          <w:rtl/>
        </w:rPr>
      </w:pPr>
    </w:p>
    <w:p w14:paraId="3A78B403" w14:textId="77777777" w:rsidR="00F81795" w:rsidRPr="002B72E7" w:rsidRDefault="00F81795" w:rsidP="00F81795">
      <w:pPr>
        <w:pStyle w:val="payannameh"/>
        <w:tabs>
          <w:tab w:val="left" w:pos="0"/>
          <w:tab w:val="left" w:pos="7371"/>
        </w:tabs>
        <w:spacing w:line="240" w:lineRule="auto"/>
        <w:jc w:val="center"/>
        <w:rPr>
          <w:ins w:id="11232" w:author="Mohsen Jafarinejad" w:date="2019-04-27T14:31:00Z"/>
        </w:rPr>
      </w:pPr>
      <w:ins w:id="11233" w:author="Mohsen Jafarinejad" w:date="2019-04-27T14:31:00Z">
        <w:r>
          <w:rPr>
            <w:noProof/>
            <w:lang w:bidi="ar-SA"/>
          </w:rPr>
          <w:drawing>
            <wp:inline distT="0" distB="0" distL="0" distR="0" wp14:anchorId="372D4C2E" wp14:editId="5FD061D1">
              <wp:extent cx="4429125" cy="3400425"/>
              <wp:effectExtent l="0" t="0" r="9525" b="9525"/>
              <wp:docPr id="4178" name="Picture 4178" descr="C:\Users\m.jafarinejad\Desktop\Negaresh\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m.jafarinejad\Desktop\Negaresh\26.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446206" cy="3413539"/>
                      </a:xfrm>
                      <a:prstGeom prst="rect">
                        <a:avLst/>
                      </a:prstGeom>
                      <a:noFill/>
                      <a:ln>
                        <a:noFill/>
                      </a:ln>
                    </pic:spPr>
                  </pic:pic>
                </a:graphicData>
              </a:graphic>
            </wp:inline>
          </w:drawing>
        </w:r>
      </w:ins>
    </w:p>
    <w:p w14:paraId="439EA05F" w14:textId="77777777" w:rsidR="00F81795" w:rsidRDefault="00F81795" w:rsidP="00F81795">
      <w:pPr>
        <w:pStyle w:val="a4"/>
        <w:rPr>
          <w:ins w:id="11234" w:author="Mohsen Jafarinejad" w:date="2019-04-27T14:31:00Z"/>
          <w:rtl/>
        </w:rPr>
      </w:pPr>
      <w:bookmarkStart w:id="11235" w:name="_Toc8551043"/>
      <w:ins w:id="11236" w:author="Mohsen Jafarinejad" w:date="2019-04-27T14:31:00Z">
        <w:r>
          <w:rPr>
            <w:rFonts w:hint="cs"/>
            <w:rtl/>
          </w:rPr>
          <w:t>انواع افت پتانل در پیل میکروبی</w:t>
        </w:r>
        <w:bookmarkEnd w:id="11235"/>
      </w:ins>
    </w:p>
    <w:p w14:paraId="377B28B7" w14:textId="77777777" w:rsidR="00F81795" w:rsidRPr="008B6135" w:rsidRDefault="00F81795" w:rsidP="00F81795">
      <w:pPr>
        <w:rPr>
          <w:ins w:id="11237" w:author="Mohsen Jafarinejad" w:date="2019-04-27T14:31:00Z"/>
        </w:rPr>
      </w:pPr>
    </w:p>
    <w:p w14:paraId="0AD5C3E8" w14:textId="77777777" w:rsidR="00F81795" w:rsidRDefault="00F81795" w:rsidP="00F81795">
      <w:pPr>
        <w:pStyle w:val="a1"/>
        <w:bidi/>
        <w:rPr>
          <w:ins w:id="11238" w:author="Mohsen Jafarinejad" w:date="2019-04-27T14:31:00Z"/>
          <w:rtl/>
        </w:rPr>
      </w:pPr>
      <w:bookmarkStart w:id="11239" w:name="_Toc8546174"/>
      <w:bookmarkStart w:id="11240" w:name="_Toc8550844"/>
      <w:ins w:id="11241" w:author="Mohsen Jafarinejad" w:date="2019-04-27T14:31:00Z">
        <w:r>
          <w:rPr>
            <w:rFonts w:hint="cs"/>
            <w:rtl/>
          </w:rPr>
          <w:t>افت فعال سازی</w:t>
        </w:r>
        <w:bookmarkEnd w:id="11239"/>
        <w:bookmarkEnd w:id="11240"/>
      </w:ins>
    </w:p>
    <w:p w14:paraId="45C96370" w14:textId="43F3DD01" w:rsidR="00F81795" w:rsidRDefault="00F81795" w:rsidP="00F81795">
      <w:pPr>
        <w:pStyle w:val="payannameh"/>
        <w:tabs>
          <w:tab w:val="left" w:pos="0"/>
          <w:tab w:val="left" w:pos="7371"/>
        </w:tabs>
        <w:spacing w:line="240" w:lineRule="auto"/>
        <w:rPr>
          <w:ins w:id="11242" w:author="Mohsen Jafarinejad" w:date="2019-04-27T14:31:00Z"/>
          <w:rtl/>
        </w:rPr>
      </w:pPr>
      <w:ins w:id="11243" w:author="Mohsen Jafarinejad" w:date="2019-04-27T14:31:00Z">
        <w:r>
          <w:rPr>
            <w:rFonts w:hint="cs"/>
            <w:rtl/>
          </w:rPr>
          <w:t>افت فعال سازی پیل از معادله باتلر-</w:t>
        </w:r>
        <w:r>
          <w:t xml:space="preserve"> </w:t>
        </w:r>
        <w:r>
          <w:rPr>
            <w:rFonts w:hint="cs"/>
            <w:rtl/>
          </w:rPr>
          <w:t>ولمر بصورت زیر</w:t>
        </w:r>
      </w:ins>
      <w:customXmlInsRangeStart w:id="11244" w:author="Mohsen Jafarinejad" w:date="2019-04-27T14:31:00Z"/>
      <w:sdt>
        <w:sdtPr>
          <w:rPr>
            <w:rFonts w:hint="cs"/>
            <w:rtl/>
          </w:rPr>
          <w:id w:val="1044561282"/>
          <w:citation/>
        </w:sdtPr>
        <w:sdtEndPr/>
        <w:sdtContent>
          <w:customXmlInsRangeEnd w:id="11244"/>
          <w:ins w:id="11245" w:author="Mohsen Jafarinejad" w:date="2019-04-27T14:31:00Z">
            <w:r>
              <w:rPr>
                <w:rStyle w:val="tgc"/>
                <w:rtl/>
              </w:rPr>
              <w:fldChar w:fldCharType="begin"/>
            </w:r>
            <w:r>
              <w:rPr>
                <w:rStyle w:val="tgc"/>
              </w:rPr>
              <w:instrText xml:space="preserve">CITATION 63 \l 1033 </w:instrText>
            </w:r>
            <w:r>
              <w:rPr>
                <w:rStyle w:val="tgc"/>
                <w:rtl/>
              </w:rPr>
              <w:fldChar w:fldCharType="separate"/>
            </w:r>
          </w:ins>
          <w:r>
            <w:rPr>
              <w:rStyle w:val="tgc"/>
              <w:noProof/>
              <w:rtl/>
            </w:rPr>
            <w:t xml:space="preserve"> </w:t>
          </w:r>
          <w:r>
            <w:rPr>
              <w:noProof/>
            </w:rPr>
            <w:t>[59]</w:t>
          </w:r>
          <w:ins w:id="11246" w:author="Mohsen Jafarinejad" w:date="2019-04-27T14:31:00Z">
            <w:r>
              <w:rPr>
                <w:rStyle w:val="tgc"/>
                <w:rtl/>
              </w:rPr>
              <w:fldChar w:fldCharType="end"/>
            </w:r>
          </w:ins>
          <w:customXmlInsRangeStart w:id="11247" w:author="Mohsen Jafarinejad" w:date="2019-04-27T14:31:00Z"/>
        </w:sdtContent>
      </w:sdt>
      <w:customXmlInsRangeEnd w:id="11247"/>
      <w:ins w:id="11248" w:author="Mohsen Jafarinejad" w:date="2019-05-08T17:08:00Z">
        <w:r w:rsidR="004817A1">
          <w:rPr>
            <w:rFonts w:hint="cs"/>
            <w:rtl/>
          </w:rPr>
          <w:t xml:space="preserve"> </w:t>
        </w:r>
      </w:ins>
      <w:ins w:id="11249" w:author="Mohsen Jafarinejad" w:date="2019-04-27T14:31:00Z">
        <w:r>
          <w:rPr>
            <w:rFonts w:hint="cs"/>
            <w:rtl/>
          </w:rPr>
          <w:t xml:space="preserve">بدست </w:t>
        </w:r>
        <w:r>
          <w:rPr>
            <w:rtl/>
          </w:rPr>
          <w:t>م</w:t>
        </w:r>
        <w:r>
          <w:rPr>
            <w:rFonts w:hint="cs"/>
            <w:rtl/>
          </w:rPr>
          <w:t>ی‌</w:t>
        </w:r>
        <w:r>
          <w:rPr>
            <w:rFonts w:hint="eastAsia"/>
            <w:rtl/>
          </w:rPr>
          <w:t>آ</w:t>
        </w:r>
        <w:r>
          <w:rPr>
            <w:rFonts w:hint="cs"/>
            <w:rtl/>
          </w:rPr>
          <w:t>ی</w:t>
        </w:r>
        <w:r>
          <w:rPr>
            <w:rFonts w:hint="eastAsia"/>
            <w:rtl/>
          </w:rPr>
          <w:t>د</w:t>
        </w:r>
        <w:r>
          <w:rPr>
            <w:rFonts w:hint="cs"/>
            <w:rtl/>
          </w:rPr>
          <w:t xml:space="preserve"> :</w:t>
        </w:r>
      </w:ins>
    </w:p>
    <w:p w14:paraId="59F89674" w14:textId="77777777" w:rsidR="00F81795" w:rsidRDefault="00F81795" w:rsidP="00F81795">
      <w:pPr>
        <w:pStyle w:val="payannameh"/>
        <w:tabs>
          <w:tab w:val="left" w:pos="0"/>
          <w:tab w:val="left" w:pos="7371"/>
        </w:tabs>
        <w:spacing w:line="240" w:lineRule="auto"/>
        <w:jc w:val="right"/>
        <w:rPr>
          <w:ins w:id="11250" w:author="Mohsen Jafarinejad" w:date="2019-04-27T14:31:00Z"/>
          <w:rStyle w:val="tgc"/>
          <w:rtl/>
        </w:rPr>
      </w:pPr>
    </w:p>
    <w:p w14:paraId="30B0C705" w14:textId="77777777" w:rsidR="00F81795" w:rsidRDefault="00F81795" w:rsidP="00F81795">
      <w:pPr>
        <w:pStyle w:val="a5"/>
        <w:rPr>
          <w:ins w:id="11251" w:author="Mohsen Jafarinejad" w:date="2019-04-27T14:31:00Z"/>
        </w:rPr>
      </w:pPr>
      <w:ins w:id="11252" w:author="Mohsen Jafarinejad" w:date="2019-04-27T14:31:00Z">
        <w:r>
          <w:rPr>
            <w:rStyle w:val="tgc"/>
            <w:rFonts w:hint="cs"/>
            <w:rtl/>
          </w:rPr>
          <w:t xml:space="preserve">                                       </w:t>
        </w:r>
      </w:ins>
      <w:ins w:id="11253" w:author="Mohsen Jafarinejad" w:date="2019-04-27T14:31:00Z">
        <w:r w:rsidRPr="00EB0CEE">
          <w:rPr>
            <w:rStyle w:val="tgc"/>
          </w:rPr>
          <w:object w:dxaOrig="5000" w:dyaOrig="760" w14:anchorId="32A399B5">
            <v:shape id="_x0000_i1109" type="#_x0000_t75" style="width:250.95pt;height:37.05pt" o:ole="">
              <v:imagedata r:id="rId222" o:title=""/>
            </v:shape>
            <o:OLEObject Type="Embed" ProgID="Equation.DSMT4" ShapeID="_x0000_i1109" DrawAspect="Content" ObjectID="_1620276704" r:id="rId223"/>
          </w:object>
        </w:r>
      </w:ins>
    </w:p>
    <w:p w14:paraId="078098D7" w14:textId="77777777" w:rsidR="00352C88" w:rsidRDefault="00352C88">
      <w:pPr>
        <w:pStyle w:val="payannameh"/>
        <w:tabs>
          <w:tab w:val="left" w:pos="0"/>
          <w:tab w:val="left" w:pos="7371"/>
        </w:tabs>
        <w:spacing w:line="240" w:lineRule="auto"/>
        <w:jc w:val="both"/>
        <w:rPr>
          <w:ins w:id="11254" w:author="Mohsen Jafarinejad" w:date="2019-05-11T14:23:00Z"/>
          <w:rtl/>
        </w:rPr>
        <w:pPrChange w:id="11255" w:author="Mohsen Jafarinejad" w:date="2019-05-08T17:09:00Z">
          <w:pPr>
            <w:pStyle w:val="payannameh"/>
            <w:tabs>
              <w:tab w:val="left" w:pos="0"/>
              <w:tab w:val="left" w:pos="7371"/>
            </w:tabs>
            <w:spacing w:line="240" w:lineRule="auto"/>
          </w:pPr>
        </w:pPrChange>
      </w:pPr>
    </w:p>
    <w:p w14:paraId="08CFCD5B" w14:textId="695B61EC" w:rsidR="00F81795" w:rsidRDefault="00F81795">
      <w:pPr>
        <w:pStyle w:val="payannameh"/>
        <w:tabs>
          <w:tab w:val="left" w:pos="0"/>
          <w:tab w:val="left" w:pos="7371"/>
        </w:tabs>
        <w:spacing w:line="240" w:lineRule="auto"/>
        <w:jc w:val="both"/>
        <w:rPr>
          <w:ins w:id="11256" w:author="Mohsen Jafarinejad" w:date="2019-05-07T12:43:00Z"/>
        </w:rPr>
        <w:pPrChange w:id="11257" w:author="Mohsen Jafarinejad" w:date="2019-05-11T14:24:00Z">
          <w:pPr>
            <w:pStyle w:val="payannameh"/>
            <w:tabs>
              <w:tab w:val="left" w:pos="0"/>
              <w:tab w:val="left" w:pos="7371"/>
            </w:tabs>
            <w:spacing w:line="240" w:lineRule="auto"/>
          </w:pPr>
        </w:pPrChange>
      </w:pPr>
      <w:ins w:id="11258" w:author="Mohsen Jafarinejad" w:date="2019-04-27T14:31:00Z">
        <w:r>
          <w:rPr>
            <w:rFonts w:hint="cs"/>
            <w:rtl/>
          </w:rPr>
          <w:t xml:space="preserve">که در آن </w:t>
        </w:r>
      </w:ins>
      <w:ins w:id="11259" w:author="Mohsen Jafarinejad" w:date="2019-04-27T14:31:00Z">
        <w:r w:rsidR="00352C88" w:rsidRPr="00352C88">
          <w:rPr>
            <w:rStyle w:val="tgc"/>
            <w:rPrChange w:id="11260" w:author="Mohsen Jafarinejad" w:date="2019-05-11T14:24:00Z">
              <w:rPr>
                <w:rStyle w:val="tgc"/>
              </w:rPr>
            </w:rPrChange>
          </w:rPr>
          <w:object w:dxaOrig="260" w:dyaOrig="360" w14:anchorId="494C762B">
            <v:shape id="_x0000_i1110" type="#_x0000_t75" style="width:11.8pt;height:18.25pt" o:ole="">
              <v:imagedata r:id="rId224" o:title=""/>
            </v:shape>
            <o:OLEObject Type="Embed" ProgID="Equation.DSMT4" ShapeID="_x0000_i1110" DrawAspect="Content" ObjectID="_1620276705" r:id="rId225"/>
          </w:object>
        </w:r>
      </w:ins>
      <w:ins w:id="11261" w:author="Mohsen Jafarinejad" w:date="2019-04-27T14:31:00Z">
        <w:r>
          <w:rPr>
            <w:rFonts w:hint="cs"/>
            <w:rtl/>
          </w:rPr>
          <w:t>و</w:t>
        </w:r>
      </w:ins>
      <w:ins w:id="11262" w:author="Mohsen Jafarinejad" w:date="2019-04-27T14:31:00Z">
        <w:r w:rsidR="00352C88" w:rsidRPr="00352C88">
          <w:rPr>
            <w:rStyle w:val="tgc"/>
            <w:rPrChange w:id="11263" w:author="Mohsen Jafarinejad" w:date="2019-05-11T14:24:00Z">
              <w:rPr>
                <w:rStyle w:val="tgc"/>
              </w:rPr>
            </w:rPrChange>
          </w:rPr>
          <w:object w:dxaOrig="279" w:dyaOrig="360" w14:anchorId="155E190E">
            <v:shape id="_x0000_i1111" type="#_x0000_t75" style="width:13.45pt;height:18.25pt" o:ole="">
              <v:imagedata r:id="rId226" o:title=""/>
            </v:shape>
            <o:OLEObject Type="Embed" ProgID="Equation.DSMT4" ShapeID="_x0000_i1111" DrawAspect="Content" ObjectID="_1620276706" r:id="rId227"/>
          </w:object>
        </w:r>
      </w:ins>
      <w:ins w:id="11264" w:author="Mohsen Jafarinejad" w:date="2019-04-27T14:31:00Z">
        <w:r>
          <w:rPr>
            <w:rFonts w:hint="cs"/>
            <w:rtl/>
          </w:rPr>
          <w:t xml:space="preserve"> ضریب انتقال شارژ برای واکنش کاهش و اکسایش است که از طریق انتقال الکترون در سطح الکترود- الکترولیت حاصل </w:t>
        </w:r>
        <w:r>
          <w:rPr>
            <w:rtl/>
          </w:rPr>
          <w:t>م</w:t>
        </w:r>
        <w:r>
          <w:rPr>
            <w:rFonts w:hint="cs"/>
            <w:rtl/>
          </w:rPr>
          <w:t>ی‌</w:t>
        </w:r>
        <w:r>
          <w:rPr>
            <w:rFonts w:hint="eastAsia"/>
            <w:rtl/>
          </w:rPr>
          <w:t>گردد</w:t>
        </w:r>
      </w:ins>
      <w:ins w:id="11265" w:author="Mohsen Jafarinejad" w:date="2019-05-07T12:10:00Z">
        <w:r w:rsidR="00382E6C">
          <w:rPr>
            <w:rFonts w:hint="cs"/>
            <w:rtl/>
          </w:rPr>
          <w:t>که در اکثر تحقیقات به جهت ساده سازی مسئله باهم برابر فرض می گردند</w:t>
        </w:r>
      </w:ins>
      <w:ins w:id="11266" w:author="Mohsen Jafarinejad" w:date="2019-05-07T12:11:00Z">
        <w:r w:rsidR="00382E6C">
          <w:rPr>
            <w:rFonts w:hint="cs"/>
            <w:rtl/>
          </w:rPr>
          <w:t>، در این صورت معادله بالا قابل تبدیل به تابع سینوس هایپربولیک</w:t>
        </w:r>
      </w:ins>
      <w:ins w:id="11267" w:author="Mohsen Jafarinejad" w:date="2019-05-07T12:39:00Z">
        <w:r w:rsidR="00E16FD7">
          <w:rPr>
            <w:rFonts w:hint="cs"/>
            <w:rtl/>
          </w:rPr>
          <w:t>ی</w:t>
        </w:r>
      </w:ins>
      <w:ins w:id="11268" w:author="Mohsen Jafarinejad" w:date="2019-05-07T12:11:00Z">
        <w:r w:rsidR="00382E6C">
          <w:rPr>
            <w:rFonts w:hint="cs"/>
            <w:rtl/>
          </w:rPr>
          <w:t xml:space="preserve"> به شکل زیر خوهد بود</w:t>
        </w:r>
      </w:ins>
      <w:ins w:id="11269" w:author="Mohsen Jafarinejad" w:date="2019-05-07T12:12:00Z">
        <w:r w:rsidR="00382E6C">
          <w:rPr>
            <w:rFonts w:hint="cs"/>
            <w:rtl/>
          </w:rPr>
          <w:t>:</w:t>
        </w:r>
      </w:ins>
    </w:p>
    <w:p w14:paraId="5E570750" w14:textId="77777777" w:rsidR="00E16FD7" w:rsidRDefault="00E16FD7" w:rsidP="00DE55C0">
      <w:pPr>
        <w:pStyle w:val="payannameh"/>
        <w:tabs>
          <w:tab w:val="left" w:pos="0"/>
          <w:tab w:val="left" w:pos="7371"/>
        </w:tabs>
        <w:spacing w:line="240" w:lineRule="auto"/>
        <w:rPr>
          <w:ins w:id="11270" w:author="Mohsen Jafarinejad" w:date="2019-05-07T12:12:00Z"/>
          <w:rtl/>
        </w:rPr>
      </w:pPr>
    </w:p>
    <w:p w14:paraId="2705DAED" w14:textId="51251C1F" w:rsidR="00F81795" w:rsidRDefault="00E16FD7">
      <w:pPr>
        <w:pStyle w:val="a5"/>
        <w:jc w:val="right"/>
        <w:rPr>
          <w:ins w:id="11271" w:author="Mohsen Jafarinejad" w:date="2019-05-07T13:16:00Z"/>
        </w:rPr>
        <w:pPrChange w:id="11272" w:author="Mohsen Jafarinejad" w:date="2019-05-07T13:16:00Z">
          <w:pPr>
            <w:pStyle w:val="payannameh"/>
            <w:tabs>
              <w:tab w:val="left" w:pos="0"/>
              <w:tab w:val="left" w:pos="7371"/>
            </w:tabs>
            <w:spacing w:line="240" w:lineRule="auto"/>
          </w:pPr>
        </w:pPrChange>
      </w:pPr>
      <w:ins w:id="11273" w:author="Mohsen Jafarinejad" w:date="2019-05-07T12:44:00Z">
        <w:r>
          <w:t xml:space="preserve">                  </w:t>
        </w:r>
        <w:r>
          <w:rPr>
            <w:rFonts w:hint="cs"/>
            <w:rtl/>
          </w:rPr>
          <w:t xml:space="preserve">                                                         </w:t>
        </w:r>
      </w:ins>
      <w:ins w:id="11274" w:author="Mohsen Jafarinejad" w:date="2019-05-07T12:41:00Z">
        <w:r w:rsidR="00BA2057" w:rsidRPr="00E16FD7">
          <w:rPr>
            <w:position w:val="-34"/>
            <w:rPrChange w:id="11275" w:author="Mohsen Jafarinejad" w:date="2019-05-07T12:43:00Z">
              <w:rPr>
                <w:position w:val="-34"/>
              </w:rPr>
            </w:rPrChange>
          </w:rPr>
          <w:object w:dxaOrig="2860" w:dyaOrig="800" w14:anchorId="021533F0">
            <v:shape id="_x0000_i1112" type="#_x0000_t75" style="width:143.45pt;height:40.3pt" o:ole="">
              <v:imagedata r:id="rId228" o:title=""/>
            </v:shape>
            <o:OLEObject Type="Embed" ProgID="Equation.DSMT4" ShapeID="_x0000_i1112" DrawAspect="Content" ObjectID="_1620276707" r:id="rId229"/>
          </w:object>
        </w:r>
      </w:ins>
      <w:ins w:id="11276" w:author="Mohsen Jafarinejad" w:date="2019-05-07T12:41:00Z">
        <w:r>
          <w:rPr>
            <w:rtl/>
          </w:rPr>
          <w:t xml:space="preserve"> </w:t>
        </w:r>
      </w:ins>
    </w:p>
    <w:p w14:paraId="17B4AD34" w14:textId="71C89CCF" w:rsidR="00BA2057" w:rsidRPr="00570317" w:rsidRDefault="00FA1FC0">
      <w:pPr>
        <w:pStyle w:val="a5"/>
        <w:numPr>
          <w:ilvl w:val="0"/>
          <w:numId w:val="0"/>
        </w:numPr>
        <w:jc w:val="both"/>
        <w:rPr>
          <w:ins w:id="11277" w:author="Mohsen Jafarinejad" w:date="2019-05-07T13:19:00Z"/>
          <w:rtl/>
        </w:rPr>
        <w:pPrChange w:id="11278" w:author="Mohsen Jafarinejad" w:date="2019-05-11T14:24:00Z">
          <w:pPr>
            <w:pStyle w:val="payannameh"/>
            <w:tabs>
              <w:tab w:val="left" w:pos="0"/>
              <w:tab w:val="left" w:pos="7371"/>
            </w:tabs>
            <w:spacing w:line="240" w:lineRule="auto"/>
          </w:pPr>
        </w:pPrChange>
      </w:pPr>
      <w:ins w:id="11279" w:author="Mohsen Jafarinejad" w:date="2019-05-07T13:31:00Z">
        <w:r w:rsidRPr="00EA21F4">
          <w:rPr>
            <w:rFonts w:cs="B Zar"/>
            <w:position w:val="-4"/>
            <w:rPrChange w:id="11280" w:author="Mohsen Jafarinejad" w:date="2019-05-11T10:18:00Z">
              <w:rPr>
                <w:position w:val="-4"/>
              </w:rPr>
            </w:rPrChange>
          </w:rPr>
          <w:object w:dxaOrig="220" w:dyaOrig="200" w14:anchorId="7983BD2C">
            <v:shape id="_x0000_i1113" type="#_x0000_t75" style="width:11.3pt;height:9.65pt" o:ole="">
              <v:imagedata r:id="rId230" o:title=""/>
            </v:shape>
            <o:OLEObject Type="Embed" ProgID="Equation.DSMT4" ShapeID="_x0000_i1113" DrawAspect="Content" ObjectID="_1620276708" r:id="rId231"/>
          </w:object>
        </w:r>
      </w:ins>
      <w:ins w:id="11281" w:author="Mohsen Jafarinejad" w:date="2019-05-07T13:31:00Z">
        <w:r w:rsidRPr="00EA21F4">
          <w:rPr>
            <w:rFonts w:cs="B Zar"/>
            <w:rtl/>
            <w:rPrChange w:id="11282" w:author="Mohsen Jafarinejad" w:date="2019-05-11T10:18:00Z">
              <w:rPr>
                <w:rtl/>
              </w:rPr>
            </w:rPrChange>
          </w:rPr>
          <w:t xml:space="preserve"> </w:t>
        </w:r>
      </w:ins>
      <w:ins w:id="11283" w:author="Mohsen Jafarinejad" w:date="2019-05-07T13:32:00Z">
        <w:r w:rsidRPr="00EA21F4">
          <w:rPr>
            <w:rFonts w:cs="B Zar" w:hint="eastAsia"/>
            <w:rtl/>
            <w:rPrChange w:id="11284" w:author="Mohsen Jafarinejad" w:date="2019-05-11T10:18:00Z">
              <w:rPr>
                <w:rFonts w:hint="eastAsia"/>
                <w:rtl/>
              </w:rPr>
            </w:rPrChange>
          </w:rPr>
          <w:t>تعدا</w:t>
        </w:r>
        <w:r w:rsidRPr="00EA21F4">
          <w:rPr>
            <w:rFonts w:cs="B Zar"/>
            <w:rtl/>
            <w:rPrChange w:id="11285" w:author="Mohsen Jafarinejad" w:date="2019-05-11T10:18:00Z">
              <w:rPr>
                <w:rtl/>
              </w:rPr>
            </w:rPrChange>
          </w:rPr>
          <w:t xml:space="preserve"> الکترون ها</w:t>
        </w:r>
        <w:r w:rsidRPr="00EA21F4">
          <w:rPr>
            <w:rFonts w:cs="B Zar" w:hint="cs"/>
            <w:rtl/>
            <w:rPrChange w:id="11286" w:author="Mohsen Jafarinejad" w:date="2019-05-11T10:18:00Z">
              <w:rPr>
                <w:rFonts w:hint="cs"/>
                <w:rtl/>
              </w:rPr>
            </w:rPrChange>
          </w:rPr>
          <w:t>ی</w:t>
        </w:r>
        <w:r w:rsidRPr="00EA21F4">
          <w:rPr>
            <w:rFonts w:cs="B Zar"/>
            <w:rtl/>
            <w:rPrChange w:id="11287" w:author="Mohsen Jafarinejad" w:date="2019-05-11T10:18:00Z">
              <w:rPr>
                <w:rtl/>
              </w:rPr>
            </w:rPrChange>
          </w:rPr>
          <w:t xml:space="preserve"> درگ</w:t>
        </w:r>
        <w:r w:rsidRPr="00EA21F4">
          <w:rPr>
            <w:rFonts w:cs="B Zar" w:hint="cs"/>
            <w:rtl/>
            <w:rPrChange w:id="11288" w:author="Mohsen Jafarinejad" w:date="2019-05-11T10:18:00Z">
              <w:rPr>
                <w:rFonts w:hint="cs"/>
                <w:rtl/>
              </w:rPr>
            </w:rPrChange>
          </w:rPr>
          <w:t>ی</w:t>
        </w:r>
        <w:r w:rsidRPr="00EA21F4">
          <w:rPr>
            <w:rFonts w:cs="B Zar" w:hint="eastAsia"/>
            <w:rtl/>
            <w:rPrChange w:id="11289" w:author="Mohsen Jafarinejad" w:date="2019-05-11T10:18:00Z">
              <w:rPr>
                <w:rFonts w:hint="eastAsia"/>
                <w:rtl/>
              </w:rPr>
            </w:rPrChange>
          </w:rPr>
          <w:t>ر</w:t>
        </w:r>
        <w:r w:rsidRPr="00EA21F4">
          <w:rPr>
            <w:rFonts w:cs="B Zar"/>
            <w:rtl/>
            <w:rPrChange w:id="11290" w:author="Mohsen Jafarinejad" w:date="2019-05-11T10:18:00Z">
              <w:rPr>
                <w:rtl/>
              </w:rPr>
            </w:rPrChange>
          </w:rPr>
          <w:t xml:space="preserve"> در واکنش است که </w:t>
        </w:r>
      </w:ins>
      <w:ins w:id="11291" w:author="Mohsen Jafarinejad" w:date="2019-05-07T13:17:00Z">
        <w:r w:rsidR="00BA2057" w:rsidRPr="00EA21F4">
          <w:rPr>
            <w:rFonts w:cs="B Zar" w:hint="eastAsia"/>
            <w:rtl/>
            <w:rPrChange w:id="11292" w:author="Mohsen Jafarinejad" w:date="2019-05-11T10:18:00Z">
              <w:rPr>
                <w:rFonts w:hint="eastAsia"/>
                <w:rtl/>
              </w:rPr>
            </w:rPrChange>
          </w:rPr>
          <w:t>با</w:t>
        </w:r>
        <w:r w:rsidR="00BA2057" w:rsidRPr="00EA21F4">
          <w:rPr>
            <w:rFonts w:cs="B Zar"/>
            <w:rtl/>
            <w:rPrChange w:id="11293" w:author="Mohsen Jafarinejad" w:date="2019-05-11T10:18:00Z">
              <w:rPr>
                <w:rtl/>
              </w:rPr>
            </w:rPrChange>
          </w:rPr>
          <w:t xml:space="preserve"> </w:t>
        </w:r>
        <w:r w:rsidR="00BA2057" w:rsidRPr="00EA21F4">
          <w:rPr>
            <w:rFonts w:cs="B Zar" w:hint="eastAsia"/>
            <w:rtl/>
            <w:rPrChange w:id="11294" w:author="Mohsen Jafarinejad" w:date="2019-05-11T10:18:00Z">
              <w:rPr>
                <w:rFonts w:hint="eastAsia"/>
                <w:rtl/>
              </w:rPr>
            </w:rPrChange>
          </w:rPr>
          <w:t>توجه</w:t>
        </w:r>
        <w:r w:rsidR="00BA2057" w:rsidRPr="00EA21F4">
          <w:rPr>
            <w:rFonts w:cs="B Zar"/>
            <w:rtl/>
            <w:rPrChange w:id="11295" w:author="Mohsen Jafarinejad" w:date="2019-05-11T10:18:00Z">
              <w:rPr>
                <w:rtl/>
              </w:rPr>
            </w:rPrChange>
          </w:rPr>
          <w:t xml:space="preserve"> </w:t>
        </w:r>
        <w:r w:rsidR="00BA2057" w:rsidRPr="00EA21F4">
          <w:rPr>
            <w:rFonts w:cs="B Zar" w:hint="eastAsia"/>
            <w:rtl/>
            <w:rPrChange w:id="11296" w:author="Mohsen Jafarinejad" w:date="2019-05-11T10:18:00Z">
              <w:rPr>
                <w:rFonts w:hint="eastAsia"/>
                <w:rtl/>
              </w:rPr>
            </w:rPrChange>
          </w:rPr>
          <w:t>به</w:t>
        </w:r>
        <w:r w:rsidR="00BA2057" w:rsidRPr="00EA21F4">
          <w:rPr>
            <w:rFonts w:cs="B Zar"/>
            <w:rtl/>
            <w:rPrChange w:id="11297" w:author="Mohsen Jafarinejad" w:date="2019-05-11T10:18:00Z">
              <w:rPr>
                <w:rtl/>
              </w:rPr>
            </w:rPrChange>
          </w:rPr>
          <w:t xml:space="preserve"> </w:t>
        </w:r>
        <w:r w:rsidR="00BA2057" w:rsidRPr="00EA21F4">
          <w:rPr>
            <w:rFonts w:cs="B Zar" w:hint="eastAsia"/>
            <w:rtl/>
            <w:rPrChange w:id="11298" w:author="Mohsen Jafarinejad" w:date="2019-05-11T10:18:00Z">
              <w:rPr>
                <w:rFonts w:hint="eastAsia"/>
                <w:rtl/>
              </w:rPr>
            </w:rPrChange>
          </w:rPr>
          <w:t>ا</w:t>
        </w:r>
        <w:r w:rsidR="00BA2057" w:rsidRPr="00EA21F4">
          <w:rPr>
            <w:rFonts w:cs="B Zar" w:hint="cs"/>
            <w:rtl/>
            <w:rPrChange w:id="11299" w:author="Mohsen Jafarinejad" w:date="2019-05-11T10:18:00Z">
              <w:rPr>
                <w:rFonts w:hint="cs"/>
                <w:rtl/>
              </w:rPr>
            </w:rPrChange>
          </w:rPr>
          <w:t>ی</w:t>
        </w:r>
        <w:r w:rsidR="00BA2057" w:rsidRPr="00EA21F4">
          <w:rPr>
            <w:rFonts w:cs="B Zar" w:hint="eastAsia"/>
            <w:rtl/>
            <w:rPrChange w:id="11300" w:author="Mohsen Jafarinejad" w:date="2019-05-11T10:18:00Z">
              <w:rPr>
                <w:rFonts w:hint="eastAsia"/>
                <w:rtl/>
              </w:rPr>
            </w:rPrChange>
          </w:rPr>
          <w:t>نکه</w:t>
        </w:r>
        <w:r w:rsidR="00BA2057" w:rsidRPr="00EA21F4">
          <w:rPr>
            <w:rFonts w:cs="B Zar"/>
            <w:rtl/>
            <w:rPrChange w:id="11301" w:author="Mohsen Jafarinejad" w:date="2019-05-11T10:18:00Z">
              <w:rPr>
                <w:rtl/>
              </w:rPr>
            </w:rPrChange>
          </w:rPr>
          <w:t xml:space="preserve"> </w:t>
        </w:r>
        <w:r w:rsidR="00BA2057" w:rsidRPr="00EA21F4">
          <w:rPr>
            <w:rFonts w:cs="B Zar" w:hint="eastAsia"/>
            <w:rtl/>
            <w:rPrChange w:id="11302" w:author="Mohsen Jafarinejad" w:date="2019-05-11T10:18:00Z">
              <w:rPr>
                <w:rFonts w:hint="eastAsia"/>
                <w:rtl/>
              </w:rPr>
            </w:rPrChange>
          </w:rPr>
          <w:t>مق</w:t>
        </w:r>
      </w:ins>
      <w:ins w:id="11303" w:author="Mohsen Jafarinejad" w:date="2019-05-07T13:18:00Z">
        <w:r w:rsidR="00BA2057" w:rsidRPr="00EA21F4">
          <w:rPr>
            <w:rFonts w:cs="B Zar" w:hint="eastAsia"/>
            <w:rtl/>
            <w:rPrChange w:id="11304" w:author="Mohsen Jafarinejad" w:date="2019-05-11T10:18:00Z">
              <w:rPr>
                <w:rFonts w:hint="eastAsia"/>
                <w:rtl/>
              </w:rPr>
            </w:rPrChange>
          </w:rPr>
          <w:t>دار</w:t>
        </w:r>
        <w:r w:rsidR="00BA2057" w:rsidRPr="00EA21F4">
          <w:rPr>
            <w:rFonts w:cs="B Zar"/>
            <w:rtl/>
            <w:rPrChange w:id="11305" w:author="Mohsen Jafarinejad" w:date="2019-05-11T10:18:00Z">
              <w:rPr>
                <w:rtl/>
              </w:rPr>
            </w:rPrChange>
          </w:rPr>
          <w:t xml:space="preserve"> </w:t>
        </w:r>
      </w:ins>
      <w:ins w:id="11306" w:author="Mohsen Jafarinejad" w:date="2019-05-07T13:18:00Z">
        <w:r w:rsidR="00BA2057" w:rsidRPr="00EA21F4">
          <w:rPr>
            <w:rFonts w:cs="B Zar"/>
            <w:position w:val="-4"/>
            <w:rPrChange w:id="11307" w:author="Mohsen Jafarinejad" w:date="2019-05-11T10:18:00Z">
              <w:rPr>
                <w:position w:val="-4"/>
              </w:rPr>
            </w:rPrChange>
          </w:rPr>
          <w:object w:dxaOrig="220" w:dyaOrig="200" w14:anchorId="43A35DE5">
            <v:shape id="_x0000_i1114" type="#_x0000_t75" style="width:11.3pt;height:9.65pt" o:ole="">
              <v:imagedata r:id="rId232" o:title=""/>
            </v:shape>
            <o:OLEObject Type="Embed" ProgID="Equation.DSMT4" ShapeID="_x0000_i1114" DrawAspect="Content" ObjectID="_1620276709" r:id="rId233"/>
          </w:object>
        </w:r>
      </w:ins>
      <w:ins w:id="11308" w:author="Mohsen Jafarinejad" w:date="2019-05-07T13:18:00Z">
        <w:r w:rsidR="00BA2057" w:rsidRPr="00EA21F4">
          <w:rPr>
            <w:rFonts w:cs="B Zar"/>
            <w:rPrChange w:id="11309" w:author="Mohsen Jafarinejad" w:date="2019-05-11T10:18:00Z">
              <w:rPr/>
            </w:rPrChange>
          </w:rPr>
          <w:t xml:space="preserve">  </w:t>
        </w:r>
        <w:r w:rsidR="00BA2057" w:rsidRPr="00EA21F4">
          <w:rPr>
            <w:rFonts w:cs="B Zar" w:hint="eastAsia"/>
            <w:rtl/>
            <w:rPrChange w:id="11310" w:author="Mohsen Jafarinejad" w:date="2019-05-11T10:18:00Z">
              <w:rPr>
                <w:rFonts w:hint="eastAsia"/>
                <w:rtl/>
              </w:rPr>
            </w:rPrChange>
          </w:rPr>
          <w:t>برا</w:t>
        </w:r>
        <w:r w:rsidR="00BA2057" w:rsidRPr="00EA21F4">
          <w:rPr>
            <w:rFonts w:cs="B Zar" w:hint="cs"/>
            <w:rtl/>
            <w:rPrChange w:id="11311" w:author="Mohsen Jafarinejad" w:date="2019-05-11T10:18:00Z">
              <w:rPr>
                <w:rFonts w:hint="cs"/>
                <w:rtl/>
              </w:rPr>
            </w:rPrChange>
          </w:rPr>
          <w:t>ی</w:t>
        </w:r>
        <w:r w:rsidR="00BA2057" w:rsidRPr="00EA21F4">
          <w:rPr>
            <w:rFonts w:cs="B Zar"/>
            <w:rtl/>
            <w:rPrChange w:id="11312" w:author="Mohsen Jafarinejad" w:date="2019-05-11T10:18:00Z">
              <w:rPr>
                <w:rtl/>
              </w:rPr>
            </w:rPrChange>
          </w:rPr>
          <w:t xml:space="preserve"> پ</w:t>
        </w:r>
        <w:r w:rsidR="00BA2057" w:rsidRPr="00EA21F4">
          <w:rPr>
            <w:rFonts w:cs="B Zar" w:hint="cs"/>
            <w:rtl/>
            <w:rPrChange w:id="11313" w:author="Mohsen Jafarinejad" w:date="2019-05-11T10:18:00Z">
              <w:rPr>
                <w:rFonts w:hint="cs"/>
                <w:rtl/>
              </w:rPr>
            </w:rPrChange>
          </w:rPr>
          <w:t>ی</w:t>
        </w:r>
        <w:r w:rsidR="00BA2057" w:rsidRPr="00EA21F4">
          <w:rPr>
            <w:rFonts w:cs="B Zar" w:hint="eastAsia"/>
            <w:rtl/>
            <w:rPrChange w:id="11314" w:author="Mohsen Jafarinejad" w:date="2019-05-11T10:18:00Z">
              <w:rPr>
                <w:rFonts w:hint="eastAsia"/>
                <w:rtl/>
              </w:rPr>
            </w:rPrChange>
          </w:rPr>
          <w:t>ل</w:t>
        </w:r>
        <w:r w:rsidR="00BA2057" w:rsidRPr="00EA21F4">
          <w:rPr>
            <w:rFonts w:cs="B Zar"/>
            <w:rtl/>
            <w:rPrChange w:id="11315" w:author="Mohsen Jafarinejad" w:date="2019-05-11T10:18:00Z">
              <w:rPr>
                <w:rtl/>
              </w:rPr>
            </w:rPrChange>
          </w:rPr>
          <w:t xml:space="preserve"> م</w:t>
        </w:r>
        <w:r w:rsidR="00BA2057" w:rsidRPr="00EA21F4">
          <w:rPr>
            <w:rFonts w:cs="B Zar" w:hint="cs"/>
            <w:rtl/>
            <w:rPrChange w:id="11316" w:author="Mohsen Jafarinejad" w:date="2019-05-11T10:18:00Z">
              <w:rPr>
                <w:rFonts w:hint="cs"/>
                <w:rtl/>
              </w:rPr>
            </w:rPrChange>
          </w:rPr>
          <w:t>ی</w:t>
        </w:r>
        <w:r w:rsidR="00BA2057" w:rsidRPr="00EA21F4">
          <w:rPr>
            <w:rFonts w:cs="B Zar" w:hint="eastAsia"/>
            <w:rtl/>
            <w:rPrChange w:id="11317" w:author="Mohsen Jafarinejad" w:date="2019-05-11T10:18:00Z">
              <w:rPr>
                <w:rFonts w:hint="eastAsia"/>
                <w:rtl/>
              </w:rPr>
            </w:rPrChange>
          </w:rPr>
          <w:t>کروب</w:t>
        </w:r>
        <w:r w:rsidR="00BA2057" w:rsidRPr="00EA21F4">
          <w:rPr>
            <w:rFonts w:cs="B Zar" w:hint="cs"/>
            <w:rtl/>
            <w:rPrChange w:id="11318" w:author="Mohsen Jafarinejad" w:date="2019-05-11T10:18:00Z">
              <w:rPr>
                <w:rFonts w:hint="cs"/>
                <w:rtl/>
              </w:rPr>
            </w:rPrChange>
          </w:rPr>
          <w:t>ی</w:t>
        </w:r>
        <w:r w:rsidR="00BA2057" w:rsidRPr="00EA21F4">
          <w:rPr>
            <w:rFonts w:cs="B Zar"/>
            <w:rtl/>
            <w:rPrChange w:id="11319" w:author="Mohsen Jafarinejad" w:date="2019-05-11T10:18:00Z">
              <w:rPr>
                <w:rtl/>
              </w:rPr>
            </w:rPrChange>
          </w:rPr>
          <w:t xml:space="preserve"> مربوطه </w:t>
        </w:r>
      </w:ins>
      <w:ins w:id="11320" w:author="Mohsen Jafarinejad" w:date="2019-05-07T13:19:00Z">
        <w:r w:rsidR="00BA2057" w:rsidRPr="00EA21F4">
          <w:rPr>
            <w:rFonts w:cs="B Zar" w:hint="eastAsia"/>
            <w:rtl/>
            <w:rPrChange w:id="11321" w:author="Mohsen Jafarinejad" w:date="2019-05-11T10:18:00Z">
              <w:rPr>
                <w:rFonts w:hint="eastAsia"/>
                <w:rtl/>
              </w:rPr>
            </w:rPrChange>
          </w:rPr>
          <w:t>مشخص</w:t>
        </w:r>
        <w:r w:rsidR="00BA2057" w:rsidRPr="00EA21F4">
          <w:rPr>
            <w:rFonts w:cs="B Zar"/>
            <w:rtl/>
            <w:rPrChange w:id="11322" w:author="Mohsen Jafarinejad" w:date="2019-05-11T10:18:00Z">
              <w:rPr>
                <w:rtl/>
              </w:rPr>
            </w:rPrChange>
          </w:rPr>
          <w:t xml:space="preserve"> ن</w:t>
        </w:r>
        <w:r w:rsidR="00BA2057" w:rsidRPr="00EA21F4">
          <w:rPr>
            <w:rFonts w:cs="B Zar" w:hint="cs"/>
            <w:rtl/>
            <w:rPrChange w:id="11323" w:author="Mohsen Jafarinejad" w:date="2019-05-11T10:18:00Z">
              <w:rPr>
                <w:rFonts w:hint="cs"/>
                <w:rtl/>
              </w:rPr>
            </w:rPrChange>
          </w:rPr>
          <w:t>ی</w:t>
        </w:r>
        <w:r w:rsidR="00BA2057" w:rsidRPr="00EA21F4">
          <w:rPr>
            <w:rFonts w:cs="B Zar" w:hint="eastAsia"/>
            <w:rtl/>
            <w:rPrChange w:id="11324" w:author="Mohsen Jafarinejad" w:date="2019-05-11T10:18:00Z">
              <w:rPr>
                <w:rFonts w:hint="eastAsia"/>
                <w:rtl/>
              </w:rPr>
            </w:rPrChange>
          </w:rPr>
          <w:t>ست</w:t>
        </w:r>
        <w:r w:rsidR="00BA2057" w:rsidRPr="00EA21F4">
          <w:rPr>
            <w:rFonts w:cs="B Zar"/>
            <w:rtl/>
            <w:rPrChange w:id="11325" w:author="Mohsen Jafarinejad" w:date="2019-05-11T10:18:00Z">
              <w:rPr>
                <w:rtl/>
              </w:rPr>
            </w:rPrChange>
          </w:rPr>
          <w:t xml:space="preserve"> ضر</w:t>
        </w:r>
        <w:r w:rsidR="00BA2057" w:rsidRPr="00EA21F4">
          <w:rPr>
            <w:rFonts w:cs="B Zar" w:hint="cs"/>
            <w:rtl/>
            <w:rPrChange w:id="11326" w:author="Mohsen Jafarinejad" w:date="2019-05-11T10:18:00Z">
              <w:rPr>
                <w:rFonts w:hint="cs"/>
                <w:rtl/>
              </w:rPr>
            </w:rPrChange>
          </w:rPr>
          <w:t>ی</w:t>
        </w:r>
        <w:r w:rsidR="00BA2057" w:rsidRPr="00EA21F4">
          <w:rPr>
            <w:rFonts w:cs="B Zar" w:hint="eastAsia"/>
            <w:rtl/>
            <w:rPrChange w:id="11327" w:author="Mohsen Jafarinejad" w:date="2019-05-11T10:18:00Z">
              <w:rPr>
                <w:rFonts w:hint="eastAsia"/>
                <w:rtl/>
              </w:rPr>
            </w:rPrChange>
          </w:rPr>
          <w:t>ب</w:t>
        </w:r>
        <w:r w:rsidR="00BA2057" w:rsidRPr="00EA21F4">
          <w:rPr>
            <w:rFonts w:cs="B Zar"/>
            <w:rtl/>
            <w:rPrChange w:id="11328" w:author="Mohsen Jafarinejad" w:date="2019-05-11T10:18:00Z">
              <w:rPr>
                <w:rtl/>
              </w:rPr>
            </w:rPrChange>
          </w:rPr>
          <w:t xml:space="preserve"> </w:t>
        </w:r>
      </w:ins>
      <w:ins w:id="11329" w:author="Mohsen Jafarinejad" w:date="2019-05-07T13:32:00Z">
        <w:r w:rsidRPr="00EA21F4">
          <w:rPr>
            <w:rFonts w:cs="B Zar" w:hint="eastAsia"/>
            <w:rtl/>
            <w:rPrChange w:id="11330" w:author="Mohsen Jafarinejad" w:date="2019-05-11T10:18:00Z">
              <w:rPr>
                <w:rFonts w:hint="eastAsia"/>
                <w:rtl/>
              </w:rPr>
            </w:rPrChange>
          </w:rPr>
          <w:t>س</w:t>
        </w:r>
        <w:r w:rsidRPr="00EA21F4">
          <w:rPr>
            <w:rFonts w:cs="B Zar" w:hint="cs"/>
            <w:rtl/>
            <w:rPrChange w:id="11331" w:author="Mohsen Jafarinejad" w:date="2019-05-11T10:18:00Z">
              <w:rPr>
                <w:rFonts w:hint="cs"/>
                <w:rtl/>
              </w:rPr>
            </w:rPrChange>
          </w:rPr>
          <w:t>ی</w:t>
        </w:r>
        <w:r w:rsidRPr="00EA21F4">
          <w:rPr>
            <w:rFonts w:cs="B Zar" w:hint="eastAsia"/>
            <w:rtl/>
            <w:rPrChange w:id="11332" w:author="Mohsen Jafarinejad" w:date="2019-05-11T10:18:00Z">
              <w:rPr>
                <w:rFonts w:hint="eastAsia"/>
                <w:rtl/>
              </w:rPr>
            </w:rPrChange>
          </w:rPr>
          <w:t>نوس</w:t>
        </w:r>
        <w:r w:rsidRPr="00EA21F4">
          <w:rPr>
            <w:rFonts w:cs="B Zar"/>
            <w:rtl/>
            <w:rPrChange w:id="11333" w:author="Mohsen Jafarinejad" w:date="2019-05-11T10:18:00Z">
              <w:rPr>
                <w:rtl/>
              </w:rPr>
            </w:rPrChange>
          </w:rPr>
          <w:t xml:space="preserve"> </w:t>
        </w:r>
        <w:r w:rsidRPr="00EA21F4">
          <w:rPr>
            <w:rFonts w:cs="B Zar" w:hint="eastAsia"/>
            <w:rtl/>
            <w:rPrChange w:id="11334" w:author="Mohsen Jafarinejad" w:date="2019-05-11T10:18:00Z">
              <w:rPr>
                <w:rFonts w:hint="eastAsia"/>
                <w:rtl/>
              </w:rPr>
            </w:rPrChange>
          </w:rPr>
          <w:t>ها</w:t>
        </w:r>
        <w:r w:rsidRPr="00EA21F4">
          <w:rPr>
            <w:rFonts w:cs="B Zar" w:hint="cs"/>
            <w:rtl/>
            <w:rPrChange w:id="11335" w:author="Mohsen Jafarinejad" w:date="2019-05-11T10:18:00Z">
              <w:rPr>
                <w:rFonts w:hint="cs"/>
                <w:rtl/>
              </w:rPr>
            </w:rPrChange>
          </w:rPr>
          <w:t>ی</w:t>
        </w:r>
        <w:r w:rsidRPr="00EA21F4">
          <w:rPr>
            <w:rFonts w:cs="B Zar" w:hint="eastAsia"/>
            <w:rtl/>
            <w:rPrChange w:id="11336" w:author="Mohsen Jafarinejad" w:date="2019-05-11T10:18:00Z">
              <w:rPr>
                <w:rFonts w:hint="eastAsia"/>
                <w:rtl/>
              </w:rPr>
            </w:rPrChange>
          </w:rPr>
          <w:t>پربول</w:t>
        </w:r>
        <w:r w:rsidRPr="00EA21F4">
          <w:rPr>
            <w:rFonts w:cs="B Zar" w:hint="cs"/>
            <w:rtl/>
            <w:rPrChange w:id="11337" w:author="Mohsen Jafarinejad" w:date="2019-05-11T10:18:00Z">
              <w:rPr>
                <w:rFonts w:hint="cs"/>
                <w:rtl/>
              </w:rPr>
            </w:rPrChange>
          </w:rPr>
          <w:t>ی</w:t>
        </w:r>
        <w:r w:rsidRPr="00EA21F4">
          <w:rPr>
            <w:rFonts w:cs="B Zar" w:hint="eastAsia"/>
            <w:rtl/>
            <w:rPrChange w:id="11338" w:author="Mohsen Jafarinejad" w:date="2019-05-11T10:18:00Z">
              <w:rPr>
                <w:rFonts w:hint="eastAsia"/>
                <w:rtl/>
              </w:rPr>
            </w:rPrChange>
          </w:rPr>
          <w:t>ک</w:t>
        </w:r>
        <w:r w:rsidRPr="00EA21F4">
          <w:rPr>
            <w:rFonts w:cs="B Zar"/>
            <w:rtl/>
            <w:rPrChange w:id="11339" w:author="Mohsen Jafarinejad" w:date="2019-05-11T10:18:00Z">
              <w:rPr>
                <w:rtl/>
              </w:rPr>
            </w:rPrChange>
          </w:rPr>
          <w:t xml:space="preserve"> </w:t>
        </w:r>
        <w:r w:rsidRPr="00EA21F4">
          <w:rPr>
            <w:rFonts w:cs="B Zar" w:hint="eastAsia"/>
            <w:rtl/>
            <w:rPrChange w:id="11340" w:author="Mohsen Jafarinejad" w:date="2019-05-11T10:18:00Z">
              <w:rPr>
                <w:rFonts w:hint="eastAsia"/>
                <w:rtl/>
              </w:rPr>
            </w:rPrChange>
          </w:rPr>
          <w:t>را</w:t>
        </w:r>
      </w:ins>
      <w:ins w:id="11341" w:author="Mohsen Jafarinejad" w:date="2019-05-07T13:19:00Z">
        <w:r w:rsidR="00BA2057" w:rsidRPr="00EA21F4">
          <w:rPr>
            <w:rFonts w:cs="B Zar"/>
            <w:rtl/>
            <w:rPrChange w:id="11342" w:author="Mohsen Jafarinejad" w:date="2019-05-11T10:18:00Z">
              <w:rPr>
                <w:rtl/>
              </w:rPr>
            </w:rPrChange>
          </w:rPr>
          <w:t xml:space="preserve"> با استفاده از داده ها</w:t>
        </w:r>
        <w:r w:rsidR="00BA2057" w:rsidRPr="00EA21F4">
          <w:rPr>
            <w:rFonts w:cs="B Zar" w:hint="cs"/>
            <w:rtl/>
            <w:rPrChange w:id="11343" w:author="Mohsen Jafarinejad" w:date="2019-05-11T10:18:00Z">
              <w:rPr>
                <w:rFonts w:hint="cs"/>
                <w:rtl/>
              </w:rPr>
            </w:rPrChange>
          </w:rPr>
          <w:t>ی</w:t>
        </w:r>
        <w:r w:rsidR="00BA2057" w:rsidRPr="00EA21F4">
          <w:rPr>
            <w:rFonts w:cs="B Zar"/>
            <w:rtl/>
            <w:rPrChange w:id="11344" w:author="Mohsen Jafarinejad" w:date="2019-05-11T10:18:00Z">
              <w:rPr>
                <w:rtl/>
              </w:rPr>
            </w:rPrChange>
          </w:rPr>
          <w:t xml:space="preserve"> تجرب</w:t>
        </w:r>
        <w:r w:rsidR="00BA2057" w:rsidRPr="00EA21F4">
          <w:rPr>
            <w:rFonts w:cs="B Zar" w:hint="cs"/>
            <w:rtl/>
            <w:rPrChange w:id="11345" w:author="Mohsen Jafarinejad" w:date="2019-05-11T10:18:00Z">
              <w:rPr>
                <w:rFonts w:hint="cs"/>
                <w:rtl/>
              </w:rPr>
            </w:rPrChange>
          </w:rPr>
          <w:t>ی</w:t>
        </w:r>
        <w:r w:rsidR="00BA2057" w:rsidRPr="00EA21F4">
          <w:rPr>
            <w:rFonts w:cs="B Zar"/>
            <w:rtl/>
            <w:rPrChange w:id="11346" w:author="Mohsen Jafarinejad" w:date="2019-05-11T10:18:00Z">
              <w:rPr>
                <w:rtl/>
              </w:rPr>
            </w:rPrChange>
          </w:rPr>
          <w:t xml:space="preserve"> تع</w:t>
        </w:r>
        <w:r w:rsidR="00BA2057" w:rsidRPr="00EA21F4">
          <w:rPr>
            <w:rFonts w:cs="B Zar" w:hint="cs"/>
            <w:rtl/>
            <w:rPrChange w:id="11347" w:author="Mohsen Jafarinejad" w:date="2019-05-11T10:18:00Z">
              <w:rPr>
                <w:rFonts w:hint="cs"/>
                <w:rtl/>
              </w:rPr>
            </w:rPrChange>
          </w:rPr>
          <w:t>یی</w:t>
        </w:r>
        <w:r w:rsidR="00BA2057" w:rsidRPr="00EA21F4">
          <w:rPr>
            <w:rFonts w:cs="B Zar" w:hint="eastAsia"/>
            <w:rtl/>
            <w:rPrChange w:id="11348" w:author="Mohsen Jafarinejad" w:date="2019-05-11T10:18:00Z">
              <w:rPr>
                <w:rFonts w:hint="eastAsia"/>
                <w:rtl/>
              </w:rPr>
            </w:rPrChange>
          </w:rPr>
          <w:t>ن</w:t>
        </w:r>
        <w:r w:rsidR="00BA2057" w:rsidRPr="00EA21F4">
          <w:rPr>
            <w:rFonts w:cs="B Zar"/>
            <w:rtl/>
            <w:rPrChange w:id="11349" w:author="Mohsen Jafarinejad" w:date="2019-05-11T10:18:00Z">
              <w:rPr>
                <w:rtl/>
              </w:rPr>
            </w:rPrChange>
          </w:rPr>
          <w:t xml:space="preserve"> خواه</w:t>
        </w:r>
        <w:r w:rsidR="00BA2057" w:rsidRPr="00EA21F4">
          <w:rPr>
            <w:rFonts w:cs="B Zar" w:hint="cs"/>
            <w:rtl/>
            <w:rPrChange w:id="11350" w:author="Mohsen Jafarinejad" w:date="2019-05-11T10:18:00Z">
              <w:rPr>
                <w:rFonts w:hint="cs"/>
                <w:rtl/>
              </w:rPr>
            </w:rPrChange>
          </w:rPr>
          <w:t>ی</w:t>
        </w:r>
        <w:r w:rsidR="00BA2057" w:rsidRPr="00EA21F4">
          <w:rPr>
            <w:rFonts w:cs="B Zar" w:hint="eastAsia"/>
            <w:rtl/>
            <w:rPrChange w:id="11351" w:author="Mohsen Jafarinejad" w:date="2019-05-11T10:18:00Z">
              <w:rPr>
                <w:rFonts w:hint="eastAsia"/>
                <w:rtl/>
              </w:rPr>
            </w:rPrChange>
          </w:rPr>
          <w:t>م</w:t>
        </w:r>
        <w:r w:rsidR="00BA2057" w:rsidRPr="00EA21F4">
          <w:rPr>
            <w:rFonts w:cs="B Zar"/>
            <w:rtl/>
            <w:rPrChange w:id="11352" w:author="Mohsen Jafarinejad" w:date="2019-05-11T10:18:00Z">
              <w:rPr>
                <w:rtl/>
              </w:rPr>
            </w:rPrChange>
          </w:rPr>
          <w:t xml:space="preserve"> کرد.</w:t>
        </w:r>
      </w:ins>
      <w:ins w:id="11353" w:author="Mohsen Jafarinejad" w:date="2019-05-08T17:09:00Z">
        <w:r w:rsidR="004817A1" w:rsidRPr="00EA21F4">
          <w:rPr>
            <w:rFonts w:cs="B Zar"/>
            <w:rtl/>
            <w:rPrChange w:id="11354" w:author="Mohsen Jafarinejad" w:date="2019-05-11T10:18:00Z">
              <w:rPr>
                <w:rtl/>
              </w:rPr>
            </w:rPrChange>
          </w:rPr>
          <w:t xml:space="preserve"> </w:t>
        </w:r>
      </w:ins>
      <w:ins w:id="11355" w:author="Mohsen Jafarinejad" w:date="2019-05-07T13:31:00Z">
        <w:r w:rsidRPr="00EA21F4">
          <w:rPr>
            <w:rFonts w:cs="B Zar" w:hint="eastAsia"/>
            <w:rtl/>
            <w:rPrChange w:id="11356" w:author="Mohsen Jafarinejad" w:date="2019-05-11T10:18:00Z">
              <w:rPr>
                <w:rFonts w:hint="eastAsia"/>
                <w:rtl/>
              </w:rPr>
            </w:rPrChange>
          </w:rPr>
          <w:t>در</w:t>
        </w:r>
        <w:r w:rsidRPr="00EA21F4">
          <w:rPr>
            <w:rFonts w:cs="B Zar"/>
            <w:rtl/>
            <w:rPrChange w:id="11357" w:author="Mohsen Jafarinejad" w:date="2019-05-11T10:18:00Z">
              <w:rPr>
                <w:rtl/>
              </w:rPr>
            </w:rPrChange>
          </w:rPr>
          <w:t xml:space="preserve"> فرمول بالا </w:t>
        </w:r>
      </w:ins>
      <w:ins w:id="11358" w:author="Mohsen Jafarinejad" w:date="2019-05-07T13:31:00Z">
        <w:r w:rsidRPr="00EA21F4">
          <w:rPr>
            <w:rFonts w:cs="B Zar"/>
            <w:position w:val="-4"/>
            <w:rPrChange w:id="11359" w:author="Mohsen Jafarinejad" w:date="2019-05-11T10:18:00Z">
              <w:rPr>
                <w:position w:val="-4"/>
              </w:rPr>
            </w:rPrChange>
          </w:rPr>
          <w:object w:dxaOrig="260" w:dyaOrig="260" w14:anchorId="312EFFA3">
            <v:shape id="_x0000_i1115" type="#_x0000_t75" style="width:13.45pt;height:13.45pt" o:ole="">
              <v:imagedata r:id="rId234" o:title=""/>
            </v:shape>
            <o:OLEObject Type="Embed" ProgID="Equation.DSMT4" ShapeID="_x0000_i1115" DrawAspect="Content" ObjectID="_1620276710" r:id="rId235"/>
          </w:object>
        </w:r>
      </w:ins>
      <w:ins w:id="11360" w:author="Mohsen Jafarinejad" w:date="2019-05-07T13:31:00Z">
        <w:r w:rsidRPr="00EA21F4">
          <w:rPr>
            <w:rFonts w:cs="B Zar"/>
            <w:rtl/>
            <w:rPrChange w:id="11361" w:author="Mohsen Jafarinejad" w:date="2019-05-11T10:18:00Z">
              <w:rPr>
                <w:rtl/>
              </w:rPr>
            </w:rPrChange>
          </w:rPr>
          <w:t xml:space="preserve"> ثابت جهان</w:t>
        </w:r>
        <w:r w:rsidRPr="00EA21F4">
          <w:rPr>
            <w:rFonts w:cs="B Zar" w:hint="cs"/>
            <w:rtl/>
            <w:rPrChange w:id="11362" w:author="Mohsen Jafarinejad" w:date="2019-05-11T10:18:00Z">
              <w:rPr>
                <w:rFonts w:hint="cs"/>
                <w:rtl/>
              </w:rPr>
            </w:rPrChange>
          </w:rPr>
          <w:t>ی</w:t>
        </w:r>
        <w:r w:rsidRPr="00EA21F4">
          <w:rPr>
            <w:rFonts w:cs="B Zar"/>
            <w:rtl/>
            <w:rPrChange w:id="11363" w:author="Mohsen Jafarinejad" w:date="2019-05-11T10:18:00Z">
              <w:rPr>
                <w:rtl/>
              </w:rPr>
            </w:rPrChange>
          </w:rPr>
          <w:t xml:space="preserve"> گازها ،</w:t>
        </w:r>
      </w:ins>
      <w:ins w:id="11364" w:author="Mohsen Jafarinejad" w:date="2019-05-07T13:31:00Z">
        <w:r w:rsidRPr="00EA21F4">
          <w:rPr>
            <w:rFonts w:cs="B Zar"/>
            <w:position w:val="-4"/>
            <w:rPrChange w:id="11365" w:author="Mohsen Jafarinejad" w:date="2019-05-11T10:18:00Z">
              <w:rPr>
                <w:position w:val="-4"/>
              </w:rPr>
            </w:rPrChange>
          </w:rPr>
          <w:object w:dxaOrig="240" w:dyaOrig="260" w14:anchorId="67AF4AAE">
            <v:shape id="_x0000_i1116" type="#_x0000_t75" style="width:11.8pt;height:13.45pt" o:ole="">
              <v:imagedata r:id="rId236" o:title=""/>
            </v:shape>
            <o:OLEObject Type="Embed" ProgID="Equation.DSMT4" ShapeID="_x0000_i1116" DrawAspect="Content" ObjectID="_1620276711" r:id="rId237"/>
          </w:object>
        </w:r>
      </w:ins>
      <w:ins w:id="11366" w:author="Mohsen Jafarinejad" w:date="2019-05-07T13:31:00Z">
        <w:r w:rsidRPr="00EA21F4">
          <w:rPr>
            <w:rFonts w:cs="B Zar"/>
            <w:rtl/>
            <w:rPrChange w:id="11367" w:author="Mohsen Jafarinejad" w:date="2019-05-11T10:18:00Z">
              <w:rPr>
                <w:rtl/>
              </w:rPr>
            </w:rPrChange>
          </w:rPr>
          <w:t xml:space="preserve"> دما ،</w:t>
        </w:r>
      </w:ins>
      <w:ins w:id="11368" w:author="Mohsen Jafarinejad" w:date="2019-05-07T13:32:00Z">
        <w:r w:rsidRPr="00EA21F4">
          <w:rPr>
            <w:rFonts w:cs="B Zar"/>
            <w:position w:val="-4"/>
            <w:rPrChange w:id="11369" w:author="Mohsen Jafarinejad" w:date="2019-05-11T10:18:00Z">
              <w:rPr>
                <w:position w:val="-4"/>
              </w:rPr>
            </w:rPrChange>
          </w:rPr>
          <w:object w:dxaOrig="260" w:dyaOrig="260" w14:anchorId="7876FB06">
            <v:shape id="_x0000_i1117" type="#_x0000_t75" style="width:13.45pt;height:13.45pt" o:ole="">
              <v:imagedata r:id="rId238" o:title=""/>
            </v:shape>
            <o:OLEObject Type="Embed" ProgID="Equation.DSMT4" ShapeID="_x0000_i1117" DrawAspect="Content" ObjectID="_1620276712" r:id="rId239"/>
          </w:object>
        </w:r>
      </w:ins>
      <w:ins w:id="11370" w:author="Mohsen Jafarinejad" w:date="2019-05-07T13:32:00Z">
        <w:r w:rsidRPr="00EA21F4">
          <w:rPr>
            <w:rFonts w:cs="B Zar"/>
            <w:rPrChange w:id="11371" w:author="Mohsen Jafarinejad" w:date="2019-05-11T10:18:00Z">
              <w:rPr/>
            </w:rPrChange>
          </w:rPr>
          <w:t xml:space="preserve"> </w:t>
        </w:r>
      </w:ins>
      <w:ins w:id="11372" w:author="Mohsen Jafarinejad" w:date="2019-05-07T13:33:00Z">
        <w:r w:rsidRPr="00EA21F4">
          <w:rPr>
            <w:rFonts w:cs="B Zar"/>
            <w:rPrChange w:id="11373" w:author="Mohsen Jafarinejad" w:date="2019-05-11T10:18:00Z">
              <w:rPr/>
            </w:rPrChange>
          </w:rPr>
          <w:t xml:space="preserve"> </w:t>
        </w:r>
        <w:r w:rsidRPr="00EA21F4">
          <w:rPr>
            <w:rFonts w:cs="B Zar" w:hint="eastAsia"/>
            <w:rtl/>
            <w:rPrChange w:id="11374" w:author="Mohsen Jafarinejad" w:date="2019-05-11T10:18:00Z">
              <w:rPr>
                <w:rFonts w:hint="eastAsia"/>
                <w:rtl/>
              </w:rPr>
            </w:rPrChange>
          </w:rPr>
          <w:t>ثابت</w:t>
        </w:r>
        <w:r w:rsidRPr="00EA21F4">
          <w:rPr>
            <w:rFonts w:cs="B Zar"/>
            <w:rtl/>
            <w:rPrChange w:id="11375" w:author="Mohsen Jafarinejad" w:date="2019-05-11T10:18:00Z">
              <w:rPr>
                <w:rtl/>
              </w:rPr>
            </w:rPrChange>
          </w:rPr>
          <w:t xml:space="preserve"> </w:t>
        </w:r>
        <w:r w:rsidRPr="00EA21F4">
          <w:rPr>
            <w:rFonts w:cs="B Zar" w:hint="eastAsia"/>
            <w:rtl/>
            <w:rPrChange w:id="11376" w:author="Mohsen Jafarinejad" w:date="2019-05-11T10:18:00Z">
              <w:rPr>
                <w:rFonts w:hint="eastAsia"/>
                <w:rtl/>
              </w:rPr>
            </w:rPrChange>
          </w:rPr>
          <w:t>فاراد</w:t>
        </w:r>
        <w:r w:rsidRPr="00EA21F4">
          <w:rPr>
            <w:rFonts w:cs="B Zar" w:hint="cs"/>
            <w:rtl/>
            <w:rPrChange w:id="11377" w:author="Mohsen Jafarinejad" w:date="2019-05-11T10:18:00Z">
              <w:rPr>
                <w:rFonts w:hint="cs"/>
                <w:rtl/>
              </w:rPr>
            </w:rPrChange>
          </w:rPr>
          <w:t>ی</w:t>
        </w:r>
        <w:r w:rsidRPr="00EA21F4">
          <w:rPr>
            <w:rFonts w:cs="B Zar"/>
            <w:rtl/>
            <w:rPrChange w:id="11378" w:author="Mohsen Jafarinejad" w:date="2019-05-11T10:18:00Z">
              <w:rPr>
                <w:rtl/>
              </w:rPr>
            </w:rPrChange>
          </w:rPr>
          <w:t xml:space="preserve"> </w:t>
        </w:r>
        <w:r w:rsidRPr="00EA21F4">
          <w:rPr>
            <w:rFonts w:cs="B Zar" w:hint="eastAsia"/>
            <w:rtl/>
            <w:rPrChange w:id="11379" w:author="Mohsen Jafarinejad" w:date="2019-05-11T10:18:00Z">
              <w:rPr>
                <w:rFonts w:hint="eastAsia"/>
                <w:rtl/>
              </w:rPr>
            </w:rPrChange>
          </w:rPr>
          <w:t>است</w:t>
        </w:r>
        <w:r w:rsidRPr="00EA21F4">
          <w:rPr>
            <w:rFonts w:cs="B Zar"/>
            <w:rtl/>
            <w:rPrChange w:id="11380" w:author="Mohsen Jafarinejad" w:date="2019-05-11T10:18:00Z">
              <w:rPr>
                <w:rtl/>
              </w:rPr>
            </w:rPrChange>
          </w:rPr>
          <w:t>.</w:t>
        </w:r>
      </w:ins>
    </w:p>
    <w:p w14:paraId="2A354D5C" w14:textId="77777777" w:rsidR="00BA2057" w:rsidRDefault="00BA2057">
      <w:pPr>
        <w:pStyle w:val="a5"/>
        <w:numPr>
          <w:ilvl w:val="0"/>
          <w:numId w:val="0"/>
        </w:numPr>
        <w:rPr>
          <w:ins w:id="11381" w:author="Mohsen Jafarinejad" w:date="2019-04-27T14:31:00Z"/>
          <w:rtl/>
        </w:rPr>
        <w:pPrChange w:id="11382" w:author="Mohsen Jafarinejad" w:date="2019-05-07T13:17:00Z">
          <w:pPr>
            <w:pStyle w:val="payannameh"/>
            <w:tabs>
              <w:tab w:val="left" w:pos="0"/>
              <w:tab w:val="left" w:pos="7371"/>
            </w:tabs>
            <w:spacing w:line="240" w:lineRule="auto"/>
          </w:pPr>
        </w:pPrChange>
      </w:pPr>
    </w:p>
    <w:p w14:paraId="26AC78C9" w14:textId="77777777" w:rsidR="00F81795" w:rsidRDefault="00F81795" w:rsidP="00F81795">
      <w:pPr>
        <w:pStyle w:val="a1"/>
        <w:bidi/>
        <w:rPr>
          <w:ins w:id="11383" w:author="Mohsen Jafarinejad" w:date="2019-04-27T14:31:00Z"/>
          <w:rtl/>
        </w:rPr>
      </w:pPr>
      <w:ins w:id="11384" w:author="Mohsen Jafarinejad" w:date="2019-04-27T14:31:00Z">
        <w:r w:rsidRPr="002B72E7">
          <w:t xml:space="preserve"> </w:t>
        </w:r>
        <w:bookmarkStart w:id="11385" w:name="_Toc8546175"/>
        <w:bookmarkStart w:id="11386" w:name="_Toc8550845"/>
        <w:r>
          <w:rPr>
            <w:rFonts w:hint="cs"/>
            <w:rtl/>
          </w:rPr>
          <w:t>افت غلظتی</w:t>
        </w:r>
        <w:bookmarkEnd w:id="11385"/>
        <w:bookmarkEnd w:id="11386"/>
      </w:ins>
    </w:p>
    <w:p w14:paraId="41A283D2" w14:textId="4DBFF9AB" w:rsidR="00F81795" w:rsidRDefault="00F81795" w:rsidP="00F81795">
      <w:pPr>
        <w:pStyle w:val="payannameh"/>
        <w:tabs>
          <w:tab w:val="left" w:pos="0"/>
          <w:tab w:val="left" w:pos="7371"/>
        </w:tabs>
        <w:spacing w:line="240" w:lineRule="auto"/>
        <w:rPr>
          <w:ins w:id="11387" w:author="Mohsen Jafarinejad" w:date="2019-05-08T17:09:00Z"/>
          <w:rtl/>
        </w:rPr>
      </w:pPr>
      <w:ins w:id="11388" w:author="Mohsen Jafarinejad" w:date="2019-04-27T14:31:00Z">
        <w:r>
          <w:rPr>
            <w:rFonts w:hint="cs"/>
            <w:rtl/>
          </w:rPr>
          <w:t>افت غلظتی با استفاده از معادله نرنست</w:t>
        </w:r>
        <w:r>
          <w:rPr>
            <w:rtl/>
          </w:rPr>
          <w:t xml:space="preserve"> </w:t>
        </w:r>
        <w:r>
          <w:rPr>
            <w:rFonts w:hint="cs"/>
            <w:rtl/>
          </w:rPr>
          <w:t>بصورت زیر</w:t>
        </w:r>
      </w:ins>
      <w:customXmlInsRangeStart w:id="11389" w:author="Mohsen Jafarinejad" w:date="2019-04-27T14:31:00Z"/>
      <w:sdt>
        <w:sdtPr>
          <w:rPr>
            <w:rFonts w:hint="cs"/>
            <w:rtl/>
          </w:rPr>
          <w:id w:val="-1736617720"/>
          <w:citation/>
        </w:sdtPr>
        <w:sdtEndPr/>
        <w:sdtContent>
          <w:customXmlInsRangeEnd w:id="11389"/>
          <w:ins w:id="11390" w:author="Mohsen Jafarinejad" w:date="2019-04-27T14:31:00Z">
            <w:r>
              <w:rPr>
                <w:rStyle w:val="tgc"/>
                <w:rtl/>
              </w:rPr>
              <w:fldChar w:fldCharType="begin"/>
            </w:r>
            <w:r>
              <w:rPr>
                <w:rStyle w:val="tgc"/>
              </w:rPr>
              <w:instrText xml:space="preserve">CITATION 63 \l 1033 </w:instrText>
            </w:r>
            <w:r>
              <w:rPr>
                <w:rStyle w:val="tgc"/>
                <w:rtl/>
              </w:rPr>
              <w:fldChar w:fldCharType="separate"/>
            </w:r>
          </w:ins>
          <w:r>
            <w:rPr>
              <w:rStyle w:val="tgc"/>
              <w:noProof/>
              <w:rtl/>
            </w:rPr>
            <w:t xml:space="preserve"> </w:t>
          </w:r>
          <w:r>
            <w:rPr>
              <w:noProof/>
            </w:rPr>
            <w:t>[59]</w:t>
          </w:r>
          <w:ins w:id="11391" w:author="Mohsen Jafarinejad" w:date="2019-04-27T14:31:00Z">
            <w:r>
              <w:rPr>
                <w:rStyle w:val="tgc"/>
                <w:rtl/>
              </w:rPr>
              <w:fldChar w:fldCharType="end"/>
            </w:r>
          </w:ins>
          <w:customXmlInsRangeStart w:id="11392" w:author="Mohsen Jafarinejad" w:date="2019-04-27T14:31:00Z"/>
        </w:sdtContent>
      </w:sdt>
      <w:customXmlInsRangeEnd w:id="11392"/>
      <w:ins w:id="11393" w:author="Mohsen Jafarinejad" w:date="2019-05-07T12:13:00Z">
        <w:r w:rsidR="00382E6C">
          <w:rPr>
            <w:rFonts w:hint="cs"/>
            <w:rtl/>
          </w:rPr>
          <w:t xml:space="preserve"> </w:t>
        </w:r>
      </w:ins>
      <w:ins w:id="11394" w:author="Mohsen Jafarinejad" w:date="2019-04-27T14:31:00Z">
        <w:r>
          <w:rPr>
            <w:rFonts w:hint="cs"/>
            <w:rtl/>
          </w:rPr>
          <w:t>قابل بیان است:</w:t>
        </w:r>
      </w:ins>
    </w:p>
    <w:p w14:paraId="6BA1D2CB" w14:textId="77777777" w:rsidR="004817A1" w:rsidRDefault="004817A1" w:rsidP="00F81795">
      <w:pPr>
        <w:pStyle w:val="payannameh"/>
        <w:tabs>
          <w:tab w:val="left" w:pos="0"/>
          <w:tab w:val="left" w:pos="7371"/>
        </w:tabs>
        <w:spacing w:line="240" w:lineRule="auto"/>
        <w:rPr>
          <w:ins w:id="11395" w:author="Mohsen Jafarinejad" w:date="2019-04-27T14:31:00Z"/>
          <w:rtl/>
        </w:rPr>
      </w:pPr>
    </w:p>
    <w:p w14:paraId="12A7F019" w14:textId="77777777" w:rsidR="00F81795" w:rsidRDefault="00F81795" w:rsidP="00F81795">
      <w:pPr>
        <w:pStyle w:val="a5"/>
        <w:rPr>
          <w:ins w:id="11396" w:author="Mohsen Jafarinejad" w:date="2019-04-27T14:31:00Z"/>
          <w:rtl/>
        </w:rPr>
      </w:pPr>
      <w:ins w:id="11397" w:author="Mohsen Jafarinejad" w:date="2019-04-27T14:31:00Z">
        <w:r>
          <w:rPr>
            <w:rStyle w:val="tgc"/>
            <w:rFonts w:hint="cs"/>
            <w:rtl/>
          </w:rPr>
          <w:t xml:space="preserve">                                                                           </w:t>
        </w:r>
      </w:ins>
      <w:ins w:id="11398" w:author="Mohsen Jafarinejad" w:date="2019-04-27T14:31:00Z">
        <w:r w:rsidRPr="002C1DD2">
          <w:rPr>
            <w:rStyle w:val="tgc"/>
          </w:rPr>
          <w:object w:dxaOrig="2540" w:dyaOrig="680" w14:anchorId="55F3E1DC">
            <v:shape id="_x0000_i1118" type="#_x0000_t75" style="width:125.75pt;height:34.95pt" o:ole="">
              <v:imagedata r:id="rId240" o:title=""/>
            </v:shape>
            <o:OLEObject Type="Embed" ProgID="Equation.DSMT4" ShapeID="_x0000_i1118" DrawAspect="Content" ObjectID="_1620276713" r:id="rId241"/>
          </w:object>
        </w:r>
      </w:ins>
    </w:p>
    <w:p w14:paraId="4FB2BCA2" w14:textId="77777777" w:rsidR="00F81795" w:rsidRDefault="00F81795" w:rsidP="00F81795">
      <w:pPr>
        <w:pStyle w:val="payannameh"/>
        <w:tabs>
          <w:tab w:val="left" w:pos="0"/>
          <w:tab w:val="left" w:pos="7371"/>
        </w:tabs>
        <w:spacing w:line="240" w:lineRule="auto"/>
        <w:rPr>
          <w:ins w:id="11399" w:author="Mohsen Jafarinejad" w:date="2019-04-27T14:31:00Z"/>
          <w:rtl/>
        </w:rPr>
      </w:pPr>
      <w:ins w:id="11400" w:author="Mohsen Jafarinejad" w:date="2019-04-27T14:31:00Z">
        <w:r w:rsidRPr="00182CDF">
          <w:rPr>
            <w:position w:val="-12"/>
          </w:rPr>
          <w:object w:dxaOrig="380" w:dyaOrig="360" w14:anchorId="082CA279">
            <v:shape id="_x0000_i1119" type="#_x0000_t75" style="width:18.25pt;height:18.25pt" o:ole="">
              <v:imagedata r:id="rId242" o:title=""/>
            </v:shape>
            <o:OLEObject Type="Embed" ProgID="Equation.DSMT4" ShapeID="_x0000_i1119" DrawAspect="Content" ObjectID="_1620276714" r:id="rId243"/>
          </w:object>
        </w:r>
      </w:ins>
      <w:ins w:id="11401" w:author="Mohsen Jafarinejad" w:date="2019-04-27T14:31:00Z">
        <w:r>
          <w:rPr>
            <w:rFonts w:hint="cs"/>
            <w:rtl/>
          </w:rPr>
          <w:t xml:space="preserve"> چگالی جریان حدی</w:t>
        </w:r>
      </w:ins>
    </w:p>
    <w:p w14:paraId="3A20A4DE" w14:textId="77777777" w:rsidR="004817A1" w:rsidRDefault="004817A1" w:rsidP="00F81795">
      <w:pPr>
        <w:pStyle w:val="payannameh"/>
        <w:tabs>
          <w:tab w:val="left" w:pos="0"/>
          <w:tab w:val="left" w:pos="7371"/>
        </w:tabs>
        <w:spacing w:line="240" w:lineRule="auto"/>
        <w:rPr>
          <w:ins w:id="11402" w:author="Mohsen Jafarinejad" w:date="2019-05-08T17:09:00Z"/>
          <w:rtl/>
        </w:rPr>
      </w:pPr>
    </w:p>
    <w:p w14:paraId="16FB6C9E" w14:textId="383497A1" w:rsidR="00F81795" w:rsidRDefault="004817A1">
      <w:pPr>
        <w:pStyle w:val="payannameh"/>
        <w:tabs>
          <w:tab w:val="left" w:pos="0"/>
          <w:tab w:val="left" w:pos="7371"/>
        </w:tabs>
        <w:spacing w:line="240" w:lineRule="auto"/>
        <w:jc w:val="both"/>
        <w:rPr>
          <w:ins w:id="11403" w:author="Mohsen Jafarinejad" w:date="2019-05-08T17:10:00Z"/>
          <w:rtl/>
        </w:rPr>
        <w:pPrChange w:id="11404" w:author="Mohsen Jafarinejad" w:date="2019-05-11T14:25:00Z">
          <w:pPr>
            <w:pStyle w:val="payannameh"/>
            <w:tabs>
              <w:tab w:val="left" w:pos="0"/>
              <w:tab w:val="left" w:pos="7371"/>
            </w:tabs>
            <w:spacing w:line="240" w:lineRule="auto"/>
          </w:pPr>
        </w:pPrChange>
      </w:pPr>
      <w:ins w:id="11405" w:author="Mohsen Jafarinejad" w:date="2019-05-08T17:10:00Z">
        <w:r>
          <w:rPr>
            <w:rFonts w:hint="cs"/>
            <w:rtl/>
          </w:rPr>
          <w:t xml:space="preserve">با توجه به اینکه عدد </w:t>
        </w:r>
        <w:r w:rsidRPr="00352C88">
          <w:rPr>
            <w:i/>
            <w:iCs/>
            <w:rPrChange w:id="11406" w:author="Mohsen Jafarinejad" w:date="2019-05-11T14:24:00Z">
              <w:rPr/>
            </w:rPrChange>
          </w:rPr>
          <w:t>n</w:t>
        </w:r>
        <w:r>
          <w:rPr>
            <w:rFonts w:hint="cs"/>
            <w:rtl/>
          </w:rPr>
          <w:t xml:space="preserve"> </w:t>
        </w:r>
      </w:ins>
      <w:ins w:id="11407" w:author="Mohsen Jafarinejad" w:date="2019-05-11T14:24:00Z">
        <w:r w:rsidR="00352C88">
          <w:rPr>
            <w:rFonts w:hint="cs"/>
            <w:rtl/>
          </w:rPr>
          <w:t xml:space="preserve"> </w:t>
        </w:r>
      </w:ins>
      <w:ins w:id="11408" w:author="Mohsen Jafarinejad" w:date="2019-05-08T17:10:00Z">
        <w:r>
          <w:rPr>
            <w:rFonts w:hint="cs"/>
            <w:rtl/>
          </w:rPr>
          <w:t>برای تابع بالا نامشخص و جزء مفروضات شبیه‌سازی است مقدار ضریب تابع لگاریتمی را با استفاده از داده های تجربی تعیین می نماییم.</w:t>
        </w:r>
      </w:ins>
    </w:p>
    <w:p w14:paraId="382C1B95" w14:textId="77777777" w:rsidR="004817A1" w:rsidRDefault="004817A1" w:rsidP="00F81795">
      <w:pPr>
        <w:pStyle w:val="payannameh"/>
        <w:tabs>
          <w:tab w:val="left" w:pos="0"/>
          <w:tab w:val="left" w:pos="7371"/>
        </w:tabs>
        <w:spacing w:line="240" w:lineRule="auto"/>
        <w:rPr>
          <w:ins w:id="11409" w:author="Mohsen Jafarinejad" w:date="2019-04-27T14:31:00Z"/>
          <w:rtl/>
        </w:rPr>
      </w:pPr>
    </w:p>
    <w:p w14:paraId="4682B41A" w14:textId="77777777" w:rsidR="00F81795" w:rsidRDefault="00F81795" w:rsidP="00F81795">
      <w:pPr>
        <w:pStyle w:val="a1"/>
        <w:bidi/>
        <w:rPr>
          <w:ins w:id="11410" w:author="Mohsen Jafarinejad" w:date="2019-04-27T14:31:00Z"/>
          <w:rtl/>
        </w:rPr>
      </w:pPr>
      <w:bookmarkStart w:id="11411" w:name="_Toc8546176"/>
      <w:bookmarkStart w:id="11412" w:name="_Toc8550846"/>
      <w:ins w:id="11413" w:author="Mohsen Jafarinejad" w:date="2019-04-27T14:31:00Z">
        <w:r>
          <w:rPr>
            <w:rFonts w:hint="cs"/>
            <w:rtl/>
          </w:rPr>
          <w:t>افت اهمی</w:t>
        </w:r>
        <w:bookmarkEnd w:id="11411"/>
        <w:bookmarkEnd w:id="11412"/>
      </w:ins>
    </w:p>
    <w:p w14:paraId="1F4426F5" w14:textId="77777777" w:rsidR="00F81795" w:rsidRDefault="00F81795" w:rsidP="00F81795">
      <w:pPr>
        <w:pStyle w:val="payannameh"/>
        <w:tabs>
          <w:tab w:val="left" w:pos="0"/>
          <w:tab w:val="left" w:pos="7371"/>
        </w:tabs>
        <w:spacing w:line="240" w:lineRule="auto"/>
        <w:rPr>
          <w:ins w:id="11414" w:author="Mohsen Jafarinejad" w:date="2019-05-08T17:11:00Z"/>
          <w:rtl/>
        </w:rPr>
      </w:pPr>
      <w:ins w:id="11415" w:author="Mohsen Jafarinejad" w:date="2019-04-27T14:31:00Z">
        <w:r>
          <w:rPr>
            <w:rFonts w:hint="cs"/>
            <w:rtl/>
          </w:rPr>
          <w:t xml:space="preserve">افت اهمی ناشی از مقاومت داخلی اجزائ پیل میکروبی است که بصورت زیربیان </w:t>
        </w:r>
        <w:r>
          <w:rPr>
            <w:rtl/>
          </w:rPr>
          <w:t>م</w:t>
        </w:r>
        <w:r>
          <w:rPr>
            <w:rFonts w:hint="cs"/>
            <w:rtl/>
          </w:rPr>
          <w:t>ی‌</w:t>
        </w:r>
        <w:r>
          <w:rPr>
            <w:rFonts w:hint="eastAsia"/>
            <w:rtl/>
          </w:rPr>
          <w:t>شود</w:t>
        </w:r>
        <w:r>
          <w:rPr>
            <w:rFonts w:hint="cs"/>
            <w:rtl/>
          </w:rPr>
          <w:t>:</w:t>
        </w:r>
      </w:ins>
    </w:p>
    <w:p w14:paraId="7BA570E3" w14:textId="77777777" w:rsidR="004817A1" w:rsidRDefault="004817A1" w:rsidP="00F81795">
      <w:pPr>
        <w:pStyle w:val="payannameh"/>
        <w:tabs>
          <w:tab w:val="left" w:pos="0"/>
          <w:tab w:val="left" w:pos="7371"/>
        </w:tabs>
        <w:spacing w:line="240" w:lineRule="auto"/>
        <w:rPr>
          <w:ins w:id="11416" w:author="Mohsen Jafarinejad" w:date="2019-04-27T14:31:00Z"/>
          <w:rtl/>
        </w:rPr>
      </w:pPr>
    </w:p>
    <w:p w14:paraId="149752DB" w14:textId="77777777" w:rsidR="00F81795" w:rsidRDefault="00F81795" w:rsidP="00F81795">
      <w:pPr>
        <w:pStyle w:val="a5"/>
        <w:rPr>
          <w:ins w:id="11417" w:author="Mohsen Jafarinejad" w:date="2019-04-27T14:31:00Z"/>
        </w:rPr>
      </w:pPr>
      <w:ins w:id="11418" w:author="Mohsen Jafarinejad" w:date="2019-04-27T14:31:00Z">
        <w:r>
          <w:rPr>
            <w:rStyle w:val="tgc"/>
            <w:rFonts w:hint="cs"/>
            <w:rtl/>
          </w:rPr>
          <w:t xml:space="preserve">                                                                                            </w:t>
        </w:r>
      </w:ins>
      <w:ins w:id="11419" w:author="Mohsen Jafarinejad" w:date="2019-04-27T14:31:00Z">
        <w:r w:rsidRPr="0002430C">
          <w:rPr>
            <w:rStyle w:val="tgc"/>
          </w:rPr>
          <w:object w:dxaOrig="1359" w:dyaOrig="360" w14:anchorId="33619E80">
            <v:shape id="_x0000_i1120" type="#_x0000_t75" style="width:68.8pt;height:18.25pt" o:ole="">
              <v:imagedata r:id="rId244" o:title=""/>
            </v:shape>
            <o:OLEObject Type="Embed" ProgID="Equation.DSMT4" ShapeID="_x0000_i1120" DrawAspect="Content" ObjectID="_1620276715" r:id="rId245"/>
          </w:object>
        </w:r>
      </w:ins>
    </w:p>
    <w:p w14:paraId="0C526AD6" w14:textId="1D943237" w:rsidR="00F81795" w:rsidRDefault="00F81795">
      <w:pPr>
        <w:pStyle w:val="payannameh"/>
        <w:tabs>
          <w:tab w:val="left" w:pos="0"/>
          <w:tab w:val="left" w:pos="7371"/>
        </w:tabs>
        <w:spacing w:line="240" w:lineRule="auto"/>
        <w:jc w:val="both"/>
        <w:rPr>
          <w:ins w:id="11420" w:author="Mohsen Jafarinejad" w:date="2019-05-11T10:19:00Z"/>
          <w:rtl/>
        </w:rPr>
        <w:pPrChange w:id="11421" w:author="Mohsen Jafarinejad" w:date="2019-05-08T17:11:00Z">
          <w:pPr>
            <w:pStyle w:val="payannameh"/>
            <w:tabs>
              <w:tab w:val="left" w:pos="0"/>
              <w:tab w:val="left" w:pos="7371"/>
            </w:tabs>
            <w:spacing w:line="240" w:lineRule="auto"/>
          </w:pPr>
        </w:pPrChange>
      </w:pPr>
      <w:ins w:id="11422" w:author="Mohsen Jafarinejad" w:date="2019-04-27T14:31:00Z">
        <w:r>
          <w:rPr>
            <w:rFonts w:hint="cs"/>
            <w:rtl/>
          </w:rPr>
          <w:t>مقدار</w:t>
        </w:r>
      </w:ins>
      <w:ins w:id="11423" w:author="Mohsen Jafarinejad" w:date="2019-05-07T13:34:00Z">
        <w:r w:rsidR="00FA1FC0">
          <w:rPr>
            <w:rFonts w:hint="cs"/>
            <w:rtl/>
          </w:rPr>
          <w:t xml:space="preserve"> مقاومت اهمی داخلی</w:t>
        </w:r>
      </w:ins>
      <w:ins w:id="11424" w:author="Mohsen Jafarinejad" w:date="2019-04-27T14:31:00Z">
        <w:r w:rsidR="00352C88" w:rsidRPr="00352C88">
          <w:rPr>
            <w:rStyle w:val="tgc"/>
            <w:rPrChange w:id="11425" w:author="Mohsen Jafarinejad" w:date="2019-05-11T14:25:00Z">
              <w:rPr>
                <w:rStyle w:val="tgc"/>
              </w:rPr>
            </w:rPrChange>
          </w:rPr>
          <w:object w:dxaOrig="380" w:dyaOrig="360" w14:anchorId="430A6439">
            <v:shape id="_x0000_i1121" type="#_x0000_t75" style="width:17.75pt;height:18.25pt" o:ole="">
              <v:imagedata r:id="rId246" o:title=""/>
            </v:shape>
            <o:OLEObject Type="Embed" ProgID="Equation.DSMT4" ShapeID="_x0000_i1121" DrawAspect="Content" ObjectID="_1620276716" r:id="rId247"/>
          </w:object>
        </w:r>
      </w:ins>
      <w:ins w:id="11426" w:author="Mohsen Jafarinejad" w:date="2019-04-27T14:31:00Z">
        <w:r>
          <w:t xml:space="preserve"> </w:t>
        </w:r>
        <w:r>
          <w:rPr>
            <w:rFonts w:hint="cs"/>
            <w:rtl/>
          </w:rPr>
          <w:t xml:space="preserve">برابر شیب نموادر ولتاژ جریان بوده با در نظر گرفتن اینکه در نقطه توان ماکزیمم مقدار مقاومت داخلی و خارجی با هم برابر خواهد بود </w:t>
        </w:r>
      </w:ins>
      <w:customXmlInsRangeStart w:id="11427" w:author="Mohsen Jafarinejad" w:date="2019-04-27T14:31:00Z"/>
      <w:sdt>
        <w:sdtPr>
          <w:rPr>
            <w:rFonts w:hint="cs"/>
            <w:rtl/>
          </w:rPr>
          <w:id w:val="57667803"/>
          <w:citation/>
        </w:sdtPr>
        <w:sdtEndPr/>
        <w:sdtContent>
          <w:customXmlInsRangeEnd w:id="11427"/>
          <w:ins w:id="11428" w:author="Mohsen Jafarinejad" w:date="2019-04-27T14:31:00Z">
            <w:r>
              <w:rPr>
                <w:rStyle w:val="tgc"/>
                <w:rtl/>
              </w:rPr>
              <w:fldChar w:fldCharType="begin"/>
            </w:r>
            <w:r>
              <w:rPr>
                <w:rStyle w:val="tgc"/>
              </w:rPr>
              <w:instrText xml:space="preserve">CITATION 60 \l 1033 </w:instrText>
            </w:r>
            <w:r>
              <w:rPr>
                <w:rStyle w:val="tgc"/>
                <w:rtl/>
              </w:rPr>
              <w:fldChar w:fldCharType="separate"/>
            </w:r>
          </w:ins>
          <w:r>
            <w:rPr>
              <w:noProof/>
            </w:rPr>
            <w:t>[57]</w:t>
          </w:r>
          <w:ins w:id="11429" w:author="Mohsen Jafarinejad" w:date="2019-04-27T14:31:00Z">
            <w:r>
              <w:rPr>
                <w:rStyle w:val="tgc"/>
                <w:rtl/>
              </w:rPr>
              <w:fldChar w:fldCharType="end"/>
            </w:r>
          </w:ins>
          <w:customXmlInsRangeStart w:id="11430" w:author="Mohsen Jafarinejad" w:date="2019-04-27T14:31:00Z"/>
        </w:sdtContent>
      </w:sdt>
      <w:customXmlInsRangeEnd w:id="11430"/>
      <w:ins w:id="11431" w:author="Mohsen Jafarinejad" w:date="2019-05-07T12:26:00Z">
        <w:r w:rsidR="00593A59">
          <w:rPr>
            <w:rFonts w:hint="cs"/>
            <w:rtl/>
          </w:rPr>
          <w:t xml:space="preserve"> </w:t>
        </w:r>
      </w:ins>
      <w:ins w:id="11432" w:author="Mohsen Jafarinejad" w:date="2019-04-27T14:31:00Z">
        <w:r>
          <w:rPr>
            <w:rFonts w:hint="cs"/>
            <w:rtl/>
          </w:rPr>
          <w:t>داریم :</w:t>
        </w:r>
      </w:ins>
    </w:p>
    <w:p w14:paraId="248554AC" w14:textId="77777777" w:rsidR="005F4AF4" w:rsidRDefault="005F4AF4">
      <w:pPr>
        <w:pStyle w:val="payannameh"/>
        <w:tabs>
          <w:tab w:val="left" w:pos="0"/>
          <w:tab w:val="left" w:pos="7371"/>
        </w:tabs>
        <w:spacing w:line="240" w:lineRule="auto"/>
        <w:jc w:val="both"/>
        <w:rPr>
          <w:ins w:id="11433" w:author="Mohsen Jafarinejad" w:date="2019-04-27T14:31:00Z"/>
          <w:rtl/>
        </w:rPr>
        <w:pPrChange w:id="11434" w:author="Mohsen Jafarinejad" w:date="2019-05-08T17:11:00Z">
          <w:pPr>
            <w:pStyle w:val="payannameh"/>
            <w:tabs>
              <w:tab w:val="left" w:pos="0"/>
              <w:tab w:val="left" w:pos="7371"/>
            </w:tabs>
            <w:spacing w:line="240" w:lineRule="auto"/>
          </w:pPr>
        </w:pPrChange>
      </w:pPr>
    </w:p>
    <w:p w14:paraId="50D94DF6" w14:textId="77777777" w:rsidR="00F81795" w:rsidRDefault="00F81795" w:rsidP="00F81795">
      <w:pPr>
        <w:pStyle w:val="a5"/>
        <w:rPr>
          <w:ins w:id="11435" w:author="Mohsen Jafarinejad" w:date="2019-04-27T14:31:00Z"/>
        </w:rPr>
      </w:pPr>
      <w:ins w:id="11436" w:author="Mohsen Jafarinejad" w:date="2019-04-27T14:31:00Z">
        <w:r>
          <w:rPr>
            <w:rStyle w:val="tgc"/>
            <w:rFonts w:hint="cs"/>
            <w:rtl/>
          </w:rPr>
          <w:t xml:space="preserve">                                                                                              </w:t>
        </w:r>
      </w:ins>
      <w:ins w:id="11437" w:author="Mohsen Jafarinejad" w:date="2019-04-27T14:31:00Z">
        <w:r w:rsidRPr="00835EB4">
          <w:rPr>
            <w:rStyle w:val="tgc"/>
          </w:rPr>
          <w:object w:dxaOrig="1200" w:dyaOrig="680" w14:anchorId="00B3C2BE">
            <v:shape id="_x0000_i1122" type="#_x0000_t75" style="width:59.1pt;height:34.95pt" o:ole="">
              <v:imagedata r:id="rId248" o:title=""/>
            </v:shape>
            <o:OLEObject Type="Embed" ProgID="Equation.DSMT4" ShapeID="_x0000_i1122" DrawAspect="Content" ObjectID="_1620276717" r:id="rId249"/>
          </w:object>
        </w:r>
      </w:ins>
    </w:p>
    <w:p w14:paraId="3B90B560" w14:textId="77777777" w:rsidR="00F81795" w:rsidRDefault="00F81795" w:rsidP="00F81795">
      <w:pPr>
        <w:pStyle w:val="payannameh"/>
        <w:tabs>
          <w:tab w:val="left" w:pos="0"/>
          <w:tab w:val="left" w:pos="7371"/>
        </w:tabs>
        <w:spacing w:line="240" w:lineRule="auto"/>
        <w:rPr>
          <w:ins w:id="11438" w:author="Mohsen Jafarinejad" w:date="2019-04-27T14:31:00Z"/>
          <w:b/>
          <w:bCs/>
          <w:rtl/>
        </w:rPr>
      </w:pPr>
    </w:p>
    <w:p w14:paraId="398B0A01" w14:textId="77777777" w:rsidR="00F81795" w:rsidRDefault="00F81795">
      <w:pPr>
        <w:pStyle w:val="a1"/>
        <w:bidi/>
        <w:rPr>
          <w:ins w:id="11439" w:author="Mohsen Jafarinejad" w:date="2019-04-27T14:31:00Z"/>
          <w:rtl/>
        </w:rPr>
        <w:pPrChange w:id="11440" w:author="Mohsen Jafarinejad" w:date="2019-04-27T14:33:00Z">
          <w:pPr>
            <w:pStyle w:val="payannameh"/>
            <w:tabs>
              <w:tab w:val="left" w:pos="0"/>
              <w:tab w:val="left" w:pos="7371"/>
            </w:tabs>
            <w:spacing w:line="240" w:lineRule="auto"/>
          </w:pPr>
        </w:pPrChange>
      </w:pPr>
      <w:bookmarkStart w:id="11441" w:name="_Toc8546177"/>
      <w:bookmarkStart w:id="11442" w:name="_Toc8550847"/>
      <w:ins w:id="11443" w:author="Mohsen Jafarinejad" w:date="2019-04-27T14:31:00Z">
        <w:r w:rsidRPr="002E3E2D">
          <w:rPr>
            <w:rFonts w:hint="cs"/>
            <w:rtl/>
          </w:rPr>
          <w:t xml:space="preserve">فرمول </w:t>
        </w:r>
        <w:r>
          <w:rPr>
            <w:rFonts w:hint="cs"/>
            <w:rtl/>
          </w:rPr>
          <w:t>ساده</w:t>
        </w:r>
        <w:r w:rsidRPr="002E3E2D">
          <w:rPr>
            <w:rFonts w:hint="cs"/>
            <w:rtl/>
          </w:rPr>
          <w:t xml:space="preserve"> شده پلاریزاسیون</w:t>
        </w:r>
        <w:bookmarkEnd w:id="11441"/>
        <w:bookmarkEnd w:id="11442"/>
      </w:ins>
    </w:p>
    <w:p w14:paraId="260B91F2" w14:textId="14E8BA5D" w:rsidR="00F81795" w:rsidRDefault="004817A1">
      <w:pPr>
        <w:pStyle w:val="payannameh"/>
        <w:spacing w:line="240" w:lineRule="auto"/>
        <w:jc w:val="both"/>
        <w:rPr>
          <w:ins w:id="11444" w:author="Mohsen Jafarinejad" w:date="2019-05-07T14:12:00Z"/>
          <w:rtl/>
        </w:rPr>
        <w:pPrChange w:id="11445" w:author="Mohsen Jafarinejad" w:date="2019-05-08T17:11:00Z">
          <w:pPr>
            <w:pStyle w:val="payannameh"/>
            <w:tabs>
              <w:tab w:val="left" w:pos="0"/>
              <w:tab w:val="left" w:pos="7371"/>
            </w:tabs>
            <w:spacing w:line="240" w:lineRule="auto"/>
          </w:pPr>
        </w:pPrChange>
      </w:pPr>
      <w:ins w:id="11446" w:author="Mohsen Jafarinejad" w:date="2019-05-08T17:11:00Z">
        <w:r>
          <w:rPr>
            <w:rFonts w:hint="cs"/>
            <w:rtl/>
          </w:rPr>
          <w:tab/>
        </w:r>
      </w:ins>
      <w:ins w:id="11447" w:author="Mohsen Jafarinejad" w:date="2019-04-27T14:31:00Z">
        <w:r w:rsidR="00F81795">
          <w:rPr>
            <w:rFonts w:hint="cs"/>
            <w:rtl/>
          </w:rPr>
          <w:t xml:space="preserve">با توجه به </w:t>
        </w:r>
        <w:r w:rsidR="00F81795">
          <w:rPr>
            <w:rtl/>
          </w:rPr>
          <w:t>محدود</w:t>
        </w:r>
        <w:r w:rsidR="00F81795">
          <w:rPr>
            <w:rFonts w:hint="cs"/>
            <w:rtl/>
          </w:rPr>
          <w:t>ی</w:t>
        </w:r>
        <w:r w:rsidR="00F81795">
          <w:rPr>
            <w:rFonts w:hint="eastAsia"/>
            <w:rtl/>
          </w:rPr>
          <w:t>ت‌ها</w:t>
        </w:r>
        <w:r w:rsidR="00F81795">
          <w:rPr>
            <w:rFonts w:hint="cs"/>
            <w:rtl/>
          </w:rPr>
          <w:t xml:space="preserve">یی که در تعیین مقادیر </w:t>
        </w:r>
        <w:r w:rsidR="00F81795">
          <w:rPr>
            <w:rtl/>
          </w:rPr>
          <w:t>ثابت‌ها</w:t>
        </w:r>
        <w:r w:rsidR="00F81795">
          <w:rPr>
            <w:rFonts w:hint="cs"/>
            <w:rtl/>
          </w:rPr>
          <w:t>ی افت پتانسیل پیل میکروبی وجود دارد دربرخی تحقیقات از فرمول مورد استفاده درتحقیق کینگ ونگ و همکاران</w:t>
        </w:r>
      </w:ins>
      <w:customXmlInsRangeStart w:id="11448" w:author="Mohsen Jafarinejad" w:date="2019-04-27T14:31:00Z"/>
      <w:sdt>
        <w:sdtPr>
          <w:rPr>
            <w:rFonts w:hint="cs"/>
            <w:rtl/>
          </w:rPr>
          <w:id w:val="1938940076"/>
          <w:citation/>
        </w:sdtPr>
        <w:sdtEndPr/>
        <w:sdtContent>
          <w:customXmlInsRangeEnd w:id="11448"/>
          <w:ins w:id="11449" w:author="Mohsen Jafarinejad" w:date="2019-04-27T14:31:00Z">
            <w:r w:rsidR="00F81795">
              <w:rPr>
                <w:rStyle w:val="tgc"/>
                <w:rtl/>
              </w:rPr>
              <w:fldChar w:fldCharType="begin"/>
            </w:r>
            <w:r w:rsidR="00F81795">
              <w:rPr>
                <w:rStyle w:val="tgc"/>
              </w:rPr>
              <w:instrText xml:space="preserve">CITATION 69 \l 1033 </w:instrText>
            </w:r>
            <w:r w:rsidR="00F81795">
              <w:rPr>
                <w:rStyle w:val="tgc"/>
                <w:rtl/>
              </w:rPr>
              <w:fldChar w:fldCharType="separate"/>
            </w:r>
          </w:ins>
          <w:r w:rsidR="00F81795">
            <w:rPr>
              <w:rStyle w:val="tgc"/>
              <w:noProof/>
              <w:rtl/>
            </w:rPr>
            <w:t xml:space="preserve"> </w:t>
          </w:r>
          <w:r w:rsidR="00F81795">
            <w:rPr>
              <w:noProof/>
            </w:rPr>
            <w:t>[65]</w:t>
          </w:r>
          <w:ins w:id="11450" w:author="Mohsen Jafarinejad" w:date="2019-04-27T14:31:00Z">
            <w:r w:rsidR="00F81795">
              <w:rPr>
                <w:rStyle w:val="tgc"/>
                <w:rtl/>
              </w:rPr>
              <w:fldChar w:fldCharType="end"/>
            </w:r>
          </w:ins>
          <w:customXmlInsRangeStart w:id="11451" w:author="Mohsen Jafarinejad" w:date="2019-04-27T14:31:00Z"/>
        </w:sdtContent>
      </w:sdt>
      <w:customXmlInsRangeEnd w:id="11451"/>
      <w:ins w:id="11452" w:author="Mohsen Jafarinejad" w:date="2019-05-07T12:13:00Z">
        <w:r w:rsidR="00382E6C">
          <w:rPr>
            <w:rFonts w:hint="cs"/>
            <w:rtl/>
          </w:rPr>
          <w:t xml:space="preserve"> </w:t>
        </w:r>
      </w:ins>
      <w:ins w:id="11453" w:author="Mohsen Jafarinejad" w:date="2019-04-27T14:31:00Z">
        <w:r w:rsidR="00F81795">
          <w:rPr>
            <w:rFonts w:hint="cs"/>
            <w:rtl/>
          </w:rPr>
          <w:t xml:space="preserve">استفاده می نمایندکه فرم ساده شده معادله بالا بوده و بصورت کلی زیر بیان </w:t>
        </w:r>
        <w:r w:rsidR="00F81795">
          <w:rPr>
            <w:rtl/>
          </w:rPr>
          <w:t>م</w:t>
        </w:r>
        <w:r w:rsidR="00F81795">
          <w:rPr>
            <w:rFonts w:hint="cs"/>
            <w:rtl/>
          </w:rPr>
          <w:t>ی‌</w:t>
        </w:r>
        <w:r w:rsidR="00F81795">
          <w:rPr>
            <w:rFonts w:hint="eastAsia"/>
            <w:rtl/>
          </w:rPr>
          <w:t>گردد</w:t>
        </w:r>
        <w:r w:rsidR="00F81795">
          <w:rPr>
            <w:rFonts w:hint="cs"/>
            <w:rtl/>
          </w:rPr>
          <w:t>.</w:t>
        </w:r>
      </w:ins>
    </w:p>
    <w:p w14:paraId="04DB759F" w14:textId="77777777" w:rsidR="00177606" w:rsidRDefault="00177606" w:rsidP="00F81795">
      <w:pPr>
        <w:pStyle w:val="payannameh"/>
        <w:tabs>
          <w:tab w:val="left" w:pos="0"/>
          <w:tab w:val="left" w:pos="7371"/>
        </w:tabs>
        <w:spacing w:line="240" w:lineRule="auto"/>
        <w:rPr>
          <w:ins w:id="11454" w:author="Mohsen Jafarinejad" w:date="2019-04-27T14:31:00Z"/>
          <w:rtl/>
        </w:rPr>
      </w:pPr>
    </w:p>
    <w:p w14:paraId="24EAB2A1" w14:textId="54910A72" w:rsidR="00F81795" w:rsidRPr="002E3E2D" w:rsidRDefault="00177606" w:rsidP="00F81795">
      <w:pPr>
        <w:pStyle w:val="a5"/>
        <w:rPr>
          <w:ins w:id="11455" w:author="Mohsen Jafarinejad" w:date="2019-04-27T14:31:00Z"/>
          <w:rtl/>
        </w:rPr>
      </w:pPr>
      <w:ins w:id="11456" w:author="Mohsen Jafarinejad" w:date="2019-05-07T14:12:00Z">
        <w:r>
          <w:rPr>
            <w:rStyle w:val="tgc"/>
            <w:rFonts w:hint="cs"/>
            <w:rtl/>
          </w:rPr>
          <w:t xml:space="preserve"> </w:t>
        </w:r>
      </w:ins>
      <w:ins w:id="11457" w:author="Mohsen Jafarinejad" w:date="2019-04-27T14:31:00Z">
        <w:r w:rsidR="00F81795">
          <w:rPr>
            <w:rStyle w:val="tgc"/>
            <w:rFonts w:hint="cs"/>
            <w:rtl/>
          </w:rPr>
          <w:t xml:space="preserve">     </w:t>
        </w:r>
      </w:ins>
      <w:ins w:id="11458" w:author="Mohsen Jafarinejad" w:date="2019-04-27T14:31:00Z">
        <w:r w:rsidR="00F81795" w:rsidRPr="002E3E2D">
          <w:rPr>
            <w:rStyle w:val="tgc"/>
          </w:rPr>
          <w:object w:dxaOrig="6920" w:dyaOrig="680" w14:anchorId="0B4292F2">
            <v:shape id="_x0000_i1123" type="#_x0000_t75" style="width:344.95pt;height:34.95pt" o:ole="">
              <v:imagedata r:id="rId250" o:title=""/>
            </v:shape>
            <o:OLEObject Type="Embed" ProgID="Equation.DSMT4" ShapeID="_x0000_i1123" DrawAspect="Content" ObjectID="_1620276718" r:id="rId251"/>
          </w:object>
        </w:r>
      </w:ins>
    </w:p>
    <w:p w14:paraId="58A09BC9" w14:textId="77777777" w:rsidR="005F4AF4" w:rsidRDefault="005F4AF4" w:rsidP="00F81795">
      <w:pPr>
        <w:pStyle w:val="payannameh"/>
        <w:tabs>
          <w:tab w:val="left" w:pos="0"/>
          <w:tab w:val="left" w:pos="7371"/>
        </w:tabs>
        <w:spacing w:line="240" w:lineRule="auto"/>
        <w:rPr>
          <w:ins w:id="11459" w:author="Mohsen Jafarinejad" w:date="2019-05-07T14:12:00Z"/>
          <w:rStyle w:val="tgc"/>
          <w:rtl/>
        </w:rPr>
      </w:pPr>
    </w:p>
    <w:p w14:paraId="5AD3896D" w14:textId="77777777" w:rsidR="00F81795" w:rsidRDefault="00F81795" w:rsidP="00F81795">
      <w:pPr>
        <w:pStyle w:val="payannameh"/>
        <w:tabs>
          <w:tab w:val="left" w:pos="0"/>
          <w:tab w:val="left" w:pos="7371"/>
        </w:tabs>
        <w:spacing w:line="240" w:lineRule="auto"/>
        <w:rPr>
          <w:ins w:id="11460" w:author="Mohsen Jafarinejad" w:date="2019-04-27T14:31:00Z"/>
          <w:rtl/>
        </w:rPr>
      </w:pPr>
      <w:ins w:id="11461" w:author="Mohsen Jafarinejad" w:date="2019-04-27T14:31:00Z">
        <w:r w:rsidRPr="001E3255">
          <w:rPr>
            <w:rStyle w:val="tgc"/>
          </w:rPr>
          <w:object w:dxaOrig="300" w:dyaOrig="360" w14:anchorId="140C0FEE">
            <v:shape id="_x0000_i1124" type="#_x0000_t75" style="width:15.05pt;height:18.25pt" o:ole="">
              <v:imagedata r:id="rId252" o:title=""/>
            </v:shape>
            <o:OLEObject Type="Embed" ProgID="Equation.DSMT4" ShapeID="_x0000_i1124" DrawAspect="Content" ObjectID="_1620276719" r:id="rId253"/>
          </w:object>
        </w:r>
      </w:ins>
      <w:ins w:id="11462" w:author="Mohsen Jafarinejad" w:date="2019-04-27T14:31:00Z">
        <w:r>
          <w:rPr>
            <w:rFonts w:hint="cs"/>
            <w:rtl/>
          </w:rPr>
          <w:t>و</w:t>
        </w:r>
      </w:ins>
      <w:ins w:id="11463" w:author="Mohsen Jafarinejad" w:date="2019-04-27T14:31:00Z">
        <w:r w:rsidRPr="001E3255">
          <w:rPr>
            <w:rStyle w:val="tgc"/>
          </w:rPr>
          <w:object w:dxaOrig="300" w:dyaOrig="360" w14:anchorId="2DCBDD6A">
            <v:shape id="_x0000_i1125" type="#_x0000_t75" style="width:15.05pt;height:18.25pt" o:ole="">
              <v:imagedata r:id="rId254" o:title=""/>
            </v:shape>
            <o:OLEObject Type="Embed" ProgID="Equation.DSMT4" ShapeID="_x0000_i1125" DrawAspect="Content" ObjectID="_1620276720" r:id="rId255"/>
          </w:object>
        </w:r>
      </w:ins>
      <w:ins w:id="11464" w:author="Mohsen Jafarinejad" w:date="2019-04-27T14:31:00Z">
        <w:r>
          <w:rPr>
            <w:rFonts w:hint="cs"/>
            <w:rtl/>
          </w:rPr>
          <w:t xml:space="preserve"> </w:t>
        </w:r>
        <w:r>
          <w:rPr>
            <w:rtl/>
          </w:rPr>
          <w:t>ثابت‌ها</w:t>
        </w:r>
        <w:r>
          <w:rPr>
            <w:rFonts w:hint="cs"/>
            <w:rtl/>
          </w:rPr>
          <w:t>ی افت فعال سازی آند</w:t>
        </w:r>
      </w:ins>
    </w:p>
    <w:p w14:paraId="004C0A9F" w14:textId="77777777" w:rsidR="00F81795" w:rsidRDefault="00F81795" w:rsidP="00F81795">
      <w:pPr>
        <w:pStyle w:val="payannameh"/>
        <w:tabs>
          <w:tab w:val="left" w:pos="0"/>
          <w:tab w:val="left" w:pos="7371"/>
        </w:tabs>
        <w:spacing w:line="240" w:lineRule="auto"/>
        <w:rPr>
          <w:ins w:id="11465" w:author="Mohsen Jafarinejad" w:date="2019-04-27T14:31:00Z"/>
          <w:rtl/>
        </w:rPr>
      </w:pPr>
      <w:ins w:id="11466" w:author="Mohsen Jafarinejad" w:date="2019-04-27T14:31:00Z">
        <w:r w:rsidRPr="001E3255">
          <w:rPr>
            <w:rStyle w:val="tgc"/>
          </w:rPr>
          <w:object w:dxaOrig="300" w:dyaOrig="360" w14:anchorId="00F9F355">
            <v:shape id="_x0000_i1126" type="#_x0000_t75" style="width:15.05pt;height:18.25pt" o:ole="">
              <v:imagedata r:id="rId256" o:title=""/>
            </v:shape>
            <o:OLEObject Type="Embed" ProgID="Equation.DSMT4" ShapeID="_x0000_i1126" DrawAspect="Content" ObjectID="_1620276721" r:id="rId257"/>
          </w:object>
        </w:r>
      </w:ins>
      <w:ins w:id="11467" w:author="Mohsen Jafarinejad" w:date="2019-04-27T14:31:00Z">
        <w:r>
          <w:rPr>
            <w:rFonts w:hint="cs"/>
            <w:rtl/>
          </w:rPr>
          <w:t>و</w:t>
        </w:r>
      </w:ins>
      <w:ins w:id="11468" w:author="Mohsen Jafarinejad" w:date="2019-04-27T14:31:00Z">
        <w:r w:rsidRPr="001E3255">
          <w:rPr>
            <w:rStyle w:val="tgc"/>
          </w:rPr>
          <w:object w:dxaOrig="300" w:dyaOrig="360" w14:anchorId="0FF8A81C">
            <v:shape id="_x0000_i1127" type="#_x0000_t75" style="width:15.05pt;height:18.25pt" o:ole="">
              <v:imagedata r:id="rId258" o:title=""/>
            </v:shape>
            <o:OLEObject Type="Embed" ProgID="Equation.DSMT4" ShapeID="_x0000_i1127" DrawAspect="Content" ObjectID="_1620276722" r:id="rId259"/>
          </w:object>
        </w:r>
      </w:ins>
      <w:ins w:id="11469" w:author="Mohsen Jafarinejad" w:date="2019-04-27T14:31:00Z">
        <w:r>
          <w:rPr>
            <w:rFonts w:hint="cs"/>
            <w:rtl/>
          </w:rPr>
          <w:t xml:space="preserve"> </w:t>
        </w:r>
        <w:r>
          <w:rPr>
            <w:rtl/>
          </w:rPr>
          <w:t>ثابت‌ها</w:t>
        </w:r>
        <w:r>
          <w:rPr>
            <w:rFonts w:hint="cs"/>
            <w:rtl/>
          </w:rPr>
          <w:t>ی افت فعال سازی کاتد</w:t>
        </w:r>
      </w:ins>
    </w:p>
    <w:p w14:paraId="00401815" w14:textId="77777777" w:rsidR="00F81795" w:rsidRDefault="00F81795" w:rsidP="00F81795">
      <w:pPr>
        <w:pStyle w:val="payannameh"/>
        <w:tabs>
          <w:tab w:val="left" w:pos="0"/>
          <w:tab w:val="left" w:pos="7371"/>
        </w:tabs>
        <w:spacing w:line="240" w:lineRule="auto"/>
        <w:rPr>
          <w:ins w:id="11470" w:author="Mohsen Jafarinejad" w:date="2019-04-27T14:31:00Z"/>
          <w:rtl/>
        </w:rPr>
      </w:pPr>
      <w:ins w:id="11471" w:author="Mohsen Jafarinejad" w:date="2019-04-27T14:31:00Z">
        <w:r w:rsidRPr="001E3255">
          <w:rPr>
            <w:rStyle w:val="tgc"/>
          </w:rPr>
          <w:object w:dxaOrig="200" w:dyaOrig="220" w14:anchorId="5155FA0C">
            <v:shape id="_x0000_i1128" type="#_x0000_t75" style="width:9.65pt;height:11.8pt" o:ole="">
              <v:imagedata r:id="rId260" o:title=""/>
            </v:shape>
            <o:OLEObject Type="Embed" ProgID="Equation.DSMT4" ShapeID="_x0000_i1128" DrawAspect="Content" ObjectID="_1620276723" r:id="rId261"/>
          </w:object>
        </w:r>
      </w:ins>
      <w:ins w:id="11472" w:author="Mohsen Jafarinejad" w:date="2019-04-27T14:31:00Z">
        <w:r>
          <w:rPr>
            <w:rFonts w:hint="cs"/>
            <w:rtl/>
          </w:rPr>
          <w:t xml:space="preserve"> ضریب مربوط به افت غلظتی که بصورت آزمایشگاهی تعیین می‌گردد.</w:t>
        </w:r>
      </w:ins>
    </w:p>
    <w:p w14:paraId="65494017" w14:textId="5E680BFC" w:rsidR="00F81795" w:rsidRDefault="00F81795">
      <w:pPr>
        <w:pStyle w:val="a5"/>
        <w:numPr>
          <w:ilvl w:val="0"/>
          <w:numId w:val="0"/>
        </w:numPr>
        <w:rPr>
          <w:ins w:id="11473" w:author="Mohsen Jafarinejad" w:date="2019-04-27T14:33:00Z"/>
          <w:rtl/>
        </w:rPr>
        <w:pPrChange w:id="11474" w:author="Mohsen" w:date="2019-03-17T17:21:00Z">
          <w:pPr>
            <w:pStyle w:val="payannameh"/>
            <w:tabs>
              <w:tab w:val="left" w:pos="0"/>
              <w:tab w:val="left" w:pos="7371"/>
            </w:tabs>
            <w:spacing w:line="240" w:lineRule="auto"/>
            <w:jc w:val="right"/>
          </w:pPr>
        </w:pPrChange>
      </w:pPr>
    </w:p>
    <w:p w14:paraId="00EE91AF" w14:textId="77777777" w:rsidR="00F81795" w:rsidRPr="002B72E7" w:rsidRDefault="00F81795">
      <w:pPr>
        <w:pStyle w:val="a5"/>
        <w:numPr>
          <w:ilvl w:val="0"/>
          <w:numId w:val="0"/>
        </w:numPr>
        <w:rPr>
          <w:rtl/>
        </w:rPr>
        <w:pPrChange w:id="11475" w:author="Mohsen" w:date="2019-03-17T17:21:00Z">
          <w:pPr>
            <w:pStyle w:val="payannameh"/>
            <w:tabs>
              <w:tab w:val="left" w:pos="0"/>
              <w:tab w:val="left" w:pos="7371"/>
            </w:tabs>
            <w:spacing w:line="240" w:lineRule="auto"/>
            <w:jc w:val="right"/>
          </w:pPr>
        </w:pPrChange>
      </w:pPr>
    </w:p>
    <w:p w14:paraId="49853ECF" w14:textId="77777777" w:rsidR="00280AFB" w:rsidRPr="00D96E6D" w:rsidRDefault="00280AFB" w:rsidP="00005223">
      <w:pPr>
        <w:pStyle w:val="a0"/>
        <w:bidi/>
      </w:pPr>
      <w:bookmarkStart w:id="11476" w:name="_Toc3666285"/>
      <w:bookmarkStart w:id="11477" w:name="_Toc3666534"/>
      <w:bookmarkStart w:id="11478" w:name="_Toc8546178"/>
      <w:bookmarkStart w:id="11479" w:name="_Toc8550848"/>
      <w:r w:rsidRPr="00D96E6D">
        <w:rPr>
          <w:rtl/>
        </w:rPr>
        <w:lastRenderedPageBreak/>
        <w:t>انتخاب ابعاد و متغیرهای سیستم</w:t>
      </w:r>
      <w:bookmarkEnd w:id="11476"/>
      <w:bookmarkEnd w:id="11477"/>
      <w:bookmarkEnd w:id="11478"/>
      <w:bookmarkEnd w:id="11479"/>
    </w:p>
    <w:p w14:paraId="57FD5C7C" w14:textId="604FDCF6" w:rsidR="00280AFB" w:rsidRPr="002B72E7" w:rsidRDefault="00005223">
      <w:pPr>
        <w:pStyle w:val="payannameh"/>
        <w:tabs>
          <w:tab w:val="left" w:pos="0"/>
          <w:tab w:val="left" w:pos="567"/>
          <w:tab w:val="left" w:pos="7371"/>
        </w:tabs>
        <w:spacing w:line="240" w:lineRule="auto"/>
        <w:jc w:val="both"/>
        <w:pPrChange w:id="11480" w:author="Mohsen Jafarinejad" w:date="2019-05-08T17:11:00Z">
          <w:pPr>
            <w:pStyle w:val="payannameh"/>
            <w:tabs>
              <w:tab w:val="left" w:pos="0"/>
              <w:tab w:val="left" w:pos="567"/>
              <w:tab w:val="left" w:pos="7371"/>
            </w:tabs>
            <w:spacing w:line="240" w:lineRule="auto"/>
          </w:pPr>
        </w:pPrChange>
      </w:pPr>
      <w:r>
        <w:rPr>
          <w:rtl/>
        </w:rPr>
        <w:tab/>
      </w:r>
      <w:r w:rsidR="00280AFB" w:rsidRPr="002B72E7">
        <w:rPr>
          <w:rtl/>
        </w:rPr>
        <w:t xml:space="preserve">انتخاب ابعاد و متغیرها بخشی بر اساس مقادیر یک پیل فرضی و سایر متغیرها </w:t>
      </w:r>
      <w:r w:rsidR="00280AFB" w:rsidRPr="002B72E7">
        <w:rPr>
          <w:rFonts w:ascii="Times New Roman" w:hAnsi="Times New Roman" w:cs="Times New Roman" w:hint="cs"/>
          <w:rtl/>
        </w:rPr>
        <w:t> </w:t>
      </w:r>
      <w:r w:rsidR="00280AFB" w:rsidRPr="002B72E7">
        <w:rPr>
          <w:rtl/>
        </w:rPr>
        <w:t xml:space="preserve">بر اساس </w:t>
      </w:r>
      <w:r w:rsidR="000B0AD8" w:rsidRPr="002B72E7">
        <w:rPr>
          <w:rtl/>
        </w:rPr>
        <w:t>داده‌ها</w:t>
      </w:r>
      <w:r w:rsidR="000B0AD8" w:rsidRPr="002B72E7">
        <w:rPr>
          <w:rFonts w:hint="cs"/>
          <w:rtl/>
        </w:rPr>
        <w:t>ی</w:t>
      </w:r>
      <w:r w:rsidR="00280AFB" w:rsidRPr="002B72E7">
        <w:rPr>
          <w:rtl/>
        </w:rPr>
        <w:t xml:space="preserve"> شبیه سازی های پیشین در مقالات که توضیح داده شده صورت گرفته است،</w:t>
      </w:r>
      <w:r w:rsidR="000B0AD8" w:rsidRPr="002B72E7">
        <w:rPr>
          <w:rtl/>
        </w:rPr>
        <w:t xml:space="preserve"> همچن</w:t>
      </w:r>
      <w:r w:rsidR="000B0AD8" w:rsidRPr="002B72E7">
        <w:rPr>
          <w:rFonts w:hint="cs"/>
          <w:rtl/>
        </w:rPr>
        <w:t>ی</w:t>
      </w:r>
      <w:r w:rsidR="000B0AD8" w:rsidRPr="002B72E7">
        <w:rPr>
          <w:rFonts w:hint="eastAsia"/>
          <w:rtl/>
        </w:rPr>
        <w:t>ن</w:t>
      </w:r>
      <w:r w:rsidR="00280AFB" w:rsidRPr="002B72E7">
        <w:rPr>
          <w:rtl/>
        </w:rPr>
        <w:t xml:space="preserve"> به جهت بهبود شبیه سازی و افزایش سرعت محاسبات برخی ساده سازی ها صورت گرفته است.</w:t>
      </w:r>
    </w:p>
    <w:p w14:paraId="2DD1E0CF" w14:textId="7197D115" w:rsidR="00280AFB" w:rsidRPr="002B72E7" w:rsidRDefault="000408ED">
      <w:pPr>
        <w:pStyle w:val="payannameh"/>
        <w:tabs>
          <w:tab w:val="left" w:pos="0"/>
          <w:tab w:val="left" w:pos="567"/>
          <w:tab w:val="left" w:pos="7371"/>
        </w:tabs>
        <w:spacing w:line="240" w:lineRule="auto"/>
        <w:jc w:val="both"/>
        <w:rPr>
          <w:rtl/>
        </w:rPr>
        <w:pPrChange w:id="11481" w:author="Mohsen Jafarinejad" w:date="2019-05-08T17:12:00Z">
          <w:pPr>
            <w:pStyle w:val="payannameh"/>
            <w:tabs>
              <w:tab w:val="left" w:pos="0"/>
              <w:tab w:val="left" w:pos="7371"/>
            </w:tabs>
            <w:spacing w:line="240" w:lineRule="auto"/>
          </w:pPr>
        </w:pPrChange>
      </w:pPr>
      <w:ins w:id="11482" w:author="Mohsen Jafarinejad" w:date="2019-04-27T14:24:00Z">
        <w:r>
          <w:rPr>
            <w:rFonts w:hint="cs"/>
            <w:rtl/>
          </w:rPr>
          <w:tab/>
        </w:r>
      </w:ins>
      <w:r w:rsidR="00280AFB" w:rsidRPr="002B72E7">
        <w:rPr>
          <w:rtl/>
        </w:rPr>
        <w:t xml:space="preserve">پیل سوختی مدل شده </w:t>
      </w:r>
      <w:r w:rsidR="000B0AD8" w:rsidRPr="002B72E7">
        <w:rPr>
          <w:rtl/>
        </w:rPr>
        <w:t>به‌صورت</w:t>
      </w:r>
      <w:r w:rsidR="00280AFB" w:rsidRPr="002B72E7">
        <w:rPr>
          <w:rtl/>
        </w:rPr>
        <w:t xml:space="preserve"> متقارن فرض شده لذا جهت کاهش حجم محاسبات در فلوئنت پیل را به صورت </w:t>
      </w:r>
      <w:r w:rsidR="00A33F66">
        <w:t>A</w:t>
      </w:r>
      <w:r w:rsidR="00280AFB" w:rsidRPr="002B72E7">
        <w:t>symmetric</w:t>
      </w:r>
      <w:r w:rsidR="00280AFB" w:rsidRPr="002B72E7">
        <w:rPr>
          <w:rtl/>
        </w:rPr>
        <w:t xml:space="preserve"> با طول 28.2 در نظر </w:t>
      </w:r>
      <w:r w:rsidR="000B0AD8" w:rsidRPr="002B72E7">
        <w:rPr>
          <w:rtl/>
        </w:rPr>
        <w:t>گرفته‌ا</w:t>
      </w:r>
      <w:r w:rsidR="000B0AD8" w:rsidRPr="002B72E7">
        <w:rPr>
          <w:rFonts w:hint="cs"/>
          <w:rtl/>
        </w:rPr>
        <w:t>ی</w:t>
      </w:r>
      <w:r w:rsidR="000B0AD8" w:rsidRPr="002B72E7">
        <w:rPr>
          <w:rFonts w:hint="eastAsia"/>
          <w:rtl/>
        </w:rPr>
        <w:t>م</w:t>
      </w:r>
      <w:r w:rsidR="00280AFB" w:rsidRPr="002B72E7">
        <w:rPr>
          <w:rtl/>
        </w:rPr>
        <w:t xml:space="preserve"> که برابر پیلی با قطر 56.4 میلیمتر </w:t>
      </w:r>
      <w:r w:rsidR="000B0AD8" w:rsidRPr="002B72E7">
        <w:rPr>
          <w:rtl/>
        </w:rPr>
        <w:t>م</w:t>
      </w:r>
      <w:r w:rsidR="000B0AD8" w:rsidRPr="002B72E7">
        <w:rPr>
          <w:rFonts w:hint="cs"/>
          <w:rtl/>
        </w:rPr>
        <w:t>ی‌</w:t>
      </w:r>
      <w:r w:rsidR="000B0AD8" w:rsidRPr="002B72E7">
        <w:rPr>
          <w:rFonts w:hint="eastAsia"/>
          <w:rtl/>
        </w:rPr>
        <w:t>شود</w:t>
      </w:r>
      <w:r w:rsidR="00280AFB" w:rsidRPr="002B72E7">
        <w:rPr>
          <w:rtl/>
        </w:rPr>
        <w:t xml:space="preserve">. هر کدام از </w:t>
      </w:r>
      <w:r w:rsidR="000B0AD8" w:rsidRPr="002B72E7">
        <w:rPr>
          <w:rtl/>
        </w:rPr>
        <w:t>الکترودها</w:t>
      </w:r>
      <w:r w:rsidR="00280AFB" w:rsidRPr="002B72E7">
        <w:rPr>
          <w:rtl/>
        </w:rPr>
        <w:t xml:space="preserve"> با طول 6 میلیمتر با قطر مشابه محفظه فرض شده است بنابراین مساحت سطح تصویر شده الکترود غشا و محفظه برابر 24.95 سانتیمتر مربع خواهد بود. همچنین غشاء نفیونی از جنس نفیون 117 و با ضخامت 177.8 میکرون در نظر گرفته شده است که مقدار طول در نظر گرفته شده در مقاله مدل شده اولیه است.</w:t>
      </w:r>
    </w:p>
    <w:p w14:paraId="2CD22130" w14:textId="3D64EC17" w:rsidR="00F81795" w:rsidRDefault="00280AFB">
      <w:pPr>
        <w:pStyle w:val="payannameh"/>
        <w:tabs>
          <w:tab w:val="left" w:pos="0"/>
          <w:tab w:val="left" w:pos="7371"/>
        </w:tabs>
        <w:spacing w:line="240" w:lineRule="auto"/>
        <w:jc w:val="both"/>
        <w:rPr>
          <w:ins w:id="11483" w:author="Mohsen Jafarinejad" w:date="2019-05-08T17:12:00Z"/>
          <w:rtl/>
        </w:rPr>
        <w:pPrChange w:id="11484" w:author="Mohsen Jafarinejad" w:date="2019-05-08T17:12:00Z">
          <w:pPr>
            <w:pStyle w:val="payannameh"/>
            <w:tabs>
              <w:tab w:val="left" w:pos="0"/>
              <w:tab w:val="left" w:pos="7371"/>
            </w:tabs>
            <w:spacing w:line="240" w:lineRule="auto"/>
          </w:pPr>
        </w:pPrChange>
      </w:pPr>
      <w:r w:rsidRPr="00D96E6D">
        <w:rPr>
          <w:rtl/>
        </w:rPr>
        <w:t xml:space="preserve">برای این مدل </w:t>
      </w:r>
      <w:r w:rsidR="000B0AD8" w:rsidRPr="00D96E6D">
        <w:rPr>
          <w:rtl/>
        </w:rPr>
        <w:t>الکترودها</w:t>
      </w:r>
      <w:r w:rsidRPr="00D96E6D">
        <w:rPr>
          <w:rtl/>
        </w:rPr>
        <w:t xml:space="preserve"> از نوع گرافیتی فرض </w:t>
      </w:r>
      <w:r w:rsidR="000B0AD8" w:rsidRPr="00D96E6D">
        <w:rPr>
          <w:rtl/>
        </w:rPr>
        <w:t>شده‌اند</w:t>
      </w:r>
      <w:r w:rsidRPr="00D96E6D">
        <w:rPr>
          <w:rtl/>
        </w:rPr>
        <w:t xml:space="preserve"> با نسبت سطح به حجم 10666 که همان مقادیر مدل پایه است و از </w:t>
      </w:r>
      <w:r w:rsidR="000B0AD8" w:rsidRPr="00D96E6D">
        <w:rPr>
          <w:rtl/>
        </w:rPr>
        <w:t>داده‌ها</w:t>
      </w:r>
      <w:r w:rsidR="000B0AD8" w:rsidRPr="00D96E6D">
        <w:rPr>
          <w:rFonts w:hint="cs"/>
          <w:rtl/>
        </w:rPr>
        <w:t>ی</w:t>
      </w:r>
      <w:r w:rsidRPr="00D96E6D">
        <w:rPr>
          <w:rtl/>
        </w:rPr>
        <w:t xml:space="preserve"> شرکت سازنده سازنده </w:t>
      </w:r>
      <w:r w:rsidR="000B0AD8" w:rsidRPr="00D96E6D">
        <w:rPr>
          <w:rtl/>
        </w:rPr>
        <w:t>الکترودها</w:t>
      </w:r>
      <w:r w:rsidRPr="00D96E6D">
        <w:rPr>
          <w:rtl/>
        </w:rPr>
        <w:t xml:space="preserve"> قابل استخراج خواهد بود.</w:t>
      </w:r>
      <w:r w:rsidR="000B0AD8" w:rsidRPr="00D96E6D">
        <w:rPr>
          <w:rtl/>
        </w:rPr>
        <w:t xml:space="preserve"> (</w:t>
      </w:r>
      <w:r w:rsidRPr="00D96E6D">
        <w:rPr>
          <w:rtl/>
        </w:rPr>
        <w:t xml:space="preserve">یا با استفاده از اندازه گیری ابعاد </w:t>
      </w:r>
      <w:r w:rsidR="000B0AD8" w:rsidRPr="00D96E6D">
        <w:rPr>
          <w:rtl/>
        </w:rPr>
        <w:t>س</w:t>
      </w:r>
      <w:r w:rsidR="000B0AD8" w:rsidRPr="00D96E6D">
        <w:rPr>
          <w:rFonts w:hint="cs"/>
          <w:rtl/>
        </w:rPr>
        <w:t>ی</w:t>
      </w:r>
      <w:r w:rsidR="000B0AD8" w:rsidRPr="00D96E6D">
        <w:rPr>
          <w:rFonts w:hint="eastAsia"/>
          <w:rtl/>
        </w:rPr>
        <w:t>م‌ها</w:t>
      </w:r>
      <w:r w:rsidR="000B0AD8" w:rsidRPr="00D96E6D">
        <w:rPr>
          <w:rFonts w:hint="cs"/>
          <w:rtl/>
        </w:rPr>
        <w:t>ی</w:t>
      </w:r>
      <w:r w:rsidRPr="00D96E6D">
        <w:rPr>
          <w:rtl/>
        </w:rPr>
        <w:t xml:space="preserve"> گرافیتی در زیر میکروسکوپ و چگالی الکترودها) مقدار تخلخل این </w:t>
      </w:r>
      <w:r w:rsidR="000B0AD8" w:rsidRPr="00D96E6D">
        <w:rPr>
          <w:rtl/>
        </w:rPr>
        <w:t>الکترودها</w:t>
      </w:r>
      <w:r w:rsidRPr="00D96E6D">
        <w:rPr>
          <w:rtl/>
        </w:rPr>
        <w:t xml:space="preserve"> نیز برابر 0.96 محاسبه شده است.</w:t>
      </w:r>
    </w:p>
    <w:p w14:paraId="4A62E011" w14:textId="77777777" w:rsidR="009902E2" w:rsidRDefault="009902E2">
      <w:pPr>
        <w:pStyle w:val="payannameh"/>
        <w:tabs>
          <w:tab w:val="left" w:pos="0"/>
          <w:tab w:val="left" w:pos="7371"/>
        </w:tabs>
        <w:spacing w:line="240" w:lineRule="auto"/>
        <w:jc w:val="both"/>
        <w:pPrChange w:id="11485" w:author="Mohsen Jafarinejad" w:date="2019-05-08T17:12:00Z">
          <w:pPr>
            <w:pStyle w:val="payannameh"/>
            <w:tabs>
              <w:tab w:val="left" w:pos="0"/>
              <w:tab w:val="left" w:pos="7371"/>
            </w:tabs>
            <w:spacing w:line="240" w:lineRule="auto"/>
          </w:pPr>
        </w:pPrChange>
      </w:pPr>
    </w:p>
    <w:p w14:paraId="0B532F1B" w14:textId="11AC69EE" w:rsidR="00F82B0E" w:rsidDel="004B6F6A" w:rsidRDefault="00F82B0E" w:rsidP="00B303C7">
      <w:pPr>
        <w:pStyle w:val="payannameh"/>
        <w:tabs>
          <w:tab w:val="left" w:pos="0"/>
          <w:tab w:val="left" w:pos="7371"/>
        </w:tabs>
        <w:spacing w:line="240" w:lineRule="auto"/>
        <w:rPr>
          <w:del w:id="11486" w:author="Mohsen" w:date="2019-03-17T17:21:00Z"/>
          <w:rtl/>
        </w:rPr>
      </w:pPr>
      <w:bookmarkStart w:id="11487" w:name="_Toc8550991"/>
      <w:bookmarkEnd w:id="11487"/>
    </w:p>
    <w:p w14:paraId="7AD7BB20" w14:textId="613DE17E" w:rsidR="00D96E6D" w:rsidRPr="00D96E6D" w:rsidRDefault="00D96E6D" w:rsidP="00997A3D">
      <w:pPr>
        <w:pStyle w:val="a3"/>
        <w:rPr>
          <w:rtl/>
        </w:rPr>
      </w:pPr>
      <w:bookmarkStart w:id="11488" w:name="_Toc8550992"/>
      <w:r w:rsidRPr="00D96E6D">
        <w:rPr>
          <w:rFonts w:hint="cs"/>
          <w:rtl/>
        </w:rPr>
        <w:t>جدول مشخصات ابعادی پیل شبیه‌سازی شده</w:t>
      </w:r>
      <w:bookmarkEnd w:id="11488"/>
    </w:p>
    <w:tbl>
      <w:tblPr>
        <w:tblW w:w="5940" w:type="dxa"/>
        <w:jc w:val="center"/>
        <w:tblLook w:val="04A0" w:firstRow="1" w:lastRow="0" w:firstColumn="1" w:lastColumn="0" w:noHBand="0" w:noVBand="1"/>
      </w:tblPr>
      <w:tblGrid>
        <w:gridCol w:w="3007"/>
        <w:gridCol w:w="2933"/>
      </w:tblGrid>
      <w:tr w:rsidR="00D96E6D" w:rsidRPr="00D96E6D" w14:paraId="684CEA63" w14:textId="77777777" w:rsidTr="00D96E6D">
        <w:trPr>
          <w:trHeight w:val="300"/>
          <w:jc w:val="center"/>
        </w:trPr>
        <w:tc>
          <w:tcPr>
            <w:tcW w:w="5940" w:type="dxa"/>
            <w:gridSpan w:val="2"/>
            <w:tcBorders>
              <w:top w:val="single" w:sz="4" w:space="0" w:color="auto"/>
              <w:left w:val="single" w:sz="4" w:space="0" w:color="auto"/>
              <w:bottom w:val="single" w:sz="4" w:space="0" w:color="auto"/>
              <w:right w:val="single" w:sz="4" w:space="0" w:color="auto"/>
            </w:tcBorders>
            <w:shd w:val="clear" w:color="000000" w:fill="8DB4E2"/>
            <w:noWrap/>
            <w:vAlign w:val="bottom"/>
            <w:hideMark/>
          </w:tcPr>
          <w:p w14:paraId="7E143547" w14:textId="15EB67A2" w:rsidR="00D96E6D" w:rsidRPr="00D96E6D" w:rsidRDefault="00D96E6D" w:rsidP="005E409E">
            <w:pPr>
              <w:tabs>
                <w:tab w:val="left" w:pos="0"/>
                <w:tab w:val="left" w:pos="7371"/>
              </w:tabs>
              <w:bidi/>
              <w:spacing w:after="0" w:line="240" w:lineRule="auto"/>
              <w:jc w:val="center"/>
              <w:rPr>
                <w:rFonts w:ascii="Calibri" w:eastAsia="Times New Roman" w:hAnsi="Calibri" w:cs="Times New Roman"/>
                <w:color w:val="000000"/>
              </w:rPr>
            </w:pPr>
            <w:r w:rsidRPr="00D96E6D">
              <w:rPr>
                <w:rFonts w:ascii="Calibri" w:eastAsia="Times New Roman" w:hAnsi="Calibri" w:cs="Times New Roman"/>
                <w:color w:val="000000"/>
                <w:rtl/>
              </w:rPr>
              <w:t>محفظه</w:t>
            </w:r>
            <w:del w:id="11489" w:author="Mohsen" w:date="2019-03-17T16:53:00Z">
              <w:r w:rsidRPr="00D96E6D" w:rsidDel="00CF0011">
                <w:rPr>
                  <w:rFonts w:ascii="Calibri" w:eastAsia="Times New Roman" w:hAnsi="Calibri" w:cs="Times New Roman"/>
                  <w:color w:val="000000"/>
                  <w:rtl/>
                </w:rPr>
                <w:delText xml:space="preserve"> </w:delText>
              </w:r>
            </w:del>
          </w:p>
        </w:tc>
      </w:tr>
      <w:tr w:rsidR="00D96E6D" w:rsidRPr="00D96E6D" w14:paraId="007EE513" w14:textId="77777777" w:rsidTr="00D96E6D">
        <w:trPr>
          <w:trHeight w:val="300"/>
          <w:jc w:val="center"/>
        </w:trPr>
        <w:tc>
          <w:tcPr>
            <w:tcW w:w="3007" w:type="dxa"/>
            <w:tcBorders>
              <w:top w:val="nil"/>
              <w:left w:val="single" w:sz="4" w:space="0" w:color="auto"/>
              <w:bottom w:val="single" w:sz="4" w:space="0" w:color="auto"/>
              <w:right w:val="single" w:sz="4" w:space="0" w:color="auto"/>
            </w:tcBorders>
            <w:shd w:val="clear" w:color="auto" w:fill="auto"/>
            <w:noWrap/>
            <w:vAlign w:val="bottom"/>
            <w:hideMark/>
          </w:tcPr>
          <w:p w14:paraId="69C8D312" w14:textId="77777777" w:rsidR="00D96E6D" w:rsidRPr="00D96E6D" w:rsidRDefault="00D96E6D" w:rsidP="005E409E">
            <w:pPr>
              <w:tabs>
                <w:tab w:val="left" w:pos="0"/>
                <w:tab w:val="left" w:pos="7371"/>
              </w:tabs>
              <w:bidi/>
              <w:spacing w:after="0" w:line="240" w:lineRule="auto"/>
              <w:jc w:val="center"/>
              <w:rPr>
                <w:rFonts w:ascii="Calibri" w:eastAsia="Times New Roman" w:hAnsi="Calibri" w:cs="Times New Roman"/>
                <w:color w:val="000000"/>
              </w:rPr>
            </w:pPr>
            <w:r w:rsidRPr="00D96E6D">
              <w:rPr>
                <w:rFonts w:ascii="Calibri" w:eastAsia="Times New Roman" w:hAnsi="Calibri" w:cs="Times New Roman"/>
                <w:color w:val="000000"/>
                <w:rtl/>
              </w:rPr>
              <w:t>28.2 میلیمتر</w:t>
            </w:r>
          </w:p>
        </w:tc>
        <w:tc>
          <w:tcPr>
            <w:tcW w:w="2933" w:type="dxa"/>
            <w:tcBorders>
              <w:top w:val="nil"/>
              <w:left w:val="nil"/>
              <w:bottom w:val="single" w:sz="4" w:space="0" w:color="auto"/>
              <w:right w:val="single" w:sz="4" w:space="0" w:color="auto"/>
            </w:tcBorders>
            <w:shd w:val="clear" w:color="auto" w:fill="auto"/>
            <w:noWrap/>
            <w:vAlign w:val="bottom"/>
            <w:hideMark/>
          </w:tcPr>
          <w:p w14:paraId="58564416" w14:textId="77777777" w:rsidR="00D96E6D" w:rsidRPr="00D96E6D" w:rsidRDefault="00D96E6D" w:rsidP="005E409E">
            <w:pPr>
              <w:tabs>
                <w:tab w:val="left" w:pos="0"/>
                <w:tab w:val="left" w:pos="7371"/>
              </w:tabs>
              <w:bidi/>
              <w:spacing w:after="0" w:line="240" w:lineRule="auto"/>
              <w:jc w:val="center"/>
              <w:rPr>
                <w:rFonts w:ascii="Calibri" w:eastAsia="Times New Roman" w:hAnsi="Calibri" w:cs="Times New Roman"/>
                <w:color w:val="000000"/>
              </w:rPr>
            </w:pPr>
            <w:r w:rsidRPr="00D96E6D">
              <w:rPr>
                <w:rFonts w:ascii="Calibri" w:eastAsia="Times New Roman" w:hAnsi="Calibri" w:cs="Times New Roman"/>
                <w:color w:val="000000"/>
                <w:rtl/>
              </w:rPr>
              <w:t>شعاع</w:t>
            </w:r>
          </w:p>
        </w:tc>
      </w:tr>
      <w:tr w:rsidR="00D96E6D" w:rsidRPr="00D96E6D" w14:paraId="681BEEAD" w14:textId="77777777" w:rsidTr="00D96E6D">
        <w:trPr>
          <w:trHeight w:val="300"/>
          <w:jc w:val="center"/>
        </w:trPr>
        <w:tc>
          <w:tcPr>
            <w:tcW w:w="3007" w:type="dxa"/>
            <w:tcBorders>
              <w:top w:val="nil"/>
              <w:left w:val="single" w:sz="4" w:space="0" w:color="auto"/>
              <w:bottom w:val="single" w:sz="4" w:space="0" w:color="auto"/>
              <w:right w:val="single" w:sz="4" w:space="0" w:color="auto"/>
            </w:tcBorders>
            <w:shd w:val="clear" w:color="auto" w:fill="auto"/>
            <w:noWrap/>
            <w:vAlign w:val="bottom"/>
            <w:hideMark/>
          </w:tcPr>
          <w:p w14:paraId="1F26BEA7" w14:textId="77777777" w:rsidR="00D96E6D" w:rsidRPr="00D96E6D" w:rsidRDefault="00D96E6D" w:rsidP="005E409E">
            <w:pPr>
              <w:tabs>
                <w:tab w:val="left" w:pos="0"/>
                <w:tab w:val="left" w:pos="7371"/>
              </w:tabs>
              <w:bidi/>
              <w:spacing w:after="0" w:line="240" w:lineRule="auto"/>
              <w:jc w:val="center"/>
              <w:rPr>
                <w:rFonts w:ascii="Calibri" w:eastAsia="Times New Roman" w:hAnsi="Calibri" w:cs="Times New Roman"/>
                <w:color w:val="000000"/>
              </w:rPr>
            </w:pPr>
            <w:r w:rsidRPr="00D96E6D">
              <w:rPr>
                <w:rFonts w:ascii="Calibri" w:eastAsia="Times New Roman" w:hAnsi="Calibri" w:cs="Times New Roman"/>
                <w:color w:val="000000"/>
                <w:rtl/>
              </w:rPr>
              <w:t>33 میلیمتر</w:t>
            </w:r>
          </w:p>
        </w:tc>
        <w:tc>
          <w:tcPr>
            <w:tcW w:w="2933" w:type="dxa"/>
            <w:tcBorders>
              <w:top w:val="nil"/>
              <w:left w:val="nil"/>
              <w:bottom w:val="single" w:sz="4" w:space="0" w:color="auto"/>
              <w:right w:val="single" w:sz="4" w:space="0" w:color="auto"/>
            </w:tcBorders>
            <w:shd w:val="clear" w:color="auto" w:fill="auto"/>
            <w:noWrap/>
            <w:vAlign w:val="bottom"/>
            <w:hideMark/>
          </w:tcPr>
          <w:p w14:paraId="2C6CE1B7" w14:textId="77777777" w:rsidR="00D96E6D" w:rsidRPr="00D96E6D" w:rsidRDefault="00D96E6D" w:rsidP="005E409E">
            <w:pPr>
              <w:tabs>
                <w:tab w:val="left" w:pos="0"/>
                <w:tab w:val="left" w:pos="7371"/>
              </w:tabs>
              <w:bidi/>
              <w:spacing w:after="0" w:line="240" w:lineRule="auto"/>
              <w:jc w:val="center"/>
              <w:rPr>
                <w:rFonts w:ascii="Calibri" w:eastAsia="Times New Roman" w:hAnsi="Calibri" w:cs="Times New Roman"/>
                <w:color w:val="000000"/>
              </w:rPr>
            </w:pPr>
            <w:r w:rsidRPr="00D96E6D">
              <w:rPr>
                <w:rFonts w:ascii="Calibri" w:eastAsia="Times New Roman" w:hAnsi="Calibri" w:cs="Times New Roman"/>
                <w:color w:val="000000"/>
                <w:rtl/>
              </w:rPr>
              <w:t>طول</w:t>
            </w:r>
          </w:p>
        </w:tc>
      </w:tr>
      <w:tr w:rsidR="00D96E6D" w:rsidRPr="00D96E6D" w14:paraId="09487C47" w14:textId="77777777" w:rsidTr="00D96E6D">
        <w:trPr>
          <w:trHeight w:val="300"/>
          <w:jc w:val="center"/>
        </w:trPr>
        <w:tc>
          <w:tcPr>
            <w:tcW w:w="3007" w:type="dxa"/>
            <w:tcBorders>
              <w:top w:val="nil"/>
              <w:left w:val="single" w:sz="4" w:space="0" w:color="auto"/>
              <w:bottom w:val="single" w:sz="4" w:space="0" w:color="auto"/>
              <w:right w:val="single" w:sz="4" w:space="0" w:color="auto"/>
            </w:tcBorders>
            <w:shd w:val="clear" w:color="auto" w:fill="auto"/>
            <w:noWrap/>
            <w:vAlign w:val="bottom"/>
            <w:hideMark/>
          </w:tcPr>
          <w:p w14:paraId="12A04618" w14:textId="77777777" w:rsidR="00D96E6D" w:rsidRPr="00D96E6D" w:rsidRDefault="00D96E6D" w:rsidP="005E409E">
            <w:pPr>
              <w:tabs>
                <w:tab w:val="left" w:pos="0"/>
                <w:tab w:val="left" w:pos="7371"/>
              </w:tabs>
              <w:bidi/>
              <w:spacing w:after="0" w:line="240" w:lineRule="auto"/>
              <w:jc w:val="center"/>
              <w:rPr>
                <w:rFonts w:ascii="Calibri" w:eastAsia="Times New Roman" w:hAnsi="Calibri" w:cs="Times New Roman"/>
                <w:color w:val="000000"/>
              </w:rPr>
            </w:pPr>
            <w:r w:rsidRPr="00D96E6D">
              <w:rPr>
                <w:rFonts w:ascii="Calibri" w:eastAsia="Times New Roman" w:hAnsi="Calibri" w:cs="Times New Roman"/>
                <w:color w:val="000000"/>
                <w:rtl/>
              </w:rPr>
              <w:t>≈ 25 سانتیمترمربع</w:t>
            </w:r>
          </w:p>
        </w:tc>
        <w:tc>
          <w:tcPr>
            <w:tcW w:w="2933" w:type="dxa"/>
            <w:tcBorders>
              <w:top w:val="nil"/>
              <w:left w:val="nil"/>
              <w:bottom w:val="single" w:sz="4" w:space="0" w:color="auto"/>
              <w:right w:val="single" w:sz="4" w:space="0" w:color="auto"/>
            </w:tcBorders>
            <w:shd w:val="clear" w:color="auto" w:fill="auto"/>
            <w:noWrap/>
            <w:vAlign w:val="bottom"/>
            <w:hideMark/>
          </w:tcPr>
          <w:p w14:paraId="29ADBD6B" w14:textId="77777777" w:rsidR="00D96E6D" w:rsidRPr="00D96E6D" w:rsidRDefault="00D96E6D" w:rsidP="005E409E">
            <w:pPr>
              <w:tabs>
                <w:tab w:val="left" w:pos="0"/>
                <w:tab w:val="left" w:pos="7371"/>
              </w:tabs>
              <w:bidi/>
              <w:spacing w:after="0" w:line="240" w:lineRule="auto"/>
              <w:jc w:val="center"/>
              <w:rPr>
                <w:rFonts w:ascii="Calibri" w:eastAsia="Times New Roman" w:hAnsi="Calibri" w:cs="Times New Roman"/>
                <w:color w:val="000000"/>
              </w:rPr>
            </w:pPr>
            <w:r w:rsidRPr="00D96E6D">
              <w:rPr>
                <w:rFonts w:ascii="Calibri" w:eastAsia="Times New Roman" w:hAnsi="Calibri" w:cs="Times New Roman"/>
                <w:color w:val="000000"/>
                <w:rtl/>
              </w:rPr>
              <w:t>سطح تصویر</w:t>
            </w:r>
          </w:p>
        </w:tc>
      </w:tr>
      <w:tr w:rsidR="00D96E6D" w:rsidRPr="00D96E6D" w14:paraId="3D10674C" w14:textId="77777777" w:rsidTr="00D96E6D">
        <w:trPr>
          <w:trHeight w:val="300"/>
          <w:jc w:val="center"/>
        </w:trPr>
        <w:tc>
          <w:tcPr>
            <w:tcW w:w="5940" w:type="dxa"/>
            <w:gridSpan w:val="2"/>
            <w:tcBorders>
              <w:top w:val="single" w:sz="4" w:space="0" w:color="auto"/>
              <w:left w:val="single" w:sz="4" w:space="0" w:color="auto"/>
              <w:bottom w:val="single" w:sz="4" w:space="0" w:color="auto"/>
              <w:right w:val="single" w:sz="4" w:space="0" w:color="auto"/>
            </w:tcBorders>
            <w:shd w:val="clear" w:color="000000" w:fill="8DB4E2"/>
            <w:noWrap/>
            <w:vAlign w:val="bottom"/>
            <w:hideMark/>
          </w:tcPr>
          <w:p w14:paraId="3CD4716E" w14:textId="77777777" w:rsidR="00D96E6D" w:rsidRPr="00D96E6D" w:rsidRDefault="00D96E6D" w:rsidP="005E409E">
            <w:pPr>
              <w:tabs>
                <w:tab w:val="left" w:pos="0"/>
                <w:tab w:val="left" w:pos="7371"/>
              </w:tabs>
              <w:bidi/>
              <w:spacing w:after="0" w:line="240" w:lineRule="auto"/>
              <w:jc w:val="center"/>
              <w:rPr>
                <w:rFonts w:ascii="Calibri" w:eastAsia="Times New Roman" w:hAnsi="Calibri" w:cs="Times New Roman"/>
                <w:color w:val="000000"/>
              </w:rPr>
            </w:pPr>
            <w:r w:rsidRPr="00D96E6D">
              <w:rPr>
                <w:rFonts w:ascii="Calibri" w:eastAsia="Times New Roman" w:hAnsi="Calibri" w:cs="Times New Roman"/>
                <w:color w:val="000000"/>
                <w:rtl/>
              </w:rPr>
              <w:t>الکترود</w:t>
            </w:r>
          </w:p>
        </w:tc>
      </w:tr>
      <w:tr w:rsidR="00D96E6D" w:rsidRPr="00D96E6D" w14:paraId="25891DC6" w14:textId="77777777" w:rsidTr="00D96E6D">
        <w:trPr>
          <w:trHeight w:val="300"/>
          <w:jc w:val="center"/>
        </w:trPr>
        <w:tc>
          <w:tcPr>
            <w:tcW w:w="3007" w:type="dxa"/>
            <w:tcBorders>
              <w:top w:val="nil"/>
              <w:left w:val="single" w:sz="4" w:space="0" w:color="auto"/>
              <w:bottom w:val="single" w:sz="4" w:space="0" w:color="auto"/>
              <w:right w:val="single" w:sz="4" w:space="0" w:color="auto"/>
            </w:tcBorders>
            <w:shd w:val="clear" w:color="auto" w:fill="auto"/>
            <w:noWrap/>
            <w:vAlign w:val="bottom"/>
            <w:hideMark/>
          </w:tcPr>
          <w:p w14:paraId="39579C63" w14:textId="77777777" w:rsidR="00D96E6D" w:rsidRPr="00D96E6D" w:rsidRDefault="00D96E6D" w:rsidP="005E409E">
            <w:pPr>
              <w:tabs>
                <w:tab w:val="left" w:pos="0"/>
                <w:tab w:val="left" w:pos="7371"/>
              </w:tabs>
              <w:bidi/>
              <w:spacing w:after="0" w:line="240" w:lineRule="auto"/>
              <w:jc w:val="center"/>
              <w:rPr>
                <w:rFonts w:ascii="Calibri" w:eastAsia="Times New Roman" w:hAnsi="Calibri" w:cs="Times New Roman"/>
                <w:color w:val="000000"/>
              </w:rPr>
            </w:pPr>
            <w:r w:rsidRPr="00D96E6D">
              <w:rPr>
                <w:rFonts w:ascii="Calibri" w:eastAsia="Times New Roman" w:hAnsi="Calibri" w:cs="Times New Roman"/>
                <w:color w:val="000000"/>
                <w:rtl/>
              </w:rPr>
              <w:t>28.2 میلیمتر</w:t>
            </w:r>
          </w:p>
        </w:tc>
        <w:tc>
          <w:tcPr>
            <w:tcW w:w="2933" w:type="dxa"/>
            <w:tcBorders>
              <w:top w:val="nil"/>
              <w:left w:val="nil"/>
              <w:bottom w:val="single" w:sz="4" w:space="0" w:color="auto"/>
              <w:right w:val="single" w:sz="4" w:space="0" w:color="auto"/>
            </w:tcBorders>
            <w:shd w:val="clear" w:color="auto" w:fill="auto"/>
            <w:noWrap/>
            <w:vAlign w:val="bottom"/>
            <w:hideMark/>
          </w:tcPr>
          <w:p w14:paraId="71174A45" w14:textId="77777777" w:rsidR="00D96E6D" w:rsidRPr="00D96E6D" w:rsidRDefault="00D96E6D" w:rsidP="005E409E">
            <w:pPr>
              <w:tabs>
                <w:tab w:val="left" w:pos="0"/>
                <w:tab w:val="left" w:pos="7371"/>
              </w:tabs>
              <w:bidi/>
              <w:spacing w:after="0" w:line="240" w:lineRule="auto"/>
              <w:jc w:val="center"/>
              <w:rPr>
                <w:rFonts w:ascii="Calibri" w:eastAsia="Times New Roman" w:hAnsi="Calibri" w:cs="Times New Roman"/>
                <w:color w:val="000000"/>
              </w:rPr>
            </w:pPr>
            <w:r w:rsidRPr="00D96E6D">
              <w:rPr>
                <w:rFonts w:ascii="Calibri" w:eastAsia="Times New Roman" w:hAnsi="Calibri" w:cs="Times New Roman"/>
                <w:color w:val="000000"/>
                <w:rtl/>
              </w:rPr>
              <w:t>شعاع</w:t>
            </w:r>
          </w:p>
        </w:tc>
      </w:tr>
      <w:tr w:rsidR="00D96E6D" w:rsidRPr="00D96E6D" w14:paraId="7C114787" w14:textId="77777777" w:rsidTr="00D96E6D">
        <w:trPr>
          <w:trHeight w:val="300"/>
          <w:jc w:val="center"/>
        </w:trPr>
        <w:tc>
          <w:tcPr>
            <w:tcW w:w="3007" w:type="dxa"/>
            <w:tcBorders>
              <w:top w:val="nil"/>
              <w:left w:val="single" w:sz="4" w:space="0" w:color="auto"/>
              <w:bottom w:val="single" w:sz="4" w:space="0" w:color="auto"/>
              <w:right w:val="single" w:sz="4" w:space="0" w:color="auto"/>
            </w:tcBorders>
            <w:shd w:val="clear" w:color="auto" w:fill="auto"/>
            <w:noWrap/>
            <w:vAlign w:val="bottom"/>
            <w:hideMark/>
          </w:tcPr>
          <w:p w14:paraId="1847ED34" w14:textId="77777777" w:rsidR="00D96E6D" w:rsidRPr="00D96E6D" w:rsidRDefault="00D96E6D" w:rsidP="005E409E">
            <w:pPr>
              <w:tabs>
                <w:tab w:val="left" w:pos="0"/>
                <w:tab w:val="left" w:pos="7371"/>
              </w:tabs>
              <w:bidi/>
              <w:spacing w:after="0" w:line="240" w:lineRule="auto"/>
              <w:jc w:val="center"/>
              <w:rPr>
                <w:rFonts w:ascii="Calibri" w:eastAsia="Times New Roman" w:hAnsi="Calibri" w:cs="Times New Roman"/>
                <w:color w:val="000000"/>
              </w:rPr>
            </w:pPr>
            <w:r w:rsidRPr="00D96E6D">
              <w:rPr>
                <w:rFonts w:ascii="Calibri" w:eastAsia="Times New Roman" w:hAnsi="Calibri" w:cs="Times New Roman"/>
                <w:color w:val="000000"/>
                <w:rtl/>
              </w:rPr>
              <w:t>6 میلیمتر</w:t>
            </w:r>
          </w:p>
        </w:tc>
        <w:tc>
          <w:tcPr>
            <w:tcW w:w="2933" w:type="dxa"/>
            <w:tcBorders>
              <w:top w:val="nil"/>
              <w:left w:val="nil"/>
              <w:bottom w:val="single" w:sz="4" w:space="0" w:color="auto"/>
              <w:right w:val="single" w:sz="4" w:space="0" w:color="auto"/>
            </w:tcBorders>
            <w:shd w:val="clear" w:color="auto" w:fill="auto"/>
            <w:noWrap/>
            <w:vAlign w:val="bottom"/>
            <w:hideMark/>
          </w:tcPr>
          <w:p w14:paraId="1A63A72E" w14:textId="77777777" w:rsidR="00D96E6D" w:rsidRPr="00D96E6D" w:rsidRDefault="00D96E6D" w:rsidP="005E409E">
            <w:pPr>
              <w:tabs>
                <w:tab w:val="left" w:pos="0"/>
                <w:tab w:val="left" w:pos="7371"/>
              </w:tabs>
              <w:bidi/>
              <w:spacing w:after="0" w:line="240" w:lineRule="auto"/>
              <w:jc w:val="center"/>
              <w:rPr>
                <w:rFonts w:ascii="Calibri" w:eastAsia="Times New Roman" w:hAnsi="Calibri" w:cs="Times New Roman"/>
                <w:color w:val="000000"/>
              </w:rPr>
            </w:pPr>
            <w:r w:rsidRPr="00D96E6D">
              <w:rPr>
                <w:rFonts w:ascii="Calibri" w:eastAsia="Times New Roman" w:hAnsi="Calibri" w:cs="Times New Roman"/>
                <w:color w:val="000000"/>
                <w:rtl/>
              </w:rPr>
              <w:t>ضخامت</w:t>
            </w:r>
          </w:p>
        </w:tc>
      </w:tr>
      <w:tr w:rsidR="00D96E6D" w:rsidRPr="00D96E6D" w14:paraId="1EDB374D" w14:textId="77777777" w:rsidTr="00D96E6D">
        <w:trPr>
          <w:trHeight w:val="300"/>
          <w:jc w:val="center"/>
        </w:trPr>
        <w:tc>
          <w:tcPr>
            <w:tcW w:w="3007" w:type="dxa"/>
            <w:tcBorders>
              <w:top w:val="nil"/>
              <w:left w:val="single" w:sz="4" w:space="0" w:color="auto"/>
              <w:bottom w:val="single" w:sz="4" w:space="0" w:color="auto"/>
              <w:right w:val="single" w:sz="4" w:space="0" w:color="auto"/>
            </w:tcBorders>
            <w:shd w:val="clear" w:color="auto" w:fill="auto"/>
            <w:noWrap/>
            <w:vAlign w:val="bottom"/>
            <w:hideMark/>
          </w:tcPr>
          <w:p w14:paraId="3DF2129C" w14:textId="77777777" w:rsidR="00D96E6D" w:rsidRPr="00D96E6D" w:rsidRDefault="00D96E6D" w:rsidP="005E409E">
            <w:pPr>
              <w:tabs>
                <w:tab w:val="left" w:pos="0"/>
                <w:tab w:val="left" w:pos="7371"/>
              </w:tabs>
              <w:bidi/>
              <w:spacing w:after="0" w:line="240" w:lineRule="auto"/>
              <w:jc w:val="center"/>
              <w:rPr>
                <w:rFonts w:ascii="Calibri" w:eastAsia="Times New Roman" w:hAnsi="Calibri" w:cs="Times New Roman"/>
                <w:color w:val="000000"/>
              </w:rPr>
            </w:pPr>
            <w:r w:rsidRPr="00D96E6D">
              <w:rPr>
                <w:rFonts w:ascii="Calibri" w:eastAsia="Times New Roman" w:hAnsi="Calibri" w:cs="Times New Roman"/>
                <w:color w:val="000000"/>
                <w:rtl/>
              </w:rPr>
              <w:t>≈ 25 سانتیمترمربع</w:t>
            </w:r>
          </w:p>
        </w:tc>
        <w:tc>
          <w:tcPr>
            <w:tcW w:w="2933" w:type="dxa"/>
            <w:tcBorders>
              <w:top w:val="nil"/>
              <w:left w:val="nil"/>
              <w:bottom w:val="single" w:sz="4" w:space="0" w:color="auto"/>
              <w:right w:val="single" w:sz="4" w:space="0" w:color="auto"/>
            </w:tcBorders>
            <w:shd w:val="clear" w:color="auto" w:fill="auto"/>
            <w:noWrap/>
            <w:vAlign w:val="bottom"/>
            <w:hideMark/>
          </w:tcPr>
          <w:p w14:paraId="0AC0BB39" w14:textId="77777777" w:rsidR="00D96E6D" w:rsidRPr="00D96E6D" w:rsidRDefault="00D96E6D" w:rsidP="005E409E">
            <w:pPr>
              <w:tabs>
                <w:tab w:val="left" w:pos="0"/>
                <w:tab w:val="left" w:pos="7371"/>
              </w:tabs>
              <w:bidi/>
              <w:spacing w:after="0" w:line="240" w:lineRule="auto"/>
              <w:jc w:val="center"/>
              <w:rPr>
                <w:rFonts w:ascii="Calibri" w:eastAsia="Times New Roman" w:hAnsi="Calibri" w:cs="Times New Roman"/>
                <w:color w:val="000000"/>
              </w:rPr>
            </w:pPr>
            <w:r w:rsidRPr="00D96E6D">
              <w:rPr>
                <w:rFonts w:ascii="Calibri" w:eastAsia="Times New Roman" w:hAnsi="Calibri" w:cs="Times New Roman"/>
                <w:color w:val="000000"/>
                <w:rtl/>
              </w:rPr>
              <w:t>سطح تصویر</w:t>
            </w:r>
          </w:p>
        </w:tc>
      </w:tr>
      <w:tr w:rsidR="00D96E6D" w:rsidRPr="00D96E6D" w14:paraId="5ABD20E4" w14:textId="77777777" w:rsidTr="00D96E6D">
        <w:trPr>
          <w:trHeight w:val="300"/>
          <w:jc w:val="center"/>
        </w:trPr>
        <w:tc>
          <w:tcPr>
            <w:tcW w:w="3007" w:type="dxa"/>
            <w:tcBorders>
              <w:top w:val="nil"/>
              <w:left w:val="single" w:sz="4" w:space="0" w:color="auto"/>
              <w:bottom w:val="single" w:sz="4" w:space="0" w:color="auto"/>
              <w:right w:val="single" w:sz="4" w:space="0" w:color="auto"/>
            </w:tcBorders>
            <w:shd w:val="clear" w:color="auto" w:fill="auto"/>
            <w:noWrap/>
            <w:vAlign w:val="bottom"/>
            <w:hideMark/>
          </w:tcPr>
          <w:p w14:paraId="5AE54449" w14:textId="77777777" w:rsidR="00D96E6D" w:rsidRPr="00D96E6D" w:rsidRDefault="00D96E6D" w:rsidP="005E409E">
            <w:pPr>
              <w:tabs>
                <w:tab w:val="left" w:pos="0"/>
                <w:tab w:val="left" w:pos="7371"/>
              </w:tabs>
              <w:bidi/>
              <w:spacing w:after="0" w:line="240" w:lineRule="auto"/>
              <w:jc w:val="center"/>
              <w:rPr>
                <w:rFonts w:ascii="Calibri" w:eastAsia="Times New Roman" w:hAnsi="Calibri" w:cs="Times New Roman"/>
                <w:color w:val="000000"/>
              </w:rPr>
            </w:pPr>
            <w:r w:rsidRPr="00D96E6D">
              <w:rPr>
                <w:rFonts w:ascii="Calibri" w:eastAsia="Times New Roman" w:hAnsi="Calibri" w:cs="Times New Roman"/>
                <w:color w:val="000000"/>
                <w:rtl/>
              </w:rPr>
              <w:t>10666</w:t>
            </w:r>
          </w:p>
        </w:tc>
        <w:tc>
          <w:tcPr>
            <w:tcW w:w="2933" w:type="dxa"/>
            <w:tcBorders>
              <w:top w:val="nil"/>
              <w:left w:val="nil"/>
              <w:bottom w:val="single" w:sz="4" w:space="0" w:color="auto"/>
              <w:right w:val="single" w:sz="4" w:space="0" w:color="auto"/>
            </w:tcBorders>
            <w:shd w:val="clear" w:color="auto" w:fill="auto"/>
            <w:noWrap/>
            <w:vAlign w:val="bottom"/>
            <w:hideMark/>
          </w:tcPr>
          <w:p w14:paraId="28799104" w14:textId="02F37D88" w:rsidR="00D96E6D" w:rsidRPr="00D96E6D" w:rsidRDefault="00D96E6D" w:rsidP="005E409E">
            <w:pPr>
              <w:tabs>
                <w:tab w:val="left" w:pos="0"/>
                <w:tab w:val="left" w:pos="7371"/>
              </w:tabs>
              <w:bidi/>
              <w:spacing w:after="0" w:line="240" w:lineRule="auto"/>
              <w:jc w:val="center"/>
              <w:rPr>
                <w:rFonts w:ascii="Calibri" w:eastAsia="Times New Roman" w:hAnsi="Calibri" w:cs="Times New Roman"/>
                <w:color w:val="000000"/>
              </w:rPr>
            </w:pPr>
            <w:r w:rsidRPr="00D96E6D">
              <w:rPr>
                <w:rFonts w:ascii="Calibri" w:eastAsia="Times New Roman" w:hAnsi="Calibri" w:cs="Times New Roman"/>
                <w:color w:val="000000"/>
                <w:rtl/>
              </w:rPr>
              <w:t>نسبت سطح به حجم</w:t>
            </w:r>
            <w:del w:id="11490" w:author="Mohsen" w:date="2019-03-17T16:53:00Z">
              <w:r w:rsidRPr="00D96E6D" w:rsidDel="00CF0011">
                <w:rPr>
                  <w:rFonts w:ascii="Calibri" w:eastAsia="Times New Roman" w:hAnsi="Calibri" w:cs="Times New Roman"/>
                  <w:color w:val="000000"/>
                  <w:rtl/>
                </w:rPr>
                <w:delText xml:space="preserve"> </w:delText>
              </w:r>
            </w:del>
          </w:p>
        </w:tc>
      </w:tr>
      <w:tr w:rsidR="00D96E6D" w:rsidRPr="00D96E6D" w14:paraId="194CF6B1" w14:textId="77777777" w:rsidTr="00D96E6D">
        <w:trPr>
          <w:trHeight w:val="300"/>
          <w:jc w:val="center"/>
        </w:trPr>
        <w:tc>
          <w:tcPr>
            <w:tcW w:w="3007" w:type="dxa"/>
            <w:tcBorders>
              <w:top w:val="nil"/>
              <w:left w:val="single" w:sz="4" w:space="0" w:color="auto"/>
              <w:bottom w:val="single" w:sz="4" w:space="0" w:color="auto"/>
              <w:right w:val="single" w:sz="4" w:space="0" w:color="auto"/>
            </w:tcBorders>
            <w:shd w:val="clear" w:color="auto" w:fill="auto"/>
            <w:noWrap/>
            <w:vAlign w:val="bottom"/>
            <w:hideMark/>
          </w:tcPr>
          <w:p w14:paraId="24A3ADE3" w14:textId="77777777" w:rsidR="00D96E6D" w:rsidRPr="00D96E6D" w:rsidRDefault="00D96E6D" w:rsidP="005E409E">
            <w:pPr>
              <w:tabs>
                <w:tab w:val="left" w:pos="0"/>
                <w:tab w:val="left" w:pos="7371"/>
              </w:tabs>
              <w:bidi/>
              <w:spacing w:after="0" w:line="240" w:lineRule="auto"/>
              <w:jc w:val="center"/>
              <w:rPr>
                <w:rFonts w:ascii="Calibri" w:eastAsia="Times New Roman" w:hAnsi="Calibri" w:cs="Times New Roman"/>
                <w:color w:val="000000"/>
              </w:rPr>
            </w:pPr>
            <w:r w:rsidRPr="00D96E6D">
              <w:rPr>
                <w:rFonts w:ascii="Calibri" w:eastAsia="Times New Roman" w:hAnsi="Calibri" w:cs="Times New Roman"/>
                <w:color w:val="000000"/>
                <w:rtl/>
              </w:rPr>
              <w:t>0.96</w:t>
            </w:r>
          </w:p>
        </w:tc>
        <w:tc>
          <w:tcPr>
            <w:tcW w:w="2933" w:type="dxa"/>
            <w:tcBorders>
              <w:top w:val="nil"/>
              <w:left w:val="nil"/>
              <w:bottom w:val="single" w:sz="4" w:space="0" w:color="auto"/>
              <w:right w:val="single" w:sz="4" w:space="0" w:color="auto"/>
            </w:tcBorders>
            <w:shd w:val="clear" w:color="auto" w:fill="auto"/>
            <w:noWrap/>
            <w:vAlign w:val="bottom"/>
            <w:hideMark/>
          </w:tcPr>
          <w:p w14:paraId="365295E3" w14:textId="77777777" w:rsidR="00D96E6D" w:rsidRPr="00D96E6D" w:rsidRDefault="00D96E6D" w:rsidP="005E409E">
            <w:pPr>
              <w:tabs>
                <w:tab w:val="left" w:pos="0"/>
                <w:tab w:val="left" w:pos="7371"/>
              </w:tabs>
              <w:bidi/>
              <w:spacing w:after="0" w:line="240" w:lineRule="auto"/>
              <w:jc w:val="center"/>
              <w:rPr>
                <w:rFonts w:ascii="Calibri" w:eastAsia="Times New Roman" w:hAnsi="Calibri" w:cs="Times New Roman"/>
                <w:color w:val="000000"/>
              </w:rPr>
            </w:pPr>
            <w:r w:rsidRPr="00D96E6D">
              <w:rPr>
                <w:rFonts w:ascii="Calibri" w:eastAsia="Times New Roman" w:hAnsi="Calibri" w:cs="Times New Roman"/>
                <w:color w:val="000000"/>
                <w:rtl/>
              </w:rPr>
              <w:t>تخلخل</w:t>
            </w:r>
          </w:p>
        </w:tc>
      </w:tr>
      <w:tr w:rsidR="00D96E6D" w:rsidRPr="00D96E6D" w14:paraId="035605B2" w14:textId="77777777" w:rsidTr="00D96E6D">
        <w:trPr>
          <w:trHeight w:val="300"/>
          <w:jc w:val="center"/>
        </w:trPr>
        <w:tc>
          <w:tcPr>
            <w:tcW w:w="5940" w:type="dxa"/>
            <w:gridSpan w:val="2"/>
            <w:tcBorders>
              <w:top w:val="single" w:sz="4" w:space="0" w:color="auto"/>
              <w:left w:val="single" w:sz="4" w:space="0" w:color="auto"/>
              <w:bottom w:val="single" w:sz="4" w:space="0" w:color="auto"/>
              <w:right w:val="single" w:sz="4" w:space="0" w:color="auto"/>
            </w:tcBorders>
            <w:shd w:val="clear" w:color="000000" w:fill="8DB4E2"/>
            <w:noWrap/>
            <w:vAlign w:val="bottom"/>
            <w:hideMark/>
          </w:tcPr>
          <w:p w14:paraId="38A093E2" w14:textId="77777777" w:rsidR="00D96E6D" w:rsidRPr="00D96E6D" w:rsidRDefault="00D96E6D" w:rsidP="005E409E">
            <w:pPr>
              <w:tabs>
                <w:tab w:val="left" w:pos="0"/>
                <w:tab w:val="left" w:pos="7371"/>
              </w:tabs>
              <w:bidi/>
              <w:spacing w:after="0" w:line="240" w:lineRule="auto"/>
              <w:jc w:val="center"/>
              <w:rPr>
                <w:rFonts w:ascii="Calibri" w:eastAsia="Times New Roman" w:hAnsi="Calibri" w:cs="Times New Roman"/>
                <w:color w:val="000000"/>
              </w:rPr>
            </w:pPr>
            <w:r w:rsidRPr="00D96E6D">
              <w:rPr>
                <w:rFonts w:ascii="Calibri" w:eastAsia="Times New Roman" w:hAnsi="Calibri" w:cs="Times New Roman"/>
                <w:color w:val="000000"/>
                <w:rtl/>
              </w:rPr>
              <w:t>غشاء</w:t>
            </w:r>
          </w:p>
        </w:tc>
      </w:tr>
      <w:tr w:rsidR="00D96E6D" w:rsidRPr="00D96E6D" w14:paraId="243589FA" w14:textId="77777777" w:rsidTr="00D96E6D">
        <w:trPr>
          <w:trHeight w:val="300"/>
          <w:jc w:val="center"/>
        </w:trPr>
        <w:tc>
          <w:tcPr>
            <w:tcW w:w="3007" w:type="dxa"/>
            <w:tcBorders>
              <w:top w:val="nil"/>
              <w:left w:val="single" w:sz="4" w:space="0" w:color="auto"/>
              <w:bottom w:val="single" w:sz="4" w:space="0" w:color="auto"/>
              <w:right w:val="single" w:sz="4" w:space="0" w:color="auto"/>
            </w:tcBorders>
            <w:shd w:val="clear" w:color="auto" w:fill="auto"/>
            <w:noWrap/>
            <w:vAlign w:val="bottom"/>
            <w:hideMark/>
          </w:tcPr>
          <w:p w14:paraId="162520CF" w14:textId="77777777" w:rsidR="00D96E6D" w:rsidRPr="00D96E6D" w:rsidRDefault="00D96E6D" w:rsidP="005E409E">
            <w:pPr>
              <w:tabs>
                <w:tab w:val="left" w:pos="0"/>
                <w:tab w:val="left" w:pos="7371"/>
              </w:tabs>
              <w:bidi/>
              <w:spacing w:after="0" w:line="240" w:lineRule="auto"/>
              <w:jc w:val="center"/>
              <w:rPr>
                <w:rFonts w:ascii="Calibri" w:eastAsia="Times New Roman" w:hAnsi="Calibri" w:cs="Times New Roman"/>
                <w:color w:val="000000"/>
              </w:rPr>
            </w:pPr>
            <w:r w:rsidRPr="00D96E6D">
              <w:rPr>
                <w:rFonts w:ascii="Calibri" w:eastAsia="Times New Roman" w:hAnsi="Calibri" w:cs="Times New Roman"/>
                <w:color w:val="000000"/>
                <w:rtl/>
              </w:rPr>
              <w:t>28.2</w:t>
            </w:r>
          </w:p>
        </w:tc>
        <w:tc>
          <w:tcPr>
            <w:tcW w:w="2933" w:type="dxa"/>
            <w:tcBorders>
              <w:top w:val="nil"/>
              <w:left w:val="nil"/>
              <w:bottom w:val="single" w:sz="4" w:space="0" w:color="auto"/>
              <w:right w:val="single" w:sz="4" w:space="0" w:color="auto"/>
            </w:tcBorders>
            <w:shd w:val="clear" w:color="auto" w:fill="auto"/>
            <w:noWrap/>
            <w:vAlign w:val="bottom"/>
            <w:hideMark/>
          </w:tcPr>
          <w:p w14:paraId="29685FF2" w14:textId="77777777" w:rsidR="00D96E6D" w:rsidRPr="00D96E6D" w:rsidRDefault="00D96E6D" w:rsidP="005E409E">
            <w:pPr>
              <w:tabs>
                <w:tab w:val="left" w:pos="0"/>
                <w:tab w:val="left" w:pos="7371"/>
              </w:tabs>
              <w:bidi/>
              <w:spacing w:after="0" w:line="240" w:lineRule="auto"/>
              <w:jc w:val="center"/>
              <w:rPr>
                <w:rFonts w:ascii="Calibri" w:eastAsia="Times New Roman" w:hAnsi="Calibri" w:cs="Times New Roman"/>
                <w:color w:val="000000"/>
              </w:rPr>
            </w:pPr>
            <w:r w:rsidRPr="00D96E6D">
              <w:rPr>
                <w:rFonts w:ascii="Calibri" w:eastAsia="Times New Roman" w:hAnsi="Calibri" w:cs="Times New Roman"/>
                <w:color w:val="000000"/>
                <w:rtl/>
              </w:rPr>
              <w:t>شعاع</w:t>
            </w:r>
          </w:p>
        </w:tc>
      </w:tr>
      <w:tr w:rsidR="00D96E6D" w:rsidRPr="00D96E6D" w14:paraId="1143E9BB" w14:textId="77777777" w:rsidTr="00D96E6D">
        <w:trPr>
          <w:trHeight w:val="300"/>
          <w:jc w:val="center"/>
        </w:trPr>
        <w:tc>
          <w:tcPr>
            <w:tcW w:w="3007" w:type="dxa"/>
            <w:tcBorders>
              <w:top w:val="nil"/>
              <w:left w:val="single" w:sz="4" w:space="0" w:color="auto"/>
              <w:bottom w:val="single" w:sz="4" w:space="0" w:color="auto"/>
              <w:right w:val="single" w:sz="4" w:space="0" w:color="auto"/>
            </w:tcBorders>
            <w:shd w:val="clear" w:color="auto" w:fill="auto"/>
            <w:noWrap/>
            <w:vAlign w:val="bottom"/>
            <w:hideMark/>
          </w:tcPr>
          <w:p w14:paraId="34FB051A" w14:textId="77777777" w:rsidR="00D96E6D" w:rsidRPr="00D96E6D" w:rsidRDefault="00D96E6D" w:rsidP="005E409E">
            <w:pPr>
              <w:tabs>
                <w:tab w:val="left" w:pos="0"/>
                <w:tab w:val="left" w:pos="7371"/>
              </w:tabs>
              <w:bidi/>
              <w:spacing w:after="0" w:line="240" w:lineRule="auto"/>
              <w:jc w:val="center"/>
              <w:rPr>
                <w:rFonts w:ascii="Calibri" w:eastAsia="Times New Roman" w:hAnsi="Calibri" w:cs="Times New Roman"/>
                <w:color w:val="000000"/>
              </w:rPr>
            </w:pPr>
            <w:r w:rsidRPr="00D96E6D">
              <w:rPr>
                <w:rFonts w:ascii="Calibri" w:eastAsia="Times New Roman" w:hAnsi="Calibri" w:cs="Times New Roman"/>
                <w:color w:val="000000"/>
                <w:rtl/>
              </w:rPr>
              <w:t>≈ 25 سانتیمترمربع</w:t>
            </w:r>
          </w:p>
        </w:tc>
        <w:tc>
          <w:tcPr>
            <w:tcW w:w="2933" w:type="dxa"/>
            <w:tcBorders>
              <w:top w:val="nil"/>
              <w:left w:val="nil"/>
              <w:bottom w:val="single" w:sz="4" w:space="0" w:color="auto"/>
              <w:right w:val="single" w:sz="4" w:space="0" w:color="auto"/>
            </w:tcBorders>
            <w:shd w:val="clear" w:color="auto" w:fill="auto"/>
            <w:noWrap/>
            <w:vAlign w:val="bottom"/>
            <w:hideMark/>
          </w:tcPr>
          <w:p w14:paraId="1CFF82A6" w14:textId="77777777" w:rsidR="00D96E6D" w:rsidRPr="00D96E6D" w:rsidRDefault="00D96E6D" w:rsidP="005E409E">
            <w:pPr>
              <w:tabs>
                <w:tab w:val="left" w:pos="0"/>
                <w:tab w:val="left" w:pos="7371"/>
              </w:tabs>
              <w:bidi/>
              <w:spacing w:after="0" w:line="240" w:lineRule="auto"/>
              <w:jc w:val="center"/>
              <w:rPr>
                <w:rFonts w:ascii="Calibri" w:eastAsia="Times New Roman" w:hAnsi="Calibri" w:cs="Times New Roman"/>
                <w:color w:val="000000"/>
              </w:rPr>
            </w:pPr>
            <w:r w:rsidRPr="00D96E6D">
              <w:rPr>
                <w:rFonts w:ascii="Calibri" w:eastAsia="Times New Roman" w:hAnsi="Calibri" w:cs="Times New Roman"/>
                <w:color w:val="000000"/>
                <w:rtl/>
              </w:rPr>
              <w:t>سطح تصویر</w:t>
            </w:r>
          </w:p>
        </w:tc>
      </w:tr>
      <w:tr w:rsidR="00D96E6D" w:rsidRPr="00D96E6D" w14:paraId="6F4D5C23" w14:textId="77777777" w:rsidTr="00D96E6D">
        <w:trPr>
          <w:trHeight w:val="300"/>
          <w:jc w:val="center"/>
        </w:trPr>
        <w:tc>
          <w:tcPr>
            <w:tcW w:w="3007" w:type="dxa"/>
            <w:tcBorders>
              <w:top w:val="nil"/>
              <w:left w:val="single" w:sz="4" w:space="0" w:color="auto"/>
              <w:bottom w:val="single" w:sz="4" w:space="0" w:color="auto"/>
              <w:right w:val="single" w:sz="4" w:space="0" w:color="auto"/>
            </w:tcBorders>
            <w:shd w:val="clear" w:color="auto" w:fill="auto"/>
            <w:noWrap/>
            <w:vAlign w:val="bottom"/>
            <w:hideMark/>
          </w:tcPr>
          <w:p w14:paraId="756A7316" w14:textId="77777777" w:rsidR="00D96E6D" w:rsidRPr="00D96E6D" w:rsidRDefault="00D96E6D" w:rsidP="005E409E">
            <w:pPr>
              <w:tabs>
                <w:tab w:val="left" w:pos="0"/>
                <w:tab w:val="left" w:pos="7371"/>
              </w:tabs>
              <w:bidi/>
              <w:spacing w:after="0" w:line="240" w:lineRule="auto"/>
              <w:jc w:val="center"/>
              <w:rPr>
                <w:rFonts w:ascii="Calibri" w:eastAsia="Times New Roman" w:hAnsi="Calibri" w:cs="Times New Roman"/>
                <w:color w:val="000000"/>
              </w:rPr>
            </w:pPr>
            <w:r w:rsidRPr="00D96E6D">
              <w:rPr>
                <w:rFonts w:ascii="Calibri" w:eastAsia="Times New Roman" w:hAnsi="Calibri" w:cs="Times New Roman"/>
                <w:color w:val="000000"/>
                <w:rtl/>
              </w:rPr>
              <w:t>≈ 178 میکرون</w:t>
            </w:r>
          </w:p>
        </w:tc>
        <w:tc>
          <w:tcPr>
            <w:tcW w:w="2933" w:type="dxa"/>
            <w:tcBorders>
              <w:top w:val="nil"/>
              <w:left w:val="nil"/>
              <w:bottom w:val="single" w:sz="4" w:space="0" w:color="auto"/>
              <w:right w:val="single" w:sz="4" w:space="0" w:color="auto"/>
            </w:tcBorders>
            <w:shd w:val="clear" w:color="auto" w:fill="auto"/>
            <w:noWrap/>
            <w:vAlign w:val="bottom"/>
            <w:hideMark/>
          </w:tcPr>
          <w:p w14:paraId="0FCE1020" w14:textId="52238F6A" w:rsidR="00D96E6D" w:rsidRPr="00D96E6D" w:rsidRDefault="00D96E6D" w:rsidP="005E409E">
            <w:pPr>
              <w:tabs>
                <w:tab w:val="left" w:pos="0"/>
                <w:tab w:val="left" w:pos="7371"/>
              </w:tabs>
              <w:bidi/>
              <w:spacing w:after="0" w:line="240" w:lineRule="auto"/>
              <w:jc w:val="center"/>
              <w:rPr>
                <w:rFonts w:ascii="Calibri" w:eastAsia="Times New Roman" w:hAnsi="Calibri" w:cs="Times New Roman"/>
                <w:color w:val="000000"/>
              </w:rPr>
            </w:pPr>
            <w:r w:rsidRPr="00D96E6D">
              <w:rPr>
                <w:rFonts w:ascii="Calibri" w:eastAsia="Times New Roman" w:hAnsi="Calibri" w:cs="Times New Roman"/>
                <w:color w:val="000000"/>
                <w:rtl/>
              </w:rPr>
              <w:t>ضخامت</w:t>
            </w:r>
            <w:del w:id="11491" w:author="Mohsen" w:date="2019-03-17T16:53:00Z">
              <w:r w:rsidRPr="00D96E6D" w:rsidDel="00CF0011">
                <w:rPr>
                  <w:rFonts w:ascii="Calibri" w:eastAsia="Times New Roman" w:hAnsi="Calibri" w:cs="Times New Roman"/>
                  <w:color w:val="000000"/>
                  <w:rtl/>
                </w:rPr>
                <w:delText xml:space="preserve"> </w:delText>
              </w:r>
            </w:del>
          </w:p>
        </w:tc>
      </w:tr>
    </w:tbl>
    <w:p w14:paraId="472FD343" w14:textId="77777777" w:rsidR="00D96E6D" w:rsidRDefault="00D96E6D" w:rsidP="005E409E">
      <w:pPr>
        <w:pStyle w:val="payannameh"/>
        <w:tabs>
          <w:tab w:val="left" w:pos="0"/>
          <w:tab w:val="left" w:pos="7371"/>
        </w:tabs>
        <w:spacing w:line="240" w:lineRule="auto"/>
      </w:pPr>
    </w:p>
    <w:p w14:paraId="2A0E1E7B" w14:textId="77777777" w:rsidR="005F4AF4" w:rsidRDefault="005F4AF4" w:rsidP="005E409E">
      <w:pPr>
        <w:pStyle w:val="payannameh"/>
        <w:tabs>
          <w:tab w:val="left" w:pos="0"/>
          <w:tab w:val="left" w:pos="7371"/>
        </w:tabs>
        <w:spacing w:line="240" w:lineRule="auto"/>
      </w:pPr>
    </w:p>
    <w:p w14:paraId="193BCD2D" w14:textId="79ECBB1D" w:rsidR="00280AFB" w:rsidRPr="00D96E6D" w:rsidRDefault="000B0AD8" w:rsidP="00B303C7">
      <w:pPr>
        <w:pStyle w:val="a0"/>
        <w:bidi/>
      </w:pPr>
      <w:bookmarkStart w:id="11492" w:name="_Toc3666286"/>
      <w:bookmarkStart w:id="11493" w:name="_Toc3666535"/>
      <w:bookmarkStart w:id="11494" w:name="_Toc8546179"/>
      <w:bookmarkStart w:id="11495" w:name="_Toc8550849"/>
      <w:r w:rsidRPr="00D96E6D">
        <w:rPr>
          <w:rtl/>
        </w:rPr>
        <w:lastRenderedPageBreak/>
        <w:t>واکنش‌ها</w:t>
      </w:r>
      <w:r w:rsidRPr="00D96E6D">
        <w:rPr>
          <w:rFonts w:hint="cs"/>
          <w:rtl/>
        </w:rPr>
        <w:t>ی</w:t>
      </w:r>
      <w:r w:rsidR="00280AFB" w:rsidRPr="00D96E6D">
        <w:rPr>
          <w:rtl/>
        </w:rPr>
        <w:t xml:space="preserve"> </w:t>
      </w:r>
      <w:r w:rsidR="00280AFB" w:rsidRPr="00A33F66">
        <w:rPr>
          <w:rStyle w:val="Char3"/>
          <w:rFonts w:eastAsiaTheme="minorHAnsi"/>
          <w:b/>
          <w:bCs/>
          <w:rtl/>
        </w:rPr>
        <w:t>شیمیایی</w:t>
      </w:r>
      <w:r w:rsidR="00280AFB" w:rsidRPr="00D96E6D">
        <w:rPr>
          <w:rtl/>
        </w:rPr>
        <w:t xml:space="preserve"> ما بین </w:t>
      </w:r>
      <w:r w:rsidRPr="00D96E6D">
        <w:rPr>
          <w:rtl/>
        </w:rPr>
        <w:t>گونه‌ها</w:t>
      </w:r>
      <w:bookmarkEnd w:id="11492"/>
      <w:bookmarkEnd w:id="11493"/>
      <w:bookmarkEnd w:id="11494"/>
      <w:bookmarkEnd w:id="11495"/>
    </w:p>
    <w:p w14:paraId="263AF2C5" w14:textId="4E3ADBAC" w:rsidR="00280AFB" w:rsidRPr="002B72E7" w:rsidRDefault="009902E2">
      <w:pPr>
        <w:pStyle w:val="payannameh"/>
        <w:spacing w:line="240" w:lineRule="auto"/>
        <w:jc w:val="both"/>
        <w:rPr>
          <w:rtl/>
        </w:rPr>
        <w:pPrChange w:id="11496" w:author="Mohsen Jafarinejad" w:date="2019-05-08T17:12:00Z">
          <w:pPr>
            <w:pStyle w:val="payannameh"/>
            <w:tabs>
              <w:tab w:val="left" w:pos="0"/>
              <w:tab w:val="left" w:pos="7371"/>
            </w:tabs>
            <w:spacing w:line="240" w:lineRule="auto"/>
          </w:pPr>
        </w:pPrChange>
      </w:pPr>
      <w:ins w:id="11497" w:author="Mohsen Jafarinejad" w:date="2019-05-08T17:12:00Z">
        <w:r>
          <w:rPr>
            <w:rFonts w:hint="cs"/>
            <w:rtl/>
          </w:rPr>
          <w:tab/>
        </w:r>
      </w:ins>
      <w:r w:rsidR="000B0AD8" w:rsidRPr="002B72E7">
        <w:rPr>
          <w:rtl/>
        </w:rPr>
        <w:t>مکان</w:t>
      </w:r>
      <w:r w:rsidR="000B0AD8" w:rsidRPr="002B72E7">
        <w:rPr>
          <w:rFonts w:hint="cs"/>
          <w:rtl/>
        </w:rPr>
        <w:t>ی</w:t>
      </w:r>
      <w:r w:rsidR="000B0AD8" w:rsidRPr="002B72E7">
        <w:rPr>
          <w:rFonts w:hint="eastAsia"/>
          <w:rtl/>
        </w:rPr>
        <w:t>زه</w:t>
      </w:r>
      <w:r w:rsidR="00280AFB" w:rsidRPr="002B72E7">
        <w:rPr>
          <w:rtl/>
        </w:rPr>
        <w:t xml:space="preserve"> واکنش </w:t>
      </w:r>
      <w:r w:rsidR="000B0AD8" w:rsidRPr="002B72E7">
        <w:rPr>
          <w:rtl/>
        </w:rPr>
        <w:t>باکتر</w:t>
      </w:r>
      <w:r w:rsidR="000B0AD8" w:rsidRPr="002B72E7">
        <w:rPr>
          <w:rFonts w:hint="cs"/>
          <w:rtl/>
        </w:rPr>
        <w:t>ی‌</w:t>
      </w:r>
      <w:r w:rsidR="000B0AD8" w:rsidRPr="002B72E7">
        <w:rPr>
          <w:rFonts w:hint="eastAsia"/>
          <w:rtl/>
        </w:rPr>
        <w:t>ها</w:t>
      </w:r>
      <w:r w:rsidR="00280AFB" w:rsidRPr="002B72E7">
        <w:rPr>
          <w:rtl/>
        </w:rPr>
        <w:t xml:space="preserve"> </w:t>
      </w:r>
      <w:r w:rsidR="000B0AD8" w:rsidRPr="002B72E7">
        <w:rPr>
          <w:rtl/>
        </w:rPr>
        <w:t>پ</w:t>
      </w:r>
      <w:r w:rsidR="000B0AD8" w:rsidRPr="002B72E7">
        <w:rPr>
          <w:rFonts w:hint="cs"/>
          <w:rtl/>
        </w:rPr>
        <w:t>ی</w:t>
      </w:r>
      <w:r w:rsidR="000B0AD8" w:rsidRPr="002B72E7">
        <w:rPr>
          <w:rFonts w:hint="eastAsia"/>
          <w:rtl/>
        </w:rPr>
        <w:t>چ</w:t>
      </w:r>
      <w:r w:rsidR="000B0AD8" w:rsidRPr="002B72E7">
        <w:rPr>
          <w:rFonts w:hint="cs"/>
          <w:rtl/>
        </w:rPr>
        <w:t>ی</w:t>
      </w:r>
      <w:r w:rsidR="000B0AD8" w:rsidRPr="002B72E7">
        <w:rPr>
          <w:rFonts w:hint="eastAsia"/>
          <w:rtl/>
        </w:rPr>
        <w:t>ده‌تر</w:t>
      </w:r>
      <w:r w:rsidR="00280AFB" w:rsidRPr="002B72E7">
        <w:rPr>
          <w:rtl/>
        </w:rPr>
        <w:t xml:space="preserve"> از یک واکنش شیمیایی ساده است. </w:t>
      </w:r>
      <w:r w:rsidR="000B0AD8" w:rsidRPr="002B72E7">
        <w:rPr>
          <w:rtl/>
        </w:rPr>
        <w:t>باکتر</w:t>
      </w:r>
      <w:r w:rsidR="000B0AD8" w:rsidRPr="002B72E7">
        <w:rPr>
          <w:rFonts w:hint="cs"/>
          <w:rtl/>
        </w:rPr>
        <w:t>ی‌</w:t>
      </w:r>
      <w:r w:rsidR="000B0AD8" w:rsidRPr="002B72E7">
        <w:rPr>
          <w:rFonts w:hint="eastAsia"/>
          <w:rtl/>
        </w:rPr>
        <w:t>ها</w:t>
      </w:r>
      <w:r w:rsidR="00280AFB" w:rsidRPr="002B72E7">
        <w:rPr>
          <w:rtl/>
        </w:rPr>
        <w:t xml:space="preserve"> در مقابل تغییرات محیطی نظیر تغییر غلظت مواد غذایی و اکساینده، تغییر دما، </w:t>
      </w:r>
      <w:r w:rsidR="00280AFB" w:rsidRPr="002B72E7">
        <w:t>pH</w:t>
      </w:r>
      <w:r w:rsidR="00280AFB" w:rsidRPr="002B72E7">
        <w:rPr>
          <w:rtl/>
        </w:rPr>
        <w:t xml:space="preserve"> محیط واکنش نشان داده و بر سرعت عمل </w:t>
      </w:r>
      <w:r w:rsidR="000B0AD8" w:rsidRPr="002B72E7">
        <w:rPr>
          <w:rtl/>
        </w:rPr>
        <w:t>آن‌ها</w:t>
      </w:r>
      <w:r w:rsidR="00280AFB" w:rsidRPr="002B72E7">
        <w:rPr>
          <w:rtl/>
        </w:rPr>
        <w:t xml:space="preserve"> اثر </w:t>
      </w:r>
      <w:r w:rsidR="000B0AD8" w:rsidRPr="002B72E7">
        <w:rPr>
          <w:rtl/>
        </w:rPr>
        <w:t>م</w:t>
      </w:r>
      <w:r w:rsidR="000B0AD8" w:rsidRPr="002B72E7">
        <w:rPr>
          <w:rFonts w:hint="cs"/>
          <w:rtl/>
        </w:rPr>
        <w:t>ی‌</w:t>
      </w:r>
      <w:r w:rsidR="000B0AD8" w:rsidRPr="002B72E7">
        <w:rPr>
          <w:rFonts w:hint="eastAsia"/>
          <w:rtl/>
        </w:rPr>
        <w:t>گذارد</w:t>
      </w:r>
      <w:r w:rsidR="00280AFB" w:rsidRPr="002B72E7">
        <w:rPr>
          <w:rtl/>
        </w:rPr>
        <w:t xml:space="preserve"> همچنین به دلیل اینکه </w:t>
      </w:r>
      <w:r w:rsidR="000B0AD8" w:rsidRPr="002B72E7">
        <w:rPr>
          <w:rtl/>
        </w:rPr>
        <w:t>باکتر</w:t>
      </w:r>
      <w:r w:rsidR="000B0AD8" w:rsidRPr="002B72E7">
        <w:rPr>
          <w:rFonts w:hint="cs"/>
          <w:rtl/>
        </w:rPr>
        <w:t>ی‌</w:t>
      </w:r>
      <w:r w:rsidR="000B0AD8" w:rsidRPr="002B72E7">
        <w:rPr>
          <w:rFonts w:hint="eastAsia"/>
          <w:rtl/>
        </w:rPr>
        <w:t>ها</w:t>
      </w:r>
      <w:r w:rsidR="00280AFB" w:rsidRPr="002B72E7">
        <w:rPr>
          <w:rtl/>
        </w:rPr>
        <w:t xml:space="preserve"> </w:t>
      </w:r>
      <w:r w:rsidR="000B0AD8" w:rsidRPr="002B72E7">
        <w:rPr>
          <w:rtl/>
        </w:rPr>
        <w:t>ارگان</w:t>
      </w:r>
      <w:r w:rsidR="000B0AD8" w:rsidRPr="002B72E7">
        <w:rPr>
          <w:rFonts w:hint="cs"/>
          <w:rtl/>
        </w:rPr>
        <w:t>ی</w:t>
      </w:r>
      <w:r w:rsidR="000B0AD8" w:rsidRPr="002B72E7">
        <w:rPr>
          <w:rFonts w:hint="eastAsia"/>
          <w:rtl/>
        </w:rPr>
        <w:t>زم‌ها</w:t>
      </w:r>
      <w:r w:rsidR="000B0AD8" w:rsidRPr="002B72E7">
        <w:rPr>
          <w:rFonts w:hint="cs"/>
          <w:rtl/>
        </w:rPr>
        <w:t>ی</w:t>
      </w:r>
      <w:r w:rsidR="00280AFB" w:rsidRPr="002B72E7">
        <w:rPr>
          <w:rtl/>
        </w:rPr>
        <w:t xml:space="preserve"> زنده هستند با زاد و ولد افزایش یافته یا با جدا شدن از سطح الکترود تعدادشان کاهش </w:t>
      </w:r>
      <w:r w:rsidR="000B0AD8" w:rsidRPr="002B72E7">
        <w:rPr>
          <w:rtl/>
        </w:rPr>
        <w:t>م</w:t>
      </w:r>
      <w:r w:rsidR="000B0AD8" w:rsidRPr="002B72E7">
        <w:rPr>
          <w:rFonts w:hint="cs"/>
          <w:rtl/>
        </w:rPr>
        <w:t>ی‌ی</w:t>
      </w:r>
      <w:r w:rsidR="000B0AD8" w:rsidRPr="002B72E7">
        <w:rPr>
          <w:rFonts w:hint="eastAsia"/>
          <w:rtl/>
        </w:rPr>
        <w:t>ابد</w:t>
      </w:r>
      <w:r w:rsidR="00280AFB" w:rsidRPr="002B72E7">
        <w:rPr>
          <w:rtl/>
        </w:rPr>
        <w:t xml:space="preserve">. </w:t>
      </w:r>
      <w:r w:rsidR="000B0AD8" w:rsidRPr="002B72E7">
        <w:rPr>
          <w:rtl/>
        </w:rPr>
        <w:t>باا</w:t>
      </w:r>
      <w:r w:rsidR="000B0AD8" w:rsidRPr="002B72E7">
        <w:rPr>
          <w:rFonts w:hint="cs"/>
          <w:rtl/>
        </w:rPr>
        <w:t>ی</w:t>
      </w:r>
      <w:r w:rsidR="000B0AD8" w:rsidRPr="002B72E7">
        <w:rPr>
          <w:rFonts w:hint="eastAsia"/>
          <w:rtl/>
        </w:rPr>
        <w:t>ن‌وجود</w:t>
      </w:r>
      <w:r w:rsidR="00280AFB" w:rsidRPr="002B72E7">
        <w:rPr>
          <w:rtl/>
        </w:rPr>
        <w:t xml:space="preserve"> با توجه به اینکه سینتیک احتراق در بین </w:t>
      </w:r>
      <w:r w:rsidR="000B0AD8" w:rsidRPr="002B72E7">
        <w:rPr>
          <w:rtl/>
        </w:rPr>
        <w:t>واکنش‌ها</w:t>
      </w:r>
      <w:r w:rsidR="000B0AD8" w:rsidRPr="002B72E7">
        <w:rPr>
          <w:rFonts w:hint="cs"/>
          <w:rtl/>
        </w:rPr>
        <w:t>ی</w:t>
      </w:r>
      <w:r w:rsidR="00280AFB" w:rsidRPr="002B72E7">
        <w:rPr>
          <w:rtl/>
        </w:rPr>
        <w:t xml:space="preserve"> شیمیایی به خوبی شناخته شده است </w:t>
      </w:r>
      <w:r w:rsidR="00280AFB" w:rsidRPr="002B72E7">
        <w:rPr>
          <w:rFonts w:ascii="Times New Roman" w:hAnsi="Times New Roman" w:cs="Times New Roman" w:hint="cs"/>
          <w:rtl/>
        </w:rPr>
        <w:t> </w:t>
      </w:r>
      <w:r w:rsidR="00280AFB" w:rsidRPr="002B72E7">
        <w:rPr>
          <w:rFonts w:hint="cs"/>
          <w:rtl/>
        </w:rPr>
        <w:t>از</w:t>
      </w:r>
      <w:r w:rsidR="00280AFB" w:rsidRPr="002B72E7">
        <w:rPr>
          <w:rtl/>
        </w:rPr>
        <w:t xml:space="preserve"> </w:t>
      </w:r>
      <w:r w:rsidR="00280AFB" w:rsidRPr="002B72E7">
        <w:rPr>
          <w:rFonts w:hint="cs"/>
          <w:rtl/>
        </w:rPr>
        <w:t>مدل</w:t>
      </w:r>
      <w:r w:rsidR="00280AFB" w:rsidRPr="002B72E7">
        <w:rPr>
          <w:rtl/>
        </w:rPr>
        <w:t xml:space="preserve"> </w:t>
      </w:r>
      <w:r w:rsidR="00280AFB" w:rsidRPr="002B72E7">
        <w:rPr>
          <w:rFonts w:hint="cs"/>
          <w:rtl/>
        </w:rPr>
        <w:t>احتراقی</w:t>
      </w:r>
      <w:r w:rsidR="00280AFB" w:rsidRPr="002B72E7">
        <w:rPr>
          <w:rtl/>
        </w:rPr>
        <w:t xml:space="preserve"> </w:t>
      </w:r>
      <w:r w:rsidR="00280AFB" w:rsidRPr="002B72E7">
        <w:rPr>
          <w:rFonts w:hint="cs"/>
          <w:rtl/>
        </w:rPr>
        <w:t>برای</w:t>
      </w:r>
      <w:r w:rsidR="00280AFB" w:rsidRPr="002B72E7">
        <w:rPr>
          <w:rtl/>
        </w:rPr>
        <w:t xml:space="preserve"> </w:t>
      </w:r>
      <w:r w:rsidR="00280AFB" w:rsidRPr="002B72E7">
        <w:rPr>
          <w:rFonts w:hint="cs"/>
          <w:rtl/>
        </w:rPr>
        <w:t>شبیه</w:t>
      </w:r>
      <w:r w:rsidR="00280AFB" w:rsidRPr="002B72E7">
        <w:rPr>
          <w:rtl/>
        </w:rPr>
        <w:t xml:space="preserve"> </w:t>
      </w:r>
      <w:r w:rsidR="00280AFB" w:rsidRPr="002B72E7">
        <w:rPr>
          <w:rFonts w:hint="cs"/>
          <w:rtl/>
        </w:rPr>
        <w:t>سازی</w:t>
      </w:r>
      <w:r w:rsidR="00280AFB" w:rsidRPr="002B72E7">
        <w:rPr>
          <w:rtl/>
        </w:rPr>
        <w:t xml:space="preserve"> </w:t>
      </w:r>
      <w:r w:rsidR="00280AFB" w:rsidRPr="002B72E7">
        <w:rPr>
          <w:rFonts w:hint="cs"/>
          <w:rtl/>
        </w:rPr>
        <w:t>رفتار</w:t>
      </w:r>
      <w:r w:rsidR="00280AFB" w:rsidRPr="002B72E7">
        <w:rPr>
          <w:rtl/>
        </w:rPr>
        <w:t xml:space="preserve"> </w:t>
      </w:r>
      <w:r w:rsidR="000B0AD8" w:rsidRPr="002B72E7">
        <w:rPr>
          <w:rtl/>
        </w:rPr>
        <w:t>باکتر</w:t>
      </w:r>
      <w:r w:rsidR="000B0AD8" w:rsidRPr="002B72E7">
        <w:rPr>
          <w:rFonts w:hint="cs"/>
          <w:rtl/>
        </w:rPr>
        <w:t>ی‌</w:t>
      </w:r>
      <w:r w:rsidR="000B0AD8" w:rsidRPr="002B72E7">
        <w:rPr>
          <w:rFonts w:hint="eastAsia"/>
          <w:rtl/>
        </w:rPr>
        <w:t>ها</w:t>
      </w:r>
      <w:r w:rsidR="00280AFB" w:rsidRPr="002B72E7">
        <w:rPr>
          <w:rtl/>
        </w:rPr>
        <w:t xml:space="preserve"> </w:t>
      </w:r>
      <w:r w:rsidR="00280AFB" w:rsidRPr="002B72E7">
        <w:rPr>
          <w:rFonts w:hint="cs"/>
          <w:rtl/>
        </w:rPr>
        <w:t>استفاده</w:t>
      </w:r>
      <w:r w:rsidR="00280AFB" w:rsidRPr="002B72E7">
        <w:rPr>
          <w:rtl/>
        </w:rPr>
        <w:t xml:space="preserve"> </w:t>
      </w:r>
      <w:r w:rsidR="000B0AD8" w:rsidRPr="002B72E7">
        <w:rPr>
          <w:rtl/>
        </w:rPr>
        <w:t>م</w:t>
      </w:r>
      <w:r w:rsidR="000B0AD8" w:rsidRPr="002B72E7">
        <w:rPr>
          <w:rFonts w:hint="cs"/>
          <w:rtl/>
        </w:rPr>
        <w:t>ی‌</w:t>
      </w:r>
      <w:r w:rsidR="000B0AD8" w:rsidRPr="002B72E7">
        <w:rPr>
          <w:rFonts w:hint="eastAsia"/>
          <w:rtl/>
        </w:rPr>
        <w:t>شود</w:t>
      </w:r>
      <w:r w:rsidR="00280AFB" w:rsidRPr="002B72E7">
        <w:rPr>
          <w:rtl/>
        </w:rPr>
        <w:t xml:space="preserve"> </w:t>
      </w:r>
      <w:r w:rsidR="00280AFB" w:rsidRPr="002B72E7">
        <w:rPr>
          <w:rFonts w:hint="cs"/>
          <w:rtl/>
        </w:rPr>
        <w:t>و</w:t>
      </w:r>
      <w:r w:rsidR="00280AFB" w:rsidRPr="002B72E7">
        <w:rPr>
          <w:rtl/>
        </w:rPr>
        <w:t xml:space="preserve"> </w:t>
      </w:r>
      <w:r w:rsidR="00280AFB" w:rsidRPr="002B72E7">
        <w:rPr>
          <w:rFonts w:hint="cs"/>
          <w:rtl/>
        </w:rPr>
        <w:t>این</w:t>
      </w:r>
      <w:r w:rsidR="00280AFB" w:rsidRPr="002B72E7">
        <w:rPr>
          <w:rtl/>
        </w:rPr>
        <w:t xml:space="preserve"> </w:t>
      </w:r>
      <w:r w:rsidR="00280AFB" w:rsidRPr="002B72E7">
        <w:rPr>
          <w:rFonts w:hint="cs"/>
          <w:rtl/>
        </w:rPr>
        <w:t>باور</w:t>
      </w:r>
      <w:r w:rsidR="00280AFB" w:rsidRPr="002B72E7">
        <w:rPr>
          <w:rtl/>
        </w:rPr>
        <w:t xml:space="preserve"> </w:t>
      </w:r>
      <w:r w:rsidR="00280AFB" w:rsidRPr="002B72E7">
        <w:rPr>
          <w:rFonts w:hint="cs"/>
          <w:rtl/>
        </w:rPr>
        <w:t>وجود</w:t>
      </w:r>
      <w:r w:rsidR="00280AFB" w:rsidRPr="002B72E7">
        <w:rPr>
          <w:rtl/>
        </w:rPr>
        <w:t xml:space="preserve"> </w:t>
      </w:r>
      <w:r w:rsidR="00280AFB" w:rsidRPr="002B72E7">
        <w:rPr>
          <w:rFonts w:hint="cs"/>
          <w:rtl/>
        </w:rPr>
        <w:t>دارد</w:t>
      </w:r>
      <w:r w:rsidR="00280AFB" w:rsidRPr="002B72E7">
        <w:rPr>
          <w:rtl/>
        </w:rPr>
        <w:t xml:space="preserve"> که در شرایط محدود، این واکنش به خوبی </w:t>
      </w:r>
      <w:r w:rsidR="000B0AD8" w:rsidRPr="002B72E7">
        <w:rPr>
          <w:rtl/>
        </w:rPr>
        <w:t>م</w:t>
      </w:r>
      <w:r w:rsidR="000B0AD8" w:rsidRPr="002B72E7">
        <w:rPr>
          <w:rFonts w:hint="cs"/>
          <w:rtl/>
        </w:rPr>
        <w:t>ی‌</w:t>
      </w:r>
      <w:r w:rsidR="000B0AD8" w:rsidRPr="002B72E7">
        <w:rPr>
          <w:rFonts w:hint="eastAsia"/>
          <w:rtl/>
        </w:rPr>
        <w:t>تواند</w:t>
      </w:r>
      <w:r w:rsidR="00280AFB" w:rsidRPr="002B72E7">
        <w:rPr>
          <w:rtl/>
        </w:rPr>
        <w:t xml:space="preserve"> بیانگر واکنش آند باشد.</w:t>
      </w:r>
    </w:p>
    <w:p w14:paraId="3E80249E" w14:textId="77777777" w:rsidR="00280AFB" w:rsidRPr="002B72E7" w:rsidRDefault="00280AFB" w:rsidP="005E409E">
      <w:pPr>
        <w:pStyle w:val="payannameh"/>
        <w:tabs>
          <w:tab w:val="left" w:pos="0"/>
          <w:tab w:val="left" w:pos="7371"/>
        </w:tabs>
        <w:spacing w:line="240" w:lineRule="auto"/>
        <w:rPr>
          <w:rtl/>
        </w:rPr>
      </w:pPr>
    </w:p>
    <w:p w14:paraId="55098BF3" w14:textId="56D5201A" w:rsidR="00280AFB" w:rsidRPr="00D717C4" w:rsidRDefault="00280AFB" w:rsidP="00B303C7">
      <w:pPr>
        <w:pStyle w:val="a0"/>
        <w:bidi/>
      </w:pPr>
      <w:bookmarkStart w:id="11498" w:name="_Toc3666287"/>
      <w:bookmarkStart w:id="11499" w:name="_Toc3666536"/>
      <w:bookmarkStart w:id="11500" w:name="_Toc8546180"/>
      <w:bookmarkStart w:id="11501" w:name="_Toc8550850"/>
      <w:r w:rsidRPr="00D717C4">
        <w:rPr>
          <w:rtl/>
        </w:rPr>
        <w:t xml:space="preserve">مدل سازی </w:t>
      </w:r>
      <w:r w:rsidR="000B0AD8" w:rsidRPr="00D717C4">
        <w:rPr>
          <w:rtl/>
        </w:rPr>
        <w:t>واکنش‌ها</w:t>
      </w:r>
      <w:bookmarkEnd w:id="11498"/>
      <w:bookmarkEnd w:id="11499"/>
      <w:bookmarkEnd w:id="11500"/>
      <w:bookmarkEnd w:id="11501"/>
    </w:p>
    <w:p w14:paraId="6A4ADF36" w14:textId="54FB8AF0" w:rsidR="00280AFB" w:rsidRDefault="00280AFB">
      <w:pPr>
        <w:pStyle w:val="payannameh"/>
        <w:tabs>
          <w:tab w:val="left" w:pos="0"/>
          <w:tab w:val="left" w:pos="7371"/>
        </w:tabs>
        <w:spacing w:line="240" w:lineRule="auto"/>
        <w:jc w:val="both"/>
        <w:rPr>
          <w:ins w:id="11502" w:author="Mohsen Jafarinejad" w:date="2019-05-08T17:12:00Z"/>
          <w:rtl/>
        </w:rPr>
        <w:pPrChange w:id="11503" w:author="Mohsen Jafarinejad" w:date="2019-05-08T17:14:00Z">
          <w:pPr>
            <w:pStyle w:val="payannameh"/>
            <w:tabs>
              <w:tab w:val="left" w:pos="0"/>
              <w:tab w:val="left" w:pos="7371"/>
            </w:tabs>
            <w:spacing w:line="240" w:lineRule="auto"/>
          </w:pPr>
        </w:pPrChange>
      </w:pPr>
      <w:r w:rsidRPr="002B72E7">
        <w:rPr>
          <w:rtl/>
        </w:rPr>
        <w:t xml:space="preserve">واکنش فیزیکی شیمیایی کلی که بین لاکتات و آب اتفاق می افتد و به تولید هیدروژن و دی اکسید کربن </w:t>
      </w:r>
      <w:r w:rsidR="000B0AD8" w:rsidRPr="002B72E7">
        <w:rPr>
          <w:rtl/>
        </w:rPr>
        <w:t>م</w:t>
      </w:r>
      <w:r w:rsidR="000B0AD8" w:rsidRPr="002B72E7">
        <w:rPr>
          <w:rFonts w:hint="cs"/>
          <w:rtl/>
        </w:rPr>
        <w:t>ی‌</w:t>
      </w:r>
      <w:r w:rsidR="000B0AD8" w:rsidRPr="002B72E7">
        <w:rPr>
          <w:rFonts w:hint="eastAsia"/>
          <w:rtl/>
        </w:rPr>
        <w:t>انجامد</w:t>
      </w:r>
      <w:r w:rsidRPr="002B72E7">
        <w:rPr>
          <w:rtl/>
        </w:rPr>
        <w:t xml:space="preserve"> در زیر نشان داده شده است:</w:t>
      </w:r>
    </w:p>
    <w:p w14:paraId="430A2AC1" w14:textId="77777777" w:rsidR="009902E2" w:rsidRDefault="009902E2" w:rsidP="005E409E">
      <w:pPr>
        <w:pStyle w:val="payannameh"/>
        <w:tabs>
          <w:tab w:val="left" w:pos="0"/>
          <w:tab w:val="left" w:pos="7371"/>
        </w:tabs>
        <w:spacing w:line="240" w:lineRule="auto"/>
        <w:rPr>
          <w:rtl/>
        </w:rPr>
      </w:pPr>
    </w:p>
    <w:p w14:paraId="7841554F" w14:textId="44E59185" w:rsidR="00D717C4" w:rsidRDefault="004B6F6A">
      <w:pPr>
        <w:pStyle w:val="a5"/>
        <w:pPrChange w:id="11504" w:author="Mohsen" w:date="2019-03-17T17:21:00Z">
          <w:pPr>
            <w:pStyle w:val="payannameh"/>
            <w:tabs>
              <w:tab w:val="left" w:pos="0"/>
              <w:tab w:val="left" w:pos="7371"/>
            </w:tabs>
            <w:spacing w:line="240" w:lineRule="auto"/>
            <w:jc w:val="right"/>
          </w:pPr>
        </w:pPrChange>
      </w:pPr>
      <w:ins w:id="11505" w:author="Mohsen" w:date="2019-03-17T17:21:00Z">
        <w:r>
          <w:rPr>
            <w:rStyle w:val="tgc"/>
            <w:rFonts w:hint="cs"/>
            <w:rtl/>
          </w:rPr>
          <w:t xml:space="preserve">                                                       </w:t>
        </w:r>
      </w:ins>
      <w:r w:rsidR="00D717C4" w:rsidRPr="00D717C4">
        <w:rPr>
          <w:rStyle w:val="tgc"/>
        </w:rPr>
        <w:object w:dxaOrig="3940" w:dyaOrig="380" w14:anchorId="7D72BEA4">
          <v:shape id="_x0000_i1129" type="#_x0000_t75" style="width:195.6pt;height:16.65pt" o:ole="">
            <v:imagedata r:id="rId262" o:title=""/>
          </v:shape>
          <o:OLEObject Type="Embed" ProgID="Equation.DSMT4" ShapeID="_x0000_i1129" DrawAspect="Content" ObjectID="_1620276724" r:id="rId263"/>
        </w:object>
      </w:r>
      <w:del w:id="11506" w:author="Mohsen" w:date="2019-03-17T16:53:00Z">
        <w:r w:rsidR="00D717C4" w:rsidDel="00CF0011">
          <w:delText xml:space="preserve"> </w:delText>
        </w:r>
      </w:del>
    </w:p>
    <w:p w14:paraId="7D0C7C7D" w14:textId="77777777" w:rsidR="00A33F66" w:rsidRPr="002B72E7" w:rsidRDefault="00A33F66" w:rsidP="005E409E">
      <w:pPr>
        <w:pStyle w:val="payannameh"/>
        <w:tabs>
          <w:tab w:val="left" w:pos="0"/>
          <w:tab w:val="left" w:pos="7371"/>
        </w:tabs>
        <w:spacing w:line="240" w:lineRule="auto"/>
        <w:jc w:val="right"/>
      </w:pPr>
    </w:p>
    <w:p w14:paraId="6095F739" w14:textId="691DF909" w:rsidR="00280AFB" w:rsidRPr="002B72E7" w:rsidRDefault="00280AFB">
      <w:pPr>
        <w:pStyle w:val="payannameh"/>
        <w:tabs>
          <w:tab w:val="left" w:pos="0"/>
          <w:tab w:val="left" w:pos="7371"/>
        </w:tabs>
        <w:spacing w:line="240" w:lineRule="auto"/>
        <w:jc w:val="both"/>
        <w:pPrChange w:id="11507" w:author="Mohsen Jafarinejad" w:date="2019-05-11T14:25:00Z">
          <w:pPr>
            <w:pStyle w:val="payannameh"/>
            <w:tabs>
              <w:tab w:val="left" w:pos="0"/>
              <w:tab w:val="left" w:pos="7371"/>
            </w:tabs>
            <w:spacing w:line="240" w:lineRule="auto"/>
          </w:pPr>
        </w:pPrChange>
      </w:pPr>
      <w:r w:rsidRPr="002B72E7">
        <w:rPr>
          <w:rtl/>
        </w:rPr>
        <w:t xml:space="preserve">این در شرایطی است که تمام لاکتات تجزیه شده و تولید دی اکسید کربن و هیدروژن نماید. اگرچه </w:t>
      </w:r>
      <w:del w:id="11508" w:author="Mohsen Jafarinejad" w:date="2019-05-11T14:25:00Z">
        <w:r w:rsidR="000B0AD8" w:rsidRPr="002B72E7" w:rsidDel="00352C88">
          <w:rPr>
            <w:rtl/>
          </w:rPr>
          <w:delText>مکان</w:delText>
        </w:r>
        <w:r w:rsidR="000B0AD8" w:rsidRPr="002B72E7" w:rsidDel="00352C88">
          <w:rPr>
            <w:rFonts w:hint="cs"/>
            <w:rtl/>
          </w:rPr>
          <w:delText>ی</w:delText>
        </w:r>
        <w:r w:rsidR="000B0AD8" w:rsidRPr="002B72E7" w:rsidDel="00352C88">
          <w:rPr>
            <w:rFonts w:hint="eastAsia"/>
            <w:rtl/>
          </w:rPr>
          <w:delText>زه</w:delText>
        </w:r>
        <w:r w:rsidRPr="002B72E7" w:rsidDel="00352C88">
          <w:rPr>
            <w:rtl/>
          </w:rPr>
          <w:delText xml:space="preserve"> </w:delText>
        </w:r>
      </w:del>
      <w:ins w:id="11509" w:author="Mohsen Jafarinejad" w:date="2019-05-11T14:25:00Z">
        <w:r w:rsidR="00352C88" w:rsidRPr="002B72E7">
          <w:rPr>
            <w:rtl/>
          </w:rPr>
          <w:t>مکان</w:t>
        </w:r>
        <w:r w:rsidR="00352C88" w:rsidRPr="002B72E7">
          <w:rPr>
            <w:rFonts w:hint="cs"/>
            <w:rtl/>
          </w:rPr>
          <w:t>ی</w:t>
        </w:r>
        <w:r w:rsidR="00352C88" w:rsidRPr="002B72E7">
          <w:rPr>
            <w:rFonts w:hint="eastAsia"/>
            <w:rtl/>
          </w:rPr>
          <w:t>ز</w:t>
        </w:r>
        <w:r w:rsidR="00352C88">
          <w:rPr>
            <w:rFonts w:hint="cs"/>
            <w:rtl/>
          </w:rPr>
          <w:t>م</w:t>
        </w:r>
        <w:r w:rsidR="00352C88" w:rsidRPr="002B72E7">
          <w:rPr>
            <w:rtl/>
          </w:rPr>
          <w:t xml:space="preserve"> </w:t>
        </w:r>
      </w:ins>
      <w:r w:rsidRPr="002B72E7">
        <w:rPr>
          <w:rtl/>
        </w:rPr>
        <w:t xml:space="preserve">دقیق واکنش تجزیه لاکتات توسط </w:t>
      </w:r>
      <w:r w:rsidR="000B0AD8" w:rsidRPr="002B72E7">
        <w:rPr>
          <w:rtl/>
        </w:rPr>
        <w:t>باکتر</w:t>
      </w:r>
      <w:r w:rsidR="000B0AD8" w:rsidRPr="002B72E7">
        <w:rPr>
          <w:rFonts w:hint="cs"/>
          <w:rtl/>
        </w:rPr>
        <w:t>ی‌</w:t>
      </w:r>
      <w:r w:rsidR="000B0AD8" w:rsidRPr="002B72E7">
        <w:rPr>
          <w:rFonts w:hint="eastAsia"/>
          <w:rtl/>
        </w:rPr>
        <w:t>ها</w:t>
      </w:r>
      <w:r w:rsidRPr="002B72E7">
        <w:rPr>
          <w:rtl/>
        </w:rPr>
        <w:t xml:space="preserve"> شناخته شده نیست اما می دانیم که تجزیه لاکتات به تولید موادی شامل </w:t>
      </w:r>
      <w:r w:rsidRPr="002B72E7">
        <w:t>H</w:t>
      </w:r>
      <w:r w:rsidRPr="00D717C4">
        <w:rPr>
          <w:sz w:val="20"/>
          <w:szCs w:val="22"/>
        </w:rPr>
        <w:t>2</w:t>
      </w:r>
      <w:r w:rsidRPr="002B72E7">
        <w:t>o</w:t>
      </w:r>
      <w:ins w:id="11510" w:author="Mohsen Jafarinejad" w:date="2019-05-11T14:26:00Z">
        <w:r w:rsidR="001211CB">
          <w:t xml:space="preserve"> </w:t>
        </w:r>
      </w:ins>
      <w:r w:rsidRPr="002B72E7">
        <w:t>,</w:t>
      </w:r>
      <w:ins w:id="11511" w:author="Mohsen Jafarinejad" w:date="2019-05-11T14:26:00Z">
        <w:r w:rsidR="001211CB">
          <w:t xml:space="preserve"> </w:t>
        </w:r>
      </w:ins>
      <w:r w:rsidRPr="002B72E7">
        <w:t>H</w:t>
      </w:r>
      <w:r w:rsidRPr="00D717C4">
        <w:rPr>
          <w:sz w:val="20"/>
          <w:szCs w:val="22"/>
        </w:rPr>
        <w:t>2</w:t>
      </w:r>
      <w:ins w:id="11512" w:author="Mohsen Jafarinejad" w:date="2019-05-11T14:26:00Z">
        <w:r w:rsidR="001211CB">
          <w:rPr>
            <w:sz w:val="20"/>
            <w:szCs w:val="22"/>
          </w:rPr>
          <w:t xml:space="preserve"> </w:t>
        </w:r>
      </w:ins>
      <w:r w:rsidRPr="002B72E7">
        <w:t>,</w:t>
      </w:r>
      <w:ins w:id="11513" w:author="Mohsen Jafarinejad" w:date="2019-05-11T14:26:00Z">
        <w:r w:rsidR="001211CB">
          <w:t xml:space="preserve"> </w:t>
        </w:r>
      </w:ins>
      <w:r w:rsidRPr="002B72E7">
        <w:t>Co</w:t>
      </w:r>
      <w:ins w:id="11514" w:author="Mohsen Jafarinejad" w:date="2019-05-11T14:26:00Z">
        <w:r w:rsidR="001211CB">
          <w:t xml:space="preserve"> </w:t>
        </w:r>
      </w:ins>
      <w:r w:rsidRPr="002B72E7">
        <w:t>, Co</w:t>
      </w:r>
      <w:r w:rsidRPr="00D717C4">
        <w:rPr>
          <w:sz w:val="20"/>
          <w:szCs w:val="22"/>
        </w:rPr>
        <w:t>2</w:t>
      </w:r>
      <w:ins w:id="11515" w:author="Mohsen Jafarinejad" w:date="2019-05-11T14:26:00Z">
        <w:r w:rsidR="001211CB">
          <w:rPr>
            <w:sz w:val="20"/>
            <w:szCs w:val="22"/>
          </w:rPr>
          <w:t xml:space="preserve"> </w:t>
        </w:r>
      </w:ins>
      <w:r w:rsidRPr="002B72E7">
        <w:t>,</w:t>
      </w:r>
      <w:ins w:id="11516" w:author="Mohsen Jafarinejad" w:date="2019-05-11T14:26:00Z">
        <w:r w:rsidR="001211CB">
          <w:t xml:space="preserve"> </w:t>
        </w:r>
      </w:ins>
      <w:r w:rsidRPr="002B72E7">
        <w:t xml:space="preserve"> pyruvic Acid</w:t>
      </w:r>
      <w:ins w:id="11517" w:author="Mohsen Jafarinejad" w:date="2019-05-11T14:26:00Z">
        <w:r w:rsidR="001211CB">
          <w:t xml:space="preserve"> </w:t>
        </w:r>
      </w:ins>
      <w:r w:rsidRPr="002B72E7">
        <w:t>,</w:t>
      </w:r>
      <w:ins w:id="11518" w:author="Mohsen Jafarinejad" w:date="2019-05-11T14:26:00Z">
        <w:r w:rsidR="001211CB">
          <w:t xml:space="preserve"> </w:t>
        </w:r>
      </w:ins>
      <w:r w:rsidRPr="002B72E7">
        <w:t>Acetate</w:t>
      </w:r>
      <w:ins w:id="11519" w:author="Mohsen Jafarinejad" w:date="2019-05-11T14:26:00Z">
        <w:r w:rsidR="001211CB">
          <w:t xml:space="preserve"> </w:t>
        </w:r>
      </w:ins>
      <w:r w:rsidRPr="002B72E7">
        <w:t>, Formate</w:t>
      </w:r>
      <w:r w:rsidRPr="002B72E7">
        <w:rPr>
          <w:rtl/>
        </w:rPr>
        <w:t xml:space="preserve"> و تعداد زیادی از </w:t>
      </w:r>
      <w:r w:rsidR="000B0AD8" w:rsidRPr="002B72E7">
        <w:rPr>
          <w:rtl/>
        </w:rPr>
        <w:t>گونه‌ها</w:t>
      </w:r>
      <w:r w:rsidR="000B0AD8" w:rsidRPr="002B72E7">
        <w:rPr>
          <w:rFonts w:hint="cs"/>
          <w:rtl/>
        </w:rPr>
        <w:t>ی</w:t>
      </w:r>
      <w:r w:rsidRPr="002B72E7">
        <w:rPr>
          <w:rtl/>
        </w:rPr>
        <w:t xml:space="preserve"> دیگر </w:t>
      </w:r>
      <w:r w:rsidR="000B0AD8" w:rsidRPr="002B72E7">
        <w:rPr>
          <w:rtl/>
        </w:rPr>
        <w:t>م</w:t>
      </w:r>
      <w:r w:rsidR="000B0AD8" w:rsidRPr="002B72E7">
        <w:rPr>
          <w:rFonts w:hint="cs"/>
          <w:rtl/>
        </w:rPr>
        <w:t>ی‌</w:t>
      </w:r>
      <w:r w:rsidR="00D717C4">
        <w:rPr>
          <w:rFonts w:hint="cs"/>
          <w:rtl/>
        </w:rPr>
        <w:t>انجامد</w:t>
      </w:r>
      <w:r w:rsidRPr="002B72E7">
        <w:rPr>
          <w:rtl/>
        </w:rPr>
        <w:t xml:space="preserve"> اما در این </w:t>
      </w:r>
      <w:r w:rsidR="000B0AD8" w:rsidRPr="002B72E7">
        <w:rPr>
          <w:rtl/>
        </w:rPr>
        <w:t>مدل‌ساز</w:t>
      </w:r>
      <w:r w:rsidR="000B0AD8" w:rsidRPr="002B72E7">
        <w:rPr>
          <w:rFonts w:hint="cs"/>
          <w:rtl/>
        </w:rPr>
        <w:t>ی</w:t>
      </w:r>
      <w:r w:rsidRPr="002B72E7">
        <w:rPr>
          <w:rtl/>
        </w:rPr>
        <w:t xml:space="preserve"> ما واکنش ساده سازی </w:t>
      </w:r>
      <w:r w:rsidR="000B0AD8" w:rsidRPr="002B72E7">
        <w:rPr>
          <w:rtl/>
        </w:rPr>
        <w:t>شده‌ا</w:t>
      </w:r>
      <w:r w:rsidR="000B0AD8" w:rsidRPr="002B72E7">
        <w:rPr>
          <w:rFonts w:hint="cs"/>
          <w:rtl/>
        </w:rPr>
        <w:t>ی</w:t>
      </w:r>
      <w:r w:rsidRPr="002B72E7">
        <w:rPr>
          <w:rtl/>
        </w:rPr>
        <w:t xml:space="preserve"> با تعداد محدودی از محصولات را به کار خواهیم برد.</w:t>
      </w:r>
    </w:p>
    <w:p w14:paraId="743A278F" w14:textId="7AC93D31" w:rsidR="00280AFB" w:rsidRPr="002B72E7" w:rsidRDefault="000408ED">
      <w:pPr>
        <w:pStyle w:val="payannameh"/>
        <w:tabs>
          <w:tab w:val="left" w:pos="0"/>
          <w:tab w:val="left" w:pos="567"/>
          <w:tab w:val="left" w:pos="7371"/>
        </w:tabs>
        <w:spacing w:line="240" w:lineRule="auto"/>
        <w:jc w:val="both"/>
        <w:rPr>
          <w:rtl/>
        </w:rPr>
        <w:pPrChange w:id="11520" w:author="Mohsen Jafarinejad" w:date="2019-05-12T07:25:00Z">
          <w:pPr>
            <w:pStyle w:val="payannameh"/>
            <w:tabs>
              <w:tab w:val="left" w:pos="0"/>
              <w:tab w:val="left" w:pos="7371"/>
            </w:tabs>
            <w:spacing w:line="240" w:lineRule="auto"/>
          </w:pPr>
        </w:pPrChange>
      </w:pPr>
      <w:ins w:id="11521" w:author="Mohsen Jafarinejad" w:date="2019-04-27T14:25:00Z">
        <w:r>
          <w:rPr>
            <w:rFonts w:hint="cs"/>
            <w:rtl/>
          </w:rPr>
          <w:tab/>
        </w:r>
      </w:ins>
      <w:r w:rsidR="00280AFB" w:rsidRPr="002B72E7">
        <w:rPr>
          <w:rtl/>
        </w:rPr>
        <w:t xml:space="preserve">تعداد </w:t>
      </w:r>
      <w:r w:rsidR="000B0AD8" w:rsidRPr="002B72E7">
        <w:rPr>
          <w:rtl/>
        </w:rPr>
        <w:t>الکترون‌ها</w:t>
      </w:r>
      <w:r w:rsidR="000B0AD8" w:rsidRPr="002B72E7">
        <w:rPr>
          <w:rFonts w:hint="cs"/>
          <w:rtl/>
        </w:rPr>
        <w:t>ی</w:t>
      </w:r>
      <w:r w:rsidR="00280AFB" w:rsidRPr="002B72E7">
        <w:rPr>
          <w:rtl/>
        </w:rPr>
        <w:t xml:space="preserve"> تولیدی در واکنش به شدت بر اینکه چه محصولی تولید شود استوار است </w:t>
      </w:r>
      <w:r w:rsidR="000B0AD8" w:rsidRPr="002B72E7">
        <w:rPr>
          <w:rtl/>
        </w:rPr>
        <w:t>مثلاً</w:t>
      </w:r>
      <w:r w:rsidR="00280AFB" w:rsidRPr="002B72E7">
        <w:rPr>
          <w:rtl/>
        </w:rPr>
        <w:t xml:space="preserve"> در شرایطی که حاصل تجزیه لاکتات </w:t>
      </w:r>
      <w:r w:rsidR="00280AFB" w:rsidRPr="002B72E7">
        <w:t>pyruvic Acid</w:t>
      </w:r>
      <w:r w:rsidR="00280AFB" w:rsidRPr="002B72E7">
        <w:rPr>
          <w:rtl/>
        </w:rPr>
        <w:t xml:space="preserve"> باشد </w:t>
      </w:r>
      <w:del w:id="11522" w:author="Mohsen Jafarinejad" w:date="2019-05-11T14:26:00Z">
        <w:r w:rsidR="00280AFB" w:rsidRPr="002B72E7" w:rsidDel="001211CB">
          <w:delText>Za</w:delText>
        </w:r>
        <w:r w:rsidR="00280AFB" w:rsidRPr="002B72E7" w:rsidDel="001211CB">
          <w:rPr>
            <w:rtl/>
          </w:rPr>
          <w:delText xml:space="preserve"> </w:delText>
        </w:r>
      </w:del>
      <w:ins w:id="11523" w:author="Mohsen Jafarinejad" w:date="2019-05-11T14:26:00Z">
        <w:r w:rsidR="001211CB" w:rsidRPr="001211CB">
          <w:rPr>
            <w:position w:val="-12"/>
            <w:rPrChange w:id="11524" w:author="Mohsen Jafarinejad" w:date="2019-05-11T14:26:00Z">
              <w:rPr>
                <w:position w:val="-12"/>
              </w:rPr>
            </w:rPrChange>
          </w:rPr>
          <w:object w:dxaOrig="320" w:dyaOrig="360" w14:anchorId="709919C0">
            <v:shape id="_x0000_i1130" type="#_x0000_t75" style="width:16.1pt;height:18.25pt" o:ole="">
              <v:imagedata r:id="rId264" o:title=""/>
            </v:shape>
            <o:OLEObject Type="Embed" ProgID="Equation.DSMT4" ShapeID="_x0000_i1130" DrawAspect="Content" ObjectID="_1620276725" r:id="rId265"/>
          </w:object>
        </w:r>
      </w:ins>
      <w:ins w:id="11525" w:author="Mohsen Jafarinejad" w:date="2019-05-11T14:26:00Z">
        <w:r w:rsidR="001211CB">
          <w:rPr>
            <w:rtl/>
          </w:rPr>
          <w:t xml:space="preserve"> </w:t>
        </w:r>
      </w:ins>
      <w:r w:rsidR="00280AFB" w:rsidRPr="002B72E7">
        <w:rPr>
          <w:rtl/>
        </w:rPr>
        <w:t>برابر 2 خواهد بود.</w:t>
      </w:r>
      <w:r w:rsidR="000B0AD8" w:rsidRPr="002B72E7">
        <w:rPr>
          <w:rtl/>
        </w:rPr>
        <w:t xml:space="preserve"> اما</w:t>
      </w:r>
      <w:r w:rsidR="00280AFB" w:rsidRPr="002B72E7">
        <w:rPr>
          <w:rtl/>
        </w:rPr>
        <w:t xml:space="preserve"> اگر لاکتات </w:t>
      </w:r>
      <w:r w:rsidR="000B0AD8" w:rsidRPr="002B72E7">
        <w:rPr>
          <w:rtl/>
        </w:rPr>
        <w:t>مستق</w:t>
      </w:r>
      <w:r w:rsidR="000B0AD8" w:rsidRPr="002B72E7">
        <w:rPr>
          <w:rFonts w:hint="cs"/>
          <w:rtl/>
        </w:rPr>
        <w:t>ی</w:t>
      </w:r>
      <w:r w:rsidR="000B0AD8" w:rsidRPr="002B72E7">
        <w:rPr>
          <w:rFonts w:hint="eastAsia"/>
          <w:rtl/>
        </w:rPr>
        <w:t>ماً</w:t>
      </w:r>
      <w:r w:rsidR="00280AFB" w:rsidRPr="002B72E7">
        <w:rPr>
          <w:rtl/>
        </w:rPr>
        <w:t xml:space="preserve"> به </w:t>
      </w:r>
      <w:r w:rsidR="00280AFB" w:rsidRPr="002B72E7">
        <w:t>Acetate</w:t>
      </w:r>
      <w:r w:rsidR="00280AFB" w:rsidRPr="002B72E7">
        <w:rPr>
          <w:rtl/>
        </w:rPr>
        <w:t xml:space="preserve"> تجزیه شود </w:t>
      </w:r>
      <w:ins w:id="11526" w:author="Mohsen Jafarinejad" w:date="2019-05-12T07:25:00Z">
        <w:r w:rsidR="0090733A" w:rsidRPr="0090733A">
          <w:rPr>
            <w:position w:val="-12"/>
            <w:rPrChange w:id="11527" w:author="Mohsen Jafarinejad" w:date="2019-05-12T07:25:00Z">
              <w:rPr>
                <w:position w:val="-12"/>
              </w:rPr>
            </w:rPrChange>
          </w:rPr>
          <w:object w:dxaOrig="320" w:dyaOrig="360" w14:anchorId="64B5B56D">
            <v:shape id="_x0000_i1131" type="#_x0000_t75" style="width:16.1pt;height:18.25pt" o:ole="">
              <v:imagedata r:id="rId266" o:title=""/>
            </v:shape>
            <o:OLEObject Type="Embed" ProgID="Equation.DSMT4" ShapeID="_x0000_i1131" DrawAspect="Content" ObjectID="_1620276726" r:id="rId267"/>
          </w:object>
        </w:r>
      </w:ins>
      <w:ins w:id="11528" w:author="Mohsen Jafarinejad" w:date="2019-05-12T07:25:00Z">
        <w:r w:rsidR="0090733A">
          <w:rPr>
            <w:rtl/>
          </w:rPr>
          <w:t xml:space="preserve"> </w:t>
        </w:r>
      </w:ins>
      <w:del w:id="11529" w:author="Mohsen Jafarinejad" w:date="2019-05-12T07:25:00Z">
        <w:r w:rsidR="00280AFB" w:rsidRPr="002B72E7" w:rsidDel="0090733A">
          <w:delText>Za</w:delText>
        </w:r>
        <w:r w:rsidR="00280AFB" w:rsidRPr="002B72E7" w:rsidDel="0090733A">
          <w:rPr>
            <w:rtl/>
          </w:rPr>
          <w:delText xml:space="preserve"> </w:delText>
        </w:r>
      </w:del>
      <w:r w:rsidR="00280AFB" w:rsidRPr="002B72E7">
        <w:rPr>
          <w:rtl/>
        </w:rPr>
        <w:t>برابر 5 به دست خواهد آمد. اگرچه محصولات تجزیه لاکتات بسیار متعدد هستند اما برای شبیه سازی پیل میکروبی فرض بر این شده است که مقدار</w:t>
      </w:r>
      <w:r w:rsidR="00D717C4" w:rsidRPr="00D717C4">
        <w:t xml:space="preserve"> </w:t>
      </w:r>
      <w:r w:rsidR="00D717C4" w:rsidRPr="002B72E7">
        <w:t>Za</w:t>
      </w:r>
      <w:r w:rsidR="00280AFB" w:rsidRPr="002B72E7">
        <w:rPr>
          <w:rtl/>
        </w:rPr>
        <w:t xml:space="preserve"> برابر 4 </w:t>
      </w:r>
      <w:r w:rsidR="00280AFB" w:rsidRPr="002B72E7">
        <w:rPr>
          <w:rFonts w:ascii="Times New Roman" w:hAnsi="Times New Roman" w:cs="Times New Roman" w:hint="cs"/>
          <w:rtl/>
        </w:rPr>
        <w:t> </w:t>
      </w:r>
      <w:r w:rsidR="00280AFB" w:rsidRPr="002B72E7">
        <w:rPr>
          <w:rFonts w:hint="cs"/>
          <w:rtl/>
        </w:rPr>
        <w:t>بوده</w:t>
      </w:r>
      <w:r w:rsidR="00280AFB" w:rsidRPr="002B72E7">
        <w:rPr>
          <w:rtl/>
        </w:rPr>
        <w:t xml:space="preserve"> </w:t>
      </w:r>
      <w:r w:rsidR="00280AFB" w:rsidRPr="002B72E7">
        <w:rPr>
          <w:rFonts w:hint="cs"/>
          <w:rtl/>
        </w:rPr>
        <w:t>لذا</w:t>
      </w:r>
      <w:r w:rsidR="00280AFB" w:rsidRPr="002B72E7">
        <w:rPr>
          <w:rtl/>
        </w:rPr>
        <w:t xml:space="preserve"> </w:t>
      </w:r>
      <w:r w:rsidR="00280AFB" w:rsidRPr="002B72E7">
        <w:rPr>
          <w:rFonts w:hint="cs"/>
          <w:rtl/>
        </w:rPr>
        <w:t>به</w:t>
      </w:r>
      <w:r w:rsidR="00280AFB" w:rsidRPr="002B72E7">
        <w:rPr>
          <w:rtl/>
        </w:rPr>
        <w:t xml:space="preserve"> </w:t>
      </w:r>
      <w:r w:rsidR="00280AFB" w:rsidRPr="002B72E7">
        <w:rPr>
          <w:rFonts w:hint="cs"/>
          <w:rtl/>
        </w:rPr>
        <w:t>ازای</w:t>
      </w:r>
      <w:r w:rsidR="00280AFB" w:rsidRPr="002B72E7">
        <w:rPr>
          <w:rtl/>
        </w:rPr>
        <w:t xml:space="preserve"> </w:t>
      </w:r>
      <w:r w:rsidR="00280AFB" w:rsidRPr="002B72E7">
        <w:rPr>
          <w:rFonts w:hint="cs"/>
          <w:rtl/>
        </w:rPr>
        <w:t>تجزیه</w:t>
      </w:r>
      <w:r w:rsidR="00280AFB" w:rsidRPr="002B72E7">
        <w:rPr>
          <w:rtl/>
        </w:rPr>
        <w:t xml:space="preserve"> </w:t>
      </w:r>
      <w:r w:rsidR="00280AFB" w:rsidRPr="002B72E7">
        <w:rPr>
          <w:rFonts w:hint="cs"/>
          <w:rtl/>
        </w:rPr>
        <w:t>هر</w:t>
      </w:r>
      <w:r w:rsidR="00280AFB" w:rsidRPr="002B72E7">
        <w:rPr>
          <w:rtl/>
        </w:rPr>
        <w:t xml:space="preserve"> </w:t>
      </w:r>
      <w:r w:rsidR="00280AFB" w:rsidRPr="002B72E7">
        <w:rPr>
          <w:rFonts w:hint="cs"/>
          <w:rtl/>
        </w:rPr>
        <w:t>مول</w:t>
      </w:r>
      <w:r w:rsidR="000B0AD8" w:rsidRPr="002B72E7">
        <w:rPr>
          <w:rtl/>
        </w:rPr>
        <w:t xml:space="preserve"> </w:t>
      </w:r>
      <w:r w:rsidR="00280AFB" w:rsidRPr="002B72E7">
        <w:rPr>
          <w:rFonts w:hint="cs"/>
          <w:rtl/>
        </w:rPr>
        <w:t>لاکتات</w:t>
      </w:r>
      <w:r w:rsidR="00280AFB" w:rsidRPr="002B72E7">
        <w:rPr>
          <w:rtl/>
        </w:rPr>
        <w:t xml:space="preserve"> 4 </w:t>
      </w:r>
      <w:r w:rsidR="00280AFB" w:rsidRPr="002B72E7">
        <w:rPr>
          <w:rFonts w:hint="cs"/>
          <w:rtl/>
        </w:rPr>
        <w:t>مول</w:t>
      </w:r>
      <w:r w:rsidR="00280AFB" w:rsidRPr="002B72E7">
        <w:rPr>
          <w:rtl/>
        </w:rPr>
        <w:t xml:space="preserve"> </w:t>
      </w:r>
      <w:r w:rsidR="00280AFB" w:rsidRPr="002B72E7">
        <w:rPr>
          <w:rFonts w:hint="cs"/>
          <w:rtl/>
        </w:rPr>
        <w:t>یون</w:t>
      </w:r>
      <w:r w:rsidR="00280AFB" w:rsidRPr="002B72E7">
        <w:rPr>
          <w:rtl/>
        </w:rPr>
        <w:t xml:space="preserve"> </w:t>
      </w:r>
      <w:r w:rsidR="00280AFB" w:rsidRPr="002B72E7">
        <w:rPr>
          <w:rFonts w:hint="cs"/>
          <w:rtl/>
        </w:rPr>
        <w:t>هیدروژن</w:t>
      </w:r>
      <w:r w:rsidR="00280AFB" w:rsidRPr="002B72E7">
        <w:rPr>
          <w:rtl/>
        </w:rPr>
        <w:t xml:space="preserve"> </w:t>
      </w:r>
      <w:r w:rsidR="00280AFB" w:rsidRPr="002B72E7">
        <w:rPr>
          <w:rFonts w:hint="cs"/>
          <w:rtl/>
        </w:rPr>
        <w:t>و</w:t>
      </w:r>
      <w:r w:rsidR="00280AFB" w:rsidRPr="002B72E7">
        <w:rPr>
          <w:rtl/>
        </w:rPr>
        <w:t xml:space="preserve"> 4 </w:t>
      </w:r>
      <w:r w:rsidR="00280AFB" w:rsidRPr="002B72E7">
        <w:rPr>
          <w:rFonts w:hint="cs"/>
          <w:rtl/>
        </w:rPr>
        <w:t>مول</w:t>
      </w:r>
      <w:r w:rsidR="00280AFB" w:rsidRPr="002B72E7">
        <w:rPr>
          <w:rtl/>
        </w:rPr>
        <w:t xml:space="preserve"> </w:t>
      </w:r>
      <w:r w:rsidR="00280AFB" w:rsidRPr="002B72E7">
        <w:rPr>
          <w:rFonts w:hint="cs"/>
          <w:rtl/>
        </w:rPr>
        <w:t>الکترون</w:t>
      </w:r>
      <w:r w:rsidR="00280AFB" w:rsidRPr="002B72E7">
        <w:rPr>
          <w:rtl/>
        </w:rPr>
        <w:t xml:space="preserve"> </w:t>
      </w:r>
      <w:r w:rsidR="00280AFB" w:rsidRPr="002B72E7">
        <w:rPr>
          <w:rFonts w:hint="cs"/>
          <w:rtl/>
        </w:rPr>
        <w:t>تولید</w:t>
      </w:r>
      <w:r w:rsidR="00280AFB" w:rsidRPr="002B72E7">
        <w:rPr>
          <w:rtl/>
        </w:rPr>
        <w:t xml:space="preserve"> </w:t>
      </w:r>
      <w:r w:rsidR="00280AFB" w:rsidRPr="002B72E7">
        <w:rPr>
          <w:rFonts w:hint="cs"/>
          <w:rtl/>
        </w:rPr>
        <w:t>خ</w:t>
      </w:r>
      <w:r w:rsidR="00280AFB" w:rsidRPr="002B72E7">
        <w:rPr>
          <w:rtl/>
        </w:rPr>
        <w:t>واهد شد.</w:t>
      </w:r>
    </w:p>
    <w:p w14:paraId="760CA1B1" w14:textId="77777777" w:rsidR="00280AFB" w:rsidRPr="002B72E7" w:rsidRDefault="00280AFB" w:rsidP="005E409E">
      <w:pPr>
        <w:pStyle w:val="payannameh"/>
        <w:tabs>
          <w:tab w:val="left" w:pos="0"/>
          <w:tab w:val="left" w:pos="7371"/>
        </w:tabs>
        <w:spacing w:line="240" w:lineRule="auto"/>
        <w:rPr>
          <w:rtl/>
        </w:rPr>
      </w:pPr>
    </w:p>
    <w:p w14:paraId="469D57E5" w14:textId="77777777" w:rsidR="0008185A" w:rsidRDefault="0008185A" w:rsidP="005E409E">
      <w:pPr>
        <w:pStyle w:val="payannameh"/>
        <w:tabs>
          <w:tab w:val="left" w:pos="0"/>
          <w:tab w:val="left" w:pos="7371"/>
        </w:tabs>
        <w:spacing w:line="240" w:lineRule="auto"/>
        <w:rPr>
          <w:b/>
          <w:bCs/>
          <w:rtl/>
        </w:rPr>
      </w:pPr>
    </w:p>
    <w:p w14:paraId="5DA3F02C" w14:textId="384AE417" w:rsidR="00280AFB" w:rsidRPr="00D717C4" w:rsidRDefault="00280AFB" w:rsidP="00B303C7">
      <w:pPr>
        <w:pStyle w:val="a0"/>
        <w:bidi/>
      </w:pPr>
      <w:bookmarkStart w:id="11530" w:name="_Toc3666288"/>
      <w:bookmarkStart w:id="11531" w:name="_Toc3666537"/>
      <w:bookmarkStart w:id="11532" w:name="_Toc8546181"/>
      <w:bookmarkStart w:id="11533" w:name="_Toc8550851"/>
      <w:r w:rsidRPr="00D717C4">
        <w:rPr>
          <w:rtl/>
        </w:rPr>
        <w:lastRenderedPageBreak/>
        <w:t xml:space="preserve">شبیه سازی </w:t>
      </w:r>
      <w:r w:rsidR="000B0AD8" w:rsidRPr="00D717C4">
        <w:rPr>
          <w:rtl/>
        </w:rPr>
        <w:t>گونه‌ها</w:t>
      </w:r>
      <w:bookmarkEnd w:id="11530"/>
      <w:bookmarkEnd w:id="11531"/>
      <w:bookmarkEnd w:id="11532"/>
      <w:bookmarkEnd w:id="11533"/>
    </w:p>
    <w:p w14:paraId="75419EF9" w14:textId="760267D6" w:rsidR="00280AFB" w:rsidRPr="002B72E7" w:rsidRDefault="003968EF" w:rsidP="00B74C0A">
      <w:pPr>
        <w:pStyle w:val="payannameh"/>
        <w:tabs>
          <w:tab w:val="left" w:pos="0"/>
          <w:tab w:val="left" w:pos="567"/>
          <w:tab w:val="left" w:pos="7371"/>
        </w:tabs>
        <w:spacing w:line="240" w:lineRule="auto"/>
        <w:jc w:val="both"/>
        <w:rPr>
          <w:rtl/>
        </w:rPr>
      </w:pPr>
      <w:ins w:id="11534" w:author="Mohsen Jafarinejad" w:date="2019-04-27T14:25:00Z">
        <w:r>
          <w:rPr>
            <w:rFonts w:hint="cs"/>
            <w:rtl/>
          </w:rPr>
          <w:tab/>
        </w:r>
      </w:ins>
      <w:r w:rsidR="00280AFB" w:rsidRPr="002B72E7">
        <w:rPr>
          <w:rtl/>
        </w:rPr>
        <w:t xml:space="preserve">در این مدل سازی </w:t>
      </w:r>
      <w:r w:rsidR="000B0AD8" w:rsidRPr="002B72E7">
        <w:rPr>
          <w:rtl/>
        </w:rPr>
        <w:t>گونه‌ها</w:t>
      </w:r>
      <w:r w:rsidR="00280AFB" w:rsidRPr="002B72E7">
        <w:rPr>
          <w:rtl/>
        </w:rPr>
        <w:t xml:space="preserve"> شامل 2 واکنشگر 2 محصول و 1 ماده واسط که همان </w:t>
      </w:r>
      <w:r w:rsidR="000B0AD8" w:rsidRPr="002B72E7">
        <w:rPr>
          <w:rFonts w:hint="cs"/>
          <w:rtl/>
        </w:rPr>
        <w:t>ی</w:t>
      </w:r>
      <w:r w:rsidR="000B0AD8" w:rsidRPr="002B72E7">
        <w:rPr>
          <w:rFonts w:hint="eastAsia"/>
          <w:rtl/>
        </w:rPr>
        <w:t>ون‌ها</w:t>
      </w:r>
      <w:r w:rsidR="000B0AD8" w:rsidRPr="002B72E7">
        <w:rPr>
          <w:rFonts w:hint="cs"/>
          <w:rtl/>
        </w:rPr>
        <w:t>ی</w:t>
      </w:r>
      <w:r w:rsidR="00280AFB" w:rsidRPr="002B72E7">
        <w:rPr>
          <w:rtl/>
        </w:rPr>
        <w:t xml:space="preserve"> هیدروژن هستند </w:t>
      </w:r>
      <w:r w:rsidR="000B0AD8" w:rsidRPr="002B72E7">
        <w:rPr>
          <w:rtl/>
        </w:rPr>
        <w:t>م</w:t>
      </w:r>
      <w:r w:rsidR="000B0AD8" w:rsidRPr="002B72E7">
        <w:rPr>
          <w:rFonts w:hint="cs"/>
          <w:rtl/>
        </w:rPr>
        <w:t>ی‌</w:t>
      </w:r>
      <w:r w:rsidR="000B0AD8" w:rsidRPr="002B72E7">
        <w:rPr>
          <w:rFonts w:hint="eastAsia"/>
          <w:rtl/>
        </w:rPr>
        <w:t>شود</w:t>
      </w:r>
      <w:r w:rsidR="00280AFB" w:rsidRPr="002B72E7">
        <w:rPr>
          <w:rtl/>
        </w:rPr>
        <w:t>.</w:t>
      </w:r>
      <w:r w:rsidR="000B0AD8" w:rsidRPr="002B72E7">
        <w:rPr>
          <w:rtl/>
        </w:rPr>
        <w:t xml:space="preserve"> اول</w:t>
      </w:r>
      <w:r w:rsidR="000B0AD8" w:rsidRPr="002B72E7">
        <w:rPr>
          <w:rFonts w:hint="cs"/>
          <w:rtl/>
        </w:rPr>
        <w:t>ی</w:t>
      </w:r>
      <w:r w:rsidR="000B0AD8" w:rsidRPr="002B72E7">
        <w:rPr>
          <w:rFonts w:hint="eastAsia"/>
          <w:rtl/>
        </w:rPr>
        <w:t>ن</w:t>
      </w:r>
      <w:r w:rsidR="00280AFB" w:rsidRPr="002B72E7">
        <w:rPr>
          <w:rtl/>
        </w:rPr>
        <w:t xml:space="preserve"> گونه همان مواد غذایی </w:t>
      </w:r>
      <w:r w:rsidR="000B0AD8" w:rsidRPr="002B72E7">
        <w:rPr>
          <w:rtl/>
        </w:rPr>
        <w:t>باکتر</w:t>
      </w:r>
      <w:r w:rsidR="000B0AD8" w:rsidRPr="002B72E7">
        <w:rPr>
          <w:rFonts w:hint="cs"/>
          <w:rtl/>
        </w:rPr>
        <w:t>ی‌</w:t>
      </w:r>
      <w:r w:rsidR="000B0AD8" w:rsidRPr="002B72E7">
        <w:rPr>
          <w:rFonts w:hint="eastAsia"/>
          <w:rtl/>
        </w:rPr>
        <w:t>ها</w:t>
      </w:r>
      <w:r w:rsidR="00280AFB" w:rsidRPr="002B72E7">
        <w:rPr>
          <w:rtl/>
        </w:rPr>
        <w:t xml:space="preserve"> یا لاکتات یا همان لاکتیک اسید</w:t>
      </w:r>
      <w:r w:rsidR="00B74C0A" w:rsidRPr="00B74C0A">
        <w:rPr>
          <w:rStyle w:val="tgc"/>
          <w:noProof/>
          <w:lang w:bidi="ar-SA"/>
        </w:rPr>
        <w:object w:dxaOrig="780" w:dyaOrig="320" w14:anchorId="1CF8D4A3">
          <v:shape id="_x0000_i1132" type="#_x0000_t75" style="width:39.75pt;height:12.9pt" o:ole="">
            <v:imagedata r:id="rId268" o:title=""/>
          </v:shape>
          <o:OLEObject Type="Embed" ProgID="Equation.DSMT4" ShapeID="_x0000_i1132" DrawAspect="Content" ObjectID="_1620276727" r:id="rId269"/>
        </w:object>
      </w:r>
      <w:r w:rsidR="00280AFB" w:rsidRPr="002B72E7">
        <w:rPr>
          <w:rtl/>
        </w:rPr>
        <w:t xml:space="preserve"> است.</w:t>
      </w:r>
      <w:r w:rsidR="000B0AD8" w:rsidRPr="002B72E7">
        <w:rPr>
          <w:rtl/>
        </w:rPr>
        <w:t xml:space="preserve"> دوم</w:t>
      </w:r>
      <w:r w:rsidR="000B0AD8" w:rsidRPr="002B72E7">
        <w:rPr>
          <w:rFonts w:hint="cs"/>
          <w:rtl/>
        </w:rPr>
        <w:t>ی</w:t>
      </w:r>
      <w:r w:rsidR="000B0AD8" w:rsidRPr="002B72E7">
        <w:rPr>
          <w:rFonts w:hint="eastAsia"/>
          <w:rtl/>
        </w:rPr>
        <w:t>ن</w:t>
      </w:r>
      <w:r w:rsidR="00280AFB" w:rsidRPr="002B72E7">
        <w:rPr>
          <w:rtl/>
        </w:rPr>
        <w:t xml:space="preserve"> گونه اکسیدکننده است که در این شبیه سازی از اکسیژن خالص برای آن استفاده شده است. در سایر </w:t>
      </w:r>
      <w:r w:rsidR="000B0AD8" w:rsidRPr="002B72E7">
        <w:rPr>
          <w:rtl/>
        </w:rPr>
        <w:t>پ</w:t>
      </w:r>
      <w:r w:rsidR="000B0AD8" w:rsidRPr="002B72E7">
        <w:rPr>
          <w:rFonts w:hint="cs"/>
          <w:rtl/>
        </w:rPr>
        <w:t>ی</w:t>
      </w:r>
      <w:r w:rsidR="000B0AD8" w:rsidRPr="002B72E7">
        <w:rPr>
          <w:rFonts w:hint="eastAsia"/>
          <w:rtl/>
        </w:rPr>
        <w:t>ل‌ها</w:t>
      </w:r>
      <w:r w:rsidR="000B0AD8" w:rsidRPr="002B72E7">
        <w:rPr>
          <w:rFonts w:hint="cs"/>
          <w:rtl/>
        </w:rPr>
        <w:t>ی</w:t>
      </w:r>
      <w:r w:rsidR="00280AFB" w:rsidRPr="002B72E7">
        <w:rPr>
          <w:rtl/>
        </w:rPr>
        <w:t xml:space="preserve"> میکروبی از </w:t>
      </w:r>
      <w:r w:rsidR="000B0AD8" w:rsidRPr="002B72E7">
        <w:rPr>
          <w:rtl/>
        </w:rPr>
        <w:t>گونه‌ها</w:t>
      </w:r>
      <w:r w:rsidR="000B0AD8" w:rsidRPr="002B72E7">
        <w:rPr>
          <w:rFonts w:hint="cs"/>
          <w:rtl/>
        </w:rPr>
        <w:t>ی</w:t>
      </w:r>
      <w:r w:rsidR="00280AFB" w:rsidRPr="002B72E7">
        <w:rPr>
          <w:rtl/>
        </w:rPr>
        <w:t xml:space="preserve"> دیگری از مواد نیز به عنوان اکسید کننده استفاده </w:t>
      </w:r>
      <w:r w:rsidR="000B0AD8" w:rsidRPr="002B72E7">
        <w:rPr>
          <w:rtl/>
        </w:rPr>
        <w:t>م</w:t>
      </w:r>
      <w:r w:rsidR="000B0AD8" w:rsidRPr="002B72E7">
        <w:rPr>
          <w:rFonts w:hint="cs"/>
          <w:rtl/>
        </w:rPr>
        <w:t>ی‌</w:t>
      </w:r>
      <w:r w:rsidR="000B0AD8" w:rsidRPr="002B72E7">
        <w:rPr>
          <w:rFonts w:hint="eastAsia"/>
          <w:rtl/>
        </w:rPr>
        <w:t>شود</w:t>
      </w:r>
      <w:r w:rsidR="00280AFB" w:rsidRPr="002B72E7">
        <w:rPr>
          <w:rtl/>
        </w:rPr>
        <w:t xml:space="preserve">. </w:t>
      </w:r>
      <w:r w:rsidR="000B0AD8" w:rsidRPr="002B72E7">
        <w:rPr>
          <w:rFonts w:hint="cs"/>
          <w:rtl/>
        </w:rPr>
        <w:t>ی</w:t>
      </w:r>
      <w:r w:rsidR="000B0AD8" w:rsidRPr="002B72E7">
        <w:rPr>
          <w:rFonts w:hint="eastAsia"/>
          <w:rtl/>
        </w:rPr>
        <w:t>ون‌ها</w:t>
      </w:r>
      <w:r w:rsidR="000B0AD8" w:rsidRPr="002B72E7">
        <w:rPr>
          <w:rFonts w:hint="cs"/>
          <w:rtl/>
        </w:rPr>
        <w:t>ی</w:t>
      </w:r>
      <w:r w:rsidR="00280AFB" w:rsidRPr="002B72E7">
        <w:rPr>
          <w:rtl/>
        </w:rPr>
        <w:t xml:space="preserve"> هیدروژن به عنوان واسط دو واکنش آند و کاتد که از غشاء عبور </w:t>
      </w:r>
      <w:r w:rsidR="000B0AD8" w:rsidRPr="002B72E7">
        <w:rPr>
          <w:rtl/>
        </w:rPr>
        <w:t>م</w:t>
      </w:r>
      <w:r w:rsidR="000B0AD8" w:rsidRPr="002B72E7">
        <w:rPr>
          <w:rFonts w:hint="cs"/>
          <w:rtl/>
        </w:rPr>
        <w:t>ی‌</w:t>
      </w:r>
      <w:r w:rsidR="000B0AD8" w:rsidRPr="002B72E7">
        <w:rPr>
          <w:rFonts w:hint="eastAsia"/>
          <w:rtl/>
        </w:rPr>
        <w:t>نما</w:t>
      </w:r>
      <w:r w:rsidR="000B0AD8" w:rsidRPr="002B72E7">
        <w:rPr>
          <w:rFonts w:hint="cs"/>
          <w:rtl/>
        </w:rPr>
        <w:t>ی</w:t>
      </w:r>
      <w:r w:rsidR="000B0AD8" w:rsidRPr="002B72E7">
        <w:rPr>
          <w:rFonts w:hint="eastAsia"/>
          <w:rtl/>
        </w:rPr>
        <w:t>ند</w:t>
      </w:r>
      <w:r w:rsidR="00280AFB" w:rsidRPr="002B72E7">
        <w:rPr>
          <w:rtl/>
        </w:rPr>
        <w:t xml:space="preserve"> تعریف شده است.</w:t>
      </w:r>
    </w:p>
    <w:p w14:paraId="717CB23C" w14:textId="74D1741D" w:rsidR="00280AFB" w:rsidRPr="002B72E7" w:rsidRDefault="00C35F82">
      <w:pPr>
        <w:pStyle w:val="payannameh"/>
        <w:tabs>
          <w:tab w:val="left" w:pos="0"/>
          <w:tab w:val="left" w:pos="567"/>
          <w:tab w:val="left" w:pos="7371"/>
        </w:tabs>
        <w:spacing w:line="240" w:lineRule="auto"/>
        <w:jc w:val="both"/>
        <w:rPr>
          <w:rtl/>
        </w:rPr>
        <w:pPrChange w:id="11535" w:author="Mohsen Jafarinejad" w:date="2019-05-11T14:28:00Z">
          <w:pPr>
            <w:pStyle w:val="payannameh"/>
            <w:tabs>
              <w:tab w:val="left" w:pos="0"/>
              <w:tab w:val="left" w:pos="7371"/>
            </w:tabs>
            <w:spacing w:line="240" w:lineRule="auto"/>
          </w:pPr>
        </w:pPrChange>
      </w:pPr>
      <w:ins w:id="11536" w:author="Mohsen Jafarinejad" w:date="2019-04-27T14:25:00Z">
        <w:r>
          <w:rPr>
            <w:rFonts w:hint="cs"/>
            <w:rtl/>
          </w:rPr>
          <w:tab/>
        </w:r>
      </w:ins>
      <w:r w:rsidR="00280AFB" w:rsidRPr="002B72E7">
        <w:rPr>
          <w:rtl/>
        </w:rPr>
        <w:t xml:space="preserve">اولین محصول واکنش که در سمت آند تعریف </w:t>
      </w:r>
      <w:r w:rsidR="000B0AD8" w:rsidRPr="002B72E7">
        <w:rPr>
          <w:rtl/>
        </w:rPr>
        <w:t>م</w:t>
      </w:r>
      <w:r w:rsidR="000B0AD8" w:rsidRPr="002B72E7">
        <w:rPr>
          <w:rFonts w:hint="cs"/>
          <w:rtl/>
        </w:rPr>
        <w:t>ی‌</w:t>
      </w:r>
      <w:r w:rsidR="000B0AD8" w:rsidRPr="002B72E7">
        <w:rPr>
          <w:rFonts w:hint="eastAsia"/>
          <w:rtl/>
        </w:rPr>
        <w:t>گردد</w:t>
      </w:r>
      <w:r w:rsidR="00280AFB" w:rsidRPr="002B72E7">
        <w:rPr>
          <w:rtl/>
        </w:rPr>
        <w:t xml:space="preserve"> شامل تعداد متنوعی از </w:t>
      </w:r>
      <w:r w:rsidR="000B0AD8" w:rsidRPr="002B72E7">
        <w:rPr>
          <w:rtl/>
        </w:rPr>
        <w:t>گونه‌هاست</w:t>
      </w:r>
      <w:r w:rsidR="00280AFB" w:rsidRPr="002B72E7">
        <w:rPr>
          <w:rtl/>
        </w:rPr>
        <w:t xml:space="preserve"> که </w:t>
      </w:r>
      <w:r w:rsidR="000B0AD8" w:rsidRPr="002B72E7">
        <w:rPr>
          <w:rtl/>
        </w:rPr>
        <w:t>به‌صورت</w:t>
      </w:r>
      <w:r w:rsidR="00280AFB" w:rsidRPr="002B72E7">
        <w:rPr>
          <w:rtl/>
        </w:rPr>
        <w:t xml:space="preserve"> یک گونه </w:t>
      </w:r>
      <w:r w:rsidR="00280AFB" w:rsidRPr="002B72E7">
        <w:t>P1</w:t>
      </w:r>
      <w:r w:rsidR="00280AFB" w:rsidRPr="002B72E7">
        <w:rPr>
          <w:rtl/>
        </w:rPr>
        <w:t xml:space="preserve"> تعریف </w:t>
      </w:r>
      <w:r w:rsidR="000B0AD8" w:rsidRPr="002B72E7">
        <w:rPr>
          <w:rtl/>
        </w:rPr>
        <w:t>م</w:t>
      </w:r>
      <w:r w:rsidR="000B0AD8" w:rsidRPr="002B72E7">
        <w:rPr>
          <w:rFonts w:hint="cs"/>
          <w:rtl/>
        </w:rPr>
        <w:t>ی‌</w:t>
      </w:r>
      <w:r w:rsidR="000B0AD8" w:rsidRPr="002B72E7">
        <w:rPr>
          <w:rFonts w:hint="eastAsia"/>
          <w:rtl/>
        </w:rPr>
        <w:t>گردد</w:t>
      </w:r>
      <w:r w:rsidR="00280AFB" w:rsidRPr="002B72E7">
        <w:rPr>
          <w:rtl/>
        </w:rPr>
        <w:t xml:space="preserve">. محصول دوم در پیل </w:t>
      </w:r>
      <w:ins w:id="11537" w:author="Mohsen Jafarinejad" w:date="2019-05-11T14:28:00Z">
        <w:r w:rsidR="00B74C0A" w:rsidRPr="00B74C0A">
          <w:rPr>
            <w:position w:val="-10"/>
            <w:rPrChange w:id="11538" w:author="Mohsen Jafarinejad" w:date="2019-05-11T14:28:00Z">
              <w:rPr>
                <w:position w:val="-10"/>
              </w:rPr>
            </w:rPrChange>
          </w:rPr>
          <w:object w:dxaOrig="520" w:dyaOrig="320" w14:anchorId="54740698">
            <v:shape id="_x0000_i1133" type="#_x0000_t75" style="width:25.8pt;height:16.1pt" o:ole="">
              <v:imagedata r:id="rId270" o:title=""/>
            </v:shape>
            <o:OLEObject Type="Embed" ProgID="Equation.DSMT4" ShapeID="_x0000_i1133" DrawAspect="Content" ObjectID="_1620276728" r:id="rId271"/>
          </w:object>
        </w:r>
      </w:ins>
      <w:ins w:id="11539" w:author="Mohsen Jafarinejad" w:date="2019-05-11T14:28:00Z">
        <w:r w:rsidR="00B74C0A">
          <w:rPr>
            <w:rtl/>
          </w:rPr>
          <w:t xml:space="preserve"> </w:t>
        </w:r>
      </w:ins>
      <w:del w:id="11540" w:author="Mohsen Jafarinejad" w:date="2019-05-11T14:28:00Z">
        <w:r w:rsidR="00280AFB" w:rsidRPr="002B72E7" w:rsidDel="00B74C0A">
          <w:delText>H</w:delText>
        </w:r>
        <w:r w:rsidR="00280AFB" w:rsidRPr="00D717C4" w:rsidDel="00B74C0A">
          <w:rPr>
            <w:sz w:val="20"/>
            <w:szCs w:val="22"/>
          </w:rPr>
          <w:delText>2</w:delText>
        </w:r>
        <w:r w:rsidR="00280AFB" w:rsidRPr="002B72E7" w:rsidDel="00B74C0A">
          <w:delText>O</w:delText>
        </w:r>
        <w:r w:rsidR="00280AFB" w:rsidRPr="002B72E7" w:rsidDel="00B74C0A">
          <w:rPr>
            <w:rtl/>
          </w:rPr>
          <w:delText xml:space="preserve"> </w:delText>
        </w:r>
      </w:del>
      <w:r w:rsidR="00280AFB" w:rsidRPr="002B72E7">
        <w:rPr>
          <w:rtl/>
        </w:rPr>
        <w:t xml:space="preserve">است که در سمت کاتد </w:t>
      </w:r>
      <w:r w:rsidR="000B0AD8" w:rsidRPr="002B72E7">
        <w:rPr>
          <w:rtl/>
        </w:rPr>
        <w:t>به دست</w:t>
      </w:r>
      <w:r w:rsidR="00280AFB" w:rsidRPr="002B72E7">
        <w:rPr>
          <w:rtl/>
        </w:rPr>
        <w:t xml:space="preserve"> </w:t>
      </w:r>
      <w:r w:rsidR="000B0AD8" w:rsidRPr="002B72E7">
        <w:rPr>
          <w:rtl/>
        </w:rPr>
        <w:t>م</w:t>
      </w:r>
      <w:r w:rsidR="000B0AD8" w:rsidRPr="002B72E7">
        <w:rPr>
          <w:rFonts w:hint="cs"/>
          <w:rtl/>
        </w:rPr>
        <w:t>ی‌</w:t>
      </w:r>
      <w:r w:rsidR="000B0AD8" w:rsidRPr="002B72E7">
        <w:rPr>
          <w:rFonts w:hint="eastAsia"/>
          <w:rtl/>
        </w:rPr>
        <w:t>آ</w:t>
      </w:r>
      <w:r w:rsidR="000B0AD8" w:rsidRPr="002B72E7">
        <w:rPr>
          <w:rFonts w:hint="cs"/>
          <w:rtl/>
        </w:rPr>
        <w:t>ی</w:t>
      </w:r>
      <w:r w:rsidR="000B0AD8" w:rsidRPr="002B72E7">
        <w:rPr>
          <w:rFonts w:hint="eastAsia"/>
          <w:rtl/>
        </w:rPr>
        <w:t>د</w:t>
      </w:r>
      <w:r w:rsidR="00280AFB" w:rsidRPr="002B72E7">
        <w:rPr>
          <w:rtl/>
        </w:rPr>
        <w:t xml:space="preserve">. و گونه آخر در پیل همان محیط محلول واکنش است که همان آب خواهد بود. علی رقم اینکه محصول واکنش دوم و محیط محلول هر دو یک ماده هستند </w:t>
      </w:r>
      <w:r w:rsidR="000B0AD8" w:rsidRPr="002B72E7">
        <w:rPr>
          <w:rtl/>
        </w:rPr>
        <w:t>به‌منظور</w:t>
      </w:r>
      <w:r w:rsidR="00280AFB" w:rsidRPr="002B72E7">
        <w:rPr>
          <w:rtl/>
        </w:rPr>
        <w:t xml:space="preserve"> ایجاد تفکیک و امکان </w:t>
      </w:r>
      <w:r w:rsidR="000B0AD8" w:rsidRPr="002B72E7">
        <w:rPr>
          <w:rtl/>
        </w:rPr>
        <w:t>تحل</w:t>
      </w:r>
      <w:r w:rsidR="000B0AD8" w:rsidRPr="002B72E7">
        <w:rPr>
          <w:rFonts w:hint="cs"/>
          <w:rtl/>
        </w:rPr>
        <w:t>ی</w:t>
      </w:r>
      <w:r w:rsidR="000B0AD8" w:rsidRPr="002B72E7">
        <w:rPr>
          <w:rFonts w:hint="eastAsia"/>
          <w:rtl/>
        </w:rPr>
        <w:t>ل‌ها</w:t>
      </w:r>
      <w:r w:rsidR="000B0AD8" w:rsidRPr="002B72E7">
        <w:rPr>
          <w:rFonts w:hint="cs"/>
          <w:rtl/>
        </w:rPr>
        <w:t>ی</w:t>
      </w:r>
      <w:r w:rsidR="00280AFB" w:rsidRPr="002B72E7">
        <w:rPr>
          <w:rtl/>
        </w:rPr>
        <w:t xml:space="preserve"> بعدی </w:t>
      </w:r>
      <w:r w:rsidR="000B0AD8" w:rsidRPr="002B72E7">
        <w:rPr>
          <w:rtl/>
        </w:rPr>
        <w:t>آن‌ها</w:t>
      </w:r>
      <w:r w:rsidR="00280AFB" w:rsidRPr="002B72E7">
        <w:rPr>
          <w:rtl/>
        </w:rPr>
        <w:t xml:space="preserve"> را در دو گونه متفاوت تعریف </w:t>
      </w:r>
      <w:r w:rsidR="000B0AD8" w:rsidRPr="002B72E7">
        <w:rPr>
          <w:rtl/>
        </w:rPr>
        <w:t>م</w:t>
      </w:r>
      <w:r w:rsidR="000B0AD8" w:rsidRPr="002B72E7">
        <w:rPr>
          <w:rFonts w:hint="cs"/>
          <w:rtl/>
        </w:rPr>
        <w:t>ی‌</w:t>
      </w:r>
      <w:r w:rsidR="000B0AD8" w:rsidRPr="002B72E7">
        <w:rPr>
          <w:rFonts w:hint="eastAsia"/>
          <w:rtl/>
        </w:rPr>
        <w:t>کن</w:t>
      </w:r>
      <w:r w:rsidR="000B0AD8" w:rsidRPr="002B72E7">
        <w:rPr>
          <w:rFonts w:hint="cs"/>
          <w:rtl/>
        </w:rPr>
        <w:t>ی</w:t>
      </w:r>
      <w:r w:rsidR="000B0AD8" w:rsidRPr="002B72E7">
        <w:rPr>
          <w:rFonts w:hint="eastAsia"/>
          <w:rtl/>
        </w:rPr>
        <w:t>م</w:t>
      </w:r>
      <w:r w:rsidR="00280AFB" w:rsidRPr="002B72E7">
        <w:rPr>
          <w:rtl/>
        </w:rPr>
        <w:t>.</w:t>
      </w:r>
      <w:r w:rsidR="000B0AD8" w:rsidRPr="002B72E7">
        <w:rPr>
          <w:rtl/>
        </w:rPr>
        <w:t xml:space="preserve"> پ</w:t>
      </w:r>
      <w:r w:rsidR="000B0AD8" w:rsidRPr="002B72E7">
        <w:rPr>
          <w:rFonts w:hint="cs"/>
          <w:rtl/>
        </w:rPr>
        <w:t>ی</w:t>
      </w:r>
      <w:r w:rsidR="000B0AD8" w:rsidRPr="002B72E7">
        <w:rPr>
          <w:rFonts w:hint="eastAsia"/>
          <w:rtl/>
        </w:rPr>
        <w:t>ل</w:t>
      </w:r>
      <w:r w:rsidR="00280AFB" w:rsidRPr="002B72E7">
        <w:rPr>
          <w:rtl/>
        </w:rPr>
        <w:t xml:space="preserve"> سوختی در واقعیت شامل نیتروژن محلول نیز خواهد بود که جهت پاکسازی محلول و نیز ایجاد اختلاط استفاده </w:t>
      </w:r>
      <w:r w:rsidR="000B0AD8" w:rsidRPr="002B72E7">
        <w:rPr>
          <w:rtl/>
        </w:rPr>
        <w:t>م</w:t>
      </w:r>
      <w:r w:rsidR="000B0AD8" w:rsidRPr="002B72E7">
        <w:rPr>
          <w:rFonts w:hint="cs"/>
          <w:rtl/>
        </w:rPr>
        <w:t>ی‌</w:t>
      </w:r>
      <w:r w:rsidR="000B0AD8" w:rsidRPr="002B72E7">
        <w:rPr>
          <w:rFonts w:hint="eastAsia"/>
          <w:rtl/>
        </w:rPr>
        <w:t>گردد</w:t>
      </w:r>
      <w:r w:rsidR="00280AFB" w:rsidRPr="002B72E7">
        <w:rPr>
          <w:rtl/>
        </w:rPr>
        <w:t xml:space="preserve">. اما با توجه به اینکه در واکنش بی اثر است در </w:t>
      </w:r>
      <w:r w:rsidR="000B0AD8" w:rsidRPr="002B72E7">
        <w:rPr>
          <w:rtl/>
        </w:rPr>
        <w:t>گونه‌ها</w:t>
      </w:r>
      <w:r w:rsidR="00280AFB" w:rsidRPr="002B72E7">
        <w:rPr>
          <w:rtl/>
        </w:rPr>
        <w:t xml:space="preserve"> وارد نشده است.</w:t>
      </w:r>
    </w:p>
    <w:p w14:paraId="57CEAAB2" w14:textId="2FA17ED7" w:rsidR="00280AFB" w:rsidRDefault="009152EA">
      <w:pPr>
        <w:pStyle w:val="payannameh"/>
        <w:tabs>
          <w:tab w:val="left" w:pos="0"/>
          <w:tab w:val="left" w:pos="567"/>
          <w:tab w:val="left" w:pos="7371"/>
        </w:tabs>
        <w:spacing w:line="240" w:lineRule="auto"/>
        <w:jc w:val="both"/>
        <w:rPr>
          <w:ins w:id="11541" w:author="Mohsen Jafarinejad" w:date="2019-05-12T07:25:00Z"/>
        </w:rPr>
        <w:pPrChange w:id="11542" w:author="Mohsen Jafarinejad" w:date="2019-05-08T17:14:00Z">
          <w:pPr>
            <w:pStyle w:val="payannameh"/>
            <w:tabs>
              <w:tab w:val="left" w:pos="0"/>
              <w:tab w:val="left" w:pos="7371"/>
            </w:tabs>
            <w:spacing w:line="240" w:lineRule="auto"/>
          </w:pPr>
        </w:pPrChange>
      </w:pPr>
      <w:ins w:id="11543" w:author="Mohsen Jafarinejad" w:date="2019-04-27T14:26:00Z">
        <w:r>
          <w:rPr>
            <w:rFonts w:hint="cs"/>
            <w:rtl/>
          </w:rPr>
          <w:tab/>
        </w:r>
      </w:ins>
      <w:r w:rsidR="00280AFB" w:rsidRPr="002B72E7">
        <w:rPr>
          <w:rtl/>
        </w:rPr>
        <w:t xml:space="preserve">برای اینکه فلوئنت بتواند غلظت مولی و انتشار </w:t>
      </w:r>
      <w:r w:rsidR="000B0AD8" w:rsidRPr="002B72E7">
        <w:rPr>
          <w:rtl/>
        </w:rPr>
        <w:t>گونه‌ها</w:t>
      </w:r>
      <w:r w:rsidR="00280AFB" w:rsidRPr="002B72E7">
        <w:rPr>
          <w:rtl/>
        </w:rPr>
        <w:t xml:space="preserve"> را محاسبه نماید نیاز است که مقادیر چگالی و وزن ملکولی هر گونه در نرم افزار وارد شود که در جدول </w:t>
      </w:r>
      <w:r w:rsidR="00280AFB" w:rsidRPr="002B72E7">
        <w:rPr>
          <w:rFonts w:ascii="Times New Roman" w:hAnsi="Times New Roman" w:cs="Times New Roman" w:hint="cs"/>
          <w:rtl/>
        </w:rPr>
        <w:t> </w:t>
      </w:r>
      <w:r w:rsidR="00280AFB" w:rsidRPr="002B72E7">
        <w:rPr>
          <w:rFonts w:hint="cs"/>
          <w:rtl/>
        </w:rPr>
        <w:t>زی</w:t>
      </w:r>
      <w:r w:rsidR="00280AFB" w:rsidRPr="002B72E7">
        <w:rPr>
          <w:rtl/>
        </w:rPr>
        <w:t>ر قابل رویت است</w:t>
      </w:r>
      <w:r w:rsidR="0016183A">
        <w:rPr>
          <w:rFonts w:hint="cs"/>
          <w:rtl/>
        </w:rPr>
        <w:t>:</w:t>
      </w:r>
    </w:p>
    <w:p w14:paraId="58977BEA" w14:textId="63C20C04" w:rsidR="008003EF" w:rsidDel="00A47B72" w:rsidRDefault="008003EF">
      <w:pPr>
        <w:pStyle w:val="payannameh"/>
        <w:tabs>
          <w:tab w:val="left" w:pos="0"/>
          <w:tab w:val="left" w:pos="567"/>
          <w:tab w:val="left" w:pos="7371"/>
        </w:tabs>
        <w:spacing w:line="240" w:lineRule="auto"/>
        <w:rPr>
          <w:del w:id="11544" w:author="Mohsen Jafarinejad" w:date="2019-04-28T10:21:00Z"/>
          <w:rtl/>
        </w:rPr>
        <w:pPrChange w:id="11545" w:author="Mohsen Jafarinejad" w:date="2019-04-27T14:26:00Z">
          <w:pPr>
            <w:pStyle w:val="payannameh"/>
            <w:tabs>
              <w:tab w:val="left" w:pos="0"/>
              <w:tab w:val="left" w:pos="7371"/>
            </w:tabs>
            <w:spacing w:line="240" w:lineRule="auto"/>
          </w:pPr>
        </w:pPrChange>
      </w:pPr>
      <w:bookmarkStart w:id="11546" w:name="_Toc8550993"/>
      <w:bookmarkEnd w:id="11546"/>
    </w:p>
    <w:p w14:paraId="1D739FC1" w14:textId="602E6C8E" w:rsidR="00B303C7" w:rsidDel="005813D9" w:rsidRDefault="00B303C7" w:rsidP="005E409E">
      <w:pPr>
        <w:pStyle w:val="payannameh"/>
        <w:tabs>
          <w:tab w:val="left" w:pos="0"/>
          <w:tab w:val="left" w:pos="7371"/>
        </w:tabs>
        <w:spacing w:line="240" w:lineRule="auto"/>
        <w:jc w:val="center"/>
        <w:rPr>
          <w:del w:id="11547" w:author="Mohsen Jafarinejad" w:date="2019-04-27T14:26:00Z"/>
          <w:sz w:val="22"/>
          <w:szCs w:val="24"/>
          <w:rtl/>
        </w:rPr>
      </w:pPr>
      <w:bookmarkStart w:id="11548" w:name="_Toc8550994"/>
      <w:bookmarkEnd w:id="11548"/>
    </w:p>
    <w:p w14:paraId="44A9F46A" w14:textId="181886FA" w:rsidR="0016183A" w:rsidRPr="00D61577" w:rsidRDefault="00D61577" w:rsidP="00997A3D">
      <w:pPr>
        <w:pStyle w:val="a3"/>
        <w:rPr>
          <w:rtl/>
        </w:rPr>
      </w:pPr>
      <w:bookmarkStart w:id="11549" w:name="_Toc8550995"/>
      <w:r w:rsidRPr="00D61577">
        <w:rPr>
          <w:rFonts w:hint="cs"/>
          <w:rtl/>
        </w:rPr>
        <w:t xml:space="preserve">جدول جرم ملکولی و چگالی </w:t>
      </w:r>
      <w:ins w:id="11550" w:author="Mohsen" w:date="2019-03-17T16:51:00Z">
        <w:r w:rsidR="00CF0011">
          <w:rPr>
            <w:rtl/>
          </w:rPr>
          <w:t>گونه‌ها</w:t>
        </w:r>
        <w:r w:rsidR="00CF0011">
          <w:rPr>
            <w:rFonts w:hint="cs"/>
            <w:rtl/>
          </w:rPr>
          <w:t>ی</w:t>
        </w:r>
      </w:ins>
      <w:del w:id="11551" w:author="Mohsen" w:date="2019-03-17T16:51:00Z">
        <w:r w:rsidRPr="00D61577" w:rsidDel="00CF0011">
          <w:rPr>
            <w:rFonts w:hint="cs"/>
            <w:rtl/>
          </w:rPr>
          <w:delText>گونه های</w:delText>
        </w:r>
      </w:del>
      <w:r w:rsidRPr="00D61577">
        <w:rPr>
          <w:rFonts w:hint="cs"/>
          <w:rtl/>
        </w:rPr>
        <w:t xml:space="preserve"> پیل میکروبی</w:t>
      </w:r>
      <w:bookmarkEnd w:id="11549"/>
    </w:p>
    <w:tbl>
      <w:tblPr>
        <w:tblW w:w="9080" w:type="dxa"/>
        <w:tblInd w:w="93" w:type="dxa"/>
        <w:tblLook w:val="04A0" w:firstRow="1" w:lastRow="0" w:firstColumn="1" w:lastColumn="0" w:noHBand="0" w:noVBand="1"/>
      </w:tblPr>
      <w:tblGrid>
        <w:gridCol w:w="2340"/>
        <w:gridCol w:w="1600"/>
        <w:gridCol w:w="1640"/>
        <w:gridCol w:w="1900"/>
        <w:gridCol w:w="1600"/>
        <w:tblGridChange w:id="11552">
          <w:tblGrid>
            <w:gridCol w:w="93"/>
            <w:gridCol w:w="2247"/>
            <w:gridCol w:w="93"/>
            <w:gridCol w:w="1507"/>
            <w:gridCol w:w="93"/>
            <w:gridCol w:w="1547"/>
            <w:gridCol w:w="93"/>
            <w:gridCol w:w="1807"/>
            <w:gridCol w:w="93"/>
            <w:gridCol w:w="1507"/>
            <w:gridCol w:w="93"/>
          </w:tblGrid>
        </w:tblGridChange>
      </w:tblGrid>
      <w:tr w:rsidR="0016183A" w:rsidRPr="0016183A" w14:paraId="05BEE93A" w14:textId="77777777" w:rsidTr="0016183A">
        <w:trPr>
          <w:trHeight w:val="855"/>
        </w:trPr>
        <w:tc>
          <w:tcPr>
            <w:tcW w:w="2340" w:type="dxa"/>
            <w:tcBorders>
              <w:top w:val="single" w:sz="4" w:space="0" w:color="auto"/>
              <w:left w:val="single" w:sz="4" w:space="0" w:color="auto"/>
              <w:bottom w:val="single" w:sz="4" w:space="0" w:color="auto"/>
              <w:right w:val="single" w:sz="4" w:space="0" w:color="auto"/>
            </w:tcBorders>
            <w:shd w:val="clear" w:color="000000" w:fill="8DB4E2"/>
            <w:vAlign w:val="center"/>
            <w:hideMark/>
          </w:tcPr>
          <w:p w14:paraId="397138FE" w14:textId="77777777" w:rsidR="0016183A" w:rsidRPr="0016183A" w:rsidRDefault="0016183A" w:rsidP="005E409E">
            <w:pPr>
              <w:tabs>
                <w:tab w:val="left" w:pos="0"/>
                <w:tab w:val="left" w:pos="7371"/>
              </w:tabs>
              <w:bidi/>
              <w:spacing w:after="0" w:line="240" w:lineRule="auto"/>
              <w:jc w:val="center"/>
              <w:rPr>
                <w:rFonts w:ascii="Calibri" w:eastAsia="Times New Roman" w:hAnsi="Calibri" w:cs="B Zar"/>
                <w:color w:val="000000"/>
                <w:sz w:val="28"/>
                <w:szCs w:val="28"/>
              </w:rPr>
            </w:pPr>
            <w:r w:rsidRPr="0016183A">
              <w:rPr>
                <w:rFonts w:ascii="Calibri" w:eastAsia="Times New Roman" w:hAnsi="Calibri" w:cs="B Zar" w:hint="cs"/>
                <w:color w:val="000000"/>
                <w:sz w:val="28"/>
                <w:szCs w:val="28"/>
                <w:rtl/>
              </w:rPr>
              <w:t>چگالی</w:t>
            </w:r>
            <w:r w:rsidRPr="0016183A">
              <w:rPr>
                <w:rFonts w:ascii="Calibri" w:eastAsia="Times New Roman" w:hAnsi="Calibri" w:cs="B Zar" w:hint="cs"/>
                <w:color w:val="000000"/>
                <w:sz w:val="28"/>
                <w:szCs w:val="28"/>
                <w:rtl/>
              </w:rPr>
              <w:br/>
              <w:t>کیلوگرم بر مترمکعب</w:t>
            </w:r>
          </w:p>
        </w:tc>
        <w:tc>
          <w:tcPr>
            <w:tcW w:w="1600" w:type="dxa"/>
            <w:tcBorders>
              <w:top w:val="single" w:sz="4" w:space="0" w:color="auto"/>
              <w:left w:val="nil"/>
              <w:bottom w:val="single" w:sz="4" w:space="0" w:color="auto"/>
              <w:right w:val="single" w:sz="4" w:space="0" w:color="auto"/>
            </w:tcBorders>
            <w:shd w:val="clear" w:color="000000" w:fill="8DB4E2"/>
            <w:noWrap/>
            <w:vAlign w:val="center"/>
            <w:hideMark/>
          </w:tcPr>
          <w:p w14:paraId="47A435E6" w14:textId="77777777" w:rsidR="0016183A" w:rsidRPr="0016183A" w:rsidRDefault="0016183A" w:rsidP="005E409E">
            <w:pPr>
              <w:tabs>
                <w:tab w:val="left" w:pos="0"/>
                <w:tab w:val="left" w:pos="7371"/>
              </w:tabs>
              <w:bidi/>
              <w:spacing w:after="0" w:line="240" w:lineRule="auto"/>
              <w:jc w:val="center"/>
              <w:rPr>
                <w:rFonts w:ascii="Calibri" w:eastAsia="Times New Roman" w:hAnsi="Calibri" w:cs="B Zar"/>
                <w:color w:val="000000"/>
                <w:sz w:val="28"/>
                <w:szCs w:val="28"/>
              </w:rPr>
            </w:pPr>
            <w:r w:rsidRPr="0016183A">
              <w:rPr>
                <w:rFonts w:ascii="Calibri" w:eastAsia="Times New Roman" w:hAnsi="Calibri" w:cs="B Zar" w:hint="cs"/>
                <w:color w:val="000000"/>
                <w:sz w:val="28"/>
                <w:szCs w:val="28"/>
                <w:rtl/>
              </w:rPr>
              <w:t>وزن ملکولی</w:t>
            </w:r>
          </w:p>
        </w:tc>
        <w:tc>
          <w:tcPr>
            <w:tcW w:w="1640" w:type="dxa"/>
            <w:tcBorders>
              <w:top w:val="single" w:sz="4" w:space="0" w:color="auto"/>
              <w:left w:val="nil"/>
              <w:bottom w:val="single" w:sz="4" w:space="0" w:color="auto"/>
              <w:right w:val="single" w:sz="4" w:space="0" w:color="auto"/>
            </w:tcBorders>
            <w:shd w:val="clear" w:color="000000" w:fill="8DB4E2"/>
            <w:noWrap/>
            <w:vAlign w:val="center"/>
            <w:hideMark/>
          </w:tcPr>
          <w:p w14:paraId="01B4994B" w14:textId="77777777" w:rsidR="0016183A" w:rsidRPr="0016183A" w:rsidRDefault="0016183A" w:rsidP="005E409E">
            <w:pPr>
              <w:tabs>
                <w:tab w:val="left" w:pos="0"/>
                <w:tab w:val="left" w:pos="7371"/>
              </w:tabs>
              <w:bidi/>
              <w:spacing w:after="0" w:line="240" w:lineRule="auto"/>
              <w:jc w:val="center"/>
              <w:rPr>
                <w:rFonts w:ascii="Calibri" w:eastAsia="Times New Roman" w:hAnsi="Calibri" w:cs="B Zar"/>
                <w:color w:val="000000"/>
                <w:sz w:val="28"/>
                <w:szCs w:val="28"/>
              </w:rPr>
            </w:pPr>
            <w:r w:rsidRPr="0016183A">
              <w:rPr>
                <w:rFonts w:ascii="Calibri" w:eastAsia="Times New Roman" w:hAnsi="Calibri" w:cs="B Zar" w:hint="cs"/>
                <w:color w:val="000000"/>
                <w:sz w:val="28"/>
                <w:szCs w:val="28"/>
                <w:rtl/>
              </w:rPr>
              <w:t>فرمول شیمیایی</w:t>
            </w:r>
          </w:p>
        </w:tc>
        <w:tc>
          <w:tcPr>
            <w:tcW w:w="1900" w:type="dxa"/>
            <w:tcBorders>
              <w:top w:val="single" w:sz="4" w:space="0" w:color="auto"/>
              <w:left w:val="nil"/>
              <w:bottom w:val="single" w:sz="4" w:space="0" w:color="auto"/>
              <w:right w:val="single" w:sz="4" w:space="0" w:color="auto"/>
            </w:tcBorders>
            <w:shd w:val="clear" w:color="000000" w:fill="8DB4E2"/>
            <w:noWrap/>
            <w:vAlign w:val="center"/>
            <w:hideMark/>
          </w:tcPr>
          <w:p w14:paraId="08697278" w14:textId="77777777" w:rsidR="0016183A" w:rsidRPr="0016183A" w:rsidRDefault="0016183A" w:rsidP="005E409E">
            <w:pPr>
              <w:tabs>
                <w:tab w:val="left" w:pos="0"/>
                <w:tab w:val="left" w:pos="7371"/>
              </w:tabs>
              <w:bidi/>
              <w:spacing w:after="0" w:line="240" w:lineRule="auto"/>
              <w:jc w:val="center"/>
              <w:rPr>
                <w:rFonts w:ascii="Calibri" w:eastAsia="Times New Roman" w:hAnsi="Calibri" w:cs="B Zar"/>
                <w:color w:val="000000"/>
                <w:sz w:val="28"/>
                <w:szCs w:val="28"/>
              </w:rPr>
            </w:pPr>
            <w:r w:rsidRPr="0016183A">
              <w:rPr>
                <w:rFonts w:ascii="Calibri" w:eastAsia="Times New Roman" w:hAnsi="Calibri" w:cs="B Zar" w:hint="cs"/>
                <w:color w:val="000000"/>
                <w:sz w:val="28"/>
                <w:szCs w:val="28"/>
                <w:rtl/>
              </w:rPr>
              <w:t>نام</w:t>
            </w:r>
          </w:p>
        </w:tc>
        <w:tc>
          <w:tcPr>
            <w:tcW w:w="1600" w:type="dxa"/>
            <w:tcBorders>
              <w:top w:val="single" w:sz="4" w:space="0" w:color="auto"/>
              <w:left w:val="nil"/>
              <w:bottom w:val="single" w:sz="4" w:space="0" w:color="auto"/>
              <w:right w:val="single" w:sz="4" w:space="0" w:color="auto"/>
            </w:tcBorders>
            <w:shd w:val="clear" w:color="000000" w:fill="8DB4E2"/>
            <w:noWrap/>
            <w:vAlign w:val="center"/>
            <w:hideMark/>
          </w:tcPr>
          <w:p w14:paraId="50591D1E" w14:textId="77777777" w:rsidR="0016183A" w:rsidRPr="0016183A" w:rsidRDefault="0016183A" w:rsidP="005E409E">
            <w:pPr>
              <w:tabs>
                <w:tab w:val="left" w:pos="0"/>
                <w:tab w:val="left" w:pos="7371"/>
              </w:tabs>
              <w:bidi/>
              <w:spacing w:after="0" w:line="240" w:lineRule="auto"/>
              <w:jc w:val="center"/>
              <w:rPr>
                <w:rFonts w:ascii="Calibri" w:eastAsia="Times New Roman" w:hAnsi="Calibri" w:cs="B Zar"/>
                <w:color w:val="000000"/>
                <w:sz w:val="28"/>
                <w:szCs w:val="28"/>
              </w:rPr>
            </w:pPr>
            <w:r w:rsidRPr="0016183A">
              <w:rPr>
                <w:rFonts w:ascii="Calibri" w:eastAsia="Times New Roman" w:hAnsi="Calibri" w:cs="B Zar" w:hint="cs"/>
                <w:color w:val="000000"/>
                <w:sz w:val="28"/>
                <w:szCs w:val="28"/>
                <w:rtl/>
              </w:rPr>
              <w:t>گونه</w:t>
            </w:r>
          </w:p>
        </w:tc>
      </w:tr>
      <w:tr w:rsidR="0016183A" w:rsidRPr="0016183A" w14:paraId="7FA3C209" w14:textId="77777777" w:rsidTr="0016183A">
        <w:trPr>
          <w:trHeight w:val="495"/>
        </w:trPr>
        <w:tc>
          <w:tcPr>
            <w:tcW w:w="2340" w:type="dxa"/>
            <w:tcBorders>
              <w:top w:val="nil"/>
              <w:left w:val="single" w:sz="4" w:space="0" w:color="auto"/>
              <w:bottom w:val="single" w:sz="4" w:space="0" w:color="auto"/>
              <w:right w:val="single" w:sz="4" w:space="0" w:color="auto"/>
            </w:tcBorders>
            <w:shd w:val="clear" w:color="000000" w:fill="FFFFFF"/>
            <w:vAlign w:val="center"/>
            <w:hideMark/>
          </w:tcPr>
          <w:p w14:paraId="0805F864" w14:textId="77777777" w:rsidR="0016183A" w:rsidRPr="0016183A" w:rsidRDefault="0016183A" w:rsidP="005E409E">
            <w:pPr>
              <w:tabs>
                <w:tab w:val="left" w:pos="0"/>
                <w:tab w:val="left" w:pos="7371"/>
              </w:tabs>
              <w:spacing w:after="0" w:line="240" w:lineRule="auto"/>
              <w:jc w:val="center"/>
              <w:rPr>
                <w:rFonts w:asciiTheme="majorBidi" w:eastAsia="Times New Roman" w:hAnsiTheme="majorBidi" w:cstheme="majorBidi"/>
                <w:color w:val="000000"/>
                <w:sz w:val="28"/>
                <w:szCs w:val="28"/>
              </w:rPr>
            </w:pPr>
            <w:r w:rsidRPr="0016183A">
              <w:rPr>
                <w:rFonts w:asciiTheme="majorBidi" w:eastAsia="Times New Roman" w:hAnsiTheme="majorBidi" w:cstheme="majorBidi"/>
                <w:color w:val="000000"/>
                <w:sz w:val="28"/>
                <w:szCs w:val="28"/>
              </w:rPr>
              <w:t>1278</w:t>
            </w:r>
          </w:p>
        </w:tc>
        <w:tc>
          <w:tcPr>
            <w:tcW w:w="1600" w:type="dxa"/>
            <w:tcBorders>
              <w:top w:val="nil"/>
              <w:left w:val="nil"/>
              <w:bottom w:val="single" w:sz="4" w:space="0" w:color="auto"/>
              <w:right w:val="single" w:sz="4" w:space="0" w:color="auto"/>
            </w:tcBorders>
            <w:shd w:val="clear" w:color="000000" w:fill="FFFFFF"/>
            <w:noWrap/>
            <w:vAlign w:val="center"/>
            <w:hideMark/>
          </w:tcPr>
          <w:p w14:paraId="6816CF25" w14:textId="77777777" w:rsidR="0016183A" w:rsidRPr="0016183A" w:rsidRDefault="0016183A" w:rsidP="005E409E">
            <w:pPr>
              <w:tabs>
                <w:tab w:val="left" w:pos="0"/>
                <w:tab w:val="left" w:pos="7371"/>
              </w:tabs>
              <w:spacing w:after="0" w:line="240" w:lineRule="auto"/>
              <w:jc w:val="center"/>
              <w:rPr>
                <w:rFonts w:asciiTheme="majorBidi" w:eastAsia="Times New Roman" w:hAnsiTheme="majorBidi" w:cstheme="majorBidi"/>
                <w:color w:val="000000"/>
                <w:sz w:val="28"/>
                <w:szCs w:val="28"/>
              </w:rPr>
            </w:pPr>
            <w:r w:rsidRPr="0016183A">
              <w:rPr>
                <w:rFonts w:asciiTheme="majorBidi" w:eastAsia="Times New Roman" w:hAnsiTheme="majorBidi" w:cstheme="majorBidi"/>
                <w:color w:val="000000"/>
                <w:sz w:val="28"/>
                <w:szCs w:val="28"/>
              </w:rPr>
              <w:t>90</w:t>
            </w:r>
          </w:p>
        </w:tc>
        <w:tc>
          <w:tcPr>
            <w:tcW w:w="1640" w:type="dxa"/>
            <w:tcBorders>
              <w:top w:val="nil"/>
              <w:left w:val="nil"/>
              <w:bottom w:val="single" w:sz="4" w:space="0" w:color="auto"/>
              <w:right w:val="single" w:sz="4" w:space="0" w:color="auto"/>
            </w:tcBorders>
            <w:shd w:val="clear" w:color="000000" w:fill="FFFFFF"/>
            <w:noWrap/>
            <w:vAlign w:val="center"/>
            <w:hideMark/>
          </w:tcPr>
          <w:p w14:paraId="4E15AED5" w14:textId="299D1EBD" w:rsidR="0016183A" w:rsidRPr="0016183A" w:rsidRDefault="0016183A" w:rsidP="005E409E">
            <w:pPr>
              <w:tabs>
                <w:tab w:val="left" w:pos="0"/>
                <w:tab w:val="left" w:pos="7371"/>
              </w:tabs>
              <w:spacing w:after="0" w:line="240" w:lineRule="auto"/>
              <w:jc w:val="center"/>
              <w:rPr>
                <w:rFonts w:asciiTheme="majorBidi" w:eastAsia="Times New Roman" w:hAnsiTheme="majorBidi" w:cstheme="majorBidi"/>
                <w:color w:val="000000"/>
                <w:sz w:val="28"/>
                <w:szCs w:val="28"/>
              </w:rPr>
            </w:pPr>
            <w:r w:rsidRPr="0016183A">
              <w:rPr>
                <w:rFonts w:asciiTheme="majorBidi" w:eastAsia="Times New Roman" w:hAnsiTheme="majorBidi" w:cstheme="majorBidi"/>
                <w:color w:val="000000"/>
                <w:sz w:val="28"/>
                <w:szCs w:val="28"/>
              </w:rPr>
              <w:t> </w:t>
            </w:r>
            <w:r w:rsidR="00B52CEA" w:rsidRPr="00D61577">
              <w:rPr>
                <w:rFonts w:asciiTheme="majorBidi" w:eastAsia="Times New Roman" w:hAnsiTheme="majorBidi" w:cstheme="majorBidi"/>
                <w:color w:val="000000"/>
                <w:position w:val="-12"/>
                <w:sz w:val="28"/>
                <w:szCs w:val="28"/>
              </w:rPr>
              <w:object w:dxaOrig="820" w:dyaOrig="360" w14:anchorId="49B2284B">
                <v:shape id="_x0000_i1134" type="#_x0000_t75" style="width:41.35pt;height:18.25pt" o:ole="">
                  <v:imagedata r:id="rId272" o:title=""/>
                </v:shape>
                <o:OLEObject Type="Embed" ProgID="Equation.DSMT4" ShapeID="_x0000_i1134" DrawAspect="Content" ObjectID="_1620276729" r:id="rId273"/>
              </w:object>
            </w:r>
            <w:del w:id="11553" w:author="Mohsen" w:date="2019-03-17T16:53:00Z">
              <w:r w:rsidR="00B52CEA" w:rsidRPr="00D61577" w:rsidDel="00CF0011">
                <w:rPr>
                  <w:rFonts w:asciiTheme="majorBidi" w:eastAsia="Times New Roman" w:hAnsiTheme="majorBidi" w:cstheme="majorBidi"/>
                  <w:color w:val="000000"/>
                  <w:sz w:val="28"/>
                  <w:szCs w:val="28"/>
                </w:rPr>
                <w:delText xml:space="preserve"> </w:delText>
              </w:r>
            </w:del>
          </w:p>
        </w:tc>
        <w:tc>
          <w:tcPr>
            <w:tcW w:w="1900" w:type="dxa"/>
            <w:tcBorders>
              <w:top w:val="nil"/>
              <w:left w:val="nil"/>
              <w:bottom w:val="single" w:sz="4" w:space="0" w:color="auto"/>
              <w:right w:val="single" w:sz="4" w:space="0" w:color="auto"/>
            </w:tcBorders>
            <w:shd w:val="clear" w:color="000000" w:fill="FFFFFF"/>
            <w:noWrap/>
            <w:vAlign w:val="center"/>
            <w:hideMark/>
          </w:tcPr>
          <w:p w14:paraId="30E10CE7" w14:textId="77777777" w:rsidR="0016183A" w:rsidRPr="0016183A" w:rsidRDefault="0016183A" w:rsidP="005E409E">
            <w:pPr>
              <w:tabs>
                <w:tab w:val="left" w:pos="0"/>
                <w:tab w:val="left" w:pos="7371"/>
              </w:tabs>
              <w:bidi/>
              <w:spacing w:after="0" w:line="240" w:lineRule="auto"/>
              <w:jc w:val="center"/>
              <w:rPr>
                <w:rFonts w:asciiTheme="majorBidi" w:eastAsia="Times New Roman" w:hAnsiTheme="majorBidi" w:cs="B Zar"/>
                <w:color w:val="000000"/>
                <w:sz w:val="28"/>
                <w:szCs w:val="28"/>
              </w:rPr>
            </w:pPr>
            <w:r w:rsidRPr="0016183A">
              <w:rPr>
                <w:rFonts w:asciiTheme="majorBidi" w:eastAsia="Times New Roman" w:hAnsiTheme="majorBidi" w:cs="B Zar"/>
                <w:color w:val="000000"/>
                <w:sz w:val="28"/>
                <w:szCs w:val="28"/>
                <w:rtl/>
              </w:rPr>
              <w:t>ماده غذایی</w:t>
            </w:r>
          </w:p>
        </w:tc>
        <w:tc>
          <w:tcPr>
            <w:tcW w:w="1600" w:type="dxa"/>
            <w:tcBorders>
              <w:top w:val="nil"/>
              <w:left w:val="nil"/>
              <w:bottom w:val="single" w:sz="4" w:space="0" w:color="auto"/>
              <w:right w:val="single" w:sz="4" w:space="0" w:color="auto"/>
            </w:tcBorders>
            <w:shd w:val="clear" w:color="000000" w:fill="FFFFFF"/>
            <w:noWrap/>
            <w:vAlign w:val="center"/>
            <w:hideMark/>
          </w:tcPr>
          <w:p w14:paraId="44B8C67F" w14:textId="77777777" w:rsidR="0016183A" w:rsidRPr="0016183A" w:rsidRDefault="0016183A" w:rsidP="005E409E">
            <w:pPr>
              <w:tabs>
                <w:tab w:val="left" w:pos="0"/>
                <w:tab w:val="left" w:pos="7371"/>
              </w:tabs>
              <w:spacing w:after="0" w:line="240" w:lineRule="auto"/>
              <w:jc w:val="center"/>
              <w:rPr>
                <w:rFonts w:asciiTheme="majorBidi" w:eastAsia="Times New Roman" w:hAnsiTheme="majorBidi" w:cstheme="majorBidi"/>
                <w:color w:val="000000"/>
                <w:sz w:val="28"/>
                <w:szCs w:val="28"/>
              </w:rPr>
            </w:pPr>
            <w:r w:rsidRPr="0016183A">
              <w:rPr>
                <w:rFonts w:asciiTheme="majorBidi" w:eastAsia="Times New Roman" w:hAnsiTheme="majorBidi" w:cstheme="majorBidi"/>
                <w:color w:val="000000"/>
                <w:sz w:val="28"/>
                <w:szCs w:val="28"/>
              </w:rPr>
              <w:t>R1</w:t>
            </w:r>
          </w:p>
        </w:tc>
      </w:tr>
      <w:tr w:rsidR="0016183A" w:rsidRPr="0016183A" w14:paraId="139BDAEF" w14:textId="77777777" w:rsidTr="0090733A">
        <w:tblPrEx>
          <w:tblW w:w="9080" w:type="dxa"/>
          <w:tblInd w:w="93" w:type="dxa"/>
          <w:tblPrExChange w:id="11554" w:author="Mohsen Jafarinejad" w:date="2019-05-12T07:25:00Z">
            <w:tblPrEx>
              <w:tblW w:w="9080" w:type="dxa"/>
              <w:tblInd w:w="93" w:type="dxa"/>
            </w:tblPrEx>
          </w:tblPrExChange>
        </w:tblPrEx>
        <w:trPr>
          <w:trHeight w:val="361"/>
          <w:trPrChange w:id="11555" w:author="Mohsen Jafarinejad" w:date="2019-05-12T07:25:00Z">
            <w:trPr>
              <w:gridAfter w:val="0"/>
              <w:trHeight w:val="495"/>
            </w:trPr>
          </w:trPrChange>
        </w:trPr>
        <w:tc>
          <w:tcPr>
            <w:tcW w:w="2340" w:type="dxa"/>
            <w:tcBorders>
              <w:top w:val="nil"/>
              <w:left w:val="single" w:sz="4" w:space="0" w:color="auto"/>
              <w:bottom w:val="single" w:sz="4" w:space="0" w:color="auto"/>
              <w:right w:val="single" w:sz="4" w:space="0" w:color="auto"/>
            </w:tcBorders>
            <w:shd w:val="clear" w:color="000000" w:fill="FFFFFF"/>
            <w:vAlign w:val="center"/>
            <w:hideMark/>
            <w:tcPrChange w:id="11556" w:author="Mohsen Jafarinejad" w:date="2019-05-12T07:25:00Z">
              <w:tcPr>
                <w:tcW w:w="2340" w:type="dxa"/>
                <w:gridSpan w:val="2"/>
                <w:tcBorders>
                  <w:top w:val="nil"/>
                  <w:left w:val="single" w:sz="4" w:space="0" w:color="auto"/>
                  <w:bottom w:val="single" w:sz="4" w:space="0" w:color="auto"/>
                  <w:right w:val="single" w:sz="4" w:space="0" w:color="auto"/>
                </w:tcBorders>
                <w:shd w:val="clear" w:color="000000" w:fill="FFFFFF"/>
                <w:vAlign w:val="center"/>
                <w:hideMark/>
              </w:tcPr>
            </w:tcPrChange>
          </w:tcPr>
          <w:p w14:paraId="4857D38C" w14:textId="77777777" w:rsidR="0016183A" w:rsidRPr="0016183A" w:rsidRDefault="0016183A" w:rsidP="005E409E">
            <w:pPr>
              <w:tabs>
                <w:tab w:val="left" w:pos="0"/>
                <w:tab w:val="left" w:pos="7371"/>
              </w:tabs>
              <w:spacing w:after="0" w:line="240" w:lineRule="auto"/>
              <w:jc w:val="center"/>
              <w:rPr>
                <w:rFonts w:asciiTheme="majorBidi" w:eastAsia="Times New Roman" w:hAnsiTheme="majorBidi" w:cstheme="majorBidi"/>
                <w:color w:val="000000"/>
                <w:sz w:val="28"/>
                <w:szCs w:val="28"/>
              </w:rPr>
            </w:pPr>
            <w:r w:rsidRPr="0016183A">
              <w:rPr>
                <w:rFonts w:asciiTheme="majorBidi" w:eastAsia="Times New Roman" w:hAnsiTheme="majorBidi" w:cstheme="majorBidi"/>
                <w:color w:val="000000"/>
                <w:sz w:val="28"/>
                <w:szCs w:val="28"/>
              </w:rPr>
              <w:t>1.429</w:t>
            </w:r>
          </w:p>
        </w:tc>
        <w:tc>
          <w:tcPr>
            <w:tcW w:w="1600" w:type="dxa"/>
            <w:tcBorders>
              <w:top w:val="nil"/>
              <w:left w:val="nil"/>
              <w:bottom w:val="single" w:sz="4" w:space="0" w:color="auto"/>
              <w:right w:val="single" w:sz="4" w:space="0" w:color="auto"/>
            </w:tcBorders>
            <w:shd w:val="clear" w:color="000000" w:fill="FFFFFF"/>
            <w:noWrap/>
            <w:vAlign w:val="center"/>
            <w:hideMark/>
            <w:tcPrChange w:id="11557" w:author="Mohsen Jafarinejad" w:date="2019-05-12T07:25:00Z">
              <w:tcPr>
                <w:tcW w:w="1600" w:type="dxa"/>
                <w:gridSpan w:val="2"/>
                <w:tcBorders>
                  <w:top w:val="nil"/>
                  <w:left w:val="nil"/>
                  <w:bottom w:val="single" w:sz="4" w:space="0" w:color="auto"/>
                  <w:right w:val="single" w:sz="4" w:space="0" w:color="auto"/>
                </w:tcBorders>
                <w:shd w:val="clear" w:color="000000" w:fill="FFFFFF"/>
                <w:noWrap/>
                <w:vAlign w:val="center"/>
                <w:hideMark/>
              </w:tcPr>
            </w:tcPrChange>
          </w:tcPr>
          <w:p w14:paraId="6C5B7A7F" w14:textId="77777777" w:rsidR="0016183A" w:rsidRPr="0016183A" w:rsidRDefault="0016183A" w:rsidP="005E409E">
            <w:pPr>
              <w:tabs>
                <w:tab w:val="left" w:pos="0"/>
                <w:tab w:val="left" w:pos="7371"/>
              </w:tabs>
              <w:spacing w:after="0" w:line="240" w:lineRule="auto"/>
              <w:jc w:val="center"/>
              <w:rPr>
                <w:rFonts w:asciiTheme="majorBidi" w:eastAsia="Times New Roman" w:hAnsiTheme="majorBidi" w:cstheme="majorBidi"/>
                <w:color w:val="000000"/>
                <w:sz w:val="28"/>
                <w:szCs w:val="28"/>
              </w:rPr>
            </w:pPr>
            <w:r w:rsidRPr="0016183A">
              <w:rPr>
                <w:rFonts w:asciiTheme="majorBidi" w:eastAsia="Times New Roman" w:hAnsiTheme="majorBidi" w:cstheme="majorBidi"/>
                <w:color w:val="000000"/>
                <w:sz w:val="28"/>
                <w:szCs w:val="28"/>
              </w:rPr>
              <w:t>32</w:t>
            </w:r>
          </w:p>
        </w:tc>
        <w:tc>
          <w:tcPr>
            <w:tcW w:w="1640" w:type="dxa"/>
            <w:tcBorders>
              <w:top w:val="nil"/>
              <w:left w:val="nil"/>
              <w:bottom w:val="single" w:sz="4" w:space="0" w:color="auto"/>
              <w:right w:val="single" w:sz="4" w:space="0" w:color="auto"/>
            </w:tcBorders>
            <w:shd w:val="clear" w:color="000000" w:fill="FFFFFF"/>
            <w:noWrap/>
            <w:vAlign w:val="center"/>
            <w:hideMark/>
            <w:tcPrChange w:id="11558" w:author="Mohsen Jafarinejad" w:date="2019-05-12T07:25:00Z">
              <w:tcPr>
                <w:tcW w:w="1640" w:type="dxa"/>
                <w:gridSpan w:val="2"/>
                <w:tcBorders>
                  <w:top w:val="nil"/>
                  <w:left w:val="nil"/>
                  <w:bottom w:val="single" w:sz="4" w:space="0" w:color="auto"/>
                  <w:right w:val="single" w:sz="4" w:space="0" w:color="auto"/>
                </w:tcBorders>
                <w:shd w:val="clear" w:color="000000" w:fill="FFFFFF"/>
                <w:noWrap/>
                <w:vAlign w:val="center"/>
                <w:hideMark/>
              </w:tcPr>
            </w:tcPrChange>
          </w:tcPr>
          <w:p w14:paraId="0C7755C6" w14:textId="0BB108C3" w:rsidR="0016183A" w:rsidRPr="0016183A" w:rsidRDefault="0016183A" w:rsidP="005E409E">
            <w:pPr>
              <w:tabs>
                <w:tab w:val="left" w:pos="0"/>
                <w:tab w:val="left" w:pos="7371"/>
              </w:tabs>
              <w:spacing w:after="0" w:line="240" w:lineRule="auto"/>
              <w:jc w:val="center"/>
              <w:rPr>
                <w:rFonts w:asciiTheme="majorBidi" w:eastAsia="Times New Roman" w:hAnsiTheme="majorBidi" w:cstheme="majorBidi"/>
                <w:color w:val="000000"/>
                <w:sz w:val="28"/>
                <w:szCs w:val="28"/>
              </w:rPr>
            </w:pPr>
            <w:r w:rsidRPr="0016183A">
              <w:rPr>
                <w:rFonts w:asciiTheme="majorBidi" w:eastAsia="Times New Roman" w:hAnsiTheme="majorBidi" w:cstheme="majorBidi"/>
                <w:color w:val="000000"/>
                <w:sz w:val="28"/>
                <w:szCs w:val="28"/>
              </w:rPr>
              <w:t> </w:t>
            </w:r>
            <w:r w:rsidR="00B52CEA" w:rsidRPr="00D61577">
              <w:rPr>
                <w:rFonts w:asciiTheme="majorBidi" w:eastAsia="Times New Roman" w:hAnsiTheme="majorBidi" w:cstheme="majorBidi"/>
                <w:color w:val="000000"/>
                <w:position w:val="-12"/>
                <w:sz w:val="28"/>
                <w:szCs w:val="28"/>
              </w:rPr>
              <w:object w:dxaOrig="320" w:dyaOrig="360" w14:anchorId="2FDD60EE">
                <v:shape id="_x0000_i1135" type="#_x0000_t75" style="width:16.65pt;height:18.25pt" o:ole="">
                  <v:imagedata r:id="rId274" o:title=""/>
                </v:shape>
                <o:OLEObject Type="Embed" ProgID="Equation.DSMT4" ShapeID="_x0000_i1135" DrawAspect="Content" ObjectID="_1620276730" r:id="rId275"/>
              </w:object>
            </w:r>
            <w:del w:id="11559" w:author="Mohsen" w:date="2019-03-17T16:53:00Z">
              <w:r w:rsidR="00B52CEA" w:rsidRPr="00D61577" w:rsidDel="00CF0011">
                <w:rPr>
                  <w:rFonts w:asciiTheme="majorBidi" w:eastAsia="Times New Roman" w:hAnsiTheme="majorBidi" w:cstheme="majorBidi"/>
                  <w:color w:val="000000"/>
                  <w:sz w:val="28"/>
                  <w:szCs w:val="28"/>
                </w:rPr>
                <w:delText xml:space="preserve"> </w:delText>
              </w:r>
            </w:del>
          </w:p>
        </w:tc>
        <w:tc>
          <w:tcPr>
            <w:tcW w:w="1900" w:type="dxa"/>
            <w:tcBorders>
              <w:top w:val="nil"/>
              <w:left w:val="nil"/>
              <w:bottom w:val="single" w:sz="4" w:space="0" w:color="auto"/>
              <w:right w:val="single" w:sz="4" w:space="0" w:color="auto"/>
            </w:tcBorders>
            <w:shd w:val="clear" w:color="000000" w:fill="FFFFFF"/>
            <w:noWrap/>
            <w:vAlign w:val="center"/>
            <w:hideMark/>
            <w:tcPrChange w:id="11560" w:author="Mohsen Jafarinejad" w:date="2019-05-12T07:25:00Z">
              <w:tcPr>
                <w:tcW w:w="1900" w:type="dxa"/>
                <w:gridSpan w:val="2"/>
                <w:tcBorders>
                  <w:top w:val="nil"/>
                  <w:left w:val="nil"/>
                  <w:bottom w:val="single" w:sz="4" w:space="0" w:color="auto"/>
                  <w:right w:val="single" w:sz="4" w:space="0" w:color="auto"/>
                </w:tcBorders>
                <w:shd w:val="clear" w:color="000000" w:fill="FFFFFF"/>
                <w:noWrap/>
                <w:vAlign w:val="center"/>
                <w:hideMark/>
              </w:tcPr>
            </w:tcPrChange>
          </w:tcPr>
          <w:p w14:paraId="5922352A" w14:textId="77777777" w:rsidR="0016183A" w:rsidRPr="0016183A" w:rsidRDefault="0016183A" w:rsidP="005E409E">
            <w:pPr>
              <w:tabs>
                <w:tab w:val="left" w:pos="0"/>
                <w:tab w:val="left" w:pos="7371"/>
              </w:tabs>
              <w:bidi/>
              <w:spacing w:after="0" w:line="240" w:lineRule="auto"/>
              <w:jc w:val="center"/>
              <w:rPr>
                <w:rFonts w:asciiTheme="majorBidi" w:eastAsia="Times New Roman" w:hAnsiTheme="majorBidi" w:cs="B Zar"/>
                <w:color w:val="000000"/>
                <w:sz w:val="28"/>
                <w:szCs w:val="28"/>
              </w:rPr>
            </w:pPr>
            <w:r w:rsidRPr="0016183A">
              <w:rPr>
                <w:rFonts w:asciiTheme="majorBidi" w:eastAsia="Times New Roman" w:hAnsiTheme="majorBidi" w:cs="B Zar"/>
                <w:color w:val="000000"/>
                <w:sz w:val="28"/>
                <w:szCs w:val="28"/>
                <w:rtl/>
              </w:rPr>
              <w:t>اکسیژن</w:t>
            </w:r>
          </w:p>
        </w:tc>
        <w:tc>
          <w:tcPr>
            <w:tcW w:w="1600" w:type="dxa"/>
            <w:tcBorders>
              <w:top w:val="nil"/>
              <w:left w:val="nil"/>
              <w:bottom w:val="single" w:sz="4" w:space="0" w:color="auto"/>
              <w:right w:val="single" w:sz="4" w:space="0" w:color="auto"/>
            </w:tcBorders>
            <w:shd w:val="clear" w:color="000000" w:fill="FFFFFF"/>
            <w:noWrap/>
            <w:vAlign w:val="center"/>
            <w:hideMark/>
            <w:tcPrChange w:id="11561" w:author="Mohsen Jafarinejad" w:date="2019-05-12T07:25:00Z">
              <w:tcPr>
                <w:tcW w:w="1600" w:type="dxa"/>
                <w:gridSpan w:val="2"/>
                <w:tcBorders>
                  <w:top w:val="nil"/>
                  <w:left w:val="nil"/>
                  <w:bottom w:val="single" w:sz="4" w:space="0" w:color="auto"/>
                  <w:right w:val="single" w:sz="4" w:space="0" w:color="auto"/>
                </w:tcBorders>
                <w:shd w:val="clear" w:color="000000" w:fill="FFFFFF"/>
                <w:noWrap/>
                <w:vAlign w:val="center"/>
                <w:hideMark/>
              </w:tcPr>
            </w:tcPrChange>
          </w:tcPr>
          <w:p w14:paraId="105E7ADB" w14:textId="77777777" w:rsidR="0016183A" w:rsidRPr="0016183A" w:rsidRDefault="0016183A" w:rsidP="005E409E">
            <w:pPr>
              <w:tabs>
                <w:tab w:val="left" w:pos="0"/>
                <w:tab w:val="left" w:pos="7371"/>
              </w:tabs>
              <w:spacing w:after="0" w:line="240" w:lineRule="auto"/>
              <w:jc w:val="center"/>
              <w:rPr>
                <w:rFonts w:asciiTheme="majorBidi" w:eastAsia="Times New Roman" w:hAnsiTheme="majorBidi" w:cstheme="majorBidi"/>
                <w:color w:val="000000"/>
                <w:sz w:val="28"/>
                <w:szCs w:val="28"/>
              </w:rPr>
            </w:pPr>
            <w:r w:rsidRPr="0016183A">
              <w:rPr>
                <w:rFonts w:asciiTheme="majorBidi" w:eastAsia="Times New Roman" w:hAnsiTheme="majorBidi" w:cstheme="majorBidi"/>
                <w:color w:val="000000"/>
                <w:sz w:val="28"/>
                <w:szCs w:val="28"/>
              </w:rPr>
              <w:t>R2</w:t>
            </w:r>
          </w:p>
        </w:tc>
      </w:tr>
      <w:tr w:rsidR="0016183A" w:rsidRPr="0016183A" w14:paraId="18A66029" w14:textId="77777777" w:rsidTr="0090733A">
        <w:tblPrEx>
          <w:tblW w:w="9080" w:type="dxa"/>
          <w:tblInd w:w="93" w:type="dxa"/>
          <w:tblPrExChange w:id="11562" w:author="Mohsen Jafarinejad" w:date="2019-05-12T07:25:00Z">
            <w:tblPrEx>
              <w:tblW w:w="9080" w:type="dxa"/>
              <w:tblInd w:w="93" w:type="dxa"/>
            </w:tblPrEx>
          </w:tblPrExChange>
        </w:tblPrEx>
        <w:trPr>
          <w:trHeight w:val="467"/>
          <w:trPrChange w:id="11563" w:author="Mohsen Jafarinejad" w:date="2019-05-12T07:25:00Z">
            <w:trPr>
              <w:gridAfter w:val="0"/>
              <w:trHeight w:val="495"/>
            </w:trPr>
          </w:trPrChange>
        </w:trPr>
        <w:tc>
          <w:tcPr>
            <w:tcW w:w="2340" w:type="dxa"/>
            <w:tcBorders>
              <w:top w:val="nil"/>
              <w:left w:val="single" w:sz="4" w:space="0" w:color="auto"/>
              <w:bottom w:val="single" w:sz="4" w:space="0" w:color="auto"/>
              <w:right w:val="single" w:sz="4" w:space="0" w:color="auto"/>
            </w:tcBorders>
            <w:shd w:val="clear" w:color="000000" w:fill="FFFFFF"/>
            <w:vAlign w:val="center"/>
            <w:hideMark/>
            <w:tcPrChange w:id="11564" w:author="Mohsen Jafarinejad" w:date="2019-05-12T07:25:00Z">
              <w:tcPr>
                <w:tcW w:w="2340" w:type="dxa"/>
                <w:gridSpan w:val="2"/>
                <w:tcBorders>
                  <w:top w:val="nil"/>
                  <w:left w:val="single" w:sz="4" w:space="0" w:color="auto"/>
                  <w:bottom w:val="single" w:sz="4" w:space="0" w:color="auto"/>
                  <w:right w:val="single" w:sz="4" w:space="0" w:color="auto"/>
                </w:tcBorders>
                <w:shd w:val="clear" w:color="000000" w:fill="FFFFFF"/>
                <w:vAlign w:val="center"/>
                <w:hideMark/>
              </w:tcPr>
            </w:tcPrChange>
          </w:tcPr>
          <w:p w14:paraId="5D2ABF37" w14:textId="77777777" w:rsidR="0016183A" w:rsidRPr="0016183A" w:rsidRDefault="0016183A" w:rsidP="005E409E">
            <w:pPr>
              <w:tabs>
                <w:tab w:val="left" w:pos="0"/>
                <w:tab w:val="left" w:pos="7371"/>
              </w:tabs>
              <w:spacing w:after="0" w:line="240" w:lineRule="auto"/>
              <w:jc w:val="center"/>
              <w:rPr>
                <w:rFonts w:asciiTheme="majorBidi" w:eastAsia="Times New Roman" w:hAnsiTheme="majorBidi" w:cstheme="majorBidi"/>
                <w:color w:val="000000"/>
                <w:sz w:val="28"/>
                <w:szCs w:val="28"/>
              </w:rPr>
            </w:pPr>
            <w:r w:rsidRPr="0016183A">
              <w:rPr>
                <w:rFonts w:asciiTheme="majorBidi" w:eastAsia="Times New Roman" w:hAnsiTheme="majorBidi" w:cstheme="majorBidi"/>
                <w:color w:val="000000"/>
                <w:sz w:val="28"/>
                <w:szCs w:val="28"/>
              </w:rPr>
              <w:t>0.0899</w:t>
            </w:r>
          </w:p>
        </w:tc>
        <w:tc>
          <w:tcPr>
            <w:tcW w:w="1600" w:type="dxa"/>
            <w:tcBorders>
              <w:top w:val="nil"/>
              <w:left w:val="nil"/>
              <w:bottom w:val="single" w:sz="4" w:space="0" w:color="auto"/>
              <w:right w:val="single" w:sz="4" w:space="0" w:color="auto"/>
            </w:tcBorders>
            <w:shd w:val="clear" w:color="000000" w:fill="FFFFFF"/>
            <w:noWrap/>
            <w:vAlign w:val="center"/>
            <w:hideMark/>
            <w:tcPrChange w:id="11565" w:author="Mohsen Jafarinejad" w:date="2019-05-12T07:25:00Z">
              <w:tcPr>
                <w:tcW w:w="1600" w:type="dxa"/>
                <w:gridSpan w:val="2"/>
                <w:tcBorders>
                  <w:top w:val="nil"/>
                  <w:left w:val="nil"/>
                  <w:bottom w:val="single" w:sz="4" w:space="0" w:color="auto"/>
                  <w:right w:val="single" w:sz="4" w:space="0" w:color="auto"/>
                </w:tcBorders>
                <w:shd w:val="clear" w:color="000000" w:fill="FFFFFF"/>
                <w:noWrap/>
                <w:vAlign w:val="center"/>
                <w:hideMark/>
              </w:tcPr>
            </w:tcPrChange>
          </w:tcPr>
          <w:p w14:paraId="4BF68A41" w14:textId="77777777" w:rsidR="0016183A" w:rsidRPr="0016183A" w:rsidRDefault="0016183A" w:rsidP="005E409E">
            <w:pPr>
              <w:tabs>
                <w:tab w:val="left" w:pos="0"/>
                <w:tab w:val="left" w:pos="7371"/>
              </w:tabs>
              <w:spacing w:after="0" w:line="240" w:lineRule="auto"/>
              <w:jc w:val="center"/>
              <w:rPr>
                <w:rFonts w:asciiTheme="majorBidi" w:eastAsia="Times New Roman" w:hAnsiTheme="majorBidi" w:cstheme="majorBidi"/>
                <w:color w:val="000000"/>
                <w:sz w:val="28"/>
                <w:szCs w:val="28"/>
              </w:rPr>
            </w:pPr>
            <w:r w:rsidRPr="0016183A">
              <w:rPr>
                <w:rFonts w:asciiTheme="majorBidi" w:eastAsia="Times New Roman" w:hAnsiTheme="majorBidi" w:cstheme="majorBidi"/>
                <w:color w:val="000000"/>
                <w:sz w:val="28"/>
                <w:szCs w:val="28"/>
              </w:rPr>
              <w:t>1</w:t>
            </w:r>
          </w:p>
        </w:tc>
        <w:tc>
          <w:tcPr>
            <w:tcW w:w="1640" w:type="dxa"/>
            <w:tcBorders>
              <w:top w:val="nil"/>
              <w:left w:val="nil"/>
              <w:bottom w:val="single" w:sz="4" w:space="0" w:color="auto"/>
              <w:right w:val="single" w:sz="4" w:space="0" w:color="auto"/>
            </w:tcBorders>
            <w:shd w:val="clear" w:color="000000" w:fill="FFFFFF"/>
            <w:noWrap/>
            <w:vAlign w:val="center"/>
            <w:hideMark/>
            <w:tcPrChange w:id="11566" w:author="Mohsen Jafarinejad" w:date="2019-05-12T07:25:00Z">
              <w:tcPr>
                <w:tcW w:w="1640" w:type="dxa"/>
                <w:gridSpan w:val="2"/>
                <w:tcBorders>
                  <w:top w:val="nil"/>
                  <w:left w:val="nil"/>
                  <w:bottom w:val="single" w:sz="4" w:space="0" w:color="auto"/>
                  <w:right w:val="single" w:sz="4" w:space="0" w:color="auto"/>
                </w:tcBorders>
                <w:shd w:val="clear" w:color="000000" w:fill="FFFFFF"/>
                <w:noWrap/>
                <w:vAlign w:val="center"/>
                <w:hideMark/>
              </w:tcPr>
            </w:tcPrChange>
          </w:tcPr>
          <w:p w14:paraId="4C22C152" w14:textId="3C7D0299" w:rsidR="0016183A" w:rsidRPr="0016183A" w:rsidRDefault="00B52CEA" w:rsidP="005E409E">
            <w:pPr>
              <w:tabs>
                <w:tab w:val="left" w:pos="0"/>
                <w:tab w:val="left" w:pos="7371"/>
              </w:tabs>
              <w:spacing w:after="0" w:line="240" w:lineRule="auto"/>
              <w:jc w:val="center"/>
              <w:rPr>
                <w:rFonts w:asciiTheme="majorBidi" w:eastAsia="Times New Roman" w:hAnsiTheme="majorBidi" w:cstheme="majorBidi"/>
                <w:color w:val="000000"/>
                <w:sz w:val="28"/>
                <w:szCs w:val="28"/>
              </w:rPr>
            </w:pPr>
            <w:r w:rsidRPr="00D61577">
              <w:rPr>
                <w:rFonts w:asciiTheme="majorBidi" w:eastAsia="Times New Roman" w:hAnsiTheme="majorBidi" w:cstheme="majorBidi"/>
                <w:color w:val="000000"/>
                <w:position w:val="-4"/>
                <w:sz w:val="28"/>
                <w:szCs w:val="28"/>
              </w:rPr>
              <w:object w:dxaOrig="400" w:dyaOrig="300" w14:anchorId="30286398">
                <v:shape id="_x0000_i1136" type="#_x0000_t75" style="width:18.25pt;height:15.05pt" o:ole="">
                  <v:imagedata r:id="rId276" o:title=""/>
                </v:shape>
                <o:OLEObject Type="Embed" ProgID="Equation.DSMT4" ShapeID="_x0000_i1136" DrawAspect="Content" ObjectID="_1620276731" r:id="rId277"/>
              </w:object>
            </w:r>
            <w:r w:rsidRPr="00D61577">
              <w:rPr>
                <w:rFonts w:asciiTheme="majorBidi" w:eastAsia="Times New Roman" w:hAnsiTheme="majorBidi" w:cstheme="majorBidi"/>
                <w:color w:val="000000"/>
                <w:sz w:val="28"/>
                <w:szCs w:val="28"/>
              </w:rPr>
              <w:t xml:space="preserve"> </w:t>
            </w:r>
            <w:r w:rsidR="0016183A" w:rsidRPr="0016183A">
              <w:rPr>
                <w:rFonts w:asciiTheme="majorBidi" w:eastAsia="Times New Roman" w:hAnsiTheme="majorBidi" w:cstheme="majorBidi"/>
                <w:color w:val="000000"/>
                <w:sz w:val="28"/>
                <w:szCs w:val="28"/>
              </w:rPr>
              <w:t> </w:t>
            </w:r>
          </w:p>
        </w:tc>
        <w:tc>
          <w:tcPr>
            <w:tcW w:w="1900" w:type="dxa"/>
            <w:tcBorders>
              <w:top w:val="nil"/>
              <w:left w:val="nil"/>
              <w:bottom w:val="single" w:sz="4" w:space="0" w:color="auto"/>
              <w:right w:val="single" w:sz="4" w:space="0" w:color="auto"/>
            </w:tcBorders>
            <w:shd w:val="clear" w:color="000000" w:fill="FFFFFF"/>
            <w:noWrap/>
            <w:vAlign w:val="center"/>
            <w:hideMark/>
            <w:tcPrChange w:id="11567" w:author="Mohsen Jafarinejad" w:date="2019-05-12T07:25:00Z">
              <w:tcPr>
                <w:tcW w:w="1900" w:type="dxa"/>
                <w:gridSpan w:val="2"/>
                <w:tcBorders>
                  <w:top w:val="nil"/>
                  <w:left w:val="nil"/>
                  <w:bottom w:val="single" w:sz="4" w:space="0" w:color="auto"/>
                  <w:right w:val="single" w:sz="4" w:space="0" w:color="auto"/>
                </w:tcBorders>
                <w:shd w:val="clear" w:color="000000" w:fill="FFFFFF"/>
                <w:noWrap/>
                <w:vAlign w:val="center"/>
                <w:hideMark/>
              </w:tcPr>
            </w:tcPrChange>
          </w:tcPr>
          <w:p w14:paraId="6C5F3B3B" w14:textId="77777777" w:rsidR="0016183A" w:rsidRPr="0016183A" w:rsidRDefault="0016183A" w:rsidP="005E409E">
            <w:pPr>
              <w:tabs>
                <w:tab w:val="left" w:pos="0"/>
                <w:tab w:val="left" w:pos="7371"/>
              </w:tabs>
              <w:bidi/>
              <w:spacing w:after="0" w:line="240" w:lineRule="auto"/>
              <w:jc w:val="center"/>
              <w:rPr>
                <w:rFonts w:asciiTheme="majorBidi" w:eastAsia="Times New Roman" w:hAnsiTheme="majorBidi" w:cs="B Zar"/>
                <w:color w:val="000000"/>
                <w:sz w:val="28"/>
                <w:szCs w:val="28"/>
              </w:rPr>
            </w:pPr>
            <w:r w:rsidRPr="0016183A">
              <w:rPr>
                <w:rFonts w:asciiTheme="majorBidi" w:eastAsia="Times New Roman" w:hAnsiTheme="majorBidi" w:cs="B Zar"/>
                <w:color w:val="000000"/>
                <w:sz w:val="28"/>
                <w:szCs w:val="28"/>
                <w:rtl/>
              </w:rPr>
              <w:t>یون واسط هیدروژن</w:t>
            </w:r>
          </w:p>
        </w:tc>
        <w:tc>
          <w:tcPr>
            <w:tcW w:w="1600" w:type="dxa"/>
            <w:tcBorders>
              <w:top w:val="nil"/>
              <w:left w:val="nil"/>
              <w:bottom w:val="single" w:sz="4" w:space="0" w:color="auto"/>
              <w:right w:val="single" w:sz="4" w:space="0" w:color="auto"/>
            </w:tcBorders>
            <w:shd w:val="clear" w:color="000000" w:fill="FFFFFF"/>
            <w:noWrap/>
            <w:vAlign w:val="center"/>
            <w:hideMark/>
            <w:tcPrChange w:id="11568" w:author="Mohsen Jafarinejad" w:date="2019-05-12T07:25:00Z">
              <w:tcPr>
                <w:tcW w:w="1600" w:type="dxa"/>
                <w:gridSpan w:val="2"/>
                <w:tcBorders>
                  <w:top w:val="nil"/>
                  <w:left w:val="nil"/>
                  <w:bottom w:val="single" w:sz="4" w:space="0" w:color="auto"/>
                  <w:right w:val="single" w:sz="4" w:space="0" w:color="auto"/>
                </w:tcBorders>
                <w:shd w:val="clear" w:color="000000" w:fill="FFFFFF"/>
                <w:noWrap/>
                <w:vAlign w:val="center"/>
                <w:hideMark/>
              </w:tcPr>
            </w:tcPrChange>
          </w:tcPr>
          <w:p w14:paraId="1C703B79" w14:textId="77777777" w:rsidR="0016183A" w:rsidRPr="0016183A" w:rsidRDefault="0016183A" w:rsidP="005E409E">
            <w:pPr>
              <w:tabs>
                <w:tab w:val="left" w:pos="0"/>
                <w:tab w:val="left" w:pos="7371"/>
              </w:tabs>
              <w:spacing w:after="0" w:line="240" w:lineRule="auto"/>
              <w:jc w:val="center"/>
              <w:rPr>
                <w:rFonts w:asciiTheme="majorBidi" w:eastAsia="Times New Roman" w:hAnsiTheme="majorBidi" w:cstheme="majorBidi"/>
                <w:color w:val="000000"/>
                <w:sz w:val="28"/>
                <w:szCs w:val="28"/>
              </w:rPr>
            </w:pPr>
            <w:r w:rsidRPr="0016183A">
              <w:rPr>
                <w:rFonts w:asciiTheme="majorBidi" w:eastAsia="Times New Roman" w:hAnsiTheme="majorBidi" w:cstheme="majorBidi"/>
                <w:color w:val="000000"/>
                <w:sz w:val="28"/>
                <w:szCs w:val="28"/>
              </w:rPr>
              <w:t>I</w:t>
            </w:r>
          </w:p>
        </w:tc>
      </w:tr>
      <w:tr w:rsidR="0016183A" w:rsidRPr="0016183A" w14:paraId="1152A03D" w14:textId="77777777" w:rsidTr="0016183A">
        <w:trPr>
          <w:trHeight w:val="495"/>
        </w:trPr>
        <w:tc>
          <w:tcPr>
            <w:tcW w:w="2340" w:type="dxa"/>
            <w:tcBorders>
              <w:top w:val="nil"/>
              <w:left w:val="single" w:sz="4" w:space="0" w:color="auto"/>
              <w:bottom w:val="single" w:sz="4" w:space="0" w:color="auto"/>
              <w:right w:val="single" w:sz="4" w:space="0" w:color="auto"/>
            </w:tcBorders>
            <w:shd w:val="clear" w:color="000000" w:fill="FFFFFF"/>
            <w:vAlign w:val="center"/>
            <w:hideMark/>
          </w:tcPr>
          <w:p w14:paraId="41C3B825" w14:textId="77777777" w:rsidR="0016183A" w:rsidRPr="0016183A" w:rsidRDefault="0016183A" w:rsidP="005E409E">
            <w:pPr>
              <w:tabs>
                <w:tab w:val="left" w:pos="0"/>
                <w:tab w:val="left" w:pos="7371"/>
              </w:tabs>
              <w:spacing w:after="0" w:line="240" w:lineRule="auto"/>
              <w:jc w:val="center"/>
              <w:rPr>
                <w:rFonts w:asciiTheme="majorBidi" w:eastAsia="Times New Roman" w:hAnsiTheme="majorBidi" w:cstheme="majorBidi"/>
                <w:color w:val="000000"/>
                <w:sz w:val="28"/>
                <w:szCs w:val="28"/>
              </w:rPr>
            </w:pPr>
            <w:r w:rsidRPr="0016183A">
              <w:rPr>
                <w:rFonts w:asciiTheme="majorBidi" w:eastAsia="Times New Roman" w:hAnsiTheme="majorBidi" w:cstheme="majorBidi"/>
                <w:color w:val="000000"/>
                <w:sz w:val="28"/>
                <w:szCs w:val="28"/>
              </w:rPr>
              <w:t>1250</w:t>
            </w:r>
          </w:p>
        </w:tc>
        <w:tc>
          <w:tcPr>
            <w:tcW w:w="1600" w:type="dxa"/>
            <w:tcBorders>
              <w:top w:val="nil"/>
              <w:left w:val="nil"/>
              <w:bottom w:val="single" w:sz="4" w:space="0" w:color="auto"/>
              <w:right w:val="single" w:sz="4" w:space="0" w:color="auto"/>
            </w:tcBorders>
            <w:shd w:val="clear" w:color="000000" w:fill="FFFFFF"/>
            <w:noWrap/>
            <w:vAlign w:val="center"/>
            <w:hideMark/>
          </w:tcPr>
          <w:p w14:paraId="0C7C4693" w14:textId="77777777" w:rsidR="0016183A" w:rsidRPr="0016183A" w:rsidRDefault="0016183A" w:rsidP="005E409E">
            <w:pPr>
              <w:tabs>
                <w:tab w:val="left" w:pos="0"/>
                <w:tab w:val="left" w:pos="7371"/>
              </w:tabs>
              <w:spacing w:after="0" w:line="240" w:lineRule="auto"/>
              <w:jc w:val="center"/>
              <w:rPr>
                <w:rFonts w:asciiTheme="majorBidi" w:eastAsia="Times New Roman" w:hAnsiTheme="majorBidi" w:cstheme="majorBidi"/>
                <w:color w:val="000000"/>
                <w:sz w:val="28"/>
                <w:szCs w:val="28"/>
              </w:rPr>
            </w:pPr>
            <w:r w:rsidRPr="0016183A">
              <w:rPr>
                <w:rFonts w:asciiTheme="majorBidi" w:eastAsia="Times New Roman" w:hAnsiTheme="majorBidi" w:cstheme="majorBidi"/>
                <w:color w:val="000000"/>
                <w:sz w:val="28"/>
                <w:szCs w:val="28"/>
              </w:rPr>
              <w:t>86</w:t>
            </w:r>
          </w:p>
        </w:tc>
        <w:tc>
          <w:tcPr>
            <w:tcW w:w="1640" w:type="dxa"/>
            <w:tcBorders>
              <w:top w:val="nil"/>
              <w:left w:val="nil"/>
              <w:bottom w:val="single" w:sz="4" w:space="0" w:color="auto"/>
              <w:right w:val="single" w:sz="4" w:space="0" w:color="auto"/>
            </w:tcBorders>
            <w:shd w:val="clear" w:color="000000" w:fill="FFFFFF"/>
            <w:noWrap/>
            <w:vAlign w:val="center"/>
            <w:hideMark/>
          </w:tcPr>
          <w:p w14:paraId="16AC34CB" w14:textId="18DA3349" w:rsidR="0016183A" w:rsidRPr="0016183A" w:rsidRDefault="0016183A" w:rsidP="005E409E">
            <w:pPr>
              <w:tabs>
                <w:tab w:val="left" w:pos="0"/>
                <w:tab w:val="left" w:pos="7371"/>
              </w:tabs>
              <w:spacing w:after="0" w:line="240" w:lineRule="auto"/>
              <w:jc w:val="center"/>
              <w:rPr>
                <w:rFonts w:asciiTheme="majorBidi" w:eastAsia="Times New Roman" w:hAnsiTheme="majorBidi" w:cstheme="majorBidi"/>
                <w:color w:val="000000"/>
                <w:sz w:val="28"/>
                <w:szCs w:val="28"/>
              </w:rPr>
            </w:pPr>
            <w:r w:rsidRPr="0016183A">
              <w:rPr>
                <w:rFonts w:asciiTheme="majorBidi" w:eastAsia="Times New Roman" w:hAnsiTheme="majorBidi" w:cstheme="majorBidi"/>
                <w:color w:val="000000"/>
                <w:sz w:val="28"/>
                <w:szCs w:val="28"/>
              </w:rPr>
              <w:t> </w:t>
            </w:r>
            <w:r w:rsidR="00B52CEA" w:rsidRPr="00D61577">
              <w:rPr>
                <w:rFonts w:asciiTheme="majorBidi" w:eastAsia="Times New Roman" w:hAnsiTheme="majorBidi" w:cstheme="majorBidi"/>
                <w:color w:val="000000"/>
                <w:position w:val="-12"/>
                <w:sz w:val="28"/>
                <w:szCs w:val="28"/>
              </w:rPr>
              <w:object w:dxaOrig="840" w:dyaOrig="360" w14:anchorId="2B814253">
                <v:shape id="_x0000_i1137" type="#_x0000_t75" style="width:41.35pt;height:18.25pt" o:ole="">
                  <v:imagedata r:id="rId278" o:title=""/>
                </v:shape>
                <o:OLEObject Type="Embed" ProgID="Equation.DSMT4" ShapeID="_x0000_i1137" DrawAspect="Content" ObjectID="_1620276732" r:id="rId279"/>
              </w:object>
            </w:r>
          </w:p>
        </w:tc>
        <w:tc>
          <w:tcPr>
            <w:tcW w:w="1900" w:type="dxa"/>
            <w:tcBorders>
              <w:top w:val="nil"/>
              <w:left w:val="nil"/>
              <w:bottom w:val="single" w:sz="4" w:space="0" w:color="auto"/>
              <w:right w:val="single" w:sz="4" w:space="0" w:color="auto"/>
            </w:tcBorders>
            <w:shd w:val="clear" w:color="000000" w:fill="FFFFFF"/>
            <w:noWrap/>
            <w:vAlign w:val="center"/>
            <w:hideMark/>
          </w:tcPr>
          <w:p w14:paraId="67721CD8" w14:textId="21A9DAFD" w:rsidR="0016183A" w:rsidRPr="0016183A" w:rsidRDefault="0016183A" w:rsidP="005E409E">
            <w:pPr>
              <w:tabs>
                <w:tab w:val="left" w:pos="0"/>
                <w:tab w:val="left" w:pos="7371"/>
              </w:tabs>
              <w:bidi/>
              <w:spacing w:after="0" w:line="240" w:lineRule="auto"/>
              <w:jc w:val="center"/>
              <w:rPr>
                <w:rFonts w:asciiTheme="majorBidi" w:eastAsia="Times New Roman" w:hAnsiTheme="majorBidi" w:cs="B Zar"/>
                <w:color w:val="000000"/>
                <w:sz w:val="28"/>
                <w:szCs w:val="28"/>
              </w:rPr>
            </w:pPr>
            <w:r w:rsidRPr="0016183A">
              <w:rPr>
                <w:rFonts w:asciiTheme="majorBidi" w:eastAsia="Times New Roman" w:hAnsiTheme="majorBidi" w:cs="B Zar"/>
                <w:color w:val="000000"/>
                <w:sz w:val="28"/>
                <w:szCs w:val="28"/>
                <w:rtl/>
              </w:rPr>
              <w:t>محصولات تجزیه</w:t>
            </w:r>
            <w:del w:id="11569" w:author="Mohsen" w:date="2019-03-17T16:53:00Z">
              <w:r w:rsidRPr="0016183A" w:rsidDel="00CF0011">
                <w:rPr>
                  <w:rFonts w:asciiTheme="majorBidi" w:eastAsia="Times New Roman" w:hAnsiTheme="majorBidi" w:cs="B Zar"/>
                  <w:color w:val="000000"/>
                  <w:sz w:val="28"/>
                  <w:szCs w:val="28"/>
                  <w:rtl/>
                </w:rPr>
                <w:delText xml:space="preserve"> </w:delText>
              </w:r>
            </w:del>
          </w:p>
        </w:tc>
        <w:tc>
          <w:tcPr>
            <w:tcW w:w="1600" w:type="dxa"/>
            <w:tcBorders>
              <w:top w:val="nil"/>
              <w:left w:val="nil"/>
              <w:bottom w:val="single" w:sz="4" w:space="0" w:color="auto"/>
              <w:right w:val="single" w:sz="4" w:space="0" w:color="auto"/>
            </w:tcBorders>
            <w:shd w:val="clear" w:color="000000" w:fill="FFFFFF"/>
            <w:noWrap/>
            <w:vAlign w:val="center"/>
            <w:hideMark/>
          </w:tcPr>
          <w:p w14:paraId="1FC98727" w14:textId="77777777" w:rsidR="0016183A" w:rsidRPr="0016183A" w:rsidRDefault="0016183A" w:rsidP="005E409E">
            <w:pPr>
              <w:tabs>
                <w:tab w:val="left" w:pos="0"/>
                <w:tab w:val="left" w:pos="7371"/>
              </w:tabs>
              <w:spacing w:after="0" w:line="240" w:lineRule="auto"/>
              <w:jc w:val="center"/>
              <w:rPr>
                <w:rFonts w:asciiTheme="majorBidi" w:eastAsia="Times New Roman" w:hAnsiTheme="majorBidi" w:cstheme="majorBidi"/>
                <w:color w:val="000000"/>
                <w:sz w:val="28"/>
                <w:szCs w:val="28"/>
              </w:rPr>
            </w:pPr>
            <w:r w:rsidRPr="0016183A">
              <w:rPr>
                <w:rFonts w:asciiTheme="majorBidi" w:eastAsia="Times New Roman" w:hAnsiTheme="majorBidi" w:cstheme="majorBidi"/>
                <w:color w:val="000000"/>
                <w:sz w:val="28"/>
                <w:szCs w:val="28"/>
              </w:rPr>
              <w:t>P1</w:t>
            </w:r>
          </w:p>
        </w:tc>
      </w:tr>
      <w:tr w:rsidR="0016183A" w:rsidRPr="0016183A" w14:paraId="4162E221" w14:textId="77777777" w:rsidTr="0090733A">
        <w:tblPrEx>
          <w:tblW w:w="9080" w:type="dxa"/>
          <w:tblInd w:w="93" w:type="dxa"/>
          <w:tblPrExChange w:id="11570" w:author="Mohsen Jafarinejad" w:date="2019-05-12T07:25:00Z">
            <w:tblPrEx>
              <w:tblW w:w="9080" w:type="dxa"/>
              <w:tblInd w:w="93" w:type="dxa"/>
            </w:tblPrEx>
          </w:tblPrExChange>
        </w:tblPrEx>
        <w:trPr>
          <w:trHeight w:val="325"/>
          <w:trPrChange w:id="11571" w:author="Mohsen Jafarinejad" w:date="2019-05-12T07:25:00Z">
            <w:trPr>
              <w:gridAfter w:val="0"/>
              <w:trHeight w:val="495"/>
            </w:trPr>
          </w:trPrChange>
        </w:trPr>
        <w:tc>
          <w:tcPr>
            <w:tcW w:w="2340" w:type="dxa"/>
            <w:tcBorders>
              <w:top w:val="nil"/>
              <w:left w:val="single" w:sz="4" w:space="0" w:color="auto"/>
              <w:bottom w:val="single" w:sz="4" w:space="0" w:color="auto"/>
              <w:right w:val="single" w:sz="4" w:space="0" w:color="auto"/>
            </w:tcBorders>
            <w:shd w:val="clear" w:color="000000" w:fill="FFFFFF"/>
            <w:vAlign w:val="center"/>
            <w:hideMark/>
            <w:tcPrChange w:id="11572" w:author="Mohsen Jafarinejad" w:date="2019-05-12T07:25:00Z">
              <w:tcPr>
                <w:tcW w:w="2340" w:type="dxa"/>
                <w:gridSpan w:val="2"/>
                <w:tcBorders>
                  <w:top w:val="nil"/>
                  <w:left w:val="single" w:sz="4" w:space="0" w:color="auto"/>
                  <w:bottom w:val="single" w:sz="4" w:space="0" w:color="auto"/>
                  <w:right w:val="single" w:sz="4" w:space="0" w:color="auto"/>
                </w:tcBorders>
                <w:shd w:val="clear" w:color="000000" w:fill="FFFFFF"/>
                <w:vAlign w:val="center"/>
                <w:hideMark/>
              </w:tcPr>
            </w:tcPrChange>
          </w:tcPr>
          <w:p w14:paraId="29D9F910" w14:textId="77777777" w:rsidR="0016183A" w:rsidRPr="0016183A" w:rsidRDefault="0016183A" w:rsidP="005E409E">
            <w:pPr>
              <w:tabs>
                <w:tab w:val="left" w:pos="0"/>
                <w:tab w:val="left" w:pos="7371"/>
              </w:tabs>
              <w:spacing w:after="0" w:line="240" w:lineRule="auto"/>
              <w:jc w:val="center"/>
              <w:rPr>
                <w:rFonts w:asciiTheme="majorBidi" w:eastAsia="Times New Roman" w:hAnsiTheme="majorBidi" w:cstheme="majorBidi"/>
                <w:color w:val="000000"/>
                <w:sz w:val="28"/>
                <w:szCs w:val="28"/>
              </w:rPr>
            </w:pPr>
            <w:r w:rsidRPr="0016183A">
              <w:rPr>
                <w:rFonts w:asciiTheme="majorBidi" w:eastAsia="Times New Roman" w:hAnsiTheme="majorBidi" w:cstheme="majorBidi"/>
                <w:color w:val="000000"/>
                <w:sz w:val="28"/>
                <w:szCs w:val="28"/>
              </w:rPr>
              <w:t>998</w:t>
            </w:r>
          </w:p>
        </w:tc>
        <w:tc>
          <w:tcPr>
            <w:tcW w:w="1600" w:type="dxa"/>
            <w:tcBorders>
              <w:top w:val="nil"/>
              <w:left w:val="nil"/>
              <w:bottom w:val="single" w:sz="4" w:space="0" w:color="auto"/>
              <w:right w:val="single" w:sz="4" w:space="0" w:color="auto"/>
            </w:tcBorders>
            <w:shd w:val="clear" w:color="000000" w:fill="FFFFFF"/>
            <w:noWrap/>
            <w:vAlign w:val="center"/>
            <w:hideMark/>
            <w:tcPrChange w:id="11573" w:author="Mohsen Jafarinejad" w:date="2019-05-12T07:25:00Z">
              <w:tcPr>
                <w:tcW w:w="1600" w:type="dxa"/>
                <w:gridSpan w:val="2"/>
                <w:tcBorders>
                  <w:top w:val="nil"/>
                  <w:left w:val="nil"/>
                  <w:bottom w:val="single" w:sz="4" w:space="0" w:color="auto"/>
                  <w:right w:val="single" w:sz="4" w:space="0" w:color="auto"/>
                </w:tcBorders>
                <w:shd w:val="clear" w:color="000000" w:fill="FFFFFF"/>
                <w:noWrap/>
                <w:vAlign w:val="center"/>
                <w:hideMark/>
              </w:tcPr>
            </w:tcPrChange>
          </w:tcPr>
          <w:p w14:paraId="2A34976E" w14:textId="77777777" w:rsidR="0016183A" w:rsidRPr="0016183A" w:rsidRDefault="0016183A" w:rsidP="005E409E">
            <w:pPr>
              <w:tabs>
                <w:tab w:val="left" w:pos="0"/>
                <w:tab w:val="left" w:pos="7371"/>
              </w:tabs>
              <w:spacing w:after="0" w:line="240" w:lineRule="auto"/>
              <w:jc w:val="center"/>
              <w:rPr>
                <w:rFonts w:asciiTheme="majorBidi" w:eastAsia="Times New Roman" w:hAnsiTheme="majorBidi" w:cstheme="majorBidi"/>
                <w:color w:val="000000"/>
                <w:sz w:val="28"/>
                <w:szCs w:val="28"/>
              </w:rPr>
            </w:pPr>
            <w:r w:rsidRPr="0016183A">
              <w:rPr>
                <w:rFonts w:asciiTheme="majorBidi" w:eastAsia="Times New Roman" w:hAnsiTheme="majorBidi" w:cstheme="majorBidi"/>
                <w:color w:val="000000"/>
                <w:sz w:val="28"/>
                <w:szCs w:val="28"/>
              </w:rPr>
              <w:t>18</w:t>
            </w:r>
          </w:p>
        </w:tc>
        <w:tc>
          <w:tcPr>
            <w:tcW w:w="1640" w:type="dxa"/>
            <w:tcBorders>
              <w:top w:val="nil"/>
              <w:left w:val="nil"/>
              <w:bottom w:val="single" w:sz="4" w:space="0" w:color="auto"/>
              <w:right w:val="single" w:sz="4" w:space="0" w:color="auto"/>
            </w:tcBorders>
            <w:shd w:val="clear" w:color="000000" w:fill="FFFFFF"/>
            <w:noWrap/>
            <w:vAlign w:val="center"/>
            <w:hideMark/>
            <w:tcPrChange w:id="11574" w:author="Mohsen Jafarinejad" w:date="2019-05-12T07:25:00Z">
              <w:tcPr>
                <w:tcW w:w="1640" w:type="dxa"/>
                <w:gridSpan w:val="2"/>
                <w:tcBorders>
                  <w:top w:val="nil"/>
                  <w:left w:val="nil"/>
                  <w:bottom w:val="single" w:sz="4" w:space="0" w:color="auto"/>
                  <w:right w:val="single" w:sz="4" w:space="0" w:color="auto"/>
                </w:tcBorders>
                <w:shd w:val="clear" w:color="000000" w:fill="FFFFFF"/>
                <w:noWrap/>
                <w:vAlign w:val="center"/>
                <w:hideMark/>
              </w:tcPr>
            </w:tcPrChange>
          </w:tcPr>
          <w:p w14:paraId="3EA22EC7" w14:textId="6A6F2258" w:rsidR="0016183A" w:rsidRPr="0016183A" w:rsidRDefault="00B52CEA" w:rsidP="005E409E">
            <w:pPr>
              <w:tabs>
                <w:tab w:val="left" w:pos="0"/>
                <w:tab w:val="left" w:pos="7371"/>
              </w:tabs>
              <w:spacing w:after="0" w:line="240" w:lineRule="auto"/>
              <w:jc w:val="center"/>
              <w:rPr>
                <w:rFonts w:asciiTheme="majorBidi" w:eastAsia="Times New Roman" w:hAnsiTheme="majorBidi" w:cstheme="majorBidi"/>
                <w:color w:val="000000"/>
                <w:sz w:val="28"/>
                <w:szCs w:val="28"/>
              </w:rPr>
            </w:pPr>
            <w:r w:rsidRPr="00D61577">
              <w:rPr>
                <w:rFonts w:asciiTheme="majorBidi" w:eastAsia="Times New Roman" w:hAnsiTheme="majorBidi" w:cstheme="majorBidi"/>
                <w:color w:val="000000"/>
                <w:position w:val="-12"/>
                <w:sz w:val="28"/>
                <w:szCs w:val="28"/>
              </w:rPr>
              <w:object w:dxaOrig="600" w:dyaOrig="360" w14:anchorId="1E9237B0">
                <v:shape id="_x0000_i1138" type="#_x0000_t75" style="width:30.65pt;height:18.25pt" o:ole="">
                  <v:imagedata r:id="rId280" o:title=""/>
                </v:shape>
                <o:OLEObject Type="Embed" ProgID="Equation.DSMT4" ShapeID="_x0000_i1138" DrawAspect="Content" ObjectID="_1620276733" r:id="rId281"/>
              </w:object>
            </w:r>
            <w:r w:rsidR="0016183A" w:rsidRPr="0016183A">
              <w:rPr>
                <w:rFonts w:asciiTheme="majorBidi" w:eastAsia="Times New Roman" w:hAnsiTheme="majorBidi" w:cstheme="majorBidi"/>
                <w:color w:val="000000"/>
                <w:sz w:val="28"/>
                <w:szCs w:val="28"/>
              </w:rPr>
              <w:t> </w:t>
            </w:r>
          </w:p>
        </w:tc>
        <w:tc>
          <w:tcPr>
            <w:tcW w:w="1900" w:type="dxa"/>
            <w:tcBorders>
              <w:top w:val="nil"/>
              <w:left w:val="nil"/>
              <w:bottom w:val="single" w:sz="4" w:space="0" w:color="auto"/>
              <w:right w:val="single" w:sz="4" w:space="0" w:color="auto"/>
            </w:tcBorders>
            <w:shd w:val="clear" w:color="000000" w:fill="FFFFFF"/>
            <w:noWrap/>
            <w:vAlign w:val="center"/>
            <w:hideMark/>
            <w:tcPrChange w:id="11575" w:author="Mohsen Jafarinejad" w:date="2019-05-12T07:25:00Z">
              <w:tcPr>
                <w:tcW w:w="1900" w:type="dxa"/>
                <w:gridSpan w:val="2"/>
                <w:tcBorders>
                  <w:top w:val="nil"/>
                  <w:left w:val="nil"/>
                  <w:bottom w:val="single" w:sz="4" w:space="0" w:color="auto"/>
                  <w:right w:val="single" w:sz="4" w:space="0" w:color="auto"/>
                </w:tcBorders>
                <w:shd w:val="clear" w:color="000000" w:fill="FFFFFF"/>
                <w:noWrap/>
                <w:vAlign w:val="center"/>
                <w:hideMark/>
              </w:tcPr>
            </w:tcPrChange>
          </w:tcPr>
          <w:p w14:paraId="6EE95DA2" w14:textId="77777777" w:rsidR="0016183A" w:rsidRPr="0016183A" w:rsidRDefault="0016183A" w:rsidP="005E409E">
            <w:pPr>
              <w:tabs>
                <w:tab w:val="left" w:pos="0"/>
                <w:tab w:val="left" w:pos="7371"/>
              </w:tabs>
              <w:bidi/>
              <w:spacing w:after="0" w:line="240" w:lineRule="auto"/>
              <w:jc w:val="center"/>
              <w:rPr>
                <w:rFonts w:asciiTheme="majorBidi" w:eastAsia="Times New Roman" w:hAnsiTheme="majorBidi" w:cs="B Zar"/>
                <w:color w:val="000000"/>
                <w:sz w:val="28"/>
                <w:szCs w:val="28"/>
              </w:rPr>
            </w:pPr>
            <w:r w:rsidRPr="0016183A">
              <w:rPr>
                <w:rFonts w:asciiTheme="majorBidi" w:eastAsia="Times New Roman" w:hAnsiTheme="majorBidi" w:cs="B Zar"/>
                <w:color w:val="000000"/>
                <w:sz w:val="28"/>
                <w:szCs w:val="28"/>
                <w:rtl/>
              </w:rPr>
              <w:t>آب</w:t>
            </w:r>
          </w:p>
        </w:tc>
        <w:tc>
          <w:tcPr>
            <w:tcW w:w="1600" w:type="dxa"/>
            <w:tcBorders>
              <w:top w:val="nil"/>
              <w:left w:val="nil"/>
              <w:bottom w:val="single" w:sz="4" w:space="0" w:color="auto"/>
              <w:right w:val="single" w:sz="4" w:space="0" w:color="auto"/>
            </w:tcBorders>
            <w:shd w:val="clear" w:color="000000" w:fill="FFFFFF"/>
            <w:noWrap/>
            <w:vAlign w:val="center"/>
            <w:hideMark/>
            <w:tcPrChange w:id="11576" w:author="Mohsen Jafarinejad" w:date="2019-05-12T07:25:00Z">
              <w:tcPr>
                <w:tcW w:w="1600" w:type="dxa"/>
                <w:gridSpan w:val="2"/>
                <w:tcBorders>
                  <w:top w:val="nil"/>
                  <w:left w:val="nil"/>
                  <w:bottom w:val="single" w:sz="4" w:space="0" w:color="auto"/>
                  <w:right w:val="single" w:sz="4" w:space="0" w:color="auto"/>
                </w:tcBorders>
                <w:shd w:val="clear" w:color="000000" w:fill="FFFFFF"/>
                <w:noWrap/>
                <w:vAlign w:val="center"/>
                <w:hideMark/>
              </w:tcPr>
            </w:tcPrChange>
          </w:tcPr>
          <w:p w14:paraId="09BA0BC9" w14:textId="77777777" w:rsidR="0016183A" w:rsidRPr="0016183A" w:rsidRDefault="0016183A" w:rsidP="005E409E">
            <w:pPr>
              <w:tabs>
                <w:tab w:val="left" w:pos="0"/>
                <w:tab w:val="left" w:pos="7371"/>
              </w:tabs>
              <w:spacing w:after="0" w:line="240" w:lineRule="auto"/>
              <w:jc w:val="center"/>
              <w:rPr>
                <w:rFonts w:asciiTheme="majorBidi" w:eastAsia="Times New Roman" w:hAnsiTheme="majorBidi" w:cstheme="majorBidi"/>
                <w:color w:val="000000"/>
                <w:sz w:val="28"/>
                <w:szCs w:val="28"/>
              </w:rPr>
            </w:pPr>
            <w:r w:rsidRPr="0016183A">
              <w:rPr>
                <w:rFonts w:asciiTheme="majorBidi" w:eastAsia="Times New Roman" w:hAnsiTheme="majorBidi" w:cstheme="majorBidi"/>
                <w:color w:val="000000"/>
                <w:sz w:val="28"/>
                <w:szCs w:val="28"/>
              </w:rPr>
              <w:t>P2</w:t>
            </w:r>
          </w:p>
        </w:tc>
      </w:tr>
      <w:tr w:rsidR="0016183A" w:rsidRPr="0016183A" w14:paraId="1FAA4FF1" w14:textId="77777777" w:rsidTr="0016183A">
        <w:trPr>
          <w:trHeight w:val="495"/>
        </w:trPr>
        <w:tc>
          <w:tcPr>
            <w:tcW w:w="2340" w:type="dxa"/>
            <w:tcBorders>
              <w:top w:val="nil"/>
              <w:left w:val="single" w:sz="4" w:space="0" w:color="auto"/>
              <w:bottom w:val="single" w:sz="4" w:space="0" w:color="auto"/>
              <w:right w:val="single" w:sz="4" w:space="0" w:color="auto"/>
            </w:tcBorders>
            <w:shd w:val="clear" w:color="000000" w:fill="FFFFFF"/>
            <w:vAlign w:val="center"/>
            <w:hideMark/>
          </w:tcPr>
          <w:p w14:paraId="0989EA1A" w14:textId="77777777" w:rsidR="0016183A" w:rsidRPr="0016183A" w:rsidRDefault="0016183A" w:rsidP="005E409E">
            <w:pPr>
              <w:tabs>
                <w:tab w:val="left" w:pos="0"/>
                <w:tab w:val="left" w:pos="7371"/>
              </w:tabs>
              <w:spacing w:after="0" w:line="240" w:lineRule="auto"/>
              <w:jc w:val="center"/>
              <w:rPr>
                <w:rFonts w:asciiTheme="majorBidi" w:eastAsia="Times New Roman" w:hAnsiTheme="majorBidi" w:cstheme="majorBidi"/>
                <w:color w:val="000000"/>
                <w:sz w:val="28"/>
                <w:szCs w:val="28"/>
              </w:rPr>
            </w:pPr>
            <w:r w:rsidRPr="0016183A">
              <w:rPr>
                <w:rFonts w:asciiTheme="majorBidi" w:eastAsia="Times New Roman" w:hAnsiTheme="majorBidi" w:cstheme="majorBidi"/>
                <w:color w:val="000000"/>
                <w:sz w:val="28"/>
                <w:szCs w:val="28"/>
              </w:rPr>
              <w:t>998</w:t>
            </w:r>
          </w:p>
        </w:tc>
        <w:tc>
          <w:tcPr>
            <w:tcW w:w="1600" w:type="dxa"/>
            <w:tcBorders>
              <w:top w:val="nil"/>
              <w:left w:val="nil"/>
              <w:bottom w:val="single" w:sz="4" w:space="0" w:color="auto"/>
              <w:right w:val="single" w:sz="4" w:space="0" w:color="auto"/>
            </w:tcBorders>
            <w:shd w:val="clear" w:color="000000" w:fill="FFFFFF"/>
            <w:noWrap/>
            <w:vAlign w:val="center"/>
            <w:hideMark/>
          </w:tcPr>
          <w:p w14:paraId="0AE6A052" w14:textId="77777777" w:rsidR="0016183A" w:rsidRPr="0016183A" w:rsidRDefault="0016183A" w:rsidP="005E409E">
            <w:pPr>
              <w:tabs>
                <w:tab w:val="left" w:pos="0"/>
                <w:tab w:val="left" w:pos="7371"/>
              </w:tabs>
              <w:spacing w:after="0" w:line="240" w:lineRule="auto"/>
              <w:jc w:val="center"/>
              <w:rPr>
                <w:rFonts w:asciiTheme="majorBidi" w:eastAsia="Times New Roman" w:hAnsiTheme="majorBidi" w:cstheme="majorBidi"/>
                <w:color w:val="000000"/>
                <w:sz w:val="28"/>
                <w:szCs w:val="28"/>
              </w:rPr>
            </w:pPr>
            <w:r w:rsidRPr="0016183A">
              <w:rPr>
                <w:rFonts w:asciiTheme="majorBidi" w:eastAsia="Times New Roman" w:hAnsiTheme="majorBidi" w:cstheme="majorBidi"/>
                <w:color w:val="000000"/>
                <w:sz w:val="28"/>
                <w:szCs w:val="28"/>
              </w:rPr>
              <w:t>18</w:t>
            </w:r>
          </w:p>
        </w:tc>
        <w:tc>
          <w:tcPr>
            <w:tcW w:w="1640" w:type="dxa"/>
            <w:tcBorders>
              <w:top w:val="nil"/>
              <w:left w:val="nil"/>
              <w:bottom w:val="single" w:sz="4" w:space="0" w:color="auto"/>
              <w:right w:val="single" w:sz="4" w:space="0" w:color="auto"/>
            </w:tcBorders>
            <w:shd w:val="clear" w:color="000000" w:fill="FFFFFF"/>
            <w:noWrap/>
            <w:vAlign w:val="center"/>
            <w:hideMark/>
          </w:tcPr>
          <w:p w14:paraId="4CA11818" w14:textId="5BCA7001" w:rsidR="0016183A" w:rsidRPr="0016183A" w:rsidRDefault="00B52CEA" w:rsidP="005E409E">
            <w:pPr>
              <w:tabs>
                <w:tab w:val="left" w:pos="0"/>
                <w:tab w:val="left" w:pos="7371"/>
              </w:tabs>
              <w:spacing w:after="0" w:line="240" w:lineRule="auto"/>
              <w:jc w:val="center"/>
              <w:rPr>
                <w:rFonts w:asciiTheme="majorBidi" w:eastAsia="Times New Roman" w:hAnsiTheme="majorBidi" w:cstheme="majorBidi"/>
                <w:color w:val="000000"/>
                <w:sz w:val="28"/>
                <w:szCs w:val="28"/>
              </w:rPr>
            </w:pPr>
            <w:r w:rsidRPr="00D61577">
              <w:rPr>
                <w:rFonts w:asciiTheme="majorBidi" w:eastAsia="Times New Roman" w:hAnsiTheme="majorBidi" w:cstheme="majorBidi"/>
                <w:color w:val="000000"/>
                <w:position w:val="-12"/>
                <w:sz w:val="28"/>
                <w:szCs w:val="28"/>
              </w:rPr>
              <w:object w:dxaOrig="600" w:dyaOrig="360" w14:anchorId="69B4E537">
                <v:shape id="_x0000_i1139" type="#_x0000_t75" style="width:30.65pt;height:18.25pt" o:ole="">
                  <v:imagedata r:id="rId280" o:title=""/>
                </v:shape>
                <o:OLEObject Type="Embed" ProgID="Equation.DSMT4" ShapeID="_x0000_i1139" DrawAspect="Content" ObjectID="_1620276734" r:id="rId282"/>
              </w:object>
            </w:r>
            <w:r w:rsidR="0016183A" w:rsidRPr="0016183A">
              <w:rPr>
                <w:rFonts w:asciiTheme="majorBidi" w:eastAsia="Times New Roman" w:hAnsiTheme="majorBidi" w:cstheme="majorBidi"/>
                <w:color w:val="000000"/>
                <w:sz w:val="28"/>
                <w:szCs w:val="28"/>
              </w:rPr>
              <w:t> </w:t>
            </w:r>
          </w:p>
        </w:tc>
        <w:tc>
          <w:tcPr>
            <w:tcW w:w="1900" w:type="dxa"/>
            <w:tcBorders>
              <w:top w:val="nil"/>
              <w:left w:val="nil"/>
              <w:bottom w:val="single" w:sz="4" w:space="0" w:color="auto"/>
              <w:right w:val="single" w:sz="4" w:space="0" w:color="auto"/>
            </w:tcBorders>
            <w:shd w:val="clear" w:color="000000" w:fill="FFFFFF"/>
            <w:noWrap/>
            <w:vAlign w:val="center"/>
            <w:hideMark/>
          </w:tcPr>
          <w:p w14:paraId="5B26344C" w14:textId="77777777" w:rsidR="0016183A" w:rsidRPr="0016183A" w:rsidRDefault="0016183A" w:rsidP="005E409E">
            <w:pPr>
              <w:tabs>
                <w:tab w:val="left" w:pos="0"/>
                <w:tab w:val="left" w:pos="7371"/>
              </w:tabs>
              <w:bidi/>
              <w:spacing w:after="0" w:line="240" w:lineRule="auto"/>
              <w:jc w:val="center"/>
              <w:rPr>
                <w:rFonts w:asciiTheme="majorBidi" w:eastAsia="Times New Roman" w:hAnsiTheme="majorBidi" w:cs="B Zar"/>
                <w:color w:val="000000"/>
                <w:sz w:val="28"/>
                <w:szCs w:val="28"/>
              </w:rPr>
            </w:pPr>
            <w:r w:rsidRPr="0016183A">
              <w:rPr>
                <w:rFonts w:asciiTheme="majorBidi" w:eastAsia="Times New Roman" w:hAnsiTheme="majorBidi" w:cs="B Zar"/>
                <w:color w:val="000000"/>
                <w:sz w:val="28"/>
                <w:szCs w:val="28"/>
                <w:rtl/>
              </w:rPr>
              <w:t>محیط محلول</w:t>
            </w:r>
          </w:p>
        </w:tc>
        <w:tc>
          <w:tcPr>
            <w:tcW w:w="1600" w:type="dxa"/>
            <w:tcBorders>
              <w:top w:val="nil"/>
              <w:left w:val="nil"/>
              <w:bottom w:val="single" w:sz="4" w:space="0" w:color="auto"/>
              <w:right w:val="single" w:sz="4" w:space="0" w:color="auto"/>
            </w:tcBorders>
            <w:shd w:val="clear" w:color="000000" w:fill="FFFFFF"/>
            <w:noWrap/>
            <w:vAlign w:val="center"/>
            <w:hideMark/>
          </w:tcPr>
          <w:p w14:paraId="63B130CF" w14:textId="77777777" w:rsidR="0016183A" w:rsidRPr="0016183A" w:rsidRDefault="0016183A" w:rsidP="005E409E">
            <w:pPr>
              <w:tabs>
                <w:tab w:val="left" w:pos="0"/>
                <w:tab w:val="left" w:pos="7371"/>
              </w:tabs>
              <w:spacing w:after="0" w:line="240" w:lineRule="auto"/>
              <w:jc w:val="center"/>
              <w:rPr>
                <w:rFonts w:asciiTheme="majorBidi" w:eastAsia="Times New Roman" w:hAnsiTheme="majorBidi" w:cstheme="majorBidi"/>
                <w:color w:val="000000"/>
                <w:sz w:val="28"/>
                <w:szCs w:val="28"/>
              </w:rPr>
            </w:pPr>
            <w:r w:rsidRPr="0016183A">
              <w:rPr>
                <w:rFonts w:asciiTheme="majorBidi" w:eastAsia="Times New Roman" w:hAnsiTheme="majorBidi" w:cstheme="majorBidi"/>
                <w:color w:val="000000"/>
                <w:sz w:val="28"/>
                <w:szCs w:val="28"/>
              </w:rPr>
              <w:t>S</w:t>
            </w:r>
          </w:p>
        </w:tc>
      </w:tr>
    </w:tbl>
    <w:p w14:paraId="7AABC9BB" w14:textId="77777777" w:rsidR="001D34B3" w:rsidRDefault="001D34B3" w:rsidP="005E409E">
      <w:pPr>
        <w:pStyle w:val="payannameh"/>
        <w:tabs>
          <w:tab w:val="left" w:pos="0"/>
          <w:tab w:val="left" w:pos="7371"/>
        </w:tabs>
        <w:spacing w:line="240" w:lineRule="auto"/>
        <w:rPr>
          <w:ins w:id="11577" w:author="Mohsen Jafarinejad" w:date="2019-04-06T12:19:00Z"/>
          <w:sz w:val="22"/>
          <w:szCs w:val="22"/>
        </w:rPr>
      </w:pPr>
    </w:p>
    <w:p w14:paraId="330838CF" w14:textId="2C3E485C" w:rsidR="00280AFB" w:rsidRDefault="00280AFB" w:rsidP="00B02677">
      <w:pPr>
        <w:pStyle w:val="payannameh"/>
        <w:tabs>
          <w:tab w:val="left" w:pos="0"/>
          <w:tab w:val="left" w:pos="7371"/>
        </w:tabs>
        <w:spacing w:line="240" w:lineRule="auto"/>
        <w:rPr>
          <w:ins w:id="11578" w:author="Mohsen Jafarinejad" w:date="2019-05-08T14:34:00Z"/>
          <w:sz w:val="22"/>
          <w:szCs w:val="22"/>
          <w:rtl/>
        </w:rPr>
      </w:pPr>
      <w:r w:rsidRPr="002331D3">
        <w:rPr>
          <w:sz w:val="22"/>
          <w:szCs w:val="22"/>
          <w:rtl/>
          <w:rPrChange w:id="11579" w:author="Mohsen Jafarinejad" w:date="2019-04-06T08:57:00Z">
            <w:rPr>
              <w:rtl/>
            </w:rPr>
          </w:rPrChange>
        </w:rPr>
        <w:t>برا</w:t>
      </w:r>
      <w:r w:rsidRPr="002331D3">
        <w:rPr>
          <w:rFonts w:hint="cs"/>
          <w:sz w:val="22"/>
          <w:szCs w:val="22"/>
          <w:rtl/>
          <w:rPrChange w:id="11580" w:author="Mohsen Jafarinejad" w:date="2019-04-06T08:57:00Z">
            <w:rPr>
              <w:rFonts w:hint="cs"/>
              <w:rtl/>
            </w:rPr>
          </w:rPrChange>
        </w:rPr>
        <w:t>ی</w:t>
      </w:r>
      <w:r w:rsidRPr="002331D3">
        <w:rPr>
          <w:sz w:val="22"/>
          <w:szCs w:val="22"/>
          <w:rtl/>
          <w:rPrChange w:id="11581" w:author="Mohsen Jafarinejad" w:date="2019-04-06T08:57:00Z">
            <w:rPr>
              <w:rtl/>
            </w:rPr>
          </w:rPrChange>
        </w:rPr>
        <w:t xml:space="preserve"> ساده کردن شب</w:t>
      </w:r>
      <w:r w:rsidRPr="002331D3">
        <w:rPr>
          <w:rFonts w:hint="cs"/>
          <w:sz w:val="22"/>
          <w:szCs w:val="22"/>
          <w:rtl/>
          <w:rPrChange w:id="11582" w:author="Mohsen Jafarinejad" w:date="2019-04-06T08:57:00Z">
            <w:rPr>
              <w:rFonts w:hint="cs"/>
              <w:rtl/>
            </w:rPr>
          </w:rPrChange>
        </w:rPr>
        <w:t>ی</w:t>
      </w:r>
      <w:r w:rsidRPr="002331D3">
        <w:rPr>
          <w:rFonts w:hint="eastAsia"/>
          <w:sz w:val="22"/>
          <w:szCs w:val="22"/>
          <w:rtl/>
          <w:rPrChange w:id="11583" w:author="Mohsen Jafarinejad" w:date="2019-04-06T08:57:00Z">
            <w:rPr>
              <w:rFonts w:hint="eastAsia"/>
              <w:rtl/>
            </w:rPr>
          </w:rPrChange>
        </w:rPr>
        <w:t>ه</w:t>
      </w:r>
      <w:r w:rsidRPr="002331D3">
        <w:rPr>
          <w:sz w:val="22"/>
          <w:szCs w:val="22"/>
          <w:rtl/>
          <w:rPrChange w:id="11584" w:author="Mohsen Jafarinejad" w:date="2019-04-06T08:57:00Z">
            <w:rPr>
              <w:rtl/>
            </w:rPr>
          </w:rPrChange>
        </w:rPr>
        <w:t xml:space="preserve"> ساز</w:t>
      </w:r>
      <w:r w:rsidRPr="002331D3">
        <w:rPr>
          <w:rFonts w:hint="cs"/>
          <w:sz w:val="22"/>
          <w:szCs w:val="22"/>
          <w:rtl/>
          <w:rPrChange w:id="11585" w:author="Mohsen Jafarinejad" w:date="2019-04-06T08:57:00Z">
            <w:rPr>
              <w:rFonts w:hint="cs"/>
              <w:rtl/>
            </w:rPr>
          </w:rPrChange>
        </w:rPr>
        <w:t>ی</w:t>
      </w:r>
      <w:r w:rsidRPr="002331D3">
        <w:rPr>
          <w:sz w:val="22"/>
          <w:szCs w:val="22"/>
          <w:rtl/>
          <w:rPrChange w:id="11586" w:author="Mohsen Jafarinejad" w:date="2019-04-06T08:57:00Z">
            <w:rPr>
              <w:rtl/>
            </w:rPr>
          </w:rPrChange>
        </w:rPr>
        <w:t xml:space="preserve"> تمام</w:t>
      </w:r>
      <w:r w:rsidRPr="002331D3">
        <w:rPr>
          <w:rFonts w:hint="cs"/>
          <w:sz w:val="22"/>
          <w:szCs w:val="22"/>
          <w:rtl/>
          <w:rPrChange w:id="11587" w:author="Mohsen Jafarinejad" w:date="2019-04-06T08:57:00Z">
            <w:rPr>
              <w:rFonts w:hint="cs"/>
              <w:rtl/>
            </w:rPr>
          </w:rPrChange>
        </w:rPr>
        <w:t>ی</w:t>
      </w:r>
      <w:r w:rsidRPr="002331D3">
        <w:rPr>
          <w:sz w:val="22"/>
          <w:szCs w:val="22"/>
          <w:rtl/>
          <w:rPrChange w:id="11588" w:author="Mohsen Jafarinejad" w:date="2019-04-06T08:57:00Z">
            <w:rPr>
              <w:rtl/>
            </w:rPr>
          </w:rPrChange>
        </w:rPr>
        <w:t xml:space="preserve"> </w:t>
      </w:r>
      <w:r w:rsidR="000B0AD8" w:rsidRPr="002331D3">
        <w:rPr>
          <w:sz w:val="22"/>
          <w:szCs w:val="22"/>
          <w:rtl/>
          <w:rPrChange w:id="11589" w:author="Mohsen Jafarinejad" w:date="2019-04-06T08:57:00Z">
            <w:rPr>
              <w:rtl/>
            </w:rPr>
          </w:rPrChange>
        </w:rPr>
        <w:t>گونه‌ها</w:t>
      </w:r>
      <w:r w:rsidRPr="002331D3">
        <w:rPr>
          <w:sz w:val="22"/>
          <w:szCs w:val="22"/>
          <w:rtl/>
          <w:rPrChange w:id="11590" w:author="Mohsen Jafarinejad" w:date="2019-04-06T08:57:00Z">
            <w:rPr>
              <w:rtl/>
            </w:rPr>
          </w:rPrChange>
        </w:rPr>
        <w:t xml:space="preserve"> بر اساس </w:t>
      </w:r>
      <w:ins w:id="11591" w:author="Mohsen Jafarinejad" w:date="2019-05-12T07:26:00Z">
        <w:r w:rsidR="0090733A" w:rsidRPr="0090733A">
          <w:rPr>
            <w:position w:val="-12"/>
            <w:sz w:val="22"/>
            <w:szCs w:val="22"/>
            <w:rPrChange w:id="11592" w:author="Mohsen Jafarinejad" w:date="2019-05-12T07:26:00Z">
              <w:rPr>
                <w:position w:val="-12"/>
                <w:sz w:val="22"/>
                <w:szCs w:val="22"/>
              </w:rPr>
            </w:rPrChange>
          </w:rPr>
          <w:object w:dxaOrig="560" w:dyaOrig="360" w14:anchorId="753721C3">
            <v:shape id="_x0000_i1140" type="#_x0000_t75" style="width:27.95pt;height:18.25pt" o:ole="">
              <v:imagedata r:id="rId283" o:title=""/>
            </v:shape>
            <o:OLEObject Type="Embed" ProgID="Equation.DSMT4" ShapeID="_x0000_i1140" DrawAspect="Content" ObjectID="_1620276735" r:id="rId284"/>
          </w:object>
        </w:r>
      </w:ins>
      <w:ins w:id="11593" w:author="Mohsen Jafarinejad" w:date="2019-05-12T07:26:00Z">
        <w:r w:rsidR="0090733A">
          <w:rPr>
            <w:sz w:val="22"/>
            <w:szCs w:val="22"/>
            <w:rtl/>
          </w:rPr>
          <w:t xml:space="preserve"> </w:t>
        </w:r>
      </w:ins>
      <w:del w:id="11594" w:author="Mohsen Jafarinejad" w:date="2019-05-12T07:26:00Z">
        <w:r w:rsidRPr="002331D3" w:rsidDel="0090733A">
          <w:rPr>
            <w:sz w:val="22"/>
            <w:szCs w:val="22"/>
            <w:rPrChange w:id="11595" w:author="Mohsen Jafarinejad" w:date="2019-04-06T08:57:00Z">
              <w:rPr/>
            </w:rPrChange>
          </w:rPr>
          <w:delText>H2O</w:delText>
        </w:r>
        <w:r w:rsidRPr="002331D3" w:rsidDel="0090733A">
          <w:rPr>
            <w:sz w:val="22"/>
            <w:szCs w:val="22"/>
            <w:rtl/>
            <w:rPrChange w:id="11596" w:author="Mohsen Jafarinejad" w:date="2019-04-06T08:57:00Z">
              <w:rPr>
                <w:rtl/>
              </w:rPr>
            </w:rPrChange>
          </w:rPr>
          <w:delText xml:space="preserve"> </w:delText>
        </w:r>
      </w:del>
      <w:r w:rsidRPr="002331D3">
        <w:rPr>
          <w:sz w:val="22"/>
          <w:szCs w:val="22"/>
          <w:rtl/>
          <w:rPrChange w:id="11597" w:author="Mohsen Jafarinejad" w:date="2019-04-06T08:57:00Z">
            <w:rPr>
              <w:rtl/>
            </w:rPr>
          </w:rPrChange>
        </w:rPr>
        <w:t>ول</w:t>
      </w:r>
      <w:r w:rsidRPr="002331D3">
        <w:rPr>
          <w:rFonts w:hint="cs"/>
          <w:sz w:val="22"/>
          <w:szCs w:val="22"/>
          <w:rtl/>
          <w:rPrChange w:id="11598" w:author="Mohsen Jafarinejad" w:date="2019-04-06T08:57:00Z">
            <w:rPr>
              <w:rFonts w:hint="cs"/>
              <w:rtl/>
            </w:rPr>
          </w:rPrChange>
        </w:rPr>
        <w:t>ی</w:t>
      </w:r>
      <w:r w:rsidRPr="002331D3">
        <w:rPr>
          <w:sz w:val="22"/>
          <w:szCs w:val="22"/>
          <w:rtl/>
          <w:rPrChange w:id="11599" w:author="Mohsen Jafarinejad" w:date="2019-04-06T08:57:00Z">
            <w:rPr>
              <w:rtl/>
            </w:rPr>
          </w:rPrChange>
        </w:rPr>
        <w:t xml:space="preserve"> با خواص جرم</w:t>
      </w:r>
      <w:r w:rsidRPr="002331D3">
        <w:rPr>
          <w:rFonts w:hint="cs"/>
          <w:sz w:val="22"/>
          <w:szCs w:val="22"/>
          <w:rtl/>
          <w:rPrChange w:id="11600" w:author="Mohsen Jafarinejad" w:date="2019-04-06T08:57:00Z">
            <w:rPr>
              <w:rFonts w:hint="cs"/>
              <w:rtl/>
            </w:rPr>
          </w:rPrChange>
        </w:rPr>
        <w:t>ی</w:t>
      </w:r>
      <w:r w:rsidRPr="002331D3">
        <w:rPr>
          <w:rFonts w:hint="eastAsia"/>
          <w:sz w:val="22"/>
          <w:szCs w:val="22"/>
          <w:rtl/>
          <w:rPrChange w:id="11601" w:author="Mohsen Jafarinejad" w:date="2019-04-06T08:57:00Z">
            <w:rPr>
              <w:rFonts w:hint="eastAsia"/>
              <w:rtl/>
            </w:rPr>
          </w:rPrChange>
        </w:rPr>
        <w:t>،</w:t>
      </w:r>
      <w:r w:rsidRPr="002331D3">
        <w:rPr>
          <w:sz w:val="22"/>
          <w:szCs w:val="22"/>
          <w:rtl/>
          <w:rPrChange w:id="11602" w:author="Mohsen Jafarinejad" w:date="2019-04-06T08:57:00Z">
            <w:rPr>
              <w:rtl/>
            </w:rPr>
          </w:rPrChange>
        </w:rPr>
        <w:t xml:space="preserve"> چگال</w:t>
      </w:r>
      <w:r w:rsidRPr="002331D3">
        <w:rPr>
          <w:rFonts w:hint="cs"/>
          <w:sz w:val="22"/>
          <w:szCs w:val="22"/>
          <w:rtl/>
          <w:rPrChange w:id="11603" w:author="Mohsen Jafarinejad" w:date="2019-04-06T08:57:00Z">
            <w:rPr>
              <w:rFonts w:hint="cs"/>
              <w:rtl/>
            </w:rPr>
          </w:rPrChange>
        </w:rPr>
        <w:t>ی</w:t>
      </w:r>
      <w:r w:rsidRPr="002331D3">
        <w:rPr>
          <w:sz w:val="22"/>
          <w:szCs w:val="22"/>
          <w:rtl/>
          <w:rPrChange w:id="11604" w:author="Mohsen Jafarinejad" w:date="2019-04-06T08:57:00Z">
            <w:rPr>
              <w:rtl/>
            </w:rPr>
          </w:rPrChange>
        </w:rPr>
        <w:t xml:space="preserve"> و ضر</w:t>
      </w:r>
      <w:r w:rsidRPr="002331D3">
        <w:rPr>
          <w:rFonts w:hint="cs"/>
          <w:sz w:val="22"/>
          <w:szCs w:val="22"/>
          <w:rtl/>
          <w:rPrChange w:id="11605" w:author="Mohsen Jafarinejad" w:date="2019-04-06T08:57:00Z">
            <w:rPr>
              <w:rFonts w:hint="cs"/>
              <w:rtl/>
            </w:rPr>
          </w:rPrChange>
        </w:rPr>
        <w:t>ی</w:t>
      </w:r>
      <w:r w:rsidRPr="002331D3">
        <w:rPr>
          <w:rFonts w:hint="eastAsia"/>
          <w:sz w:val="22"/>
          <w:szCs w:val="22"/>
          <w:rtl/>
          <w:rPrChange w:id="11606" w:author="Mohsen Jafarinejad" w:date="2019-04-06T08:57:00Z">
            <w:rPr>
              <w:rFonts w:hint="eastAsia"/>
              <w:rtl/>
            </w:rPr>
          </w:rPrChange>
        </w:rPr>
        <w:t>ب</w:t>
      </w:r>
      <w:r w:rsidRPr="002331D3">
        <w:rPr>
          <w:sz w:val="22"/>
          <w:szCs w:val="22"/>
          <w:rtl/>
          <w:rPrChange w:id="11607" w:author="Mohsen Jafarinejad" w:date="2019-04-06T08:57:00Z">
            <w:rPr>
              <w:rtl/>
            </w:rPr>
          </w:rPrChange>
        </w:rPr>
        <w:t xml:space="preserve"> انتشار متفاوت تعر</w:t>
      </w:r>
      <w:r w:rsidRPr="002331D3">
        <w:rPr>
          <w:rFonts w:hint="cs"/>
          <w:sz w:val="22"/>
          <w:szCs w:val="22"/>
          <w:rtl/>
          <w:rPrChange w:id="11608" w:author="Mohsen Jafarinejad" w:date="2019-04-06T08:57:00Z">
            <w:rPr>
              <w:rFonts w:hint="cs"/>
              <w:rtl/>
            </w:rPr>
          </w:rPrChange>
        </w:rPr>
        <w:t>ی</w:t>
      </w:r>
      <w:r w:rsidRPr="002331D3">
        <w:rPr>
          <w:rFonts w:hint="eastAsia"/>
          <w:sz w:val="22"/>
          <w:szCs w:val="22"/>
          <w:rtl/>
          <w:rPrChange w:id="11609" w:author="Mohsen Jafarinejad" w:date="2019-04-06T08:57:00Z">
            <w:rPr>
              <w:rFonts w:hint="eastAsia"/>
              <w:rtl/>
            </w:rPr>
          </w:rPrChange>
        </w:rPr>
        <w:t>ف</w:t>
      </w:r>
      <w:r w:rsidRPr="002331D3">
        <w:rPr>
          <w:sz w:val="22"/>
          <w:szCs w:val="22"/>
          <w:rtl/>
          <w:rPrChange w:id="11610" w:author="Mohsen Jafarinejad" w:date="2019-04-06T08:57:00Z">
            <w:rPr>
              <w:rtl/>
            </w:rPr>
          </w:rPrChange>
        </w:rPr>
        <w:t xml:space="preserve"> </w:t>
      </w:r>
      <w:r w:rsidR="000B0AD8" w:rsidRPr="002331D3">
        <w:rPr>
          <w:sz w:val="22"/>
          <w:szCs w:val="22"/>
          <w:rtl/>
          <w:rPrChange w:id="11611" w:author="Mohsen Jafarinejad" w:date="2019-04-06T08:57:00Z">
            <w:rPr>
              <w:rtl/>
            </w:rPr>
          </w:rPrChange>
        </w:rPr>
        <w:t>شده‌اند</w:t>
      </w:r>
      <w:r w:rsidRPr="002331D3">
        <w:rPr>
          <w:sz w:val="22"/>
          <w:szCs w:val="22"/>
          <w:rtl/>
          <w:rPrChange w:id="11612" w:author="Mohsen Jafarinejad" w:date="2019-04-06T08:57:00Z">
            <w:rPr>
              <w:rtl/>
            </w:rPr>
          </w:rPrChange>
        </w:rPr>
        <w:t>.</w:t>
      </w:r>
    </w:p>
    <w:p w14:paraId="512D6145" w14:textId="77777777" w:rsidR="00572EA0" w:rsidRPr="002331D3" w:rsidRDefault="00572EA0" w:rsidP="005E409E">
      <w:pPr>
        <w:pStyle w:val="payannameh"/>
        <w:tabs>
          <w:tab w:val="left" w:pos="0"/>
          <w:tab w:val="left" w:pos="7371"/>
        </w:tabs>
        <w:spacing w:line="240" w:lineRule="auto"/>
        <w:rPr>
          <w:sz w:val="22"/>
          <w:szCs w:val="22"/>
          <w:rtl/>
          <w:rPrChange w:id="11613" w:author="Mohsen Jafarinejad" w:date="2019-04-06T08:57:00Z">
            <w:rPr>
              <w:rtl/>
            </w:rPr>
          </w:rPrChange>
        </w:rPr>
      </w:pPr>
    </w:p>
    <w:p w14:paraId="5D7834CA" w14:textId="30C49A87" w:rsidR="00280AFB" w:rsidDel="00F81795" w:rsidRDefault="00280AFB" w:rsidP="00B303C7">
      <w:pPr>
        <w:pStyle w:val="a0"/>
        <w:bidi/>
        <w:rPr>
          <w:del w:id="11614" w:author="Mohsen Jafarinejad" w:date="2019-04-27T14:30:00Z"/>
          <w:rtl/>
        </w:rPr>
      </w:pPr>
      <w:bookmarkStart w:id="11615" w:name="_Toc8546182"/>
      <w:bookmarkStart w:id="11616" w:name="_Toc8550591"/>
      <w:bookmarkStart w:id="11617" w:name="_Toc8550852"/>
      <w:bookmarkEnd w:id="11615"/>
      <w:bookmarkEnd w:id="11616"/>
      <w:bookmarkEnd w:id="11617"/>
    </w:p>
    <w:p w14:paraId="3D44FA2C" w14:textId="2062A520" w:rsidR="00D61577" w:rsidDel="00022EAF" w:rsidRDefault="00D61577" w:rsidP="005E409E">
      <w:pPr>
        <w:pStyle w:val="payannameh"/>
        <w:tabs>
          <w:tab w:val="left" w:pos="0"/>
          <w:tab w:val="left" w:pos="7371"/>
        </w:tabs>
        <w:spacing w:line="240" w:lineRule="auto"/>
        <w:rPr>
          <w:del w:id="11618" w:author="Mohsen Jafarinejad" w:date="2019-04-27T14:30:00Z"/>
          <w:b/>
          <w:bCs/>
          <w:rtl/>
        </w:rPr>
      </w:pPr>
      <w:bookmarkStart w:id="11619" w:name="_Toc8546183"/>
      <w:bookmarkStart w:id="11620" w:name="_Toc8550592"/>
      <w:bookmarkStart w:id="11621" w:name="_Toc8550853"/>
      <w:bookmarkEnd w:id="11619"/>
      <w:bookmarkEnd w:id="11620"/>
      <w:bookmarkEnd w:id="11621"/>
    </w:p>
    <w:p w14:paraId="678E102F" w14:textId="4D3623C0" w:rsidR="00280AFB" w:rsidRPr="00B52CEA" w:rsidRDefault="000B0AD8" w:rsidP="006527B4">
      <w:pPr>
        <w:pStyle w:val="a0"/>
        <w:bidi/>
      </w:pPr>
      <w:bookmarkStart w:id="11622" w:name="_Toc3666289"/>
      <w:bookmarkStart w:id="11623" w:name="_Toc3666538"/>
      <w:bookmarkStart w:id="11624" w:name="_Toc8546184"/>
      <w:bookmarkStart w:id="11625" w:name="_Toc8550854"/>
      <w:r w:rsidRPr="00B52CEA">
        <w:rPr>
          <w:rtl/>
        </w:rPr>
        <w:t>مکان</w:t>
      </w:r>
      <w:r w:rsidRPr="00B52CEA">
        <w:rPr>
          <w:rFonts w:hint="cs"/>
          <w:rtl/>
        </w:rPr>
        <w:t>ی</w:t>
      </w:r>
      <w:r w:rsidRPr="00B52CEA">
        <w:rPr>
          <w:rFonts w:hint="eastAsia"/>
          <w:rtl/>
        </w:rPr>
        <w:t>ز</w:t>
      </w:r>
      <w:del w:id="11626" w:author="Mohsen Jafarinejad" w:date="2019-04-28T10:20:00Z">
        <w:r w:rsidRPr="00B52CEA" w:rsidDel="008003EF">
          <w:rPr>
            <w:rFonts w:hint="eastAsia"/>
            <w:rtl/>
          </w:rPr>
          <w:delText>ه</w:delText>
        </w:r>
      </w:del>
      <w:ins w:id="11627" w:author="Mohsen Jafarinejad" w:date="2019-04-28T10:20:00Z">
        <w:r w:rsidR="008003EF">
          <w:rPr>
            <w:rFonts w:hint="cs"/>
            <w:rtl/>
          </w:rPr>
          <w:t>م</w:t>
        </w:r>
      </w:ins>
      <w:r w:rsidRPr="00B52CEA">
        <w:rPr>
          <w:rFonts w:hint="eastAsia"/>
          <w:rtl/>
        </w:rPr>
        <w:t>‌ها</w:t>
      </w:r>
      <w:r w:rsidRPr="00B52CEA">
        <w:rPr>
          <w:rFonts w:hint="cs"/>
          <w:rtl/>
        </w:rPr>
        <w:t>ی</w:t>
      </w:r>
      <w:r w:rsidR="00280AFB" w:rsidRPr="00B52CEA">
        <w:rPr>
          <w:rtl/>
        </w:rPr>
        <w:t xml:space="preserve"> واکنش</w:t>
      </w:r>
      <w:bookmarkEnd w:id="11622"/>
      <w:bookmarkEnd w:id="11623"/>
      <w:bookmarkEnd w:id="11624"/>
      <w:bookmarkEnd w:id="11625"/>
    </w:p>
    <w:p w14:paraId="500FBD01" w14:textId="6987C47A" w:rsidR="00280AFB" w:rsidRPr="002B72E7" w:rsidRDefault="009902E2">
      <w:pPr>
        <w:pStyle w:val="payannameh"/>
        <w:spacing w:line="240" w:lineRule="auto"/>
        <w:jc w:val="both"/>
        <w:rPr>
          <w:rtl/>
        </w:rPr>
        <w:pPrChange w:id="11628" w:author="Mohsen Jafarinejad" w:date="2019-05-08T17:14:00Z">
          <w:pPr>
            <w:pStyle w:val="payannameh"/>
            <w:tabs>
              <w:tab w:val="left" w:pos="0"/>
              <w:tab w:val="left" w:pos="7371"/>
            </w:tabs>
            <w:spacing w:line="240" w:lineRule="auto"/>
          </w:pPr>
        </w:pPrChange>
      </w:pPr>
      <w:ins w:id="11629" w:author="Mohsen Jafarinejad" w:date="2019-05-08T17:14:00Z">
        <w:r>
          <w:rPr>
            <w:rFonts w:hint="cs"/>
            <w:rtl/>
          </w:rPr>
          <w:tab/>
        </w:r>
      </w:ins>
      <w:r w:rsidR="000B0AD8" w:rsidRPr="002B72E7">
        <w:rPr>
          <w:rtl/>
        </w:rPr>
        <w:t>واکنش‌ها</w:t>
      </w:r>
      <w:r w:rsidR="000B0AD8" w:rsidRPr="002B72E7">
        <w:rPr>
          <w:rFonts w:hint="cs"/>
          <w:rtl/>
        </w:rPr>
        <w:t>ی</w:t>
      </w:r>
      <w:r w:rsidR="00280AFB" w:rsidRPr="002B72E7">
        <w:rPr>
          <w:rtl/>
        </w:rPr>
        <w:t xml:space="preserve"> شیمیایی پیل میکروبی در مدل سازی شامل 3 </w:t>
      </w:r>
      <w:r w:rsidR="00280AFB" w:rsidRPr="002B72E7">
        <w:rPr>
          <w:rFonts w:ascii="Times New Roman" w:hAnsi="Times New Roman" w:cs="Times New Roman" w:hint="cs"/>
          <w:rtl/>
        </w:rPr>
        <w:t> </w:t>
      </w:r>
      <w:r w:rsidR="00280AFB" w:rsidRPr="002B72E7">
        <w:rPr>
          <w:rFonts w:hint="cs"/>
          <w:rtl/>
        </w:rPr>
        <w:t>واکنش</w:t>
      </w:r>
      <w:r w:rsidR="00280AFB" w:rsidRPr="002B72E7">
        <w:rPr>
          <w:rtl/>
        </w:rPr>
        <w:t xml:space="preserve"> </w:t>
      </w:r>
      <w:r w:rsidR="00280AFB" w:rsidRPr="002B72E7">
        <w:rPr>
          <w:rFonts w:hint="cs"/>
          <w:rtl/>
        </w:rPr>
        <w:t>در</w:t>
      </w:r>
      <w:r w:rsidR="00280AFB" w:rsidRPr="002B72E7">
        <w:rPr>
          <w:rtl/>
        </w:rPr>
        <w:t xml:space="preserve"> </w:t>
      </w:r>
      <w:r w:rsidR="00280AFB" w:rsidRPr="002B72E7">
        <w:rPr>
          <w:rFonts w:hint="cs"/>
          <w:rtl/>
        </w:rPr>
        <w:t>نظر</w:t>
      </w:r>
      <w:r w:rsidR="00280AFB" w:rsidRPr="002B72E7">
        <w:rPr>
          <w:rtl/>
        </w:rPr>
        <w:t xml:space="preserve"> </w:t>
      </w:r>
      <w:r w:rsidR="00280AFB" w:rsidRPr="002B72E7">
        <w:rPr>
          <w:rFonts w:hint="cs"/>
          <w:rtl/>
        </w:rPr>
        <w:t>گرفته</w:t>
      </w:r>
      <w:r w:rsidR="00280AFB" w:rsidRPr="002B72E7">
        <w:rPr>
          <w:rtl/>
        </w:rPr>
        <w:t xml:space="preserve"> </w:t>
      </w:r>
      <w:r w:rsidR="00280AFB" w:rsidRPr="002B72E7">
        <w:rPr>
          <w:rFonts w:hint="cs"/>
          <w:rtl/>
        </w:rPr>
        <w:t>شده</w:t>
      </w:r>
      <w:ins w:id="11630" w:author="Mohsen Jafarinejad" w:date="2019-05-11T14:28:00Z">
        <w:r w:rsidR="00AB556D">
          <w:rPr>
            <w:rFonts w:hint="cs"/>
            <w:rtl/>
          </w:rPr>
          <w:t xml:space="preserve"> ا</w:t>
        </w:r>
      </w:ins>
      <w:r w:rsidR="00280AFB" w:rsidRPr="002B72E7">
        <w:rPr>
          <w:rtl/>
        </w:rPr>
        <w:t xml:space="preserve"> </w:t>
      </w:r>
      <w:r w:rsidR="00280AFB" w:rsidRPr="002B72E7">
        <w:rPr>
          <w:rFonts w:hint="cs"/>
          <w:rtl/>
        </w:rPr>
        <w:t>ند</w:t>
      </w:r>
      <w:r w:rsidR="00280AFB" w:rsidRPr="002B72E7">
        <w:rPr>
          <w:rtl/>
        </w:rPr>
        <w:t xml:space="preserve"> </w:t>
      </w:r>
      <w:r w:rsidR="00280AFB" w:rsidRPr="002B72E7">
        <w:rPr>
          <w:rFonts w:hint="cs"/>
          <w:rtl/>
        </w:rPr>
        <w:t>که</w:t>
      </w:r>
      <w:r w:rsidR="00280AFB" w:rsidRPr="002B72E7">
        <w:rPr>
          <w:rtl/>
        </w:rPr>
        <w:t xml:space="preserve"> </w:t>
      </w:r>
      <w:r w:rsidR="00280AFB" w:rsidRPr="002B72E7">
        <w:rPr>
          <w:rFonts w:hint="cs"/>
          <w:rtl/>
        </w:rPr>
        <w:t>یک</w:t>
      </w:r>
      <w:r w:rsidR="00280AFB" w:rsidRPr="002B72E7">
        <w:rPr>
          <w:rtl/>
        </w:rPr>
        <w:t xml:space="preserve"> </w:t>
      </w:r>
      <w:r w:rsidR="00280AFB" w:rsidRPr="002B72E7">
        <w:rPr>
          <w:rFonts w:hint="cs"/>
          <w:rtl/>
        </w:rPr>
        <w:t>واکنش</w:t>
      </w:r>
      <w:r w:rsidR="00280AFB" w:rsidRPr="002B72E7">
        <w:rPr>
          <w:rtl/>
        </w:rPr>
        <w:t xml:space="preserve"> </w:t>
      </w:r>
      <w:r w:rsidR="00280AFB" w:rsidRPr="002B72E7">
        <w:rPr>
          <w:rFonts w:hint="cs"/>
          <w:rtl/>
        </w:rPr>
        <w:t>تجزیه</w:t>
      </w:r>
      <w:r w:rsidR="00280AFB" w:rsidRPr="002B72E7">
        <w:rPr>
          <w:rtl/>
        </w:rPr>
        <w:t xml:space="preserve"> </w:t>
      </w:r>
      <w:r w:rsidR="00280AFB" w:rsidRPr="002B72E7">
        <w:rPr>
          <w:rFonts w:hint="cs"/>
          <w:rtl/>
        </w:rPr>
        <w:t>مواد</w:t>
      </w:r>
      <w:r w:rsidR="00280AFB" w:rsidRPr="002B72E7">
        <w:rPr>
          <w:rtl/>
        </w:rPr>
        <w:t xml:space="preserve"> </w:t>
      </w:r>
      <w:r w:rsidR="00280AFB" w:rsidRPr="002B72E7">
        <w:rPr>
          <w:rFonts w:hint="cs"/>
          <w:rtl/>
        </w:rPr>
        <w:t>غذایی</w:t>
      </w:r>
      <w:r w:rsidR="00280AFB" w:rsidRPr="002B72E7">
        <w:rPr>
          <w:rtl/>
        </w:rPr>
        <w:t xml:space="preserve"> </w:t>
      </w:r>
      <w:r w:rsidR="00280AFB" w:rsidRPr="002B72E7">
        <w:rPr>
          <w:rFonts w:hint="cs"/>
          <w:rtl/>
        </w:rPr>
        <w:t>باکتری</w:t>
      </w:r>
      <w:r w:rsidR="00280AFB" w:rsidRPr="002B72E7">
        <w:rPr>
          <w:rtl/>
        </w:rPr>
        <w:t xml:space="preserve"> </w:t>
      </w:r>
      <w:r w:rsidR="00280AFB" w:rsidRPr="002B72E7">
        <w:rPr>
          <w:rFonts w:hint="cs"/>
          <w:rtl/>
        </w:rPr>
        <w:t>در</w:t>
      </w:r>
      <w:r w:rsidR="00280AFB" w:rsidRPr="002B72E7">
        <w:rPr>
          <w:rtl/>
        </w:rPr>
        <w:t xml:space="preserve"> </w:t>
      </w:r>
      <w:r w:rsidR="00280AFB" w:rsidRPr="002B72E7">
        <w:rPr>
          <w:rFonts w:hint="cs"/>
          <w:rtl/>
        </w:rPr>
        <w:t>آند</w:t>
      </w:r>
      <w:r w:rsidR="00280AFB" w:rsidRPr="002B72E7">
        <w:rPr>
          <w:rtl/>
        </w:rPr>
        <w:t xml:space="preserve"> </w:t>
      </w:r>
      <w:r w:rsidR="00280AFB" w:rsidRPr="002B72E7">
        <w:rPr>
          <w:rFonts w:hint="cs"/>
          <w:rtl/>
        </w:rPr>
        <w:t>یک</w:t>
      </w:r>
      <w:r w:rsidR="00280AFB" w:rsidRPr="002B72E7">
        <w:rPr>
          <w:rtl/>
        </w:rPr>
        <w:t xml:space="preserve"> </w:t>
      </w:r>
      <w:r w:rsidR="00280AFB" w:rsidRPr="002B72E7">
        <w:rPr>
          <w:rFonts w:hint="cs"/>
          <w:rtl/>
        </w:rPr>
        <w:t>واکنش</w:t>
      </w:r>
      <w:r w:rsidR="00280AFB" w:rsidRPr="002B72E7">
        <w:rPr>
          <w:rtl/>
        </w:rPr>
        <w:t xml:space="preserve"> </w:t>
      </w:r>
      <w:r w:rsidR="00280AFB" w:rsidRPr="002B72E7">
        <w:rPr>
          <w:rFonts w:hint="cs"/>
          <w:rtl/>
        </w:rPr>
        <w:t>یون</w:t>
      </w:r>
      <w:r w:rsidR="00280AFB" w:rsidRPr="002B72E7">
        <w:rPr>
          <w:rtl/>
        </w:rPr>
        <w:t xml:space="preserve"> </w:t>
      </w:r>
      <w:r w:rsidR="00280AFB" w:rsidRPr="002B72E7">
        <w:rPr>
          <w:rFonts w:hint="cs"/>
          <w:rtl/>
        </w:rPr>
        <w:t>هیدروژن</w:t>
      </w:r>
      <w:r w:rsidR="00280AFB" w:rsidRPr="002B72E7">
        <w:rPr>
          <w:rtl/>
        </w:rPr>
        <w:t xml:space="preserve"> </w:t>
      </w:r>
      <w:r w:rsidR="00280AFB" w:rsidRPr="002B72E7">
        <w:rPr>
          <w:rFonts w:hint="cs"/>
          <w:rtl/>
        </w:rPr>
        <w:t>و</w:t>
      </w:r>
      <w:r w:rsidR="00280AFB" w:rsidRPr="002B72E7">
        <w:rPr>
          <w:rtl/>
        </w:rPr>
        <w:t xml:space="preserve"> </w:t>
      </w:r>
      <w:r w:rsidR="00280AFB" w:rsidRPr="002B72E7">
        <w:rPr>
          <w:rFonts w:hint="cs"/>
          <w:rtl/>
        </w:rPr>
        <w:t>اکسیژن</w:t>
      </w:r>
      <w:r w:rsidR="00280AFB" w:rsidRPr="002B72E7">
        <w:rPr>
          <w:rtl/>
        </w:rPr>
        <w:t xml:space="preserve"> </w:t>
      </w:r>
      <w:r w:rsidR="00280AFB" w:rsidRPr="002B72E7">
        <w:rPr>
          <w:rFonts w:hint="cs"/>
          <w:rtl/>
        </w:rPr>
        <w:t>کاتد</w:t>
      </w:r>
      <w:r w:rsidR="00280AFB" w:rsidRPr="002B72E7">
        <w:rPr>
          <w:rtl/>
        </w:rPr>
        <w:t xml:space="preserve"> </w:t>
      </w:r>
      <w:r w:rsidR="00280AFB" w:rsidRPr="002B72E7">
        <w:rPr>
          <w:rFonts w:hint="cs"/>
          <w:rtl/>
        </w:rPr>
        <w:t>و</w:t>
      </w:r>
      <w:r w:rsidR="00280AFB" w:rsidRPr="002B72E7">
        <w:rPr>
          <w:rtl/>
        </w:rPr>
        <w:t xml:space="preserve"> </w:t>
      </w:r>
      <w:r w:rsidR="00280AFB" w:rsidRPr="002B72E7">
        <w:rPr>
          <w:rFonts w:hint="cs"/>
          <w:rtl/>
        </w:rPr>
        <w:t>یک</w:t>
      </w:r>
      <w:r w:rsidR="00280AFB" w:rsidRPr="002B72E7">
        <w:rPr>
          <w:rtl/>
        </w:rPr>
        <w:t xml:space="preserve"> </w:t>
      </w:r>
      <w:r w:rsidR="00280AFB" w:rsidRPr="002B72E7">
        <w:rPr>
          <w:rFonts w:hint="cs"/>
          <w:rtl/>
        </w:rPr>
        <w:t>واکنش</w:t>
      </w:r>
      <w:r w:rsidR="00280AFB" w:rsidRPr="002B72E7">
        <w:rPr>
          <w:rtl/>
        </w:rPr>
        <w:t xml:space="preserve"> </w:t>
      </w:r>
      <w:r w:rsidR="00280AFB" w:rsidRPr="002B72E7">
        <w:rPr>
          <w:rFonts w:hint="cs"/>
          <w:rtl/>
        </w:rPr>
        <w:t>اکسیژن</w:t>
      </w:r>
      <w:r w:rsidR="00280AFB" w:rsidRPr="002B72E7">
        <w:rPr>
          <w:rtl/>
        </w:rPr>
        <w:t xml:space="preserve"> </w:t>
      </w:r>
      <w:r w:rsidR="00280AFB" w:rsidRPr="002B72E7">
        <w:rPr>
          <w:rFonts w:hint="cs"/>
          <w:rtl/>
        </w:rPr>
        <w:t>و</w:t>
      </w:r>
      <w:r w:rsidR="00280AFB" w:rsidRPr="002B72E7">
        <w:rPr>
          <w:rtl/>
        </w:rPr>
        <w:t xml:space="preserve"> ماده غذایی در آند ناشی از نشتی اکسیژن از غشاء است که معادله سوم تنها </w:t>
      </w:r>
      <w:r w:rsidR="00280AFB" w:rsidRPr="002B72E7">
        <w:rPr>
          <w:rFonts w:ascii="Times New Roman" w:hAnsi="Times New Roman" w:cs="Times New Roman" w:hint="cs"/>
          <w:rtl/>
        </w:rPr>
        <w:t> </w:t>
      </w:r>
      <w:r w:rsidR="00280AFB" w:rsidRPr="002B72E7">
        <w:rPr>
          <w:rFonts w:hint="cs"/>
          <w:rtl/>
        </w:rPr>
        <w:t>به</w:t>
      </w:r>
      <w:r w:rsidR="00280AFB" w:rsidRPr="002B72E7">
        <w:rPr>
          <w:rtl/>
        </w:rPr>
        <w:t xml:space="preserve"> </w:t>
      </w:r>
      <w:r w:rsidR="00280AFB" w:rsidRPr="002B72E7">
        <w:rPr>
          <w:rFonts w:hint="cs"/>
          <w:rtl/>
        </w:rPr>
        <w:t>عنوان</w:t>
      </w:r>
      <w:r w:rsidR="00280AFB" w:rsidRPr="002B72E7">
        <w:rPr>
          <w:rtl/>
        </w:rPr>
        <w:t xml:space="preserve"> </w:t>
      </w:r>
      <w:r w:rsidR="00280AFB" w:rsidRPr="002B72E7">
        <w:rPr>
          <w:rFonts w:hint="cs"/>
          <w:rtl/>
        </w:rPr>
        <w:t>بخشی</w:t>
      </w:r>
      <w:r w:rsidR="00280AFB" w:rsidRPr="002B72E7">
        <w:rPr>
          <w:rtl/>
        </w:rPr>
        <w:t xml:space="preserve"> </w:t>
      </w:r>
      <w:r w:rsidR="00280AFB" w:rsidRPr="002B72E7">
        <w:rPr>
          <w:rFonts w:hint="cs"/>
          <w:rtl/>
        </w:rPr>
        <w:t>از</w:t>
      </w:r>
      <w:r w:rsidR="00280AFB" w:rsidRPr="002B72E7">
        <w:rPr>
          <w:rtl/>
        </w:rPr>
        <w:t xml:space="preserve"> </w:t>
      </w:r>
      <w:r w:rsidR="00280AFB" w:rsidRPr="002B72E7">
        <w:rPr>
          <w:rFonts w:hint="cs"/>
          <w:rtl/>
        </w:rPr>
        <w:t>شبیه</w:t>
      </w:r>
      <w:r w:rsidR="00280AFB" w:rsidRPr="002B72E7">
        <w:rPr>
          <w:rtl/>
        </w:rPr>
        <w:t xml:space="preserve"> </w:t>
      </w:r>
      <w:r w:rsidR="00280AFB" w:rsidRPr="002B72E7">
        <w:rPr>
          <w:rFonts w:hint="cs"/>
          <w:rtl/>
        </w:rPr>
        <w:t>سازی</w:t>
      </w:r>
      <w:r w:rsidR="00280AFB" w:rsidRPr="002B72E7">
        <w:rPr>
          <w:rtl/>
        </w:rPr>
        <w:t xml:space="preserve"> </w:t>
      </w:r>
      <w:r w:rsidR="00280AFB" w:rsidRPr="002B72E7">
        <w:rPr>
          <w:rFonts w:hint="cs"/>
          <w:rtl/>
        </w:rPr>
        <w:t>اثر</w:t>
      </w:r>
      <w:r w:rsidR="00280AFB" w:rsidRPr="002B72E7">
        <w:rPr>
          <w:rtl/>
        </w:rPr>
        <w:t xml:space="preserve"> </w:t>
      </w:r>
      <w:r w:rsidR="00280AFB" w:rsidRPr="002B72E7">
        <w:rPr>
          <w:rFonts w:hint="cs"/>
          <w:rtl/>
        </w:rPr>
        <w:t>فرایند</w:t>
      </w:r>
      <w:r w:rsidR="00280AFB" w:rsidRPr="002B72E7">
        <w:rPr>
          <w:rtl/>
        </w:rPr>
        <w:t xml:space="preserve"> </w:t>
      </w:r>
      <w:r w:rsidR="00280AFB" w:rsidRPr="002B72E7">
        <w:rPr>
          <w:rFonts w:hint="cs"/>
          <w:rtl/>
        </w:rPr>
        <w:t>نشتی</w:t>
      </w:r>
      <w:r w:rsidR="00280AFB" w:rsidRPr="002B72E7">
        <w:rPr>
          <w:rtl/>
        </w:rPr>
        <w:t xml:space="preserve"> </w:t>
      </w:r>
      <w:r w:rsidR="00280AFB" w:rsidRPr="002B72E7">
        <w:rPr>
          <w:rFonts w:hint="cs"/>
          <w:rtl/>
        </w:rPr>
        <w:t>غشا</w:t>
      </w:r>
      <w:r w:rsidR="00B52CEA">
        <w:rPr>
          <w:rFonts w:hint="cs"/>
          <w:rtl/>
        </w:rPr>
        <w:t>ء</w:t>
      </w:r>
      <w:r w:rsidR="00280AFB" w:rsidRPr="002B72E7">
        <w:rPr>
          <w:rtl/>
        </w:rPr>
        <w:t xml:space="preserve"> </w:t>
      </w:r>
      <w:r w:rsidR="00280AFB" w:rsidRPr="002B72E7">
        <w:rPr>
          <w:rFonts w:hint="cs"/>
          <w:rtl/>
        </w:rPr>
        <w:t>بر</w:t>
      </w:r>
      <w:r w:rsidR="00280AFB" w:rsidRPr="002B72E7">
        <w:rPr>
          <w:rtl/>
        </w:rPr>
        <w:t xml:space="preserve"> </w:t>
      </w:r>
      <w:r w:rsidR="00280AFB" w:rsidRPr="002B72E7">
        <w:rPr>
          <w:rFonts w:hint="cs"/>
          <w:rtl/>
        </w:rPr>
        <w:t>عمل</w:t>
      </w:r>
      <w:r w:rsidR="00B52CEA">
        <w:rPr>
          <w:rFonts w:hint="cs"/>
          <w:rtl/>
        </w:rPr>
        <w:t xml:space="preserve"> </w:t>
      </w:r>
      <w:r w:rsidR="00280AFB" w:rsidRPr="002B72E7">
        <w:rPr>
          <w:rFonts w:hint="cs"/>
          <w:rtl/>
        </w:rPr>
        <w:t>کرد</w:t>
      </w:r>
      <w:r w:rsidR="00280AFB" w:rsidRPr="002B72E7">
        <w:rPr>
          <w:rtl/>
        </w:rPr>
        <w:t xml:space="preserve"> </w:t>
      </w:r>
      <w:r w:rsidR="00280AFB" w:rsidRPr="002B72E7">
        <w:rPr>
          <w:rFonts w:hint="cs"/>
          <w:rtl/>
        </w:rPr>
        <w:t>پیل</w:t>
      </w:r>
      <w:r w:rsidR="00280AFB" w:rsidRPr="002B72E7">
        <w:rPr>
          <w:rtl/>
        </w:rPr>
        <w:t xml:space="preserve"> </w:t>
      </w:r>
      <w:r w:rsidR="00280AFB" w:rsidRPr="002B72E7">
        <w:rPr>
          <w:rFonts w:hint="cs"/>
          <w:rtl/>
        </w:rPr>
        <w:t>در</w:t>
      </w:r>
      <w:r w:rsidR="00280AFB" w:rsidRPr="002B72E7">
        <w:rPr>
          <w:rtl/>
        </w:rPr>
        <w:t xml:space="preserve"> </w:t>
      </w:r>
      <w:r w:rsidR="00280AFB" w:rsidRPr="002B72E7">
        <w:rPr>
          <w:rFonts w:hint="cs"/>
          <w:rtl/>
        </w:rPr>
        <w:t>نظر</w:t>
      </w:r>
      <w:r w:rsidR="00280AFB" w:rsidRPr="002B72E7">
        <w:rPr>
          <w:rtl/>
        </w:rPr>
        <w:t xml:space="preserve"> </w:t>
      </w:r>
      <w:r w:rsidR="00280AFB" w:rsidRPr="002B72E7">
        <w:rPr>
          <w:rFonts w:hint="cs"/>
          <w:rtl/>
        </w:rPr>
        <w:t>گرفته</w:t>
      </w:r>
      <w:r w:rsidR="00280AFB" w:rsidRPr="002B72E7">
        <w:rPr>
          <w:rtl/>
        </w:rPr>
        <w:t xml:space="preserve"> </w:t>
      </w:r>
      <w:r w:rsidR="000B0AD8" w:rsidRPr="002B72E7">
        <w:rPr>
          <w:rtl/>
        </w:rPr>
        <w:t>م</w:t>
      </w:r>
      <w:r w:rsidR="000B0AD8" w:rsidRPr="002B72E7">
        <w:rPr>
          <w:rFonts w:hint="cs"/>
          <w:rtl/>
        </w:rPr>
        <w:t>ی‌</w:t>
      </w:r>
      <w:r w:rsidR="000B0AD8" w:rsidRPr="002B72E7">
        <w:rPr>
          <w:rFonts w:hint="eastAsia"/>
          <w:rtl/>
        </w:rPr>
        <w:t>شود</w:t>
      </w:r>
      <w:r w:rsidR="00280AFB" w:rsidRPr="002B72E7">
        <w:rPr>
          <w:rtl/>
        </w:rPr>
        <w:t>.</w:t>
      </w:r>
    </w:p>
    <w:p w14:paraId="06D2B8B7" w14:textId="03657A38" w:rsidR="00280AFB" w:rsidRPr="002B72E7" w:rsidDel="00022EAF" w:rsidRDefault="00280AFB" w:rsidP="005E409E">
      <w:pPr>
        <w:pStyle w:val="payannameh"/>
        <w:tabs>
          <w:tab w:val="left" w:pos="0"/>
          <w:tab w:val="left" w:pos="7371"/>
        </w:tabs>
        <w:spacing w:line="240" w:lineRule="auto"/>
        <w:rPr>
          <w:del w:id="11631" w:author="Mohsen Jafarinejad" w:date="2019-04-27T14:30:00Z"/>
          <w:rtl/>
        </w:rPr>
      </w:pPr>
    </w:p>
    <w:p w14:paraId="670E75A8" w14:textId="77777777" w:rsidR="00022EAF" w:rsidRDefault="00022EAF" w:rsidP="005E409E">
      <w:pPr>
        <w:pStyle w:val="payannameh"/>
        <w:tabs>
          <w:tab w:val="left" w:pos="0"/>
          <w:tab w:val="left" w:pos="7371"/>
        </w:tabs>
        <w:spacing w:line="240" w:lineRule="auto"/>
        <w:rPr>
          <w:ins w:id="11632" w:author="Mohsen Jafarinejad" w:date="2019-04-27T14:30:00Z"/>
          <w:rtl/>
        </w:rPr>
      </w:pPr>
    </w:p>
    <w:p w14:paraId="5D0506CA" w14:textId="77777777" w:rsidR="00280AFB" w:rsidRDefault="00280AFB" w:rsidP="005E409E">
      <w:pPr>
        <w:pStyle w:val="payannameh"/>
        <w:tabs>
          <w:tab w:val="left" w:pos="0"/>
          <w:tab w:val="left" w:pos="7371"/>
        </w:tabs>
        <w:spacing w:line="240" w:lineRule="auto"/>
        <w:rPr>
          <w:rtl/>
        </w:rPr>
      </w:pPr>
      <w:r w:rsidRPr="002B72E7">
        <w:rPr>
          <w:rtl/>
        </w:rPr>
        <w:t>واکنش اکسایش در آند</w:t>
      </w:r>
    </w:p>
    <w:p w14:paraId="20E74ECA" w14:textId="021253A9" w:rsidR="00B52CEA" w:rsidRPr="002B72E7" w:rsidRDefault="001178A9">
      <w:pPr>
        <w:pStyle w:val="a5"/>
        <w:pPrChange w:id="11633" w:author="Mohsen" w:date="2019-03-17T17:22:00Z">
          <w:pPr>
            <w:pStyle w:val="payannameh"/>
            <w:tabs>
              <w:tab w:val="left" w:pos="0"/>
              <w:tab w:val="left" w:pos="7371"/>
            </w:tabs>
            <w:spacing w:line="240" w:lineRule="auto"/>
            <w:jc w:val="right"/>
          </w:pPr>
        </w:pPrChange>
      </w:pPr>
      <w:ins w:id="11634" w:author="Mohsen" w:date="2019-03-17T17:22:00Z">
        <w:r>
          <w:rPr>
            <w:rStyle w:val="tgc"/>
            <w:rFonts w:hint="cs"/>
            <w:rtl/>
          </w:rPr>
          <w:t xml:space="preserve">                                                                                            </w:t>
        </w:r>
      </w:ins>
      <w:r w:rsidR="00B52CEA" w:rsidRPr="00B52CEA">
        <w:rPr>
          <w:rStyle w:val="tgc"/>
        </w:rPr>
        <w:object w:dxaOrig="1400" w:dyaOrig="279" w14:anchorId="64C656A6">
          <v:shape id="_x0000_i1141" type="#_x0000_t75" style="width:68.8pt;height:12.9pt" o:ole="">
            <v:imagedata r:id="rId285" o:title=""/>
          </v:shape>
          <o:OLEObject Type="Embed" ProgID="Equation.DSMT4" ShapeID="_x0000_i1141" DrawAspect="Content" ObjectID="_1620276736" r:id="rId286"/>
        </w:object>
      </w:r>
      <w:del w:id="11635" w:author="Mohsen" w:date="2019-03-17T16:53:00Z">
        <w:r w:rsidR="00B52CEA" w:rsidDel="00CF0011">
          <w:rPr>
            <w:rtl/>
          </w:rPr>
          <w:delText xml:space="preserve"> </w:delText>
        </w:r>
      </w:del>
    </w:p>
    <w:p w14:paraId="24E9C0B7" w14:textId="77777777" w:rsidR="009902E2" w:rsidRDefault="009902E2" w:rsidP="005E409E">
      <w:pPr>
        <w:pStyle w:val="payannameh"/>
        <w:tabs>
          <w:tab w:val="left" w:pos="0"/>
          <w:tab w:val="left" w:pos="7371"/>
        </w:tabs>
        <w:spacing w:line="240" w:lineRule="auto"/>
        <w:rPr>
          <w:ins w:id="11636" w:author="Mohsen Jafarinejad" w:date="2019-05-08T17:15:00Z"/>
          <w:rtl/>
        </w:rPr>
      </w:pPr>
    </w:p>
    <w:p w14:paraId="1D0C0397" w14:textId="77777777" w:rsidR="00280AFB" w:rsidRDefault="00280AFB" w:rsidP="005E409E">
      <w:pPr>
        <w:pStyle w:val="payannameh"/>
        <w:tabs>
          <w:tab w:val="left" w:pos="0"/>
          <w:tab w:val="left" w:pos="7371"/>
        </w:tabs>
        <w:spacing w:line="240" w:lineRule="auto"/>
        <w:rPr>
          <w:rtl/>
        </w:rPr>
      </w:pPr>
      <w:r w:rsidRPr="002B72E7">
        <w:rPr>
          <w:rtl/>
        </w:rPr>
        <w:t>واکنش کاهش در کاتد</w:t>
      </w:r>
    </w:p>
    <w:p w14:paraId="29EFB4F3" w14:textId="52CDBA2B" w:rsidR="00B52CEA" w:rsidRDefault="001178A9" w:rsidP="001D34B3">
      <w:pPr>
        <w:pStyle w:val="a5"/>
      </w:pPr>
      <w:ins w:id="11637" w:author="Mohsen" w:date="2019-03-17T17:22:00Z">
        <w:r>
          <w:rPr>
            <w:rStyle w:val="tgc"/>
            <w:rFonts w:hint="cs"/>
            <w:rtl/>
          </w:rPr>
          <w:t xml:space="preserve">                                                                                     </w:t>
        </w:r>
      </w:ins>
      <w:r w:rsidR="001D34B3" w:rsidRPr="001D34B3">
        <w:rPr>
          <w:rStyle w:val="tgc"/>
        </w:rPr>
        <w:object w:dxaOrig="1680" w:dyaOrig="620" w14:anchorId="6BFD8BCB">
          <v:shape id="_x0000_i1142" type="#_x0000_t75" style="width:83.8pt;height:30.1pt" o:ole="">
            <v:imagedata r:id="rId287" o:title=""/>
          </v:shape>
          <o:OLEObject Type="Embed" ProgID="Equation.DSMT4" ShapeID="_x0000_i1142" DrawAspect="Content" ObjectID="_1620276737" r:id="rId288"/>
        </w:object>
      </w:r>
      <w:del w:id="11638" w:author="Mohsen" w:date="2019-03-17T16:53:00Z">
        <w:r w:rsidR="00B52CEA" w:rsidDel="00CF0011">
          <w:rPr>
            <w:rtl/>
          </w:rPr>
          <w:delText xml:space="preserve"> </w:delText>
        </w:r>
      </w:del>
    </w:p>
    <w:p w14:paraId="7F691AAE" w14:textId="77777777" w:rsidR="00DD5CDB" w:rsidRPr="002B72E7" w:rsidRDefault="00DD5CDB" w:rsidP="005E409E">
      <w:pPr>
        <w:pStyle w:val="payannameh"/>
        <w:tabs>
          <w:tab w:val="left" w:pos="0"/>
          <w:tab w:val="left" w:pos="7371"/>
        </w:tabs>
        <w:spacing w:line="240" w:lineRule="auto"/>
        <w:jc w:val="right"/>
        <w:rPr>
          <w:rtl/>
        </w:rPr>
      </w:pPr>
    </w:p>
    <w:p w14:paraId="22ACE3C8" w14:textId="5F09132F" w:rsidR="00280AFB" w:rsidRPr="002B72E7" w:rsidRDefault="00280AFB">
      <w:pPr>
        <w:pStyle w:val="payannameh"/>
        <w:tabs>
          <w:tab w:val="left" w:pos="0"/>
          <w:tab w:val="left" w:pos="7371"/>
        </w:tabs>
        <w:spacing w:line="240" w:lineRule="auto"/>
        <w:jc w:val="both"/>
        <w:rPr>
          <w:rtl/>
        </w:rPr>
        <w:pPrChange w:id="11639" w:author="Mohsen Jafarinejad" w:date="2019-05-08T17:15:00Z">
          <w:pPr>
            <w:pStyle w:val="payannameh"/>
            <w:tabs>
              <w:tab w:val="left" w:pos="0"/>
              <w:tab w:val="left" w:pos="7371"/>
            </w:tabs>
            <w:spacing w:line="240" w:lineRule="auto"/>
          </w:pPr>
        </w:pPrChange>
      </w:pPr>
      <w:r w:rsidRPr="002B72E7">
        <w:rPr>
          <w:rtl/>
        </w:rPr>
        <w:t xml:space="preserve">اگرچه واکنش آند و کاتد به دلیل نیاز به انتقال الکترون از الکترود در حقیقت </w:t>
      </w:r>
      <w:r w:rsidRPr="002B72E7">
        <w:rPr>
          <w:rFonts w:ascii="Times New Roman" w:hAnsi="Times New Roman" w:cs="Times New Roman" w:hint="cs"/>
          <w:rtl/>
        </w:rPr>
        <w:t> </w:t>
      </w:r>
      <w:r w:rsidR="000B0AD8" w:rsidRPr="002B72E7">
        <w:rPr>
          <w:rtl/>
        </w:rPr>
        <w:t>به‌صورت</w:t>
      </w:r>
      <w:r w:rsidRPr="002B72E7">
        <w:rPr>
          <w:rtl/>
        </w:rPr>
        <w:t xml:space="preserve"> </w:t>
      </w:r>
      <w:r w:rsidRPr="002B72E7">
        <w:rPr>
          <w:rFonts w:hint="cs"/>
          <w:rtl/>
        </w:rPr>
        <w:t>واکنش</w:t>
      </w:r>
      <w:r w:rsidRPr="002B72E7">
        <w:rPr>
          <w:rtl/>
        </w:rPr>
        <w:t xml:space="preserve"> </w:t>
      </w:r>
      <w:r w:rsidRPr="002B72E7">
        <w:rPr>
          <w:rFonts w:hint="cs"/>
          <w:rtl/>
        </w:rPr>
        <w:t>سطحی</w:t>
      </w:r>
      <w:r w:rsidRPr="002B72E7">
        <w:rPr>
          <w:rtl/>
        </w:rPr>
        <w:t xml:space="preserve"> </w:t>
      </w:r>
      <w:r w:rsidRPr="002B72E7">
        <w:rPr>
          <w:rFonts w:hint="cs"/>
          <w:rtl/>
        </w:rPr>
        <w:t>است</w:t>
      </w:r>
      <w:r w:rsidRPr="002B72E7">
        <w:rPr>
          <w:rtl/>
        </w:rPr>
        <w:t xml:space="preserve"> </w:t>
      </w:r>
      <w:r w:rsidRPr="002B72E7">
        <w:rPr>
          <w:rFonts w:hint="cs"/>
          <w:rtl/>
        </w:rPr>
        <w:t>اما</w:t>
      </w:r>
      <w:r w:rsidR="000B0AD8" w:rsidRPr="002B72E7">
        <w:rPr>
          <w:rtl/>
        </w:rPr>
        <w:t xml:space="preserve"> </w:t>
      </w:r>
      <w:r w:rsidRPr="002B72E7">
        <w:rPr>
          <w:rFonts w:hint="cs"/>
          <w:rtl/>
        </w:rPr>
        <w:t>با</w:t>
      </w:r>
      <w:r w:rsidRPr="002B72E7">
        <w:rPr>
          <w:rtl/>
        </w:rPr>
        <w:t xml:space="preserve"> </w:t>
      </w:r>
      <w:r w:rsidRPr="002B72E7">
        <w:rPr>
          <w:rFonts w:hint="cs"/>
          <w:rtl/>
        </w:rPr>
        <w:t>توجه</w:t>
      </w:r>
      <w:r w:rsidRPr="002B72E7">
        <w:rPr>
          <w:rtl/>
        </w:rPr>
        <w:t xml:space="preserve"> </w:t>
      </w:r>
      <w:r w:rsidRPr="002B72E7">
        <w:rPr>
          <w:rFonts w:hint="cs"/>
          <w:rtl/>
        </w:rPr>
        <w:t>به</w:t>
      </w:r>
      <w:r w:rsidRPr="002B72E7">
        <w:rPr>
          <w:rtl/>
        </w:rPr>
        <w:t xml:space="preserve"> </w:t>
      </w:r>
      <w:r w:rsidRPr="002B72E7">
        <w:rPr>
          <w:rFonts w:hint="cs"/>
          <w:rtl/>
        </w:rPr>
        <w:t>اینکه</w:t>
      </w:r>
      <w:r w:rsidRPr="002B72E7">
        <w:rPr>
          <w:rtl/>
        </w:rPr>
        <w:t xml:space="preserve"> </w:t>
      </w:r>
      <w:r w:rsidRPr="002B72E7">
        <w:rPr>
          <w:rFonts w:hint="cs"/>
          <w:rtl/>
        </w:rPr>
        <w:t>در</w:t>
      </w:r>
      <w:r w:rsidRPr="002B72E7">
        <w:rPr>
          <w:rtl/>
        </w:rPr>
        <w:t xml:space="preserve"> </w:t>
      </w:r>
      <w:r w:rsidRPr="002B72E7">
        <w:rPr>
          <w:rFonts w:hint="cs"/>
          <w:rtl/>
        </w:rPr>
        <w:t>یک</w:t>
      </w:r>
      <w:r w:rsidRPr="002B72E7">
        <w:rPr>
          <w:rtl/>
        </w:rPr>
        <w:t xml:space="preserve"> </w:t>
      </w:r>
      <w:r w:rsidRPr="002B72E7">
        <w:rPr>
          <w:rFonts w:hint="cs"/>
          <w:rtl/>
        </w:rPr>
        <w:t>حجم</w:t>
      </w:r>
      <w:r w:rsidRPr="002B72E7">
        <w:rPr>
          <w:rtl/>
        </w:rPr>
        <w:t xml:space="preserve"> </w:t>
      </w:r>
      <w:r w:rsidRPr="002B72E7">
        <w:rPr>
          <w:rFonts w:hint="cs"/>
          <w:rtl/>
        </w:rPr>
        <w:t>محدود</w:t>
      </w:r>
      <w:r w:rsidRPr="002B72E7">
        <w:rPr>
          <w:rtl/>
        </w:rPr>
        <w:t xml:space="preserve"> </w:t>
      </w:r>
      <w:r w:rsidRPr="002B72E7">
        <w:rPr>
          <w:rFonts w:hint="cs"/>
          <w:rtl/>
        </w:rPr>
        <w:t>صورت</w:t>
      </w:r>
      <w:r w:rsidRPr="002B72E7">
        <w:rPr>
          <w:rtl/>
        </w:rPr>
        <w:t xml:space="preserve"> </w:t>
      </w:r>
      <w:r w:rsidR="000B0AD8" w:rsidRPr="002B72E7">
        <w:rPr>
          <w:rtl/>
        </w:rPr>
        <w:t>م</w:t>
      </w:r>
      <w:r w:rsidR="000B0AD8" w:rsidRPr="002B72E7">
        <w:rPr>
          <w:rFonts w:hint="cs"/>
          <w:rtl/>
        </w:rPr>
        <w:t>ی‌</w:t>
      </w:r>
      <w:r w:rsidR="000B0AD8" w:rsidRPr="002B72E7">
        <w:rPr>
          <w:rFonts w:hint="eastAsia"/>
          <w:rtl/>
        </w:rPr>
        <w:t>پذ</w:t>
      </w:r>
      <w:r w:rsidR="000B0AD8" w:rsidRPr="002B72E7">
        <w:rPr>
          <w:rFonts w:hint="cs"/>
          <w:rtl/>
        </w:rPr>
        <w:t>ی</w:t>
      </w:r>
      <w:r w:rsidR="000B0AD8" w:rsidRPr="002B72E7">
        <w:rPr>
          <w:rFonts w:hint="eastAsia"/>
          <w:rtl/>
        </w:rPr>
        <w:t>رد</w:t>
      </w:r>
      <w:r w:rsidRPr="002B72E7">
        <w:rPr>
          <w:rtl/>
        </w:rPr>
        <w:t xml:space="preserve"> </w:t>
      </w:r>
      <w:r w:rsidRPr="002B72E7">
        <w:rPr>
          <w:rFonts w:hint="cs"/>
          <w:rtl/>
        </w:rPr>
        <w:t>و</w:t>
      </w:r>
      <w:r w:rsidRPr="002B72E7">
        <w:rPr>
          <w:rtl/>
        </w:rPr>
        <w:t xml:space="preserve"> </w:t>
      </w:r>
      <w:r w:rsidRPr="002B72E7">
        <w:rPr>
          <w:rFonts w:hint="cs"/>
          <w:rtl/>
        </w:rPr>
        <w:t>به</w:t>
      </w:r>
      <w:r w:rsidRPr="002B72E7">
        <w:rPr>
          <w:rtl/>
        </w:rPr>
        <w:t xml:space="preserve"> </w:t>
      </w:r>
      <w:r w:rsidRPr="002B72E7">
        <w:rPr>
          <w:rFonts w:hint="cs"/>
          <w:rtl/>
        </w:rPr>
        <w:t>دلیل</w:t>
      </w:r>
      <w:r w:rsidRPr="002B72E7">
        <w:rPr>
          <w:rtl/>
        </w:rPr>
        <w:t xml:space="preserve"> </w:t>
      </w:r>
      <w:r w:rsidR="000B0AD8" w:rsidRPr="002B72E7">
        <w:rPr>
          <w:rtl/>
        </w:rPr>
        <w:t>مکان</w:t>
      </w:r>
      <w:r w:rsidR="000B0AD8" w:rsidRPr="002B72E7">
        <w:rPr>
          <w:rFonts w:hint="cs"/>
          <w:rtl/>
        </w:rPr>
        <w:t>ی</w:t>
      </w:r>
      <w:r w:rsidR="000B0AD8" w:rsidRPr="002B72E7">
        <w:rPr>
          <w:rFonts w:hint="eastAsia"/>
          <w:rtl/>
        </w:rPr>
        <w:t>زه</w:t>
      </w:r>
      <w:r w:rsidRPr="002B72E7">
        <w:rPr>
          <w:rtl/>
        </w:rPr>
        <w:t xml:space="preserve"> </w:t>
      </w:r>
      <w:r w:rsidR="000B0AD8" w:rsidRPr="002B72E7">
        <w:rPr>
          <w:rtl/>
        </w:rPr>
        <w:t>ساده‌تر</w:t>
      </w:r>
      <w:r w:rsidRPr="002B72E7">
        <w:rPr>
          <w:rtl/>
        </w:rPr>
        <w:t xml:space="preserve"> </w:t>
      </w:r>
      <w:r w:rsidRPr="002B72E7">
        <w:rPr>
          <w:rFonts w:hint="cs"/>
          <w:rtl/>
        </w:rPr>
        <w:t>مدل</w:t>
      </w:r>
      <w:r w:rsidRPr="002B72E7">
        <w:rPr>
          <w:rtl/>
        </w:rPr>
        <w:t xml:space="preserve"> </w:t>
      </w:r>
      <w:r w:rsidRPr="002B72E7">
        <w:rPr>
          <w:rFonts w:hint="cs"/>
          <w:rtl/>
        </w:rPr>
        <w:t>سازی</w:t>
      </w:r>
      <w:r w:rsidRPr="002B72E7">
        <w:rPr>
          <w:rtl/>
        </w:rPr>
        <w:t xml:space="preserve"> </w:t>
      </w:r>
      <w:r w:rsidRPr="002B72E7">
        <w:rPr>
          <w:rFonts w:hint="cs"/>
          <w:rtl/>
        </w:rPr>
        <w:t>در</w:t>
      </w:r>
      <w:r w:rsidRPr="002B72E7">
        <w:rPr>
          <w:rtl/>
        </w:rPr>
        <w:t xml:space="preserve"> </w:t>
      </w:r>
      <w:r w:rsidRPr="002B72E7">
        <w:rPr>
          <w:rFonts w:hint="cs"/>
          <w:rtl/>
        </w:rPr>
        <w:t>فلوئنت</w:t>
      </w:r>
      <w:r w:rsidRPr="002B72E7">
        <w:rPr>
          <w:rtl/>
        </w:rPr>
        <w:t xml:space="preserve"> </w:t>
      </w:r>
      <w:r w:rsidR="000B0AD8" w:rsidRPr="002B72E7">
        <w:rPr>
          <w:rtl/>
        </w:rPr>
        <w:t>آن‌ها</w:t>
      </w:r>
      <w:r w:rsidRPr="002B72E7">
        <w:rPr>
          <w:rtl/>
        </w:rPr>
        <w:t xml:space="preserve"> </w:t>
      </w:r>
      <w:r w:rsidRPr="002B72E7">
        <w:rPr>
          <w:rFonts w:hint="cs"/>
          <w:rtl/>
        </w:rPr>
        <w:t>را</w:t>
      </w:r>
      <w:r w:rsidRPr="002B72E7">
        <w:rPr>
          <w:rtl/>
        </w:rPr>
        <w:t xml:space="preserve"> </w:t>
      </w:r>
      <w:r w:rsidRPr="002B72E7">
        <w:rPr>
          <w:rFonts w:hint="cs"/>
          <w:rtl/>
        </w:rPr>
        <w:t>به</w:t>
      </w:r>
      <w:r w:rsidRPr="002B72E7">
        <w:rPr>
          <w:rtl/>
        </w:rPr>
        <w:t xml:space="preserve"> </w:t>
      </w:r>
      <w:r w:rsidRPr="002B72E7">
        <w:rPr>
          <w:rFonts w:hint="cs"/>
          <w:rtl/>
        </w:rPr>
        <w:t>صورت</w:t>
      </w:r>
      <w:r w:rsidRPr="002B72E7">
        <w:rPr>
          <w:rtl/>
        </w:rPr>
        <w:t xml:space="preserve"> </w:t>
      </w:r>
      <w:r w:rsidRPr="002B72E7">
        <w:rPr>
          <w:rFonts w:hint="cs"/>
          <w:rtl/>
        </w:rPr>
        <w:t>حجمی</w:t>
      </w:r>
      <w:r w:rsidRPr="002B72E7">
        <w:rPr>
          <w:rtl/>
        </w:rPr>
        <w:t xml:space="preserve"> </w:t>
      </w:r>
      <w:r w:rsidRPr="002B72E7">
        <w:rPr>
          <w:rFonts w:hint="cs"/>
          <w:rtl/>
        </w:rPr>
        <w:t>تعریف</w:t>
      </w:r>
      <w:r w:rsidRPr="002B72E7">
        <w:rPr>
          <w:rtl/>
        </w:rPr>
        <w:t xml:space="preserve"> </w:t>
      </w:r>
      <w:r w:rsidR="000B0AD8" w:rsidRPr="002B72E7">
        <w:rPr>
          <w:rtl/>
        </w:rPr>
        <w:t>م</w:t>
      </w:r>
      <w:r w:rsidR="000B0AD8" w:rsidRPr="002B72E7">
        <w:rPr>
          <w:rFonts w:hint="cs"/>
          <w:rtl/>
        </w:rPr>
        <w:t>ی‌</w:t>
      </w:r>
      <w:r w:rsidR="000B0AD8" w:rsidRPr="002B72E7">
        <w:rPr>
          <w:rFonts w:hint="eastAsia"/>
          <w:rtl/>
        </w:rPr>
        <w:t>کن</w:t>
      </w:r>
      <w:r w:rsidR="000B0AD8" w:rsidRPr="002B72E7">
        <w:rPr>
          <w:rFonts w:hint="cs"/>
          <w:rtl/>
        </w:rPr>
        <w:t>ی</w:t>
      </w:r>
      <w:r w:rsidR="000B0AD8" w:rsidRPr="002B72E7">
        <w:rPr>
          <w:rFonts w:hint="eastAsia"/>
          <w:rtl/>
        </w:rPr>
        <w:t>م</w:t>
      </w:r>
      <w:r w:rsidRPr="002B72E7">
        <w:rPr>
          <w:rtl/>
        </w:rPr>
        <w:t>.</w:t>
      </w:r>
    </w:p>
    <w:p w14:paraId="5DAB2E5F" w14:textId="77777777" w:rsidR="00280AFB" w:rsidRPr="002B72E7" w:rsidRDefault="00280AFB" w:rsidP="005E409E">
      <w:pPr>
        <w:pStyle w:val="payannameh"/>
        <w:tabs>
          <w:tab w:val="left" w:pos="0"/>
          <w:tab w:val="left" w:pos="7371"/>
        </w:tabs>
        <w:spacing w:line="240" w:lineRule="auto"/>
        <w:rPr>
          <w:rtl/>
        </w:rPr>
      </w:pPr>
    </w:p>
    <w:p w14:paraId="0B1ECDA1" w14:textId="77777777" w:rsidR="00280AFB" w:rsidRPr="002B72E7" w:rsidRDefault="00280AFB" w:rsidP="005E409E">
      <w:pPr>
        <w:pStyle w:val="payannameh"/>
        <w:tabs>
          <w:tab w:val="left" w:pos="0"/>
          <w:tab w:val="left" w:pos="7371"/>
        </w:tabs>
        <w:spacing w:line="240" w:lineRule="auto"/>
      </w:pPr>
      <w:r w:rsidRPr="002B72E7">
        <w:rPr>
          <w:rtl/>
        </w:rPr>
        <w:t>واکنش کاهش درآند ناشی از نشتی اکسیژن از غشاء</w:t>
      </w:r>
    </w:p>
    <w:p w14:paraId="37C3482B" w14:textId="11EEB0BA" w:rsidR="00280AFB" w:rsidRPr="002B72E7" w:rsidRDefault="001178A9" w:rsidP="001D34B3">
      <w:pPr>
        <w:pStyle w:val="a5"/>
        <w:rPr>
          <w:rtl/>
        </w:rPr>
      </w:pPr>
      <w:ins w:id="11640" w:author="Mohsen" w:date="2019-03-17T17:22:00Z">
        <w:r>
          <w:rPr>
            <w:rStyle w:val="tgc"/>
            <w:rFonts w:hint="cs"/>
            <w:rtl/>
          </w:rPr>
          <w:t xml:space="preserve">                                                                          </w:t>
        </w:r>
      </w:ins>
      <w:r w:rsidR="001D34B3" w:rsidRPr="001D34B3">
        <w:rPr>
          <w:rStyle w:val="tgc"/>
        </w:rPr>
        <w:object w:dxaOrig="2160" w:dyaOrig="620" w14:anchorId="0E6A5FFB">
          <v:shape id="_x0000_i1143" type="#_x0000_t75" style="width:108.55pt;height:30.1pt" o:ole="">
            <v:imagedata r:id="rId289" o:title=""/>
          </v:shape>
          <o:OLEObject Type="Embed" ProgID="Equation.DSMT4" ShapeID="_x0000_i1143" DrawAspect="Content" ObjectID="_1620276738" r:id="rId290"/>
        </w:object>
      </w:r>
      <w:del w:id="11641" w:author="Mohsen" w:date="2019-03-17T16:53:00Z">
        <w:r w:rsidR="00B52CEA" w:rsidDel="00CF0011">
          <w:rPr>
            <w:rtl/>
          </w:rPr>
          <w:delText xml:space="preserve"> </w:delText>
        </w:r>
      </w:del>
    </w:p>
    <w:p w14:paraId="12CF8B31" w14:textId="77777777" w:rsidR="00253AD4" w:rsidRDefault="00253AD4" w:rsidP="005E409E">
      <w:pPr>
        <w:pStyle w:val="payannameh"/>
        <w:tabs>
          <w:tab w:val="left" w:pos="0"/>
          <w:tab w:val="left" w:pos="7371"/>
        </w:tabs>
        <w:spacing w:line="240" w:lineRule="auto"/>
        <w:rPr>
          <w:ins w:id="11642" w:author="Mohsen Jafarinejad" w:date="2019-05-08T17:15:00Z"/>
          <w:rtl/>
        </w:rPr>
      </w:pPr>
    </w:p>
    <w:p w14:paraId="3692E3DA" w14:textId="77777777" w:rsidR="009902E2" w:rsidRPr="002B72E7" w:rsidRDefault="009902E2" w:rsidP="005E409E">
      <w:pPr>
        <w:pStyle w:val="payannameh"/>
        <w:tabs>
          <w:tab w:val="left" w:pos="0"/>
          <w:tab w:val="left" w:pos="7371"/>
        </w:tabs>
        <w:spacing w:line="240" w:lineRule="auto"/>
      </w:pPr>
    </w:p>
    <w:p w14:paraId="7BACDCCD" w14:textId="77777777" w:rsidR="00280AFB" w:rsidRPr="002B72E7" w:rsidRDefault="00280AFB" w:rsidP="00B303C7">
      <w:pPr>
        <w:pStyle w:val="a0"/>
        <w:bidi/>
        <w:rPr>
          <w:rtl/>
        </w:rPr>
      </w:pPr>
      <w:bookmarkStart w:id="11643" w:name="_Toc3666290"/>
      <w:bookmarkStart w:id="11644" w:name="_Toc3666539"/>
      <w:bookmarkStart w:id="11645" w:name="_Toc8546185"/>
      <w:bookmarkStart w:id="11646" w:name="_Toc8550855"/>
      <w:r w:rsidRPr="002B72E7">
        <w:rPr>
          <w:rtl/>
        </w:rPr>
        <w:t>نرخ واکنش</w:t>
      </w:r>
      <w:bookmarkEnd w:id="11643"/>
      <w:bookmarkEnd w:id="11644"/>
      <w:bookmarkEnd w:id="11645"/>
      <w:bookmarkEnd w:id="11646"/>
    </w:p>
    <w:p w14:paraId="319FA773" w14:textId="3C3C04F4" w:rsidR="00280AFB" w:rsidRDefault="009902E2">
      <w:pPr>
        <w:pStyle w:val="payannameh"/>
        <w:spacing w:line="240" w:lineRule="auto"/>
        <w:jc w:val="both"/>
        <w:rPr>
          <w:rtl/>
        </w:rPr>
        <w:pPrChange w:id="11647" w:author="Mohsen Jafarinejad" w:date="2019-05-08T17:15:00Z">
          <w:pPr>
            <w:pStyle w:val="payannameh"/>
            <w:tabs>
              <w:tab w:val="left" w:pos="0"/>
              <w:tab w:val="left" w:pos="7371"/>
            </w:tabs>
            <w:spacing w:line="240" w:lineRule="auto"/>
          </w:pPr>
        </w:pPrChange>
      </w:pPr>
      <w:ins w:id="11648" w:author="Mohsen Jafarinejad" w:date="2019-05-08T17:15:00Z">
        <w:r>
          <w:rPr>
            <w:rFonts w:hint="cs"/>
            <w:rtl/>
          </w:rPr>
          <w:tab/>
        </w:r>
      </w:ins>
      <w:r w:rsidR="00280AFB" w:rsidRPr="002B72E7">
        <w:rPr>
          <w:rtl/>
        </w:rPr>
        <w:t xml:space="preserve">با در نظر گرفتن اینکه نرخ واکنش آند برای واکنش تجزیه مواد غذایی توسط </w:t>
      </w:r>
      <w:r w:rsidR="000B0AD8" w:rsidRPr="002B72E7">
        <w:rPr>
          <w:rtl/>
        </w:rPr>
        <w:t>باکتر</w:t>
      </w:r>
      <w:r w:rsidR="000B0AD8" w:rsidRPr="002B72E7">
        <w:rPr>
          <w:rFonts w:hint="cs"/>
          <w:rtl/>
        </w:rPr>
        <w:t>ی‌</w:t>
      </w:r>
      <w:r w:rsidR="000B0AD8" w:rsidRPr="002B72E7">
        <w:rPr>
          <w:rFonts w:hint="eastAsia"/>
          <w:rtl/>
        </w:rPr>
        <w:t>ها</w:t>
      </w:r>
      <w:r w:rsidR="00B52CEA">
        <w:rPr>
          <w:rFonts w:hint="cs"/>
          <w:rtl/>
        </w:rPr>
        <w:t>،</w:t>
      </w:r>
      <w:ins w:id="11649" w:author="Mohsen" w:date="2019-03-17T16:53:00Z">
        <w:r w:rsidR="00CF0011">
          <w:rPr>
            <w:rtl/>
          </w:rPr>
          <w:t xml:space="preserve"> شناخته</w:t>
        </w:r>
      </w:ins>
      <w:del w:id="11650" w:author="Mohsen" w:date="2019-03-17T16:53:00Z">
        <w:r w:rsidR="00280AFB" w:rsidRPr="002B72E7" w:rsidDel="00CF0011">
          <w:rPr>
            <w:rtl/>
          </w:rPr>
          <w:delText>شناخته</w:delText>
        </w:r>
      </w:del>
      <w:r w:rsidR="00280AFB" w:rsidRPr="002B72E7">
        <w:rPr>
          <w:rtl/>
        </w:rPr>
        <w:t xml:space="preserve"> شده نیست نرخ واکنش با استفاده از تحقیق در مقالات </w:t>
      </w:r>
      <w:r w:rsidR="000B0AD8" w:rsidRPr="002B72E7">
        <w:rPr>
          <w:rtl/>
        </w:rPr>
        <w:t>به دست</w:t>
      </w:r>
      <w:r w:rsidR="00280AFB" w:rsidRPr="002B72E7">
        <w:rPr>
          <w:rtl/>
        </w:rPr>
        <w:t xml:space="preserve"> آمده است برای حصول اطمینان از اعداد ارائه شده </w:t>
      </w:r>
      <w:r w:rsidR="00280AFB" w:rsidRPr="002B72E7">
        <w:rPr>
          <w:rtl/>
        </w:rPr>
        <w:lastRenderedPageBreak/>
        <w:t xml:space="preserve">مدل مقاله </w:t>
      </w:r>
      <w:r w:rsidR="00DC0BAE">
        <w:rPr>
          <w:rFonts w:hint="cs"/>
          <w:rtl/>
        </w:rPr>
        <w:t>الکساندرکلدر</w:t>
      </w:r>
      <w:sdt>
        <w:sdtPr>
          <w:rPr>
            <w:rFonts w:hint="cs"/>
            <w:rtl/>
          </w:rPr>
          <w:id w:val="1637916258"/>
          <w:citation/>
        </w:sdtPr>
        <w:sdtEndPr/>
        <w:sdtContent>
          <w:r w:rsidR="00DC0BAE">
            <w:rPr>
              <w:rStyle w:val="tgc"/>
              <w:rtl/>
            </w:rPr>
            <w:fldChar w:fldCharType="begin"/>
          </w:r>
          <w:r w:rsidR="00EA6BD0">
            <w:rPr>
              <w:rStyle w:val="tgc"/>
            </w:rPr>
            <w:instrText xml:space="preserve">CITATION 65 \l 1065 </w:instrText>
          </w:r>
          <w:r w:rsidR="00DC0BAE">
            <w:rPr>
              <w:rStyle w:val="tgc"/>
              <w:rtl/>
            </w:rPr>
            <w:fldChar w:fldCharType="separate"/>
          </w:r>
          <w:r w:rsidR="00F81795">
            <w:rPr>
              <w:rStyle w:val="tgc"/>
              <w:noProof/>
              <w:rtl/>
            </w:rPr>
            <w:t xml:space="preserve"> </w:t>
          </w:r>
          <w:r w:rsidR="00F81795">
            <w:rPr>
              <w:noProof/>
            </w:rPr>
            <w:t>[62]</w:t>
          </w:r>
          <w:r w:rsidR="00DC0BAE">
            <w:rPr>
              <w:rStyle w:val="tgc"/>
              <w:rtl/>
            </w:rPr>
            <w:fldChar w:fldCharType="end"/>
          </w:r>
        </w:sdtContent>
      </w:sdt>
      <w:r w:rsidR="00280AFB" w:rsidRPr="002B72E7">
        <w:rPr>
          <w:rtl/>
        </w:rPr>
        <w:t xml:space="preserve"> ابتدا شبیه سازی شد و پس از آنکه </w:t>
      </w:r>
      <w:r w:rsidR="00FC1060">
        <w:rPr>
          <w:rFonts w:hint="cs"/>
          <w:rtl/>
        </w:rPr>
        <w:t xml:space="preserve">اطمینان حاصل شد </w:t>
      </w:r>
      <w:r w:rsidR="00FC1060">
        <w:rPr>
          <w:rtl/>
        </w:rPr>
        <w:t>اعداد نرخ واکنش پاسخگوی</w:t>
      </w:r>
      <w:ins w:id="11651" w:author="Mohsen" w:date="2019-03-17T16:53:00Z">
        <w:r w:rsidR="00CF0011">
          <w:rPr>
            <w:rtl/>
          </w:rPr>
          <w:t xml:space="preserve"> </w:t>
        </w:r>
      </w:ins>
      <w:del w:id="11652" w:author="Mohsen" w:date="2019-03-17T16:53:00Z">
        <w:r w:rsidR="00FC1060" w:rsidDel="00CF0011">
          <w:rPr>
            <w:rtl/>
          </w:rPr>
          <w:delText xml:space="preserve"> </w:delText>
        </w:r>
        <w:r w:rsidR="00280AFB" w:rsidRPr="002B72E7" w:rsidDel="00CF0011">
          <w:rPr>
            <w:rtl/>
          </w:rPr>
          <w:delText xml:space="preserve"> </w:delText>
        </w:r>
      </w:del>
      <w:r w:rsidR="00280AFB" w:rsidRPr="002B72E7">
        <w:rPr>
          <w:rtl/>
        </w:rPr>
        <w:t xml:space="preserve">شبیه سازی </w:t>
      </w:r>
      <w:r w:rsidR="00FC1060">
        <w:rPr>
          <w:rFonts w:hint="cs"/>
          <w:rtl/>
        </w:rPr>
        <w:t xml:space="preserve">پیل </w:t>
      </w:r>
      <w:r w:rsidR="00280AFB" w:rsidRPr="002B72E7">
        <w:rPr>
          <w:rtl/>
        </w:rPr>
        <w:t xml:space="preserve">مذکور بود از همان </w:t>
      </w:r>
      <w:r w:rsidR="000B0AD8" w:rsidRPr="002B72E7">
        <w:rPr>
          <w:rtl/>
        </w:rPr>
        <w:t>داده‌ها</w:t>
      </w:r>
      <w:r w:rsidR="00280AFB" w:rsidRPr="002B72E7">
        <w:rPr>
          <w:rtl/>
        </w:rPr>
        <w:t xml:space="preserve"> برای شبیه سازی مد نظر این نوشتار استفاده شد.</w:t>
      </w:r>
    </w:p>
    <w:p w14:paraId="5700DFA9" w14:textId="1D4CE636" w:rsidR="00280AFB" w:rsidRPr="002B72E7" w:rsidDel="00253AD4" w:rsidRDefault="00280AFB">
      <w:pPr>
        <w:pStyle w:val="payannameh"/>
        <w:tabs>
          <w:tab w:val="left" w:pos="0"/>
          <w:tab w:val="left" w:pos="7371"/>
        </w:tabs>
        <w:spacing w:line="240" w:lineRule="auto"/>
        <w:jc w:val="both"/>
        <w:rPr>
          <w:del w:id="11653" w:author="Mohsen Jafarinejad" w:date="2019-04-06T08:58:00Z"/>
          <w:rtl/>
        </w:rPr>
        <w:pPrChange w:id="11654" w:author="Mohsen Jafarinejad" w:date="2019-05-08T17:15:00Z">
          <w:pPr>
            <w:pStyle w:val="payannameh"/>
            <w:tabs>
              <w:tab w:val="left" w:pos="0"/>
              <w:tab w:val="left" w:pos="7371"/>
            </w:tabs>
            <w:spacing w:line="240" w:lineRule="auto"/>
          </w:pPr>
        </w:pPrChange>
      </w:pPr>
      <w:r w:rsidRPr="002B72E7">
        <w:rPr>
          <w:rtl/>
        </w:rPr>
        <w:t xml:space="preserve">در بین سه واکنشی که در بالا توضیح داده شد واکنش کاتد جز </w:t>
      </w:r>
      <w:r w:rsidR="000B0AD8" w:rsidRPr="002B72E7">
        <w:rPr>
          <w:rtl/>
        </w:rPr>
        <w:t>واکنش‌ها</w:t>
      </w:r>
      <w:r w:rsidR="000B0AD8" w:rsidRPr="002B72E7">
        <w:rPr>
          <w:rFonts w:hint="cs"/>
          <w:rtl/>
        </w:rPr>
        <w:t>ی</w:t>
      </w:r>
      <w:r w:rsidRPr="002B72E7">
        <w:rPr>
          <w:rtl/>
        </w:rPr>
        <w:t xml:space="preserve"> معمول شناخته شده در تئوری احتراق است که </w:t>
      </w:r>
      <w:r w:rsidR="000B0AD8" w:rsidRPr="002B72E7">
        <w:rPr>
          <w:rtl/>
        </w:rPr>
        <w:t>م</w:t>
      </w:r>
      <w:r w:rsidR="000B0AD8" w:rsidRPr="002B72E7">
        <w:rPr>
          <w:rFonts w:hint="cs"/>
          <w:rtl/>
        </w:rPr>
        <w:t>ی‌</w:t>
      </w:r>
      <w:r w:rsidR="000B0AD8" w:rsidRPr="002B72E7">
        <w:rPr>
          <w:rFonts w:hint="eastAsia"/>
          <w:rtl/>
        </w:rPr>
        <w:t>توان</w:t>
      </w:r>
      <w:r w:rsidRPr="002B72E7">
        <w:rPr>
          <w:rtl/>
        </w:rPr>
        <w:t xml:space="preserve"> ضریب نرخ واکنش زیر را که از مقاله </w:t>
      </w:r>
      <w:r w:rsidR="00DC0BAE">
        <w:rPr>
          <w:rFonts w:hint="cs"/>
          <w:rtl/>
        </w:rPr>
        <w:t>الکساندرکلدر</w:t>
      </w:r>
      <w:sdt>
        <w:sdtPr>
          <w:rPr>
            <w:rFonts w:hint="cs"/>
            <w:rtl/>
          </w:rPr>
          <w:id w:val="1210918890"/>
          <w:citation/>
        </w:sdtPr>
        <w:sdtEndPr/>
        <w:sdtContent>
          <w:r w:rsidR="00DC0BAE">
            <w:rPr>
              <w:rStyle w:val="tgc"/>
              <w:rtl/>
            </w:rPr>
            <w:fldChar w:fldCharType="begin"/>
          </w:r>
          <w:r w:rsidR="00EA6BD0">
            <w:rPr>
              <w:rStyle w:val="tgc"/>
            </w:rPr>
            <w:instrText xml:space="preserve">CITATION 65 \l 1065 </w:instrText>
          </w:r>
          <w:r w:rsidR="00DC0BAE">
            <w:rPr>
              <w:rStyle w:val="tgc"/>
              <w:rtl/>
            </w:rPr>
            <w:fldChar w:fldCharType="separate"/>
          </w:r>
          <w:r w:rsidR="00F81795">
            <w:rPr>
              <w:rStyle w:val="tgc"/>
              <w:noProof/>
              <w:rtl/>
            </w:rPr>
            <w:t xml:space="preserve"> </w:t>
          </w:r>
          <w:r w:rsidR="00F81795">
            <w:rPr>
              <w:noProof/>
            </w:rPr>
            <w:t>[62]</w:t>
          </w:r>
          <w:r w:rsidR="00DC0BAE">
            <w:rPr>
              <w:rStyle w:val="tgc"/>
              <w:rtl/>
            </w:rPr>
            <w:fldChar w:fldCharType="end"/>
          </w:r>
        </w:sdtContent>
      </w:sdt>
      <w:r w:rsidRPr="002B72E7">
        <w:rPr>
          <w:rtl/>
        </w:rPr>
        <w:t xml:space="preserve"> حاصل شده است برای آن استفاده کرد، این نرخ واکنش بالا تظمین </w:t>
      </w:r>
      <w:r w:rsidR="000B0AD8" w:rsidRPr="002B72E7">
        <w:rPr>
          <w:rtl/>
        </w:rPr>
        <w:t>م</w:t>
      </w:r>
      <w:r w:rsidR="000B0AD8" w:rsidRPr="002B72E7">
        <w:rPr>
          <w:rFonts w:hint="cs"/>
          <w:rtl/>
        </w:rPr>
        <w:t>ی‌</w:t>
      </w:r>
      <w:r w:rsidR="000B0AD8" w:rsidRPr="002B72E7">
        <w:rPr>
          <w:rFonts w:hint="eastAsia"/>
          <w:rtl/>
        </w:rPr>
        <w:t>نما</w:t>
      </w:r>
      <w:r w:rsidR="000B0AD8" w:rsidRPr="002B72E7">
        <w:rPr>
          <w:rFonts w:hint="cs"/>
          <w:rtl/>
        </w:rPr>
        <w:t>ی</w:t>
      </w:r>
      <w:r w:rsidR="000B0AD8" w:rsidRPr="002B72E7">
        <w:rPr>
          <w:rFonts w:hint="eastAsia"/>
          <w:rtl/>
        </w:rPr>
        <w:t>د</w:t>
      </w:r>
      <w:r w:rsidRPr="002B72E7">
        <w:rPr>
          <w:rtl/>
        </w:rPr>
        <w:t xml:space="preserve"> که واکنش سمت کاتد محدود کننده تولید جریان در پیل نخواهد بود</w:t>
      </w:r>
      <w:r w:rsidR="005B1876">
        <w:t>.</w:t>
      </w:r>
    </w:p>
    <w:p w14:paraId="5C7420B4" w14:textId="18897AE0" w:rsidR="00280AFB" w:rsidRDefault="00280AFB">
      <w:pPr>
        <w:pStyle w:val="payannameh"/>
        <w:tabs>
          <w:tab w:val="left" w:pos="0"/>
          <w:tab w:val="left" w:pos="7371"/>
        </w:tabs>
        <w:spacing w:line="240" w:lineRule="auto"/>
        <w:jc w:val="both"/>
        <w:rPr>
          <w:ins w:id="11655" w:author="Mohsen Jafarinejad" w:date="2019-04-27T14:29:00Z"/>
          <w:rtl/>
        </w:rPr>
        <w:pPrChange w:id="11656" w:author="Mohsen Jafarinejad" w:date="2019-05-08T17:15:00Z">
          <w:pPr>
            <w:pStyle w:val="payannameh"/>
            <w:tabs>
              <w:tab w:val="left" w:pos="0"/>
              <w:tab w:val="left" w:pos="7371"/>
            </w:tabs>
            <w:spacing w:line="240" w:lineRule="auto"/>
          </w:pPr>
        </w:pPrChange>
      </w:pPr>
      <w:r w:rsidRPr="002B72E7">
        <w:rPr>
          <w:rtl/>
        </w:rPr>
        <w:t xml:space="preserve">نشت اکسیژن از غشاء که باعث ترجیح اکسیژن از طرف </w:t>
      </w:r>
      <w:r w:rsidR="000B0AD8" w:rsidRPr="002B72E7">
        <w:rPr>
          <w:rtl/>
        </w:rPr>
        <w:t>باکتر</w:t>
      </w:r>
      <w:r w:rsidR="000B0AD8" w:rsidRPr="002B72E7">
        <w:rPr>
          <w:rFonts w:hint="cs"/>
          <w:rtl/>
        </w:rPr>
        <w:t>ی‌</w:t>
      </w:r>
      <w:r w:rsidR="000B0AD8" w:rsidRPr="002B72E7">
        <w:rPr>
          <w:rFonts w:hint="eastAsia"/>
          <w:rtl/>
        </w:rPr>
        <w:t>ها</w:t>
      </w:r>
      <w:r w:rsidRPr="002B72E7">
        <w:rPr>
          <w:rtl/>
        </w:rPr>
        <w:t xml:space="preserve"> بجای الکترود </w:t>
      </w:r>
      <w:r w:rsidR="000B0AD8" w:rsidRPr="002B72E7">
        <w:rPr>
          <w:rtl/>
        </w:rPr>
        <w:t>م</w:t>
      </w:r>
      <w:r w:rsidR="000B0AD8" w:rsidRPr="002B72E7">
        <w:rPr>
          <w:rFonts w:hint="cs"/>
          <w:rtl/>
        </w:rPr>
        <w:t>ی‌</w:t>
      </w:r>
      <w:r w:rsidR="000B0AD8" w:rsidRPr="002B72E7">
        <w:rPr>
          <w:rFonts w:hint="eastAsia"/>
          <w:rtl/>
        </w:rPr>
        <w:t>گردد</w:t>
      </w:r>
      <w:r w:rsidR="00821448">
        <w:rPr>
          <w:rFonts w:hint="cs"/>
          <w:rtl/>
        </w:rPr>
        <w:t xml:space="preserve">که </w:t>
      </w:r>
      <w:r w:rsidR="005B1876">
        <w:rPr>
          <w:rFonts w:hint="cs"/>
          <w:rtl/>
        </w:rPr>
        <w:t>م</w:t>
      </w:r>
      <w:r w:rsidR="00821448">
        <w:rPr>
          <w:rFonts w:hint="cs"/>
          <w:rtl/>
        </w:rPr>
        <w:t xml:space="preserve">قدارآن درجدول زیر از تحقیق صورت گرفته در دانشگاه </w:t>
      </w:r>
      <w:r w:rsidR="00821448">
        <w:t>NTNU</w:t>
      </w:r>
      <w:r w:rsidR="00821448">
        <w:rPr>
          <w:rFonts w:hint="cs"/>
          <w:rtl/>
        </w:rPr>
        <w:t xml:space="preserve"> </w:t>
      </w:r>
      <w:sdt>
        <w:sdtPr>
          <w:rPr>
            <w:rFonts w:hint="cs"/>
            <w:rtl/>
          </w:rPr>
          <w:id w:val="1534537144"/>
          <w:citation/>
        </w:sdtPr>
        <w:sdtEndPr/>
        <w:sdtContent>
          <w:r w:rsidR="00DC0BAE">
            <w:rPr>
              <w:rStyle w:val="tgc"/>
              <w:rtl/>
            </w:rPr>
            <w:fldChar w:fldCharType="begin"/>
          </w:r>
          <w:r w:rsidR="00EA6BD0">
            <w:rPr>
              <w:rStyle w:val="tgc"/>
            </w:rPr>
            <w:instrText xml:space="preserve">CITATION 65 \l 1065 </w:instrText>
          </w:r>
          <w:r w:rsidR="00DC0BAE">
            <w:rPr>
              <w:rStyle w:val="tgc"/>
              <w:rtl/>
            </w:rPr>
            <w:fldChar w:fldCharType="separate"/>
          </w:r>
          <w:r w:rsidR="00F81795">
            <w:rPr>
              <w:noProof/>
            </w:rPr>
            <w:t>[62]</w:t>
          </w:r>
          <w:r w:rsidR="00DC0BAE">
            <w:rPr>
              <w:rStyle w:val="tgc"/>
              <w:rtl/>
            </w:rPr>
            <w:fldChar w:fldCharType="end"/>
          </w:r>
        </w:sdtContent>
      </w:sdt>
      <w:r w:rsidR="005B1876">
        <w:rPr>
          <w:rFonts w:hint="cs"/>
          <w:rtl/>
        </w:rPr>
        <w:t xml:space="preserve"> درنظر گرفته شده است</w:t>
      </w:r>
      <w:ins w:id="11657" w:author="Mohsen Jafarinejad" w:date="2019-05-11T14:29:00Z">
        <w:r w:rsidR="00AB556D">
          <w:rPr>
            <w:rFonts w:hint="cs"/>
            <w:rtl/>
          </w:rPr>
          <w:t xml:space="preserve"> </w:t>
        </w:r>
      </w:ins>
      <w:r w:rsidRPr="002B72E7">
        <w:rPr>
          <w:rtl/>
        </w:rPr>
        <w:t>:</w:t>
      </w:r>
    </w:p>
    <w:p w14:paraId="31DA57AF" w14:textId="77777777" w:rsidR="00022EAF" w:rsidRDefault="00022EAF" w:rsidP="00471B4D">
      <w:pPr>
        <w:pStyle w:val="payannameh"/>
        <w:tabs>
          <w:tab w:val="left" w:pos="0"/>
          <w:tab w:val="left" w:pos="7371"/>
        </w:tabs>
        <w:spacing w:line="240" w:lineRule="auto"/>
      </w:pPr>
    </w:p>
    <w:p w14:paraId="2D4BF6DB" w14:textId="3F1B81BC" w:rsidR="00983F48" w:rsidDel="00253AD4" w:rsidRDefault="00983F48" w:rsidP="00997A3D">
      <w:pPr>
        <w:pStyle w:val="a3"/>
        <w:rPr>
          <w:del w:id="11658" w:author="Mohsen Jafarinejad" w:date="2019-04-06T08:58:00Z"/>
          <w:rtl/>
        </w:rPr>
      </w:pPr>
      <w:bookmarkStart w:id="11659" w:name="_Toc8550996"/>
      <w:bookmarkEnd w:id="11659"/>
    </w:p>
    <w:p w14:paraId="2595EE3C" w14:textId="54CE0705" w:rsidR="00821448" w:rsidRPr="00821448" w:rsidRDefault="00821448" w:rsidP="00997A3D">
      <w:pPr>
        <w:pStyle w:val="a3"/>
      </w:pPr>
      <w:bookmarkStart w:id="11660" w:name="_Toc8550997"/>
      <w:r>
        <w:rPr>
          <w:rFonts w:hint="cs"/>
          <w:rtl/>
        </w:rPr>
        <w:t xml:space="preserve">جدول </w:t>
      </w:r>
      <w:r w:rsidRPr="00821448">
        <w:rPr>
          <w:rFonts w:hint="cs"/>
          <w:rtl/>
        </w:rPr>
        <w:t xml:space="preserve">نرخ </w:t>
      </w:r>
      <w:ins w:id="11661" w:author="Mohsen" w:date="2019-03-17T16:51:00Z">
        <w:r w:rsidR="00CF0011">
          <w:rPr>
            <w:rtl/>
          </w:rPr>
          <w:t>واکنش‌ها</w:t>
        </w:r>
        <w:r w:rsidR="00CF0011">
          <w:rPr>
            <w:rFonts w:hint="cs"/>
            <w:rtl/>
          </w:rPr>
          <w:t>ی</w:t>
        </w:r>
      </w:ins>
      <w:del w:id="11662" w:author="Mohsen" w:date="2019-03-17T16:51:00Z">
        <w:r w:rsidRPr="00821448" w:rsidDel="00CF0011">
          <w:rPr>
            <w:rFonts w:hint="cs"/>
            <w:rtl/>
          </w:rPr>
          <w:delText>واکنش های</w:delText>
        </w:r>
      </w:del>
      <w:r w:rsidRPr="00821448">
        <w:rPr>
          <w:rFonts w:hint="cs"/>
          <w:rtl/>
        </w:rPr>
        <w:t xml:space="preserve"> کلی مورد استفاده در مقاله</w:t>
      </w:r>
      <w:bookmarkEnd w:id="11660"/>
    </w:p>
    <w:tbl>
      <w:tblPr>
        <w:tblW w:w="8460" w:type="dxa"/>
        <w:jc w:val="center"/>
        <w:tblLook w:val="04A0" w:firstRow="1" w:lastRow="0" w:firstColumn="1" w:lastColumn="0" w:noHBand="0" w:noVBand="1"/>
      </w:tblPr>
      <w:tblGrid>
        <w:gridCol w:w="2680"/>
        <w:gridCol w:w="3100"/>
        <w:gridCol w:w="2680"/>
      </w:tblGrid>
      <w:tr w:rsidR="005B1876" w:rsidRPr="005B1876" w14:paraId="651F96D5" w14:textId="77777777" w:rsidTr="005B1876">
        <w:trPr>
          <w:trHeight w:val="555"/>
          <w:jc w:val="center"/>
        </w:trPr>
        <w:tc>
          <w:tcPr>
            <w:tcW w:w="2680" w:type="dxa"/>
            <w:tcBorders>
              <w:top w:val="single" w:sz="4" w:space="0" w:color="auto"/>
              <w:left w:val="single" w:sz="4" w:space="0" w:color="auto"/>
              <w:bottom w:val="single" w:sz="4" w:space="0" w:color="auto"/>
              <w:right w:val="single" w:sz="4" w:space="0" w:color="auto"/>
            </w:tcBorders>
            <w:shd w:val="clear" w:color="000000" w:fill="8DB4E2"/>
            <w:noWrap/>
            <w:vAlign w:val="center"/>
            <w:hideMark/>
          </w:tcPr>
          <w:p w14:paraId="41247104" w14:textId="77777777" w:rsidR="00821448" w:rsidRDefault="00821448" w:rsidP="005E409E">
            <w:pPr>
              <w:tabs>
                <w:tab w:val="left" w:pos="0"/>
                <w:tab w:val="left" w:pos="7371"/>
              </w:tabs>
              <w:bidi/>
              <w:spacing w:after="0" w:line="240" w:lineRule="auto"/>
              <w:jc w:val="center"/>
              <w:rPr>
                <w:rFonts w:ascii="Calibri" w:eastAsia="Times New Roman" w:hAnsi="Calibri" w:cs="Times New Roman"/>
                <w:color w:val="000000"/>
                <w:rtl/>
              </w:rPr>
            </w:pPr>
          </w:p>
          <w:p w14:paraId="07D8C5A8" w14:textId="19267172" w:rsidR="005B1876" w:rsidRPr="005B1876" w:rsidRDefault="005B1876" w:rsidP="005E409E">
            <w:pPr>
              <w:tabs>
                <w:tab w:val="left" w:pos="0"/>
                <w:tab w:val="left" w:pos="7371"/>
              </w:tabs>
              <w:bidi/>
              <w:spacing w:after="0" w:line="240" w:lineRule="auto"/>
              <w:jc w:val="center"/>
              <w:rPr>
                <w:rFonts w:ascii="Calibri" w:eastAsia="Times New Roman" w:hAnsi="Calibri" w:cs="Times New Roman"/>
                <w:color w:val="000000"/>
              </w:rPr>
            </w:pPr>
            <w:r w:rsidRPr="005B1876">
              <w:rPr>
                <w:rFonts w:ascii="Calibri" w:eastAsia="Times New Roman" w:hAnsi="Calibri" w:cs="Times New Roman"/>
                <w:color w:val="000000"/>
                <w:rtl/>
              </w:rPr>
              <w:t>مقدار</w:t>
            </w:r>
            <w:del w:id="11663" w:author="Mohsen" w:date="2019-03-17T16:53:00Z">
              <w:r w:rsidRPr="005B1876" w:rsidDel="00CF0011">
                <w:rPr>
                  <w:rFonts w:ascii="Calibri" w:eastAsia="Times New Roman" w:hAnsi="Calibri" w:cs="Times New Roman"/>
                  <w:color w:val="000000"/>
                  <w:rtl/>
                </w:rPr>
                <w:delText xml:space="preserve"> </w:delText>
              </w:r>
            </w:del>
          </w:p>
        </w:tc>
        <w:tc>
          <w:tcPr>
            <w:tcW w:w="3100" w:type="dxa"/>
            <w:tcBorders>
              <w:top w:val="single" w:sz="4" w:space="0" w:color="auto"/>
              <w:left w:val="nil"/>
              <w:bottom w:val="single" w:sz="4" w:space="0" w:color="auto"/>
              <w:right w:val="single" w:sz="4" w:space="0" w:color="auto"/>
            </w:tcBorders>
            <w:shd w:val="clear" w:color="000000" w:fill="8DB4E2"/>
            <w:noWrap/>
            <w:vAlign w:val="center"/>
            <w:hideMark/>
          </w:tcPr>
          <w:p w14:paraId="22236CCA" w14:textId="77777777" w:rsidR="005B1876" w:rsidRPr="005B1876" w:rsidRDefault="005B1876" w:rsidP="005E409E">
            <w:pPr>
              <w:tabs>
                <w:tab w:val="left" w:pos="0"/>
                <w:tab w:val="left" w:pos="7371"/>
              </w:tabs>
              <w:bidi/>
              <w:spacing w:after="0" w:line="240" w:lineRule="auto"/>
              <w:jc w:val="center"/>
              <w:rPr>
                <w:rFonts w:ascii="Calibri" w:eastAsia="Times New Roman" w:hAnsi="Calibri" w:cs="Times New Roman"/>
                <w:color w:val="000000"/>
              </w:rPr>
            </w:pPr>
            <w:r w:rsidRPr="005B1876">
              <w:rPr>
                <w:rFonts w:ascii="Calibri" w:eastAsia="Times New Roman" w:hAnsi="Calibri" w:cs="Times New Roman"/>
                <w:color w:val="000000"/>
                <w:rtl/>
              </w:rPr>
              <w:t>نوع واکنش</w:t>
            </w:r>
          </w:p>
        </w:tc>
        <w:tc>
          <w:tcPr>
            <w:tcW w:w="2680" w:type="dxa"/>
            <w:tcBorders>
              <w:top w:val="single" w:sz="4" w:space="0" w:color="auto"/>
              <w:left w:val="nil"/>
              <w:bottom w:val="single" w:sz="4" w:space="0" w:color="auto"/>
              <w:right w:val="single" w:sz="4" w:space="0" w:color="auto"/>
            </w:tcBorders>
            <w:shd w:val="clear" w:color="000000" w:fill="8DB4E2"/>
            <w:noWrap/>
            <w:vAlign w:val="center"/>
            <w:hideMark/>
          </w:tcPr>
          <w:p w14:paraId="4411420C" w14:textId="77777777" w:rsidR="005B1876" w:rsidRPr="005B1876" w:rsidRDefault="005B1876" w:rsidP="005E409E">
            <w:pPr>
              <w:tabs>
                <w:tab w:val="left" w:pos="0"/>
                <w:tab w:val="left" w:pos="7371"/>
              </w:tabs>
              <w:bidi/>
              <w:spacing w:after="0" w:line="240" w:lineRule="auto"/>
              <w:jc w:val="center"/>
              <w:rPr>
                <w:rFonts w:ascii="Calibri" w:eastAsia="Times New Roman" w:hAnsi="Calibri" w:cs="Times New Roman"/>
                <w:color w:val="000000"/>
              </w:rPr>
            </w:pPr>
            <w:r w:rsidRPr="005B1876">
              <w:rPr>
                <w:rFonts w:ascii="Calibri" w:eastAsia="Times New Roman" w:hAnsi="Calibri" w:cs="Times New Roman"/>
                <w:color w:val="000000"/>
                <w:rtl/>
              </w:rPr>
              <w:t>نماد</w:t>
            </w:r>
          </w:p>
        </w:tc>
      </w:tr>
      <w:tr w:rsidR="005B1876" w:rsidRPr="005B1876" w14:paraId="13F17437" w14:textId="77777777" w:rsidTr="005B1876">
        <w:trPr>
          <w:trHeight w:val="390"/>
          <w:jc w:val="center"/>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07EA465E" w14:textId="77777777" w:rsidR="005B1876" w:rsidRPr="005B1876" w:rsidRDefault="005B1876" w:rsidP="005E409E">
            <w:pPr>
              <w:tabs>
                <w:tab w:val="left" w:pos="0"/>
                <w:tab w:val="left" w:pos="7371"/>
              </w:tabs>
              <w:spacing w:after="0" w:line="240" w:lineRule="auto"/>
              <w:jc w:val="center"/>
              <w:rPr>
                <w:rFonts w:asciiTheme="majorBidi" w:eastAsia="Times New Roman" w:hAnsiTheme="majorBidi" w:cstheme="majorBidi"/>
                <w:color w:val="000000"/>
              </w:rPr>
            </w:pPr>
            <w:r w:rsidRPr="005B1876">
              <w:rPr>
                <w:rFonts w:asciiTheme="majorBidi" w:eastAsia="Times New Roman" w:hAnsiTheme="majorBidi" w:cstheme="majorBidi"/>
                <w:color w:val="000000"/>
              </w:rPr>
              <w:t>1.23E-03</w:t>
            </w:r>
          </w:p>
        </w:tc>
        <w:tc>
          <w:tcPr>
            <w:tcW w:w="3100" w:type="dxa"/>
            <w:tcBorders>
              <w:top w:val="nil"/>
              <w:left w:val="nil"/>
              <w:bottom w:val="single" w:sz="4" w:space="0" w:color="auto"/>
              <w:right w:val="single" w:sz="4" w:space="0" w:color="auto"/>
            </w:tcBorders>
            <w:shd w:val="clear" w:color="auto" w:fill="auto"/>
            <w:noWrap/>
            <w:vAlign w:val="center"/>
            <w:hideMark/>
          </w:tcPr>
          <w:p w14:paraId="419A4796" w14:textId="77777777" w:rsidR="005B1876" w:rsidRPr="005B1876" w:rsidRDefault="005B1876" w:rsidP="005E409E">
            <w:pPr>
              <w:tabs>
                <w:tab w:val="left" w:pos="0"/>
                <w:tab w:val="left" w:pos="7371"/>
              </w:tabs>
              <w:bidi/>
              <w:spacing w:after="0" w:line="240" w:lineRule="auto"/>
              <w:jc w:val="center"/>
              <w:rPr>
                <w:rFonts w:ascii="Calibri" w:eastAsia="Times New Roman" w:hAnsi="Calibri" w:cs="Times New Roman"/>
                <w:color w:val="000000"/>
              </w:rPr>
            </w:pPr>
            <w:r w:rsidRPr="005B1876">
              <w:rPr>
                <w:rFonts w:ascii="Calibri" w:eastAsia="Times New Roman" w:hAnsi="Calibri" w:cs="Times New Roman"/>
                <w:color w:val="000000"/>
                <w:rtl/>
              </w:rPr>
              <w:t>واکنش آند- اکسایش بی‌هوازی لاکتات</w:t>
            </w:r>
          </w:p>
        </w:tc>
        <w:tc>
          <w:tcPr>
            <w:tcW w:w="2680" w:type="dxa"/>
            <w:tcBorders>
              <w:top w:val="nil"/>
              <w:left w:val="nil"/>
              <w:bottom w:val="single" w:sz="4" w:space="0" w:color="auto"/>
              <w:right w:val="single" w:sz="4" w:space="0" w:color="auto"/>
            </w:tcBorders>
            <w:shd w:val="clear" w:color="auto" w:fill="auto"/>
            <w:noWrap/>
            <w:vAlign w:val="center"/>
            <w:hideMark/>
          </w:tcPr>
          <w:p w14:paraId="56B90B40" w14:textId="77777777" w:rsidR="005B1876" w:rsidRPr="005B1876" w:rsidRDefault="005B1876" w:rsidP="005E409E">
            <w:pPr>
              <w:tabs>
                <w:tab w:val="left" w:pos="0"/>
                <w:tab w:val="left" w:pos="7371"/>
              </w:tabs>
              <w:spacing w:after="0" w:line="240" w:lineRule="auto"/>
              <w:jc w:val="center"/>
              <w:rPr>
                <w:rFonts w:asciiTheme="majorBidi" w:eastAsia="Times New Roman" w:hAnsiTheme="majorBidi" w:cstheme="majorBidi"/>
                <w:color w:val="000000"/>
                <w:sz w:val="24"/>
                <w:szCs w:val="24"/>
              </w:rPr>
            </w:pPr>
            <w:r w:rsidRPr="005B1876">
              <w:rPr>
                <w:rFonts w:asciiTheme="majorBidi" w:eastAsia="Times New Roman" w:hAnsiTheme="majorBidi" w:cstheme="majorBidi"/>
                <w:color w:val="000000"/>
                <w:sz w:val="24"/>
                <w:szCs w:val="24"/>
              </w:rPr>
              <w:t>K1</w:t>
            </w:r>
          </w:p>
        </w:tc>
      </w:tr>
      <w:tr w:rsidR="005B1876" w:rsidRPr="005B1876" w14:paraId="2F7857C5" w14:textId="77777777" w:rsidTr="005B1876">
        <w:trPr>
          <w:trHeight w:val="390"/>
          <w:jc w:val="center"/>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31040CEA" w14:textId="77777777" w:rsidR="005B1876" w:rsidRPr="005B1876" w:rsidRDefault="005B1876" w:rsidP="005E409E">
            <w:pPr>
              <w:tabs>
                <w:tab w:val="left" w:pos="0"/>
                <w:tab w:val="left" w:pos="7371"/>
              </w:tabs>
              <w:spacing w:after="0" w:line="240" w:lineRule="auto"/>
              <w:jc w:val="center"/>
              <w:rPr>
                <w:rFonts w:asciiTheme="majorBidi" w:eastAsia="Times New Roman" w:hAnsiTheme="majorBidi" w:cstheme="majorBidi"/>
                <w:color w:val="000000"/>
              </w:rPr>
            </w:pPr>
            <w:r w:rsidRPr="005B1876">
              <w:rPr>
                <w:rFonts w:asciiTheme="majorBidi" w:eastAsia="Times New Roman" w:hAnsiTheme="majorBidi" w:cstheme="majorBidi"/>
                <w:color w:val="000000"/>
              </w:rPr>
              <w:t>1.00E+10</w:t>
            </w:r>
          </w:p>
        </w:tc>
        <w:tc>
          <w:tcPr>
            <w:tcW w:w="3100" w:type="dxa"/>
            <w:tcBorders>
              <w:top w:val="nil"/>
              <w:left w:val="nil"/>
              <w:bottom w:val="single" w:sz="4" w:space="0" w:color="auto"/>
              <w:right w:val="single" w:sz="4" w:space="0" w:color="auto"/>
            </w:tcBorders>
            <w:shd w:val="clear" w:color="auto" w:fill="auto"/>
            <w:noWrap/>
            <w:vAlign w:val="center"/>
            <w:hideMark/>
          </w:tcPr>
          <w:p w14:paraId="037049EC" w14:textId="2095269C" w:rsidR="005B1876" w:rsidRPr="005B1876" w:rsidRDefault="005B1876" w:rsidP="005E409E">
            <w:pPr>
              <w:tabs>
                <w:tab w:val="left" w:pos="0"/>
                <w:tab w:val="left" w:pos="7371"/>
              </w:tabs>
              <w:bidi/>
              <w:spacing w:after="0" w:line="240" w:lineRule="auto"/>
              <w:jc w:val="center"/>
              <w:rPr>
                <w:rFonts w:ascii="Calibri" w:eastAsia="Times New Roman" w:hAnsi="Calibri" w:cs="Times New Roman"/>
                <w:color w:val="000000"/>
              </w:rPr>
            </w:pPr>
            <w:r w:rsidRPr="005B1876">
              <w:rPr>
                <w:rFonts w:ascii="Calibri" w:eastAsia="Times New Roman" w:hAnsi="Calibri" w:cs="Times New Roman"/>
                <w:color w:val="000000"/>
                <w:rtl/>
              </w:rPr>
              <w:t>واکنش کاتد-</w:t>
            </w:r>
            <w:r w:rsidR="00D970F0">
              <w:rPr>
                <w:rFonts w:ascii="Calibri" w:eastAsia="Times New Roman" w:hAnsi="Calibri" w:cs="Times New Roman"/>
                <w:color w:val="000000"/>
              </w:rPr>
              <w:t xml:space="preserve"> </w:t>
            </w:r>
            <w:r w:rsidRPr="005B1876">
              <w:rPr>
                <w:rFonts w:ascii="Calibri" w:eastAsia="Times New Roman" w:hAnsi="Calibri" w:cs="Times New Roman"/>
                <w:color w:val="000000"/>
                <w:rtl/>
              </w:rPr>
              <w:t>کاهش هیدروژن با اکسیژن</w:t>
            </w:r>
          </w:p>
        </w:tc>
        <w:tc>
          <w:tcPr>
            <w:tcW w:w="2680" w:type="dxa"/>
            <w:tcBorders>
              <w:top w:val="nil"/>
              <w:left w:val="nil"/>
              <w:bottom w:val="single" w:sz="4" w:space="0" w:color="auto"/>
              <w:right w:val="single" w:sz="4" w:space="0" w:color="auto"/>
            </w:tcBorders>
            <w:shd w:val="clear" w:color="auto" w:fill="auto"/>
            <w:noWrap/>
            <w:vAlign w:val="center"/>
            <w:hideMark/>
          </w:tcPr>
          <w:p w14:paraId="05D09F35" w14:textId="77777777" w:rsidR="005B1876" w:rsidRPr="005B1876" w:rsidRDefault="005B1876" w:rsidP="005E409E">
            <w:pPr>
              <w:tabs>
                <w:tab w:val="left" w:pos="0"/>
                <w:tab w:val="left" w:pos="7371"/>
              </w:tabs>
              <w:spacing w:after="0" w:line="240" w:lineRule="auto"/>
              <w:jc w:val="center"/>
              <w:rPr>
                <w:rFonts w:asciiTheme="majorBidi" w:eastAsia="Times New Roman" w:hAnsiTheme="majorBidi" w:cstheme="majorBidi"/>
                <w:color w:val="000000"/>
                <w:sz w:val="24"/>
                <w:szCs w:val="24"/>
              </w:rPr>
            </w:pPr>
            <w:r w:rsidRPr="005B1876">
              <w:rPr>
                <w:rFonts w:asciiTheme="majorBidi" w:eastAsia="Times New Roman" w:hAnsiTheme="majorBidi" w:cstheme="majorBidi"/>
                <w:color w:val="000000"/>
                <w:sz w:val="24"/>
                <w:szCs w:val="24"/>
              </w:rPr>
              <w:t>K2</w:t>
            </w:r>
          </w:p>
        </w:tc>
      </w:tr>
      <w:tr w:rsidR="005B1876" w:rsidRPr="005B1876" w14:paraId="2C6A09C5" w14:textId="77777777" w:rsidTr="005B1876">
        <w:trPr>
          <w:trHeight w:val="390"/>
          <w:jc w:val="center"/>
        </w:trPr>
        <w:tc>
          <w:tcPr>
            <w:tcW w:w="2680" w:type="dxa"/>
            <w:tcBorders>
              <w:top w:val="nil"/>
              <w:left w:val="single" w:sz="4" w:space="0" w:color="auto"/>
              <w:bottom w:val="single" w:sz="4" w:space="0" w:color="auto"/>
              <w:right w:val="single" w:sz="4" w:space="0" w:color="auto"/>
            </w:tcBorders>
            <w:shd w:val="clear" w:color="auto" w:fill="auto"/>
            <w:noWrap/>
            <w:vAlign w:val="center"/>
            <w:hideMark/>
          </w:tcPr>
          <w:p w14:paraId="36CBFE27" w14:textId="77777777" w:rsidR="005B1876" w:rsidRPr="005B1876" w:rsidRDefault="005B1876" w:rsidP="005E409E">
            <w:pPr>
              <w:tabs>
                <w:tab w:val="left" w:pos="0"/>
                <w:tab w:val="left" w:pos="7371"/>
              </w:tabs>
              <w:spacing w:after="0" w:line="240" w:lineRule="auto"/>
              <w:jc w:val="center"/>
              <w:rPr>
                <w:rFonts w:asciiTheme="majorBidi" w:eastAsia="Times New Roman" w:hAnsiTheme="majorBidi" w:cstheme="majorBidi"/>
                <w:color w:val="000000"/>
              </w:rPr>
            </w:pPr>
            <w:r w:rsidRPr="005B1876">
              <w:rPr>
                <w:rFonts w:asciiTheme="majorBidi" w:eastAsia="Times New Roman" w:hAnsiTheme="majorBidi" w:cstheme="majorBidi"/>
                <w:color w:val="000000"/>
              </w:rPr>
              <w:t>1.00E+05</w:t>
            </w:r>
          </w:p>
        </w:tc>
        <w:tc>
          <w:tcPr>
            <w:tcW w:w="3100" w:type="dxa"/>
            <w:tcBorders>
              <w:top w:val="nil"/>
              <w:left w:val="nil"/>
              <w:bottom w:val="single" w:sz="4" w:space="0" w:color="auto"/>
              <w:right w:val="single" w:sz="4" w:space="0" w:color="auto"/>
            </w:tcBorders>
            <w:shd w:val="clear" w:color="auto" w:fill="auto"/>
            <w:noWrap/>
            <w:vAlign w:val="center"/>
            <w:hideMark/>
          </w:tcPr>
          <w:p w14:paraId="4AE1F2FD" w14:textId="15D17C2A" w:rsidR="005B1876" w:rsidRPr="005B1876" w:rsidRDefault="005B1876" w:rsidP="005E409E">
            <w:pPr>
              <w:tabs>
                <w:tab w:val="left" w:pos="0"/>
                <w:tab w:val="left" w:pos="7371"/>
              </w:tabs>
              <w:bidi/>
              <w:spacing w:after="0" w:line="240" w:lineRule="auto"/>
              <w:jc w:val="center"/>
              <w:rPr>
                <w:rFonts w:ascii="Calibri" w:eastAsia="Times New Roman" w:hAnsi="Calibri" w:cs="Times New Roman"/>
                <w:color w:val="000000"/>
              </w:rPr>
            </w:pPr>
            <w:r w:rsidRPr="005B1876">
              <w:rPr>
                <w:rFonts w:ascii="Calibri" w:eastAsia="Times New Roman" w:hAnsi="Calibri" w:cs="Times New Roman"/>
                <w:color w:val="000000"/>
                <w:rtl/>
              </w:rPr>
              <w:t>واکنش آند-</w:t>
            </w:r>
            <w:r w:rsidR="00D970F0">
              <w:rPr>
                <w:rFonts w:ascii="Calibri" w:eastAsia="Times New Roman" w:hAnsi="Calibri" w:cs="Times New Roman"/>
                <w:color w:val="000000"/>
              </w:rPr>
              <w:t xml:space="preserve"> </w:t>
            </w:r>
            <w:r w:rsidRPr="005B1876">
              <w:rPr>
                <w:rFonts w:ascii="Calibri" w:eastAsia="Times New Roman" w:hAnsi="Calibri" w:cs="Times New Roman"/>
                <w:color w:val="000000"/>
                <w:rtl/>
              </w:rPr>
              <w:t>اکسایش هوازی لاکتات</w:t>
            </w:r>
          </w:p>
        </w:tc>
        <w:tc>
          <w:tcPr>
            <w:tcW w:w="2680" w:type="dxa"/>
            <w:tcBorders>
              <w:top w:val="nil"/>
              <w:left w:val="nil"/>
              <w:bottom w:val="single" w:sz="4" w:space="0" w:color="auto"/>
              <w:right w:val="single" w:sz="4" w:space="0" w:color="auto"/>
            </w:tcBorders>
            <w:shd w:val="clear" w:color="auto" w:fill="auto"/>
            <w:noWrap/>
            <w:vAlign w:val="center"/>
            <w:hideMark/>
          </w:tcPr>
          <w:p w14:paraId="59339F10" w14:textId="77777777" w:rsidR="005B1876" w:rsidRPr="005B1876" w:rsidRDefault="005B1876" w:rsidP="005E409E">
            <w:pPr>
              <w:tabs>
                <w:tab w:val="left" w:pos="0"/>
                <w:tab w:val="left" w:pos="7371"/>
              </w:tabs>
              <w:spacing w:after="0" w:line="240" w:lineRule="auto"/>
              <w:jc w:val="center"/>
              <w:rPr>
                <w:rFonts w:asciiTheme="majorBidi" w:eastAsia="Times New Roman" w:hAnsiTheme="majorBidi" w:cstheme="majorBidi"/>
                <w:color w:val="000000"/>
                <w:sz w:val="24"/>
                <w:szCs w:val="24"/>
              </w:rPr>
            </w:pPr>
            <w:r w:rsidRPr="005B1876">
              <w:rPr>
                <w:rFonts w:asciiTheme="majorBidi" w:eastAsia="Times New Roman" w:hAnsiTheme="majorBidi" w:cstheme="majorBidi"/>
                <w:color w:val="000000"/>
                <w:sz w:val="24"/>
                <w:szCs w:val="24"/>
              </w:rPr>
              <w:t>K3</w:t>
            </w:r>
          </w:p>
        </w:tc>
      </w:tr>
      <w:tr w:rsidR="005B1876" w:rsidRPr="005B1876" w14:paraId="22C0389C" w14:textId="77777777" w:rsidTr="005B1876">
        <w:trPr>
          <w:trHeight w:val="390"/>
          <w:jc w:val="center"/>
        </w:trPr>
        <w:tc>
          <w:tcPr>
            <w:tcW w:w="8460"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B05A60D" w14:textId="77777777" w:rsidR="005B1876" w:rsidRPr="005B1876" w:rsidRDefault="005B1876" w:rsidP="005E409E">
            <w:pPr>
              <w:tabs>
                <w:tab w:val="left" w:pos="0"/>
                <w:tab w:val="left" w:pos="7371"/>
              </w:tabs>
              <w:bidi/>
              <w:spacing w:after="0" w:line="240" w:lineRule="auto"/>
              <w:jc w:val="center"/>
              <w:rPr>
                <w:rFonts w:ascii="Times New Roman" w:eastAsia="Times New Roman" w:hAnsi="Times New Roman" w:cs="B Zar"/>
                <w:color w:val="000000"/>
                <w:sz w:val="24"/>
                <w:szCs w:val="24"/>
              </w:rPr>
            </w:pPr>
            <w:r w:rsidRPr="005B1876">
              <w:rPr>
                <w:rFonts w:ascii="Times New Roman" w:eastAsia="Times New Roman" w:hAnsi="Times New Roman" w:cs="B Zar"/>
                <w:color w:val="000000"/>
                <w:sz w:val="24"/>
                <w:szCs w:val="24"/>
                <w:rtl/>
              </w:rPr>
              <w:t xml:space="preserve">مقادیر بالا از مدل شبیه سازی شده در دانشگاه </w:t>
            </w:r>
            <w:r w:rsidRPr="005B1876">
              <w:rPr>
                <w:rFonts w:ascii="Times New Roman" w:eastAsia="Times New Roman" w:hAnsi="Times New Roman" w:cs="B Zar"/>
                <w:color w:val="000000"/>
              </w:rPr>
              <w:t>NTNU</w:t>
            </w:r>
            <w:r w:rsidRPr="005B1876">
              <w:rPr>
                <w:rFonts w:ascii="Times New Roman" w:eastAsia="Times New Roman" w:hAnsi="Times New Roman" w:cs="B Zar"/>
                <w:color w:val="000000"/>
                <w:sz w:val="24"/>
                <w:szCs w:val="24"/>
                <w:rtl/>
              </w:rPr>
              <w:t xml:space="preserve"> برداشت شده است</w:t>
            </w:r>
          </w:p>
        </w:tc>
      </w:tr>
    </w:tbl>
    <w:p w14:paraId="14A0F0A0" w14:textId="40208CB4" w:rsidR="00280AFB" w:rsidDel="001247A3" w:rsidRDefault="00280AFB" w:rsidP="005E409E">
      <w:pPr>
        <w:pStyle w:val="payannameh"/>
        <w:tabs>
          <w:tab w:val="left" w:pos="0"/>
          <w:tab w:val="left" w:pos="7371"/>
        </w:tabs>
        <w:spacing w:line="240" w:lineRule="auto"/>
        <w:rPr>
          <w:del w:id="11664" w:author="Mohsen Jafarinejad" w:date="2019-04-06T09:01:00Z"/>
          <w:rtl/>
        </w:rPr>
      </w:pPr>
    </w:p>
    <w:p w14:paraId="3D924790" w14:textId="1DD126E6" w:rsidR="001178A9" w:rsidRDefault="001178A9" w:rsidP="005E409E">
      <w:pPr>
        <w:pStyle w:val="payannameh"/>
        <w:tabs>
          <w:tab w:val="left" w:pos="0"/>
          <w:tab w:val="left" w:pos="7371"/>
        </w:tabs>
        <w:spacing w:line="240" w:lineRule="auto"/>
        <w:rPr>
          <w:ins w:id="11665" w:author="Mohsen Jafarinejad" w:date="2019-04-28T10:21:00Z"/>
          <w:rtl/>
        </w:rPr>
      </w:pPr>
    </w:p>
    <w:p w14:paraId="7BCE0AC9" w14:textId="77777777" w:rsidR="00A47B72" w:rsidRPr="002B72E7" w:rsidRDefault="00A47B72" w:rsidP="005E409E">
      <w:pPr>
        <w:pStyle w:val="payannameh"/>
        <w:tabs>
          <w:tab w:val="left" w:pos="0"/>
          <w:tab w:val="left" w:pos="7371"/>
        </w:tabs>
        <w:spacing w:line="240" w:lineRule="auto"/>
      </w:pPr>
    </w:p>
    <w:p w14:paraId="7D3BEDA2" w14:textId="619990AF" w:rsidR="00280AFB" w:rsidRPr="002B72E7" w:rsidRDefault="00280AFB" w:rsidP="00B303C7">
      <w:pPr>
        <w:pStyle w:val="a0"/>
        <w:bidi/>
      </w:pPr>
      <w:bookmarkStart w:id="11666" w:name="_Toc3666291"/>
      <w:bookmarkStart w:id="11667" w:name="_Toc3666540"/>
      <w:bookmarkStart w:id="11668" w:name="_Toc8546186"/>
      <w:bookmarkStart w:id="11669" w:name="_Toc8550856"/>
      <w:r w:rsidRPr="002B72E7">
        <w:rPr>
          <w:rtl/>
        </w:rPr>
        <w:t xml:space="preserve">محاسبه غلظت </w:t>
      </w:r>
      <w:r w:rsidR="000B0AD8" w:rsidRPr="002B72E7">
        <w:rPr>
          <w:rtl/>
        </w:rPr>
        <w:t>گونه‌ها</w:t>
      </w:r>
      <w:bookmarkEnd w:id="11666"/>
      <w:bookmarkEnd w:id="11667"/>
      <w:bookmarkEnd w:id="11668"/>
      <w:bookmarkEnd w:id="11669"/>
    </w:p>
    <w:p w14:paraId="5311B828" w14:textId="6D3BB532" w:rsidR="001B03F2" w:rsidRDefault="00280AFB" w:rsidP="00983F48">
      <w:pPr>
        <w:pStyle w:val="payannameh"/>
        <w:tabs>
          <w:tab w:val="left" w:pos="0"/>
          <w:tab w:val="left" w:pos="567"/>
          <w:tab w:val="left" w:pos="7371"/>
        </w:tabs>
        <w:spacing w:line="240" w:lineRule="auto"/>
        <w:jc w:val="both"/>
        <w:rPr>
          <w:ins w:id="11670" w:author="Mohsen Jafarinejad" w:date="2019-05-08T17:16:00Z"/>
          <w:rtl/>
        </w:rPr>
      </w:pPr>
      <w:r w:rsidRPr="002B72E7">
        <w:rPr>
          <w:rtl/>
        </w:rPr>
        <w:t xml:space="preserve"> </w:t>
      </w:r>
      <w:r w:rsidRPr="002B72E7">
        <w:rPr>
          <w:rFonts w:ascii="Times New Roman" w:hAnsi="Times New Roman" w:cs="Times New Roman" w:hint="cs"/>
          <w:rtl/>
        </w:rPr>
        <w:t> </w:t>
      </w:r>
      <w:r w:rsidR="00983F48">
        <w:rPr>
          <w:rFonts w:ascii="Times New Roman" w:hAnsi="Times New Roman" w:cs="Times New Roman"/>
          <w:rtl/>
        </w:rPr>
        <w:tab/>
      </w:r>
      <w:r w:rsidRPr="002B72E7">
        <w:rPr>
          <w:rFonts w:hint="cs"/>
          <w:rtl/>
        </w:rPr>
        <w:t>غلظت</w:t>
      </w:r>
      <w:r w:rsidRPr="002B72E7">
        <w:rPr>
          <w:rtl/>
        </w:rPr>
        <w:t xml:space="preserve"> </w:t>
      </w:r>
      <w:r w:rsidR="000B0AD8" w:rsidRPr="002B72E7">
        <w:rPr>
          <w:rtl/>
        </w:rPr>
        <w:t>گونه‌ها</w:t>
      </w:r>
      <w:r w:rsidR="000B0AD8" w:rsidRPr="002B72E7">
        <w:rPr>
          <w:rFonts w:hint="cs"/>
          <w:rtl/>
        </w:rPr>
        <w:t>ی</w:t>
      </w:r>
      <w:r w:rsidRPr="002B72E7">
        <w:rPr>
          <w:rtl/>
        </w:rPr>
        <w:t xml:space="preserve"> </w:t>
      </w:r>
      <w:r w:rsidRPr="002B72E7">
        <w:rPr>
          <w:rFonts w:hint="cs"/>
          <w:rtl/>
        </w:rPr>
        <w:t>در</w:t>
      </w:r>
      <w:r w:rsidRPr="002B72E7">
        <w:rPr>
          <w:rtl/>
        </w:rPr>
        <w:t xml:space="preserve"> </w:t>
      </w:r>
      <w:r w:rsidRPr="002B72E7">
        <w:rPr>
          <w:rFonts w:hint="cs"/>
          <w:rtl/>
        </w:rPr>
        <w:t>پیل</w:t>
      </w:r>
      <w:r w:rsidRPr="002B72E7">
        <w:rPr>
          <w:rtl/>
        </w:rPr>
        <w:t xml:space="preserve"> </w:t>
      </w:r>
      <w:r w:rsidRPr="002B72E7">
        <w:rPr>
          <w:rFonts w:hint="cs"/>
          <w:rtl/>
        </w:rPr>
        <w:t>مقادیر</w:t>
      </w:r>
      <w:r w:rsidRPr="002B72E7">
        <w:rPr>
          <w:rtl/>
        </w:rPr>
        <w:t xml:space="preserve"> </w:t>
      </w:r>
      <w:r w:rsidRPr="002B72E7">
        <w:rPr>
          <w:rFonts w:hint="cs"/>
          <w:rtl/>
        </w:rPr>
        <w:t>غلظت</w:t>
      </w:r>
      <w:r w:rsidRPr="002B72E7">
        <w:rPr>
          <w:rtl/>
        </w:rPr>
        <w:t xml:space="preserve"> </w:t>
      </w:r>
      <w:r w:rsidRPr="002B72E7">
        <w:rPr>
          <w:rFonts w:hint="cs"/>
          <w:rtl/>
        </w:rPr>
        <w:t>ماکزیمم</w:t>
      </w:r>
      <w:r w:rsidRPr="002B72E7">
        <w:rPr>
          <w:rtl/>
        </w:rPr>
        <w:t xml:space="preserve"> </w:t>
      </w:r>
      <w:r w:rsidRPr="002B72E7">
        <w:rPr>
          <w:rFonts w:hint="cs"/>
          <w:rtl/>
        </w:rPr>
        <w:t>مورد</w:t>
      </w:r>
      <w:r w:rsidRPr="002B72E7">
        <w:rPr>
          <w:rtl/>
        </w:rPr>
        <w:t xml:space="preserve"> </w:t>
      </w:r>
      <w:r w:rsidRPr="002B72E7">
        <w:rPr>
          <w:rFonts w:hint="cs"/>
          <w:rtl/>
        </w:rPr>
        <w:t>استفاده</w:t>
      </w:r>
      <w:r w:rsidRPr="002B72E7">
        <w:rPr>
          <w:rtl/>
        </w:rPr>
        <w:t xml:space="preserve"> </w:t>
      </w:r>
      <w:r w:rsidRPr="002B72E7">
        <w:rPr>
          <w:rFonts w:hint="cs"/>
          <w:rtl/>
        </w:rPr>
        <w:t>در</w:t>
      </w:r>
      <w:r w:rsidRPr="002B72E7">
        <w:rPr>
          <w:rtl/>
        </w:rPr>
        <w:t xml:space="preserve"> </w:t>
      </w:r>
      <w:r w:rsidRPr="002B72E7">
        <w:rPr>
          <w:rFonts w:hint="cs"/>
          <w:rtl/>
        </w:rPr>
        <w:t>شبیه</w:t>
      </w:r>
      <w:r w:rsidRPr="002B72E7">
        <w:rPr>
          <w:rtl/>
        </w:rPr>
        <w:t xml:space="preserve"> </w:t>
      </w:r>
      <w:r w:rsidRPr="002B72E7">
        <w:rPr>
          <w:rFonts w:hint="cs"/>
          <w:rtl/>
        </w:rPr>
        <w:t>سازی</w:t>
      </w:r>
      <w:r w:rsidRPr="002B72E7">
        <w:rPr>
          <w:rtl/>
        </w:rPr>
        <w:t xml:space="preserve"> </w:t>
      </w:r>
      <w:r w:rsidRPr="002B72E7">
        <w:rPr>
          <w:rFonts w:hint="cs"/>
          <w:rtl/>
        </w:rPr>
        <w:t>دانشگاه</w:t>
      </w:r>
      <w:r w:rsidRPr="002B72E7">
        <w:rPr>
          <w:rtl/>
        </w:rPr>
        <w:t xml:space="preserve"> </w:t>
      </w:r>
      <w:r w:rsidRPr="002B72E7">
        <w:t>NTNU</w:t>
      </w:r>
      <w:ins w:id="11671" w:author="Mohsen Jafarinejad" w:date="2019-05-11T14:29:00Z">
        <w:r w:rsidR="00AB556D">
          <w:rPr>
            <w:rFonts w:hint="cs"/>
            <w:rtl/>
          </w:rPr>
          <w:t xml:space="preserve"> </w:t>
        </w:r>
      </w:ins>
      <w:r w:rsidRPr="002B72E7">
        <w:rPr>
          <w:rtl/>
        </w:rPr>
        <w:t xml:space="preserve"> </w:t>
      </w:r>
      <w:r w:rsidR="00983F48">
        <w:rPr>
          <w:rFonts w:hint="cs"/>
          <w:rtl/>
        </w:rPr>
        <w:t xml:space="preserve">است </w:t>
      </w:r>
      <w:r w:rsidRPr="002B72E7">
        <w:rPr>
          <w:rtl/>
        </w:rPr>
        <w:t xml:space="preserve">که از روی </w:t>
      </w:r>
      <w:r w:rsidR="000B0AD8" w:rsidRPr="002B72E7">
        <w:rPr>
          <w:rtl/>
        </w:rPr>
        <w:t>داده‌ها</w:t>
      </w:r>
      <w:r w:rsidR="000B0AD8" w:rsidRPr="002B72E7">
        <w:rPr>
          <w:rFonts w:hint="cs"/>
          <w:rtl/>
        </w:rPr>
        <w:t>ی</w:t>
      </w:r>
      <w:r w:rsidRPr="002B72E7">
        <w:rPr>
          <w:rtl/>
        </w:rPr>
        <w:t xml:space="preserve"> تجربی محاسبه شده و در مدل سازی مورد استفاده </w:t>
      </w:r>
      <w:r w:rsidRPr="002B72E7">
        <w:rPr>
          <w:rFonts w:ascii="Times New Roman" w:hAnsi="Times New Roman" w:cs="Times New Roman" w:hint="cs"/>
          <w:rtl/>
        </w:rPr>
        <w:t> </w:t>
      </w:r>
      <w:r w:rsidRPr="002B72E7">
        <w:rPr>
          <w:rFonts w:hint="cs"/>
          <w:rtl/>
        </w:rPr>
        <w:t>قرار</w:t>
      </w:r>
      <w:r w:rsidRPr="002B72E7">
        <w:rPr>
          <w:rtl/>
        </w:rPr>
        <w:t xml:space="preserve"> </w:t>
      </w:r>
      <w:r w:rsidRPr="002B72E7">
        <w:rPr>
          <w:rFonts w:hint="cs"/>
          <w:rtl/>
        </w:rPr>
        <w:t>گرفته</w:t>
      </w:r>
      <w:r w:rsidRPr="002B72E7">
        <w:rPr>
          <w:rtl/>
        </w:rPr>
        <w:t xml:space="preserve"> </w:t>
      </w:r>
      <w:r w:rsidRPr="002B72E7">
        <w:rPr>
          <w:rFonts w:hint="cs"/>
          <w:rtl/>
        </w:rPr>
        <w:t>است</w:t>
      </w:r>
      <w:r w:rsidRPr="002B72E7">
        <w:rPr>
          <w:rtl/>
        </w:rPr>
        <w:t xml:space="preserve"> </w:t>
      </w:r>
      <w:r w:rsidRPr="002B72E7">
        <w:rPr>
          <w:rFonts w:hint="cs"/>
          <w:rtl/>
        </w:rPr>
        <w:t>در</w:t>
      </w:r>
      <w:r w:rsidRPr="002B72E7">
        <w:rPr>
          <w:rtl/>
        </w:rPr>
        <w:t xml:space="preserve"> </w:t>
      </w:r>
      <w:r w:rsidRPr="002B72E7">
        <w:rPr>
          <w:rFonts w:hint="cs"/>
          <w:rtl/>
        </w:rPr>
        <w:t>زیر</w:t>
      </w:r>
      <w:r w:rsidRPr="002B72E7">
        <w:rPr>
          <w:rtl/>
        </w:rPr>
        <w:t xml:space="preserve"> </w:t>
      </w:r>
      <w:ins w:id="11672" w:author="Mohsen" w:date="2019-03-17T16:51:00Z">
        <w:r w:rsidR="00CF0011">
          <w:rPr>
            <w:rtl/>
          </w:rPr>
          <w:t>ع</w:t>
        </w:r>
        <w:r w:rsidR="00CF0011">
          <w:rPr>
            <w:rFonts w:hint="cs"/>
            <w:rtl/>
          </w:rPr>
          <w:t>ی</w:t>
        </w:r>
        <w:r w:rsidR="00CF0011">
          <w:rPr>
            <w:rFonts w:hint="eastAsia"/>
            <w:rtl/>
          </w:rPr>
          <w:t>ناً</w:t>
        </w:r>
      </w:ins>
      <w:del w:id="11673" w:author="Mohsen" w:date="2019-03-17T16:51:00Z">
        <w:r w:rsidR="003F6255" w:rsidDel="00CF0011">
          <w:rPr>
            <w:rFonts w:hint="cs"/>
            <w:rtl/>
          </w:rPr>
          <w:delText>عی</w:delText>
        </w:r>
        <w:r w:rsidRPr="002B72E7" w:rsidDel="00CF0011">
          <w:rPr>
            <w:rFonts w:hint="cs"/>
            <w:rtl/>
          </w:rPr>
          <w:delText>نا</w:delText>
        </w:r>
      </w:del>
      <w:r w:rsidRPr="002B72E7">
        <w:rPr>
          <w:rtl/>
        </w:rPr>
        <w:t xml:space="preserve"> </w:t>
      </w:r>
      <w:r w:rsidRPr="002B72E7">
        <w:rPr>
          <w:rFonts w:hint="cs"/>
          <w:rtl/>
        </w:rPr>
        <w:t>ارائه</w:t>
      </w:r>
      <w:r w:rsidRPr="002B72E7">
        <w:rPr>
          <w:rtl/>
        </w:rPr>
        <w:t xml:space="preserve"> </w:t>
      </w:r>
      <w:r w:rsidR="000B0AD8" w:rsidRPr="002B72E7">
        <w:rPr>
          <w:rtl/>
        </w:rPr>
        <w:t>م</w:t>
      </w:r>
      <w:r w:rsidR="000B0AD8" w:rsidRPr="002B72E7">
        <w:rPr>
          <w:rFonts w:hint="cs"/>
          <w:rtl/>
        </w:rPr>
        <w:t>ی‌</w:t>
      </w:r>
      <w:r w:rsidR="000B0AD8" w:rsidRPr="002B72E7">
        <w:rPr>
          <w:rFonts w:hint="eastAsia"/>
          <w:rtl/>
        </w:rPr>
        <w:t>گردد</w:t>
      </w:r>
      <w:r w:rsidRPr="002B72E7">
        <w:rPr>
          <w:rtl/>
        </w:rPr>
        <w:t>.</w:t>
      </w:r>
    </w:p>
    <w:p w14:paraId="6596C78D" w14:textId="77777777" w:rsidR="009902E2" w:rsidRDefault="009902E2" w:rsidP="00983F48">
      <w:pPr>
        <w:pStyle w:val="payannameh"/>
        <w:tabs>
          <w:tab w:val="left" w:pos="0"/>
          <w:tab w:val="left" w:pos="567"/>
          <w:tab w:val="left" w:pos="7371"/>
        </w:tabs>
        <w:spacing w:line="240" w:lineRule="auto"/>
        <w:jc w:val="both"/>
        <w:rPr>
          <w:ins w:id="11674" w:author="Mohsen Jafarinejad" w:date="2019-05-08T17:16:00Z"/>
          <w:rtl/>
        </w:rPr>
      </w:pPr>
    </w:p>
    <w:p w14:paraId="64724DED" w14:textId="77777777" w:rsidR="009902E2" w:rsidRDefault="009902E2" w:rsidP="00983F48">
      <w:pPr>
        <w:pStyle w:val="payannameh"/>
        <w:tabs>
          <w:tab w:val="left" w:pos="0"/>
          <w:tab w:val="left" w:pos="567"/>
          <w:tab w:val="left" w:pos="7371"/>
        </w:tabs>
        <w:spacing w:line="240" w:lineRule="auto"/>
        <w:jc w:val="both"/>
        <w:rPr>
          <w:ins w:id="11675" w:author="Mohsen Jafarinejad" w:date="2019-05-08T17:16:00Z"/>
          <w:rtl/>
        </w:rPr>
      </w:pPr>
    </w:p>
    <w:p w14:paraId="102477E9" w14:textId="77777777" w:rsidR="009902E2" w:rsidRDefault="009902E2" w:rsidP="00983F48">
      <w:pPr>
        <w:pStyle w:val="payannameh"/>
        <w:tabs>
          <w:tab w:val="left" w:pos="0"/>
          <w:tab w:val="left" w:pos="567"/>
          <w:tab w:val="left" w:pos="7371"/>
        </w:tabs>
        <w:spacing w:line="240" w:lineRule="auto"/>
        <w:jc w:val="both"/>
        <w:rPr>
          <w:ins w:id="11676" w:author="Mohsen Jafarinejad" w:date="2019-05-08T17:16:00Z"/>
          <w:rtl/>
        </w:rPr>
      </w:pPr>
    </w:p>
    <w:p w14:paraId="6218CDF4" w14:textId="77777777" w:rsidR="009902E2" w:rsidRDefault="009902E2" w:rsidP="00983F48">
      <w:pPr>
        <w:pStyle w:val="payannameh"/>
        <w:tabs>
          <w:tab w:val="left" w:pos="0"/>
          <w:tab w:val="left" w:pos="567"/>
          <w:tab w:val="left" w:pos="7371"/>
        </w:tabs>
        <w:spacing w:line="240" w:lineRule="auto"/>
        <w:jc w:val="both"/>
        <w:rPr>
          <w:ins w:id="11677" w:author="Mohsen Jafarinejad" w:date="2019-05-08T17:16:00Z"/>
          <w:rtl/>
        </w:rPr>
      </w:pPr>
    </w:p>
    <w:p w14:paraId="6CA1FF33" w14:textId="77777777" w:rsidR="009902E2" w:rsidRDefault="009902E2" w:rsidP="00983F48">
      <w:pPr>
        <w:pStyle w:val="payannameh"/>
        <w:tabs>
          <w:tab w:val="left" w:pos="0"/>
          <w:tab w:val="left" w:pos="567"/>
          <w:tab w:val="left" w:pos="7371"/>
        </w:tabs>
        <w:spacing w:line="240" w:lineRule="auto"/>
        <w:jc w:val="both"/>
        <w:rPr>
          <w:ins w:id="11678" w:author="Mohsen Jafarinejad" w:date="2019-05-08T17:16:00Z"/>
          <w:rtl/>
        </w:rPr>
      </w:pPr>
    </w:p>
    <w:p w14:paraId="1DC84782" w14:textId="77777777" w:rsidR="009902E2" w:rsidRDefault="009902E2" w:rsidP="00983F48">
      <w:pPr>
        <w:pStyle w:val="payannameh"/>
        <w:tabs>
          <w:tab w:val="left" w:pos="0"/>
          <w:tab w:val="left" w:pos="567"/>
          <w:tab w:val="left" w:pos="7371"/>
        </w:tabs>
        <w:spacing w:line="240" w:lineRule="auto"/>
        <w:jc w:val="both"/>
        <w:rPr>
          <w:rtl/>
        </w:rPr>
      </w:pPr>
    </w:p>
    <w:p w14:paraId="231C8820" w14:textId="1953D6C7" w:rsidR="00B303C7" w:rsidRPr="002B72E7" w:rsidRDefault="00997A3D" w:rsidP="00997A3D">
      <w:pPr>
        <w:pStyle w:val="a3"/>
        <w:rPr>
          <w:rtl/>
        </w:rPr>
      </w:pPr>
      <w:bookmarkStart w:id="11679" w:name="_Toc8550998"/>
      <w:r>
        <w:rPr>
          <w:rFonts w:hint="cs"/>
          <w:rtl/>
        </w:rPr>
        <w:lastRenderedPageBreak/>
        <w:t xml:space="preserve">غلظت ماکزیمم </w:t>
      </w:r>
      <w:ins w:id="11680" w:author="Mohsen" w:date="2019-03-17T16:51:00Z">
        <w:r w:rsidR="00CF0011">
          <w:rPr>
            <w:rtl/>
          </w:rPr>
          <w:t>گونه‌ها</w:t>
        </w:r>
      </w:ins>
      <w:del w:id="11681" w:author="Mohsen" w:date="2019-03-17T16:51:00Z">
        <w:r w:rsidDel="00CF0011">
          <w:rPr>
            <w:rFonts w:hint="cs"/>
            <w:rtl/>
          </w:rPr>
          <w:delText>گونه ها</w:delText>
        </w:r>
      </w:del>
      <w:r>
        <w:rPr>
          <w:rFonts w:hint="cs"/>
          <w:rtl/>
        </w:rPr>
        <w:t xml:space="preserve"> در پیل</w:t>
      </w:r>
      <w:bookmarkEnd w:id="11679"/>
    </w:p>
    <w:tbl>
      <w:tblPr>
        <w:tblW w:w="7980" w:type="dxa"/>
        <w:jc w:val="center"/>
        <w:tblLook w:val="04A0" w:firstRow="1" w:lastRow="0" w:firstColumn="1" w:lastColumn="0" w:noHBand="0" w:noVBand="1"/>
        <w:tblPrChange w:id="11682" w:author="Mohsen Jafarinejad" w:date="2019-04-06T09:02:00Z">
          <w:tblPr>
            <w:tblW w:w="7980" w:type="dxa"/>
            <w:jc w:val="center"/>
            <w:tblLook w:val="04A0" w:firstRow="1" w:lastRow="0" w:firstColumn="1" w:lastColumn="0" w:noHBand="0" w:noVBand="1"/>
          </w:tblPr>
        </w:tblPrChange>
      </w:tblPr>
      <w:tblGrid>
        <w:gridCol w:w="2080"/>
        <w:gridCol w:w="1260"/>
        <w:gridCol w:w="1260"/>
        <w:gridCol w:w="1300"/>
        <w:gridCol w:w="2080"/>
        <w:tblGridChange w:id="11683">
          <w:tblGrid>
            <w:gridCol w:w="2080"/>
            <w:gridCol w:w="1260"/>
            <w:gridCol w:w="1260"/>
            <w:gridCol w:w="1300"/>
            <w:gridCol w:w="2080"/>
          </w:tblGrid>
        </w:tblGridChange>
      </w:tblGrid>
      <w:tr w:rsidR="001B03F2" w:rsidRPr="001B03F2" w14:paraId="6410FC45" w14:textId="77777777" w:rsidTr="001247A3">
        <w:trPr>
          <w:trHeight w:val="513"/>
          <w:jc w:val="center"/>
          <w:trPrChange w:id="11684" w:author="Mohsen Jafarinejad" w:date="2019-04-06T09:02:00Z">
            <w:trPr>
              <w:trHeight w:val="750"/>
              <w:jc w:val="center"/>
            </w:trPr>
          </w:trPrChange>
        </w:trPr>
        <w:tc>
          <w:tcPr>
            <w:tcW w:w="2080" w:type="dxa"/>
            <w:tcBorders>
              <w:top w:val="single" w:sz="4" w:space="0" w:color="auto"/>
              <w:left w:val="single" w:sz="4" w:space="0" w:color="auto"/>
              <w:bottom w:val="single" w:sz="4" w:space="0" w:color="auto"/>
              <w:right w:val="single" w:sz="4" w:space="0" w:color="auto"/>
            </w:tcBorders>
            <w:shd w:val="clear" w:color="000000" w:fill="8DB4E2"/>
            <w:vAlign w:val="center"/>
            <w:hideMark/>
            <w:tcPrChange w:id="11685" w:author="Mohsen Jafarinejad" w:date="2019-04-06T09:02:00Z">
              <w:tcPr>
                <w:tcW w:w="2080" w:type="dxa"/>
                <w:tcBorders>
                  <w:top w:val="single" w:sz="4" w:space="0" w:color="auto"/>
                  <w:left w:val="single" w:sz="4" w:space="0" w:color="auto"/>
                  <w:bottom w:val="single" w:sz="4" w:space="0" w:color="auto"/>
                  <w:right w:val="single" w:sz="4" w:space="0" w:color="auto"/>
                </w:tcBorders>
                <w:shd w:val="clear" w:color="000000" w:fill="8DB4E2"/>
                <w:vAlign w:val="center"/>
                <w:hideMark/>
              </w:tcPr>
            </w:tcPrChange>
          </w:tcPr>
          <w:p w14:paraId="2512BE13" w14:textId="77777777" w:rsidR="001B03F2" w:rsidRPr="001247A3" w:rsidRDefault="001B03F2" w:rsidP="005E409E">
            <w:pPr>
              <w:tabs>
                <w:tab w:val="left" w:pos="0"/>
                <w:tab w:val="left" w:pos="7371"/>
              </w:tabs>
              <w:bidi/>
              <w:spacing w:after="0" w:line="240" w:lineRule="auto"/>
              <w:jc w:val="center"/>
              <w:rPr>
                <w:rFonts w:ascii="Times New Roman" w:eastAsia="Times New Roman" w:hAnsi="Times New Roman" w:cs="Times New Roman"/>
                <w:b/>
                <w:bCs/>
                <w:color w:val="000000"/>
                <w:sz w:val="24"/>
                <w:szCs w:val="24"/>
                <w:rPrChange w:id="11686" w:author="Mohsen Jafarinejad" w:date="2019-04-06T09:02:00Z">
                  <w:rPr>
                    <w:rFonts w:ascii="Times New Roman" w:eastAsia="Times New Roman" w:hAnsi="Times New Roman" w:cs="Times New Roman"/>
                    <w:color w:val="000000"/>
                    <w:sz w:val="28"/>
                    <w:szCs w:val="28"/>
                  </w:rPr>
                </w:rPrChange>
              </w:rPr>
            </w:pPr>
            <w:r w:rsidRPr="00022EAF">
              <w:rPr>
                <w:rFonts w:ascii="Times New Roman" w:eastAsia="Times New Roman" w:hAnsi="Times New Roman" w:cs="Times New Roman"/>
                <w:b/>
                <w:bCs/>
                <w:color w:val="000000"/>
                <w:sz w:val="20"/>
                <w:szCs w:val="20"/>
                <w:rtl/>
                <w:rPrChange w:id="11687" w:author="Mohsen Jafarinejad" w:date="2019-04-27T14:29:00Z">
                  <w:rPr>
                    <w:rFonts w:ascii="Times New Roman" w:eastAsia="Times New Roman" w:hAnsi="Times New Roman" w:cs="Times New Roman"/>
                    <w:color w:val="000000"/>
                    <w:sz w:val="28"/>
                    <w:szCs w:val="28"/>
                    <w:rtl/>
                  </w:rPr>
                </w:rPrChange>
              </w:rPr>
              <w:t>غلظت مول</w:t>
            </w:r>
            <w:r w:rsidRPr="00022EAF">
              <w:rPr>
                <w:rFonts w:ascii="Times New Roman" w:eastAsia="Times New Roman" w:hAnsi="Times New Roman" w:cs="Times New Roman" w:hint="cs"/>
                <w:b/>
                <w:bCs/>
                <w:color w:val="000000"/>
                <w:sz w:val="20"/>
                <w:szCs w:val="20"/>
                <w:rtl/>
                <w:rPrChange w:id="11688" w:author="Mohsen Jafarinejad" w:date="2019-04-27T14:29:00Z">
                  <w:rPr>
                    <w:rFonts w:ascii="Times New Roman" w:eastAsia="Times New Roman" w:hAnsi="Times New Roman" w:cs="Times New Roman" w:hint="cs"/>
                    <w:color w:val="000000"/>
                    <w:sz w:val="28"/>
                    <w:szCs w:val="28"/>
                    <w:rtl/>
                  </w:rPr>
                </w:rPrChange>
              </w:rPr>
              <w:t>ی</w:t>
            </w:r>
            <w:r w:rsidRPr="00022EAF">
              <w:rPr>
                <w:rFonts w:ascii="Times New Roman" w:eastAsia="Times New Roman" w:hAnsi="Times New Roman" w:cs="Times New Roman"/>
                <w:b/>
                <w:bCs/>
                <w:color w:val="000000"/>
                <w:sz w:val="20"/>
                <w:szCs w:val="20"/>
                <w:rtl/>
                <w:rPrChange w:id="11689" w:author="Mohsen Jafarinejad" w:date="2019-04-27T14:29:00Z">
                  <w:rPr>
                    <w:rFonts w:ascii="Times New Roman" w:eastAsia="Times New Roman" w:hAnsi="Times New Roman" w:cs="Times New Roman"/>
                    <w:color w:val="000000"/>
                    <w:sz w:val="28"/>
                    <w:szCs w:val="28"/>
                    <w:rtl/>
                  </w:rPr>
                </w:rPrChange>
              </w:rPr>
              <w:t xml:space="preserve"> حداکثر</w:t>
            </w:r>
            <w:r w:rsidRPr="00022EAF">
              <w:rPr>
                <w:rFonts w:ascii="Times New Roman" w:eastAsia="Times New Roman" w:hAnsi="Times New Roman" w:cs="Times New Roman"/>
                <w:b/>
                <w:bCs/>
                <w:color w:val="000000"/>
                <w:sz w:val="20"/>
                <w:szCs w:val="20"/>
                <w:rtl/>
                <w:rPrChange w:id="11690" w:author="Mohsen Jafarinejad" w:date="2019-04-27T14:29:00Z">
                  <w:rPr>
                    <w:rFonts w:ascii="Times New Roman" w:eastAsia="Times New Roman" w:hAnsi="Times New Roman" w:cs="Times New Roman"/>
                    <w:color w:val="000000"/>
                    <w:sz w:val="28"/>
                    <w:szCs w:val="28"/>
                    <w:rtl/>
                  </w:rPr>
                </w:rPrChange>
              </w:rPr>
              <w:br/>
              <w:t>(</w:t>
            </w:r>
            <w:r w:rsidRPr="00022EAF">
              <w:rPr>
                <w:rFonts w:ascii="Times New Roman" w:eastAsia="Times New Roman" w:hAnsi="Times New Roman" w:cs="Times New Roman"/>
                <w:b/>
                <w:bCs/>
                <w:color w:val="000000"/>
                <w:sz w:val="20"/>
                <w:szCs w:val="20"/>
                <w:rPrChange w:id="11691" w:author="Mohsen Jafarinejad" w:date="2019-04-27T14:29:00Z">
                  <w:rPr>
                    <w:rFonts w:ascii="Times New Roman" w:eastAsia="Times New Roman" w:hAnsi="Times New Roman" w:cs="Times New Roman"/>
                    <w:color w:val="000000"/>
                    <w:sz w:val="28"/>
                    <w:szCs w:val="28"/>
                  </w:rPr>
                </w:rPrChange>
              </w:rPr>
              <w:t>Kmol/m3</w:t>
            </w:r>
            <w:r w:rsidRPr="00022EAF">
              <w:rPr>
                <w:rFonts w:ascii="Times New Roman" w:eastAsia="Times New Roman" w:hAnsi="Times New Roman" w:cs="Times New Roman"/>
                <w:b/>
                <w:bCs/>
                <w:color w:val="000000"/>
                <w:sz w:val="20"/>
                <w:szCs w:val="20"/>
                <w:rtl/>
                <w:rPrChange w:id="11692" w:author="Mohsen Jafarinejad" w:date="2019-04-27T14:29:00Z">
                  <w:rPr>
                    <w:rFonts w:ascii="Times New Roman" w:eastAsia="Times New Roman" w:hAnsi="Times New Roman" w:cs="Times New Roman"/>
                    <w:color w:val="000000"/>
                    <w:sz w:val="28"/>
                    <w:szCs w:val="28"/>
                    <w:rtl/>
                  </w:rPr>
                </w:rPrChange>
              </w:rPr>
              <w:t>)</w:t>
            </w:r>
          </w:p>
        </w:tc>
        <w:tc>
          <w:tcPr>
            <w:tcW w:w="1260" w:type="dxa"/>
            <w:tcBorders>
              <w:top w:val="single" w:sz="4" w:space="0" w:color="auto"/>
              <w:left w:val="nil"/>
              <w:bottom w:val="single" w:sz="4" w:space="0" w:color="auto"/>
              <w:right w:val="single" w:sz="4" w:space="0" w:color="auto"/>
            </w:tcBorders>
            <w:shd w:val="clear" w:color="000000" w:fill="8DB4E2"/>
            <w:noWrap/>
            <w:vAlign w:val="center"/>
            <w:hideMark/>
            <w:tcPrChange w:id="11693" w:author="Mohsen Jafarinejad" w:date="2019-04-06T09:02:00Z">
              <w:tcPr>
                <w:tcW w:w="1260" w:type="dxa"/>
                <w:tcBorders>
                  <w:top w:val="single" w:sz="4" w:space="0" w:color="auto"/>
                  <w:left w:val="nil"/>
                  <w:bottom w:val="single" w:sz="4" w:space="0" w:color="auto"/>
                  <w:right w:val="single" w:sz="4" w:space="0" w:color="auto"/>
                </w:tcBorders>
                <w:shd w:val="clear" w:color="000000" w:fill="8DB4E2"/>
                <w:noWrap/>
                <w:vAlign w:val="center"/>
                <w:hideMark/>
              </w:tcPr>
            </w:tcPrChange>
          </w:tcPr>
          <w:p w14:paraId="5B12A1E3" w14:textId="77777777" w:rsidR="001B03F2" w:rsidRPr="001247A3" w:rsidRDefault="001B03F2" w:rsidP="005E409E">
            <w:pPr>
              <w:tabs>
                <w:tab w:val="left" w:pos="0"/>
                <w:tab w:val="left" w:pos="7371"/>
              </w:tabs>
              <w:bidi/>
              <w:spacing w:after="0" w:line="240" w:lineRule="auto"/>
              <w:jc w:val="center"/>
              <w:rPr>
                <w:rFonts w:ascii="Times New Roman" w:eastAsia="Times New Roman" w:hAnsi="Times New Roman" w:cs="Times New Roman"/>
                <w:b/>
                <w:bCs/>
                <w:color w:val="000000"/>
                <w:sz w:val="24"/>
                <w:szCs w:val="24"/>
                <w:rPrChange w:id="11694" w:author="Mohsen Jafarinejad" w:date="2019-04-06T09:02:00Z">
                  <w:rPr>
                    <w:rFonts w:ascii="Times New Roman" w:eastAsia="Times New Roman" w:hAnsi="Times New Roman" w:cs="Times New Roman"/>
                    <w:color w:val="000000"/>
                    <w:sz w:val="28"/>
                    <w:szCs w:val="28"/>
                  </w:rPr>
                </w:rPrChange>
              </w:rPr>
            </w:pPr>
            <w:r w:rsidRPr="001247A3">
              <w:rPr>
                <w:rFonts w:ascii="Times New Roman" w:eastAsia="Times New Roman" w:hAnsi="Times New Roman" w:cs="Times New Roman"/>
                <w:b/>
                <w:bCs/>
                <w:color w:val="000000"/>
                <w:sz w:val="24"/>
                <w:szCs w:val="24"/>
                <w:rtl/>
                <w:rPrChange w:id="11695" w:author="Mohsen Jafarinejad" w:date="2019-04-06T09:02:00Z">
                  <w:rPr>
                    <w:rFonts w:ascii="Times New Roman" w:eastAsia="Times New Roman" w:hAnsi="Times New Roman" w:cs="Times New Roman"/>
                    <w:color w:val="000000"/>
                    <w:sz w:val="28"/>
                    <w:szCs w:val="28"/>
                    <w:rtl/>
                  </w:rPr>
                </w:rPrChange>
              </w:rPr>
              <w:t>کسرمول</w:t>
            </w:r>
            <w:r w:rsidRPr="001247A3">
              <w:rPr>
                <w:rFonts w:ascii="Times New Roman" w:eastAsia="Times New Roman" w:hAnsi="Times New Roman" w:cs="Times New Roman" w:hint="cs"/>
                <w:b/>
                <w:bCs/>
                <w:color w:val="000000"/>
                <w:sz w:val="24"/>
                <w:szCs w:val="24"/>
                <w:rtl/>
                <w:rPrChange w:id="11696" w:author="Mohsen Jafarinejad" w:date="2019-04-06T09:02:00Z">
                  <w:rPr>
                    <w:rFonts w:ascii="Times New Roman" w:eastAsia="Times New Roman" w:hAnsi="Times New Roman" w:cs="Times New Roman" w:hint="cs"/>
                    <w:color w:val="000000"/>
                    <w:sz w:val="28"/>
                    <w:szCs w:val="28"/>
                    <w:rtl/>
                  </w:rPr>
                </w:rPrChange>
              </w:rPr>
              <w:t>ی</w:t>
            </w:r>
          </w:p>
        </w:tc>
        <w:tc>
          <w:tcPr>
            <w:tcW w:w="1260" w:type="dxa"/>
            <w:tcBorders>
              <w:top w:val="single" w:sz="4" w:space="0" w:color="auto"/>
              <w:left w:val="nil"/>
              <w:bottom w:val="single" w:sz="4" w:space="0" w:color="auto"/>
              <w:right w:val="single" w:sz="4" w:space="0" w:color="auto"/>
            </w:tcBorders>
            <w:shd w:val="clear" w:color="000000" w:fill="8DB4E2"/>
            <w:noWrap/>
            <w:vAlign w:val="center"/>
            <w:hideMark/>
            <w:tcPrChange w:id="11697" w:author="Mohsen Jafarinejad" w:date="2019-04-06T09:02:00Z">
              <w:tcPr>
                <w:tcW w:w="1260" w:type="dxa"/>
                <w:tcBorders>
                  <w:top w:val="single" w:sz="4" w:space="0" w:color="auto"/>
                  <w:left w:val="nil"/>
                  <w:bottom w:val="single" w:sz="4" w:space="0" w:color="auto"/>
                  <w:right w:val="single" w:sz="4" w:space="0" w:color="auto"/>
                </w:tcBorders>
                <w:shd w:val="clear" w:color="000000" w:fill="8DB4E2"/>
                <w:noWrap/>
                <w:vAlign w:val="center"/>
                <w:hideMark/>
              </w:tcPr>
            </w:tcPrChange>
          </w:tcPr>
          <w:p w14:paraId="74D96A23" w14:textId="77777777" w:rsidR="001B03F2" w:rsidRPr="001247A3" w:rsidRDefault="001B03F2" w:rsidP="005E409E">
            <w:pPr>
              <w:tabs>
                <w:tab w:val="left" w:pos="0"/>
                <w:tab w:val="left" w:pos="7371"/>
              </w:tabs>
              <w:bidi/>
              <w:spacing w:after="0" w:line="240" w:lineRule="auto"/>
              <w:jc w:val="center"/>
              <w:rPr>
                <w:rFonts w:ascii="Times New Roman" w:eastAsia="Times New Roman" w:hAnsi="Times New Roman" w:cs="Times New Roman"/>
                <w:b/>
                <w:bCs/>
                <w:color w:val="000000"/>
                <w:sz w:val="24"/>
                <w:szCs w:val="24"/>
                <w:rPrChange w:id="11698" w:author="Mohsen Jafarinejad" w:date="2019-04-06T09:02:00Z">
                  <w:rPr>
                    <w:rFonts w:ascii="Times New Roman" w:eastAsia="Times New Roman" w:hAnsi="Times New Roman" w:cs="Times New Roman"/>
                    <w:color w:val="000000"/>
                    <w:sz w:val="28"/>
                    <w:szCs w:val="28"/>
                  </w:rPr>
                </w:rPrChange>
              </w:rPr>
            </w:pPr>
            <w:r w:rsidRPr="001247A3">
              <w:rPr>
                <w:rFonts w:ascii="Times New Roman" w:eastAsia="Times New Roman" w:hAnsi="Times New Roman" w:cs="Times New Roman"/>
                <w:b/>
                <w:bCs/>
                <w:color w:val="000000"/>
                <w:sz w:val="24"/>
                <w:szCs w:val="24"/>
                <w:rtl/>
                <w:rPrChange w:id="11699" w:author="Mohsen Jafarinejad" w:date="2019-04-06T09:02:00Z">
                  <w:rPr>
                    <w:rFonts w:ascii="Times New Roman" w:eastAsia="Times New Roman" w:hAnsi="Times New Roman" w:cs="Times New Roman"/>
                    <w:color w:val="000000"/>
                    <w:sz w:val="28"/>
                    <w:szCs w:val="28"/>
                    <w:rtl/>
                  </w:rPr>
                </w:rPrChange>
              </w:rPr>
              <w:t>کسر جرم</w:t>
            </w:r>
            <w:r w:rsidRPr="001247A3">
              <w:rPr>
                <w:rFonts w:ascii="Times New Roman" w:eastAsia="Times New Roman" w:hAnsi="Times New Roman" w:cs="Times New Roman" w:hint="cs"/>
                <w:b/>
                <w:bCs/>
                <w:color w:val="000000"/>
                <w:sz w:val="24"/>
                <w:szCs w:val="24"/>
                <w:rtl/>
                <w:rPrChange w:id="11700" w:author="Mohsen Jafarinejad" w:date="2019-04-06T09:02:00Z">
                  <w:rPr>
                    <w:rFonts w:ascii="Times New Roman" w:eastAsia="Times New Roman" w:hAnsi="Times New Roman" w:cs="Times New Roman" w:hint="cs"/>
                    <w:color w:val="000000"/>
                    <w:sz w:val="28"/>
                    <w:szCs w:val="28"/>
                    <w:rtl/>
                  </w:rPr>
                </w:rPrChange>
              </w:rPr>
              <w:t>ی</w:t>
            </w:r>
          </w:p>
        </w:tc>
        <w:tc>
          <w:tcPr>
            <w:tcW w:w="1300" w:type="dxa"/>
            <w:tcBorders>
              <w:top w:val="single" w:sz="4" w:space="0" w:color="auto"/>
              <w:left w:val="nil"/>
              <w:bottom w:val="single" w:sz="4" w:space="0" w:color="auto"/>
              <w:right w:val="single" w:sz="4" w:space="0" w:color="auto"/>
            </w:tcBorders>
            <w:shd w:val="clear" w:color="000000" w:fill="8DB4E2"/>
            <w:noWrap/>
            <w:vAlign w:val="center"/>
            <w:hideMark/>
            <w:tcPrChange w:id="11701" w:author="Mohsen Jafarinejad" w:date="2019-04-06T09:02:00Z">
              <w:tcPr>
                <w:tcW w:w="1300" w:type="dxa"/>
                <w:tcBorders>
                  <w:top w:val="single" w:sz="4" w:space="0" w:color="auto"/>
                  <w:left w:val="nil"/>
                  <w:bottom w:val="single" w:sz="4" w:space="0" w:color="auto"/>
                  <w:right w:val="single" w:sz="4" w:space="0" w:color="auto"/>
                </w:tcBorders>
                <w:shd w:val="clear" w:color="000000" w:fill="8DB4E2"/>
                <w:noWrap/>
                <w:vAlign w:val="center"/>
                <w:hideMark/>
              </w:tcPr>
            </w:tcPrChange>
          </w:tcPr>
          <w:p w14:paraId="53C9B766" w14:textId="77777777" w:rsidR="001B03F2" w:rsidRPr="001247A3" w:rsidRDefault="001B03F2" w:rsidP="005E409E">
            <w:pPr>
              <w:tabs>
                <w:tab w:val="left" w:pos="0"/>
                <w:tab w:val="left" w:pos="7371"/>
              </w:tabs>
              <w:bidi/>
              <w:spacing w:after="0" w:line="240" w:lineRule="auto"/>
              <w:jc w:val="center"/>
              <w:rPr>
                <w:rFonts w:ascii="Times New Roman" w:eastAsia="Times New Roman" w:hAnsi="Times New Roman" w:cs="Times New Roman"/>
                <w:b/>
                <w:bCs/>
                <w:color w:val="000000"/>
                <w:sz w:val="24"/>
                <w:szCs w:val="24"/>
                <w:rPrChange w:id="11702" w:author="Mohsen Jafarinejad" w:date="2019-04-06T09:02:00Z">
                  <w:rPr>
                    <w:rFonts w:ascii="Times New Roman" w:eastAsia="Times New Roman" w:hAnsi="Times New Roman" w:cs="Times New Roman"/>
                    <w:color w:val="000000"/>
                    <w:sz w:val="28"/>
                    <w:szCs w:val="28"/>
                  </w:rPr>
                </w:rPrChange>
              </w:rPr>
            </w:pPr>
            <w:r w:rsidRPr="001247A3">
              <w:rPr>
                <w:rFonts w:ascii="Times New Roman" w:eastAsia="Times New Roman" w:hAnsi="Times New Roman" w:cs="Times New Roman"/>
                <w:b/>
                <w:bCs/>
                <w:color w:val="000000"/>
                <w:sz w:val="24"/>
                <w:szCs w:val="24"/>
                <w:rtl/>
                <w:rPrChange w:id="11703" w:author="Mohsen Jafarinejad" w:date="2019-04-06T09:02:00Z">
                  <w:rPr>
                    <w:rFonts w:ascii="Times New Roman" w:eastAsia="Times New Roman" w:hAnsi="Times New Roman" w:cs="Times New Roman"/>
                    <w:color w:val="000000"/>
                    <w:sz w:val="28"/>
                    <w:szCs w:val="28"/>
                    <w:rtl/>
                  </w:rPr>
                </w:rPrChange>
              </w:rPr>
              <w:t>نماد</w:t>
            </w:r>
          </w:p>
        </w:tc>
        <w:tc>
          <w:tcPr>
            <w:tcW w:w="2080" w:type="dxa"/>
            <w:tcBorders>
              <w:top w:val="single" w:sz="4" w:space="0" w:color="auto"/>
              <w:left w:val="nil"/>
              <w:bottom w:val="single" w:sz="4" w:space="0" w:color="auto"/>
              <w:right w:val="single" w:sz="4" w:space="0" w:color="auto"/>
            </w:tcBorders>
            <w:shd w:val="clear" w:color="000000" w:fill="8DB4E2"/>
            <w:noWrap/>
            <w:vAlign w:val="center"/>
            <w:hideMark/>
            <w:tcPrChange w:id="11704" w:author="Mohsen Jafarinejad" w:date="2019-04-06T09:02:00Z">
              <w:tcPr>
                <w:tcW w:w="2080" w:type="dxa"/>
                <w:tcBorders>
                  <w:top w:val="single" w:sz="4" w:space="0" w:color="auto"/>
                  <w:left w:val="nil"/>
                  <w:bottom w:val="single" w:sz="4" w:space="0" w:color="auto"/>
                  <w:right w:val="single" w:sz="4" w:space="0" w:color="auto"/>
                </w:tcBorders>
                <w:shd w:val="clear" w:color="000000" w:fill="8DB4E2"/>
                <w:noWrap/>
                <w:vAlign w:val="center"/>
                <w:hideMark/>
              </w:tcPr>
            </w:tcPrChange>
          </w:tcPr>
          <w:p w14:paraId="7C8DB977" w14:textId="77777777" w:rsidR="001B03F2" w:rsidRPr="001247A3" w:rsidRDefault="001B03F2" w:rsidP="005E409E">
            <w:pPr>
              <w:tabs>
                <w:tab w:val="left" w:pos="0"/>
                <w:tab w:val="left" w:pos="7371"/>
              </w:tabs>
              <w:bidi/>
              <w:spacing w:after="0" w:line="240" w:lineRule="auto"/>
              <w:jc w:val="center"/>
              <w:rPr>
                <w:rFonts w:ascii="Calibri" w:eastAsia="Times New Roman" w:hAnsi="Calibri" w:cs="B Zar"/>
                <w:b/>
                <w:bCs/>
                <w:color w:val="000000"/>
                <w:sz w:val="24"/>
                <w:szCs w:val="24"/>
                <w:rPrChange w:id="11705" w:author="Mohsen Jafarinejad" w:date="2019-04-06T09:02:00Z">
                  <w:rPr>
                    <w:rFonts w:ascii="Calibri" w:eastAsia="Times New Roman" w:hAnsi="Calibri" w:cs="B Zar"/>
                    <w:color w:val="000000"/>
                    <w:sz w:val="28"/>
                    <w:szCs w:val="28"/>
                  </w:rPr>
                </w:rPrChange>
              </w:rPr>
            </w:pPr>
            <w:r w:rsidRPr="001247A3">
              <w:rPr>
                <w:rFonts w:ascii="Calibri" w:eastAsia="Times New Roman" w:hAnsi="Calibri" w:cs="B Zar" w:hint="eastAsia"/>
                <w:b/>
                <w:bCs/>
                <w:color w:val="000000"/>
                <w:sz w:val="24"/>
                <w:szCs w:val="24"/>
                <w:rtl/>
                <w:rPrChange w:id="11706" w:author="Mohsen Jafarinejad" w:date="2019-04-06T09:02:00Z">
                  <w:rPr>
                    <w:rFonts w:ascii="Calibri" w:eastAsia="Times New Roman" w:hAnsi="Calibri" w:cs="B Zar" w:hint="eastAsia"/>
                    <w:color w:val="000000"/>
                    <w:sz w:val="28"/>
                    <w:szCs w:val="28"/>
                    <w:rtl/>
                  </w:rPr>
                </w:rPrChange>
              </w:rPr>
              <w:t>نام</w:t>
            </w:r>
            <w:r w:rsidRPr="001247A3">
              <w:rPr>
                <w:rFonts w:ascii="Calibri" w:eastAsia="Times New Roman" w:hAnsi="Calibri" w:cs="B Zar"/>
                <w:b/>
                <w:bCs/>
                <w:color w:val="000000"/>
                <w:sz w:val="24"/>
                <w:szCs w:val="24"/>
                <w:rtl/>
                <w:rPrChange w:id="11707" w:author="Mohsen Jafarinejad" w:date="2019-04-06T09:02:00Z">
                  <w:rPr>
                    <w:rFonts w:ascii="Calibri" w:eastAsia="Times New Roman" w:hAnsi="Calibri" w:cs="B Zar"/>
                    <w:color w:val="000000"/>
                    <w:sz w:val="28"/>
                    <w:szCs w:val="28"/>
                    <w:rtl/>
                  </w:rPr>
                </w:rPrChange>
              </w:rPr>
              <w:t xml:space="preserve"> </w:t>
            </w:r>
            <w:r w:rsidRPr="001247A3">
              <w:rPr>
                <w:rFonts w:ascii="Calibri" w:eastAsia="Times New Roman" w:hAnsi="Calibri" w:cs="B Zar" w:hint="eastAsia"/>
                <w:b/>
                <w:bCs/>
                <w:color w:val="000000"/>
                <w:sz w:val="24"/>
                <w:szCs w:val="24"/>
                <w:rtl/>
                <w:rPrChange w:id="11708" w:author="Mohsen Jafarinejad" w:date="2019-04-06T09:02:00Z">
                  <w:rPr>
                    <w:rFonts w:ascii="Calibri" w:eastAsia="Times New Roman" w:hAnsi="Calibri" w:cs="B Zar" w:hint="eastAsia"/>
                    <w:color w:val="000000"/>
                    <w:sz w:val="28"/>
                    <w:szCs w:val="28"/>
                    <w:rtl/>
                  </w:rPr>
                </w:rPrChange>
              </w:rPr>
              <w:t>گونه</w:t>
            </w:r>
          </w:p>
        </w:tc>
      </w:tr>
      <w:tr w:rsidR="001B03F2" w:rsidRPr="001B03F2" w14:paraId="4B505FE5" w14:textId="77777777" w:rsidTr="001B03F2">
        <w:trPr>
          <w:trHeight w:val="360"/>
          <w:jc w:val="center"/>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7AAACE6F"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sz w:val="24"/>
                <w:szCs w:val="24"/>
              </w:rPr>
            </w:pPr>
            <w:r w:rsidRPr="001B03F2">
              <w:rPr>
                <w:rFonts w:ascii="Times New Roman" w:eastAsia="Times New Roman" w:hAnsi="Times New Roman" w:cs="Times New Roman"/>
                <w:color w:val="000000"/>
                <w:sz w:val="24"/>
                <w:szCs w:val="24"/>
              </w:rPr>
              <w:t>2.00E-03</w:t>
            </w:r>
          </w:p>
        </w:tc>
        <w:tc>
          <w:tcPr>
            <w:tcW w:w="1260" w:type="dxa"/>
            <w:tcBorders>
              <w:top w:val="nil"/>
              <w:left w:val="nil"/>
              <w:bottom w:val="single" w:sz="4" w:space="0" w:color="auto"/>
              <w:right w:val="single" w:sz="4" w:space="0" w:color="auto"/>
            </w:tcBorders>
            <w:shd w:val="clear" w:color="auto" w:fill="auto"/>
            <w:noWrap/>
            <w:vAlign w:val="center"/>
            <w:hideMark/>
          </w:tcPr>
          <w:p w14:paraId="05BE83B2"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sz w:val="24"/>
                <w:szCs w:val="24"/>
              </w:rPr>
            </w:pPr>
            <w:r w:rsidRPr="001B03F2">
              <w:rPr>
                <w:rFonts w:ascii="Times New Roman" w:eastAsia="Times New Roman" w:hAnsi="Times New Roman" w:cs="Times New Roman"/>
                <w:color w:val="000000"/>
                <w:sz w:val="24"/>
                <w:szCs w:val="24"/>
              </w:rPr>
              <w:t>3.60E-05</w:t>
            </w:r>
          </w:p>
        </w:tc>
        <w:tc>
          <w:tcPr>
            <w:tcW w:w="1260" w:type="dxa"/>
            <w:tcBorders>
              <w:top w:val="nil"/>
              <w:left w:val="nil"/>
              <w:bottom w:val="single" w:sz="4" w:space="0" w:color="auto"/>
              <w:right w:val="single" w:sz="4" w:space="0" w:color="auto"/>
            </w:tcBorders>
            <w:shd w:val="clear" w:color="auto" w:fill="auto"/>
            <w:noWrap/>
            <w:vAlign w:val="center"/>
            <w:hideMark/>
          </w:tcPr>
          <w:p w14:paraId="78CEF171"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sz w:val="24"/>
                <w:szCs w:val="24"/>
              </w:rPr>
            </w:pPr>
            <w:r w:rsidRPr="001B03F2">
              <w:rPr>
                <w:rFonts w:ascii="Times New Roman" w:eastAsia="Times New Roman" w:hAnsi="Times New Roman" w:cs="Times New Roman"/>
                <w:color w:val="000000"/>
                <w:sz w:val="24"/>
                <w:szCs w:val="24"/>
              </w:rPr>
              <w:t>1.80E-04</w:t>
            </w:r>
          </w:p>
        </w:tc>
        <w:tc>
          <w:tcPr>
            <w:tcW w:w="1300" w:type="dxa"/>
            <w:tcBorders>
              <w:top w:val="nil"/>
              <w:left w:val="nil"/>
              <w:bottom w:val="single" w:sz="4" w:space="0" w:color="auto"/>
              <w:right w:val="single" w:sz="4" w:space="0" w:color="auto"/>
            </w:tcBorders>
            <w:shd w:val="clear" w:color="auto" w:fill="auto"/>
            <w:noWrap/>
            <w:vAlign w:val="center"/>
            <w:hideMark/>
          </w:tcPr>
          <w:p w14:paraId="36117B94"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sz w:val="24"/>
                <w:szCs w:val="24"/>
              </w:rPr>
            </w:pPr>
            <w:r w:rsidRPr="001B03F2">
              <w:rPr>
                <w:rFonts w:ascii="Times New Roman" w:eastAsia="Times New Roman" w:hAnsi="Times New Roman" w:cs="Times New Roman"/>
                <w:color w:val="000000"/>
                <w:sz w:val="24"/>
                <w:szCs w:val="24"/>
              </w:rPr>
              <w:t>R1</w:t>
            </w:r>
          </w:p>
        </w:tc>
        <w:tc>
          <w:tcPr>
            <w:tcW w:w="2080" w:type="dxa"/>
            <w:tcBorders>
              <w:top w:val="nil"/>
              <w:left w:val="nil"/>
              <w:bottom w:val="single" w:sz="4" w:space="0" w:color="auto"/>
              <w:right w:val="single" w:sz="4" w:space="0" w:color="auto"/>
            </w:tcBorders>
            <w:shd w:val="clear" w:color="auto" w:fill="auto"/>
            <w:noWrap/>
            <w:vAlign w:val="center"/>
            <w:hideMark/>
          </w:tcPr>
          <w:p w14:paraId="57BEBC73" w14:textId="13BE78E6" w:rsidR="001B03F2" w:rsidRPr="001B03F2" w:rsidRDefault="001B03F2" w:rsidP="005E409E">
            <w:pPr>
              <w:tabs>
                <w:tab w:val="left" w:pos="0"/>
                <w:tab w:val="left" w:pos="7371"/>
              </w:tabs>
              <w:bidi/>
              <w:spacing w:after="0" w:line="240" w:lineRule="auto"/>
              <w:jc w:val="center"/>
              <w:rPr>
                <w:rFonts w:ascii="Calibri" w:eastAsia="Times New Roman" w:hAnsi="Calibri" w:cs="B Zar"/>
                <w:color w:val="000000"/>
                <w:sz w:val="24"/>
                <w:szCs w:val="24"/>
              </w:rPr>
            </w:pPr>
            <w:r w:rsidRPr="001B03F2">
              <w:rPr>
                <w:rFonts w:ascii="Calibri" w:eastAsia="Times New Roman" w:hAnsi="Calibri" w:cs="B Zar" w:hint="cs"/>
                <w:color w:val="000000"/>
                <w:sz w:val="24"/>
                <w:szCs w:val="24"/>
                <w:rtl/>
              </w:rPr>
              <w:t xml:space="preserve">ماده </w:t>
            </w:r>
            <w:ins w:id="11709" w:author="Mohsen" w:date="2019-03-17T16:53:00Z">
              <w:r w:rsidR="00CF0011">
                <w:rPr>
                  <w:rFonts w:ascii="Calibri" w:eastAsia="Times New Roman" w:hAnsi="Calibri" w:cs="B Zar"/>
                  <w:color w:val="000000"/>
                  <w:sz w:val="24"/>
                  <w:szCs w:val="24"/>
                  <w:rtl/>
                </w:rPr>
                <w:t>غذا</w:t>
              </w:r>
              <w:r w:rsidR="00CF0011">
                <w:rPr>
                  <w:rFonts w:ascii="Calibri" w:eastAsia="Times New Roman" w:hAnsi="Calibri" w:cs="B Zar" w:hint="cs"/>
                  <w:color w:val="000000"/>
                  <w:sz w:val="24"/>
                  <w:szCs w:val="24"/>
                  <w:rtl/>
                </w:rPr>
                <w:t>یی</w:t>
              </w:r>
              <w:r w:rsidR="00CF0011">
                <w:rPr>
                  <w:rFonts w:ascii="Calibri" w:eastAsia="Times New Roman" w:hAnsi="Calibri" w:cs="B Zar"/>
                  <w:color w:val="000000"/>
                  <w:sz w:val="24"/>
                  <w:szCs w:val="24"/>
                  <w:rtl/>
                </w:rPr>
                <w:t xml:space="preserve"> (</w:t>
              </w:r>
            </w:ins>
            <w:del w:id="11710" w:author="Mohsen" w:date="2019-03-17T16:53:00Z">
              <w:r w:rsidRPr="001B03F2" w:rsidDel="00CF0011">
                <w:rPr>
                  <w:rFonts w:ascii="Calibri" w:eastAsia="Times New Roman" w:hAnsi="Calibri" w:cs="B Zar" w:hint="cs"/>
                  <w:color w:val="000000"/>
                  <w:sz w:val="24"/>
                  <w:szCs w:val="24"/>
                  <w:rtl/>
                </w:rPr>
                <w:delText>غذایی(</w:delText>
              </w:r>
            </w:del>
            <w:r w:rsidRPr="001B03F2">
              <w:rPr>
                <w:rFonts w:ascii="Calibri" w:eastAsia="Times New Roman" w:hAnsi="Calibri" w:cs="B Zar" w:hint="cs"/>
                <w:color w:val="000000"/>
                <w:sz w:val="24"/>
                <w:szCs w:val="24"/>
                <w:rtl/>
              </w:rPr>
              <w:t>لاکتات)</w:t>
            </w:r>
          </w:p>
        </w:tc>
      </w:tr>
      <w:tr w:rsidR="001B03F2" w:rsidRPr="001B03F2" w14:paraId="6635AD1F" w14:textId="77777777" w:rsidTr="00022EAF">
        <w:trPr>
          <w:trHeight w:val="274"/>
          <w:jc w:val="center"/>
          <w:trPrChange w:id="11711" w:author="Mohsen Jafarinejad" w:date="2019-04-27T14:29:00Z">
            <w:trPr>
              <w:trHeight w:val="360"/>
              <w:jc w:val="center"/>
            </w:trPr>
          </w:trPrChange>
        </w:trPr>
        <w:tc>
          <w:tcPr>
            <w:tcW w:w="2080" w:type="dxa"/>
            <w:tcBorders>
              <w:top w:val="nil"/>
              <w:left w:val="single" w:sz="4" w:space="0" w:color="auto"/>
              <w:bottom w:val="single" w:sz="4" w:space="0" w:color="auto"/>
              <w:right w:val="single" w:sz="4" w:space="0" w:color="auto"/>
            </w:tcBorders>
            <w:shd w:val="clear" w:color="auto" w:fill="auto"/>
            <w:noWrap/>
            <w:vAlign w:val="center"/>
            <w:hideMark/>
            <w:tcPrChange w:id="11712" w:author="Mohsen Jafarinejad" w:date="2019-04-27T14:29:00Z">
              <w:tcPr>
                <w:tcW w:w="208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57B9F0B"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sz w:val="24"/>
                <w:szCs w:val="24"/>
              </w:rPr>
            </w:pPr>
            <w:r w:rsidRPr="001B03F2">
              <w:rPr>
                <w:rFonts w:ascii="Times New Roman" w:eastAsia="Times New Roman" w:hAnsi="Times New Roman" w:cs="Times New Roman"/>
                <w:color w:val="000000"/>
                <w:sz w:val="24"/>
                <w:szCs w:val="24"/>
              </w:rPr>
              <w:t>2.60E-06</w:t>
            </w:r>
          </w:p>
        </w:tc>
        <w:tc>
          <w:tcPr>
            <w:tcW w:w="1260" w:type="dxa"/>
            <w:tcBorders>
              <w:top w:val="nil"/>
              <w:left w:val="nil"/>
              <w:bottom w:val="single" w:sz="4" w:space="0" w:color="auto"/>
              <w:right w:val="single" w:sz="4" w:space="0" w:color="auto"/>
            </w:tcBorders>
            <w:shd w:val="clear" w:color="auto" w:fill="auto"/>
            <w:noWrap/>
            <w:vAlign w:val="center"/>
            <w:hideMark/>
            <w:tcPrChange w:id="11713" w:author="Mohsen Jafarinejad" w:date="2019-04-27T14:29:00Z">
              <w:tcPr>
                <w:tcW w:w="1260" w:type="dxa"/>
                <w:tcBorders>
                  <w:top w:val="nil"/>
                  <w:left w:val="nil"/>
                  <w:bottom w:val="single" w:sz="4" w:space="0" w:color="auto"/>
                  <w:right w:val="single" w:sz="4" w:space="0" w:color="auto"/>
                </w:tcBorders>
                <w:shd w:val="clear" w:color="auto" w:fill="auto"/>
                <w:noWrap/>
                <w:vAlign w:val="center"/>
                <w:hideMark/>
              </w:tcPr>
            </w:tcPrChange>
          </w:tcPr>
          <w:p w14:paraId="52915471"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sz w:val="24"/>
                <w:szCs w:val="24"/>
              </w:rPr>
            </w:pPr>
            <w:r w:rsidRPr="001B03F2">
              <w:rPr>
                <w:rFonts w:ascii="Times New Roman" w:eastAsia="Times New Roman" w:hAnsi="Times New Roman" w:cs="Times New Roman"/>
                <w:color w:val="000000"/>
                <w:sz w:val="24"/>
                <w:szCs w:val="24"/>
              </w:rPr>
              <w:t>4.69E-06</w:t>
            </w:r>
          </w:p>
        </w:tc>
        <w:tc>
          <w:tcPr>
            <w:tcW w:w="1260" w:type="dxa"/>
            <w:tcBorders>
              <w:top w:val="nil"/>
              <w:left w:val="nil"/>
              <w:bottom w:val="single" w:sz="4" w:space="0" w:color="auto"/>
              <w:right w:val="single" w:sz="4" w:space="0" w:color="auto"/>
            </w:tcBorders>
            <w:shd w:val="clear" w:color="auto" w:fill="auto"/>
            <w:noWrap/>
            <w:vAlign w:val="center"/>
            <w:hideMark/>
            <w:tcPrChange w:id="11714" w:author="Mohsen Jafarinejad" w:date="2019-04-27T14:29:00Z">
              <w:tcPr>
                <w:tcW w:w="1260" w:type="dxa"/>
                <w:tcBorders>
                  <w:top w:val="nil"/>
                  <w:left w:val="nil"/>
                  <w:bottom w:val="single" w:sz="4" w:space="0" w:color="auto"/>
                  <w:right w:val="single" w:sz="4" w:space="0" w:color="auto"/>
                </w:tcBorders>
                <w:shd w:val="clear" w:color="auto" w:fill="auto"/>
                <w:noWrap/>
                <w:vAlign w:val="center"/>
                <w:hideMark/>
              </w:tcPr>
            </w:tcPrChange>
          </w:tcPr>
          <w:p w14:paraId="2C615F06"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sz w:val="24"/>
                <w:szCs w:val="24"/>
              </w:rPr>
            </w:pPr>
            <w:r w:rsidRPr="001B03F2">
              <w:rPr>
                <w:rFonts w:ascii="Times New Roman" w:eastAsia="Times New Roman" w:hAnsi="Times New Roman" w:cs="Times New Roman"/>
                <w:color w:val="000000"/>
                <w:sz w:val="24"/>
                <w:szCs w:val="24"/>
              </w:rPr>
              <w:t>8.34E-06</w:t>
            </w:r>
          </w:p>
        </w:tc>
        <w:tc>
          <w:tcPr>
            <w:tcW w:w="1300" w:type="dxa"/>
            <w:tcBorders>
              <w:top w:val="nil"/>
              <w:left w:val="nil"/>
              <w:bottom w:val="single" w:sz="4" w:space="0" w:color="auto"/>
              <w:right w:val="single" w:sz="4" w:space="0" w:color="auto"/>
            </w:tcBorders>
            <w:shd w:val="clear" w:color="auto" w:fill="auto"/>
            <w:noWrap/>
            <w:vAlign w:val="center"/>
            <w:hideMark/>
            <w:tcPrChange w:id="11715" w:author="Mohsen Jafarinejad" w:date="2019-04-27T14:29:00Z">
              <w:tcPr>
                <w:tcW w:w="1300" w:type="dxa"/>
                <w:tcBorders>
                  <w:top w:val="nil"/>
                  <w:left w:val="nil"/>
                  <w:bottom w:val="single" w:sz="4" w:space="0" w:color="auto"/>
                  <w:right w:val="single" w:sz="4" w:space="0" w:color="auto"/>
                </w:tcBorders>
                <w:shd w:val="clear" w:color="auto" w:fill="auto"/>
                <w:noWrap/>
                <w:vAlign w:val="center"/>
                <w:hideMark/>
              </w:tcPr>
            </w:tcPrChange>
          </w:tcPr>
          <w:p w14:paraId="2E873934"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sz w:val="24"/>
                <w:szCs w:val="24"/>
              </w:rPr>
            </w:pPr>
            <w:r w:rsidRPr="001B03F2">
              <w:rPr>
                <w:rFonts w:ascii="Times New Roman" w:eastAsia="Times New Roman" w:hAnsi="Times New Roman" w:cs="Times New Roman"/>
                <w:color w:val="000000"/>
                <w:sz w:val="24"/>
                <w:szCs w:val="24"/>
              </w:rPr>
              <w:t>R2</w:t>
            </w:r>
          </w:p>
        </w:tc>
        <w:tc>
          <w:tcPr>
            <w:tcW w:w="2080" w:type="dxa"/>
            <w:tcBorders>
              <w:top w:val="nil"/>
              <w:left w:val="nil"/>
              <w:bottom w:val="single" w:sz="4" w:space="0" w:color="auto"/>
              <w:right w:val="single" w:sz="4" w:space="0" w:color="auto"/>
            </w:tcBorders>
            <w:shd w:val="clear" w:color="auto" w:fill="auto"/>
            <w:noWrap/>
            <w:vAlign w:val="center"/>
            <w:hideMark/>
            <w:tcPrChange w:id="11716" w:author="Mohsen Jafarinejad" w:date="2019-04-27T14:29:00Z">
              <w:tcPr>
                <w:tcW w:w="2080" w:type="dxa"/>
                <w:tcBorders>
                  <w:top w:val="nil"/>
                  <w:left w:val="nil"/>
                  <w:bottom w:val="single" w:sz="4" w:space="0" w:color="auto"/>
                  <w:right w:val="single" w:sz="4" w:space="0" w:color="auto"/>
                </w:tcBorders>
                <w:shd w:val="clear" w:color="auto" w:fill="auto"/>
                <w:noWrap/>
                <w:vAlign w:val="center"/>
                <w:hideMark/>
              </w:tcPr>
            </w:tcPrChange>
          </w:tcPr>
          <w:p w14:paraId="14AA596F" w14:textId="77777777" w:rsidR="001B03F2" w:rsidRPr="001B03F2" w:rsidRDefault="001B03F2" w:rsidP="005E409E">
            <w:pPr>
              <w:tabs>
                <w:tab w:val="left" w:pos="0"/>
                <w:tab w:val="left" w:pos="7371"/>
              </w:tabs>
              <w:bidi/>
              <w:spacing w:after="0" w:line="240" w:lineRule="auto"/>
              <w:jc w:val="center"/>
              <w:rPr>
                <w:rFonts w:ascii="Calibri" w:eastAsia="Times New Roman" w:hAnsi="Calibri" w:cs="B Zar"/>
                <w:color w:val="000000"/>
                <w:sz w:val="24"/>
                <w:szCs w:val="24"/>
              </w:rPr>
            </w:pPr>
            <w:r w:rsidRPr="001B03F2">
              <w:rPr>
                <w:rFonts w:ascii="Calibri" w:eastAsia="Times New Roman" w:hAnsi="Calibri" w:cs="B Zar" w:hint="cs"/>
                <w:color w:val="000000"/>
                <w:sz w:val="24"/>
                <w:szCs w:val="24"/>
                <w:rtl/>
              </w:rPr>
              <w:t>اکسیژن</w:t>
            </w:r>
          </w:p>
        </w:tc>
      </w:tr>
      <w:tr w:rsidR="001B03F2" w:rsidRPr="001B03F2" w14:paraId="3021F4F2" w14:textId="77777777" w:rsidTr="00022EAF">
        <w:trPr>
          <w:trHeight w:val="295"/>
          <w:jc w:val="center"/>
          <w:trPrChange w:id="11717" w:author="Mohsen Jafarinejad" w:date="2019-04-27T14:29:00Z">
            <w:trPr>
              <w:trHeight w:val="360"/>
              <w:jc w:val="center"/>
            </w:trPr>
          </w:trPrChange>
        </w:trPr>
        <w:tc>
          <w:tcPr>
            <w:tcW w:w="2080" w:type="dxa"/>
            <w:tcBorders>
              <w:top w:val="nil"/>
              <w:left w:val="single" w:sz="4" w:space="0" w:color="auto"/>
              <w:bottom w:val="single" w:sz="4" w:space="0" w:color="auto"/>
              <w:right w:val="single" w:sz="4" w:space="0" w:color="auto"/>
            </w:tcBorders>
            <w:shd w:val="clear" w:color="auto" w:fill="auto"/>
            <w:noWrap/>
            <w:vAlign w:val="center"/>
            <w:hideMark/>
            <w:tcPrChange w:id="11718" w:author="Mohsen Jafarinejad" w:date="2019-04-27T14:29:00Z">
              <w:tcPr>
                <w:tcW w:w="208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343F6823"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sz w:val="24"/>
                <w:szCs w:val="24"/>
              </w:rPr>
            </w:pPr>
            <w:r w:rsidRPr="001B03F2">
              <w:rPr>
                <w:rFonts w:ascii="Times New Roman" w:eastAsia="Times New Roman" w:hAnsi="Times New Roman" w:cs="Times New Roman"/>
                <w:color w:val="000000"/>
                <w:sz w:val="24"/>
                <w:szCs w:val="24"/>
              </w:rPr>
              <w:t> </w:t>
            </w:r>
          </w:p>
        </w:tc>
        <w:tc>
          <w:tcPr>
            <w:tcW w:w="1260" w:type="dxa"/>
            <w:tcBorders>
              <w:top w:val="nil"/>
              <w:left w:val="nil"/>
              <w:bottom w:val="single" w:sz="4" w:space="0" w:color="auto"/>
              <w:right w:val="single" w:sz="4" w:space="0" w:color="auto"/>
            </w:tcBorders>
            <w:shd w:val="clear" w:color="auto" w:fill="auto"/>
            <w:noWrap/>
            <w:vAlign w:val="center"/>
            <w:hideMark/>
            <w:tcPrChange w:id="11719" w:author="Mohsen Jafarinejad" w:date="2019-04-27T14:29:00Z">
              <w:tcPr>
                <w:tcW w:w="1260" w:type="dxa"/>
                <w:tcBorders>
                  <w:top w:val="nil"/>
                  <w:left w:val="nil"/>
                  <w:bottom w:val="single" w:sz="4" w:space="0" w:color="auto"/>
                  <w:right w:val="single" w:sz="4" w:space="0" w:color="auto"/>
                </w:tcBorders>
                <w:shd w:val="clear" w:color="auto" w:fill="auto"/>
                <w:noWrap/>
                <w:vAlign w:val="center"/>
                <w:hideMark/>
              </w:tcPr>
            </w:tcPrChange>
          </w:tcPr>
          <w:p w14:paraId="7F8AD370"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sz w:val="24"/>
                <w:szCs w:val="24"/>
              </w:rPr>
            </w:pPr>
            <w:r w:rsidRPr="001B03F2">
              <w:rPr>
                <w:rFonts w:ascii="Times New Roman" w:eastAsia="Times New Roman" w:hAnsi="Times New Roman" w:cs="Times New Roman"/>
                <w:color w:val="000000"/>
                <w:sz w:val="24"/>
                <w:szCs w:val="24"/>
              </w:rPr>
              <w:t> </w:t>
            </w:r>
          </w:p>
        </w:tc>
        <w:tc>
          <w:tcPr>
            <w:tcW w:w="1260" w:type="dxa"/>
            <w:tcBorders>
              <w:top w:val="nil"/>
              <w:left w:val="nil"/>
              <w:bottom w:val="single" w:sz="4" w:space="0" w:color="auto"/>
              <w:right w:val="single" w:sz="4" w:space="0" w:color="auto"/>
            </w:tcBorders>
            <w:shd w:val="clear" w:color="auto" w:fill="auto"/>
            <w:noWrap/>
            <w:vAlign w:val="center"/>
            <w:hideMark/>
            <w:tcPrChange w:id="11720" w:author="Mohsen Jafarinejad" w:date="2019-04-27T14:29:00Z">
              <w:tcPr>
                <w:tcW w:w="1260" w:type="dxa"/>
                <w:tcBorders>
                  <w:top w:val="nil"/>
                  <w:left w:val="nil"/>
                  <w:bottom w:val="single" w:sz="4" w:space="0" w:color="auto"/>
                  <w:right w:val="single" w:sz="4" w:space="0" w:color="auto"/>
                </w:tcBorders>
                <w:shd w:val="clear" w:color="auto" w:fill="auto"/>
                <w:noWrap/>
                <w:vAlign w:val="center"/>
                <w:hideMark/>
              </w:tcPr>
            </w:tcPrChange>
          </w:tcPr>
          <w:p w14:paraId="0BDE6FE5"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sz w:val="24"/>
                <w:szCs w:val="24"/>
              </w:rPr>
            </w:pPr>
            <w:r w:rsidRPr="001B03F2">
              <w:rPr>
                <w:rFonts w:ascii="Times New Roman" w:eastAsia="Times New Roman" w:hAnsi="Times New Roman" w:cs="Times New Roman"/>
                <w:color w:val="000000"/>
                <w:sz w:val="24"/>
                <w:szCs w:val="24"/>
              </w:rPr>
              <w:t> </w:t>
            </w:r>
          </w:p>
        </w:tc>
        <w:tc>
          <w:tcPr>
            <w:tcW w:w="1300" w:type="dxa"/>
            <w:tcBorders>
              <w:top w:val="nil"/>
              <w:left w:val="nil"/>
              <w:bottom w:val="single" w:sz="4" w:space="0" w:color="auto"/>
              <w:right w:val="single" w:sz="4" w:space="0" w:color="auto"/>
            </w:tcBorders>
            <w:shd w:val="clear" w:color="auto" w:fill="auto"/>
            <w:noWrap/>
            <w:vAlign w:val="center"/>
            <w:hideMark/>
            <w:tcPrChange w:id="11721" w:author="Mohsen Jafarinejad" w:date="2019-04-27T14:29:00Z">
              <w:tcPr>
                <w:tcW w:w="1300" w:type="dxa"/>
                <w:tcBorders>
                  <w:top w:val="nil"/>
                  <w:left w:val="nil"/>
                  <w:bottom w:val="single" w:sz="4" w:space="0" w:color="auto"/>
                  <w:right w:val="single" w:sz="4" w:space="0" w:color="auto"/>
                </w:tcBorders>
                <w:shd w:val="clear" w:color="auto" w:fill="auto"/>
                <w:noWrap/>
                <w:vAlign w:val="center"/>
                <w:hideMark/>
              </w:tcPr>
            </w:tcPrChange>
          </w:tcPr>
          <w:p w14:paraId="6F774F93"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sz w:val="24"/>
                <w:szCs w:val="24"/>
              </w:rPr>
            </w:pPr>
            <w:r w:rsidRPr="001B03F2">
              <w:rPr>
                <w:rFonts w:ascii="Times New Roman" w:eastAsia="Times New Roman" w:hAnsi="Times New Roman" w:cs="Times New Roman"/>
                <w:color w:val="000000"/>
                <w:sz w:val="24"/>
                <w:szCs w:val="24"/>
              </w:rPr>
              <w:t>I</w:t>
            </w:r>
          </w:p>
        </w:tc>
        <w:tc>
          <w:tcPr>
            <w:tcW w:w="2080" w:type="dxa"/>
            <w:tcBorders>
              <w:top w:val="nil"/>
              <w:left w:val="nil"/>
              <w:bottom w:val="single" w:sz="4" w:space="0" w:color="auto"/>
              <w:right w:val="single" w:sz="4" w:space="0" w:color="auto"/>
            </w:tcBorders>
            <w:shd w:val="clear" w:color="auto" w:fill="auto"/>
            <w:noWrap/>
            <w:vAlign w:val="center"/>
            <w:hideMark/>
            <w:tcPrChange w:id="11722" w:author="Mohsen Jafarinejad" w:date="2019-04-27T14:29:00Z">
              <w:tcPr>
                <w:tcW w:w="2080" w:type="dxa"/>
                <w:tcBorders>
                  <w:top w:val="nil"/>
                  <w:left w:val="nil"/>
                  <w:bottom w:val="single" w:sz="4" w:space="0" w:color="auto"/>
                  <w:right w:val="single" w:sz="4" w:space="0" w:color="auto"/>
                </w:tcBorders>
                <w:shd w:val="clear" w:color="auto" w:fill="auto"/>
                <w:noWrap/>
                <w:vAlign w:val="center"/>
                <w:hideMark/>
              </w:tcPr>
            </w:tcPrChange>
          </w:tcPr>
          <w:p w14:paraId="4F349AC2" w14:textId="77777777" w:rsidR="001B03F2" w:rsidRPr="001B03F2" w:rsidRDefault="001B03F2" w:rsidP="005E409E">
            <w:pPr>
              <w:tabs>
                <w:tab w:val="left" w:pos="0"/>
                <w:tab w:val="left" w:pos="7371"/>
              </w:tabs>
              <w:bidi/>
              <w:spacing w:after="0" w:line="240" w:lineRule="auto"/>
              <w:jc w:val="center"/>
              <w:rPr>
                <w:rFonts w:ascii="Calibri" w:eastAsia="Times New Roman" w:hAnsi="Calibri" w:cs="B Zar"/>
                <w:color w:val="000000"/>
                <w:sz w:val="24"/>
                <w:szCs w:val="24"/>
              </w:rPr>
            </w:pPr>
            <w:r w:rsidRPr="001B03F2">
              <w:rPr>
                <w:rFonts w:ascii="Calibri" w:eastAsia="Times New Roman" w:hAnsi="Calibri" w:cs="B Zar" w:hint="cs"/>
                <w:color w:val="000000"/>
                <w:sz w:val="24"/>
                <w:szCs w:val="24"/>
                <w:rtl/>
              </w:rPr>
              <w:t>یون هیدروژن</w:t>
            </w:r>
          </w:p>
        </w:tc>
      </w:tr>
      <w:tr w:rsidR="001B03F2" w:rsidRPr="001B03F2" w14:paraId="22533CCE" w14:textId="77777777" w:rsidTr="00022EAF">
        <w:trPr>
          <w:trHeight w:val="301"/>
          <w:jc w:val="center"/>
          <w:trPrChange w:id="11723" w:author="Mohsen Jafarinejad" w:date="2019-04-27T14:29:00Z">
            <w:trPr>
              <w:trHeight w:val="360"/>
              <w:jc w:val="center"/>
            </w:trPr>
          </w:trPrChange>
        </w:trPr>
        <w:tc>
          <w:tcPr>
            <w:tcW w:w="2080" w:type="dxa"/>
            <w:tcBorders>
              <w:top w:val="nil"/>
              <w:left w:val="single" w:sz="4" w:space="0" w:color="auto"/>
              <w:bottom w:val="single" w:sz="4" w:space="0" w:color="auto"/>
              <w:right w:val="single" w:sz="4" w:space="0" w:color="auto"/>
            </w:tcBorders>
            <w:shd w:val="clear" w:color="auto" w:fill="auto"/>
            <w:noWrap/>
            <w:vAlign w:val="center"/>
            <w:hideMark/>
            <w:tcPrChange w:id="11724" w:author="Mohsen Jafarinejad" w:date="2019-04-27T14:29:00Z">
              <w:tcPr>
                <w:tcW w:w="208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1BEB40B"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sz w:val="24"/>
                <w:szCs w:val="24"/>
              </w:rPr>
            </w:pPr>
            <w:r w:rsidRPr="001B03F2">
              <w:rPr>
                <w:rFonts w:ascii="Times New Roman" w:eastAsia="Times New Roman" w:hAnsi="Times New Roman" w:cs="Times New Roman"/>
                <w:color w:val="000000"/>
                <w:sz w:val="24"/>
                <w:szCs w:val="24"/>
              </w:rPr>
              <w:t>3.90E-03</w:t>
            </w:r>
          </w:p>
        </w:tc>
        <w:tc>
          <w:tcPr>
            <w:tcW w:w="1260" w:type="dxa"/>
            <w:tcBorders>
              <w:top w:val="nil"/>
              <w:left w:val="nil"/>
              <w:bottom w:val="single" w:sz="4" w:space="0" w:color="auto"/>
              <w:right w:val="single" w:sz="4" w:space="0" w:color="auto"/>
            </w:tcBorders>
            <w:shd w:val="clear" w:color="auto" w:fill="auto"/>
            <w:noWrap/>
            <w:vAlign w:val="center"/>
            <w:hideMark/>
            <w:tcPrChange w:id="11725" w:author="Mohsen Jafarinejad" w:date="2019-04-27T14:29:00Z">
              <w:tcPr>
                <w:tcW w:w="1260" w:type="dxa"/>
                <w:tcBorders>
                  <w:top w:val="nil"/>
                  <w:left w:val="nil"/>
                  <w:bottom w:val="single" w:sz="4" w:space="0" w:color="auto"/>
                  <w:right w:val="single" w:sz="4" w:space="0" w:color="auto"/>
                </w:tcBorders>
                <w:shd w:val="clear" w:color="auto" w:fill="auto"/>
                <w:noWrap/>
                <w:vAlign w:val="center"/>
                <w:hideMark/>
              </w:tcPr>
            </w:tcPrChange>
          </w:tcPr>
          <w:p w14:paraId="2C0DD274"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sz w:val="24"/>
                <w:szCs w:val="24"/>
              </w:rPr>
            </w:pPr>
            <w:r w:rsidRPr="001B03F2">
              <w:rPr>
                <w:rFonts w:ascii="Times New Roman" w:eastAsia="Times New Roman" w:hAnsi="Times New Roman" w:cs="Times New Roman"/>
                <w:color w:val="000000"/>
                <w:sz w:val="24"/>
                <w:szCs w:val="24"/>
              </w:rPr>
              <w:t> </w:t>
            </w:r>
          </w:p>
        </w:tc>
        <w:tc>
          <w:tcPr>
            <w:tcW w:w="1260" w:type="dxa"/>
            <w:tcBorders>
              <w:top w:val="nil"/>
              <w:left w:val="nil"/>
              <w:bottom w:val="single" w:sz="4" w:space="0" w:color="auto"/>
              <w:right w:val="single" w:sz="4" w:space="0" w:color="auto"/>
            </w:tcBorders>
            <w:shd w:val="clear" w:color="auto" w:fill="auto"/>
            <w:noWrap/>
            <w:vAlign w:val="center"/>
            <w:hideMark/>
            <w:tcPrChange w:id="11726" w:author="Mohsen Jafarinejad" w:date="2019-04-27T14:29:00Z">
              <w:tcPr>
                <w:tcW w:w="1260" w:type="dxa"/>
                <w:tcBorders>
                  <w:top w:val="nil"/>
                  <w:left w:val="nil"/>
                  <w:bottom w:val="single" w:sz="4" w:space="0" w:color="auto"/>
                  <w:right w:val="single" w:sz="4" w:space="0" w:color="auto"/>
                </w:tcBorders>
                <w:shd w:val="clear" w:color="auto" w:fill="auto"/>
                <w:noWrap/>
                <w:vAlign w:val="center"/>
                <w:hideMark/>
              </w:tcPr>
            </w:tcPrChange>
          </w:tcPr>
          <w:p w14:paraId="294F786B"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sz w:val="24"/>
                <w:szCs w:val="24"/>
              </w:rPr>
            </w:pPr>
            <w:r w:rsidRPr="001B03F2">
              <w:rPr>
                <w:rFonts w:ascii="Times New Roman" w:eastAsia="Times New Roman" w:hAnsi="Times New Roman" w:cs="Times New Roman"/>
                <w:color w:val="000000"/>
                <w:sz w:val="24"/>
                <w:szCs w:val="24"/>
              </w:rPr>
              <w:t> </w:t>
            </w:r>
          </w:p>
        </w:tc>
        <w:tc>
          <w:tcPr>
            <w:tcW w:w="1300" w:type="dxa"/>
            <w:tcBorders>
              <w:top w:val="nil"/>
              <w:left w:val="nil"/>
              <w:bottom w:val="single" w:sz="4" w:space="0" w:color="auto"/>
              <w:right w:val="single" w:sz="4" w:space="0" w:color="auto"/>
            </w:tcBorders>
            <w:shd w:val="clear" w:color="auto" w:fill="auto"/>
            <w:noWrap/>
            <w:vAlign w:val="center"/>
            <w:hideMark/>
            <w:tcPrChange w:id="11727" w:author="Mohsen Jafarinejad" w:date="2019-04-27T14:29:00Z">
              <w:tcPr>
                <w:tcW w:w="1300" w:type="dxa"/>
                <w:tcBorders>
                  <w:top w:val="nil"/>
                  <w:left w:val="nil"/>
                  <w:bottom w:val="single" w:sz="4" w:space="0" w:color="auto"/>
                  <w:right w:val="single" w:sz="4" w:space="0" w:color="auto"/>
                </w:tcBorders>
                <w:shd w:val="clear" w:color="auto" w:fill="auto"/>
                <w:noWrap/>
                <w:vAlign w:val="center"/>
                <w:hideMark/>
              </w:tcPr>
            </w:tcPrChange>
          </w:tcPr>
          <w:p w14:paraId="68CB7743"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sz w:val="24"/>
                <w:szCs w:val="24"/>
              </w:rPr>
            </w:pPr>
            <w:r w:rsidRPr="001B03F2">
              <w:rPr>
                <w:rFonts w:ascii="Times New Roman" w:eastAsia="Times New Roman" w:hAnsi="Times New Roman" w:cs="Times New Roman"/>
                <w:color w:val="000000"/>
                <w:sz w:val="24"/>
                <w:szCs w:val="24"/>
              </w:rPr>
              <w:t>P1</w:t>
            </w:r>
          </w:p>
        </w:tc>
        <w:tc>
          <w:tcPr>
            <w:tcW w:w="2080" w:type="dxa"/>
            <w:tcBorders>
              <w:top w:val="nil"/>
              <w:left w:val="nil"/>
              <w:bottom w:val="single" w:sz="4" w:space="0" w:color="auto"/>
              <w:right w:val="single" w:sz="4" w:space="0" w:color="auto"/>
            </w:tcBorders>
            <w:shd w:val="clear" w:color="auto" w:fill="auto"/>
            <w:noWrap/>
            <w:vAlign w:val="center"/>
            <w:hideMark/>
            <w:tcPrChange w:id="11728" w:author="Mohsen Jafarinejad" w:date="2019-04-27T14:29:00Z">
              <w:tcPr>
                <w:tcW w:w="2080" w:type="dxa"/>
                <w:tcBorders>
                  <w:top w:val="nil"/>
                  <w:left w:val="nil"/>
                  <w:bottom w:val="single" w:sz="4" w:space="0" w:color="auto"/>
                  <w:right w:val="single" w:sz="4" w:space="0" w:color="auto"/>
                </w:tcBorders>
                <w:shd w:val="clear" w:color="auto" w:fill="auto"/>
                <w:noWrap/>
                <w:vAlign w:val="center"/>
                <w:hideMark/>
              </w:tcPr>
            </w:tcPrChange>
          </w:tcPr>
          <w:p w14:paraId="60AB2FBD" w14:textId="77777777" w:rsidR="001B03F2" w:rsidRPr="001B03F2" w:rsidRDefault="001B03F2" w:rsidP="005E409E">
            <w:pPr>
              <w:tabs>
                <w:tab w:val="left" w:pos="0"/>
                <w:tab w:val="left" w:pos="7371"/>
              </w:tabs>
              <w:bidi/>
              <w:spacing w:after="0" w:line="240" w:lineRule="auto"/>
              <w:jc w:val="center"/>
              <w:rPr>
                <w:rFonts w:ascii="Calibri" w:eastAsia="Times New Roman" w:hAnsi="Calibri" w:cs="B Zar"/>
                <w:color w:val="000000"/>
                <w:sz w:val="24"/>
                <w:szCs w:val="24"/>
              </w:rPr>
            </w:pPr>
            <w:r w:rsidRPr="001B03F2">
              <w:rPr>
                <w:rFonts w:ascii="Calibri" w:eastAsia="Times New Roman" w:hAnsi="Calibri" w:cs="B Zar" w:hint="cs"/>
                <w:color w:val="000000"/>
                <w:sz w:val="24"/>
                <w:szCs w:val="24"/>
                <w:rtl/>
              </w:rPr>
              <w:t>محصول</w:t>
            </w:r>
          </w:p>
        </w:tc>
      </w:tr>
      <w:tr w:rsidR="001B03F2" w:rsidRPr="001B03F2" w14:paraId="5B6D8663" w14:textId="77777777" w:rsidTr="00022EAF">
        <w:trPr>
          <w:trHeight w:val="274"/>
          <w:jc w:val="center"/>
          <w:trPrChange w:id="11729" w:author="Mohsen Jafarinejad" w:date="2019-04-27T14:30:00Z">
            <w:trPr>
              <w:trHeight w:val="360"/>
              <w:jc w:val="center"/>
            </w:trPr>
          </w:trPrChange>
        </w:trPr>
        <w:tc>
          <w:tcPr>
            <w:tcW w:w="2080" w:type="dxa"/>
            <w:tcBorders>
              <w:top w:val="nil"/>
              <w:left w:val="single" w:sz="4" w:space="0" w:color="auto"/>
              <w:bottom w:val="single" w:sz="4" w:space="0" w:color="auto"/>
              <w:right w:val="single" w:sz="4" w:space="0" w:color="auto"/>
            </w:tcBorders>
            <w:shd w:val="clear" w:color="auto" w:fill="auto"/>
            <w:noWrap/>
            <w:vAlign w:val="center"/>
            <w:hideMark/>
            <w:tcPrChange w:id="11730" w:author="Mohsen Jafarinejad" w:date="2019-04-27T14:30:00Z">
              <w:tcPr>
                <w:tcW w:w="208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E5067D3"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sz w:val="24"/>
                <w:szCs w:val="24"/>
              </w:rPr>
            </w:pPr>
            <w:r w:rsidRPr="001B03F2">
              <w:rPr>
                <w:rFonts w:ascii="Times New Roman" w:eastAsia="Times New Roman" w:hAnsi="Times New Roman" w:cs="Times New Roman"/>
                <w:color w:val="000000"/>
                <w:sz w:val="24"/>
                <w:szCs w:val="24"/>
              </w:rPr>
              <w:t>3.90E-03</w:t>
            </w:r>
          </w:p>
        </w:tc>
        <w:tc>
          <w:tcPr>
            <w:tcW w:w="1260" w:type="dxa"/>
            <w:tcBorders>
              <w:top w:val="nil"/>
              <w:left w:val="nil"/>
              <w:bottom w:val="single" w:sz="4" w:space="0" w:color="auto"/>
              <w:right w:val="single" w:sz="4" w:space="0" w:color="auto"/>
            </w:tcBorders>
            <w:shd w:val="clear" w:color="auto" w:fill="auto"/>
            <w:noWrap/>
            <w:vAlign w:val="center"/>
            <w:hideMark/>
            <w:tcPrChange w:id="11731" w:author="Mohsen Jafarinejad" w:date="2019-04-27T14:30:00Z">
              <w:tcPr>
                <w:tcW w:w="1260" w:type="dxa"/>
                <w:tcBorders>
                  <w:top w:val="nil"/>
                  <w:left w:val="nil"/>
                  <w:bottom w:val="single" w:sz="4" w:space="0" w:color="auto"/>
                  <w:right w:val="single" w:sz="4" w:space="0" w:color="auto"/>
                </w:tcBorders>
                <w:shd w:val="clear" w:color="auto" w:fill="auto"/>
                <w:noWrap/>
                <w:vAlign w:val="center"/>
                <w:hideMark/>
              </w:tcPr>
            </w:tcPrChange>
          </w:tcPr>
          <w:p w14:paraId="1DAC0450"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sz w:val="24"/>
                <w:szCs w:val="24"/>
              </w:rPr>
            </w:pPr>
            <w:r w:rsidRPr="001B03F2">
              <w:rPr>
                <w:rFonts w:ascii="Times New Roman" w:eastAsia="Times New Roman" w:hAnsi="Times New Roman" w:cs="Times New Roman"/>
                <w:color w:val="000000"/>
                <w:sz w:val="24"/>
                <w:szCs w:val="24"/>
              </w:rPr>
              <w:t> </w:t>
            </w:r>
          </w:p>
        </w:tc>
        <w:tc>
          <w:tcPr>
            <w:tcW w:w="1260" w:type="dxa"/>
            <w:tcBorders>
              <w:top w:val="nil"/>
              <w:left w:val="nil"/>
              <w:bottom w:val="single" w:sz="4" w:space="0" w:color="auto"/>
              <w:right w:val="single" w:sz="4" w:space="0" w:color="auto"/>
            </w:tcBorders>
            <w:shd w:val="clear" w:color="auto" w:fill="auto"/>
            <w:noWrap/>
            <w:vAlign w:val="center"/>
            <w:hideMark/>
            <w:tcPrChange w:id="11732" w:author="Mohsen Jafarinejad" w:date="2019-04-27T14:30:00Z">
              <w:tcPr>
                <w:tcW w:w="1260" w:type="dxa"/>
                <w:tcBorders>
                  <w:top w:val="nil"/>
                  <w:left w:val="nil"/>
                  <w:bottom w:val="single" w:sz="4" w:space="0" w:color="auto"/>
                  <w:right w:val="single" w:sz="4" w:space="0" w:color="auto"/>
                </w:tcBorders>
                <w:shd w:val="clear" w:color="auto" w:fill="auto"/>
                <w:noWrap/>
                <w:vAlign w:val="center"/>
                <w:hideMark/>
              </w:tcPr>
            </w:tcPrChange>
          </w:tcPr>
          <w:p w14:paraId="6B2E31E0"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sz w:val="24"/>
                <w:szCs w:val="24"/>
              </w:rPr>
            </w:pPr>
            <w:r w:rsidRPr="001B03F2">
              <w:rPr>
                <w:rFonts w:ascii="Times New Roman" w:eastAsia="Times New Roman" w:hAnsi="Times New Roman" w:cs="Times New Roman"/>
                <w:color w:val="000000"/>
                <w:sz w:val="24"/>
                <w:szCs w:val="24"/>
              </w:rPr>
              <w:t> </w:t>
            </w:r>
          </w:p>
        </w:tc>
        <w:tc>
          <w:tcPr>
            <w:tcW w:w="1300" w:type="dxa"/>
            <w:tcBorders>
              <w:top w:val="nil"/>
              <w:left w:val="nil"/>
              <w:bottom w:val="single" w:sz="4" w:space="0" w:color="auto"/>
              <w:right w:val="single" w:sz="4" w:space="0" w:color="auto"/>
            </w:tcBorders>
            <w:shd w:val="clear" w:color="auto" w:fill="auto"/>
            <w:noWrap/>
            <w:vAlign w:val="center"/>
            <w:hideMark/>
            <w:tcPrChange w:id="11733" w:author="Mohsen Jafarinejad" w:date="2019-04-27T14:30:00Z">
              <w:tcPr>
                <w:tcW w:w="1300" w:type="dxa"/>
                <w:tcBorders>
                  <w:top w:val="nil"/>
                  <w:left w:val="nil"/>
                  <w:bottom w:val="single" w:sz="4" w:space="0" w:color="auto"/>
                  <w:right w:val="single" w:sz="4" w:space="0" w:color="auto"/>
                </w:tcBorders>
                <w:shd w:val="clear" w:color="auto" w:fill="auto"/>
                <w:noWrap/>
                <w:vAlign w:val="center"/>
                <w:hideMark/>
              </w:tcPr>
            </w:tcPrChange>
          </w:tcPr>
          <w:p w14:paraId="663C3CC8"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sz w:val="24"/>
                <w:szCs w:val="24"/>
              </w:rPr>
            </w:pPr>
            <w:r w:rsidRPr="001B03F2">
              <w:rPr>
                <w:rFonts w:ascii="Times New Roman" w:eastAsia="Times New Roman" w:hAnsi="Times New Roman" w:cs="Times New Roman"/>
                <w:color w:val="000000"/>
                <w:sz w:val="24"/>
                <w:szCs w:val="24"/>
              </w:rPr>
              <w:t>P2</w:t>
            </w:r>
          </w:p>
        </w:tc>
        <w:tc>
          <w:tcPr>
            <w:tcW w:w="2080" w:type="dxa"/>
            <w:tcBorders>
              <w:top w:val="nil"/>
              <w:left w:val="nil"/>
              <w:bottom w:val="single" w:sz="4" w:space="0" w:color="auto"/>
              <w:right w:val="single" w:sz="4" w:space="0" w:color="auto"/>
            </w:tcBorders>
            <w:shd w:val="clear" w:color="auto" w:fill="auto"/>
            <w:noWrap/>
            <w:vAlign w:val="center"/>
            <w:hideMark/>
            <w:tcPrChange w:id="11734" w:author="Mohsen Jafarinejad" w:date="2019-04-27T14:30:00Z">
              <w:tcPr>
                <w:tcW w:w="2080" w:type="dxa"/>
                <w:tcBorders>
                  <w:top w:val="nil"/>
                  <w:left w:val="nil"/>
                  <w:bottom w:val="single" w:sz="4" w:space="0" w:color="auto"/>
                  <w:right w:val="single" w:sz="4" w:space="0" w:color="auto"/>
                </w:tcBorders>
                <w:shd w:val="clear" w:color="auto" w:fill="auto"/>
                <w:noWrap/>
                <w:vAlign w:val="center"/>
                <w:hideMark/>
              </w:tcPr>
            </w:tcPrChange>
          </w:tcPr>
          <w:p w14:paraId="2FF4BFC4" w14:textId="26C1AD06" w:rsidR="001B03F2" w:rsidRPr="001B03F2" w:rsidRDefault="001B03F2" w:rsidP="005E409E">
            <w:pPr>
              <w:tabs>
                <w:tab w:val="left" w:pos="0"/>
                <w:tab w:val="left" w:pos="7371"/>
              </w:tabs>
              <w:bidi/>
              <w:spacing w:after="0" w:line="240" w:lineRule="auto"/>
              <w:jc w:val="center"/>
              <w:rPr>
                <w:rFonts w:ascii="Calibri" w:eastAsia="Times New Roman" w:hAnsi="Calibri" w:cs="B Zar"/>
                <w:color w:val="000000"/>
                <w:sz w:val="24"/>
                <w:szCs w:val="24"/>
              </w:rPr>
            </w:pPr>
            <w:r w:rsidRPr="001B03F2">
              <w:rPr>
                <w:rFonts w:ascii="Calibri" w:eastAsia="Times New Roman" w:hAnsi="Calibri" w:cs="B Zar" w:hint="cs"/>
                <w:color w:val="000000"/>
                <w:sz w:val="24"/>
                <w:szCs w:val="24"/>
                <w:rtl/>
              </w:rPr>
              <w:t xml:space="preserve">محصول </w:t>
            </w:r>
            <w:ins w:id="11735" w:author="Mohsen" w:date="2019-03-17T16:53:00Z">
              <w:r w:rsidR="00CF0011">
                <w:rPr>
                  <w:rFonts w:ascii="Calibri" w:eastAsia="Times New Roman" w:hAnsi="Calibri" w:cs="B Zar"/>
                  <w:color w:val="000000"/>
                  <w:sz w:val="24"/>
                  <w:szCs w:val="24"/>
                  <w:rtl/>
                </w:rPr>
                <w:t>کاتد (</w:t>
              </w:r>
            </w:ins>
            <w:del w:id="11736" w:author="Mohsen" w:date="2019-03-17T16:53:00Z">
              <w:r w:rsidRPr="001B03F2" w:rsidDel="00CF0011">
                <w:rPr>
                  <w:rFonts w:ascii="Calibri" w:eastAsia="Times New Roman" w:hAnsi="Calibri" w:cs="B Zar" w:hint="cs"/>
                  <w:color w:val="000000"/>
                  <w:sz w:val="24"/>
                  <w:szCs w:val="24"/>
                  <w:rtl/>
                </w:rPr>
                <w:delText>کاتد(</w:delText>
              </w:r>
            </w:del>
            <w:r w:rsidRPr="001B03F2">
              <w:rPr>
                <w:rFonts w:ascii="Calibri" w:eastAsia="Times New Roman" w:hAnsi="Calibri" w:cs="B Zar" w:hint="cs"/>
                <w:color w:val="000000"/>
                <w:sz w:val="24"/>
                <w:szCs w:val="24"/>
                <w:rtl/>
              </w:rPr>
              <w:t>آب)</w:t>
            </w:r>
          </w:p>
        </w:tc>
      </w:tr>
      <w:tr w:rsidR="001B03F2" w:rsidRPr="001B03F2" w14:paraId="0B9A48C3" w14:textId="77777777" w:rsidTr="001B03F2">
        <w:trPr>
          <w:trHeight w:val="360"/>
          <w:jc w:val="center"/>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13C9690C"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rPr>
            </w:pPr>
            <w:r w:rsidRPr="001B03F2">
              <w:rPr>
                <w:rFonts w:ascii="Times New Roman" w:eastAsia="Times New Roman" w:hAnsi="Times New Roman" w:cs="Times New Roman"/>
                <w:color w:val="000000"/>
              </w:rPr>
              <w:t>5.54E+01</w:t>
            </w:r>
          </w:p>
        </w:tc>
        <w:tc>
          <w:tcPr>
            <w:tcW w:w="1260" w:type="dxa"/>
            <w:tcBorders>
              <w:top w:val="nil"/>
              <w:left w:val="nil"/>
              <w:bottom w:val="single" w:sz="4" w:space="0" w:color="auto"/>
              <w:right w:val="single" w:sz="4" w:space="0" w:color="auto"/>
            </w:tcBorders>
            <w:shd w:val="clear" w:color="auto" w:fill="auto"/>
            <w:noWrap/>
            <w:vAlign w:val="center"/>
            <w:hideMark/>
          </w:tcPr>
          <w:p w14:paraId="30CFA61C"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rPr>
            </w:pPr>
            <w:r w:rsidRPr="001B03F2">
              <w:rPr>
                <w:rFonts w:ascii="Times New Roman" w:eastAsia="Times New Roman" w:hAnsi="Times New Roman" w:cs="Times New Roman"/>
                <w:color w:val="000000"/>
              </w:rPr>
              <w:t> </w:t>
            </w:r>
          </w:p>
        </w:tc>
        <w:tc>
          <w:tcPr>
            <w:tcW w:w="1260" w:type="dxa"/>
            <w:tcBorders>
              <w:top w:val="nil"/>
              <w:left w:val="nil"/>
              <w:bottom w:val="single" w:sz="4" w:space="0" w:color="auto"/>
              <w:right w:val="single" w:sz="4" w:space="0" w:color="auto"/>
            </w:tcBorders>
            <w:shd w:val="clear" w:color="auto" w:fill="auto"/>
            <w:noWrap/>
            <w:vAlign w:val="center"/>
            <w:hideMark/>
          </w:tcPr>
          <w:p w14:paraId="29245538"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rPr>
            </w:pPr>
            <w:r w:rsidRPr="001B03F2">
              <w:rPr>
                <w:rFonts w:ascii="Times New Roman" w:eastAsia="Times New Roman" w:hAnsi="Times New Roman" w:cs="Times New Roman"/>
                <w:color w:val="000000"/>
              </w:rPr>
              <w:t> </w:t>
            </w:r>
          </w:p>
        </w:tc>
        <w:tc>
          <w:tcPr>
            <w:tcW w:w="1300" w:type="dxa"/>
            <w:tcBorders>
              <w:top w:val="nil"/>
              <w:left w:val="nil"/>
              <w:bottom w:val="single" w:sz="4" w:space="0" w:color="auto"/>
              <w:right w:val="single" w:sz="4" w:space="0" w:color="auto"/>
            </w:tcBorders>
            <w:shd w:val="clear" w:color="auto" w:fill="auto"/>
            <w:noWrap/>
            <w:vAlign w:val="center"/>
            <w:hideMark/>
          </w:tcPr>
          <w:p w14:paraId="71E5FF09"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rPr>
            </w:pPr>
            <w:r w:rsidRPr="001B03F2">
              <w:rPr>
                <w:rFonts w:ascii="Times New Roman" w:eastAsia="Times New Roman" w:hAnsi="Times New Roman" w:cs="Times New Roman"/>
                <w:color w:val="000000"/>
              </w:rPr>
              <w:t>S</w:t>
            </w:r>
          </w:p>
        </w:tc>
        <w:tc>
          <w:tcPr>
            <w:tcW w:w="2080" w:type="dxa"/>
            <w:tcBorders>
              <w:top w:val="nil"/>
              <w:left w:val="nil"/>
              <w:bottom w:val="single" w:sz="4" w:space="0" w:color="auto"/>
              <w:right w:val="single" w:sz="4" w:space="0" w:color="auto"/>
            </w:tcBorders>
            <w:shd w:val="clear" w:color="auto" w:fill="auto"/>
            <w:noWrap/>
            <w:vAlign w:val="center"/>
            <w:hideMark/>
          </w:tcPr>
          <w:p w14:paraId="1F75F73B" w14:textId="77777777" w:rsidR="001B03F2" w:rsidRPr="001B03F2" w:rsidRDefault="001B03F2" w:rsidP="005E409E">
            <w:pPr>
              <w:tabs>
                <w:tab w:val="left" w:pos="0"/>
                <w:tab w:val="left" w:pos="7371"/>
              </w:tabs>
              <w:bidi/>
              <w:spacing w:after="0" w:line="240" w:lineRule="auto"/>
              <w:jc w:val="center"/>
              <w:rPr>
                <w:rFonts w:ascii="Calibri" w:eastAsia="Times New Roman" w:hAnsi="Calibri" w:cs="B Zar"/>
                <w:color w:val="000000"/>
              </w:rPr>
            </w:pPr>
            <w:r w:rsidRPr="001B03F2">
              <w:rPr>
                <w:rFonts w:ascii="Calibri" w:eastAsia="Times New Roman" w:hAnsi="Calibri" w:cs="B Zar" w:hint="cs"/>
                <w:color w:val="000000"/>
                <w:rtl/>
              </w:rPr>
              <w:t>محلول</w:t>
            </w:r>
          </w:p>
        </w:tc>
      </w:tr>
    </w:tbl>
    <w:p w14:paraId="2D31EB14" w14:textId="764A637E" w:rsidR="00280AFB" w:rsidDel="00572EA0" w:rsidRDefault="00280AFB" w:rsidP="00B0309D">
      <w:pPr>
        <w:pStyle w:val="payannameh"/>
        <w:tabs>
          <w:tab w:val="left" w:pos="0"/>
          <w:tab w:val="left" w:pos="7371"/>
        </w:tabs>
        <w:spacing w:line="240" w:lineRule="auto"/>
        <w:rPr>
          <w:del w:id="11737" w:author="Mohsen Jafarinejad" w:date="2019-04-06T09:02:00Z"/>
          <w:rtl/>
        </w:rPr>
      </w:pPr>
    </w:p>
    <w:p w14:paraId="54F96F41" w14:textId="77777777" w:rsidR="00572EA0" w:rsidRDefault="00572EA0" w:rsidP="00B0309D">
      <w:pPr>
        <w:pStyle w:val="payannameh"/>
        <w:tabs>
          <w:tab w:val="left" w:pos="0"/>
          <w:tab w:val="left" w:pos="7371"/>
        </w:tabs>
        <w:spacing w:line="240" w:lineRule="auto"/>
        <w:rPr>
          <w:ins w:id="11738" w:author="Mohsen Jafarinejad" w:date="2019-05-08T14:34:00Z"/>
          <w:rtl/>
        </w:rPr>
      </w:pPr>
    </w:p>
    <w:p w14:paraId="70F38C71" w14:textId="7812CF01" w:rsidR="00280AFB" w:rsidRDefault="00280AFB">
      <w:pPr>
        <w:pStyle w:val="payannameh"/>
        <w:spacing w:line="240" w:lineRule="auto"/>
        <w:ind w:firstLine="567"/>
        <w:jc w:val="both"/>
        <w:rPr>
          <w:ins w:id="11739" w:author="Mohsen Jafarinejad" w:date="2019-04-06T09:02:00Z"/>
          <w:rtl/>
        </w:rPr>
        <w:pPrChange w:id="11740" w:author="Mohsen Jafarinejad" w:date="2019-05-08T17:17:00Z">
          <w:pPr>
            <w:pStyle w:val="payannameh"/>
            <w:tabs>
              <w:tab w:val="left" w:pos="0"/>
              <w:tab w:val="left" w:pos="7371"/>
            </w:tabs>
            <w:spacing w:line="240" w:lineRule="auto"/>
          </w:pPr>
        </w:pPrChange>
      </w:pPr>
      <w:r w:rsidRPr="002B72E7">
        <w:rPr>
          <w:rtl/>
        </w:rPr>
        <w:t xml:space="preserve">محاسبه غلظت اکسیژن و مواد غذایی </w:t>
      </w:r>
      <w:r w:rsidR="000B0AD8" w:rsidRPr="002B72E7">
        <w:rPr>
          <w:rtl/>
        </w:rPr>
        <w:t>باکتر</w:t>
      </w:r>
      <w:r w:rsidR="000B0AD8" w:rsidRPr="002B72E7">
        <w:rPr>
          <w:rFonts w:hint="cs"/>
          <w:rtl/>
        </w:rPr>
        <w:t>ی‌</w:t>
      </w:r>
      <w:r w:rsidR="000B0AD8" w:rsidRPr="002B72E7">
        <w:rPr>
          <w:rFonts w:hint="eastAsia"/>
          <w:rtl/>
        </w:rPr>
        <w:t>ها</w:t>
      </w:r>
      <w:r w:rsidRPr="002B72E7">
        <w:rPr>
          <w:rtl/>
        </w:rPr>
        <w:t xml:space="preserve"> از روی اکسیژن محلول در سیال در شرایط آزمایشگاهی و نیز مقادیر تزریق شده به پیل میکروبی آزمایشگاهی به دست آمده و سایر مقادیر که مربوط</w:t>
      </w:r>
      <w:r w:rsidR="005D3CF9">
        <w:rPr>
          <w:rFonts w:hint="cs"/>
          <w:rtl/>
        </w:rPr>
        <w:t>ه</w:t>
      </w:r>
      <w:r w:rsidRPr="002B72E7">
        <w:rPr>
          <w:rtl/>
        </w:rPr>
        <w:t xml:space="preserve"> بر اساس موازنه جرم معادله شیمیایی حاصل شده و انتظار </w:t>
      </w:r>
      <w:r w:rsidR="000B0AD8" w:rsidRPr="002B72E7">
        <w:rPr>
          <w:rtl/>
        </w:rPr>
        <w:t>م</w:t>
      </w:r>
      <w:r w:rsidR="000B0AD8" w:rsidRPr="002B72E7">
        <w:rPr>
          <w:rFonts w:hint="cs"/>
          <w:rtl/>
        </w:rPr>
        <w:t>ی‌</w:t>
      </w:r>
      <w:r w:rsidR="000B0AD8" w:rsidRPr="002B72E7">
        <w:rPr>
          <w:rFonts w:hint="eastAsia"/>
          <w:rtl/>
        </w:rPr>
        <w:t>رود</w:t>
      </w:r>
      <w:r w:rsidRPr="002B72E7">
        <w:rPr>
          <w:rtl/>
        </w:rPr>
        <w:t xml:space="preserve"> مقادیر شبیه سازی کمتر از </w:t>
      </w:r>
      <w:r w:rsidR="000B0AD8" w:rsidRPr="002B72E7">
        <w:rPr>
          <w:rtl/>
        </w:rPr>
        <w:t>آن‌ها</w:t>
      </w:r>
      <w:r w:rsidRPr="002B72E7">
        <w:rPr>
          <w:rtl/>
        </w:rPr>
        <w:t xml:space="preserve"> باشد.</w:t>
      </w:r>
    </w:p>
    <w:p w14:paraId="1ED7D9E1" w14:textId="77777777" w:rsidR="001247A3" w:rsidRDefault="001247A3" w:rsidP="00B0309D">
      <w:pPr>
        <w:pStyle w:val="payannameh"/>
        <w:tabs>
          <w:tab w:val="left" w:pos="0"/>
          <w:tab w:val="left" w:pos="7371"/>
        </w:tabs>
        <w:spacing w:line="240" w:lineRule="auto"/>
        <w:rPr>
          <w:ins w:id="11741" w:author="Mohsen Jafarinejad" w:date="2019-05-08T17:16:00Z"/>
          <w:rtl/>
        </w:rPr>
      </w:pPr>
    </w:p>
    <w:p w14:paraId="276C02FF" w14:textId="77777777" w:rsidR="009902E2" w:rsidRDefault="009902E2" w:rsidP="00B0309D">
      <w:pPr>
        <w:pStyle w:val="payannameh"/>
        <w:tabs>
          <w:tab w:val="left" w:pos="0"/>
          <w:tab w:val="left" w:pos="7371"/>
        </w:tabs>
        <w:spacing w:line="240" w:lineRule="auto"/>
        <w:rPr>
          <w:rtl/>
        </w:rPr>
      </w:pPr>
    </w:p>
    <w:p w14:paraId="1DFBEC87" w14:textId="78D0B00E" w:rsidR="005D3CF9" w:rsidDel="001178A9" w:rsidRDefault="005D3CF9" w:rsidP="005E409E">
      <w:pPr>
        <w:pStyle w:val="payannameh"/>
        <w:tabs>
          <w:tab w:val="left" w:pos="0"/>
          <w:tab w:val="left" w:pos="7371"/>
        </w:tabs>
        <w:spacing w:line="240" w:lineRule="auto"/>
        <w:rPr>
          <w:del w:id="11742" w:author="Mohsen" w:date="2019-03-17T17:22:00Z"/>
          <w:rtl/>
        </w:rPr>
      </w:pPr>
      <w:bookmarkStart w:id="11743" w:name="_Toc8546187"/>
      <w:bookmarkStart w:id="11744" w:name="_Toc8550596"/>
      <w:bookmarkStart w:id="11745" w:name="_Toc8550857"/>
      <w:bookmarkEnd w:id="11743"/>
      <w:bookmarkEnd w:id="11744"/>
      <w:bookmarkEnd w:id="11745"/>
    </w:p>
    <w:p w14:paraId="0B568093" w14:textId="0A8D1D0C" w:rsidR="00B0309D" w:rsidDel="001178A9" w:rsidRDefault="00B0309D" w:rsidP="005E409E">
      <w:pPr>
        <w:pStyle w:val="payannameh"/>
        <w:tabs>
          <w:tab w:val="left" w:pos="0"/>
          <w:tab w:val="left" w:pos="7371"/>
        </w:tabs>
        <w:spacing w:line="240" w:lineRule="auto"/>
        <w:rPr>
          <w:del w:id="11746" w:author="Mohsen" w:date="2019-03-17T17:22:00Z"/>
          <w:rtl/>
        </w:rPr>
      </w:pPr>
      <w:bookmarkStart w:id="11747" w:name="_Toc8546188"/>
      <w:bookmarkStart w:id="11748" w:name="_Toc8550597"/>
      <w:bookmarkStart w:id="11749" w:name="_Toc8550858"/>
      <w:bookmarkEnd w:id="11747"/>
      <w:bookmarkEnd w:id="11748"/>
      <w:bookmarkEnd w:id="11749"/>
    </w:p>
    <w:p w14:paraId="4A5FBD9E" w14:textId="77777777" w:rsidR="00280AFB" w:rsidRPr="002B72E7" w:rsidRDefault="00280AFB" w:rsidP="00B303C7">
      <w:pPr>
        <w:pStyle w:val="a0"/>
        <w:bidi/>
      </w:pPr>
      <w:bookmarkStart w:id="11750" w:name="_Toc3666292"/>
      <w:bookmarkStart w:id="11751" w:name="_Toc3666541"/>
      <w:bookmarkStart w:id="11752" w:name="_Toc8546189"/>
      <w:bookmarkStart w:id="11753" w:name="_Toc8550859"/>
      <w:r w:rsidRPr="002B72E7">
        <w:rPr>
          <w:rtl/>
        </w:rPr>
        <w:t>محاسبه ضرایب انتشار</w:t>
      </w:r>
      <w:bookmarkEnd w:id="11750"/>
      <w:bookmarkEnd w:id="11751"/>
      <w:bookmarkEnd w:id="11752"/>
      <w:bookmarkEnd w:id="11753"/>
    </w:p>
    <w:p w14:paraId="55FA25E5" w14:textId="7961ECAB" w:rsidR="00280AFB" w:rsidRPr="002B72E7" w:rsidRDefault="009902E2">
      <w:pPr>
        <w:pStyle w:val="payannameh"/>
        <w:spacing w:line="240" w:lineRule="auto"/>
        <w:jc w:val="both"/>
        <w:rPr>
          <w:rtl/>
        </w:rPr>
        <w:pPrChange w:id="11754" w:author="Mohsen Jafarinejad" w:date="2019-05-08T17:18:00Z">
          <w:pPr>
            <w:pStyle w:val="payannameh"/>
            <w:tabs>
              <w:tab w:val="left" w:pos="0"/>
              <w:tab w:val="left" w:pos="7371"/>
            </w:tabs>
            <w:spacing w:line="240" w:lineRule="auto"/>
          </w:pPr>
        </w:pPrChange>
      </w:pPr>
      <w:ins w:id="11755" w:author="Mohsen Jafarinejad" w:date="2019-05-08T17:17:00Z">
        <w:r>
          <w:rPr>
            <w:rFonts w:hint="cs"/>
            <w:rtl/>
          </w:rPr>
          <w:tab/>
        </w:r>
      </w:ins>
      <w:r w:rsidR="00280AFB" w:rsidRPr="002B72E7">
        <w:rPr>
          <w:rtl/>
        </w:rPr>
        <w:t>انتشار</w:t>
      </w:r>
      <w:del w:id="11756" w:author="Mohsen Jafarinejad" w:date="2019-05-08T17:18:00Z">
        <w:r w:rsidR="00280AFB" w:rsidRPr="002B72E7" w:rsidDel="009902E2">
          <w:rPr>
            <w:rtl/>
          </w:rPr>
          <w:delText xml:space="preserve"> </w:delText>
        </w:r>
      </w:del>
      <w:r w:rsidR="000B0AD8" w:rsidRPr="002B72E7">
        <w:rPr>
          <w:rtl/>
        </w:rPr>
        <w:t>گونه‌ها</w:t>
      </w:r>
      <w:r w:rsidR="00280AFB" w:rsidRPr="002B72E7">
        <w:rPr>
          <w:rtl/>
        </w:rPr>
        <w:t xml:space="preserve"> در سیال در پیل شبیه سازی شده توسط دو </w:t>
      </w:r>
      <w:r w:rsidR="000B0AD8" w:rsidRPr="002B72E7">
        <w:rPr>
          <w:rtl/>
        </w:rPr>
        <w:t>مکان</w:t>
      </w:r>
      <w:r w:rsidR="000B0AD8" w:rsidRPr="002B72E7">
        <w:rPr>
          <w:rFonts w:hint="cs"/>
          <w:rtl/>
        </w:rPr>
        <w:t>ی</w:t>
      </w:r>
      <w:r w:rsidR="000B0AD8" w:rsidRPr="002B72E7">
        <w:rPr>
          <w:rFonts w:hint="eastAsia"/>
          <w:rtl/>
        </w:rPr>
        <w:t>ز</w:t>
      </w:r>
      <w:r w:rsidR="001B03F2">
        <w:rPr>
          <w:rFonts w:hint="cs"/>
          <w:rtl/>
        </w:rPr>
        <w:t>م</w:t>
      </w:r>
      <w:r w:rsidR="00280AFB" w:rsidRPr="002B72E7">
        <w:rPr>
          <w:rtl/>
        </w:rPr>
        <w:t xml:space="preserve"> انتشار </w:t>
      </w:r>
      <w:r w:rsidR="000B0AD8" w:rsidRPr="002B72E7">
        <w:rPr>
          <w:rtl/>
        </w:rPr>
        <w:t>لا</w:t>
      </w:r>
      <w:r w:rsidR="000B0AD8" w:rsidRPr="002B72E7">
        <w:rPr>
          <w:rFonts w:hint="cs"/>
          <w:rtl/>
        </w:rPr>
        <w:t>ی</w:t>
      </w:r>
      <w:r w:rsidR="000B0AD8" w:rsidRPr="002B72E7">
        <w:rPr>
          <w:rFonts w:hint="eastAsia"/>
          <w:rtl/>
        </w:rPr>
        <w:t>ه‌ا</w:t>
      </w:r>
      <w:r w:rsidR="000B0AD8" w:rsidRPr="002B72E7">
        <w:rPr>
          <w:rFonts w:hint="cs"/>
          <w:rtl/>
        </w:rPr>
        <w:t>ی</w:t>
      </w:r>
      <w:r w:rsidR="00280AFB" w:rsidRPr="002B72E7">
        <w:rPr>
          <w:rtl/>
        </w:rPr>
        <w:t xml:space="preserve"> و انتشار مغشوش صورت </w:t>
      </w:r>
      <w:r w:rsidR="000B0AD8" w:rsidRPr="002B72E7">
        <w:rPr>
          <w:rtl/>
        </w:rPr>
        <w:t>م</w:t>
      </w:r>
      <w:r w:rsidR="000B0AD8" w:rsidRPr="002B72E7">
        <w:rPr>
          <w:rFonts w:hint="cs"/>
          <w:rtl/>
        </w:rPr>
        <w:t>ی‌</w:t>
      </w:r>
      <w:r w:rsidR="000B0AD8" w:rsidRPr="002B72E7">
        <w:rPr>
          <w:rFonts w:hint="eastAsia"/>
          <w:rtl/>
        </w:rPr>
        <w:t>گ</w:t>
      </w:r>
      <w:r w:rsidR="000B0AD8" w:rsidRPr="002B72E7">
        <w:rPr>
          <w:rFonts w:hint="cs"/>
          <w:rtl/>
        </w:rPr>
        <w:t>ی</w:t>
      </w:r>
      <w:r w:rsidR="000B0AD8" w:rsidRPr="002B72E7">
        <w:rPr>
          <w:rFonts w:hint="eastAsia"/>
          <w:rtl/>
        </w:rPr>
        <w:t>رد</w:t>
      </w:r>
      <w:r w:rsidR="001B03F2">
        <w:rPr>
          <w:rFonts w:hint="cs"/>
          <w:rtl/>
        </w:rPr>
        <w:t>.</w:t>
      </w:r>
      <w:ins w:id="11757" w:author="Mohsen" w:date="2019-03-17T16:53:00Z">
        <w:r w:rsidR="00CF0011">
          <w:rPr>
            <w:rtl/>
          </w:rPr>
          <w:t xml:space="preserve"> لازم</w:t>
        </w:r>
      </w:ins>
      <w:del w:id="11758" w:author="Mohsen" w:date="2019-03-17T16:53:00Z">
        <w:r w:rsidR="000B0AD8" w:rsidRPr="002B72E7" w:rsidDel="00CF0011">
          <w:rPr>
            <w:rtl/>
          </w:rPr>
          <w:delText>لازم</w:delText>
        </w:r>
      </w:del>
      <w:r w:rsidR="00280AFB" w:rsidRPr="002B72E7">
        <w:rPr>
          <w:rtl/>
        </w:rPr>
        <w:t xml:space="preserve"> به توضیح است باتوجه به اینکه برای محاسبه ضرایب انتشار </w:t>
      </w:r>
      <w:r w:rsidR="000B0AD8" w:rsidRPr="002B72E7">
        <w:rPr>
          <w:rtl/>
        </w:rPr>
        <w:t>روش‌ها</w:t>
      </w:r>
      <w:r w:rsidR="000B0AD8" w:rsidRPr="002B72E7">
        <w:rPr>
          <w:rFonts w:hint="cs"/>
          <w:rtl/>
        </w:rPr>
        <w:t>ی</w:t>
      </w:r>
      <w:r w:rsidR="00280AFB" w:rsidRPr="002B72E7">
        <w:rPr>
          <w:rtl/>
        </w:rPr>
        <w:t xml:space="preserve"> متعددی پیشنهاد شده و در مقالات مقادیر مختلفی به چشم </w:t>
      </w:r>
      <w:r w:rsidR="000B0AD8" w:rsidRPr="002B72E7">
        <w:rPr>
          <w:rtl/>
        </w:rPr>
        <w:t>م</w:t>
      </w:r>
      <w:r w:rsidR="000B0AD8" w:rsidRPr="002B72E7">
        <w:rPr>
          <w:rFonts w:hint="cs"/>
          <w:rtl/>
        </w:rPr>
        <w:t>ی‌</w:t>
      </w:r>
      <w:r w:rsidR="000B0AD8" w:rsidRPr="002B72E7">
        <w:rPr>
          <w:rFonts w:hint="eastAsia"/>
          <w:rtl/>
        </w:rPr>
        <w:t>خورد</w:t>
      </w:r>
      <w:r w:rsidR="00280AFB" w:rsidRPr="002B72E7">
        <w:rPr>
          <w:rtl/>
        </w:rPr>
        <w:t xml:space="preserve"> لذا مقادیر محاسبه شده تقریبی بوده و ممکن است بر اساس </w:t>
      </w:r>
      <w:r w:rsidR="000B0AD8" w:rsidRPr="002B72E7">
        <w:rPr>
          <w:rtl/>
        </w:rPr>
        <w:t>آزما</w:t>
      </w:r>
      <w:r w:rsidR="000B0AD8" w:rsidRPr="002B72E7">
        <w:rPr>
          <w:rFonts w:hint="cs"/>
          <w:rtl/>
        </w:rPr>
        <w:t>ی</w:t>
      </w:r>
      <w:r w:rsidR="000B0AD8" w:rsidRPr="002B72E7">
        <w:rPr>
          <w:rFonts w:hint="eastAsia"/>
          <w:rtl/>
        </w:rPr>
        <w:t>ش‌ها</w:t>
      </w:r>
      <w:r w:rsidR="000B0AD8" w:rsidRPr="002B72E7">
        <w:rPr>
          <w:rFonts w:hint="cs"/>
          <w:rtl/>
        </w:rPr>
        <w:t>ی</w:t>
      </w:r>
      <w:r w:rsidR="00280AFB" w:rsidRPr="002B72E7">
        <w:rPr>
          <w:rtl/>
        </w:rPr>
        <w:t xml:space="preserve"> تجربی به مقادیر متفاوتی بر اساس نوع گونه سیال محلول و... </w:t>
      </w:r>
      <w:r w:rsidR="000B0AD8" w:rsidRPr="002B72E7">
        <w:rPr>
          <w:rtl/>
        </w:rPr>
        <w:t>به دست</w:t>
      </w:r>
      <w:r w:rsidR="00280AFB" w:rsidRPr="002B72E7">
        <w:rPr>
          <w:rtl/>
        </w:rPr>
        <w:t xml:space="preserve"> آید.</w:t>
      </w:r>
    </w:p>
    <w:p w14:paraId="788CB7AD" w14:textId="0742E5EF" w:rsidR="00280AFB" w:rsidRDefault="00280AFB">
      <w:pPr>
        <w:pStyle w:val="payannameh"/>
        <w:tabs>
          <w:tab w:val="left" w:pos="0"/>
          <w:tab w:val="left" w:pos="7371"/>
        </w:tabs>
        <w:spacing w:line="240" w:lineRule="auto"/>
        <w:jc w:val="both"/>
        <w:rPr>
          <w:ins w:id="11759" w:author="Mohsen Jafarinejad" w:date="2019-05-08T17:16:00Z"/>
          <w:rtl/>
        </w:rPr>
        <w:pPrChange w:id="11760" w:author="Mohsen Jafarinejad" w:date="2019-05-08T17:18:00Z">
          <w:pPr>
            <w:pStyle w:val="payannameh"/>
            <w:tabs>
              <w:tab w:val="left" w:pos="0"/>
              <w:tab w:val="left" w:pos="7371"/>
            </w:tabs>
            <w:spacing w:line="240" w:lineRule="auto"/>
          </w:pPr>
        </w:pPrChange>
      </w:pPr>
      <w:r w:rsidRPr="002B72E7">
        <w:rPr>
          <w:rtl/>
        </w:rPr>
        <w:t xml:space="preserve"> برای محاسبه ضریب انتشار </w:t>
      </w:r>
      <w:r w:rsidR="000B0AD8" w:rsidRPr="002B72E7">
        <w:rPr>
          <w:rtl/>
        </w:rPr>
        <w:t>لا</w:t>
      </w:r>
      <w:r w:rsidR="000B0AD8" w:rsidRPr="002B72E7">
        <w:rPr>
          <w:rFonts w:hint="cs"/>
          <w:rtl/>
        </w:rPr>
        <w:t>ی</w:t>
      </w:r>
      <w:r w:rsidR="000B0AD8" w:rsidRPr="002B72E7">
        <w:rPr>
          <w:rFonts w:hint="eastAsia"/>
          <w:rtl/>
        </w:rPr>
        <w:t>ه‌ا</w:t>
      </w:r>
      <w:r w:rsidR="000B0AD8" w:rsidRPr="002B72E7">
        <w:rPr>
          <w:rFonts w:hint="cs"/>
          <w:rtl/>
        </w:rPr>
        <w:t>ی</w:t>
      </w:r>
      <w:r w:rsidRPr="002B72E7">
        <w:rPr>
          <w:rtl/>
        </w:rPr>
        <w:t xml:space="preserve"> در پیل از روش پیشنهادی </w:t>
      </w:r>
      <w:r w:rsidRPr="002B72E7">
        <w:t>E.P.A</w:t>
      </w:r>
      <w:r w:rsidRPr="002B72E7">
        <w:rPr>
          <w:rtl/>
        </w:rPr>
        <w:t xml:space="preserve"> (سازمان حفاظت محیطی آمریکا</w:t>
      </w:r>
      <w:r w:rsidR="000B0AD8" w:rsidRPr="002B72E7">
        <w:rPr>
          <w:rtl/>
        </w:rPr>
        <w:t>)</w:t>
      </w:r>
      <w:r w:rsidRPr="002B72E7">
        <w:rPr>
          <w:rtl/>
        </w:rPr>
        <w:t xml:space="preserve"> استفاده شده است که فرمول زیر را برای مواد محلول در آب پیشنهاد </w:t>
      </w:r>
      <w:r w:rsidR="000B0AD8" w:rsidRPr="002B72E7">
        <w:rPr>
          <w:rtl/>
        </w:rPr>
        <w:t>م</w:t>
      </w:r>
      <w:r w:rsidR="000B0AD8" w:rsidRPr="002B72E7">
        <w:rPr>
          <w:rFonts w:hint="cs"/>
          <w:rtl/>
        </w:rPr>
        <w:t>ی‌</w:t>
      </w:r>
      <w:r w:rsidR="000B0AD8" w:rsidRPr="002B72E7">
        <w:rPr>
          <w:rFonts w:hint="eastAsia"/>
          <w:rtl/>
        </w:rPr>
        <w:t>نما</w:t>
      </w:r>
      <w:r w:rsidR="000B0AD8" w:rsidRPr="002B72E7">
        <w:rPr>
          <w:rFonts w:hint="cs"/>
          <w:rtl/>
        </w:rPr>
        <w:t>ی</w:t>
      </w:r>
      <w:r w:rsidR="000B0AD8" w:rsidRPr="002B72E7">
        <w:rPr>
          <w:rFonts w:hint="eastAsia"/>
          <w:rtl/>
        </w:rPr>
        <w:t>د</w:t>
      </w:r>
      <w:r w:rsidRPr="002B72E7">
        <w:rPr>
          <w:rtl/>
        </w:rPr>
        <w:t>:</w:t>
      </w:r>
    </w:p>
    <w:p w14:paraId="75BBB006" w14:textId="77777777" w:rsidR="009902E2" w:rsidRDefault="009902E2" w:rsidP="005E409E">
      <w:pPr>
        <w:pStyle w:val="payannameh"/>
        <w:tabs>
          <w:tab w:val="left" w:pos="0"/>
          <w:tab w:val="left" w:pos="7371"/>
        </w:tabs>
        <w:spacing w:line="240" w:lineRule="auto"/>
        <w:rPr>
          <w:rtl/>
        </w:rPr>
      </w:pPr>
    </w:p>
    <w:p w14:paraId="4F49D758" w14:textId="62374619" w:rsidR="001B03F2" w:rsidRDefault="001178A9">
      <w:pPr>
        <w:pStyle w:val="a5"/>
        <w:rPr>
          <w:rtl/>
        </w:rPr>
        <w:pPrChange w:id="11761" w:author="Mohsen" w:date="2019-03-17T17:23:00Z">
          <w:pPr>
            <w:pStyle w:val="payannameh"/>
            <w:tabs>
              <w:tab w:val="left" w:pos="0"/>
              <w:tab w:val="left" w:pos="7371"/>
            </w:tabs>
            <w:spacing w:line="240" w:lineRule="auto"/>
            <w:jc w:val="right"/>
          </w:pPr>
        </w:pPrChange>
      </w:pPr>
      <w:ins w:id="11762" w:author="Mohsen" w:date="2019-03-17T17:23:00Z">
        <w:r>
          <w:rPr>
            <w:rStyle w:val="tgc"/>
            <w:rFonts w:hint="cs"/>
            <w:rtl/>
          </w:rPr>
          <w:t xml:space="preserve">                                                                          </w:t>
        </w:r>
      </w:ins>
      <w:r w:rsidR="001B03F2" w:rsidRPr="001B03F2">
        <w:rPr>
          <w:rStyle w:val="tgc"/>
        </w:rPr>
        <w:object w:dxaOrig="2420" w:dyaOrig="780" w14:anchorId="5ED72A80">
          <v:shape id="_x0000_i1144" type="#_x0000_t75" style="width:120.9pt;height:37.05pt" o:ole="">
            <v:imagedata r:id="rId291" o:title=""/>
          </v:shape>
          <o:OLEObject Type="Embed" ProgID="Equation.DSMT4" ShapeID="_x0000_i1144" DrawAspect="Content" ObjectID="_1620276739" r:id="rId292"/>
        </w:object>
      </w:r>
      <w:del w:id="11763" w:author="Mohsen" w:date="2019-03-17T16:53:00Z">
        <w:r w:rsidR="001B03F2" w:rsidDel="00CF0011">
          <w:rPr>
            <w:rtl/>
          </w:rPr>
          <w:delText xml:space="preserve"> </w:delText>
        </w:r>
      </w:del>
    </w:p>
    <w:p w14:paraId="64BB19EA" w14:textId="16ECB976" w:rsidR="00B0309D" w:rsidRPr="00AB556D" w:rsidRDefault="00AB556D">
      <w:pPr>
        <w:pStyle w:val="payannameh"/>
        <w:tabs>
          <w:tab w:val="left" w:pos="0"/>
          <w:tab w:val="left" w:pos="7371"/>
        </w:tabs>
        <w:spacing w:line="240" w:lineRule="auto"/>
        <w:rPr>
          <w:i/>
          <w:iCs/>
          <w:rtl/>
          <w:rPrChange w:id="11764" w:author="Mohsen Jafarinejad" w:date="2019-05-11T14:30:00Z">
            <w:rPr>
              <w:rtl/>
            </w:rPr>
          </w:rPrChange>
        </w:rPr>
        <w:pPrChange w:id="11765" w:author="Mohsen Jafarinejad" w:date="2019-05-11T14:29:00Z">
          <w:pPr>
            <w:pStyle w:val="payannameh"/>
            <w:tabs>
              <w:tab w:val="left" w:pos="0"/>
              <w:tab w:val="left" w:pos="7371"/>
            </w:tabs>
            <w:spacing w:line="240" w:lineRule="auto"/>
            <w:jc w:val="right"/>
          </w:pPr>
        </w:pPrChange>
      </w:pPr>
      <w:ins w:id="11766" w:author="Mohsen Jafarinejad" w:date="2019-05-11T14:29:00Z">
        <w:r w:rsidRPr="00AB556D">
          <w:rPr>
            <w:position w:val="-10"/>
            <w:rPrChange w:id="11767" w:author="Mohsen Jafarinejad" w:date="2019-05-11T14:29:00Z">
              <w:rPr>
                <w:position w:val="-10"/>
              </w:rPr>
            </w:rPrChange>
          </w:rPr>
          <w:object w:dxaOrig="560" w:dyaOrig="320" w14:anchorId="26A3267E">
            <v:shape id="_x0000_i1145" type="#_x0000_t75" style="width:27.95pt;height:16.1pt" o:ole="">
              <v:imagedata r:id="rId293" o:title=""/>
            </v:shape>
            <o:OLEObject Type="Embed" ProgID="Equation.DSMT4" ShapeID="_x0000_i1145" DrawAspect="Content" ObjectID="_1620276740" r:id="rId294"/>
          </w:object>
        </w:r>
      </w:ins>
      <w:ins w:id="11768" w:author="Mohsen Jafarinejad" w:date="2019-05-11T14:29:00Z">
        <w:r>
          <w:rPr>
            <w:rtl/>
          </w:rPr>
          <w:t xml:space="preserve"> </w:t>
        </w:r>
        <w:r>
          <w:rPr>
            <w:rFonts w:hint="cs"/>
            <w:rtl/>
          </w:rPr>
          <w:t xml:space="preserve">جرم مولی گونه </w:t>
        </w:r>
      </w:ins>
      <w:ins w:id="11769" w:author="Mohsen Jafarinejad" w:date="2019-05-11T14:30:00Z">
        <w:r>
          <w:rPr>
            <w:i/>
            <w:iCs/>
          </w:rPr>
          <w:t>i</w:t>
        </w:r>
      </w:ins>
    </w:p>
    <w:p w14:paraId="50E398E2" w14:textId="1F143C91" w:rsidR="00280AFB" w:rsidRDefault="00280AFB" w:rsidP="005E409E">
      <w:pPr>
        <w:pStyle w:val="payannameh"/>
        <w:tabs>
          <w:tab w:val="left" w:pos="0"/>
          <w:tab w:val="left" w:pos="7371"/>
        </w:tabs>
        <w:spacing w:line="240" w:lineRule="auto"/>
        <w:rPr>
          <w:rtl/>
        </w:rPr>
      </w:pPr>
      <w:r w:rsidRPr="002B72E7">
        <w:rPr>
          <w:rtl/>
        </w:rPr>
        <w:t xml:space="preserve">پس از محاسبه ضریب انتشار </w:t>
      </w:r>
      <w:r w:rsidR="000B0AD8" w:rsidRPr="002B72E7">
        <w:rPr>
          <w:rtl/>
        </w:rPr>
        <w:t>لا</w:t>
      </w:r>
      <w:r w:rsidR="000B0AD8" w:rsidRPr="002B72E7">
        <w:rPr>
          <w:rFonts w:hint="cs"/>
          <w:rtl/>
        </w:rPr>
        <w:t>ی</w:t>
      </w:r>
      <w:r w:rsidR="000B0AD8" w:rsidRPr="002B72E7">
        <w:rPr>
          <w:rFonts w:hint="eastAsia"/>
          <w:rtl/>
        </w:rPr>
        <w:t>ه‌ا</w:t>
      </w:r>
      <w:r w:rsidR="000B0AD8" w:rsidRPr="002B72E7">
        <w:rPr>
          <w:rFonts w:hint="cs"/>
          <w:rtl/>
        </w:rPr>
        <w:t>ی</w:t>
      </w:r>
      <w:r w:rsidRPr="002B72E7">
        <w:rPr>
          <w:rtl/>
        </w:rPr>
        <w:t xml:space="preserve"> برای </w:t>
      </w:r>
      <w:r w:rsidR="000B0AD8" w:rsidRPr="002B72E7">
        <w:rPr>
          <w:rtl/>
        </w:rPr>
        <w:t>گونه‌ها</w:t>
      </w:r>
      <w:r w:rsidRPr="002B72E7">
        <w:rPr>
          <w:rtl/>
        </w:rPr>
        <w:t xml:space="preserve"> توسط فرمول بالا مقادیر جدول زیر حاصل </w:t>
      </w:r>
      <w:r w:rsidR="000B0AD8" w:rsidRPr="002B72E7">
        <w:rPr>
          <w:rtl/>
        </w:rPr>
        <w:t>م</w:t>
      </w:r>
      <w:r w:rsidR="000B0AD8" w:rsidRPr="002B72E7">
        <w:rPr>
          <w:rFonts w:hint="cs"/>
          <w:rtl/>
        </w:rPr>
        <w:t>ی‌</w:t>
      </w:r>
      <w:r w:rsidR="000B0AD8" w:rsidRPr="002B72E7">
        <w:rPr>
          <w:rFonts w:hint="eastAsia"/>
          <w:rtl/>
        </w:rPr>
        <w:t>گردد</w:t>
      </w:r>
      <w:r w:rsidRPr="002B72E7">
        <w:rPr>
          <w:rtl/>
        </w:rPr>
        <w:t>:</w:t>
      </w:r>
    </w:p>
    <w:p w14:paraId="66645CA7" w14:textId="4D785D70" w:rsidR="00B303C7" w:rsidRDefault="00997A3D" w:rsidP="00997A3D">
      <w:pPr>
        <w:pStyle w:val="a3"/>
        <w:rPr>
          <w:rtl/>
        </w:rPr>
      </w:pPr>
      <w:bookmarkStart w:id="11770" w:name="_Toc8550999"/>
      <w:r w:rsidRPr="002B72E7">
        <w:rPr>
          <w:rtl/>
        </w:rPr>
        <w:lastRenderedPageBreak/>
        <w:t>ضریب انتشار لا</w:t>
      </w:r>
      <w:r w:rsidRPr="002B72E7">
        <w:rPr>
          <w:rFonts w:hint="cs"/>
          <w:rtl/>
        </w:rPr>
        <w:t>ی</w:t>
      </w:r>
      <w:r w:rsidRPr="002B72E7">
        <w:rPr>
          <w:rFonts w:hint="eastAsia"/>
          <w:rtl/>
        </w:rPr>
        <w:t>ه‌ا</w:t>
      </w:r>
      <w:r w:rsidRPr="002B72E7">
        <w:rPr>
          <w:rFonts w:hint="cs"/>
          <w:rtl/>
        </w:rPr>
        <w:t>ی</w:t>
      </w:r>
      <w:r w:rsidRPr="002B72E7">
        <w:rPr>
          <w:rtl/>
        </w:rPr>
        <w:t xml:space="preserve"> برای گونه‌ها</w:t>
      </w:r>
      <w:bookmarkEnd w:id="11770"/>
    </w:p>
    <w:tbl>
      <w:tblPr>
        <w:tblW w:w="7860" w:type="dxa"/>
        <w:jc w:val="center"/>
        <w:tblLook w:val="04A0" w:firstRow="1" w:lastRow="0" w:firstColumn="1" w:lastColumn="0" w:noHBand="0" w:noVBand="1"/>
      </w:tblPr>
      <w:tblGrid>
        <w:gridCol w:w="2620"/>
        <w:gridCol w:w="2620"/>
        <w:gridCol w:w="2620"/>
      </w:tblGrid>
      <w:tr w:rsidR="001B03F2" w:rsidRPr="001B03F2" w14:paraId="0F9276D4" w14:textId="77777777" w:rsidTr="007A4926">
        <w:trPr>
          <w:trHeight w:val="557"/>
          <w:jc w:val="center"/>
        </w:trPr>
        <w:tc>
          <w:tcPr>
            <w:tcW w:w="2620" w:type="dxa"/>
            <w:tcBorders>
              <w:top w:val="single" w:sz="4" w:space="0" w:color="auto"/>
              <w:left w:val="single" w:sz="4" w:space="0" w:color="auto"/>
              <w:bottom w:val="single" w:sz="4" w:space="0" w:color="auto"/>
              <w:right w:val="single" w:sz="4" w:space="0" w:color="auto"/>
            </w:tcBorders>
            <w:shd w:val="clear" w:color="000000" w:fill="8DB4E2"/>
            <w:noWrap/>
            <w:vAlign w:val="center"/>
            <w:hideMark/>
          </w:tcPr>
          <w:p w14:paraId="61F8BC24" w14:textId="49F879CE" w:rsidR="001B03F2" w:rsidRPr="001B03F2" w:rsidRDefault="001B03F2" w:rsidP="005E409E">
            <w:pPr>
              <w:tabs>
                <w:tab w:val="left" w:pos="0"/>
                <w:tab w:val="left" w:pos="7371"/>
              </w:tabs>
              <w:spacing w:after="0" w:line="240" w:lineRule="auto"/>
              <w:jc w:val="center"/>
              <w:rPr>
                <w:rFonts w:ascii="Times New Roman" w:eastAsia="Times New Roman" w:hAnsi="Times New Roman" w:cs="B Zar"/>
                <w:color w:val="000000"/>
                <w:sz w:val="28"/>
                <w:szCs w:val="28"/>
              </w:rPr>
            </w:pPr>
            <w:r w:rsidRPr="007A4926">
              <w:rPr>
                <w:rFonts w:ascii="Times New Roman" w:eastAsia="Times New Roman" w:hAnsi="Times New Roman" w:cs="B Zar"/>
                <w:color w:val="000000"/>
                <w:position w:val="-10"/>
                <w:sz w:val="28"/>
                <w:szCs w:val="28"/>
              </w:rPr>
              <w:object w:dxaOrig="1040" w:dyaOrig="360" w14:anchorId="1900AA06">
                <v:shape id="_x0000_i1146" type="#_x0000_t75" style="width:53.75pt;height:18.25pt" o:ole="">
                  <v:imagedata r:id="rId295" o:title=""/>
                </v:shape>
                <o:OLEObject Type="Embed" ProgID="Equation.DSMT4" ShapeID="_x0000_i1146" DrawAspect="Content" ObjectID="_1620276741" r:id="rId296"/>
              </w:object>
            </w:r>
            <w:del w:id="11771" w:author="Mohsen" w:date="2019-03-17T16:53:00Z">
              <w:r w:rsidRPr="007A4926" w:rsidDel="00CF0011">
                <w:rPr>
                  <w:rFonts w:ascii="Times New Roman" w:eastAsia="Times New Roman" w:hAnsi="Times New Roman" w:cs="B Zar"/>
                  <w:color w:val="000000"/>
                  <w:sz w:val="28"/>
                  <w:szCs w:val="28"/>
                  <w:rtl/>
                </w:rPr>
                <w:delText xml:space="preserve"> </w:delText>
              </w:r>
            </w:del>
          </w:p>
        </w:tc>
        <w:tc>
          <w:tcPr>
            <w:tcW w:w="2620" w:type="dxa"/>
            <w:tcBorders>
              <w:top w:val="single" w:sz="4" w:space="0" w:color="auto"/>
              <w:left w:val="nil"/>
              <w:bottom w:val="single" w:sz="4" w:space="0" w:color="auto"/>
              <w:right w:val="single" w:sz="4" w:space="0" w:color="auto"/>
            </w:tcBorders>
            <w:shd w:val="clear" w:color="000000" w:fill="8DB4E2"/>
            <w:noWrap/>
            <w:vAlign w:val="center"/>
            <w:hideMark/>
          </w:tcPr>
          <w:p w14:paraId="1E568A9F" w14:textId="77777777" w:rsidR="001B03F2" w:rsidRPr="001B03F2" w:rsidRDefault="001B03F2" w:rsidP="005E409E">
            <w:pPr>
              <w:tabs>
                <w:tab w:val="left" w:pos="0"/>
                <w:tab w:val="left" w:pos="7371"/>
              </w:tabs>
              <w:bidi/>
              <w:spacing w:after="0" w:line="240" w:lineRule="auto"/>
              <w:jc w:val="center"/>
              <w:rPr>
                <w:rFonts w:ascii="Times New Roman" w:eastAsia="Times New Roman" w:hAnsi="Times New Roman" w:cs="B Zar"/>
                <w:color w:val="000000"/>
                <w:sz w:val="28"/>
                <w:szCs w:val="28"/>
              </w:rPr>
            </w:pPr>
            <w:r w:rsidRPr="001B03F2">
              <w:rPr>
                <w:rFonts w:ascii="Times New Roman" w:eastAsia="Times New Roman" w:hAnsi="Times New Roman" w:cs="B Zar"/>
                <w:color w:val="000000"/>
                <w:sz w:val="28"/>
                <w:szCs w:val="28"/>
                <w:rtl/>
              </w:rPr>
              <w:t>نام</w:t>
            </w:r>
          </w:p>
        </w:tc>
        <w:tc>
          <w:tcPr>
            <w:tcW w:w="2620" w:type="dxa"/>
            <w:tcBorders>
              <w:top w:val="single" w:sz="4" w:space="0" w:color="auto"/>
              <w:left w:val="nil"/>
              <w:bottom w:val="single" w:sz="4" w:space="0" w:color="auto"/>
              <w:right w:val="single" w:sz="4" w:space="0" w:color="auto"/>
            </w:tcBorders>
            <w:shd w:val="clear" w:color="000000" w:fill="8DB4E2"/>
            <w:noWrap/>
            <w:vAlign w:val="center"/>
            <w:hideMark/>
          </w:tcPr>
          <w:p w14:paraId="7910AB8F" w14:textId="77777777" w:rsidR="001B03F2" w:rsidRPr="001B03F2" w:rsidRDefault="001B03F2" w:rsidP="005E409E">
            <w:pPr>
              <w:tabs>
                <w:tab w:val="left" w:pos="0"/>
                <w:tab w:val="left" w:pos="7371"/>
              </w:tabs>
              <w:bidi/>
              <w:spacing w:after="0" w:line="240" w:lineRule="auto"/>
              <w:jc w:val="center"/>
              <w:rPr>
                <w:rFonts w:ascii="Times New Roman" w:eastAsia="Times New Roman" w:hAnsi="Times New Roman" w:cs="B Zar"/>
                <w:color w:val="000000"/>
                <w:sz w:val="28"/>
                <w:szCs w:val="28"/>
              </w:rPr>
            </w:pPr>
            <w:r w:rsidRPr="001B03F2">
              <w:rPr>
                <w:rFonts w:ascii="Times New Roman" w:eastAsia="Times New Roman" w:hAnsi="Times New Roman" w:cs="B Zar"/>
                <w:color w:val="000000"/>
                <w:sz w:val="28"/>
                <w:szCs w:val="28"/>
                <w:rtl/>
              </w:rPr>
              <w:t>گونه</w:t>
            </w:r>
          </w:p>
        </w:tc>
      </w:tr>
      <w:tr w:rsidR="001B03F2" w:rsidRPr="001B03F2" w14:paraId="7A35E43E" w14:textId="77777777" w:rsidTr="001B03F2">
        <w:trPr>
          <w:trHeight w:val="450"/>
          <w:jc w:val="center"/>
        </w:trPr>
        <w:tc>
          <w:tcPr>
            <w:tcW w:w="2620" w:type="dxa"/>
            <w:tcBorders>
              <w:top w:val="nil"/>
              <w:left w:val="single" w:sz="4" w:space="0" w:color="auto"/>
              <w:bottom w:val="single" w:sz="4" w:space="0" w:color="auto"/>
              <w:right w:val="single" w:sz="4" w:space="0" w:color="auto"/>
            </w:tcBorders>
            <w:shd w:val="clear" w:color="auto" w:fill="auto"/>
            <w:noWrap/>
            <w:vAlign w:val="center"/>
            <w:hideMark/>
          </w:tcPr>
          <w:p w14:paraId="00E54975"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rPr>
            </w:pPr>
            <w:r w:rsidRPr="001B03F2">
              <w:rPr>
                <w:rFonts w:ascii="Times New Roman" w:eastAsia="Times New Roman" w:hAnsi="Times New Roman" w:cs="Times New Roman"/>
                <w:color w:val="000000"/>
              </w:rPr>
              <w:t>1.10E-09</w:t>
            </w:r>
          </w:p>
        </w:tc>
        <w:tc>
          <w:tcPr>
            <w:tcW w:w="2620" w:type="dxa"/>
            <w:tcBorders>
              <w:top w:val="nil"/>
              <w:left w:val="nil"/>
              <w:bottom w:val="single" w:sz="4" w:space="0" w:color="auto"/>
              <w:right w:val="single" w:sz="4" w:space="0" w:color="auto"/>
            </w:tcBorders>
            <w:shd w:val="clear" w:color="auto" w:fill="auto"/>
            <w:noWrap/>
            <w:vAlign w:val="center"/>
            <w:hideMark/>
          </w:tcPr>
          <w:p w14:paraId="773FC7F2" w14:textId="77777777" w:rsidR="001B03F2" w:rsidRPr="009902E2" w:rsidRDefault="001B03F2" w:rsidP="005E409E">
            <w:pPr>
              <w:tabs>
                <w:tab w:val="left" w:pos="0"/>
                <w:tab w:val="left" w:pos="7371"/>
              </w:tabs>
              <w:bidi/>
              <w:spacing w:after="0" w:line="240" w:lineRule="auto"/>
              <w:jc w:val="center"/>
              <w:rPr>
                <w:rFonts w:ascii="Times New Roman" w:eastAsia="Times New Roman" w:hAnsi="Times New Roman" w:cs="B Nazanin"/>
                <w:color w:val="000000"/>
                <w:sz w:val="24"/>
                <w:szCs w:val="24"/>
                <w:rPrChange w:id="11772" w:author="Mohsen Jafarinejad" w:date="2019-05-08T17:18:00Z">
                  <w:rPr>
                    <w:rFonts w:ascii="Times New Roman" w:eastAsia="Times New Roman" w:hAnsi="Times New Roman" w:cs="Times New Roman"/>
                    <w:color w:val="000000"/>
                  </w:rPr>
                </w:rPrChange>
              </w:rPr>
            </w:pPr>
            <w:r w:rsidRPr="009902E2">
              <w:rPr>
                <w:rFonts w:ascii="Times New Roman" w:eastAsia="Times New Roman" w:hAnsi="Times New Roman" w:cs="B Nazanin"/>
                <w:color w:val="000000"/>
                <w:sz w:val="24"/>
                <w:szCs w:val="24"/>
                <w:rtl/>
                <w:rPrChange w:id="11773" w:author="Mohsen Jafarinejad" w:date="2019-05-08T17:18:00Z">
                  <w:rPr>
                    <w:rFonts w:ascii="Times New Roman" w:eastAsia="Times New Roman" w:hAnsi="Times New Roman" w:cs="Times New Roman"/>
                    <w:color w:val="000000"/>
                    <w:rtl/>
                  </w:rPr>
                </w:rPrChange>
              </w:rPr>
              <w:t>لاکتات</w:t>
            </w:r>
          </w:p>
        </w:tc>
        <w:tc>
          <w:tcPr>
            <w:tcW w:w="2620" w:type="dxa"/>
            <w:tcBorders>
              <w:top w:val="nil"/>
              <w:left w:val="nil"/>
              <w:bottom w:val="single" w:sz="4" w:space="0" w:color="auto"/>
              <w:right w:val="single" w:sz="4" w:space="0" w:color="auto"/>
            </w:tcBorders>
            <w:shd w:val="clear" w:color="auto" w:fill="auto"/>
            <w:noWrap/>
            <w:vAlign w:val="center"/>
            <w:hideMark/>
          </w:tcPr>
          <w:p w14:paraId="64E682D4"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rPr>
            </w:pPr>
            <w:r w:rsidRPr="001B03F2">
              <w:rPr>
                <w:rFonts w:ascii="Times New Roman" w:eastAsia="Times New Roman" w:hAnsi="Times New Roman" w:cs="Times New Roman"/>
                <w:color w:val="000000"/>
              </w:rPr>
              <w:t>R1</w:t>
            </w:r>
          </w:p>
        </w:tc>
      </w:tr>
      <w:tr w:rsidR="001B03F2" w:rsidRPr="001B03F2" w14:paraId="10EA6215" w14:textId="77777777" w:rsidTr="001B03F2">
        <w:trPr>
          <w:trHeight w:val="450"/>
          <w:jc w:val="center"/>
        </w:trPr>
        <w:tc>
          <w:tcPr>
            <w:tcW w:w="2620" w:type="dxa"/>
            <w:tcBorders>
              <w:top w:val="nil"/>
              <w:left w:val="single" w:sz="4" w:space="0" w:color="auto"/>
              <w:bottom w:val="single" w:sz="4" w:space="0" w:color="auto"/>
              <w:right w:val="single" w:sz="4" w:space="0" w:color="auto"/>
            </w:tcBorders>
            <w:shd w:val="clear" w:color="auto" w:fill="auto"/>
            <w:noWrap/>
            <w:vAlign w:val="center"/>
            <w:hideMark/>
          </w:tcPr>
          <w:p w14:paraId="00820794"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rPr>
            </w:pPr>
            <w:r w:rsidRPr="001B03F2">
              <w:rPr>
                <w:rFonts w:ascii="Times New Roman" w:eastAsia="Times New Roman" w:hAnsi="Times New Roman" w:cs="Times New Roman"/>
                <w:color w:val="000000"/>
              </w:rPr>
              <w:t>2.18E-09</w:t>
            </w:r>
          </w:p>
        </w:tc>
        <w:tc>
          <w:tcPr>
            <w:tcW w:w="2620" w:type="dxa"/>
            <w:tcBorders>
              <w:top w:val="nil"/>
              <w:left w:val="nil"/>
              <w:bottom w:val="single" w:sz="4" w:space="0" w:color="auto"/>
              <w:right w:val="single" w:sz="4" w:space="0" w:color="auto"/>
            </w:tcBorders>
            <w:shd w:val="clear" w:color="auto" w:fill="auto"/>
            <w:noWrap/>
            <w:vAlign w:val="center"/>
            <w:hideMark/>
          </w:tcPr>
          <w:p w14:paraId="17695F35" w14:textId="77777777" w:rsidR="001B03F2" w:rsidRPr="009902E2" w:rsidRDefault="001B03F2" w:rsidP="005E409E">
            <w:pPr>
              <w:tabs>
                <w:tab w:val="left" w:pos="0"/>
                <w:tab w:val="left" w:pos="7371"/>
              </w:tabs>
              <w:bidi/>
              <w:spacing w:after="0" w:line="240" w:lineRule="auto"/>
              <w:jc w:val="center"/>
              <w:rPr>
                <w:rFonts w:ascii="Times New Roman" w:eastAsia="Times New Roman" w:hAnsi="Times New Roman" w:cs="B Nazanin"/>
                <w:color w:val="000000"/>
                <w:sz w:val="24"/>
                <w:szCs w:val="24"/>
                <w:rPrChange w:id="11774" w:author="Mohsen Jafarinejad" w:date="2019-05-08T17:18:00Z">
                  <w:rPr>
                    <w:rFonts w:ascii="Times New Roman" w:eastAsia="Times New Roman" w:hAnsi="Times New Roman" w:cs="Times New Roman"/>
                    <w:color w:val="000000"/>
                  </w:rPr>
                </w:rPrChange>
              </w:rPr>
            </w:pPr>
            <w:r w:rsidRPr="009902E2">
              <w:rPr>
                <w:rFonts w:ascii="Times New Roman" w:eastAsia="Times New Roman" w:hAnsi="Times New Roman" w:cs="B Nazanin"/>
                <w:color w:val="000000"/>
                <w:sz w:val="24"/>
                <w:szCs w:val="24"/>
                <w:rtl/>
                <w:rPrChange w:id="11775" w:author="Mohsen Jafarinejad" w:date="2019-05-08T17:18:00Z">
                  <w:rPr>
                    <w:rFonts w:ascii="Times New Roman" w:eastAsia="Times New Roman" w:hAnsi="Times New Roman" w:cs="Times New Roman"/>
                    <w:color w:val="000000"/>
                    <w:rtl/>
                  </w:rPr>
                </w:rPrChange>
              </w:rPr>
              <w:t>اکس</w:t>
            </w:r>
            <w:r w:rsidRPr="009902E2">
              <w:rPr>
                <w:rFonts w:ascii="Times New Roman" w:eastAsia="Times New Roman" w:hAnsi="Times New Roman" w:cs="B Nazanin" w:hint="cs"/>
                <w:color w:val="000000"/>
                <w:sz w:val="24"/>
                <w:szCs w:val="24"/>
                <w:rtl/>
                <w:rPrChange w:id="11776" w:author="Mohsen Jafarinejad" w:date="2019-05-08T17:18:00Z">
                  <w:rPr>
                    <w:rFonts w:ascii="Times New Roman" w:eastAsia="Times New Roman" w:hAnsi="Times New Roman" w:cs="Times New Roman" w:hint="cs"/>
                    <w:color w:val="000000"/>
                    <w:rtl/>
                  </w:rPr>
                </w:rPrChange>
              </w:rPr>
              <w:t>ی</w:t>
            </w:r>
            <w:r w:rsidRPr="009902E2">
              <w:rPr>
                <w:rFonts w:ascii="Times New Roman" w:eastAsia="Times New Roman" w:hAnsi="Times New Roman" w:cs="B Nazanin" w:hint="eastAsia"/>
                <w:color w:val="000000"/>
                <w:sz w:val="24"/>
                <w:szCs w:val="24"/>
                <w:rtl/>
                <w:rPrChange w:id="11777" w:author="Mohsen Jafarinejad" w:date="2019-05-08T17:18:00Z">
                  <w:rPr>
                    <w:rFonts w:ascii="Times New Roman" w:eastAsia="Times New Roman" w:hAnsi="Times New Roman" w:cs="Times New Roman" w:hint="eastAsia"/>
                    <w:color w:val="000000"/>
                    <w:rtl/>
                  </w:rPr>
                </w:rPrChange>
              </w:rPr>
              <w:t>ژن</w:t>
            </w:r>
          </w:p>
        </w:tc>
        <w:tc>
          <w:tcPr>
            <w:tcW w:w="2620" w:type="dxa"/>
            <w:tcBorders>
              <w:top w:val="nil"/>
              <w:left w:val="nil"/>
              <w:bottom w:val="single" w:sz="4" w:space="0" w:color="auto"/>
              <w:right w:val="single" w:sz="4" w:space="0" w:color="auto"/>
            </w:tcBorders>
            <w:shd w:val="clear" w:color="auto" w:fill="auto"/>
            <w:noWrap/>
            <w:vAlign w:val="center"/>
            <w:hideMark/>
          </w:tcPr>
          <w:p w14:paraId="40762EB3"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rPr>
            </w:pPr>
            <w:r w:rsidRPr="001B03F2">
              <w:rPr>
                <w:rFonts w:ascii="Times New Roman" w:eastAsia="Times New Roman" w:hAnsi="Times New Roman" w:cs="Times New Roman"/>
                <w:color w:val="000000"/>
              </w:rPr>
              <w:t>R2</w:t>
            </w:r>
          </w:p>
        </w:tc>
      </w:tr>
      <w:tr w:rsidR="001B03F2" w:rsidRPr="001B03F2" w14:paraId="5443AAAB" w14:textId="77777777" w:rsidTr="001B03F2">
        <w:trPr>
          <w:trHeight w:val="450"/>
          <w:jc w:val="center"/>
        </w:trPr>
        <w:tc>
          <w:tcPr>
            <w:tcW w:w="2620" w:type="dxa"/>
            <w:tcBorders>
              <w:top w:val="nil"/>
              <w:left w:val="single" w:sz="4" w:space="0" w:color="auto"/>
              <w:bottom w:val="single" w:sz="4" w:space="0" w:color="auto"/>
              <w:right w:val="single" w:sz="4" w:space="0" w:color="auto"/>
            </w:tcBorders>
            <w:shd w:val="clear" w:color="auto" w:fill="auto"/>
            <w:noWrap/>
            <w:vAlign w:val="center"/>
            <w:hideMark/>
          </w:tcPr>
          <w:p w14:paraId="0AC181B8"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rPr>
            </w:pPr>
            <w:r w:rsidRPr="001B03F2">
              <w:rPr>
                <w:rFonts w:ascii="Times New Roman" w:eastAsia="Times New Roman" w:hAnsi="Times New Roman" w:cs="Times New Roman"/>
                <w:color w:val="000000"/>
              </w:rPr>
              <w:t>2.20E-08</w:t>
            </w:r>
          </w:p>
        </w:tc>
        <w:tc>
          <w:tcPr>
            <w:tcW w:w="2620" w:type="dxa"/>
            <w:tcBorders>
              <w:top w:val="nil"/>
              <w:left w:val="nil"/>
              <w:bottom w:val="single" w:sz="4" w:space="0" w:color="auto"/>
              <w:right w:val="single" w:sz="4" w:space="0" w:color="auto"/>
            </w:tcBorders>
            <w:shd w:val="clear" w:color="auto" w:fill="auto"/>
            <w:noWrap/>
            <w:vAlign w:val="center"/>
            <w:hideMark/>
          </w:tcPr>
          <w:p w14:paraId="3C9A2B43" w14:textId="77777777" w:rsidR="001B03F2" w:rsidRPr="009902E2" w:rsidRDefault="001B03F2" w:rsidP="005E409E">
            <w:pPr>
              <w:tabs>
                <w:tab w:val="left" w:pos="0"/>
                <w:tab w:val="left" w:pos="7371"/>
              </w:tabs>
              <w:bidi/>
              <w:spacing w:after="0" w:line="240" w:lineRule="auto"/>
              <w:jc w:val="center"/>
              <w:rPr>
                <w:rFonts w:ascii="Times New Roman" w:eastAsia="Times New Roman" w:hAnsi="Times New Roman" w:cs="B Nazanin"/>
                <w:color w:val="000000"/>
                <w:sz w:val="24"/>
                <w:szCs w:val="24"/>
                <w:rPrChange w:id="11778" w:author="Mohsen Jafarinejad" w:date="2019-05-08T17:18:00Z">
                  <w:rPr>
                    <w:rFonts w:ascii="Times New Roman" w:eastAsia="Times New Roman" w:hAnsi="Times New Roman" w:cs="Times New Roman"/>
                    <w:color w:val="000000"/>
                  </w:rPr>
                </w:rPrChange>
              </w:rPr>
            </w:pPr>
            <w:r w:rsidRPr="009902E2">
              <w:rPr>
                <w:rFonts w:ascii="Times New Roman" w:eastAsia="Times New Roman" w:hAnsi="Times New Roman" w:cs="B Nazanin" w:hint="cs"/>
                <w:color w:val="000000"/>
                <w:sz w:val="24"/>
                <w:szCs w:val="24"/>
                <w:rtl/>
                <w:rPrChange w:id="11779" w:author="Mohsen Jafarinejad" w:date="2019-05-08T17:18:00Z">
                  <w:rPr>
                    <w:rFonts w:ascii="Times New Roman" w:eastAsia="Times New Roman" w:hAnsi="Times New Roman" w:cs="Times New Roman" w:hint="cs"/>
                    <w:color w:val="000000"/>
                    <w:rtl/>
                  </w:rPr>
                </w:rPrChange>
              </w:rPr>
              <w:t>ی</w:t>
            </w:r>
            <w:r w:rsidRPr="009902E2">
              <w:rPr>
                <w:rFonts w:ascii="Times New Roman" w:eastAsia="Times New Roman" w:hAnsi="Times New Roman" w:cs="B Nazanin" w:hint="eastAsia"/>
                <w:color w:val="000000"/>
                <w:sz w:val="24"/>
                <w:szCs w:val="24"/>
                <w:rtl/>
                <w:rPrChange w:id="11780" w:author="Mohsen Jafarinejad" w:date="2019-05-08T17:18:00Z">
                  <w:rPr>
                    <w:rFonts w:ascii="Times New Roman" w:eastAsia="Times New Roman" w:hAnsi="Times New Roman" w:cs="Times New Roman" w:hint="eastAsia"/>
                    <w:color w:val="000000"/>
                    <w:rtl/>
                  </w:rPr>
                </w:rPrChange>
              </w:rPr>
              <w:t>ون</w:t>
            </w:r>
            <w:r w:rsidRPr="009902E2">
              <w:rPr>
                <w:rFonts w:ascii="Times New Roman" w:eastAsia="Times New Roman" w:hAnsi="Times New Roman" w:cs="B Nazanin"/>
                <w:color w:val="000000"/>
                <w:sz w:val="24"/>
                <w:szCs w:val="24"/>
                <w:rtl/>
                <w:rPrChange w:id="11781" w:author="Mohsen Jafarinejad" w:date="2019-05-08T17:18:00Z">
                  <w:rPr>
                    <w:rFonts w:ascii="Times New Roman" w:eastAsia="Times New Roman" w:hAnsi="Times New Roman" w:cs="Times New Roman"/>
                    <w:color w:val="000000"/>
                    <w:rtl/>
                  </w:rPr>
                </w:rPrChange>
              </w:rPr>
              <w:t xml:space="preserve"> </w:t>
            </w:r>
            <w:r w:rsidRPr="009902E2">
              <w:rPr>
                <w:rFonts w:ascii="Times New Roman" w:eastAsia="Times New Roman" w:hAnsi="Times New Roman" w:cs="B Nazanin" w:hint="eastAsia"/>
                <w:color w:val="000000"/>
                <w:sz w:val="24"/>
                <w:szCs w:val="24"/>
                <w:rtl/>
                <w:rPrChange w:id="11782" w:author="Mohsen Jafarinejad" w:date="2019-05-08T17:18:00Z">
                  <w:rPr>
                    <w:rFonts w:ascii="Times New Roman" w:eastAsia="Times New Roman" w:hAnsi="Times New Roman" w:cs="Times New Roman" w:hint="eastAsia"/>
                    <w:color w:val="000000"/>
                    <w:rtl/>
                  </w:rPr>
                </w:rPrChange>
              </w:rPr>
              <w:t>ه</w:t>
            </w:r>
            <w:r w:rsidRPr="009902E2">
              <w:rPr>
                <w:rFonts w:ascii="Times New Roman" w:eastAsia="Times New Roman" w:hAnsi="Times New Roman" w:cs="B Nazanin" w:hint="cs"/>
                <w:color w:val="000000"/>
                <w:sz w:val="24"/>
                <w:szCs w:val="24"/>
                <w:rtl/>
                <w:rPrChange w:id="11783" w:author="Mohsen Jafarinejad" w:date="2019-05-08T17:18:00Z">
                  <w:rPr>
                    <w:rFonts w:ascii="Times New Roman" w:eastAsia="Times New Roman" w:hAnsi="Times New Roman" w:cs="Times New Roman" w:hint="cs"/>
                    <w:color w:val="000000"/>
                    <w:rtl/>
                  </w:rPr>
                </w:rPrChange>
              </w:rPr>
              <w:t>ی</w:t>
            </w:r>
            <w:r w:rsidRPr="009902E2">
              <w:rPr>
                <w:rFonts w:ascii="Times New Roman" w:eastAsia="Times New Roman" w:hAnsi="Times New Roman" w:cs="B Nazanin" w:hint="eastAsia"/>
                <w:color w:val="000000"/>
                <w:sz w:val="24"/>
                <w:szCs w:val="24"/>
                <w:rtl/>
                <w:rPrChange w:id="11784" w:author="Mohsen Jafarinejad" w:date="2019-05-08T17:18:00Z">
                  <w:rPr>
                    <w:rFonts w:ascii="Times New Roman" w:eastAsia="Times New Roman" w:hAnsi="Times New Roman" w:cs="Times New Roman" w:hint="eastAsia"/>
                    <w:color w:val="000000"/>
                    <w:rtl/>
                  </w:rPr>
                </w:rPrChange>
              </w:rPr>
              <w:t>دروژن</w:t>
            </w:r>
          </w:p>
        </w:tc>
        <w:tc>
          <w:tcPr>
            <w:tcW w:w="2620" w:type="dxa"/>
            <w:tcBorders>
              <w:top w:val="nil"/>
              <w:left w:val="nil"/>
              <w:bottom w:val="single" w:sz="4" w:space="0" w:color="auto"/>
              <w:right w:val="single" w:sz="4" w:space="0" w:color="auto"/>
            </w:tcBorders>
            <w:shd w:val="clear" w:color="auto" w:fill="auto"/>
            <w:noWrap/>
            <w:vAlign w:val="center"/>
            <w:hideMark/>
          </w:tcPr>
          <w:p w14:paraId="017A84C2"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rPr>
            </w:pPr>
            <w:r w:rsidRPr="001B03F2">
              <w:rPr>
                <w:rFonts w:ascii="Times New Roman" w:eastAsia="Times New Roman" w:hAnsi="Times New Roman" w:cs="Times New Roman"/>
                <w:color w:val="000000"/>
              </w:rPr>
              <w:t>I</w:t>
            </w:r>
          </w:p>
        </w:tc>
      </w:tr>
      <w:tr w:rsidR="001B03F2" w:rsidRPr="001B03F2" w14:paraId="63D9F4E5" w14:textId="77777777" w:rsidTr="001B03F2">
        <w:trPr>
          <w:trHeight w:val="450"/>
          <w:jc w:val="center"/>
        </w:trPr>
        <w:tc>
          <w:tcPr>
            <w:tcW w:w="2620" w:type="dxa"/>
            <w:tcBorders>
              <w:top w:val="nil"/>
              <w:left w:val="single" w:sz="4" w:space="0" w:color="auto"/>
              <w:bottom w:val="single" w:sz="4" w:space="0" w:color="auto"/>
              <w:right w:val="single" w:sz="4" w:space="0" w:color="auto"/>
            </w:tcBorders>
            <w:shd w:val="clear" w:color="auto" w:fill="auto"/>
            <w:noWrap/>
            <w:vAlign w:val="center"/>
            <w:hideMark/>
          </w:tcPr>
          <w:p w14:paraId="42F731B2"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rPr>
            </w:pPr>
            <w:r w:rsidRPr="001B03F2">
              <w:rPr>
                <w:rFonts w:ascii="Times New Roman" w:eastAsia="Times New Roman" w:hAnsi="Times New Roman" w:cs="Times New Roman"/>
                <w:color w:val="000000"/>
              </w:rPr>
              <w:t>1.10E-09</w:t>
            </w:r>
          </w:p>
        </w:tc>
        <w:tc>
          <w:tcPr>
            <w:tcW w:w="2620" w:type="dxa"/>
            <w:tcBorders>
              <w:top w:val="nil"/>
              <w:left w:val="nil"/>
              <w:bottom w:val="single" w:sz="4" w:space="0" w:color="auto"/>
              <w:right w:val="single" w:sz="4" w:space="0" w:color="auto"/>
            </w:tcBorders>
            <w:shd w:val="clear" w:color="auto" w:fill="auto"/>
            <w:noWrap/>
            <w:vAlign w:val="center"/>
            <w:hideMark/>
          </w:tcPr>
          <w:p w14:paraId="203A5B39" w14:textId="77777777" w:rsidR="001B03F2" w:rsidRPr="009902E2" w:rsidRDefault="001B03F2" w:rsidP="005E409E">
            <w:pPr>
              <w:tabs>
                <w:tab w:val="left" w:pos="0"/>
                <w:tab w:val="left" w:pos="7371"/>
              </w:tabs>
              <w:bidi/>
              <w:spacing w:after="0" w:line="240" w:lineRule="auto"/>
              <w:jc w:val="center"/>
              <w:rPr>
                <w:rFonts w:ascii="Times New Roman" w:eastAsia="Times New Roman" w:hAnsi="Times New Roman" w:cs="B Nazanin"/>
                <w:color w:val="000000"/>
                <w:sz w:val="24"/>
                <w:szCs w:val="24"/>
                <w:rPrChange w:id="11785" w:author="Mohsen Jafarinejad" w:date="2019-05-08T17:18:00Z">
                  <w:rPr>
                    <w:rFonts w:ascii="Times New Roman" w:eastAsia="Times New Roman" w:hAnsi="Times New Roman" w:cs="Times New Roman"/>
                    <w:color w:val="000000"/>
                  </w:rPr>
                </w:rPrChange>
              </w:rPr>
            </w:pPr>
            <w:r w:rsidRPr="009902E2">
              <w:rPr>
                <w:rFonts w:ascii="Times New Roman" w:eastAsia="Times New Roman" w:hAnsi="Times New Roman" w:cs="B Nazanin"/>
                <w:color w:val="000000"/>
                <w:sz w:val="24"/>
                <w:szCs w:val="24"/>
                <w:rtl/>
                <w:rPrChange w:id="11786" w:author="Mohsen Jafarinejad" w:date="2019-05-08T17:18:00Z">
                  <w:rPr>
                    <w:rFonts w:ascii="Times New Roman" w:eastAsia="Times New Roman" w:hAnsi="Times New Roman" w:cs="Times New Roman"/>
                    <w:color w:val="000000"/>
                    <w:rtl/>
                  </w:rPr>
                </w:rPrChange>
              </w:rPr>
              <w:t>محصول تجز</w:t>
            </w:r>
            <w:r w:rsidRPr="009902E2">
              <w:rPr>
                <w:rFonts w:ascii="Times New Roman" w:eastAsia="Times New Roman" w:hAnsi="Times New Roman" w:cs="B Nazanin" w:hint="cs"/>
                <w:color w:val="000000"/>
                <w:sz w:val="24"/>
                <w:szCs w:val="24"/>
                <w:rtl/>
                <w:rPrChange w:id="11787" w:author="Mohsen Jafarinejad" w:date="2019-05-08T17:18:00Z">
                  <w:rPr>
                    <w:rFonts w:ascii="Times New Roman" w:eastAsia="Times New Roman" w:hAnsi="Times New Roman" w:cs="Times New Roman" w:hint="cs"/>
                    <w:color w:val="000000"/>
                    <w:rtl/>
                  </w:rPr>
                </w:rPrChange>
              </w:rPr>
              <w:t>ی</w:t>
            </w:r>
            <w:r w:rsidRPr="009902E2">
              <w:rPr>
                <w:rFonts w:ascii="Times New Roman" w:eastAsia="Times New Roman" w:hAnsi="Times New Roman" w:cs="B Nazanin" w:hint="eastAsia"/>
                <w:color w:val="000000"/>
                <w:sz w:val="24"/>
                <w:szCs w:val="24"/>
                <w:rtl/>
                <w:rPrChange w:id="11788" w:author="Mohsen Jafarinejad" w:date="2019-05-08T17:18:00Z">
                  <w:rPr>
                    <w:rFonts w:ascii="Times New Roman" w:eastAsia="Times New Roman" w:hAnsi="Times New Roman" w:cs="Times New Roman" w:hint="eastAsia"/>
                    <w:color w:val="000000"/>
                    <w:rtl/>
                  </w:rPr>
                </w:rPrChange>
              </w:rPr>
              <w:t>ه</w:t>
            </w:r>
            <w:r w:rsidRPr="009902E2">
              <w:rPr>
                <w:rFonts w:ascii="Times New Roman" w:eastAsia="Times New Roman" w:hAnsi="Times New Roman" w:cs="B Nazanin"/>
                <w:color w:val="000000"/>
                <w:sz w:val="24"/>
                <w:szCs w:val="24"/>
                <w:rtl/>
                <w:rPrChange w:id="11789" w:author="Mohsen Jafarinejad" w:date="2019-05-08T17:18:00Z">
                  <w:rPr>
                    <w:rFonts w:ascii="Times New Roman" w:eastAsia="Times New Roman" w:hAnsi="Times New Roman" w:cs="Times New Roman"/>
                    <w:color w:val="000000"/>
                    <w:rtl/>
                  </w:rPr>
                </w:rPrChange>
              </w:rPr>
              <w:t xml:space="preserve"> </w:t>
            </w:r>
            <w:r w:rsidRPr="009902E2">
              <w:rPr>
                <w:rFonts w:ascii="Times New Roman" w:eastAsia="Times New Roman" w:hAnsi="Times New Roman" w:cs="B Nazanin" w:hint="eastAsia"/>
                <w:color w:val="000000"/>
                <w:sz w:val="24"/>
                <w:szCs w:val="24"/>
                <w:rtl/>
                <w:rPrChange w:id="11790" w:author="Mohsen Jafarinejad" w:date="2019-05-08T17:18:00Z">
                  <w:rPr>
                    <w:rFonts w:ascii="Times New Roman" w:eastAsia="Times New Roman" w:hAnsi="Times New Roman" w:cs="Times New Roman" w:hint="eastAsia"/>
                    <w:color w:val="000000"/>
                    <w:rtl/>
                  </w:rPr>
                </w:rPrChange>
              </w:rPr>
              <w:t>لاکتات</w:t>
            </w:r>
          </w:p>
        </w:tc>
        <w:tc>
          <w:tcPr>
            <w:tcW w:w="2620" w:type="dxa"/>
            <w:tcBorders>
              <w:top w:val="nil"/>
              <w:left w:val="nil"/>
              <w:bottom w:val="single" w:sz="4" w:space="0" w:color="auto"/>
              <w:right w:val="single" w:sz="4" w:space="0" w:color="auto"/>
            </w:tcBorders>
            <w:shd w:val="clear" w:color="auto" w:fill="auto"/>
            <w:noWrap/>
            <w:vAlign w:val="center"/>
            <w:hideMark/>
          </w:tcPr>
          <w:p w14:paraId="79CA6036"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rPr>
            </w:pPr>
            <w:r w:rsidRPr="001B03F2">
              <w:rPr>
                <w:rFonts w:ascii="Times New Roman" w:eastAsia="Times New Roman" w:hAnsi="Times New Roman" w:cs="Times New Roman"/>
                <w:color w:val="000000"/>
              </w:rPr>
              <w:t>P1</w:t>
            </w:r>
          </w:p>
        </w:tc>
      </w:tr>
      <w:tr w:rsidR="001B03F2" w:rsidRPr="001B03F2" w14:paraId="68BC4FC0" w14:textId="77777777" w:rsidTr="001B03F2">
        <w:trPr>
          <w:trHeight w:val="450"/>
          <w:jc w:val="center"/>
        </w:trPr>
        <w:tc>
          <w:tcPr>
            <w:tcW w:w="2620" w:type="dxa"/>
            <w:tcBorders>
              <w:top w:val="nil"/>
              <w:left w:val="single" w:sz="4" w:space="0" w:color="auto"/>
              <w:bottom w:val="single" w:sz="4" w:space="0" w:color="auto"/>
              <w:right w:val="single" w:sz="4" w:space="0" w:color="auto"/>
            </w:tcBorders>
            <w:shd w:val="clear" w:color="auto" w:fill="auto"/>
            <w:noWrap/>
            <w:vAlign w:val="center"/>
            <w:hideMark/>
          </w:tcPr>
          <w:p w14:paraId="3B94EA01"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rPr>
            </w:pPr>
            <w:r w:rsidRPr="001B03F2">
              <w:rPr>
                <w:rFonts w:ascii="Times New Roman" w:eastAsia="Times New Roman" w:hAnsi="Times New Roman" w:cs="Times New Roman"/>
                <w:color w:val="000000"/>
              </w:rPr>
              <w:t>3.20E-09</w:t>
            </w:r>
          </w:p>
        </w:tc>
        <w:tc>
          <w:tcPr>
            <w:tcW w:w="2620" w:type="dxa"/>
            <w:tcBorders>
              <w:top w:val="nil"/>
              <w:left w:val="nil"/>
              <w:bottom w:val="single" w:sz="4" w:space="0" w:color="auto"/>
              <w:right w:val="single" w:sz="4" w:space="0" w:color="auto"/>
            </w:tcBorders>
            <w:shd w:val="clear" w:color="auto" w:fill="auto"/>
            <w:noWrap/>
            <w:vAlign w:val="center"/>
            <w:hideMark/>
          </w:tcPr>
          <w:p w14:paraId="5AE20905" w14:textId="43741B24" w:rsidR="001B03F2" w:rsidRPr="009902E2" w:rsidRDefault="001B03F2" w:rsidP="005E409E">
            <w:pPr>
              <w:tabs>
                <w:tab w:val="left" w:pos="0"/>
                <w:tab w:val="left" w:pos="7371"/>
              </w:tabs>
              <w:bidi/>
              <w:spacing w:after="0" w:line="240" w:lineRule="auto"/>
              <w:jc w:val="center"/>
              <w:rPr>
                <w:rFonts w:ascii="Times New Roman" w:eastAsia="Times New Roman" w:hAnsi="Times New Roman" w:cs="B Nazanin"/>
                <w:color w:val="000000"/>
                <w:sz w:val="24"/>
                <w:szCs w:val="24"/>
                <w:rPrChange w:id="11791" w:author="Mohsen Jafarinejad" w:date="2019-05-08T17:18:00Z">
                  <w:rPr>
                    <w:rFonts w:ascii="Times New Roman" w:eastAsia="Times New Roman" w:hAnsi="Times New Roman" w:cs="Times New Roman"/>
                    <w:color w:val="000000"/>
                  </w:rPr>
                </w:rPrChange>
              </w:rPr>
            </w:pPr>
            <w:r w:rsidRPr="009902E2">
              <w:rPr>
                <w:rFonts w:ascii="Times New Roman" w:eastAsia="Times New Roman" w:hAnsi="Times New Roman" w:cs="B Nazanin"/>
                <w:color w:val="000000"/>
                <w:sz w:val="24"/>
                <w:szCs w:val="24"/>
                <w:rtl/>
                <w:rPrChange w:id="11792" w:author="Mohsen Jafarinejad" w:date="2019-05-08T17:18:00Z">
                  <w:rPr>
                    <w:rFonts w:ascii="Times New Roman" w:eastAsia="Times New Roman" w:hAnsi="Times New Roman" w:cs="Times New Roman"/>
                    <w:color w:val="000000"/>
                    <w:rtl/>
                  </w:rPr>
                </w:rPrChange>
              </w:rPr>
              <w:t xml:space="preserve">محصول </w:t>
            </w:r>
            <w:ins w:id="11793" w:author="Mohsen" w:date="2019-03-17T16:53:00Z">
              <w:r w:rsidR="00CF0011" w:rsidRPr="009902E2">
                <w:rPr>
                  <w:rFonts w:ascii="Times New Roman" w:eastAsia="Times New Roman" w:hAnsi="Times New Roman" w:cs="B Nazanin"/>
                  <w:color w:val="000000"/>
                  <w:sz w:val="24"/>
                  <w:szCs w:val="24"/>
                  <w:rtl/>
                  <w:rPrChange w:id="11794" w:author="Mohsen Jafarinejad" w:date="2019-05-08T17:18:00Z">
                    <w:rPr>
                      <w:rFonts w:ascii="Times New Roman" w:eastAsia="Times New Roman" w:hAnsi="Times New Roman" w:cs="Times New Roman"/>
                      <w:color w:val="000000"/>
                      <w:rtl/>
                    </w:rPr>
                  </w:rPrChange>
                </w:rPr>
                <w:t>کاتد (</w:t>
              </w:r>
            </w:ins>
            <w:del w:id="11795" w:author="Mohsen" w:date="2019-03-17T16:53:00Z">
              <w:r w:rsidRPr="009902E2" w:rsidDel="00CF0011">
                <w:rPr>
                  <w:rFonts w:ascii="Times New Roman" w:eastAsia="Times New Roman" w:hAnsi="Times New Roman" w:cs="B Nazanin"/>
                  <w:color w:val="000000"/>
                  <w:sz w:val="24"/>
                  <w:szCs w:val="24"/>
                  <w:rtl/>
                  <w:rPrChange w:id="11796" w:author="Mohsen Jafarinejad" w:date="2019-05-08T17:18:00Z">
                    <w:rPr>
                      <w:rFonts w:ascii="Times New Roman" w:eastAsia="Times New Roman" w:hAnsi="Times New Roman" w:cs="Times New Roman"/>
                      <w:color w:val="000000"/>
                      <w:rtl/>
                    </w:rPr>
                  </w:rPrChange>
                </w:rPr>
                <w:delText>کاتد(</w:delText>
              </w:r>
            </w:del>
            <w:r w:rsidRPr="009902E2">
              <w:rPr>
                <w:rFonts w:ascii="Times New Roman" w:eastAsia="Times New Roman" w:hAnsi="Times New Roman" w:cs="B Nazanin"/>
                <w:color w:val="000000"/>
                <w:sz w:val="24"/>
                <w:szCs w:val="24"/>
                <w:rtl/>
                <w:rPrChange w:id="11797" w:author="Mohsen Jafarinejad" w:date="2019-05-08T17:18:00Z">
                  <w:rPr>
                    <w:rFonts w:ascii="Times New Roman" w:eastAsia="Times New Roman" w:hAnsi="Times New Roman" w:cs="Times New Roman"/>
                    <w:color w:val="000000"/>
                    <w:rtl/>
                  </w:rPr>
                </w:rPrChange>
              </w:rPr>
              <w:t>آب)</w:t>
            </w:r>
          </w:p>
        </w:tc>
        <w:tc>
          <w:tcPr>
            <w:tcW w:w="2620" w:type="dxa"/>
            <w:tcBorders>
              <w:top w:val="nil"/>
              <w:left w:val="nil"/>
              <w:bottom w:val="single" w:sz="4" w:space="0" w:color="auto"/>
              <w:right w:val="single" w:sz="4" w:space="0" w:color="auto"/>
            </w:tcBorders>
            <w:shd w:val="clear" w:color="auto" w:fill="auto"/>
            <w:noWrap/>
            <w:vAlign w:val="center"/>
            <w:hideMark/>
          </w:tcPr>
          <w:p w14:paraId="2C80EACC"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rPr>
            </w:pPr>
            <w:r w:rsidRPr="001B03F2">
              <w:rPr>
                <w:rFonts w:ascii="Times New Roman" w:eastAsia="Times New Roman" w:hAnsi="Times New Roman" w:cs="Times New Roman"/>
                <w:color w:val="000000"/>
              </w:rPr>
              <w:t>P2</w:t>
            </w:r>
          </w:p>
        </w:tc>
      </w:tr>
      <w:tr w:rsidR="001B03F2" w:rsidRPr="001B03F2" w14:paraId="0313CD62" w14:textId="77777777" w:rsidTr="001B03F2">
        <w:trPr>
          <w:trHeight w:val="450"/>
          <w:jc w:val="center"/>
        </w:trPr>
        <w:tc>
          <w:tcPr>
            <w:tcW w:w="2620" w:type="dxa"/>
            <w:tcBorders>
              <w:top w:val="nil"/>
              <w:left w:val="single" w:sz="4" w:space="0" w:color="auto"/>
              <w:bottom w:val="single" w:sz="4" w:space="0" w:color="auto"/>
              <w:right w:val="single" w:sz="4" w:space="0" w:color="auto"/>
            </w:tcBorders>
            <w:shd w:val="clear" w:color="auto" w:fill="auto"/>
            <w:noWrap/>
            <w:vAlign w:val="center"/>
            <w:hideMark/>
          </w:tcPr>
          <w:p w14:paraId="1B4C6912"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rPr>
            </w:pPr>
            <w:r w:rsidRPr="001B03F2">
              <w:rPr>
                <w:rFonts w:ascii="Times New Roman" w:eastAsia="Times New Roman" w:hAnsi="Times New Roman" w:cs="Times New Roman"/>
                <w:color w:val="000000"/>
              </w:rPr>
              <w:t>3.20E-09</w:t>
            </w:r>
          </w:p>
        </w:tc>
        <w:tc>
          <w:tcPr>
            <w:tcW w:w="2620" w:type="dxa"/>
            <w:tcBorders>
              <w:top w:val="nil"/>
              <w:left w:val="nil"/>
              <w:bottom w:val="single" w:sz="4" w:space="0" w:color="auto"/>
              <w:right w:val="single" w:sz="4" w:space="0" w:color="auto"/>
            </w:tcBorders>
            <w:shd w:val="clear" w:color="auto" w:fill="auto"/>
            <w:noWrap/>
            <w:vAlign w:val="center"/>
            <w:hideMark/>
          </w:tcPr>
          <w:p w14:paraId="5D6795BA" w14:textId="77777777" w:rsidR="001B03F2" w:rsidRPr="009902E2" w:rsidRDefault="001B03F2" w:rsidP="005E409E">
            <w:pPr>
              <w:tabs>
                <w:tab w:val="left" w:pos="0"/>
                <w:tab w:val="left" w:pos="7371"/>
              </w:tabs>
              <w:bidi/>
              <w:spacing w:after="0" w:line="240" w:lineRule="auto"/>
              <w:jc w:val="center"/>
              <w:rPr>
                <w:rFonts w:ascii="Times New Roman" w:eastAsia="Times New Roman" w:hAnsi="Times New Roman" w:cs="B Nazanin"/>
                <w:color w:val="000000"/>
                <w:sz w:val="24"/>
                <w:szCs w:val="24"/>
                <w:rPrChange w:id="11798" w:author="Mohsen Jafarinejad" w:date="2019-05-08T17:18:00Z">
                  <w:rPr>
                    <w:rFonts w:ascii="Times New Roman" w:eastAsia="Times New Roman" w:hAnsi="Times New Roman" w:cs="Times New Roman"/>
                    <w:color w:val="000000"/>
                  </w:rPr>
                </w:rPrChange>
              </w:rPr>
            </w:pPr>
            <w:r w:rsidRPr="009902E2">
              <w:rPr>
                <w:rFonts w:ascii="Times New Roman" w:eastAsia="Times New Roman" w:hAnsi="Times New Roman" w:cs="B Nazanin"/>
                <w:color w:val="000000"/>
                <w:sz w:val="24"/>
                <w:szCs w:val="24"/>
                <w:rtl/>
                <w:rPrChange w:id="11799" w:author="Mohsen Jafarinejad" w:date="2019-05-08T17:18:00Z">
                  <w:rPr>
                    <w:rFonts w:ascii="Times New Roman" w:eastAsia="Times New Roman" w:hAnsi="Times New Roman" w:cs="Times New Roman"/>
                    <w:color w:val="000000"/>
                    <w:rtl/>
                  </w:rPr>
                </w:rPrChange>
              </w:rPr>
              <w:t>محلول</w:t>
            </w:r>
          </w:p>
        </w:tc>
        <w:tc>
          <w:tcPr>
            <w:tcW w:w="2620" w:type="dxa"/>
            <w:tcBorders>
              <w:top w:val="nil"/>
              <w:left w:val="nil"/>
              <w:bottom w:val="single" w:sz="4" w:space="0" w:color="auto"/>
              <w:right w:val="single" w:sz="4" w:space="0" w:color="auto"/>
            </w:tcBorders>
            <w:shd w:val="clear" w:color="auto" w:fill="auto"/>
            <w:noWrap/>
            <w:vAlign w:val="center"/>
            <w:hideMark/>
          </w:tcPr>
          <w:p w14:paraId="69E7F7A1" w14:textId="77777777" w:rsidR="001B03F2" w:rsidRPr="001B03F2" w:rsidRDefault="001B03F2" w:rsidP="005E409E">
            <w:pPr>
              <w:tabs>
                <w:tab w:val="left" w:pos="0"/>
                <w:tab w:val="left" w:pos="7371"/>
              </w:tabs>
              <w:spacing w:after="0" w:line="240" w:lineRule="auto"/>
              <w:jc w:val="center"/>
              <w:rPr>
                <w:rFonts w:ascii="Times New Roman" w:eastAsia="Times New Roman" w:hAnsi="Times New Roman" w:cs="Times New Roman"/>
                <w:color w:val="000000"/>
              </w:rPr>
            </w:pPr>
            <w:r w:rsidRPr="001B03F2">
              <w:rPr>
                <w:rFonts w:ascii="Times New Roman" w:eastAsia="Times New Roman" w:hAnsi="Times New Roman" w:cs="Times New Roman"/>
                <w:color w:val="000000"/>
              </w:rPr>
              <w:t>S</w:t>
            </w:r>
          </w:p>
        </w:tc>
      </w:tr>
    </w:tbl>
    <w:p w14:paraId="2E410917" w14:textId="77777777" w:rsidR="00280AFB" w:rsidRDefault="00280AFB" w:rsidP="005E409E">
      <w:pPr>
        <w:pStyle w:val="payannameh"/>
        <w:tabs>
          <w:tab w:val="left" w:pos="0"/>
          <w:tab w:val="left" w:pos="7371"/>
        </w:tabs>
        <w:spacing w:line="240" w:lineRule="auto"/>
        <w:rPr>
          <w:rtl/>
        </w:rPr>
      </w:pPr>
    </w:p>
    <w:p w14:paraId="08CEE61E" w14:textId="4125F203" w:rsidR="005D3CF9" w:rsidRPr="002B72E7" w:rsidDel="00AA7DFE" w:rsidRDefault="005D3CF9" w:rsidP="005E409E">
      <w:pPr>
        <w:pStyle w:val="payannameh"/>
        <w:tabs>
          <w:tab w:val="left" w:pos="0"/>
          <w:tab w:val="left" w:pos="7371"/>
        </w:tabs>
        <w:spacing w:line="240" w:lineRule="auto"/>
        <w:rPr>
          <w:del w:id="11800" w:author="Mohsen Jafarinejad" w:date="2019-04-28T10:48:00Z"/>
          <w:rtl/>
        </w:rPr>
      </w:pPr>
      <w:bookmarkStart w:id="11801" w:name="_Toc8546190"/>
      <w:bookmarkStart w:id="11802" w:name="_Toc8550599"/>
      <w:bookmarkStart w:id="11803" w:name="_Toc8550860"/>
      <w:bookmarkEnd w:id="11801"/>
      <w:bookmarkEnd w:id="11802"/>
      <w:bookmarkEnd w:id="11803"/>
    </w:p>
    <w:p w14:paraId="10069565" w14:textId="21209A0F" w:rsidR="00280AFB" w:rsidRPr="002B72E7" w:rsidRDefault="00280AFB">
      <w:pPr>
        <w:pStyle w:val="a1"/>
        <w:numPr>
          <w:ilvl w:val="2"/>
          <w:numId w:val="47"/>
        </w:numPr>
        <w:bidi/>
        <w:pPrChange w:id="11804" w:author="Mohsen Jafarinejad" w:date="2019-05-12T09:56:00Z">
          <w:pPr>
            <w:pStyle w:val="a1"/>
            <w:bidi/>
          </w:pPr>
        </w:pPrChange>
      </w:pPr>
      <w:bookmarkStart w:id="11805" w:name="_Toc3666293"/>
      <w:bookmarkStart w:id="11806" w:name="_Toc3666542"/>
      <w:bookmarkStart w:id="11807" w:name="_Toc8546191"/>
      <w:bookmarkStart w:id="11808" w:name="_Toc8550861"/>
      <w:r w:rsidRPr="002B72E7">
        <w:rPr>
          <w:rtl/>
        </w:rPr>
        <w:t>انتشار مغشوش</w:t>
      </w:r>
      <w:bookmarkEnd w:id="11805"/>
      <w:bookmarkEnd w:id="11806"/>
      <w:bookmarkEnd w:id="11807"/>
      <w:bookmarkEnd w:id="11808"/>
    </w:p>
    <w:p w14:paraId="3228F077" w14:textId="77777777" w:rsidR="009902E2" w:rsidRDefault="00280AFB">
      <w:pPr>
        <w:pStyle w:val="payannameh"/>
        <w:tabs>
          <w:tab w:val="left" w:pos="0"/>
          <w:tab w:val="left" w:pos="7371"/>
        </w:tabs>
        <w:spacing w:line="240" w:lineRule="auto"/>
        <w:jc w:val="both"/>
        <w:rPr>
          <w:ins w:id="11809" w:author="Mohsen Jafarinejad" w:date="2019-05-08T17:19:00Z"/>
          <w:rtl/>
        </w:rPr>
        <w:pPrChange w:id="11810" w:author="Mohsen Jafarinejad" w:date="2019-05-08T17:18:00Z">
          <w:pPr>
            <w:pStyle w:val="payannameh"/>
            <w:tabs>
              <w:tab w:val="left" w:pos="0"/>
              <w:tab w:val="left" w:pos="7371"/>
            </w:tabs>
            <w:spacing w:line="240" w:lineRule="auto"/>
          </w:pPr>
        </w:pPrChange>
      </w:pPr>
      <w:r w:rsidRPr="002B72E7">
        <w:rPr>
          <w:rtl/>
        </w:rPr>
        <w:t xml:space="preserve">برای ساده سازی مسئله </w:t>
      </w:r>
      <w:r w:rsidR="000B0AD8" w:rsidRPr="002B72E7">
        <w:rPr>
          <w:rtl/>
        </w:rPr>
        <w:t>م</w:t>
      </w:r>
      <w:r w:rsidR="000B0AD8" w:rsidRPr="002B72E7">
        <w:rPr>
          <w:rFonts w:hint="cs"/>
          <w:rtl/>
        </w:rPr>
        <w:t>ی‌</w:t>
      </w:r>
      <w:r w:rsidR="000B0AD8" w:rsidRPr="002B72E7">
        <w:rPr>
          <w:rFonts w:hint="eastAsia"/>
          <w:rtl/>
        </w:rPr>
        <w:t>توان</w:t>
      </w:r>
      <w:r w:rsidRPr="002B72E7">
        <w:rPr>
          <w:rtl/>
        </w:rPr>
        <w:t xml:space="preserve"> ضریب اغتشاش را با استفاده از ابعاد محفظه و سرعت گاز در سیال </w:t>
      </w:r>
      <w:r w:rsidR="000B0AD8" w:rsidRPr="002B72E7">
        <w:rPr>
          <w:rtl/>
        </w:rPr>
        <w:t>به‌صورت</w:t>
      </w:r>
      <w:r w:rsidRPr="002B72E7">
        <w:rPr>
          <w:rtl/>
        </w:rPr>
        <w:t xml:space="preserve"> تقریبی مورد محاسبه قرار د</w:t>
      </w:r>
      <w:r w:rsidR="007A4926">
        <w:rPr>
          <w:rtl/>
        </w:rPr>
        <w:t>ارد</w:t>
      </w:r>
      <w:r w:rsidR="007A4926">
        <w:rPr>
          <w:rFonts w:hint="cs"/>
          <w:rtl/>
        </w:rPr>
        <w:t>:</w:t>
      </w:r>
    </w:p>
    <w:p w14:paraId="33878D49" w14:textId="679DCE95" w:rsidR="007A4926" w:rsidRDefault="007A4926">
      <w:pPr>
        <w:pStyle w:val="payannameh"/>
        <w:tabs>
          <w:tab w:val="left" w:pos="0"/>
          <w:tab w:val="left" w:pos="7371"/>
        </w:tabs>
        <w:spacing w:line="240" w:lineRule="auto"/>
        <w:jc w:val="both"/>
        <w:rPr>
          <w:rtl/>
        </w:rPr>
        <w:pPrChange w:id="11811" w:author="Mohsen Jafarinejad" w:date="2019-05-08T17:18:00Z">
          <w:pPr>
            <w:pStyle w:val="payannameh"/>
            <w:tabs>
              <w:tab w:val="left" w:pos="0"/>
              <w:tab w:val="left" w:pos="7371"/>
            </w:tabs>
            <w:spacing w:line="240" w:lineRule="auto"/>
          </w:pPr>
        </w:pPrChange>
      </w:pPr>
      <w:del w:id="11812" w:author="Mohsen" w:date="2019-03-17T16:53:00Z">
        <w:r w:rsidDel="00CF0011">
          <w:delText xml:space="preserve"> </w:delText>
        </w:r>
      </w:del>
    </w:p>
    <w:p w14:paraId="238916C2" w14:textId="33FD6042" w:rsidR="007A4926" w:rsidRDefault="001178A9">
      <w:pPr>
        <w:pStyle w:val="a5"/>
        <w:rPr>
          <w:rtl/>
        </w:rPr>
        <w:pPrChange w:id="11813" w:author="Mohsen" w:date="2019-03-17T17:23:00Z">
          <w:pPr>
            <w:pStyle w:val="payannameh"/>
            <w:tabs>
              <w:tab w:val="left" w:pos="0"/>
              <w:tab w:val="left" w:pos="7371"/>
            </w:tabs>
            <w:spacing w:line="240" w:lineRule="auto"/>
            <w:jc w:val="right"/>
          </w:pPr>
        </w:pPrChange>
      </w:pPr>
      <w:ins w:id="11814" w:author="Mohsen" w:date="2019-03-17T17:23:00Z">
        <w:r>
          <w:rPr>
            <w:rStyle w:val="tgc"/>
            <w:rFonts w:hint="cs"/>
            <w:rtl/>
          </w:rPr>
          <w:t xml:space="preserve">                                                                                    </w:t>
        </w:r>
      </w:ins>
      <w:r w:rsidR="007A4926" w:rsidRPr="007A4926">
        <w:rPr>
          <w:rStyle w:val="tgc"/>
        </w:rPr>
        <w:object w:dxaOrig="1840" w:dyaOrig="360" w14:anchorId="63103164">
          <v:shape id="_x0000_i1147" type="#_x0000_t75" style="width:92.95pt;height:18.25pt" o:ole="">
            <v:imagedata r:id="rId297" o:title=""/>
          </v:shape>
          <o:OLEObject Type="Embed" ProgID="Equation.DSMT4" ShapeID="_x0000_i1147" DrawAspect="Content" ObjectID="_1620276742" r:id="rId298"/>
        </w:object>
      </w:r>
    </w:p>
    <w:p w14:paraId="2C0B23AA" w14:textId="10C9BA59" w:rsidR="009902E2" w:rsidRDefault="007A4926" w:rsidP="005E409E">
      <w:pPr>
        <w:pStyle w:val="payannameh"/>
        <w:tabs>
          <w:tab w:val="left" w:pos="0"/>
          <w:tab w:val="left" w:pos="7371"/>
        </w:tabs>
        <w:spacing w:line="240" w:lineRule="auto"/>
        <w:rPr>
          <w:ins w:id="11815" w:author="Mohsen Jafarinejad" w:date="2019-05-08T17:19:00Z"/>
          <w:rtl/>
        </w:rPr>
      </w:pPr>
      <w:del w:id="11816" w:author="Mohsen Jafarinejad" w:date="2019-05-08T17:19:00Z">
        <w:r w:rsidDel="009902E2">
          <w:delText xml:space="preserve"> </w:delText>
        </w:r>
      </w:del>
    </w:p>
    <w:p w14:paraId="04A4ACF0" w14:textId="4263FC10" w:rsidR="00280AFB" w:rsidRDefault="00280AFB" w:rsidP="005E409E">
      <w:pPr>
        <w:pStyle w:val="payannameh"/>
        <w:tabs>
          <w:tab w:val="left" w:pos="0"/>
          <w:tab w:val="left" w:pos="7371"/>
        </w:tabs>
        <w:spacing w:line="240" w:lineRule="auto"/>
        <w:rPr>
          <w:ins w:id="11817" w:author="Mohsen Jafarinejad" w:date="2019-05-08T17:19:00Z"/>
          <w:rtl/>
        </w:rPr>
      </w:pPr>
      <w:r w:rsidRPr="002B72E7">
        <w:rPr>
          <w:rtl/>
        </w:rPr>
        <w:t xml:space="preserve">در فرمول بالا ضخامت محفظه </w:t>
      </w:r>
      <w:r w:rsidR="000B0AD8" w:rsidRPr="002B72E7">
        <w:rPr>
          <w:rtl/>
        </w:rPr>
        <w:t>به‌عنوان</w:t>
      </w:r>
      <w:r w:rsidRPr="002B72E7">
        <w:rPr>
          <w:rtl/>
        </w:rPr>
        <w:t xml:space="preserve"> ضخامت لایه نفوذ مد نظر قرار </w:t>
      </w:r>
      <w:r w:rsidR="000B0AD8" w:rsidRPr="002B72E7">
        <w:rPr>
          <w:rtl/>
        </w:rPr>
        <w:t>م</w:t>
      </w:r>
      <w:r w:rsidR="000B0AD8" w:rsidRPr="002B72E7">
        <w:rPr>
          <w:rFonts w:hint="cs"/>
          <w:rtl/>
        </w:rPr>
        <w:t>ی‌</w:t>
      </w:r>
      <w:r w:rsidR="000B0AD8" w:rsidRPr="002B72E7">
        <w:rPr>
          <w:rFonts w:hint="eastAsia"/>
          <w:rtl/>
        </w:rPr>
        <w:t>گ</w:t>
      </w:r>
      <w:r w:rsidR="000B0AD8" w:rsidRPr="002B72E7">
        <w:rPr>
          <w:rFonts w:hint="cs"/>
          <w:rtl/>
        </w:rPr>
        <w:t>ی</w:t>
      </w:r>
      <w:r w:rsidR="000B0AD8" w:rsidRPr="002B72E7">
        <w:rPr>
          <w:rFonts w:hint="eastAsia"/>
          <w:rtl/>
        </w:rPr>
        <w:t>رد</w:t>
      </w:r>
      <w:r w:rsidRPr="002B72E7">
        <w:rPr>
          <w:rtl/>
        </w:rPr>
        <w:t xml:space="preserve"> داریم:</w:t>
      </w:r>
    </w:p>
    <w:p w14:paraId="25FE9537" w14:textId="77777777" w:rsidR="009902E2" w:rsidRDefault="009902E2" w:rsidP="005E409E">
      <w:pPr>
        <w:pStyle w:val="payannameh"/>
        <w:tabs>
          <w:tab w:val="left" w:pos="0"/>
          <w:tab w:val="left" w:pos="7371"/>
        </w:tabs>
        <w:spacing w:line="240" w:lineRule="auto"/>
        <w:rPr>
          <w:rtl/>
        </w:rPr>
      </w:pPr>
    </w:p>
    <w:p w14:paraId="7838AE78" w14:textId="23456AAE" w:rsidR="007A4926" w:rsidRPr="002B72E7" w:rsidRDefault="001178A9">
      <w:pPr>
        <w:pStyle w:val="a5"/>
        <w:pPrChange w:id="11818" w:author="Mohsen" w:date="2019-03-17T17:23:00Z">
          <w:pPr>
            <w:pStyle w:val="payannameh"/>
            <w:tabs>
              <w:tab w:val="left" w:pos="0"/>
              <w:tab w:val="left" w:pos="7371"/>
            </w:tabs>
            <w:spacing w:line="240" w:lineRule="auto"/>
            <w:jc w:val="right"/>
          </w:pPr>
        </w:pPrChange>
      </w:pPr>
      <w:ins w:id="11819" w:author="Mohsen" w:date="2019-03-17T17:23:00Z">
        <w:r>
          <w:rPr>
            <w:rStyle w:val="tgc"/>
            <w:rFonts w:hint="cs"/>
            <w:rtl/>
          </w:rPr>
          <w:t xml:space="preserve">                                                                                              </w:t>
        </w:r>
      </w:ins>
      <w:r w:rsidR="007A4926" w:rsidRPr="007A4926">
        <w:rPr>
          <w:rStyle w:val="tgc"/>
        </w:rPr>
        <w:object w:dxaOrig="1140" w:dyaOrig="279" w14:anchorId="318A3372">
          <v:shape id="_x0000_i1148" type="#_x0000_t75" style="width:59.1pt;height:12.9pt" o:ole="">
            <v:imagedata r:id="rId299" o:title=""/>
          </v:shape>
          <o:OLEObject Type="Embed" ProgID="Equation.DSMT4" ShapeID="_x0000_i1148" DrawAspect="Content" ObjectID="_1620276743" r:id="rId300"/>
        </w:object>
      </w:r>
      <w:del w:id="11820" w:author="Mohsen" w:date="2019-03-17T16:53:00Z">
        <w:r w:rsidR="007A4926" w:rsidDel="00CF0011">
          <w:rPr>
            <w:rtl/>
          </w:rPr>
          <w:delText xml:space="preserve"> </w:delText>
        </w:r>
      </w:del>
    </w:p>
    <w:p w14:paraId="32AF3141" w14:textId="77777777" w:rsidR="009902E2" w:rsidRDefault="009902E2">
      <w:pPr>
        <w:pStyle w:val="payannameh"/>
        <w:tabs>
          <w:tab w:val="left" w:pos="0"/>
          <w:tab w:val="left" w:pos="7371"/>
        </w:tabs>
        <w:spacing w:line="240" w:lineRule="auto"/>
        <w:jc w:val="both"/>
        <w:rPr>
          <w:ins w:id="11821" w:author="Mohsen Jafarinejad" w:date="2019-05-08T17:19:00Z"/>
          <w:rtl/>
        </w:rPr>
        <w:pPrChange w:id="11822" w:author="Mohsen Jafarinejad" w:date="2019-05-08T17:19:00Z">
          <w:pPr>
            <w:pStyle w:val="payannameh"/>
            <w:tabs>
              <w:tab w:val="left" w:pos="0"/>
              <w:tab w:val="left" w:pos="7371"/>
            </w:tabs>
            <w:spacing w:line="240" w:lineRule="auto"/>
          </w:pPr>
        </w:pPrChange>
      </w:pPr>
    </w:p>
    <w:p w14:paraId="3E6BBB0E" w14:textId="1AF0762D" w:rsidR="00280AFB" w:rsidRPr="002B72E7" w:rsidRDefault="00280AFB">
      <w:pPr>
        <w:pStyle w:val="payannameh"/>
        <w:tabs>
          <w:tab w:val="left" w:pos="0"/>
          <w:tab w:val="left" w:pos="7371"/>
        </w:tabs>
        <w:spacing w:line="240" w:lineRule="auto"/>
        <w:jc w:val="both"/>
        <w:rPr>
          <w:rtl/>
        </w:rPr>
        <w:pPrChange w:id="11823" w:author="Mohsen Jafarinejad" w:date="2019-05-08T17:19:00Z">
          <w:pPr>
            <w:pStyle w:val="payannameh"/>
            <w:tabs>
              <w:tab w:val="left" w:pos="0"/>
              <w:tab w:val="left" w:pos="7371"/>
            </w:tabs>
            <w:spacing w:line="240" w:lineRule="auto"/>
          </w:pPr>
        </w:pPrChange>
      </w:pPr>
      <w:r w:rsidRPr="002B72E7">
        <w:rPr>
          <w:rtl/>
        </w:rPr>
        <w:t>که در آن '</w:t>
      </w:r>
      <w:r w:rsidRPr="002B72E7">
        <w:t>u</w:t>
      </w:r>
      <w:r w:rsidRPr="002B72E7">
        <w:rPr>
          <w:rtl/>
        </w:rPr>
        <w:t xml:space="preserve"> برابر شدت اغتشاش و </w:t>
      </w:r>
      <w:r w:rsidRPr="002B72E7">
        <w:t>U</w:t>
      </w:r>
      <w:r w:rsidRPr="002B72E7">
        <w:rPr>
          <w:rtl/>
        </w:rPr>
        <w:t xml:space="preserve"> سرعت </w:t>
      </w:r>
      <w:r w:rsidR="000B0AD8" w:rsidRPr="002B72E7">
        <w:rPr>
          <w:rtl/>
        </w:rPr>
        <w:t>حباب‌ها</w:t>
      </w:r>
      <w:r w:rsidR="000B0AD8" w:rsidRPr="002B72E7">
        <w:rPr>
          <w:rFonts w:hint="cs"/>
          <w:rtl/>
        </w:rPr>
        <w:t>ی</w:t>
      </w:r>
      <w:r w:rsidRPr="002B72E7">
        <w:rPr>
          <w:rtl/>
        </w:rPr>
        <w:t xml:space="preserve"> دمیده شده در سیال است که </w:t>
      </w:r>
      <w:r w:rsidR="000B0AD8" w:rsidRPr="002B72E7">
        <w:rPr>
          <w:rtl/>
        </w:rPr>
        <w:t>به‌طور</w:t>
      </w:r>
      <w:r w:rsidRPr="002B72E7">
        <w:rPr>
          <w:rtl/>
        </w:rPr>
        <w:t xml:space="preserve"> فرضی برابر مقادیر تحقیق </w:t>
      </w:r>
      <w:r w:rsidRPr="002B72E7">
        <w:t>NTNU</w:t>
      </w:r>
      <w:r w:rsidRPr="002B72E7">
        <w:rPr>
          <w:rtl/>
        </w:rPr>
        <w:t xml:space="preserve"> قرار گرفته است.</w:t>
      </w:r>
    </w:p>
    <w:p w14:paraId="45F3DEC7" w14:textId="15F26B7A" w:rsidR="00280AFB" w:rsidRDefault="00280AFB" w:rsidP="005E409E">
      <w:pPr>
        <w:pStyle w:val="payannameh"/>
        <w:tabs>
          <w:tab w:val="left" w:pos="0"/>
          <w:tab w:val="left" w:pos="7371"/>
        </w:tabs>
        <w:spacing w:line="240" w:lineRule="auto"/>
        <w:rPr>
          <w:ins w:id="11824" w:author="Mohsen Jafarinejad" w:date="2019-05-08T17:19:00Z"/>
          <w:rtl/>
        </w:rPr>
      </w:pPr>
      <w:r w:rsidRPr="002B72E7">
        <w:t>L</w:t>
      </w:r>
      <w:r w:rsidRPr="002B72E7">
        <w:rPr>
          <w:rtl/>
        </w:rPr>
        <w:t xml:space="preserve"> برابر مقیاس طول انتگرالی اغتشاش است که برابر قطر محفظه در نظر گرفته </w:t>
      </w:r>
      <w:r w:rsidR="000B0AD8" w:rsidRPr="002B72E7">
        <w:rPr>
          <w:rtl/>
        </w:rPr>
        <w:t>م</w:t>
      </w:r>
      <w:r w:rsidR="000B0AD8" w:rsidRPr="002B72E7">
        <w:rPr>
          <w:rFonts w:hint="cs"/>
          <w:rtl/>
        </w:rPr>
        <w:t>ی‌</w:t>
      </w:r>
      <w:r w:rsidR="000B0AD8" w:rsidRPr="002B72E7">
        <w:rPr>
          <w:rFonts w:hint="eastAsia"/>
          <w:rtl/>
        </w:rPr>
        <w:t>شود</w:t>
      </w:r>
      <w:r w:rsidRPr="002B72E7">
        <w:rPr>
          <w:rtl/>
        </w:rPr>
        <w:t>:</w:t>
      </w:r>
    </w:p>
    <w:p w14:paraId="06014F07" w14:textId="77777777" w:rsidR="009902E2" w:rsidRDefault="009902E2" w:rsidP="005E409E">
      <w:pPr>
        <w:pStyle w:val="payannameh"/>
        <w:tabs>
          <w:tab w:val="left" w:pos="0"/>
          <w:tab w:val="left" w:pos="7371"/>
        </w:tabs>
        <w:spacing w:line="240" w:lineRule="auto"/>
        <w:rPr>
          <w:rtl/>
        </w:rPr>
      </w:pPr>
    </w:p>
    <w:p w14:paraId="1011DF1C" w14:textId="34080DC6" w:rsidR="007A4926" w:rsidRPr="002B72E7" w:rsidRDefault="001178A9">
      <w:pPr>
        <w:pStyle w:val="a5"/>
        <w:rPr>
          <w:rtl/>
        </w:rPr>
        <w:pPrChange w:id="11825" w:author="Mohsen" w:date="2019-03-17T17:23:00Z">
          <w:pPr>
            <w:pStyle w:val="payannameh"/>
            <w:tabs>
              <w:tab w:val="left" w:pos="0"/>
              <w:tab w:val="left" w:pos="7371"/>
            </w:tabs>
            <w:spacing w:line="240" w:lineRule="auto"/>
            <w:jc w:val="right"/>
          </w:pPr>
        </w:pPrChange>
      </w:pPr>
      <w:ins w:id="11826" w:author="Mohsen" w:date="2019-03-17T17:23:00Z">
        <w:r>
          <w:rPr>
            <w:rStyle w:val="tgc"/>
            <w:rFonts w:hint="cs"/>
            <w:rtl/>
          </w:rPr>
          <w:t xml:space="preserve">                                                                                   </w:t>
        </w:r>
      </w:ins>
      <w:r w:rsidR="007A4926" w:rsidRPr="007A4926">
        <w:rPr>
          <w:rStyle w:val="tgc"/>
        </w:rPr>
        <w:object w:dxaOrig="1980" w:dyaOrig="279" w14:anchorId="18A8DE59">
          <v:shape id="_x0000_i1149" type="#_x0000_t75" style="width:99.95pt;height:12.9pt" o:ole="">
            <v:imagedata r:id="rId301" o:title=""/>
          </v:shape>
          <o:OLEObject Type="Embed" ProgID="Equation.DSMT4" ShapeID="_x0000_i1149" DrawAspect="Content" ObjectID="_1620276744" r:id="rId302"/>
        </w:object>
      </w:r>
    </w:p>
    <w:p w14:paraId="4F4378DE" w14:textId="57875E36" w:rsidR="00B303C7" w:rsidDel="009902E2" w:rsidRDefault="00B303C7">
      <w:pPr>
        <w:pStyle w:val="payannameh"/>
        <w:tabs>
          <w:tab w:val="left" w:pos="0"/>
          <w:tab w:val="left" w:pos="7371"/>
        </w:tabs>
        <w:spacing w:line="240" w:lineRule="auto"/>
        <w:jc w:val="both"/>
        <w:rPr>
          <w:del w:id="11827" w:author="Mohsen" w:date="2019-03-17T17:23:00Z"/>
          <w:highlight w:val="yellow"/>
          <w:rtl/>
        </w:rPr>
        <w:pPrChange w:id="11828" w:author="Mohsen Jafarinejad" w:date="2019-05-08T17:19:00Z">
          <w:pPr>
            <w:pStyle w:val="payannameh"/>
            <w:tabs>
              <w:tab w:val="left" w:pos="0"/>
              <w:tab w:val="left" w:pos="7371"/>
            </w:tabs>
            <w:spacing w:line="240" w:lineRule="auto"/>
          </w:pPr>
        </w:pPrChange>
      </w:pPr>
    </w:p>
    <w:p w14:paraId="7B416CCC" w14:textId="77777777" w:rsidR="009902E2" w:rsidRDefault="009902E2">
      <w:pPr>
        <w:pStyle w:val="payannameh"/>
        <w:tabs>
          <w:tab w:val="left" w:pos="0"/>
          <w:tab w:val="left" w:pos="7371"/>
        </w:tabs>
        <w:spacing w:line="240" w:lineRule="auto"/>
        <w:jc w:val="both"/>
        <w:rPr>
          <w:ins w:id="11829" w:author="Mohsen Jafarinejad" w:date="2019-05-08T17:19:00Z"/>
          <w:highlight w:val="yellow"/>
          <w:rtl/>
        </w:rPr>
        <w:pPrChange w:id="11830" w:author="Mohsen Jafarinejad" w:date="2019-05-08T17:19:00Z">
          <w:pPr>
            <w:pStyle w:val="payannameh"/>
            <w:tabs>
              <w:tab w:val="left" w:pos="0"/>
              <w:tab w:val="left" w:pos="7371"/>
            </w:tabs>
            <w:spacing w:line="240" w:lineRule="auto"/>
          </w:pPr>
        </w:pPrChange>
      </w:pPr>
    </w:p>
    <w:p w14:paraId="6962898C" w14:textId="2DF5F1A1" w:rsidR="00280AFB" w:rsidRDefault="00280AFB">
      <w:pPr>
        <w:pStyle w:val="payannameh"/>
        <w:tabs>
          <w:tab w:val="left" w:pos="0"/>
          <w:tab w:val="left" w:pos="7371"/>
        </w:tabs>
        <w:spacing w:line="240" w:lineRule="auto"/>
        <w:jc w:val="both"/>
        <w:rPr>
          <w:rtl/>
        </w:rPr>
        <w:pPrChange w:id="11831" w:author="Mohsen Jafarinejad" w:date="2019-05-08T17:19:00Z">
          <w:pPr>
            <w:pStyle w:val="payannameh"/>
            <w:tabs>
              <w:tab w:val="left" w:pos="0"/>
              <w:tab w:val="left" w:pos="7371"/>
            </w:tabs>
            <w:spacing w:line="240" w:lineRule="auto"/>
          </w:pPr>
        </w:pPrChange>
      </w:pPr>
      <w:r w:rsidRPr="00657FE5">
        <w:rPr>
          <w:rtl/>
        </w:rPr>
        <w:lastRenderedPageBreak/>
        <w:t xml:space="preserve">در تحقیق دانشگاه </w:t>
      </w:r>
      <w:r w:rsidRPr="00657FE5">
        <w:t>NTNU</w:t>
      </w:r>
      <w:r w:rsidRPr="00657FE5">
        <w:rPr>
          <w:rtl/>
        </w:rPr>
        <w:t xml:space="preserve"> مقادیر سرعت حباب بر حسب دبی حجی گاز تزریق شده با استفاده از فیلم برداری </w:t>
      </w:r>
      <w:r w:rsidR="000B0AD8" w:rsidRPr="00657FE5">
        <w:rPr>
          <w:rtl/>
        </w:rPr>
        <w:t>به دست</w:t>
      </w:r>
      <w:r w:rsidRPr="00657FE5">
        <w:rPr>
          <w:rtl/>
        </w:rPr>
        <w:t xml:space="preserve"> آمده که در زیر قابل مشاهده است:</w:t>
      </w:r>
    </w:p>
    <w:p w14:paraId="2F6417E8" w14:textId="00A3177F" w:rsidR="00B303C7" w:rsidRDefault="00F82B0E" w:rsidP="00997A3D">
      <w:pPr>
        <w:pStyle w:val="a3"/>
        <w:rPr>
          <w:rtl/>
        </w:rPr>
      </w:pPr>
      <w:bookmarkStart w:id="11832" w:name="_Toc8551000"/>
      <w:r>
        <w:rPr>
          <w:rFonts w:hint="cs"/>
          <w:rtl/>
        </w:rPr>
        <w:t>تغییرسرعت حباب هوا با تغییردبی حجمی دمش گاز</w:t>
      </w:r>
      <w:bookmarkEnd w:id="11832"/>
    </w:p>
    <w:tbl>
      <w:tblPr>
        <w:tblW w:w="5980" w:type="dxa"/>
        <w:jc w:val="center"/>
        <w:tblLook w:val="04A0" w:firstRow="1" w:lastRow="0" w:firstColumn="1" w:lastColumn="0" w:noHBand="0" w:noVBand="1"/>
      </w:tblPr>
      <w:tblGrid>
        <w:gridCol w:w="960"/>
        <w:gridCol w:w="960"/>
        <w:gridCol w:w="960"/>
        <w:gridCol w:w="960"/>
        <w:gridCol w:w="2140"/>
      </w:tblGrid>
      <w:tr w:rsidR="007A4926" w:rsidRPr="007A4926" w14:paraId="0B592F50" w14:textId="77777777" w:rsidTr="007A4926">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6F7A45B" w14:textId="77777777" w:rsidR="007A4926" w:rsidRPr="007A4926" w:rsidRDefault="007A4926" w:rsidP="005E409E">
            <w:pPr>
              <w:tabs>
                <w:tab w:val="left" w:pos="0"/>
                <w:tab w:val="left" w:pos="7371"/>
              </w:tabs>
              <w:spacing w:after="0" w:line="240" w:lineRule="auto"/>
              <w:jc w:val="center"/>
              <w:rPr>
                <w:rFonts w:ascii="Times New Roman" w:eastAsia="Times New Roman" w:hAnsi="Times New Roman" w:cs="Times New Roman"/>
                <w:color w:val="000000"/>
              </w:rPr>
            </w:pPr>
            <w:r w:rsidRPr="007A4926">
              <w:rPr>
                <w:rFonts w:ascii="Times New Roman" w:eastAsia="Times New Roman" w:hAnsi="Times New Roman" w:cs="Times New Roman"/>
                <w:color w:val="000000"/>
              </w:rPr>
              <w:t>40</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25691DDD" w14:textId="77777777" w:rsidR="007A4926" w:rsidRPr="007A4926" w:rsidRDefault="007A4926" w:rsidP="005E409E">
            <w:pPr>
              <w:tabs>
                <w:tab w:val="left" w:pos="0"/>
                <w:tab w:val="left" w:pos="7371"/>
              </w:tabs>
              <w:spacing w:after="0" w:line="240" w:lineRule="auto"/>
              <w:jc w:val="center"/>
              <w:rPr>
                <w:rFonts w:ascii="Times New Roman" w:eastAsia="Times New Roman" w:hAnsi="Times New Roman" w:cs="Times New Roman"/>
                <w:color w:val="000000"/>
              </w:rPr>
            </w:pPr>
            <w:r w:rsidRPr="007A4926">
              <w:rPr>
                <w:rFonts w:ascii="Times New Roman" w:eastAsia="Times New Roman" w:hAnsi="Times New Roman" w:cs="Times New Roman"/>
                <w:color w:val="000000"/>
              </w:rPr>
              <w:t>30</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4CAB62DA" w14:textId="77777777" w:rsidR="007A4926" w:rsidRPr="007A4926" w:rsidRDefault="007A4926" w:rsidP="005E409E">
            <w:pPr>
              <w:tabs>
                <w:tab w:val="left" w:pos="0"/>
                <w:tab w:val="left" w:pos="7371"/>
              </w:tabs>
              <w:spacing w:after="0" w:line="240" w:lineRule="auto"/>
              <w:jc w:val="center"/>
              <w:rPr>
                <w:rFonts w:ascii="Times New Roman" w:eastAsia="Times New Roman" w:hAnsi="Times New Roman" w:cs="Times New Roman"/>
                <w:color w:val="000000"/>
              </w:rPr>
            </w:pPr>
            <w:r w:rsidRPr="007A4926">
              <w:rPr>
                <w:rFonts w:ascii="Times New Roman" w:eastAsia="Times New Roman" w:hAnsi="Times New Roman" w:cs="Times New Roman"/>
                <w:color w:val="000000"/>
              </w:rPr>
              <w:t>20</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65FC2E8B" w14:textId="77777777" w:rsidR="007A4926" w:rsidRPr="007A4926" w:rsidRDefault="007A4926" w:rsidP="005E409E">
            <w:pPr>
              <w:tabs>
                <w:tab w:val="left" w:pos="0"/>
                <w:tab w:val="left" w:pos="7371"/>
              </w:tabs>
              <w:spacing w:after="0" w:line="240" w:lineRule="auto"/>
              <w:jc w:val="center"/>
              <w:rPr>
                <w:rFonts w:ascii="Times New Roman" w:eastAsia="Times New Roman" w:hAnsi="Times New Roman" w:cs="Times New Roman"/>
                <w:color w:val="000000"/>
              </w:rPr>
            </w:pPr>
            <w:r w:rsidRPr="007A4926">
              <w:rPr>
                <w:rFonts w:ascii="Times New Roman" w:eastAsia="Times New Roman" w:hAnsi="Times New Roman" w:cs="Times New Roman"/>
                <w:color w:val="000000"/>
              </w:rPr>
              <w:t>10</w:t>
            </w:r>
          </w:p>
        </w:tc>
        <w:tc>
          <w:tcPr>
            <w:tcW w:w="2140" w:type="dxa"/>
            <w:tcBorders>
              <w:top w:val="single" w:sz="4" w:space="0" w:color="auto"/>
              <w:left w:val="nil"/>
              <w:bottom w:val="single" w:sz="4" w:space="0" w:color="auto"/>
              <w:right w:val="single" w:sz="4" w:space="0" w:color="auto"/>
            </w:tcBorders>
            <w:shd w:val="clear" w:color="000000" w:fill="8DB4E2"/>
            <w:noWrap/>
            <w:vAlign w:val="center"/>
            <w:hideMark/>
          </w:tcPr>
          <w:p w14:paraId="1692732C" w14:textId="206F78DD" w:rsidR="007A4926" w:rsidRPr="007A4926" w:rsidRDefault="007A4926" w:rsidP="005E409E">
            <w:pPr>
              <w:tabs>
                <w:tab w:val="left" w:pos="0"/>
                <w:tab w:val="left" w:pos="7371"/>
              </w:tabs>
              <w:bidi/>
              <w:spacing w:after="0" w:line="240" w:lineRule="auto"/>
              <w:jc w:val="center"/>
              <w:rPr>
                <w:rFonts w:ascii="Times New Roman" w:eastAsia="Times New Roman" w:hAnsi="Times New Roman" w:cs="Times New Roman"/>
                <w:color w:val="000000"/>
              </w:rPr>
            </w:pPr>
            <w:r w:rsidRPr="007A4926">
              <w:rPr>
                <w:rFonts w:ascii="Times New Roman" w:eastAsia="Times New Roman" w:hAnsi="Times New Roman" w:cs="Times New Roman"/>
                <w:color w:val="000000"/>
                <w:rtl/>
              </w:rPr>
              <w:t xml:space="preserve">نرخ جریان </w:t>
            </w:r>
            <w:ins w:id="11833" w:author="Mohsen" w:date="2019-03-17T16:53:00Z">
              <w:r w:rsidR="00CF0011">
                <w:rPr>
                  <w:rFonts w:ascii="Times New Roman" w:eastAsia="Times New Roman" w:hAnsi="Times New Roman" w:cs="Times New Roman"/>
                  <w:color w:val="000000"/>
                  <w:rtl/>
                </w:rPr>
                <w:t>گاز (</w:t>
              </w:r>
            </w:ins>
            <w:del w:id="11834" w:author="Mohsen" w:date="2019-03-17T16:53:00Z">
              <w:r w:rsidRPr="007A4926" w:rsidDel="00CF0011">
                <w:rPr>
                  <w:rFonts w:ascii="Times New Roman" w:eastAsia="Times New Roman" w:hAnsi="Times New Roman" w:cs="Times New Roman"/>
                  <w:color w:val="000000"/>
                  <w:rtl/>
                </w:rPr>
                <w:delText>گاز(</w:delText>
              </w:r>
            </w:del>
            <w:r w:rsidRPr="007A4926">
              <w:rPr>
                <w:rFonts w:ascii="Times New Roman" w:eastAsia="Times New Roman" w:hAnsi="Times New Roman" w:cs="Times New Roman"/>
                <w:color w:val="000000"/>
              </w:rPr>
              <w:t>cc/min</w:t>
            </w:r>
            <w:r w:rsidRPr="007A4926">
              <w:rPr>
                <w:rFonts w:ascii="Times New Roman" w:eastAsia="Times New Roman" w:hAnsi="Times New Roman" w:cs="Times New Roman"/>
                <w:color w:val="000000"/>
                <w:rtl/>
              </w:rPr>
              <w:t>)</w:t>
            </w:r>
          </w:p>
        </w:tc>
      </w:tr>
      <w:tr w:rsidR="007A4926" w:rsidRPr="007A4926" w14:paraId="4E4F1B20" w14:textId="77777777" w:rsidTr="007A4926">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778B8BF" w14:textId="77777777" w:rsidR="007A4926" w:rsidRPr="007A4926" w:rsidRDefault="007A4926" w:rsidP="005E409E">
            <w:pPr>
              <w:tabs>
                <w:tab w:val="left" w:pos="0"/>
                <w:tab w:val="left" w:pos="7371"/>
              </w:tabs>
              <w:spacing w:after="0" w:line="240" w:lineRule="auto"/>
              <w:jc w:val="center"/>
              <w:rPr>
                <w:rFonts w:ascii="Times New Roman" w:eastAsia="Times New Roman" w:hAnsi="Times New Roman" w:cs="Times New Roman"/>
                <w:color w:val="000000"/>
              </w:rPr>
            </w:pPr>
            <w:r w:rsidRPr="007A4926">
              <w:rPr>
                <w:rFonts w:ascii="Times New Roman" w:eastAsia="Times New Roman" w:hAnsi="Times New Roman" w:cs="Times New Roman"/>
                <w:color w:val="000000"/>
              </w:rPr>
              <w:t>0.26</w:t>
            </w:r>
          </w:p>
        </w:tc>
        <w:tc>
          <w:tcPr>
            <w:tcW w:w="960" w:type="dxa"/>
            <w:tcBorders>
              <w:top w:val="nil"/>
              <w:left w:val="nil"/>
              <w:bottom w:val="single" w:sz="4" w:space="0" w:color="auto"/>
              <w:right w:val="single" w:sz="4" w:space="0" w:color="auto"/>
            </w:tcBorders>
            <w:shd w:val="clear" w:color="auto" w:fill="auto"/>
            <w:noWrap/>
            <w:vAlign w:val="center"/>
            <w:hideMark/>
          </w:tcPr>
          <w:p w14:paraId="6D54696D" w14:textId="77777777" w:rsidR="007A4926" w:rsidRPr="007A4926" w:rsidRDefault="007A4926" w:rsidP="005E409E">
            <w:pPr>
              <w:tabs>
                <w:tab w:val="left" w:pos="0"/>
                <w:tab w:val="left" w:pos="7371"/>
              </w:tabs>
              <w:spacing w:after="0" w:line="240" w:lineRule="auto"/>
              <w:jc w:val="center"/>
              <w:rPr>
                <w:rFonts w:ascii="Times New Roman" w:eastAsia="Times New Roman" w:hAnsi="Times New Roman" w:cs="Times New Roman"/>
                <w:color w:val="000000"/>
              </w:rPr>
            </w:pPr>
            <w:r w:rsidRPr="007A4926">
              <w:rPr>
                <w:rFonts w:ascii="Times New Roman" w:eastAsia="Times New Roman" w:hAnsi="Times New Roman" w:cs="Times New Roman"/>
                <w:color w:val="000000"/>
              </w:rPr>
              <w:t>0.195</w:t>
            </w:r>
          </w:p>
        </w:tc>
        <w:tc>
          <w:tcPr>
            <w:tcW w:w="960" w:type="dxa"/>
            <w:tcBorders>
              <w:top w:val="nil"/>
              <w:left w:val="nil"/>
              <w:bottom w:val="single" w:sz="4" w:space="0" w:color="auto"/>
              <w:right w:val="single" w:sz="4" w:space="0" w:color="auto"/>
            </w:tcBorders>
            <w:shd w:val="clear" w:color="auto" w:fill="auto"/>
            <w:noWrap/>
            <w:vAlign w:val="center"/>
            <w:hideMark/>
          </w:tcPr>
          <w:p w14:paraId="5A5D65F8" w14:textId="77777777" w:rsidR="007A4926" w:rsidRPr="007A4926" w:rsidRDefault="007A4926" w:rsidP="005E409E">
            <w:pPr>
              <w:tabs>
                <w:tab w:val="left" w:pos="0"/>
                <w:tab w:val="left" w:pos="7371"/>
              </w:tabs>
              <w:spacing w:after="0" w:line="240" w:lineRule="auto"/>
              <w:jc w:val="center"/>
              <w:rPr>
                <w:rFonts w:ascii="Times New Roman" w:eastAsia="Times New Roman" w:hAnsi="Times New Roman" w:cs="Times New Roman"/>
                <w:color w:val="000000"/>
              </w:rPr>
            </w:pPr>
            <w:r w:rsidRPr="007A4926">
              <w:rPr>
                <w:rFonts w:ascii="Times New Roman" w:eastAsia="Times New Roman" w:hAnsi="Times New Roman" w:cs="Times New Roman"/>
                <w:color w:val="000000"/>
              </w:rPr>
              <w:t>0.195</w:t>
            </w:r>
          </w:p>
        </w:tc>
        <w:tc>
          <w:tcPr>
            <w:tcW w:w="960" w:type="dxa"/>
            <w:tcBorders>
              <w:top w:val="nil"/>
              <w:left w:val="nil"/>
              <w:bottom w:val="single" w:sz="4" w:space="0" w:color="auto"/>
              <w:right w:val="single" w:sz="4" w:space="0" w:color="auto"/>
            </w:tcBorders>
            <w:shd w:val="clear" w:color="auto" w:fill="auto"/>
            <w:noWrap/>
            <w:vAlign w:val="center"/>
            <w:hideMark/>
          </w:tcPr>
          <w:p w14:paraId="4C1DC02C" w14:textId="77777777" w:rsidR="007A4926" w:rsidRPr="007A4926" w:rsidRDefault="007A4926" w:rsidP="005E409E">
            <w:pPr>
              <w:tabs>
                <w:tab w:val="left" w:pos="0"/>
                <w:tab w:val="left" w:pos="7371"/>
              </w:tabs>
              <w:spacing w:after="0" w:line="240" w:lineRule="auto"/>
              <w:jc w:val="center"/>
              <w:rPr>
                <w:rFonts w:ascii="Times New Roman" w:eastAsia="Times New Roman" w:hAnsi="Times New Roman" w:cs="Times New Roman"/>
                <w:color w:val="000000"/>
              </w:rPr>
            </w:pPr>
            <w:r w:rsidRPr="007A4926">
              <w:rPr>
                <w:rFonts w:ascii="Times New Roman" w:eastAsia="Times New Roman" w:hAnsi="Times New Roman" w:cs="Times New Roman"/>
                <w:color w:val="000000"/>
              </w:rPr>
              <w:t>0.156</w:t>
            </w:r>
          </w:p>
        </w:tc>
        <w:tc>
          <w:tcPr>
            <w:tcW w:w="2140" w:type="dxa"/>
            <w:tcBorders>
              <w:top w:val="nil"/>
              <w:left w:val="nil"/>
              <w:bottom w:val="single" w:sz="4" w:space="0" w:color="auto"/>
              <w:right w:val="single" w:sz="4" w:space="0" w:color="auto"/>
            </w:tcBorders>
            <w:shd w:val="clear" w:color="000000" w:fill="8DB4E2"/>
            <w:noWrap/>
            <w:vAlign w:val="center"/>
            <w:hideMark/>
          </w:tcPr>
          <w:p w14:paraId="2C623319" w14:textId="77777777" w:rsidR="007A4926" w:rsidRPr="007A4926" w:rsidRDefault="007A4926" w:rsidP="005E409E">
            <w:pPr>
              <w:tabs>
                <w:tab w:val="left" w:pos="0"/>
                <w:tab w:val="left" w:pos="7371"/>
              </w:tabs>
              <w:bidi/>
              <w:spacing w:after="0" w:line="240" w:lineRule="auto"/>
              <w:jc w:val="center"/>
              <w:rPr>
                <w:rFonts w:ascii="Times New Roman" w:eastAsia="Times New Roman" w:hAnsi="Times New Roman" w:cs="Times New Roman"/>
                <w:color w:val="000000"/>
              </w:rPr>
            </w:pPr>
            <w:r w:rsidRPr="007A4926">
              <w:rPr>
                <w:rFonts w:ascii="Times New Roman" w:eastAsia="Times New Roman" w:hAnsi="Times New Roman" w:cs="Times New Roman"/>
                <w:color w:val="000000"/>
                <w:rtl/>
              </w:rPr>
              <w:t>سرعت حباب (</w:t>
            </w:r>
            <w:r w:rsidRPr="007A4926">
              <w:rPr>
                <w:rFonts w:ascii="Times New Roman" w:eastAsia="Times New Roman" w:hAnsi="Times New Roman" w:cs="Times New Roman"/>
                <w:color w:val="000000"/>
              </w:rPr>
              <w:t>m/s</w:t>
            </w:r>
            <w:r w:rsidRPr="007A4926">
              <w:rPr>
                <w:rFonts w:ascii="Times New Roman" w:eastAsia="Times New Roman" w:hAnsi="Times New Roman" w:cs="Times New Roman"/>
                <w:color w:val="000000"/>
                <w:rtl/>
              </w:rPr>
              <w:t>)</w:t>
            </w:r>
          </w:p>
        </w:tc>
      </w:tr>
    </w:tbl>
    <w:p w14:paraId="6558FCED" w14:textId="77777777" w:rsidR="00B303C7" w:rsidRDefault="00B303C7" w:rsidP="005E409E">
      <w:pPr>
        <w:pStyle w:val="payannameh"/>
        <w:tabs>
          <w:tab w:val="left" w:pos="0"/>
          <w:tab w:val="left" w:pos="7371"/>
        </w:tabs>
        <w:spacing w:line="240" w:lineRule="auto"/>
        <w:rPr>
          <w:rtl/>
        </w:rPr>
      </w:pPr>
    </w:p>
    <w:p w14:paraId="3212C6B1" w14:textId="6A80AC25" w:rsidR="00280AFB" w:rsidRDefault="007A4926" w:rsidP="005E409E">
      <w:pPr>
        <w:pStyle w:val="payannameh"/>
        <w:tabs>
          <w:tab w:val="left" w:pos="0"/>
          <w:tab w:val="left" w:pos="7371"/>
        </w:tabs>
        <w:spacing w:line="240" w:lineRule="auto"/>
        <w:rPr>
          <w:ins w:id="11835" w:author="Mohsen Jafarinejad" w:date="2019-05-08T17:19:00Z"/>
          <w:rtl/>
        </w:rPr>
      </w:pPr>
      <w:r>
        <w:rPr>
          <w:rFonts w:hint="cs"/>
          <w:rtl/>
        </w:rPr>
        <w:t>ب</w:t>
      </w:r>
      <w:r w:rsidR="00280AFB" w:rsidRPr="002B72E7">
        <w:rPr>
          <w:rtl/>
        </w:rPr>
        <w:t>نابراین با در نظر گرفتن این موارد خواهیم داشت:</w:t>
      </w:r>
    </w:p>
    <w:p w14:paraId="17F7C33A" w14:textId="77777777" w:rsidR="009902E2" w:rsidRPr="002B72E7" w:rsidRDefault="009902E2" w:rsidP="005E409E">
      <w:pPr>
        <w:pStyle w:val="payannameh"/>
        <w:tabs>
          <w:tab w:val="left" w:pos="0"/>
          <w:tab w:val="left" w:pos="7371"/>
        </w:tabs>
        <w:spacing w:line="240" w:lineRule="auto"/>
        <w:rPr>
          <w:rtl/>
        </w:rPr>
      </w:pPr>
    </w:p>
    <w:p w14:paraId="155D2F59" w14:textId="67337A48" w:rsidR="00280AFB" w:rsidRDefault="001178A9">
      <w:pPr>
        <w:pStyle w:val="a5"/>
        <w:rPr>
          <w:noProof/>
          <w:rtl/>
        </w:rPr>
        <w:pPrChange w:id="11836" w:author="Mohsen" w:date="2019-03-17T17:23:00Z">
          <w:pPr>
            <w:pStyle w:val="payannameh"/>
            <w:tabs>
              <w:tab w:val="left" w:pos="0"/>
              <w:tab w:val="left" w:pos="7371"/>
            </w:tabs>
            <w:spacing w:line="240" w:lineRule="auto"/>
            <w:jc w:val="right"/>
          </w:pPr>
        </w:pPrChange>
      </w:pPr>
      <w:ins w:id="11837" w:author="Mohsen" w:date="2019-03-17T17:23:00Z">
        <w:r>
          <w:rPr>
            <w:rStyle w:val="tgc"/>
            <w:rFonts w:hint="cs"/>
            <w:noProof/>
            <w:rtl/>
            <w:lang w:bidi="ar-SA"/>
          </w:rPr>
          <w:t xml:space="preserve">                                                                            </w:t>
        </w:r>
      </w:ins>
      <w:r w:rsidR="007A4926" w:rsidRPr="007A4926">
        <w:rPr>
          <w:rStyle w:val="tgc"/>
          <w:noProof/>
          <w:lang w:bidi="ar-SA"/>
        </w:rPr>
        <w:object w:dxaOrig="2280" w:dyaOrig="380" w14:anchorId="7BE8DC67">
          <v:shape id="_x0000_i1150" type="#_x0000_t75" style="width:115pt;height:16.65pt" o:ole="">
            <v:imagedata r:id="rId303" o:title=""/>
          </v:shape>
          <o:OLEObject Type="Embed" ProgID="Equation.DSMT4" ShapeID="_x0000_i1150" DrawAspect="Content" ObjectID="_1620276745" r:id="rId304"/>
        </w:object>
      </w:r>
      <w:del w:id="11838" w:author="Mohsen" w:date="2019-03-17T16:53:00Z">
        <w:r w:rsidR="007A4926" w:rsidDel="00CF0011">
          <w:rPr>
            <w:noProof/>
          </w:rPr>
          <w:delText xml:space="preserve"> </w:delText>
        </w:r>
      </w:del>
    </w:p>
    <w:p w14:paraId="3961EC03" w14:textId="6B0ACEFB" w:rsidR="00657FE5" w:rsidDel="009902E2" w:rsidRDefault="00657FE5" w:rsidP="005E409E">
      <w:pPr>
        <w:pStyle w:val="payannameh"/>
        <w:tabs>
          <w:tab w:val="left" w:pos="0"/>
          <w:tab w:val="left" w:pos="7371"/>
        </w:tabs>
        <w:spacing w:line="240" w:lineRule="auto"/>
        <w:rPr>
          <w:del w:id="11839" w:author="Mohsen" w:date="2019-03-17T17:24:00Z"/>
          <w:rtl/>
        </w:rPr>
      </w:pPr>
    </w:p>
    <w:p w14:paraId="170937F4" w14:textId="77777777" w:rsidR="009902E2" w:rsidRPr="002B72E7" w:rsidRDefault="009902E2" w:rsidP="005E409E">
      <w:pPr>
        <w:pStyle w:val="payannameh"/>
        <w:tabs>
          <w:tab w:val="left" w:pos="0"/>
          <w:tab w:val="left" w:pos="7371"/>
        </w:tabs>
        <w:spacing w:line="240" w:lineRule="auto"/>
        <w:jc w:val="right"/>
        <w:rPr>
          <w:ins w:id="11840" w:author="Mohsen Jafarinejad" w:date="2019-05-08T17:19:00Z"/>
          <w:rtl/>
        </w:rPr>
      </w:pPr>
    </w:p>
    <w:p w14:paraId="32EE21E7" w14:textId="500F7AC1" w:rsidR="00280AFB" w:rsidRPr="002B72E7" w:rsidRDefault="00280AFB">
      <w:pPr>
        <w:pStyle w:val="payannameh"/>
        <w:tabs>
          <w:tab w:val="left" w:pos="0"/>
          <w:tab w:val="left" w:pos="7371"/>
        </w:tabs>
        <w:spacing w:line="240" w:lineRule="auto"/>
        <w:jc w:val="both"/>
        <w:rPr>
          <w:rtl/>
        </w:rPr>
        <w:pPrChange w:id="11841" w:author="Mohsen Jafarinejad" w:date="2019-05-08T17:19:00Z">
          <w:pPr>
            <w:pStyle w:val="payannameh"/>
            <w:tabs>
              <w:tab w:val="left" w:pos="0"/>
              <w:tab w:val="left" w:pos="7371"/>
            </w:tabs>
            <w:spacing w:line="240" w:lineRule="auto"/>
          </w:pPr>
        </w:pPrChange>
      </w:pPr>
      <w:r w:rsidRPr="002B72E7">
        <w:rPr>
          <w:rtl/>
        </w:rPr>
        <w:t xml:space="preserve">از مقایسه مقادیر ضرایب انتشار </w:t>
      </w:r>
      <w:r w:rsidR="000B0AD8" w:rsidRPr="002B72E7">
        <w:rPr>
          <w:rtl/>
        </w:rPr>
        <w:t>لا</w:t>
      </w:r>
      <w:r w:rsidR="000B0AD8" w:rsidRPr="002B72E7">
        <w:rPr>
          <w:rFonts w:hint="cs"/>
          <w:rtl/>
        </w:rPr>
        <w:t>ی</w:t>
      </w:r>
      <w:r w:rsidR="000B0AD8" w:rsidRPr="002B72E7">
        <w:rPr>
          <w:rFonts w:hint="eastAsia"/>
          <w:rtl/>
        </w:rPr>
        <w:t>ه‌ا</w:t>
      </w:r>
      <w:r w:rsidR="000B0AD8" w:rsidRPr="002B72E7">
        <w:rPr>
          <w:rFonts w:hint="cs"/>
          <w:rtl/>
        </w:rPr>
        <w:t>ی</w:t>
      </w:r>
      <w:r w:rsidRPr="002B72E7">
        <w:rPr>
          <w:rtl/>
        </w:rPr>
        <w:t xml:space="preserve"> و مغشوش در میابیم انتشار مغشوش 10000 برابر </w:t>
      </w:r>
      <w:r w:rsidR="000B0AD8" w:rsidRPr="002B72E7">
        <w:rPr>
          <w:rtl/>
        </w:rPr>
        <w:t>سر</w:t>
      </w:r>
      <w:r w:rsidR="000B0AD8" w:rsidRPr="002B72E7">
        <w:rPr>
          <w:rFonts w:hint="cs"/>
          <w:rtl/>
        </w:rPr>
        <w:t>ی</w:t>
      </w:r>
      <w:r w:rsidR="000B0AD8" w:rsidRPr="002B72E7">
        <w:rPr>
          <w:rFonts w:hint="eastAsia"/>
          <w:rtl/>
        </w:rPr>
        <w:t>ع‌تر</w:t>
      </w:r>
      <w:r w:rsidRPr="002B72E7">
        <w:rPr>
          <w:rtl/>
        </w:rPr>
        <w:t xml:space="preserve"> از انتشار </w:t>
      </w:r>
      <w:r w:rsidR="000B0AD8" w:rsidRPr="002B72E7">
        <w:rPr>
          <w:rtl/>
        </w:rPr>
        <w:t>لا</w:t>
      </w:r>
      <w:r w:rsidR="000B0AD8" w:rsidRPr="002B72E7">
        <w:rPr>
          <w:rFonts w:hint="cs"/>
          <w:rtl/>
        </w:rPr>
        <w:t>ی</w:t>
      </w:r>
      <w:r w:rsidR="000B0AD8" w:rsidRPr="002B72E7">
        <w:rPr>
          <w:rFonts w:hint="eastAsia"/>
          <w:rtl/>
        </w:rPr>
        <w:t>ه‌ا</w:t>
      </w:r>
      <w:r w:rsidR="000B0AD8" w:rsidRPr="002B72E7">
        <w:rPr>
          <w:rFonts w:hint="cs"/>
          <w:rtl/>
        </w:rPr>
        <w:t>ی</w:t>
      </w:r>
      <w:r w:rsidRPr="002B72E7">
        <w:rPr>
          <w:rtl/>
        </w:rPr>
        <w:t xml:space="preserve"> است. مقادیر انتشار مغشوش تنها برای محفظه بوده و فرض </w:t>
      </w:r>
      <w:r w:rsidR="000B0AD8" w:rsidRPr="002B72E7">
        <w:rPr>
          <w:rtl/>
        </w:rPr>
        <w:t>م</w:t>
      </w:r>
      <w:r w:rsidR="000B0AD8" w:rsidRPr="002B72E7">
        <w:rPr>
          <w:rFonts w:hint="cs"/>
          <w:rtl/>
        </w:rPr>
        <w:t>ی‌</w:t>
      </w:r>
      <w:r w:rsidR="000B0AD8" w:rsidRPr="002B72E7">
        <w:rPr>
          <w:rFonts w:hint="eastAsia"/>
          <w:rtl/>
        </w:rPr>
        <w:t>گردد</w:t>
      </w:r>
      <w:r w:rsidRPr="002B72E7">
        <w:rPr>
          <w:rtl/>
        </w:rPr>
        <w:t xml:space="preserve"> اغتشاش به داخل الکترود و غشاء راه </w:t>
      </w:r>
      <w:r w:rsidR="000B0AD8" w:rsidRPr="002B72E7">
        <w:rPr>
          <w:rtl/>
        </w:rPr>
        <w:t>نم</w:t>
      </w:r>
      <w:r w:rsidR="000B0AD8" w:rsidRPr="002B72E7">
        <w:rPr>
          <w:rFonts w:hint="cs"/>
          <w:rtl/>
        </w:rPr>
        <w:t>ی‌ی</w:t>
      </w:r>
      <w:r w:rsidR="000B0AD8" w:rsidRPr="002B72E7">
        <w:rPr>
          <w:rFonts w:hint="eastAsia"/>
          <w:rtl/>
        </w:rPr>
        <w:t>ابد</w:t>
      </w:r>
      <w:r w:rsidRPr="002B72E7">
        <w:rPr>
          <w:rtl/>
        </w:rPr>
        <w:t>.</w:t>
      </w:r>
    </w:p>
    <w:p w14:paraId="74977A13" w14:textId="77777777" w:rsidR="00280AFB" w:rsidRDefault="00280AFB" w:rsidP="005E409E">
      <w:pPr>
        <w:pStyle w:val="payannameh"/>
        <w:tabs>
          <w:tab w:val="left" w:pos="0"/>
          <w:tab w:val="left" w:pos="7371"/>
        </w:tabs>
        <w:spacing w:line="240" w:lineRule="auto"/>
        <w:rPr>
          <w:rtl/>
        </w:rPr>
      </w:pPr>
    </w:p>
    <w:p w14:paraId="30CB9176" w14:textId="77777777" w:rsidR="00342FE5" w:rsidRPr="002B72E7" w:rsidRDefault="00342FE5" w:rsidP="005E409E">
      <w:pPr>
        <w:pStyle w:val="payannameh"/>
        <w:tabs>
          <w:tab w:val="left" w:pos="0"/>
          <w:tab w:val="left" w:pos="7371"/>
        </w:tabs>
        <w:spacing w:line="240" w:lineRule="auto"/>
        <w:rPr>
          <w:rtl/>
        </w:rPr>
      </w:pPr>
    </w:p>
    <w:p w14:paraId="72331EF7" w14:textId="1EB1B94C" w:rsidR="00280AFB" w:rsidRPr="007A4926" w:rsidRDefault="00280AFB" w:rsidP="006527B4">
      <w:pPr>
        <w:pStyle w:val="a0"/>
        <w:bidi/>
      </w:pPr>
      <w:bookmarkStart w:id="11842" w:name="_Toc8546192"/>
      <w:bookmarkStart w:id="11843" w:name="_Toc8550862"/>
      <w:bookmarkStart w:id="11844" w:name="_Toc3666294"/>
      <w:bookmarkStart w:id="11845" w:name="_Toc3666543"/>
      <w:r w:rsidRPr="007A4926">
        <w:rPr>
          <w:rtl/>
        </w:rPr>
        <w:t>مدل سازی غشاء</w:t>
      </w:r>
      <w:bookmarkEnd w:id="11842"/>
      <w:bookmarkEnd w:id="11843"/>
      <w:r w:rsidRPr="007A4926">
        <w:rPr>
          <w:rtl/>
        </w:rPr>
        <w:t xml:space="preserve"> </w:t>
      </w:r>
      <w:del w:id="11846" w:author="Mohsen Jafarinejad" w:date="2019-04-28T10:22:00Z">
        <w:r w:rsidRPr="007A4926" w:rsidDel="00A47B72">
          <w:rPr>
            <w:rtl/>
          </w:rPr>
          <w:delText>نفیون با کد نویسی</w:delText>
        </w:r>
      </w:del>
      <w:bookmarkEnd w:id="11844"/>
      <w:bookmarkEnd w:id="11845"/>
    </w:p>
    <w:p w14:paraId="2E37D182" w14:textId="57B441BD" w:rsidR="00280AFB" w:rsidRPr="002B72E7" w:rsidRDefault="009902E2">
      <w:pPr>
        <w:pStyle w:val="payannameh"/>
        <w:spacing w:line="240" w:lineRule="auto"/>
        <w:jc w:val="both"/>
        <w:rPr>
          <w:rtl/>
        </w:rPr>
        <w:pPrChange w:id="11847" w:author="Mohsen Jafarinejad" w:date="2019-05-08T17:19:00Z">
          <w:pPr>
            <w:pStyle w:val="payannameh"/>
            <w:tabs>
              <w:tab w:val="left" w:pos="0"/>
              <w:tab w:val="left" w:pos="7371"/>
            </w:tabs>
            <w:spacing w:line="240" w:lineRule="auto"/>
          </w:pPr>
        </w:pPrChange>
      </w:pPr>
      <w:ins w:id="11848" w:author="Mohsen Jafarinejad" w:date="2019-05-08T17:19:00Z">
        <w:r>
          <w:rPr>
            <w:rFonts w:hint="cs"/>
            <w:rtl/>
          </w:rPr>
          <w:tab/>
        </w:r>
      </w:ins>
      <w:r w:rsidR="00280AFB" w:rsidRPr="002B72E7">
        <w:rPr>
          <w:rtl/>
        </w:rPr>
        <w:t xml:space="preserve">برای شبیه سازی غشای نفیونی مقادیر ضریب انتشار </w:t>
      </w:r>
      <w:r w:rsidR="000B0AD8" w:rsidRPr="002B72E7">
        <w:rPr>
          <w:rFonts w:hint="cs"/>
          <w:rtl/>
        </w:rPr>
        <w:t>ی</w:t>
      </w:r>
      <w:r w:rsidR="000B0AD8" w:rsidRPr="002B72E7">
        <w:rPr>
          <w:rFonts w:hint="eastAsia"/>
          <w:rtl/>
        </w:rPr>
        <w:t>ون‌ها</w:t>
      </w:r>
      <w:r w:rsidR="000B0AD8" w:rsidRPr="002B72E7">
        <w:rPr>
          <w:rFonts w:hint="cs"/>
          <w:rtl/>
        </w:rPr>
        <w:t>ی</w:t>
      </w:r>
      <w:r w:rsidR="00280AFB" w:rsidRPr="002B72E7">
        <w:rPr>
          <w:rtl/>
        </w:rPr>
        <w:t xml:space="preserve"> هیدروژن </w:t>
      </w:r>
      <w:r w:rsidR="00280AFB" w:rsidRPr="002B72E7">
        <w:rPr>
          <w:rFonts w:ascii="Times New Roman" w:hAnsi="Times New Roman" w:cs="Times New Roman" w:hint="cs"/>
          <w:rtl/>
        </w:rPr>
        <w:t> </w:t>
      </w:r>
      <w:r w:rsidR="00280AFB" w:rsidRPr="002B72E7">
        <w:rPr>
          <w:rFonts w:hint="cs"/>
          <w:rtl/>
        </w:rPr>
        <w:t>را</w:t>
      </w:r>
      <w:r w:rsidR="00280AFB" w:rsidRPr="002B72E7">
        <w:rPr>
          <w:rtl/>
        </w:rPr>
        <w:t xml:space="preserve"> </w:t>
      </w:r>
      <w:r w:rsidR="00280AFB" w:rsidRPr="002B72E7">
        <w:rPr>
          <w:rFonts w:hint="cs"/>
          <w:rtl/>
        </w:rPr>
        <w:t>استخراج</w:t>
      </w:r>
      <w:r w:rsidR="00280AFB" w:rsidRPr="002B72E7">
        <w:rPr>
          <w:rtl/>
        </w:rPr>
        <w:t xml:space="preserve"> </w:t>
      </w:r>
      <w:r w:rsidR="00280AFB" w:rsidRPr="002B72E7">
        <w:rPr>
          <w:rFonts w:hint="cs"/>
          <w:rtl/>
        </w:rPr>
        <w:t>کرده</w:t>
      </w:r>
      <w:r w:rsidR="00280AFB" w:rsidRPr="002B72E7">
        <w:rPr>
          <w:rtl/>
        </w:rPr>
        <w:t xml:space="preserve"> </w:t>
      </w:r>
      <w:r w:rsidR="00280AFB" w:rsidRPr="002B72E7">
        <w:rPr>
          <w:rFonts w:hint="cs"/>
          <w:rtl/>
        </w:rPr>
        <w:t>و</w:t>
      </w:r>
      <w:r w:rsidR="00280AFB" w:rsidRPr="002B72E7">
        <w:rPr>
          <w:rtl/>
        </w:rPr>
        <w:t xml:space="preserve"> </w:t>
      </w:r>
      <w:r w:rsidR="00280AFB" w:rsidRPr="002B72E7">
        <w:rPr>
          <w:rFonts w:hint="cs"/>
          <w:rtl/>
        </w:rPr>
        <w:t>این</w:t>
      </w:r>
      <w:r w:rsidR="00280AFB" w:rsidRPr="002B72E7">
        <w:rPr>
          <w:rtl/>
        </w:rPr>
        <w:t xml:space="preserve"> </w:t>
      </w:r>
      <w:r w:rsidR="00280AFB" w:rsidRPr="002B72E7">
        <w:rPr>
          <w:rFonts w:hint="cs"/>
          <w:rtl/>
        </w:rPr>
        <w:t>مقادیر</w:t>
      </w:r>
      <w:r w:rsidR="00280AFB" w:rsidRPr="002B72E7">
        <w:rPr>
          <w:rtl/>
        </w:rPr>
        <w:t xml:space="preserve"> رابا استفاده از کد نویسی وارد نرم افزار فلوئنت </w:t>
      </w:r>
      <w:r w:rsidR="000B0AD8" w:rsidRPr="002B72E7">
        <w:rPr>
          <w:rtl/>
        </w:rPr>
        <w:t>م</w:t>
      </w:r>
      <w:r w:rsidR="000B0AD8" w:rsidRPr="002B72E7">
        <w:rPr>
          <w:rFonts w:hint="cs"/>
          <w:rtl/>
        </w:rPr>
        <w:t>ی‌</w:t>
      </w:r>
      <w:r w:rsidR="000B0AD8" w:rsidRPr="002B72E7">
        <w:rPr>
          <w:rFonts w:hint="eastAsia"/>
          <w:rtl/>
        </w:rPr>
        <w:t>نما</w:t>
      </w:r>
      <w:r w:rsidR="000B0AD8" w:rsidRPr="002B72E7">
        <w:rPr>
          <w:rFonts w:hint="cs"/>
          <w:rtl/>
        </w:rPr>
        <w:t>یی</w:t>
      </w:r>
      <w:r w:rsidR="000B0AD8" w:rsidRPr="002B72E7">
        <w:rPr>
          <w:rFonts w:hint="eastAsia"/>
          <w:rtl/>
        </w:rPr>
        <w:t>م</w:t>
      </w:r>
      <w:r w:rsidR="00280AFB" w:rsidRPr="002B72E7">
        <w:rPr>
          <w:rtl/>
        </w:rPr>
        <w:t>.</w:t>
      </w:r>
      <w:r w:rsidR="000B0AD8" w:rsidRPr="002B72E7">
        <w:rPr>
          <w:rtl/>
        </w:rPr>
        <w:t xml:space="preserve"> برا</w:t>
      </w:r>
      <w:r w:rsidR="000B0AD8" w:rsidRPr="002B72E7">
        <w:rPr>
          <w:rFonts w:hint="cs"/>
          <w:rtl/>
        </w:rPr>
        <w:t>ی</w:t>
      </w:r>
      <w:r w:rsidR="00280AFB" w:rsidRPr="002B72E7">
        <w:rPr>
          <w:rtl/>
        </w:rPr>
        <w:t xml:space="preserve"> ساده سازی مسئله مقادیر ضریب انتشار متفاوتی برای مواد مختلف در ناحیه متخلخل که همان غشا</w:t>
      </w:r>
      <w:r w:rsidR="00342FE5">
        <w:rPr>
          <w:rFonts w:hint="cs"/>
          <w:rtl/>
        </w:rPr>
        <w:t>ء</w:t>
      </w:r>
      <w:r w:rsidR="00280AFB" w:rsidRPr="002B72E7">
        <w:rPr>
          <w:rtl/>
        </w:rPr>
        <w:t xml:space="preserve"> است در نظر گرفته </w:t>
      </w:r>
      <w:r w:rsidR="000B0AD8" w:rsidRPr="002B72E7">
        <w:rPr>
          <w:rtl/>
        </w:rPr>
        <w:t>م</w:t>
      </w:r>
      <w:r w:rsidR="000B0AD8" w:rsidRPr="002B72E7">
        <w:rPr>
          <w:rFonts w:hint="cs"/>
          <w:rtl/>
        </w:rPr>
        <w:t>ی‌</w:t>
      </w:r>
      <w:r w:rsidR="000B0AD8" w:rsidRPr="002B72E7">
        <w:rPr>
          <w:rFonts w:hint="eastAsia"/>
          <w:rtl/>
        </w:rPr>
        <w:t>شود</w:t>
      </w:r>
      <w:r w:rsidR="00280AFB" w:rsidRPr="002B72E7">
        <w:rPr>
          <w:rtl/>
        </w:rPr>
        <w:t xml:space="preserve">. به این صورت امکان جداسازی </w:t>
      </w:r>
      <w:r w:rsidR="000B0AD8" w:rsidRPr="002B72E7">
        <w:rPr>
          <w:rFonts w:hint="cs"/>
          <w:rtl/>
        </w:rPr>
        <w:t>ی</w:t>
      </w:r>
      <w:r w:rsidR="000B0AD8" w:rsidRPr="002B72E7">
        <w:rPr>
          <w:rFonts w:hint="eastAsia"/>
          <w:rtl/>
        </w:rPr>
        <w:t>ون‌ها</w:t>
      </w:r>
      <w:r w:rsidR="000B0AD8" w:rsidRPr="002B72E7">
        <w:rPr>
          <w:rFonts w:hint="cs"/>
          <w:rtl/>
        </w:rPr>
        <w:t>ی</w:t>
      </w:r>
      <w:r w:rsidR="00280AFB" w:rsidRPr="002B72E7">
        <w:rPr>
          <w:rtl/>
        </w:rPr>
        <w:t xml:space="preserve"> هیدروژن از سایر مواد و همچنین در نظر گرفتن اثر نشتی غشاء برای اکسیژن مقدور </w:t>
      </w:r>
      <w:r w:rsidR="000B0AD8" w:rsidRPr="002B72E7">
        <w:rPr>
          <w:rtl/>
        </w:rPr>
        <w:t>م</w:t>
      </w:r>
      <w:r w:rsidR="000B0AD8" w:rsidRPr="002B72E7">
        <w:rPr>
          <w:rFonts w:hint="cs"/>
          <w:rtl/>
        </w:rPr>
        <w:t>ی‌</w:t>
      </w:r>
      <w:r w:rsidR="000B0AD8" w:rsidRPr="002B72E7">
        <w:rPr>
          <w:rFonts w:hint="eastAsia"/>
          <w:rtl/>
        </w:rPr>
        <w:t>گردد</w:t>
      </w:r>
      <w:r w:rsidR="00280AFB" w:rsidRPr="002B72E7">
        <w:rPr>
          <w:rtl/>
        </w:rPr>
        <w:t>. مقادیر انتخابی برای نفوذ هیدروژن و اکسیژن و همچنین مقادیر نشتی معمول اکسیژن در غشاء نفیونی در زیر قابل رویت است.</w:t>
      </w:r>
    </w:p>
    <w:p w14:paraId="2E19B40B" w14:textId="0B5C0D9A" w:rsidR="00280AFB" w:rsidRPr="002B72E7" w:rsidRDefault="00B67459" w:rsidP="005E409E">
      <w:pPr>
        <w:pStyle w:val="payannameh"/>
        <w:tabs>
          <w:tab w:val="left" w:pos="0"/>
          <w:tab w:val="left" w:pos="7371"/>
        </w:tabs>
        <w:spacing w:line="240" w:lineRule="auto"/>
        <w:jc w:val="center"/>
        <w:rPr>
          <w:rtl/>
        </w:rPr>
      </w:pPr>
      <w:del w:id="11849" w:author="Mohsen Jafarinejad" w:date="2019-05-15T13:19:00Z">
        <w:r w:rsidDel="00C60693">
          <w:rPr>
            <w:noProof/>
            <w:lang w:bidi="ar-SA"/>
          </w:rPr>
          <w:lastRenderedPageBreak/>
          <w:drawing>
            <wp:inline distT="0" distB="0" distL="0" distR="0" wp14:anchorId="4A23876A" wp14:editId="18D00365">
              <wp:extent cx="4467225" cy="5019675"/>
              <wp:effectExtent l="0" t="0" r="0" b="9525"/>
              <wp:docPr id="23" name="Picture 23" descr="C:\Users\m.jafarinejad\Desktop\Negaresh\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C:\Users\m.jafarinejad\Desktop\Negaresh\7.jpg"/>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69765" cy="5022530"/>
                      </a:xfrm>
                      <a:prstGeom prst="rect">
                        <a:avLst/>
                      </a:prstGeom>
                      <a:noFill/>
                      <a:ln>
                        <a:noFill/>
                      </a:ln>
                    </pic:spPr>
                  </pic:pic>
                </a:graphicData>
              </a:graphic>
            </wp:inline>
          </w:drawing>
        </w:r>
      </w:del>
      <w:ins w:id="11850" w:author="Mohsen Jafarinejad" w:date="2019-05-15T13:19:00Z">
        <w:r w:rsidR="00C60693">
          <w:rPr>
            <w:noProof/>
            <w:lang w:bidi="ar-SA"/>
          </w:rPr>
          <w:drawing>
            <wp:inline distT="0" distB="0" distL="0" distR="0" wp14:anchorId="5B457E8B" wp14:editId="67A2D107">
              <wp:extent cx="4142095" cy="5342987"/>
              <wp:effectExtent l="0" t="0" r="0" b="0"/>
              <wp:docPr id="4193" name="Picture 4193" descr="C:\Users\m.jafarinejad\Desktop\Thesis\Final-befor Sent\Code-Edit2\AX\oXygen permabilit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m.jafarinejad\Desktop\Thesis\Final-befor Sent\Code-Edit2\AX\oXygen permability.jpg"/>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144154" cy="5345642"/>
                      </a:xfrm>
                      <a:prstGeom prst="rect">
                        <a:avLst/>
                      </a:prstGeom>
                      <a:noFill/>
                      <a:ln>
                        <a:noFill/>
                      </a:ln>
                    </pic:spPr>
                  </pic:pic>
                </a:graphicData>
              </a:graphic>
            </wp:inline>
          </w:drawing>
        </w:r>
      </w:ins>
    </w:p>
    <w:p w14:paraId="685DEAA8" w14:textId="793A05E2" w:rsidR="00866427" w:rsidRDefault="008B6135" w:rsidP="00471B4D">
      <w:pPr>
        <w:pStyle w:val="a4"/>
        <w:rPr>
          <w:rtl/>
        </w:rPr>
      </w:pPr>
      <w:bookmarkStart w:id="11851" w:name="_Toc8551044"/>
      <w:r>
        <w:rPr>
          <w:rFonts w:hint="cs"/>
          <w:rtl/>
        </w:rPr>
        <w:t xml:space="preserve">مقادیر گزارش شده برای </w:t>
      </w:r>
      <w:del w:id="11852" w:author="Mohsen Jafarinejad" w:date="2019-04-06T09:03:00Z">
        <w:r w:rsidDel="001247A3">
          <w:rPr>
            <w:rFonts w:hint="cs"/>
            <w:rtl/>
          </w:rPr>
          <w:delText>ش</w:delText>
        </w:r>
      </w:del>
      <w:r>
        <w:rPr>
          <w:rFonts w:hint="cs"/>
          <w:rtl/>
        </w:rPr>
        <w:t>نشتی اکسیژن از غشا نفیونی</w:t>
      </w:r>
      <w:ins w:id="11853" w:author="Mohsen Jafarinejad" w:date="2019-04-27T14:38:00Z">
        <w:r w:rsidR="00F81795">
          <w:t>[66]</w:t>
        </w:r>
      </w:ins>
      <w:bookmarkEnd w:id="11851"/>
    </w:p>
    <w:p w14:paraId="17E4AD42" w14:textId="77777777" w:rsidR="008B6135" w:rsidRDefault="008B6135" w:rsidP="005E409E">
      <w:pPr>
        <w:pStyle w:val="payannameh"/>
        <w:tabs>
          <w:tab w:val="left" w:pos="0"/>
          <w:tab w:val="left" w:pos="7371"/>
        </w:tabs>
        <w:spacing w:line="240" w:lineRule="auto"/>
        <w:rPr>
          <w:rtl/>
        </w:rPr>
      </w:pPr>
    </w:p>
    <w:p w14:paraId="1A622BE0" w14:textId="05F5BB9B" w:rsidR="00B67459" w:rsidRDefault="00B67459">
      <w:pPr>
        <w:pStyle w:val="payannameh"/>
        <w:tabs>
          <w:tab w:val="left" w:pos="0"/>
          <w:tab w:val="left" w:pos="7371"/>
        </w:tabs>
        <w:spacing w:line="240" w:lineRule="auto"/>
        <w:jc w:val="both"/>
        <w:rPr>
          <w:ins w:id="11854" w:author="Mohsen Jafarinejad" w:date="2019-04-06T09:03:00Z"/>
          <w:rFonts w:cs="Times New Roman"/>
          <w:rtl/>
        </w:rPr>
        <w:pPrChange w:id="11855" w:author="Mohsen Jafarinejad" w:date="2019-05-08T17:20:00Z">
          <w:pPr>
            <w:pStyle w:val="payannameh"/>
            <w:tabs>
              <w:tab w:val="left" w:pos="0"/>
              <w:tab w:val="left" w:pos="7371"/>
            </w:tabs>
            <w:spacing w:line="240" w:lineRule="auto"/>
          </w:pPr>
        </w:pPrChange>
      </w:pPr>
      <w:r>
        <w:rPr>
          <w:rFonts w:hint="cs"/>
          <w:rtl/>
        </w:rPr>
        <w:t>مق</w:t>
      </w:r>
      <w:r w:rsidR="003F6255">
        <w:rPr>
          <w:rFonts w:hint="cs"/>
          <w:rtl/>
        </w:rPr>
        <w:t>اد</w:t>
      </w:r>
      <w:r>
        <w:rPr>
          <w:rFonts w:hint="cs"/>
          <w:rtl/>
        </w:rPr>
        <w:t xml:space="preserve">یر مختلف گزارش شده نفوذ اکسیژن در </w:t>
      </w:r>
      <w:ins w:id="11856" w:author="Mohsen" w:date="2019-03-17T16:53:00Z">
        <w:r w:rsidR="00CF0011">
          <w:rPr>
            <w:rtl/>
          </w:rPr>
          <w:t>نف</w:t>
        </w:r>
        <w:r w:rsidR="00CF0011">
          <w:rPr>
            <w:rFonts w:hint="cs"/>
            <w:rtl/>
          </w:rPr>
          <w:t>ی</w:t>
        </w:r>
        <w:r w:rsidR="00CF0011">
          <w:rPr>
            <w:rFonts w:hint="eastAsia"/>
            <w:rtl/>
          </w:rPr>
          <w:t>ون</w:t>
        </w:r>
        <w:r w:rsidR="00CF0011">
          <w:rPr>
            <w:rtl/>
          </w:rPr>
          <w:t xml:space="preserve"> 117</w:t>
        </w:r>
      </w:ins>
      <w:del w:id="11857" w:author="Mohsen" w:date="2019-03-17T16:53:00Z">
        <w:r w:rsidDel="00CF0011">
          <w:rPr>
            <w:rFonts w:hint="cs"/>
            <w:rtl/>
          </w:rPr>
          <w:delText xml:space="preserve">نفیون117 </w:delText>
        </w:r>
      </w:del>
      <w:r>
        <w:rPr>
          <w:rFonts w:hint="cs"/>
          <w:rtl/>
        </w:rPr>
        <w:t xml:space="preserve"> </w:t>
      </w:r>
      <w:del w:id="11858" w:author="Mohsen Jafarinejad" w:date="2019-04-27T14:38:00Z">
        <w:r w:rsidDel="00F81795">
          <w:rPr>
            <w:rFonts w:hint="cs"/>
            <w:rtl/>
          </w:rPr>
          <w:delText xml:space="preserve">در تحقیق </w:delText>
        </w:r>
      </w:del>
      <w:customXmlDelRangeStart w:id="11859" w:author="Mohsen Jafarinejad" w:date="2019-04-27T14:38:00Z"/>
      <w:sdt>
        <w:sdtPr>
          <w:rPr>
            <w:rFonts w:hint="cs"/>
            <w:rtl/>
          </w:rPr>
          <w:id w:val="226501003"/>
          <w:citation/>
        </w:sdtPr>
        <w:sdtEndPr/>
        <w:sdtContent>
          <w:customXmlDelRangeEnd w:id="11859"/>
          <w:del w:id="11860" w:author="Mohsen Jafarinejad" w:date="2019-04-27T14:38:00Z">
            <w:r w:rsidR="003F6255" w:rsidRPr="003F6255" w:rsidDel="00F81795">
              <w:rPr>
                <w:rStyle w:val="tgc"/>
                <w:rtl/>
              </w:rPr>
              <w:fldChar w:fldCharType="begin"/>
            </w:r>
            <w:r w:rsidR="00EA6BD0" w:rsidDel="00F81795">
              <w:rPr>
                <w:rStyle w:val="tgc"/>
              </w:rPr>
              <w:delInstrText xml:space="preserve">CITATION 68 \l 1033 </w:delInstrText>
            </w:r>
            <w:r w:rsidR="003F6255" w:rsidRPr="003F6255" w:rsidDel="00F81795">
              <w:rPr>
                <w:rStyle w:val="tgc"/>
                <w:rtl/>
              </w:rPr>
              <w:fldChar w:fldCharType="separate"/>
            </w:r>
            <w:r w:rsidR="00F81795" w:rsidDel="00F81795">
              <w:rPr>
                <w:noProof/>
              </w:rPr>
              <w:delText>[66]</w:delText>
            </w:r>
            <w:r w:rsidR="003F6255" w:rsidRPr="003F6255" w:rsidDel="00F81795">
              <w:rPr>
                <w:rStyle w:val="tgc"/>
                <w:rtl/>
              </w:rPr>
              <w:fldChar w:fldCharType="end"/>
            </w:r>
          </w:del>
          <w:customXmlDelRangeStart w:id="11861" w:author="Mohsen Jafarinejad" w:date="2019-04-27T14:38:00Z"/>
        </w:sdtContent>
      </w:sdt>
      <w:customXmlDelRangeEnd w:id="11861"/>
      <w:ins w:id="11862" w:author="Mohsen Jafarinejad" w:date="2019-04-27T14:38:00Z">
        <w:r w:rsidR="00F81795">
          <w:rPr>
            <w:rFonts w:hint="cs"/>
            <w:rtl/>
          </w:rPr>
          <w:t>در جدول بالا نشان داده شده است</w:t>
        </w:r>
      </w:ins>
      <w:del w:id="11863" w:author="Mohsen Jafarinejad" w:date="2019-04-27T14:38:00Z">
        <w:r w:rsidR="003F6255" w:rsidDel="00F81795">
          <w:rPr>
            <w:rFonts w:hint="cs"/>
            <w:rtl/>
          </w:rPr>
          <w:delText xml:space="preserve"> </w:delText>
        </w:r>
      </w:del>
      <w:ins w:id="11864" w:author="Mohsen Jafarinejad" w:date="2019-04-27T14:38:00Z">
        <w:r w:rsidR="00F81795">
          <w:rPr>
            <w:rFonts w:hint="cs"/>
            <w:rtl/>
          </w:rPr>
          <w:t xml:space="preserve">، </w:t>
        </w:r>
      </w:ins>
      <w:r>
        <w:rPr>
          <w:rFonts w:hint="cs"/>
          <w:rtl/>
        </w:rPr>
        <w:t>برای این تحقیق مقدار نفوذ اکسیژن در غشا</w:t>
      </w:r>
      <w:r>
        <w:rPr>
          <w:rFonts w:cs="Times New Roman" w:hint="cs"/>
          <w:rtl/>
        </w:rPr>
        <w:t xml:space="preserve">ء برابر </w:t>
      </w:r>
      <w:r w:rsidRPr="00B67459">
        <w:rPr>
          <w:rStyle w:val="tgc"/>
          <w:rFonts w:cs="Times New Roman"/>
        </w:rPr>
        <w:object w:dxaOrig="1700" w:dyaOrig="320" w14:anchorId="0143CB9A">
          <v:shape id="_x0000_i1151" type="#_x0000_t75" style="width:83.8pt;height:16.65pt" o:ole="">
            <v:imagedata r:id="rId307" o:title=""/>
          </v:shape>
          <o:OLEObject Type="Embed" ProgID="Equation.DSMT4" ShapeID="_x0000_i1151" DrawAspect="Content" ObjectID="_1620276746" r:id="rId308"/>
        </w:object>
      </w:r>
      <w:r>
        <w:rPr>
          <w:rFonts w:cs="Times New Roman"/>
          <w:rtl/>
        </w:rPr>
        <w:t xml:space="preserve"> </w:t>
      </w:r>
      <w:r w:rsidR="00C826EA">
        <w:rPr>
          <w:rFonts w:cs="Times New Roman" w:hint="cs"/>
          <w:rtl/>
        </w:rPr>
        <w:t>و مقدار نفوذ هیدروژن در غشاء</w:t>
      </w:r>
      <w:ins w:id="11865" w:author="Mohsen Jafarinejad" w:date="2019-05-08T17:20:00Z">
        <w:r w:rsidR="009902E2">
          <w:rPr>
            <w:rFonts w:cs="Times New Roman" w:hint="cs"/>
            <w:rtl/>
          </w:rPr>
          <w:t xml:space="preserve"> از روی داده‌های ارائه شده از کارخانه های سازنده</w:t>
        </w:r>
      </w:ins>
      <w:r w:rsidR="00C826EA">
        <w:rPr>
          <w:rFonts w:cs="Times New Roman" w:hint="cs"/>
          <w:rtl/>
        </w:rPr>
        <w:t xml:space="preserve"> برابر</w:t>
      </w:r>
      <w:r w:rsidR="00C826EA" w:rsidRPr="00B67459">
        <w:rPr>
          <w:rStyle w:val="tgc"/>
          <w:rFonts w:cs="Times New Roman"/>
        </w:rPr>
        <w:object w:dxaOrig="1400" w:dyaOrig="320" w14:anchorId="3AF1DB24">
          <v:shape id="_x0000_i1152" type="#_x0000_t75" style="width:68.8pt;height:16.65pt" o:ole="">
            <v:imagedata r:id="rId309" o:title=""/>
          </v:shape>
          <o:OLEObject Type="Embed" ProgID="Equation.DSMT4" ShapeID="_x0000_i1152" DrawAspect="Content" ObjectID="_1620276747" r:id="rId310"/>
        </w:object>
      </w:r>
      <w:r w:rsidR="00C826EA">
        <w:rPr>
          <w:rFonts w:cs="Times New Roman" w:hint="cs"/>
          <w:rtl/>
        </w:rPr>
        <w:t xml:space="preserve"> </w:t>
      </w:r>
      <w:r>
        <w:rPr>
          <w:rFonts w:cs="Times New Roman" w:hint="cs"/>
          <w:rtl/>
        </w:rPr>
        <w:t>در نظر گرفته شده است.</w:t>
      </w:r>
    </w:p>
    <w:p w14:paraId="3D8C0DE4" w14:textId="77777777" w:rsidR="007737ED" w:rsidRDefault="007737ED" w:rsidP="005E409E">
      <w:pPr>
        <w:pStyle w:val="payannameh"/>
        <w:tabs>
          <w:tab w:val="left" w:pos="0"/>
          <w:tab w:val="left" w:pos="7371"/>
        </w:tabs>
        <w:spacing w:line="240" w:lineRule="auto"/>
        <w:rPr>
          <w:ins w:id="11866" w:author="Mohsen Jafarinejad" w:date="2019-04-28T10:22:00Z"/>
          <w:rFonts w:cs="Times New Roman"/>
          <w:rtl/>
        </w:rPr>
      </w:pPr>
    </w:p>
    <w:p w14:paraId="31813BD9" w14:textId="228F22C3" w:rsidR="007737ED" w:rsidDel="00A47B72" w:rsidRDefault="007737ED" w:rsidP="00BC714A">
      <w:pPr>
        <w:pStyle w:val="a0"/>
        <w:bidi/>
        <w:rPr>
          <w:del w:id="11867" w:author="Mohsen Jafarinejad" w:date="2019-04-28T10:23:00Z"/>
          <w:rFonts w:cs="Times New Roman"/>
          <w:rtl/>
        </w:rPr>
      </w:pPr>
    </w:p>
    <w:p w14:paraId="68354F74" w14:textId="77777777" w:rsidR="00A47B72" w:rsidRPr="00A47B72" w:rsidRDefault="00A47B72">
      <w:pPr>
        <w:rPr>
          <w:ins w:id="11868" w:author="Mohsen Jafarinejad" w:date="2019-04-28T10:23:00Z"/>
          <w:rPrChange w:id="11869" w:author="Mohsen Jafarinejad" w:date="2019-04-28T10:23:00Z">
            <w:rPr>
              <w:ins w:id="11870" w:author="Mohsen Jafarinejad" w:date="2019-04-28T10:23:00Z"/>
              <w:rFonts w:cs="Times New Roman"/>
            </w:rPr>
          </w:rPrChange>
        </w:rPr>
        <w:pPrChange w:id="11871" w:author="Mohsen Jafarinejad" w:date="2019-04-28T10:23:00Z">
          <w:pPr>
            <w:pStyle w:val="payannameh"/>
            <w:tabs>
              <w:tab w:val="left" w:pos="0"/>
              <w:tab w:val="left" w:pos="7371"/>
            </w:tabs>
            <w:spacing w:line="240" w:lineRule="auto"/>
          </w:pPr>
        </w:pPrChange>
      </w:pPr>
    </w:p>
    <w:p w14:paraId="4351B4F5" w14:textId="661532BA" w:rsidR="00342FE5" w:rsidDel="001178A9" w:rsidRDefault="00342FE5" w:rsidP="005E409E">
      <w:pPr>
        <w:pStyle w:val="payannameh"/>
        <w:tabs>
          <w:tab w:val="left" w:pos="0"/>
          <w:tab w:val="left" w:pos="7371"/>
        </w:tabs>
        <w:spacing w:line="240" w:lineRule="auto"/>
        <w:rPr>
          <w:del w:id="11872" w:author="Mohsen" w:date="2019-03-17T17:24:00Z"/>
          <w:b/>
          <w:bCs/>
          <w:rtl/>
        </w:rPr>
      </w:pPr>
      <w:bookmarkStart w:id="11873" w:name="_Toc8546193"/>
      <w:bookmarkStart w:id="11874" w:name="_Toc8550602"/>
      <w:bookmarkStart w:id="11875" w:name="_Toc8550863"/>
      <w:bookmarkEnd w:id="11873"/>
      <w:bookmarkEnd w:id="11874"/>
      <w:bookmarkEnd w:id="11875"/>
    </w:p>
    <w:p w14:paraId="7AFC5DB2" w14:textId="4789B14B" w:rsidR="00866427" w:rsidDel="001178A9" w:rsidRDefault="00866427" w:rsidP="005E409E">
      <w:pPr>
        <w:pStyle w:val="payannameh"/>
        <w:tabs>
          <w:tab w:val="left" w:pos="0"/>
          <w:tab w:val="left" w:pos="7371"/>
        </w:tabs>
        <w:spacing w:line="240" w:lineRule="auto"/>
        <w:rPr>
          <w:del w:id="11876" w:author="Mohsen" w:date="2019-03-17T17:24:00Z"/>
          <w:b/>
          <w:bCs/>
          <w:rtl/>
        </w:rPr>
      </w:pPr>
      <w:bookmarkStart w:id="11877" w:name="_Toc8546194"/>
      <w:bookmarkStart w:id="11878" w:name="_Toc8550603"/>
      <w:bookmarkStart w:id="11879" w:name="_Toc8550864"/>
      <w:bookmarkEnd w:id="11877"/>
      <w:bookmarkEnd w:id="11878"/>
      <w:bookmarkEnd w:id="11879"/>
    </w:p>
    <w:p w14:paraId="0AF381BC" w14:textId="77777777" w:rsidR="00280AFB" w:rsidRPr="00C826EA" w:rsidRDefault="00280AFB" w:rsidP="00BC714A">
      <w:pPr>
        <w:pStyle w:val="a0"/>
        <w:bidi/>
        <w:rPr>
          <w:rtl/>
        </w:rPr>
      </w:pPr>
      <w:bookmarkStart w:id="11880" w:name="_Toc3666295"/>
      <w:bookmarkStart w:id="11881" w:name="_Toc3666544"/>
      <w:bookmarkStart w:id="11882" w:name="_Toc8546195"/>
      <w:bookmarkStart w:id="11883" w:name="_Toc8550865"/>
      <w:r w:rsidRPr="00C826EA">
        <w:rPr>
          <w:rtl/>
        </w:rPr>
        <w:t>شرایط مرزی</w:t>
      </w:r>
      <w:bookmarkEnd w:id="11880"/>
      <w:bookmarkEnd w:id="11881"/>
      <w:bookmarkEnd w:id="11882"/>
      <w:bookmarkEnd w:id="11883"/>
    </w:p>
    <w:p w14:paraId="21F6ECC2" w14:textId="4EB309FF" w:rsidR="00B67459" w:rsidRDefault="00280AFB">
      <w:pPr>
        <w:pStyle w:val="payannameh"/>
        <w:tabs>
          <w:tab w:val="left" w:pos="0"/>
          <w:tab w:val="left" w:pos="7371"/>
        </w:tabs>
        <w:spacing w:line="240" w:lineRule="auto"/>
        <w:jc w:val="both"/>
        <w:rPr>
          <w:rtl/>
        </w:rPr>
        <w:pPrChange w:id="11884" w:author="Mohsen Jafarinejad" w:date="2019-05-08T17:20:00Z">
          <w:pPr>
            <w:pStyle w:val="payannameh"/>
            <w:tabs>
              <w:tab w:val="left" w:pos="0"/>
              <w:tab w:val="left" w:pos="7371"/>
            </w:tabs>
            <w:spacing w:line="240" w:lineRule="auto"/>
          </w:pPr>
        </w:pPrChange>
      </w:pPr>
      <w:r w:rsidRPr="002B72E7">
        <w:rPr>
          <w:rtl/>
        </w:rPr>
        <w:t>با توجه به اینکه پیل میکروبی در حالت پایا جریان ماکزیمم پیل در نظر گرفته شده و با توجه به اینکه جریان سیالی در پیل وجود ندارد لذا شرایط مرزی پیل مدل شده مانند جدول زیر خواهد بود:</w:t>
      </w:r>
    </w:p>
    <w:p w14:paraId="18E58A46" w14:textId="3EA37D0F" w:rsidR="00B67459" w:rsidRPr="002B72E7" w:rsidRDefault="00B67459" w:rsidP="00997A3D">
      <w:pPr>
        <w:pStyle w:val="a3"/>
        <w:rPr>
          <w:rtl/>
        </w:rPr>
      </w:pPr>
      <w:bookmarkStart w:id="11885" w:name="_Toc8551001"/>
      <w:r>
        <w:rPr>
          <w:rFonts w:hint="cs"/>
          <w:rtl/>
        </w:rPr>
        <w:t>شرایط مرزی در پیل میکروبی شبیه سازی شده</w:t>
      </w:r>
      <w:bookmarkEnd w:id="11885"/>
    </w:p>
    <w:tbl>
      <w:tblPr>
        <w:tblW w:w="5720" w:type="dxa"/>
        <w:jc w:val="center"/>
        <w:tblLook w:val="04A0" w:firstRow="1" w:lastRow="0" w:firstColumn="1" w:lastColumn="0" w:noHBand="0" w:noVBand="1"/>
      </w:tblPr>
      <w:tblGrid>
        <w:gridCol w:w="1980"/>
        <w:gridCol w:w="2020"/>
        <w:gridCol w:w="1720"/>
      </w:tblGrid>
      <w:tr w:rsidR="00B67459" w:rsidRPr="00B67459" w14:paraId="0F032FC9" w14:textId="77777777" w:rsidTr="00B67459">
        <w:trPr>
          <w:trHeight w:val="300"/>
          <w:jc w:val="center"/>
        </w:trPr>
        <w:tc>
          <w:tcPr>
            <w:tcW w:w="1980" w:type="dxa"/>
            <w:tcBorders>
              <w:top w:val="single" w:sz="4" w:space="0" w:color="auto"/>
              <w:left w:val="single" w:sz="4" w:space="0" w:color="auto"/>
              <w:bottom w:val="single" w:sz="4" w:space="0" w:color="auto"/>
              <w:right w:val="single" w:sz="4" w:space="0" w:color="auto"/>
            </w:tcBorders>
            <w:shd w:val="clear" w:color="000000" w:fill="8DB4E2"/>
            <w:noWrap/>
            <w:vAlign w:val="center"/>
            <w:hideMark/>
          </w:tcPr>
          <w:p w14:paraId="340BFE6B" w14:textId="77777777" w:rsidR="00B67459" w:rsidRPr="00B67459" w:rsidRDefault="00B67459" w:rsidP="005E409E">
            <w:pPr>
              <w:tabs>
                <w:tab w:val="left" w:pos="0"/>
                <w:tab w:val="left" w:pos="7371"/>
              </w:tabs>
              <w:bidi/>
              <w:spacing w:after="0" w:line="240" w:lineRule="auto"/>
              <w:jc w:val="center"/>
              <w:rPr>
                <w:rFonts w:ascii="Times New Roman" w:eastAsia="Times New Roman" w:hAnsi="Times New Roman" w:cs="Times New Roman"/>
                <w:color w:val="000000"/>
              </w:rPr>
            </w:pPr>
            <w:r w:rsidRPr="00B67459">
              <w:rPr>
                <w:rFonts w:ascii="Times New Roman" w:eastAsia="Times New Roman" w:hAnsi="Times New Roman" w:cs="Times New Roman"/>
                <w:color w:val="000000"/>
                <w:rtl/>
              </w:rPr>
              <w:t>کاتد</w:t>
            </w:r>
          </w:p>
        </w:tc>
        <w:tc>
          <w:tcPr>
            <w:tcW w:w="2020" w:type="dxa"/>
            <w:tcBorders>
              <w:top w:val="single" w:sz="4" w:space="0" w:color="auto"/>
              <w:left w:val="nil"/>
              <w:bottom w:val="single" w:sz="4" w:space="0" w:color="auto"/>
              <w:right w:val="single" w:sz="4" w:space="0" w:color="auto"/>
            </w:tcBorders>
            <w:shd w:val="clear" w:color="000000" w:fill="8DB4E2"/>
            <w:noWrap/>
            <w:vAlign w:val="center"/>
            <w:hideMark/>
          </w:tcPr>
          <w:p w14:paraId="4B2C1AFF" w14:textId="77777777" w:rsidR="00B67459" w:rsidRPr="00B67459" w:rsidRDefault="00B67459" w:rsidP="005E409E">
            <w:pPr>
              <w:tabs>
                <w:tab w:val="left" w:pos="0"/>
                <w:tab w:val="left" w:pos="7371"/>
              </w:tabs>
              <w:bidi/>
              <w:spacing w:after="0" w:line="240" w:lineRule="auto"/>
              <w:jc w:val="center"/>
              <w:rPr>
                <w:rFonts w:ascii="Times New Roman" w:eastAsia="Times New Roman" w:hAnsi="Times New Roman" w:cs="Times New Roman"/>
                <w:color w:val="000000"/>
              </w:rPr>
            </w:pPr>
            <w:r w:rsidRPr="00B67459">
              <w:rPr>
                <w:rFonts w:ascii="Times New Roman" w:eastAsia="Times New Roman" w:hAnsi="Times New Roman" w:cs="Times New Roman"/>
                <w:color w:val="000000"/>
                <w:rtl/>
              </w:rPr>
              <w:t>آند</w:t>
            </w:r>
          </w:p>
        </w:tc>
        <w:tc>
          <w:tcPr>
            <w:tcW w:w="1720" w:type="dxa"/>
            <w:tcBorders>
              <w:top w:val="single" w:sz="4" w:space="0" w:color="auto"/>
              <w:left w:val="nil"/>
              <w:bottom w:val="single" w:sz="4" w:space="0" w:color="auto"/>
              <w:right w:val="single" w:sz="4" w:space="0" w:color="auto"/>
            </w:tcBorders>
            <w:shd w:val="clear" w:color="000000" w:fill="8DB4E2"/>
            <w:noWrap/>
            <w:vAlign w:val="center"/>
            <w:hideMark/>
          </w:tcPr>
          <w:p w14:paraId="76149774" w14:textId="77777777" w:rsidR="00B67459" w:rsidRPr="00B67459" w:rsidRDefault="00B67459" w:rsidP="005E409E">
            <w:pPr>
              <w:tabs>
                <w:tab w:val="left" w:pos="0"/>
                <w:tab w:val="left" w:pos="7371"/>
              </w:tabs>
              <w:bidi/>
              <w:spacing w:after="0" w:line="240" w:lineRule="auto"/>
              <w:jc w:val="center"/>
              <w:rPr>
                <w:rFonts w:ascii="Times New Roman" w:eastAsia="Times New Roman" w:hAnsi="Times New Roman" w:cs="Times New Roman"/>
                <w:color w:val="000000"/>
              </w:rPr>
            </w:pPr>
            <w:r w:rsidRPr="00B67459">
              <w:rPr>
                <w:rFonts w:ascii="Times New Roman" w:eastAsia="Times New Roman" w:hAnsi="Times New Roman" w:cs="Times New Roman"/>
                <w:color w:val="000000"/>
                <w:rtl/>
              </w:rPr>
              <w:t>گونه</w:t>
            </w:r>
          </w:p>
        </w:tc>
      </w:tr>
      <w:tr w:rsidR="00B67459" w:rsidRPr="00B67459" w14:paraId="16EF85C2" w14:textId="77777777" w:rsidTr="00B67459">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84CE20D" w14:textId="77777777" w:rsidR="00B67459" w:rsidRPr="00B67459" w:rsidRDefault="00B67459" w:rsidP="005E409E">
            <w:pPr>
              <w:tabs>
                <w:tab w:val="left" w:pos="0"/>
                <w:tab w:val="left" w:pos="7371"/>
              </w:tabs>
              <w:spacing w:after="0" w:line="240" w:lineRule="auto"/>
              <w:jc w:val="center"/>
              <w:rPr>
                <w:rFonts w:ascii="Times New Roman" w:eastAsia="Times New Roman" w:hAnsi="Times New Roman" w:cs="Times New Roman"/>
                <w:color w:val="000000"/>
              </w:rPr>
            </w:pPr>
            <w:r w:rsidRPr="00B67459">
              <w:rPr>
                <w:rFonts w:ascii="Times New Roman" w:eastAsia="Times New Roman" w:hAnsi="Times New Roman" w:cs="Times New Roman"/>
                <w:color w:val="000000"/>
              </w:rPr>
              <w:t> </w:t>
            </w:r>
          </w:p>
        </w:tc>
        <w:tc>
          <w:tcPr>
            <w:tcW w:w="2020" w:type="dxa"/>
            <w:tcBorders>
              <w:top w:val="nil"/>
              <w:left w:val="nil"/>
              <w:bottom w:val="single" w:sz="4" w:space="0" w:color="auto"/>
              <w:right w:val="single" w:sz="4" w:space="0" w:color="auto"/>
            </w:tcBorders>
            <w:shd w:val="clear" w:color="auto" w:fill="auto"/>
            <w:noWrap/>
            <w:vAlign w:val="center"/>
            <w:hideMark/>
          </w:tcPr>
          <w:p w14:paraId="0888D0C3" w14:textId="4F1AE0E5" w:rsidR="00B67459" w:rsidRPr="00B67459" w:rsidRDefault="00B67459" w:rsidP="005E409E">
            <w:pPr>
              <w:tabs>
                <w:tab w:val="left" w:pos="0"/>
                <w:tab w:val="left" w:pos="7371"/>
              </w:tabs>
              <w:bidi/>
              <w:spacing w:after="0" w:line="240" w:lineRule="auto"/>
              <w:jc w:val="center"/>
              <w:rPr>
                <w:rFonts w:ascii="Times New Roman" w:eastAsia="Times New Roman" w:hAnsi="Times New Roman" w:cs="Times New Roman"/>
                <w:color w:val="000000"/>
              </w:rPr>
            </w:pPr>
            <w:r w:rsidRPr="00B67459">
              <w:rPr>
                <w:rFonts w:ascii="Times New Roman" w:eastAsia="Times New Roman" w:hAnsi="Times New Roman" w:cs="Times New Roman"/>
                <w:color w:val="000000"/>
                <w:rtl/>
              </w:rPr>
              <w:t>کسر جرمی ثابت در مرز</w:t>
            </w:r>
            <w:del w:id="11886" w:author="Mohsen" w:date="2019-03-17T16:53:00Z">
              <w:r w:rsidRPr="00B67459" w:rsidDel="00CF0011">
                <w:rPr>
                  <w:rFonts w:ascii="Times New Roman" w:eastAsia="Times New Roman" w:hAnsi="Times New Roman" w:cs="Times New Roman"/>
                  <w:color w:val="000000"/>
                  <w:rtl/>
                </w:rPr>
                <w:delText xml:space="preserve"> </w:delText>
              </w:r>
            </w:del>
          </w:p>
        </w:tc>
        <w:tc>
          <w:tcPr>
            <w:tcW w:w="1720" w:type="dxa"/>
            <w:tcBorders>
              <w:top w:val="nil"/>
              <w:left w:val="nil"/>
              <w:bottom w:val="single" w:sz="4" w:space="0" w:color="auto"/>
              <w:right w:val="single" w:sz="4" w:space="0" w:color="auto"/>
            </w:tcBorders>
            <w:shd w:val="clear" w:color="auto" w:fill="auto"/>
            <w:noWrap/>
            <w:vAlign w:val="center"/>
            <w:hideMark/>
          </w:tcPr>
          <w:p w14:paraId="03BD799F" w14:textId="77777777" w:rsidR="00B67459" w:rsidRPr="00B67459" w:rsidRDefault="00B67459" w:rsidP="005E409E">
            <w:pPr>
              <w:tabs>
                <w:tab w:val="left" w:pos="0"/>
                <w:tab w:val="left" w:pos="7371"/>
              </w:tabs>
              <w:spacing w:after="0" w:line="240" w:lineRule="auto"/>
              <w:jc w:val="center"/>
              <w:rPr>
                <w:rFonts w:ascii="Times New Roman" w:eastAsia="Times New Roman" w:hAnsi="Times New Roman" w:cs="Times New Roman"/>
                <w:color w:val="000000"/>
              </w:rPr>
            </w:pPr>
            <w:r w:rsidRPr="00B67459">
              <w:rPr>
                <w:rFonts w:ascii="Times New Roman" w:eastAsia="Times New Roman" w:hAnsi="Times New Roman" w:cs="Times New Roman"/>
                <w:color w:val="000000"/>
              </w:rPr>
              <w:t>R1</w:t>
            </w:r>
          </w:p>
        </w:tc>
      </w:tr>
      <w:tr w:rsidR="00B67459" w:rsidRPr="00B67459" w14:paraId="5CC01F5C" w14:textId="77777777" w:rsidTr="00B67459">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7DEB1167" w14:textId="77777777" w:rsidR="00B67459" w:rsidRPr="00B67459" w:rsidRDefault="00B67459" w:rsidP="005E409E">
            <w:pPr>
              <w:tabs>
                <w:tab w:val="left" w:pos="0"/>
                <w:tab w:val="left" w:pos="7371"/>
              </w:tabs>
              <w:bidi/>
              <w:spacing w:after="0" w:line="240" w:lineRule="auto"/>
              <w:jc w:val="center"/>
              <w:rPr>
                <w:rFonts w:ascii="Times New Roman" w:eastAsia="Times New Roman" w:hAnsi="Times New Roman" w:cs="Times New Roman"/>
                <w:color w:val="000000"/>
              </w:rPr>
            </w:pPr>
            <w:r w:rsidRPr="00B67459">
              <w:rPr>
                <w:rFonts w:ascii="Times New Roman" w:eastAsia="Times New Roman" w:hAnsi="Times New Roman" w:cs="Times New Roman"/>
                <w:color w:val="000000"/>
                <w:rtl/>
              </w:rPr>
              <w:t>کسر جرمی ثابت در مرز</w:t>
            </w:r>
          </w:p>
        </w:tc>
        <w:tc>
          <w:tcPr>
            <w:tcW w:w="2020" w:type="dxa"/>
            <w:tcBorders>
              <w:top w:val="nil"/>
              <w:left w:val="nil"/>
              <w:bottom w:val="single" w:sz="4" w:space="0" w:color="auto"/>
              <w:right w:val="single" w:sz="4" w:space="0" w:color="auto"/>
            </w:tcBorders>
            <w:shd w:val="clear" w:color="auto" w:fill="auto"/>
            <w:noWrap/>
            <w:vAlign w:val="center"/>
            <w:hideMark/>
          </w:tcPr>
          <w:p w14:paraId="3E07A9E2" w14:textId="77777777" w:rsidR="00B67459" w:rsidRPr="00B67459" w:rsidRDefault="00B67459" w:rsidP="005E409E">
            <w:pPr>
              <w:tabs>
                <w:tab w:val="left" w:pos="0"/>
                <w:tab w:val="left" w:pos="7371"/>
              </w:tabs>
              <w:spacing w:after="0" w:line="240" w:lineRule="auto"/>
              <w:jc w:val="center"/>
              <w:rPr>
                <w:rFonts w:ascii="Times New Roman" w:eastAsia="Times New Roman" w:hAnsi="Times New Roman" w:cs="Times New Roman"/>
                <w:color w:val="000000"/>
              </w:rPr>
            </w:pPr>
            <w:r w:rsidRPr="00B67459">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470D1A8B" w14:textId="77777777" w:rsidR="00B67459" w:rsidRPr="00B67459" w:rsidRDefault="00B67459" w:rsidP="005E409E">
            <w:pPr>
              <w:tabs>
                <w:tab w:val="left" w:pos="0"/>
                <w:tab w:val="left" w:pos="7371"/>
              </w:tabs>
              <w:spacing w:after="0" w:line="240" w:lineRule="auto"/>
              <w:jc w:val="center"/>
              <w:rPr>
                <w:rFonts w:ascii="Times New Roman" w:eastAsia="Times New Roman" w:hAnsi="Times New Roman" w:cs="Times New Roman"/>
                <w:color w:val="000000"/>
              </w:rPr>
            </w:pPr>
            <w:r w:rsidRPr="00B67459">
              <w:rPr>
                <w:rFonts w:ascii="Times New Roman" w:eastAsia="Times New Roman" w:hAnsi="Times New Roman" w:cs="Times New Roman"/>
                <w:color w:val="000000"/>
              </w:rPr>
              <w:t>R2</w:t>
            </w:r>
          </w:p>
        </w:tc>
      </w:tr>
      <w:tr w:rsidR="00B67459" w:rsidRPr="00B67459" w14:paraId="15C65F1D" w14:textId="77777777" w:rsidTr="00B67459">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517FF698" w14:textId="77777777" w:rsidR="00B67459" w:rsidRPr="00B67459" w:rsidRDefault="00B67459" w:rsidP="005E409E">
            <w:pPr>
              <w:tabs>
                <w:tab w:val="left" w:pos="0"/>
                <w:tab w:val="left" w:pos="7371"/>
              </w:tabs>
              <w:spacing w:after="0" w:line="240" w:lineRule="auto"/>
              <w:jc w:val="center"/>
              <w:rPr>
                <w:rFonts w:ascii="Times New Roman" w:eastAsia="Times New Roman" w:hAnsi="Times New Roman" w:cs="Times New Roman"/>
                <w:color w:val="000000"/>
              </w:rPr>
            </w:pPr>
            <w:r w:rsidRPr="00B67459">
              <w:rPr>
                <w:rFonts w:ascii="Times New Roman" w:eastAsia="Times New Roman" w:hAnsi="Times New Roman" w:cs="Times New Roman"/>
                <w:color w:val="000000"/>
              </w:rPr>
              <w:t> </w:t>
            </w:r>
          </w:p>
        </w:tc>
        <w:tc>
          <w:tcPr>
            <w:tcW w:w="2020" w:type="dxa"/>
            <w:tcBorders>
              <w:top w:val="nil"/>
              <w:left w:val="nil"/>
              <w:bottom w:val="single" w:sz="4" w:space="0" w:color="auto"/>
              <w:right w:val="single" w:sz="4" w:space="0" w:color="auto"/>
            </w:tcBorders>
            <w:shd w:val="clear" w:color="auto" w:fill="auto"/>
            <w:noWrap/>
            <w:vAlign w:val="center"/>
            <w:hideMark/>
          </w:tcPr>
          <w:p w14:paraId="35240DD2" w14:textId="77777777" w:rsidR="00B67459" w:rsidRPr="00B67459" w:rsidRDefault="00B67459" w:rsidP="005E409E">
            <w:pPr>
              <w:tabs>
                <w:tab w:val="left" w:pos="0"/>
                <w:tab w:val="left" w:pos="7371"/>
              </w:tabs>
              <w:spacing w:after="0" w:line="240" w:lineRule="auto"/>
              <w:jc w:val="center"/>
              <w:rPr>
                <w:rFonts w:ascii="Times New Roman" w:eastAsia="Times New Roman" w:hAnsi="Times New Roman" w:cs="Times New Roman"/>
                <w:color w:val="000000"/>
              </w:rPr>
            </w:pPr>
            <w:r w:rsidRPr="00B67459">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4332FAA5" w14:textId="77777777" w:rsidR="00B67459" w:rsidRPr="00B67459" w:rsidRDefault="00B67459" w:rsidP="005E409E">
            <w:pPr>
              <w:tabs>
                <w:tab w:val="left" w:pos="0"/>
                <w:tab w:val="left" w:pos="7371"/>
              </w:tabs>
              <w:spacing w:after="0" w:line="240" w:lineRule="auto"/>
              <w:jc w:val="center"/>
              <w:rPr>
                <w:rFonts w:ascii="Times New Roman" w:eastAsia="Times New Roman" w:hAnsi="Times New Roman" w:cs="Times New Roman"/>
                <w:color w:val="000000"/>
              </w:rPr>
            </w:pPr>
            <w:r w:rsidRPr="00B67459">
              <w:rPr>
                <w:rFonts w:ascii="Times New Roman" w:eastAsia="Times New Roman" w:hAnsi="Times New Roman" w:cs="Times New Roman"/>
                <w:color w:val="000000"/>
              </w:rPr>
              <w:t>I</w:t>
            </w:r>
          </w:p>
        </w:tc>
      </w:tr>
      <w:tr w:rsidR="00B67459" w:rsidRPr="00B67459" w14:paraId="4955FF23" w14:textId="77777777" w:rsidTr="00B67459">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763BA6D6" w14:textId="5F3BF433" w:rsidR="00B67459" w:rsidRPr="00B67459" w:rsidRDefault="002D58A8" w:rsidP="005E409E">
            <w:pPr>
              <w:tabs>
                <w:tab w:val="left" w:pos="0"/>
                <w:tab w:val="left" w:pos="7371"/>
              </w:tabs>
              <w:bidi/>
              <w:spacing w:after="0" w:line="240" w:lineRule="auto"/>
              <w:jc w:val="center"/>
              <w:rPr>
                <w:rFonts w:ascii="Times New Roman" w:eastAsia="Times New Roman" w:hAnsi="Times New Roman" w:cs="Times New Roman"/>
                <w:color w:val="000000"/>
              </w:rPr>
            </w:pPr>
            <w:r>
              <w:rPr>
                <w:rFonts w:ascii="Times New Roman" w:eastAsia="Times New Roman" w:hAnsi="Times New Roman" w:cs="Times New Roman"/>
                <w:color w:val="000000"/>
                <w:rtl/>
              </w:rPr>
              <w:t>تخلیه در مرز</w:t>
            </w:r>
          </w:p>
        </w:tc>
        <w:tc>
          <w:tcPr>
            <w:tcW w:w="2020" w:type="dxa"/>
            <w:tcBorders>
              <w:top w:val="nil"/>
              <w:left w:val="nil"/>
              <w:bottom w:val="single" w:sz="4" w:space="0" w:color="auto"/>
              <w:right w:val="single" w:sz="4" w:space="0" w:color="auto"/>
            </w:tcBorders>
            <w:shd w:val="clear" w:color="auto" w:fill="auto"/>
            <w:noWrap/>
            <w:vAlign w:val="center"/>
            <w:hideMark/>
          </w:tcPr>
          <w:p w14:paraId="697C4EA2" w14:textId="77777777" w:rsidR="00B67459" w:rsidRPr="00B67459" w:rsidRDefault="00B67459" w:rsidP="005E409E">
            <w:pPr>
              <w:tabs>
                <w:tab w:val="left" w:pos="0"/>
                <w:tab w:val="left" w:pos="7371"/>
              </w:tabs>
              <w:bidi/>
              <w:spacing w:after="0" w:line="240" w:lineRule="auto"/>
              <w:jc w:val="center"/>
              <w:rPr>
                <w:rFonts w:ascii="Times New Roman" w:eastAsia="Times New Roman" w:hAnsi="Times New Roman" w:cs="Times New Roman"/>
                <w:color w:val="000000"/>
              </w:rPr>
            </w:pPr>
            <w:r w:rsidRPr="00B67459">
              <w:rPr>
                <w:rFonts w:ascii="Times New Roman" w:eastAsia="Times New Roman" w:hAnsi="Times New Roman" w:cs="Times New Roman"/>
                <w:color w:val="000000"/>
                <w:rtl/>
              </w:rPr>
              <w:t>تخلیه در مزر</w:t>
            </w:r>
          </w:p>
        </w:tc>
        <w:tc>
          <w:tcPr>
            <w:tcW w:w="1720" w:type="dxa"/>
            <w:tcBorders>
              <w:top w:val="nil"/>
              <w:left w:val="nil"/>
              <w:bottom w:val="single" w:sz="4" w:space="0" w:color="auto"/>
              <w:right w:val="single" w:sz="4" w:space="0" w:color="auto"/>
            </w:tcBorders>
            <w:shd w:val="clear" w:color="auto" w:fill="auto"/>
            <w:noWrap/>
            <w:vAlign w:val="center"/>
            <w:hideMark/>
          </w:tcPr>
          <w:p w14:paraId="60E19675" w14:textId="77777777" w:rsidR="00B67459" w:rsidRPr="00B67459" w:rsidRDefault="00B67459" w:rsidP="005E409E">
            <w:pPr>
              <w:tabs>
                <w:tab w:val="left" w:pos="0"/>
                <w:tab w:val="left" w:pos="7371"/>
              </w:tabs>
              <w:spacing w:after="0" w:line="240" w:lineRule="auto"/>
              <w:jc w:val="center"/>
              <w:rPr>
                <w:rFonts w:ascii="Times New Roman" w:eastAsia="Times New Roman" w:hAnsi="Times New Roman" w:cs="Times New Roman"/>
                <w:color w:val="000000"/>
              </w:rPr>
            </w:pPr>
            <w:r w:rsidRPr="00B67459">
              <w:rPr>
                <w:rFonts w:ascii="Times New Roman" w:eastAsia="Times New Roman" w:hAnsi="Times New Roman" w:cs="Times New Roman"/>
                <w:color w:val="000000"/>
              </w:rPr>
              <w:t>P1&amp;P2</w:t>
            </w:r>
          </w:p>
        </w:tc>
      </w:tr>
      <w:tr w:rsidR="00B67459" w:rsidRPr="00B67459" w14:paraId="27EDBA34" w14:textId="77777777" w:rsidTr="00B67459">
        <w:trPr>
          <w:trHeight w:val="300"/>
          <w:jc w:val="center"/>
        </w:trPr>
        <w:tc>
          <w:tcPr>
            <w:tcW w:w="1980" w:type="dxa"/>
            <w:tcBorders>
              <w:top w:val="nil"/>
              <w:left w:val="single" w:sz="4" w:space="0" w:color="auto"/>
              <w:bottom w:val="single" w:sz="4" w:space="0" w:color="auto"/>
              <w:right w:val="single" w:sz="4" w:space="0" w:color="auto"/>
            </w:tcBorders>
            <w:shd w:val="clear" w:color="auto" w:fill="auto"/>
            <w:noWrap/>
            <w:vAlign w:val="center"/>
            <w:hideMark/>
          </w:tcPr>
          <w:p w14:paraId="0329CC7E" w14:textId="77777777" w:rsidR="00B67459" w:rsidRPr="00B67459" w:rsidRDefault="00B67459" w:rsidP="005E409E">
            <w:pPr>
              <w:tabs>
                <w:tab w:val="left" w:pos="0"/>
                <w:tab w:val="left" w:pos="7371"/>
              </w:tabs>
              <w:spacing w:after="0" w:line="240" w:lineRule="auto"/>
              <w:jc w:val="center"/>
              <w:rPr>
                <w:rFonts w:ascii="Times New Roman" w:eastAsia="Times New Roman" w:hAnsi="Times New Roman" w:cs="Times New Roman"/>
                <w:color w:val="000000"/>
              </w:rPr>
            </w:pPr>
            <w:r w:rsidRPr="00B67459">
              <w:rPr>
                <w:rFonts w:ascii="Times New Roman" w:eastAsia="Times New Roman" w:hAnsi="Times New Roman" w:cs="Times New Roman"/>
                <w:color w:val="000000"/>
              </w:rPr>
              <w:t> </w:t>
            </w:r>
          </w:p>
        </w:tc>
        <w:tc>
          <w:tcPr>
            <w:tcW w:w="2020" w:type="dxa"/>
            <w:tcBorders>
              <w:top w:val="nil"/>
              <w:left w:val="nil"/>
              <w:bottom w:val="single" w:sz="4" w:space="0" w:color="auto"/>
              <w:right w:val="single" w:sz="4" w:space="0" w:color="auto"/>
            </w:tcBorders>
            <w:shd w:val="clear" w:color="auto" w:fill="auto"/>
            <w:noWrap/>
            <w:vAlign w:val="center"/>
            <w:hideMark/>
          </w:tcPr>
          <w:p w14:paraId="7596AB07" w14:textId="77777777" w:rsidR="00B67459" w:rsidRPr="00B67459" w:rsidRDefault="00B67459" w:rsidP="005E409E">
            <w:pPr>
              <w:tabs>
                <w:tab w:val="left" w:pos="0"/>
                <w:tab w:val="left" w:pos="7371"/>
              </w:tabs>
              <w:spacing w:after="0" w:line="240" w:lineRule="auto"/>
              <w:jc w:val="center"/>
              <w:rPr>
                <w:rFonts w:ascii="Times New Roman" w:eastAsia="Times New Roman" w:hAnsi="Times New Roman" w:cs="Times New Roman"/>
                <w:color w:val="000000"/>
              </w:rPr>
            </w:pPr>
            <w:r w:rsidRPr="00B67459">
              <w:rPr>
                <w:rFonts w:ascii="Times New Roman" w:eastAsia="Times New Roman" w:hAnsi="Times New Roman" w:cs="Times New Roman"/>
                <w:color w:val="000000"/>
              </w:rPr>
              <w:t> </w:t>
            </w:r>
          </w:p>
        </w:tc>
        <w:tc>
          <w:tcPr>
            <w:tcW w:w="1720" w:type="dxa"/>
            <w:tcBorders>
              <w:top w:val="nil"/>
              <w:left w:val="nil"/>
              <w:bottom w:val="single" w:sz="4" w:space="0" w:color="auto"/>
              <w:right w:val="single" w:sz="4" w:space="0" w:color="auto"/>
            </w:tcBorders>
            <w:shd w:val="clear" w:color="auto" w:fill="auto"/>
            <w:noWrap/>
            <w:vAlign w:val="center"/>
            <w:hideMark/>
          </w:tcPr>
          <w:p w14:paraId="302C20A9" w14:textId="77777777" w:rsidR="00B67459" w:rsidRPr="00B67459" w:rsidRDefault="00B67459" w:rsidP="005E409E">
            <w:pPr>
              <w:tabs>
                <w:tab w:val="left" w:pos="0"/>
                <w:tab w:val="left" w:pos="7371"/>
              </w:tabs>
              <w:spacing w:after="0" w:line="240" w:lineRule="auto"/>
              <w:jc w:val="center"/>
              <w:rPr>
                <w:rFonts w:ascii="Times New Roman" w:eastAsia="Times New Roman" w:hAnsi="Times New Roman" w:cs="Times New Roman"/>
                <w:color w:val="000000"/>
              </w:rPr>
            </w:pPr>
            <w:r w:rsidRPr="00B67459">
              <w:rPr>
                <w:rFonts w:ascii="Times New Roman" w:eastAsia="Times New Roman" w:hAnsi="Times New Roman" w:cs="Times New Roman"/>
                <w:color w:val="000000"/>
              </w:rPr>
              <w:t>S</w:t>
            </w:r>
          </w:p>
        </w:tc>
      </w:tr>
    </w:tbl>
    <w:p w14:paraId="49F1614F" w14:textId="77777777" w:rsidR="00821E56" w:rsidRDefault="00821E56" w:rsidP="005E409E">
      <w:pPr>
        <w:pStyle w:val="payannameh"/>
        <w:tabs>
          <w:tab w:val="left" w:pos="0"/>
          <w:tab w:val="left" w:pos="7371"/>
        </w:tabs>
        <w:spacing w:line="240" w:lineRule="auto"/>
        <w:rPr>
          <w:ins w:id="11887" w:author="Mohsen Jafarinejad" w:date="2019-05-04T11:50:00Z"/>
          <w:rtl/>
        </w:rPr>
      </w:pPr>
    </w:p>
    <w:p w14:paraId="377323D9" w14:textId="5250B48B" w:rsidR="00C26563" w:rsidRPr="00D57906" w:rsidRDefault="00C26563" w:rsidP="00C26563">
      <w:pPr>
        <w:pStyle w:val="a0"/>
        <w:bidi/>
        <w:rPr>
          <w:ins w:id="11888" w:author="Mohsen Jafarinejad" w:date="2019-05-04T11:47:00Z"/>
          <w:rtl/>
        </w:rPr>
      </w:pPr>
      <w:bookmarkStart w:id="11889" w:name="_Toc8546196"/>
      <w:bookmarkStart w:id="11890" w:name="_Toc8550866"/>
      <w:ins w:id="11891" w:author="Mohsen Jafarinejad" w:date="2019-05-04T11:47:00Z">
        <w:r>
          <w:rPr>
            <w:rFonts w:hint="cs"/>
            <w:rtl/>
            <w:lang w:bidi="fa-IR"/>
          </w:rPr>
          <w:t xml:space="preserve">تعیین متغییر های منحنی </w:t>
        </w:r>
        <w:r w:rsidRPr="00D57906">
          <w:rPr>
            <w:rFonts w:hint="cs"/>
            <w:rtl/>
          </w:rPr>
          <w:t>پلاریزاسیون پیل میکروبی مورد شبیه سازی</w:t>
        </w:r>
        <w:bookmarkEnd w:id="11889"/>
        <w:bookmarkEnd w:id="11890"/>
      </w:ins>
    </w:p>
    <w:p w14:paraId="57330F73" w14:textId="3FAB911F" w:rsidR="00C26563" w:rsidRDefault="00C26563" w:rsidP="00570317">
      <w:pPr>
        <w:pStyle w:val="payannameh"/>
        <w:tabs>
          <w:tab w:val="left" w:pos="0"/>
          <w:tab w:val="left" w:pos="567"/>
          <w:tab w:val="left" w:pos="7371"/>
        </w:tabs>
        <w:spacing w:line="240" w:lineRule="auto"/>
        <w:jc w:val="both"/>
        <w:rPr>
          <w:ins w:id="11892" w:author="Mohsen Jafarinejad" w:date="2019-05-04T11:47:00Z"/>
          <w:rtl/>
        </w:rPr>
      </w:pPr>
      <w:ins w:id="11893" w:author="Mohsen Jafarinejad" w:date="2019-05-04T11:47:00Z">
        <w:r>
          <w:rPr>
            <w:rtl/>
          </w:rPr>
          <w:tab/>
          <w:t>با</w:t>
        </w:r>
        <w:r>
          <w:rPr>
            <w:rFonts w:hint="cs"/>
            <w:rtl/>
          </w:rPr>
          <w:t>ی</w:t>
        </w:r>
        <w:r>
          <w:rPr>
            <w:rFonts w:hint="eastAsia"/>
            <w:rtl/>
          </w:rPr>
          <w:t>د</w:t>
        </w:r>
        <w:r>
          <w:rPr>
            <w:rFonts w:hint="cs"/>
            <w:rtl/>
          </w:rPr>
          <w:t xml:space="preserve"> توجه داشت که با توجه به اینکه مکانیزم عمل پیل میکروبی بسیار پیچیده است یکسری ساده سازی ها به جهت امکان ایجاد بررسی اثر متغییرهای بخش قبل بر روی منحنی پولاریزاسیون پیل در نظر گرفته</w:t>
        </w:r>
      </w:ins>
      <w:ins w:id="11894" w:author="Mohsen Jafarinejad" w:date="2019-05-04T11:48:00Z">
        <w:r>
          <w:rPr>
            <w:rFonts w:hint="cs"/>
            <w:rtl/>
          </w:rPr>
          <w:t xml:space="preserve"> شده</w:t>
        </w:r>
      </w:ins>
      <w:ins w:id="11895" w:author="Mohsen Jafarinejad" w:date="2019-05-04T11:47:00Z">
        <w:r>
          <w:rPr>
            <w:rFonts w:hint="cs"/>
            <w:rtl/>
          </w:rPr>
          <w:t xml:space="preserve"> است.</w:t>
        </w:r>
        <w:r>
          <w:rPr>
            <w:rtl/>
          </w:rPr>
          <w:t xml:space="preserve"> در</w:t>
        </w:r>
        <w:r>
          <w:rPr>
            <w:rFonts w:hint="cs"/>
            <w:rtl/>
          </w:rPr>
          <w:t xml:space="preserve"> این بخش فرض بر این است که افت فعال سازی بدلیل سرعت زیاد واکنش در سمت کاتد قابل صرف نظر کردن است زیرا مقدار </w:t>
        </w:r>
      </w:ins>
      <w:ins w:id="11896" w:author="Mohsen Jafarinejad" w:date="2019-05-04T11:47:00Z">
        <w:r w:rsidR="0090733A" w:rsidRPr="0090733A">
          <w:rPr>
            <w:rStyle w:val="tgc"/>
            <w:sz w:val="32"/>
            <w:szCs w:val="36"/>
            <w:rPrChange w:id="11897" w:author="Mohsen Jafarinejad" w:date="2019-05-12T07:27:00Z">
              <w:rPr>
                <w:rStyle w:val="tgc"/>
                <w:sz w:val="32"/>
                <w:szCs w:val="36"/>
              </w:rPr>
            </w:rPrChange>
          </w:rPr>
          <w:object w:dxaOrig="240" w:dyaOrig="360" w14:anchorId="4FE0C998">
            <v:shape id="_x0000_i1153" type="#_x0000_t75" style="width:11.8pt;height:18.8pt" o:ole="">
              <v:imagedata r:id="rId311" o:title=""/>
            </v:shape>
            <o:OLEObject Type="Embed" ProgID="Equation.DSMT4" ShapeID="_x0000_i1153" DrawAspect="Content" ObjectID="_1620276748" r:id="rId312"/>
          </w:object>
        </w:r>
      </w:ins>
      <w:ins w:id="11898" w:author="Mohsen Jafarinejad" w:date="2019-05-04T11:47:00Z">
        <w:r>
          <w:t xml:space="preserve"> </w:t>
        </w:r>
        <w:r>
          <w:rPr>
            <w:rFonts w:hint="cs"/>
            <w:rtl/>
          </w:rPr>
          <w:t xml:space="preserve">برای </w:t>
        </w:r>
        <w:r>
          <w:rPr>
            <w:rtl/>
          </w:rPr>
          <w:t>واکنش‌ها</w:t>
        </w:r>
        <w:r>
          <w:rPr>
            <w:rFonts w:hint="cs"/>
            <w:rtl/>
          </w:rPr>
          <w:t xml:space="preserve">ی سریع بزرگ بوده </w:t>
        </w:r>
      </w:ins>
      <w:customXmlInsRangeStart w:id="11899" w:author="Mohsen Jafarinejad" w:date="2019-05-04T11:47:00Z"/>
      <w:sdt>
        <w:sdtPr>
          <w:rPr>
            <w:rFonts w:hint="cs"/>
            <w:rtl/>
          </w:rPr>
          <w:id w:val="-1852179613"/>
          <w:citation/>
        </w:sdtPr>
        <w:sdtEndPr/>
        <w:sdtContent>
          <w:customXmlInsRangeEnd w:id="11899"/>
          <w:ins w:id="11900" w:author="Mohsen Jafarinejad" w:date="2019-05-04T11:47:00Z">
            <w:r>
              <w:rPr>
                <w:rStyle w:val="tgc"/>
                <w:rtl/>
              </w:rPr>
              <w:fldChar w:fldCharType="begin"/>
            </w:r>
            <w:r>
              <w:rPr>
                <w:rStyle w:val="tgc"/>
              </w:rPr>
              <w:instrText xml:space="preserve">CITATION 74 \l 1033 </w:instrText>
            </w:r>
            <w:r>
              <w:rPr>
                <w:rStyle w:val="tgc"/>
                <w:rtl/>
              </w:rPr>
              <w:fldChar w:fldCharType="separate"/>
            </w:r>
            <w:r>
              <w:rPr>
                <w:noProof/>
              </w:rPr>
              <w:t>[70]</w:t>
            </w:r>
            <w:r>
              <w:rPr>
                <w:rStyle w:val="tgc"/>
                <w:rtl/>
              </w:rPr>
              <w:fldChar w:fldCharType="end"/>
            </w:r>
          </w:ins>
          <w:customXmlInsRangeStart w:id="11901" w:author="Mohsen Jafarinejad" w:date="2019-05-04T11:47:00Z"/>
        </w:sdtContent>
      </w:sdt>
      <w:customXmlInsRangeEnd w:id="11901"/>
      <w:customXmlInsRangeStart w:id="11902" w:author="Mohsen Jafarinejad" w:date="2019-05-04T11:47:00Z"/>
      <w:sdt>
        <w:sdtPr>
          <w:rPr>
            <w:rFonts w:hint="cs"/>
            <w:rtl/>
          </w:rPr>
          <w:id w:val="1844040826"/>
          <w:citation/>
        </w:sdtPr>
        <w:sdtEndPr/>
        <w:sdtContent>
          <w:customXmlInsRangeEnd w:id="11902"/>
          <w:ins w:id="11903" w:author="Mohsen Jafarinejad" w:date="2019-05-04T11:47:00Z">
            <w:r>
              <w:rPr>
                <w:rStyle w:val="tgc"/>
                <w:rtl/>
              </w:rPr>
              <w:fldChar w:fldCharType="begin"/>
            </w:r>
            <w:r>
              <w:rPr>
                <w:rStyle w:val="tgc"/>
              </w:rPr>
              <w:instrText xml:space="preserve">CITATION 66 \l 1033 </w:instrText>
            </w:r>
            <w:r>
              <w:rPr>
                <w:rStyle w:val="tgc"/>
                <w:rtl/>
              </w:rPr>
              <w:fldChar w:fldCharType="separate"/>
            </w:r>
            <w:r>
              <w:rPr>
                <w:rStyle w:val="tgc"/>
                <w:noProof/>
                <w:rtl/>
              </w:rPr>
              <w:t xml:space="preserve"> </w:t>
            </w:r>
            <w:r>
              <w:rPr>
                <w:noProof/>
              </w:rPr>
              <w:t>[63]</w:t>
            </w:r>
            <w:r>
              <w:rPr>
                <w:rStyle w:val="tgc"/>
                <w:rtl/>
              </w:rPr>
              <w:fldChar w:fldCharType="end"/>
            </w:r>
          </w:ins>
          <w:customXmlInsRangeStart w:id="11904" w:author="Mohsen Jafarinejad" w:date="2019-05-04T11:47:00Z"/>
        </w:sdtContent>
      </w:sdt>
      <w:customXmlInsRangeEnd w:id="11904"/>
      <w:ins w:id="11905" w:author="Mohsen Jafarinejad" w:date="2019-05-04T11:47:00Z">
        <w:r>
          <w:rPr>
            <w:rFonts w:hint="cs"/>
            <w:rtl/>
          </w:rPr>
          <w:t xml:space="preserve"> در نتیجه نسبت جریان پیل به چگالی جریان تبادلی بسیار کوچک و </w:t>
        </w:r>
        <w:r>
          <w:rPr>
            <w:rtl/>
          </w:rPr>
          <w:t>نت</w:t>
        </w:r>
        <w:r>
          <w:rPr>
            <w:rFonts w:hint="cs"/>
            <w:rtl/>
          </w:rPr>
          <w:t>ی</w:t>
        </w:r>
        <w:r>
          <w:rPr>
            <w:rFonts w:hint="eastAsia"/>
            <w:rtl/>
          </w:rPr>
          <w:t>جتاً</w:t>
        </w:r>
        <w:r>
          <w:rPr>
            <w:rFonts w:hint="cs"/>
            <w:rtl/>
          </w:rPr>
          <w:t xml:space="preserve"> فراولتاژ کاتد در پیل میکروبی  قابل صرف نظر کردن خواهد بود .</w:t>
        </w:r>
      </w:ins>
    </w:p>
    <w:p w14:paraId="5CE4A3E4" w14:textId="16E6E9CD" w:rsidR="00C26563" w:rsidRDefault="00C26563" w:rsidP="001A60F1">
      <w:pPr>
        <w:pStyle w:val="payannameh"/>
        <w:tabs>
          <w:tab w:val="left" w:pos="0"/>
          <w:tab w:val="left" w:pos="567"/>
          <w:tab w:val="left" w:pos="7371"/>
        </w:tabs>
        <w:spacing w:line="240" w:lineRule="auto"/>
        <w:jc w:val="both"/>
        <w:rPr>
          <w:ins w:id="11906" w:author="Mohsen Jafarinejad" w:date="2019-05-04T11:47:00Z"/>
          <w:rtl/>
        </w:rPr>
      </w:pPr>
      <w:ins w:id="11907" w:author="Mohsen Jafarinejad" w:date="2019-05-04T11:47:00Z">
        <w:r>
          <w:rPr>
            <w:rtl/>
          </w:rPr>
          <w:tab/>
        </w:r>
        <w:r w:rsidRPr="00EC1A9D">
          <w:rPr>
            <w:rFonts w:hint="cs"/>
            <w:rtl/>
          </w:rPr>
          <w:t xml:space="preserve">با توجه به اینکه چگالی جریان اتصال کوتاه پیل با سطح غشاء رابطه مستقیم دارد </w:t>
        </w:r>
      </w:ins>
      <w:customXmlInsRangeStart w:id="11908" w:author="Mohsen Jafarinejad" w:date="2019-05-04T11:47:00Z"/>
      <w:sdt>
        <w:sdtPr>
          <w:rPr>
            <w:rFonts w:hint="cs"/>
            <w:rtl/>
          </w:rPr>
          <w:id w:val="-1001205347"/>
          <w:citation/>
        </w:sdtPr>
        <w:sdtEndPr/>
        <w:sdtContent>
          <w:customXmlInsRangeEnd w:id="11908"/>
          <w:ins w:id="11909" w:author="Mohsen Jafarinejad" w:date="2019-05-04T11:47:00Z">
            <w:r w:rsidRPr="00EC1A9D">
              <w:rPr>
                <w:rStyle w:val="tgc"/>
                <w:rtl/>
              </w:rPr>
              <w:fldChar w:fldCharType="begin"/>
            </w:r>
            <w:r w:rsidRPr="00EC1A9D">
              <w:rPr>
                <w:rStyle w:val="tgc"/>
              </w:rPr>
              <w:instrText xml:space="preserve"> CITATION 54 \l 1033 </w:instrText>
            </w:r>
            <w:r w:rsidRPr="00EC1A9D">
              <w:rPr>
                <w:rStyle w:val="tgc"/>
                <w:rtl/>
              </w:rPr>
              <w:fldChar w:fldCharType="separate"/>
            </w:r>
            <w:r>
              <w:rPr>
                <w:noProof/>
              </w:rPr>
              <w:t>[50]</w:t>
            </w:r>
            <w:r w:rsidRPr="00EC1A9D">
              <w:rPr>
                <w:rStyle w:val="tgc"/>
                <w:rtl/>
              </w:rPr>
              <w:fldChar w:fldCharType="end"/>
            </w:r>
          </w:ins>
          <w:customXmlInsRangeStart w:id="11910" w:author="Mohsen Jafarinejad" w:date="2019-05-04T11:47:00Z"/>
        </w:sdtContent>
      </w:sdt>
      <w:customXmlInsRangeEnd w:id="11910"/>
      <w:ins w:id="11911" w:author="Mohsen Jafarinejad" w:date="2019-05-04T11:47:00Z">
        <w:r w:rsidRPr="00EC1A9D">
          <w:rPr>
            <w:rFonts w:hint="cs"/>
            <w:rtl/>
          </w:rPr>
          <w:t xml:space="preserve"> به منظور پیدا کردن </w:t>
        </w:r>
        <w:r>
          <w:rPr>
            <w:rtl/>
          </w:rPr>
          <w:t>ثابت‌ها</w:t>
        </w:r>
        <w:r>
          <w:rPr>
            <w:rFonts w:hint="cs"/>
            <w:rtl/>
          </w:rPr>
          <w:t>ی</w:t>
        </w:r>
        <w:r w:rsidRPr="00EC1A9D">
          <w:rPr>
            <w:rFonts w:hint="cs"/>
            <w:rtl/>
          </w:rPr>
          <w:t xml:space="preserve"> مورد نیاز جهت رسم منحنی پلاریزاسیون از همان </w:t>
        </w:r>
        <w:r>
          <w:rPr>
            <w:rtl/>
          </w:rPr>
          <w:t>داده‌ها</w:t>
        </w:r>
        <w:r>
          <w:rPr>
            <w:rFonts w:hint="cs"/>
            <w:rtl/>
          </w:rPr>
          <w:t>ی</w:t>
        </w:r>
        <w:r w:rsidRPr="00EC1A9D">
          <w:rPr>
            <w:rFonts w:hint="cs"/>
            <w:rtl/>
          </w:rPr>
          <w:t xml:space="preserve"> آزمایشگاهی که جهت تولید مدل </w:t>
        </w:r>
      </w:ins>
      <w:customXmlInsRangeStart w:id="11912" w:author="Mohsen Jafarinejad" w:date="2019-05-04T11:47:00Z"/>
      <w:sdt>
        <w:sdtPr>
          <w:rPr>
            <w:rFonts w:hint="cs"/>
            <w:rtl/>
          </w:rPr>
          <w:id w:val="-734314279"/>
          <w:citation/>
        </w:sdtPr>
        <w:sdtEndPr/>
        <w:sdtContent>
          <w:customXmlInsRangeEnd w:id="11912"/>
          <w:ins w:id="11913" w:author="Mohsen Jafarinejad" w:date="2019-05-04T11:47:00Z">
            <w:r w:rsidRPr="00EC1A9D">
              <w:rPr>
                <w:rStyle w:val="tgc"/>
                <w:rtl/>
              </w:rPr>
              <w:fldChar w:fldCharType="begin"/>
            </w:r>
            <w:r w:rsidRPr="00EC1A9D">
              <w:rPr>
                <w:rStyle w:val="tgc"/>
              </w:rPr>
              <w:instrText xml:space="preserve"> CITATION 65 \l 1033 </w:instrText>
            </w:r>
            <w:r w:rsidRPr="00EC1A9D">
              <w:rPr>
                <w:rStyle w:val="tgc"/>
                <w:rtl/>
              </w:rPr>
              <w:fldChar w:fldCharType="separate"/>
            </w:r>
            <w:r>
              <w:rPr>
                <w:noProof/>
              </w:rPr>
              <w:t>[62]</w:t>
            </w:r>
            <w:r w:rsidRPr="00EC1A9D">
              <w:rPr>
                <w:rStyle w:val="tgc"/>
                <w:rtl/>
              </w:rPr>
              <w:fldChar w:fldCharType="end"/>
            </w:r>
          </w:ins>
          <w:customXmlInsRangeStart w:id="11914" w:author="Mohsen Jafarinejad" w:date="2019-05-04T11:47:00Z"/>
        </w:sdtContent>
      </w:sdt>
      <w:customXmlInsRangeEnd w:id="11914"/>
      <w:ins w:id="11915" w:author="Mohsen Jafarinejad" w:date="2019-05-04T11:47:00Z">
        <w:r w:rsidRPr="00EC1A9D">
          <w:rPr>
            <w:rFonts w:hint="cs"/>
            <w:rtl/>
          </w:rPr>
          <w:t xml:space="preserve"> استفاده شده بود استفاده </w:t>
        </w:r>
        <w:r>
          <w:rPr>
            <w:rtl/>
          </w:rPr>
          <w:t>م</w:t>
        </w:r>
        <w:r>
          <w:rPr>
            <w:rFonts w:hint="cs"/>
            <w:rtl/>
          </w:rPr>
          <w:t>ی‌</w:t>
        </w:r>
        <w:r>
          <w:rPr>
            <w:rFonts w:hint="eastAsia"/>
            <w:rtl/>
          </w:rPr>
          <w:t>نما</w:t>
        </w:r>
        <w:r>
          <w:rPr>
            <w:rFonts w:hint="cs"/>
            <w:rtl/>
          </w:rPr>
          <w:t>یی</w:t>
        </w:r>
        <w:r>
          <w:rPr>
            <w:rFonts w:hint="eastAsia"/>
            <w:rtl/>
          </w:rPr>
          <w:t>م</w:t>
        </w:r>
        <w:r w:rsidRPr="00EC1A9D">
          <w:rPr>
            <w:rFonts w:hint="cs"/>
            <w:rtl/>
          </w:rPr>
          <w:t>.</w:t>
        </w:r>
      </w:ins>
    </w:p>
    <w:p w14:paraId="4A7037FF" w14:textId="77777777" w:rsidR="00C26563" w:rsidRDefault="00C26563" w:rsidP="00C26563">
      <w:pPr>
        <w:pStyle w:val="payannameh"/>
        <w:tabs>
          <w:tab w:val="left" w:pos="0"/>
          <w:tab w:val="left" w:pos="7371"/>
        </w:tabs>
        <w:spacing w:line="240" w:lineRule="auto"/>
        <w:rPr>
          <w:ins w:id="11916" w:author="Mohsen Jafarinejad" w:date="2019-05-04T11:47:00Z"/>
          <w:b/>
          <w:bCs/>
          <w:rtl/>
        </w:rPr>
      </w:pPr>
    </w:p>
    <w:p w14:paraId="4E210721" w14:textId="77777777" w:rsidR="00C26563" w:rsidRDefault="00C26563">
      <w:pPr>
        <w:pStyle w:val="a1"/>
        <w:bidi/>
        <w:rPr>
          <w:ins w:id="11917" w:author="Mohsen Jafarinejad" w:date="2019-05-04T11:47:00Z"/>
          <w:rtl/>
        </w:rPr>
        <w:pPrChange w:id="11918" w:author="Mohsen Jafarinejad" w:date="2019-05-04T11:49:00Z">
          <w:pPr>
            <w:pStyle w:val="a0"/>
            <w:bidi/>
          </w:pPr>
        </w:pPrChange>
      </w:pPr>
      <w:bookmarkStart w:id="11919" w:name="_Toc8546197"/>
      <w:bookmarkStart w:id="11920" w:name="_Toc8550867"/>
      <w:ins w:id="11921" w:author="Mohsen Jafarinejad" w:date="2019-05-04T11:47:00Z">
        <w:r w:rsidRPr="00C5026C">
          <w:rPr>
            <w:rFonts w:hint="cs"/>
            <w:rtl/>
          </w:rPr>
          <w:t>محاسبه مقاومت داخلی پیل</w:t>
        </w:r>
        <w:bookmarkEnd w:id="11919"/>
        <w:bookmarkEnd w:id="11920"/>
      </w:ins>
    </w:p>
    <w:p w14:paraId="641B607E" w14:textId="48844A0A" w:rsidR="00C26563" w:rsidRDefault="00C26563" w:rsidP="00B02677">
      <w:pPr>
        <w:pStyle w:val="payannameh"/>
        <w:tabs>
          <w:tab w:val="left" w:pos="0"/>
          <w:tab w:val="left" w:pos="567"/>
          <w:tab w:val="left" w:pos="7371"/>
        </w:tabs>
        <w:spacing w:line="240" w:lineRule="auto"/>
        <w:jc w:val="both"/>
        <w:rPr>
          <w:ins w:id="11922" w:author="Mohsen Jafarinejad" w:date="2019-05-04T11:47:00Z"/>
          <w:rtl/>
        </w:rPr>
      </w:pPr>
      <w:ins w:id="11923" w:author="Mohsen Jafarinejad" w:date="2019-05-04T11:47:00Z">
        <w:r>
          <w:rPr>
            <w:rtl/>
          </w:rPr>
          <w:tab/>
          <w:t>روش‌ها</w:t>
        </w:r>
        <w:r>
          <w:rPr>
            <w:rFonts w:hint="cs"/>
            <w:rtl/>
          </w:rPr>
          <w:t xml:space="preserve">ی متفاوتی برای محاسبه مقاومت داخلی پیل میکروبی قابل استفاده است که از آن جمله </w:t>
        </w:r>
        <w:r>
          <w:rPr>
            <w:rtl/>
          </w:rPr>
          <w:t>م</w:t>
        </w:r>
        <w:r>
          <w:rPr>
            <w:rFonts w:hint="cs"/>
            <w:rtl/>
          </w:rPr>
          <w:t>ی‌</w:t>
        </w:r>
        <w:r>
          <w:rPr>
            <w:rFonts w:hint="eastAsia"/>
            <w:rtl/>
          </w:rPr>
          <w:t>توان</w:t>
        </w:r>
        <w:r>
          <w:rPr>
            <w:rFonts w:hint="cs"/>
            <w:rtl/>
          </w:rPr>
          <w:t xml:space="preserve"> به محاسبه مقاومت داخلی از طریق فاصله الکترود و ضخامت غشاء و نیز ضریب رسانشالکتریکی </w:t>
        </w:r>
        <w:r>
          <w:rPr>
            <w:rFonts w:hint="cs"/>
            <w:rtl/>
          </w:rPr>
          <w:lastRenderedPageBreak/>
          <w:t xml:space="preserve">محلول و غشا نام برد </w:t>
        </w:r>
      </w:ins>
      <w:customXmlInsRangeStart w:id="11924" w:author="Mohsen Jafarinejad" w:date="2019-05-04T11:47:00Z"/>
      <w:sdt>
        <w:sdtPr>
          <w:rPr>
            <w:rFonts w:hint="cs"/>
            <w:rtl/>
          </w:rPr>
          <w:id w:val="572402212"/>
          <w:citation/>
        </w:sdtPr>
        <w:sdtEndPr/>
        <w:sdtContent>
          <w:customXmlInsRangeEnd w:id="11924"/>
          <w:ins w:id="11925" w:author="Mohsen Jafarinejad" w:date="2019-05-04T11:47:00Z">
            <w:r>
              <w:rPr>
                <w:rStyle w:val="tgc"/>
                <w:rtl/>
              </w:rPr>
              <w:fldChar w:fldCharType="begin"/>
            </w:r>
            <w:r>
              <w:rPr>
                <w:rStyle w:val="tgc"/>
              </w:rPr>
              <w:instrText xml:space="preserve"> CITATION 59 \l 1033 </w:instrText>
            </w:r>
            <w:r>
              <w:rPr>
                <w:rStyle w:val="tgc"/>
                <w:rtl/>
              </w:rPr>
              <w:fldChar w:fldCharType="separate"/>
            </w:r>
            <w:r>
              <w:rPr>
                <w:noProof/>
              </w:rPr>
              <w:t>[56]</w:t>
            </w:r>
            <w:r>
              <w:rPr>
                <w:rStyle w:val="tgc"/>
                <w:rtl/>
              </w:rPr>
              <w:fldChar w:fldCharType="end"/>
            </w:r>
          </w:ins>
          <w:customXmlInsRangeStart w:id="11926" w:author="Mohsen Jafarinejad" w:date="2019-05-04T11:47:00Z"/>
        </w:sdtContent>
      </w:sdt>
      <w:customXmlInsRangeEnd w:id="11926"/>
      <w:ins w:id="11927" w:author="Mohsen Jafarinejad" w:date="2019-05-04T11:47:00Z">
        <w:r>
          <w:rPr>
            <w:rFonts w:hint="cs"/>
            <w:rtl/>
          </w:rPr>
          <w:t xml:space="preserve"> اما با توجه به اینکه </w:t>
        </w:r>
        <w:r>
          <w:rPr>
            <w:rtl/>
          </w:rPr>
          <w:t>داده‌ها</w:t>
        </w:r>
        <w:r>
          <w:rPr>
            <w:rFonts w:hint="cs"/>
            <w:rtl/>
          </w:rPr>
          <w:t xml:space="preserve">ی آزمایشگاهی برای پیل مذکور در دسترس </w:t>
        </w:r>
        <w:r>
          <w:rPr>
            <w:rtl/>
          </w:rPr>
          <w:t>م</w:t>
        </w:r>
        <w:r>
          <w:rPr>
            <w:rFonts w:hint="cs"/>
            <w:rtl/>
          </w:rPr>
          <w:t>ی‌</w:t>
        </w:r>
        <w:r>
          <w:rPr>
            <w:rFonts w:hint="eastAsia"/>
            <w:rtl/>
          </w:rPr>
          <w:t>باشد</w:t>
        </w:r>
        <w:r>
          <w:rPr>
            <w:rtl/>
          </w:rPr>
          <w:t xml:space="preserve"> </w:t>
        </w:r>
        <w:r>
          <w:rPr>
            <w:rFonts w:hint="cs"/>
            <w:rtl/>
          </w:rPr>
          <w:t xml:space="preserve">مقاومت داخلی پیل از نقطه توان ماکزیمم پیل با استفاده </w:t>
        </w:r>
        <w:r w:rsidRPr="00646649">
          <w:rPr>
            <w:rFonts w:hint="cs"/>
            <w:rtl/>
          </w:rPr>
          <w:t xml:space="preserve">از </w:t>
        </w:r>
        <w:r w:rsidR="00AB556D">
          <w:rPr>
            <w:rtl/>
          </w:rPr>
          <w:t>فرمول‌</w:t>
        </w:r>
      </w:ins>
      <w:ins w:id="11928" w:author="Mohsen Jafarinejad" w:date="2019-05-11T14:34:00Z">
        <w:r w:rsidR="00AB556D">
          <w:rPr>
            <w:rFonts w:hint="cs"/>
            <w:rtl/>
          </w:rPr>
          <w:t>3-23</w:t>
        </w:r>
      </w:ins>
      <w:ins w:id="11929" w:author="Mohsen Jafarinejad" w:date="2019-05-04T11:47:00Z">
        <w:r w:rsidRPr="00646649">
          <w:rPr>
            <w:rFonts w:hint="cs"/>
            <w:rtl/>
          </w:rPr>
          <w:t xml:space="preserve"> قابل یافتن است.</w:t>
        </w:r>
      </w:ins>
    </w:p>
    <w:p w14:paraId="0951A402" w14:textId="77777777" w:rsidR="00C26563" w:rsidRDefault="00C26563" w:rsidP="00C26563">
      <w:pPr>
        <w:pStyle w:val="payannameh"/>
        <w:tabs>
          <w:tab w:val="left" w:pos="0"/>
          <w:tab w:val="left" w:pos="7371"/>
        </w:tabs>
        <w:spacing w:line="240" w:lineRule="auto"/>
        <w:rPr>
          <w:ins w:id="11930" w:author="Mohsen Jafarinejad" w:date="2019-05-04T11:47:00Z"/>
          <w:rtl/>
        </w:rPr>
      </w:pPr>
    </w:p>
    <w:p w14:paraId="1C0D993A" w14:textId="77777777" w:rsidR="00C26563" w:rsidRDefault="00C26563">
      <w:pPr>
        <w:pStyle w:val="a1"/>
        <w:bidi/>
        <w:rPr>
          <w:ins w:id="11931" w:author="Mohsen Jafarinejad" w:date="2019-05-04T11:47:00Z"/>
          <w:rtl/>
        </w:rPr>
        <w:pPrChange w:id="11932" w:author="Mohsen Jafarinejad" w:date="2019-05-04T11:50:00Z">
          <w:pPr>
            <w:pStyle w:val="a0"/>
            <w:bidi/>
          </w:pPr>
        </w:pPrChange>
      </w:pPr>
      <w:bookmarkStart w:id="11933" w:name="_Toc8546198"/>
      <w:bookmarkStart w:id="11934" w:name="_Toc8550868"/>
      <w:ins w:id="11935" w:author="Mohsen Jafarinejad" w:date="2019-05-04T11:47:00Z">
        <w:r w:rsidRPr="00C5026C">
          <w:rPr>
            <w:rFonts w:hint="cs"/>
            <w:rtl/>
          </w:rPr>
          <w:t>محاسبه جریان محدود کننده مربوط به افت غلظتی</w:t>
        </w:r>
        <w:bookmarkEnd w:id="11933"/>
        <w:bookmarkEnd w:id="11934"/>
      </w:ins>
    </w:p>
    <w:p w14:paraId="50BBF7E6" w14:textId="3F2ADE49" w:rsidR="00C26563" w:rsidRDefault="009902E2">
      <w:pPr>
        <w:pStyle w:val="payannameh"/>
        <w:spacing w:line="240" w:lineRule="auto"/>
        <w:jc w:val="both"/>
        <w:rPr>
          <w:ins w:id="11936" w:author="Mohsen Jafarinejad" w:date="2019-05-04T11:47:00Z"/>
          <w:rtl/>
        </w:rPr>
        <w:pPrChange w:id="11937" w:author="Mohsen Jafarinejad" w:date="2019-05-08T17:21:00Z">
          <w:pPr>
            <w:pStyle w:val="payannameh"/>
            <w:tabs>
              <w:tab w:val="left" w:pos="0"/>
              <w:tab w:val="left" w:pos="7371"/>
            </w:tabs>
            <w:spacing w:line="240" w:lineRule="auto"/>
          </w:pPr>
        </w:pPrChange>
      </w:pPr>
      <w:ins w:id="11938" w:author="Mohsen Jafarinejad" w:date="2019-05-08T17:21:00Z">
        <w:r>
          <w:rPr>
            <w:rFonts w:hint="cs"/>
            <w:rtl/>
          </w:rPr>
          <w:tab/>
        </w:r>
      </w:ins>
      <w:ins w:id="11939" w:author="Mohsen Jafarinejad" w:date="2019-05-04T11:47:00Z">
        <w:r w:rsidR="00C26563" w:rsidRPr="00420059">
          <w:rPr>
            <w:rFonts w:hint="cs"/>
            <w:rtl/>
          </w:rPr>
          <w:t>جریان محدود کننده پیل در اینجا همان جریان اتصال کوتاه پیل</w:t>
        </w:r>
      </w:ins>
      <w:customXmlInsRangeStart w:id="11940" w:author="Mohsen Jafarinejad" w:date="2019-05-04T11:47:00Z"/>
      <w:sdt>
        <w:sdtPr>
          <w:rPr>
            <w:rFonts w:hint="cs"/>
            <w:rtl/>
          </w:rPr>
          <w:id w:val="-393969767"/>
          <w:citation/>
        </w:sdtPr>
        <w:sdtEndPr/>
        <w:sdtContent>
          <w:customXmlInsRangeEnd w:id="11940"/>
          <w:ins w:id="11941" w:author="Mohsen Jafarinejad" w:date="2019-05-04T11:47:00Z">
            <w:r w:rsidR="00C26563" w:rsidRPr="00420059">
              <w:rPr>
                <w:rStyle w:val="tgc"/>
                <w:rtl/>
              </w:rPr>
              <w:fldChar w:fldCharType="begin"/>
            </w:r>
            <w:r w:rsidR="00C26563">
              <w:rPr>
                <w:rStyle w:val="tgc"/>
              </w:rPr>
              <w:instrText xml:space="preserve">CITATION 64 \l 1033 </w:instrText>
            </w:r>
            <w:r w:rsidR="00C26563" w:rsidRPr="00420059">
              <w:rPr>
                <w:rStyle w:val="tgc"/>
                <w:rtl/>
              </w:rPr>
              <w:fldChar w:fldCharType="separate"/>
            </w:r>
            <w:r w:rsidR="00C26563">
              <w:rPr>
                <w:rStyle w:val="tgc"/>
                <w:noProof/>
                <w:rtl/>
              </w:rPr>
              <w:t xml:space="preserve"> </w:t>
            </w:r>
            <w:r w:rsidR="00C26563">
              <w:rPr>
                <w:noProof/>
              </w:rPr>
              <w:t>[60]</w:t>
            </w:r>
            <w:r w:rsidR="00C26563" w:rsidRPr="00420059">
              <w:rPr>
                <w:rStyle w:val="tgc"/>
                <w:rtl/>
              </w:rPr>
              <w:fldChar w:fldCharType="end"/>
            </w:r>
          </w:ins>
          <w:customXmlInsRangeStart w:id="11942" w:author="Mohsen Jafarinejad" w:date="2019-05-04T11:47:00Z"/>
        </w:sdtContent>
      </w:sdt>
      <w:customXmlInsRangeEnd w:id="11942"/>
      <w:ins w:id="11943" w:author="Mohsen Jafarinejad" w:date="2019-05-04T11:50:00Z">
        <w:r w:rsidR="00C26563">
          <w:rPr>
            <w:rFonts w:hint="cs"/>
            <w:rtl/>
          </w:rPr>
          <w:t xml:space="preserve"> </w:t>
        </w:r>
      </w:ins>
      <w:ins w:id="11944" w:author="Mohsen Jafarinejad" w:date="2019-05-04T11:47:00Z">
        <w:r w:rsidR="00C26563" w:rsidRPr="00420059">
          <w:rPr>
            <w:rFonts w:hint="cs"/>
            <w:rtl/>
          </w:rPr>
          <w:t xml:space="preserve">در نظر گرفته </w:t>
        </w:r>
        <w:r w:rsidR="00C26563">
          <w:rPr>
            <w:rtl/>
          </w:rPr>
          <w:t>م</w:t>
        </w:r>
        <w:r w:rsidR="00C26563">
          <w:rPr>
            <w:rFonts w:hint="cs"/>
            <w:rtl/>
          </w:rPr>
          <w:t>ی‌</w:t>
        </w:r>
        <w:r w:rsidR="00C26563">
          <w:rPr>
            <w:rFonts w:hint="eastAsia"/>
            <w:rtl/>
          </w:rPr>
          <w:t>شود</w:t>
        </w:r>
        <w:r w:rsidR="00C26563" w:rsidRPr="00420059">
          <w:rPr>
            <w:rFonts w:hint="cs"/>
            <w:rtl/>
          </w:rPr>
          <w:t xml:space="preserve"> که با استفاده از مدل سازی در فلوئنت بدست آمد.</w:t>
        </w:r>
      </w:ins>
    </w:p>
    <w:p w14:paraId="720EBE33" w14:textId="77777777" w:rsidR="00C26563" w:rsidRDefault="00C26563" w:rsidP="00C26563">
      <w:pPr>
        <w:pStyle w:val="payannameh"/>
        <w:tabs>
          <w:tab w:val="left" w:pos="0"/>
          <w:tab w:val="left" w:pos="7371"/>
        </w:tabs>
        <w:spacing w:line="240" w:lineRule="auto"/>
        <w:rPr>
          <w:ins w:id="11945" w:author="Mohsen Jafarinejad" w:date="2019-05-04T11:47:00Z"/>
          <w:b/>
          <w:bCs/>
          <w:rtl/>
        </w:rPr>
      </w:pPr>
    </w:p>
    <w:p w14:paraId="3AA396E0" w14:textId="77777777" w:rsidR="00C26563" w:rsidRDefault="00C26563">
      <w:pPr>
        <w:pStyle w:val="a1"/>
        <w:bidi/>
        <w:rPr>
          <w:ins w:id="11946" w:author="Mohsen Jafarinejad" w:date="2019-05-04T11:47:00Z"/>
          <w:rtl/>
        </w:rPr>
        <w:pPrChange w:id="11947" w:author="Mohsen Jafarinejad" w:date="2019-05-04T11:50:00Z">
          <w:pPr>
            <w:pStyle w:val="a0"/>
            <w:bidi/>
          </w:pPr>
        </w:pPrChange>
      </w:pPr>
      <w:bookmarkStart w:id="11948" w:name="_Toc8546199"/>
      <w:bookmarkStart w:id="11949" w:name="_Toc8550869"/>
      <w:ins w:id="11950" w:author="Mohsen Jafarinejad" w:date="2019-05-04T11:47:00Z">
        <w:r w:rsidRPr="005C207D">
          <w:rPr>
            <w:rFonts w:hint="cs"/>
            <w:rtl/>
          </w:rPr>
          <w:t xml:space="preserve">محاسبه </w:t>
        </w:r>
        <w:r>
          <w:rPr>
            <w:rtl/>
          </w:rPr>
          <w:t>ثابت‌ها</w:t>
        </w:r>
        <w:r>
          <w:rPr>
            <w:rFonts w:hint="cs"/>
            <w:rtl/>
          </w:rPr>
          <w:t>ی</w:t>
        </w:r>
        <w:r w:rsidRPr="005C207D">
          <w:rPr>
            <w:rFonts w:hint="cs"/>
            <w:rtl/>
          </w:rPr>
          <w:t xml:space="preserve"> افت پتانسیل فعال سازی</w:t>
        </w:r>
        <w:bookmarkEnd w:id="11948"/>
        <w:bookmarkEnd w:id="11949"/>
      </w:ins>
    </w:p>
    <w:p w14:paraId="30DFDBE1" w14:textId="6A9E5A1A" w:rsidR="00C26563" w:rsidRDefault="009902E2">
      <w:pPr>
        <w:pStyle w:val="payannameh"/>
        <w:spacing w:line="240" w:lineRule="auto"/>
        <w:jc w:val="both"/>
        <w:rPr>
          <w:ins w:id="11951" w:author="Mohsen Jafarinejad" w:date="2019-05-04T11:47:00Z"/>
          <w:rtl/>
        </w:rPr>
        <w:pPrChange w:id="11952" w:author="Mohsen Jafarinejad" w:date="2019-05-08T17:21:00Z">
          <w:pPr>
            <w:pStyle w:val="payannameh"/>
            <w:tabs>
              <w:tab w:val="left" w:pos="0"/>
              <w:tab w:val="left" w:pos="7371"/>
            </w:tabs>
            <w:spacing w:line="240" w:lineRule="auto"/>
          </w:pPr>
        </w:pPrChange>
      </w:pPr>
      <w:ins w:id="11953" w:author="Mohsen Jafarinejad" w:date="2019-05-08T17:21:00Z">
        <w:r>
          <w:rPr>
            <w:rFonts w:hint="cs"/>
            <w:rtl/>
          </w:rPr>
          <w:tab/>
        </w:r>
      </w:ins>
      <w:ins w:id="11954" w:author="Mohsen Jafarinejad" w:date="2019-05-04T11:47:00Z">
        <w:r w:rsidR="00C26563">
          <w:rPr>
            <w:rFonts w:hint="cs"/>
            <w:rtl/>
          </w:rPr>
          <w:t xml:space="preserve">با در دست داشتن مقادیر بالا و با استفاده از </w:t>
        </w:r>
        <w:r w:rsidR="00C26563">
          <w:rPr>
            <w:rtl/>
          </w:rPr>
          <w:t>داده‌ها</w:t>
        </w:r>
        <w:r w:rsidR="00C26563">
          <w:rPr>
            <w:rFonts w:hint="cs"/>
            <w:rtl/>
          </w:rPr>
          <w:t xml:space="preserve">ی منحنی پلاریزاسیون </w:t>
        </w:r>
        <w:r w:rsidR="00C26563">
          <w:rPr>
            <w:rtl/>
          </w:rPr>
          <w:t>داده‌ها</w:t>
        </w:r>
        <w:r w:rsidR="00C26563">
          <w:rPr>
            <w:rFonts w:hint="cs"/>
            <w:rtl/>
          </w:rPr>
          <w:t xml:space="preserve">ی آزمایشگاهی مورد اشاره مقدار </w:t>
        </w:r>
        <w:r w:rsidR="00C26563">
          <w:rPr>
            <w:rtl/>
          </w:rPr>
          <w:t>ثابت‌ها</w:t>
        </w:r>
        <w:r w:rsidR="00C26563">
          <w:rPr>
            <w:rFonts w:hint="cs"/>
            <w:rtl/>
          </w:rPr>
          <w:t xml:space="preserve"> با سعی و خطا بدست خواهد آمد.</w:t>
        </w:r>
      </w:ins>
    </w:p>
    <w:p w14:paraId="17030BAD" w14:textId="77777777" w:rsidR="00C26563" w:rsidRDefault="00C26563">
      <w:pPr>
        <w:pStyle w:val="payannameh"/>
        <w:tabs>
          <w:tab w:val="left" w:pos="0"/>
          <w:tab w:val="left" w:pos="7371"/>
        </w:tabs>
        <w:spacing w:line="240" w:lineRule="auto"/>
        <w:jc w:val="both"/>
        <w:rPr>
          <w:ins w:id="11955" w:author="Mohsen Jafarinejad" w:date="2019-05-04T11:50:00Z"/>
          <w:rtl/>
        </w:rPr>
        <w:pPrChange w:id="11956" w:author="Mohsen Jafarinejad" w:date="2019-05-08T17:21:00Z">
          <w:pPr>
            <w:pStyle w:val="payannameh"/>
            <w:tabs>
              <w:tab w:val="left" w:pos="0"/>
              <w:tab w:val="left" w:pos="7371"/>
            </w:tabs>
            <w:spacing w:line="240" w:lineRule="auto"/>
          </w:pPr>
        </w:pPrChange>
      </w:pPr>
      <w:ins w:id="11957" w:author="Mohsen Jafarinejad" w:date="2019-05-04T11:47:00Z">
        <w:r>
          <w:rPr>
            <w:rFonts w:hint="cs"/>
            <w:rtl/>
          </w:rPr>
          <w:t>در جدول زیر مقادیر محاسبه شده برای پیل میکروبی مورد شبیه سازی قابل مشاهده است</w:t>
        </w:r>
        <w:r>
          <w:t>.</w:t>
        </w:r>
      </w:ins>
    </w:p>
    <w:p w14:paraId="6C8115EB" w14:textId="77777777" w:rsidR="00C26563" w:rsidRDefault="00C26563" w:rsidP="00C26563">
      <w:pPr>
        <w:pStyle w:val="a3"/>
        <w:rPr>
          <w:ins w:id="11958" w:author="Mohsen Jafarinejad" w:date="2019-05-04T11:47:00Z"/>
          <w:rtl/>
        </w:rPr>
      </w:pPr>
      <w:bookmarkStart w:id="11959" w:name="_Toc8551002"/>
      <w:ins w:id="11960" w:author="Mohsen Jafarinejad" w:date="2019-05-04T11:47:00Z">
        <w:r>
          <w:rPr>
            <w:rtl/>
          </w:rPr>
          <w:t>مشخصه‌ها</w:t>
        </w:r>
        <w:r>
          <w:rPr>
            <w:rFonts w:hint="cs"/>
            <w:rtl/>
          </w:rPr>
          <w:t>ی مدل پلاریزاسیون پیل شبیه‌سازی شده</w:t>
        </w:r>
        <w:bookmarkEnd w:id="11959"/>
      </w:ins>
    </w:p>
    <w:tbl>
      <w:tblPr>
        <w:tblW w:w="6240" w:type="dxa"/>
        <w:jc w:val="center"/>
        <w:tblLook w:val="04A0" w:firstRow="1" w:lastRow="0" w:firstColumn="1" w:lastColumn="0" w:noHBand="0" w:noVBand="1"/>
      </w:tblPr>
      <w:tblGrid>
        <w:gridCol w:w="2080"/>
        <w:gridCol w:w="2080"/>
        <w:gridCol w:w="2080"/>
        <w:tblGridChange w:id="11961">
          <w:tblGrid>
            <w:gridCol w:w="2080"/>
            <w:gridCol w:w="2080"/>
            <w:gridCol w:w="2080"/>
          </w:tblGrid>
        </w:tblGridChange>
      </w:tblGrid>
      <w:tr w:rsidR="00C26563" w:rsidRPr="00375E02" w14:paraId="642A1000" w14:textId="77777777" w:rsidTr="00C26563">
        <w:trPr>
          <w:trHeight w:val="675"/>
          <w:jc w:val="center"/>
          <w:ins w:id="11962" w:author="Mohsen Jafarinejad" w:date="2019-05-04T11:47:00Z"/>
        </w:trPr>
        <w:tc>
          <w:tcPr>
            <w:tcW w:w="2080" w:type="dxa"/>
            <w:tcBorders>
              <w:top w:val="single" w:sz="4" w:space="0" w:color="auto"/>
              <w:left w:val="single" w:sz="4" w:space="0" w:color="auto"/>
              <w:bottom w:val="single" w:sz="4" w:space="0" w:color="auto"/>
              <w:right w:val="single" w:sz="4" w:space="0" w:color="auto"/>
            </w:tcBorders>
            <w:shd w:val="clear" w:color="000000" w:fill="8DB4E2"/>
            <w:noWrap/>
            <w:vAlign w:val="center"/>
            <w:hideMark/>
          </w:tcPr>
          <w:p w14:paraId="2F32BB94" w14:textId="77777777" w:rsidR="00C26563" w:rsidRPr="00375E02" w:rsidRDefault="00C26563" w:rsidP="00C26563">
            <w:pPr>
              <w:tabs>
                <w:tab w:val="left" w:pos="0"/>
                <w:tab w:val="left" w:pos="7371"/>
              </w:tabs>
              <w:bidi/>
              <w:spacing w:after="0" w:line="240" w:lineRule="auto"/>
              <w:jc w:val="center"/>
              <w:rPr>
                <w:ins w:id="11963" w:author="Mohsen Jafarinejad" w:date="2019-05-04T11:47:00Z"/>
                <w:rFonts w:ascii="Times New Roman" w:eastAsia="Times New Roman" w:hAnsi="Times New Roman" w:cs="Times New Roman"/>
                <w:color w:val="000000"/>
                <w:sz w:val="28"/>
                <w:szCs w:val="28"/>
              </w:rPr>
            </w:pPr>
            <w:ins w:id="11964" w:author="Mohsen Jafarinejad" w:date="2019-05-04T11:47:00Z">
              <w:r w:rsidRPr="00375E02">
                <w:rPr>
                  <w:rFonts w:ascii="Times New Roman" w:eastAsia="Times New Roman" w:hAnsi="Times New Roman" w:cs="Times New Roman"/>
                  <w:color w:val="000000"/>
                  <w:sz w:val="28"/>
                  <w:szCs w:val="28"/>
                  <w:rtl/>
                </w:rPr>
                <w:t>مقدار</w:t>
              </w:r>
            </w:ins>
          </w:p>
        </w:tc>
        <w:tc>
          <w:tcPr>
            <w:tcW w:w="2080" w:type="dxa"/>
            <w:tcBorders>
              <w:top w:val="single" w:sz="4" w:space="0" w:color="auto"/>
              <w:left w:val="nil"/>
              <w:bottom w:val="single" w:sz="4" w:space="0" w:color="auto"/>
              <w:right w:val="single" w:sz="4" w:space="0" w:color="auto"/>
            </w:tcBorders>
            <w:shd w:val="clear" w:color="000000" w:fill="8DB4E2"/>
            <w:noWrap/>
            <w:vAlign w:val="center"/>
            <w:hideMark/>
          </w:tcPr>
          <w:p w14:paraId="4852E320" w14:textId="77777777" w:rsidR="00C26563" w:rsidRPr="00375E02" w:rsidRDefault="00C26563" w:rsidP="00C26563">
            <w:pPr>
              <w:tabs>
                <w:tab w:val="left" w:pos="0"/>
                <w:tab w:val="left" w:pos="7371"/>
              </w:tabs>
              <w:bidi/>
              <w:spacing w:after="0" w:line="240" w:lineRule="auto"/>
              <w:jc w:val="center"/>
              <w:rPr>
                <w:ins w:id="11965" w:author="Mohsen Jafarinejad" w:date="2019-05-04T11:47:00Z"/>
                <w:rFonts w:ascii="Times New Roman" w:eastAsia="Times New Roman" w:hAnsi="Times New Roman" w:cs="Times New Roman"/>
                <w:color w:val="000000"/>
                <w:sz w:val="28"/>
                <w:szCs w:val="28"/>
              </w:rPr>
            </w:pPr>
            <w:ins w:id="11966" w:author="Mohsen Jafarinejad" w:date="2019-05-04T11:47:00Z">
              <w:r w:rsidRPr="00375E02">
                <w:rPr>
                  <w:rFonts w:ascii="Times New Roman" w:eastAsia="Times New Roman" w:hAnsi="Times New Roman" w:cs="Times New Roman"/>
                  <w:color w:val="000000"/>
                  <w:sz w:val="28"/>
                  <w:szCs w:val="28"/>
                  <w:rtl/>
                </w:rPr>
                <w:t>نماد</w:t>
              </w:r>
            </w:ins>
          </w:p>
        </w:tc>
        <w:tc>
          <w:tcPr>
            <w:tcW w:w="2080" w:type="dxa"/>
            <w:tcBorders>
              <w:top w:val="single" w:sz="4" w:space="0" w:color="auto"/>
              <w:left w:val="nil"/>
              <w:bottom w:val="single" w:sz="4" w:space="0" w:color="auto"/>
              <w:right w:val="single" w:sz="4" w:space="0" w:color="auto"/>
            </w:tcBorders>
            <w:shd w:val="clear" w:color="000000" w:fill="8DB4E2"/>
            <w:noWrap/>
            <w:vAlign w:val="center"/>
            <w:hideMark/>
          </w:tcPr>
          <w:p w14:paraId="2EE00B9B" w14:textId="77777777" w:rsidR="00C26563" w:rsidRPr="00375E02" w:rsidRDefault="00C26563" w:rsidP="00C26563">
            <w:pPr>
              <w:tabs>
                <w:tab w:val="left" w:pos="0"/>
                <w:tab w:val="left" w:pos="7371"/>
              </w:tabs>
              <w:bidi/>
              <w:spacing w:after="0" w:line="240" w:lineRule="auto"/>
              <w:jc w:val="center"/>
              <w:rPr>
                <w:ins w:id="11967" w:author="Mohsen Jafarinejad" w:date="2019-05-04T11:47:00Z"/>
                <w:rFonts w:ascii="Times New Roman" w:eastAsia="Times New Roman" w:hAnsi="Times New Roman" w:cs="Times New Roman"/>
                <w:color w:val="000000"/>
                <w:sz w:val="28"/>
                <w:szCs w:val="28"/>
              </w:rPr>
            </w:pPr>
            <w:ins w:id="11968" w:author="Mohsen Jafarinejad" w:date="2019-05-04T11:47:00Z">
              <w:r w:rsidRPr="00375E02">
                <w:rPr>
                  <w:rFonts w:ascii="Times New Roman" w:eastAsia="Times New Roman" w:hAnsi="Times New Roman" w:cs="Times New Roman"/>
                  <w:color w:val="000000"/>
                  <w:sz w:val="28"/>
                  <w:szCs w:val="28"/>
                  <w:rtl/>
                </w:rPr>
                <w:t>توضیحات</w:t>
              </w:r>
            </w:ins>
          </w:p>
        </w:tc>
      </w:tr>
      <w:tr w:rsidR="00C26563" w:rsidRPr="00375E02" w14:paraId="45BEE539" w14:textId="77777777" w:rsidTr="00C26563">
        <w:trPr>
          <w:trHeight w:val="564"/>
          <w:jc w:val="center"/>
          <w:ins w:id="11969" w:author="Mohsen Jafarinejad" w:date="2019-05-04T11:47:00Z"/>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3CB4AFE9" w14:textId="77777777" w:rsidR="00C26563" w:rsidRPr="00375E02" w:rsidRDefault="00C26563">
            <w:pPr>
              <w:tabs>
                <w:tab w:val="left" w:pos="0"/>
                <w:tab w:val="left" w:pos="7371"/>
              </w:tabs>
              <w:spacing w:after="0" w:line="240" w:lineRule="auto"/>
              <w:jc w:val="center"/>
              <w:rPr>
                <w:ins w:id="11970" w:author="Mohsen Jafarinejad" w:date="2019-05-04T11:47:00Z"/>
                <w:rFonts w:asciiTheme="majorBidi" w:eastAsia="Times New Roman" w:hAnsiTheme="majorBidi" w:cstheme="majorBidi"/>
                <w:color w:val="000000"/>
                <w:sz w:val="24"/>
                <w:szCs w:val="24"/>
              </w:rPr>
            </w:pPr>
            <w:ins w:id="11971" w:author="Mohsen Jafarinejad" w:date="2019-05-04T11:47:00Z">
              <w:r w:rsidRPr="00412621">
                <w:rPr>
                  <w:rFonts w:asciiTheme="majorBidi" w:eastAsia="Times New Roman" w:hAnsiTheme="majorBidi" w:cstheme="majorBidi"/>
                  <w:color w:val="000000"/>
                  <w:sz w:val="24"/>
                  <w:szCs w:val="24"/>
                </w:rPr>
                <w:t>0.82</w:t>
              </w:r>
            </w:ins>
          </w:p>
        </w:tc>
        <w:tc>
          <w:tcPr>
            <w:tcW w:w="2080" w:type="dxa"/>
            <w:tcBorders>
              <w:top w:val="nil"/>
              <w:left w:val="nil"/>
              <w:bottom w:val="single" w:sz="4" w:space="0" w:color="auto"/>
              <w:right w:val="single" w:sz="4" w:space="0" w:color="auto"/>
            </w:tcBorders>
            <w:shd w:val="clear" w:color="auto" w:fill="auto"/>
            <w:noWrap/>
            <w:vAlign w:val="center"/>
            <w:hideMark/>
          </w:tcPr>
          <w:p w14:paraId="7ACD444C" w14:textId="77777777" w:rsidR="00C26563" w:rsidRPr="00375E02" w:rsidRDefault="00C26563">
            <w:pPr>
              <w:tabs>
                <w:tab w:val="left" w:pos="0"/>
                <w:tab w:val="left" w:pos="7371"/>
              </w:tabs>
              <w:spacing w:after="0" w:line="240" w:lineRule="auto"/>
              <w:jc w:val="center"/>
              <w:rPr>
                <w:ins w:id="11972" w:author="Mohsen Jafarinejad" w:date="2019-05-04T11:47:00Z"/>
                <w:rFonts w:asciiTheme="majorBidi" w:eastAsia="Times New Roman" w:hAnsiTheme="majorBidi" w:cstheme="majorBidi"/>
                <w:color w:val="000000"/>
              </w:rPr>
            </w:pPr>
            <w:ins w:id="11973" w:author="Mohsen Jafarinejad" w:date="2019-05-04T11:47:00Z">
              <w:r w:rsidRPr="00412621">
                <w:rPr>
                  <w:rFonts w:asciiTheme="majorBidi" w:eastAsia="Times New Roman" w:hAnsiTheme="majorBidi" w:cstheme="majorBidi"/>
                  <w:color w:val="000000"/>
                  <w:position w:val="-12"/>
                </w:rPr>
                <w:object w:dxaOrig="639" w:dyaOrig="360" w14:anchorId="7DA2A6E1">
                  <v:shape id="_x0000_i1154" type="#_x0000_t75" style="width:31.15pt;height:18.25pt" o:ole="">
                    <v:imagedata r:id="rId313" o:title=""/>
                  </v:shape>
                  <o:OLEObject Type="Embed" ProgID="Equation.DSMT4" ShapeID="_x0000_i1154" DrawAspect="Content" ObjectID="_1620276749" r:id="rId314"/>
                </w:object>
              </w:r>
            </w:ins>
          </w:p>
        </w:tc>
        <w:tc>
          <w:tcPr>
            <w:tcW w:w="2080" w:type="dxa"/>
            <w:tcBorders>
              <w:top w:val="nil"/>
              <w:left w:val="nil"/>
              <w:bottom w:val="single" w:sz="4" w:space="0" w:color="auto"/>
              <w:right w:val="single" w:sz="4" w:space="0" w:color="auto"/>
            </w:tcBorders>
            <w:shd w:val="clear" w:color="auto" w:fill="auto"/>
            <w:noWrap/>
            <w:vAlign w:val="center"/>
            <w:hideMark/>
          </w:tcPr>
          <w:p w14:paraId="2FC222D4" w14:textId="77777777" w:rsidR="00C26563" w:rsidRPr="00375E02" w:rsidRDefault="00C26563">
            <w:pPr>
              <w:tabs>
                <w:tab w:val="left" w:pos="0"/>
                <w:tab w:val="left" w:pos="7371"/>
              </w:tabs>
              <w:spacing w:after="0" w:line="240" w:lineRule="auto"/>
              <w:jc w:val="center"/>
              <w:rPr>
                <w:ins w:id="11974" w:author="Mohsen Jafarinejad" w:date="2019-05-04T11:47:00Z"/>
                <w:rFonts w:ascii="Calibri" w:eastAsia="Times New Roman" w:hAnsi="Calibri" w:cs="B Zar"/>
                <w:color w:val="000000"/>
                <w:sz w:val="24"/>
                <w:szCs w:val="24"/>
                <w:rtl/>
                <w:lang w:bidi="fa-IR"/>
              </w:rPr>
            </w:pPr>
            <w:ins w:id="11975" w:author="Mohsen Jafarinejad" w:date="2019-05-04T11:47:00Z">
              <w:r w:rsidRPr="00412621">
                <w:rPr>
                  <w:rFonts w:ascii="Calibri" w:eastAsia="Times New Roman" w:hAnsi="Calibri" w:cs="B Zar" w:hint="cs"/>
                  <w:color w:val="000000"/>
                  <w:sz w:val="24"/>
                  <w:szCs w:val="24"/>
                  <w:rtl/>
                  <w:lang w:bidi="fa-IR"/>
                </w:rPr>
                <w:t>ولتاژ ترمودینامیکی یا ولتاژ مدار باز</w:t>
              </w:r>
            </w:ins>
          </w:p>
        </w:tc>
      </w:tr>
      <w:tr w:rsidR="00C26563" w:rsidRPr="00375E02" w14:paraId="2FA12BD1" w14:textId="77777777" w:rsidTr="00C26563">
        <w:trPr>
          <w:trHeight w:val="605"/>
          <w:jc w:val="center"/>
          <w:ins w:id="11976" w:author="Mohsen Jafarinejad" w:date="2019-05-04T11:47:00Z"/>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476C9D1D" w14:textId="77777777" w:rsidR="00C26563" w:rsidRPr="00375E02" w:rsidRDefault="00C26563">
            <w:pPr>
              <w:tabs>
                <w:tab w:val="left" w:pos="0"/>
                <w:tab w:val="left" w:pos="7371"/>
              </w:tabs>
              <w:spacing w:after="0" w:line="240" w:lineRule="auto"/>
              <w:jc w:val="center"/>
              <w:rPr>
                <w:ins w:id="11977" w:author="Mohsen Jafarinejad" w:date="2019-05-04T11:47:00Z"/>
                <w:rFonts w:asciiTheme="majorBidi" w:eastAsia="Times New Roman" w:hAnsiTheme="majorBidi" w:cstheme="majorBidi"/>
                <w:color w:val="000000"/>
                <w:sz w:val="24"/>
                <w:szCs w:val="24"/>
              </w:rPr>
            </w:pPr>
            <w:ins w:id="11978" w:author="Mohsen Jafarinejad" w:date="2019-05-04T11:47:00Z">
              <w:r w:rsidRPr="00412621">
                <w:rPr>
                  <w:rFonts w:asciiTheme="majorBidi" w:eastAsia="Times New Roman" w:hAnsiTheme="majorBidi" w:cstheme="majorBidi"/>
                  <w:color w:val="000000"/>
                  <w:sz w:val="24"/>
                  <w:szCs w:val="24"/>
                </w:rPr>
                <w:t>0.</w:t>
              </w:r>
              <w:r>
                <w:rPr>
                  <w:rFonts w:asciiTheme="majorBidi" w:eastAsia="Times New Roman" w:hAnsiTheme="majorBidi" w:cstheme="majorBidi"/>
                  <w:color w:val="000000"/>
                  <w:sz w:val="24"/>
                  <w:szCs w:val="24"/>
                </w:rPr>
                <w:t>055</w:t>
              </w:r>
            </w:ins>
          </w:p>
        </w:tc>
        <w:tc>
          <w:tcPr>
            <w:tcW w:w="2080" w:type="dxa"/>
            <w:tcBorders>
              <w:top w:val="nil"/>
              <w:left w:val="nil"/>
              <w:bottom w:val="single" w:sz="4" w:space="0" w:color="auto"/>
              <w:right w:val="single" w:sz="4" w:space="0" w:color="auto"/>
            </w:tcBorders>
            <w:shd w:val="clear" w:color="auto" w:fill="auto"/>
            <w:noWrap/>
            <w:vAlign w:val="center"/>
            <w:hideMark/>
          </w:tcPr>
          <w:p w14:paraId="2CD44079" w14:textId="77777777" w:rsidR="00C26563" w:rsidRPr="00375E02" w:rsidRDefault="00C26563">
            <w:pPr>
              <w:tabs>
                <w:tab w:val="left" w:pos="0"/>
                <w:tab w:val="left" w:pos="7371"/>
              </w:tabs>
              <w:spacing w:after="0" w:line="240" w:lineRule="auto"/>
              <w:jc w:val="center"/>
              <w:rPr>
                <w:ins w:id="11979" w:author="Mohsen Jafarinejad" w:date="2019-05-04T11:47:00Z"/>
                <w:rFonts w:asciiTheme="majorBidi" w:eastAsia="Times New Roman" w:hAnsiTheme="majorBidi" w:cstheme="majorBidi"/>
                <w:color w:val="000000"/>
              </w:rPr>
            </w:pPr>
            <w:ins w:id="11980" w:author="Mohsen Jafarinejad" w:date="2019-05-04T11:47:00Z">
              <w:r w:rsidRPr="00412621">
                <w:rPr>
                  <w:rFonts w:asciiTheme="majorBidi" w:eastAsia="Times New Roman" w:hAnsiTheme="majorBidi" w:cstheme="majorBidi"/>
                  <w:color w:val="000000"/>
                  <w:position w:val="-12"/>
                </w:rPr>
                <w:object w:dxaOrig="300" w:dyaOrig="360" w14:anchorId="63E8FDB2">
                  <v:shape id="_x0000_i1155" type="#_x0000_t75" style="width:15.05pt;height:18.25pt" o:ole="">
                    <v:imagedata r:id="rId315" o:title=""/>
                  </v:shape>
                  <o:OLEObject Type="Embed" ProgID="Equation.DSMT4" ShapeID="_x0000_i1155" DrawAspect="Content" ObjectID="_1620276750" r:id="rId316"/>
                </w:object>
              </w:r>
            </w:ins>
          </w:p>
        </w:tc>
        <w:tc>
          <w:tcPr>
            <w:tcW w:w="2080" w:type="dxa"/>
            <w:tcBorders>
              <w:top w:val="nil"/>
              <w:left w:val="nil"/>
              <w:bottom w:val="single" w:sz="4" w:space="0" w:color="auto"/>
              <w:right w:val="single" w:sz="4" w:space="0" w:color="auto"/>
            </w:tcBorders>
            <w:shd w:val="clear" w:color="auto" w:fill="auto"/>
            <w:noWrap/>
            <w:vAlign w:val="center"/>
            <w:hideMark/>
          </w:tcPr>
          <w:p w14:paraId="65BA1AC0" w14:textId="77777777" w:rsidR="00C26563" w:rsidRPr="00375E02" w:rsidRDefault="00C26563">
            <w:pPr>
              <w:tabs>
                <w:tab w:val="left" w:pos="0"/>
                <w:tab w:val="left" w:pos="7371"/>
              </w:tabs>
              <w:spacing w:after="0" w:line="240" w:lineRule="auto"/>
              <w:jc w:val="center"/>
              <w:rPr>
                <w:ins w:id="11981" w:author="Mohsen Jafarinejad" w:date="2019-05-04T11:47:00Z"/>
                <w:rFonts w:ascii="Calibri" w:eastAsia="Times New Roman" w:hAnsi="Calibri" w:cs="B Zar"/>
                <w:color w:val="000000"/>
                <w:sz w:val="24"/>
                <w:szCs w:val="24"/>
                <w:rtl/>
                <w:lang w:bidi="fa-IR"/>
              </w:rPr>
            </w:pPr>
            <w:ins w:id="11982" w:author="Mohsen Jafarinejad" w:date="2019-05-04T11:47:00Z">
              <w:r w:rsidRPr="00412621">
                <w:rPr>
                  <w:rFonts w:ascii="Calibri" w:eastAsia="Times New Roman" w:hAnsi="Calibri" w:cs="B Zar" w:hint="cs"/>
                  <w:color w:val="000000"/>
                  <w:sz w:val="24"/>
                  <w:szCs w:val="24"/>
                  <w:rtl/>
                  <w:lang w:bidi="fa-IR"/>
                </w:rPr>
                <w:t>ثابت افت پتانسیل فعال سازی آند</w:t>
              </w:r>
            </w:ins>
          </w:p>
        </w:tc>
      </w:tr>
      <w:tr w:rsidR="00C26563" w:rsidRPr="00375E02" w14:paraId="072DDF21" w14:textId="77777777" w:rsidTr="00C26563">
        <w:trPr>
          <w:trHeight w:val="675"/>
          <w:jc w:val="center"/>
          <w:ins w:id="11983" w:author="Mohsen Jafarinejad" w:date="2019-05-04T11:47:00Z"/>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551AB243" w14:textId="77777777" w:rsidR="00C26563" w:rsidRPr="009751A6" w:rsidRDefault="00C26563">
            <w:pPr>
              <w:tabs>
                <w:tab w:val="left" w:pos="0"/>
                <w:tab w:val="left" w:pos="7371"/>
              </w:tabs>
              <w:spacing w:after="0" w:line="240" w:lineRule="auto"/>
              <w:jc w:val="center"/>
              <w:rPr>
                <w:ins w:id="11984" w:author="Mohsen Jafarinejad" w:date="2019-05-04T11:47:00Z"/>
                <w:rFonts w:asciiTheme="majorBidi" w:eastAsia="Times New Roman" w:hAnsiTheme="majorBidi" w:cstheme="majorBidi"/>
                <w:color w:val="000000"/>
                <w:sz w:val="24"/>
                <w:szCs w:val="24"/>
              </w:rPr>
            </w:pPr>
            <w:ins w:id="11985" w:author="Mohsen Jafarinejad" w:date="2019-05-04T11:47:00Z">
              <w:r w:rsidRPr="009751A6">
                <w:rPr>
                  <w:rFonts w:asciiTheme="majorBidi" w:eastAsia="Times New Roman" w:hAnsiTheme="majorBidi" w:cstheme="majorBidi"/>
                  <w:color w:val="000000"/>
                  <w:sz w:val="24"/>
                  <w:szCs w:val="24"/>
                </w:rPr>
                <w:t>5</w:t>
              </w:r>
              <w:r w:rsidRPr="009751A6">
                <w:rPr>
                  <w:rFonts w:asciiTheme="majorBidi" w:eastAsia="Times New Roman" w:hAnsiTheme="majorBidi" w:cstheme="majorBidi"/>
                  <w:color w:val="000000"/>
                  <w:sz w:val="20"/>
                  <w:szCs w:val="20"/>
                </w:rPr>
                <w:t>E</w:t>
              </w:r>
              <w:r w:rsidRPr="009751A6">
                <w:rPr>
                  <w:rFonts w:asciiTheme="majorBidi" w:eastAsia="Times New Roman" w:hAnsiTheme="majorBidi" w:cstheme="majorBidi"/>
                  <w:color w:val="000000"/>
                  <w:sz w:val="24"/>
                  <w:szCs w:val="24"/>
                </w:rPr>
                <w:t>-7</w:t>
              </w:r>
            </w:ins>
          </w:p>
        </w:tc>
        <w:tc>
          <w:tcPr>
            <w:tcW w:w="2080" w:type="dxa"/>
            <w:tcBorders>
              <w:top w:val="nil"/>
              <w:left w:val="nil"/>
              <w:bottom w:val="single" w:sz="4" w:space="0" w:color="auto"/>
              <w:right w:val="single" w:sz="4" w:space="0" w:color="auto"/>
            </w:tcBorders>
            <w:shd w:val="clear" w:color="auto" w:fill="auto"/>
            <w:noWrap/>
            <w:vAlign w:val="center"/>
            <w:hideMark/>
          </w:tcPr>
          <w:p w14:paraId="7C359D29" w14:textId="77777777" w:rsidR="00C26563" w:rsidRPr="00375E02" w:rsidRDefault="00C26563">
            <w:pPr>
              <w:tabs>
                <w:tab w:val="left" w:pos="0"/>
                <w:tab w:val="left" w:pos="7371"/>
              </w:tabs>
              <w:spacing w:after="0" w:line="240" w:lineRule="auto"/>
              <w:jc w:val="center"/>
              <w:rPr>
                <w:ins w:id="11986" w:author="Mohsen Jafarinejad" w:date="2019-05-04T11:47:00Z"/>
                <w:rFonts w:asciiTheme="majorBidi" w:eastAsia="Times New Roman" w:hAnsiTheme="majorBidi" w:cstheme="majorBidi"/>
                <w:color w:val="000000"/>
              </w:rPr>
            </w:pPr>
            <w:ins w:id="11987" w:author="Mohsen Jafarinejad" w:date="2019-05-04T11:47:00Z">
              <w:r w:rsidRPr="00412621">
                <w:rPr>
                  <w:rFonts w:asciiTheme="majorBidi" w:eastAsia="Times New Roman" w:hAnsiTheme="majorBidi" w:cstheme="majorBidi"/>
                  <w:color w:val="000000"/>
                  <w:position w:val="-12"/>
                </w:rPr>
                <w:object w:dxaOrig="340" w:dyaOrig="360" w14:anchorId="7C598E85">
                  <v:shape id="_x0000_i1156" type="#_x0000_t75" style="width:18.25pt;height:18.25pt" o:ole="">
                    <v:imagedata r:id="rId317" o:title=""/>
                  </v:shape>
                  <o:OLEObject Type="Embed" ProgID="Equation.DSMT4" ShapeID="_x0000_i1156" DrawAspect="Content" ObjectID="_1620276751" r:id="rId318"/>
                </w:object>
              </w:r>
            </w:ins>
          </w:p>
        </w:tc>
        <w:tc>
          <w:tcPr>
            <w:tcW w:w="2080" w:type="dxa"/>
            <w:tcBorders>
              <w:top w:val="nil"/>
              <w:left w:val="nil"/>
              <w:bottom w:val="single" w:sz="4" w:space="0" w:color="auto"/>
              <w:right w:val="single" w:sz="4" w:space="0" w:color="auto"/>
            </w:tcBorders>
            <w:shd w:val="clear" w:color="auto" w:fill="auto"/>
            <w:noWrap/>
            <w:vAlign w:val="center"/>
            <w:hideMark/>
          </w:tcPr>
          <w:p w14:paraId="2FDB3285" w14:textId="77777777" w:rsidR="00C26563" w:rsidRPr="009751A6" w:rsidRDefault="00C26563">
            <w:pPr>
              <w:tabs>
                <w:tab w:val="left" w:pos="0"/>
                <w:tab w:val="left" w:pos="7371"/>
              </w:tabs>
              <w:spacing w:after="0" w:line="240" w:lineRule="auto"/>
              <w:jc w:val="center"/>
              <w:rPr>
                <w:ins w:id="11988" w:author="Mohsen Jafarinejad" w:date="2019-05-04T11:47:00Z"/>
                <w:rFonts w:ascii="Calibri" w:eastAsia="Times New Roman" w:hAnsi="Calibri" w:cs="B Zar"/>
                <w:color w:val="000000"/>
                <w:sz w:val="24"/>
                <w:szCs w:val="24"/>
                <w:rtl/>
                <w:lang w:bidi="fa-IR"/>
              </w:rPr>
            </w:pPr>
            <w:ins w:id="11989" w:author="Mohsen Jafarinejad" w:date="2019-05-04T11:47:00Z">
              <w:r w:rsidRPr="009751A6">
                <w:rPr>
                  <w:rFonts w:ascii="Calibri" w:eastAsia="Times New Roman" w:hAnsi="Calibri" w:cs="B Zar" w:hint="cs"/>
                  <w:color w:val="000000"/>
                  <w:sz w:val="24"/>
                  <w:szCs w:val="24"/>
                  <w:rtl/>
                  <w:lang w:bidi="fa-IR"/>
                </w:rPr>
                <w:t>چگالی جریان تبادلی آند</w:t>
              </w:r>
            </w:ins>
          </w:p>
        </w:tc>
      </w:tr>
      <w:tr w:rsidR="00C26563" w:rsidRPr="00375E02" w14:paraId="7EAF69A0" w14:textId="77777777" w:rsidTr="00572EA0">
        <w:tblPrEx>
          <w:tblW w:w="6240" w:type="dxa"/>
          <w:jc w:val="center"/>
          <w:tblPrExChange w:id="11990" w:author="Mohsen Jafarinejad" w:date="2019-05-08T14:35:00Z">
            <w:tblPrEx>
              <w:tblW w:w="6240" w:type="dxa"/>
              <w:jc w:val="center"/>
            </w:tblPrEx>
          </w:tblPrExChange>
        </w:tblPrEx>
        <w:trPr>
          <w:trHeight w:val="670"/>
          <w:jc w:val="center"/>
          <w:ins w:id="11991" w:author="Mohsen Jafarinejad" w:date="2019-05-04T11:47:00Z"/>
          <w:trPrChange w:id="11992" w:author="Mohsen Jafarinejad" w:date="2019-05-08T14:35:00Z">
            <w:trPr>
              <w:trHeight w:val="675"/>
              <w:jc w:val="center"/>
            </w:trPr>
          </w:trPrChange>
        </w:trPr>
        <w:tc>
          <w:tcPr>
            <w:tcW w:w="2080" w:type="dxa"/>
            <w:tcBorders>
              <w:top w:val="nil"/>
              <w:left w:val="single" w:sz="4" w:space="0" w:color="auto"/>
              <w:bottom w:val="single" w:sz="4" w:space="0" w:color="auto"/>
              <w:right w:val="single" w:sz="4" w:space="0" w:color="auto"/>
            </w:tcBorders>
            <w:shd w:val="clear" w:color="auto" w:fill="auto"/>
            <w:noWrap/>
            <w:vAlign w:val="center"/>
            <w:hideMark/>
            <w:tcPrChange w:id="11993" w:author="Mohsen Jafarinejad" w:date="2019-05-08T14:35:00Z">
              <w:tcPr>
                <w:tcW w:w="208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05D59B0E" w14:textId="77777777" w:rsidR="00C26563" w:rsidRPr="00375E02" w:rsidRDefault="00C26563">
            <w:pPr>
              <w:tabs>
                <w:tab w:val="left" w:pos="0"/>
                <w:tab w:val="left" w:pos="7371"/>
              </w:tabs>
              <w:spacing w:after="0" w:line="240" w:lineRule="auto"/>
              <w:jc w:val="center"/>
              <w:rPr>
                <w:ins w:id="11994" w:author="Mohsen Jafarinejad" w:date="2019-05-04T11:47:00Z"/>
                <w:rFonts w:asciiTheme="majorBidi" w:eastAsia="Times New Roman" w:hAnsiTheme="majorBidi" w:cstheme="majorBidi"/>
                <w:color w:val="000000"/>
                <w:sz w:val="24"/>
                <w:szCs w:val="24"/>
              </w:rPr>
            </w:pPr>
            <w:ins w:id="11995" w:author="Mohsen Jafarinejad" w:date="2019-05-04T11:47:00Z">
              <w:r w:rsidRPr="00412621">
                <w:rPr>
                  <w:rFonts w:asciiTheme="majorBidi" w:eastAsia="Times New Roman" w:hAnsiTheme="majorBidi" w:cstheme="majorBidi"/>
                  <w:color w:val="000000"/>
                  <w:sz w:val="24"/>
                  <w:szCs w:val="24"/>
                </w:rPr>
                <w:t>0.</w:t>
              </w:r>
              <w:r>
                <w:rPr>
                  <w:rFonts w:asciiTheme="majorBidi" w:eastAsia="Times New Roman" w:hAnsiTheme="majorBidi" w:cstheme="majorBidi"/>
                  <w:color w:val="000000"/>
                  <w:sz w:val="24"/>
                  <w:szCs w:val="24"/>
                </w:rPr>
                <w:t>028</w:t>
              </w:r>
            </w:ins>
          </w:p>
        </w:tc>
        <w:tc>
          <w:tcPr>
            <w:tcW w:w="2080" w:type="dxa"/>
            <w:tcBorders>
              <w:top w:val="nil"/>
              <w:left w:val="nil"/>
              <w:bottom w:val="single" w:sz="4" w:space="0" w:color="auto"/>
              <w:right w:val="single" w:sz="4" w:space="0" w:color="auto"/>
            </w:tcBorders>
            <w:shd w:val="clear" w:color="auto" w:fill="auto"/>
            <w:noWrap/>
            <w:vAlign w:val="center"/>
            <w:hideMark/>
            <w:tcPrChange w:id="11996" w:author="Mohsen Jafarinejad" w:date="2019-05-08T14:35:00Z">
              <w:tcPr>
                <w:tcW w:w="2080" w:type="dxa"/>
                <w:tcBorders>
                  <w:top w:val="nil"/>
                  <w:left w:val="nil"/>
                  <w:bottom w:val="single" w:sz="4" w:space="0" w:color="auto"/>
                  <w:right w:val="single" w:sz="4" w:space="0" w:color="auto"/>
                </w:tcBorders>
                <w:shd w:val="clear" w:color="auto" w:fill="auto"/>
                <w:noWrap/>
                <w:vAlign w:val="center"/>
                <w:hideMark/>
              </w:tcPr>
            </w:tcPrChange>
          </w:tcPr>
          <w:p w14:paraId="6EAA260D" w14:textId="77777777" w:rsidR="00C26563" w:rsidRPr="00375E02" w:rsidRDefault="00C26563">
            <w:pPr>
              <w:tabs>
                <w:tab w:val="left" w:pos="0"/>
                <w:tab w:val="left" w:pos="7371"/>
              </w:tabs>
              <w:spacing w:after="0" w:line="240" w:lineRule="auto"/>
              <w:jc w:val="center"/>
              <w:rPr>
                <w:ins w:id="11997" w:author="Mohsen Jafarinejad" w:date="2019-05-04T11:47:00Z"/>
                <w:rFonts w:asciiTheme="majorBidi" w:eastAsia="Times New Roman" w:hAnsiTheme="majorBidi" w:cstheme="majorBidi"/>
                <w:color w:val="000000"/>
              </w:rPr>
            </w:pPr>
            <w:ins w:id="11998" w:author="Mohsen Jafarinejad" w:date="2019-05-04T11:47:00Z">
              <w:r w:rsidRPr="00412621">
                <w:rPr>
                  <w:rFonts w:asciiTheme="majorBidi" w:eastAsia="Times New Roman" w:hAnsiTheme="majorBidi" w:cstheme="majorBidi"/>
                  <w:color w:val="000000"/>
                  <w:position w:val="-12"/>
                </w:rPr>
                <w:object w:dxaOrig="300" w:dyaOrig="360" w14:anchorId="12BD83FF">
                  <v:shape id="_x0000_i1157" type="#_x0000_t75" style="width:15.05pt;height:18.25pt" o:ole="">
                    <v:imagedata r:id="rId319" o:title=""/>
                  </v:shape>
                  <o:OLEObject Type="Embed" ProgID="Equation.DSMT4" ShapeID="_x0000_i1157" DrawAspect="Content" ObjectID="_1620276752" r:id="rId320"/>
                </w:object>
              </w:r>
            </w:ins>
          </w:p>
        </w:tc>
        <w:tc>
          <w:tcPr>
            <w:tcW w:w="2080" w:type="dxa"/>
            <w:tcBorders>
              <w:top w:val="nil"/>
              <w:left w:val="nil"/>
              <w:bottom w:val="single" w:sz="4" w:space="0" w:color="auto"/>
              <w:right w:val="single" w:sz="4" w:space="0" w:color="auto"/>
            </w:tcBorders>
            <w:shd w:val="clear" w:color="auto" w:fill="auto"/>
            <w:noWrap/>
            <w:vAlign w:val="center"/>
            <w:hideMark/>
            <w:tcPrChange w:id="11999" w:author="Mohsen Jafarinejad" w:date="2019-05-08T14:35:00Z">
              <w:tcPr>
                <w:tcW w:w="2080" w:type="dxa"/>
                <w:tcBorders>
                  <w:top w:val="nil"/>
                  <w:left w:val="nil"/>
                  <w:bottom w:val="single" w:sz="4" w:space="0" w:color="auto"/>
                  <w:right w:val="single" w:sz="4" w:space="0" w:color="auto"/>
                </w:tcBorders>
                <w:shd w:val="clear" w:color="auto" w:fill="auto"/>
                <w:noWrap/>
                <w:vAlign w:val="center"/>
                <w:hideMark/>
              </w:tcPr>
            </w:tcPrChange>
          </w:tcPr>
          <w:p w14:paraId="1082A2E2" w14:textId="77777777" w:rsidR="00C26563" w:rsidRPr="00375E02" w:rsidRDefault="00C26563">
            <w:pPr>
              <w:tabs>
                <w:tab w:val="left" w:pos="0"/>
                <w:tab w:val="left" w:pos="7371"/>
              </w:tabs>
              <w:spacing w:after="0" w:line="240" w:lineRule="auto"/>
              <w:jc w:val="center"/>
              <w:rPr>
                <w:ins w:id="12000" w:author="Mohsen Jafarinejad" w:date="2019-05-04T11:47:00Z"/>
                <w:rFonts w:ascii="Calibri" w:eastAsia="Times New Roman" w:hAnsi="Calibri" w:cs="B Zar"/>
                <w:color w:val="000000"/>
                <w:sz w:val="24"/>
                <w:szCs w:val="24"/>
              </w:rPr>
            </w:pPr>
            <w:ins w:id="12001" w:author="Mohsen Jafarinejad" w:date="2019-05-04T11:47:00Z">
              <w:r w:rsidRPr="00412621">
                <w:rPr>
                  <w:rFonts w:ascii="Calibri" w:eastAsia="Times New Roman" w:hAnsi="Calibri" w:cs="B Zar" w:hint="cs"/>
                  <w:color w:val="000000"/>
                  <w:sz w:val="24"/>
                  <w:szCs w:val="24"/>
                  <w:rtl/>
                  <w:lang w:bidi="fa-IR"/>
                </w:rPr>
                <w:t>ثابت افت پتانسیل فعال سازی کاتد</w:t>
              </w:r>
            </w:ins>
          </w:p>
        </w:tc>
      </w:tr>
      <w:tr w:rsidR="00C26563" w:rsidRPr="00375E02" w14:paraId="11FDCEEF" w14:textId="77777777" w:rsidTr="00572EA0">
        <w:tblPrEx>
          <w:tblW w:w="6240" w:type="dxa"/>
          <w:jc w:val="center"/>
          <w:tblPrExChange w:id="12002" w:author="Mohsen Jafarinejad" w:date="2019-05-08T14:35:00Z">
            <w:tblPrEx>
              <w:tblW w:w="6240" w:type="dxa"/>
              <w:jc w:val="center"/>
            </w:tblPrEx>
          </w:tblPrExChange>
        </w:tblPrEx>
        <w:trPr>
          <w:trHeight w:val="568"/>
          <w:jc w:val="center"/>
          <w:ins w:id="12003" w:author="Mohsen Jafarinejad" w:date="2019-05-04T11:47:00Z"/>
          <w:trPrChange w:id="12004" w:author="Mohsen Jafarinejad" w:date="2019-05-08T14:35:00Z">
            <w:trPr>
              <w:trHeight w:val="675"/>
              <w:jc w:val="center"/>
            </w:trPr>
          </w:trPrChange>
        </w:trPr>
        <w:tc>
          <w:tcPr>
            <w:tcW w:w="2080" w:type="dxa"/>
            <w:tcBorders>
              <w:top w:val="nil"/>
              <w:left w:val="single" w:sz="4" w:space="0" w:color="auto"/>
              <w:bottom w:val="single" w:sz="4" w:space="0" w:color="auto"/>
              <w:right w:val="single" w:sz="4" w:space="0" w:color="auto"/>
            </w:tcBorders>
            <w:shd w:val="clear" w:color="auto" w:fill="auto"/>
            <w:noWrap/>
            <w:vAlign w:val="center"/>
            <w:hideMark/>
            <w:tcPrChange w:id="12005" w:author="Mohsen Jafarinejad" w:date="2019-05-08T14:35:00Z">
              <w:tcPr>
                <w:tcW w:w="208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2A7421CD" w14:textId="77777777" w:rsidR="00C26563" w:rsidRPr="00375E02" w:rsidRDefault="00C26563">
            <w:pPr>
              <w:tabs>
                <w:tab w:val="left" w:pos="0"/>
                <w:tab w:val="left" w:pos="7371"/>
              </w:tabs>
              <w:spacing w:after="0" w:line="240" w:lineRule="auto"/>
              <w:jc w:val="center"/>
              <w:rPr>
                <w:ins w:id="12006" w:author="Mohsen Jafarinejad" w:date="2019-05-04T11:47:00Z"/>
                <w:rFonts w:asciiTheme="majorBidi" w:eastAsia="Times New Roman" w:hAnsiTheme="majorBidi" w:cstheme="majorBidi"/>
                <w:color w:val="000000"/>
                <w:sz w:val="24"/>
                <w:szCs w:val="24"/>
              </w:rPr>
            </w:pPr>
            <w:ins w:id="12007" w:author="Mohsen Jafarinejad" w:date="2019-05-04T11:47:00Z">
              <w:r>
                <w:rPr>
                  <w:rFonts w:asciiTheme="majorBidi" w:eastAsia="Times New Roman" w:hAnsiTheme="majorBidi" w:cstheme="majorBidi"/>
                  <w:color w:val="000000"/>
                  <w:sz w:val="24"/>
                  <w:szCs w:val="24"/>
                </w:rPr>
                <w:t>5</w:t>
              </w:r>
              <w:r w:rsidRPr="009751A6">
                <w:rPr>
                  <w:rFonts w:asciiTheme="majorBidi" w:eastAsia="Times New Roman" w:hAnsiTheme="majorBidi" w:cstheme="majorBidi"/>
                  <w:color w:val="000000"/>
                  <w:sz w:val="20"/>
                  <w:szCs w:val="20"/>
                </w:rPr>
                <w:t>E</w:t>
              </w:r>
              <w:r>
                <w:rPr>
                  <w:rFonts w:asciiTheme="majorBidi" w:eastAsia="Times New Roman" w:hAnsiTheme="majorBidi" w:cstheme="majorBidi"/>
                  <w:color w:val="000000"/>
                  <w:sz w:val="24"/>
                  <w:szCs w:val="24"/>
                </w:rPr>
                <w:t>-3</w:t>
              </w:r>
            </w:ins>
          </w:p>
        </w:tc>
        <w:tc>
          <w:tcPr>
            <w:tcW w:w="2080" w:type="dxa"/>
            <w:tcBorders>
              <w:top w:val="nil"/>
              <w:left w:val="nil"/>
              <w:bottom w:val="single" w:sz="4" w:space="0" w:color="auto"/>
              <w:right w:val="single" w:sz="4" w:space="0" w:color="auto"/>
            </w:tcBorders>
            <w:shd w:val="clear" w:color="auto" w:fill="auto"/>
            <w:noWrap/>
            <w:vAlign w:val="center"/>
            <w:hideMark/>
            <w:tcPrChange w:id="12008" w:author="Mohsen Jafarinejad" w:date="2019-05-08T14:35:00Z">
              <w:tcPr>
                <w:tcW w:w="2080" w:type="dxa"/>
                <w:tcBorders>
                  <w:top w:val="nil"/>
                  <w:left w:val="nil"/>
                  <w:bottom w:val="single" w:sz="4" w:space="0" w:color="auto"/>
                  <w:right w:val="single" w:sz="4" w:space="0" w:color="auto"/>
                </w:tcBorders>
                <w:shd w:val="clear" w:color="auto" w:fill="auto"/>
                <w:noWrap/>
                <w:vAlign w:val="center"/>
                <w:hideMark/>
              </w:tcPr>
            </w:tcPrChange>
          </w:tcPr>
          <w:p w14:paraId="444186EB" w14:textId="77777777" w:rsidR="00C26563" w:rsidRPr="00375E02" w:rsidRDefault="00C26563">
            <w:pPr>
              <w:tabs>
                <w:tab w:val="left" w:pos="0"/>
                <w:tab w:val="left" w:pos="7371"/>
              </w:tabs>
              <w:spacing w:after="0" w:line="240" w:lineRule="auto"/>
              <w:jc w:val="center"/>
              <w:rPr>
                <w:ins w:id="12009" w:author="Mohsen Jafarinejad" w:date="2019-05-04T11:47:00Z"/>
                <w:rFonts w:asciiTheme="majorBidi" w:eastAsia="Times New Roman" w:hAnsiTheme="majorBidi" w:cstheme="majorBidi"/>
                <w:color w:val="000000"/>
              </w:rPr>
            </w:pPr>
            <w:ins w:id="12010" w:author="Mohsen Jafarinejad" w:date="2019-05-04T11:47:00Z">
              <w:r w:rsidRPr="00287C94">
                <w:rPr>
                  <w:position w:val="-12"/>
                </w:rPr>
                <w:object w:dxaOrig="360" w:dyaOrig="360" w14:anchorId="0B7D94E6">
                  <v:shape id="_x0000_i1158" type="#_x0000_t75" style="width:18.25pt;height:18.25pt" o:ole="">
                    <v:imagedata r:id="rId321" o:title=""/>
                  </v:shape>
                  <o:OLEObject Type="Embed" ProgID="Equation.DSMT4" ShapeID="_x0000_i1158" DrawAspect="Content" ObjectID="_1620276753" r:id="rId322"/>
                </w:object>
              </w:r>
            </w:ins>
          </w:p>
        </w:tc>
        <w:tc>
          <w:tcPr>
            <w:tcW w:w="2080" w:type="dxa"/>
            <w:tcBorders>
              <w:top w:val="nil"/>
              <w:left w:val="nil"/>
              <w:bottom w:val="single" w:sz="4" w:space="0" w:color="auto"/>
              <w:right w:val="single" w:sz="4" w:space="0" w:color="auto"/>
            </w:tcBorders>
            <w:shd w:val="clear" w:color="auto" w:fill="auto"/>
            <w:noWrap/>
            <w:vAlign w:val="center"/>
            <w:hideMark/>
            <w:tcPrChange w:id="12011" w:author="Mohsen Jafarinejad" w:date="2019-05-08T14:35:00Z">
              <w:tcPr>
                <w:tcW w:w="2080" w:type="dxa"/>
                <w:tcBorders>
                  <w:top w:val="nil"/>
                  <w:left w:val="nil"/>
                  <w:bottom w:val="single" w:sz="4" w:space="0" w:color="auto"/>
                  <w:right w:val="single" w:sz="4" w:space="0" w:color="auto"/>
                </w:tcBorders>
                <w:shd w:val="clear" w:color="auto" w:fill="auto"/>
                <w:noWrap/>
                <w:vAlign w:val="center"/>
                <w:hideMark/>
              </w:tcPr>
            </w:tcPrChange>
          </w:tcPr>
          <w:p w14:paraId="20E1D039" w14:textId="77777777" w:rsidR="00C26563" w:rsidRPr="00375E02" w:rsidRDefault="00C26563">
            <w:pPr>
              <w:tabs>
                <w:tab w:val="left" w:pos="0"/>
                <w:tab w:val="left" w:pos="7371"/>
              </w:tabs>
              <w:spacing w:after="0" w:line="240" w:lineRule="auto"/>
              <w:jc w:val="center"/>
              <w:rPr>
                <w:ins w:id="12012" w:author="Mohsen Jafarinejad" w:date="2019-05-04T11:47:00Z"/>
                <w:rFonts w:ascii="Calibri" w:eastAsia="Times New Roman" w:hAnsi="Calibri" w:cs="B Zar"/>
                <w:color w:val="000000"/>
                <w:sz w:val="24"/>
                <w:szCs w:val="24"/>
              </w:rPr>
            </w:pPr>
            <w:ins w:id="12013" w:author="Mohsen Jafarinejad" w:date="2019-05-04T11:47:00Z">
              <w:r w:rsidRPr="009751A6">
                <w:rPr>
                  <w:rFonts w:ascii="Calibri" w:eastAsia="Times New Roman" w:hAnsi="Calibri" w:cs="B Zar" w:hint="cs"/>
                  <w:color w:val="000000"/>
                  <w:sz w:val="24"/>
                  <w:szCs w:val="24"/>
                  <w:rtl/>
                  <w:lang w:bidi="fa-IR"/>
                </w:rPr>
                <w:t xml:space="preserve">چگالی جریان تبادلی </w:t>
              </w:r>
              <w:r>
                <w:rPr>
                  <w:rFonts w:ascii="Calibri" w:eastAsia="Times New Roman" w:hAnsi="Calibri" w:cs="B Zar" w:hint="cs"/>
                  <w:color w:val="000000"/>
                  <w:sz w:val="24"/>
                  <w:szCs w:val="24"/>
                  <w:rtl/>
                  <w:lang w:bidi="fa-IR"/>
                </w:rPr>
                <w:t>کاتد</w:t>
              </w:r>
            </w:ins>
          </w:p>
        </w:tc>
      </w:tr>
      <w:tr w:rsidR="00C26563" w:rsidRPr="00375E02" w14:paraId="7626F5C2" w14:textId="77777777" w:rsidTr="00572EA0">
        <w:tblPrEx>
          <w:tblW w:w="6240" w:type="dxa"/>
          <w:jc w:val="center"/>
          <w:tblPrExChange w:id="12014" w:author="Mohsen Jafarinejad" w:date="2019-05-08T14:35:00Z">
            <w:tblPrEx>
              <w:tblW w:w="6240" w:type="dxa"/>
              <w:jc w:val="center"/>
            </w:tblPrEx>
          </w:tblPrExChange>
        </w:tblPrEx>
        <w:trPr>
          <w:trHeight w:val="592"/>
          <w:jc w:val="center"/>
          <w:ins w:id="12015" w:author="Mohsen Jafarinejad" w:date="2019-05-04T11:47:00Z"/>
          <w:trPrChange w:id="12016" w:author="Mohsen Jafarinejad" w:date="2019-05-08T14:35:00Z">
            <w:trPr>
              <w:trHeight w:val="670"/>
              <w:jc w:val="center"/>
            </w:trPr>
          </w:trPrChange>
        </w:trPr>
        <w:tc>
          <w:tcPr>
            <w:tcW w:w="2080" w:type="dxa"/>
            <w:tcBorders>
              <w:top w:val="nil"/>
              <w:left w:val="single" w:sz="4" w:space="0" w:color="auto"/>
              <w:bottom w:val="single" w:sz="4" w:space="0" w:color="auto"/>
              <w:right w:val="single" w:sz="4" w:space="0" w:color="auto"/>
            </w:tcBorders>
            <w:shd w:val="clear" w:color="auto" w:fill="auto"/>
            <w:noWrap/>
            <w:vAlign w:val="bottom"/>
            <w:hideMark/>
            <w:tcPrChange w:id="12017" w:author="Mohsen Jafarinejad" w:date="2019-05-08T14:35:00Z">
              <w:tcPr>
                <w:tcW w:w="20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CE0ACFB" w14:textId="77777777" w:rsidR="00AB556D" w:rsidRDefault="00AB556D">
            <w:pPr>
              <w:tabs>
                <w:tab w:val="left" w:pos="0"/>
                <w:tab w:val="left" w:pos="7371"/>
              </w:tabs>
              <w:spacing w:after="0" w:line="240" w:lineRule="auto"/>
              <w:jc w:val="center"/>
              <w:rPr>
                <w:ins w:id="12018" w:author="Mohsen Jafarinejad" w:date="2019-05-11T14:35:00Z"/>
                <w:rFonts w:asciiTheme="majorBidi" w:eastAsia="Times New Roman" w:hAnsiTheme="majorBidi" w:cstheme="majorBidi"/>
                <w:color w:val="000000"/>
                <w:sz w:val="24"/>
                <w:szCs w:val="24"/>
                <w:rtl/>
              </w:rPr>
            </w:pPr>
          </w:p>
          <w:p w14:paraId="50F87174" w14:textId="77777777" w:rsidR="00C26563" w:rsidRPr="00375E02" w:rsidRDefault="00C26563">
            <w:pPr>
              <w:tabs>
                <w:tab w:val="left" w:pos="0"/>
                <w:tab w:val="left" w:pos="7371"/>
              </w:tabs>
              <w:spacing w:after="0" w:line="240" w:lineRule="auto"/>
              <w:jc w:val="center"/>
              <w:rPr>
                <w:ins w:id="12019" w:author="Mohsen Jafarinejad" w:date="2019-05-04T11:47:00Z"/>
                <w:rFonts w:asciiTheme="majorBidi" w:eastAsia="Times New Roman" w:hAnsiTheme="majorBidi" w:cstheme="majorBidi"/>
                <w:color w:val="000000"/>
                <w:sz w:val="24"/>
                <w:szCs w:val="24"/>
              </w:rPr>
            </w:pPr>
            <w:ins w:id="12020" w:author="Mohsen Jafarinejad" w:date="2019-05-04T11:47:00Z">
              <w:r w:rsidRPr="00412621">
                <w:rPr>
                  <w:rFonts w:asciiTheme="majorBidi" w:eastAsia="Times New Roman" w:hAnsiTheme="majorBidi" w:cstheme="majorBidi"/>
                  <w:color w:val="000000"/>
                  <w:sz w:val="24"/>
                  <w:szCs w:val="24"/>
                </w:rPr>
                <w:t>0.</w:t>
              </w:r>
              <w:r>
                <w:rPr>
                  <w:rFonts w:asciiTheme="majorBidi" w:eastAsia="Times New Roman" w:hAnsiTheme="majorBidi" w:cstheme="majorBidi"/>
                  <w:color w:val="000000"/>
                  <w:sz w:val="24"/>
                  <w:szCs w:val="24"/>
                </w:rPr>
                <w:t>025</w:t>
              </w:r>
            </w:ins>
          </w:p>
        </w:tc>
        <w:tc>
          <w:tcPr>
            <w:tcW w:w="2080" w:type="dxa"/>
            <w:tcBorders>
              <w:top w:val="nil"/>
              <w:left w:val="nil"/>
              <w:bottom w:val="single" w:sz="4" w:space="0" w:color="auto"/>
              <w:right w:val="single" w:sz="4" w:space="0" w:color="auto"/>
            </w:tcBorders>
            <w:shd w:val="clear" w:color="auto" w:fill="auto"/>
            <w:noWrap/>
            <w:vAlign w:val="bottom"/>
            <w:hideMark/>
            <w:tcPrChange w:id="12021" w:author="Mohsen Jafarinejad" w:date="2019-05-08T14:35:00Z">
              <w:tcPr>
                <w:tcW w:w="2080" w:type="dxa"/>
                <w:tcBorders>
                  <w:top w:val="nil"/>
                  <w:left w:val="nil"/>
                  <w:bottom w:val="single" w:sz="4" w:space="0" w:color="auto"/>
                  <w:right w:val="single" w:sz="4" w:space="0" w:color="auto"/>
                </w:tcBorders>
                <w:shd w:val="clear" w:color="auto" w:fill="auto"/>
                <w:noWrap/>
                <w:vAlign w:val="bottom"/>
                <w:hideMark/>
              </w:tcPr>
            </w:tcPrChange>
          </w:tcPr>
          <w:p w14:paraId="662545AE" w14:textId="77777777" w:rsidR="00C26563" w:rsidRPr="00375E02" w:rsidRDefault="00C26563">
            <w:pPr>
              <w:tabs>
                <w:tab w:val="left" w:pos="0"/>
                <w:tab w:val="left" w:pos="7371"/>
              </w:tabs>
              <w:spacing w:after="0" w:line="240" w:lineRule="auto"/>
              <w:jc w:val="center"/>
              <w:rPr>
                <w:ins w:id="12022" w:author="Mohsen Jafarinejad" w:date="2019-05-04T11:47:00Z"/>
                <w:rFonts w:asciiTheme="majorBidi" w:eastAsia="Times New Roman" w:hAnsiTheme="majorBidi" w:cstheme="majorBidi"/>
                <w:color w:val="000000"/>
              </w:rPr>
            </w:pPr>
            <w:ins w:id="12023" w:author="Mohsen Jafarinejad" w:date="2019-05-04T11:47:00Z">
              <w:r w:rsidRPr="00412621">
                <w:rPr>
                  <w:rFonts w:asciiTheme="majorBidi" w:eastAsia="Times New Roman" w:hAnsiTheme="majorBidi" w:cstheme="majorBidi"/>
                  <w:color w:val="000000"/>
                </w:rPr>
                <w:object w:dxaOrig="200" w:dyaOrig="220" w14:anchorId="6BC5E510">
                  <v:shape id="_x0000_i1159" type="#_x0000_t75" style="width:9.65pt;height:16.65pt" o:ole="">
                    <v:imagedata r:id="rId323" o:title=""/>
                  </v:shape>
                  <o:OLEObject Type="Embed" ProgID="Equation.DSMT4" ShapeID="_x0000_i1159" DrawAspect="Content" ObjectID="_1620276754" r:id="rId324"/>
                </w:object>
              </w:r>
            </w:ins>
          </w:p>
        </w:tc>
        <w:tc>
          <w:tcPr>
            <w:tcW w:w="2080" w:type="dxa"/>
            <w:tcBorders>
              <w:top w:val="nil"/>
              <w:left w:val="nil"/>
              <w:bottom w:val="single" w:sz="4" w:space="0" w:color="auto"/>
              <w:right w:val="single" w:sz="4" w:space="0" w:color="auto"/>
            </w:tcBorders>
            <w:shd w:val="clear" w:color="auto" w:fill="auto"/>
            <w:noWrap/>
            <w:vAlign w:val="bottom"/>
            <w:hideMark/>
            <w:tcPrChange w:id="12024" w:author="Mohsen Jafarinejad" w:date="2019-05-08T14:35:00Z">
              <w:tcPr>
                <w:tcW w:w="2080" w:type="dxa"/>
                <w:tcBorders>
                  <w:top w:val="nil"/>
                  <w:left w:val="nil"/>
                  <w:bottom w:val="single" w:sz="4" w:space="0" w:color="auto"/>
                  <w:right w:val="single" w:sz="4" w:space="0" w:color="auto"/>
                </w:tcBorders>
                <w:shd w:val="clear" w:color="auto" w:fill="auto"/>
                <w:noWrap/>
                <w:vAlign w:val="bottom"/>
                <w:hideMark/>
              </w:tcPr>
            </w:tcPrChange>
          </w:tcPr>
          <w:p w14:paraId="3EEF1C8C" w14:textId="77777777" w:rsidR="00C26563" w:rsidRPr="00375E02" w:rsidRDefault="00C26563">
            <w:pPr>
              <w:tabs>
                <w:tab w:val="left" w:pos="0"/>
                <w:tab w:val="left" w:pos="7371"/>
              </w:tabs>
              <w:spacing w:after="0" w:line="240" w:lineRule="auto"/>
              <w:jc w:val="center"/>
              <w:rPr>
                <w:ins w:id="12025" w:author="Mohsen Jafarinejad" w:date="2019-05-04T11:47:00Z"/>
                <w:rFonts w:ascii="Calibri" w:eastAsia="Times New Roman" w:hAnsi="Calibri" w:cs="B Zar"/>
                <w:color w:val="000000"/>
                <w:sz w:val="24"/>
                <w:szCs w:val="24"/>
                <w:rtl/>
              </w:rPr>
            </w:pPr>
            <w:ins w:id="12026" w:author="Mohsen Jafarinejad" w:date="2019-05-04T11:47:00Z">
              <w:r w:rsidRPr="00412621">
                <w:rPr>
                  <w:rFonts w:ascii="Calibri" w:eastAsia="Times New Roman" w:hAnsi="Calibri" w:cs="B Zar" w:hint="cs"/>
                  <w:color w:val="000000"/>
                  <w:sz w:val="24"/>
                  <w:szCs w:val="24"/>
                  <w:rtl/>
                </w:rPr>
                <w:t>ضریب ثابت افت غلظتی</w:t>
              </w:r>
            </w:ins>
          </w:p>
        </w:tc>
      </w:tr>
      <w:tr w:rsidR="00C26563" w:rsidRPr="00375E02" w14:paraId="0652E662" w14:textId="77777777" w:rsidTr="00572EA0">
        <w:tblPrEx>
          <w:tblW w:w="6240" w:type="dxa"/>
          <w:jc w:val="center"/>
          <w:tblPrExChange w:id="12027" w:author="Mohsen Jafarinejad" w:date="2019-05-08T14:35:00Z">
            <w:tblPrEx>
              <w:tblW w:w="6240" w:type="dxa"/>
              <w:jc w:val="center"/>
            </w:tblPrEx>
          </w:tblPrExChange>
        </w:tblPrEx>
        <w:trPr>
          <w:trHeight w:val="670"/>
          <w:jc w:val="center"/>
          <w:ins w:id="12028" w:author="Mohsen Jafarinejad" w:date="2019-05-04T11:47:00Z"/>
          <w:trPrChange w:id="12029" w:author="Mohsen Jafarinejad" w:date="2019-05-08T14:35:00Z">
            <w:trPr>
              <w:trHeight w:val="675"/>
              <w:jc w:val="center"/>
            </w:trPr>
          </w:trPrChange>
        </w:trPr>
        <w:tc>
          <w:tcPr>
            <w:tcW w:w="2080" w:type="dxa"/>
            <w:tcBorders>
              <w:top w:val="nil"/>
              <w:left w:val="single" w:sz="4" w:space="0" w:color="auto"/>
              <w:bottom w:val="single" w:sz="4" w:space="0" w:color="auto"/>
              <w:right w:val="single" w:sz="4" w:space="0" w:color="auto"/>
            </w:tcBorders>
            <w:shd w:val="clear" w:color="auto" w:fill="auto"/>
            <w:noWrap/>
            <w:vAlign w:val="bottom"/>
            <w:hideMark/>
            <w:tcPrChange w:id="12030" w:author="Mohsen Jafarinejad" w:date="2019-05-08T14:35:00Z">
              <w:tcPr>
                <w:tcW w:w="20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4FAEF795" w14:textId="77777777" w:rsidR="00C26563" w:rsidRPr="00375E02" w:rsidRDefault="00C26563">
            <w:pPr>
              <w:tabs>
                <w:tab w:val="left" w:pos="0"/>
                <w:tab w:val="left" w:pos="7371"/>
              </w:tabs>
              <w:spacing w:after="0" w:line="240" w:lineRule="auto"/>
              <w:jc w:val="center"/>
              <w:rPr>
                <w:ins w:id="12031" w:author="Mohsen Jafarinejad" w:date="2019-05-04T11:47:00Z"/>
                <w:rFonts w:ascii="Calibri" w:eastAsia="Times New Roman" w:hAnsi="Calibri" w:cs="Times New Roman"/>
                <w:color w:val="000000"/>
                <w:rtl/>
              </w:rPr>
            </w:pPr>
            <w:ins w:id="12032" w:author="Mohsen Jafarinejad" w:date="2019-05-04T11:47:00Z">
              <w:r w:rsidRPr="00412621">
                <w:rPr>
                  <w:rFonts w:ascii="Calibri" w:eastAsia="Times New Roman" w:hAnsi="Calibri" w:cs="B Zar" w:hint="cs"/>
                  <w:color w:val="000000"/>
                  <w:sz w:val="24"/>
                  <w:szCs w:val="24"/>
                  <w:rtl/>
                </w:rPr>
                <w:t xml:space="preserve">از مدل‌سازی فلوئنت بدست </w:t>
              </w:r>
              <w:r>
                <w:rPr>
                  <w:rFonts w:ascii="Calibri" w:eastAsia="Times New Roman" w:hAnsi="Calibri" w:cs="B Zar"/>
                  <w:color w:val="000000"/>
                  <w:sz w:val="24"/>
                  <w:szCs w:val="24"/>
                  <w:rtl/>
                </w:rPr>
                <w:t>م</w:t>
              </w:r>
              <w:r>
                <w:rPr>
                  <w:rFonts w:ascii="Calibri" w:eastAsia="Times New Roman" w:hAnsi="Calibri" w:cs="B Zar" w:hint="cs"/>
                  <w:color w:val="000000"/>
                  <w:sz w:val="24"/>
                  <w:szCs w:val="24"/>
                  <w:rtl/>
                </w:rPr>
                <w:t>ی‌</w:t>
              </w:r>
              <w:r>
                <w:rPr>
                  <w:rFonts w:ascii="Calibri" w:eastAsia="Times New Roman" w:hAnsi="Calibri" w:cs="B Zar" w:hint="eastAsia"/>
                  <w:color w:val="000000"/>
                  <w:sz w:val="24"/>
                  <w:szCs w:val="24"/>
                  <w:rtl/>
                </w:rPr>
                <w:t>آ</w:t>
              </w:r>
              <w:r>
                <w:rPr>
                  <w:rFonts w:ascii="Calibri" w:eastAsia="Times New Roman" w:hAnsi="Calibri" w:cs="B Zar" w:hint="cs"/>
                  <w:color w:val="000000"/>
                  <w:sz w:val="24"/>
                  <w:szCs w:val="24"/>
                  <w:rtl/>
                </w:rPr>
                <w:t>ی</w:t>
              </w:r>
              <w:r>
                <w:rPr>
                  <w:rFonts w:ascii="Calibri" w:eastAsia="Times New Roman" w:hAnsi="Calibri" w:cs="B Zar" w:hint="eastAsia"/>
                  <w:color w:val="000000"/>
                  <w:sz w:val="24"/>
                  <w:szCs w:val="24"/>
                  <w:rtl/>
                </w:rPr>
                <w:t>د</w:t>
              </w:r>
              <w:r>
                <w:rPr>
                  <w:rFonts w:ascii="Calibri" w:eastAsia="Times New Roman" w:hAnsi="Calibri" w:cs="Times New Roman" w:hint="cs"/>
                  <w:color w:val="000000"/>
                  <w:rtl/>
                </w:rPr>
                <w:t>.</w:t>
              </w:r>
            </w:ins>
          </w:p>
        </w:tc>
        <w:tc>
          <w:tcPr>
            <w:tcW w:w="2080" w:type="dxa"/>
            <w:tcBorders>
              <w:top w:val="nil"/>
              <w:left w:val="nil"/>
              <w:bottom w:val="single" w:sz="4" w:space="0" w:color="auto"/>
              <w:right w:val="single" w:sz="4" w:space="0" w:color="auto"/>
            </w:tcBorders>
            <w:shd w:val="clear" w:color="auto" w:fill="auto"/>
            <w:noWrap/>
            <w:vAlign w:val="bottom"/>
            <w:hideMark/>
            <w:tcPrChange w:id="12033" w:author="Mohsen Jafarinejad" w:date="2019-05-08T14:35:00Z">
              <w:tcPr>
                <w:tcW w:w="2080" w:type="dxa"/>
                <w:tcBorders>
                  <w:top w:val="nil"/>
                  <w:left w:val="nil"/>
                  <w:bottom w:val="single" w:sz="4" w:space="0" w:color="auto"/>
                  <w:right w:val="single" w:sz="4" w:space="0" w:color="auto"/>
                </w:tcBorders>
                <w:shd w:val="clear" w:color="auto" w:fill="auto"/>
                <w:noWrap/>
                <w:vAlign w:val="bottom"/>
                <w:hideMark/>
              </w:tcPr>
            </w:tcPrChange>
          </w:tcPr>
          <w:p w14:paraId="065CDC62" w14:textId="77777777" w:rsidR="00C26563" w:rsidRPr="00412621" w:rsidRDefault="00C26563">
            <w:pPr>
              <w:tabs>
                <w:tab w:val="left" w:pos="0"/>
                <w:tab w:val="left" w:pos="7371"/>
              </w:tabs>
              <w:spacing w:after="0" w:line="240" w:lineRule="auto"/>
              <w:jc w:val="center"/>
              <w:rPr>
                <w:ins w:id="12034" w:author="Mohsen Jafarinejad" w:date="2019-05-04T11:47:00Z"/>
                <w:rFonts w:asciiTheme="majorBidi" w:eastAsia="Times New Roman" w:hAnsiTheme="majorBidi" w:cstheme="majorBidi"/>
                <w:color w:val="000000"/>
                <w:rtl/>
              </w:rPr>
            </w:pPr>
            <w:ins w:id="12035" w:author="Mohsen Jafarinejad" w:date="2019-05-04T11:47:00Z">
              <w:r w:rsidRPr="00412621">
                <w:rPr>
                  <w:rFonts w:asciiTheme="majorBidi" w:eastAsia="Times New Roman" w:hAnsiTheme="majorBidi" w:cstheme="majorBidi"/>
                  <w:color w:val="000000"/>
                </w:rPr>
                <w:object w:dxaOrig="360" w:dyaOrig="360" w14:anchorId="21F188C8">
                  <v:shape id="_x0000_i1160" type="#_x0000_t75" style="width:18.25pt;height:18.25pt" o:ole="">
                    <v:imagedata r:id="rId325" o:title=""/>
                  </v:shape>
                  <o:OLEObject Type="Embed" ProgID="Equation.DSMT4" ShapeID="_x0000_i1160" DrawAspect="Content" ObjectID="_1620276755" r:id="rId326"/>
                </w:object>
              </w:r>
            </w:ins>
          </w:p>
          <w:p w14:paraId="337F597E" w14:textId="77777777" w:rsidR="00C26563" w:rsidRPr="00375E02" w:rsidRDefault="00C26563">
            <w:pPr>
              <w:tabs>
                <w:tab w:val="left" w:pos="0"/>
                <w:tab w:val="left" w:pos="7371"/>
              </w:tabs>
              <w:spacing w:after="0" w:line="240" w:lineRule="auto"/>
              <w:jc w:val="center"/>
              <w:rPr>
                <w:ins w:id="12036" w:author="Mohsen Jafarinejad" w:date="2019-05-04T11:47:00Z"/>
                <w:rFonts w:asciiTheme="majorBidi" w:eastAsia="Times New Roman" w:hAnsiTheme="majorBidi" w:cstheme="majorBidi"/>
                <w:color w:val="000000"/>
              </w:rPr>
            </w:pPr>
          </w:p>
        </w:tc>
        <w:tc>
          <w:tcPr>
            <w:tcW w:w="2080" w:type="dxa"/>
            <w:tcBorders>
              <w:top w:val="nil"/>
              <w:left w:val="nil"/>
              <w:bottom w:val="single" w:sz="4" w:space="0" w:color="auto"/>
              <w:right w:val="single" w:sz="4" w:space="0" w:color="auto"/>
            </w:tcBorders>
            <w:shd w:val="clear" w:color="auto" w:fill="auto"/>
            <w:noWrap/>
            <w:vAlign w:val="bottom"/>
            <w:hideMark/>
            <w:tcPrChange w:id="12037" w:author="Mohsen Jafarinejad" w:date="2019-05-08T14:35:00Z">
              <w:tcPr>
                <w:tcW w:w="2080" w:type="dxa"/>
                <w:tcBorders>
                  <w:top w:val="nil"/>
                  <w:left w:val="nil"/>
                  <w:bottom w:val="single" w:sz="4" w:space="0" w:color="auto"/>
                  <w:right w:val="single" w:sz="4" w:space="0" w:color="auto"/>
                </w:tcBorders>
                <w:shd w:val="clear" w:color="auto" w:fill="auto"/>
                <w:noWrap/>
                <w:vAlign w:val="bottom"/>
                <w:hideMark/>
              </w:tcPr>
            </w:tcPrChange>
          </w:tcPr>
          <w:p w14:paraId="379911F6" w14:textId="77777777" w:rsidR="00C26563" w:rsidRPr="00375E02" w:rsidRDefault="00C26563">
            <w:pPr>
              <w:tabs>
                <w:tab w:val="left" w:pos="0"/>
                <w:tab w:val="left" w:pos="7371"/>
              </w:tabs>
              <w:spacing w:after="0" w:line="240" w:lineRule="auto"/>
              <w:jc w:val="center"/>
              <w:rPr>
                <w:ins w:id="12038" w:author="Mohsen Jafarinejad" w:date="2019-05-04T11:47:00Z"/>
                <w:rFonts w:ascii="Calibri" w:eastAsia="Times New Roman" w:hAnsi="Calibri" w:cs="B Zar"/>
                <w:color w:val="000000"/>
                <w:sz w:val="24"/>
                <w:szCs w:val="24"/>
                <w:rtl/>
              </w:rPr>
            </w:pPr>
            <w:ins w:id="12039" w:author="Mohsen Jafarinejad" w:date="2019-05-04T11:47:00Z">
              <w:r>
                <w:rPr>
                  <w:rFonts w:ascii="Calibri" w:eastAsia="Times New Roman" w:hAnsi="Calibri" w:cs="B Zar" w:hint="cs"/>
                  <w:color w:val="000000"/>
                  <w:sz w:val="24"/>
                  <w:szCs w:val="24"/>
                  <w:rtl/>
                </w:rPr>
                <w:t>جریان حدی</w:t>
              </w:r>
            </w:ins>
          </w:p>
        </w:tc>
      </w:tr>
      <w:tr w:rsidR="00C26563" w:rsidRPr="00375E02" w14:paraId="7D2A56AA" w14:textId="77777777" w:rsidTr="00572EA0">
        <w:tblPrEx>
          <w:tblW w:w="6240" w:type="dxa"/>
          <w:jc w:val="center"/>
          <w:tblPrExChange w:id="12040" w:author="Mohsen Jafarinejad" w:date="2019-05-08T14:35:00Z">
            <w:tblPrEx>
              <w:tblW w:w="6240" w:type="dxa"/>
              <w:jc w:val="center"/>
            </w:tblPrEx>
          </w:tblPrExChange>
        </w:tblPrEx>
        <w:trPr>
          <w:trHeight w:val="558"/>
          <w:jc w:val="center"/>
          <w:ins w:id="12041" w:author="Mohsen Jafarinejad" w:date="2019-05-04T11:47:00Z"/>
          <w:trPrChange w:id="12042" w:author="Mohsen Jafarinejad" w:date="2019-05-08T14:35:00Z">
            <w:trPr>
              <w:trHeight w:val="675"/>
              <w:jc w:val="center"/>
            </w:trPr>
          </w:trPrChange>
        </w:trPr>
        <w:tc>
          <w:tcPr>
            <w:tcW w:w="2080" w:type="dxa"/>
            <w:tcBorders>
              <w:top w:val="nil"/>
              <w:left w:val="single" w:sz="4" w:space="0" w:color="auto"/>
              <w:bottom w:val="single" w:sz="4" w:space="0" w:color="auto"/>
              <w:right w:val="single" w:sz="4" w:space="0" w:color="auto"/>
            </w:tcBorders>
            <w:shd w:val="clear" w:color="auto" w:fill="auto"/>
            <w:noWrap/>
            <w:vAlign w:val="bottom"/>
            <w:hideMark/>
            <w:tcPrChange w:id="12043" w:author="Mohsen Jafarinejad" w:date="2019-05-08T14:35:00Z">
              <w:tcPr>
                <w:tcW w:w="20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355CF32D" w14:textId="7F2DC905" w:rsidR="00C26563" w:rsidRPr="00695D04" w:rsidRDefault="00C60693">
            <w:pPr>
              <w:tabs>
                <w:tab w:val="left" w:pos="0"/>
                <w:tab w:val="left" w:pos="7371"/>
              </w:tabs>
              <w:spacing w:after="0" w:line="360" w:lineRule="auto"/>
              <w:jc w:val="center"/>
              <w:rPr>
                <w:ins w:id="12044" w:author="Mohsen Jafarinejad" w:date="2019-05-04T11:47:00Z"/>
                <w:rFonts w:asciiTheme="majorBidi" w:eastAsia="Times New Roman" w:hAnsiTheme="majorBidi" w:cstheme="majorBidi"/>
                <w:color w:val="000000"/>
                <w:rPrChange w:id="12045" w:author="Mohsen Jafarinejad" w:date="2019-05-15T13:52:00Z">
                  <w:rPr>
                    <w:ins w:id="12046" w:author="Mohsen Jafarinejad" w:date="2019-05-04T11:47:00Z"/>
                    <w:rFonts w:ascii="Calibri" w:eastAsia="Times New Roman" w:hAnsi="Calibri" w:cs="Times New Roman"/>
                    <w:color w:val="000000"/>
                  </w:rPr>
                </w:rPrChange>
              </w:rPr>
              <w:pPrChange w:id="12047" w:author="Mohsen Jafarinejad" w:date="2019-05-15T13:53:00Z">
                <w:pPr>
                  <w:tabs>
                    <w:tab w:val="left" w:pos="0"/>
                    <w:tab w:val="left" w:pos="7371"/>
                  </w:tabs>
                  <w:spacing w:after="0" w:line="240" w:lineRule="auto"/>
                  <w:jc w:val="center"/>
                </w:pPr>
              </w:pPrChange>
            </w:pPr>
            <w:ins w:id="12048" w:author="Mohsen Jafarinejad" w:date="2019-05-15T13:18:00Z">
              <w:r w:rsidRPr="00695D04">
                <w:rPr>
                  <w:rFonts w:asciiTheme="majorBidi" w:eastAsia="Times New Roman" w:hAnsiTheme="majorBidi" w:cstheme="majorBidi"/>
                  <w:color w:val="000000"/>
                  <w:sz w:val="24"/>
                  <w:szCs w:val="24"/>
                  <w:rPrChange w:id="12049" w:author="Mohsen Jafarinejad" w:date="2019-05-15T13:53:00Z">
                    <w:rPr>
                      <w:rFonts w:ascii="Calibri" w:eastAsia="Times New Roman" w:hAnsi="Calibri" w:cs="Times New Roman"/>
                      <w:color w:val="000000"/>
                    </w:rPr>
                  </w:rPrChange>
                </w:rPr>
                <w:t>4913</w:t>
              </w:r>
            </w:ins>
          </w:p>
        </w:tc>
        <w:tc>
          <w:tcPr>
            <w:tcW w:w="2080" w:type="dxa"/>
            <w:tcBorders>
              <w:top w:val="nil"/>
              <w:left w:val="nil"/>
              <w:bottom w:val="single" w:sz="4" w:space="0" w:color="auto"/>
              <w:right w:val="single" w:sz="4" w:space="0" w:color="auto"/>
            </w:tcBorders>
            <w:shd w:val="clear" w:color="auto" w:fill="auto"/>
            <w:noWrap/>
            <w:vAlign w:val="bottom"/>
            <w:hideMark/>
            <w:tcPrChange w:id="12050" w:author="Mohsen Jafarinejad" w:date="2019-05-08T14:35:00Z">
              <w:tcPr>
                <w:tcW w:w="2080" w:type="dxa"/>
                <w:tcBorders>
                  <w:top w:val="nil"/>
                  <w:left w:val="nil"/>
                  <w:bottom w:val="single" w:sz="4" w:space="0" w:color="auto"/>
                  <w:right w:val="single" w:sz="4" w:space="0" w:color="auto"/>
                </w:tcBorders>
                <w:shd w:val="clear" w:color="auto" w:fill="auto"/>
                <w:noWrap/>
                <w:vAlign w:val="bottom"/>
                <w:hideMark/>
              </w:tcPr>
            </w:tcPrChange>
          </w:tcPr>
          <w:p w14:paraId="49E9DA51" w14:textId="5948440E" w:rsidR="00695D04" w:rsidRPr="00375E02" w:rsidRDefault="00695D04">
            <w:pPr>
              <w:tabs>
                <w:tab w:val="left" w:pos="0"/>
                <w:tab w:val="left" w:pos="7371"/>
              </w:tabs>
              <w:spacing w:after="0" w:line="360" w:lineRule="auto"/>
              <w:jc w:val="center"/>
              <w:rPr>
                <w:ins w:id="12051" w:author="Mohsen Jafarinejad" w:date="2019-05-04T11:47:00Z"/>
                <w:rFonts w:asciiTheme="majorBidi" w:eastAsia="Times New Roman" w:hAnsiTheme="majorBidi" w:cstheme="majorBidi"/>
                <w:color w:val="000000"/>
              </w:rPr>
              <w:pPrChange w:id="12052" w:author="Mohsen Jafarinejad" w:date="2019-05-15T13:53:00Z">
                <w:pPr>
                  <w:tabs>
                    <w:tab w:val="left" w:pos="0"/>
                    <w:tab w:val="left" w:pos="7371"/>
                  </w:tabs>
                  <w:spacing w:after="0" w:line="240" w:lineRule="auto"/>
                  <w:jc w:val="center"/>
                </w:pPr>
              </w:pPrChange>
            </w:pPr>
            <w:ins w:id="12053" w:author="Mohsen Jafarinejad" w:date="2019-05-04T11:47:00Z">
              <w:r w:rsidRPr="00AB556D">
                <w:rPr>
                  <w:rFonts w:asciiTheme="majorBidi" w:eastAsia="Times New Roman" w:hAnsiTheme="majorBidi" w:cstheme="majorBidi"/>
                  <w:color w:val="000000"/>
                  <w:position w:val="-12"/>
                  <w:rPrChange w:id="12054" w:author="Mohsen Jafarinejad" w:date="2019-05-11T14:34:00Z">
                    <w:rPr>
                      <w:rFonts w:asciiTheme="majorBidi" w:eastAsia="Times New Roman" w:hAnsiTheme="majorBidi" w:cstheme="majorBidi"/>
                      <w:color w:val="000000"/>
                      <w:position w:val="-12"/>
                    </w:rPr>
                  </w:rPrChange>
                </w:rPr>
                <w:object w:dxaOrig="400" w:dyaOrig="360" w14:anchorId="4A191EC6">
                  <v:shape id="_x0000_i1161" type="#_x0000_t75" style="width:18.25pt;height:17.75pt" o:ole="">
                    <v:imagedata r:id="rId327" o:title=""/>
                  </v:shape>
                  <o:OLEObject Type="Embed" ProgID="Equation.DSMT4" ShapeID="_x0000_i1161" DrawAspect="Content" ObjectID="_1620276756" r:id="rId328"/>
                </w:object>
              </w:r>
            </w:ins>
          </w:p>
        </w:tc>
        <w:tc>
          <w:tcPr>
            <w:tcW w:w="2080" w:type="dxa"/>
            <w:tcBorders>
              <w:top w:val="nil"/>
              <w:left w:val="nil"/>
              <w:bottom w:val="single" w:sz="4" w:space="0" w:color="auto"/>
              <w:right w:val="single" w:sz="4" w:space="0" w:color="auto"/>
            </w:tcBorders>
            <w:shd w:val="clear" w:color="auto" w:fill="auto"/>
            <w:noWrap/>
            <w:vAlign w:val="bottom"/>
            <w:hideMark/>
            <w:tcPrChange w:id="12055" w:author="Mohsen Jafarinejad" w:date="2019-05-08T14:35:00Z">
              <w:tcPr>
                <w:tcW w:w="2080" w:type="dxa"/>
                <w:tcBorders>
                  <w:top w:val="nil"/>
                  <w:left w:val="nil"/>
                  <w:bottom w:val="single" w:sz="4" w:space="0" w:color="auto"/>
                  <w:right w:val="single" w:sz="4" w:space="0" w:color="auto"/>
                </w:tcBorders>
                <w:shd w:val="clear" w:color="auto" w:fill="auto"/>
                <w:noWrap/>
                <w:vAlign w:val="bottom"/>
                <w:hideMark/>
              </w:tcPr>
            </w:tcPrChange>
          </w:tcPr>
          <w:p w14:paraId="2B692E84" w14:textId="77777777" w:rsidR="00C26563" w:rsidRPr="00375E02" w:rsidRDefault="00C26563">
            <w:pPr>
              <w:tabs>
                <w:tab w:val="left" w:pos="0"/>
                <w:tab w:val="left" w:pos="7371"/>
              </w:tabs>
              <w:spacing w:after="0" w:line="240" w:lineRule="auto"/>
              <w:jc w:val="center"/>
              <w:rPr>
                <w:ins w:id="12056" w:author="Mohsen Jafarinejad" w:date="2019-05-04T11:47:00Z"/>
                <w:rFonts w:ascii="Calibri" w:eastAsia="Times New Roman" w:hAnsi="Calibri" w:cs="B Zar"/>
                <w:color w:val="000000"/>
                <w:sz w:val="24"/>
                <w:szCs w:val="24"/>
              </w:rPr>
            </w:pPr>
            <w:ins w:id="12057" w:author="Mohsen Jafarinejad" w:date="2019-05-04T11:47:00Z">
              <w:r>
                <w:rPr>
                  <w:rFonts w:ascii="Calibri" w:eastAsia="Times New Roman" w:hAnsi="Calibri" w:cs="B Zar" w:hint="cs"/>
                  <w:color w:val="000000"/>
                  <w:sz w:val="24"/>
                  <w:szCs w:val="24"/>
                  <w:rtl/>
                </w:rPr>
                <w:t>مقاومت داخلی پیل</w:t>
              </w:r>
            </w:ins>
          </w:p>
        </w:tc>
      </w:tr>
    </w:tbl>
    <w:p w14:paraId="60361351" w14:textId="2EF31BC9" w:rsidR="00A47B72" w:rsidRDefault="00A47B72">
      <w:pPr>
        <w:pStyle w:val="a0"/>
        <w:bidi/>
        <w:rPr>
          <w:ins w:id="12058" w:author="Mohsen Jafarinejad" w:date="2019-04-28T10:23:00Z"/>
          <w:rtl/>
        </w:rPr>
        <w:pPrChange w:id="12059" w:author="Mohsen Jafarinejad" w:date="2019-04-28T10:31:00Z">
          <w:pPr>
            <w:pStyle w:val="payannameh"/>
            <w:tabs>
              <w:tab w:val="left" w:pos="0"/>
              <w:tab w:val="left" w:pos="7371"/>
            </w:tabs>
            <w:spacing w:line="240" w:lineRule="auto"/>
          </w:pPr>
        </w:pPrChange>
      </w:pPr>
      <w:bookmarkStart w:id="12060" w:name="_Toc8546200"/>
      <w:bookmarkStart w:id="12061" w:name="_Toc8550870"/>
      <w:ins w:id="12062" w:author="Mohsen Jafarinejad" w:date="2019-04-28T10:23:00Z">
        <w:r>
          <w:rPr>
            <w:rFonts w:hint="cs"/>
            <w:rtl/>
          </w:rPr>
          <w:lastRenderedPageBreak/>
          <w:t>روش حل معادلات</w:t>
        </w:r>
        <w:bookmarkEnd w:id="12060"/>
        <w:bookmarkEnd w:id="12061"/>
        <w:r>
          <w:rPr>
            <w:rFonts w:hint="cs"/>
            <w:rtl/>
          </w:rPr>
          <w:t xml:space="preserve"> </w:t>
        </w:r>
      </w:ins>
    </w:p>
    <w:p w14:paraId="5A36F9E2" w14:textId="57F39181" w:rsidR="00504DAF" w:rsidRDefault="009902E2">
      <w:pPr>
        <w:pStyle w:val="payannameh"/>
        <w:spacing w:line="240" w:lineRule="auto"/>
        <w:jc w:val="both"/>
        <w:rPr>
          <w:ins w:id="12063" w:author="Mohsen Jafarinejad" w:date="2019-04-28T10:31:00Z"/>
          <w:rtl/>
        </w:rPr>
        <w:pPrChange w:id="12064" w:author="Mohsen Jafarinejad" w:date="2019-05-08T17:22:00Z">
          <w:pPr>
            <w:pStyle w:val="payannameh"/>
            <w:tabs>
              <w:tab w:val="left" w:pos="0"/>
              <w:tab w:val="left" w:pos="7371"/>
            </w:tabs>
            <w:spacing w:line="240" w:lineRule="auto"/>
          </w:pPr>
        </w:pPrChange>
      </w:pPr>
      <w:ins w:id="12065" w:author="Mohsen Jafarinejad" w:date="2019-05-08T17:21:00Z">
        <w:r>
          <w:rPr>
            <w:rFonts w:hint="cs"/>
            <w:rtl/>
          </w:rPr>
          <w:tab/>
        </w:r>
      </w:ins>
      <w:ins w:id="12066" w:author="Mohsen Jafarinejad" w:date="2019-04-28T10:25:00Z">
        <w:r w:rsidR="00A47B72" w:rsidRPr="00AA7DFE">
          <w:rPr>
            <w:rFonts w:hint="eastAsia"/>
            <w:rtl/>
            <w:rPrChange w:id="12067" w:author="Mohsen Jafarinejad" w:date="2019-04-28T10:46:00Z">
              <w:rPr>
                <w:rFonts w:hint="eastAsia"/>
                <w:highlight w:val="yellow"/>
                <w:rtl/>
              </w:rPr>
            </w:rPrChange>
          </w:rPr>
          <w:t>به</w:t>
        </w:r>
        <w:r w:rsidR="00A47B72" w:rsidRPr="00AA7DFE">
          <w:rPr>
            <w:rtl/>
            <w:rPrChange w:id="12068" w:author="Mohsen Jafarinejad" w:date="2019-04-28T10:46:00Z">
              <w:rPr>
                <w:highlight w:val="yellow"/>
                <w:rtl/>
              </w:rPr>
            </w:rPrChange>
          </w:rPr>
          <w:t xml:space="preserve"> </w:t>
        </w:r>
        <w:r w:rsidR="00A47B72" w:rsidRPr="00AA7DFE">
          <w:rPr>
            <w:rFonts w:hint="eastAsia"/>
            <w:rtl/>
            <w:rPrChange w:id="12069" w:author="Mohsen Jafarinejad" w:date="2019-04-28T10:46:00Z">
              <w:rPr>
                <w:rFonts w:hint="eastAsia"/>
                <w:highlight w:val="yellow"/>
                <w:rtl/>
              </w:rPr>
            </w:rPrChange>
          </w:rPr>
          <w:t>منظور</w:t>
        </w:r>
        <w:r w:rsidR="00A47B72" w:rsidRPr="00AA7DFE">
          <w:rPr>
            <w:rtl/>
            <w:rPrChange w:id="12070" w:author="Mohsen Jafarinejad" w:date="2019-04-28T10:46:00Z">
              <w:rPr>
                <w:highlight w:val="yellow"/>
                <w:rtl/>
              </w:rPr>
            </w:rPrChange>
          </w:rPr>
          <w:t xml:space="preserve"> </w:t>
        </w:r>
        <w:r w:rsidR="00A47B72" w:rsidRPr="00AA7DFE">
          <w:rPr>
            <w:rFonts w:hint="eastAsia"/>
            <w:rtl/>
            <w:rPrChange w:id="12071" w:author="Mohsen Jafarinejad" w:date="2019-04-28T10:46:00Z">
              <w:rPr>
                <w:rFonts w:hint="eastAsia"/>
                <w:highlight w:val="yellow"/>
                <w:rtl/>
              </w:rPr>
            </w:rPrChange>
          </w:rPr>
          <w:t>حل</w:t>
        </w:r>
        <w:r w:rsidR="00A47B72" w:rsidRPr="00AA7DFE">
          <w:rPr>
            <w:rtl/>
            <w:rPrChange w:id="12072" w:author="Mohsen Jafarinejad" w:date="2019-04-28T10:46:00Z">
              <w:rPr>
                <w:highlight w:val="yellow"/>
                <w:rtl/>
              </w:rPr>
            </w:rPrChange>
          </w:rPr>
          <w:t xml:space="preserve"> </w:t>
        </w:r>
        <w:r w:rsidR="00A47B72" w:rsidRPr="00AA7DFE">
          <w:rPr>
            <w:rFonts w:hint="eastAsia"/>
            <w:rtl/>
            <w:rPrChange w:id="12073" w:author="Mohsen Jafarinejad" w:date="2019-04-28T10:46:00Z">
              <w:rPr>
                <w:rFonts w:hint="eastAsia"/>
                <w:highlight w:val="yellow"/>
                <w:rtl/>
              </w:rPr>
            </w:rPrChange>
          </w:rPr>
          <w:t>معادلات</w:t>
        </w:r>
      </w:ins>
      <w:ins w:id="12074" w:author="Mohsen Jafarinejad" w:date="2019-04-28T10:27:00Z">
        <w:r w:rsidR="00504DAF" w:rsidRPr="00AA7DFE">
          <w:rPr>
            <w:rtl/>
            <w:rPrChange w:id="12075" w:author="Mohsen Jafarinejad" w:date="2019-04-28T10:46:00Z">
              <w:rPr>
                <w:highlight w:val="yellow"/>
                <w:rtl/>
              </w:rPr>
            </w:rPrChange>
          </w:rPr>
          <w:t xml:space="preserve"> نرم افزار ها</w:t>
        </w:r>
        <w:r w:rsidR="00504DAF" w:rsidRPr="00AA7DFE">
          <w:rPr>
            <w:rFonts w:hint="cs"/>
            <w:rtl/>
            <w:rPrChange w:id="12076" w:author="Mohsen Jafarinejad" w:date="2019-04-28T10:46:00Z">
              <w:rPr>
                <w:rFonts w:hint="cs"/>
                <w:highlight w:val="yellow"/>
                <w:rtl/>
              </w:rPr>
            </w:rPrChange>
          </w:rPr>
          <w:t>ی</w:t>
        </w:r>
        <w:r w:rsidR="00504DAF" w:rsidRPr="00AA7DFE">
          <w:rPr>
            <w:rtl/>
            <w:rPrChange w:id="12077" w:author="Mohsen Jafarinejad" w:date="2019-04-28T10:46:00Z">
              <w:rPr>
                <w:highlight w:val="yellow"/>
                <w:rtl/>
              </w:rPr>
            </w:rPrChange>
          </w:rPr>
          <w:t xml:space="preserve"> </w:t>
        </w:r>
      </w:ins>
      <w:ins w:id="12078" w:author="Mohsen Jafarinejad" w:date="2019-04-28T10:24:00Z">
        <w:r w:rsidR="00A47B72" w:rsidRPr="00AA7DFE">
          <w:rPr>
            <w:rPrChange w:id="12079" w:author="Mohsen Jafarinejad" w:date="2019-04-28T10:46:00Z">
              <w:rPr>
                <w:highlight w:val="yellow"/>
              </w:rPr>
            </w:rPrChange>
          </w:rPr>
          <w:t>Fluent</w:t>
        </w:r>
      </w:ins>
      <w:ins w:id="12080" w:author="Mohsen Jafarinejad" w:date="2019-05-04T11:51:00Z">
        <w:r w:rsidR="00C26563">
          <w:rPr>
            <w:rFonts w:hint="cs"/>
            <w:rtl/>
          </w:rPr>
          <w:t xml:space="preserve"> </w:t>
        </w:r>
      </w:ins>
      <w:ins w:id="12081" w:author="Mohsen Jafarinejad" w:date="2019-04-28T10:24:00Z">
        <w:r w:rsidR="00A47B72" w:rsidRPr="00AA7DFE">
          <w:rPr>
            <w:rtl/>
            <w:rPrChange w:id="12082" w:author="Mohsen Jafarinejad" w:date="2019-04-28T10:46:00Z">
              <w:rPr>
                <w:highlight w:val="yellow"/>
                <w:rtl/>
              </w:rPr>
            </w:rPrChange>
          </w:rPr>
          <w:t xml:space="preserve"> </w:t>
        </w:r>
      </w:ins>
      <w:ins w:id="12083" w:author="Mohsen Jafarinejad" w:date="2019-04-28T10:27:00Z">
        <w:r w:rsidR="00504DAF" w:rsidRPr="00AA7DFE">
          <w:rPr>
            <w:rFonts w:hint="eastAsia"/>
            <w:rtl/>
            <w:rPrChange w:id="12084" w:author="Mohsen Jafarinejad" w:date="2019-04-28T10:46:00Z">
              <w:rPr>
                <w:rFonts w:hint="eastAsia"/>
                <w:highlight w:val="yellow"/>
                <w:rtl/>
              </w:rPr>
            </w:rPrChange>
          </w:rPr>
          <w:t>و</w:t>
        </w:r>
      </w:ins>
      <w:ins w:id="12085" w:author="Mohsen Jafarinejad" w:date="2019-04-28T10:28:00Z">
        <w:r w:rsidR="00504DAF" w:rsidRPr="00AA7DFE">
          <w:rPr>
            <w:rPrChange w:id="12086" w:author="Mohsen Jafarinejad" w:date="2019-04-28T10:46:00Z">
              <w:rPr>
                <w:highlight w:val="yellow"/>
              </w:rPr>
            </w:rPrChange>
          </w:rPr>
          <w:t xml:space="preserve">Matlab </w:t>
        </w:r>
        <w:r w:rsidR="00504DAF" w:rsidRPr="00AA7DFE">
          <w:rPr>
            <w:rtl/>
            <w:rPrChange w:id="12087" w:author="Mohsen Jafarinejad" w:date="2019-04-28T10:46:00Z">
              <w:rPr>
                <w:highlight w:val="yellow"/>
                <w:rtl/>
              </w:rPr>
            </w:rPrChange>
          </w:rPr>
          <w:t xml:space="preserve"> </w:t>
        </w:r>
      </w:ins>
      <w:ins w:id="12088" w:author="Mohsen Jafarinejad" w:date="2019-04-28T10:24:00Z">
        <w:r w:rsidR="00A47B72" w:rsidRPr="00AA7DFE">
          <w:rPr>
            <w:rFonts w:hint="eastAsia"/>
            <w:rtl/>
            <w:rPrChange w:id="12089" w:author="Mohsen Jafarinejad" w:date="2019-04-28T10:46:00Z">
              <w:rPr>
                <w:rFonts w:hint="eastAsia"/>
                <w:highlight w:val="yellow"/>
                <w:rtl/>
              </w:rPr>
            </w:rPrChange>
          </w:rPr>
          <w:t>مورد</w:t>
        </w:r>
        <w:r w:rsidR="00A47B72" w:rsidRPr="00AA7DFE">
          <w:rPr>
            <w:rtl/>
            <w:rPrChange w:id="12090" w:author="Mohsen Jafarinejad" w:date="2019-04-28T10:46:00Z">
              <w:rPr>
                <w:highlight w:val="yellow"/>
                <w:rtl/>
              </w:rPr>
            </w:rPrChange>
          </w:rPr>
          <w:t xml:space="preserve"> </w:t>
        </w:r>
        <w:r w:rsidR="00A47B72" w:rsidRPr="00AA7DFE">
          <w:rPr>
            <w:rFonts w:hint="eastAsia"/>
            <w:rtl/>
            <w:rPrChange w:id="12091" w:author="Mohsen Jafarinejad" w:date="2019-04-28T10:46:00Z">
              <w:rPr>
                <w:rFonts w:hint="eastAsia"/>
                <w:highlight w:val="yellow"/>
                <w:rtl/>
              </w:rPr>
            </w:rPrChange>
          </w:rPr>
          <w:t>استفاده</w:t>
        </w:r>
        <w:r w:rsidR="00A47B72" w:rsidRPr="00AA7DFE">
          <w:rPr>
            <w:rtl/>
            <w:rPrChange w:id="12092" w:author="Mohsen Jafarinejad" w:date="2019-04-28T10:46:00Z">
              <w:rPr>
                <w:highlight w:val="yellow"/>
                <w:rtl/>
              </w:rPr>
            </w:rPrChange>
          </w:rPr>
          <w:t xml:space="preserve"> </w:t>
        </w:r>
        <w:r w:rsidR="00A47B72" w:rsidRPr="00AA7DFE">
          <w:rPr>
            <w:rFonts w:hint="eastAsia"/>
            <w:rtl/>
            <w:rPrChange w:id="12093" w:author="Mohsen Jafarinejad" w:date="2019-04-28T10:46:00Z">
              <w:rPr>
                <w:rFonts w:hint="eastAsia"/>
                <w:highlight w:val="yellow"/>
                <w:rtl/>
              </w:rPr>
            </w:rPrChange>
          </w:rPr>
          <w:t>قرار</w:t>
        </w:r>
        <w:r w:rsidR="00A47B72" w:rsidRPr="00AA7DFE">
          <w:rPr>
            <w:rtl/>
            <w:rPrChange w:id="12094" w:author="Mohsen Jafarinejad" w:date="2019-04-28T10:46:00Z">
              <w:rPr>
                <w:highlight w:val="yellow"/>
                <w:rtl/>
              </w:rPr>
            </w:rPrChange>
          </w:rPr>
          <w:t>گرفته است. همچن</w:t>
        </w:r>
        <w:r w:rsidR="00A47B72" w:rsidRPr="00AA7DFE">
          <w:rPr>
            <w:rFonts w:hint="cs"/>
            <w:rtl/>
            <w:rPrChange w:id="12095" w:author="Mohsen Jafarinejad" w:date="2019-04-28T10:46:00Z">
              <w:rPr>
                <w:rFonts w:hint="cs"/>
                <w:highlight w:val="yellow"/>
                <w:rtl/>
              </w:rPr>
            </w:rPrChange>
          </w:rPr>
          <w:t>ی</w:t>
        </w:r>
        <w:r w:rsidR="00A47B72" w:rsidRPr="00AA7DFE">
          <w:rPr>
            <w:rFonts w:hint="eastAsia"/>
            <w:rtl/>
            <w:rPrChange w:id="12096" w:author="Mohsen Jafarinejad" w:date="2019-04-28T10:46:00Z">
              <w:rPr>
                <w:rFonts w:hint="eastAsia"/>
                <w:highlight w:val="yellow"/>
                <w:rtl/>
              </w:rPr>
            </w:rPrChange>
          </w:rPr>
          <w:t>ن</w:t>
        </w:r>
        <w:r w:rsidR="00A47B72" w:rsidRPr="00AA7DFE">
          <w:rPr>
            <w:rtl/>
            <w:rPrChange w:id="12097" w:author="Mohsen Jafarinejad" w:date="2019-04-28T10:46:00Z">
              <w:rPr>
                <w:highlight w:val="yellow"/>
                <w:rtl/>
              </w:rPr>
            </w:rPrChange>
          </w:rPr>
          <w:t xml:space="preserve"> از نرم افزار گمب</w:t>
        </w:r>
        <w:r w:rsidR="00A47B72" w:rsidRPr="00AA7DFE">
          <w:rPr>
            <w:rFonts w:hint="cs"/>
            <w:rtl/>
            <w:rPrChange w:id="12098" w:author="Mohsen Jafarinejad" w:date="2019-04-28T10:46:00Z">
              <w:rPr>
                <w:rFonts w:hint="cs"/>
                <w:highlight w:val="yellow"/>
                <w:rtl/>
              </w:rPr>
            </w:rPrChange>
          </w:rPr>
          <w:t>ی</w:t>
        </w:r>
        <w:r w:rsidR="00A47B72" w:rsidRPr="00AA7DFE">
          <w:rPr>
            <w:rFonts w:hint="eastAsia"/>
            <w:rtl/>
            <w:rPrChange w:id="12099" w:author="Mohsen Jafarinejad" w:date="2019-04-28T10:46:00Z">
              <w:rPr>
                <w:rFonts w:hint="eastAsia"/>
                <w:highlight w:val="yellow"/>
                <w:rtl/>
              </w:rPr>
            </w:rPrChange>
          </w:rPr>
          <w:t>ت</w:t>
        </w:r>
        <w:r w:rsidR="00A47B72" w:rsidRPr="00AA7DFE">
          <w:rPr>
            <w:rtl/>
            <w:rPrChange w:id="12100" w:author="Mohsen Jafarinejad" w:date="2019-04-28T10:46:00Z">
              <w:rPr>
                <w:highlight w:val="yellow"/>
                <w:rtl/>
              </w:rPr>
            </w:rPrChange>
          </w:rPr>
          <w:t xml:space="preserve"> برا</w:t>
        </w:r>
        <w:r w:rsidR="00A47B72" w:rsidRPr="00AA7DFE">
          <w:rPr>
            <w:rFonts w:hint="cs"/>
            <w:rtl/>
            <w:rPrChange w:id="12101" w:author="Mohsen Jafarinejad" w:date="2019-04-28T10:46:00Z">
              <w:rPr>
                <w:rFonts w:hint="cs"/>
                <w:highlight w:val="yellow"/>
                <w:rtl/>
              </w:rPr>
            </w:rPrChange>
          </w:rPr>
          <w:t>ی</w:t>
        </w:r>
        <w:r w:rsidR="00A47B72" w:rsidRPr="00AA7DFE">
          <w:rPr>
            <w:rtl/>
            <w:rPrChange w:id="12102" w:author="Mohsen Jafarinejad" w:date="2019-04-28T10:46:00Z">
              <w:rPr>
                <w:highlight w:val="yellow"/>
                <w:rtl/>
              </w:rPr>
            </w:rPrChange>
          </w:rPr>
          <w:t xml:space="preserve"> ساخت </w:t>
        </w:r>
        <w:r w:rsidR="00A47B72" w:rsidRPr="00AA7DFE">
          <w:rPr>
            <w:rPrChange w:id="12103" w:author="Mohsen Jafarinejad" w:date="2019-04-28T10:46:00Z">
              <w:rPr>
                <w:highlight w:val="yellow"/>
              </w:rPr>
            </w:rPrChange>
          </w:rPr>
          <w:t>Mesh</w:t>
        </w:r>
        <w:r w:rsidR="00A47B72" w:rsidRPr="00AA7DFE">
          <w:rPr>
            <w:rtl/>
            <w:rPrChange w:id="12104" w:author="Mohsen Jafarinejad" w:date="2019-04-28T10:46:00Z">
              <w:rPr>
                <w:highlight w:val="yellow"/>
                <w:rtl/>
              </w:rPr>
            </w:rPrChange>
          </w:rPr>
          <w:t xml:space="preserve"> استفاده شده است.</w:t>
        </w:r>
      </w:ins>
      <w:ins w:id="12105" w:author="Mohsen Jafarinejad" w:date="2019-04-28T10:26:00Z">
        <w:r w:rsidR="00504DAF" w:rsidRPr="00504DAF">
          <w:rPr>
            <w:rtl/>
          </w:rPr>
          <w:t xml:space="preserve"> </w:t>
        </w:r>
      </w:ins>
      <w:ins w:id="12106" w:author="Mohsen Jafarinejad" w:date="2019-04-28T10:28:00Z">
        <w:r w:rsidR="00504DAF" w:rsidRPr="002B72E7">
          <w:rPr>
            <w:rtl/>
          </w:rPr>
          <w:t>فلوئنت یک نرم افزار دینامیک سیالات محاسباتی است که برای مدت زمانی طولانی اصل</w:t>
        </w:r>
        <w:r w:rsidR="00504DAF" w:rsidRPr="002B72E7">
          <w:rPr>
            <w:rFonts w:hint="cs"/>
            <w:rtl/>
          </w:rPr>
          <w:t>ی‌</w:t>
        </w:r>
        <w:r w:rsidR="00504DAF" w:rsidRPr="002B72E7">
          <w:rPr>
            <w:rFonts w:hint="eastAsia"/>
            <w:rtl/>
          </w:rPr>
          <w:t>تر</w:t>
        </w:r>
        <w:r w:rsidR="00504DAF" w:rsidRPr="002B72E7">
          <w:rPr>
            <w:rFonts w:hint="cs"/>
            <w:rtl/>
          </w:rPr>
          <w:t>ی</w:t>
        </w:r>
        <w:r w:rsidR="00504DAF" w:rsidRPr="002B72E7">
          <w:rPr>
            <w:rFonts w:hint="eastAsia"/>
            <w:rtl/>
          </w:rPr>
          <w:t>ن</w:t>
        </w:r>
        <w:r w:rsidR="00504DAF" w:rsidRPr="002B72E7">
          <w:rPr>
            <w:rtl/>
          </w:rPr>
          <w:t xml:space="preserve"> نرم افزار شبیه سازی های سیالاتی، انتقال حرارت، انتقال جرم و... </w:t>
        </w:r>
        <w:r w:rsidR="00504DAF" w:rsidRPr="002B72E7">
          <w:rPr>
            <w:rFonts w:ascii="Times New Roman" w:hAnsi="Times New Roman" w:cs="Times New Roman" w:hint="cs"/>
            <w:rtl/>
          </w:rPr>
          <w:t> </w:t>
        </w:r>
        <w:r w:rsidR="00504DAF" w:rsidRPr="002B72E7">
          <w:rPr>
            <w:rFonts w:hint="cs"/>
            <w:rtl/>
          </w:rPr>
          <w:t>بوده</w:t>
        </w:r>
        <w:r w:rsidR="00504DAF" w:rsidRPr="002B72E7">
          <w:rPr>
            <w:rtl/>
          </w:rPr>
          <w:t xml:space="preserve"> </w:t>
        </w:r>
        <w:r w:rsidR="00504DAF" w:rsidRPr="002B72E7">
          <w:rPr>
            <w:rFonts w:hint="cs"/>
            <w:rtl/>
          </w:rPr>
          <w:t>است</w:t>
        </w:r>
        <w:r w:rsidR="00504DAF" w:rsidRPr="002B72E7">
          <w:rPr>
            <w:rtl/>
          </w:rPr>
          <w:t xml:space="preserve">. فلوئنت </w:t>
        </w:r>
        <w:r w:rsidR="00504DAF" w:rsidRPr="002B72E7">
          <w:rPr>
            <w:rFonts w:hint="cs"/>
            <w:rtl/>
          </w:rPr>
          <w:t>با</w:t>
        </w:r>
        <w:r w:rsidR="00504DAF" w:rsidRPr="002B72E7">
          <w:rPr>
            <w:rtl/>
          </w:rPr>
          <w:t xml:space="preserve"> </w:t>
        </w:r>
        <w:r w:rsidR="00504DAF" w:rsidRPr="002B72E7">
          <w:rPr>
            <w:rFonts w:hint="cs"/>
            <w:rtl/>
          </w:rPr>
          <w:t>گرفتن</w:t>
        </w:r>
        <w:r w:rsidR="00504DAF" w:rsidRPr="002B72E7">
          <w:rPr>
            <w:rtl/>
          </w:rPr>
          <w:t xml:space="preserve"> </w:t>
        </w:r>
        <w:r w:rsidR="00504DAF" w:rsidRPr="002B72E7">
          <w:rPr>
            <w:rFonts w:hint="cs"/>
            <w:rtl/>
          </w:rPr>
          <w:t>فایل</w:t>
        </w:r>
        <w:r w:rsidR="00504DAF" w:rsidRPr="002B72E7">
          <w:rPr>
            <w:rtl/>
          </w:rPr>
          <w:t xml:space="preserve"> </w:t>
        </w:r>
        <w:r w:rsidR="00504DAF" w:rsidRPr="002B72E7">
          <w:t>Mesh</w:t>
        </w:r>
        <w:r w:rsidR="00504DAF" w:rsidRPr="002B72E7">
          <w:rPr>
            <w:rtl/>
          </w:rPr>
          <w:t xml:space="preserve"> و شرایط مرزی از کاربر به </w:t>
        </w:r>
      </w:ins>
      <w:ins w:id="12107" w:author="Mohsen Jafarinejad" w:date="2019-04-28T10:30:00Z">
        <w:r w:rsidR="00504DAF">
          <w:rPr>
            <w:rFonts w:hint="cs"/>
            <w:rtl/>
          </w:rPr>
          <w:t>حل معادلات دیفرانسیلی حاکم بر مدل و</w:t>
        </w:r>
      </w:ins>
      <w:ins w:id="12108" w:author="Mohsen Jafarinejad" w:date="2019-04-28T10:28:00Z">
        <w:r w:rsidR="00504DAF" w:rsidRPr="002B72E7">
          <w:rPr>
            <w:rtl/>
          </w:rPr>
          <w:t>محاسبه جریان سیال در تک تک سلول‌ها م</w:t>
        </w:r>
        <w:r w:rsidR="00504DAF" w:rsidRPr="002B72E7">
          <w:rPr>
            <w:rFonts w:hint="cs"/>
            <w:rtl/>
          </w:rPr>
          <w:t>ی‌</w:t>
        </w:r>
        <w:r w:rsidR="00504DAF" w:rsidRPr="002B72E7">
          <w:rPr>
            <w:rFonts w:hint="eastAsia"/>
            <w:rtl/>
          </w:rPr>
          <w:t>پردازد</w:t>
        </w:r>
        <w:r w:rsidR="00504DAF" w:rsidRPr="002B72E7">
          <w:rPr>
            <w:rtl/>
          </w:rPr>
          <w:t>.اگرچه در مدل ساخته شده ما جریان سیالی به صورت واقعی وجود ندارد اما به‌منظور ایجاد امکان آنالیز ا</w:t>
        </w:r>
        <w:r w:rsidR="00504DAF">
          <w:rPr>
            <w:rtl/>
          </w:rPr>
          <w:t>نتقال جرم، واکنش شیمیایی و</w:t>
        </w:r>
      </w:ins>
      <w:ins w:id="12109" w:author="Mohsen Jafarinejad" w:date="2019-04-28T10:29:00Z">
        <w:r w:rsidR="00504DAF">
          <w:rPr>
            <w:rFonts w:hint="cs"/>
            <w:rtl/>
          </w:rPr>
          <w:t>نیز</w:t>
        </w:r>
      </w:ins>
      <w:ins w:id="12110" w:author="Mohsen Jafarinejad" w:date="2019-04-28T10:28:00Z">
        <w:r w:rsidR="00504DAF">
          <w:rPr>
            <w:rtl/>
          </w:rPr>
          <w:t xml:space="preserve"> وارد</w:t>
        </w:r>
        <w:r w:rsidR="00504DAF" w:rsidRPr="002B72E7">
          <w:rPr>
            <w:rtl/>
          </w:rPr>
          <w:t>کردن توابع کاربری با استفاده از کدنویسی</w:t>
        </w:r>
        <w:r w:rsidR="00504DAF" w:rsidRPr="002B72E7">
          <w:rPr>
            <w:rFonts w:hint="cs"/>
            <w:rtl/>
          </w:rPr>
          <w:t xml:space="preserve">، </w:t>
        </w:r>
        <w:r w:rsidR="00504DAF" w:rsidRPr="002B72E7">
          <w:rPr>
            <w:rtl/>
          </w:rPr>
          <w:t>مدل بر مبنای ماده سیال ساخته شده است.</w:t>
        </w:r>
      </w:ins>
    </w:p>
    <w:p w14:paraId="05E8E40D" w14:textId="3621D795" w:rsidR="00E54A0B" w:rsidRDefault="009902E2">
      <w:pPr>
        <w:pStyle w:val="payannameh"/>
        <w:spacing w:line="240" w:lineRule="auto"/>
        <w:jc w:val="both"/>
        <w:rPr>
          <w:ins w:id="12111" w:author="Mohsen Jafarinejad" w:date="2019-04-28T10:45:00Z"/>
          <w:rFonts w:cs="Times New Roman"/>
        </w:rPr>
        <w:pPrChange w:id="12112" w:author="Mohsen Jafarinejad" w:date="2019-05-08T17:22:00Z">
          <w:pPr>
            <w:pStyle w:val="payannameh"/>
            <w:tabs>
              <w:tab w:val="left" w:pos="0"/>
              <w:tab w:val="left" w:pos="7371"/>
            </w:tabs>
            <w:spacing w:line="240" w:lineRule="auto"/>
          </w:pPr>
        </w:pPrChange>
      </w:pPr>
      <w:ins w:id="12113" w:author="Mohsen Jafarinejad" w:date="2019-05-08T17:22:00Z">
        <w:r>
          <w:rPr>
            <w:rFonts w:hint="cs"/>
            <w:rtl/>
          </w:rPr>
          <w:tab/>
        </w:r>
      </w:ins>
      <w:ins w:id="12114" w:author="Mohsen Jafarinejad" w:date="2019-04-28T10:31:00Z">
        <w:r w:rsidR="00504DAF">
          <w:rPr>
            <w:rFonts w:hint="cs"/>
            <w:rtl/>
          </w:rPr>
          <w:t>به منظور ایجا</w:t>
        </w:r>
      </w:ins>
      <w:ins w:id="12115" w:author="Mohsen Jafarinejad" w:date="2019-04-28T10:32:00Z">
        <w:r w:rsidR="00504DAF">
          <w:rPr>
            <w:rFonts w:hint="cs"/>
            <w:rtl/>
          </w:rPr>
          <w:t xml:space="preserve">د </w:t>
        </w:r>
        <w:r w:rsidR="00504DAF">
          <w:t>Mesh</w:t>
        </w:r>
        <w:r w:rsidR="00504DAF">
          <w:rPr>
            <w:rFonts w:hint="cs"/>
            <w:rtl/>
          </w:rPr>
          <w:t xml:space="preserve"> نرم افزار گمبیت بکارگرفته شده ،</w:t>
        </w:r>
      </w:ins>
      <w:ins w:id="12116" w:author="Mohsen Jafarinejad" w:date="2019-04-28T10:41:00Z">
        <w:r w:rsidR="00E54A0B">
          <w:t xml:space="preserve"> </w:t>
        </w:r>
      </w:ins>
      <w:ins w:id="12117" w:author="Mohsen Jafarinejad" w:date="2019-04-28T10:32:00Z">
        <w:r w:rsidR="00504DAF">
          <w:rPr>
            <w:rFonts w:hint="cs"/>
            <w:rtl/>
          </w:rPr>
          <w:t>نوع مش های انتخابی برای افزایش سرعت حل معادلات از نوع م</w:t>
        </w:r>
      </w:ins>
      <w:ins w:id="12118" w:author="Mohsen Jafarinejad" w:date="2019-04-28T10:33:00Z">
        <w:r w:rsidR="00504DAF">
          <w:rPr>
            <w:rFonts w:hint="cs"/>
            <w:rtl/>
          </w:rPr>
          <w:t>س</w:t>
        </w:r>
      </w:ins>
      <w:ins w:id="12119" w:author="Mohsen Jafarinejad" w:date="2019-04-28T10:32:00Z">
        <w:r w:rsidR="00504DAF">
          <w:rPr>
            <w:rFonts w:hint="cs"/>
            <w:rtl/>
          </w:rPr>
          <w:t>تطیلی</w:t>
        </w:r>
      </w:ins>
      <w:ins w:id="12120" w:author="Mohsen Jafarinejad" w:date="2019-04-28T10:34:00Z">
        <w:r w:rsidR="00504DAF">
          <w:rPr>
            <w:rFonts w:hint="cs"/>
            <w:rtl/>
          </w:rPr>
          <w:t xml:space="preserve"> انتخاب شده و به جهت اطمینان از اینکه مدل ساخته شده مستقل از اندازه مش هاست تعداد متفاوتی از مش برای قسمت های مختلف مدل انتخاب و </w:t>
        </w:r>
      </w:ins>
      <w:ins w:id="12121" w:author="Mohsen Jafarinejad" w:date="2019-04-28T10:36:00Z">
        <w:r w:rsidR="00E54A0B">
          <w:rPr>
            <w:rFonts w:hint="cs"/>
            <w:rtl/>
          </w:rPr>
          <w:t xml:space="preserve">مورد آزمایش قرار گرفت تا در نهایت مناسب ترین اندازه مش انتخاب گردید. تعداد مش های برای هر کدام از محفظه های آند و کاتد </w:t>
        </w:r>
      </w:ins>
      <w:ins w:id="12122" w:author="Mohsen Jafarinejad" w:date="2019-04-28T10:37:00Z">
        <w:r w:rsidR="00E54A0B">
          <w:rPr>
            <w:rFonts w:hint="cs"/>
            <w:rtl/>
          </w:rPr>
          <w:t xml:space="preserve">27 عدد </w:t>
        </w:r>
      </w:ins>
      <w:ins w:id="12123" w:author="Mohsen Jafarinejad" w:date="2019-04-28T10:38:00Z">
        <w:r w:rsidR="00E54A0B">
          <w:rPr>
            <w:rFonts w:hint="cs"/>
            <w:rtl/>
          </w:rPr>
          <w:t xml:space="preserve">برای هر کدام از الکترود ها تعداد </w:t>
        </w:r>
        <w:r w:rsidR="00E54A0B" w:rsidRPr="00B02677">
          <w:rPr>
            <w:rtl/>
          </w:rPr>
          <w:t xml:space="preserve">120عدد </w:t>
        </w:r>
        <w:r w:rsidR="00E54A0B" w:rsidRPr="00B02677">
          <w:rPr>
            <w:rFonts w:hint="eastAsia"/>
            <w:rtl/>
          </w:rPr>
          <w:t>مش</w:t>
        </w:r>
        <w:r w:rsidR="00E54A0B" w:rsidRPr="00B02677">
          <w:rPr>
            <w:rtl/>
          </w:rPr>
          <w:t xml:space="preserve"> </w:t>
        </w:r>
        <w:r w:rsidR="00E54A0B" w:rsidRPr="00B02677">
          <w:rPr>
            <w:rFonts w:hint="eastAsia"/>
            <w:rtl/>
          </w:rPr>
          <w:t>و</w:t>
        </w:r>
        <w:r w:rsidR="00E54A0B" w:rsidRPr="00B02677">
          <w:rPr>
            <w:rtl/>
          </w:rPr>
          <w:t xml:space="preserve"> </w:t>
        </w:r>
        <w:r w:rsidR="00E54A0B" w:rsidRPr="00B02677">
          <w:rPr>
            <w:rFonts w:hint="eastAsia"/>
            <w:rtl/>
          </w:rPr>
          <w:t>برا</w:t>
        </w:r>
        <w:r w:rsidR="00E54A0B" w:rsidRPr="00B02677">
          <w:rPr>
            <w:rFonts w:hint="cs"/>
            <w:rtl/>
          </w:rPr>
          <w:t>ی</w:t>
        </w:r>
        <w:r w:rsidR="00E54A0B" w:rsidRPr="00B02677">
          <w:rPr>
            <w:rtl/>
          </w:rPr>
          <w:t xml:space="preserve"> </w:t>
        </w:r>
        <w:r w:rsidR="00E54A0B" w:rsidRPr="00B02677">
          <w:rPr>
            <w:rFonts w:hint="eastAsia"/>
            <w:rtl/>
          </w:rPr>
          <w:t>غشاء</w:t>
        </w:r>
        <w:r w:rsidR="00E54A0B" w:rsidRPr="00B02677">
          <w:rPr>
            <w:rtl/>
          </w:rPr>
          <w:t xml:space="preserve"> 10 </w:t>
        </w:r>
        <w:r w:rsidR="00E54A0B" w:rsidRPr="00B02677">
          <w:rPr>
            <w:rFonts w:hint="eastAsia"/>
            <w:rtl/>
          </w:rPr>
          <w:t>مش</w:t>
        </w:r>
        <w:r w:rsidR="00E54A0B" w:rsidRPr="00B02677">
          <w:rPr>
            <w:rtl/>
          </w:rPr>
          <w:t xml:space="preserve"> </w:t>
        </w:r>
        <w:r w:rsidR="00E54A0B" w:rsidRPr="00B02677">
          <w:rPr>
            <w:rFonts w:hint="eastAsia"/>
            <w:rtl/>
          </w:rPr>
          <w:t>بدست</w:t>
        </w:r>
        <w:r w:rsidR="00E54A0B" w:rsidRPr="00B02677">
          <w:rPr>
            <w:rtl/>
          </w:rPr>
          <w:t xml:space="preserve"> </w:t>
        </w:r>
        <w:r w:rsidR="00E54A0B" w:rsidRPr="00B02677">
          <w:rPr>
            <w:rFonts w:hint="eastAsia"/>
            <w:rtl/>
          </w:rPr>
          <w:t>آمد</w:t>
        </w:r>
        <w:r w:rsidR="00E54A0B" w:rsidRPr="00B02677">
          <w:rPr>
            <w:rtl/>
          </w:rPr>
          <w:t>.</w:t>
        </w:r>
        <w:r w:rsidR="00E54A0B">
          <w:rPr>
            <w:rFonts w:cs="Times New Roman" w:hint="cs"/>
            <w:rtl/>
          </w:rPr>
          <w:t xml:space="preserve"> </w:t>
        </w:r>
      </w:ins>
    </w:p>
    <w:p w14:paraId="63E9C626" w14:textId="13C93138" w:rsidR="00E54A0B" w:rsidRDefault="009902E2">
      <w:pPr>
        <w:pStyle w:val="payannameh"/>
        <w:spacing w:line="240" w:lineRule="auto"/>
        <w:jc w:val="both"/>
        <w:rPr>
          <w:ins w:id="12124" w:author="Mohsen Jafarinejad" w:date="2019-04-28T10:52:00Z"/>
          <w:rtl/>
        </w:rPr>
        <w:pPrChange w:id="12125" w:author="Mohsen Jafarinejad" w:date="2019-05-08T17:22:00Z">
          <w:pPr>
            <w:pStyle w:val="payannameh"/>
            <w:tabs>
              <w:tab w:val="left" w:pos="0"/>
              <w:tab w:val="left" w:pos="7371"/>
            </w:tabs>
            <w:spacing w:line="240" w:lineRule="auto"/>
          </w:pPr>
        </w:pPrChange>
      </w:pPr>
      <w:ins w:id="12126" w:author="Mohsen Jafarinejad" w:date="2019-05-08T17:22:00Z">
        <w:r>
          <w:rPr>
            <w:rFonts w:hint="cs"/>
            <w:rtl/>
          </w:rPr>
          <w:tab/>
        </w:r>
      </w:ins>
      <w:ins w:id="12127" w:author="Mohsen Jafarinejad" w:date="2019-04-28T10:45:00Z">
        <w:r w:rsidR="00E54A0B">
          <w:rPr>
            <w:rFonts w:hint="cs"/>
            <w:rtl/>
          </w:rPr>
          <w:t>پس ازآنکه تنظیم</w:t>
        </w:r>
      </w:ins>
      <w:ins w:id="12128" w:author="Mohsen Jafarinejad" w:date="2019-04-28T10:48:00Z">
        <w:r w:rsidR="00AA7DFE">
          <w:rPr>
            <w:rFonts w:hint="cs"/>
            <w:rtl/>
          </w:rPr>
          <w:t>ات</w:t>
        </w:r>
      </w:ins>
      <w:ins w:id="12129" w:author="Mohsen Jafarinejad" w:date="2019-04-28T10:45:00Z">
        <w:r w:rsidR="00E54A0B">
          <w:rPr>
            <w:rFonts w:hint="cs"/>
            <w:rtl/>
          </w:rPr>
          <w:t xml:space="preserve"> نرم افزار فلوئنت را بطور کامل انجام دادیم و نرم افزار را اجرا کردیم</w:t>
        </w:r>
      </w:ins>
      <w:ins w:id="12130" w:author="Mohsen Jafarinejad" w:date="2019-04-28T10:50:00Z">
        <w:r w:rsidR="00AA7DFE">
          <w:rPr>
            <w:rFonts w:hint="cs"/>
            <w:rtl/>
          </w:rPr>
          <w:t xml:space="preserve"> </w:t>
        </w:r>
      </w:ins>
      <w:ins w:id="12131" w:author="Mohsen Jafarinejad" w:date="2019-04-28T10:51:00Z">
        <w:r w:rsidR="00AA7DFE">
          <w:rPr>
            <w:rFonts w:hint="cs"/>
            <w:rtl/>
          </w:rPr>
          <w:t>به ازای مقدار باقیمانده معادلات که برابر</w:t>
        </w:r>
      </w:ins>
      <w:ins w:id="12132" w:author="Mohsen Jafarinejad" w:date="2019-04-28T10:51:00Z">
        <w:r w:rsidR="00AA7DFE" w:rsidRPr="00FA5F26">
          <w:rPr>
            <w:rStyle w:val="tgc"/>
          </w:rPr>
          <w:object w:dxaOrig="499" w:dyaOrig="320" w14:anchorId="0641D2C2">
            <v:shape id="_x0000_i1162" type="#_x0000_t75" style="width:24.7pt;height:16.65pt" o:ole="">
              <v:imagedata r:id="rId329" o:title=""/>
            </v:shape>
            <o:OLEObject Type="Embed" ProgID="Equation.DSMT4" ShapeID="_x0000_i1162" DrawAspect="Content" ObjectID="_1620276757" r:id="rId330"/>
          </w:object>
        </w:r>
      </w:ins>
      <w:ins w:id="12133" w:author="Mohsen Jafarinejad" w:date="2019-04-28T10:51:00Z">
        <w:r w:rsidR="00AA7DFE">
          <w:rPr>
            <w:rStyle w:val="tgc"/>
            <w:rFonts w:hint="cs"/>
            <w:rtl/>
          </w:rPr>
          <w:t xml:space="preserve"> </w:t>
        </w:r>
        <w:r w:rsidR="00AA7DFE">
          <w:t xml:space="preserve"> </w:t>
        </w:r>
      </w:ins>
      <w:customXmlInsRangeStart w:id="12134" w:author="Mohsen Jafarinejad" w:date="2019-04-28T10:51:00Z"/>
      <w:sdt>
        <w:sdtPr>
          <w:rPr>
            <w:rFonts w:hint="cs"/>
            <w:rtl/>
          </w:rPr>
          <w:id w:val="-302931864"/>
          <w:citation/>
        </w:sdtPr>
        <w:sdtEndPr/>
        <w:sdtContent>
          <w:customXmlInsRangeEnd w:id="12134"/>
          <w:ins w:id="12135" w:author="Mohsen Jafarinejad" w:date="2019-04-28T10:51:00Z">
            <w:r w:rsidR="00AA7DFE">
              <w:rPr>
                <w:rStyle w:val="tgc"/>
                <w:rtl/>
              </w:rPr>
              <w:fldChar w:fldCharType="begin"/>
            </w:r>
            <w:r w:rsidR="00AA7DFE">
              <w:rPr>
                <w:rStyle w:val="tgc"/>
              </w:rPr>
              <w:instrText xml:space="preserve">CITATION 65 \l 1033 </w:instrText>
            </w:r>
            <w:r w:rsidR="00AA7DFE">
              <w:rPr>
                <w:rStyle w:val="tgc"/>
                <w:rtl/>
              </w:rPr>
              <w:fldChar w:fldCharType="separate"/>
            </w:r>
            <w:r w:rsidR="00AA7DFE">
              <w:rPr>
                <w:noProof/>
              </w:rPr>
              <w:t>[62]</w:t>
            </w:r>
            <w:r w:rsidR="00AA7DFE">
              <w:rPr>
                <w:rStyle w:val="tgc"/>
                <w:rtl/>
              </w:rPr>
              <w:fldChar w:fldCharType="end"/>
            </w:r>
          </w:ins>
          <w:customXmlInsRangeStart w:id="12136" w:author="Mohsen Jafarinejad" w:date="2019-04-28T10:51:00Z"/>
        </w:sdtContent>
      </w:sdt>
      <w:customXmlInsRangeEnd w:id="12136"/>
      <w:ins w:id="12137" w:author="Mohsen Jafarinejad" w:date="2019-04-28T10:51:00Z">
        <w:r w:rsidR="00AA7DFE">
          <w:rPr>
            <w:rFonts w:hint="cs"/>
            <w:rtl/>
          </w:rPr>
          <w:t xml:space="preserve">انتخاب شده بود، </w:t>
        </w:r>
      </w:ins>
      <w:ins w:id="12138" w:author="Mohsen Jafarinejad" w:date="2019-04-28T10:45:00Z">
        <w:r w:rsidR="00E54A0B">
          <w:rPr>
            <w:rtl/>
          </w:rPr>
          <w:t>پاسخ‌ها</w:t>
        </w:r>
        <w:r w:rsidR="00E54A0B">
          <w:rPr>
            <w:rFonts w:hint="cs"/>
            <w:rtl/>
          </w:rPr>
          <w:t>ی بدست آمده بعد ازتقریبا 4000 ایتری</w:t>
        </w:r>
        <w:r w:rsidR="00AA7DFE">
          <w:rPr>
            <w:rFonts w:hint="cs"/>
            <w:rtl/>
          </w:rPr>
          <w:t>شن یا</w:t>
        </w:r>
      </w:ins>
      <w:ins w:id="12139" w:author="Mohsen Jafarinejad" w:date="2019-04-28T10:52:00Z">
        <w:r w:rsidR="00AA7DFE">
          <w:rPr>
            <w:rFonts w:hint="cs"/>
            <w:rtl/>
          </w:rPr>
          <w:t xml:space="preserve"> </w:t>
        </w:r>
      </w:ins>
      <w:ins w:id="12140" w:author="Mohsen Jafarinejad" w:date="2019-04-28T10:45:00Z">
        <w:r w:rsidR="00AA7DFE">
          <w:rPr>
            <w:rFonts w:hint="cs"/>
            <w:rtl/>
          </w:rPr>
          <w:t>تکرار همگرا گردی</w:t>
        </w:r>
      </w:ins>
      <w:ins w:id="12141" w:author="Mohsen Jafarinejad" w:date="2019-04-28T10:52:00Z">
        <w:r w:rsidR="00AA7DFE">
          <w:rPr>
            <w:rFonts w:hint="cs"/>
            <w:rtl/>
          </w:rPr>
          <w:t>د.</w:t>
        </w:r>
      </w:ins>
      <w:ins w:id="12142" w:author="Mohsen Jafarinejad" w:date="2019-04-28T10:45:00Z">
        <w:r w:rsidR="00E54A0B">
          <w:rPr>
            <w:rtl/>
          </w:rPr>
          <w:t xml:space="preserve"> </w:t>
        </w:r>
      </w:ins>
    </w:p>
    <w:p w14:paraId="5576E1B6" w14:textId="77777777" w:rsidR="00AA7DFE" w:rsidRDefault="00AA7DFE">
      <w:pPr>
        <w:pStyle w:val="payannameh"/>
        <w:tabs>
          <w:tab w:val="left" w:pos="0"/>
          <w:tab w:val="left" w:pos="7371"/>
        </w:tabs>
        <w:spacing w:line="240" w:lineRule="auto"/>
        <w:jc w:val="both"/>
        <w:rPr>
          <w:ins w:id="12143" w:author="Mohsen Jafarinejad" w:date="2019-04-28T10:52:00Z"/>
          <w:rtl/>
        </w:rPr>
        <w:pPrChange w:id="12144" w:author="Mohsen Jafarinejad" w:date="2019-04-28T10:51:00Z">
          <w:pPr>
            <w:pStyle w:val="payannameh"/>
            <w:tabs>
              <w:tab w:val="left" w:pos="0"/>
              <w:tab w:val="left" w:pos="7371"/>
            </w:tabs>
            <w:spacing w:line="240" w:lineRule="auto"/>
          </w:pPr>
        </w:pPrChange>
      </w:pPr>
    </w:p>
    <w:p w14:paraId="13ACE2CB" w14:textId="77777777" w:rsidR="00AA7DFE" w:rsidRDefault="00AA7DFE" w:rsidP="00AA7DFE">
      <w:pPr>
        <w:pStyle w:val="payannameh"/>
        <w:tabs>
          <w:tab w:val="left" w:pos="0"/>
          <w:tab w:val="left" w:pos="7371"/>
        </w:tabs>
        <w:spacing w:line="240" w:lineRule="auto"/>
        <w:jc w:val="center"/>
        <w:rPr>
          <w:rtl/>
        </w:rPr>
      </w:pPr>
      <w:moveToRangeStart w:id="12145" w:author="Mohsen Jafarinejad" w:date="2019-04-28T10:52:00Z" w:name="move7341139"/>
      <w:moveTo w:id="12146" w:author="Mohsen Jafarinejad" w:date="2019-04-28T10:52:00Z">
        <w:r>
          <w:rPr>
            <w:noProof/>
            <w:lang w:bidi="ar-SA"/>
          </w:rPr>
          <w:lastRenderedPageBreak/>
          <w:drawing>
            <wp:inline distT="0" distB="0" distL="0" distR="0" wp14:anchorId="13F11162" wp14:editId="22348FA1">
              <wp:extent cx="3756991" cy="2817743"/>
              <wp:effectExtent l="0" t="0" r="0" b="1905"/>
              <wp:docPr id="4179" name="Picture 4179" descr="C:\Users\m.jafarinejad\Desktop\Negaresh\Run Result Pic\MFC2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m.jafarinejad\Desktop\Negaresh\Run Result Pic\MFC282.jp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756991" cy="2817743"/>
                      </a:xfrm>
                      <a:prstGeom prst="rect">
                        <a:avLst/>
                      </a:prstGeom>
                      <a:noFill/>
                      <a:ln>
                        <a:noFill/>
                      </a:ln>
                    </pic:spPr>
                  </pic:pic>
                </a:graphicData>
              </a:graphic>
            </wp:inline>
          </w:drawing>
        </w:r>
      </w:moveTo>
    </w:p>
    <w:p w14:paraId="6A853938" w14:textId="77777777" w:rsidR="00AA7DFE" w:rsidRDefault="00AA7DFE" w:rsidP="00AA7DFE">
      <w:pPr>
        <w:pStyle w:val="a4"/>
        <w:rPr>
          <w:rtl/>
        </w:rPr>
      </w:pPr>
      <w:bookmarkStart w:id="12147" w:name="_Toc8551045"/>
      <w:moveTo w:id="12148" w:author="Mohsen Jafarinejad" w:date="2019-04-28T10:52:00Z">
        <w:r>
          <w:rPr>
            <w:rFonts w:hint="cs"/>
            <w:rtl/>
          </w:rPr>
          <w:t>تغییرات باقی مانده حل معادلات دیفرانسلی توسط فلوینت</w:t>
        </w:r>
      </w:moveTo>
      <w:bookmarkEnd w:id="12147"/>
    </w:p>
    <w:moveToRangeEnd w:id="12145"/>
    <w:p w14:paraId="2949C7B4" w14:textId="77777777" w:rsidR="00AA7DFE" w:rsidRDefault="00AA7DFE">
      <w:pPr>
        <w:pStyle w:val="payannameh"/>
        <w:tabs>
          <w:tab w:val="left" w:pos="0"/>
          <w:tab w:val="left" w:pos="7371"/>
        </w:tabs>
        <w:spacing w:line="240" w:lineRule="auto"/>
        <w:jc w:val="both"/>
        <w:rPr>
          <w:ins w:id="12149" w:author="Mohsen Jafarinejad" w:date="2019-04-28T10:38:00Z"/>
          <w:rFonts w:cs="Times New Roman"/>
          <w:rtl/>
        </w:rPr>
        <w:pPrChange w:id="12150" w:author="Mohsen Jafarinejad" w:date="2019-04-28T10:51:00Z">
          <w:pPr>
            <w:pStyle w:val="payannameh"/>
            <w:tabs>
              <w:tab w:val="left" w:pos="0"/>
              <w:tab w:val="left" w:pos="7371"/>
            </w:tabs>
            <w:spacing w:line="240" w:lineRule="auto"/>
          </w:pPr>
        </w:pPrChange>
      </w:pPr>
    </w:p>
    <w:p w14:paraId="45E1BA1D" w14:textId="1EBFB895" w:rsidR="007737ED" w:rsidRDefault="00E54A0B">
      <w:pPr>
        <w:pStyle w:val="payannameh"/>
        <w:tabs>
          <w:tab w:val="left" w:pos="0"/>
          <w:tab w:val="left" w:pos="567"/>
          <w:tab w:val="left" w:pos="7371"/>
        </w:tabs>
        <w:spacing w:line="240" w:lineRule="auto"/>
        <w:rPr>
          <w:rtl/>
        </w:rPr>
        <w:pPrChange w:id="12151" w:author="Mohsen Jafarinejad" w:date="2019-04-28T10:53:00Z">
          <w:pPr>
            <w:pStyle w:val="payannameh"/>
            <w:tabs>
              <w:tab w:val="left" w:pos="0"/>
              <w:tab w:val="left" w:pos="7371"/>
            </w:tabs>
            <w:spacing w:line="240" w:lineRule="auto"/>
          </w:pPr>
        </w:pPrChange>
      </w:pPr>
      <w:ins w:id="12152" w:author="Mohsen Jafarinejad" w:date="2019-04-28T10:38:00Z">
        <w:r>
          <w:rPr>
            <w:rFonts w:cs="Times New Roman" w:hint="cs"/>
            <w:rtl/>
          </w:rPr>
          <w:tab/>
        </w:r>
      </w:ins>
      <w:ins w:id="12153" w:author="Mohsen Jafarinejad" w:date="2019-04-28T10:29:00Z">
        <w:r w:rsidR="00504DAF">
          <w:rPr>
            <w:rFonts w:hint="cs"/>
            <w:rtl/>
          </w:rPr>
          <w:t>نرم افزار متلب نیز یک نرم افزار شبیه سازی ریاضی است که جهت رسم منحنی پولاریزاسیون استفاده شده است.</w:t>
        </w:r>
      </w:ins>
    </w:p>
    <w:p w14:paraId="4E1BF7F1" w14:textId="4550A8A8" w:rsidR="002D58A8" w:rsidDel="00F81795" w:rsidRDefault="002D58A8" w:rsidP="00BC714A">
      <w:pPr>
        <w:pStyle w:val="a0"/>
        <w:bidi/>
        <w:rPr>
          <w:del w:id="12154" w:author="Mohsen Jafarinejad" w:date="2019-04-27T14:31:00Z"/>
          <w:rtl/>
        </w:rPr>
      </w:pPr>
      <w:bookmarkStart w:id="12155" w:name="_Toc3666296"/>
      <w:bookmarkStart w:id="12156" w:name="_Toc3666545"/>
      <w:del w:id="12157" w:author="Mohsen Jafarinejad" w:date="2019-04-27T14:31:00Z">
        <w:r w:rsidDel="00F81795">
          <w:rPr>
            <w:rFonts w:hint="cs"/>
            <w:rtl/>
          </w:rPr>
          <w:delText>معادلات حاکم بر منحنی پلاریزاسیون</w:delText>
        </w:r>
        <w:bookmarkEnd w:id="12155"/>
        <w:bookmarkEnd w:id="12156"/>
      </w:del>
    </w:p>
    <w:p w14:paraId="2CD07E37" w14:textId="1CB07313" w:rsidR="002D58A8" w:rsidDel="00F81795" w:rsidRDefault="00E06E05" w:rsidP="00BC714A">
      <w:pPr>
        <w:pStyle w:val="a1"/>
        <w:bidi/>
        <w:rPr>
          <w:del w:id="12158" w:author="Mohsen Jafarinejad" w:date="2019-04-27T14:31:00Z"/>
          <w:rtl/>
        </w:rPr>
      </w:pPr>
      <w:bookmarkStart w:id="12159" w:name="_Toc3666297"/>
      <w:bookmarkStart w:id="12160" w:name="_Toc3666546"/>
      <w:del w:id="12161" w:author="Mohsen Jafarinejad" w:date="2019-04-27T14:31:00Z">
        <w:r w:rsidDel="00F81795">
          <w:rPr>
            <w:rFonts w:hint="cs"/>
            <w:rtl/>
          </w:rPr>
          <w:delText>معادله پتانسیل ولتاژ</w:delText>
        </w:r>
        <w:bookmarkEnd w:id="12159"/>
        <w:bookmarkEnd w:id="12160"/>
        <w:r w:rsidDel="00F81795">
          <w:rPr>
            <w:rFonts w:hint="cs"/>
            <w:rtl/>
          </w:rPr>
          <w:delText xml:space="preserve"> </w:delText>
        </w:r>
      </w:del>
    </w:p>
    <w:p w14:paraId="0041F7B1" w14:textId="6AAEA971" w:rsidR="00E06E05" w:rsidDel="00F81795" w:rsidRDefault="00E06E05" w:rsidP="00BC714A">
      <w:pPr>
        <w:pStyle w:val="payannameh"/>
        <w:tabs>
          <w:tab w:val="left" w:pos="0"/>
          <w:tab w:val="left" w:pos="7371"/>
        </w:tabs>
        <w:spacing w:line="240" w:lineRule="auto"/>
        <w:rPr>
          <w:del w:id="12162" w:author="Mohsen Jafarinejad" w:date="2019-04-27T14:31:00Z"/>
          <w:rtl/>
        </w:rPr>
      </w:pPr>
      <w:del w:id="12163" w:author="Mohsen Jafarinejad" w:date="2019-04-27T14:31:00Z">
        <w:r w:rsidDel="00F81795">
          <w:rPr>
            <w:rFonts w:hint="cs"/>
            <w:rtl/>
          </w:rPr>
          <w:delText>بطور کلی می</w:delText>
        </w:r>
        <w:r w:rsidR="00061EE4" w:rsidDel="00F81795">
          <w:rPr>
            <w:rFonts w:hint="cs"/>
            <w:rtl/>
          </w:rPr>
          <w:delText>‌</w:delText>
        </w:r>
        <w:r w:rsidDel="00F81795">
          <w:rPr>
            <w:rFonts w:hint="cs"/>
            <w:rtl/>
          </w:rPr>
          <w:delText>توان معادله پتانسیل ولتاژ پیل سوختی میکروبی را به صورت معادله زیر</w:delText>
        </w:r>
      </w:del>
      <w:customXmlDelRangeStart w:id="12164" w:author="Mohsen Jafarinejad" w:date="2019-04-27T14:31:00Z"/>
      <w:sdt>
        <w:sdtPr>
          <w:rPr>
            <w:rFonts w:hint="cs"/>
            <w:rtl/>
          </w:rPr>
          <w:id w:val="-112142132"/>
          <w:citation/>
        </w:sdtPr>
        <w:sdtEndPr/>
        <w:sdtContent>
          <w:customXmlDelRangeEnd w:id="12164"/>
          <w:del w:id="12165" w:author="Mohsen Jafarinejad" w:date="2019-04-27T14:31:00Z">
            <w:r w:rsidR="00BC714A" w:rsidDel="00F81795">
              <w:rPr>
                <w:rtl/>
              </w:rPr>
              <w:fldChar w:fldCharType="begin"/>
            </w:r>
            <w:r w:rsidR="00BC714A" w:rsidDel="00F81795">
              <w:rPr>
                <w:rtl/>
              </w:rPr>
              <w:delInstrText xml:space="preserve"> </w:delInstrText>
            </w:r>
            <w:r w:rsidR="00BC714A" w:rsidDel="00F81795">
              <w:rPr>
                <w:rFonts w:hint="cs"/>
              </w:rPr>
              <w:delInstrText xml:space="preserve">CITATION </w:delInstrText>
            </w:r>
            <w:r w:rsidR="00BC714A" w:rsidDel="00F81795">
              <w:rPr>
                <w:rFonts w:hint="cs"/>
                <w:rtl/>
              </w:rPr>
              <w:delInstrText>63 \</w:delInstrText>
            </w:r>
            <w:r w:rsidR="00BC714A" w:rsidDel="00F81795">
              <w:rPr>
                <w:rFonts w:hint="cs"/>
              </w:rPr>
              <w:delInstrText xml:space="preserve">l </w:delInstrText>
            </w:r>
            <w:r w:rsidR="00BC714A" w:rsidDel="00F81795">
              <w:rPr>
                <w:rFonts w:hint="cs"/>
                <w:rtl/>
              </w:rPr>
              <w:delInstrText>1065</w:delInstrText>
            </w:r>
            <w:r w:rsidR="00BC714A" w:rsidDel="00F81795">
              <w:rPr>
                <w:rtl/>
              </w:rPr>
              <w:delInstrText xml:space="preserve"> </w:delInstrText>
            </w:r>
            <w:r w:rsidR="00BC714A" w:rsidDel="00F81795">
              <w:rPr>
                <w:rtl/>
              </w:rPr>
              <w:fldChar w:fldCharType="separate"/>
            </w:r>
            <w:r w:rsidR="00BC714A" w:rsidDel="00F81795">
              <w:rPr>
                <w:noProof/>
                <w:rtl/>
              </w:rPr>
              <w:delText xml:space="preserve"> </w:delText>
            </w:r>
            <w:r w:rsidR="00BC714A" w:rsidDel="00F81795">
              <w:rPr>
                <w:noProof/>
              </w:rPr>
              <w:delText>[59]</w:delText>
            </w:r>
            <w:r w:rsidR="00BC714A" w:rsidDel="00F81795">
              <w:rPr>
                <w:rtl/>
              </w:rPr>
              <w:fldChar w:fldCharType="end"/>
            </w:r>
          </w:del>
          <w:customXmlDelRangeStart w:id="12166" w:author="Mohsen Jafarinejad" w:date="2019-04-27T14:31:00Z"/>
        </w:sdtContent>
      </w:sdt>
      <w:customXmlDelRangeEnd w:id="12166"/>
      <w:del w:id="12167" w:author="Mohsen Jafarinejad" w:date="2019-04-27T14:31:00Z">
        <w:r w:rsidDel="00F81795">
          <w:rPr>
            <w:rFonts w:hint="cs"/>
            <w:rtl/>
          </w:rPr>
          <w:delText xml:space="preserve"> بیان کرد :</w:delText>
        </w:r>
      </w:del>
    </w:p>
    <w:p w14:paraId="790ED330" w14:textId="49A731C9" w:rsidR="00BC714A" w:rsidDel="00F81795" w:rsidRDefault="00BC714A" w:rsidP="00BC714A">
      <w:pPr>
        <w:pStyle w:val="payannameh"/>
        <w:tabs>
          <w:tab w:val="left" w:pos="0"/>
          <w:tab w:val="left" w:pos="7371"/>
        </w:tabs>
        <w:spacing w:line="240" w:lineRule="auto"/>
        <w:rPr>
          <w:del w:id="12168" w:author="Mohsen Jafarinejad" w:date="2019-04-27T14:31:00Z"/>
          <w:rtl/>
        </w:rPr>
      </w:pPr>
    </w:p>
    <w:p w14:paraId="0955AA3D" w14:textId="74929DAB" w:rsidR="00280AFB" w:rsidDel="00F81795" w:rsidRDefault="001178A9">
      <w:pPr>
        <w:pStyle w:val="a5"/>
        <w:rPr>
          <w:del w:id="12169" w:author="Mohsen Jafarinejad" w:date="2019-04-27T14:31:00Z"/>
          <w:rtl/>
        </w:rPr>
        <w:pPrChange w:id="12170" w:author="Mohsen" w:date="2019-03-17T17:24:00Z">
          <w:pPr>
            <w:pStyle w:val="payannameh"/>
            <w:tabs>
              <w:tab w:val="left" w:pos="0"/>
              <w:tab w:val="left" w:pos="7371"/>
            </w:tabs>
            <w:spacing w:line="240" w:lineRule="auto"/>
            <w:jc w:val="right"/>
          </w:pPr>
        </w:pPrChange>
      </w:pPr>
      <w:ins w:id="12171" w:author="Mohsen" w:date="2019-03-17T17:24:00Z">
        <w:del w:id="12172" w:author="Mohsen Jafarinejad" w:date="2019-04-27T14:31:00Z">
          <w:r w:rsidDel="00F81795">
            <w:rPr>
              <w:rStyle w:val="tgc"/>
              <w:rFonts w:hint="cs"/>
              <w:rtl/>
            </w:rPr>
            <w:delText xml:space="preserve">                                                             </w:delText>
          </w:r>
        </w:del>
      </w:ins>
      <w:del w:id="12173" w:author="Unknown">
        <w:r w:rsidR="00E06E05" w:rsidRPr="00E06E05" w:rsidDel="00F81795">
          <w:rPr>
            <w:rStyle w:val="tgc"/>
          </w:rPr>
          <w:object w:dxaOrig="3180" w:dyaOrig="360" w14:anchorId="21D2546C">
            <v:shape id="_x0000_i1163" type="#_x0000_t75" style="width:159.6pt;height:18.25pt" o:ole="">
              <v:imagedata r:id="rId211" o:title=""/>
            </v:shape>
            <o:OLEObject Type="Embed" ProgID="Equation.DSMT4" ShapeID="_x0000_i1163" DrawAspect="Content" ObjectID="_1620276758" r:id="rId332"/>
          </w:object>
        </w:r>
      </w:del>
      <w:del w:id="12174" w:author="Mohsen Jafarinejad" w:date="2019-04-27T14:31:00Z">
        <w:r w:rsidR="00E06E05" w:rsidDel="00F81795">
          <w:rPr>
            <w:rtl/>
          </w:rPr>
          <w:delText xml:space="preserve"> </w:delText>
        </w:r>
      </w:del>
    </w:p>
    <w:p w14:paraId="59B099FB" w14:textId="37B7A5CD" w:rsidR="00BC714A" w:rsidRPr="002B72E7" w:rsidDel="00F81795" w:rsidRDefault="00BC714A" w:rsidP="005E409E">
      <w:pPr>
        <w:pStyle w:val="payannameh"/>
        <w:tabs>
          <w:tab w:val="left" w:pos="0"/>
          <w:tab w:val="left" w:pos="7371"/>
        </w:tabs>
        <w:spacing w:line="240" w:lineRule="auto"/>
        <w:jc w:val="right"/>
        <w:rPr>
          <w:del w:id="12175" w:author="Mohsen Jafarinejad" w:date="2019-04-27T14:31:00Z"/>
        </w:rPr>
      </w:pPr>
    </w:p>
    <w:p w14:paraId="00907E1A" w14:textId="19CBBFDD" w:rsidR="00280AFB" w:rsidDel="00F81795" w:rsidRDefault="00E06E05" w:rsidP="005E409E">
      <w:pPr>
        <w:pStyle w:val="payannameh"/>
        <w:tabs>
          <w:tab w:val="left" w:pos="0"/>
          <w:tab w:val="left" w:pos="7371"/>
        </w:tabs>
        <w:spacing w:line="240" w:lineRule="auto"/>
        <w:rPr>
          <w:del w:id="12176" w:author="Mohsen Jafarinejad" w:date="2019-04-27T14:31:00Z"/>
          <w:rtl/>
        </w:rPr>
      </w:pPr>
      <w:del w:id="12177" w:author="Unknown">
        <w:r w:rsidRPr="00E06E05" w:rsidDel="00F81795">
          <w:rPr>
            <w:rStyle w:val="tgc"/>
          </w:rPr>
          <w:object w:dxaOrig="680" w:dyaOrig="360" w14:anchorId="741D2401">
            <v:shape id="_x0000_i1164" type="#_x0000_t75" style="width:34.95pt;height:18.25pt" o:ole="">
              <v:imagedata r:id="rId213" o:title=""/>
            </v:shape>
            <o:OLEObject Type="Embed" ProgID="Equation.DSMT4" ShapeID="_x0000_i1164" DrawAspect="Content" ObjectID="_1620276759" r:id="rId333"/>
          </w:object>
        </w:r>
      </w:del>
      <w:del w:id="12178" w:author="Mohsen Jafarinejad" w:date="2019-04-27T14:31:00Z">
        <w:r w:rsidDel="00F81795">
          <w:rPr>
            <w:rFonts w:hint="cs"/>
            <w:rtl/>
          </w:rPr>
          <w:delText xml:space="preserve"> برابربا ولتاژ مدار بازر</w:delText>
        </w:r>
      </w:del>
    </w:p>
    <w:p w14:paraId="13C7512C" w14:textId="2E7D8B03" w:rsidR="00E06E05" w:rsidDel="00F81795" w:rsidRDefault="00E06E05" w:rsidP="005E409E">
      <w:pPr>
        <w:pStyle w:val="payannameh"/>
        <w:tabs>
          <w:tab w:val="left" w:pos="0"/>
          <w:tab w:val="left" w:pos="7371"/>
        </w:tabs>
        <w:spacing w:line="240" w:lineRule="auto"/>
        <w:rPr>
          <w:del w:id="12179" w:author="Mohsen Jafarinejad" w:date="2019-04-27T14:31:00Z"/>
          <w:rtl/>
        </w:rPr>
      </w:pPr>
      <w:del w:id="12180" w:author="Unknown">
        <w:r w:rsidRPr="00E06E05" w:rsidDel="00F81795">
          <w:rPr>
            <w:rStyle w:val="tgc"/>
          </w:rPr>
          <w:object w:dxaOrig="380" w:dyaOrig="360" w14:anchorId="107B5D7B">
            <v:shape id="_x0000_i1165" type="#_x0000_t75" style="width:16.65pt;height:18.25pt" o:ole="">
              <v:imagedata r:id="rId215" o:title=""/>
            </v:shape>
            <o:OLEObject Type="Embed" ProgID="Equation.DSMT4" ShapeID="_x0000_i1165" DrawAspect="Content" ObjectID="_1620276760" r:id="rId334"/>
          </w:object>
        </w:r>
      </w:del>
      <w:del w:id="12181" w:author="Mohsen Jafarinejad" w:date="2019-04-27T14:31:00Z">
        <w:r w:rsidDel="00F81795">
          <w:rPr>
            <w:rFonts w:hint="cs"/>
            <w:rtl/>
          </w:rPr>
          <w:delText xml:space="preserve"> افت ولتاژ فعال سازی</w:delText>
        </w:r>
      </w:del>
    </w:p>
    <w:p w14:paraId="67BDF798" w14:textId="0522F7CB" w:rsidR="00E06E05" w:rsidDel="00F81795" w:rsidRDefault="00E06E05" w:rsidP="005E409E">
      <w:pPr>
        <w:pStyle w:val="payannameh"/>
        <w:tabs>
          <w:tab w:val="left" w:pos="0"/>
          <w:tab w:val="left" w:pos="7371"/>
        </w:tabs>
        <w:spacing w:line="240" w:lineRule="auto"/>
        <w:rPr>
          <w:del w:id="12182" w:author="Mohsen Jafarinejad" w:date="2019-04-27T14:31:00Z"/>
          <w:rtl/>
        </w:rPr>
      </w:pPr>
      <w:del w:id="12183" w:author="Unknown">
        <w:r w:rsidRPr="00E06E05" w:rsidDel="00F81795">
          <w:rPr>
            <w:rStyle w:val="tgc"/>
          </w:rPr>
          <w:object w:dxaOrig="460" w:dyaOrig="360" w14:anchorId="50611760">
            <v:shape id="_x0000_i1166" type="#_x0000_t75" style="width:22.05pt;height:18.25pt" o:ole="">
              <v:imagedata r:id="rId217" o:title=""/>
            </v:shape>
            <o:OLEObject Type="Embed" ProgID="Equation.DSMT4" ShapeID="_x0000_i1166" DrawAspect="Content" ObjectID="_1620276761" r:id="rId335"/>
          </w:object>
        </w:r>
      </w:del>
      <w:del w:id="12184" w:author="Mohsen Jafarinejad" w:date="2019-04-27T14:31:00Z">
        <w:r w:rsidDel="00F81795">
          <w:rPr>
            <w:rFonts w:hint="cs"/>
            <w:rtl/>
          </w:rPr>
          <w:delText xml:space="preserve"> افت ولتاژ غلظت </w:delText>
        </w:r>
      </w:del>
    </w:p>
    <w:p w14:paraId="37CA94F1" w14:textId="36F7D7A7" w:rsidR="00E06E05" w:rsidDel="00F81795" w:rsidRDefault="00E06E05" w:rsidP="005E409E">
      <w:pPr>
        <w:pStyle w:val="payannameh"/>
        <w:tabs>
          <w:tab w:val="left" w:pos="0"/>
          <w:tab w:val="left" w:pos="7371"/>
        </w:tabs>
        <w:spacing w:line="240" w:lineRule="auto"/>
        <w:rPr>
          <w:del w:id="12185" w:author="Mohsen Jafarinejad" w:date="2019-04-27T14:31:00Z"/>
          <w:rtl/>
        </w:rPr>
      </w:pPr>
      <w:del w:id="12186" w:author="Unknown">
        <w:r w:rsidRPr="00E06E05" w:rsidDel="00F81795">
          <w:rPr>
            <w:rStyle w:val="tgc"/>
          </w:rPr>
          <w:object w:dxaOrig="760" w:dyaOrig="360" w14:anchorId="56A85FFE">
            <v:shape id="_x0000_i1167" type="#_x0000_t75" style="width:37.05pt;height:18.25pt" o:ole="">
              <v:imagedata r:id="rId219" o:title=""/>
            </v:shape>
            <o:OLEObject Type="Embed" ProgID="Equation.DSMT4" ShapeID="_x0000_i1167" DrawAspect="Content" ObjectID="_1620276762" r:id="rId336"/>
          </w:object>
        </w:r>
      </w:del>
      <w:del w:id="12187" w:author="Mohsen Jafarinejad" w:date="2019-04-27T14:31:00Z">
        <w:r w:rsidDel="00F81795">
          <w:rPr>
            <w:rFonts w:hint="cs"/>
            <w:rtl/>
          </w:rPr>
          <w:delText xml:space="preserve"> افت اهمی ناشی از مقاومت داخلی پیل </w:delText>
        </w:r>
      </w:del>
    </w:p>
    <w:p w14:paraId="7FADD2E8" w14:textId="40B70CBF" w:rsidR="007737ED" w:rsidDel="00F81795" w:rsidRDefault="00A047AC" w:rsidP="005E409E">
      <w:pPr>
        <w:pStyle w:val="payannameh"/>
        <w:tabs>
          <w:tab w:val="left" w:pos="0"/>
          <w:tab w:val="left" w:pos="7371"/>
        </w:tabs>
        <w:spacing w:line="240" w:lineRule="auto"/>
        <w:rPr>
          <w:del w:id="12188" w:author="Mohsen Jafarinejad" w:date="2019-04-27T14:31:00Z"/>
          <w:rtl/>
        </w:rPr>
      </w:pPr>
      <w:del w:id="12189" w:author="Mohsen Jafarinejad" w:date="2019-04-27T14:31:00Z">
        <w:r w:rsidDel="00F81795">
          <w:rPr>
            <w:rFonts w:hint="cs"/>
            <w:rtl/>
          </w:rPr>
          <w:delText>که شکل کلی نموادر پلاریزاسیون ولتاژ بر حسب جریان به شکل زیر</w:delText>
        </w:r>
      </w:del>
      <w:customXmlDelRangeStart w:id="12190" w:author="Mohsen Jafarinejad" w:date="2019-04-27T14:31:00Z"/>
      <w:sdt>
        <w:sdtPr>
          <w:rPr>
            <w:rFonts w:hint="cs"/>
            <w:rtl/>
          </w:rPr>
          <w:id w:val="-1584220013"/>
          <w:citation/>
        </w:sdtPr>
        <w:sdtEndPr/>
        <w:sdtContent>
          <w:customXmlDelRangeEnd w:id="12190"/>
          <w:del w:id="12191" w:author="Mohsen Jafarinejad" w:date="2019-04-27T14:31:00Z">
            <w:r w:rsidR="00421FC9" w:rsidDel="00F81795">
              <w:rPr>
                <w:rStyle w:val="tgc"/>
                <w:rtl/>
              </w:rPr>
              <w:fldChar w:fldCharType="begin"/>
            </w:r>
            <w:r w:rsidR="00EA6BD0" w:rsidDel="00F81795">
              <w:rPr>
                <w:rStyle w:val="tgc"/>
              </w:rPr>
              <w:delInstrText xml:space="preserve">CITATION 69 \l 1033 </w:delInstrText>
            </w:r>
            <w:r w:rsidR="00421FC9" w:rsidDel="00F81795">
              <w:rPr>
                <w:rStyle w:val="tgc"/>
                <w:rtl/>
              </w:rPr>
              <w:fldChar w:fldCharType="separate"/>
            </w:r>
            <w:r w:rsidR="00253FD2" w:rsidDel="00F81795">
              <w:rPr>
                <w:rStyle w:val="tgc"/>
                <w:noProof/>
                <w:rtl/>
              </w:rPr>
              <w:delText xml:space="preserve"> </w:delText>
            </w:r>
            <w:r w:rsidR="00253FD2" w:rsidDel="00F81795">
              <w:rPr>
                <w:noProof/>
              </w:rPr>
              <w:delText>[66]</w:delText>
            </w:r>
            <w:r w:rsidR="00421FC9" w:rsidDel="00F81795">
              <w:rPr>
                <w:rStyle w:val="tgc"/>
                <w:rtl/>
              </w:rPr>
              <w:fldChar w:fldCharType="end"/>
            </w:r>
          </w:del>
          <w:customXmlDelRangeStart w:id="12192" w:author="Mohsen Jafarinejad" w:date="2019-04-27T14:31:00Z"/>
        </w:sdtContent>
      </w:sdt>
      <w:customXmlDelRangeEnd w:id="12192"/>
      <w:del w:id="12193" w:author="Mohsen Jafarinejad" w:date="2019-04-27T14:31:00Z">
        <w:r w:rsidDel="00F81795">
          <w:rPr>
            <w:rFonts w:hint="cs"/>
            <w:rtl/>
          </w:rPr>
          <w:delText>خواهد بود :</w:delText>
        </w:r>
      </w:del>
    </w:p>
    <w:p w14:paraId="20763D24" w14:textId="08D36232" w:rsidR="00A047AC" w:rsidRPr="002B72E7" w:rsidDel="00F81795" w:rsidRDefault="002E3E2D" w:rsidP="005E409E">
      <w:pPr>
        <w:pStyle w:val="payannameh"/>
        <w:tabs>
          <w:tab w:val="left" w:pos="0"/>
          <w:tab w:val="left" w:pos="7371"/>
        </w:tabs>
        <w:spacing w:line="240" w:lineRule="auto"/>
        <w:jc w:val="center"/>
        <w:rPr>
          <w:del w:id="12194" w:author="Mohsen Jafarinejad" w:date="2019-04-27T14:31:00Z"/>
        </w:rPr>
      </w:pPr>
      <w:del w:id="12195" w:author="Mohsen Jafarinejad" w:date="2019-04-27T14:31:00Z">
        <w:r w:rsidDel="00F81795">
          <w:rPr>
            <w:noProof/>
          </w:rPr>
          <w:drawing>
            <wp:inline distT="0" distB="0" distL="0" distR="0" wp14:anchorId="10DDF466" wp14:editId="02BDCE4A">
              <wp:extent cx="4429125" cy="3400425"/>
              <wp:effectExtent l="0" t="0" r="9525" b="9525"/>
              <wp:docPr id="56" name="Picture 56" descr="C:\Users\m.jafarinejad\Desktop\Negaresh\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m.jafarinejad\Desktop\Negaresh\26.jp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4446206" cy="3413539"/>
                      </a:xfrm>
                      <a:prstGeom prst="rect">
                        <a:avLst/>
                      </a:prstGeom>
                      <a:noFill/>
                      <a:ln>
                        <a:noFill/>
                      </a:ln>
                    </pic:spPr>
                  </pic:pic>
                </a:graphicData>
              </a:graphic>
            </wp:inline>
          </w:drawing>
        </w:r>
      </w:del>
    </w:p>
    <w:p w14:paraId="27C0AB45" w14:textId="0A58782B" w:rsidR="00F97787" w:rsidDel="00F81795" w:rsidRDefault="008B6135" w:rsidP="00CF0011">
      <w:pPr>
        <w:pStyle w:val="a4"/>
        <w:rPr>
          <w:del w:id="12196" w:author="Mohsen Jafarinejad" w:date="2019-04-27T14:31:00Z"/>
          <w:rtl/>
        </w:rPr>
      </w:pPr>
      <w:del w:id="12197" w:author="Mohsen Jafarinejad" w:date="2019-04-27T14:31:00Z">
        <w:r w:rsidDel="00F81795">
          <w:rPr>
            <w:rFonts w:hint="cs"/>
            <w:rtl/>
          </w:rPr>
          <w:delText>انواع افت پتانل در پیل میکروبی</w:delText>
        </w:r>
      </w:del>
    </w:p>
    <w:p w14:paraId="6F122097" w14:textId="7F06D179" w:rsidR="00997A3D" w:rsidRPr="008B6135" w:rsidDel="00F81795" w:rsidRDefault="00997A3D" w:rsidP="008B6135">
      <w:pPr>
        <w:rPr>
          <w:del w:id="12198" w:author="Mohsen Jafarinejad" w:date="2019-04-27T14:31:00Z"/>
        </w:rPr>
      </w:pPr>
    </w:p>
    <w:p w14:paraId="42424B24" w14:textId="4931FCC3" w:rsidR="00280AFB" w:rsidDel="00F81795" w:rsidRDefault="008D76C0" w:rsidP="00BC714A">
      <w:pPr>
        <w:pStyle w:val="a1"/>
        <w:bidi/>
        <w:rPr>
          <w:del w:id="12199" w:author="Mohsen Jafarinejad" w:date="2019-04-27T14:31:00Z"/>
          <w:rtl/>
        </w:rPr>
      </w:pPr>
      <w:bookmarkStart w:id="12200" w:name="_Toc3666298"/>
      <w:bookmarkStart w:id="12201" w:name="_Toc3666547"/>
      <w:del w:id="12202" w:author="Mohsen Jafarinejad" w:date="2019-04-27T14:31:00Z">
        <w:r w:rsidDel="00F81795">
          <w:rPr>
            <w:rFonts w:hint="cs"/>
            <w:rtl/>
          </w:rPr>
          <w:delText>افت فعال سازی</w:delText>
        </w:r>
        <w:bookmarkEnd w:id="12200"/>
        <w:bookmarkEnd w:id="12201"/>
      </w:del>
    </w:p>
    <w:p w14:paraId="3DDEE536" w14:textId="3DED14E1" w:rsidR="00EB0CEE" w:rsidDel="00F81795" w:rsidRDefault="00EB0CEE" w:rsidP="005E409E">
      <w:pPr>
        <w:pStyle w:val="payannameh"/>
        <w:tabs>
          <w:tab w:val="left" w:pos="0"/>
          <w:tab w:val="left" w:pos="7371"/>
        </w:tabs>
        <w:spacing w:line="240" w:lineRule="auto"/>
        <w:rPr>
          <w:del w:id="12203" w:author="Mohsen Jafarinejad" w:date="2019-04-27T14:31:00Z"/>
          <w:rtl/>
        </w:rPr>
      </w:pPr>
      <w:del w:id="12204" w:author="Mohsen Jafarinejad" w:date="2019-04-27T14:31:00Z">
        <w:r w:rsidDel="00F81795">
          <w:rPr>
            <w:rFonts w:hint="cs"/>
            <w:rtl/>
          </w:rPr>
          <w:delText>افت فعال سازی پیل از معادله بات</w:delText>
        </w:r>
        <w:r w:rsidR="008D76C0" w:rsidDel="00F81795">
          <w:rPr>
            <w:rFonts w:hint="cs"/>
            <w:rtl/>
          </w:rPr>
          <w:delText>لر-</w:delText>
        </w:r>
        <w:r w:rsidR="00DF3D1E" w:rsidDel="00F81795">
          <w:delText xml:space="preserve"> </w:delText>
        </w:r>
        <w:r w:rsidR="008D76C0" w:rsidDel="00F81795">
          <w:rPr>
            <w:rFonts w:hint="cs"/>
            <w:rtl/>
          </w:rPr>
          <w:delText>ولمر</w:delText>
        </w:r>
        <w:r w:rsidDel="00F81795">
          <w:rPr>
            <w:rFonts w:hint="cs"/>
            <w:rtl/>
          </w:rPr>
          <w:delText xml:space="preserve"> بصورت زیر</w:delText>
        </w:r>
      </w:del>
      <w:customXmlDelRangeStart w:id="12205" w:author="Mohsen Jafarinejad" w:date="2019-04-27T14:31:00Z"/>
      <w:sdt>
        <w:sdtPr>
          <w:rPr>
            <w:rFonts w:hint="cs"/>
            <w:rtl/>
          </w:rPr>
          <w:id w:val="-2072879174"/>
          <w:citation/>
        </w:sdtPr>
        <w:sdtEndPr/>
        <w:sdtContent>
          <w:customXmlDelRangeEnd w:id="12205"/>
          <w:del w:id="12206" w:author="Mohsen Jafarinejad" w:date="2019-04-27T14:31:00Z">
            <w:r w:rsidR="00701CF0" w:rsidDel="00F81795">
              <w:rPr>
                <w:rStyle w:val="tgc"/>
                <w:rtl/>
              </w:rPr>
              <w:fldChar w:fldCharType="begin"/>
            </w:r>
            <w:r w:rsidR="00EA6BD0" w:rsidDel="00F81795">
              <w:rPr>
                <w:rStyle w:val="tgc"/>
              </w:rPr>
              <w:delInstrText xml:space="preserve">CITATION 63 \l 1033 </w:delInstrText>
            </w:r>
            <w:r w:rsidR="00701CF0" w:rsidDel="00F81795">
              <w:rPr>
                <w:rStyle w:val="tgc"/>
                <w:rtl/>
              </w:rPr>
              <w:fldChar w:fldCharType="separate"/>
            </w:r>
            <w:r w:rsidR="00253FD2" w:rsidDel="00F81795">
              <w:rPr>
                <w:rStyle w:val="tgc"/>
                <w:noProof/>
                <w:rtl/>
              </w:rPr>
              <w:delText xml:space="preserve"> </w:delText>
            </w:r>
            <w:r w:rsidR="00253FD2" w:rsidDel="00F81795">
              <w:rPr>
                <w:noProof/>
              </w:rPr>
              <w:delText>[59]</w:delText>
            </w:r>
            <w:r w:rsidR="00701CF0" w:rsidDel="00F81795">
              <w:rPr>
                <w:rStyle w:val="tgc"/>
                <w:rtl/>
              </w:rPr>
              <w:fldChar w:fldCharType="end"/>
            </w:r>
          </w:del>
          <w:customXmlDelRangeStart w:id="12207" w:author="Mohsen Jafarinejad" w:date="2019-04-27T14:31:00Z"/>
        </w:sdtContent>
      </w:sdt>
      <w:customXmlDelRangeEnd w:id="12207"/>
      <w:del w:id="12208" w:author="Mohsen Jafarinejad" w:date="2019-04-27T14:31:00Z">
        <w:r w:rsidDel="00F81795">
          <w:rPr>
            <w:rFonts w:hint="cs"/>
            <w:rtl/>
          </w:rPr>
          <w:delText xml:space="preserve">بدست </w:delText>
        </w:r>
      </w:del>
      <w:ins w:id="12209" w:author="Mohsen" w:date="2019-03-17T16:51:00Z">
        <w:del w:id="12210" w:author="Mohsen Jafarinejad" w:date="2019-04-27T14:31:00Z">
          <w:r w:rsidR="00CF0011" w:rsidDel="00F81795">
            <w:rPr>
              <w:rtl/>
            </w:rPr>
            <w:delText>م</w:delText>
          </w:r>
          <w:r w:rsidR="00CF0011" w:rsidDel="00F81795">
            <w:rPr>
              <w:rFonts w:hint="cs"/>
              <w:rtl/>
            </w:rPr>
            <w:delText>ی‌</w:delText>
          </w:r>
          <w:r w:rsidR="00CF0011" w:rsidDel="00F81795">
            <w:rPr>
              <w:rFonts w:hint="eastAsia"/>
              <w:rtl/>
            </w:rPr>
            <w:delText>آ</w:delText>
          </w:r>
          <w:r w:rsidR="00CF0011" w:rsidDel="00F81795">
            <w:rPr>
              <w:rFonts w:hint="cs"/>
              <w:rtl/>
            </w:rPr>
            <w:delText>ی</w:delText>
          </w:r>
          <w:r w:rsidR="00CF0011" w:rsidDel="00F81795">
            <w:rPr>
              <w:rFonts w:hint="eastAsia"/>
              <w:rtl/>
            </w:rPr>
            <w:delText>د</w:delText>
          </w:r>
        </w:del>
      </w:ins>
      <w:del w:id="12211" w:author="Mohsen Jafarinejad" w:date="2019-04-27T14:31:00Z">
        <w:r w:rsidDel="00F81795">
          <w:rPr>
            <w:rFonts w:hint="cs"/>
            <w:rtl/>
          </w:rPr>
          <w:delText>می آید :</w:delText>
        </w:r>
      </w:del>
    </w:p>
    <w:p w14:paraId="6E312DC5" w14:textId="4B46DC65" w:rsidR="00BC714A" w:rsidDel="00F81795" w:rsidRDefault="00BC714A" w:rsidP="005E409E">
      <w:pPr>
        <w:pStyle w:val="payannameh"/>
        <w:tabs>
          <w:tab w:val="left" w:pos="0"/>
          <w:tab w:val="left" w:pos="7371"/>
        </w:tabs>
        <w:spacing w:line="240" w:lineRule="auto"/>
        <w:jc w:val="right"/>
        <w:rPr>
          <w:del w:id="12212" w:author="Mohsen Jafarinejad" w:date="2019-04-27T14:31:00Z"/>
          <w:rStyle w:val="tgc"/>
          <w:rtl/>
        </w:rPr>
      </w:pPr>
    </w:p>
    <w:p w14:paraId="52F25E41" w14:textId="048D041A" w:rsidR="007737ED" w:rsidDel="007737ED" w:rsidRDefault="001178A9">
      <w:pPr>
        <w:pStyle w:val="a5"/>
        <w:rPr>
          <w:del w:id="12213" w:author="Mohsen Jafarinejad" w:date="2019-04-06T09:04:00Z"/>
          <w:rtl/>
        </w:rPr>
        <w:pPrChange w:id="12214" w:author="Mohsen" w:date="2019-03-17T17:25:00Z">
          <w:pPr>
            <w:pStyle w:val="payannameh"/>
            <w:tabs>
              <w:tab w:val="left" w:pos="0"/>
              <w:tab w:val="left" w:pos="7371"/>
            </w:tabs>
            <w:spacing w:line="240" w:lineRule="auto"/>
            <w:jc w:val="right"/>
          </w:pPr>
        </w:pPrChange>
      </w:pPr>
      <w:ins w:id="12215" w:author="Mohsen" w:date="2019-03-17T17:25:00Z">
        <w:del w:id="12216" w:author="Mohsen Jafarinejad" w:date="2019-04-27T14:31:00Z">
          <w:r w:rsidDel="00F81795">
            <w:rPr>
              <w:rStyle w:val="tgc"/>
              <w:rFonts w:hint="cs"/>
              <w:rtl/>
            </w:rPr>
            <w:delText xml:space="preserve">                                       </w:delText>
          </w:r>
        </w:del>
      </w:ins>
      <w:del w:id="12217" w:author="Unknown">
        <w:r w:rsidR="00EB0CEE" w:rsidRPr="00EB0CEE" w:rsidDel="00F81795">
          <w:rPr>
            <w:rStyle w:val="tgc"/>
          </w:rPr>
          <w:object w:dxaOrig="5000" w:dyaOrig="760" w14:anchorId="269279FD">
            <v:shape id="_x0000_i1168" type="#_x0000_t75" style="width:250.95pt;height:37.05pt" o:ole="">
              <v:imagedata r:id="rId222" o:title=""/>
            </v:shape>
            <o:OLEObject Type="Embed" ProgID="Equation.DSMT4" ShapeID="_x0000_i1168" DrawAspect="Content" ObjectID="_1620276763" r:id="rId337"/>
          </w:object>
        </w:r>
      </w:del>
      <w:del w:id="12218" w:author="Mohsen Jafarinejad" w:date="2019-04-27T14:31:00Z">
        <w:r w:rsidR="00EB0CEE" w:rsidDel="00F81795">
          <w:rPr>
            <w:rtl/>
          </w:rPr>
          <w:delText xml:space="preserve"> </w:delText>
        </w:r>
      </w:del>
    </w:p>
    <w:p w14:paraId="2ED6E140" w14:textId="1EF5B375" w:rsidR="00BC714A" w:rsidDel="007737ED" w:rsidRDefault="00BC714A" w:rsidP="005E409E">
      <w:pPr>
        <w:pStyle w:val="payannameh"/>
        <w:tabs>
          <w:tab w:val="left" w:pos="0"/>
          <w:tab w:val="left" w:pos="7371"/>
        </w:tabs>
        <w:spacing w:line="240" w:lineRule="auto"/>
        <w:rPr>
          <w:del w:id="12219" w:author="Mohsen Jafarinejad" w:date="2019-04-06T09:04:00Z"/>
          <w:rtl/>
        </w:rPr>
      </w:pPr>
    </w:p>
    <w:p w14:paraId="1C3B35D8" w14:textId="690DC2EA" w:rsidR="00EB0CEE" w:rsidDel="00F81795" w:rsidRDefault="00EB0CEE" w:rsidP="005E409E">
      <w:pPr>
        <w:pStyle w:val="payannameh"/>
        <w:tabs>
          <w:tab w:val="left" w:pos="0"/>
          <w:tab w:val="left" w:pos="7371"/>
        </w:tabs>
        <w:spacing w:line="240" w:lineRule="auto"/>
        <w:rPr>
          <w:del w:id="12220" w:author="Mohsen Jafarinejad" w:date="2019-04-27T14:31:00Z"/>
          <w:rtl/>
        </w:rPr>
      </w:pPr>
      <w:del w:id="12221" w:author="Mohsen Jafarinejad" w:date="2019-04-27T14:31:00Z">
        <w:r w:rsidDel="00F81795">
          <w:rPr>
            <w:rFonts w:hint="cs"/>
            <w:rtl/>
          </w:rPr>
          <w:delText xml:space="preserve">که در آن </w:delText>
        </w:r>
      </w:del>
      <w:del w:id="12222" w:author="Unknown">
        <w:r w:rsidRPr="00EB0CEE" w:rsidDel="00F81795">
          <w:rPr>
            <w:rStyle w:val="tgc"/>
          </w:rPr>
          <w:object w:dxaOrig="260" w:dyaOrig="360" w14:anchorId="4D258762">
            <v:shape id="_x0000_i1169" type="#_x0000_t75" style="width:11.8pt;height:18.25pt" o:ole="">
              <v:imagedata r:id="rId338" o:title=""/>
            </v:shape>
            <o:OLEObject Type="Embed" ProgID="Equation.DSMT4" ShapeID="_x0000_i1169" DrawAspect="Content" ObjectID="_1620276764" r:id="rId339"/>
          </w:object>
        </w:r>
      </w:del>
      <w:del w:id="12223" w:author="Mohsen Jafarinejad" w:date="2019-04-27T14:31:00Z">
        <w:r w:rsidDel="00F81795">
          <w:rPr>
            <w:rFonts w:hint="cs"/>
            <w:rtl/>
          </w:rPr>
          <w:delText xml:space="preserve">و </w:delText>
        </w:r>
      </w:del>
      <w:del w:id="12224" w:author="Unknown">
        <w:r w:rsidRPr="00EB0CEE" w:rsidDel="00F81795">
          <w:rPr>
            <w:rStyle w:val="tgc"/>
          </w:rPr>
          <w:object w:dxaOrig="300" w:dyaOrig="360" w14:anchorId="1331AF3A">
            <v:shape id="_x0000_i1170" type="#_x0000_t75" style="width:15.05pt;height:18.25pt" o:ole="">
              <v:imagedata r:id="rId340" o:title=""/>
            </v:shape>
            <o:OLEObject Type="Embed" ProgID="Equation.DSMT4" ShapeID="_x0000_i1170" DrawAspect="Content" ObjectID="_1620276765" r:id="rId341"/>
          </w:object>
        </w:r>
      </w:del>
      <w:del w:id="12225" w:author="Mohsen Jafarinejad" w:date="2019-04-27T14:31:00Z">
        <w:r w:rsidDel="00F81795">
          <w:rPr>
            <w:rFonts w:hint="cs"/>
            <w:rtl/>
          </w:rPr>
          <w:delText xml:space="preserve"> ضریب انتقال شارژ برای واکنش کاهش و اکسایش است که از طریق انتقال الکترون در سطح الکترود- الکترولیت حاصل </w:delText>
        </w:r>
      </w:del>
      <w:ins w:id="12226" w:author="Mohsen" w:date="2019-03-17T16:51:00Z">
        <w:del w:id="12227" w:author="Mohsen Jafarinejad" w:date="2019-04-27T14:31:00Z">
          <w:r w:rsidR="00CF0011" w:rsidDel="00F81795">
            <w:rPr>
              <w:rtl/>
            </w:rPr>
            <w:delText>م</w:delText>
          </w:r>
          <w:r w:rsidR="00CF0011" w:rsidDel="00F81795">
            <w:rPr>
              <w:rFonts w:hint="cs"/>
              <w:rtl/>
            </w:rPr>
            <w:delText>ی‌</w:delText>
          </w:r>
          <w:r w:rsidR="00CF0011" w:rsidDel="00F81795">
            <w:rPr>
              <w:rFonts w:hint="eastAsia"/>
              <w:rtl/>
            </w:rPr>
            <w:delText>گردد</w:delText>
          </w:r>
        </w:del>
      </w:ins>
      <w:del w:id="12228" w:author="Mohsen Jafarinejad" w:date="2019-04-27T14:31:00Z">
        <w:r w:rsidDel="00F81795">
          <w:rPr>
            <w:rFonts w:hint="cs"/>
            <w:rtl/>
          </w:rPr>
          <w:delText>می گردد .</w:delText>
        </w:r>
      </w:del>
    </w:p>
    <w:p w14:paraId="0A5C4226" w14:textId="4FFB6A8A" w:rsidR="00EB0CEE" w:rsidDel="00F81795" w:rsidRDefault="00EB0CEE" w:rsidP="005E409E">
      <w:pPr>
        <w:pStyle w:val="payannameh"/>
        <w:tabs>
          <w:tab w:val="left" w:pos="0"/>
          <w:tab w:val="left" w:pos="7371"/>
        </w:tabs>
        <w:spacing w:line="240" w:lineRule="auto"/>
        <w:rPr>
          <w:del w:id="12229" w:author="Mohsen Jafarinejad" w:date="2019-04-27T14:31:00Z"/>
          <w:rtl/>
        </w:rPr>
      </w:pPr>
    </w:p>
    <w:p w14:paraId="46583849" w14:textId="12628B54" w:rsidR="00E720A2" w:rsidDel="00F81795" w:rsidRDefault="00280AFB" w:rsidP="00BC714A">
      <w:pPr>
        <w:pStyle w:val="a1"/>
        <w:bidi/>
        <w:rPr>
          <w:del w:id="12230" w:author="Mohsen Jafarinejad" w:date="2019-04-27T14:31:00Z"/>
          <w:rtl/>
        </w:rPr>
      </w:pPr>
      <w:del w:id="12231" w:author="Mohsen Jafarinejad" w:date="2019-04-27T14:31:00Z">
        <w:r w:rsidRPr="002B72E7" w:rsidDel="00F81795">
          <w:delText xml:space="preserve"> </w:delText>
        </w:r>
        <w:bookmarkStart w:id="12232" w:name="_Toc3666299"/>
        <w:bookmarkStart w:id="12233" w:name="_Toc3666548"/>
        <w:r w:rsidR="00EE44EC" w:rsidDel="00F81795">
          <w:rPr>
            <w:rFonts w:hint="cs"/>
            <w:rtl/>
          </w:rPr>
          <w:delText>افت غلظتی</w:delText>
        </w:r>
        <w:bookmarkEnd w:id="12232"/>
        <w:bookmarkEnd w:id="12233"/>
      </w:del>
    </w:p>
    <w:p w14:paraId="47B5BA38" w14:textId="56B75A8B" w:rsidR="00EE44EC" w:rsidDel="00F81795" w:rsidRDefault="0004693E" w:rsidP="005E409E">
      <w:pPr>
        <w:pStyle w:val="payannameh"/>
        <w:tabs>
          <w:tab w:val="left" w:pos="0"/>
          <w:tab w:val="left" w:pos="7371"/>
        </w:tabs>
        <w:spacing w:line="240" w:lineRule="auto"/>
        <w:rPr>
          <w:del w:id="12234" w:author="Mohsen Jafarinejad" w:date="2019-04-27T14:31:00Z"/>
          <w:rtl/>
        </w:rPr>
      </w:pPr>
      <w:del w:id="12235" w:author="Mohsen Jafarinejad" w:date="2019-04-27T14:31:00Z">
        <w:r w:rsidDel="00F81795">
          <w:rPr>
            <w:rFonts w:hint="cs"/>
            <w:rtl/>
          </w:rPr>
          <w:delText>افت غلظتی با استفاده از معادله نرنست</w:delText>
        </w:r>
      </w:del>
      <w:ins w:id="12236" w:author="Mohsen" w:date="2019-03-17T16:53:00Z">
        <w:del w:id="12237" w:author="Mohsen Jafarinejad" w:date="2019-04-27T14:31:00Z">
          <w:r w:rsidR="00CF0011" w:rsidDel="00F81795">
            <w:rPr>
              <w:rtl/>
            </w:rPr>
            <w:delText xml:space="preserve"> </w:delText>
          </w:r>
        </w:del>
      </w:ins>
      <w:del w:id="12238" w:author="Mohsen Jafarinejad" w:date="2019-04-27T14:31:00Z">
        <w:r w:rsidDel="00F81795">
          <w:rPr>
            <w:rFonts w:hint="cs"/>
            <w:rtl/>
          </w:rPr>
          <w:delText xml:space="preserve">  بصورت زیر</w:delText>
        </w:r>
      </w:del>
      <w:customXmlDelRangeStart w:id="12239" w:author="Mohsen Jafarinejad" w:date="2019-04-27T14:31:00Z"/>
      <w:sdt>
        <w:sdtPr>
          <w:rPr>
            <w:rFonts w:hint="cs"/>
            <w:rtl/>
          </w:rPr>
          <w:id w:val="18052214"/>
          <w:citation/>
        </w:sdtPr>
        <w:sdtEndPr/>
        <w:sdtContent>
          <w:customXmlDelRangeEnd w:id="12239"/>
          <w:del w:id="12240" w:author="Mohsen Jafarinejad" w:date="2019-04-27T14:31:00Z">
            <w:r w:rsidR="00701CF0" w:rsidDel="00F81795">
              <w:rPr>
                <w:rStyle w:val="tgc"/>
                <w:rtl/>
              </w:rPr>
              <w:fldChar w:fldCharType="begin"/>
            </w:r>
            <w:r w:rsidR="00EA6BD0" w:rsidDel="00F81795">
              <w:rPr>
                <w:rStyle w:val="tgc"/>
              </w:rPr>
              <w:delInstrText xml:space="preserve">CITATION 63 \l 1033 </w:delInstrText>
            </w:r>
            <w:r w:rsidR="00701CF0" w:rsidDel="00F81795">
              <w:rPr>
                <w:rStyle w:val="tgc"/>
                <w:rtl/>
              </w:rPr>
              <w:fldChar w:fldCharType="separate"/>
            </w:r>
            <w:r w:rsidR="00253FD2" w:rsidDel="00F81795">
              <w:rPr>
                <w:rStyle w:val="tgc"/>
                <w:noProof/>
                <w:rtl/>
              </w:rPr>
              <w:delText xml:space="preserve"> </w:delText>
            </w:r>
            <w:r w:rsidR="00253FD2" w:rsidDel="00F81795">
              <w:rPr>
                <w:noProof/>
              </w:rPr>
              <w:delText>[59]</w:delText>
            </w:r>
            <w:r w:rsidR="00701CF0" w:rsidDel="00F81795">
              <w:rPr>
                <w:rStyle w:val="tgc"/>
                <w:rtl/>
              </w:rPr>
              <w:fldChar w:fldCharType="end"/>
            </w:r>
          </w:del>
          <w:customXmlDelRangeStart w:id="12241" w:author="Mohsen Jafarinejad" w:date="2019-04-27T14:31:00Z"/>
        </w:sdtContent>
      </w:sdt>
      <w:customXmlDelRangeEnd w:id="12241"/>
      <w:del w:id="12242" w:author="Mohsen Jafarinejad" w:date="2019-04-27T14:31:00Z">
        <w:r w:rsidR="002C1DD2" w:rsidDel="00F81795">
          <w:rPr>
            <w:rFonts w:hint="cs"/>
            <w:rtl/>
          </w:rPr>
          <w:delText>قابل بیان است</w:delText>
        </w:r>
        <w:r w:rsidDel="00F81795">
          <w:rPr>
            <w:rFonts w:hint="cs"/>
            <w:rtl/>
          </w:rPr>
          <w:delText>:</w:delText>
        </w:r>
      </w:del>
    </w:p>
    <w:p w14:paraId="51C9059A" w14:textId="0F167F6D" w:rsidR="0004693E" w:rsidDel="00F81795" w:rsidRDefault="001178A9">
      <w:pPr>
        <w:pStyle w:val="a5"/>
        <w:rPr>
          <w:del w:id="12243" w:author="Mohsen Jafarinejad" w:date="2019-04-27T14:31:00Z"/>
          <w:rtl/>
        </w:rPr>
        <w:pPrChange w:id="12244" w:author="Mohsen Jafarinejad" w:date="2019-04-06T08:36:00Z">
          <w:pPr>
            <w:pStyle w:val="payannameh"/>
            <w:tabs>
              <w:tab w:val="left" w:pos="0"/>
              <w:tab w:val="left" w:pos="7371"/>
            </w:tabs>
            <w:spacing w:line="240" w:lineRule="auto"/>
            <w:jc w:val="right"/>
          </w:pPr>
        </w:pPrChange>
      </w:pPr>
      <w:ins w:id="12245" w:author="Mohsen" w:date="2019-03-17T17:25:00Z">
        <w:del w:id="12246" w:author="Mohsen Jafarinejad" w:date="2019-04-27T14:31:00Z">
          <w:r w:rsidDel="00F81795">
            <w:rPr>
              <w:rStyle w:val="tgc"/>
              <w:rFonts w:hint="cs"/>
              <w:rtl/>
            </w:rPr>
            <w:delText xml:space="preserve">    </w:delText>
          </w:r>
        </w:del>
        <w:del w:id="12247" w:author="Mohsen Jafarinejad" w:date="2019-04-06T08:36:00Z">
          <w:r w:rsidDel="00FD7CB9">
            <w:rPr>
              <w:rStyle w:val="tgc"/>
              <w:rFonts w:hint="cs"/>
              <w:rtl/>
            </w:rPr>
            <w:delText xml:space="preserve"> </w:delText>
          </w:r>
        </w:del>
        <w:del w:id="12248" w:author="Mohsen Jafarinejad" w:date="2019-04-27T14:31:00Z">
          <w:r w:rsidDel="00F81795">
            <w:rPr>
              <w:rStyle w:val="tgc"/>
              <w:rFonts w:hint="cs"/>
              <w:rtl/>
            </w:rPr>
            <w:delText xml:space="preserve">                                                                       </w:delText>
          </w:r>
        </w:del>
      </w:ins>
      <w:del w:id="12249" w:author="Unknown">
        <w:r w:rsidR="002C1DD2" w:rsidRPr="002C1DD2" w:rsidDel="00F81795">
          <w:rPr>
            <w:rStyle w:val="tgc"/>
          </w:rPr>
          <w:object w:dxaOrig="2540" w:dyaOrig="680" w14:anchorId="31F04723">
            <v:shape id="_x0000_i1171" type="#_x0000_t75" style="width:125.75pt;height:34.95pt" o:ole="">
              <v:imagedata r:id="rId240" o:title=""/>
            </v:shape>
            <o:OLEObject Type="Embed" ProgID="Equation.DSMT4" ShapeID="_x0000_i1171" DrawAspect="Content" ObjectID="_1620276766" r:id="rId342"/>
          </w:object>
        </w:r>
      </w:del>
      <w:del w:id="12250" w:author="Mohsen Jafarinejad" w:date="2019-04-27T14:31:00Z">
        <w:r w:rsidR="002C1DD2" w:rsidDel="00F81795">
          <w:rPr>
            <w:rtl/>
          </w:rPr>
          <w:delText xml:space="preserve"> </w:delText>
        </w:r>
      </w:del>
    </w:p>
    <w:p w14:paraId="7D8CEACE" w14:textId="63F58FA5" w:rsidR="00F82B0E" w:rsidDel="00F81795" w:rsidRDefault="00F82B0E" w:rsidP="00F82B0E">
      <w:pPr>
        <w:pStyle w:val="payannameh"/>
        <w:tabs>
          <w:tab w:val="left" w:pos="0"/>
          <w:tab w:val="left" w:pos="7371"/>
        </w:tabs>
        <w:spacing w:line="240" w:lineRule="auto"/>
        <w:rPr>
          <w:del w:id="12251" w:author="Mohsen Jafarinejad" w:date="2019-04-27T14:31:00Z"/>
          <w:rtl/>
        </w:rPr>
      </w:pPr>
      <w:del w:id="12252" w:author="Mohsen Jafarinejad" w:date="2019-04-27T14:31:00Z">
        <w:r w:rsidRPr="00182CDF" w:rsidDel="00F81795">
          <w:rPr>
            <w:position w:val="-12"/>
          </w:rPr>
          <w:object w:dxaOrig="380" w:dyaOrig="360" w14:anchorId="7567E6E2">
            <v:shape id="_x0000_i1172" type="#_x0000_t75" style="width:18.25pt;height:18.25pt" o:ole="">
              <v:imagedata r:id="rId242" o:title=""/>
            </v:shape>
            <o:OLEObject Type="Embed" ProgID="Equation.DSMT4" ShapeID="_x0000_i1172" DrawAspect="Content" ObjectID="_1620276767" r:id="rId343"/>
          </w:object>
        </w:r>
        <w:r w:rsidDel="00F81795">
          <w:rPr>
            <w:rFonts w:hint="cs"/>
            <w:rtl/>
          </w:rPr>
          <w:delText xml:space="preserve"> چگالی جریان حدی</w:delText>
        </w:r>
      </w:del>
    </w:p>
    <w:p w14:paraId="638B3A06" w14:textId="5E9498B0" w:rsidR="00F82B0E" w:rsidDel="00F81795" w:rsidRDefault="00F82B0E" w:rsidP="00F82B0E">
      <w:pPr>
        <w:pStyle w:val="payannameh"/>
        <w:tabs>
          <w:tab w:val="left" w:pos="0"/>
          <w:tab w:val="left" w:pos="7371"/>
        </w:tabs>
        <w:spacing w:line="240" w:lineRule="auto"/>
        <w:rPr>
          <w:del w:id="12253" w:author="Mohsen Jafarinejad" w:date="2019-04-27T14:31:00Z"/>
          <w:rtl/>
        </w:rPr>
      </w:pPr>
    </w:p>
    <w:p w14:paraId="32474019" w14:textId="05B2796C" w:rsidR="00F82B0E" w:rsidDel="00F81795" w:rsidRDefault="00F82B0E" w:rsidP="00F82B0E">
      <w:pPr>
        <w:pStyle w:val="payannameh"/>
        <w:tabs>
          <w:tab w:val="left" w:pos="0"/>
          <w:tab w:val="left" w:pos="7371"/>
        </w:tabs>
        <w:spacing w:line="240" w:lineRule="auto"/>
        <w:rPr>
          <w:del w:id="12254" w:author="Mohsen Jafarinejad" w:date="2019-04-27T14:31:00Z"/>
          <w:rtl/>
        </w:rPr>
      </w:pPr>
    </w:p>
    <w:p w14:paraId="757DC7E4" w14:textId="4376FDF8" w:rsidR="0002430C" w:rsidDel="00F81795" w:rsidRDefault="0002430C" w:rsidP="00BC714A">
      <w:pPr>
        <w:pStyle w:val="a1"/>
        <w:bidi/>
        <w:rPr>
          <w:del w:id="12255" w:author="Mohsen Jafarinejad" w:date="2019-04-27T14:31:00Z"/>
          <w:rtl/>
        </w:rPr>
      </w:pPr>
      <w:bookmarkStart w:id="12256" w:name="_Toc3666300"/>
      <w:bookmarkStart w:id="12257" w:name="_Toc3666549"/>
      <w:del w:id="12258" w:author="Mohsen Jafarinejad" w:date="2019-04-27T14:31:00Z">
        <w:r w:rsidDel="00F81795">
          <w:rPr>
            <w:rFonts w:hint="cs"/>
            <w:rtl/>
          </w:rPr>
          <w:delText>افت اهمی</w:delText>
        </w:r>
        <w:bookmarkEnd w:id="12256"/>
        <w:bookmarkEnd w:id="12257"/>
      </w:del>
    </w:p>
    <w:p w14:paraId="1081ABB0" w14:textId="02715117" w:rsidR="0002430C" w:rsidDel="00F81795" w:rsidRDefault="0002430C" w:rsidP="005E409E">
      <w:pPr>
        <w:pStyle w:val="payannameh"/>
        <w:tabs>
          <w:tab w:val="left" w:pos="0"/>
          <w:tab w:val="left" w:pos="7371"/>
        </w:tabs>
        <w:spacing w:line="240" w:lineRule="auto"/>
        <w:rPr>
          <w:del w:id="12259" w:author="Mohsen Jafarinejad" w:date="2019-04-27T14:31:00Z"/>
          <w:rtl/>
        </w:rPr>
      </w:pPr>
      <w:del w:id="12260" w:author="Mohsen Jafarinejad" w:date="2019-04-27T14:31:00Z">
        <w:r w:rsidDel="00F81795">
          <w:rPr>
            <w:rFonts w:hint="cs"/>
            <w:rtl/>
          </w:rPr>
          <w:delText xml:space="preserve">افت اهمی ناشی از مقاومت داخلی اجزائ پیل میکروبی است که بصورت زیربیان </w:delText>
        </w:r>
      </w:del>
      <w:ins w:id="12261" w:author="Mohsen" w:date="2019-03-17T16:51:00Z">
        <w:del w:id="12262" w:author="Mohsen Jafarinejad" w:date="2019-04-27T14:31:00Z">
          <w:r w:rsidR="00CF0011" w:rsidDel="00F81795">
            <w:rPr>
              <w:rtl/>
            </w:rPr>
            <w:delText>م</w:delText>
          </w:r>
          <w:r w:rsidR="00CF0011" w:rsidDel="00F81795">
            <w:rPr>
              <w:rFonts w:hint="cs"/>
              <w:rtl/>
            </w:rPr>
            <w:delText>ی‌</w:delText>
          </w:r>
          <w:r w:rsidR="00CF0011" w:rsidDel="00F81795">
            <w:rPr>
              <w:rFonts w:hint="eastAsia"/>
              <w:rtl/>
            </w:rPr>
            <w:delText>شود</w:delText>
          </w:r>
        </w:del>
      </w:ins>
      <w:del w:id="12263" w:author="Mohsen Jafarinejad" w:date="2019-04-27T14:31:00Z">
        <w:r w:rsidDel="00F81795">
          <w:rPr>
            <w:rFonts w:hint="cs"/>
            <w:rtl/>
          </w:rPr>
          <w:delText>می شود :</w:delText>
        </w:r>
      </w:del>
    </w:p>
    <w:p w14:paraId="0789FB0E" w14:textId="432D2D99" w:rsidR="0002430C" w:rsidDel="00F81795" w:rsidRDefault="001178A9">
      <w:pPr>
        <w:pStyle w:val="a5"/>
        <w:rPr>
          <w:del w:id="12264" w:author="Mohsen Jafarinejad" w:date="2019-04-27T14:31:00Z"/>
        </w:rPr>
        <w:pPrChange w:id="12265" w:author="Mohsen" w:date="2019-03-17T17:25:00Z">
          <w:pPr>
            <w:pStyle w:val="payannameh"/>
            <w:tabs>
              <w:tab w:val="left" w:pos="0"/>
              <w:tab w:val="left" w:pos="7371"/>
            </w:tabs>
            <w:spacing w:line="240" w:lineRule="auto"/>
            <w:jc w:val="right"/>
          </w:pPr>
        </w:pPrChange>
      </w:pPr>
      <w:ins w:id="12266" w:author="Mohsen" w:date="2019-03-17T17:25:00Z">
        <w:del w:id="12267" w:author="Mohsen Jafarinejad" w:date="2019-04-27T14:31:00Z">
          <w:r w:rsidDel="00F81795">
            <w:rPr>
              <w:rStyle w:val="tgc"/>
              <w:rFonts w:hint="cs"/>
              <w:rtl/>
            </w:rPr>
            <w:delText xml:space="preserve">                                                                                            </w:delText>
          </w:r>
        </w:del>
      </w:ins>
      <w:del w:id="12268" w:author="Unknown">
        <w:r w:rsidR="0002430C" w:rsidRPr="0002430C" w:rsidDel="00F81795">
          <w:rPr>
            <w:rStyle w:val="tgc"/>
          </w:rPr>
          <w:object w:dxaOrig="1359" w:dyaOrig="360" w14:anchorId="31050E43">
            <v:shape id="_x0000_i1173" type="#_x0000_t75" style="width:68.8pt;height:18.25pt" o:ole="">
              <v:imagedata r:id="rId244" o:title=""/>
            </v:shape>
            <o:OLEObject Type="Embed" ProgID="Equation.DSMT4" ShapeID="_x0000_i1173" DrawAspect="Content" ObjectID="_1620276768" r:id="rId344"/>
          </w:object>
        </w:r>
      </w:del>
      <w:del w:id="12269" w:author="Mohsen Jafarinejad" w:date="2019-04-27T14:31:00Z">
        <w:r w:rsidR="0002430C" w:rsidDel="00F81795">
          <w:delText xml:space="preserve"> </w:delText>
        </w:r>
      </w:del>
    </w:p>
    <w:p w14:paraId="7FA6A909" w14:textId="136EF582" w:rsidR="00835EB4" w:rsidDel="00F81795" w:rsidRDefault="009E7190" w:rsidP="005E409E">
      <w:pPr>
        <w:pStyle w:val="payannameh"/>
        <w:tabs>
          <w:tab w:val="left" w:pos="0"/>
          <w:tab w:val="left" w:pos="7371"/>
        </w:tabs>
        <w:spacing w:line="240" w:lineRule="auto"/>
        <w:rPr>
          <w:del w:id="12270" w:author="Mohsen Jafarinejad" w:date="2019-04-27T14:31:00Z"/>
          <w:rtl/>
        </w:rPr>
      </w:pPr>
      <w:del w:id="12271" w:author="Mohsen Jafarinejad" w:date="2019-04-27T14:31:00Z">
        <w:r w:rsidDel="00F81795">
          <w:rPr>
            <w:rFonts w:hint="cs"/>
            <w:rtl/>
          </w:rPr>
          <w:delText xml:space="preserve">مقدار </w:delText>
        </w:r>
      </w:del>
      <w:del w:id="12272" w:author="Unknown">
        <w:r w:rsidRPr="009E7190" w:rsidDel="00F81795">
          <w:rPr>
            <w:rStyle w:val="tgc"/>
          </w:rPr>
          <w:object w:dxaOrig="400" w:dyaOrig="360" w14:anchorId="73938A99">
            <v:shape id="_x0000_i1174" type="#_x0000_t75" style="width:18.25pt;height:18.25pt" o:ole="">
              <v:imagedata r:id="rId345" o:title=""/>
            </v:shape>
            <o:OLEObject Type="Embed" ProgID="Equation.DSMT4" ShapeID="_x0000_i1174" DrawAspect="Content" ObjectID="_1620276769" r:id="rId346"/>
          </w:object>
        </w:r>
      </w:del>
      <w:del w:id="12273" w:author="Mohsen Jafarinejad" w:date="2019-04-27T14:31:00Z">
        <w:r w:rsidDel="00F81795">
          <w:delText xml:space="preserve"> </w:delText>
        </w:r>
        <w:r w:rsidDel="00F81795">
          <w:rPr>
            <w:rFonts w:hint="cs"/>
            <w:rtl/>
          </w:rPr>
          <w:delText xml:space="preserve">برابر شیب نموادر ولتاژ جریان بوده با در نظر گرفتن اینکه در نقطه توان ماکزیمم مقدار مقاومت داخلی و خارجی با هم برابر خواهد بود </w:delText>
        </w:r>
      </w:del>
      <w:customXmlDelRangeStart w:id="12274" w:author="Mohsen Jafarinejad" w:date="2019-04-27T14:31:00Z"/>
      <w:sdt>
        <w:sdtPr>
          <w:rPr>
            <w:rFonts w:hint="cs"/>
            <w:rtl/>
          </w:rPr>
          <w:id w:val="-440531797"/>
          <w:citation/>
        </w:sdtPr>
        <w:sdtEndPr/>
        <w:sdtContent>
          <w:customXmlDelRangeEnd w:id="12274"/>
          <w:del w:id="12275" w:author="Mohsen Jafarinejad" w:date="2019-04-27T14:31:00Z">
            <w:r w:rsidR="00701CF0" w:rsidDel="00F81795">
              <w:rPr>
                <w:rStyle w:val="tgc"/>
                <w:rtl/>
              </w:rPr>
              <w:fldChar w:fldCharType="begin"/>
            </w:r>
            <w:r w:rsidR="00EA6BD0" w:rsidDel="00F81795">
              <w:rPr>
                <w:rStyle w:val="tgc"/>
              </w:rPr>
              <w:delInstrText xml:space="preserve">CITATION 60 \l 1033 </w:delInstrText>
            </w:r>
            <w:r w:rsidR="00701CF0" w:rsidDel="00F81795">
              <w:rPr>
                <w:rStyle w:val="tgc"/>
                <w:rtl/>
              </w:rPr>
              <w:fldChar w:fldCharType="separate"/>
            </w:r>
            <w:r w:rsidR="00253FD2" w:rsidDel="00F81795">
              <w:rPr>
                <w:noProof/>
              </w:rPr>
              <w:delText>[57]</w:delText>
            </w:r>
            <w:r w:rsidR="00701CF0" w:rsidDel="00F81795">
              <w:rPr>
                <w:rStyle w:val="tgc"/>
                <w:rtl/>
              </w:rPr>
              <w:fldChar w:fldCharType="end"/>
            </w:r>
          </w:del>
          <w:customXmlDelRangeStart w:id="12276" w:author="Mohsen Jafarinejad" w:date="2019-04-27T14:31:00Z"/>
        </w:sdtContent>
      </w:sdt>
      <w:customXmlDelRangeEnd w:id="12276"/>
      <w:del w:id="12277" w:author="Mohsen Jafarinejad" w:date="2019-04-27T14:31:00Z">
        <w:r w:rsidR="00835EB4" w:rsidDel="00F81795">
          <w:rPr>
            <w:rFonts w:hint="cs"/>
            <w:rtl/>
          </w:rPr>
          <w:delText>داریم :</w:delText>
        </w:r>
      </w:del>
    </w:p>
    <w:p w14:paraId="692E5C1A" w14:textId="5CA60CBF" w:rsidR="00835EB4" w:rsidDel="00F81795" w:rsidRDefault="001178A9">
      <w:pPr>
        <w:pStyle w:val="a5"/>
        <w:rPr>
          <w:del w:id="12278" w:author="Mohsen Jafarinejad" w:date="2019-04-27T14:31:00Z"/>
        </w:rPr>
        <w:pPrChange w:id="12279" w:author="Mohsen" w:date="2019-03-17T17:25:00Z">
          <w:pPr>
            <w:pStyle w:val="payannameh"/>
            <w:tabs>
              <w:tab w:val="left" w:pos="0"/>
              <w:tab w:val="left" w:pos="7371"/>
            </w:tabs>
            <w:spacing w:line="240" w:lineRule="auto"/>
            <w:jc w:val="right"/>
          </w:pPr>
        </w:pPrChange>
      </w:pPr>
      <w:ins w:id="12280" w:author="Mohsen" w:date="2019-03-17T17:25:00Z">
        <w:del w:id="12281" w:author="Mohsen Jafarinejad" w:date="2019-04-27T14:31:00Z">
          <w:r w:rsidDel="00F81795">
            <w:rPr>
              <w:rStyle w:val="tgc"/>
              <w:rFonts w:hint="cs"/>
              <w:rtl/>
            </w:rPr>
            <w:delText xml:space="preserve">                                                                                              </w:delText>
          </w:r>
        </w:del>
      </w:ins>
      <w:del w:id="12282" w:author="Unknown">
        <w:r w:rsidR="00835EB4" w:rsidRPr="00835EB4" w:rsidDel="00F81795">
          <w:rPr>
            <w:rStyle w:val="tgc"/>
          </w:rPr>
          <w:object w:dxaOrig="1200" w:dyaOrig="680" w14:anchorId="64208FEB">
            <v:shape id="_x0000_i1175" type="#_x0000_t75" style="width:59.1pt;height:34.95pt" o:ole="">
              <v:imagedata r:id="rId248" o:title=""/>
            </v:shape>
            <o:OLEObject Type="Embed" ProgID="Equation.DSMT4" ShapeID="_x0000_i1175" DrawAspect="Content" ObjectID="_1620276770" r:id="rId347"/>
          </w:object>
        </w:r>
      </w:del>
      <w:del w:id="12283" w:author="Mohsen Jafarinejad" w:date="2019-04-27T14:31:00Z">
        <w:r w:rsidR="00835EB4" w:rsidDel="00F81795">
          <w:delText xml:space="preserve"> </w:delText>
        </w:r>
      </w:del>
    </w:p>
    <w:p w14:paraId="45143744" w14:textId="6943DCDE" w:rsidR="00BC714A" w:rsidDel="00F81795" w:rsidRDefault="00BC714A" w:rsidP="005E409E">
      <w:pPr>
        <w:pStyle w:val="payannameh"/>
        <w:tabs>
          <w:tab w:val="left" w:pos="0"/>
          <w:tab w:val="left" w:pos="7371"/>
        </w:tabs>
        <w:spacing w:line="240" w:lineRule="auto"/>
        <w:rPr>
          <w:del w:id="12284" w:author="Mohsen Jafarinejad" w:date="2019-04-27T14:31:00Z"/>
          <w:b/>
          <w:bCs/>
          <w:rtl/>
        </w:rPr>
      </w:pPr>
    </w:p>
    <w:p w14:paraId="476649F2" w14:textId="33D8688F" w:rsidR="00F31D07" w:rsidDel="00F81795" w:rsidRDefault="002E3E2D" w:rsidP="00F82B0E">
      <w:pPr>
        <w:pStyle w:val="payannameh"/>
        <w:tabs>
          <w:tab w:val="left" w:pos="0"/>
          <w:tab w:val="left" w:pos="7371"/>
        </w:tabs>
        <w:spacing w:line="240" w:lineRule="auto"/>
        <w:rPr>
          <w:del w:id="12285" w:author="Mohsen Jafarinejad" w:date="2019-04-27T14:31:00Z"/>
          <w:b/>
          <w:bCs/>
          <w:rtl/>
        </w:rPr>
      </w:pPr>
      <w:del w:id="12286" w:author="Mohsen Jafarinejad" w:date="2019-04-27T14:31:00Z">
        <w:r w:rsidRPr="002E3E2D" w:rsidDel="00F81795">
          <w:rPr>
            <w:rFonts w:hint="cs"/>
            <w:b/>
            <w:bCs/>
            <w:rtl/>
          </w:rPr>
          <w:delText xml:space="preserve">فرمول </w:delText>
        </w:r>
        <w:r w:rsidR="00F82B0E" w:rsidDel="00F81795">
          <w:rPr>
            <w:rFonts w:hint="cs"/>
            <w:b/>
            <w:bCs/>
            <w:rtl/>
          </w:rPr>
          <w:delText>ساده</w:delText>
        </w:r>
        <w:r w:rsidRPr="002E3E2D" w:rsidDel="00F81795">
          <w:rPr>
            <w:rFonts w:hint="cs"/>
            <w:b/>
            <w:bCs/>
            <w:rtl/>
          </w:rPr>
          <w:delText xml:space="preserve"> شده پلاریزاسیون</w:delText>
        </w:r>
      </w:del>
    </w:p>
    <w:p w14:paraId="30A3496E" w14:textId="561B8B30" w:rsidR="002E3E2D" w:rsidDel="00F81795" w:rsidRDefault="002E3E2D" w:rsidP="00F82B0E">
      <w:pPr>
        <w:pStyle w:val="payannameh"/>
        <w:tabs>
          <w:tab w:val="left" w:pos="0"/>
          <w:tab w:val="left" w:pos="7371"/>
        </w:tabs>
        <w:spacing w:line="240" w:lineRule="auto"/>
        <w:rPr>
          <w:del w:id="12287" w:author="Mohsen Jafarinejad" w:date="2019-04-27T14:31:00Z"/>
          <w:rtl/>
        </w:rPr>
      </w:pPr>
      <w:del w:id="12288" w:author="Mohsen Jafarinejad" w:date="2019-04-27T14:31:00Z">
        <w:r w:rsidDel="00F81795">
          <w:rPr>
            <w:rFonts w:hint="cs"/>
            <w:rtl/>
          </w:rPr>
          <w:delText xml:space="preserve">با توجه به </w:delText>
        </w:r>
      </w:del>
      <w:ins w:id="12289" w:author="Mohsen" w:date="2019-03-17T16:51:00Z">
        <w:del w:id="12290" w:author="Mohsen Jafarinejad" w:date="2019-04-27T14:31:00Z">
          <w:r w:rsidR="00CF0011" w:rsidDel="00F81795">
            <w:rPr>
              <w:rtl/>
            </w:rPr>
            <w:delText>محدود</w:delText>
          </w:r>
          <w:r w:rsidR="00CF0011" w:rsidDel="00F81795">
            <w:rPr>
              <w:rFonts w:hint="cs"/>
              <w:rtl/>
            </w:rPr>
            <w:delText>ی</w:delText>
          </w:r>
          <w:r w:rsidR="00CF0011" w:rsidDel="00F81795">
            <w:rPr>
              <w:rFonts w:hint="eastAsia"/>
              <w:rtl/>
            </w:rPr>
            <w:delText>ت‌ها</w:delText>
          </w:r>
          <w:r w:rsidR="00CF0011" w:rsidDel="00F81795">
            <w:rPr>
              <w:rFonts w:hint="cs"/>
              <w:rtl/>
            </w:rPr>
            <w:delText>یی</w:delText>
          </w:r>
        </w:del>
      </w:ins>
      <w:del w:id="12291" w:author="Mohsen Jafarinejad" w:date="2019-04-27T14:31:00Z">
        <w:r w:rsidDel="00F81795">
          <w:rPr>
            <w:rFonts w:hint="cs"/>
            <w:rtl/>
          </w:rPr>
          <w:delText xml:space="preserve">محدودیت هایی که در تعیین مقادیر </w:delText>
        </w:r>
      </w:del>
      <w:ins w:id="12292" w:author="Mohsen" w:date="2019-03-17T16:51:00Z">
        <w:del w:id="12293" w:author="Mohsen Jafarinejad" w:date="2019-04-27T14:31:00Z">
          <w:r w:rsidR="00CF0011" w:rsidDel="00F81795">
            <w:rPr>
              <w:rtl/>
            </w:rPr>
            <w:delText>ثابت‌ها</w:delText>
          </w:r>
          <w:r w:rsidR="00CF0011" w:rsidDel="00F81795">
            <w:rPr>
              <w:rFonts w:hint="cs"/>
              <w:rtl/>
            </w:rPr>
            <w:delText>ی</w:delText>
          </w:r>
        </w:del>
      </w:ins>
      <w:del w:id="12294" w:author="Mohsen Jafarinejad" w:date="2019-04-27T14:31:00Z">
        <w:r w:rsidDel="00F81795">
          <w:rPr>
            <w:rFonts w:hint="cs"/>
            <w:rtl/>
          </w:rPr>
          <w:delText xml:space="preserve">ثابت های افت پتانسیل پیل میکروبی وجود دارد </w:delText>
        </w:r>
        <w:r w:rsidR="00F82B0E" w:rsidDel="00F81795">
          <w:rPr>
            <w:rFonts w:hint="cs"/>
            <w:rtl/>
          </w:rPr>
          <w:delText>دربرخی</w:delText>
        </w:r>
        <w:r w:rsidDel="00F81795">
          <w:rPr>
            <w:rFonts w:hint="cs"/>
            <w:rtl/>
          </w:rPr>
          <w:delText xml:space="preserve"> تحقیق</w:delText>
        </w:r>
        <w:r w:rsidR="00F82B0E" w:rsidDel="00F81795">
          <w:rPr>
            <w:rFonts w:hint="cs"/>
            <w:rtl/>
          </w:rPr>
          <w:delText>ات</w:delText>
        </w:r>
        <w:r w:rsidDel="00F81795">
          <w:rPr>
            <w:rFonts w:hint="cs"/>
            <w:rtl/>
          </w:rPr>
          <w:delText xml:space="preserve"> از فرمول مورد استفاده درتحقیق کینگ ونگ و همکاران</w:delText>
        </w:r>
      </w:del>
      <w:customXmlDelRangeStart w:id="12295" w:author="Mohsen Jafarinejad" w:date="2019-04-27T14:31:00Z"/>
      <w:sdt>
        <w:sdtPr>
          <w:rPr>
            <w:rFonts w:hint="cs"/>
            <w:rtl/>
          </w:rPr>
          <w:id w:val="1095209217"/>
          <w:citation/>
        </w:sdtPr>
        <w:sdtEndPr/>
        <w:sdtContent>
          <w:customXmlDelRangeEnd w:id="12295"/>
          <w:del w:id="12296" w:author="Mohsen Jafarinejad" w:date="2019-04-27T14:31:00Z">
            <w:r w:rsidR="00701CF0" w:rsidDel="00F81795">
              <w:rPr>
                <w:rStyle w:val="tgc"/>
                <w:rtl/>
              </w:rPr>
              <w:fldChar w:fldCharType="begin"/>
            </w:r>
            <w:r w:rsidR="00EA6BD0" w:rsidDel="00F81795">
              <w:rPr>
                <w:rStyle w:val="tgc"/>
              </w:rPr>
              <w:delInstrText xml:space="preserve">CITATION 69 \l 1033 </w:delInstrText>
            </w:r>
            <w:r w:rsidR="00701CF0" w:rsidDel="00F81795">
              <w:rPr>
                <w:rStyle w:val="tgc"/>
                <w:rtl/>
              </w:rPr>
              <w:fldChar w:fldCharType="separate"/>
            </w:r>
            <w:r w:rsidR="00253FD2" w:rsidDel="00F81795">
              <w:rPr>
                <w:rStyle w:val="tgc"/>
                <w:noProof/>
                <w:rtl/>
              </w:rPr>
              <w:delText xml:space="preserve"> </w:delText>
            </w:r>
            <w:r w:rsidR="00253FD2" w:rsidDel="00F81795">
              <w:rPr>
                <w:noProof/>
              </w:rPr>
              <w:delText>[66]</w:delText>
            </w:r>
            <w:r w:rsidR="00701CF0" w:rsidDel="00F81795">
              <w:rPr>
                <w:rStyle w:val="tgc"/>
                <w:rtl/>
              </w:rPr>
              <w:fldChar w:fldCharType="end"/>
            </w:r>
          </w:del>
          <w:customXmlDelRangeStart w:id="12297" w:author="Mohsen Jafarinejad" w:date="2019-04-27T14:31:00Z"/>
        </w:sdtContent>
      </w:sdt>
      <w:customXmlDelRangeEnd w:id="12297"/>
      <w:del w:id="12298" w:author="Mohsen Jafarinejad" w:date="2019-04-27T14:31:00Z">
        <w:r w:rsidR="00F82B0E" w:rsidDel="00F81795">
          <w:rPr>
            <w:rFonts w:hint="cs"/>
            <w:rtl/>
          </w:rPr>
          <w:delText>استفاده می نمایند</w:delText>
        </w:r>
        <w:r w:rsidDel="00F81795">
          <w:rPr>
            <w:rFonts w:hint="cs"/>
            <w:rtl/>
          </w:rPr>
          <w:delText xml:space="preserve">که فرم ساده شده معادله بالا بوده و بصورت کلی زیر بیان </w:delText>
        </w:r>
      </w:del>
      <w:ins w:id="12299" w:author="Mohsen" w:date="2019-03-17T16:51:00Z">
        <w:del w:id="12300" w:author="Mohsen Jafarinejad" w:date="2019-04-27T14:31:00Z">
          <w:r w:rsidR="00CF0011" w:rsidDel="00F81795">
            <w:rPr>
              <w:rtl/>
            </w:rPr>
            <w:delText>م</w:delText>
          </w:r>
          <w:r w:rsidR="00CF0011" w:rsidDel="00F81795">
            <w:rPr>
              <w:rFonts w:hint="cs"/>
              <w:rtl/>
            </w:rPr>
            <w:delText>ی‌</w:delText>
          </w:r>
          <w:r w:rsidR="00CF0011" w:rsidDel="00F81795">
            <w:rPr>
              <w:rFonts w:hint="eastAsia"/>
              <w:rtl/>
            </w:rPr>
            <w:delText>گردد</w:delText>
          </w:r>
        </w:del>
      </w:ins>
      <w:del w:id="12301" w:author="Mohsen Jafarinejad" w:date="2019-04-27T14:31:00Z">
        <w:r w:rsidDel="00F81795">
          <w:rPr>
            <w:rFonts w:hint="cs"/>
            <w:rtl/>
          </w:rPr>
          <w:delText>می گردد.</w:delText>
        </w:r>
      </w:del>
    </w:p>
    <w:p w14:paraId="1FACEC32" w14:textId="0C79CA41" w:rsidR="002E3E2D" w:rsidRPr="002E3E2D" w:rsidDel="00F81795" w:rsidRDefault="001178A9">
      <w:pPr>
        <w:pStyle w:val="a5"/>
        <w:rPr>
          <w:del w:id="12302" w:author="Mohsen Jafarinejad" w:date="2019-04-27T14:31:00Z"/>
          <w:rtl/>
        </w:rPr>
        <w:pPrChange w:id="12303" w:author="Mohsen" w:date="2019-03-17T17:25:00Z">
          <w:pPr>
            <w:pStyle w:val="payannameh"/>
            <w:tabs>
              <w:tab w:val="left" w:pos="0"/>
              <w:tab w:val="left" w:pos="7371"/>
            </w:tabs>
            <w:spacing w:line="240" w:lineRule="auto"/>
            <w:jc w:val="right"/>
          </w:pPr>
        </w:pPrChange>
      </w:pPr>
      <w:ins w:id="12304" w:author="Mohsen" w:date="2019-03-17T17:25:00Z">
        <w:del w:id="12305" w:author="Mohsen Jafarinejad" w:date="2019-04-27T14:31:00Z">
          <w:r w:rsidDel="00F81795">
            <w:rPr>
              <w:rStyle w:val="tgc"/>
              <w:rFonts w:hint="cs"/>
              <w:rtl/>
            </w:rPr>
            <w:delText xml:space="preserve">           </w:delText>
          </w:r>
        </w:del>
      </w:ins>
      <w:del w:id="12306" w:author="Unknown">
        <w:r w:rsidR="002E3E2D" w:rsidRPr="002E3E2D" w:rsidDel="00F81795">
          <w:rPr>
            <w:rStyle w:val="tgc"/>
          </w:rPr>
          <w:object w:dxaOrig="6920" w:dyaOrig="680" w14:anchorId="47EDFA9A">
            <v:shape id="_x0000_i1176" type="#_x0000_t75" style="width:344.95pt;height:34.95pt" o:ole="">
              <v:imagedata r:id="rId250" o:title=""/>
            </v:shape>
            <o:OLEObject Type="Embed" ProgID="Equation.DSMT4" ShapeID="_x0000_i1176" DrawAspect="Content" ObjectID="_1620276771" r:id="rId348"/>
          </w:object>
        </w:r>
      </w:del>
      <w:del w:id="12307" w:author="Mohsen Jafarinejad" w:date="2019-04-27T14:31:00Z">
        <w:r w:rsidR="002E3E2D" w:rsidDel="00F81795">
          <w:rPr>
            <w:rtl/>
          </w:rPr>
          <w:delText xml:space="preserve"> </w:delText>
        </w:r>
      </w:del>
    </w:p>
    <w:p w14:paraId="1BF81E79" w14:textId="115A63CD" w:rsidR="00E86A63" w:rsidDel="00F81795" w:rsidRDefault="001E3255" w:rsidP="005E409E">
      <w:pPr>
        <w:pStyle w:val="payannameh"/>
        <w:tabs>
          <w:tab w:val="left" w:pos="0"/>
          <w:tab w:val="left" w:pos="7371"/>
        </w:tabs>
        <w:spacing w:line="240" w:lineRule="auto"/>
        <w:rPr>
          <w:del w:id="12308" w:author="Mohsen Jafarinejad" w:date="2019-04-27T14:31:00Z"/>
          <w:rtl/>
        </w:rPr>
      </w:pPr>
      <w:del w:id="12309" w:author="Unknown">
        <w:r w:rsidRPr="001E3255" w:rsidDel="00F81795">
          <w:rPr>
            <w:rStyle w:val="tgc"/>
          </w:rPr>
          <w:object w:dxaOrig="300" w:dyaOrig="360" w14:anchorId="1CE91B4D">
            <v:shape id="_x0000_i1177" type="#_x0000_t75" style="width:15.05pt;height:18.25pt" o:ole="">
              <v:imagedata r:id="rId252" o:title=""/>
            </v:shape>
            <o:OLEObject Type="Embed" ProgID="Equation.DSMT4" ShapeID="_x0000_i1177" DrawAspect="Content" ObjectID="_1620276772" r:id="rId349"/>
          </w:object>
        </w:r>
      </w:del>
      <w:del w:id="12310" w:author="Mohsen Jafarinejad" w:date="2019-04-27T14:31:00Z">
        <w:r w:rsidDel="00F81795">
          <w:rPr>
            <w:rFonts w:hint="cs"/>
            <w:rtl/>
          </w:rPr>
          <w:delText>و</w:delText>
        </w:r>
      </w:del>
      <w:del w:id="12311" w:author="Unknown">
        <w:r w:rsidRPr="001E3255" w:rsidDel="00F81795">
          <w:rPr>
            <w:rStyle w:val="tgc"/>
          </w:rPr>
          <w:object w:dxaOrig="300" w:dyaOrig="360" w14:anchorId="2A4B509A">
            <v:shape id="_x0000_i1178" type="#_x0000_t75" style="width:15.05pt;height:18.25pt" o:ole="">
              <v:imagedata r:id="rId254" o:title=""/>
            </v:shape>
            <o:OLEObject Type="Embed" ProgID="Equation.DSMT4" ShapeID="_x0000_i1178" DrawAspect="Content" ObjectID="_1620276773" r:id="rId350"/>
          </w:object>
        </w:r>
      </w:del>
      <w:del w:id="12312" w:author="Mohsen Jafarinejad" w:date="2019-04-27T14:31:00Z">
        <w:r w:rsidDel="00F81795">
          <w:rPr>
            <w:rFonts w:hint="cs"/>
            <w:rtl/>
          </w:rPr>
          <w:delText xml:space="preserve"> </w:delText>
        </w:r>
      </w:del>
      <w:ins w:id="12313" w:author="Mohsen" w:date="2019-03-17T16:51:00Z">
        <w:del w:id="12314" w:author="Mohsen Jafarinejad" w:date="2019-04-27T14:31:00Z">
          <w:r w:rsidR="00CF0011" w:rsidDel="00F81795">
            <w:rPr>
              <w:rtl/>
            </w:rPr>
            <w:delText>ثابت‌ها</w:delText>
          </w:r>
          <w:r w:rsidR="00CF0011" w:rsidDel="00F81795">
            <w:rPr>
              <w:rFonts w:hint="cs"/>
              <w:rtl/>
            </w:rPr>
            <w:delText>ی</w:delText>
          </w:r>
        </w:del>
      </w:ins>
      <w:del w:id="12315" w:author="Mohsen Jafarinejad" w:date="2019-04-27T14:31:00Z">
        <w:r w:rsidDel="00F81795">
          <w:rPr>
            <w:rFonts w:hint="cs"/>
            <w:rtl/>
          </w:rPr>
          <w:delText>ثابت های افت فعال سازی آند</w:delText>
        </w:r>
      </w:del>
    </w:p>
    <w:p w14:paraId="40386D7A" w14:textId="6EA85676" w:rsidR="001E3255" w:rsidDel="00F81795" w:rsidRDefault="001E3255" w:rsidP="005E409E">
      <w:pPr>
        <w:pStyle w:val="payannameh"/>
        <w:tabs>
          <w:tab w:val="left" w:pos="0"/>
          <w:tab w:val="left" w:pos="7371"/>
        </w:tabs>
        <w:spacing w:line="240" w:lineRule="auto"/>
        <w:rPr>
          <w:del w:id="12316" w:author="Mohsen Jafarinejad" w:date="2019-04-27T14:31:00Z"/>
          <w:rtl/>
        </w:rPr>
      </w:pPr>
      <w:del w:id="12317" w:author="Unknown">
        <w:r w:rsidRPr="001E3255" w:rsidDel="00F81795">
          <w:rPr>
            <w:rStyle w:val="tgc"/>
          </w:rPr>
          <w:object w:dxaOrig="300" w:dyaOrig="360" w14:anchorId="76BCC25C">
            <v:shape id="_x0000_i1179" type="#_x0000_t75" style="width:15.05pt;height:18.25pt" o:ole="">
              <v:imagedata r:id="rId256" o:title=""/>
            </v:shape>
            <o:OLEObject Type="Embed" ProgID="Equation.DSMT4" ShapeID="_x0000_i1179" DrawAspect="Content" ObjectID="_1620276774" r:id="rId351"/>
          </w:object>
        </w:r>
      </w:del>
      <w:del w:id="12318" w:author="Mohsen Jafarinejad" w:date="2019-04-27T14:31:00Z">
        <w:r w:rsidDel="00F81795">
          <w:rPr>
            <w:rFonts w:hint="cs"/>
            <w:rtl/>
          </w:rPr>
          <w:delText>و</w:delText>
        </w:r>
      </w:del>
      <w:del w:id="12319" w:author="Unknown">
        <w:r w:rsidRPr="001E3255" w:rsidDel="00F81795">
          <w:rPr>
            <w:rStyle w:val="tgc"/>
          </w:rPr>
          <w:object w:dxaOrig="300" w:dyaOrig="360" w14:anchorId="42793D7B">
            <v:shape id="_x0000_i1180" type="#_x0000_t75" style="width:15.05pt;height:18.25pt" o:ole="">
              <v:imagedata r:id="rId258" o:title=""/>
            </v:shape>
            <o:OLEObject Type="Embed" ProgID="Equation.DSMT4" ShapeID="_x0000_i1180" DrawAspect="Content" ObjectID="_1620276775" r:id="rId352"/>
          </w:object>
        </w:r>
      </w:del>
      <w:del w:id="12320" w:author="Mohsen Jafarinejad" w:date="2019-04-27T14:31:00Z">
        <w:r w:rsidDel="00F81795">
          <w:rPr>
            <w:rFonts w:hint="cs"/>
            <w:rtl/>
          </w:rPr>
          <w:delText xml:space="preserve"> </w:delText>
        </w:r>
      </w:del>
      <w:ins w:id="12321" w:author="Mohsen" w:date="2019-03-17T16:51:00Z">
        <w:del w:id="12322" w:author="Mohsen Jafarinejad" w:date="2019-04-27T14:31:00Z">
          <w:r w:rsidR="00CF0011" w:rsidDel="00F81795">
            <w:rPr>
              <w:rtl/>
            </w:rPr>
            <w:delText>ثابت‌ها</w:delText>
          </w:r>
          <w:r w:rsidR="00CF0011" w:rsidDel="00F81795">
            <w:rPr>
              <w:rFonts w:hint="cs"/>
              <w:rtl/>
            </w:rPr>
            <w:delText>ی</w:delText>
          </w:r>
        </w:del>
      </w:ins>
      <w:del w:id="12323" w:author="Mohsen Jafarinejad" w:date="2019-04-27T14:31:00Z">
        <w:r w:rsidDel="00F81795">
          <w:rPr>
            <w:rFonts w:hint="cs"/>
            <w:rtl/>
          </w:rPr>
          <w:delText>ثابت های افت فعال سازی کاتد</w:delText>
        </w:r>
      </w:del>
    </w:p>
    <w:p w14:paraId="1BB07059" w14:textId="4CA6F379" w:rsidR="001E3255" w:rsidDel="00F81795" w:rsidRDefault="001E3255" w:rsidP="005E409E">
      <w:pPr>
        <w:pStyle w:val="payannameh"/>
        <w:tabs>
          <w:tab w:val="left" w:pos="0"/>
          <w:tab w:val="left" w:pos="7371"/>
        </w:tabs>
        <w:spacing w:line="240" w:lineRule="auto"/>
        <w:rPr>
          <w:del w:id="12324" w:author="Mohsen Jafarinejad" w:date="2019-04-27T14:31:00Z"/>
          <w:rtl/>
        </w:rPr>
      </w:pPr>
      <w:del w:id="12325" w:author="Unknown">
        <w:r w:rsidRPr="001E3255" w:rsidDel="00F81795">
          <w:rPr>
            <w:rStyle w:val="tgc"/>
          </w:rPr>
          <w:object w:dxaOrig="200" w:dyaOrig="220" w14:anchorId="47956557">
            <v:shape id="_x0000_i1181" type="#_x0000_t75" style="width:9.65pt;height:11.8pt" o:ole="">
              <v:imagedata r:id="rId260" o:title=""/>
            </v:shape>
            <o:OLEObject Type="Embed" ProgID="Equation.DSMT4" ShapeID="_x0000_i1181" DrawAspect="Content" ObjectID="_1620276776" r:id="rId353"/>
          </w:object>
        </w:r>
      </w:del>
      <w:del w:id="12326" w:author="Mohsen Jafarinejad" w:date="2019-04-27T14:31:00Z">
        <w:r w:rsidDel="00F81795">
          <w:rPr>
            <w:rFonts w:hint="cs"/>
            <w:rtl/>
          </w:rPr>
          <w:delText xml:space="preserve"> ضریب مربوط به افت غلظتی که بصورت آزمایشگاهی تعیین می</w:delText>
        </w:r>
        <w:r w:rsidR="00866427" w:rsidDel="00F81795">
          <w:rPr>
            <w:rFonts w:hint="cs"/>
            <w:rtl/>
          </w:rPr>
          <w:delText>‌</w:delText>
        </w:r>
        <w:r w:rsidDel="00F81795">
          <w:rPr>
            <w:rFonts w:hint="cs"/>
            <w:rtl/>
          </w:rPr>
          <w:delText>گردد</w:delText>
        </w:r>
        <w:r w:rsidR="0045782B" w:rsidDel="00F81795">
          <w:rPr>
            <w:rFonts w:hint="cs"/>
            <w:rtl/>
          </w:rPr>
          <w:delText>.</w:delText>
        </w:r>
      </w:del>
    </w:p>
    <w:p w14:paraId="57FA3182" w14:textId="257FDE5B" w:rsidR="001E3255" w:rsidRDefault="001E3255" w:rsidP="005E409E">
      <w:pPr>
        <w:pStyle w:val="payannameh"/>
        <w:tabs>
          <w:tab w:val="left" w:pos="0"/>
          <w:tab w:val="left" w:pos="7371"/>
        </w:tabs>
        <w:spacing w:line="240" w:lineRule="auto"/>
        <w:rPr>
          <w:rtl/>
        </w:rPr>
      </w:pPr>
      <w:del w:id="12327" w:author="Mohsen Jafarinejad" w:date="2019-04-27T14:31:00Z">
        <w:r w:rsidDel="00F81795">
          <w:rPr>
            <w:rFonts w:hint="cs"/>
            <w:rtl/>
          </w:rPr>
          <w:delText xml:space="preserve">در فصل بعدی مقادیر مربوط به ثایت های فرمول بالا با استفاده از </w:delText>
        </w:r>
      </w:del>
      <w:ins w:id="12328" w:author="Mohsen" w:date="2019-03-17T16:51:00Z">
        <w:del w:id="12329" w:author="Mohsen Jafarinejad" w:date="2019-04-27T14:31:00Z">
          <w:r w:rsidR="00CF0011" w:rsidDel="00F81795">
            <w:rPr>
              <w:rtl/>
            </w:rPr>
            <w:delText>داده‌ها</w:delText>
          </w:r>
          <w:r w:rsidR="00CF0011" w:rsidDel="00F81795">
            <w:rPr>
              <w:rFonts w:hint="cs"/>
              <w:rtl/>
            </w:rPr>
            <w:delText>ی</w:delText>
          </w:r>
        </w:del>
      </w:ins>
      <w:del w:id="12330" w:author="Mohsen Jafarinejad" w:date="2019-04-27T14:31:00Z">
        <w:r w:rsidDel="00F81795">
          <w:rPr>
            <w:rFonts w:hint="cs"/>
            <w:rtl/>
          </w:rPr>
          <w:delText>داده های تجربی برآوردمی گردد.</w:delText>
        </w:r>
      </w:del>
    </w:p>
    <w:p w14:paraId="77C26B6B" w14:textId="77777777" w:rsidR="00E86A63" w:rsidRDefault="00E86A63" w:rsidP="005E409E">
      <w:pPr>
        <w:pStyle w:val="payannameh"/>
        <w:tabs>
          <w:tab w:val="left" w:pos="0"/>
          <w:tab w:val="left" w:pos="7371"/>
        </w:tabs>
        <w:spacing w:line="240" w:lineRule="auto"/>
      </w:pPr>
    </w:p>
    <w:p w14:paraId="18B5D297" w14:textId="77777777" w:rsidR="00E86A63" w:rsidRDefault="00E86A63" w:rsidP="005E409E">
      <w:pPr>
        <w:pStyle w:val="payannameh"/>
        <w:tabs>
          <w:tab w:val="left" w:pos="0"/>
          <w:tab w:val="left" w:pos="7371"/>
        </w:tabs>
        <w:spacing w:line="240" w:lineRule="auto"/>
      </w:pPr>
    </w:p>
    <w:p w14:paraId="72A601D0" w14:textId="0D14C624" w:rsidR="00CA2B9C" w:rsidRDefault="00CA2B9C" w:rsidP="005E409E">
      <w:pPr>
        <w:pStyle w:val="payannameh"/>
        <w:tabs>
          <w:tab w:val="left" w:pos="0"/>
          <w:tab w:val="left" w:pos="7371"/>
        </w:tabs>
        <w:spacing w:line="240" w:lineRule="auto"/>
        <w:jc w:val="center"/>
        <w:rPr>
          <w:ins w:id="12331" w:author="Mohsen" w:date="2019-03-17T21:21:00Z"/>
          <w:rtl/>
        </w:rPr>
        <w:sectPr w:rsidR="00CA2B9C" w:rsidSect="00A11F99">
          <w:footnotePr>
            <w:numRestart w:val="eachPage"/>
          </w:footnotePr>
          <w:endnotePr>
            <w:numFmt w:val="decimal"/>
            <w:numRestart w:val="eachSect"/>
          </w:endnotePr>
          <w:pgSz w:w="12240" w:h="15840" w:code="1"/>
          <w:pgMar w:top="1985" w:right="1985" w:bottom="1418" w:left="1418" w:header="720" w:footer="720" w:gutter="0"/>
          <w:pgNumType w:start="46"/>
          <w:cols w:space="720"/>
          <w:docGrid w:linePitch="360"/>
        </w:sectPr>
      </w:pPr>
    </w:p>
    <w:p w14:paraId="66517A17" w14:textId="65A08863" w:rsidR="00A0238F" w:rsidDel="00CA2B9C" w:rsidRDefault="00A0238F" w:rsidP="005E409E">
      <w:pPr>
        <w:pStyle w:val="payannameh"/>
        <w:tabs>
          <w:tab w:val="left" w:pos="0"/>
          <w:tab w:val="left" w:pos="7371"/>
        </w:tabs>
        <w:spacing w:line="240" w:lineRule="auto"/>
        <w:jc w:val="center"/>
        <w:rPr>
          <w:del w:id="12332" w:author="Mohsen" w:date="2019-03-17T21:21:00Z"/>
          <w:rtl/>
        </w:rPr>
      </w:pPr>
    </w:p>
    <w:p w14:paraId="6254E7AA" w14:textId="5A9D39AC" w:rsidR="00A0238F" w:rsidDel="00CA2B9C" w:rsidRDefault="00A0238F" w:rsidP="005E409E">
      <w:pPr>
        <w:pStyle w:val="payannameh"/>
        <w:tabs>
          <w:tab w:val="left" w:pos="0"/>
          <w:tab w:val="left" w:pos="7371"/>
        </w:tabs>
        <w:spacing w:line="240" w:lineRule="auto"/>
        <w:jc w:val="center"/>
        <w:rPr>
          <w:del w:id="12333" w:author="Mohsen" w:date="2019-03-17T21:21:00Z"/>
          <w:rtl/>
        </w:rPr>
      </w:pPr>
    </w:p>
    <w:p w14:paraId="0CE8A709" w14:textId="545CC5FB" w:rsidR="00BC714A" w:rsidRDefault="00BC714A" w:rsidP="005E409E">
      <w:pPr>
        <w:pStyle w:val="payannameh"/>
        <w:tabs>
          <w:tab w:val="left" w:pos="0"/>
          <w:tab w:val="left" w:pos="7371"/>
        </w:tabs>
        <w:spacing w:line="240" w:lineRule="auto"/>
        <w:jc w:val="center"/>
        <w:rPr>
          <w:rtl/>
        </w:rPr>
      </w:pPr>
    </w:p>
    <w:p w14:paraId="0624137E" w14:textId="156D9E23" w:rsidR="00BC714A" w:rsidRDefault="00BC714A" w:rsidP="005E409E">
      <w:pPr>
        <w:pStyle w:val="payannameh"/>
        <w:tabs>
          <w:tab w:val="left" w:pos="0"/>
          <w:tab w:val="left" w:pos="7371"/>
        </w:tabs>
        <w:spacing w:line="240" w:lineRule="auto"/>
        <w:jc w:val="center"/>
      </w:pPr>
    </w:p>
    <w:p w14:paraId="295868E7" w14:textId="3FBD24A2" w:rsidR="00595953" w:rsidRDefault="00595953" w:rsidP="005E409E">
      <w:pPr>
        <w:pStyle w:val="payannameh"/>
        <w:tabs>
          <w:tab w:val="left" w:pos="0"/>
          <w:tab w:val="left" w:pos="7371"/>
        </w:tabs>
        <w:spacing w:line="240" w:lineRule="auto"/>
        <w:jc w:val="center"/>
      </w:pPr>
    </w:p>
    <w:p w14:paraId="563335F7" w14:textId="3651BEC0" w:rsidR="00595953" w:rsidRDefault="00595953" w:rsidP="005E409E">
      <w:pPr>
        <w:pStyle w:val="payannameh"/>
        <w:tabs>
          <w:tab w:val="left" w:pos="0"/>
          <w:tab w:val="left" w:pos="7371"/>
        </w:tabs>
        <w:spacing w:line="240" w:lineRule="auto"/>
        <w:jc w:val="center"/>
        <w:rPr>
          <w:rtl/>
        </w:rPr>
      </w:pPr>
    </w:p>
    <w:p w14:paraId="790FA284" w14:textId="7518771B" w:rsidR="00997A3D" w:rsidRDefault="00997A3D" w:rsidP="005E409E">
      <w:pPr>
        <w:pStyle w:val="payannameh"/>
        <w:tabs>
          <w:tab w:val="left" w:pos="0"/>
          <w:tab w:val="left" w:pos="7371"/>
        </w:tabs>
        <w:spacing w:line="240" w:lineRule="auto"/>
        <w:jc w:val="center"/>
        <w:rPr>
          <w:rtl/>
        </w:rPr>
      </w:pPr>
    </w:p>
    <w:p w14:paraId="469E2BBD" w14:textId="77777777" w:rsidR="00997A3D" w:rsidRDefault="00997A3D" w:rsidP="005E409E">
      <w:pPr>
        <w:pStyle w:val="payannameh"/>
        <w:tabs>
          <w:tab w:val="left" w:pos="0"/>
          <w:tab w:val="left" w:pos="7371"/>
        </w:tabs>
        <w:spacing w:line="240" w:lineRule="auto"/>
        <w:jc w:val="center"/>
        <w:rPr>
          <w:ins w:id="12334" w:author="Mohsen Jafarinejad" w:date="2019-04-06T12:20:00Z"/>
        </w:rPr>
      </w:pPr>
    </w:p>
    <w:p w14:paraId="4E15EC05" w14:textId="77777777" w:rsidR="00B252CA" w:rsidRDefault="00B252CA" w:rsidP="005E409E">
      <w:pPr>
        <w:pStyle w:val="payannameh"/>
        <w:tabs>
          <w:tab w:val="left" w:pos="0"/>
          <w:tab w:val="left" w:pos="7371"/>
        </w:tabs>
        <w:spacing w:line="240" w:lineRule="auto"/>
        <w:jc w:val="center"/>
        <w:rPr>
          <w:ins w:id="12335" w:author="Mohsen Jafarinejad" w:date="2019-04-06T12:20:00Z"/>
        </w:rPr>
      </w:pPr>
    </w:p>
    <w:p w14:paraId="3A0C56A1" w14:textId="77777777" w:rsidR="00B252CA" w:rsidRDefault="00B252CA" w:rsidP="005E409E">
      <w:pPr>
        <w:pStyle w:val="payannameh"/>
        <w:tabs>
          <w:tab w:val="left" w:pos="0"/>
          <w:tab w:val="left" w:pos="7371"/>
        </w:tabs>
        <w:spacing w:line="240" w:lineRule="auto"/>
        <w:jc w:val="center"/>
        <w:rPr>
          <w:ins w:id="12336" w:author="Mohsen Jafarinejad" w:date="2019-04-06T12:20:00Z"/>
        </w:rPr>
      </w:pPr>
    </w:p>
    <w:p w14:paraId="06643E07" w14:textId="77777777" w:rsidR="00B252CA" w:rsidRDefault="00B252CA" w:rsidP="005E409E">
      <w:pPr>
        <w:pStyle w:val="payannameh"/>
        <w:tabs>
          <w:tab w:val="left" w:pos="0"/>
          <w:tab w:val="left" w:pos="7371"/>
        </w:tabs>
        <w:spacing w:line="240" w:lineRule="auto"/>
        <w:jc w:val="center"/>
        <w:rPr>
          <w:rtl/>
        </w:rPr>
      </w:pPr>
    </w:p>
    <w:p w14:paraId="449A90DB" w14:textId="78B402BD" w:rsidR="00BC714A" w:rsidRDefault="00BC714A" w:rsidP="005E409E">
      <w:pPr>
        <w:pStyle w:val="payannameh"/>
        <w:tabs>
          <w:tab w:val="left" w:pos="0"/>
          <w:tab w:val="left" w:pos="7371"/>
        </w:tabs>
        <w:spacing w:line="240" w:lineRule="auto"/>
        <w:jc w:val="center"/>
        <w:rPr>
          <w:rtl/>
        </w:rPr>
      </w:pPr>
    </w:p>
    <w:p w14:paraId="2CD9FD0E" w14:textId="41CDC73F" w:rsidR="00BC714A" w:rsidRDefault="00BC714A" w:rsidP="005E409E">
      <w:pPr>
        <w:pStyle w:val="payannameh"/>
        <w:tabs>
          <w:tab w:val="left" w:pos="0"/>
          <w:tab w:val="left" w:pos="7371"/>
        </w:tabs>
        <w:spacing w:line="240" w:lineRule="auto"/>
        <w:jc w:val="center"/>
        <w:rPr>
          <w:rtl/>
        </w:rPr>
      </w:pPr>
    </w:p>
    <w:p w14:paraId="0E618877" w14:textId="77777777" w:rsidR="00BC714A" w:rsidRDefault="00BC714A" w:rsidP="005E409E">
      <w:pPr>
        <w:pStyle w:val="payannameh"/>
        <w:tabs>
          <w:tab w:val="left" w:pos="0"/>
          <w:tab w:val="left" w:pos="7371"/>
        </w:tabs>
        <w:spacing w:line="240" w:lineRule="auto"/>
        <w:jc w:val="center"/>
        <w:rPr>
          <w:rtl/>
        </w:rPr>
      </w:pPr>
    </w:p>
    <w:p w14:paraId="59D56CFF" w14:textId="7EB02215" w:rsidR="00E10D3C" w:rsidRDefault="00A91A8B" w:rsidP="00E10D3C">
      <w:pPr>
        <w:pStyle w:val="a"/>
        <w:ind w:left="-1936"/>
      </w:pPr>
      <w:bookmarkStart w:id="12337" w:name="_Toc3720725"/>
      <w:bookmarkStart w:id="12338" w:name="_Toc3721008"/>
      <w:bookmarkEnd w:id="12337"/>
      <w:bookmarkEnd w:id="12338"/>
      <w:ins w:id="12339" w:author="Mohsen Jafarinejad" w:date="2019-05-08T17:24:00Z">
        <w:r>
          <w:rPr>
            <w:rFonts w:hint="cs"/>
            <w:rtl/>
          </w:rPr>
          <w:t xml:space="preserve"> </w:t>
        </w:r>
      </w:ins>
      <w:bookmarkStart w:id="12340" w:name="_Toc8546201"/>
      <w:bookmarkStart w:id="12341" w:name="_Toc8550871"/>
      <w:bookmarkEnd w:id="12340"/>
      <w:bookmarkEnd w:id="12341"/>
    </w:p>
    <w:p w14:paraId="789FF256" w14:textId="66D1AC93" w:rsidR="00E86A63" w:rsidRDefault="00A91A8B">
      <w:pPr>
        <w:pStyle w:val="a"/>
        <w:numPr>
          <w:ilvl w:val="0"/>
          <w:numId w:val="0"/>
        </w:numPr>
        <w:ind w:left="-1936"/>
        <w:jc w:val="left"/>
        <w:rPr>
          <w:rtl/>
        </w:rPr>
        <w:pPrChange w:id="12342" w:author="Mohsen Jafarinejad" w:date="2019-05-08T17:24:00Z">
          <w:pPr>
            <w:pStyle w:val="a"/>
            <w:numPr>
              <w:numId w:val="0"/>
            </w:numPr>
            <w:ind w:left="-1936" w:firstLine="0"/>
          </w:pPr>
        </w:pPrChange>
      </w:pPr>
      <w:bookmarkStart w:id="12343" w:name="_Toc3666302"/>
      <w:bookmarkStart w:id="12344" w:name="_Toc3666551"/>
      <w:ins w:id="12345" w:author="Mohsen Jafarinejad" w:date="2019-05-08T17:24:00Z">
        <w:r>
          <w:rPr>
            <w:rFonts w:hint="cs"/>
            <w:sz w:val="32"/>
            <w:szCs w:val="32"/>
            <w:rtl/>
          </w:rPr>
          <w:tab/>
        </w:r>
        <w:r>
          <w:rPr>
            <w:rFonts w:hint="cs"/>
            <w:sz w:val="32"/>
            <w:szCs w:val="32"/>
            <w:rtl/>
          </w:rPr>
          <w:tab/>
        </w:r>
        <w:r>
          <w:rPr>
            <w:rFonts w:hint="cs"/>
            <w:sz w:val="32"/>
            <w:szCs w:val="32"/>
            <w:rtl/>
          </w:rPr>
          <w:tab/>
        </w:r>
        <w:r>
          <w:rPr>
            <w:rFonts w:hint="cs"/>
            <w:sz w:val="32"/>
            <w:szCs w:val="32"/>
            <w:rtl/>
          </w:rPr>
          <w:tab/>
        </w:r>
        <w:r>
          <w:rPr>
            <w:rFonts w:hint="cs"/>
            <w:sz w:val="32"/>
            <w:szCs w:val="32"/>
            <w:rtl/>
          </w:rPr>
          <w:tab/>
        </w:r>
        <w:r>
          <w:rPr>
            <w:rFonts w:hint="cs"/>
            <w:sz w:val="32"/>
            <w:szCs w:val="32"/>
            <w:rtl/>
          </w:rPr>
          <w:tab/>
          <w:t xml:space="preserve">           </w:t>
        </w:r>
      </w:ins>
      <w:bookmarkStart w:id="12346" w:name="_Toc8546202"/>
      <w:bookmarkStart w:id="12347" w:name="_Toc8550872"/>
      <w:r w:rsidR="00E86A63" w:rsidRPr="00A91A8B">
        <w:rPr>
          <w:rFonts w:hint="eastAsia"/>
          <w:sz w:val="32"/>
          <w:szCs w:val="32"/>
          <w:rtl/>
          <w:rPrChange w:id="12348" w:author="Mohsen Jafarinejad" w:date="2019-05-08T17:24:00Z">
            <w:rPr>
              <w:rFonts w:hint="eastAsia"/>
              <w:rtl/>
            </w:rPr>
          </w:rPrChange>
        </w:rPr>
        <w:t>نتا</w:t>
      </w:r>
      <w:r w:rsidR="00E86A63" w:rsidRPr="00A91A8B">
        <w:rPr>
          <w:rFonts w:hint="cs"/>
          <w:sz w:val="32"/>
          <w:szCs w:val="32"/>
          <w:rtl/>
          <w:rPrChange w:id="12349" w:author="Mohsen Jafarinejad" w:date="2019-05-08T17:24:00Z">
            <w:rPr>
              <w:rFonts w:hint="cs"/>
              <w:rtl/>
            </w:rPr>
          </w:rPrChange>
        </w:rPr>
        <w:t>ی</w:t>
      </w:r>
      <w:r w:rsidR="00E86A63" w:rsidRPr="00A91A8B">
        <w:rPr>
          <w:rFonts w:hint="eastAsia"/>
          <w:sz w:val="32"/>
          <w:szCs w:val="32"/>
          <w:rtl/>
          <w:rPrChange w:id="12350" w:author="Mohsen Jafarinejad" w:date="2019-05-08T17:24:00Z">
            <w:rPr>
              <w:rFonts w:hint="eastAsia"/>
              <w:rtl/>
            </w:rPr>
          </w:rPrChange>
        </w:rPr>
        <w:t>ج</w:t>
      </w:r>
      <w:r w:rsidR="00E86A63" w:rsidRPr="00A91A8B">
        <w:rPr>
          <w:sz w:val="32"/>
          <w:szCs w:val="32"/>
          <w:rtl/>
          <w:rPrChange w:id="12351" w:author="Mohsen Jafarinejad" w:date="2019-05-08T17:24:00Z">
            <w:rPr>
              <w:rtl/>
            </w:rPr>
          </w:rPrChange>
        </w:rPr>
        <w:t xml:space="preserve"> </w:t>
      </w:r>
      <w:r w:rsidR="00E86A63" w:rsidRPr="00A91A8B">
        <w:rPr>
          <w:rFonts w:hint="eastAsia"/>
          <w:sz w:val="32"/>
          <w:szCs w:val="32"/>
          <w:rtl/>
          <w:rPrChange w:id="12352" w:author="Mohsen Jafarinejad" w:date="2019-05-08T17:24:00Z">
            <w:rPr>
              <w:rFonts w:hint="eastAsia"/>
              <w:rtl/>
            </w:rPr>
          </w:rPrChange>
        </w:rPr>
        <w:t>شب</w:t>
      </w:r>
      <w:r w:rsidR="00E86A63" w:rsidRPr="00A91A8B">
        <w:rPr>
          <w:rFonts w:hint="cs"/>
          <w:sz w:val="32"/>
          <w:szCs w:val="32"/>
          <w:rtl/>
          <w:rPrChange w:id="12353" w:author="Mohsen Jafarinejad" w:date="2019-05-08T17:24:00Z">
            <w:rPr>
              <w:rFonts w:hint="cs"/>
              <w:rtl/>
            </w:rPr>
          </w:rPrChange>
        </w:rPr>
        <w:t>ی</w:t>
      </w:r>
      <w:r w:rsidR="00E86A63" w:rsidRPr="00A91A8B">
        <w:rPr>
          <w:rFonts w:hint="eastAsia"/>
          <w:sz w:val="32"/>
          <w:szCs w:val="32"/>
          <w:rtl/>
          <w:rPrChange w:id="12354" w:author="Mohsen Jafarinejad" w:date="2019-05-08T17:24:00Z">
            <w:rPr>
              <w:rFonts w:hint="eastAsia"/>
              <w:rtl/>
            </w:rPr>
          </w:rPrChange>
        </w:rPr>
        <w:t>ه</w:t>
      </w:r>
      <w:r w:rsidR="00E86A63" w:rsidRPr="00A91A8B">
        <w:rPr>
          <w:sz w:val="32"/>
          <w:szCs w:val="32"/>
          <w:rtl/>
          <w:rPrChange w:id="12355" w:author="Mohsen Jafarinejad" w:date="2019-05-08T17:24:00Z">
            <w:rPr>
              <w:rtl/>
            </w:rPr>
          </w:rPrChange>
        </w:rPr>
        <w:t xml:space="preserve"> </w:t>
      </w:r>
      <w:r w:rsidR="00E86A63" w:rsidRPr="00A91A8B">
        <w:rPr>
          <w:rFonts w:hint="eastAsia"/>
          <w:sz w:val="32"/>
          <w:szCs w:val="32"/>
          <w:rtl/>
          <w:rPrChange w:id="12356" w:author="Mohsen Jafarinejad" w:date="2019-05-08T17:24:00Z">
            <w:rPr>
              <w:rFonts w:hint="eastAsia"/>
              <w:rtl/>
            </w:rPr>
          </w:rPrChange>
        </w:rPr>
        <w:t>ساز</w:t>
      </w:r>
      <w:r w:rsidR="00E86A63" w:rsidRPr="00A91A8B">
        <w:rPr>
          <w:rFonts w:hint="cs"/>
          <w:sz w:val="32"/>
          <w:szCs w:val="32"/>
          <w:rtl/>
          <w:rPrChange w:id="12357" w:author="Mohsen Jafarinejad" w:date="2019-05-08T17:24:00Z">
            <w:rPr>
              <w:rFonts w:hint="cs"/>
              <w:rtl/>
            </w:rPr>
          </w:rPrChange>
        </w:rPr>
        <w:t>ی</w:t>
      </w:r>
      <w:r w:rsidR="00E86A63" w:rsidRPr="00A91A8B">
        <w:rPr>
          <w:sz w:val="32"/>
          <w:szCs w:val="32"/>
          <w:rtl/>
          <w:rPrChange w:id="12358" w:author="Mohsen Jafarinejad" w:date="2019-05-08T17:24:00Z">
            <w:rPr>
              <w:rtl/>
            </w:rPr>
          </w:rPrChange>
        </w:rPr>
        <w:t xml:space="preserve"> </w:t>
      </w:r>
      <w:r w:rsidR="00E86A63" w:rsidRPr="00A91A8B">
        <w:rPr>
          <w:rFonts w:hint="eastAsia"/>
          <w:sz w:val="32"/>
          <w:szCs w:val="32"/>
          <w:rtl/>
          <w:rPrChange w:id="12359" w:author="Mohsen Jafarinejad" w:date="2019-05-08T17:24:00Z">
            <w:rPr>
              <w:rFonts w:hint="eastAsia"/>
              <w:rtl/>
            </w:rPr>
          </w:rPrChange>
        </w:rPr>
        <w:t>و</w:t>
      </w:r>
      <w:r w:rsidR="00E86A63" w:rsidRPr="00A91A8B">
        <w:rPr>
          <w:sz w:val="32"/>
          <w:szCs w:val="32"/>
          <w:rtl/>
          <w:rPrChange w:id="12360" w:author="Mohsen Jafarinejad" w:date="2019-05-08T17:24:00Z">
            <w:rPr>
              <w:rtl/>
            </w:rPr>
          </w:rPrChange>
        </w:rPr>
        <w:t xml:space="preserve"> </w:t>
      </w:r>
      <w:r w:rsidR="00E86A63" w:rsidRPr="00A91A8B">
        <w:rPr>
          <w:rFonts w:hint="eastAsia"/>
          <w:sz w:val="32"/>
          <w:szCs w:val="32"/>
          <w:rtl/>
          <w:rPrChange w:id="12361" w:author="Mohsen Jafarinejad" w:date="2019-05-08T17:24:00Z">
            <w:rPr>
              <w:rFonts w:hint="eastAsia"/>
              <w:rtl/>
            </w:rPr>
          </w:rPrChange>
        </w:rPr>
        <w:t>تحل</w:t>
      </w:r>
      <w:r w:rsidR="00E86A63" w:rsidRPr="00A91A8B">
        <w:rPr>
          <w:rFonts w:hint="cs"/>
          <w:sz w:val="32"/>
          <w:szCs w:val="32"/>
          <w:rtl/>
          <w:rPrChange w:id="12362" w:author="Mohsen Jafarinejad" w:date="2019-05-08T17:24:00Z">
            <w:rPr>
              <w:rFonts w:hint="cs"/>
              <w:rtl/>
            </w:rPr>
          </w:rPrChange>
        </w:rPr>
        <w:t>ی</w:t>
      </w:r>
      <w:r w:rsidR="00E86A63" w:rsidRPr="00A91A8B">
        <w:rPr>
          <w:rFonts w:hint="eastAsia"/>
          <w:sz w:val="32"/>
          <w:szCs w:val="32"/>
          <w:rtl/>
          <w:rPrChange w:id="12363" w:author="Mohsen Jafarinejad" w:date="2019-05-08T17:24:00Z">
            <w:rPr>
              <w:rFonts w:hint="eastAsia"/>
              <w:rtl/>
            </w:rPr>
          </w:rPrChange>
        </w:rPr>
        <w:t>ل</w:t>
      </w:r>
      <w:r w:rsidR="00E86A63" w:rsidRPr="00A91A8B">
        <w:rPr>
          <w:sz w:val="32"/>
          <w:szCs w:val="32"/>
          <w:rtl/>
          <w:rPrChange w:id="12364" w:author="Mohsen Jafarinejad" w:date="2019-05-08T17:24:00Z">
            <w:rPr>
              <w:rtl/>
            </w:rPr>
          </w:rPrChange>
        </w:rPr>
        <w:t xml:space="preserve"> </w:t>
      </w:r>
      <w:r w:rsidR="00E86A63" w:rsidRPr="00A91A8B">
        <w:rPr>
          <w:rFonts w:hint="eastAsia"/>
          <w:sz w:val="32"/>
          <w:szCs w:val="32"/>
          <w:rtl/>
          <w:rPrChange w:id="12365" w:author="Mohsen Jafarinejad" w:date="2019-05-08T17:24:00Z">
            <w:rPr>
              <w:rFonts w:hint="eastAsia"/>
              <w:rtl/>
            </w:rPr>
          </w:rPrChange>
        </w:rPr>
        <w:t>مدل</w:t>
      </w:r>
      <w:bookmarkEnd w:id="12343"/>
      <w:bookmarkEnd w:id="12344"/>
      <w:bookmarkEnd w:id="12346"/>
      <w:bookmarkEnd w:id="12347"/>
    </w:p>
    <w:p w14:paraId="2394AD50" w14:textId="77777777" w:rsidR="00E10D3C" w:rsidRDefault="00E10D3C" w:rsidP="005E409E">
      <w:pPr>
        <w:pStyle w:val="payannameh"/>
        <w:tabs>
          <w:tab w:val="left" w:pos="0"/>
          <w:tab w:val="left" w:pos="7371"/>
        </w:tabs>
        <w:spacing w:line="240" w:lineRule="auto"/>
        <w:rPr>
          <w:rtl/>
        </w:rPr>
      </w:pPr>
    </w:p>
    <w:p w14:paraId="6440DE35" w14:textId="77777777" w:rsidR="00E10D3C" w:rsidRDefault="00E10D3C" w:rsidP="005E409E">
      <w:pPr>
        <w:pStyle w:val="payannameh"/>
        <w:tabs>
          <w:tab w:val="left" w:pos="0"/>
          <w:tab w:val="left" w:pos="7371"/>
        </w:tabs>
        <w:spacing w:line="240" w:lineRule="auto"/>
        <w:rPr>
          <w:rtl/>
        </w:rPr>
      </w:pPr>
    </w:p>
    <w:p w14:paraId="4782B5A3" w14:textId="77777777" w:rsidR="00E10D3C" w:rsidRDefault="00E10D3C" w:rsidP="005E409E">
      <w:pPr>
        <w:pStyle w:val="payannameh"/>
        <w:tabs>
          <w:tab w:val="left" w:pos="0"/>
          <w:tab w:val="left" w:pos="7371"/>
        </w:tabs>
        <w:spacing w:line="240" w:lineRule="auto"/>
        <w:rPr>
          <w:rtl/>
        </w:rPr>
      </w:pPr>
    </w:p>
    <w:p w14:paraId="301CF5FE" w14:textId="77777777" w:rsidR="00E10D3C" w:rsidRDefault="00E10D3C" w:rsidP="005E409E">
      <w:pPr>
        <w:pStyle w:val="payannameh"/>
        <w:tabs>
          <w:tab w:val="left" w:pos="0"/>
          <w:tab w:val="left" w:pos="7371"/>
        </w:tabs>
        <w:spacing w:line="240" w:lineRule="auto"/>
        <w:rPr>
          <w:rtl/>
        </w:rPr>
      </w:pPr>
    </w:p>
    <w:p w14:paraId="7C0C5EAC" w14:textId="77777777" w:rsidR="00E10D3C" w:rsidRDefault="00E10D3C" w:rsidP="005E409E">
      <w:pPr>
        <w:pStyle w:val="payannameh"/>
        <w:tabs>
          <w:tab w:val="left" w:pos="0"/>
          <w:tab w:val="left" w:pos="7371"/>
        </w:tabs>
        <w:spacing w:line="240" w:lineRule="auto"/>
        <w:rPr>
          <w:rtl/>
        </w:rPr>
      </w:pPr>
    </w:p>
    <w:p w14:paraId="61B47995" w14:textId="77777777" w:rsidR="00E10D3C" w:rsidRDefault="00E10D3C" w:rsidP="005E409E">
      <w:pPr>
        <w:pStyle w:val="payannameh"/>
        <w:tabs>
          <w:tab w:val="left" w:pos="0"/>
          <w:tab w:val="left" w:pos="7371"/>
        </w:tabs>
        <w:spacing w:line="240" w:lineRule="auto"/>
        <w:rPr>
          <w:rtl/>
        </w:rPr>
      </w:pPr>
    </w:p>
    <w:p w14:paraId="6AFCFDBC" w14:textId="77777777" w:rsidR="00E10D3C" w:rsidRDefault="00E10D3C" w:rsidP="005E409E">
      <w:pPr>
        <w:pStyle w:val="payannameh"/>
        <w:tabs>
          <w:tab w:val="left" w:pos="0"/>
          <w:tab w:val="left" w:pos="7371"/>
        </w:tabs>
        <w:spacing w:line="240" w:lineRule="auto"/>
        <w:rPr>
          <w:rtl/>
        </w:rPr>
      </w:pPr>
    </w:p>
    <w:p w14:paraId="1F566944" w14:textId="77777777" w:rsidR="00E10D3C" w:rsidRDefault="00E10D3C" w:rsidP="005E409E">
      <w:pPr>
        <w:pStyle w:val="payannameh"/>
        <w:tabs>
          <w:tab w:val="left" w:pos="0"/>
          <w:tab w:val="left" w:pos="7371"/>
        </w:tabs>
        <w:spacing w:line="240" w:lineRule="auto"/>
        <w:rPr>
          <w:rtl/>
        </w:rPr>
      </w:pPr>
    </w:p>
    <w:p w14:paraId="1A5FA46C" w14:textId="77777777" w:rsidR="00E10D3C" w:rsidRDefault="00E10D3C" w:rsidP="005E409E">
      <w:pPr>
        <w:pStyle w:val="payannameh"/>
        <w:tabs>
          <w:tab w:val="left" w:pos="0"/>
          <w:tab w:val="left" w:pos="7371"/>
        </w:tabs>
        <w:spacing w:line="240" w:lineRule="auto"/>
        <w:rPr>
          <w:rtl/>
        </w:rPr>
      </w:pPr>
    </w:p>
    <w:p w14:paraId="1A00C653" w14:textId="77777777" w:rsidR="00CA2B9C" w:rsidRDefault="00CA2B9C" w:rsidP="005E409E">
      <w:pPr>
        <w:pStyle w:val="payannameh"/>
        <w:tabs>
          <w:tab w:val="left" w:pos="0"/>
          <w:tab w:val="left" w:pos="7371"/>
        </w:tabs>
        <w:spacing w:line="240" w:lineRule="auto"/>
        <w:rPr>
          <w:ins w:id="12366" w:author="Mohsen" w:date="2019-03-17T21:21:00Z"/>
          <w:rtl/>
        </w:rPr>
        <w:sectPr w:rsidR="00CA2B9C" w:rsidSect="00CA2B9C">
          <w:footnotePr>
            <w:numRestart w:val="eachPage"/>
          </w:footnotePr>
          <w:endnotePr>
            <w:numFmt w:val="decimal"/>
            <w:numRestart w:val="eachSect"/>
          </w:endnotePr>
          <w:pgSz w:w="12240" w:h="15840" w:code="1"/>
          <w:pgMar w:top="1985" w:right="1985" w:bottom="1418" w:left="1418" w:header="720" w:footer="720" w:gutter="0"/>
          <w:pgNumType w:start="47"/>
          <w:cols w:space="720"/>
          <w:titlePg/>
          <w:docGrid w:linePitch="360"/>
          <w:sectPrChange w:id="12367" w:author="Mohsen" w:date="2019-03-17T21:22:00Z">
            <w:sectPr w:rsidR="00CA2B9C" w:rsidSect="00CA2B9C">
              <w:pgMar w:top="1985" w:right="1985" w:bottom="1418" w:left="1418" w:header="720" w:footer="720" w:gutter="0"/>
              <w:titlePg w:val="0"/>
            </w:sectPr>
          </w:sectPrChange>
        </w:sectPr>
      </w:pPr>
    </w:p>
    <w:p w14:paraId="6D497FAC" w14:textId="2AC514DA" w:rsidR="00E10D3C" w:rsidDel="00CA2B9C" w:rsidRDefault="00E10D3C" w:rsidP="005E409E">
      <w:pPr>
        <w:pStyle w:val="payannameh"/>
        <w:tabs>
          <w:tab w:val="left" w:pos="0"/>
          <w:tab w:val="left" w:pos="7371"/>
        </w:tabs>
        <w:spacing w:line="240" w:lineRule="auto"/>
        <w:rPr>
          <w:del w:id="12368" w:author="Mohsen" w:date="2019-03-17T21:21:00Z"/>
          <w:rtl/>
        </w:rPr>
      </w:pPr>
      <w:bookmarkStart w:id="12369" w:name="_Toc8546203"/>
      <w:bookmarkStart w:id="12370" w:name="_Toc8550612"/>
      <w:bookmarkStart w:id="12371" w:name="_Toc8550873"/>
      <w:bookmarkEnd w:id="12369"/>
      <w:bookmarkEnd w:id="12370"/>
      <w:bookmarkEnd w:id="12371"/>
    </w:p>
    <w:p w14:paraId="09E84FD5" w14:textId="5EFE44C2" w:rsidR="00E10D3C" w:rsidDel="00FD7CB9" w:rsidRDefault="00E10D3C" w:rsidP="005E409E">
      <w:pPr>
        <w:pStyle w:val="payannameh"/>
        <w:tabs>
          <w:tab w:val="left" w:pos="0"/>
          <w:tab w:val="left" w:pos="7371"/>
        </w:tabs>
        <w:spacing w:line="240" w:lineRule="auto"/>
        <w:rPr>
          <w:del w:id="12372" w:author="Mohsen Jafarinejad" w:date="2019-04-06T08:37:00Z"/>
          <w:rtl/>
        </w:rPr>
      </w:pPr>
      <w:bookmarkStart w:id="12373" w:name="_Toc8546204"/>
      <w:bookmarkStart w:id="12374" w:name="_Toc8550613"/>
      <w:bookmarkStart w:id="12375" w:name="_Toc8550874"/>
      <w:bookmarkEnd w:id="12373"/>
      <w:bookmarkEnd w:id="12374"/>
      <w:bookmarkEnd w:id="12375"/>
    </w:p>
    <w:p w14:paraId="6D21F65E" w14:textId="5BA0BFDC" w:rsidR="00E10D3C" w:rsidDel="00FD7CB9" w:rsidRDefault="00E10D3C" w:rsidP="005E409E">
      <w:pPr>
        <w:pStyle w:val="payannameh"/>
        <w:tabs>
          <w:tab w:val="left" w:pos="0"/>
          <w:tab w:val="left" w:pos="7371"/>
        </w:tabs>
        <w:spacing w:line="240" w:lineRule="auto"/>
        <w:rPr>
          <w:del w:id="12376" w:author="Mohsen Jafarinejad" w:date="2019-04-06T08:37:00Z"/>
          <w:rtl/>
        </w:rPr>
      </w:pPr>
      <w:bookmarkStart w:id="12377" w:name="_Toc8546205"/>
      <w:bookmarkStart w:id="12378" w:name="_Toc8550614"/>
      <w:bookmarkStart w:id="12379" w:name="_Toc8550875"/>
      <w:bookmarkEnd w:id="12377"/>
      <w:bookmarkEnd w:id="12378"/>
      <w:bookmarkEnd w:id="12379"/>
    </w:p>
    <w:p w14:paraId="0645EAB3" w14:textId="4AF55B40" w:rsidR="00651A99" w:rsidRDefault="00E10D3C" w:rsidP="00E10D3C">
      <w:pPr>
        <w:pStyle w:val="a0"/>
        <w:bidi/>
        <w:rPr>
          <w:rtl/>
        </w:rPr>
      </w:pPr>
      <w:bookmarkStart w:id="12380" w:name="_Toc3666303"/>
      <w:bookmarkStart w:id="12381" w:name="_Toc3666552"/>
      <w:bookmarkStart w:id="12382" w:name="_Toc8546206"/>
      <w:bookmarkStart w:id="12383" w:name="_Toc8550876"/>
      <w:r>
        <w:rPr>
          <w:rFonts w:hint="cs"/>
          <w:rtl/>
        </w:rPr>
        <w:t>م</w:t>
      </w:r>
      <w:r w:rsidR="00651A99">
        <w:rPr>
          <w:rFonts w:hint="cs"/>
          <w:rtl/>
        </w:rPr>
        <w:t>قدمه</w:t>
      </w:r>
      <w:bookmarkEnd w:id="12380"/>
      <w:bookmarkEnd w:id="12381"/>
      <w:bookmarkEnd w:id="12382"/>
      <w:bookmarkEnd w:id="12383"/>
    </w:p>
    <w:p w14:paraId="6C076099" w14:textId="76C31AA9" w:rsidR="0027196F" w:rsidRDefault="00E10D3C">
      <w:pPr>
        <w:pStyle w:val="payannameh"/>
        <w:tabs>
          <w:tab w:val="left" w:pos="0"/>
          <w:tab w:val="left" w:pos="567"/>
          <w:tab w:val="left" w:pos="7371"/>
        </w:tabs>
        <w:spacing w:line="240" w:lineRule="auto"/>
        <w:jc w:val="both"/>
        <w:rPr>
          <w:rtl/>
        </w:rPr>
        <w:pPrChange w:id="12384" w:author="Mohsen Jafarinejad" w:date="2019-05-12T08:22:00Z">
          <w:pPr>
            <w:pStyle w:val="payannameh"/>
            <w:tabs>
              <w:tab w:val="left" w:pos="0"/>
              <w:tab w:val="left" w:pos="567"/>
              <w:tab w:val="left" w:pos="7371"/>
            </w:tabs>
            <w:spacing w:line="240" w:lineRule="auto"/>
          </w:pPr>
        </w:pPrChange>
      </w:pPr>
      <w:r>
        <w:rPr>
          <w:rtl/>
        </w:rPr>
        <w:tab/>
      </w:r>
      <w:r w:rsidR="00651A99" w:rsidRPr="00A0238F">
        <w:rPr>
          <w:rFonts w:hint="cs"/>
          <w:rtl/>
        </w:rPr>
        <w:t>در این فصل ابتدا نتایج حاصل از شبیه</w:t>
      </w:r>
      <w:ins w:id="12385" w:author="Mohsen Jafarinejad" w:date="2019-05-12T08:22:00Z">
        <w:r w:rsidR="008C196C">
          <w:rPr>
            <w:rFonts w:hint="cs"/>
            <w:rtl/>
          </w:rPr>
          <w:t>‌</w:t>
        </w:r>
      </w:ins>
      <w:del w:id="12386" w:author="Mohsen Jafarinejad" w:date="2019-05-12T08:22:00Z">
        <w:r w:rsidR="00651A99" w:rsidRPr="00A0238F" w:rsidDel="008C196C">
          <w:rPr>
            <w:rFonts w:hint="cs"/>
            <w:rtl/>
          </w:rPr>
          <w:delText xml:space="preserve"> </w:delText>
        </w:r>
      </w:del>
      <w:r w:rsidR="00651A99" w:rsidRPr="00A0238F">
        <w:rPr>
          <w:rFonts w:hint="cs"/>
          <w:rtl/>
        </w:rPr>
        <w:t xml:space="preserve">سازی پیل سوختی میکروبی در نرم افزار فلوئنت ارائه شده </w:t>
      </w:r>
      <w:r w:rsidR="00A0238F" w:rsidRPr="00A0238F">
        <w:rPr>
          <w:rFonts w:hint="cs"/>
          <w:rtl/>
        </w:rPr>
        <w:t>و</w:t>
      </w:r>
      <w:r w:rsidR="00651A99" w:rsidRPr="00A0238F">
        <w:rPr>
          <w:rFonts w:hint="cs"/>
          <w:rtl/>
        </w:rPr>
        <w:t xml:space="preserve"> پس از آن با استفاده از معادلات ریاضی و بکار</w:t>
      </w:r>
      <w:del w:id="12387" w:author="Mohsen Jafarinejad" w:date="2019-05-12T08:22:00Z">
        <w:r w:rsidR="00651A99" w:rsidRPr="00A0238F" w:rsidDel="008C196C">
          <w:rPr>
            <w:rFonts w:hint="cs"/>
            <w:rtl/>
          </w:rPr>
          <w:delText xml:space="preserve"> </w:delText>
        </w:r>
      </w:del>
      <w:r w:rsidR="00651A99" w:rsidRPr="00A0238F">
        <w:rPr>
          <w:rFonts w:hint="cs"/>
          <w:rtl/>
        </w:rPr>
        <w:t xml:space="preserve">گیری نرم افزار متلب منحنی پلاریزاسیون پیل </w:t>
      </w:r>
      <w:del w:id="12388" w:author="Mohsen Jafarinejad" w:date="2019-04-28T10:55:00Z">
        <w:r w:rsidR="00651A99" w:rsidRPr="00A0238F" w:rsidDel="00AA7DFE">
          <w:rPr>
            <w:rFonts w:hint="cs"/>
            <w:rtl/>
          </w:rPr>
          <w:delText>را برای مقادیر مختلف حاصل از شبیه سازی در فلوئنت را خواهیم ساخت .</w:delText>
        </w:r>
      </w:del>
      <w:ins w:id="12389" w:author="Mohsen Jafarinejad" w:date="2019-04-28T10:55:00Z">
        <w:r w:rsidR="00AA7DFE">
          <w:rPr>
            <w:rFonts w:hint="cs"/>
            <w:rtl/>
          </w:rPr>
          <w:t xml:space="preserve">را رسم کردیم </w:t>
        </w:r>
      </w:ins>
      <w:ins w:id="12390" w:author="Mohsen Jafarinejad" w:date="2019-05-04T11:51:00Z">
        <w:r w:rsidR="00C26563">
          <w:rPr>
            <w:rFonts w:hint="cs"/>
            <w:rtl/>
          </w:rPr>
          <w:t>و سپس</w:t>
        </w:r>
      </w:ins>
      <w:ins w:id="12391" w:author="Mohsen Jafarinejad" w:date="2019-04-28T10:55:00Z">
        <w:r w:rsidR="00AA7DFE">
          <w:rPr>
            <w:rFonts w:hint="cs"/>
            <w:rtl/>
          </w:rPr>
          <w:t xml:space="preserve"> به بررسی اثر تغییر ورودی های نرم افزار بر روی مدل پرداخته ایم.</w:t>
        </w:r>
      </w:ins>
    </w:p>
    <w:p w14:paraId="5AEFF34C" w14:textId="524B021D" w:rsidR="0027196F" w:rsidDel="00AA7DFE" w:rsidRDefault="00E10D3C" w:rsidP="00E10D3C">
      <w:pPr>
        <w:pStyle w:val="payannameh"/>
        <w:tabs>
          <w:tab w:val="left" w:pos="0"/>
          <w:tab w:val="left" w:pos="567"/>
          <w:tab w:val="left" w:pos="7371"/>
        </w:tabs>
        <w:spacing w:line="240" w:lineRule="auto"/>
        <w:rPr>
          <w:del w:id="12392" w:author="Mohsen Jafarinejad" w:date="2019-04-28T10:54:00Z"/>
          <w:rtl/>
        </w:rPr>
      </w:pPr>
      <w:del w:id="12393" w:author="Mohsen Jafarinejad" w:date="2019-04-28T10:54:00Z">
        <w:r w:rsidDel="00AA7DFE">
          <w:rPr>
            <w:rtl/>
          </w:rPr>
          <w:tab/>
        </w:r>
        <w:r w:rsidR="0027196F" w:rsidDel="00AA7DFE">
          <w:rPr>
            <w:rFonts w:hint="cs"/>
            <w:rtl/>
          </w:rPr>
          <w:delText xml:space="preserve">پس از آنکه تنظیم نرم افزار فلوئنت را بطور کامل انجام دادیم و نرم افزار را اجرا کردیم </w:delText>
        </w:r>
      </w:del>
      <w:ins w:id="12394" w:author="Mohsen" w:date="2019-03-17T16:51:00Z">
        <w:del w:id="12395" w:author="Mohsen Jafarinejad" w:date="2019-04-28T10:54:00Z">
          <w:r w:rsidR="00CF0011" w:rsidDel="00AA7DFE">
            <w:rPr>
              <w:rtl/>
            </w:rPr>
            <w:delText>پاسخ‌ها</w:delText>
          </w:r>
          <w:r w:rsidR="00CF0011" w:rsidDel="00AA7DFE">
            <w:rPr>
              <w:rFonts w:hint="cs"/>
              <w:rtl/>
            </w:rPr>
            <w:delText>ی</w:delText>
          </w:r>
        </w:del>
      </w:ins>
      <w:del w:id="12396" w:author="Mohsen Jafarinejad" w:date="2019-04-28T10:54:00Z">
        <w:r w:rsidR="0027196F" w:rsidDel="00AA7DFE">
          <w:rPr>
            <w:rFonts w:hint="cs"/>
            <w:rtl/>
          </w:rPr>
          <w:delText xml:space="preserve">پاسخ های بدست آمده به ازای مقدار باقیمانده معادلات برابر </w:delText>
        </w:r>
      </w:del>
      <w:del w:id="12397" w:author="Unknown">
        <w:r w:rsidR="0027196F" w:rsidRPr="0027196F" w:rsidDel="00AA7DFE">
          <w:rPr>
            <w:rStyle w:val="tgc"/>
          </w:rPr>
          <w:object w:dxaOrig="440" w:dyaOrig="320" w14:anchorId="187A6618">
            <v:shape id="_x0000_i1182" type="#_x0000_t75" style="width:20.95pt;height:16.65pt" o:ole="">
              <v:imagedata r:id="rId354" o:title=""/>
            </v:shape>
            <o:OLEObject Type="Embed" ProgID="Equation.DSMT4" ShapeID="_x0000_i1182" DrawAspect="Content" ObjectID="_1620276777" r:id="rId355"/>
          </w:object>
        </w:r>
      </w:del>
      <w:ins w:id="12398" w:author="Mohsen" w:date="2019-03-17T16:53:00Z">
        <w:del w:id="12399" w:author="Mohsen Jafarinejad" w:date="2019-04-28T10:54:00Z">
          <w:r w:rsidR="00CF0011" w:rsidDel="00AA7DFE">
            <w:delText xml:space="preserve"> </w:delText>
          </w:r>
        </w:del>
      </w:ins>
      <w:del w:id="12400" w:author="Mohsen Jafarinejad" w:date="2019-04-28T10:54:00Z">
        <w:r w:rsidR="0027196F" w:rsidDel="00AA7DFE">
          <w:delText xml:space="preserve"> </w:delText>
        </w:r>
        <w:r w:rsidR="0027196F" w:rsidDel="00AA7DFE">
          <w:rPr>
            <w:rFonts w:hint="cs"/>
            <w:rtl/>
          </w:rPr>
          <w:delText xml:space="preserve"> </w:delText>
        </w:r>
      </w:del>
      <w:customXmlDelRangeStart w:id="12401" w:author="Mohsen Jafarinejad" w:date="2019-04-28T10:54:00Z"/>
      <w:sdt>
        <w:sdtPr>
          <w:rPr>
            <w:rFonts w:hint="cs"/>
            <w:rtl/>
          </w:rPr>
          <w:id w:val="-20717215"/>
          <w:citation/>
        </w:sdtPr>
        <w:sdtEndPr/>
        <w:sdtContent>
          <w:customXmlDelRangeEnd w:id="12401"/>
          <w:del w:id="12402" w:author="Mohsen Jafarinejad" w:date="2019-04-28T10:54:00Z">
            <w:r w:rsidR="00CC7435" w:rsidDel="00AA7DFE">
              <w:rPr>
                <w:rStyle w:val="tgc"/>
                <w:rtl/>
              </w:rPr>
              <w:fldChar w:fldCharType="begin"/>
            </w:r>
            <w:r w:rsidR="00EA6BD0" w:rsidDel="00AA7DFE">
              <w:rPr>
                <w:rStyle w:val="tgc"/>
              </w:rPr>
              <w:delInstrText xml:space="preserve">CITATION 65 \l 1033 </w:delInstrText>
            </w:r>
            <w:r w:rsidR="00CC7435" w:rsidDel="00AA7DFE">
              <w:rPr>
                <w:rStyle w:val="tgc"/>
                <w:rtl/>
              </w:rPr>
              <w:fldChar w:fldCharType="separate"/>
            </w:r>
            <w:r w:rsidR="00F81795" w:rsidDel="00AA7DFE">
              <w:rPr>
                <w:noProof/>
              </w:rPr>
              <w:delText>[62]</w:delText>
            </w:r>
            <w:r w:rsidR="00CC7435" w:rsidDel="00AA7DFE">
              <w:rPr>
                <w:rStyle w:val="tgc"/>
                <w:rtl/>
              </w:rPr>
              <w:fldChar w:fldCharType="end"/>
            </w:r>
          </w:del>
          <w:customXmlDelRangeStart w:id="12403" w:author="Mohsen Jafarinejad" w:date="2019-04-28T10:54:00Z"/>
        </w:sdtContent>
      </w:sdt>
      <w:customXmlDelRangeEnd w:id="12403"/>
      <w:del w:id="12404" w:author="Mohsen Jafarinejad" w:date="2019-04-28T10:54:00Z">
        <w:r w:rsidR="00A82A4A" w:rsidDel="00AA7DFE">
          <w:rPr>
            <w:rFonts w:hint="cs"/>
            <w:rtl/>
          </w:rPr>
          <w:delText xml:space="preserve"> بعد</w:delText>
        </w:r>
        <w:r w:rsidR="0027196F" w:rsidDel="00AA7DFE">
          <w:rPr>
            <w:rFonts w:hint="cs"/>
            <w:rtl/>
          </w:rPr>
          <w:delText xml:space="preserve"> ازتقریبا 4000 ایتریشن یاتکرار همگرا گردیدکه در زیر قابل مشاهده است.</w:delText>
        </w:r>
      </w:del>
      <w:ins w:id="12405" w:author="Mohsen" w:date="2019-03-17T16:53:00Z">
        <w:del w:id="12406" w:author="Mohsen Jafarinejad" w:date="2019-04-28T10:54:00Z">
          <w:r w:rsidR="00CF0011" w:rsidDel="00AA7DFE">
            <w:rPr>
              <w:rtl/>
            </w:rPr>
            <w:delText xml:space="preserve"> لازم</w:delText>
          </w:r>
        </w:del>
      </w:ins>
      <w:del w:id="12407" w:author="Mohsen Jafarinejad" w:date="2019-04-28T10:54:00Z">
        <w:r w:rsidR="002E7960" w:rsidDel="00AA7DFE">
          <w:rPr>
            <w:rFonts w:hint="cs"/>
            <w:rtl/>
          </w:rPr>
          <w:delText xml:space="preserve">لازم به توضیح است اشکالی که جهت بررسی تغییرات غلظت </w:delText>
        </w:r>
      </w:del>
      <w:ins w:id="12408" w:author="Mohsen" w:date="2019-03-17T16:51:00Z">
        <w:del w:id="12409" w:author="Mohsen Jafarinejad" w:date="2019-04-28T10:54:00Z">
          <w:r w:rsidR="00CF0011" w:rsidDel="00AA7DFE">
            <w:rPr>
              <w:rtl/>
            </w:rPr>
            <w:delText>گونه‌ها</w:delText>
          </w:r>
          <w:r w:rsidR="00CF0011" w:rsidDel="00AA7DFE">
            <w:rPr>
              <w:rFonts w:hint="cs"/>
              <w:rtl/>
            </w:rPr>
            <w:delText>ی</w:delText>
          </w:r>
        </w:del>
      </w:ins>
      <w:del w:id="12410" w:author="Mohsen Jafarinejad" w:date="2019-04-28T10:54:00Z">
        <w:r w:rsidR="002E7960" w:rsidDel="00AA7DFE">
          <w:rPr>
            <w:rFonts w:hint="cs"/>
            <w:rtl/>
          </w:rPr>
          <w:delText>گونه های مختلف در پیل،</w:delText>
        </w:r>
        <w:r w:rsidDel="00AA7DFE">
          <w:rPr>
            <w:rFonts w:hint="cs"/>
            <w:rtl/>
          </w:rPr>
          <w:delText xml:space="preserve"> </w:delText>
        </w:r>
        <w:r w:rsidR="002E7960" w:rsidDel="00AA7DFE">
          <w:rPr>
            <w:rFonts w:hint="cs"/>
            <w:rtl/>
          </w:rPr>
          <w:delText xml:space="preserve">در زیر ارائه شده است برای چگالی جریان 62.8 بر سانتیمتر مربع </w:delText>
        </w:r>
      </w:del>
      <w:ins w:id="12411" w:author="Mohsen" w:date="2019-03-17T16:51:00Z">
        <w:del w:id="12412" w:author="Mohsen Jafarinejad" w:date="2019-04-28T10:54:00Z">
          <w:r w:rsidR="00CF0011" w:rsidDel="00AA7DFE">
            <w:rPr>
              <w:rtl/>
            </w:rPr>
            <w:delText>م</w:delText>
          </w:r>
          <w:r w:rsidR="00CF0011" w:rsidDel="00AA7DFE">
            <w:rPr>
              <w:rFonts w:hint="cs"/>
              <w:rtl/>
            </w:rPr>
            <w:delText>ی‌</w:delText>
          </w:r>
          <w:r w:rsidR="00CF0011" w:rsidDel="00AA7DFE">
            <w:rPr>
              <w:rFonts w:hint="eastAsia"/>
              <w:rtl/>
            </w:rPr>
            <w:delText>باشد</w:delText>
          </w:r>
        </w:del>
      </w:ins>
      <w:del w:id="12413" w:author="Mohsen Jafarinejad" w:date="2019-04-28T10:54:00Z">
        <w:r w:rsidR="002E7960" w:rsidDel="00AA7DFE">
          <w:rPr>
            <w:rFonts w:hint="cs"/>
            <w:rtl/>
          </w:rPr>
          <w:delText>می باشد.</w:delText>
        </w:r>
      </w:del>
    </w:p>
    <w:p w14:paraId="2A74C82B" w14:textId="229CE628" w:rsidR="00E10D3C" w:rsidDel="00AA7DFE" w:rsidRDefault="00E10D3C" w:rsidP="005E409E">
      <w:pPr>
        <w:pStyle w:val="payannameh"/>
        <w:tabs>
          <w:tab w:val="left" w:pos="0"/>
          <w:tab w:val="left" w:pos="7371"/>
        </w:tabs>
        <w:spacing w:line="240" w:lineRule="auto"/>
        <w:rPr>
          <w:del w:id="12414" w:author="Mohsen Jafarinejad" w:date="2019-04-28T10:54:00Z"/>
          <w:rtl/>
        </w:rPr>
      </w:pPr>
    </w:p>
    <w:p w14:paraId="3AAE04D7" w14:textId="1BD4228F" w:rsidR="0027196F" w:rsidDel="00703DA0" w:rsidRDefault="0027196F" w:rsidP="00211B4A">
      <w:pPr>
        <w:pStyle w:val="payannameh"/>
        <w:tabs>
          <w:tab w:val="left" w:pos="0"/>
          <w:tab w:val="left" w:pos="7371"/>
        </w:tabs>
        <w:spacing w:line="240" w:lineRule="auto"/>
        <w:jc w:val="center"/>
        <w:rPr>
          <w:del w:id="12415" w:author="Mohsen Jafarinejad" w:date="2019-04-28T11:27:00Z"/>
          <w:rtl/>
        </w:rPr>
      </w:pPr>
      <w:moveFromRangeStart w:id="12416" w:author="Mohsen Jafarinejad" w:date="2019-04-28T10:52:00Z" w:name="move7341139"/>
      <w:moveFrom w:id="12417" w:author="Mohsen Jafarinejad" w:date="2019-04-28T10:52:00Z">
        <w:r w:rsidDel="00AA7DFE">
          <w:rPr>
            <w:noProof/>
          </w:rPr>
          <w:drawing>
            <wp:inline distT="0" distB="0" distL="0" distR="0" wp14:anchorId="14AD3A67" wp14:editId="3D2C2CEE">
              <wp:extent cx="3756991" cy="2817743"/>
              <wp:effectExtent l="0" t="0" r="0" b="1905"/>
              <wp:docPr id="42" name="Picture 42" descr="C:\Users\m.jafarinejad\Desktop\Negaresh\Run Result Pic\MFC2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C:\Users\m.jafarinejad\Desktop\Negaresh\Run Result Pic\MFC282.jpg"/>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3756991" cy="2817743"/>
                      </a:xfrm>
                      <a:prstGeom prst="rect">
                        <a:avLst/>
                      </a:prstGeom>
                      <a:noFill/>
                      <a:ln>
                        <a:noFill/>
                      </a:ln>
                    </pic:spPr>
                  </pic:pic>
                </a:graphicData>
              </a:graphic>
            </wp:inline>
          </w:drawing>
        </w:r>
      </w:moveFrom>
    </w:p>
    <w:p w14:paraId="5FD84D95" w14:textId="5C53F34B" w:rsidR="00A82A4A" w:rsidDel="00703DA0" w:rsidRDefault="007E104F">
      <w:pPr>
        <w:pStyle w:val="payannameh"/>
        <w:tabs>
          <w:tab w:val="left" w:pos="0"/>
          <w:tab w:val="left" w:pos="7371"/>
        </w:tabs>
        <w:spacing w:line="240" w:lineRule="auto"/>
        <w:jc w:val="center"/>
        <w:rPr>
          <w:del w:id="12418" w:author="Mohsen Jafarinejad" w:date="2019-04-28T11:27:00Z"/>
          <w:rtl/>
        </w:rPr>
        <w:pPrChange w:id="12419" w:author="Mohsen Jafarinejad" w:date="2019-04-28T11:27:00Z">
          <w:pPr>
            <w:pStyle w:val="a4"/>
          </w:pPr>
        </w:pPrChange>
      </w:pPr>
      <w:moveFrom w:id="12420" w:author="Mohsen Jafarinejad" w:date="2019-04-28T10:52:00Z">
        <w:del w:id="12421" w:author="Mohsen Jafarinejad" w:date="2019-04-28T11:27:00Z">
          <w:r w:rsidDel="00703DA0">
            <w:rPr>
              <w:rFonts w:hint="cs"/>
              <w:rtl/>
            </w:rPr>
            <w:delText>تغییرات باقی مانده حل معادلات دیفرانسلی توسط فلوینت</w:delText>
          </w:r>
        </w:del>
      </w:moveFrom>
    </w:p>
    <w:moveFromRangeEnd w:id="12416"/>
    <w:p w14:paraId="0994869D" w14:textId="77777777" w:rsidR="005F7A05" w:rsidRDefault="005F7A05">
      <w:pPr>
        <w:pStyle w:val="payannameh"/>
        <w:tabs>
          <w:tab w:val="left" w:pos="0"/>
          <w:tab w:val="left" w:pos="7371"/>
        </w:tabs>
        <w:spacing w:line="240" w:lineRule="auto"/>
        <w:jc w:val="center"/>
        <w:rPr>
          <w:b/>
          <w:bCs/>
          <w:rtl/>
        </w:rPr>
        <w:pPrChange w:id="12422" w:author="Mohsen Jafarinejad" w:date="2019-04-28T11:27:00Z">
          <w:pPr>
            <w:pStyle w:val="payannameh"/>
            <w:tabs>
              <w:tab w:val="left" w:pos="0"/>
              <w:tab w:val="left" w:pos="7371"/>
            </w:tabs>
            <w:spacing w:line="240" w:lineRule="auto"/>
          </w:pPr>
        </w:pPrChange>
      </w:pPr>
    </w:p>
    <w:p w14:paraId="7FC9ABBD" w14:textId="77777777" w:rsidR="005F7A05" w:rsidRDefault="005F7A05" w:rsidP="005E409E">
      <w:pPr>
        <w:pStyle w:val="payannameh"/>
        <w:tabs>
          <w:tab w:val="left" w:pos="0"/>
          <w:tab w:val="left" w:pos="7371"/>
        </w:tabs>
        <w:spacing w:line="240" w:lineRule="auto"/>
        <w:rPr>
          <w:b/>
          <w:bCs/>
          <w:rtl/>
        </w:rPr>
      </w:pPr>
    </w:p>
    <w:p w14:paraId="76B5B5B7" w14:textId="273B6B97" w:rsidR="00B91287" w:rsidRPr="009F704F" w:rsidRDefault="00B91287" w:rsidP="006A2E90">
      <w:pPr>
        <w:pStyle w:val="a0"/>
        <w:bidi/>
        <w:rPr>
          <w:ins w:id="12423" w:author="Mohsen Jafarinejad" w:date="2019-04-28T10:58:00Z"/>
          <w:rtl/>
        </w:rPr>
      </w:pPr>
      <w:bookmarkStart w:id="12424" w:name="_Toc8546207"/>
      <w:bookmarkStart w:id="12425" w:name="_Toc8550877"/>
      <w:bookmarkStart w:id="12426" w:name="_Toc3666304"/>
      <w:bookmarkStart w:id="12427" w:name="_Toc3666553"/>
      <w:ins w:id="12428" w:author="Mohsen Jafarinejad" w:date="2019-04-28T10:58:00Z">
        <w:r w:rsidRPr="009F704F">
          <w:rPr>
            <w:rFonts w:hint="cs"/>
            <w:rtl/>
          </w:rPr>
          <w:t xml:space="preserve">مقایسه </w:t>
        </w:r>
      </w:ins>
      <w:ins w:id="12429" w:author="Mohsen Jafarinejad" w:date="2019-05-04T16:25:00Z">
        <w:r w:rsidR="00087235">
          <w:rPr>
            <w:rFonts w:hint="cs"/>
            <w:rtl/>
          </w:rPr>
          <w:t>مدل ساخته شده با تحقیقات پیشین</w:t>
        </w:r>
      </w:ins>
      <w:bookmarkEnd w:id="12424"/>
      <w:bookmarkEnd w:id="12425"/>
    </w:p>
    <w:p w14:paraId="1945D544" w14:textId="3528BBB4" w:rsidR="00651A99" w:rsidRPr="009F704F" w:rsidDel="00B91287" w:rsidRDefault="00651A99" w:rsidP="006527B4">
      <w:pPr>
        <w:pStyle w:val="a0"/>
        <w:bidi/>
        <w:rPr>
          <w:del w:id="12430" w:author="Mohsen Jafarinejad" w:date="2019-04-28T10:58:00Z"/>
          <w:rtl/>
        </w:rPr>
      </w:pPr>
      <w:del w:id="12431" w:author="Mohsen Jafarinejad" w:date="2019-04-28T10:58:00Z">
        <w:r w:rsidRPr="009F704F" w:rsidDel="00B91287">
          <w:rPr>
            <w:rFonts w:hint="cs"/>
            <w:rtl/>
          </w:rPr>
          <w:delText xml:space="preserve">مقایسه </w:delText>
        </w:r>
      </w:del>
      <w:del w:id="12432" w:author="Mohsen Jafarinejad" w:date="2019-04-28T10:56:00Z">
        <w:r w:rsidRPr="009F704F" w:rsidDel="00AA7DFE">
          <w:rPr>
            <w:rFonts w:hint="cs"/>
            <w:rtl/>
          </w:rPr>
          <w:delText>اثر سطح تصویر غشاء بر عملکرد جریان اتصال کوتاه پیل</w:delText>
        </w:r>
      </w:del>
      <w:bookmarkEnd w:id="12426"/>
      <w:bookmarkEnd w:id="12427"/>
    </w:p>
    <w:p w14:paraId="54C85B5D" w14:textId="6CD7B1F6" w:rsidR="00651A99" w:rsidRDefault="00E10D3C">
      <w:pPr>
        <w:pStyle w:val="payannameh"/>
        <w:tabs>
          <w:tab w:val="left" w:pos="0"/>
          <w:tab w:val="left" w:pos="567"/>
          <w:tab w:val="left" w:pos="7371"/>
        </w:tabs>
        <w:spacing w:line="240" w:lineRule="auto"/>
        <w:jc w:val="both"/>
        <w:rPr>
          <w:rtl/>
        </w:rPr>
        <w:pPrChange w:id="12433" w:author="Mohsen Jafarinejad" w:date="2019-05-12T08:23:00Z">
          <w:pPr>
            <w:pStyle w:val="payannameh"/>
            <w:tabs>
              <w:tab w:val="left" w:pos="0"/>
              <w:tab w:val="left" w:pos="567"/>
              <w:tab w:val="left" w:pos="7371"/>
            </w:tabs>
            <w:spacing w:line="240" w:lineRule="auto"/>
          </w:pPr>
        </w:pPrChange>
      </w:pPr>
      <w:r>
        <w:rPr>
          <w:rtl/>
        </w:rPr>
        <w:tab/>
      </w:r>
      <w:r w:rsidR="00651A99">
        <w:rPr>
          <w:rFonts w:hint="cs"/>
          <w:rtl/>
        </w:rPr>
        <w:t xml:space="preserve">در ابتدای شبیه سازی به منظور حصول اطمینان از درستی مقادیر </w:t>
      </w:r>
      <w:del w:id="12434" w:author="Mohsen Jafarinejad" w:date="2019-04-28T11:12:00Z">
        <w:r w:rsidR="00671AAB" w:rsidDel="00B94FCB">
          <w:rPr>
            <w:rFonts w:hint="cs"/>
            <w:rtl/>
          </w:rPr>
          <w:delText xml:space="preserve">اتخاذ </w:delText>
        </w:r>
      </w:del>
      <w:ins w:id="12435" w:author="Mohsen Jafarinejad" w:date="2019-04-28T11:12:00Z">
        <w:r w:rsidR="00B94FCB">
          <w:rPr>
            <w:rFonts w:hint="cs"/>
            <w:rtl/>
          </w:rPr>
          <w:t>ارائه شده</w:t>
        </w:r>
      </w:ins>
      <w:del w:id="12436" w:author="Mohsen Jafarinejad" w:date="2019-04-28T11:12:00Z">
        <w:r w:rsidR="00671AAB" w:rsidDel="00B94FCB">
          <w:rPr>
            <w:rFonts w:hint="cs"/>
            <w:rtl/>
          </w:rPr>
          <w:delText>شده از</w:delText>
        </w:r>
      </w:del>
      <w:ins w:id="12437" w:author="Mohsen Jafarinejad" w:date="2019-04-28T11:12:00Z">
        <w:r w:rsidR="00B94FCB">
          <w:rPr>
            <w:rFonts w:hint="cs"/>
            <w:rtl/>
          </w:rPr>
          <w:t xml:space="preserve"> در مدل دانشگاه </w:t>
        </w:r>
        <w:r w:rsidR="00B94FCB" w:rsidRPr="0090733A">
          <w:t>NTNU</w:t>
        </w:r>
      </w:ins>
      <w:r w:rsidR="00671AAB" w:rsidRPr="0090733A">
        <w:rPr>
          <w:rtl/>
        </w:rPr>
        <w:t xml:space="preserve"> </w:t>
      </w:r>
      <w:ins w:id="12438" w:author="Mohsen Jafarinejad" w:date="2019-04-28T11:12:00Z">
        <w:r w:rsidR="00B94FCB">
          <w:rPr>
            <w:sz w:val="22"/>
            <w:szCs w:val="24"/>
          </w:rPr>
          <w:t>)</w:t>
        </w:r>
      </w:ins>
      <w:r w:rsidR="00671AAB">
        <w:rPr>
          <w:rFonts w:hint="cs"/>
          <w:rtl/>
        </w:rPr>
        <w:t>مقاله</w:t>
      </w:r>
      <w:ins w:id="12439" w:author="Mohsen Jafarinejad" w:date="2019-04-28T10:56:00Z">
        <w:r w:rsidR="00B91287">
          <w:t xml:space="preserve"> </w:t>
        </w:r>
      </w:ins>
      <w:r w:rsidR="005F7A05">
        <w:rPr>
          <w:rFonts w:hint="cs"/>
          <w:rtl/>
        </w:rPr>
        <w:t>الکساندر</w:t>
      </w:r>
      <w:del w:id="12440" w:author="Mohsen Jafarinejad" w:date="2019-04-28T10:56:00Z">
        <w:r w:rsidR="005F7A05" w:rsidDel="00B91287">
          <w:rPr>
            <w:rFonts w:hint="cs"/>
            <w:rtl/>
          </w:rPr>
          <w:delText xml:space="preserve"> </w:delText>
        </w:r>
      </w:del>
      <w:r w:rsidR="005F7A05">
        <w:rPr>
          <w:rFonts w:hint="cs"/>
          <w:rtl/>
        </w:rPr>
        <w:t>کلدر</w:t>
      </w:r>
      <w:ins w:id="12441" w:author="Mohsen Jafarinejad" w:date="2019-05-11T08:26:00Z">
        <w:r w:rsidR="007C2216">
          <w:rPr>
            <w:rFonts w:hint="cs"/>
            <w:rtl/>
          </w:rPr>
          <w:t xml:space="preserve"> </w:t>
        </w:r>
      </w:ins>
      <w:customXmlInsRangeStart w:id="12442" w:author="Mohsen Jafarinejad" w:date="2019-04-28T11:13:00Z"/>
      <w:sdt>
        <w:sdtPr>
          <w:rPr>
            <w:rFonts w:hint="cs"/>
            <w:rtl/>
          </w:rPr>
          <w:id w:val="1199889851"/>
          <w:citation/>
        </w:sdtPr>
        <w:sdtEndPr/>
        <w:sdtContent>
          <w:customXmlInsRangeEnd w:id="12442"/>
          <w:ins w:id="12443" w:author="Mohsen Jafarinejad" w:date="2019-04-28T11:13:00Z">
            <w:r w:rsidR="00B94FCB">
              <w:rPr>
                <w:rtl/>
              </w:rPr>
              <w:fldChar w:fldCharType="begin"/>
            </w:r>
            <w:r w:rsidR="00B94FCB">
              <w:instrText xml:space="preserve"> CITATION 65 \l 1033 </w:instrText>
            </w:r>
          </w:ins>
          <w:r w:rsidR="00B94FCB">
            <w:rPr>
              <w:rtl/>
            </w:rPr>
            <w:fldChar w:fldCharType="separate"/>
          </w:r>
          <w:ins w:id="12444" w:author="Mohsen Jafarinejad" w:date="2019-04-28T11:13:00Z">
            <w:r w:rsidR="00B94FCB">
              <w:rPr>
                <w:noProof/>
              </w:rPr>
              <w:t xml:space="preserve"> [62]</w:t>
            </w:r>
            <w:r w:rsidR="00B94FCB">
              <w:rPr>
                <w:rtl/>
              </w:rPr>
              <w:fldChar w:fldCharType="end"/>
            </w:r>
          </w:ins>
          <w:customXmlInsRangeStart w:id="12445" w:author="Mohsen Jafarinejad" w:date="2019-04-28T11:13:00Z"/>
        </w:sdtContent>
      </w:sdt>
      <w:customXmlInsRangeEnd w:id="12445"/>
      <w:del w:id="12446" w:author="Mohsen Jafarinejad" w:date="2019-04-28T11:13:00Z">
        <w:r w:rsidR="005F7A05" w:rsidDel="00B94FCB">
          <w:rPr>
            <w:rFonts w:hint="cs"/>
            <w:rtl/>
          </w:rPr>
          <w:delText xml:space="preserve"> </w:delText>
        </w:r>
      </w:del>
      <w:ins w:id="12447" w:author="Mohsen Jafarinejad" w:date="2019-04-28T11:12:00Z">
        <w:r w:rsidR="00B94FCB">
          <w:t>(</w:t>
        </w:r>
      </w:ins>
      <w:ins w:id="12448" w:author="Mohsen Jafarinejad" w:date="2019-05-04T11:51:00Z">
        <w:r w:rsidR="00C26563">
          <w:rPr>
            <w:rFonts w:hint="cs"/>
            <w:rtl/>
          </w:rPr>
          <w:t xml:space="preserve"> </w:t>
        </w:r>
      </w:ins>
      <w:r w:rsidR="00671AAB">
        <w:rPr>
          <w:rFonts w:hint="cs"/>
          <w:rtl/>
        </w:rPr>
        <w:t>پیل مذکور با سطح مقطع تقریبی 12 سانتیمتر مورد شبیه</w:t>
      </w:r>
      <w:del w:id="12449" w:author="Mohsen Jafarinejad" w:date="2019-05-12T08:22:00Z">
        <w:r w:rsidR="00671AAB" w:rsidDel="008C196C">
          <w:rPr>
            <w:rFonts w:hint="cs"/>
            <w:rtl/>
          </w:rPr>
          <w:delText xml:space="preserve"> </w:delText>
        </w:r>
      </w:del>
      <w:ins w:id="12450" w:author="Mohsen Jafarinejad" w:date="2019-05-12T08:22:00Z">
        <w:r w:rsidR="008C196C">
          <w:rPr>
            <w:rFonts w:hint="cs"/>
            <w:rtl/>
          </w:rPr>
          <w:t>‌</w:t>
        </w:r>
      </w:ins>
      <w:r w:rsidR="00671AAB">
        <w:rPr>
          <w:rFonts w:hint="cs"/>
          <w:rtl/>
        </w:rPr>
        <w:t>سازی قرار گرفت تا از پاسخگو بودن مدل ساخته شده اطمینان حاصل گردد</w:t>
      </w:r>
      <w:ins w:id="12451" w:author="Mohsen Jafarinejad" w:date="2019-04-28T10:57:00Z">
        <w:r w:rsidR="00B91287">
          <w:rPr>
            <w:rFonts w:hint="cs"/>
            <w:rtl/>
          </w:rPr>
          <w:t>.</w:t>
        </w:r>
      </w:ins>
      <w:r w:rsidR="00671AAB">
        <w:rPr>
          <w:rFonts w:hint="cs"/>
          <w:rtl/>
        </w:rPr>
        <w:t xml:space="preserve"> پس از آن که مقادیر خروجی با مقادیر ارائه شده در </w:t>
      </w:r>
      <w:r w:rsidR="005F7A05">
        <w:rPr>
          <w:rFonts w:hint="cs"/>
          <w:rtl/>
        </w:rPr>
        <w:t>مقاله مذکور</w:t>
      </w:r>
      <w:r w:rsidR="00671AAB">
        <w:rPr>
          <w:rFonts w:hint="cs"/>
          <w:rtl/>
        </w:rPr>
        <w:t xml:space="preserve"> برابر بود نسبت به شبیه</w:t>
      </w:r>
      <w:del w:id="12452" w:author="Mohsen Jafarinejad" w:date="2019-05-12T08:23:00Z">
        <w:r w:rsidR="00671AAB" w:rsidDel="008C196C">
          <w:rPr>
            <w:rFonts w:hint="cs"/>
            <w:rtl/>
          </w:rPr>
          <w:delText xml:space="preserve"> </w:delText>
        </w:r>
      </w:del>
      <w:ins w:id="12453" w:author="Mohsen Jafarinejad" w:date="2019-05-12T08:23:00Z">
        <w:r w:rsidR="008C196C">
          <w:rPr>
            <w:rFonts w:hint="cs"/>
            <w:rtl/>
          </w:rPr>
          <w:t>‌</w:t>
        </w:r>
      </w:ins>
      <w:r w:rsidR="00671AAB">
        <w:rPr>
          <w:rFonts w:hint="cs"/>
          <w:rtl/>
        </w:rPr>
        <w:t xml:space="preserve">سازی پیل میکروبی فرضی خود با سطح مقطع </w:t>
      </w:r>
      <w:del w:id="12454" w:author="Mohsen Jafarinejad" w:date="2019-05-12T08:23:00Z">
        <w:r w:rsidR="00671AAB" w:rsidDel="008C196C">
          <w:rPr>
            <w:rFonts w:hint="cs"/>
            <w:rtl/>
          </w:rPr>
          <w:delText xml:space="preserve">تقریبی </w:delText>
        </w:r>
      </w:del>
      <w:r w:rsidR="00671AAB">
        <w:rPr>
          <w:rFonts w:hint="cs"/>
          <w:rtl/>
        </w:rPr>
        <w:t>25 سانتیمتر مربع اقدام کردیم</w:t>
      </w:r>
      <w:del w:id="12455" w:author="Mohsen" w:date="2019-03-17T16:53:00Z">
        <w:r w:rsidR="00671AAB" w:rsidDel="00CF0011">
          <w:rPr>
            <w:rFonts w:hint="cs"/>
            <w:rtl/>
          </w:rPr>
          <w:delText xml:space="preserve"> </w:delText>
        </w:r>
      </w:del>
      <w:r w:rsidR="00671AAB">
        <w:rPr>
          <w:rFonts w:hint="cs"/>
          <w:rtl/>
        </w:rPr>
        <w:t xml:space="preserve">، همان طورکه انتظار </w:t>
      </w:r>
      <w:ins w:id="12456" w:author="Mohsen" w:date="2019-03-17T16:51:00Z">
        <w:r w:rsidR="00CF0011">
          <w:rPr>
            <w:rtl/>
          </w:rPr>
          <w:t>م</w:t>
        </w:r>
        <w:r w:rsidR="00CF0011">
          <w:rPr>
            <w:rFonts w:hint="cs"/>
            <w:rtl/>
          </w:rPr>
          <w:t>ی‌</w:t>
        </w:r>
        <w:r w:rsidR="00CF0011">
          <w:rPr>
            <w:rFonts w:hint="eastAsia"/>
            <w:rtl/>
          </w:rPr>
          <w:t>رفت</w:t>
        </w:r>
      </w:ins>
      <w:del w:id="12457" w:author="Mohsen" w:date="2019-03-17T16:51:00Z">
        <w:r w:rsidR="00671AAB" w:rsidDel="00CF0011">
          <w:rPr>
            <w:rFonts w:hint="cs"/>
            <w:rtl/>
          </w:rPr>
          <w:delText>می رفت</w:delText>
        </w:r>
      </w:del>
      <w:r w:rsidR="00671AAB">
        <w:rPr>
          <w:rFonts w:hint="cs"/>
          <w:rtl/>
        </w:rPr>
        <w:t xml:space="preserve"> شدت جریال اتصال کوتاه هر دو پیل به ازای سطح تصویر غشا</w:t>
      </w:r>
      <w:r w:rsidR="00CC7435">
        <w:rPr>
          <w:rFonts w:hint="cs"/>
          <w:rtl/>
        </w:rPr>
        <w:t>ء</w:t>
      </w:r>
      <w:r w:rsidR="00671AAB">
        <w:rPr>
          <w:rFonts w:hint="cs"/>
          <w:rtl/>
        </w:rPr>
        <w:t xml:space="preserve"> باهم برابر بدست آمد</w:t>
      </w:r>
      <w:sdt>
        <w:sdtPr>
          <w:rPr>
            <w:rFonts w:hint="cs"/>
            <w:rtl/>
          </w:rPr>
          <w:id w:val="-254514659"/>
          <w:citation/>
        </w:sdtPr>
        <w:sdtEndPr/>
        <w:sdtContent>
          <w:r w:rsidR="00CC7435">
            <w:rPr>
              <w:rStyle w:val="tgc"/>
              <w:rtl/>
            </w:rPr>
            <w:fldChar w:fldCharType="begin"/>
          </w:r>
          <w:r w:rsidR="00EA6BD0">
            <w:rPr>
              <w:rStyle w:val="tgc"/>
            </w:rPr>
            <w:instrText xml:space="preserve">CITATION 54 \l 1033 </w:instrText>
          </w:r>
          <w:r w:rsidR="00CC7435">
            <w:rPr>
              <w:rStyle w:val="tgc"/>
              <w:rtl/>
            </w:rPr>
            <w:fldChar w:fldCharType="separate"/>
          </w:r>
          <w:r w:rsidR="00F81795">
            <w:rPr>
              <w:rStyle w:val="tgc"/>
              <w:noProof/>
              <w:rtl/>
            </w:rPr>
            <w:t xml:space="preserve"> </w:t>
          </w:r>
          <w:r w:rsidR="00F81795">
            <w:rPr>
              <w:noProof/>
            </w:rPr>
            <w:t>[50]</w:t>
          </w:r>
          <w:r w:rsidR="00CC7435">
            <w:rPr>
              <w:rStyle w:val="tgc"/>
              <w:rtl/>
            </w:rPr>
            <w:fldChar w:fldCharType="end"/>
          </w:r>
        </w:sdtContent>
      </w:sdt>
      <w:r w:rsidR="00671AAB">
        <w:rPr>
          <w:rFonts w:hint="cs"/>
          <w:rtl/>
        </w:rPr>
        <w:t>که مقادیر آنها در زیر قابل مشاهده است</w:t>
      </w:r>
      <w:ins w:id="12458" w:author="Mohsen Jafarinejad" w:date="2019-05-11T08:13:00Z">
        <w:r w:rsidR="005400D2">
          <w:t xml:space="preserve"> </w:t>
        </w:r>
      </w:ins>
      <w:r w:rsidR="00671AAB">
        <w:rPr>
          <w:rFonts w:hint="cs"/>
          <w:rtl/>
        </w:rPr>
        <w:t>:</w:t>
      </w:r>
    </w:p>
    <w:p w14:paraId="29FCB0CA" w14:textId="77777777" w:rsidR="00D00E67" w:rsidRDefault="00D00E67" w:rsidP="00E10D3C">
      <w:pPr>
        <w:pStyle w:val="payannameh"/>
        <w:tabs>
          <w:tab w:val="left" w:pos="0"/>
          <w:tab w:val="left" w:pos="567"/>
          <w:tab w:val="left" w:pos="7371"/>
        </w:tabs>
        <w:spacing w:line="240" w:lineRule="auto"/>
        <w:rPr>
          <w:rtl/>
        </w:rPr>
      </w:pPr>
    </w:p>
    <w:p w14:paraId="2241061B" w14:textId="651CA7F1" w:rsidR="00065881" w:rsidRDefault="00065881" w:rsidP="00D00E67">
      <w:pPr>
        <w:pStyle w:val="payannameh"/>
        <w:tabs>
          <w:tab w:val="left" w:pos="0"/>
          <w:tab w:val="left" w:pos="7371"/>
        </w:tabs>
        <w:spacing w:line="240" w:lineRule="auto"/>
        <w:jc w:val="center"/>
        <w:rPr>
          <w:rtl/>
        </w:rPr>
      </w:pPr>
      <w:r>
        <w:rPr>
          <w:noProof/>
          <w:rtl/>
          <w:lang w:bidi="ar-SA"/>
        </w:rPr>
        <w:drawing>
          <wp:inline distT="0" distB="0" distL="0" distR="0" wp14:anchorId="627944DD" wp14:editId="2C66BFDD">
            <wp:extent cx="2513495" cy="1885122"/>
            <wp:effectExtent l="0" t="0" r="1270" b="1270"/>
            <wp:docPr id="44" name="Picture 44" descr="C:\Users\m.jafarinejad\Desktop\Negaresh\25-S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C:\Users\m.jafarinejad\Desktop\Negaresh\25-S12.jpg"/>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2515220" cy="1886416"/>
                    </a:xfrm>
                    <a:prstGeom prst="rect">
                      <a:avLst/>
                    </a:prstGeom>
                    <a:noFill/>
                    <a:ln>
                      <a:noFill/>
                    </a:ln>
                  </pic:spPr>
                </pic:pic>
              </a:graphicData>
            </a:graphic>
          </wp:inline>
        </w:drawing>
      </w:r>
      <w:ins w:id="12459" w:author="Mohsen Jafarinejad" w:date="2019-04-06T12:20:00Z">
        <w:r w:rsidR="00F4141A">
          <w:t xml:space="preserve">     </w:t>
        </w:r>
      </w:ins>
      <w:del w:id="12460" w:author="Mohsen" w:date="2019-03-17T16:53:00Z">
        <w:r w:rsidR="00D00E67" w:rsidDel="00CF0011">
          <w:rPr>
            <w:rFonts w:hint="cs"/>
            <w:rtl/>
          </w:rPr>
          <w:delText xml:space="preserve">  </w:delText>
        </w:r>
      </w:del>
      <w:r>
        <w:rPr>
          <w:noProof/>
          <w:rtl/>
          <w:lang w:bidi="ar-SA"/>
        </w:rPr>
        <w:drawing>
          <wp:inline distT="0" distB="0" distL="0" distR="0" wp14:anchorId="510F94FE" wp14:editId="7D150BE0">
            <wp:extent cx="2498035" cy="1886778"/>
            <wp:effectExtent l="0" t="0" r="0" b="0"/>
            <wp:docPr id="45" name="Picture 45" descr="C:\Users\m.jafarinejad\Desktop\Negaresh\25-S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C:\Users\m.jafarinejad\Desktop\Negaresh\25-S25.jpg"/>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2499954" cy="1888227"/>
                    </a:xfrm>
                    <a:prstGeom prst="rect">
                      <a:avLst/>
                    </a:prstGeom>
                    <a:noFill/>
                    <a:ln>
                      <a:noFill/>
                    </a:ln>
                  </pic:spPr>
                </pic:pic>
              </a:graphicData>
            </a:graphic>
          </wp:inline>
        </w:drawing>
      </w:r>
    </w:p>
    <w:p w14:paraId="6883368C" w14:textId="234F49B7" w:rsidR="00602158" w:rsidRDefault="007E104F" w:rsidP="00CF0011">
      <w:pPr>
        <w:pStyle w:val="a4"/>
        <w:rPr>
          <w:rtl/>
        </w:rPr>
      </w:pPr>
      <w:bookmarkStart w:id="12461" w:name="_Toc8551046"/>
      <w:r>
        <w:rPr>
          <w:rFonts w:hint="cs"/>
          <w:rtl/>
        </w:rPr>
        <w:t xml:space="preserve">نمایه </w:t>
      </w:r>
      <w:ins w:id="12462" w:author="Mohsen" w:date="2019-03-17T16:51:00Z">
        <w:r w:rsidR="00CF0011">
          <w:rPr>
            <w:rtl/>
          </w:rPr>
          <w:t>پ</w:t>
        </w:r>
        <w:r w:rsidR="00CF0011">
          <w:rPr>
            <w:rFonts w:hint="cs"/>
            <w:rtl/>
          </w:rPr>
          <w:t>ی</w:t>
        </w:r>
        <w:r w:rsidR="00CF0011">
          <w:rPr>
            <w:rFonts w:hint="eastAsia"/>
            <w:rtl/>
          </w:rPr>
          <w:t>ل‌ها</w:t>
        </w:r>
        <w:r w:rsidR="00CF0011">
          <w:rPr>
            <w:rFonts w:hint="cs"/>
            <w:rtl/>
          </w:rPr>
          <w:t>ی</w:t>
        </w:r>
      </w:ins>
      <w:del w:id="12463" w:author="Mohsen" w:date="2019-03-17T16:51:00Z">
        <w:r w:rsidDel="00CF0011">
          <w:rPr>
            <w:rFonts w:hint="cs"/>
            <w:rtl/>
          </w:rPr>
          <w:delText>پیل های</w:delText>
        </w:r>
      </w:del>
      <w:r>
        <w:rPr>
          <w:rFonts w:hint="cs"/>
          <w:rtl/>
        </w:rPr>
        <w:t xml:space="preserve"> شبیه سازی شده با </w:t>
      </w:r>
      <w:ins w:id="12464" w:author="Mohsen" w:date="2019-03-17T16:51:00Z">
        <w:r w:rsidR="00CF0011">
          <w:rPr>
            <w:rtl/>
          </w:rPr>
          <w:t>مساحت‌ها</w:t>
        </w:r>
        <w:r w:rsidR="00CF0011">
          <w:rPr>
            <w:rFonts w:hint="cs"/>
            <w:rtl/>
          </w:rPr>
          <w:t>ی</w:t>
        </w:r>
      </w:ins>
      <w:del w:id="12465" w:author="Mohsen" w:date="2019-03-17T16:51:00Z">
        <w:r w:rsidDel="00CF0011">
          <w:rPr>
            <w:rFonts w:hint="cs"/>
            <w:rtl/>
          </w:rPr>
          <w:delText>مساحت های</w:delText>
        </w:r>
      </w:del>
      <w:r>
        <w:rPr>
          <w:rFonts w:hint="cs"/>
          <w:rtl/>
        </w:rPr>
        <w:t xml:space="preserve"> متفاوت</w:t>
      </w:r>
      <w:bookmarkEnd w:id="12461"/>
    </w:p>
    <w:p w14:paraId="3503CE3A" w14:textId="6E0B5239" w:rsidR="00D00E67" w:rsidRDefault="00D00E67" w:rsidP="005E409E">
      <w:pPr>
        <w:pStyle w:val="payannameh"/>
        <w:tabs>
          <w:tab w:val="left" w:pos="0"/>
          <w:tab w:val="left" w:pos="7371"/>
        </w:tabs>
        <w:spacing w:line="240" w:lineRule="auto"/>
        <w:jc w:val="center"/>
        <w:rPr>
          <w:ins w:id="12466" w:author="Mohsen Jafarinejad" w:date="2019-04-28T10:57:00Z"/>
          <w:rtl/>
        </w:rPr>
      </w:pPr>
    </w:p>
    <w:p w14:paraId="080DA94D" w14:textId="77777777" w:rsidR="00B91287" w:rsidRDefault="00B91287" w:rsidP="005E409E">
      <w:pPr>
        <w:pStyle w:val="payannameh"/>
        <w:tabs>
          <w:tab w:val="left" w:pos="0"/>
          <w:tab w:val="left" w:pos="7371"/>
        </w:tabs>
        <w:spacing w:line="240" w:lineRule="auto"/>
        <w:jc w:val="center"/>
        <w:rPr>
          <w:rtl/>
        </w:rPr>
      </w:pPr>
    </w:p>
    <w:p w14:paraId="435E35AA" w14:textId="564EEEF4" w:rsidR="00D00E67" w:rsidRPr="00592E0D" w:rsidRDefault="00997A3D" w:rsidP="00211B4A">
      <w:pPr>
        <w:pStyle w:val="a3"/>
        <w:rPr>
          <w:rtl/>
        </w:rPr>
      </w:pPr>
      <w:bookmarkStart w:id="12467" w:name="_Toc8551003"/>
      <w:r w:rsidRPr="00592E0D">
        <w:rPr>
          <w:rFonts w:hint="cs"/>
          <w:rtl/>
        </w:rPr>
        <w:lastRenderedPageBreak/>
        <w:t>مقایسه</w:t>
      </w:r>
      <w:r w:rsidRPr="00592E0D">
        <w:rPr>
          <w:rtl/>
        </w:rPr>
        <w:t xml:space="preserve"> </w:t>
      </w:r>
      <w:del w:id="12468" w:author="Mohsen Jafarinejad" w:date="2019-05-04T11:30:00Z">
        <w:r w:rsidRPr="00592E0D" w:rsidDel="00892953">
          <w:rPr>
            <w:rFonts w:hint="cs"/>
            <w:rtl/>
          </w:rPr>
          <w:delText>اثر</w:delText>
        </w:r>
        <w:r w:rsidRPr="00592E0D" w:rsidDel="00892953">
          <w:rPr>
            <w:rtl/>
          </w:rPr>
          <w:delText xml:space="preserve"> </w:delText>
        </w:r>
        <w:r w:rsidRPr="00592E0D" w:rsidDel="00892953">
          <w:rPr>
            <w:rFonts w:hint="cs"/>
            <w:rtl/>
          </w:rPr>
          <w:delText>مساحت</w:delText>
        </w:r>
        <w:r w:rsidRPr="00592E0D" w:rsidDel="00892953">
          <w:rPr>
            <w:rtl/>
          </w:rPr>
          <w:delText xml:space="preserve"> </w:delText>
        </w:r>
        <w:r w:rsidRPr="00592E0D" w:rsidDel="00892953">
          <w:rPr>
            <w:rFonts w:hint="cs"/>
            <w:rtl/>
          </w:rPr>
          <w:delText>بر</w:delText>
        </w:r>
        <w:r w:rsidRPr="00592E0D" w:rsidDel="00892953">
          <w:rPr>
            <w:rtl/>
          </w:rPr>
          <w:delText xml:space="preserve"> </w:delText>
        </w:r>
        <w:r w:rsidRPr="00592E0D" w:rsidDel="00892953">
          <w:rPr>
            <w:rFonts w:hint="cs"/>
            <w:rtl/>
          </w:rPr>
          <w:delText>چگالی</w:delText>
        </w:r>
        <w:r w:rsidRPr="00592E0D" w:rsidDel="00892953">
          <w:rPr>
            <w:rtl/>
          </w:rPr>
          <w:delText xml:space="preserve"> </w:delText>
        </w:r>
        <w:r w:rsidRPr="00592E0D" w:rsidDel="00892953">
          <w:rPr>
            <w:rFonts w:hint="cs"/>
            <w:rtl/>
          </w:rPr>
          <w:delText>جریان</w:delText>
        </w:r>
      </w:del>
      <w:ins w:id="12469" w:author="Mohsen Jafarinejad" w:date="2019-05-04T11:30:00Z">
        <w:r w:rsidR="00892953">
          <w:rPr>
            <w:rFonts w:hint="cs"/>
            <w:rtl/>
          </w:rPr>
          <w:t>مدل ساخته شده با تحقیقات قبلی</w:t>
        </w:r>
      </w:ins>
      <w:bookmarkEnd w:id="12467"/>
    </w:p>
    <w:tbl>
      <w:tblPr>
        <w:tblW w:w="6880" w:type="dxa"/>
        <w:jc w:val="center"/>
        <w:tblLook w:val="04A0" w:firstRow="1" w:lastRow="0" w:firstColumn="1" w:lastColumn="0" w:noHBand="0" w:noVBand="1"/>
      </w:tblPr>
      <w:tblGrid>
        <w:gridCol w:w="2100"/>
        <w:gridCol w:w="2100"/>
        <w:gridCol w:w="2680"/>
        <w:tblGridChange w:id="12470">
          <w:tblGrid>
            <w:gridCol w:w="2100"/>
            <w:gridCol w:w="2100"/>
            <w:gridCol w:w="2680"/>
          </w:tblGrid>
        </w:tblGridChange>
      </w:tblGrid>
      <w:tr w:rsidR="00671AAB" w:rsidRPr="00671AAB" w14:paraId="79EBB0C1" w14:textId="77777777" w:rsidTr="00671AAB">
        <w:trPr>
          <w:trHeight w:val="750"/>
          <w:jc w:val="center"/>
        </w:trPr>
        <w:tc>
          <w:tcPr>
            <w:tcW w:w="2100" w:type="dxa"/>
            <w:tcBorders>
              <w:top w:val="single" w:sz="4" w:space="0" w:color="auto"/>
              <w:left w:val="single" w:sz="4" w:space="0" w:color="auto"/>
              <w:bottom w:val="single" w:sz="4" w:space="0" w:color="auto"/>
              <w:right w:val="single" w:sz="4" w:space="0" w:color="auto"/>
            </w:tcBorders>
            <w:shd w:val="clear" w:color="000000" w:fill="8DB4E2"/>
            <w:noWrap/>
            <w:vAlign w:val="center"/>
            <w:hideMark/>
          </w:tcPr>
          <w:p w14:paraId="7A5B9532" w14:textId="77777777" w:rsidR="00671AAB" w:rsidRPr="00671AAB" w:rsidRDefault="00671AAB" w:rsidP="005E409E">
            <w:pPr>
              <w:tabs>
                <w:tab w:val="left" w:pos="0"/>
                <w:tab w:val="left" w:pos="7371"/>
              </w:tabs>
              <w:bidi/>
              <w:spacing w:after="0" w:line="240" w:lineRule="auto"/>
              <w:jc w:val="center"/>
              <w:rPr>
                <w:rFonts w:ascii="Calibri" w:eastAsia="Times New Roman" w:hAnsi="Calibri" w:cs="B Zar"/>
                <w:b/>
                <w:bCs/>
                <w:color w:val="000000"/>
                <w:sz w:val="28"/>
                <w:szCs w:val="28"/>
              </w:rPr>
            </w:pPr>
            <w:r w:rsidRPr="00671AAB">
              <w:rPr>
                <w:rFonts w:ascii="Calibri" w:eastAsia="Times New Roman" w:hAnsi="Calibri" w:cs="B Zar" w:hint="cs"/>
                <w:b/>
                <w:bCs/>
                <w:color w:val="000000"/>
                <w:sz w:val="28"/>
                <w:szCs w:val="28"/>
                <w:rtl/>
              </w:rPr>
              <w:t>مدل این نوشتار</w:t>
            </w:r>
          </w:p>
        </w:tc>
        <w:tc>
          <w:tcPr>
            <w:tcW w:w="2100" w:type="dxa"/>
            <w:tcBorders>
              <w:top w:val="single" w:sz="4" w:space="0" w:color="auto"/>
              <w:left w:val="nil"/>
              <w:bottom w:val="single" w:sz="4" w:space="0" w:color="auto"/>
              <w:right w:val="single" w:sz="4" w:space="0" w:color="auto"/>
            </w:tcBorders>
            <w:shd w:val="clear" w:color="000000" w:fill="8DB4E2"/>
            <w:noWrap/>
            <w:vAlign w:val="center"/>
            <w:hideMark/>
          </w:tcPr>
          <w:p w14:paraId="2677A2BD" w14:textId="16BA7C12" w:rsidR="00671AAB" w:rsidRPr="00671AAB" w:rsidRDefault="00671AAB" w:rsidP="005E409E">
            <w:pPr>
              <w:tabs>
                <w:tab w:val="left" w:pos="0"/>
                <w:tab w:val="left" w:pos="7371"/>
              </w:tabs>
              <w:bidi/>
              <w:spacing w:after="0" w:line="240" w:lineRule="auto"/>
              <w:jc w:val="center"/>
              <w:rPr>
                <w:rFonts w:ascii="Calibri" w:eastAsia="Times New Roman" w:hAnsi="Calibri" w:cs="B Zar"/>
                <w:b/>
                <w:bCs/>
                <w:color w:val="000000"/>
                <w:sz w:val="28"/>
                <w:szCs w:val="28"/>
              </w:rPr>
            </w:pPr>
            <w:r w:rsidRPr="005F7A05">
              <w:rPr>
                <w:rFonts w:ascii="Calibri" w:eastAsia="Times New Roman" w:hAnsi="Calibri" w:cs="B Zar" w:hint="cs"/>
                <w:b/>
                <w:bCs/>
                <w:color w:val="000000"/>
                <w:sz w:val="24"/>
                <w:szCs w:val="24"/>
                <w:rtl/>
              </w:rPr>
              <w:t>مدل</w:t>
            </w:r>
            <w:r w:rsidR="002058D2">
              <w:rPr>
                <w:rFonts w:ascii="Calibri" w:eastAsia="Times New Roman" w:hAnsi="Calibri" w:cs="B Zar"/>
                <w:b/>
                <w:bCs/>
                <w:color w:val="000000"/>
                <w:sz w:val="24"/>
                <w:szCs w:val="24"/>
              </w:rPr>
              <w:t xml:space="preserve"> </w:t>
            </w:r>
            <w:r w:rsidR="005F7A05" w:rsidRPr="005F7A05">
              <w:rPr>
                <w:rFonts w:ascii="Calibri" w:eastAsia="Times New Roman" w:hAnsi="Calibri" w:cs="B Zar" w:hint="cs"/>
                <w:b/>
                <w:bCs/>
                <w:color w:val="000000"/>
                <w:sz w:val="24"/>
                <w:szCs w:val="24"/>
                <w:rtl/>
              </w:rPr>
              <w:t>ساخته شده در دانشگاه</w:t>
            </w:r>
            <w:r w:rsidRPr="005F7A05">
              <w:rPr>
                <w:rFonts w:ascii="Calibri" w:eastAsia="Times New Roman" w:hAnsi="Calibri" w:cs="B Zar" w:hint="cs"/>
                <w:b/>
                <w:bCs/>
                <w:color w:val="000000"/>
                <w:sz w:val="24"/>
                <w:szCs w:val="24"/>
                <w:rtl/>
              </w:rPr>
              <w:t xml:space="preserve"> </w:t>
            </w:r>
            <w:r w:rsidRPr="006424D4">
              <w:rPr>
                <w:rFonts w:asciiTheme="majorBidi" w:eastAsia="Times New Roman" w:hAnsiTheme="majorBidi" w:cstheme="majorBidi"/>
                <w:b/>
                <w:bCs/>
                <w:color w:val="000000"/>
                <w:sz w:val="24"/>
                <w:szCs w:val="24"/>
                <w:rPrChange w:id="12471" w:author="Mohsen Jafarinejad" w:date="2019-05-05T14:56:00Z">
                  <w:rPr>
                    <w:rFonts w:ascii="Calibri" w:eastAsia="Times New Roman" w:hAnsi="Calibri" w:cs="B Zar"/>
                    <w:b/>
                    <w:bCs/>
                    <w:color w:val="000000"/>
                    <w:sz w:val="24"/>
                    <w:szCs w:val="24"/>
                  </w:rPr>
                </w:rPrChange>
              </w:rPr>
              <w:t>NTNU</w:t>
            </w:r>
            <w:r w:rsidRPr="005F7A05">
              <w:rPr>
                <w:rFonts w:ascii="Calibri" w:eastAsia="Times New Roman" w:hAnsi="Calibri" w:cs="B Zar" w:hint="cs"/>
                <w:b/>
                <w:bCs/>
                <w:color w:val="000000"/>
                <w:sz w:val="24"/>
                <w:szCs w:val="24"/>
                <w:rtl/>
              </w:rPr>
              <w:t xml:space="preserve"> </w:t>
            </w:r>
            <w:r w:rsidR="005F7A05" w:rsidRPr="005F7A05">
              <w:rPr>
                <w:rFonts w:ascii="Calibri" w:eastAsia="Times New Roman" w:hAnsi="Calibri" w:cs="B Zar" w:hint="cs"/>
                <w:b/>
                <w:bCs/>
                <w:color w:val="000000"/>
                <w:sz w:val="24"/>
                <w:szCs w:val="24"/>
                <w:rtl/>
              </w:rPr>
              <w:t>توسط الکساندرکلدر</w:t>
            </w:r>
          </w:p>
        </w:tc>
        <w:tc>
          <w:tcPr>
            <w:tcW w:w="2680" w:type="dxa"/>
            <w:tcBorders>
              <w:top w:val="single" w:sz="4" w:space="0" w:color="auto"/>
              <w:left w:val="nil"/>
              <w:bottom w:val="single" w:sz="4" w:space="0" w:color="auto"/>
              <w:right w:val="single" w:sz="4" w:space="0" w:color="auto"/>
            </w:tcBorders>
            <w:shd w:val="clear" w:color="000000" w:fill="8DB4E2"/>
            <w:noWrap/>
            <w:vAlign w:val="center"/>
            <w:hideMark/>
          </w:tcPr>
          <w:p w14:paraId="56AB0500" w14:textId="77777777" w:rsidR="00671AAB" w:rsidRPr="00671AAB" w:rsidRDefault="00671AAB" w:rsidP="005E409E">
            <w:pPr>
              <w:tabs>
                <w:tab w:val="left" w:pos="0"/>
                <w:tab w:val="left" w:pos="7371"/>
              </w:tabs>
              <w:bidi/>
              <w:spacing w:after="0" w:line="240" w:lineRule="auto"/>
              <w:jc w:val="center"/>
              <w:rPr>
                <w:rFonts w:ascii="Calibri" w:eastAsia="Times New Roman" w:hAnsi="Calibri" w:cs="B Zar"/>
                <w:b/>
                <w:bCs/>
                <w:color w:val="000000"/>
                <w:sz w:val="28"/>
                <w:szCs w:val="28"/>
              </w:rPr>
            </w:pPr>
            <w:r w:rsidRPr="00671AAB">
              <w:rPr>
                <w:rFonts w:ascii="Calibri" w:eastAsia="Times New Roman" w:hAnsi="Calibri" w:cs="B Zar" w:hint="cs"/>
                <w:b/>
                <w:bCs/>
                <w:color w:val="000000"/>
                <w:sz w:val="28"/>
                <w:szCs w:val="28"/>
                <w:rtl/>
              </w:rPr>
              <w:t>مشخصه</w:t>
            </w:r>
          </w:p>
        </w:tc>
      </w:tr>
      <w:tr w:rsidR="00671AAB" w:rsidRPr="00671AAB" w14:paraId="63C02944" w14:textId="77777777" w:rsidTr="00B94FCB">
        <w:tblPrEx>
          <w:tblW w:w="6880" w:type="dxa"/>
          <w:jc w:val="center"/>
          <w:tblPrExChange w:id="12472" w:author="Mohsen Jafarinejad" w:date="2019-04-28T11:16:00Z">
            <w:tblPrEx>
              <w:tblW w:w="6880" w:type="dxa"/>
              <w:jc w:val="center"/>
            </w:tblPrEx>
          </w:tblPrExChange>
        </w:tblPrEx>
        <w:trPr>
          <w:trHeight w:val="468"/>
          <w:jc w:val="center"/>
          <w:trPrChange w:id="12473" w:author="Mohsen Jafarinejad" w:date="2019-04-28T11:16:00Z">
            <w:trPr>
              <w:trHeight w:val="750"/>
              <w:jc w:val="center"/>
            </w:trPr>
          </w:trPrChange>
        </w:trPr>
        <w:tc>
          <w:tcPr>
            <w:tcW w:w="2100" w:type="dxa"/>
            <w:tcBorders>
              <w:top w:val="nil"/>
              <w:left w:val="single" w:sz="4" w:space="0" w:color="auto"/>
              <w:bottom w:val="single" w:sz="4" w:space="0" w:color="auto"/>
              <w:right w:val="single" w:sz="4" w:space="0" w:color="auto"/>
            </w:tcBorders>
            <w:shd w:val="clear" w:color="auto" w:fill="auto"/>
            <w:noWrap/>
            <w:vAlign w:val="center"/>
            <w:hideMark/>
            <w:tcPrChange w:id="12474" w:author="Mohsen Jafarinejad" w:date="2019-04-28T11:16:00Z">
              <w:tcPr>
                <w:tcW w:w="210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61E8E18F" w14:textId="77777777" w:rsidR="00671AAB" w:rsidRPr="00671AAB" w:rsidRDefault="00671AAB" w:rsidP="005E409E">
            <w:pPr>
              <w:tabs>
                <w:tab w:val="left" w:pos="0"/>
                <w:tab w:val="left" w:pos="7371"/>
              </w:tabs>
              <w:bidi/>
              <w:spacing w:after="0" w:line="240" w:lineRule="auto"/>
              <w:jc w:val="center"/>
              <w:rPr>
                <w:rFonts w:ascii="Calibri" w:eastAsia="Times New Roman" w:hAnsi="Calibri" w:cs="B Zar"/>
                <w:color w:val="000000"/>
                <w:sz w:val="24"/>
                <w:szCs w:val="24"/>
              </w:rPr>
            </w:pPr>
            <w:r w:rsidRPr="00671AAB">
              <w:rPr>
                <w:rFonts w:ascii="Calibri" w:eastAsia="Times New Roman" w:hAnsi="Calibri" w:cs="B Zar" w:hint="cs"/>
                <w:color w:val="000000"/>
                <w:sz w:val="24"/>
                <w:szCs w:val="24"/>
                <w:rtl/>
              </w:rPr>
              <w:t>25 سانتیمتر مربع</w:t>
            </w:r>
          </w:p>
        </w:tc>
        <w:tc>
          <w:tcPr>
            <w:tcW w:w="2100" w:type="dxa"/>
            <w:tcBorders>
              <w:top w:val="nil"/>
              <w:left w:val="nil"/>
              <w:bottom w:val="single" w:sz="4" w:space="0" w:color="auto"/>
              <w:right w:val="single" w:sz="4" w:space="0" w:color="auto"/>
            </w:tcBorders>
            <w:shd w:val="clear" w:color="auto" w:fill="auto"/>
            <w:noWrap/>
            <w:vAlign w:val="center"/>
            <w:hideMark/>
            <w:tcPrChange w:id="12475" w:author="Mohsen Jafarinejad" w:date="2019-04-28T11:16:00Z">
              <w:tcPr>
                <w:tcW w:w="2100" w:type="dxa"/>
                <w:tcBorders>
                  <w:top w:val="nil"/>
                  <w:left w:val="nil"/>
                  <w:bottom w:val="single" w:sz="4" w:space="0" w:color="auto"/>
                  <w:right w:val="single" w:sz="4" w:space="0" w:color="auto"/>
                </w:tcBorders>
                <w:shd w:val="clear" w:color="auto" w:fill="auto"/>
                <w:noWrap/>
                <w:vAlign w:val="center"/>
                <w:hideMark/>
              </w:tcPr>
            </w:tcPrChange>
          </w:tcPr>
          <w:p w14:paraId="3E22181F" w14:textId="528B6CEA" w:rsidR="00671AAB" w:rsidRPr="00671AAB" w:rsidRDefault="00671AAB" w:rsidP="005E409E">
            <w:pPr>
              <w:tabs>
                <w:tab w:val="left" w:pos="0"/>
                <w:tab w:val="left" w:pos="7371"/>
              </w:tabs>
              <w:bidi/>
              <w:spacing w:after="0" w:line="240" w:lineRule="auto"/>
              <w:jc w:val="center"/>
              <w:rPr>
                <w:rFonts w:ascii="Calibri" w:eastAsia="Times New Roman" w:hAnsi="Calibri" w:cs="B Zar"/>
                <w:color w:val="000000"/>
                <w:sz w:val="24"/>
                <w:szCs w:val="24"/>
              </w:rPr>
            </w:pPr>
            <w:r w:rsidRPr="00671AAB">
              <w:rPr>
                <w:rFonts w:ascii="Calibri" w:eastAsia="Times New Roman" w:hAnsi="Calibri" w:cs="B Zar" w:hint="cs"/>
                <w:color w:val="000000"/>
                <w:sz w:val="24"/>
                <w:szCs w:val="24"/>
                <w:rtl/>
              </w:rPr>
              <w:t>12</w:t>
            </w:r>
            <w:ins w:id="12476" w:author="Mohsen" w:date="2019-03-17T16:53:00Z">
              <w:r w:rsidR="00CF0011">
                <w:rPr>
                  <w:rFonts w:ascii="Calibri" w:eastAsia="Times New Roman" w:hAnsi="Calibri" w:cs="B Zar"/>
                  <w:color w:val="000000"/>
                  <w:sz w:val="24"/>
                  <w:szCs w:val="24"/>
                  <w:rtl/>
                </w:rPr>
                <w:t xml:space="preserve"> سانت</w:t>
              </w:r>
              <w:r w:rsidR="00CF0011">
                <w:rPr>
                  <w:rFonts w:ascii="Calibri" w:eastAsia="Times New Roman" w:hAnsi="Calibri" w:cs="B Zar" w:hint="cs"/>
                  <w:color w:val="000000"/>
                  <w:sz w:val="24"/>
                  <w:szCs w:val="24"/>
                  <w:rtl/>
                </w:rPr>
                <w:t>ی</w:t>
              </w:r>
              <w:r w:rsidR="00CF0011">
                <w:rPr>
                  <w:rFonts w:ascii="Calibri" w:eastAsia="Times New Roman" w:hAnsi="Calibri" w:cs="B Zar" w:hint="eastAsia"/>
                  <w:color w:val="000000"/>
                  <w:sz w:val="24"/>
                  <w:szCs w:val="24"/>
                  <w:rtl/>
                </w:rPr>
                <w:t>متر</w:t>
              </w:r>
            </w:ins>
            <w:del w:id="12477" w:author="Mohsen" w:date="2019-03-17T16:53:00Z">
              <w:r w:rsidRPr="00671AAB" w:rsidDel="00CF0011">
                <w:rPr>
                  <w:rFonts w:ascii="Calibri" w:eastAsia="Times New Roman" w:hAnsi="Calibri" w:cs="B Zar" w:hint="cs"/>
                  <w:color w:val="000000"/>
                  <w:sz w:val="24"/>
                  <w:szCs w:val="24"/>
                  <w:rtl/>
                </w:rPr>
                <w:delText>سانتیمتر</w:delText>
              </w:r>
            </w:del>
            <w:r w:rsidRPr="00671AAB">
              <w:rPr>
                <w:rFonts w:ascii="Calibri" w:eastAsia="Times New Roman" w:hAnsi="Calibri" w:cs="B Zar" w:hint="cs"/>
                <w:color w:val="000000"/>
                <w:sz w:val="24"/>
                <w:szCs w:val="24"/>
                <w:rtl/>
              </w:rPr>
              <w:t xml:space="preserve"> مربع</w:t>
            </w:r>
          </w:p>
        </w:tc>
        <w:tc>
          <w:tcPr>
            <w:tcW w:w="2680" w:type="dxa"/>
            <w:tcBorders>
              <w:top w:val="nil"/>
              <w:left w:val="nil"/>
              <w:bottom w:val="single" w:sz="4" w:space="0" w:color="auto"/>
              <w:right w:val="single" w:sz="4" w:space="0" w:color="auto"/>
            </w:tcBorders>
            <w:shd w:val="clear" w:color="auto" w:fill="auto"/>
            <w:noWrap/>
            <w:vAlign w:val="center"/>
            <w:hideMark/>
            <w:tcPrChange w:id="12478" w:author="Mohsen Jafarinejad" w:date="2019-04-28T11:16:00Z">
              <w:tcPr>
                <w:tcW w:w="2680" w:type="dxa"/>
                <w:tcBorders>
                  <w:top w:val="nil"/>
                  <w:left w:val="nil"/>
                  <w:bottom w:val="single" w:sz="4" w:space="0" w:color="auto"/>
                  <w:right w:val="single" w:sz="4" w:space="0" w:color="auto"/>
                </w:tcBorders>
                <w:shd w:val="clear" w:color="auto" w:fill="auto"/>
                <w:noWrap/>
                <w:vAlign w:val="center"/>
                <w:hideMark/>
              </w:tcPr>
            </w:tcPrChange>
          </w:tcPr>
          <w:p w14:paraId="3D0429B0" w14:textId="77777777" w:rsidR="00671AAB" w:rsidRPr="00671AAB" w:rsidRDefault="00671AAB" w:rsidP="005E409E">
            <w:pPr>
              <w:tabs>
                <w:tab w:val="left" w:pos="0"/>
                <w:tab w:val="left" w:pos="7371"/>
              </w:tabs>
              <w:bidi/>
              <w:spacing w:after="0" w:line="240" w:lineRule="auto"/>
              <w:jc w:val="center"/>
              <w:rPr>
                <w:rFonts w:ascii="Calibri" w:eastAsia="Times New Roman" w:hAnsi="Calibri" w:cs="B Zar"/>
                <w:color w:val="000000"/>
                <w:sz w:val="24"/>
                <w:szCs w:val="24"/>
              </w:rPr>
            </w:pPr>
            <w:r w:rsidRPr="00671AAB">
              <w:rPr>
                <w:rFonts w:ascii="Calibri" w:eastAsia="Times New Roman" w:hAnsi="Calibri" w:cs="B Zar" w:hint="cs"/>
                <w:color w:val="000000"/>
                <w:sz w:val="24"/>
                <w:szCs w:val="24"/>
                <w:rtl/>
              </w:rPr>
              <w:t>سطح مقطع</w:t>
            </w:r>
          </w:p>
        </w:tc>
      </w:tr>
      <w:tr w:rsidR="00671AAB" w:rsidRPr="00671AAB" w14:paraId="60E547D2" w14:textId="77777777" w:rsidTr="00B94FCB">
        <w:tblPrEx>
          <w:tblW w:w="6880" w:type="dxa"/>
          <w:jc w:val="center"/>
          <w:tblPrExChange w:id="12479" w:author="Mohsen Jafarinejad" w:date="2019-04-28T11:16:00Z">
            <w:tblPrEx>
              <w:tblW w:w="6880" w:type="dxa"/>
              <w:jc w:val="center"/>
            </w:tblPrEx>
          </w:tblPrExChange>
        </w:tblPrEx>
        <w:trPr>
          <w:trHeight w:val="419"/>
          <w:jc w:val="center"/>
          <w:trPrChange w:id="12480" w:author="Mohsen Jafarinejad" w:date="2019-04-28T11:16:00Z">
            <w:trPr>
              <w:trHeight w:val="750"/>
              <w:jc w:val="center"/>
            </w:trPr>
          </w:trPrChange>
        </w:trPr>
        <w:tc>
          <w:tcPr>
            <w:tcW w:w="2100" w:type="dxa"/>
            <w:tcBorders>
              <w:top w:val="nil"/>
              <w:left w:val="single" w:sz="4" w:space="0" w:color="auto"/>
              <w:bottom w:val="single" w:sz="4" w:space="0" w:color="auto"/>
              <w:right w:val="single" w:sz="4" w:space="0" w:color="auto"/>
            </w:tcBorders>
            <w:shd w:val="clear" w:color="auto" w:fill="auto"/>
            <w:noWrap/>
            <w:vAlign w:val="center"/>
            <w:hideMark/>
            <w:tcPrChange w:id="12481" w:author="Mohsen Jafarinejad" w:date="2019-04-28T11:16:00Z">
              <w:tcPr>
                <w:tcW w:w="210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DFBF7DC" w14:textId="3B60233C" w:rsidR="00671AAB" w:rsidRPr="00671AAB" w:rsidRDefault="00D47A2C" w:rsidP="005E409E">
            <w:pPr>
              <w:tabs>
                <w:tab w:val="left" w:pos="0"/>
                <w:tab w:val="left" w:pos="7371"/>
              </w:tabs>
              <w:spacing w:after="0" w:line="240" w:lineRule="auto"/>
              <w:jc w:val="center"/>
              <w:rPr>
                <w:rFonts w:ascii="Calibri" w:eastAsia="Times New Roman" w:hAnsi="Calibri" w:cs="B Zar"/>
                <w:color w:val="000000"/>
                <w:sz w:val="24"/>
                <w:szCs w:val="24"/>
              </w:rPr>
            </w:pPr>
            <w:r>
              <w:rPr>
                <w:rFonts w:ascii="Calibri" w:eastAsia="Times New Roman" w:hAnsi="Calibri" w:cs="B Zar" w:hint="cs"/>
                <w:color w:val="000000"/>
                <w:sz w:val="24"/>
                <w:szCs w:val="24"/>
                <w:rtl/>
              </w:rPr>
              <w:t>67.8</w:t>
            </w:r>
          </w:p>
        </w:tc>
        <w:tc>
          <w:tcPr>
            <w:tcW w:w="2100" w:type="dxa"/>
            <w:tcBorders>
              <w:top w:val="nil"/>
              <w:left w:val="nil"/>
              <w:bottom w:val="single" w:sz="4" w:space="0" w:color="auto"/>
              <w:right w:val="single" w:sz="4" w:space="0" w:color="auto"/>
            </w:tcBorders>
            <w:shd w:val="clear" w:color="auto" w:fill="auto"/>
            <w:noWrap/>
            <w:vAlign w:val="center"/>
            <w:hideMark/>
            <w:tcPrChange w:id="12482" w:author="Mohsen Jafarinejad" w:date="2019-04-28T11:16:00Z">
              <w:tcPr>
                <w:tcW w:w="2100" w:type="dxa"/>
                <w:tcBorders>
                  <w:top w:val="nil"/>
                  <w:left w:val="nil"/>
                  <w:bottom w:val="single" w:sz="4" w:space="0" w:color="auto"/>
                  <w:right w:val="single" w:sz="4" w:space="0" w:color="auto"/>
                </w:tcBorders>
                <w:shd w:val="clear" w:color="auto" w:fill="auto"/>
                <w:noWrap/>
                <w:vAlign w:val="center"/>
                <w:hideMark/>
              </w:tcPr>
            </w:tcPrChange>
          </w:tcPr>
          <w:p w14:paraId="26608AD1" w14:textId="18810981" w:rsidR="00671AAB" w:rsidRPr="00671AAB" w:rsidRDefault="00D47A2C" w:rsidP="005E409E">
            <w:pPr>
              <w:tabs>
                <w:tab w:val="left" w:pos="0"/>
                <w:tab w:val="left" w:pos="7371"/>
              </w:tabs>
              <w:spacing w:after="0" w:line="240" w:lineRule="auto"/>
              <w:jc w:val="center"/>
              <w:rPr>
                <w:rFonts w:ascii="Calibri" w:eastAsia="Times New Roman" w:hAnsi="Calibri" w:cs="B Zar"/>
                <w:color w:val="000000"/>
                <w:sz w:val="24"/>
                <w:szCs w:val="24"/>
              </w:rPr>
            </w:pPr>
            <w:r>
              <w:rPr>
                <w:rFonts w:ascii="Calibri" w:eastAsia="Times New Roman" w:hAnsi="Calibri" w:cs="B Zar" w:hint="cs"/>
                <w:color w:val="000000"/>
                <w:sz w:val="24"/>
                <w:szCs w:val="24"/>
                <w:rtl/>
              </w:rPr>
              <w:t>67.8</w:t>
            </w:r>
          </w:p>
        </w:tc>
        <w:tc>
          <w:tcPr>
            <w:tcW w:w="2680" w:type="dxa"/>
            <w:tcBorders>
              <w:top w:val="nil"/>
              <w:left w:val="nil"/>
              <w:bottom w:val="single" w:sz="4" w:space="0" w:color="auto"/>
              <w:right w:val="single" w:sz="4" w:space="0" w:color="auto"/>
            </w:tcBorders>
            <w:shd w:val="clear" w:color="auto" w:fill="auto"/>
            <w:noWrap/>
            <w:vAlign w:val="center"/>
            <w:hideMark/>
            <w:tcPrChange w:id="12483" w:author="Mohsen Jafarinejad" w:date="2019-04-28T11:16:00Z">
              <w:tcPr>
                <w:tcW w:w="2680" w:type="dxa"/>
                <w:tcBorders>
                  <w:top w:val="nil"/>
                  <w:left w:val="nil"/>
                  <w:bottom w:val="single" w:sz="4" w:space="0" w:color="auto"/>
                  <w:right w:val="single" w:sz="4" w:space="0" w:color="auto"/>
                </w:tcBorders>
                <w:shd w:val="clear" w:color="auto" w:fill="auto"/>
                <w:noWrap/>
                <w:vAlign w:val="center"/>
                <w:hideMark/>
              </w:tcPr>
            </w:tcPrChange>
          </w:tcPr>
          <w:p w14:paraId="60BA29DF" w14:textId="2D60701A" w:rsidR="00671AAB" w:rsidRPr="00671AAB" w:rsidRDefault="00671AAB" w:rsidP="005E409E">
            <w:pPr>
              <w:tabs>
                <w:tab w:val="left" w:pos="0"/>
                <w:tab w:val="left" w:pos="7371"/>
              </w:tabs>
              <w:bidi/>
              <w:spacing w:after="0" w:line="240" w:lineRule="auto"/>
              <w:jc w:val="center"/>
              <w:rPr>
                <w:rFonts w:ascii="Calibri" w:eastAsia="Times New Roman" w:hAnsi="Calibri" w:cs="B Zar"/>
                <w:color w:val="000000"/>
                <w:sz w:val="24"/>
                <w:szCs w:val="24"/>
                <w:lang w:bidi="fa-IR"/>
              </w:rPr>
            </w:pPr>
            <w:r w:rsidRPr="00671AAB">
              <w:rPr>
                <w:rFonts w:ascii="Calibri" w:eastAsia="Times New Roman" w:hAnsi="Calibri" w:cs="B Zar" w:hint="cs"/>
                <w:color w:val="000000"/>
                <w:sz w:val="24"/>
                <w:szCs w:val="24"/>
                <w:rtl/>
              </w:rPr>
              <w:t>جریان حاصل بر واحد سط</w:t>
            </w:r>
            <w:r w:rsidR="00065881">
              <w:rPr>
                <w:rFonts w:ascii="Calibri" w:eastAsia="Times New Roman" w:hAnsi="Calibri" w:cs="B Zar" w:hint="cs"/>
                <w:color w:val="000000"/>
                <w:sz w:val="24"/>
                <w:szCs w:val="24"/>
                <w:rtl/>
              </w:rPr>
              <w:t>ح</w:t>
            </w:r>
            <w:r w:rsidRPr="00671AAB">
              <w:rPr>
                <w:rFonts w:ascii="Calibri" w:eastAsia="Times New Roman" w:hAnsi="Calibri" w:cs="B Zar" w:hint="cs"/>
                <w:color w:val="000000"/>
                <w:sz w:val="24"/>
                <w:szCs w:val="24"/>
                <w:rtl/>
              </w:rPr>
              <w:t xml:space="preserve"> غشا</w:t>
            </w:r>
            <w:ins w:id="12484" w:author="Mohsen Jafarinejad" w:date="2019-04-28T10:45:00Z">
              <w:r w:rsidR="00E54A0B">
                <w:rPr>
                  <w:rFonts w:ascii="Calibri" w:eastAsia="Times New Roman" w:hAnsi="Calibri" w:cs="B Zar" w:hint="cs"/>
                  <w:color w:val="000000"/>
                  <w:sz w:val="24"/>
                  <w:szCs w:val="24"/>
                  <w:rtl/>
                  <w:lang w:bidi="fa-IR"/>
                </w:rPr>
                <w:t>ء</w:t>
              </w:r>
            </w:ins>
          </w:p>
        </w:tc>
      </w:tr>
      <w:tr w:rsidR="00671AAB" w:rsidRPr="00671AAB" w14:paraId="62D2B345" w14:textId="77777777" w:rsidTr="00B94FCB">
        <w:tblPrEx>
          <w:tblW w:w="6880" w:type="dxa"/>
          <w:jc w:val="center"/>
          <w:tblPrExChange w:id="12485" w:author="Mohsen Jafarinejad" w:date="2019-04-28T11:16:00Z">
            <w:tblPrEx>
              <w:tblW w:w="6880" w:type="dxa"/>
              <w:jc w:val="center"/>
            </w:tblPrEx>
          </w:tblPrExChange>
        </w:tblPrEx>
        <w:trPr>
          <w:trHeight w:val="409"/>
          <w:jc w:val="center"/>
          <w:trPrChange w:id="12486" w:author="Mohsen Jafarinejad" w:date="2019-04-28T11:16:00Z">
            <w:trPr>
              <w:trHeight w:val="750"/>
              <w:jc w:val="center"/>
            </w:trPr>
          </w:trPrChange>
        </w:trPr>
        <w:tc>
          <w:tcPr>
            <w:tcW w:w="2100" w:type="dxa"/>
            <w:tcBorders>
              <w:top w:val="nil"/>
              <w:left w:val="single" w:sz="4" w:space="0" w:color="auto"/>
              <w:bottom w:val="single" w:sz="4" w:space="0" w:color="auto"/>
              <w:right w:val="single" w:sz="4" w:space="0" w:color="auto"/>
            </w:tcBorders>
            <w:shd w:val="clear" w:color="auto" w:fill="auto"/>
            <w:noWrap/>
            <w:vAlign w:val="center"/>
            <w:hideMark/>
            <w:tcPrChange w:id="12487" w:author="Mohsen Jafarinejad" w:date="2019-04-28T11:16:00Z">
              <w:tcPr>
                <w:tcW w:w="2100" w:type="dxa"/>
                <w:tcBorders>
                  <w:top w:val="nil"/>
                  <w:left w:val="single" w:sz="4" w:space="0" w:color="auto"/>
                  <w:bottom w:val="single" w:sz="4" w:space="0" w:color="auto"/>
                  <w:right w:val="single" w:sz="4" w:space="0" w:color="auto"/>
                </w:tcBorders>
                <w:shd w:val="clear" w:color="auto" w:fill="auto"/>
                <w:noWrap/>
                <w:vAlign w:val="center"/>
                <w:hideMark/>
              </w:tcPr>
            </w:tcPrChange>
          </w:tcPr>
          <w:p w14:paraId="57012E23" w14:textId="03CA8CAA" w:rsidR="00671AAB" w:rsidRPr="002058D2" w:rsidRDefault="002058D2" w:rsidP="002058D2">
            <w:pPr>
              <w:tabs>
                <w:tab w:val="left" w:pos="0"/>
                <w:tab w:val="left" w:pos="7371"/>
              </w:tabs>
              <w:spacing w:after="0" w:line="240" w:lineRule="auto"/>
              <w:jc w:val="center"/>
              <w:rPr>
                <w:rFonts w:asciiTheme="majorBidi" w:eastAsia="Times New Roman" w:hAnsiTheme="majorBidi" w:cstheme="majorBidi"/>
                <w:color w:val="000000"/>
                <w:sz w:val="24"/>
                <w:szCs w:val="24"/>
              </w:rPr>
            </w:pPr>
            <w:r w:rsidRPr="002058D2">
              <w:rPr>
                <w:rFonts w:asciiTheme="majorBidi" w:eastAsia="Times New Roman" w:hAnsiTheme="majorBidi" w:cstheme="majorBidi"/>
                <w:color w:val="000000"/>
                <w:sz w:val="24"/>
                <w:szCs w:val="24"/>
              </w:rPr>
              <w:t>8.37E-12</w:t>
            </w:r>
          </w:p>
        </w:tc>
        <w:tc>
          <w:tcPr>
            <w:tcW w:w="2100" w:type="dxa"/>
            <w:tcBorders>
              <w:top w:val="nil"/>
              <w:left w:val="nil"/>
              <w:bottom w:val="single" w:sz="4" w:space="0" w:color="auto"/>
              <w:right w:val="single" w:sz="4" w:space="0" w:color="auto"/>
            </w:tcBorders>
            <w:shd w:val="clear" w:color="auto" w:fill="auto"/>
            <w:noWrap/>
            <w:vAlign w:val="center"/>
            <w:hideMark/>
            <w:tcPrChange w:id="12488" w:author="Mohsen Jafarinejad" w:date="2019-04-28T11:16:00Z">
              <w:tcPr>
                <w:tcW w:w="2100" w:type="dxa"/>
                <w:tcBorders>
                  <w:top w:val="nil"/>
                  <w:left w:val="nil"/>
                  <w:bottom w:val="single" w:sz="4" w:space="0" w:color="auto"/>
                  <w:right w:val="single" w:sz="4" w:space="0" w:color="auto"/>
                </w:tcBorders>
                <w:shd w:val="clear" w:color="auto" w:fill="auto"/>
                <w:noWrap/>
                <w:vAlign w:val="center"/>
                <w:hideMark/>
              </w:tcPr>
            </w:tcPrChange>
          </w:tcPr>
          <w:p w14:paraId="6353CF4D" w14:textId="67B9683D" w:rsidR="00671AAB" w:rsidRPr="002058D2" w:rsidRDefault="00671AAB">
            <w:pPr>
              <w:tabs>
                <w:tab w:val="left" w:pos="0"/>
                <w:tab w:val="left" w:pos="7371"/>
              </w:tabs>
              <w:spacing w:after="0" w:line="240" w:lineRule="auto"/>
              <w:jc w:val="center"/>
              <w:rPr>
                <w:rFonts w:asciiTheme="majorBidi" w:eastAsia="Times New Roman" w:hAnsiTheme="majorBidi" w:cstheme="majorBidi"/>
                <w:color w:val="000000"/>
                <w:sz w:val="24"/>
                <w:szCs w:val="24"/>
              </w:rPr>
            </w:pPr>
            <w:r w:rsidRPr="002058D2">
              <w:rPr>
                <w:rFonts w:asciiTheme="majorBidi" w:eastAsia="Times New Roman" w:hAnsiTheme="majorBidi" w:cstheme="majorBidi"/>
                <w:color w:val="000000"/>
                <w:sz w:val="24"/>
                <w:szCs w:val="24"/>
              </w:rPr>
              <w:t>4.2</w:t>
            </w:r>
            <w:del w:id="12489" w:author="Mohsen Jafarinejad" w:date="2019-04-28T10:46:00Z">
              <w:r w:rsidR="005F7A05" w:rsidRPr="002058D2" w:rsidDel="00E54A0B">
                <w:rPr>
                  <w:rFonts w:asciiTheme="majorBidi" w:eastAsia="Times New Roman" w:hAnsiTheme="majorBidi" w:cstheme="majorBidi"/>
                  <w:color w:val="000000"/>
                  <w:sz w:val="24"/>
                  <w:szCs w:val="24"/>
                  <w:rtl/>
                </w:rPr>
                <w:delText>0</w:delText>
              </w:r>
            </w:del>
            <w:r w:rsidRPr="002058D2">
              <w:rPr>
                <w:rFonts w:asciiTheme="majorBidi" w:eastAsia="Times New Roman" w:hAnsiTheme="majorBidi" w:cstheme="majorBidi"/>
                <w:color w:val="000000"/>
                <w:sz w:val="24"/>
                <w:szCs w:val="24"/>
              </w:rPr>
              <w:t>E-12</w:t>
            </w:r>
          </w:p>
        </w:tc>
        <w:tc>
          <w:tcPr>
            <w:tcW w:w="2680" w:type="dxa"/>
            <w:tcBorders>
              <w:top w:val="nil"/>
              <w:left w:val="nil"/>
              <w:bottom w:val="single" w:sz="4" w:space="0" w:color="auto"/>
              <w:right w:val="single" w:sz="4" w:space="0" w:color="auto"/>
            </w:tcBorders>
            <w:shd w:val="clear" w:color="auto" w:fill="auto"/>
            <w:noWrap/>
            <w:vAlign w:val="center"/>
            <w:hideMark/>
            <w:tcPrChange w:id="12490" w:author="Mohsen Jafarinejad" w:date="2019-04-28T11:16:00Z">
              <w:tcPr>
                <w:tcW w:w="2680" w:type="dxa"/>
                <w:tcBorders>
                  <w:top w:val="nil"/>
                  <w:left w:val="nil"/>
                  <w:bottom w:val="single" w:sz="4" w:space="0" w:color="auto"/>
                  <w:right w:val="single" w:sz="4" w:space="0" w:color="auto"/>
                </w:tcBorders>
                <w:shd w:val="clear" w:color="auto" w:fill="auto"/>
                <w:noWrap/>
                <w:vAlign w:val="center"/>
                <w:hideMark/>
              </w:tcPr>
            </w:tcPrChange>
          </w:tcPr>
          <w:p w14:paraId="2144ADF7" w14:textId="49DE2CD7" w:rsidR="00671AAB" w:rsidRPr="00671AAB" w:rsidRDefault="00671AAB" w:rsidP="005E409E">
            <w:pPr>
              <w:tabs>
                <w:tab w:val="left" w:pos="0"/>
                <w:tab w:val="left" w:pos="7371"/>
              </w:tabs>
              <w:bidi/>
              <w:spacing w:after="0" w:line="240" w:lineRule="auto"/>
              <w:jc w:val="center"/>
              <w:rPr>
                <w:rFonts w:ascii="Calibri" w:eastAsia="Times New Roman" w:hAnsi="Calibri" w:cs="B Zar"/>
                <w:color w:val="000000"/>
                <w:sz w:val="24"/>
                <w:szCs w:val="24"/>
              </w:rPr>
            </w:pPr>
            <w:r w:rsidRPr="00671AAB">
              <w:rPr>
                <w:rFonts w:ascii="Calibri" w:eastAsia="Times New Roman" w:hAnsi="Calibri" w:cs="B Zar" w:hint="cs"/>
                <w:color w:val="000000"/>
                <w:sz w:val="24"/>
                <w:szCs w:val="24"/>
                <w:rtl/>
              </w:rPr>
              <w:t>نرخ واکنش الکترود آند</w:t>
            </w:r>
            <w:del w:id="12491" w:author="Mohsen" w:date="2019-03-17T16:53:00Z">
              <w:r w:rsidRPr="00671AAB" w:rsidDel="00CF0011">
                <w:rPr>
                  <w:rFonts w:ascii="Calibri" w:eastAsia="Times New Roman" w:hAnsi="Calibri" w:cs="B Zar" w:hint="cs"/>
                  <w:color w:val="000000"/>
                  <w:sz w:val="24"/>
                  <w:szCs w:val="24"/>
                  <w:rtl/>
                </w:rPr>
                <w:delText xml:space="preserve"> </w:delText>
              </w:r>
            </w:del>
          </w:p>
        </w:tc>
      </w:tr>
    </w:tbl>
    <w:p w14:paraId="58A0FD2F" w14:textId="77777777" w:rsidR="009F704F" w:rsidRDefault="009F704F" w:rsidP="005E409E">
      <w:pPr>
        <w:pStyle w:val="payannameh"/>
        <w:tabs>
          <w:tab w:val="left" w:pos="0"/>
          <w:tab w:val="left" w:pos="7371"/>
        </w:tabs>
        <w:spacing w:line="240" w:lineRule="auto"/>
      </w:pPr>
    </w:p>
    <w:p w14:paraId="1ECD60B4" w14:textId="77777777" w:rsidR="005F7A05" w:rsidRDefault="005F7A05" w:rsidP="005E409E">
      <w:pPr>
        <w:pStyle w:val="payannameh"/>
        <w:tabs>
          <w:tab w:val="left" w:pos="0"/>
          <w:tab w:val="left" w:pos="7371"/>
        </w:tabs>
        <w:spacing w:line="240" w:lineRule="auto"/>
        <w:rPr>
          <w:ins w:id="12492" w:author="Mohsen Jafarinejad" w:date="2019-05-04T11:34:00Z"/>
          <w:b/>
          <w:bCs/>
          <w:rtl/>
        </w:rPr>
      </w:pPr>
    </w:p>
    <w:p w14:paraId="2DBFD031" w14:textId="43E324D0" w:rsidR="001D29F0" w:rsidRDefault="001D29F0" w:rsidP="001D29F0">
      <w:pPr>
        <w:pStyle w:val="a0"/>
        <w:bidi/>
        <w:rPr>
          <w:ins w:id="12493" w:author="Mohsen Jafarinejad" w:date="2019-05-04T11:34:00Z"/>
          <w:rtl/>
        </w:rPr>
      </w:pPr>
      <w:bookmarkStart w:id="12494" w:name="_Toc8546208"/>
      <w:bookmarkStart w:id="12495" w:name="_Toc8550878"/>
      <w:ins w:id="12496" w:author="Mohsen Jafarinejad" w:date="2019-05-04T11:34:00Z">
        <w:r>
          <w:rPr>
            <w:rFonts w:hint="cs"/>
            <w:rtl/>
            <w:lang w:bidi="fa-IR"/>
          </w:rPr>
          <w:t xml:space="preserve">مقایسه </w:t>
        </w:r>
        <w:r>
          <w:rPr>
            <w:rFonts w:hint="cs"/>
            <w:rtl/>
          </w:rPr>
          <w:t>منحنی پلاریزاسیون آزمایشات تجربی و مدل ساخته شده</w:t>
        </w:r>
        <w:bookmarkEnd w:id="12494"/>
        <w:bookmarkEnd w:id="12495"/>
      </w:ins>
    </w:p>
    <w:p w14:paraId="32A2ACBC" w14:textId="24FE6EA7" w:rsidR="001D29F0" w:rsidRDefault="001D29F0">
      <w:pPr>
        <w:pStyle w:val="payannameh"/>
        <w:tabs>
          <w:tab w:val="left" w:pos="0"/>
          <w:tab w:val="left" w:pos="567"/>
          <w:tab w:val="left" w:pos="7371"/>
        </w:tabs>
        <w:spacing w:line="240" w:lineRule="auto"/>
        <w:jc w:val="both"/>
        <w:rPr>
          <w:ins w:id="12497" w:author="Mohsen Jafarinejad" w:date="2019-05-04T11:34:00Z"/>
          <w:rtl/>
        </w:rPr>
        <w:pPrChange w:id="12498" w:author="Mohsen Jafarinejad" w:date="2019-05-12T08:24:00Z">
          <w:pPr>
            <w:pStyle w:val="payannameh"/>
            <w:tabs>
              <w:tab w:val="left" w:pos="0"/>
              <w:tab w:val="left" w:pos="567"/>
              <w:tab w:val="left" w:pos="7371"/>
            </w:tabs>
            <w:spacing w:line="240" w:lineRule="auto"/>
          </w:pPr>
        </w:pPrChange>
      </w:pPr>
      <w:ins w:id="12499" w:author="Mohsen Jafarinejad" w:date="2019-05-04T11:34:00Z">
        <w:r>
          <w:rPr>
            <w:rtl/>
          </w:rPr>
          <w:tab/>
        </w:r>
        <w:r>
          <w:rPr>
            <w:rFonts w:hint="cs"/>
            <w:rtl/>
          </w:rPr>
          <w:t xml:space="preserve">با استفاده از مدل ریاضی ساخته شده منحنی پلاریزاسیون پیل اولیه بصورت زیر بدست آمد که شکل آن </w:t>
        </w:r>
      </w:ins>
      <w:ins w:id="12500" w:author="Mohsen Jafarinejad" w:date="2019-05-12T08:23:00Z">
        <w:r w:rsidR="008C196C">
          <w:rPr>
            <w:rFonts w:hint="cs"/>
            <w:rtl/>
          </w:rPr>
          <w:t xml:space="preserve">با </w:t>
        </w:r>
      </w:ins>
      <w:ins w:id="12501" w:author="Mohsen Jafarinejad" w:date="2019-05-04T11:34:00Z">
        <w:r>
          <w:rPr>
            <w:rFonts w:hint="cs"/>
            <w:rtl/>
          </w:rPr>
          <w:t>منحنی پلاریزاسیون آزمایش تجربی قابل مقایسه است.</w:t>
        </w:r>
        <w:r>
          <w:rPr>
            <w:rtl/>
          </w:rPr>
          <w:t xml:space="preserve"> با</w:t>
        </w:r>
        <w:r>
          <w:rPr>
            <w:rFonts w:hint="cs"/>
            <w:rtl/>
          </w:rPr>
          <w:t xml:space="preserve"> توجه به اینکه نتایج حاصل از تغییرات شدت جریان پیل بر حسب تغییر مساحت سطح پیل نشان می‌دهد که چگالی جریان ثابت باقی </w:t>
        </w:r>
        <w:r>
          <w:rPr>
            <w:rtl/>
          </w:rPr>
          <w:t>م</w:t>
        </w:r>
        <w:r>
          <w:rPr>
            <w:rFonts w:hint="cs"/>
            <w:rtl/>
          </w:rPr>
          <w:t>ی‌</w:t>
        </w:r>
        <w:r>
          <w:rPr>
            <w:rFonts w:hint="eastAsia"/>
            <w:rtl/>
          </w:rPr>
          <w:t>ماند</w:t>
        </w:r>
        <w:r>
          <w:rPr>
            <w:rFonts w:hint="cs"/>
            <w:rtl/>
          </w:rPr>
          <w:t xml:space="preserve"> و نیز با توجه به دردست بودن نمودار کلی پلاریزاسیون پیل بصورت تجربی مقادیر جریان پیل مدل‌سازی شده با مساحت پیل آزمایش تجربی رسم شده است تا امکان مقایسه میان </w:t>
        </w:r>
        <w:r>
          <w:rPr>
            <w:rtl/>
          </w:rPr>
          <w:t>داده‌ها</w:t>
        </w:r>
        <w:r>
          <w:rPr>
            <w:rFonts w:hint="cs"/>
            <w:rtl/>
          </w:rPr>
          <w:t xml:space="preserve">ی </w:t>
        </w:r>
      </w:ins>
      <w:ins w:id="12502" w:author="Mohsen Jafarinejad" w:date="2019-05-12T08:24:00Z">
        <w:r w:rsidR="008C196C">
          <w:rPr>
            <w:rFonts w:hint="cs"/>
            <w:rtl/>
          </w:rPr>
          <w:t>آ</w:t>
        </w:r>
      </w:ins>
      <w:ins w:id="12503" w:author="Mohsen Jafarinejad" w:date="2019-05-04T11:34:00Z">
        <w:r>
          <w:rPr>
            <w:rFonts w:hint="cs"/>
            <w:rtl/>
          </w:rPr>
          <w:t>نها فراهم گردد.</w:t>
        </w:r>
      </w:ins>
    </w:p>
    <w:p w14:paraId="25C98655" w14:textId="77777777" w:rsidR="001D29F0" w:rsidRDefault="001D29F0" w:rsidP="001D29F0">
      <w:pPr>
        <w:pStyle w:val="payannameh"/>
        <w:tabs>
          <w:tab w:val="left" w:pos="0"/>
          <w:tab w:val="left" w:pos="567"/>
          <w:tab w:val="left" w:pos="7371"/>
        </w:tabs>
        <w:spacing w:line="240" w:lineRule="auto"/>
        <w:rPr>
          <w:ins w:id="12504" w:author="Mohsen Jafarinejad" w:date="2019-05-04T11:34:00Z"/>
        </w:rPr>
      </w:pPr>
    </w:p>
    <w:p w14:paraId="3F334325" w14:textId="51D8D75E" w:rsidR="001D29F0" w:rsidRDefault="00E86F60" w:rsidP="001D29F0">
      <w:pPr>
        <w:pStyle w:val="payannameh"/>
        <w:tabs>
          <w:tab w:val="left" w:pos="0"/>
          <w:tab w:val="left" w:pos="7371"/>
        </w:tabs>
        <w:spacing w:line="240" w:lineRule="auto"/>
        <w:jc w:val="center"/>
        <w:rPr>
          <w:ins w:id="12505" w:author="Mohsen Jafarinejad" w:date="2019-05-04T11:34:00Z"/>
          <w:rFonts w:cs="Arial"/>
          <w:rtl/>
        </w:rPr>
      </w:pPr>
      <w:ins w:id="12506" w:author="Mohsen Jafarinejad" w:date="2019-05-12T09:14:00Z">
        <w:r>
          <w:rPr>
            <w:rFonts w:cs="Arial"/>
            <w:noProof/>
            <w:lang w:bidi="ar-SA"/>
            <w:rPrChange w:id="12507">
              <w:rPr>
                <w:noProof/>
                <w:lang w:bidi="ar-SA"/>
              </w:rPr>
            </w:rPrChange>
          </w:rPr>
          <w:lastRenderedPageBreak/>
          <w:drawing>
            <wp:inline distT="0" distB="0" distL="0" distR="0" wp14:anchorId="79E8D381" wp14:editId="78BBF206">
              <wp:extent cx="5611495" cy="4389696"/>
              <wp:effectExtent l="0" t="0" r="8255" b="0"/>
              <wp:docPr id="4197" name="Picture 4197" descr="C:\Users\m.jafarinejad\Desktop\Code-Edite1\VoltageEX&amp;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m.jafarinejad\Desktop\Code-Edite1\VoltageEX&amp;Model.jp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611495" cy="4389696"/>
                      </a:xfrm>
                      <a:prstGeom prst="rect">
                        <a:avLst/>
                      </a:prstGeom>
                      <a:noFill/>
                      <a:ln>
                        <a:noFill/>
                      </a:ln>
                    </pic:spPr>
                  </pic:pic>
                </a:graphicData>
              </a:graphic>
            </wp:inline>
          </w:drawing>
        </w:r>
      </w:ins>
    </w:p>
    <w:p w14:paraId="2CA3BB3C" w14:textId="77777777" w:rsidR="001D29F0" w:rsidRDefault="001D29F0" w:rsidP="001D29F0">
      <w:pPr>
        <w:pStyle w:val="a4"/>
        <w:rPr>
          <w:ins w:id="12508" w:author="Mohsen Jafarinejad" w:date="2019-05-04T11:34:00Z"/>
        </w:rPr>
      </w:pPr>
      <w:bookmarkStart w:id="12509" w:name="_Toc8551047"/>
      <w:ins w:id="12510" w:author="Mohsen Jafarinejad" w:date="2019-05-04T11:34:00Z">
        <w:r>
          <w:rPr>
            <w:rFonts w:hint="cs"/>
            <w:rtl/>
          </w:rPr>
          <w:t>مقایسه منحنی پلاریزاسیون پیل تجربی و شبیه‌سازی شده</w:t>
        </w:r>
        <w:bookmarkEnd w:id="12509"/>
      </w:ins>
    </w:p>
    <w:p w14:paraId="2052A9A4" w14:textId="77777777" w:rsidR="001D29F0" w:rsidRPr="0077461F" w:rsidRDefault="001D29F0" w:rsidP="001D29F0">
      <w:pPr>
        <w:pStyle w:val="a4"/>
        <w:numPr>
          <w:ilvl w:val="0"/>
          <w:numId w:val="0"/>
        </w:numPr>
        <w:ind w:left="567"/>
        <w:rPr>
          <w:ins w:id="12511" w:author="Mohsen Jafarinejad" w:date="2019-05-04T11:34:00Z"/>
          <w:rtl/>
        </w:rPr>
      </w:pPr>
    </w:p>
    <w:p w14:paraId="1E42BEF0" w14:textId="6A993E0D" w:rsidR="001D29F0" w:rsidRDefault="00E86F60" w:rsidP="00B02677">
      <w:pPr>
        <w:pStyle w:val="payannameh"/>
        <w:tabs>
          <w:tab w:val="left" w:pos="0"/>
          <w:tab w:val="left" w:pos="7371"/>
        </w:tabs>
        <w:spacing w:line="240" w:lineRule="auto"/>
        <w:jc w:val="center"/>
        <w:rPr>
          <w:ins w:id="12512" w:author="Mohsen Jafarinejad" w:date="2019-05-04T11:34:00Z"/>
          <w:rtl/>
        </w:rPr>
      </w:pPr>
      <w:ins w:id="12513" w:author="Mohsen Jafarinejad" w:date="2019-05-12T09:15:00Z">
        <w:r>
          <w:rPr>
            <w:noProof/>
            <w:lang w:bidi="ar-SA"/>
          </w:rPr>
          <w:lastRenderedPageBreak/>
          <w:drawing>
            <wp:inline distT="0" distB="0" distL="0" distR="0" wp14:anchorId="7E05C24E" wp14:editId="490A3E23">
              <wp:extent cx="5634681" cy="4455438"/>
              <wp:effectExtent l="0" t="0" r="4445" b="2540"/>
              <wp:docPr id="4199" name="Picture 4199" descr="C:\Users\m.jafarinejad\Desktop\Code-Edite1\PowerExp&amp;Mod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m.jafarinejad\Desktop\Code-Edite1\PowerExp&amp;Model.jpg"/>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636215" cy="4456651"/>
                      </a:xfrm>
                      <a:prstGeom prst="rect">
                        <a:avLst/>
                      </a:prstGeom>
                      <a:noFill/>
                      <a:ln>
                        <a:noFill/>
                      </a:ln>
                    </pic:spPr>
                  </pic:pic>
                </a:graphicData>
              </a:graphic>
            </wp:inline>
          </w:drawing>
        </w:r>
      </w:ins>
    </w:p>
    <w:p w14:paraId="01A3C62C" w14:textId="77777777" w:rsidR="001D29F0" w:rsidRDefault="001D29F0" w:rsidP="001D29F0">
      <w:pPr>
        <w:pStyle w:val="a4"/>
        <w:rPr>
          <w:ins w:id="12514" w:author="Mohsen Jafarinejad" w:date="2019-05-04T11:34:00Z"/>
          <w:rtl/>
        </w:rPr>
      </w:pPr>
      <w:bookmarkStart w:id="12515" w:name="_Toc8551048"/>
      <w:ins w:id="12516" w:author="Mohsen Jafarinejad" w:date="2019-05-04T11:34:00Z">
        <w:r>
          <w:rPr>
            <w:rFonts w:hint="cs"/>
            <w:rtl/>
          </w:rPr>
          <w:t>مقایسه منحنی توان پیل تجربی و شبیه‌سازی شده</w:t>
        </w:r>
        <w:bookmarkEnd w:id="12515"/>
      </w:ins>
    </w:p>
    <w:p w14:paraId="02F63651" w14:textId="77777777" w:rsidR="001D29F0" w:rsidRPr="005C207D" w:rsidRDefault="001D29F0" w:rsidP="001D29F0">
      <w:pPr>
        <w:pStyle w:val="payannameh"/>
        <w:tabs>
          <w:tab w:val="left" w:pos="0"/>
          <w:tab w:val="left" w:pos="7371"/>
        </w:tabs>
        <w:spacing w:line="240" w:lineRule="auto"/>
        <w:rPr>
          <w:ins w:id="12517" w:author="Mohsen Jafarinejad" w:date="2019-05-04T11:34:00Z"/>
        </w:rPr>
      </w:pPr>
    </w:p>
    <w:p w14:paraId="3D317770" w14:textId="77777777" w:rsidR="001D29F0" w:rsidRDefault="001D29F0" w:rsidP="005E409E">
      <w:pPr>
        <w:pStyle w:val="payannameh"/>
        <w:tabs>
          <w:tab w:val="left" w:pos="0"/>
          <w:tab w:val="left" w:pos="7371"/>
        </w:tabs>
        <w:spacing w:line="240" w:lineRule="auto"/>
        <w:rPr>
          <w:b/>
          <w:bCs/>
          <w:rtl/>
        </w:rPr>
      </w:pPr>
    </w:p>
    <w:p w14:paraId="2F4D5B8F" w14:textId="60A44E32" w:rsidR="00671AAB" w:rsidRPr="00070C42" w:rsidRDefault="00DB32EC" w:rsidP="00C60693">
      <w:pPr>
        <w:pStyle w:val="a0"/>
        <w:bidi/>
        <w:rPr>
          <w:rtl/>
        </w:rPr>
      </w:pPr>
      <w:bookmarkStart w:id="12518" w:name="_Toc3666305"/>
      <w:bookmarkStart w:id="12519" w:name="_Toc3666554"/>
      <w:bookmarkStart w:id="12520" w:name="_Toc8546209"/>
      <w:bookmarkStart w:id="12521" w:name="_Toc8550879"/>
      <w:r w:rsidRPr="00070C42">
        <w:rPr>
          <w:rFonts w:hint="cs"/>
          <w:rtl/>
        </w:rPr>
        <w:t xml:space="preserve">تغییرات </w:t>
      </w:r>
      <w:r w:rsidR="00F413B5" w:rsidRPr="00070C42">
        <w:rPr>
          <w:rFonts w:hint="cs"/>
          <w:rtl/>
        </w:rPr>
        <w:t xml:space="preserve">غلظت </w:t>
      </w:r>
      <w:del w:id="12522" w:author="Mohsen Jafarinejad" w:date="2019-05-12T10:37:00Z">
        <w:r w:rsidR="00F413B5" w:rsidRPr="00070C42" w:rsidDel="0039278A">
          <w:rPr>
            <w:rFonts w:hint="cs"/>
            <w:rtl/>
          </w:rPr>
          <w:delText xml:space="preserve">سابستر </w:delText>
        </w:r>
      </w:del>
      <w:ins w:id="12523" w:author="Mohsen Jafarinejad" w:date="2019-05-12T10:37:00Z">
        <w:r w:rsidR="0039278A">
          <w:rPr>
            <w:rFonts w:hint="cs"/>
            <w:rtl/>
            <w:lang w:bidi="fa-IR"/>
          </w:rPr>
          <w:t>واکنشگرها</w:t>
        </w:r>
        <w:r w:rsidR="0039278A" w:rsidRPr="00070C42">
          <w:rPr>
            <w:rFonts w:hint="cs"/>
            <w:rtl/>
          </w:rPr>
          <w:t xml:space="preserve"> </w:t>
        </w:r>
      </w:ins>
      <w:r w:rsidR="00F413B5" w:rsidRPr="00070C42">
        <w:rPr>
          <w:rFonts w:hint="cs"/>
          <w:rtl/>
        </w:rPr>
        <w:t>در طول پیل میکروبی</w:t>
      </w:r>
      <w:bookmarkEnd w:id="12518"/>
      <w:bookmarkEnd w:id="12519"/>
      <w:bookmarkEnd w:id="12520"/>
      <w:bookmarkEnd w:id="12521"/>
      <w:del w:id="12524" w:author="Mohsen" w:date="2019-03-17T16:53:00Z">
        <w:r w:rsidR="00F413B5" w:rsidRPr="00070C42" w:rsidDel="00CF0011">
          <w:rPr>
            <w:rFonts w:hint="cs"/>
            <w:rtl/>
          </w:rPr>
          <w:delText xml:space="preserve"> </w:delText>
        </w:r>
      </w:del>
    </w:p>
    <w:p w14:paraId="2351DA54" w14:textId="3E9B9DDD" w:rsidR="009C40C4" w:rsidRDefault="005400D2">
      <w:pPr>
        <w:pStyle w:val="payannameh"/>
        <w:spacing w:line="240" w:lineRule="auto"/>
        <w:jc w:val="both"/>
        <w:rPr>
          <w:rtl/>
        </w:rPr>
        <w:pPrChange w:id="12525" w:author="Mohsen Jafarinejad" w:date="2019-05-12T10:37:00Z">
          <w:pPr>
            <w:pStyle w:val="payannameh"/>
            <w:tabs>
              <w:tab w:val="left" w:pos="0"/>
              <w:tab w:val="left" w:pos="7371"/>
            </w:tabs>
            <w:spacing w:line="240" w:lineRule="auto"/>
            <w:jc w:val="both"/>
          </w:pPr>
        </w:pPrChange>
      </w:pPr>
      <w:ins w:id="12526" w:author="Mohsen Jafarinejad" w:date="2019-05-11T08:14:00Z">
        <w:r>
          <w:tab/>
        </w:r>
      </w:ins>
      <w:r w:rsidR="00F413B5">
        <w:rPr>
          <w:rFonts w:hint="cs"/>
          <w:rtl/>
        </w:rPr>
        <w:t xml:space="preserve">در </w:t>
      </w:r>
      <w:del w:id="12527" w:author="Mohsen Jafarinejad" w:date="2019-05-12T10:37:00Z">
        <w:r w:rsidR="00F413B5" w:rsidDel="0039278A">
          <w:rPr>
            <w:rFonts w:hint="cs"/>
            <w:rtl/>
          </w:rPr>
          <w:delText xml:space="preserve">زیرنمودار </w:delText>
        </w:r>
      </w:del>
      <w:ins w:id="12528" w:author="Mohsen Jafarinejad" w:date="2019-05-12T10:37:00Z">
        <w:r w:rsidR="0039278A">
          <w:rPr>
            <w:rFonts w:hint="cs"/>
            <w:rtl/>
          </w:rPr>
          <w:t xml:space="preserve">شکل 4-4 نمودار </w:t>
        </w:r>
      </w:ins>
      <w:r w:rsidR="00F413B5">
        <w:rPr>
          <w:rFonts w:hint="cs"/>
          <w:rtl/>
        </w:rPr>
        <w:t>تغییرات غلظت سابستر در طول پیل سوختی میکروبی</w:t>
      </w:r>
      <w:ins w:id="12529" w:author="Mohsen Jafarinejad" w:date="2019-05-07T14:56:00Z">
        <w:r w:rsidR="006D79FA">
          <w:rPr>
            <w:rFonts w:hint="cs"/>
            <w:rtl/>
          </w:rPr>
          <w:t xml:space="preserve"> شبیه‌سازی شده</w:t>
        </w:r>
      </w:ins>
      <w:r w:rsidR="00F413B5">
        <w:rPr>
          <w:rFonts w:hint="cs"/>
          <w:rtl/>
        </w:rPr>
        <w:t xml:space="preserve"> نشان داده شده است،</w:t>
      </w:r>
      <w:ins w:id="12530" w:author="Mohsen" w:date="2019-03-17T16:53:00Z">
        <w:r w:rsidR="00CF0011">
          <w:rPr>
            <w:rtl/>
          </w:rPr>
          <w:t xml:space="preserve"> با</w:t>
        </w:r>
      </w:ins>
      <w:del w:id="12531" w:author="Mohsen" w:date="2019-03-17T16:53:00Z">
        <w:r w:rsidR="00F413B5" w:rsidDel="00CF0011">
          <w:rPr>
            <w:rFonts w:hint="cs"/>
            <w:rtl/>
          </w:rPr>
          <w:delText>با</w:delText>
        </w:r>
      </w:del>
      <w:r w:rsidR="00F413B5">
        <w:rPr>
          <w:rFonts w:hint="cs"/>
          <w:rtl/>
        </w:rPr>
        <w:t xml:space="preserve"> توجه به اینکه مقدار غلظت سابستر در مرز آند ثابت است و نیز با توجه به اینکه محفظه کاتد در حال مخلوط شدن با دمش گاز نیتروژن </w:t>
      </w:r>
      <w:ins w:id="12532" w:author="Mohsen" w:date="2019-03-17T16:51:00Z">
        <w:r w:rsidR="00CF0011">
          <w:rPr>
            <w:rtl/>
          </w:rPr>
          <w:t>م</w:t>
        </w:r>
        <w:r w:rsidR="00CF0011">
          <w:rPr>
            <w:rFonts w:hint="cs"/>
            <w:rtl/>
          </w:rPr>
          <w:t>ی‌</w:t>
        </w:r>
        <w:r w:rsidR="00CF0011">
          <w:rPr>
            <w:rFonts w:hint="eastAsia"/>
            <w:rtl/>
          </w:rPr>
          <w:t>باشد</w:t>
        </w:r>
      </w:ins>
      <w:del w:id="12533" w:author="Mohsen" w:date="2019-03-17T16:51:00Z">
        <w:r w:rsidR="00F413B5" w:rsidDel="00CF0011">
          <w:rPr>
            <w:rFonts w:hint="cs"/>
            <w:rtl/>
          </w:rPr>
          <w:delText>می باشد</w:delText>
        </w:r>
      </w:del>
      <w:r w:rsidR="00F413B5">
        <w:rPr>
          <w:rFonts w:hint="cs"/>
          <w:rtl/>
        </w:rPr>
        <w:t>، همان طور که در شکل دیده می‌شود غلظت تا مرز الکترود</w:t>
      </w:r>
      <w:ins w:id="12534" w:author="Mohsen Jafarinejad" w:date="2019-05-07T14:56:00Z">
        <w:r w:rsidR="006D79FA">
          <w:rPr>
            <w:rFonts w:hint="cs"/>
            <w:rtl/>
          </w:rPr>
          <w:t>آند</w:t>
        </w:r>
      </w:ins>
      <w:r w:rsidR="00F413B5">
        <w:rPr>
          <w:rFonts w:hint="cs"/>
          <w:rtl/>
        </w:rPr>
        <w:t xml:space="preserve"> ثابت بوده و پس از آن</w:t>
      </w:r>
      <w:r w:rsidR="009C40C4">
        <w:rPr>
          <w:rFonts w:hint="cs"/>
          <w:rtl/>
        </w:rPr>
        <w:t xml:space="preserve"> با سرعت زیاد در طول الکترود آند کاهش یافته و در مرز غشاء به صفر </w:t>
      </w:r>
      <w:ins w:id="12535" w:author="Mohsen" w:date="2019-03-17T16:51:00Z">
        <w:r w:rsidR="00CF0011">
          <w:rPr>
            <w:rtl/>
          </w:rPr>
          <w:t>م</w:t>
        </w:r>
        <w:r w:rsidR="00CF0011">
          <w:rPr>
            <w:rFonts w:hint="cs"/>
            <w:rtl/>
          </w:rPr>
          <w:t>ی‌</w:t>
        </w:r>
        <w:r w:rsidR="00CF0011">
          <w:rPr>
            <w:rFonts w:hint="eastAsia"/>
            <w:rtl/>
          </w:rPr>
          <w:t>رسد</w:t>
        </w:r>
      </w:ins>
      <w:del w:id="12536" w:author="Mohsen" w:date="2019-03-17T16:51:00Z">
        <w:r w:rsidR="009C40C4" w:rsidDel="00CF0011">
          <w:rPr>
            <w:rFonts w:hint="cs"/>
            <w:rtl/>
          </w:rPr>
          <w:delText>می رسد</w:delText>
        </w:r>
      </w:del>
      <w:r w:rsidR="009C40C4">
        <w:rPr>
          <w:rFonts w:hint="cs"/>
          <w:rtl/>
        </w:rPr>
        <w:t>.</w:t>
      </w:r>
    </w:p>
    <w:p w14:paraId="4EDA4CD5" w14:textId="77777777" w:rsidR="005F7A05" w:rsidRDefault="005F7A05" w:rsidP="005E409E">
      <w:pPr>
        <w:pStyle w:val="payannameh"/>
        <w:tabs>
          <w:tab w:val="left" w:pos="0"/>
          <w:tab w:val="left" w:pos="7371"/>
        </w:tabs>
        <w:spacing w:line="240" w:lineRule="auto"/>
        <w:jc w:val="both"/>
        <w:rPr>
          <w:rtl/>
        </w:rPr>
      </w:pPr>
    </w:p>
    <w:p w14:paraId="76744ACA" w14:textId="79A31503" w:rsidR="00F413B5" w:rsidRDefault="004314E3" w:rsidP="00211B4A">
      <w:pPr>
        <w:pStyle w:val="payannameh"/>
        <w:tabs>
          <w:tab w:val="left" w:pos="0"/>
          <w:tab w:val="left" w:pos="7371"/>
        </w:tabs>
        <w:spacing w:line="240" w:lineRule="auto"/>
        <w:jc w:val="center"/>
        <w:rPr>
          <w:rtl/>
        </w:rPr>
      </w:pPr>
      <w:ins w:id="12537" w:author="Mohsen Jafarinejad" w:date="2019-04-30T11:37:00Z">
        <w:r>
          <w:rPr>
            <w:noProof/>
            <w:lang w:bidi="ar-SA"/>
          </w:rPr>
          <w:lastRenderedPageBreak/>
          <w:drawing>
            <wp:inline distT="0" distB="0" distL="0" distR="0" wp14:anchorId="006A102D" wp14:editId="10337A4A">
              <wp:extent cx="5433647" cy="3094892"/>
              <wp:effectExtent l="0" t="0" r="15240" b="10795"/>
              <wp:docPr id="4180" name="Chart 4180" descr="نمودار جریان بر حسب غلظت سابستر" title="نمودار جریان بر حسب غلظت سابستر"/>
              <wp:cNvGraphicFramePr/>
              <a:graphic xmlns:a="http://schemas.openxmlformats.org/drawingml/2006/main">
                <a:graphicData uri="http://schemas.openxmlformats.org/drawingml/2006/chart">
                  <c:chart xmlns:c="http://schemas.openxmlformats.org/drawingml/2006/chart" xmlns:r="http://schemas.openxmlformats.org/officeDocument/2006/relationships" r:id="rId360"/>
                </a:graphicData>
              </a:graphic>
            </wp:inline>
          </w:drawing>
        </w:r>
      </w:ins>
      <w:del w:id="12538" w:author="Mohsen Jafarinejad" w:date="2019-04-30T11:35:00Z">
        <w:r w:rsidR="00F413B5" w:rsidDel="004314E3">
          <w:rPr>
            <w:noProof/>
            <w:lang w:bidi="ar-SA"/>
          </w:rPr>
          <w:drawing>
            <wp:inline distT="0" distB="0" distL="0" distR="0" wp14:anchorId="36A5001D" wp14:editId="168D62D8">
              <wp:extent cx="3955774" cy="2966831"/>
              <wp:effectExtent l="0" t="0" r="6985" b="5080"/>
              <wp:docPr id="46" name="Picture 46" descr="C:\Users\m.jafarinejad\Desktop\Negaresh\Run Result P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C:\Users\m.jafarinejad\Desktop\Negaresh\Run Result Pic\1.jp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955774" cy="2966831"/>
                      </a:xfrm>
                      <a:prstGeom prst="rect">
                        <a:avLst/>
                      </a:prstGeom>
                      <a:noFill/>
                      <a:ln>
                        <a:noFill/>
                      </a:ln>
                    </pic:spPr>
                  </pic:pic>
                </a:graphicData>
              </a:graphic>
            </wp:inline>
          </w:drawing>
        </w:r>
      </w:del>
    </w:p>
    <w:p w14:paraId="25BF8027" w14:textId="0B367EAE" w:rsidR="00D00E67" w:rsidRDefault="007E104F" w:rsidP="00CF0011">
      <w:pPr>
        <w:pStyle w:val="a4"/>
        <w:rPr>
          <w:rtl/>
        </w:rPr>
      </w:pPr>
      <w:bookmarkStart w:id="12539" w:name="_Toc8551049"/>
      <w:r>
        <w:rPr>
          <w:rFonts w:hint="cs"/>
          <w:rtl/>
        </w:rPr>
        <w:t>تغییرات غلظت لاکتات در طول پیل</w:t>
      </w:r>
      <w:bookmarkEnd w:id="12539"/>
    </w:p>
    <w:p w14:paraId="38BB2F75" w14:textId="786E1D6E" w:rsidR="00D00E67" w:rsidDel="001D29F0" w:rsidRDefault="00D00E67">
      <w:pPr>
        <w:pStyle w:val="a0"/>
        <w:bidi/>
        <w:jc w:val="right"/>
        <w:rPr>
          <w:del w:id="12540" w:author="Mohsen Jafarinejad" w:date="2019-04-28T11:16:00Z"/>
          <w:rtl/>
        </w:rPr>
        <w:pPrChange w:id="12541" w:author="Mohsen Jafarinejad" w:date="2019-05-05T14:48:00Z">
          <w:pPr>
            <w:pStyle w:val="a0"/>
            <w:bidi/>
          </w:pPr>
        </w:pPrChange>
      </w:pPr>
    </w:p>
    <w:p w14:paraId="7C081B45" w14:textId="77777777" w:rsidR="001D29F0" w:rsidRDefault="001D29F0">
      <w:pPr>
        <w:jc w:val="right"/>
        <w:rPr>
          <w:ins w:id="12542" w:author="Mohsen Jafarinejad" w:date="2019-05-04T11:35:00Z"/>
          <w:rtl/>
        </w:rPr>
        <w:pPrChange w:id="12543" w:author="Mohsen Jafarinejad" w:date="2019-05-05T14:48:00Z">
          <w:pPr>
            <w:pStyle w:val="payannameh"/>
            <w:tabs>
              <w:tab w:val="left" w:pos="0"/>
              <w:tab w:val="left" w:pos="7371"/>
            </w:tabs>
            <w:spacing w:line="240" w:lineRule="auto"/>
            <w:jc w:val="center"/>
          </w:pPr>
        </w:pPrChange>
      </w:pPr>
    </w:p>
    <w:p w14:paraId="5E0B32DB" w14:textId="77777777" w:rsidR="001D29F0" w:rsidRPr="00211B4A" w:rsidRDefault="001D29F0">
      <w:pPr>
        <w:jc w:val="right"/>
        <w:rPr>
          <w:ins w:id="12544" w:author="Mohsen Jafarinejad" w:date="2019-05-04T11:35:00Z"/>
          <w:rtl/>
        </w:rPr>
        <w:pPrChange w:id="12545" w:author="Mohsen Jafarinejad" w:date="2019-05-05T14:48:00Z">
          <w:pPr>
            <w:pStyle w:val="payannameh"/>
            <w:tabs>
              <w:tab w:val="left" w:pos="0"/>
              <w:tab w:val="left" w:pos="7371"/>
            </w:tabs>
            <w:spacing w:line="240" w:lineRule="auto"/>
            <w:jc w:val="center"/>
          </w:pPr>
        </w:pPrChange>
      </w:pPr>
    </w:p>
    <w:p w14:paraId="05BACF01" w14:textId="52029045" w:rsidR="00857914" w:rsidDel="00B94FCB" w:rsidRDefault="00AD6F9D" w:rsidP="005E409E">
      <w:pPr>
        <w:pStyle w:val="payannameh"/>
        <w:tabs>
          <w:tab w:val="left" w:pos="0"/>
          <w:tab w:val="left" w:pos="7371"/>
        </w:tabs>
        <w:spacing w:line="240" w:lineRule="auto"/>
        <w:jc w:val="center"/>
        <w:rPr>
          <w:del w:id="12546" w:author="Mohsen Jafarinejad" w:date="2019-04-28T11:16:00Z"/>
          <w:rtl/>
        </w:rPr>
      </w:pPr>
      <w:del w:id="12547" w:author="Mohsen Jafarinejad" w:date="2019-04-28T11:16:00Z">
        <w:r w:rsidDel="00B94FCB">
          <w:rPr>
            <w:noProof/>
          </w:rPr>
          <w:drawing>
            <wp:inline distT="0" distB="0" distL="0" distR="0" wp14:anchorId="00BE1229" wp14:editId="59CB4833">
              <wp:extent cx="3949148" cy="2961861"/>
              <wp:effectExtent l="0" t="0" r="0" b="0"/>
              <wp:docPr id="48" name="Picture 48" descr="C:\Users\m.jafarinejad\Desktop\Negaresh\Run Result Pic\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C:\Users\m.jafarinejad\Desktop\Negaresh\Run Result Pic\9.jp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3949148" cy="2961861"/>
                      </a:xfrm>
                      <a:prstGeom prst="rect">
                        <a:avLst/>
                      </a:prstGeom>
                      <a:noFill/>
                      <a:ln>
                        <a:noFill/>
                      </a:ln>
                    </pic:spPr>
                  </pic:pic>
                </a:graphicData>
              </a:graphic>
            </wp:inline>
          </w:drawing>
        </w:r>
        <w:bookmarkStart w:id="12548" w:name="_Toc8546210"/>
        <w:bookmarkEnd w:id="12548"/>
      </w:del>
    </w:p>
    <w:p w14:paraId="2F3FABA6" w14:textId="48985EC9" w:rsidR="00070C42" w:rsidDel="00B94FCB" w:rsidRDefault="007E104F" w:rsidP="00CF0011">
      <w:pPr>
        <w:pStyle w:val="a4"/>
        <w:rPr>
          <w:del w:id="12549" w:author="Mohsen Jafarinejad" w:date="2019-04-28T11:16:00Z"/>
        </w:rPr>
      </w:pPr>
      <w:del w:id="12550" w:author="Mohsen Jafarinejad" w:date="2019-04-28T11:16:00Z">
        <w:r w:rsidDel="00B94FCB">
          <w:rPr>
            <w:rFonts w:hint="cs"/>
            <w:rtl/>
          </w:rPr>
          <w:delText xml:space="preserve">مقادیرغلظت مولی لاکتات درقسمت های مختلف پیل </w:delText>
        </w:r>
        <w:bookmarkStart w:id="12551" w:name="_Toc8546211"/>
        <w:bookmarkEnd w:id="12551"/>
      </w:del>
    </w:p>
    <w:p w14:paraId="6DFD87F1" w14:textId="187916D8" w:rsidR="002058D2" w:rsidDel="00B94FCB" w:rsidRDefault="002058D2">
      <w:pPr>
        <w:pStyle w:val="a4"/>
        <w:numPr>
          <w:ilvl w:val="0"/>
          <w:numId w:val="0"/>
        </w:numPr>
        <w:ind w:left="567"/>
        <w:rPr>
          <w:del w:id="12552" w:author="Mohsen Jafarinejad" w:date="2019-04-28T11:16:00Z"/>
          <w:rtl/>
        </w:rPr>
        <w:pPrChange w:id="12553" w:author="Mohsen" w:date="2019-03-17T17:00:00Z">
          <w:pPr>
            <w:pStyle w:val="a4"/>
            <w:numPr>
              <w:ilvl w:val="0"/>
              <w:numId w:val="0"/>
            </w:numPr>
            <w:ind w:left="0" w:firstLine="0"/>
            <w:jc w:val="left"/>
          </w:pPr>
        </w:pPrChange>
      </w:pPr>
      <w:bookmarkStart w:id="12554" w:name="_Toc8546212"/>
      <w:bookmarkEnd w:id="12554"/>
    </w:p>
    <w:p w14:paraId="3EBCD798" w14:textId="4332278D" w:rsidR="00857914" w:rsidRPr="00070C42" w:rsidDel="0039278A" w:rsidRDefault="00857914" w:rsidP="00D00E67">
      <w:pPr>
        <w:pStyle w:val="a0"/>
        <w:bidi/>
        <w:rPr>
          <w:del w:id="12555" w:author="Mohsen Jafarinejad" w:date="2019-05-12T10:38:00Z"/>
          <w:rtl/>
        </w:rPr>
      </w:pPr>
      <w:bookmarkStart w:id="12556" w:name="_Toc3666306"/>
      <w:bookmarkStart w:id="12557" w:name="_Toc3666555"/>
      <w:bookmarkStart w:id="12558" w:name="_Toc8546213"/>
      <w:del w:id="12559" w:author="Mohsen Jafarinejad" w:date="2019-05-12T10:38:00Z">
        <w:r w:rsidRPr="00070C42" w:rsidDel="0039278A">
          <w:rPr>
            <w:rFonts w:hint="cs"/>
            <w:rtl/>
          </w:rPr>
          <w:delText>تغییرات غلظت اکسیژن در طول پیل میکروبی</w:delText>
        </w:r>
        <w:bookmarkEnd w:id="12556"/>
        <w:bookmarkEnd w:id="12557"/>
        <w:bookmarkEnd w:id="12558"/>
        <w:r w:rsidRPr="00070C42" w:rsidDel="0039278A">
          <w:rPr>
            <w:rFonts w:hint="cs"/>
            <w:rtl/>
          </w:rPr>
          <w:delText xml:space="preserve"> </w:delText>
        </w:r>
      </w:del>
    </w:p>
    <w:p w14:paraId="52F2742D" w14:textId="692E4B56" w:rsidR="00070C42" w:rsidRDefault="005400D2">
      <w:pPr>
        <w:pStyle w:val="payannameh"/>
        <w:spacing w:line="240" w:lineRule="auto"/>
        <w:jc w:val="both"/>
        <w:rPr>
          <w:rtl/>
        </w:rPr>
        <w:pPrChange w:id="12560" w:author="Mohsen Jafarinejad" w:date="2019-05-12T10:38:00Z">
          <w:pPr>
            <w:pStyle w:val="payannameh"/>
            <w:tabs>
              <w:tab w:val="left" w:pos="0"/>
              <w:tab w:val="left" w:pos="7371"/>
            </w:tabs>
            <w:spacing w:line="240" w:lineRule="auto"/>
          </w:pPr>
        </w:pPrChange>
      </w:pPr>
      <w:ins w:id="12561" w:author="Mohsen Jafarinejad" w:date="2019-05-11T08:14:00Z">
        <w:r>
          <w:tab/>
        </w:r>
      </w:ins>
      <w:r w:rsidR="00857914">
        <w:rPr>
          <w:rFonts w:hint="cs"/>
          <w:rtl/>
        </w:rPr>
        <w:t xml:space="preserve">شکل </w:t>
      </w:r>
      <w:del w:id="12562" w:author="Mohsen Jafarinejad" w:date="2019-05-12T10:38:00Z">
        <w:r w:rsidR="00857914" w:rsidDel="0039278A">
          <w:rPr>
            <w:rFonts w:hint="cs"/>
            <w:rtl/>
          </w:rPr>
          <w:delText>زیر</w:delText>
        </w:r>
        <w:r w:rsidR="00857914" w:rsidRPr="00857914" w:rsidDel="0039278A">
          <w:rPr>
            <w:rFonts w:hint="cs"/>
            <w:rtl/>
          </w:rPr>
          <w:delText xml:space="preserve"> </w:delText>
        </w:r>
      </w:del>
      <w:ins w:id="12563" w:author="Mohsen Jafarinejad" w:date="2019-05-12T10:38:00Z">
        <w:r w:rsidR="0039278A">
          <w:rPr>
            <w:rFonts w:hint="cs"/>
            <w:rtl/>
          </w:rPr>
          <w:t>4-5</w:t>
        </w:r>
        <w:r w:rsidR="0039278A" w:rsidRPr="00857914">
          <w:rPr>
            <w:rFonts w:hint="cs"/>
            <w:rtl/>
          </w:rPr>
          <w:t xml:space="preserve"> </w:t>
        </w:r>
      </w:ins>
      <w:r w:rsidR="00857914">
        <w:rPr>
          <w:rFonts w:hint="cs"/>
          <w:rtl/>
        </w:rPr>
        <w:t xml:space="preserve">تغییرات غلظت </w:t>
      </w:r>
      <w:r w:rsidR="00070C42">
        <w:rPr>
          <w:rFonts w:hint="cs"/>
          <w:rtl/>
        </w:rPr>
        <w:t>اکسیژن</w:t>
      </w:r>
      <w:r w:rsidR="00857914">
        <w:rPr>
          <w:rFonts w:hint="cs"/>
          <w:rtl/>
        </w:rPr>
        <w:t xml:space="preserve"> در طول پیل سوختی میکروبی است</w:t>
      </w:r>
      <w:r w:rsidR="00533338">
        <w:rPr>
          <w:rFonts w:hint="cs"/>
          <w:rtl/>
        </w:rPr>
        <w:t>، با توجه به وجود اختلاط در محفظه کاتد غلظت اکس</w:t>
      </w:r>
      <w:r w:rsidR="00070C42">
        <w:rPr>
          <w:rFonts w:hint="cs"/>
          <w:rtl/>
        </w:rPr>
        <w:t>ی</w:t>
      </w:r>
      <w:r w:rsidR="00533338">
        <w:rPr>
          <w:rFonts w:hint="cs"/>
          <w:rtl/>
        </w:rPr>
        <w:t xml:space="preserve">ژن تا مرز الکترود </w:t>
      </w:r>
      <w:ins w:id="12564" w:author="Mohsen" w:date="2019-03-17T16:51:00Z">
        <w:r w:rsidR="00CF0011">
          <w:rPr>
            <w:rtl/>
          </w:rPr>
          <w:t>تقر</w:t>
        </w:r>
        <w:r w:rsidR="00CF0011">
          <w:rPr>
            <w:rFonts w:hint="cs"/>
            <w:rtl/>
          </w:rPr>
          <w:t>ی</w:t>
        </w:r>
        <w:r w:rsidR="00CF0011">
          <w:rPr>
            <w:rFonts w:hint="eastAsia"/>
            <w:rtl/>
          </w:rPr>
          <w:t>باً</w:t>
        </w:r>
      </w:ins>
      <w:del w:id="12565" w:author="Mohsen" w:date="2019-03-17T16:51:00Z">
        <w:r w:rsidR="00533338" w:rsidDel="00CF0011">
          <w:rPr>
            <w:rFonts w:hint="cs"/>
            <w:rtl/>
          </w:rPr>
          <w:delText>تقریبا</w:delText>
        </w:r>
      </w:del>
      <w:r w:rsidR="00533338">
        <w:rPr>
          <w:rFonts w:hint="cs"/>
          <w:rtl/>
        </w:rPr>
        <w:t xml:space="preserve"> ثابت است اما باتوجه به اینکه شدت واکنش کاتد بسیار </w:t>
      </w:r>
      <w:ins w:id="12566" w:author="Mohsen" w:date="2019-03-17T16:51:00Z">
        <w:r w:rsidR="00CF0011">
          <w:rPr>
            <w:rtl/>
          </w:rPr>
          <w:t>سر</w:t>
        </w:r>
        <w:r w:rsidR="00CF0011">
          <w:rPr>
            <w:rFonts w:hint="cs"/>
            <w:rtl/>
          </w:rPr>
          <w:t>ی</w:t>
        </w:r>
        <w:r w:rsidR="00CF0011">
          <w:rPr>
            <w:rFonts w:hint="eastAsia"/>
            <w:rtl/>
          </w:rPr>
          <w:t>ع‌تر</w:t>
        </w:r>
      </w:ins>
      <w:del w:id="12567" w:author="Mohsen" w:date="2019-03-17T16:51:00Z">
        <w:r w:rsidR="00533338" w:rsidDel="00CF0011">
          <w:rPr>
            <w:rFonts w:hint="cs"/>
            <w:rtl/>
          </w:rPr>
          <w:delText>سریع تر</w:delText>
        </w:r>
      </w:del>
      <w:r w:rsidR="00533338">
        <w:rPr>
          <w:rFonts w:hint="cs"/>
          <w:rtl/>
        </w:rPr>
        <w:t xml:space="preserve"> از الکترود آند است اکسیژن در سلول اول از مش تولیدی الکترود کاتد </w:t>
      </w:r>
      <w:r w:rsidR="00070C42">
        <w:rPr>
          <w:rFonts w:hint="cs"/>
          <w:rtl/>
        </w:rPr>
        <w:t xml:space="preserve">بطورکامل مصرف شده و مقدار غلظت آن </w:t>
      </w:r>
      <w:ins w:id="12568" w:author="Mohsen" w:date="2019-03-17T16:51:00Z">
        <w:r w:rsidR="00CF0011">
          <w:rPr>
            <w:rtl/>
          </w:rPr>
          <w:t>شد</w:t>
        </w:r>
        <w:r w:rsidR="00CF0011">
          <w:rPr>
            <w:rFonts w:hint="cs"/>
            <w:rtl/>
          </w:rPr>
          <w:t>ی</w:t>
        </w:r>
        <w:r w:rsidR="00CF0011">
          <w:rPr>
            <w:rFonts w:hint="eastAsia"/>
            <w:rtl/>
          </w:rPr>
          <w:t>داً</w:t>
        </w:r>
      </w:ins>
      <w:del w:id="12569" w:author="Mohsen" w:date="2019-03-17T16:51:00Z">
        <w:r w:rsidR="00070C42" w:rsidDel="00CF0011">
          <w:rPr>
            <w:rFonts w:hint="cs"/>
            <w:rtl/>
          </w:rPr>
          <w:delText>شدیدا</w:delText>
        </w:r>
      </w:del>
      <w:r w:rsidR="00070C42">
        <w:rPr>
          <w:rFonts w:hint="cs"/>
          <w:rtl/>
        </w:rPr>
        <w:t xml:space="preserve"> کاهش </w:t>
      </w:r>
      <w:ins w:id="12570" w:author="Mohsen" w:date="2019-03-17T16:51:00Z">
        <w:r w:rsidR="00CF0011">
          <w:rPr>
            <w:rtl/>
          </w:rPr>
          <w:t>م</w:t>
        </w:r>
        <w:r w:rsidR="00CF0011">
          <w:rPr>
            <w:rFonts w:hint="cs"/>
            <w:rtl/>
          </w:rPr>
          <w:t>ی‌ی</w:t>
        </w:r>
        <w:r w:rsidR="00CF0011">
          <w:rPr>
            <w:rFonts w:hint="eastAsia"/>
            <w:rtl/>
          </w:rPr>
          <w:t>ابد</w:t>
        </w:r>
      </w:ins>
      <w:del w:id="12571" w:author="Mohsen" w:date="2019-03-17T16:51:00Z">
        <w:r w:rsidR="00070C42" w:rsidDel="00CF0011">
          <w:rPr>
            <w:rFonts w:hint="cs"/>
            <w:rtl/>
          </w:rPr>
          <w:delText>می یابد</w:delText>
        </w:r>
      </w:del>
      <w:del w:id="12572" w:author="Mohsen" w:date="2019-03-17T16:53:00Z">
        <w:r w:rsidR="00070C42" w:rsidDel="00CF0011">
          <w:rPr>
            <w:rFonts w:hint="cs"/>
            <w:rtl/>
          </w:rPr>
          <w:delText xml:space="preserve"> </w:delText>
        </w:r>
      </w:del>
      <w:r w:rsidR="00070C42">
        <w:rPr>
          <w:rFonts w:hint="cs"/>
          <w:rtl/>
        </w:rPr>
        <w:t xml:space="preserve">. به نظر </w:t>
      </w:r>
      <w:ins w:id="12573" w:author="Mohsen" w:date="2019-03-17T16:51:00Z">
        <w:r w:rsidR="00CF0011">
          <w:rPr>
            <w:rtl/>
          </w:rPr>
          <w:t>م</w:t>
        </w:r>
        <w:r w:rsidR="00CF0011">
          <w:rPr>
            <w:rFonts w:hint="cs"/>
            <w:rtl/>
          </w:rPr>
          <w:t>ی‌</w:t>
        </w:r>
        <w:r w:rsidR="00CF0011">
          <w:rPr>
            <w:rFonts w:hint="eastAsia"/>
            <w:rtl/>
          </w:rPr>
          <w:t>رسد</w:t>
        </w:r>
      </w:ins>
      <w:del w:id="12574" w:author="Mohsen" w:date="2019-03-17T16:51:00Z">
        <w:r w:rsidR="00070C42" w:rsidDel="00CF0011">
          <w:rPr>
            <w:rFonts w:hint="cs"/>
            <w:rtl/>
          </w:rPr>
          <w:delText>می رسد</w:delText>
        </w:r>
      </w:del>
      <w:r w:rsidR="00070C42">
        <w:rPr>
          <w:rFonts w:hint="cs"/>
          <w:rtl/>
        </w:rPr>
        <w:t xml:space="preserve"> با توجه به سریع بودن واکنش کاتد افت غلظتی در سمت کاتد غالب باشد.</w:t>
      </w:r>
    </w:p>
    <w:p w14:paraId="42132867" w14:textId="77777777" w:rsidR="00D00E67" w:rsidRDefault="00D00E67" w:rsidP="005E409E">
      <w:pPr>
        <w:pStyle w:val="payannameh"/>
        <w:tabs>
          <w:tab w:val="left" w:pos="0"/>
          <w:tab w:val="left" w:pos="7371"/>
        </w:tabs>
        <w:spacing w:line="240" w:lineRule="auto"/>
        <w:rPr>
          <w:rtl/>
        </w:rPr>
      </w:pPr>
    </w:p>
    <w:p w14:paraId="7A088330" w14:textId="1ED1C56F" w:rsidR="00651A99" w:rsidRDefault="00070C42" w:rsidP="005E409E">
      <w:pPr>
        <w:pStyle w:val="payannameh"/>
        <w:tabs>
          <w:tab w:val="left" w:pos="0"/>
          <w:tab w:val="left" w:pos="7371"/>
        </w:tabs>
        <w:spacing w:line="240" w:lineRule="auto"/>
        <w:jc w:val="center"/>
        <w:rPr>
          <w:rtl/>
        </w:rPr>
      </w:pPr>
      <w:del w:id="12575" w:author="Mohsen Jafarinejad" w:date="2019-04-30T11:39:00Z">
        <w:r w:rsidDel="004314E3">
          <w:rPr>
            <w:noProof/>
            <w:lang w:bidi="ar-SA"/>
          </w:rPr>
          <w:lastRenderedPageBreak/>
          <w:drawing>
            <wp:inline distT="0" distB="0" distL="0" distR="0" wp14:anchorId="43E8E45E" wp14:editId="1A15CC61">
              <wp:extent cx="3172958" cy="2379718"/>
              <wp:effectExtent l="0" t="0" r="8890" b="1905"/>
              <wp:docPr id="13" name="Picture 13" descr="C:\Users\m.jafarinejad\Desktop\Negaresh\Run Result P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m.jafarinejad\Desktop\Negaresh\Run Result Pic\2.jp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3178398" cy="2383798"/>
                      </a:xfrm>
                      <a:prstGeom prst="rect">
                        <a:avLst/>
                      </a:prstGeom>
                      <a:noFill/>
                      <a:ln>
                        <a:noFill/>
                      </a:ln>
                    </pic:spPr>
                  </pic:pic>
                </a:graphicData>
              </a:graphic>
            </wp:inline>
          </w:drawing>
        </w:r>
      </w:del>
      <w:ins w:id="12576" w:author="Mohsen Jafarinejad" w:date="2019-04-30T11:39:00Z">
        <w:r w:rsidR="004314E3">
          <w:rPr>
            <w:noProof/>
            <w:lang w:bidi="ar-SA"/>
          </w:rPr>
          <w:drawing>
            <wp:inline distT="0" distB="0" distL="0" distR="0" wp14:anchorId="708FF4E2" wp14:editId="6B1DA217">
              <wp:extent cx="5192973" cy="3111689"/>
              <wp:effectExtent l="0" t="0" r="27305" b="12700"/>
              <wp:docPr id="4181" name="Chart 4181" descr="نمودار جریان بر حسب غلظت سابستر" title="نمودار جریان بر حسب غلظت سابستر"/>
              <wp:cNvGraphicFramePr/>
              <a:graphic xmlns:a="http://schemas.openxmlformats.org/drawingml/2006/main">
                <a:graphicData uri="http://schemas.openxmlformats.org/drawingml/2006/chart">
                  <c:chart xmlns:c="http://schemas.openxmlformats.org/drawingml/2006/chart" xmlns:r="http://schemas.openxmlformats.org/officeDocument/2006/relationships" r:id="rId364"/>
                </a:graphicData>
              </a:graphic>
            </wp:inline>
          </w:drawing>
        </w:r>
      </w:ins>
    </w:p>
    <w:p w14:paraId="284DFFE5" w14:textId="202D4C81" w:rsidR="00AD6F9D" w:rsidRDefault="007E104F" w:rsidP="00CF0011">
      <w:pPr>
        <w:pStyle w:val="a4"/>
        <w:rPr>
          <w:rtl/>
        </w:rPr>
      </w:pPr>
      <w:bookmarkStart w:id="12577" w:name="_Toc8551050"/>
      <w:r>
        <w:rPr>
          <w:rFonts w:hint="cs"/>
          <w:rtl/>
        </w:rPr>
        <w:t>تغییرات غلظت اکسیژن در طول پیل</w:t>
      </w:r>
      <w:bookmarkEnd w:id="12577"/>
      <w:del w:id="12578" w:author="Mohsen" w:date="2019-03-17T16:53:00Z">
        <w:r w:rsidDel="00CF0011">
          <w:rPr>
            <w:rFonts w:hint="cs"/>
            <w:rtl/>
          </w:rPr>
          <w:delText xml:space="preserve"> </w:delText>
        </w:r>
      </w:del>
    </w:p>
    <w:p w14:paraId="1A89F27A" w14:textId="48CBFF84" w:rsidR="007E104F" w:rsidDel="0039278A" w:rsidRDefault="007E104F" w:rsidP="005E409E">
      <w:pPr>
        <w:pStyle w:val="payannameh"/>
        <w:tabs>
          <w:tab w:val="left" w:pos="0"/>
          <w:tab w:val="left" w:pos="7371"/>
        </w:tabs>
        <w:spacing w:line="240" w:lineRule="auto"/>
        <w:rPr>
          <w:del w:id="12579" w:author="Mohsen Jafarinejad" w:date="2019-05-12T10:39:00Z"/>
          <w:rtl/>
        </w:rPr>
      </w:pPr>
    </w:p>
    <w:p w14:paraId="37DA1DC2" w14:textId="77777777" w:rsidR="0039278A" w:rsidRDefault="0039278A" w:rsidP="005E409E">
      <w:pPr>
        <w:pStyle w:val="payannameh"/>
        <w:tabs>
          <w:tab w:val="left" w:pos="0"/>
          <w:tab w:val="left" w:pos="7371"/>
        </w:tabs>
        <w:spacing w:line="240" w:lineRule="auto"/>
        <w:jc w:val="center"/>
        <w:rPr>
          <w:ins w:id="12580" w:author="Mohsen Jafarinejad" w:date="2019-05-12T10:39:00Z"/>
          <w:rtl/>
        </w:rPr>
      </w:pPr>
    </w:p>
    <w:p w14:paraId="339DAF3D" w14:textId="4F153033" w:rsidR="00651A99" w:rsidDel="00B94FCB" w:rsidRDefault="00AD6F9D" w:rsidP="005E409E">
      <w:pPr>
        <w:pStyle w:val="payannameh"/>
        <w:tabs>
          <w:tab w:val="left" w:pos="0"/>
          <w:tab w:val="left" w:pos="7371"/>
        </w:tabs>
        <w:spacing w:line="240" w:lineRule="auto"/>
        <w:jc w:val="center"/>
        <w:rPr>
          <w:del w:id="12581" w:author="Mohsen Jafarinejad" w:date="2019-04-28T11:16:00Z"/>
          <w:rtl/>
        </w:rPr>
      </w:pPr>
      <w:del w:id="12582" w:author="Mohsen Jafarinejad" w:date="2019-04-28T11:16:00Z">
        <w:r w:rsidDel="00B94FCB">
          <w:rPr>
            <w:noProof/>
          </w:rPr>
          <w:drawing>
            <wp:inline distT="0" distB="0" distL="0" distR="0" wp14:anchorId="741F99A5" wp14:editId="57D970D0">
              <wp:extent cx="3194518" cy="2395889"/>
              <wp:effectExtent l="0" t="0" r="6350" b="4445"/>
              <wp:docPr id="49" name="Picture 49" descr="C:\Users\m.jafarinejad\Desktop\Negaresh\Run Result Pic\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m.jafarinejad\Desktop\Negaresh\Run Result Pic\10.jp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3207845" cy="2405884"/>
                      </a:xfrm>
                      <a:prstGeom prst="rect">
                        <a:avLst/>
                      </a:prstGeom>
                      <a:noFill/>
                      <a:ln>
                        <a:noFill/>
                      </a:ln>
                    </pic:spPr>
                  </pic:pic>
                </a:graphicData>
              </a:graphic>
            </wp:inline>
          </w:drawing>
        </w:r>
      </w:del>
    </w:p>
    <w:p w14:paraId="535EB9F3" w14:textId="0676DF6F" w:rsidR="00AD6F9D" w:rsidDel="00B94FCB" w:rsidRDefault="007E104F" w:rsidP="00CF0011">
      <w:pPr>
        <w:pStyle w:val="a4"/>
        <w:rPr>
          <w:del w:id="12583" w:author="Mohsen Jafarinejad" w:date="2019-04-28T11:16:00Z"/>
          <w:rtl/>
        </w:rPr>
      </w:pPr>
      <w:del w:id="12584" w:author="Mohsen Jafarinejad" w:date="2019-04-28T11:16:00Z">
        <w:r w:rsidDel="00B94FCB">
          <w:rPr>
            <w:rFonts w:hint="cs"/>
            <w:rtl/>
          </w:rPr>
          <w:delText xml:space="preserve">تغییرات غلظت مولی اکسیژن در </w:delText>
        </w:r>
      </w:del>
      <w:ins w:id="12585" w:author="Mohsen" w:date="2019-03-17T16:51:00Z">
        <w:del w:id="12586" w:author="Mohsen Jafarinejad" w:date="2019-04-28T11:16:00Z">
          <w:r w:rsidR="00CF0011" w:rsidDel="00B94FCB">
            <w:rPr>
              <w:rtl/>
            </w:rPr>
            <w:delText>قسمت‌ها</w:delText>
          </w:r>
          <w:r w:rsidR="00CF0011" w:rsidDel="00B94FCB">
            <w:rPr>
              <w:rFonts w:hint="cs"/>
              <w:rtl/>
            </w:rPr>
            <w:delText>ی</w:delText>
          </w:r>
        </w:del>
      </w:ins>
      <w:del w:id="12587" w:author="Mohsen Jafarinejad" w:date="2019-04-28T11:16:00Z">
        <w:r w:rsidDel="00B94FCB">
          <w:rPr>
            <w:rFonts w:hint="cs"/>
            <w:rtl/>
          </w:rPr>
          <w:delText>قسمت های مختلف پیل</w:delText>
        </w:r>
      </w:del>
    </w:p>
    <w:p w14:paraId="74107D3C" w14:textId="551639C7" w:rsidR="00AD6F9D" w:rsidDel="0039278A" w:rsidRDefault="00AD6F9D" w:rsidP="005E409E">
      <w:pPr>
        <w:pStyle w:val="payannameh"/>
        <w:tabs>
          <w:tab w:val="left" w:pos="0"/>
          <w:tab w:val="left" w:pos="7371"/>
        </w:tabs>
        <w:spacing w:line="240" w:lineRule="auto"/>
        <w:rPr>
          <w:del w:id="12588" w:author="Mohsen Jafarinejad" w:date="2019-05-12T10:39:00Z"/>
          <w:b/>
          <w:bCs/>
          <w:rtl/>
        </w:rPr>
      </w:pPr>
    </w:p>
    <w:p w14:paraId="667042C3" w14:textId="747EFC75" w:rsidR="005F510D" w:rsidDel="0039278A" w:rsidRDefault="005F510D" w:rsidP="005D20FF">
      <w:pPr>
        <w:pStyle w:val="a0"/>
        <w:bidi/>
        <w:rPr>
          <w:del w:id="12589" w:author="Mohsen Jafarinejad" w:date="2019-05-12T10:39:00Z"/>
          <w:rtl/>
        </w:rPr>
      </w:pPr>
      <w:bookmarkStart w:id="12590" w:name="_Toc3666307"/>
      <w:bookmarkStart w:id="12591" w:name="_Toc3666556"/>
      <w:bookmarkStart w:id="12592" w:name="_Toc8546214"/>
      <w:del w:id="12593" w:author="Mohsen Jafarinejad" w:date="2019-05-12T10:39:00Z">
        <w:r w:rsidRPr="00070C42" w:rsidDel="0039278A">
          <w:rPr>
            <w:rFonts w:hint="cs"/>
            <w:rtl/>
          </w:rPr>
          <w:delText xml:space="preserve">تغییرات غلظت </w:delText>
        </w:r>
        <w:r w:rsidDel="0039278A">
          <w:rPr>
            <w:rFonts w:hint="cs"/>
            <w:rtl/>
          </w:rPr>
          <w:delText>یون هیدروژن</w:delText>
        </w:r>
        <w:r w:rsidRPr="00070C42" w:rsidDel="0039278A">
          <w:rPr>
            <w:rFonts w:hint="cs"/>
            <w:rtl/>
          </w:rPr>
          <w:delText xml:space="preserve"> در طول پیل میکروبی</w:delText>
        </w:r>
        <w:bookmarkEnd w:id="12590"/>
        <w:bookmarkEnd w:id="12591"/>
        <w:bookmarkEnd w:id="12592"/>
        <w:r w:rsidRPr="00070C42" w:rsidDel="0039278A">
          <w:rPr>
            <w:rFonts w:hint="cs"/>
            <w:rtl/>
          </w:rPr>
          <w:delText xml:space="preserve"> </w:delText>
        </w:r>
      </w:del>
    </w:p>
    <w:p w14:paraId="54760392" w14:textId="4748A418" w:rsidR="002248DA" w:rsidDel="0039278A" w:rsidRDefault="005F510D">
      <w:pPr>
        <w:pStyle w:val="payannameh"/>
        <w:spacing w:line="240" w:lineRule="auto"/>
        <w:jc w:val="both"/>
        <w:rPr>
          <w:del w:id="12594" w:author="Mohsen Jafarinejad" w:date="2019-05-12T10:39:00Z"/>
          <w:rtl/>
        </w:rPr>
        <w:pPrChange w:id="12595" w:author="Mohsen Jafarinejad" w:date="2019-05-12T08:26:00Z">
          <w:pPr>
            <w:pStyle w:val="payannameh"/>
            <w:tabs>
              <w:tab w:val="left" w:pos="0"/>
              <w:tab w:val="left" w:pos="7371"/>
            </w:tabs>
            <w:spacing w:line="240" w:lineRule="auto"/>
          </w:pPr>
        </w:pPrChange>
      </w:pPr>
      <w:del w:id="12596" w:author="Mohsen Jafarinejad" w:date="2019-05-12T10:39:00Z">
        <w:r w:rsidRPr="002058D2" w:rsidDel="0039278A">
          <w:rPr>
            <w:rFonts w:hint="cs"/>
            <w:rtl/>
          </w:rPr>
          <w:delText xml:space="preserve">شکل </w:delText>
        </w:r>
        <w:r w:rsidR="002058D2" w:rsidDel="0039278A">
          <w:rPr>
            <w:rFonts w:hint="cs"/>
            <w:rtl/>
          </w:rPr>
          <w:delText>4-7</w:delText>
        </w:r>
        <w:r w:rsidRPr="00857914" w:rsidDel="0039278A">
          <w:rPr>
            <w:rFonts w:hint="cs"/>
            <w:rtl/>
          </w:rPr>
          <w:delText xml:space="preserve"> </w:delText>
        </w:r>
        <w:r w:rsidDel="0039278A">
          <w:rPr>
            <w:rFonts w:hint="cs"/>
            <w:rtl/>
          </w:rPr>
          <w:delText xml:space="preserve">تغییرات غلظت یون هیدروژن در طول پیل سوختی میکروبی </w:delText>
        </w:r>
        <w:r w:rsidR="002248DA" w:rsidDel="0039278A">
          <w:rPr>
            <w:rFonts w:hint="cs"/>
            <w:rtl/>
          </w:rPr>
          <w:delText xml:space="preserve">را نشان </w:delText>
        </w:r>
      </w:del>
      <w:ins w:id="12597" w:author="Mohsen" w:date="2019-03-17T16:51:00Z">
        <w:del w:id="12598" w:author="Mohsen Jafarinejad" w:date="2019-05-12T10:39:00Z">
          <w:r w:rsidR="00CF0011" w:rsidDel="0039278A">
            <w:rPr>
              <w:rtl/>
            </w:rPr>
            <w:delText>م</w:delText>
          </w:r>
          <w:r w:rsidR="00CF0011" w:rsidDel="0039278A">
            <w:rPr>
              <w:rFonts w:hint="cs"/>
              <w:rtl/>
            </w:rPr>
            <w:delText>ی‌</w:delText>
          </w:r>
          <w:r w:rsidR="00CF0011" w:rsidDel="0039278A">
            <w:rPr>
              <w:rFonts w:hint="eastAsia"/>
              <w:rtl/>
            </w:rPr>
            <w:delText>دهد</w:delText>
          </w:r>
        </w:del>
      </w:ins>
      <w:del w:id="12599" w:author="Mohsen Jafarinejad" w:date="2019-05-12T10:39:00Z">
        <w:r w:rsidR="002248DA" w:rsidDel="0039278A">
          <w:rPr>
            <w:rFonts w:hint="cs"/>
            <w:rtl/>
          </w:rPr>
          <w:delText>می دهد،</w:delText>
        </w:r>
      </w:del>
      <w:ins w:id="12600" w:author="Mohsen" w:date="2019-03-17T16:53:00Z">
        <w:del w:id="12601" w:author="Mohsen Jafarinejad" w:date="2019-05-12T10:39:00Z">
          <w:r w:rsidR="00CF0011" w:rsidDel="0039278A">
            <w:rPr>
              <w:rtl/>
            </w:rPr>
            <w:delText xml:space="preserve"> همان</w:delText>
          </w:r>
        </w:del>
      </w:ins>
      <w:del w:id="12602" w:author="Mohsen Jafarinejad" w:date="2019-05-12T10:39:00Z">
        <w:r w:rsidR="002248DA" w:rsidDel="0039278A">
          <w:rPr>
            <w:rFonts w:hint="cs"/>
            <w:rtl/>
          </w:rPr>
          <w:delText xml:space="preserve">همان طور که درشکل دیده </w:delText>
        </w:r>
      </w:del>
      <w:ins w:id="12603" w:author="Mohsen" w:date="2019-03-17T16:51:00Z">
        <w:del w:id="12604" w:author="Mohsen Jafarinejad" w:date="2019-05-12T10:39:00Z">
          <w:r w:rsidR="00CF0011" w:rsidDel="0039278A">
            <w:rPr>
              <w:rtl/>
            </w:rPr>
            <w:delText>م</w:delText>
          </w:r>
          <w:r w:rsidR="00CF0011" w:rsidDel="0039278A">
            <w:rPr>
              <w:rFonts w:hint="cs"/>
              <w:rtl/>
            </w:rPr>
            <w:delText>ی‌</w:delText>
          </w:r>
          <w:r w:rsidR="00CF0011" w:rsidDel="0039278A">
            <w:rPr>
              <w:rFonts w:hint="eastAsia"/>
              <w:rtl/>
            </w:rPr>
            <w:delText>شود</w:delText>
          </w:r>
        </w:del>
      </w:ins>
      <w:del w:id="12605" w:author="Mohsen Jafarinejad" w:date="2019-05-12T10:39:00Z">
        <w:r w:rsidR="002248DA" w:rsidDel="0039278A">
          <w:rPr>
            <w:rFonts w:hint="cs"/>
            <w:rtl/>
          </w:rPr>
          <w:delText xml:space="preserve">می شود تغییرات غلظت یون هیدروژن که عامل انتقال شارژ است در طوال </w:delText>
        </w:r>
      </w:del>
      <w:ins w:id="12606" w:author="Mohsen" w:date="2019-03-17T16:51:00Z">
        <w:del w:id="12607" w:author="Mohsen Jafarinejad" w:date="2019-05-12T10:39:00Z">
          <w:r w:rsidR="00CF0011" w:rsidDel="0039278A">
            <w:rPr>
              <w:rtl/>
            </w:rPr>
            <w:delText>الکترودها</w:delText>
          </w:r>
        </w:del>
      </w:ins>
      <w:del w:id="12608" w:author="Mohsen Jafarinejad" w:date="2019-05-12T10:39:00Z">
        <w:r w:rsidR="002248DA" w:rsidDel="0039278A">
          <w:rPr>
            <w:rFonts w:hint="cs"/>
            <w:rtl/>
          </w:rPr>
          <w:delText>الکترود ها بصورت خطی</w:delText>
        </w:r>
      </w:del>
      <w:ins w:id="12609" w:author="Mohsen" w:date="2019-03-17T16:53:00Z">
        <w:del w:id="12610" w:author="Mohsen Jafarinejad" w:date="2019-05-12T10:39:00Z">
          <w:r w:rsidR="00CF0011" w:rsidDel="0039278A">
            <w:rPr>
              <w:rtl/>
            </w:rPr>
            <w:delText xml:space="preserve"> </w:delText>
          </w:r>
        </w:del>
      </w:ins>
      <w:del w:id="12611" w:author="Mohsen Jafarinejad" w:date="2019-05-12T10:39:00Z">
        <w:r w:rsidR="002248DA" w:rsidDel="0039278A">
          <w:rPr>
            <w:rFonts w:hint="cs"/>
            <w:rtl/>
          </w:rPr>
          <w:delText xml:space="preserve">  تغییر کرده اما در طول منطقه غشاء با مقاومت زیاد روبرو شده و غلظت آن بشدت کاهش </w:delText>
        </w:r>
      </w:del>
      <w:ins w:id="12612" w:author="Mohsen" w:date="2019-03-17T16:51:00Z">
        <w:del w:id="12613" w:author="Mohsen Jafarinejad" w:date="2019-05-12T10:39:00Z">
          <w:r w:rsidR="00CF0011" w:rsidDel="0039278A">
            <w:rPr>
              <w:rtl/>
            </w:rPr>
            <w:delText>م</w:delText>
          </w:r>
          <w:r w:rsidR="00CF0011" w:rsidDel="0039278A">
            <w:rPr>
              <w:rFonts w:hint="cs"/>
              <w:rtl/>
            </w:rPr>
            <w:delText>ی‌ی</w:delText>
          </w:r>
          <w:r w:rsidR="00CF0011" w:rsidDel="0039278A">
            <w:rPr>
              <w:rFonts w:hint="eastAsia"/>
              <w:rtl/>
            </w:rPr>
            <w:delText>ابد</w:delText>
          </w:r>
        </w:del>
      </w:ins>
      <w:del w:id="12614" w:author="Mohsen Jafarinejad" w:date="2019-05-12T10:39:00Z">
        <w:r w:rsidR="002248DA" w:rsidDel="0039278A">
          <w:rPr>
            <w:rFonts w:hint="cs"/>
            <w:rtl/>
          </w:rPr>
          <w:delText>می یابد.</w:delText>
        </w:r>
      </w:del>
    </w:p>
    <w:p w14:paraId="623B3F40" w14:textId="50B3646E" w:rsidR="005D20FF" w:rsidDel="0039278A" w:rsidRDefault="005D20FF" w:rsidP="005E409E">
      <w:pPr>
        <w:pStyle w:val="payannameh"/>
        <w:tabs>
          <w:tab w:val="left" w:pos="0"/>
          <w:tab w:val="left" w:pos="7371"/>
        </w:tabs>
        <w:spacing w:line="240" w:lineRule="auto"/>
        <w:rPr>
          <w:del w:id="12615" w:author="Mohsen Jafarinejad" w:date="2019-05-12T10:39:00Z"/>
          <w:rtl/>
        </w:rPr>
      </w:pPr>
    </w:p>
    <w:p w14:paraId="30E044BA" w14:textId="0D20A156" w:rsidR="005F510D" w:rsidDel="0039278A" w:rsidRDefault="002248DA" w:rsidP="00211B4A">
      <w:pPr>
        <w:pStyle w:val="payannameh"/>
        <w:tabs>
          <w:tab w:val="left" w:pos="0"/>
          <w:tab w:val="left" w:pos="7371"/>
        </w:tabs>
        <w:spacing w:line="240" w:lineRule="auto"/>
        <w:jc w:val="center"/>
        <w:rPr>
          <w:del w:id="12616" w:author="Mohsen Jafarinejad" w:date="2019-05-12T10:39:00Z"/>
          <w:rtl/>
        </w:rPr>
      </w:pPr>
      <w:del w:id="12617" w:author="Mohsen Jafarinejad" w:date="2019-04-30T11:52:00Z">
        <w:r w:rsidDel="00E35A09">
          <w:rPr>
            <w:noProof/>
          </w:rPr>
          <w:drawing>
            <wp:inline distT="0" distB="0" distL="0" distR="0" wp14:anchorId="3DF372DB" wp14:editId="35897E88">
              <wp:extent cx="4022035" cy="3016526"/>
              <wp:effectExtent l="0" t="0" r="0" b="0"/>
              <wp:docPr id="14" name="Picture 14" descr="C:\Users\m.jafarinejad\Desktop\Negaresh\Run Result P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m.jafarinejad\Desktop\Negaresh\Run Result Pic\3.jp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4022035" cy="3016526"/>
                      </a:xfrm>
                      <a:prstGeom prst="rect">
                        <a:avLst/>
                      </a:prstGeom>
                      <a:noFill/>
                      <a:ln>
                        <a:noFill/>
                      </a:ln>
                    </pic:spPr>
                  </pic:pic>
                </a:graphicData>
              </a:graphic>
            </wp:inline>
          </w:drawing>
        </w:r>
      </w:del>
    </w:p>
    <w:p w14:paraId="527FA768" w14:textId="2F078334" w:rsidR="002C52DC" w:rsidDel="0039278A" w:rsidRDefault="007E104F" w:rsidP="00C60693">
      <w:pPr>
        <w:pStyle w:val="a4"/>
        <w:rPr>
          <w:del w:id="12618" w:author="Mohsen Jafarinejad" w:date="2019-05-12T10:38:00Z"/>
          <w:b/>
          <w:bCs/>
          <w:rtl/>
        </w:rPr>
      </w:pPr>
      <w:del w:id="12619" w:author="Mohsen Jafarinejad" w:date="2019-05-12T10:38:00Z">
        <w:r w:rsidDel="0039278A">
          <w:rPr>
            <w:rFonts w:hint="cs"/>
            <w:rtl/>
          </w:rPr>
          <w:delText>تغییرات غلظت هیدروژن در طول پیل</w:delText>
        </w:r>
      </w:del>
    </w:p>
    <w:p w14:paraId="2B460B81" w14:textId="77777777" w:rsidR="005D20FF" w:rsidRDefault="005D20FF" w:rsidP="005E409E">
      <w:pPr>
        <w:pStyle w:val="payannameh"/>
        <w:tabs>
          <w:tab w:val="left" w:pos="0"/>
          <w:tab w:val="left" w:pos="7371"/>
        </w:tabs>
        <w:spacing w:line="240" w:lineRule="auto"/>
        <w:rPr>
          <w:b/>
          <w:bCs/>
          <w:rtl/>
        </w:rPr>
      </w:pPr>
    </w:p>
    <w:p w14:paraId="1B75B9B6" w14:textId="6DB97B2B" w:rsidR="002248DA" w:rsidRPr="00824AB7" w:rsidRDefault="002248DA" w:rsidP="00C60693">
      <w:pPr>
        <w:pStyle w:val="a0"/>
        <w:bidi/>
        <w:rPr>
          <w:rtl/>
        </w:rPr>
      </w:pPr>
      <w:bookmarkStart w:id="12620" w:name="_Toc3666308"/>
      <w:bookmarkStart w:id="12621" w:name="_Toc3666557"/>
      <w:bookmarkStart w:id="12622" w:name="_Toc8546215"/>
      <w:bookmarkStart w:id="12623" w:name="_Toc8550880"/>
      <w:r w:rsidRPr="00824AB7">
        <w:rPr>
          <w:rFonts w:hint="cs"/>
          <w:rtl/>
        </w:rPr>
        <w:t>تغییرات</w:t>
      </w:r>
      <w:r w:rsidRPr="00824AB7">
        <w:rPr>
          <w:rtl/>
        </w:rPr>
        <w:t xml:space="preserve"> </w:t>
      </w:r>
      <w:r w:rsidRPr="00824AB7">
        <w:rPr>
          <w:rFonts w:hint="cs"/>
          <w:rtl/>
        </w:rPr>
        <w:t>غلظت</w:t>
      </w:r>
      <w:r w:rsidRPr="00824AB7">
        <w:rPr>
          <w:rtl/>
        </w:rPr>
        <w:t xml:space="preserve"> </w:t>
      </w:r>
      <w:r w:rsidRPr="00824AB7">
        <w:rPr>
          <w:rFonts w:hint="cs"/>
          <w:rtl/>
        </w:rPr>
        <w:t>محصول</w:t>
      </w:r>
      <w:ins w:id="12624" w:author="Mohsen Jafarinejad" w:date="2019-05-12T10:38:00Z">
        <w:r w:rsidR="0039278A">
          <w:rPr>
            <w:rFonts w:hint="cs"/>
            <w:rtl/>
          </w:rPr>
          <w:t>ات</w:t>
        </w:r>
      </w:ins>
      <w:r w:rsidRPr="00824AB7">
        <w:rPr>
          <w:rtl/>
        </w:rPr>
        <w:t xml:space="preserve"> </w:t>
      </w:r>
      <w:del w:id="12625" w:author="Mohsen Jafarinejad" w:date="2019-05-12T10:38:00Z">
        <w:r w:rsidRPr="00824AB7" w:rsidDel="0039278A">
          <w:rPr>
            <w:rFonts w:hint="cs"/>
            <w:rtl/>
          </w:rPr>
          <w:delText>تجزیه</w:delText>
        </w:r>
        <w:r w:rsidRPr="00824AB7" w:rsidDel="0039278A">
          <w:rPr>
            <w:rtl/>
          </w:rPr>
          <w:delText xml:space="preserve"> </w:delText>
        </w:r>
        <w:r w:rsidRPr="00824AB7" w:rsidDel="0039278A">
          <w:rPr>
            <w:rFonts w:hint="cs"/>
            <w:rtl/>
          </w:rPr>
          <w:delText>لاکتات</w:delText>
        </w:r>
        <w:r w:rsidRPr="00824AB7" w:rsidDel="0039278A">
          <w:rPr>
            <w:rtl/>
          </w:rPr>
          <w:delText xml:space="preserve"> </w:delText>
        </w:r>
      </w:del>
      <w:r w:rsidRPr="00824AB7">
        <w:rPr>
          <w:rFonts w:hint="cs"/>
          <w:rtl/>
        </w:rPr>
        <w:t>در</w:t>
      </w:r>
      <w:r w:rsidRPr="00824AB7">
        <w:rPr>
          <w:rtl/>
        </w:rPr>
        <w:t xml:space="preserve"> </w:t>
      </w:r>
      <w:r w:rsidRPr="00824AB7">
        <w:rPr>
          <w:rFonts w:hint="cs"/>
          <w:rtl/>
        </w:rPr>
        <w:t>طول</w:t>
      </w:r>
      <w:r w:rsidRPr="00824AB7">
        <w:rPr>
          <w:rtl/>
        </w:rPr>
        <w:t xml:space="preserve"> </w:t>
      </w:r>
      <w:r w:rsidRPr="00824AB7">
        <w:rPr>
          <w:rFonts w:hint="cs"/>
          <w:rtl/>
        </w:rPr>
        <w:t>پیل</w:t>
      </w:r>
      <w:r w:rsidRPr="00824AB7">
        <w:rPr>
          <w:rtl/>
        </w:rPr>
        <w:t xml:space="preserve"> </w:t>
      </w:r>
      <w:r w:rsidRPr="00824AB7">
        <w:rPr>
          <w:rFonts w:hint="cs"/>
          <w:rtl/>
        </w:rPr>
        <w:t>میکروبی</w:t>
      </w:r>
      <w:bookmarkEnd w:id="12620"/>
      <w:bookmarkEnd w:id="12621"/>
      <w:bookmarkEnd w:id="12622"/>
      <w:bookmarkEnd w:id="12623"/>
      <w:del w:id="12626" w:author="Mohsen" w:date="2019-03-17T16:53:00Z">
        <w:r w:rsidRPr="00824AB7" w:rsidDel="00CF0011">
          <w:rPr>
            <w:rtl/>
          </w:rPr>
          <w:delText xml:space="preserve"> </w:delText>
        </w:r>
      </w:del>
    </w:p>
    <w:p w14:paraId="7CC9DACF" w14:textId="01044BA8" w:rsidR="002248DA" w:rsidRDefault="005D20FF" w:rsidP="00DE55C0">
      <w:pPr>
        <w:pStyle w:val="payannameh"/>
        <w:tabs>
          <w:tab w:val="left" w:pos="0"/>
          <w:tab w:val="left" w:pos="567"/>
          <w:tab w:val="left" w:pos="7371"/>
        </w:tabs>
        <w:spacing w:line="240" w:lineRule="auto"/>
        <w:jc w:val="both"/>
        <w:rPr>
          <w:ins w:id="12627" w:author="Mohsen Jafarinejad" w:date="2019-05-08T09:44:00Z"/>
          <w:rtl/>
        </w:rPr>
      </w:pPr>
      <w:r>
        <w:rPr>
          <w:rtl/>
        </w:rPr>
        <w:tab/>
      </w:r>
      <w:r w:rsidR="002248DA">
        <w:rPr>
          <w:rFonts w:hint="cs"/>
          <w:rtl/>
        </w:rPr>
        <w:t xml:space="preserve">محصولات حاصل از تجزیه لاکتات در پیل بصورت یک گونه منفرد در این مدل تعریف </w:t>
      </w:r>
      <w:ins w:id="12628" w:author="Mohsen" w:date="2019-03-17T16:51:00Z">
        <w:r w:rsidR="00CF0011">
          <w:rPr>
            <w:rtl/>
          </w:rPr>
          <w:t>شده‌اند</w:t>
        </w:r>
      </w:ins>
      <w:del w:id="12629" w:author="Mohsen" w:date="2019-03-17T16:51:00Z">
        <w:r w:rsidR="002248DA" w:rsidDel="00CF0011">
          <w:rPr>
            <w:rFonts w:hint="cs"/>
            <w:rtl/>
          </w:rPr>
          <w:delText>شده اند</w:delText>
        </w:r>
      </w:del>
      <w:r w:rsidR="002248DA">
        <w:rPr>
          <w:rFonts w:hint="cs"/>
          <w:rtl/>
        </w:rPr>
        <w:t xml:space="preserve"> بطوریکه در طول الکترود آند تولید شده و از طر</w:t>
      </w:r>
      <w:ins w:id="12630" w:author="Mohsen Jafarinejad" w:date="2019-05-08T09:45:00Z">
        <w:r w:rsidR="00824AB7">
          <w:rPr>
            <w:rFonts w:hint="cs"/>
            <w:rtl/>
          </w:rPr>
          <w:t>ی</w:t>
        </w:r>
      </w:ins>
      <w:r w:rsidR="002248DA">
        <w:rPr>
          <w:rFonts w:hint="cs"/>
          <w:rtl/>
        </w:rPr>
        <w:t xml:space="preserve">ق فرایند انتشار در سایر نقاط گسترش </w:t>
      </w:r>
      <w:ins w:id="12631" w:author="Mohsen" w:date="2019-03-17T16:51:00Z">
        <w:r w:rsidR="00CF0011">
          <w:rPr>
            <w:rtl/>
          </w:rPr>
          <w:t>م</w:t>
        </w:r>
        <w:r w:rsidR="00CF0011">
          <w:rPr>
            <w:rFonts w:hint="cs"/>
            <w:rtl/>
          </w:rPr>
          <w:t>ی‌ی</w:t>
        </w:r>
        <w:r w:rsidR="00CF0011">
          <w:rPr>
            <w:rFonts w:hint="eastAsia"/>
            <w:rtl/>
          </w:rPr>
          <w:t>ابد</w:t>
        </w:r>
      </w:ins>
      <w:del w:id="12632" w:author="Mohsen" w:date="2019-03-17T16:51:00Z">
        <w:r w:rsidR="002248DA" w:rsidDel="00CF0011">
          <w:rPr>
            <w:rFonts w:hint="cs"/>
            <w:rtl/>
          </w:rPr>
          <w:delText>می یابد</w:delText>
        </w:r>
      </w:del>
      <w:r w:rsidR="002248DA">
        <w:rPr>
          <w:rFonts w:hint="cs"/>
          <w:rtl/>
        </w:rPr>
        <w:t xml:space="preserve"> لذا غلظت محصولات تجزیه لاکتات در ناحیه الکترود </w:t>
      </w:r>
      <w:del w:id="12633" w:author="Mohsen Jafarinejad" w:date="2019-05-07T15:06:00Z">
        <w:r w:rsidR="002248DA" w:rsidDel="00A6588D">
          <w:rPr>
            <w:rFonts w:hint="cs"/>
            <w:rtl/>
          </w:rPr>
          <w:delText>کات</w:delText>
        </w:r>
      </w:del>
      <w:ins w:id="12634" w:author="Mohsen Jafarinejad" w:date="2019-05-07T15:06:00Z">
        <w:r w:rsidR="00A6588D">
          <w:rPr>
            <w:rFonts w:hint="cs"/>
            <w:rtl/>
          </w:rPr>
          <w:t>آن</w:t>
        </w:r>
      </w:ins>
      <w:r w:rsidR="002248DA">
        <w:rPr>
          <w:rFonts w:hint="cs"/>
          <w:rtl/>
        </w:rPr>
        <w:t xml:space="preserve">د که دارای ضریب نفوذ کوچک و در نتیجه نرخ انتشار </w:t>
      </w:r>
      <w:ins w:id="12635" w:author="Mohsen" w:date="2019-03-17T16:51:00Z">
        <w:r w:rsidR="00CF0011">
          <w:rPr>
            <w:rtl/>
          </w:rPr>
          <w:t>پا</w:t>
        </w:r>
        <w:r w:rsidR="00CF0011">
          <w:rPr>
            <w:rFonts w:hint="cs"/>
            <w:rtl/>
          </w:rPr>
          <w:t>یی</w:t>
        </w:r>
        <w:r w:rsidR="00CF0011">
          <w:rPr>
            <w:rFonts w:hint="eastAsia"/>
            <w:rtl/>
          </w:rPr>
          <w:t>ن‌تر</w:t>
        </w:r>
      </w:ins>
      <w:del w:id="12636" w:author="Mohsen" w:date="2019-03-17T16:51:00Z">
        <w:r w:rsidR="002248DA" w:rsidDel="00CF0011">
          <w:rPr>
            <w:rFonts w:hint="cs"/>
            <w:rtl/>
          </w:rPr>
          <w:delText>پایین تر</w:delText>
        </w:r>
      </w:del>
      <w:r w:rsidR="002248DA">
        <w:rPr>
          <w:rFonts w:hint="cs"/>
          <w:rtl/>
        </w:rPr>
        <w:t xml:space="preserve"> است</w:t>
      </w:r>
      <w:del w:id="12637" w:author="Mohsen" w:date="2019-03-17T16:53:00Z">
        <w:r w:rsidR="002248DA" w:rsidDel="00CF0011">
          <w:rPr>
            <w:rFonts w:hint="cs"/>
            <w:rtl/>
          </w:rPr>
          <w:delText xml:space="preserve"> </w:delText>
        </w:r>
      </w:del>
      <w:r w:rsidR="002248DA">
        <w:rPr>
          <w:rFonts w:hint="cs"/>
          <w:rtl/>
        </w:rPr>
        <w:t>، بالاتربوده و در محفظه آند</w:t>
      </w:r>
      <w:ins w:id="12638" w:author="Mohsen Jafarinejad" w:date="2019-05-12T08:28:00Z">
        <w:r w:rsidR="008C196C">
          <w:rPr>
            <w:rFonts w:hint="cs"/>
            <w:rtl/>
          </w:rPr>
          <w:t xml:space="preserve"> </w:t>
        </w:r>
      </w:ins>
      <w:ins w:id="12639" w:author="Mohsen Jafarinejad" w:date="2019-05-07T15:06:00Z">
        <w:r w:rsidR="00A6588D">
          <w:rPr>
            <w:rFonts w:hint="cs"/>
            <w:rtl/>
          </w:rPr>
          <w:t>به علت وجود انتشار مغشوش و</w:t>
        </w:r>
      </w:ins>
      <w:del w:id="12640" w:author="Mohsen Jafarinejad" w:date="2019-05-07T15:06:00Z">
        <w:r w:rsidR="002248DA" w:rsidDel="00A6588D">
          <w:rPr>
            <w:rFonts w:hint="cs"/>
            <w:rtl/>
          </w:rPr>
          <w:delText xml:space="preserve"> به</w:delText>
        </w:r>
      </w:del>
      <w:r w:rsidR="002248DA">
        <w:rPr>
          <w:rFonts w:hint="cs"/>
          <w:rtl/>
        </w:rPr>
        <w:t xml:space="preserve"> سرعت</w:t>
      </w:r>
      <w:ins w:id="12641" w:author="Mohsen Jafarinejad" w:date="2019-05-08T09:45:00Z">
        <w:r w:rsidR="00824AB7">
          <w:rPr>
            <w:rFonts w:hint="cs"/>
            <w:rtl/>
          </w:rPr>
          <w:t xml:space="preserve"> بالای </w:t>
        </w:r>
      </w:ins>
      <w:ins w:id="12642" w:author="Mohsen Jafarinejad" w:date="2019-05-07T15:06:00Z">
        <w:r w:rsidR="00A6588D">
          <w:rPr>
            <w:rFonts w:hint="cs"/>
            <w:rtl/>
          </w:rPr>
          <w:t xml:space="preserve"> انتشار</w:t>
        </w:r>
      </w:ins>
      <w:ins w:id="12643" w:author="Mohsen Jafarinejad" w:date="2019-05-08T09:45:00Z">
        <w:r w:rsidR="00824AB7">
          <w:rPr>
            <w:rFonts w:hint="cs"/>
            <w:rtl/>
          </w:rPr>
          <w:t>شدیدا</w:t>
        </w:r>
      </w:ins>
      <w:r w:rsidR="002248DA">
        <w:rPr>
          <w:rFonts w:hint="cs"/>
          <w:rtl/>
        </w:rPr>
        <w:t xml:space="preserve"> کاهش </w:t>
      </w:r>
      <w:ins w:id="12644" w:author="Mohsen" w:date="2019-03-17T16:51:00Z">
        <w:r w:rsidR="00CF0011">
          <w:rPr>
            <w:rtl/>
          </w:rPr>
          <w:t>م</w:t>
        </w:r>
        <w:r w:rsidR="00CF0011">
          <w:rPr>
            <w:rFonts w:hint="cs"/>
            <w:rtl/>
          </w:rPr>
          <w:t>ی‌ی</w:t>
        </w:r>
        <w:r w:rsidR="00CF0011">
          <w:rPr>
            <w:rFonts w:hint="eastAsia"/>
            <w:rtl/>
          </w:rPr>
          <w:t>ابد</w:t>
        </w:r>
      </w:ins>
      <w:del w:id="12645" w:author="Mohsen" w:date="2019-03-17T16:51:00Z">
        <w:r w:rsidR="002248DA" w:rsidDel="00CF0011">
          <w:rPr>
            <w:rFonts w:hint="cs"/>
            <w:rtl/>
          </w:rPr>
          <w:delText>می یابد</w:delText>
        </w:r>
      </w:del>
      <w:r w:rsidR="002248DA">
        <w:rPr>
          <w:rFonts w:hint="cs"/>
          <w:rtl/>
        </w:rPr>
        <w:t>.</w:t>
      </w:r>
      <w:ins w:id="12646" w:author="Mohsen Jafarinejad" w:date="2019-05-12T10:41:00Z">
        <w:r w:rsidR="0039278A">
          <w:rPr>
            <w:rFonts w:hint="cs"/>
            <w:rtl/>
          </w:rPr>
          <w:t>در شکل 4-6 تغییرات غلظت محصولات تجزیه لاکتات را مشاهده می نمایید.</w:t>
        </w:r>
      </w:ins>
    </w:p>
    <w:p w14:paraId="2EB5CE9F" w14:textId="77777777" w:rsidR="00824AB7" w:rsidRPr="002248DA" w:rsidRDefault="00824AB7" w:rsidP="00DE55C0">
      <w:pPr>
        <w:pStyle w:val="payannameh"/>
        <w:tabs>
          <w:tab w:val="left" w:pos="0"/>
          <w:tab w:val="left" w:pos="567"/>
          <w:tab w:val="left" w:pos="7371"/>
        </w:tabs>
        <w:spacing w:line="240" w:lineRule="auto"/>
        <w:jc w:val="both"/>
        <w:rPr>
          <w:rtl/>
        </w:rPr>
      </w:pPr>
    </w:p>
    <w:p w14:paraId="44A124DE" w14:textId="28BB0949" w:rsidR="002248DA" w:rsidRDefault="00E35A09">
      <w:pPr>
        <w:pStyle w:val="payannameh"/>
        <w:tabs>
          <w:tab w:val="left" w:pos="0"/>
          <w:tab w:val="left" w:pos="7371"/>
        </w:tabs>
        <w:spacing w:line="240" w:lineRule="auto"/>
        <w:rPr>
          <w:b/>
          <w:bCs/>
          <w:rtl/>
        </w:rPr>
        <w:pPrChange w:id="12647" w:author="Mohsen Jafarinejad" w:date="2019-04-30T11:58:00Z">
          <w:pPr>
            <w:pStyle w:val="payannameh"/>
            <w:tabs>
              <w:tab w:val="left" w:pos="0"/>
              <w:tab w:val="left" w:pos="7371"/>
            </w:tabs>
            <w:spacing w:line="240" w:lineRule="auto"/>
            <w:jc w:val="center"/>
          </w:pPr>
        </w:pPrChange>
      </w:pPr>
      <w:ins w:id="12648" w:author="Mohsen Jafarinejad" w:date="2019-04-30T11:55:00Z">
        <w:r>
          <w:rPr>
            <w:noProof/>
            <w:lang w:bidi="ar-SA"/>
          </w:rPr>
          <w:lastRenderedPageBreak/>
          <w:drawing>
            <wp:inline distT="0" distB="0" distL="0" distR="0" wp14:anchorId="5F6F2778" wp14:editId="083E4797">
              <wp:extent cx="5249007" cy="3261946"/>
              <wp:effectExtent l="0" t="0" r="27940" b="15240"/>
              <wp:docPr id="4183" name="Chart 4183" descr="نمودار جریان بر حسب غلظت سابستر" title="نمودار جریان بر حسب غلظت سابستر"/>
              <wp:cNvGraphicFramePr/>
              <a:graphic xmlns:a="http://schemas.openxmlformats.org/drawingml/2006/main">
                <a:graphicData uri="http://schemas.openxmlformats.org/drawingml/2006/chart">
                  <c:chart xmlns:c="http://schemas.openxmlformats.org/drawingml/2006/chart" xmlns:r="http://schemas.openxmlformats.org/officeDocument/2006/relationships" r:id="rId366"/>
                </a:graphicData>
              </a:graphic>
            </wp:inline>
          </w:drawing>
        </w:r>
      </w:ins>
      <w:del w:id="12649" w:author="Mohsen Jafarinejad" w:date="2019-04-30T11:53:00Z">
        <w:r w:rsidR="002248DA" w:rsidDel="00E35A09">
          <w:rPr>
            <w:b/>
            <w:bCs/>
            <w:noProof/>
            <w:lang w:bidi="ar-SA"/>
            <w:rPrChange w:id="12650">
              <w:rPr>
                <w:noProof/>
                <w:lang w:bidi="ar-SA"/>
              </w:rPr>
            </w:rPrChange>
          </w:rPr>
          <w:drawing>
            <wp:inline distT="0" distB="0" distL="0" distR="0" wp14:anchorId="102207FD" wp14:editId="7759EF6B">
              <wp:extent cx="4108174" cy="3081131"/>
              <wp:effectExtent l="0" t="0" r="6985" b="5080"/>
              <wp:docPr id="30" name="Picture 30" descr="C:\Users\m.jafarinejad\Desktop\Negaresh\Run Result Pic\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m.jafarinejad\Desktop\Negaresh\Run Result Pic\4.jpg"/>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108174" cy="3081131"/>
                      </a:xfrm>
                      <a:prstGeom prst="rect">
                        <a:avLst/>
                      </a:prstGeom>
                      <a:noFill/>
                      <a:ln>
                        <a:noFill/>
                      </a:ln>
                    </pic:spPr>
                  </pic:pic>
                </a:graphicData>
              </a:graphic>
            </wp:inline>
          </w:drawing>
        </w:r>
      </w:del>
    </w:p>
    <w:p w14:paraId="5C3D211E" w14:textId="3E3280AC" w:rsidR="00E14316" w:rsidRDefault="007E104F" w:rsidP="00CF0011">
      <w:pPr>
        <w:pStyle w:val="a4"/>
        <w:rPr>
          <w:rtl/>
        </w:rPr>
      </w:pPr>
      <w:bookmarkStart w:id="12651" w:name="_Toc8551051"/>
      <w:r>
        <w:rPr>
          <w:rFonts w:hint="cs"/>
          <w:rtl/>
        </w:rPr>
        <w:t>تغییرات غلظت محصول محفظه آند در طول پیل</w:t>
      </w:r>
      <w:bookmarkEnd w:id="12651"/>
    </w:p>
    <w:p w14:paraId="5D646747" w14:textId="77777777" w:rsidR="00A21340" w:rsidRDefault="00A21340" w:rsidP="005E409E">
      <w:pPr>
        <w:pStyle w:val="payannameh"/>
        <w:tabs>
          <w:tab w:val="left" w:pos="0"/>
          <w:tab w:val="left" w:pos="7371"/>
        </w:tabs>
        <w:spacing w:line="240" w:lineRule="auto"/>
        <w:rPr>
          <w:ins w:id="12652" w:author="Mohsen Jafarinejad" w:date="2019-04-28T11:17:00Z"/>
          <w:b/>
          <w:bCs/>
        </w:rPr>
      </w:pPr>
    </w:p>
    <w:p w14:paraId="7FC3B1F9" w14:textId="77777777" w:rsidR="0006424B" w:rsidRDefault="0006424B" w:rsidP="005E409E">
      <w:pPr>
        <w:pStyle w:val="payannameh"/>
        <w:tabs>
          <w:tab w:val="left" w:pos="0"/>
          <w:tab w:val="left" w:pos="7371"/>
        </w:tabs>
        <w:spacing w:line="240" w:lineRule="auto"/>
        <w:rPr>
          <w:b/>
          <w:bCs/>
          <w:rtl/>
        </w:rPr>
      </w:pPr>
    </w:p>
    <w:p w14:paraId="34E3D7A5" w14:textId="75DF2C59" w:rsidR="005F510D" w:rsidDel="0039278A" w:rsidRDefault="002248DA" w:rsidP="00CF1763">
      <w:pPr>
        <w:pStyle w:val="a0"/>
        <w:bidi/>
        <w:rPr>
          <w:del w:id="12653" w:author="Mohsen Jafarinejad" w:date="2019-05-12T10:39:00Z"/>
          <w:rtl/>
        </w:rPr>
      </w:pPr>
      <w:bookmarkStart w:id="12654" w:name="_Toc3666309"/>
      <w:bookmarkStart w:id="12655" w:name="_Toc3666558"/>
      <w:bookmarkStart w:id="12656" w:name="_Toc8546216"/>
      <w:del w:id="12657" w:author="Mohsen Jafarinejad" w:date="2019-05-12T10:39:00Z">
        <w:r w:rsidRPr="00070C42" w:rsidDel="0039278A">
          <w:rPr>
            <w:rFonts w:hint="cs"/>
            <w:rtl/>
          </w:rPr>
          <w:delText xml:space="preserve">تغییرات غلظت </w:delText>
        </w:r>
        <w:r w:rsidDel="0039278A">
          <w:rPr>
            <w:rFonts w:hint="cs"/>
            <w:rtl/>
          </w:rPr>
          <w:delText>محصول الکترود کاتد</w:delText>
        </w:r>
        <w:r w:rsidRPr="00070C42" w:rsidDel="0039278A">
          <w:rPr>
            <w:rFonts w:hint="cs"/>
            <w:rtl/>
          </w:rPr>
          <w:delText xml:space="preserve"> در طول پیل میکروبی</w:delText>
        </w:r>
        <w:bookmarkEnd w:id="12654"/>
        <w:bookmarkEnd w:id="12655"/>
        <w:bookmarkEnd w:id="12656"/>
      </w:del>
    </w:p>
    <w:p w14:paraId="13D22C75" w14:textId="0D9648BF" w:rsidR="002248DA" w:rsidRDefault="005400D2">
      <w:pPr>
        <w:pStyle w:val="payannameh"/>
        <w:spacing w:line="240" w:lineRule="auto"/>
        <w:jc w:val="both"/>
        <w:rPr>
          <w:ins w:id="12658" w:author="Mohsen Jafarinejad" w:date="2019-05-08T09:46:00Z"/>
          <w:rtl/>
        </w:rPr>
        <w:pPrChange w:id="12659" w:author="Mohsen Jafarinejad" w:date="2019-05-12T10:40:00Z">
          <w:pPr>
            <w:pStyle w:val="payannameh"/>
            <w:tabs>
              <w:tab w:val="left" w:pos="0"/>
              <w:tab w:val="left" w:pos="7371"/>
            </w:tabs>
            <w:spacing w:line="240" w:lineRule="auto"/>
            <w:jc w:val="both"/>
          </w:pPr>
        </w:pPrChange>
      </w:pPr>
      <w:ins w:id="12660" w:author="Mohsen Jafarinejad" w:date="2019-05-11T08:19:00Z">
        <w:r>
          <w:rPr>
            <w:rFonts w:hint="cs"/>
            <w:rtl/>
          </w:rPr>
          <w:tab/>
        </w:r>
      </w:ins>
      <w:r w:rsidR="002248DA" w:rsidRPr="002248DA">
        <w:rPr>
          <w:rFonts w:hint="cs"/>
          <w:rtl/>
        </w:rPr>
        <w:t>با توج</w:t>
      </w:r>
      <w:r w:rsidR="002248DA">
        <w:rPr>
          <w:rFonts w:hint="cs"/>
          <w:rtl/>
        </w:rPr>
        <w:t>ه به اینکه محصول ناشی از واکنش الکترود کاتد در حقیقت همان آب است رفتار آن با مایع محلول متفاوت نخواهد بود اما به جهت اینکه بتوان انتشار آن در طول پیل را مورد ارزیابی قرار داد محصول واکنش کاتد بصورت یک گونه متفاوت از محلول تعریف شده است</w:t>
      </w:r>
      <w:del w:id="12661" w:author="Mohsen" w:date="2019-03-17T16:53:00Z">
        <w:r w:rsidR="002248DA" w:rsidDel="00CF0011">
          <w:rPr>
            <w:rFonts w:hint="cs"/>
            <w:rtl/>
          </w:rPr>
          <w:delText xml:space="preserve"> </w:delText>
        </w:r>
      </w:del>
      <w:r w:rsidR="002248DA">
        <w:rPr>
          <w:rFonts w:hint="cs"/>
          <w:rtl/>
        </w:rPr>
        <w:t>.</w:t>
      </w:r>
      <w:ins w:id="12662" w:author="Mohsen" w:date="2019-03-17T16:53:00Z">
        <w:r w:rsidR="00CF0011">
          <w:rPr>
            <w:rtl/>
          </w:rPr>
          <w:t xml:space="preserve"> که</w:t>
        </w:r>
      </w:ins>
      <w:del w:id="12663" w:author="Mohsen" w:date="2019-03-17T16:53:00Z">
        <w:r w:rsidR="00A0417C" w:rsidDel="00CF0011">
          <w:rPr>
            <w:rFonts w:hint="cs"/>
            <w:rtl/>
          </w:rPr>
          <w:delText>که</w:delText>
        </w:r>
      </w:del>
      <w:r w:rsidR="00A0417C">
        <w:rPr>
          <w:rFonts w:hint="cs"/>
          <w:rtl/>
        </w:rPr>
        <w:t xml:space="preserve"> </w:t>
      </w:r>
      <w:del w:id="12664" w:author="Mohsen Jafarinejad" w:date="2019-05-12T10:40:00Z">
        <w:r w:rsidR="00A0417C" w:rsidDel="0039278A">
          <w:rPr>
            <w:rFonts w:hint="cs"/>
            <w:rtl/>
          </w:rPr>
          <w:delText xml:space="preserve">شکل </w:delText>
        </w:r>
      </w:del>
      <w:ins w:id="12665" w:author="Mohsen Jafarinejad" w:date="2019-05-12T10:40:00Z">
        <w:r w:rsidR="0039278A">
          <w:rPr>
            <w:rFonts w:hint="cs"/>
            <w:rtl/>
          </w:rPr>
          <w:t xml:space="preserve">تغییرات غلظت </w:t>
        </w:r>
      </w:ins>
      <w:del w:id="12666" w:author="Mohsen Jafarinejad" w:date="2019-05-12T10:40:00Z">
        <w:r w:rsidR="00A0417C" w:rsidDel="0039278A">
          <w:rPr>
            <w:rFonts w:hint="cs"/>
            <w:rtl/>
          </w:rPr>
          <w:delText xml:space="preserve">انتشار </w:delText>
        </w:r>
      </w:del>
      <w:r w:rsidR="00A0417C">
        <w:rPr>
          <w:rFonts w:hint="cs"/>
          <w:rtl/>
        </w:rPr>
        <w:t xml:space="preserve">آن در طول پیل در </w:t>
      </w:r>
      <w:del w:id="12667" w:author="Mohsen Jafarinejad" w:date="2019-05-12T10:40:00Z">
        <w:r w:rsidR="00A0417C" w:rsidDel="0039278A">
          <w:rPr>
            <w:rFonts w:hint="cs"/>
            <w:rtl/>
          </w:rPr>
          <w:delText xml:space="preserve">زیر </w:delText>
        </w:r>
      </w:del>
      <w:ins w:id="12668" w:author="Mohsen Jafarinejad" w:date="2019-05-12T10:40:00Z">
        <w:r w:rsidR="0039278A">
          <w:rPr>
            <w:rFonts w:hint="cs"/>
            <w:rtl/>
          </w:rPr>
          <w:t xml:space="preserve">شکل 4-7 </w:t>
        </w:r>
      </w:ins>
      <w:r w:rsidR="00A0417C">
        <w:rPr>
          <w:rFonts w:hint="cs"/>
          <w:rtl/>
        </w:rPr>
        <w:t>قابل مشاهده است.</w:t>
      </w:r>
      <w:ins w:id="12669" w:author="Mohsen" w:date="2019-03-17T16:53:00Z">
        <w:r w:rsidR="00CF0011">
          <w:rPr>
            <w:rtl/>
          </w:rPr>
          <w:t xml:space="preserve"> با</w:t>
        </w:r>
        <w:r w:rsidR="00CF0011">
          <w:rPr>
            <w:rFonts w:hint="cs"/>
            <w:rtl/>
          </w:rPr>
          <w:t>ی</w:t>
        </w:r>
        <w:r w:rsidR="00CF0011">
          <w:rPr>
            <w:rFonts w:hint="eastAsia"/>
            <w:rtl/>
          </w:rPr>
          <w:t>د</w:t>
        </w:r>
      </w:ins>
      <w:del w:id="12670" w:author="Mohsen" w:date="2019-03-17T16:53:00Z">
        <w:r w:rsidR="00E14316" w:rsidDel="00CF0011">
          <w:rPr>
            <w:rFonts w:hint="cs"/>
            <w:rtl/>
          </w:rPr>
          <w:delText>باید</w:delText>
        </w:r>
      </w:del>
      <w:r w:rsidR="00E14316">
        <w:rPr>
          <w:rFonts w:hint="cs"/>
          <w:rtl/>
        </w:rPr>
        <w:t xml:space="preserve"> توجه داشت که در واقعیت آب تولیدی توانایی عبو</w:t>
      </w:r>
      <w:r w:rsidR="002C52DC">
        <w:rPr>
          <w:rFonts w:hint="cs"/>
          <w:rtl/>
        </w:rPr>
        <w:t>ر از غشاء نفیونی را خواهد داشت.</w:t>
      </w:r>
    </w:p>
    <w:p w14:paraId="215B2332" w14:textId="77777777" w:rsidR="00824AB7" w:rsidRPr="002248DA" w:rsidRDefault="00824AB7" w:rsidP="005E409E">
      <w:pPr>
        <w:pStyle w:val="payannameh"/>
        <w:tabs>
          <w:tab w:val="left" w:pos="0"/>
          <w:tab w:val="left" w:pos="7371"/>
        </w:tabs>
        <w:spacing w:line="240" w:lineRule="auto"/>
        <w:jc w:val="both"/>
        <w:rPr>
          <w:rtl/>
        </w:rPr>
      </w:pPr>
    </w:p>
    <w:p w14:paraId="43589917" w14:textId="4C37EB28" w:rsidR="00651A99" w:rsidRDefault="00A0417C" w:rsidP="005E409E">
      <w:pPr>
        <w:pStyle w:val="payannameh"/>
        <w:tabs>
          <w:tab w:val="left" w:pos="0"/>
          <w:tab w:val="left" w:pos="7371"/>
        </w:tabs>
        <w:spacing w:line="240" w:lineRule="auto"/>
        <w:jc w:val="center"/>
        <w:rPr>
          <w:rtl/>
        </w:rPr>
      </w:pPr>
      <w:del w:id="12671" w:author="Mohsen Jafarinejad" w:date="2019-04-30T12:00:00Z">
        <w:r w:rsidDel="00E35A09">
          <w:rPr>
            <w:noProof/>
            <w:lang w:bidi="ar-SA"/>
          </w:rPr>
          <w:lastRenderedPageBreak/>
          <w:drawing>
            <wp:inline distT="0" distB="0" distL="0" distR="0" wp14:anchorId="30B3CD79" wp14:editId="44BA64BB">
              <wp:extent cx="3796748" cy="2847561"/>
              <wp:effectExtent l="0" t="0" r="0" b="0"/>
              <wp:docPr id="34" name="Picture 34" descr="C:\Users\m.jafarinejad\Desktop\Negaresh\Run Result Pic\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m.jafarinejad\Desktop\Negaresh\Run Result Pic\5.jp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3796748" cy="2847561"/>
                      </a:xfrm>
                      <a:prstGeom prst="rect">
                        <a:avLst/>
                      </a:prstGeom>
                      <a:noFill/>
                      <a:ln>
                        <a:noFill/>
                      </a:ln>
                    </pic:spPr>
                  </pic:pic>
                </a:graphicData>
              </a:graphic>
            </wp:inline>
          </w:drawing>
        </w:r>
      </w:del>
      <w:ins w:id="12672" w:author="Mohsen Jafarinejad" w:date="2019-04-30T12:00:00Z">
        <w:r w:rsidR="00E35A09">
          <w:rPr>
            <w:noProof/>
            <w:lang w:bidi="ar-SA"/>
          </w:rPr>
          <w:drawing>
            <wp:inline distT="0" distB="0" distL="0" distR="0" wp14:anchorId="18454C0E" wp14:editId="584D1357">
              <wp:extent cx="5609492" cy="3147646"/>
              <wp:effectExtent l="133350" t="133350" r="125095" b="129540"/>
              <wp:docPr id="4184" name="Chart 4184" descr="نمودار جریان بر حسب غلظت سابستر" title="نمودار جریان بر حسب غلظت سابستر"/>
              <wp:cNvGraphicFramePr/>
              <a:graphic xmlns:a="http://schemas.openxmlformats.org/drawingml/2006/main">
                <a:graphicData uri="http://schemas.openxmlformats.org/drawingml/2006/chart">
                  <c:chart xmlns:c="http://schemas.openxmlformats.org/drawingml/2006/chart" xmlns:r="http://schemas.openxmlformats.org/officeDocument/2006/relationships" r:id="rId369"/>
                </a:graphicData>
              </a:graphic>
            </wp:inline>
          </w:drawing>
        </w:r>
      </w:ins>
    </w:p>
    <w:p w14:paraId="6FDAE8DB" w14:textId="327F1456" w:rsidR="00A21340" w:rsidRDefault="00646649" w:rsidP="00CF0011">
      <w:pPr>
        <w:pStyle w:val="a4"/>
        <w:rPr>
          <w:rtl/>
        </w:rPr>
      </w:pPr>
      <w:bookmarkStart w:id="12673" w:name="_Toc8551052"/>
      <w:r>
        <w:rPr>
          <w:rFonts w:hint="cs"/>
          <w:rtl/>
        </w:rPr>
        <w:t>تغییرات غلظت محصول محفظه کاتد در طول پیل</w:t>
      </w:r>
      <w:bookmarkEnd w:id="12673"/>
    </w:p>
    <w:p w14:paraId="3C240023" w14:textId="77777777" w:rsidR="00A21340" w:rsidRDefault="00A21340" w:rsidP="005E409E">
      <w:pPr>
        <w:pStyle w:val="payannameh"/>
        <w:tabs>
          <w:tab w:val="left" w:pos="0"/>
          <w:tab w:val="left" w:pos="7371"/>
        </w:tabs>
        <w:spacing w:line="240" w:lineRule="auto"/>
        <w:jc w:val="center"/>
        <w:rPr>
          <w:ins w:id="12674" w:author="Mohsen Jafarinejad" w:date="2019-04-30T12:03:00Z"/>
          <w:rtl/>
        </w:rPr>
      </w:pPr>
    </w:p>
    <w:p w14:paraId="18D37670" w14:textId="77777777" w:rsidR="00B04215" w:rsidRDefault="00B04215" w:rsidP="005E409E">
      <w:pPr>
        <w:pStyle w:val="payannameh"/>
        <w:tabs>
          <w:tab w:val="left" w:pos="0"/>
          <w:tab w:val="left" w:pos="7371"/>
        </w:tabs>
        <w:spacing w:line="240" w:lineRule="auto"/>
        <w:jc w:val="center"/>
        <w:rPr>
          <w:rtl/>
        </w:rPr>
      </w:pPr>
    </w:p>
    <w:p w14:paraId="50FFA7E7" w14:textId="1CD70F40" w:rsidR="00A21340" w:rsidRDefault="00A14DAA" w:rsidP="00CF1763">
      <w:pPr>
        <w:pStyle w:val="a0"/>
        <w:bidi/>
        <w:rPr>
          <w:rtl/>
        </w:rPr>
      </w:pPr>
      <w:bookmarkStart w:id="12675" w:name="_Toc3666310"/>
      <w:bookmarkStart w:id="12676" w:name="_Toc3666559"/>
      <w:bookmarkStart w:id="12677" w:name="_Toc8546217"/>
      <w:bookmarkStart w:id="12678" w:name="_Toc8550881"/>
      <w:r w:rsidRPr="00070C42">
        <w:rPr>
          <w:rFonts w:hint="cs"/>
          <w:rtl/>
        </w:rPr>
        <w:t xml:space="preserve">تغییرات </w:t>
      </w:r>
      <w:r>
        <w:rPr>
          <w:rFonts w:hint="cs"/>
          <w:rtl/>
        </w:rPr>
        <w:t xml:space="preserve">شدت واکنش </w:t>
      </w:r>
      <w:r w:rsidR="00A21340">
        <w:rPr>
          <w:rFonts w:hint="cs"/>
          <w:rtl/>
        </w:rPr>
        <w:t xml:space="preserve">در طول </w:t>
      </w:r>
      <w:r>
        <w:rPr>
          <w:rFonts w:hint="cs"/>
          <w:rtl/>
        </w:rPr>
        <w:t>الکترود آند</w:t>
      </w:r>
      <w:bookmarkEnd w:id="12675"/>
      <w:bookmarkEnd w:id="12676"/>
      <w:bookmarkEnd w:id="12677"/>
      <w:ins w:id="12679" w:author="Mohsen Jafarinejad" w:date="2019-05-12T10:42:00Z">
        <w:r w:rsidR="0039278A">
          <w:rPr>
            <w:rFonts w:hint="cs"/>
            <w:rtl/>
          </w:rPr>
          <w:t xml:space="preserve"> و کاتد</w:t>
        </w:r>
      </w:ins>
      <w:bookmarkEnd w:id="12678"/>
    </w:p>
    <w:p w14:paraId="7D3C7DA7" w14:textId="4E270466" w:rsidR="00A21340" w:rsidRDefault="00CF1763" w:rsidP="00C60693">
      <w:pPr>
        <w:pStyle w:val="payannameh"/>
        <w:tabs>
          <w:tab w:val="left" w:pos="0"/>
          <w:tab w:val="left" w:pos="567"/>
          <w:tab w:val="left" w:pos="7371"/>
        </w:tabs>
        <w:spacing w:line="240" w:lineRule="auto"/>
        <w:jc w:val="both"/>
        <w:rPr>
          <w:rtl/>
        </w:rPr>
      </w:pPr>
      <w:r>
        <w:rPr>
          <w:rtl/>
        </w:rPr>
        <w:tab/>
      </w:r>
      <w:r w:rsidR="00A21340">
        <w:rPr>
          <w:rFonts w:hint="cs"/>
          <w:rtl/>
        </w:rPr>
        <w:t xml:space="preserve">در نتیجه تغییرات غلظت </w:t>
      </w:r>
      <w:ins w:id="12680" w:author="Mohsen" w:date="2019-03-17T16:51:00Z">
        <w:r w:rsidR="00CF0011">
          <w:rPr>
            <w:rtl/>
          </w:rPr>
          <w:t>واکنش‌گرها</w:t>
        </w:r>
      </w:ins>
      <w:del w:id="12681" w:author="Mohsen" w:date="2019-03-17T16:51:00Z">
        <w:r w:rsidR="00A21340" w:rsidDel="00CF0011">
          <w:rPr>
            <w:rFonts w:hint="cs"/>
            <w:rtl/>
          </w:rPr>
          <w:delText>واکنش‌گر ها</w:delText>
        </w:r>
      </w:del>
      <w:r w:rsidR="00A21340">
        <w:rPr>
          <w:rFonts w:hint="cs"/>
          <w:rtl/>
        </w:rPr>
        <w:t xml:space="preserve"> در آند که بدلیل تغییرات غلظت ناشی</w:t>
      </w:r>
      <w:ins w:id="12682" w:author="Mohsen Jafarinejad" w:date="2019-05-08T09:48:00Z">
        <w:r w:rsidR="00824AB7">
          <w:rPr>
            <w:rFonts w:hint="cs"/>
            <w:rtl/>
          </w:rPr>
          <w:t xml:space="preserve"> از</w:t>
        </w:r>
      </w:ins>
      <w:r w:rsidR="00A21340">
        <w:rPr>
          <w:rFonts w:hint="cs"/>
          <w:rtl/>
        </w:rPr>
        <w:t xml:space="preserve"> مقاومت نفوذ واکنشگر در آند است نرخ محلی واکنش آند در طول الکترود تغییر خواهد کرد که در شکل </w:t>
      </w:r>
      <w:del w:id="12683" w:author="Mohsen Jafarinejad" w:date="2019-05-12T10:42:00Z">
        <w:r w:rsidR="00A21340" w:rsidDel="0039278A">
          <w:rPr>
            <w:rFonts w:hint="cs"/>
            <w:rtl/>
          </w:rPr>
          <w:delText xml:space="preserve">زیر </w:delText>
        </w:r>
      </w:del>
      <w:ins w:id="12684" w:author="Mohsen Jafarinejad" w:date="2019-05-12T10:42:00Z">
        <w:r w:rsidR="0039278A">
          <w:rPr>
            <w:rFonts w:hint="cs"/>
            <w:rtl/>
          </w:rPr>
          <w:t xml:space="preserve">4-8  </w:t>
        </w:r>
      </w:ins>
      <w:ins w:id="12685" w:author="Mohsen" w:date="2019-03-17T16:51:00Z">
        <w:r w:rsidR="00CF0011">
          <w:rPr>
            <w:rtl/>
          </w:rPr>
          <w:t>قا</w:t>
        </w:r>
        <w:del w:id="12686" w:author="Mohsen Jafarinejad" w:date="2019-05-08T09:48:00Z">
          <w:r w:rsidR="00CF0011" w:rsidDel="00824AB7">
            <w:rPr>
              <w:rtl/>
            </w:rPr>
            <w:delText>ئ</w:delText>
          </w:r>
        </w:del>
      </w:ins>
      <w:ins w:id="12687" w:author="Mohsen Jafarinejad" w:date="2019-05-08T09:48:00Z">
        <w:r w:rsidR="00824AB7">
          <w:rPr>
            <w:rFonts w:hint="cs"/>
            <w:rtl/>
          </w:rPr>
          <w:t>ب</w:t>
        </w:r>
      </w:ins>
      <w:ins w:id="12688" w:author="Mohsen" w:date="2019-03-17T16:51:00Z">
        <w:r w:rsidR="00CF0011">
          <w:rPr>
            <w:rtl/>
          </w:rPr>
          <w:t>ل</w:t>
        </w:r>
      </w:ins>
      <w:del w:id="12689" w:author="Mohsen" w:date="2019-03-17T16:51:00Z">
        <w:r w:rsidR="00A21340" w:rsidDel="00CF0011">
          <w:rPr>
            <w:rFonts w:hint="cs"/>
            <w:rtl/>
          </w:rPr>
          <w:delText>قایل</w:delText>
        </w:r>
      </w:del>
      <w:r w:rsidR="00A21340">
        <w:rPr>
          <w:rFonts w:hint="cs"/>
          <w:rtl/>
        </w:rPr>
        <w:t xml:space="preserve"> مشاهده است. همان طور که در شکل دیده </w:t>
      </w:r>
      <w:ins w:id="12690" w:author="Mohsen" w:date="2019-03-17T16:51:00Z">
        <w:r w:rsidR="00CF0011">
          <w:rPr>
            <w:rtl/>
          </w:rPr>
          <w:t>م</w:t>
        </w:r>
        <w:r w:rsidR="00CF0011">
          <w:rPr>
            <w:rFonts w:hint="cs"/>
            <w:rtl/>
          </w:rPr>
          <w:t>ی‌</w:t>
        </w:r>
        <w:r w:rsidR="00CF0011">
          <w:rPr>
            <w:rFonts w:hint="eastAsia"/>
            <w:rtl/>
          </w:rPr>
          <w:t>شود</w:t>
        </w:r>
      </w:ins>
      <w:del w:id="12691" w:author="Mohsen" w:date="2019-03-17T16:51:00Z">
        <w:r w:rsidR="00A21340" w:rsidDel="00CF0011">
          <w:rPr>
            <w:rFonts w:hint="cs"/>
            <w:rtl/>
          </w:rPr>
          <w:delText>می شود</w:delText>
        </w:r>
      </w:del>
      <w:r w:rsidR="00A21340">
        <w:rPr>
          <w:rFonts w:hint="cs"/>
          <w:rtl/>
        </w:rPr>
        <w:t xml:space="preserve"> قسمت عمده </w:t>
      </w:r>
      <w:ins w:id="12692" w:author="Mohsen" w:date="2019-03-17T16:51:00Z">
        <w:r w:rsidR="00CF0011">
          <w:rPr>
            <w:rtl/>
          </w:rPr>
          <w:t>واکنشگرها</w:t>
        </w:r>
      </w:ins>
      <w:del w:id="12693" w:author="Mohsen" w:date="2019-03-17T16:51:00Z">
        <w:r w:rsidR="00A21340" w:rsidDel="00CF0011">
          <w:rPr>
            <w:rFonts w:hint="cs"/>
            <w:rtl/>
          </w:rPr>
          <w:delText>واکنشگر ها</w:delText>
        </w:r>
      </w:del>
      <w:r w:rsidR="00A21340">
        <w:rPr>
          <w:rFonts w:hint="cs"/>
          <w:rtl/>
        </w:rPr>
        <w:t xml:space="preserve"> در </w:t>
      </w:r>
      <w:ins w:id="12694" w:author="Mohsen" w:date="2019-03-17T16:51:00Z">
        <w:r w:rsidR="00CF0011">
          <w:rPr>
            <w:rtl/>
          </w:rPr>
          <w:t>قسمت‌ها</w:t>
        </w:r>
        <w:r w:rsidR="00CF0011">
          <w:rPr>
            <w:rFonts w:hint="cs"/>
            <w:rtl/>
          </w:rPr>
          <w:t>ی</w:t>
        </w:r>
      </w:ins>
      <w:del w:id="12695" w:author="Mohsen" w:date="2019-03-17T16:51:00Z">
        <w:r w:rsidR="00A21340" w:rsidDel="00CF0011">
          <w:rPr>
            <w:rFonts w:hint="cs"/>
            <w:rtl/>
          </w:rPr>
          <w:delText>قسمت های</w:delText>
        </w:r>
      </w:del>
      <w:r w:rsidR="00A21340">
        <w:rPr>
          <w:rFonts w:hint="cs"/>
          <w:rtl/>
        </w:rPr>
        <w:t xml:space="preserve"> سطحی الکترود وارد واکنش </w:t>
      </w:r>
      <w:ins w:id="12696" w:author="Mohsen" w:date="2019-03-17T16:51:00Z">
        <w:r w:rsidR="00CF0011">
          <w:rPr>
            <w:rtl/>
          </w:rPr>
          <w:t>م</w:t>
        </w:r>
        <w:r w:rsidR="00CF0011">
          <w:rPr>
            <w:rFonts w:hint="cs"/>
            <w:rtl/>
          </w:rPr>
          <w:t>ی‌</w:t>
        </w:r>
        <w:r w:rsidR="00CF0011">
          <w:rPr>
            <w:rFonts w:hint="eastAsia"/>
            <w:rtl/>
          </w:rPr>
          <w:t>شود</w:t>
        </w:r>
      </w:ins>
      <w:del w:id="12697" w:author="Mohsen" w:date="2019-03-17T16:51:00Z">
        <w:r w:rsidR="00A21340" w:rsidDel="00CF0011">
          <w:rPr>
            <w:rFonts w:hint="cs"/>
            <w:rtl/>
          </w:rPr>
          <w:delText>می شود</w:delText>
        </w:r>
      </w:del>
      <w:r w:rsidR="00A21340">
        <w:rPr>
          <w:rFonts w:hint="cs"/>
          <w:rtl/>
        </w:rPr>
        <w:t xml:space="preserve"> که به دلیل غلظت بالاتر واکنش گرها در آند است.</w:t>
      </w:r>
    </w:p>
    <w:p w14:paraId="3AD1C07A" w14:textId="77777777" w:rsidR="009B156A" w:rsidRDefault="009B156A" w:rsidP="005E409E">
      <w:pPr>
        <w:pStyle w:val="payannameh"/>
        <w:tabs>
          <w:tab w:val="left" w:pos="0"/>
          <w:tab w:val="left" w:pos="7371"/>
        </w:tabs>
        <w:spacing w:line="240" w:lineRule="auto"/>
        <w:rPr>
          <w:rtl/>
        </w:rPr>
      </w:pPr>
    </w:p>
    <w:p w14:paraId="7A255E16" w14:textId="115C38F6" w:rsidR="00A21340" w:rsidRDefault="00A21340" w:rsidP="005E409E">
      <w:pPr>
        <w:pStyle w:val="payannameh"/>
        <w:tabs>
          <w:tab w:val="left" w:pos="0"/>
          <w:tab w:val="left" w:pos="7371"/>
        </w:tabs>
        <w:spacing w:line="240" w:lineRule="auto"/>
        <w:jc w:val="center"/>
        <w:rPr>
          <w:b/>
          <w:bCs/>
          <w:rtl/>
        </w:rPr>
      </w:pPr>
      <w:del w:id="12698" w:author="Mohsen Jafarinejad" w:date="2019-04-30T12:03:00Z">
        <w:r w:rsidDel="00B04215">
          <w:rPr>
            <w:b/>
            <w:bCs/>
            <w:noProof/>
            <w:lang w:bidi="ar-SA"/>
            <w:rPrChange w:id="12699">
              <w:rPr>
                <w:noProof/>
                <w:lang w:bidi="ar-SA"/>
              </w:rPr>
            </w:rPrChange>
          </w:rPr>
          <w:lastRenderedPageBreak/>
          <w:drawing>
            <wp:inline distT="0" distB="0" distL="0" distR="0" wp14:anchorId="16C8626F" wp14:editId="7E0B8FC2">
              <wp:extent cx="2998574" cy="2248930"/>
              <wp:effectExtent l="0" t="0" r="0" b="0"/>
              <wp:docPr id="43" name="Picture 43" descr="C:\Users\m.jafarinejad\Desktop\Negaresh\Run Result Pi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m.jafarinejad\Desktop\Negaresh\Run Result Pic\6.jp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3005902" cy="2254426"/>
                      </a:xfrm>
                      <a:prstGeom prst="rect">
                        <a:avLst/>
                      </a:prstGeom>
                      <a:noFill/>
                      <a:ln>
                        <a:noFill/>
                      </a:ln>
                    </pic:spPr>
                  </pic:pic>
                </a:graphicData>
              </a:graphic>
            </wp:inline>
          </w:drawing>
        </w:r>
      </w:del>
      <w:ins w:id="12700" w:author="Mohsen Jafarinejad" w:date="2019-04-30T12:03:00Z">
        <w:r w:rsidR="00B04215">
          <w:rPr>
            <w:noProof/>
            <w:lang w:bidi="ar-SA"/>
          </w:rPr>
          <w:drawing>
            <wp:inline distT="0" distB="0" distL="0" distR="0" wp14:anchorId="1A01DF98" wp14:editId="1FEBE63F">
              <wp:extent cx="5611495" cy="3561741"/>
              <wp:effectExtent l="0" t="0" r="27305" b="19685"/>
              <wp:docPr id="4185" name="Chart 4185" descr="نمودار جریان بر حسب غلظت سابستر" title="نمودار جریان بر حسب غلظت سابستر"/>
              <wp:cNvGraphicFramePr/>
              <a:graphic xmlns:a="http://schemas.openxmlformats.org/drawingml/2006/main">
                <a:graphicData uri="http://schemas.openxmlformats.org/drawingml/2006/chart">
                  <c:chart xmlns:c="http://schemas.openxmlformats.org/drawingml/2006/chart" xmlns:r="http://schemas.openxmlformats.org/officeDocument/2006/relationships" r:id="rId371"/>
                </a:graphicData>
              </a:graphic>
            </wp:inline>
          </w:drawing>
        </w:r>
      </w:ins>
    </w:p>
    <w:p w14:paraId="3F61E680" w14:textId="503BF684" w:rsidR="00651A99" w:rsidRDefault="00646649" w:rsidP="00CF0011">
      <w:pPr>
        <w:pStyle w:val="a4"/>
        <w:rPr>
          <w:rtl/>
        </w:rPr>
      </w:pPr>
      <w:bookmarkStart w:id="12701" w:name="_Toc8551053"/>
      <w:r>
        <w:rPr>
          <w:rFonts w:hint="cs"/>
          <w:rtl/>
        </w:rPr>
        <w:t>تغییرات محلی شدت واکنش آند</w:t>
      </w:r>
      <w:bookmarkEnd w:id="12701"/>
    </w:p>
    <w:p w14:paraId="1A6AEA25" w14:textId="77777777" w:rsidR="0081619D" w:rsidRDefault="0081619D" w:rsidP="005E409E">
      <w:pPr>
        <w:pStyle w:val="payannameh"/>
        <w:tabs>
          <w:tab w:val="left" w:pos="0"/>
          <w:tab w:val="left" w:pos="7371"/>
        </w:tabs>
        <w:spacing w:line="240" w:lineRule="auto"/>
        <w:rPr>
          <w:rtl/>
        </w:rPr>
      </w:pPr>
    </w:p>
    <w:p w14:paraId="614077E6" w14:textId="30988205" w:rsidR="00A21340" w:rsidDel="0039278A" w:rsidRDefault="00A21340" w:rsidP="0081619D">
      <w:pPr>
        <w:pStyle w:val="a0"/>
        <w:bidi/>
        <w:rPr>
          <w:del w:id="12702" w:author="Mohsen Jafarinejad" w:date="2019-05-12T10:42:00Z"/>
          <w:rtl/>
        </w:rPr>
      </w:pPr>
      <w:bookmarkStart w:id="12703" w:name="_Toc3666311"/>
      <w:bookmarkStart w:id="12704" w:name="_Toc3666560"/>
      <w:bookmarkStart w:id="12705" w:name="_Toc8546218"/>
      <w:del w:id="12706" w:author="Mohsen Jafarinejad" w:date="2019-05-12T10:42:00Z">
        <w:r w:rsidRPr="00070C42" w:rsidDel="0039278A">
          <w:rPr>
            <w:rFonts w:hint="cs"/>
            <w:rtl/>
          </w:rPr>
          <w:delText xml:space="preserve">تغییرات </w:delText>
        </w:r>
        <w:r w:rsidDel="0039278A">
          <w:rPr>
            <w:rFonts w:hint="cs"/>
            <w:rtl/>
          </w:rPr>
          <w:delText>شدت واکنش در طول الکترود آند</w:delText>
        </w:r>
        <w:bookmarkEnd w:id="12703"/>
        <w:bookmarkEnd w:id="12704"/>
        <w:bookmarkEnd w:id="12705"/>
      </w:del>
    </w:p>
    <w:p w14:paraId="01448A60" w14:textId="2EB86B7C" w:rsidR="00A21340" w:rsidRDefault="005400D2">
      <w:pPr>
        <w:pStyle w:val="payannameh"/>
        <w:tabs>
          <w:tab w:val="left" w:pos="0"/>
          <w:tab w:val="left" w:pos="567"/>
          <w:tab w:val="left" w:pos="7371"/>
        </w:tabs>
        <w:spacing w:line="240" w:lineRule="auto"/>
        <w:jc w:val="both"/>
        <w:rPr>
          <w:rtl/>
        </w:rPr>
        <w:pPrChange w:id="12707" w:author="Mohsen Jafarinejad" w:date="2019-05-12T10:43:00Z">
          <w:pPr>
            <w:pStyle w:val="payannameh"/>
            <w:tabs>
              <w:tab w:val="left" w:pos="0"/>
              <w:tab w:val="left" w:pos="567"/>
              <w:tab w:val="left" w:pos="7371"/>
            </w:tabs>
            <w:spacing w:line="240" w:lineRule="auto"/>
          </w:pPr>
        </w:pPrChange>
      </w:pPr>
      <w:ins w:id="12708" w:author="Mohsen Jafarinejad" w:date="2019-05-11T08:19:00Z">
        <w:r>
          <w:rPr>
            <w:rFonts w:hint="cs"/>
            <w:rtl/>
          </w:rPr>
          <w:tab/>
        </w:r>
      </w:ins>
      <w:ins w:id="12709" w:author="Mohsen" w:date="2019-03-17T16:53:00Z">
        <w:r w:rsidR="00CF0011">
          <w:rPr>
            <w:rtl/>
          </w:rPr>
          <w:t xml:space="preserve"> </w:t>
        </w:r>
      </w:ins>
      <w:del w:id="12710" w:author="Mohsen" w:date="2019-03-17T16:53:00Z">
        <w:r w:rsidR="0081619D" w:rsidDel="00CF0011">
          <w:rPr>
            <w:rtl/>
          </w:rPr>
          <w:tab/>
        </w:r>
        <w:r w:rsidR="00AD6F9D" w:rsidDel="00CF0011">
          <w:rPr>
            <w:rFonts w:hint="cs"/>
            <w:rtl/>
          </w:rPr>
          <w:delText xml:space="preserve"> </w:delText>
        </w:r>
      </w:del>
      <w:r w:rsidR="00AD6F9D" w:rsidRPr="002058D2">
        <w:rPr>
          <w:rFonts w:hint="cs"/>
          <w:rtl/>
        </w:rPr>
        <w:t xml:space="preserve">همانند آند </w:t>
      </w:r>
      <w:r w:rsidR="00A21340" w:rsidRPr="002058D2">
        <w:rPr>
          <w:rFonts w:hint="cs"/>
          <w:rtl/>
        </w:rPr>
        <w:t xml:space="preserve">در نتیجه تغییرات غلظت </w:t>
      </w:r>
      <w:ins w:id="12711" w:author="Mohsen" w:date="2019-03-17T16:51:00Z">
        <w:r w:rsidR="00CF0011">
          <w:rPr>
            <w:rtl/>
          </w:rPr>
          <w:t>واکنش‌گرها</w:t>
        </w:r>
      </w:ins>
      <w:del w:id="12712" w:author="Mohsen" w:date="2019-03-17T16:51:00Z">
        <w:r w:rsidR="00A21340" w:rsidRPr="002058D2" w:rsidDel="00CF0011">
          <w:rPr>
            <w:rFonts w:hint="cs"/>
            <w:rtl/>
          </w:rPr>
          <w:delText>واکنش‌گر ها</w:delText>
        </w:r>
      </w:del>
      <w:r w:rsidR="00A21340" w:rsidRPr="002058D2">
        <w:rPr>
          <w:rFonts w:hint="cs"/>
          <w:rtl/>
        </w:rPr>
        <w:t xml:space="preserve"> در </w:t>
      </w:r>
      <w:r w:rsidR="00AD6F9D" w:rsidRPr="002058D2">
        <w:rPr>
          <w:rFonts w:hint="cs"/>
          <w:rtl/>
        </w:rPr>
        <w:t>کاتد</w:t>
      </w:r>
      <w:r w:rsidR="00A21340" w:rsidRPr="002058D2">
        <w:rPr>
          <w:rFonts w:hint="cs"/>
          <w:rtl/>
        </w:rPr>
        <w:t xml:space="preserve"> بدلیل تغییرات غلظت ناشی </w:t>
      </w:r>
      <w:ins w:id="12713" w:author="Mohsen Jafarinejad" w:date="2019-05-08T09:48:00Z">
        <w:r w:rsidR="00824AB7">
          <w:rPr>
            <w:rFonts w:hint="cs"/>
            <w:rtl/>
          </w:rPr>
          <w:t xml:space="preserve">از </w:t>
        </w:r>
      </w:ins>
      <w:r w:rsidR="00A21340" w:rsidRPr="002058D2">
        <w:rPr>
          <w:rFonts w:hint="cs"/>
          <w:rtl/>
        </w:rPr>
        <w:t xml:space="preserve">مقاومت نفوذ واکنشگر در </w:t>
      </w:r>
      <w:r w:rsidR="00AD6F9D" w:rsidRPr="002058D2">
        <w:rPr>
          <w:rFonts w:hint="cs"/>
          <w:rtl/>
        </w:rPr>
        <w:t>الکترود</w:t>
      </w:r>
      <w:r w:rsidR="00A21340" w:rsidRPr="002058D2">
        <w:rPr>
          <w:rFonts w:hint="cs"/>
          <w:rtl/>
        </w:rPr>
        <w:t xml:space="preserve"> نرخ محلی واکنش </w:t>
      </w:r>
      <w:r w:rsidR="00AD6F9D" w:rsidRPr="002058D2">
        <w:rPr>
          <w:rFonts w:hint="cs"/>
          <w:rtl/>
        </w:rPr>
        <w:t>کاتد</w:t>
      </w:r>
      <w:r w:rsidR="00A21340" w:rsidRPr="002058D2">
        <w:rPr>
          <w:rFonts w:hint="cs"/>
          <w:rtl/>
        </w:rPr>
        <w:t xml:space="preserve"> در طول الکترود تغییر خواهد کرد که در </w:t>
      </w:r>
      <w:ins w:id="12714" w:author="Mohsen" w:date="2019-03-17T16:53:00Z">
        <w:r w:rsidR="00CF0011">
          <w:rPr>
            <w:rtl/>
          </w:rPr>
          <w:t>شکل 4</w:t>
        </w:r>
      </w:ins>
      <w:del w:id="12715" w:author="Mohsen" w:date="2019-03-17T16:53:00Z">
        <w:r w:rsidR="00A21340" w:rsidRPr="002058D2" w:rsidDel="00CF0011">
          <w:rPr>
            <w:rFonts w:hint="cs"/>
            <w:rtl/>
          </w:rPr>
          <w:delText>شکل</w:delText>
        </w:r>
        <w:r w:rsidR="002058D2" w:rsidRPr="002058D2" w:rsidDel="00CF0011">
          <w:rPr>
            <w:rFonts w:hint="cs"/>
            <w:rtl/>
          </w:rPr>
          <w:delText>4</w:delText>
        </w:r>
      </w:del>
      <w:r w:rsidR="002058D2" w:rsidRPr="002058D2">
        <w:rPr>
          <w:rFonts w:hint="cs"/>
          <w:rtl/>
        </w:rPr>
        <w:t>-</w:t>
      </w:r>
      <w:del w:id="12716" w:author="Mohsen Jafarinejad" w:date="2019-05-11T08:19:00Z">
        <w:r w:rsidR="002058D2" w:rsidRPr="002058D2" w:rsidDel="005400D2">
          <w:rPr>
            <w:rFonts w:hint="cs"/>
            <w:rtl/>
          </w:rPr>
          <w:delText>11</w:delText>
        </w:r>
        <w:r w:rsidR="00A21340" w:rsidRPr="002058D2" w:rsidDel="005400D2">
          <w:rPr>
            <w:rFonts w:hint="cs"/>
            <w:rtl/>
          </w:rPr>
          <w:delText xml:space="preserve"> </w:delText>
        </w:r>
      </w:del>
      <w:ins w:id="12717" w:author="Mohsen Jafarinejad" w:date="2019-05-12T10:43:00Z">
        <w:r w:rsidR="0039278A">
          <w:rPr>
            <w:rFonts w:hint="cs"/>
            <w:rtl/>
          </w:rPr>
          <w:t>9</w:t>
        </w:r>
      </w:ins>
      <w:ins w:id="12718" w:author="Mohsen Jafarinejad" w:date="2019-05-11T08:19:00Z">
        <w:r w:rsidRPr="002058D2">
          <w:rPr>
            <w:rFonts w:hint="cs"/>
            <w:rtl/>
          </w:rPr>
          <w:t xml:space="preserve"> </w:t>
        </w:r>
      </w:ins>
      <w:ins w:id="12719" w:author="Mohsen" w:date="2019-03-17T16:51:00Z">
        <w:r w:rsidR="00CF0011">
          <w:rPr>
            <w:rtl/>
          </w:rPr>
          <w:t>قا</w:t>
        </w:r>
        <w:del w:id="12720" w:author="Mohsen Jafarinejad" w:date="2019-05-08T09:49:00Z">
          <w:r w:rsidR="00CF0011" w:rsidDel="00824AB7">
            <w:rPr>
              <w:rtl/>
            </w:rPr>
            <w:delText>ئل</w:delText>
          </w:r>
        </w:del>
      </w:ins>
      <w:ins w:id="12721" w:author="Mohsen Jafarinejad" w:date="2019-05-08T09:49:00Z">
        <w:r w:rsidR="00824AB7">
          <w:rPr>
            <w:rFonts w:hint="cs"/>
            <w:rtl/>
          </w:rPr>
          <w:t>بل</w:t>
        </w:r>
      </w:ins>
      <w:del w:id="12722" w:author="Mohsen" w:date="2019-03-17T16:51:00Z">
        <w:r w:rsidR="00A21340" w:rsidRPr="002058D2" w:rsidDel="00CF0011">
          <w:rPr>
            <w:rFonts w:hint="cs"/>
            <w:rtl/>
          </w:rPr>
          <w:delText>قایل</w:delText>
        </w:r>
      </w:del>
      <w:r w:rsidR="00A21340" w:rsidRPr="002058D2">
        <w:rPr>
          <w:rFonts w:hint="cs"/>
          <w:rtl/>
        </w:rPr>
        <w:t xml:space="preserve"> مشاهده است. همان طور که در شکل دیده </w:t>
      </w:r>
      <w:ins w:id="12723" w:author="Mohsen" w:date="2019-03-17T16:51:00Z">
        <w:r w:rsidR="00CF0011">
          <w:rPr>
            <w:rtl/>
          </w:rPr>
          <w:t>م</w:t>
        </w:r>
        <w:r w:rsidR="00CF0011">
          <w:rPr>
            <w:rFonts w:hint="cs"/>
            <w:rtl/>
          </w:rPr>
          <w:t>ی‌</w:t>
        </w:r>
        <w:r w:rsidR="00CF0011">
          <w:rPr>
            <w:rFonts w:hint="eastAsia"/>
            <w:rtl/>
          </w:rPr>
          <w:t>شود</w:t>
        </w:r>
      </w:ins>
      <w:del w:id="12724" w:author="Mohsen" w:date="2019-03-17T16:51:00Z">
        <w:r w:rsidR="00A21340" w:rsidRPr="002058D2" w:rsidDel="00CF0011">
          <w:rPr>
            <w:rFonts w:hint="cs"/>
            <w:rtl/>
          </w:rPr>
          <w:delText>می شود</w:delText>
        </w:r>
      </w:del>
      <w:r w:rsidR="00AD6F9D" w:rsidRPr="002058D2">
        <w:rPr>
          <w:rFonts w:hint="cs"/>
          <w:rtl/>
        </w:rPr>
        <w:t xml:space="preserve"> تمامی واکنش کاتد در سلول اول مش تولیدی صورت </w:t>
      </w:r>
      <w:ins w:id="12725" w:author="Mohsen" w:date="2019-03-17T16:51:00Z">
        <w:r w:rsidR="00CF0011">
          <w:rPr>
            <w:rtl/>
          </w:rPr>
          <w:t>م</w:t>
        </w:r>
        <w:r w:rsidR="00CF0011">
          <w:rPr>
            <w:rFonts w:hint="cs"/>
            <w:rtl/>
          </w:rPr>
          <w:t>ی‌</w:t>
        </w:r>
        <w:r w:rsidR="00CF0011">
          <w:rPr>
            <w:rFonts w:hint="eastAsia"/>
            <w:rtl/>
          </w:rPr>
          <w:t>گ</w:t>
        </w:r>
        <w:r w:rsidR="00CF0011">
          <w:rPr>
            <w:rFonts w:hint="cs"/>
            <w:rtl/>
          </w:rPr>
          <w:t>ی</w:t>
        </w:r>
        <w:r w:rsidR="00CF0011">
          <w:rPr>
            <w:rFonts w:hint="eastAsia"/>
            <w:rtl/>
          </w:rPr>
          <w:t>رد</w:t>
        </w:r>
      </w:ins>
      <w:del w:id="12726" w:author="Mohsen" w:date="2019-03-17T16:51:00Z">
        <w:r w:rsidR="00AD6F9D" w:rsidRPr="002058D2" w:rsidDel="00CF0011">
          <w:rPr>
            <w:rFonts w:hint="cs"/>
            <w:rtl/>
          </w:rPr>
          <w:delText>می گیرد</w:delText>
        </w:r>
      </w:del>
      <w:r w:rsidR="00AD6F9D" w:rsidRPr="002058D2">
        <w:rPr>
          <w:rFonts w:hint="cs"/>
          <w:rtl/>
        </w:rPr>
        <w:t xml:space="preserve"> که دلیل آن سرعت بالای واکنش در الکترود کاتد</w:t>
      </w:r>
      <w:ins w:id="12727" w:author="Mohsen Jafarinejad" w:date="2019-05-08T09:49:00Z">
        <w:r w:rsidR="00824AB7">
          <w:rPr>
            <w:rFonts w:hint="cs"/>
            <w:rtl/>
          </w:rPr>
          <w:t xml:space="preserve"> است</w:t>
        </w:r>
      </w:ins>
      <w:del w:id="12728" w:author="Mohsen" w:date="2019-03-17T16:53:00Z">
        <w:r w:rsidR="00AD6F9D" w:rsidRPr="002058D2" w:rsidDel="00CF0011">
          <w:rPr>
            <w:rFonts w:hint="cs"/>
            <w:rtl/>
          </w:rPr>
          <w:delText xml:space="preserve"> </w:delText>
        </w:r>
      </w:del>
      <w:r w:rsidR="00AD6F9D" w:rsidRPr="002058D2">
        <w:rPr>
          <w:rFonts w:hint="cs"/>
          <w:rtl/>
        </w:rPr>
        <w:t xml:space="preserve">، نتیجه این مسئله بوجود آمدن افت ولتاژ غلظتی در پیل خواهد </w:t>
      </w:r>
      <w:del w:id="12729" w:author="Mohsen Jafarinejad" w:date="2019-05-08T09:49:00Z">
        <w:r w:rsidR="00AD6F9D" w:rsidRPr="002058D2" w:rsidDel="00824AB7">
          <w:rPr>
            <w:rFonts w:hint="cs"/>
            <w:rtl/>
          </w:rPr>
          <w:delText>شد</w:delText>
        </w:r>
      </w:del>
      <w:ins w:id="12730" w:author="Mohsen Jafarinejad" w:date="2019-05-08T09:49:00Z">
        <w:r w:rsidR="00824AB7">
          <w:rPr>
            <w:rFonts w:hint="cs"/>
            <w:rtl/>
          </w:rPr>
          <w:t>بود</w:t>
        </w:r>
      </w:ins>
      <w:r w:rsidR="00AD6F9D" w:rsidRPr="002058D2">
        <w:rPr>
          <w:rFonts w:hint="cs"/>
          <w:rtl/>
        </w:rPr>
        <w:t>.</w:t>
      </w:r>
    </w:p>
    <w:p w14:paraId="5EEF4B0F" w14:textId="77777777" w:rsidR="001E5390" w:rsidRDefault="001E5390" w:rsidP="0081619D">
      <w:pPr>
        <w:pStyle w:val="payannameh"/>
        <w:tabs>
          <w:tab w:val="left" w:pos="0"/>
          <w:tab w:val="left" w:pos="567"/>
          <w:tab w:val="left" w:pos="7371"/>
        </w:tabs>
        <w:spacing w:line="240" w:lineRule="auto"/>
        <w:rPr>
          <w:rtl/>
        </w:rPr>
      </w:pPr>
    </w:p>
    <w:p w14:paraId="4A7763E7" w14:textId="4992BD5C" w:rsidR="00A21340" w:rsidRDefault="00B04215" w:rsidP="00211B4A">
      <w:pPr>
        <w:pStyle w:val="payannameh"/>
        <w:tabs>
          <w:tab w:val="left" w:pos="0"/>
          <w:tab w:val="left" w:pos="7371"/>
        </w:tabs>
        <w:spacing w:line="240" w:lineRule="auto"/>
        <w:jc w:val="center"/>
        <w:rPr>
          <w:rtl/>
        </w:rPr>
      </w:pPr>
      <w:ins w:id="12731" w:author="Mohsen Jafarinejad" w:date="2019-04-30T12:06:00Z">
        <w:r>
          <w:rPr>
            <w:noProof/>
            <w:lang w:bidi="ar-SA"/>
          </w:rPr>
          <w:lastRenderedPageBreak/>
          <w:drawing>
            <wp:inline distT="0" distB="0" distL="0" distR="0" wp14:anchorId="50607664" wp14:editId="15F74159">
              <wp:extent cx="5611495" cy="3561741"/>
              <wp:effectExtent l="0" t="0" r="27305" b="19685"/>
              <wp:docPr id="4186" name="Chart 4186" descr="نمودار جریان بر حسب غلظت سابستر" title="نمودار جریان بر حسب غلظت سابستر"/>
              <wp:cNvGraphicFramePr/>
              <a:graphic xmlns:a="http://schemas.openxmlformats.org/drawingml/2006/main">
                <a:graphicData uri="http://schemas.openxmlformats.org/drawingml/2006/chart">
                  <c:chart xmlns:c="http://schemas.openxmlformats.org/drawingml/2006/chart" xmlns:r="http://schemas.openxmlformats.org/officeDocument/2006/relationships" r:id="rId372"/>
                </a:graphicData>
              </a:graphic>
            </wp:inline>
          </w:drawing>
        </w:r>
      </w:ins>
      <w:del w:id="12732" w:author="Mohsen Jafarinejad" w:date="2019-04-30T12:05:00Z">
        <w:r w:rsidR="00AD6F9D" w:rsidDel="00B04215">
          <w:rPr>
            <w:noProof/>
            <w:lang w:bidi="ar-SA"/>
          </w:rPr>
          <w:drawing>
            <wp:inline distT="0" distB="0" distL="0" distR="0" wp14:anchorId="4F9AEDC2" wp14:editId="20C8BB84">
              <wp:extent cx="2626265" cy="1810486"/>
              <wp:effectExtent l="0" t="0" r="3175" b="0"/>
              <wp:docPr id="47" name="Picture 47" descr="C:\Users\m.jafarinejad\Desktop\Negaresh\Run Result Pic\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m.jafarinejad\Desktop\Negaresh\Run Result Pic\7.jp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2639496" cy="1819607"/>
                      </a:xfrm>
                      <a:prstGeom prst="rect">
                        <a:avLst/>
                      </a:prstGeom>
                      <a:noFill/>
                      <a:ln>
                        <a:noFill/>
                      </a:ln>
                    </pic:spPr>
                  </pic:pic>
                </a:graphicData>
              </a:graphic>
            </wp:inline>
          </w:drawing>
        </w:r>
      </w:del>
    </w:p>
    <w:p w14:paraId="7658AB62" w14:textId="276D068A" w:rsidR="001E5390" w:rsidRPr="00B04215" w:rsidRDefault="00646649" w:rsidP="00CF0011">
      <w:pPr>
        <w:pStyle w:val="a4"/>
        <w:rPr>
          <w:ins w:id="12733" w:author="Mohsen Jafarinejad" w:date="2019-04-30T12:07:00Z"/>
          <w:b/>
          <w:bCs/>
          <w:rtl/>
          <w:rPrChange w:id="12734" w:author="Mohsen Jafarinejad" w:date="2019-04-30T12:07:00Z">
            <w:rPr>
              <w:ins w:id="12735" w:author="Mohsen Jafarinejad" w:date="2019-04-30T12:07:00Z"/>
              <w:rtl/>
            </w:rPr>
          </w:rPrChange>
        </w:rPr>
      </w:pPr>
      <w:bookmarkStart w:id="12736" w:name="_Toc8551054"/>
      <w:r>
        <w:rPr>
          <w:rFonts w:hint="cs"/>
          <w:rtl/>
        </w:rPr>
        <w:t>تغییرات محلی شدت واکنش کاتد</w:t>
      </w:r>
      <w:bookmarkEnd w:id="12736"/>
    </w:p>
    <w:p w14:paraId="4BC01A75" w14:textId="77777777" w:rsidR="00B04215" w:rsidRDefault="00B04215">
      <w:pPr>
        <w:pStyle w:val="a4"/>
        <w:numPr>
          <w:ilvl w:val="0"/>
          <w:numId w:val="0"/>
        </w:numPr>
        <w:jc w:val="left"/>
        <w:rPr>
          <w:ins w:id="12737" w:author="Mohsen Jafarinejad" w:date="2019-04-30T12:07:00Z"/>
          <w:rtl/>
        </w:rPr>
        <w:pPrChange w:id="12738" w:author="Mohsen Jafarinejad" w:date="2019-04-30T12:07:00Z">
          <w:pPr>
            <w:pStyle w:val="a4"/>
          </w:pPr>
        </w:pPrChange>
      </w:pPr>
    </w:p>
    <w:p w14:paraId="23C3E98D" w14:textId="77777777" w:rsidR="00B04215" w:rsidRDefault="00B04215">
      <w:pPr>
        <w:pStyle w:val="a4"/>
        <w:numPr>
          <w:ilvl w:val="0"/>
          <w:numId w:val="0"/>
        </w:numPr>
        <w:jc w:val="left"/>
        <w:rPr>
          <w:b/>
          <w:bCs/>
          <w:rtl/>
        </w:rPr>
        <w:pPrChange w:id="12739" w:author="Mohsen Jafarinejad" w:date="2019-04-30T12:07:00Z">
          <w:pPr>
            <w:pStyle w:val="a4"/>
          </w:pPr>
        </w:pPrChange>
      </w:pPr>
    </w:p>
    <w:p w14:paraId="62B26069" w14:textId="1487AC5D" w:rsidR="00E2208E" w:rsidRPr="008D66D4" w:rsidRDefault="00E2208E" w:rsidP="001E5390">
      <w:pPr>
        <w:pStyle w:val="a0"/>
        <w:bidi/>
        <w:rPr>
          <w:rtl/>
        </w:rPr>
      </w:pPr>
      <w:bookmarkStart w:id="12740" w:name="_Toc3666312"/>
      <w:bookmarkStart w:id="12741" w:name="_Toc3666561"/>
      <w:bookmarkStart w:id="12742" w:name="_Toc8546219"/>
      <w:bookmarkStart w:id="12743" w:name="_Toc8550882"/>
      <w:r w:rsidRPr="008D66D4">
        <w:rPr>
          <w:rFonts w:hint="cs"/>
          <w:rtl/>
        </w:rPr>
        <w:t>نمودار تغییرات چگالی جریان</w:t>
      </w:r>
      <w:r w:rsidR="008D66D4">
        <w:rPr>
          <w:rFonts w:hint="cs"/>
          <w:rtl/>
        </w:rPr>
        <w:t xml:space="preserve"> ا</w:t>
      </w:r>
      <w:r w:rsidR="00767B37" w:rsidRPr="008D66D4">
        <w:rPr>
          <w:rFonts w:hint="cs"/>
          <w:rtl/>
        </w:rPr>
        <w:t>ت</w:t>
      </w:r>
      <w:r w:rsidR="008D66D4">
        <w:rPr>
          <w:rFonts w:hint="cs"/>
          <w:rtl/>
        </w:rPr>
        <w:t>صال‌</w:t>
      </w:r>
      <w:r w:rsidR="00767B37" w:rsidRPr="008D66D4">
        <w:rPr>
          <w:rFonts w:hint="cs"/>
          <w:rtl/>
        </w:rPr>
        <w:t>کوتاه</w:t>
      </w:r>
      <w:r w:rsidRPr="008D66D4">
        <w:rPr>
          <w:rFonts w:hint="cs"/>
          <w:rtl/>
        </w:rPr>
        <w:t xml:space="preserve"> به ازای تغییرات غلظت اکسیژن</w:t>
      </w:r>
      <w:bookmarkEnd w:id="12740"/>
      <w:bookmarkEnd w:id="12741"/>
      <w:bookmarkEnd w:id="12742"/>
      <w:bookmarkEnd w:id="12743"/>
      <w:del w:id="12744" w:author="Mohsen" w:date="2019-03-17T16:53:00Z">
        <w:r w:rsidRPr="008D66D4" w:rsidDel="00CF0011">
          <w:rPr>
            <w:rFonts w:hint="cs"/>
            <w:rtl/>
          </w:rPr>
          <w:delText xml:space="preserve"> </w:delText>
        </w:r>
      </w:del>
    </w:p>
    <w:p w14:paraId="31231AFF" w14:textId="78429263" w:rsidR="00767B37" w:rsidRDefault="001E5390">
      <w:pPr>
        <w:pStyle w:val="payannameh"/>
        <w:tabs>
          <w:tab w:val="left" w:pos="0"/>
          <w:tab w:val="left" w:pos="567"/>
          <w:tab w:val="left" w:pos="7371"/>
        </w:tabs>
        <w:spacing w:line="240" w:lineRule="auto"/>
        <w:jc w:val="both"/>
        <w:rPr>
          <w:rtl/>
        </w:rPr>
        <w:pPrChange w:id="12745" w:author="Mohsen Jafarinejad" w:date="2019-05-04T11:55:00Z">
          <w:pPr>
            <w:pStyle w:val="payannameh"/>
            <w:tabs>
              <w:tab w:val="left" w:pos="0"/>
              <w:tab w:val="left" w:pos="567"/>
              <w:tab w:val="left" w:pos="7371"/>
            </w:tabs>
            <w:spacing w:line="240" w:lineRule="auto"/>
          </w:pPr>
        </w:pPrChange>
      </w:pPr>
      <w:r>
        <w:rPr>
          <w:rtl/>
        </w:rPr>
        <w:tab/>
      </w:r>
      <w:r w:rsidR="00767B37">
        <w:rPr>
          <w:rFonts w:hint="cs"/>
          <w:rtl/>
        </w:rPr>
        <w:t>باتوجه به اینکه وجود املاح</w:t>
      </w:r>
      <w:r w:rsidR="00690EF3">
        <w:rPr>
          <w:rFonts w:hint="cs"/>
          <w:rtl/>
        </w:rPr>
        <w:t xml:space="preserve"> </w:t>
      </w:r>
      <w:r w:rsidR="00767B37">
        <w:rPr>
          <w:rFonts w:hint="cs"/>
          <w:rtl/>
        </w:rPr>
        <w:t xml:space="preserve">در آب </w:t>
      </w:r>
      <w:ins w:id="12746" w:author="Mohsen" w:date="2019-03-17T16:51:00Z">
        <w:r w:rsidR="00CF0011">
          <w:rPr>
            <w:rtl/>
          </w:rPr>
          <w:t>م</w:t>
        </w:r>
        <w:r w:rsidR="00CF0011">
          <w:rPr>
            <w:rFonts w:hint="cs"/>
            <w:rtl/>
          </w:rPr>
          <w:t>ی‌</w:t>
        </w:r>
        <w:r w:rsidR="00CF0011">
          <w:rPr>
            <w:rFonts w:hint="eastAsia"/>
            <w:rtl/>
          </w:rPr>
          <w:t>تواند</w:t>
        </w:r>
      </w:ins>
      <w:del w:id="12747" w:author="Mohsen" w:date="2019-03-17T16:51:00Z">
        <w:r w:rsidR="00767B37" w:rsidDel="00CF0011">
          <w:rPr>
            <w:rFonts w:hint="cs"/>
            <w:rtl/>
          </w:rPr>
          <w:delText>میتواند</w:delText>
        </w:r>
      </w:del>
      <w:r w:rsidR="00767B37">
        <w:rPr>
          <w:rFonts w:hint="cs"/>
          <w:rtl/>
        </w:rPr>
        <w:t xml:space="preserve"> برروی غلظت اکسیژن محلول در </w:t>
      </w:r>
      <w:r w:rsidR="00690EF3">
        <w:rPr>
          <w:rFonts w:hint="cs"/>
          <w:rtl/>
        </w:rPr>
        <w:t>آن</w:t>
      </w:r>
      <w:r w:rsidR="00767B37">
        <w:rPr>
          <w:rFonts w:hint="cs"/>
          <w:rtl/>
        </w:rPr>
        <w:t xml:space="preserve"> اثرگذار باشد</w:t>
      </w:r>
      <w:sdt>
        <w:sdtPr>
          <w:rPr>
            <w:rFonts w:hint="cs"/>
            <w:rtl/>
          </w:rPr>
          <w:id w:val="-1153363470"/>
          <w:citation/>
        </w:sdtPr>
        <w:sdtEndPr/>
        <w:sdtContent>
          <w:r w:rsidR="00CC7435">
            <w:rPr>
              <w:rStyle w:val="tgc"/>
              <w:rtl/>
            </w:rPr>
            <w:fldChar w:fldCharType="begin"/>
          </w:r>
          <w:r w:rsidR="00EA6BD0">
            <w:rPr>
              <w:rStyle w:val="tgc"/>
            </w:rPr>
            <w:instrText xml:space="preserve">CITATION 70 \l 1033 </w:instrText>
          </w:r>
          <w:r w:rsidR="00CC7435">
            <w:rPr>
              <w:rStyle w:val="tgc"/>
              <w:rtl/>
            </w:rPr>
            <w:fldChar w:fldCharType="separate"/>
          </w:r>
          <w:r w:rsidR="00F81795">
            <w:rPr>
              <w:rStyle w:val="tgc"/>
              <w:noProof/>
              <w:rtl/>
            </w:rPr>
            <w:t xml:space="preserve"> </w:t>
          </w:r>
          <w:r w:rsidR="00F81795">
            <w:rPr>
              <w:noProof/>
            </w:rPr>
            <w:t>[67]</w:t>
          </w:r>
          <w:r w:rsidR="00CC7435">
            <w:rPr>
              <w:rStyle w:val="tgc"/>
              <w:rtl/>
            </w:rPr>
            <w:fldChar w:fldCharType="end"/>
          </w:r>
        </w:sdtContent>
      </w:sdt>
      <w:r w:rsidR="00CC7435">
        <w:t xml:space="preserve"> </w:t>
      </w:r>
      <w:ins w:id="12748" w:author="Mohsen" w:date="2019-03-17T16:51:00Z">
        <w:r w:rsidR="00CF0011">
          <w:rPr>
            <w:rtl/>
          </w:rPr>
          <w:t>طب</w:t>
        </w:r>
        <w:r w:rsidR="00CF0011">
          <w:rPr>
            <w:rFonts w:hint="cs"/>
            <w:rtl/>
          </w:rPr>
          <w:t>ی</w:t>
        </w:r>
        <w:r w:rsidR="00CF0011">
          <w:rPr>
            <w:rFonts w:hint="eastAsia"/>
            <w:rtl/>
          </w:rPr>
          <w:t>عتاً</w:t>
        </w:r>
      </w:ins>
      <w:del w:id="12749" w:author="Mohsen" w:date="2019-03-17T16:51:00Z">
        <w:r w:rsidR="00767B37" w:rsidDel="00CF0011">
          <w:rPr>
            <w:rFonts w:hint="cs"/>
            <w:rtl/>
          </w:rPr>
          <w:delText>طبیعتا</w:delText>
        </w:r>
      </w:del>
      <w:r w:rsidR="00767B37">
        <w:rPr>
          <w:rFonts w:hint="cs"/>
          <w:rtl/>
        </w:rPr>
        <w:t xml:space="preserve"> شدت جریان تولیدی در پیل </w:t>
      </w:r>
      <w:ins w:id="12750" w:author="Mohsen" w:date="2019-03-17T16:51:00Z">
        <w:r w:rsidR="00CF0011">
          <w:rPr>
            <w:rtl/>
          </w:rPr>
          <w:t>متأثر</w:t>
        </w:r>
      </w:ins>
      <w:del w:id="12751" w:author="Mohsen" w:date="2019-03-17T16:51:00Z">
        <w:r w:rsidR="00767B37" w:rsidDel="00CF0011">
          <w:rPr>
            <w:rFonts w:hint="cs"/>
            <w:rtl/>
          </w:rPr>
          <w:delText>متاثر</w:delText>
        </w:r>
      </w:del>
      <w:r w:rsidR="00767B37">
        <w:rPr>
          <w:rFonts w:hint="cs"/>
          <w:rtl/>
        </w:rPr>
        <w:t xml:space="preserve"> از غلظت اکسیژن محلول در پیل خواهد بود با فرض اینکه شدت واکنش در سمت آند ثابت است نمودار تغییرات چگالی جریان اتصال</w:t>
      </w:r>
      <w:r w:rsidR="00690EF3">
        <w:rPr>
          <w:rFonts w:hint="cs"/>
          <w:rtl/>
        </w:rPr>
        <w:t xml:space="preserve"> </w:t>
      </w:r>
      <w:r w:rsidR="00767B37">
        <w:rPr>
          <w:rFonts w:hint="cs"/>
          <w:rtl/>
        </w:rPr>
        <w:t xml:space="preserve">کوتاه </w:t>
      </w:r>
      <w:del w:id="12752" w:author="Mohsen Jafarinejad" w:date="2019-05-04T11:55:00Z">
        <w:r w:rsidR="00767B37" w:rsidDel="00A009E6">
          <w:rPr>
            <w:rFonts w:hint="cs"/>
            <w:rtl/>
          </w:rPr>
          <w:delText xml:space="preserve"> </w:delText>
        </w:r>
      </w:del>
      <w:r w:rsidR="00767B37">
        <w:rPr>
          <w:rFonts w:hint="cs"/>
          <w:rtl/>
        </w:rPr>
        <w:t>به ازای تغییرات اکسیژن به صورت زیر در خواهد آمد.</w:t>
      </w:r>
    </w:p>
    <w:p w14:paraId="67062A24" w14:textId="2A8A829F" w:rsidR="009B2CF1" w:rsidRDefault="001E5390">
      <w:pPr>
        <w:pStyle w:val="payannameh"/>
        <w:tabs>
          <w:tab w:val="left" w:pos="0"/>
          <w:tab w:val="left" w:pos="567"/>
          <w:tab w:val="left" w:pos="7371"/>
        </w:tabs>
        <w:spacing w:line="240" w:lineRule="auto"/>
        <w:jc w:val="both"/>
        <w:rPr>
          <w:rtl/>
        </w:rPr>
        <w:pPrChange w:id="12753" w:author="Mohsen Jafarinejad" w:date="2019-05-04T11:36:00Z">
          <w:pPr>
            <w:pStyle w:val="payannameh"/>
            <w:tabs>
              <w:tab w:val="left" w:pos="0"/>
              <w:tab w:val="left" w:pos="567"/>
              <w:tab w:val="left" w:pos="7371"/>
            </w:tabs>
            <w:spacing w:line="240" w:lineRule="auto"/>
          </w:pPr>
        </w:pPrChange>
      </w:pPr>
      <w:r>
        <w:rPr>
          <w:rtl/>
        </w:rPr>
        <w:tab/>
      </w:r>
      <w:r w:rsidR="009B2CF1">
        <w:rPr>
          <w:rFonts w:hint="cs"/>
          <w:rtl/>
        </w:rPr>
        <w:t xml:space="preserve">همان گونه که در شکل نیز دیده </w:t>
      </w:r>
      <w:ins w:id="12754" w:author="Mohsen" w:date="2019-03-17T16:51:00Z">
        <w:r w:rsidR="00CF0011">
          <w:rPr>
            <w:rtl/>
          </w:rPr>
          <w:t>م</w:t>
        </w:r>
        <w:r w:rsidR="00CF0011">
          <w:rPr>
            <w:rFonts w:hint="cs"/>
            <w:rtl/>
          </w:rPr>
          <w:t>ی‌</w:t>
        </w:r>
        <w:r w:rsidR="00CF0011">
          <w:rPr>
            <w:rFonts w:hint="eastAsia"/>
            <w:rtl/>
          </w:rPr>
          <w:t>شود</w:t>
        </w:r>
      </w:ins>
      <w:del w:id="12755" w:author="Mohsen" w:date="2019-03-17T16:51:00Z">
        <w:r w:rsidR="009B2CF1" w:rsidDel="00CF0011">
          <w:rPr>
            <w:rFonts w:hint="cs"/>
            <w:rtl/>
          </w:rPr>
          <w:delText>می شود</w:delText>
        </w:r>
      </w:del>
      <w:r w:rsidR="009B2CF1">
        <w:rPr>
          <w:rFonts w:hint="cs"/>
          <w:rtl/>
        </w:rPr>
        <w:t xml:space="preserve"> تغییرات غلظت اکسیژن به ازای مقادیر بزرگتر از رسانش </w:t>
      </w:r>
      <w:ins w:id="12756" w:author="Mohsen" w:date="2019-03-17T16:51:00Z">
        <w:r w:rsidR="00CF0011">
          <w:rPr>
            <w:rFonts w:hint="cs"/>
            <w:rtl/>
          </w:rPr>
          <w:t>ی</w:t>
        </w:r>
        <w:r w:rsidR="00CF0011">
          <w:rPr>
            <w:rFonts w:hint="eastAsia"/>
            <w:rtl/>
          </w:rPr>
          <w:t>ون‌ها</w:t>
        </w:r>
        <w:r w:rsidR="00CF0011">
          <w:rPr>
            <w:rFonts w:hint="cs"/>
            <w:rtl/>
          </w:rPr>
          <w:t>ی</w:t>
        </w:r>
      </w:ins>
      <w:del w:id="12757" w:author="Mohsen" w:date="2019-03-17T16:51:00Z">
        <w:r w:rsidR="009B2CF1" w:rsidDel="00CF0011">
          <w:rPr>
            <w:rFonts w:hint="cs"/>
            <w:rtl/>
          </w:rPr>
          <w:delText>یون های</w:delText>
        </w:r>
      </w:del>
      <w:r w:rsidR="009B2CF1">
        <w:rPr>
          <w:rFonts w:hint="cs"/>
          <w:rtl/>
        </w:rPr>
        <w:t xml:space="preserve"> هیدروژن تاثیری در افزایش چگالی جریان نخواهد داشت زیرا تمامی </w:t>
      </w:r>
      <w:ins w:id="12758" w:author="Mohsen" w:date="2019-03-17T16:51:00Z">
        <w:r w:rsidR="00CF0011">
          <w:rPr>
            <w:rFonts w:hint="cs"/>
            <w:rtl/>
          </w:rPr>
          <w:t>ی</w:t>
        </w:r>
        <w:r w:rsidR="00CF0011">
          <w:rPr>
            <w:rFonts w:hint="eastAsia"/>
            <w:rtl/>
          </w:rPr>
          <w:t>ون‌ها</w:t>
        </w:r>
        <w:r w:rsidR="00CF0011">
          <w:rPr>
            <w:rFonts w:hint="cs"/>
            <w:rtl/>
          </w:rPr>
          <w:t>ی</w:t>
        </w:r>
      </w:ins>
      <w:del w:id="12759" w:author="Mohsen" w:date="2019-03-17T16:51:00Z">
        <w:r w:rsidR="009B2CF1" w:rsidDel="00CF0011">
          <w:rPr>
            <w:rFonts w:hint="cs"/>
            <w:rtl/>
          </w:rPr>
          <w:delText>یون های</w:delText>
        </w:r>
      </w:del>
      <w:r w:rsidR="009B2CF1">
        <w:rPr>
          <w:rFonts w:hint="cs"/>
          <w:rtl/>
        </w:rPr>
        <w:t xml:space="preserve"> در دسترس در محل کاتد بطور کامل مصرف </w:t>
      </w:r>
      <w:ins w:id="12760" w:author="Mohsen" w:date="2019-03-17T16:51:00Z">
        <w:r w:rsidR="00CF0011">
          <w:rPr>
            <w:rtl/>
          </w:rPr>
          <w:t>شده‌اند</w:t>
        </w:r>
      </w:ins>
      <w:del w:id="12761" w:author="Mohsen" w:date="2019-03-17T16:51:00Z">
        <w:r w:rsidR="009B2CF1" w:rsidDel="00CF0011">
          <w:rPr>
            <w:rFonts w:hint="cs"/>
            <w:rtl/>
          </w:rPr>
          <w:delText>شده اند</w:delText>
        </w:r>
      </w:del>
      <w:r w:rsidR="00830D95">
        <w:rPr>
          <w:rFonts w:hint="cs"/>
          <w:rtl/>
        </w:rPr>
        <w:t>.</w:t>
      </w:r>
    </w:p>
    <w:p w14:paraId="30DC997E" w14:textId="06805ACA" w:rsidR="002058D2" w:rsidDel="001D29F0" w:rsidRDefault="002058D2" w:rsidP="001E5390">
      <w:pPr>
        <w:pStyle w:val="payannameh"/>
        <w:tabs>
          <w:tab w:val="left" w:pos="0"/>
          <w:tab w:val="left" w:pos="567"/>
          <w:tab w:val="left" w:pos="7371"/>
        </w:tabs>
        <w:spacing w:line="240" w:lineRule="auto"/>
        <w:rPr>
          <w:del w:id="12762" w:author="Mohsen Jafarinejad" w:date="2019-05-04T11:31:00Z"/>
          <w:rtl/>
        </w:rPr>
      </w:pPr>
    </w:p>
    <w:p w14:paraId="0074A234" w14:textId="0527B3C7" w:rsidR="00235BB9" w:rsidDel="001D29F0" w:rsidRDefault="00235BB9" w:rsidP="005E409E">
      <w:pPr>
        <w:pStyle w:val="payannameh"/>
        <w:tabs>
          <w:tab w:val="left" w:pos="0"/>
          <w:tab w:val="left" w:pos="7371"/>
        </w:tabs>
        <w:spacing w:line="240" w:lineRule="auto"/>
        <w:rPr>
          <w:del w:id="12763" w:author="Mohsen Jafarinejad" w:date="2019-05-04T11:31:00Z"/>
          <w:rtl/>
        </w:rPr>
      </w:pPr>
    </w:p>
    <w:p w14:paraId="1DF23BC5" w14:textId="522FBBC5" w:rsidR="00767B37" w:rsidRDefault="00767B37" w:rsidP="005E409E">
      <w:pPr>
        <w:pStyle w:val="payannameh"/>
        <w:tabs>
          <w:tab w:val="left" w:pos="0"/>
          <w:tab w:val="left" w:pos="7371"/>
        </w:tabs>
        <w:spacing w:line="240" w:lineRule="auto"/>
        <w:jc w:val="center"/>
        <w:rPr>
          <w:rtl/>
        </w:rPr>
      </w:pPr>
      <w:r>
        <w:rPr>
          <w:noProof/>
          <w:lang w:bidi="ar-SA"/>
        </w:rPr>
        <w:drawing>
          <wp:inline distT="0" distB="0" distL="0" distR="0" wp14:anchorId="0C435873" wp14:editId="2882F9AB">
            <wp:extent cx="4753232" cy="3146854"/>
            <wp:effectExtent l="0" t="0" r="9525" b="15875"/>
            <wp:docPr id="50" name="Chart 50" descr="نمودار جریان بر حسب غلظت سابستر" title="نمودار جریان بر حسب غلظت سابستر"/>
            <wp:cNvGraphicFramePr/>
            <a:graphic xmlns:a="http://schemas.openxmlformats.org/drawingml/2006/main">
              <a:graphicData uri="http://schemas.openxmlformats.org/drawingml/2006/chart">
                <c:chart xmlns:c="http://schemas.openxmlformats.org/drawingml/2006/chart" xmlns:r="http://schemas.openxmlformats.org/officeDocument/2006/relationships" r:id="rId374"/>
              </a:graphicData>
            </a:graphic>
          </wp:inline>
        </w:drawing>
      </w:r>
    </w:p>
    <w:p w14:paraId="29D48B8D" w14:textId="560B6DA8" w:rsidR="00651A99" w:rsidRDefault="00646649" w:rsidP="00CF0011">
      <w:pPr>
        <w:pStyle w:val="a4"/>
        <w:rPr>
          <w:rtl/>
        </w:rPr>
      </w:pPr>
      <w:bookmarkStart w:id="12764" w:name="_Toc8551055"/>
      <w:r>
        <w:rPr>
          <w:rFonts w:hint="cs"/>
          <w:rtl/>
        </w:rPr>
        <w:t>تغییرات چگالی جریان اتصال کوتاه با تغییر نسبت جرمی اکسیژن</w:t>
      </w:r>
      <w:bookmarkEnd w:id="12764"/>
    </w:p>
    <w:p w14:paraId="59FA6BE6" w14:textId="77777777" w:rsidR="00651A99" w:rsidRDefault="00651A99" w:rsidP="005E409E">
      <w:pPr>
        <w:pStyle w:val="payannameh"/>
        <w:tabs>
          <w:tab w:val="left" w:pos="0"/>
          <w:tab w:val="left" w:pos="7371"/>
        </w:tabs>
        <w:spacing w:line="240" w:lineRule="auto"/>
        <w:rPr>
          <w:rtl/>
        </w:rPr>
      </w:pPr>
    </w:p>
    <w:p w14:paraId="770A41ED" w14:textId="77777777" w:rsidR="00651A99" w:rsidRDefault="00651A99" w:rsidP="005E409E">
      <w:pPr>
        <w:pStyle w:val="payannameh"/>
        <w:tabs>
          <w:tab w:val="left" w:pos="0"/>
          <w:tab w:val="left" w:pos="7371"/>
        </w:tabs>
        <w:spacing w:line="240" w:lineRule="auto"/>
        <w:rPr>
          <w:rtl/>
        </w:rPr>
      </w:pPr>
    </w:p>
    <w:p w14:paraId="4A43366C" w14:textId="3CEBA96C" w:rsidR="00830D95" w:rsidRPr="008D66D4" w:rsidRDefault="00830D95" w:rsidP="00121F26">
      <w:pPr>
        <w:pStyle w:val="a0"/>
        <w:bidi/>
        <w:rPr>
          <w:rtl/>
        </w:rPr>
      </w:pPr>
      <w:bookmarkStart w:id="12765" w:name="_Toc3666313"/>
      <w:bookmarkStart w:id="12766" w:name="_Toc3666562"/>
      <w:bookmarkStart w:id="12767" w:name="_Toc8546220"/>
      <w:bookmarkStart w:id="12768" w:name="_Toc8550883"/>
      <w:r w:rsidRPr="008D66D4">
        <w:rPr>
          <w:rFonts w:hint="cs"/>
          <w:rtl/>
        </w:rPr>
        <w:t>نمودار چگالی جریان</w:t>
      </w:r>
      <w:r>
        <w:rPr>
          <w:rFonts w:hint="cs"/>
          <w:rtl/>
        </w:rPr>
        <w:t xml:space="preserve"> ا</w:t>
      </w:r>
      <w:r w:rsidRPr="008D66D4">
        <w:rPr>
          <w:rFonts w:hint="cs"/>
          <w:rtl/>
        </w:rPr>
        <w:t>ت</w:t>
      </w:r>
      <w:r>
        <w:rPr>
          <w:rFonts w:hint="cs"/>
          <w:rtl/>
        </w:rPr>
        <w:t>صال‌</w:t>
      </w:r>
      <w:r w:rsidRPr="008D66D4">
        <w:rPr>
          <w:rFonts w:hint="cs"/>
          <w:rtl/>
        </w:rPr>
        <w:t xml:space="preserve">کوتاه به ازای تغییرات </w:t>
      </w:r>
      <w:r>
        <w:rPr>
          <w:rFonts w:hint="cs"/>
          <w:rtl/>
        </w:rPr>
        <w:t>شدت اغتشاش</w:t>
      </w:r>
      <w:bookmarkEnd w:id="12765"/>
      <w:bookmarkEnd w:id="12766"/>
      <w:bookmarkEnd w:id="12767"/>
      <w:bookmarkEnd w:id="12768"/>
    </w:p>
    <w:p w14:paraId="0F8B9DDC" w14:textId="3D3B5134" w:rsidR="00830D95" w:rsidRDefault="00121F26">
      <w:pPr>
        <w:pStyle w:val="payannameh"/>
        <w:tabs>
          <w:tab w:val="left" w:pos="0"/>
          <w:tab w:val="left" w:pos="567"/>
          <w:tab w:val="left" w:pos="7371"/>
        </w:tabs>
        <w:spacing w:line="240" w:lineRule="auto"/>
        <w:jc w:val="both"/>
        <w:rPr>
          <w:rtl/>
        </w:rPr>
        <w:pPrChange w:id="12769" w:author="Mohsen Jafarinejad" w:date="2019-05-12T08:31:00Z">
          <w:pPr>
            <w:pStyle w:val="payannameh"/>
            <w:tabs>
              <w:tab w:val="left" w:pos="0"/>
              <w:tab w:val="left" w:pos="567"/>
              <w:tab w:val="left" w:pos="7371"/>
            </w:tabs>
            <w:spacing w:line="240" w:lineRule="auto"/>
          </w:pPr>
        </w:pPrChange>
      </w:pPr>
      <w:r>
        <w:rPr>
          <w:rtl/>
        </w:rPr>
        <w:tab/>
      </w:r>
      <w:r w:rsidR="00830D95">
        <w:rPr>
          <w:rFonts w:hint="cs"/>
          <w:rtl/>
        </w:rPr>
        <w:t xml:space="preserve">اگرچه اغتشاش بطور مستقیم تاثیری بر روی پیل نخواهد داشت اما با توجه به اینکه انتقال </w:t>
      </w:r>
      <w:ins w:id="12770" w:author="Mohsen" w:date="2019-03-17T16:51:00Z">
        <w:r w:rsidR="00CF0011">
          <w:rPr>
            <w:rtl/>
          </w:rPr>
          <w:t>گونه‌ها</w:t>
        </w:r>
      </w:ins>
      <w:del w:id="12771" w:author="Mohsen" w:date="2019-03-17T16:51:00Z">
        <w:r w:rsidR="00830D95" w:rsidDel="00CF0011">
          <w:rPr>
            <w:rFonts w:hint="cs"/>
            <w:rtl/>
          </w:rPr>
          <w:delText>گونه ها</w:delText>
        </w:r>
      </w:del>
      <w:r w:rsidR="00830D95">
        <w:rPr>
          <w:rFonts w:hint="cs"/>
          <w:rtl/>
        </w:rPr>
        <w:t xml:space="preserve"> به سطح </w:t>
      </w:r>
      <w:ins w:id="12772" w:author="Mohsen" w:date="2019-03-17T16:51:00Z">
        <w:r w:rsidR="00CF0011">
          <w:rPr>
            <w:rtl/>
          </w:rPr>
          <w:t>الکترودها</w:t>
        </w:r>
      </w:ins>
      <w:del w:id="12773" w:author="Mohsen" w:date="2019-03-17T16:51:00Z">
        <w:r w:rsidR="00830D95" w:rsidDel="00CF0011">
          <w:rPr>
            <w:rFonts w:hint="cs"/>
            <w:rtl/>
          </w:rPr>
          <w:delText>الکترود ها</w:delText>
        </w:r>
      </w:del>
      <w:r w:rsidR="00830D95">
        <w:rPr>
          <w:rFonts w:hint="cs"/>
          <w:rtl/>
        </w:rPr>
        <w:t xml:space="preserve"> </w:t>
      </w:r>
      <w:ins w:id="12774" w:author="Mohsen" w:date="2019-03-17T16:51:00Z">
        <w:r w:rsidR="00CF0011">
          <w:rPr>
            <w:rtl/>
          </w:rPr>
          <w:t>م</w:t>
        </w:r>
        <w:r w:rsidR="00CF0011">
          <w:rPr>
            <w:rFonts w:hint="cs"/>
            <w:rtl/>
          </w:rPr>
          <w:t>ی‌</w:t>
        </w:r>
        <w:r w:rsidR="00CF0011">
          <w:rPr>
            <w:rFonts w:hint="eastAsia"/>
            <w:rtl/>
          </w:rPr>
          <w:t>تواند</w:t>
        </w:r>
      </w:ins>
      <w:del w:id="12775" w:author="Mohsen" w:date="2019-03-17T16:51:00Z">
        <w:r w:rsidR="00830D95" w:rsidDel="00CF0011">
          <w:rPr>
            <w:rFonts w:hint="cs"/>
            <w:rtl/>
          </w:rPr>
          <w:delText>می تواند</w:delText>
        </w:r>
      </w:del>
      <w:r w:rsidR="00830D95">
        <w:rPr>
          <w:rFonts w:hint="cs"/>
          <w:rtl/>
        </w:rPr>
        <w:t xml:space="preserve"> باعث تغییر در نفوذ </w:t>
      </w:r>
      <w:ins w:id="12776" w:author="Mohsen" w:date="2019-03-17T16:51:00Z">
        <w:r w:rsidR="00CF0011">
          <w:rPr>
            <w:rtl/>
          </w:rPr>
          <w:t>گونه‌ها</w:t>
        </w:r>
      </w:ins>
      <w:del w:id="12777" w:author="Mohsen" w:date="2019-03-17T16:51:00Z">
        <w:r w:rsidR="00830D95" w:rsidDel="00CF0011">
          <w:rPr>
            <w:rFonts w:hint="cs"/>
            <w:rtl/>
          </w:rPr>
          <w:delText>گونه ها</w:delText>
        </w:r>
      </w:del>
      <w:r w:rsidR="00830D95">
        <w:rPr>
          <w:rFonts w:hint="cs"/>
          <w:rtl/>
        </w:rPr>
        <w:t xml:space="preserve"> در الکترود و در نتیجه تغییر غلظت واکنش</w:t>
      </w:r>
      <w:del w:id="12778" w:author="Mohsen Jafarinejad" w:date="2019-05-12T08:31:00Z">
        <w:r w:rsidR="00830D95" w:rsidDel="008C196C">
          <w:rPr>
            <w:rFonts w:hint="cs"/>
            <w:rtl/>
          </w:rPr>
          <w:delText xml:space="preserve"> </w:delText>
        </w:r>
      </w:del>
      <w:ins w:id="12779" w:author="Mohsen" w:date="2019-03-17T16:51:00Z">
        <w:r w:rsidR="00CF0011">
          <w:rPr>
            <w:rtl/>
          </w:rPr>
          <w:t>گرها</w:t>
        </w:r>
      </w:ins>
      <w:del w:id="12780" w:author="Mohsen" w:date="2019-03-17T16:51:00Z">
        <w:r w:rsidR="00830D95" w:rsidDel="00CF0011">
          <w:rPr>
            <w:rFonts w:hint="cs"/>
            <w:rtl/>
          </w:rPr>
          <w:delText>گر ها</w:delText>
        </w:r>
      </w:del>
      <w:r w:rsidR="00830D95">
        <w:rPr>
          <w:rFonts w:hint="cs"/>
          <w:rtl/>
        </w:rPr>
        <w:t xml:space="preserve"> در </w:t>
      </w:r>
      <w:ins w:id="12781" w:author="Mohsen" w:date="2019-03-17T16:51:00Z">
        <w:r w:rsidR="00CF0011">
          <w:rPr>
            <w:rtl/>
          </w:rPr>
          <w:t>الکترودها</w:t>
        </w:r>
      </w:ins>
      <w:del w:id="12782" w:author="Mohsen" w:date="2019-03-17T16:51:00Z">
        <w:r w:rsidR="00830D95" w:rsidDel="00CF0011">
          <w:rPr>
            <w:rFonts w:hint="cs"/>
            <w:rtl/>
          </w:rPr>
          <w:delText>الکترود ها</w:delText>
        </w:r>
      </w:del>
      <w:r w:rsidR="00830D95">
        <w:rPr>
          <w:rFonts w:hint="cs"/>
          <w:rtl/>
        </w:rPr>
        <w:t xml:space="preserve"> شود به این صورت </w:t>
      </w:r>
      <w:ins w:id="12783" w:author="Mohsen" w:date="2019-03-17T16:51:00Z">
        <w:r w:rsidR="00CF0011">
          <w:rPr>
            <w:rtl/>
          </w:rPr>
          <w:t>م</w:t>
        </w:r>
        <w:r w:rsidR="00CF0011">
          <w:rPr>
            <w:rFonts w:hint="cs"/>
            <w:rtl/>
          </w:rPr>
          <w:t>ی‌</w:t>
        </w:r>
        <w:r w:rsidR="00CF0011">
          <w:rPr>
            <w:rFonts w:hint="eastAsia"/>
            <w:rtl/>
          </w:rPr>
          <w:t>تواند</w:t>
        </w:r>
      </w:ins>
      <w:del w:id="12784" w:author="Mohsen" w:date="2019-03-17T16:51:00Z">
        <w:r w:rsidR="00830D95" w:rsidDel="00CF0011">
          <w:rPr>
            <w:rFonts w:hint="cs"/>
            <w:rtl/>
          </w:rPr>
          <w:delText>می تواند</w:delText>
        </w:r>
      </w:del>
      <w:r w:rsidR="00830D95">
        <w:rPr>
          <w:rFonts w:hint="cs"/>
          <w:rtl/>
        </w:rPr>
        <w:t xml:space="preserve"> بر روی تغییر چگالی جریان تولیدی اثر گذار باشد</w:t>
      </w:r>
      <w:ins w:id="12785" w:author="Mohsen Jafarinejad" w:date="2019-05-04T11:36:00Z">
        <w:r w:rsidR="001D29F0">
          <w:rPr>
            <w:rFonts w:hint="cs"/>
            <w:rtl/>
          </w:rPr>
          <w:t>.</w:t>
        </w:r>
      </w:ins>
    </w:p>
    <w:p w14:paraId="7A33C57A" w14:textId="745FAF99" w:rsidR="00830D95" w:rsidRDefault="005400D2">
      <w:pPr>
        <w:pStyle w:val="payannameh"/>
        <w:spacing w:line="240" w:lineRule="auto"/>
        <w:jc w:val="both"/>
        <w:rPr>
          <w:rtl/>
        </w:rPr>
        <w:pPrChange w:id="12786" w:author="Mohsen Jafarinejad" w:date="2019-05-11T08:19:00Z">
          <w:pPr>
            <w:pStyle w:val="payannameh"/>
            <w:tabs>
              <w:tab w:val="left" w:pos="0"/>
              <w:tab w:val="left" w:pos="7371"/>
            </w:tabs>
            <w:spacing w:line="240" w:lineRule="auto"/>
          </w:pPr>
        </w:pPrChange>
      </w:pPr>
      <w:ins w:id="12787" w:author="Mohsen Jafarinejad" w:date="2019-05-11T08:19:00Z">
        <w:r>
          <w:rPr>
            <w:rFonts w:hint="cs"/>
            <w:rtl/>
          </w:rPr>
          <w:tab/>
        </w:r>
      </w:ins>
      <w:r w:rsidR="00830D95">
        <w:rPr>
          <w:rFonts w:hint="cs"/>
          <w:rtl/>
        </w:rPr>
        <w:t xml:space="preserve">در شکل زیر </w:t>
      </w:r>
      <w:ins w:id="12788" w:author="Mohsen Jafarinejad" w:date="2019-05-04T11:36:00Z">
        <w:r w:rsidR="001D29F0">
          <w:rPr>
            <w:rFonts w:hint="cs"/>
            <w:rtl/>
          </w:rPr>
          <w:t>ت</w:t>
        </w:r>
      </w:ins>
      <w:del w:id="12789" w:author="Mohsen Jafarinejad" w:date="2019-05-04T11:36:00Z">
        <w:r w:rsidR="00830D95" w:rsidDel="001D29F0">
          <w:rPr>
            <w:rFonts w:hint="cs"/>
            <w:rtl/>
          </w:rPr>
          <w:delText>ا</w:delText>
        </w:r>
      </w:del>
      <w:r w:rsidR="00830D95">
        <w:rPr>
          <w:rFonts w:hint="cs"/>
          <w:rtl/>
        </w:rPr>
        <w:t>غییرات چگالی جریان در مقابل تغییر شدت اغتشاش در پیل رسم شده است تغییرات</w:t>
      </w:r>
      <w:ins w:id="12790" w:author="Mohsen" w:date="2019-03-17T16:53:00Z">
        <w:r w:rsidR="00CF0011">
          <w:rPr>
            <w:rtl/>
          </w:rPr>
          <w:t xml:space="preserve"> </w:t>
        </w:r>
      </w:ins>
      <w:del w:id="12791" w:author="Mohsen" w:date="2019-03-17T16:53:00Z">
        <w:r w:rsidR="00830D95" w:rsidDel="00CF0011">
          <w:rPr>
            <w:rFonts w:hint="cs"/>
            <w:rtl/>
          </w:rPr>
          <w:delText xml:space="preserve">  </w:delText>
        </w:r>
      </w:del>
      <w:r w:rsidR="00830D95">
        <w:rPr>
          <w:rFonts w:hint="cs"/>
          <w:rtl/>
        </w:rPr>
        <w:t xml:space="preserve">شدت اغتشاش تا جایی که بتواند معادل نرخ نفوذ واکنش گرها به درون الکترود را </w:t>
      </w:r>
      <w:ins w:id="12792" w:author="Mohsen" w:date="2019-03-17T16:51:00Z">
        <w:r w:rsidR="00CF0011">
          <w:rPr>
            <w:rtl/>
          </w:rPr>
          <w:t>تأم</w:t>
        </w:r>
        <w:r w:rsidR="00CF0011">
          <w:rPr>
            <w:rFonts w:hint="cs"/>
            <w:rtl/>
          </w:rPr>
          <w:t>ی</w:t>
        </w:r>
        <w:r w:rsidR="00CF0011">
          <w:rPr>
            <w:rFonts w:hint="eastAsia"/>
            <w:rtl/>
          </w:rPr>
          <w:t>ن</w:t>
        </w:r>
      </w:ins>
      <w:del w:id="12793" w:author="Mohsen" w:date="2019-03-17T16:51:00Z">
        <w:r w:rsidR="00830D95" w:rsidDel="00CF0011">
          <w:rPr>
            <w:rFonts w:hint="cs"/>
            <w:rtl/>
          </w:rPr>
          <w:delText>تامین</w:delText>
        </w:r>
      </w:del>
      <w:r w:rsidR="00830D95">
        <w:rPr>
          <w:rFonts w:hint="cs"/>
          <w:rtl/>
        </w:rPr>
        <w:t xml:space="preserve"> نماید باعث افزایش چگالی جریان خواهد شد اما پس از آن با توجه به اینکه نفوذ واکنش </w:t>
      </w:r>
      <w:ins w:id="12794" w:author="Mohsen" w:date="2019-03-17T16:51:00Z">
        <w:r w:rsidR="00CF0011">
          <w:rPr>
            <w:rtl/>
          </w:rPr>
          <w:t>دهنده‌ها</w:t>
        </w:r>
      </w:ins>
      <w:del w:id="12795" w:author="Mohsen" w:date="2019-03-17T16:51:00Z">
        <w:r w:rsidR="00830D95" w:rsidDel="00CF0011">
          <w:rPr>
            <w:rFonts w:hint="cs"/>
            <w:rtl/>
          </w:rPr>
          <w:delText>دهنده ها</w:delText>
        </w:r>
      </w:del>
      <w:r w:rsidR="00830D95">
        <w:rPr>
          <w:rFonts w:hint="cs"/>
          <w:rtl/>
        </w:rPr>
        <w:t xml:space="preserve"> محدود به ضریب نفوذ واکنش دهنده در الکترود و نیز غلظت حداکثری واکنش دهنده در محلول خواهد بود بیش از آن </w:t>
      </w:r>
      <w:ins w:id="12796" w:author="Mohsen" w:date="2019-03-17T16:51:00Z">
        <w:r w:rsidR="00CF0011">
          <w:rPr>
            <w:rtl/>
          </w:rPr>
          <w:t>تأث</w:t>
        </w:r>
        <w:r w:rsidR="00CF0011">
          <w:rPr>
            <w:rFonts w:hint="cs"/>
            <w:rtl/>
          </w:rPr>
          <w:t>ی</w:t>
        </w:r>
        <w:r w:rsidR="00CF0011">
          <w:rPr>
            <w:rFonts w:hint="eastAsia"/>
            <w:rtl/>
          </w:rPr>
          <w:t>ر</w:t>
        </w:r>
      </w:ins>
      <w:del w:id="12797" w:author="Mohsen" w:date="2019-03-17T16:51:00Z">
        <w:r w:rsidR="00830D95" w:rsidDel="00CF0011">
          <w:rPr>
            <w:rFonts w:hint="cs"/>
            <w:rtl/>
          </w:rPr>
          <w:delText>تاثیر</w:delText>
        </w:r>
      </w:del>
      <w:r w:rsidR="00830D95">
        <w:rPr>
          <w:rFonts w:hint="cs"/>
          <w:rtl/>
        </w:rPr>
        <w:t xml:space="preserve"> محسوسی در افزایش چالی جریان نخواهد داشت.</w:t>
      </w:r>
    </w:p>
    <w:p w14:paraId="7DDF734A" w14:textId="516ABD23" w:rsidR="00121F26" w:rsidRDefault="00121F26" w:rsidP="005E409E">
      <w:pPr>
        <w:pStyle w:val="payannameh"/>
        <w:tabs>
          <w:tab w:val="left" w:pos="0"/>
          <w:tab w:val="left" w:pos="7371"/>
        </w:tabs>
        <w:spacing w:line="240" w:lineRule="auto"/>
        <w:rPr>
          <w:rtl/>
        </w:rPr>
      </w:pPr>
    </w:p>
    <w:p w14:paraId="06E6BF89" w14:textId="77777777" w:rsidR="002058D2" w:rsidRDefault="002058D2" w:rsidP="005E409E">
      <w:pPr>
        <w:pStyle w:val="payannameh"/>
        <w:tabs>
          <w:tab w:val="left" w:pos="0"/>
          <w:tab w:val="left" w:pos="7371"/>
        </w:tabs>
        <w:spacing w:line="240" w:lineRule="auto"/>
        <w:rPr>
          <w:rtl/>
        </w:rPr>
      </w:pPr>
    </w:p>
    <w:p w14:paraId="3224F814" w14:textId="106425A6" w:rsidR="00830D95" w:rsidRDefault="00830D95" w:rsidP="005E409E">
      <w:pPr>
        <w:pStyle w:val="payannameh"/>
        <w:tabs>
          <w:tab w:val="left" w:pos="0"/>
          <w:tab w:val="left" w:pos="7371"/>
        </w:tabs>
        <w:spacing w:line="240" w:lineRule="auto"/>
        <w:jc w:val="center"/>
        <w:rPr>
          <w:rtl/>
        </w:rPr>
      </w:pPr>
      <w:r>
        <w:rPr>
          <w:noProof/>
          <w:lang w:bidi="ar-SA"/>
        </w:rPr>
        <w:lastRenderedPageBreak/>
        <w:drawing>
          <wp:inline distT="0" distB="0" distL="0" distR="0" wp14:anchorId="6D051BB5" wp14:editId="07B7BEE7">
            <wp:extent cx="4258962" cy="2800865"/>
            <wp:effectExtent l="0" t="0" r="27305" b="19050"/>
            <wp:docPr id="51" name="Chart 51" descr="نمودار جریان بر حسب غلظت سابستر" title="نمودار جریان بر حسب غلظت سابستر"/>
            <wp:cNvGraphicFramePr/>
            <a:graphic xmlns:a="http://schemas.openxmlformats.org/drawingml/2006/main">
              <a:graphicData uri="http://schemas.openxmlformats.org/drawingml/2006/chart">
                <c:chart xmlns:c="http://schemas.openxmlformats.org/drawingml/2006/chart" xmlns:r="http://schemas.openxmlformats.org/officeDocument/2006/relationships" r:id="rId375"/>
              </a:graphicData>
            </a:graphic>
          </wp:inline>
        </w:drawing>
      </w:r>
    </w:p>
    <w:p w14:paraId="5F900619" w14:textId="19F94D18" w:rsidR="00651A99" w:rsidRDefault="00646649" w:rsidP="00CF0011">
      <w:pPr>
        <w:pStyle w:val="a4"/>
        <w:rPr>
          <w:ins w:id="12798" w:author="Mohsen Jafarinejad" w:date="2019-05-04T11:37:00Z"/>
        </w:rPr>
      </w:pPr>
      <w:bookmarkStart w:id="12799" w:name="_Toc8551056"/>
      <w:r>
        <w:rPr>
          <w:rFonts w:hint="cs"/>
          <w:rtl/>
        </w:rPr>
        <w:t>تغییرات چگالی جریان اتصال کوتاه با تغییر شدت اغتشاش</w:t>
      </w:r>
      <w:bookmarkEnd w:id="12799"/>
    </w:p>
    <w:p w14:paraId="4184EEE7" w14:textId="77777777" w:rsidR="001D29F0" w:rsidRDefault="001D29F0">
      <w:pPr>
        <w:pStyle w:val="a4"/>
        <w:numPr>
          <w:ilvl w:val="0"/>
          <w:numId w:val="0"/>
        </w:numPr>
        <w:ind w:left="567"/>
        <w:jc w:val="left"/>
        <w:rPr>
          <w:rtl/>
        </w:rPr>
        <w:pPrChange w:id="12800" w:author="Mohsen Jafarinejad" w:date="2019-05-04T11:37:00Z">
          <w:pPr>
            <w:pStyle w:val="a4"/>
          </w:pPr>
        </w:pPrChange>
      </w:pPr>
    </w:p>
    <w:p w14:paraId="4B86FB3D" w14:textId="77777777" w:rsidR="001D29F0" w:rsidRDefault="001D29F0" w:rsidP="001D29F0">
      <w:pPr>
        <w:pStyle w:val="payannameh"/>
        <w:tabs>
          <w:tab w:val="left" w:pos="0"/>
          <w:tab w:val="left" w:pos="7371"/>
        </w:tabs>
        <w:spacing w:line="240" w:lineRule="auto"/>
        <w:jc w:val="center"/>
      </w:pPr>
      <w:moveToRangeStart w:id="12801" w:author="Mohsen Jafarinejad" w:date="2019-05-04T11:32:00Z" w:name="move7861992"/>
      <w:moveTo w:id="12802" w:author="Mohsen Jafarinejad" w:date="2019-05-04T11:32:00Z">
        <w:r w:rsidRPr="002F76E6">
          <w:rPr>
            <w:noProof/>
            <w:lang w:bidi="ar-SA"/>
          </w:rPr>
          <w:drawing>
            <wp:inline distT="0" distB="0" distL="0" distR="0" wp14:anchorId="70D9D5B8" wp14:editId="2142844E">
              <wp:extent cx="4244598" cy="2207740"/>
              <wp:effectExtent l="0" t="0" r="3810" b="2540"/>
              <wp:docPr id="4195" name="Picture 4195" descr="C:\Users\Mohsen\Desktop\Thesis\air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Mohsen\Desktop\Thesis\airflow.jp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298911" cy="2235990"/>
                      </a:xfrm>
                      <a:prstGeom prst="rect">
                        <a:avLst/>
                      </a:prstGeom>
                      <a:noFill/>
                      <a:ln>
                        <a:noFill/>
                      </a:ln>
                    </pic:spPr>
                  </pic:pic>
                </a:graphicData>
              </a:graphic>
            </wp:inline>
          </w:drawing>
        </w:r>
      </w:moveTo>
    </w:p>
    <w:p w14:paraId="14613924" w14:textId="77777777" w:rsidR="001D29F0" w:rsidRDefault="001D29F0" w:rsidP="001D29F0">
      <w:pPr>
        <w:pStyle w:val="a4"/>
      </w:pPr>
      <w:bookmarkStart w:id="12803" w:name="_Toc8551057"/>
      <w:moveTo w:id="12804" w:author="Mohsen Jafarinejad" w:date="2019-05-04T11:32:00Z">
        <w:r>
          <w:rPr>
            <w:rFonts w:hint="cs"/>
            <w:rtl/>
          </w:rPr>
          <w:t>نمودار اثر اغتشاش بر عملکرد پیل واقعی</w:t>
        </w:r>
      </w:moveTo>
      <w:bookmarkEnd w:id="12803"/>
    </w:p>
    <w:moveToRangeEnd w:id="12801"/>
    <w:p w14:paraId="3346E797" w14:textId="77777777" w:rsidR="00651A99" w:rsidRDefault="00651A99" w:rsidP="005E409E">
      <w:pPr>
        <w:pStyle w:val="payannameh"/>
        <w:tabs>
          <w:tab w:val="left" w:pos="0"/>
          <w:tab w:val="left" w:pos="7371"/>
        </w:tabs>
        <w:spacing w:line="240" w:lineRule="auto"/>
        <w:rPr>
          <w:ins w:id="12805" w:author="Mohsen Jafarinejad" w:date="2019-05-04T11:32:00Z"/>
          <w:rtl/>
        </w:rPr>
      </w:pPr>
    </w:p>
    <w:p w14:paraId="79C31198" w14:textId="77777777" w:rsidR="001D29F0" w:rsidRDefault="001D29F0" w:rsidP="005E409E">
      <w:pPr>
        <w:pStyle w:val="payannameh"/>
        <w:tabs>
          <w:tab w:val="left" w:pos="0"/>
          <w:tab w:val="left" w:pos="7371"/>
        </w:tabs>
        <w:spacing w:line="240" w:lineRule="auto"/>
        <w:rPr>
          <w:rtl/>
        </w:rPr>
      </w:pPr>
    </w:p>
    <w:p w14:paraId="43B85BB1" w14:textId="6C26E6A8" w:rsidR="00655DDF" w:rsidRPr="008D66D4" w:rsidRDefault="00655DDF" w:rsidP="00037C74">
      <w:pPr>
        <w:pStyle w:val="a0"/>
        <w:bidi/>
        <w:rPr>
          <w:rtl/>
        </w:rPr>
      </w:pPr>
      <w:bookmarkStart w:id="12806" w:name="_Toc3666314"/>
      <w:bookmarkStart w:id="12807" w:name="_Toc3666563"/>
      <w:bookmarkStart w:id="12808" w:name="_Toc8546221"/>
      <w:bookmarkStart w:id="12809" w:name="_Toc8550884"/>
      <w:r w:rsidRPr="008D66D4">
        <w:rPr>
          <w:rFonts w:hint="cs"/>
          <w:rtl/>
        </w:rPr>
        <w:lastRenderedPageBreak/>
        <w:t>نمودار تغییرات چگالی جریان</w:t>
      </w:r>
      <w:r>
        <w:rPr>
          <w:rFonts w:hint="cs"/>
          <w:rtl/>
        </w:rPr>
        <w:t xml:space="preserve"> ا</w:t>
      </w:r>
      <w:r w:rsidRPr="008D66D4">
        <w:rPr>
          <w:rFonts w:hint="cs"/>
          <w:rtl/>
        </w:rPr>
        <w:t>ت</w:t>
      </w:r>
      <w:r>
        <w:rPr>
          <w:rFonts w:hint="cs"/>
          <w:rtl/>
        </w:rPr>
        <w:t>صال‌</w:t>
      </w:r>
      <w:r w:rsidRPr="008D66D4">
        <w:rPr>
          <w:rFonts w:hint="cs"/>
          <w:rtl/>
        </w:rPr>
        <w:t xml:space="preserve">کوتاه به ازای تغییرات غلظت </w:t>
      </w:r>
      <w:del w:id="12810" w:author="Mohsen Jafarinejad" w:date="2019-05-08T09:52:00Z">
        <w:r w:rsidRPr="008D66D4" w:rsidDel="00AF2D51">
          <w:rPr>
            <w:rFonts w:hint="cs"/>
            <w:rtl/>
          </w:rPr>
          <w:delText>اکسیژن</w:delText>
        </w:r>
      </w:del>
      <w:bookmarkEnd w:id="12806"/>
      <w:bookmarkEnd w:id="12807"/>
      <w:ins w:id="12811" w:author="Mohsen Jafarinejad" w:date="2019-05-08T09:52:00Z">
        <w:r w:rsidR="00AF2D51">
          <w:rPr>
            <w:rFonts w:hint="cs"/>
            <w:rtl/>
          </w:rPr>
          <w:t>سابستر</w:t>
        </w:r>
      </w:ins>
      <w:bookmarkEnd w:id="12808"/>
      <w:bookmarkEnd w:id="12809"/>
      <w:del w:id="12812" w:author="Mohsen" w:date="2019-03-17T16:53:00Z">
        <w:r w:rsidRPr="008D66D4" w:rsidDel="00CF0011">
          <w:rPr>
            <w:rFonts w:hint="cs"/>
            <w:rtl/>
          </w:rPr>
          <w:delText xml:space="preserve"> </w:delText>
        </w:r>
      </w:del>
    </w:p>
    <w:p w14:paraId="12A26E05" w14:textId="5EE81807" w:rsidR="00655DDF" w:rsidDel="00FD7CB9" w:rsidRDefault="00121F26">
      <w:pPr>
        <w:pStyle w:val="payannameh"/>
        <w:tabs>
          <w:tab w:val="left" w:pos="0"/>
          <w:tab w:val="left" w:pos="567"/>
          <w:tab w:val="left" w:pos="7371"/>
        </w:tabs>
        <w:spacing w:line="240" w:lineRule="auto"/>
        <w:jc w:val="both"/>
        <w:rPr>
          <w:del w:id="12813" w:author="Mohsen Jafarinejad" w:date="2019-04-06T08:38:00Z"/>
          <w:rtl/>
        </w:rPr>
        <w:pPrChange w:id="12814" w:author="Mohsen Jafarinejad" w:date="2019-05-08T09:53:00Z">
          <w:pPr>
            <w:pStyle w:val="payannameh"/>
            <w:tabs>
              <w:tab w:val="left" w:pos="0"/>
              <w:tab w:val="left" w:pos="567"/>
              <w:tab w:val="left" w:pos="7371"/>
            </w:tabs>
            <w:spacing w:line="240" w:lineRule="auto"/>
          </w:pPr>
        </w:pPrChange>
      </w:pPr>
      <w:r>
        <w:rPr>
          <w:rtl/>
        </w:rPr>
        <w:tab/>
      </w:r>
      <w:r w:rsidR="00655DDF">
        <w:rPr>
          <w:rFonts w:hint="cs"/>
          <w:rtl/>
        </w:rPr>
        <w:t xml:space="preserve">اگرچه تغییر غلظت سابستر یا همان مواد غذایی بر روی سرعت رشد و نمو </w:t>
      </w:r>
      <w:ins w:id="12815" w:author="Mohsen" w:date="2019-03-17T16:51:00Z">
        <w:r w:rsidR="00CF0011">
          <w:rPr>
            <w:rtl/>
          </w:rPr>
          <w:t>م</w:t>
        </w:r>
        <w:r w:rsidR="00CF0011">
          <w:rPr>
            <w:rFonts w:hint="cs"/>
            <w:rtl/>
          </w:rPr>
          <w:t>ی</w:t>
        </w:r>
        <w:r w:rsidR="00CF0011">
          <w:rPr>
            <w:rFonts w:hint="eastAsia"/>
            <w:rtl/>
          </w:rPr>
          <w:t>کروب‌ها</w:t>
        </w:r>
      </w:ins>
      <w:del w:id="12816" w:author="Mohsen" w:date="2019-03-17T16:51:00Z">
        <w:r w:rsidR="00655DDF" w:rsidDel="00CF0011">
          <w:rPr>
            <w:rFonts w:hint="cs"/>
            <w:rtl/>
          </w:rPr>
          <w:delText>میکروب ها</w:delText>
        </w:r>
      </w:del>
      <w:r w:rsidR="00655DDF">
        <w:rPr>
          <w:rFonts w:hint="cs"/>
          <w:rtl/>
        </w:rPr>
        <w:t xml:space="preserve"> </w:t>
      </w:r>
      <w:ins w:id="12817" w:author="Mohsen" w:date="2019-03-17T16:51:00Z">
        <w:r w:rsidR="00CF0011">
          <w:rPr>
            <w:rtl/>
          </w:rPr>
          <w:t>تأث</w:t>
        </w:r>
        <w:r w:rsidR="00CF0011">
          <w:rPr>
            <w:rFonts w:hint="cs"/>
            <w:rtl/>
          </w:rPr>
          <w:t>ی</w:t>
        </w:r>
        <w:r w:rsidR="00CF0011">
          <w:rPr>
            <w:rFonts w:hint="eastAsia"/>
            <w:rtl/>
          </w:rPr>
          <w:t>ر</w:t>
        </w:r>
      </w:ins>
      <w:del w:id="12818" w:author="Mohsen" w:date="2019-03-17T16:51:00Z">
        <w:r w:rsidR="00655DDF" w:rsidDel="00CF0011">
          <w:rPr>
            <w:rFonts w:hint="cs"/>
            <w:rtl/>
          </w:rPr>
          <w:delText>تاثیر</w:delText>
        </w:r>
      </w:del>
      <w:r w:rsidR="00655DDF">
        <w:rPr>
          <w:rFonts w:hint="cs"/>
          <w:rtl/>
        </w:rPr>
        <w:t xml:space="preserve"> گذار است اما با توجه به اینکه زمان </w:t>
      </w:r>
      <w:r w:rsidR="00655DDF">
        <w:t>doubling Time</w:t>
      </w:r>
      <w:del w:id="12819" w:author="Mohsen" w:date="2019-03-17T16:53:00Z">
        <w:r w:rsidR="00655DDF" w:rsidDel="00CF0011">
          <w:delText xml:space="preserve"> </w:delText>
        </w:r>
      </w:del>
      <w:r w:rsidR="00655DDF">
        <w:rPr>
          <w:rFonts w:hint="cs"/>
          <w:rtl/>
        </w:rPr>
        <w:t xml:space="preserve"> باکتری شوانولا بیشتر از 5</w:t>
      </w:r>
      <w:del w:id="12820" w:author="Mohsen" w:date="2019-03-17T16:53:00Z">
        <w:r w:rsidR="00655DDF" w:rsidDel="00CF0011">
          <w:rPr>
            <w:rFonts w:hint="cs"/>
            <w:rtl/>
          </w:rPr>
          <w:delText xml:space="preserve"> </w:delText>
        </w:r>
      </w:del>
      <w:r w:rsidR="00655DDF">
        <w:rPr>
          <w:rFonts w:hint="cs"/>
          <w:rtl/>
        </w:rPr>
        <w:t xml:space="preserve"> ساعت است</w:t>
      </w:r>
      <w:r w:rsidR="00DA2FF7">
        <w:rPr>
          <w:rFonts w:hint="cs"/>
          <w:rtl/>
        </w:rPr>
        <w:t xml:space="preserve"> </w:t>
      </w:r>
      <w:sdt>
        <w:sdtPr>
          <w:rPr>
            <w:rFonts w:hint="cs"/>
            <w:rtl/>
          </w:rPr>
          <w:id w:val="-1760901460"/>
          <w:citation/>
        </w:sdtPr>
        <w:sdtEndPr/>
        <w:sdtContent>
          <w:r w:rsidR="00DA2FF7" w:rsidRPr="00DA2FF7">
            <w:rPr>
              <w:rStyle w:val="tgc"/>
              <w:rtl/>
            </w:rPr>
            <w:fldChar w:fldCharType="begin"/>
          </w:r>
          <w:r w:rsidR="00EA6BD0">
            <w:rPr>
              <w:rStyle w:val="tgc"/>
            </w:rPr>
            <w:instrText xml:space="preserve">CITATION 72 \l 1033 </w:instrText>
          </w:r>
          <w:r w:rsidR="00DA2FF7" w:rsidRPr="00DA2FF7">
            <w:rPr>
              <w:rStyle w:val="tgc"/>
              <w:rtl/>
            </w:rPr>
            <w:fldChar w:fldCharType="separate"/>
          </w:r>
          <w:r w:rsidR="00F81795">
            <w:rPr>
              <w:noProof/>
            </w:rPr>
            <w:t>[68]</w:t>
          </w:r>
          <w:r w:rsidR="00DA2FF7" w:rsidRPr="00DA2FF7">
            <w:rPr>
              <w:rStyle w:val="tgc"/>
              <w:rtl/>
            </w:rPr>
            <w:fldChar w:fldCharType="end"/>
          </w:r>
        </w:sdtContent>
      </w:sdt>
      <w:ins w:id="12821" w:author="Mohsen Jafarinejad" w:date="2019-05-04T11:31:00Z">
        <w:r w:rsidR="001D29F0">
          <w:rPr>
            <w:rFonts w:hint="cs"/>
            <w:rtl/>
          </w:rPr>
          <w:t xml:space="preserve"> </w:t>
        </w:r>
      </w:ins>
      <w:r w:rsidR="00655DDF">
        <w:rPr>
          <w:rFonts w:hint="cs"/>
          <w:rtl/>
        </w:rPr>
        <w:t>با فرض اینکه در یک بازه زمانی کوتاه غلظت سابستر</w:t>
      </w:r>
      <w:del w:id="12822" w:author="Mohsen Jafarinejad" w:date="2019-05-08T09:53:00Z">
        <w:r w:rsidR="00655DDF" w:rsidDel="00AF2D51">
          <w:rPr>
            <w:rFonts w:hint="cs"/>
            <w:rtl/>
          </w:rPr>
          <w:delText xml:space="preserve"> </w:delText>
        </w:r>
      </w:del>
      <w:r w:rsidR="00655DDF">
        <w:rPr>
          <w:rFonts w:hint="cs"/>
          <w:rtl/>
        </w:rPr>
        <w:t xml:space="preserve">ها تغییر نماید </w:t>
      </w:r>
      <w:ins w:id="12823" w:author="Mohsen" w:date="2019-03-17T16:51:00Z">
        <w:r w:rsidR="00CF0011">
          <w:rPr>
            <w:rtl/>
          </w:rPr>
          <w:t>م</w:t>
        </w:r>
        <w:r w:rsidR="00CF0011">
          <w:rPr>
            <w:rFonts w:hint="cs"/>
            <w:rtl/>
          </w:rPr>
          <w:t>ی‌</w:t>
        </w:r>
        <w:r w:rsidR="00CF0011">
          <w:rPr>
            <w:rFonts w:hint="eastAsia"/>
            <w:rtl/>
          </w:rPr>
          <w:t>توان</w:t>
        </w:r>
        <w:r w:rsidR="00CF0011">
          <w:rPr>
            <w:rFonts w:hint="cs"/>
            <w:rtl/>
          </w:rPr>
          <w:t>ی</w:t>
        </w:r>
        <w:r w:rsidR="00CF0011">
          <w:rPr>
            <w:rFonts w:hint="eastAsia"/>
            <w:rtl/>
          </w:rPr>
          <w:t>م</w:t>
        </w:r>
      </w:ins>
      <w:del w:id="12824" w:author="Mohsen" w:date="2019-03-17T16:51:00Z">
        <w:r w:rsidR="00655DDF" w:rsidDel="00CF0011">
          <w:rPr>
            <w:rFonts w:hint="cs"/>
            <w:rtl/>
          </w:rPr>
          <w:delText>میتوانیم</w:delText>
        </w:r>
      </w:del>
      <w:r w:rsidR="00655DDF">
        <w:rPr>
          <w:rFonts w:hint="cs"/>
          <w:rtl/>
        </w:rPr>
        <w:t xml:space="preserve"> به جهت مقایسه </w:t>
      </w:r>
      <w:ins w:id="12825" w:author="Mohsen" w:date="2019-03-17T16:51:00Z">
        <w:r w:rsidR="00CF0011">
          <w:rPr>
            <w:rtl/>
          </w:rPr>
          <w:t>داده‌ها</w:t>
        </w:r>
        <w:r w:rsidR="00CF0011">
          <w:rPr>
            <w:rFonts w:hint="cs"/>
            <w:rtl/>
          </w:rPr>
          <w:t>ی</w:t>
        </w:r>
      </w:ins>
      <w:del w:id="12826" w:author="Mohsen" w:date="2019-03-17T16:51:00Z">
        <w:r w:rsidR="00655DDF" w:rsidDel="00CF0011">
          <w:rPr>
            <w:rFonts w:hint="cs"/>
            <w:rtl/>
          </w:rPr>
          <w:delText>داده های</w:delText>
        </w:r>
      </w:del>
      <w:r w:rsidR="00655DDF">
        <w:rPr>
          <w:rFonts w:hint="cs"/>
          <w:rtl/>
        </w:rPr>
        <w:t xml:space="preserve"> تجربی بدست آمده از تغییرات غلظت سابستر با مدل سینتیک احتراقی مورد استفاده در این نوشتار نسبت به بررسی اثر تغییرات غلظت سابستر</w:t>
      </w:r>
      <w:r w:rsidR="005E677C">
        <w:rPr>
          <w:rFonts w:hint="cs"/>
          <w:rtl/>
        </w:rPr>
        <w:t xml:space="preserve"> اقدام نماییم.</w:t>
      </w:r>
      <w:ins w:id="12827" w:author="Mohsen Jafarinejad" w:date="2019-05-08T09:53:00Z">
        <w:r w:rsidR="00AF2D51">
          <w:rPr>
            <w:rFonts w:hint="cs"/>
            <w:rtl/>
          </w:rPr>
          <w:t xml:space="preserve"> </w:t>
        </w:r>
      </w:ins>
      <w:r w:rsidR="005E677C">
        <w:rPr>
          <w:rFonts w:hint="cs"/>
          <w:rtl/>
        </w:rPr>
        <w:t xml:space="preserve">باید توجه داشت که در صورتیکه جمعیت </w:t>
      </w:r>
      <w:ins w:id="12828" w:author="Mohsen" w:date="2019-03-17T16:51:00Z">
        <w:r w:rsidR="00CF0011">
          <w:rPr>
            <w:rtl/>
          </w:rPr>
          <w:t>م</w:t>
        </w:r>
        <w:r w:rsidR="00CF0011">
          <w:rPr>
            <w:rFonts w:hint="cs"/>
            <w:rtl/>
          </w:rPr>
          <w:t>ی</w:t>
        </w:r>
        <w:r w:rsidR="00CF0011">
          <w:rPr>
            <w:rFonts w:hint="eastAsia"/>
            <w:rtl/>
          </w:rPr>
          <w:t>کروب‌ها</w:t>
        </w:r>
      </w:ins>
      <w:del w:id="12829" w:author="Mohsen" w:date="2019-03-17T16:51:00Z">
        <w:r w:rsidR="005E677C" w:rsidDel="00CF0011">
          <w:rPr>
            <w:rFonts w:hint="cs"/>
            <w:rtl/>
          </w:rPr>
          <w:delText>میکروب ها</w:delText>
        </w:r>
      </w:del>
      <w:r w:rsidR="005E677C">
        <w:rPr>
          <w:rFonts w:hint="cs"/>
          <w:rtl/>
        </w:rPr>
        <w:t xml:space="preserve"> ثابت باشد حداکثر نرخ قابل تجزیه لاکتات توسط </w:t>
      </w:r>
      <w:ins w:id="12830" w:author="Mohsen" w:date="2019-03-17T16:51:00Z">
        <w:r w:rsidR="00CF0011">
          <w:rPr>
            <w:rtl/>
          </w:rPr>
          <w:t>م</w:t>
        </w:r>
        <w:r w:rsidR="00CF0011">
          <w:rPr>
            <w:rFonts w:hint="cs"/>
            <w:rtl/>
          </w:rPr>
          <w:t>ی</w:t>
        </w:r>
        <w:r w:rsidR="00CF0011">
          <w:rPr>
            <w:rFonts w:hint="eastAsia"/>
            <w:rtl/>
          </w:rPr>
          <w:t>کروب‌ها</w:t>
        </w:r>
      </w:ins>
      <w:del w:id="12831" w:author="Mohsen" w:date="2019-03-17T16:51:00Z">
        <w:r w:rsidR="005E677C" w:rsidDel="00CF0011">
          <w:rPr>
            <w:rFonts w:hint="cs"/>
            <w:rtl/>
          </w:rPr>
          <w:delText>میکروب ها</w:delText>
        </w:r>
      </w:del>
      <w:r w:rsidR="005E677C">
        <w:rPr>
          <w:rFonts w:hint="cs"/>
          <w:rtl/>
        </w:rPr>
        <w:t xml:space="preserve"> ثابت خواهد بود</w:t>
      </w:r>
      <w:sdt>
        <w:sdtPr>
          <w:rPr>
            <w:rFonts w:hint="cs"/>
            <w:rtl/>
          </w:rPr>
          <w:id w:val="-1685131274"/>
          <w:citation/>
        </w:sdtPr>
        <w:sdtEndPr/>
        <w:sdtContent>
          <w:r w:rsidR="00DA2FF7">
            <w:rPr>
              <w:rStyle w:val="tgc"/>
              <w:rtl/>
            </w:rPr>
            <w:fldChar w:fldCharType="begin"/>
          </w:r>
          <w:r w:rsidR="00EA6BD0">
            <w:rPr>
              <w:rStyle w:val="tgc"/>
            </w:rPr>
            <w:instrText xml:space="preserve">CITATION 73 \l 1033 </w:instrText>
          </w:r>
          <w:r w:rsidR="00DA2FF7">
            <w:rPr>
              <w:rStyle w:val="tgc"/>
              <w:rtl/>
            </w:rPr>
            <w:fldChar w:fldCharType="separate"/>
          </w:r>
          <w:r w:rsidR="00F81795">
            <w:rPr>
              <w:rStyle w:val="tgc"/>
              <w:noProof/>
              <w:rtl/>
            </w:rPr>
            <w:t xml:space="preserve"> </w:t>
          </w:r>
          <w:r w:rsidR="00F81795">
            <w:rPr>
              <w:noProof/>
            </w:rPr>
            <w:t>[69]</w:t>
          </w:r>
          <w:r w:rsidR="00DA2FF7">
            <w:rPr>
              <w:rStyle w:val="tgc"/>
              <w:rtl/>
            </w:rPr>
            <w:fldChar w:fldCharType="end"/>
          </w:r>
        </w:sdtContent>
      </w:sdt>
      <w:ins w:id="12832" w:author="Mohsen Jafarinejad" w:date="2019-04-30T12:27:00Z">
        <w:r w:rsidR="0064703E">
          <w:rPr>
            <w:rFonts w:hint="cs"/>
            <w:rtl/>
          </w:rPr>
          <w:t xml:space="preserve"> </w:t>
        </w:r>
      </w:ins>
      <w:r w:rsidR="00F97787">
        <w:rPr>
          <w:rFonts w:hint="cs"/>
          <w:rtl/>
        </w:rPr>
        <w:t>و</w:t>
      </w:r>
      <w:sdt>
        <w:sdtPr>
          <w:rPr>
            <w:rFonts w:hint="cs"/>
            <w:rtl/>
          </w:rPr>
          <w:id w:val="-10693696"/>
          <w:citation/>
        </w:sdtPr>
        <w:sdtEndPr/>
        <w:sdtContent>
          <w:r w:rsidR="00B849D5">
            <w:rPr>
              <w:rStyle w:val="tgc"/>
              <w:rtl/>
            </w:rPr>
            <w:fldChar w:fldCharType="begin"/>
          </w:r>
          <w:r w:rsidR="00EA6BD0">
            <w:rPr>
              <w:rStyle w:val="tgc"/>
            </w:rPr>
            <w:instrText xml:space="preserve">CITATION 58 \l 1033 </w:instrText>
          </w:r>
          <w:r w:rsidR="00B849D5">
            <w:rPr>
              <w:rStyle w:val="tgc"/>
              <w:rtl/>
            </w:rPr>
            <w:fldChar w:fldCharType="separate"/>
          </w:r>
          <w:r w:rsidR="00F81795">
            <w:rPr>
              <w:rStyle w:val="tgc"/>
              <w:noProof/>
              <w:rtl/>
            </w:rPr>
            <w:t xml:space="preserve"> </w:t>
          </w:r>
          <w:r w:rsidR="00F81795">
            <w:rPr>
              <w:noProof/>
            </w:rPr>
            <w:t>[54]</w:t>
          </w:r>
          <w:r w:rsidR="00B849D5">
            <w:rPr>
              <w:rStyle w:val="tgc"/>
              <w:rtl/>
            </w:rPr>
            <w:fldChar w:fldCharType="end"/>
          </w:r>
        </w:sdtContent>
      </w:sdt>
      <w:r w:rsidR="00F97787">
        <w:rPr>
          <w:rFonts w:hint="cs"/>
          <w:rtl/>
        </w:rPr>
        <w:t xml:space="preserve"> .</w:t>
      </w:r>
      <w:ins w:id="12833" w:author="Mohsen Jafarinejad" w:date="2019-05-08T09:53:00Z">
        <w:r w:rsidR="00AF2D51">
          <w:rPr>
            <w:rFonts w:hint="cs"/>
            <w:rtl/>
          </w:rPr>
          <w:t xml:space="preserve"> </w:t>
        </w:r>
      </w:ins>
    </w:p>
    <w:p w14:paraId="422F6505" w14:textId="0FDA6740" w:rsidR="00651A99" w:rsidDel="00A64BEA" w:rsidRDefault="00A00C54">
      <w:pPr>
        <w:pStyle w:val="payannameh"/>
        <w:tabs>
          <w:tab w:val="left" w:pos="0"/>
          <w:tab w:val="left" w:pos="567"/>
          <w:tab w:val="left" w:pos="7371"/>
        </w:tabs>
        <w:spacing w:line="240" w:lineRule="auto"/>
        <w:jc w:val="both"/>
        <w:rPr>
          <w:del w:id="12834" w:author="Mohsen Jafarinejad" w:date="2019-05-12T08:36:00Z"/>
          <w:rtl/>
        </w:rPr>
        <w:pPrChange w:id="12835" w:author="Mohsen Jafarinejad" w:date="2019-05-04T11:31:00Z">
          <w:pPr>
            <w:pStyle w:val="payannameh"/>
            <w:tabs>
              <w:tab w:val="left" w:pos="0"/>
              <w:tab w:val="left" w:pos="7371"/>
            </w:tabs>
            <w:spacing w:line="240" w:lineRule="auto"/>
          </w:pPr>
        </w:pPrChange>
      </w:pPr>
      <w:r>
        <w:rPr>
          <w:rFonts w:hint="cs"/>
          <w:rtl/>
        </w:rPr>
        <w:t xml:space="preserve">بنابر این انتظار </w:t>
      </w:r>
      <w:ins w:id="12836" w:author="Mohsen" w:date="2019-03-17T16:51:00Z">
        <w:r w:rsidR="00CF0011">
          <w:rPr>
            <w:rtl/>
          </w:rPr>
          <w:t>م</w:t>
        </w:r>
        <w:r w:rsidR="00CF0011">
          <w:rPr>
            <w:rFonts w:hint="cs"/>
            <w:rtl/>
          </w:rPr>
          <w:t>ی‌</w:t>
        </w:r>
        <w:r w:rsidR="00CF0011">
          <w:rPr>
            <w:rFonts w:hint="eastAsia"/>
            <w:rtl/>
          </w:rPr>
          <w:t>رود</w:t>
        </w:r>
      </w:ins>
      <w:del w:id="12837" w:author="Mohsen" w:date="2019-03-17T16:51:00Z">
        <w:r w:rsidDel="00CF0011">
          <w:rPr>
            <w:rFonts w:hint="cs"/>
            <w:rtl/>
          </w:rPr>
          <w:delText>می رود</w:delText>
        </w:r>
      </w:del>
      <w:r>
        <w:rPr>
          <w:rFonts w:hint="cs"/>
          <w:rtl/>
        </w:rPr>
        <w:t xml:space="preserve"> روند تغییرات غلظت سابستر بر </w:t>
      </w:r>
      <w:del w:id="12838" w:author="Mohsen Jafarinejad" w:date="2019-04-06T08:38:00Z">
        <w:r w:rsidDel="00FD7CB9">
          <w:rPr>
            <w:rFonts w:hint="cs"/>
            <w:rtl/>
          </w:rPr>
          <w:delText xml:space="preserve">روی </w:delText>
        </w:r>
      </w:del>
      <w:r>
        <w:rPr>
          <w:rFonts w:hint="cs"/>
          <w:rtl/>
        </w:rPr>
        <w:t>چگالی جریان خروجی در یک بازه زمانی کوتاه مدت با روند آن در آزمایشات تجربی برابر باشد.</w:t>
      </w:r>
    </w:p>
    <w:p w14:paraId="48B7BD98" w14:textId="77777777" w:rsidR="00A64BEA" w:rsidRDefault="00A64BEA" w:rsidP="00B02677">
      <w:pPr>
        <w:pStyle w:val="payannameh"/>
        <w:tabs>
          <w:tab w:val="left" w:pos="0"/>
          <w:tab w:val="left" w:pos="567"/>
          <w:tab w:val="left" w:pos="7371"/>
        </w:tabs>
        <w:spacing w:line="240" w:lineRule="auto"/>
        <w:jc w:val="both"/>
        <w:rPr>
          <w:ins w:id="12839" w:author="Mohsen Jafarinejad" w:date="2019-05-12T08:36:00Z"/>
          <w:rtl/>
        </w:rPr>
      </w:pPr>
    </w:p>
    <w:p w14:paraId="62B0CB03" w14:textId="3C376F71" w:rsidR="00A00C54" w:rsidRDefault="00FE54DB" w:rsidP="00C60693">
      <w:pPr>
        <w:pStyle w:val="payannameh"/>
        <w:tabs>
          <w:tab w:val="left" w:pos="0"/>
          <w:tab w:val="left" w:pos="567"/>
          <w:tab w:val="left" w:pos="7371"/>
        </w:tabs>
        <w:spacing w:line="240" w:lineRule="auto"/>
        <w:jc w:val="both"/>
        <w:rPr>
          <w:ins w:id="12840" w:author="Mohsen Jafarinejad" w:date="2019-05-08T10:11:00Z"/>
          <w:rtl/>
        </w:rPr>
      </w:pPr>
      <w:r>
        <w:rPr>
          <w:rtl/>
        </w:rPr>
        <w:tab/>
      </w:r>
      <w:r w:rsidR="00A00C54">
        <w:rPr>
          <w:rFonts w:hint="cs"/>
          <w:rtl/>
        </w:rPr>
        <w:t>مطابق شکل</w:t>
      </w:r>
      <w:ins w:id="12841" w:author="Mohsen Jafarinejad" w:date="2019-05-08T10:11:00Z">
        <w:r w:rsidR="00F60C14">
          <w:rPr>
            <w:rFonts w:hint="cs"/>
            <w:rtl/>
          </w:rPr>
          <w:t xml:space="preserve">4-14 </w:t>
        </w:r>
      </w:ins>
      <w:del w:id="12842" w:author="Mohsen Jafarinejad" w:date="2019-05-08T10:11:00Z">
        <w:r w:rsidR="00A00C54" w:rsidDel="00F60C14">
          <w:rPr>
            <w:rFonts w:hint="cs"/>
            <w:rtl/>
          </w:rPr>
          <w:delText xml:space="preserve"> ت</w:delText>
        </w:r>
      </w:del>
      <w:r w:rsidR="00A00C54">
        <w:rPr>
          <w:rFonts w:hint="cs"/>
          <w:rtl/>
        </w:rPr>
        <w:t>ا</w:t>
      </w:r>
      <w:del w:id="12843" w:author="Mohsen Jafarinejad" w:date="2019-05-08T09:53:00Z">
        <w:r w:rsidR="00A00C54" w:rsidDel="00AF2D51">
          <w:rPr>
            <w:rFonts w:hint="cs"/>
            <w:rtl/>
          </w:rPr>
          <w:delText xml:space="preserve"> </w:delText>
        </w:r>
      </w:del>
      <w:r w:rsidR="00A00C54">
        <w:rPr>
          <w:rFonts w:hint="cs"/>
          <w:rtl/>
        </w:rPr>
        <w:t xml:space="preserve">پیش از نقطه جریان ماکزیمم افزایش غلظت سابستر بصورت خطی باعث افزایش چگالی جریان </w:t>
      </w:r>
      <w:ins w:id="12844" w:author="Mohsen" w:date="2019-03-17T16:51:00Z">
        <w:r w:rsidR="00CF0011">
          <w:rPr>
            <w:rtl/>
          </w:rPr>
          <w:t>م</w:t>
        </w:r>
        <w:r w:rsidR="00CF0011">
          <w:rPr>
            <w:rFonts w:hint="cs"/>
            <w:rtl/>
          </w:rPr>
          <w:t>ی‌</w:t>
        </w:r>
        <w:r w:rsidR="00CF0011">
          <w:rPr>
            <w:rFonts w:hint="eastAsia"/>
            <w:rtl/>
          </w:rPr>
          <w:t>گردد</w:t>
        </w:r>
      </w:ins>
      <w:del w:id="12845" w:author="Mohsen" w:date="2019-03-17T16:51:00Z">
        <w:r w:rsidR="00A00C54" w:rsidDel="00CF0011">
          <w:rPr>
            <w:rFonts w:hint="cs"/>
            <w:rtl/>
          </w:rPr>
          <w:delText>می گردد</w:delText>
        </w:r>
      </w:del>
      <w:r w:rsidR="00A00C54">
        <w:rPr>
          <w:rFonts w:hint="cs"/>
          <w:rtl/>
        </w:rPr>
        <w:t xml:space="preserve"> اما از نقطه جریان ماکزیمم به بعد افزایش غلظت باعث کاهش چگالی جریان </w:t>
      </w:r>
      <w:ins w:id="12846" w:author="Mohsen" w:date="2019-03-17T16:51:00Z">
        <w:r w:rsidR="00CF0011">
          <w:rPr>
            <w:rtl/>
          </w:rPr>
          <w:t>م</w:t>
        </w:r>
        <w:r w:rsidR="00CF0011">
          <w:rPr>
            <w:rFonts w:hint="cs"/>
            <w:rtl/>
          </w:rPr>
          <w:t>ی‌</w:t>
        </w:r>
        <w:r w:rsidR="00CF0011">
          <w:rPr>
            <w:rFonts w:hint="eastAsia"/>
            <w:rtl/>
          </w:rPr>
          <w:t>گردد</w:t>
        </w:r>
      </w:ins>
      <w:del w:id="12847" w:author="Mohsen" w:date="2019-03-17T16:51:00Z">
        <w:r w:rsidR="00A00C54" w:rsidDel="00CF0011">
          <w:rPr>
            <w:rFonts w:hint="cs"/>
            <w:rtl/>
          </w:rPr>
          <w:delText>میگردد</w:delText>
        </w:r>
      </w:del>
      <w:r w:rsidR="00A00C54">
        <w:rPr>
          <w:rFonts w:hint="cs"/>
          <w:rtl/>
        </w:rPr>
        <w:t xml:space="preserve"> که این امر </w:t>
      </w:r>
      <w:ins w:id="12848" w:author="Mohsen" w:date="2019-03-17T16:51:00Z">
        <w:r w:rsidR="00CF0011">
          <w:rPr>
            <w:rtl/>
          </w:rPr>
          <w:t>م</w:t>
        </w:r>
        <w:r w:rsidR="00CF0011">
          <w:rPr>
            <w:rFonts w:hint="cs"/>
            <w:rtl/>
          </w:rPr>
          <w:t>ی‌</w:t>
        </w:r>
        <w:r w:rsidR="00CF0011">
          <w:rPr>
            <w:rFonts w:hint="eastAsia"/>
            <w:rtl/>
          </w:rPr>
          <w:t>تواند</w:t>
        </w:r>
      </w:ins>
      <w:del w:id="12849" w:author="Mohsen" w:date="2019-03-17T16:51:00Z">
        <w:r w:rsidR="00A00C54" w:rsidDel="00CF0011">
          <w:rPr>
            <w:rFonts w:hint="cs"/>
            <w:rtl/>
          </w:rPr>
          <w:delText>می تواند</w:delText>
        </w:r>
      </w:del>
      <w:r w:rsidR="00A00C54">
        <w:rPr>
          <w:rFonts w:hint="cs"/>
          <w:rtl/>
        </w:rPr>
        <w:t xml:space="preserve"> به دلیل اتمام اکسیژن در الکترود کاتد و همچن</w:t>
      </w:r>
      <w:del w:id="12850" w:author="Mohsen Jafarinejad" w:date="2019-05-08T09:54:00Z">
        <w:r w:rsidR="00A00C54" w:rsidDel="00AF2D51">
          <w:rPr>
            <w:rFonts w:hint="cs"/>
            <w:rtl/>
          </w:rPr>
          <w:delText>ن</w:delText>
        </w:r>
      </w:del>
      <w:r w:rsidR="00A00C54">
        <w:rPr>
          <w:rFonts w:hint="cs"/>
          <w:rtl/>
        </w:rPr>
        <w:t xml:space="preserve">ین ممانعت </w:t>
      </w:r>
      <w:ins w:id="12851" w:author="Mohsen Jafarinejad" w:date="2019-05-08T09:54:00Z">
        <w:r w:rsidR="00AF2D51">
          <w:rPr>
            <w:rFonts w:hint="cs"/>
            <w:rtl/>
          </w:rPr>
          <w:t xml:space="preserve">از خروج </w:t>
        </w:r>
      </w:ins>
      <w:r w:rsidR="00A00C54">
        <w:rPr>
          <w:rFonts w:hint="cs"/>
          <w:rtl/>
        </w:rPr>
        <w:t xml:space="preserve">گونه محصول واکنش آند </w:t>
      </w:r>
      <w:del w:id="12852" w:author="Mohsen Jafarinejad" w:date="2019-05-08T09:54:00Z">
        <w:r w:rsidR="00A00C54" w:rsidDel="00AF2D51">
          <w:rPr>
            <w:rFonts w:hint="cs"/>
            <w:rtl/>
          </w:rPr>
          <w:delText xml:space="preserve">از خروج </w:delText>
        </w:r>
      </w:del>
      <w:r w:rsidR="00A00C54">
        <w:rPr>
          <w:rFonts w:hint="cs"/>
          <w:rtl/>
        </w:rPr>
        <w:t xml:space="preserve">از الکترود به علت غلظت زیاد سابستر باشد در هر صورت این موضوع نشان </w:t>
      </w:r>
      <w:ins w:id="12853" w:author="Mohsen" w:date="2019-03-17T16:51:00Z">
        <w:r w:rsidR="00CF0011">
          <w:rPr>
            <w:rtl/>
          </w:rPr>
          <w:t>م</w:t>
        </w:r>
        <w:r w:rsidR="00CF0011">
          <w:rPr>
            <w:rFonts w:hint="cs"/>
            <w:rtl/>
          </w:rPr>
          <w:t>ی‌</w:t>
        </w:r>
        <w:r w:rsidR="00CF0011">
          <w:rPr>
            <w:rFonts w:hint="eastAsia"/>
            <w:rtl/>
          </w:rPr>
          <w:t>دهد</w:t>
        </w:r>
      </w:ins>
      <w:del w:id="12854" w:author="Mohsen" w:date="2019-03-17T16:51:00Z">
        <w:r w:rsidR="00A00C54" w:rsidDel="00CF0011">
          <w:rPr>
            <w:rFonts w:hint="cs"/>
            <w:rtl/>
          </w:rPr>
          <w:delText>می دهد</w:delText>
        </w:r>
      </w:del>
      <w:r w:rsidR="00A00C54">
        <w:rPr>
          <w:rFonts w:hint="cs"/>
          <w:rtl/>
        </w:rPr>
        <w:t xml:space="preserve"> که تغییرات غلظت سابستر مستقل از رفتار </w:t>
      </w:r>
      <w:ins w:id="12855" w:author="Mohsen" w:date="2019-03-17T16:51:00Z">
        <w:r w:rsidR="00CF0011">
          <w:rPr>
            <w:rtl/>
          </w:rPr>
          <w:t>م</w:t>
        </w:r>
        <w:r w:rsidR="00CF0011">
          <w:rPr>
            <w:rFonts w:hint="cs"/>
            <w:rtl/>
          </w:rPr>
          <w:t>ی</w:t>
        </w:r>
        <w:r w:rsidR="00CF0011">
          <w:rPr>
            <w:rFonts w:hint="eastAsia"/>
            <w:rtl/>
          </w:rPr>
          <w:t>کروب‌ها</w:t>
        </w:r>
      </w:ins>
      <w:del w:id="12856" w:author="Mohsen" w:date="2019-03-17T16:51:00Z">
        <w:r w:rsidR="00A00C54" w:rsidDel="00CF0011">
          <w:rPr>
            <w:rFonts w:hint="cs"/>
            <w:rtl/>
          </w:rPr>
          <w:delText>میکروب ها</w:delText>
        </w:r>
      </w:del>
      <w:r w:rsidR="00A00C54">
        <w:rPr>
          <w:rFonts w:hint="cs"/>
          <w:rtl/>
        </w:rPr>
        <w:t xml:space="preserve"> و تنها به دلیل </w:t>
      </w:r>
      <w:ins w:id="12857" w:author="Mohsen" w:date="2019-03-17T16:51:00Z">
        <w:r w:rsidR="00CF0011">
          <w:rPr>
            <w:rtl/>
          </w:rPr>
          <w:t>محدود</w:t>
        </w:r>
        <w:r w:rsidR="00CF0011">
          <w:rPr>
            <w:rFonts w:hint="cs"/>
            <w:rtl/>
          </w:rPr>
          <w:t>ی</w:t>
        </w:r>
        <w:r w:rsidR="00CF0011">
          <w:rPr>
            <w:rFonts w:hint="eastAsia"/>
            <w:rtl/>
          </w:rPr>
          <w:t>ت‌ها</w:t>
        </w:r>
        <w:r w:rsidR="00CF0011">
          <w:rPr>
            <w:rFonts w:hint="cs"/>
            <w:rtl/>
          </w:rPr>
          <w:t>ی</w:t>
        </w:r>
      </w:ins>
      <w:del w:id="12858" w:author="Mohsen" w:date="2019-03-17T16:51:00Z">
        <w:r w:rsidR="00A00C54" w:rsidDel="00CF0011">
          <w:rPr>
            <w:rFonts w:hint="cs"/>
            <w:rtl/>
          </w:rPr>
          <w:delText>محدودیت های</w:delText>
        </w:r>
      </w:del>
      <w:r w:rsidR="00A00C54">
        <w:rPr>
          <w:rFonts w:hint="cs"/>
          <w:rtl/>
        </w:rPr>
        <w:t xml:space="preserve"> انتقال جرم و واکنش در آند و کاتد بر جریان خروجی اثر گذار </w:t>
      </w:r>
      <w:del w:id="12859" w:author="Mohsen Jafarinejad" w:date="2019-05-08T09:55:00Z">
        <w:r w:rsidR="00A00C54" w:rsidDel="00AF2D51">
          <w:rPr>
            <w:rFonts w:hint="cs"/>
            <w:rtl/>
          </w:rPr>
          <w:delText>باشد</w:delText>
        </w:r>
      </w:del>
      <w:ins w:id="12860" w:author="Mohsen Jafarinejad" w:date="2019-05-08T09:55:00Z">
        <w:r w:rsidR="00AF2D51">
          <w:rPr>
            <w:rFonts w:hint="cs"/>
            <w:rtl/>
          </w:rPr>
          <w:t>است</w:t>
        </w:r>
      </w:ins>
      <w:r w:rsidR="00A00C54">
        <w:rPr>
          <w:rFonts w:hint="cs"/>
          <w:rtl/>
        </w:rPr>
        <w:t>.</w:t>
      </w:r>
    </w:p>
    <w:p w14:paraId="4825B246" w14:textId="15E06BA8" w:rsidR="00F60C14" w:rsidRDefault="005400D2" w:rsidP="00037C74">
      <w:pPr>
        <w:pStyle w:val="payannameh"/>
        <w:tabs>
          <w:tab w:val="left" w:pos="0"/>
          <w:tab w:val="left" w:pos="567"/>
          <w:tab w:val="left" w:pos="7371"/>
        </w:tabs>
        <w:spacing w:line="240" w:lineRule="auto"/>
        <w:jc w:val="both"/>
        <w:rPr>
          <w:ins w:id="12861" w:author="Mohsen Jafarinejad" w:date="2019-05-08T10:14:00Z"/>
          <w:rtl/>
        </w:rPr>
      </w:pPr>
      <w:ins w:id="12862" w:author="Mohsen Jafarinejad" w:date="2019-05-11T08:20:00Z">
        <w:r>
          <w:rPr>
            <w:rFonts w:hint="cs"/>
            <w:rtl/>
          </w:rPr>
          <w:tab/>
        </w:r>
      </w:ins>
      <w:ins w:id="12863" w:author="Mohsen Jafarinejad" w:date="2019-05-08T10:12:00Z">
        <w:r w:rsidR="00F60C14">
          <w:rPr>
            <w:rFonts w:hint="cs"/>
            <w:rtl/>
          </w:rPr>
          <w:t xml:space="preserve">شکل 4-15 تغییرات مقادیر جریان ماکزیمم پیل در تحقیقات </w:t>
        </w:r>
      </w:ins>
      <w:ins w:id="12864" w:author="Mohsen Jafarinejad" w:date="2019-05-08T10:13:00Z">
        <w:r w:rsidR="00F60C14">
          <w:rPr>
            <w:rFonts w:hint="cs"/>
            <w:rtl/>
          </w:rPr>
          <w:t>قریشی و همکاران را به نمایش گذاشته است ، اگرچه برخی از مشخصه های پیل مذکور مانند نوع باکتری و الکترود ذکر نشده و نیز سابستر مورد استفاده گ</w:t>
        </w:r>
        <w:r w:rsidR="00EB4F7C">
          <w:rPr>
            <w:rFonts w:hint="cs"/>
            <w:rtl/>
          </w:rPr>
          <w:t xml:space="preserve">لوکوز بوده است اما به جهت </w:t>
        </w:r>
      </w:ins>
      <w:ins w:id="12865" w:author="Mohsen Jafarinejad" w:date="2019-05-08T10:14:00Z">
        <w:r w:rsidR="00EB4F7C">
          <w:rPr>
            <w:rFonts w:hint="cs"/>
            <w:rtl/>
          </w:rPr>
          <w:t>مقایسه روند تغییرات چگالی جریان ماکزیمم با تغییر غلظت سابستر نمودار مذکور رسم شده است. همانطور که در شکل دیده می شود تا نقطه توان ماکزیمم با افزایش غلظت توان افزایش یافته و از نقطه توان ماکزیمم به بعد با افزایش غلظت توان کاهش می باید که با پیش بینی مدل نیز یکسان است.</w:t>
        </w:r>
      </w:ins>
    </w:p>
    <w:p w14:paraId="7E2AB383" w14:textId="5D8ED53C" w:rsidR="00EB4F7C" w:rsidRDefault="005400D2" w:rsidP="002A0A30">
      <w:pPr>
        <w:pStyle w:val="payannameh"/>
        <w:tabs>
          <w:tab w:val="left" w:pos="0"/>
          <w:tab w:val="left" w:pos="567"/>
          <w:tab w:val="left" w:pos="7371"/>
        </w:tabs>
        <w:spacing w:line="240" w:lineRule="auto"/>
        <w:jc w:val="both"/>
        <w:rPr>
          <w:ins w:id="12866" w:author="Mohsen Jafarinejad" w:date="2019-05-08T10:08:00Z"/>
          <w:rtl/>
        </w:rPr>
      </w:pPr>
      <w:ins w:id="12867" w:author="Mohsen Jafarinejad" w:date="2019-05-11T08:20:00Z">
        <w:r>
          <w:rPr>
            <w:rFonts w:hint="cs"/>
            <w:rtl/>
          </w:rPr>
          <w:tab/>
        </w:r>
      </w:ins>
      <w:ins w:id="12868" w:author="Mohsen Jafarinejad" w:date="2019-05-08T10:15:00Z">
        <w:r w:rsidR="00EB4F7C">
          <w:rPr>
            <w:rFonts w:hint="cs"/>
            <w:rtl/>
          </w:rPr>
          <w:t>شکل 4-16 صرفا به جهت ایجاد امکان مقایسه روند تغییرات چگالی جریان مازکیمم پیل شبیه سازی شده و پیل آزمایشگاهی قریشی و همکاران بصورت درصد تغییرات نسبت به نقطه جریان ماکزیمم ایجاد شده است.</w:t>
        </w:r>
      </w:ins>
    </w:p>
    <w:p w14:paraId="3553625D" w14:textId="2257FD87" w:rsidR="00AF2D51" w:rsidRDefault="005400D2" w:rsidP="00B02677">
      <w:pPr>
        <w:pStyle w:val="payannameh"/>
        <w:tabs>
          <w:tab w:val="left" w:pos="0"/>
          <w:tab w:val="left" w:pos="567"/>
          <w:tab w:val="left" w:pos="7371"/>
        </w:tabs>
        <w:spacing w:line="240" w:lineRule="auto"/>
        <w:jc w:val="both"/>
        <w:rPr>
          <w:ins w:id="12869" w:author="Mohsen Jafarinejad" w:date="2019-05-12T08:37:00Z"/>
          <w:rtl/>
        </w:rPr>
      </w:pPr>
      <w:ins w:id="12870" w:author="Mohsen Jafarinejad" w:date="2019-05-11T08:20:00Z">
        <w:r>
          <w:rPr>
            <w:rFonts w:hint="cs"/>
            <w:rtl/>
          </w:rPr>
          <w:tab/>
        </w:r>
      </w:ins>
      <w:ins w:id="12871" w:author="Mohsen Jafarinejad" w:date="2019-05-08T10:08:00Z">
        <w:r w:rsidR="00F60C14">
          <w:rPr>
            <w:rFonts w:hint="cs"/>
            <w:rtl/>
          </w:rPr>
          <w:t>در شکل 4-17 مقادیر تغییرات توان ماکزیمم پیل شبیه‌سازی شده</w:t>
        </w:r>
      </w:ins>
      <w:ins w:id="12872" w:author="Mohsen Jafarinejad" w:date="2019-05-08T10:09:00Z">
        <w:r w:rsidR="00F60C14">
          <w:rPr>
            <w:rFonts w:hint="cs"/>
            <w:rtl/>
          </w:rPr>
          <w:t xml:space="preserve"> در این نوشتار با پیل آزمایشگاهی </w:t>
        </w:r>
        <w:r w:rsidR="00F60C14">
          <w:t>Min Hea Kim</w:t>
        </w:r>
        <w:r w:rsidR="00F60C14">
          <w:rPr>
            <w:rFonts w:hint="cs"/>
            <w:rtl/>
          </w:rPr>
          <w:t xml:space="preserve"> مقایسه شده است</w:t>
        </w:r>
      </w:ins>
      <w:ins w:id="12873" w:author="Mohsen Jafarinejad" w:date="2019-05-12T08:33:00Z">
        <w:r w:rsidR="00A64BEA">
          <w:rPr>
            <w:rFonts w:hint="cs"/>
            <w:rtl/>
          </w:rPr>
          <w:t>،</w:t>
        </w:r>
      </w:ins>
      <w:ins w:id="12874" w:author="Mohsen Jafarinejad" w:date="2019-05-12T08:36:00Z">
        <w:r w:rsidR="00A64BEA">
          <w:rPr>
            <w:rFonts w:hint="cs"/>
            <w:rtl/>
          </w:rPr>
          <w:t xml:space="preserve"> </w:t>
        </w:r>
      </w:ins>
      <w:ins w:id="12875" w:author="Mohsen Jafarinejad" w:date="2019-05-12T08:33:00Z">
        <w:r w:rsidR="00A64BEA">
          <w:rPr>
            <w:rFonts w:hint="cs"/>
            <w:rtl/>
          </w:rPr>
          <w:t xml:space="preserve">مشخصه های </w:t>
        </w:r>
      </w:ins>
      <w:ins w:id="12876" w:author="Mohsen Jafarinejad" w:date="2019-05-12T08:34:00Z">
        <w:r w:rsidR="00A64BEA">
          <w:rPr>
            <w:rFonts w:hint="cs"/>
            <w:rtl/>
          </w:rPr>
          <w:t xml:space="preserve">اصلی </w:t>
        </w:r>
      </w:ins>
      <w:ins w:id="12877" w:author="Mohsen Jafarinejad" w:date="2019-05-12T08:33:00Z">
        <w:r w:rsidR="00A64BEA">
          <w:rPr>
            <w:rFonts w:hint="cs"/>
            <w:rtl/>
          </w:rPr>
          <w:t>هر دو</w:t>
        </w:r>
      </w:ins>
      <w:ins w:id="12878" w:author="Mohsen Jafarinejad" w:date="2019-05-12T08:34:00Z">
        <w:r w:rsidR="00A64BEA">
          <w:rPr>
            <w:rFonts w:hint="cs"/>
            <w:rtl/>
          </w:rPr>
          <w:t xml:space="preserve"> پیل نظیر نوع باکتری الکترود آند ،جنس </w:t>
        </w:r>
        <w:r w:rsidR="00A64BEA">
          <w:rPr>
            <w:rFonts w:hint="cs"/>
            <w:rtl/>
          </w:rPr>
          <w:lastRenderedPageBreak/>
          <w:t>الکترود ومیزان تخلخل الکترود باهم یکسان بوده ،</w:t>
        </w:r>
      </w:ins>
      <w:ins w:id="12879" w:author="Mohsen Jafarinejad" w:date="2019-05-08T10:09:00Z">
        <w:r w:rsidR="00F60C14">
          <w:rPr>
            <w:rFonts w:hint="cs"/>
            <w:rtl/>
          </w:rPr>
          <w:t xml:space="preserve"> </w:t>
        </w:r>
      </w:ins>
      <w:ins w:id="12880" w:author="Mohsen Jafarinejad" w:date="2019-05-08T10:10:00Z">
        <w:r w:rsidR="00F60C14">
          <w:rPr>
            <w:rFonts w:hint="cs"/>
            <w:rtl/>
          </w:rPr>
          <w:t>که همان طور که دیده می شود روند و میزان جریان تولیدی در هر دو بس</w:t>
        </w:r>
      </w:ins>
      <w:ins w:id="12881" w:author="Mohsen Jafarinejad" w:date="2019-05-12T08:34:00Z">
        <w:r w:rsidR="00A64BEA">
          <w:rPr>
            <w:rFonts w:hint="cs"/>
            <w:rtl/>
          </w:rPr>
          <w:t>ی</w:t>
        </w:r>
      </w:ins>
      <w:ins w:id="12882" w:author="Mohsen Jafarinejad" w:date="2019-05-08T10:10:00Z">
        <w:r w:rsidR="00F60C14">
          <w:rPr>
            <w:rFonts w:hint="cs"/>
            <w:rtl/>
          </w:rPr>
          <w:t>ار نزدیک به یکدیگر می باشد.</w:t>
        </w:r>
      </w:ins>
    </w:p>
    <w:p w14:paraId="703FA4B1" w14:textId="77777777" w:rsidR="00A64BEA" w:rsidRDefault="00A64BEA" w:rsidP="00C60693">
      <w:pPr>
        <w:pStyle w:val="payannameh"/>
        <w:tabs>
          <w:tab w:val="left" w:pos="0"/>
          <w:tab w:val="left" w:pos="567"/>
          <w:tab w:val="left" w:pos="7371"/>
        </w:tabs>
        <w:spacing w:line="240" w:lineRule="auto"/>
        <w:jc w:val="both"/>
        <w:rPr>
          <w:ins w:id="12883" w:author="Mohsen Jafarinejad" w:date="2019-04-06T08:38:00Z"/>
          <w:rtl/>
        </w:rPr>
      </w:pPr>
    </w:p>
    <w:p w14:paraId="78D28A8B" w14:textId="77777777" w:rsidR="00FD7CB9" w:rsidRDefault="00FD7CB9" w:rsidP="00FE54DB">
      <w:pPr>
        <w:pStyle w:val="payannameh"/>
        <w:tabs>
          <w:tab w:val="left" w:pos="0"/>
          <w:tab w:val="left" w:pos="567"/>
          <w:tab w:val="left" w:pos="7371"/>
        </w:tabs>
        <w:spacing w:line="240" w:lineRule="auto"/>
        <w:jc w:val="both"/>
        <w:rPr>
          <w:rtl/>
        </w:rPr>
      </w:pPr>
    </w:p>
    <w:p w14:paraId="17D47AC2" w14:textId="0F0EFAD0" w:rsidR="00A00C54" w:rsidRDefault="00A00C54" w:rsidP="00037C74">
      <w:pPr>
        <w:pStyle w:val="payannameh"/>
        <w:tabs>
          <w:tab w:val="left" w:pos="0"/>
          <w:tab w:val="left" w:pos="7371"/>
        </w:tabs>
        <w:spacing w:line="240" w:lineRule="auto"/>
        <w:jc w:val="center"/>
        <w:rPr>
          <w:rtl/>
        </w:rPr>
      </w:pPr>
      <w:r>
        <w:rPr>
          <w:noProof/>
          <w:lang w:bidi="ar-SA"/>
        </w:rPr>
        <w:drawing>
          <wp:inline distT="0" distB="0" distL="0" distR="0" wp14:anchorId="4CB8BB74" wp14:editId="43B0E9F1">
            <wp:extent cx="4695568" cy="3031524"/>
            <wp:effectExtent l="0" t="0" r="10160" b="16510"/>
            <wp:docPr id="52" name="Chart 52" descr="نمودار جریان بر حسب غلظت سابستر" title="نمودار جریان بر حسب غلظت سابستر"/>
            <wp:cNvGraphicFramePr/>
            <a:graphic xmlns:a="http://schemas.openxmlformats.org/drawingml/2006/main">
              <a:graphicData uri="http://schemas.openxmlformats.org/drawingml/2006/chart">
                <c:chart xmlns:c="http://schemas.openxmlformats.org/drawingml/2006/chart" xmlns:r="http://schemas.openxmlformats.org/officeDocument/2006/relationships" r:id="rId377"/>
              </a:graphicData>
            </a:graphic>
          </wp:inline>
        </w:drawing>
      </w:r>
    </w:p>
    <w:p w14:paraId="7E60C4FE" w14:textId="16EC4D01" w:rsidR="00262696" w:rsidRDefault="00646649">
      <w:pPr>
        <w:pStyle w:val="a4"/>
        <w:spacing w:line="240" w:lineRule="auto"/>
        <w:rPr>
          <w:ins w:id="12884" w:author="Mohsen Jafarinejad" w:date="2019-05-08T09:57:00Z"/>
        </w:rPr>
        <w:pPrChange w:id="12885" w:author="Mohsen Jafarinejad" w:date="2019-05-08T10:04:00Z">
          <w:pPr>
            <w:pStyle w:val="a4"/>
          </w:pPr>
        </w:pPrChange>
      </w:pPr>
      <w:bookmarkStart w:id="12886" w:name="_Toc8551058"/>
      <w:r>
        <w:rPr>
          <w:rFonts w:hint="cs"/>
          <w:rtl/>
        </w:rPr>
        <w:t>تغییرات چگالی جریان اتصال کوتاه با تغییر نسبت جرمی سابستر</w:t>
      </w:r>
      <w:bookmarkEnd w:id="12886"/>
    </w:p>
    <w:p w14:paraId="57A603CA" w14:textId="77777777" w:rsidR="00AF2D51" w:rsidRDefault="00AF2D51">
      <w:pPr>
        <w:pStyle w:val="a4"/>
        <w:numPr>
          <w:ilvl w:val="0"/>
          <w:numId w:val="0"/>
        </w:numPr>
        <w:ind w:left="567"/>
        <w:jc w:val="left"/>
        <w:rPr>
          <w:ins w:id="12887" w:author="Mohsen Jafarinejad" w:date="2019-05-08T10:05:00Z"/>
          <w:rtl/>
        </w:rPr>
        <w:pPrChange w:id="12888" w:author="Mohsen Jafarinejad" w:date="2019-05-08T09:57:00Z">
          <w:pPr>
            <w:pStyle w:val="a4"/>
          </w:pPr>
        </w:pPrChange>
      </w:pPr>
    </w:p>
    <w:p w14:paraId="68363701" w14:textId="77777777" w:rsidR="00F60C14" w:rsidRDefault="00F60C14">
      <w:pPr>
        <w:pStyle w:val="a4"/>
        <w:numPr>
          <w:ilvl w:val="0"/>
          <w:numId w:val="0"/>
        </w:numPr>
        <w:ind w:left="567"/>
        <w:jc w:val="left"/>
        <w:rPr>
          <w:ins w:id="12889" w:author="Mohsen Jafarinejad" w:date="2019-05-08T09:57:00Z"/>
        </w:rPr>
        <w:pPrChange w:id="12890" w:author="Mohsen Jafarinejad" w:date="2019-05-08T09:57:00Z">
          <w:pPr>
            <w:pStyle w:val="a4"/>
          </w:pPr>
        </w:pPrChange>
      </w:pPr>
    </w:p>
    <w:p w14:paraId="5411CE0C" w14:textId="7917F449" w:rsidR="00AF2D51" w:rsidRDefault="00AF2D51">
      <w:pPr>
        <w:pStyle w:val="a4"/>
        <w:numPr>
          <w:ilvl w:val="0"/>
          <w:numId w:val="0"/>
        </w:numPr>
        <w:spacing w:line="480" w:lineRule="auto"/>
        <w:ind w:left="567"/>
        <w:jc w:val="left"/>
        <w:rPr>
          <w:ins w:id="12891" w:author="Mohsen Jafarinejad" w:date="2019-05-08T09:59:00Z"/>
          <w:rtl/>
        </w:rPr>
        <w:pPrChange w:id="12892" w:author="Mohsen Jafarinejad" w:date="2019-05-08T10:04:00Z">
          <w:pPr>
            <w:pStyle w:val="a4"/>
          </w:pPr>
        </w:pPrChange>
      </w:pPr>
      <w:bookmarkStart w:id="12893" w:name="_Toc8551059"/>
      <w:ins w:id="12894" w:author="Mohsen Jafarinejad" w:date="2019-05-08T09:57:00Z">
        <w:r w:rsidRPr="00DE55C0">
          <w:rPr>
            <w:rFonts w:asciiTheme="minorHAnsi" w:hAnsiTheme="minorHAnsi" w:cstheme="minorBidi"/>
            <w:noProof/>
            <w:sz w:val="22"/>
            <w:szCs w:val="22"/>
            <w:lang w:bidi="ar-SA"/>
            <w:rPrChange w:id="12895">
              <w:rPr>
                <w:noProof/>
                <w:lang w:bidi="ar-SA"/>
              </w:rPr>
            </w:rPrChange>
          </w:rPr>
          <w:lastRenderedPageBreak/>
          <w:drawing>
            <wp:inline distT="0" distB="0" distL="0" distR="0" wp14:anchorId="27038F1B" wp14:editId="3AC5259D">
              <wp:extent cx="4794421" cy="3015049"/>
              <wp:effectExtent l="0" t="0" r="25400" b="13970"/>
              <wp:docPr id="4196" name="Chart 4196" descr="نمودار جریان بر حسب غلظت سابستر" title="نمودار جریان بر حسب غلظت سابستر"/>
              <wp:cNvGraphicFramePr/>
              <a:graphic xmlns:a="http://schemas.openxmlformats.org/drawingml/2006/main">
                <a:graphicData uri="http://schemas.openxmlformats.org/drawingml/2006/chart">
                  <c:chart xmlns:c="http://schemas.openxmlformats.org/drawingml/2006/chart" xmlns:r="http://schemas.openxmlformats.org/officeDocument/2006/relationships" r:id="rId378"/>
                </a:graphicData>
              </a:graphic>
            </wp:inline>
          </w:drawing>
        </w:r>
      </w:ins>
      <w:bookmarkEnd w:id="12893"/>
    </w:p>
    <w:p w14:paraId="7C70C609" w14:textId="4F68A906" w:rsidR="00AF2D51" w:rsidRDefault="00AF2D51">
      <w:pPr>
        <w:pStyle w:val="a4"/>
        <w:spacing w:line="480" w:lineRule="auto"/>
        <w:rPr>
          <w:ins w:id="12896" w:author="Mohsen Jafarinejad" w:date="2019-05-08T09:59:00Z"/>
          <w:rtl/>
        </w:rPr>
        <w:pPrChange w:id="12897" w:author="Mohsen Jafarinejad" w:date="2019-05-08T10:04:00Z">
          <w:pPr>
            <w:pStyle w:val="a4"/>
          </w:pPr>
        </w:pPrChange>
      </w:pPr>
      <w:bookmarkStart w:id="12898" w:name="_Toc8551060"/>
      <w:ins w:id="12899" w:author="Mohsen Jafarinejad" w:date="2019-05-08T10:01:00Z">
        <w:r>
          <w:rPr>
            <w:rFonts w:hint="cs"/>
            <w:rtl/>
          </w:rPr>
          <w:t>نمودار تغییرات چگالی جریان ماکزیمم پیل آزمایشگاهی قریشی وهمکاران به ازای مقادیر مختلف گلوکوز</w:t>
        </w:r>
      </w:ins>
      <w:bookmarkEnd w:id="12898"/>
    </w:p>
    <w:p w14:paraId="3F39963E" w14:textId="1F4597A6" w:rsidR="00AF2D51" w:rsidRDefault="00AF2D51">
      <w:pPr>
        <w:pStyle w:val="a4"/>
        <w:numPr>
          <w:ilvl w:val="0"/>
          <w:numId w:val="0"/>
        </w:numPr>
        <w:ind w:left="567"/>
        <w:jc w:val="left"/>
        <w:rPr>
          <w:ins w:id="12900" w:author="Mohsen Jafarinejad" w:date="2019-05-08T09:59:00Z"/>
          <w:rtl/>
        </w:rPr>
        <w:pPrChange w:id="12901" w:author="Mohsen Jafarinejad" w:date="2019-05-08T09:59:00Z">
          <w:pPr>
            <w:pStyle w:val="a4"/>
          </w:pPr>
        </w:pPrChange>
      </w:pPr>
      <w:bookmarkStart w:id="12902" w:name="_Toc8551061"/>
      <w:ins w:id="12903" w:author="Mohsen Jafarinejad" w:date="2019-05-08T09:59:00Z">
        <w:r>
          <w:rPr>
            <w:noProof/>
            <w:lang w:bidi="ar-SA"/>
          </w:rPr>
          <w:drawing>
            <wp:inline distT="0" distB="0" distL="0" distR="0" wp14:anchorId="4BD78DF3" wp14:editId="372C943E">
              <wp:extent cx="4879239" cy="3226003"/>
              <wp:effectExtent l="0" t="0" r="17145" b="12700"/>
              <wp:docPr id="4198" name="Chart 4198" descr="نمودار جریان بر حسب غلظت سابستر" title="نمودار جریان بر حسب غلظت سابستر"/>
              <wp:cNvGraphicFramePr/>
              <a:graphic xmlns:a="http://schemas.openxmlformats.org/drawingml/2006/main">
                <a:graphicData uri="http://schemas.openxmlformats.org/drawingml/2006/chart">
                  <c:chart xmlns:c="http://schemas.openxmlformats.org/drawingml/2006/chart" xmlns:r="http://schemas.openxmlformats.org/officeDocument/2006/relationships" r:id="rId379"/>
                </a:graphicData>
              </a:graphic>
            </wp:inline>
          </w:drawing>
        </w:r>
        <w:bookmarkEnd w:id="12902"/>
      </w:ins>
    </w:p>
    <w:p w14:paraId="28962647" w14:textId="4C488955" w:rsidR="00AF2D51" w:rsidRDefault="00F60C14" w:rsidP="00037C74">
      <w:pPr>
        <w:pStyle w:val="a4"/>
        <w:rPr>
          <w:ins w:id="12904" w:author="Mohsen Jafarinejad" w:date="2019-05-08T10:08:00Z"/>
        </w:rPr>
      </w:pPr>
      <w:bookmarkStart w:id="12905" w:name="_Toc8551062"/>
      <w:ins w:id="12906" w:author="Mohsen Jafarinejad" w:date="2019-05-08T10:06:00Z">
        <w:r>
          <w:rPr>
            <w:rFonts w:hint="cs"/>
            <w:rtl/>
          </w:rPr>
          <w:t xml:space="preserve">مقایسه </w:t>
        </w:r>
      </w:ins>
      <w:ins w:id="12907" w:author="Mohsen Jafarinejad" w:date="2019-05-08T10:03:00Z">
        <w:r>
          <w:rPr>
            <w:rFonts w:hint="cs"/>
            <w:rtl/>
          </w:rPr>
          <w:t>درصد تغییرات جریان ماکزیمم به ازای درصد تغییرات غلظت سابستر</w:t>
        </w:r>
        <w:bookmarkEnd w:id="12905"/>
        <w:r>
          <w:rPr>
            <w:rFonts w:hint="cs"/>
            <w:rtl/>
          </w:rPr>
          <w:t xml:space="preserve"> </w:t>
        </w:r>
      </w:ins>
    </w:p>
    <w:p w14:paraId="7B96EAFF" w14:textId="77777777" w:rsidR="00F60C14" w:rsidRDefault="00F60C14">
      <w:pPr>
        <w:pStyle w:val="a4"/>
        <w:numPr>
          <w:ilvl w:val="0"/>
          <w:numId w:val="0"/>
        </w:numPr>
        <w:ind w:left="567"/>
        <w:jc w:val="left"/>
        <w:rPr>
          <w:ins w:id="12908" w:author="Mohsen Jafarinejad" w:date="2019-05-08T10:06:00Z"/>
        </w:rPr>
        <w:pPrChange w:id="12909" w:author="Mohsen Jafarinejad" w:date="2019-05-08T10:08:00Z">
          <w:pPr>
            <w:pStyle w:val="a4"/>
          </w:pPr>
        </w:pPrChange>
      </w:pPr>
    </w:p>
    <w:p w14:paraId="234736E1" w14:textId="02E910DC" w:rsidR="00AF2D51" w:rsidDel="00F60C14" w:rsidRDefault="00AF2D51">
      <w:pPr>
        <w:pStyle w:val="a4"/>
        <w:numPr>
          <w:ilvl w:val="0"/>
          <w:numId w:val="0"/>
        </w:numPr>
        <w:ind w:left="567"/>
        <w:jc w:val="left"/>
        <w:rPr>
          <w:del w:id="12910" w:author="Mohsen Jafarinejad" w:date="2019-05-08T10:05:00Z"/>
          <w:rtl/>
        </w:rPr>
        <w:pPrChange w:id="12911" w:author="Mohsen Jafarinejad" w:date="2019-05-08T09:59:00Z">
          <w:pPr>
            <w:pStyle w:val="a4"/>
          </w:pPr>
        </w:pPrChange>
      </w:pPr>
    </w:p>
    <w:p w14:paraId="351DCA61" w14:textId="60DAB845" w:rsidR="00AA0E25" w:rsidRDefault="007A592C">
      <w:pPr>
        <w:pStyle w:val="a0"/>
        <w:numPr>
          <w:ilvl w:val="0"/>
          <w:numId w:val="0"/>
        </w:numPr>
        <w:bidi/>
        <w:jc w:val="center"/>
        <w:rPr>
          <w:ins w:id="12912" w:author="Mohsen Jafarinejad" w:date="2019-05-05T14:15:00Z"/>
        </w:rPr>
        <w:pPrChange w:id="12913" w:author="Mohsen Jafarinejad" w:date="2019-05-05T13:53:00Z">
          <w:pPr>
            <w:pStyle w:val="a0"/>
            <w:bidi/>
          </w:pPr>
        </w:pPrChange>
      </w:pPr>
      <w:bookmarkStart w:id="12914" w:name="_Toc8546222"/>
      <w:bookmarkStart w:id="12915" w:name="_Toc8550885"/>
      <w:bookmarkStart w:id="12916" w:name="_Toc3666315"/>
      <w:bookmarkStart w:id="12917" w:name="_Toc3666564"/>
      <w:ins w:id="12918" w:author="Mohsen Jafarinejad" w:date="2019-05-05T15:09:00Z">
        <w:r>
          <w:rPr>
            <w:noProof/>
          </w:rPr>
          <w:drawing>
            <wp:inline distT="0" distB="0" distL="0" distR="0" wp14:anchorId="41DC1F9C" wp14:editId="42A344B7">
              <wp:extent cx="4937760" cy="3072384"/>
              <wp:effectExtent l="0" t="0" r="15240" b="13970"/>
              <wp:docPr id="4200" name="Chart 4200" descr="نمودار جریان بر حسب غلظت سابستر" title="نمودار جریان بر حسب غلظت سابستر"/>
              <wp:cNvGraphicFramePr/>
              <a:graphic xmlns:a="http://schemas.openxmlformats.org/drawingml/2006/main">
                <a:graphicData uri="http://schemas.openxmlformats.org/drawingml/2006/chart">
                  <c:chart xmlns:c="http://schemas.openxmlformats.org/drawingml/2006/chart" xmlns:r="http://schemas.openxmlformats.org/officeDocument/2006/relationships" r:id="rId380"/>
                </a:graphicData>
              </a:graphic>
            </wp:inline>
          </w:drawing>
        </w:r>
      </w:ins>
      <w:bookmarkEnd w:id="12914"/>
      <w:bookmarkEnd w:id="12915"/>
    </w:p>
    <w:p w14:paraId="42C9831D" w14:textId="3853A2BC" w:rsidR="00AA0E25" w:rsidRPr="00B02677" w:rsidRDefault="00F60C14">
      <w:pPr>
        <w:pStyle w:val="a4"/>
        <w:rPr>
          <w:ins w:id="12919" w:author="Mohsen Jafarinejad" w:date="2019-05-07T11:25:00Z"/>
          <w:rtl/>
        </w:rPr>
        <w:pPrChange w:id="12920" w:author="Mohsen Jafarinejad" w:date="2019-05-08T10:08:00Z">
          <w:pPr>
            <w:pStyle w:val="a0"/>
            <w:bidi/>
          </w:pPr>
        </w:pPrChange>
      </w:pPr>
      <w:bookmarkStart w:id="12921" w:name="_Toc8551063"/>
      <w:ins w:id="12922" w:author="Mohsen Jafarinejad" w:date="2019-05-08T10:06:00Z">
        <w:r w:rsidRPr="00037C74">
          <w:rPr>
            <w:rFonts w:hint="cs"/>
            <w:rtl/>
          </w:rPr>
          <w:t>تغییرات</w:t>
        </w:r>
        <w:r w:rsidRPr="002A0A30">
          <w:rPr>
            <w:rtl/>
          </w:rPr>
          <w:t xml:space="preserve"> </w:t>
        </w:r>
        <w:r w:rsidRPr="001A60F1">
          <w:rPr>
            <w:rFonts w:hint="cs"/>
            <w:rtl/>
          </w:rPr>
          <w:t>توان</w:t>
        </w:r>
        <w:r w:rsidRPr="00542260">
          <w:rPr>
            <w:rtl/>
          </w:rPr>
          <w:t xml:space="preserve"> </w:t>
        </w:r>
        <w:r w:rsidRPr="00B02677">
          <w:rPr>
            <w:rFonts w:hint="cs"/>
            <w:rtl/>
          </w:rPr>
          <w:t>ماکزیمم</w:t>
        </w:r>
        <w:r w:rsidRPr="00C60693">
          <w:rPr>
            <w:rtl/>
          </w:rPr>
          <w:t xml:space="preserve"> </w:t>
        </w:r>
        <w:r w:rsidRPr="00E87BBB">
          <w:rPr>
            <w:rFonts w:hint="cs"/>
            <w:rtl/>
          </w:rPr>
          <w:t>به</w:t>
        </w:r>
        <w:r w:rsidRPr="00F60C14">
          <w:rPr>
            <w:rtl/>
            <w:rPrChange w:id="12923" w:author="Mohsen Jafarinejad" w:date="2019-05-08T10:07:00Z">
              <w:rPr>
                <w:rtl/>
              </w:rPr>
            </w:rPrChange>
          </w:rPr>
          <w:t xml:space="preserve"> </w:t>
        </w:r>
        <w:r w:rsidRPr="00F60C14">
          <w:rPr>
            <w:rFonts w:hint="cs"/>
            <w:rtl/>
            <w:rPrChange w:id="12924" w:author="Mohsen Jafarinejad" w:date="2019-05-08T10:07:00Z">
              <w:rPr>
                <w:rFonts w:hint="cs"/>
                <w:rtl/>
              </w:rPr>
            </w:rPrChange>
          </w:rPr>
          <w:t>ازای</w:t>
        </w:r>
        <w:r w:rsidRPr="00F60C14">
          <w:rPr>
            <w:rtl/>
            <w:rPrChange w:id="12925" w:author="Mohsen Jafarinejad" w:date="2019-05-08T10:07:00Z">
              <w:rPr>
                <w:rtl/>
              </w:rPr>
            </w:rPrChange>
          </w:rPr>
          <w:t xml:space="preserve"> </w:t>
        </w:r>
        <w:r w:rsidRPr="00F60C14">
          <w:rPr>
            <w:rFonts w:hint="cs"/>
            <w:rtl/>
            <w:rPrChange w:id="12926" w:author="Mohsen Jafarinejad" w:date="2019-05-08T10:07:00Z">
              <w:rPr>
                <w:rFonts w:hint="cs"/>
                <w:rtl/>
              </w:rPr>
            </w:rPrChange>
          </w:rPr>
          <w:t>غلظت</w:t>
        </w:r>
        <w:r w:rsidRPr="00F60C14">
          <w:rPr>
            <w:rtl/>
            <w:rPrChange w:id="12927" w:author="Mohsen Jafarinejad" w:date="2019-05-08T10:07:00Z">
              <w:rPr>
                <w:rtl/>
              </w:rPr>
            </w:rPrChange>
          </w:rPr>
          <w:t xml:space="preserve"> </w:t>
        </w:r>
        <w:r w:rsidRPr="00F60C14">
          <w:rPr>
            <w:rFonts w:hint="cs"/>
            <w:rtl/>
            <w:rPrChange w:id="12928" w:author="Mohsen Jafarinejad" w:date="2019-05-08T10:07:00Z">
              <w:rPr>
                <w:rFonts w:hint="cs"/>
                <w:rtl/>
              </w:rPr>
            </w:rPrChange>
          </w:rPr>
          <w:t>های</w:t>
        </w:r>
        <w:r w:rsidRPr="00F60C14">
          <w:rPr>
            <w:rtl/>
            <w:rPrChange w:id="12929" w:author="Mohsen Jafarinejad" w:date="2019-05-08T10:07:00Z">
              <w:rPr>
                <w:rtl/>
              </w:rPr>
            </w:rPrChange>
          </w:rPr>
          <w:t xml:space="preserve"> </w:t>
        </w:r>
        <w:r w:rsidRPr="00F60C14">
          <w:rPr>
            <w:rFonts w:hint="cs"/>
            <w:rtl/>
            <w:rPrChange w:id="12930" w:author="Mohsen Jafarinejad" w:date="2019-05-08T10:07:00Z">
              <w:rPr>
                <w:rFonts w:hint="cs"/>
                <w:rtl/>
              </w:rPr>
            </w:rPrChange>
          </w:rPr>
          <w:t>مختلف</w:t>
        </w:r>
        <w:r w:rsidRPr="00F60C14">
          <w:rPr>
            <w:rtl/>
            <w:rPrChange w:id="12931" w:author="Mohsen Jafarinejad" w:date="2019-05-08T10:07:00Z">
              <w:rPr>
                <w:rtl/>
              </w:rPr>
            </w:rPrChange>
          </w:rPr>
          <w:t xml:space="preserve"> </w:t>
        </w:r>
        <w:r w:rsidRPr="00F60C14">
          <w:rPr>
            <w:rFonts w:hint="cs"/>
            <w:rtl/>
            <w:rPrChange w:id="12932" w:author="Mohsen Jafarinejad" w:date="2019-05-08T10:07:00Z">
              <w:rPr>
                <w:rFonts w:hint="cs"/>
                <w:rtl/>
              </w:rPr>
            </w:rPrChange>
          </w:rPr>
          <w:t>لاکتات</w:t>
        </w:r>
        <w:r w:rsidRPr="00F60C14">
          <w:rPr>
            <w:rtl/>
            <w:rPrChange w:id="12933" w:author="Mohsen Jafarinejad" w:date="2019-05-08T10:07:00Z">
              <w:rPr>
                <w:rtl/>
              </w:rPr>
            </w:rPrChange>
          </w:rPr>
          <w:t xml:space="preserve"> </w:t>
        </w:r>
        <w:r w:rsidRPr="00F60C14">
          <w:rPr>
            <w:rFonts w:hint="cs"/>
            <w:rtl/>
            <w:rPrChange w:id="12934" w:author="Mohsen Jafarinejad" w:date="2019-05-08T10:07:00Z">
              <w:rPr>
                <w:rFonts w:hint="cs"/>
                <w:rtl/>
              </w:rPr>
            </w:rPrChange>
          </w:rPr>
          <w:t>برای</w:t>
        </w:r>
        <w:r w:rsidRPr="00F60C14">
          <w:rPr>
            <w:rtl/>
            <w:rPrChange w:id="12935" w:author="Mohsen Jafarinejad" w:date="2019-05-08T10:07:00Z">
              <w:rPr>
                <w:rtl/>
              </w:rPr>
            </w:rPrChange>
          </w:rPr>
          <w:t xml:space="preserve"> </w:t>
        </w:r>
        <w:r w:rsidRPr="00F60C14">
          <w:rPr>
            <w:rFonts w:hint="cs"/>
            <w:rtl/>
            <w:rPrChange w:id="12936" w:author="Mohsen Jafarinejad" w:date="2019-05-08T10:07:00Z">
              <w:rPr>
                <w:rFonts w:hint="cs"/>
                <w:rtl/>
              </w:rPr>
            </w:rPrChange>
          </w:rPr>
          <w:t>پیل</w:t>
        </w:r>
        <w:r w:rsidRPr="00F60C14">
          <w:rPr>
            <w:rtl/>
            <w:rPrChange w:id="12937" w:author="Mohsen Jafarinejad" w:date="2019-05-08T10:07:00Z">
              <w:rPr>
                <w:rtl/>
              </w:rPr>
            </w:rPrChange>
          </w:rPr>
          <w:t xml:space="preserve"> </w:t>
        </w:r>
        <w:r w:rsidRPr="00F60C14">
          <w:rPr>
            <w:rFonts w:hint="cs"/>
            <w:rtl/>
            <w:rPrChange w:id="12938" w:author="Mohsen Jafarinejad" w:date="2019-05-08T10:07:00Z">
              <w:rPr>
                <w:rFonts w:hint="cs"/>
                <w:rtl/>
              </w:rPr>
            </w:rPrChange>
          </w:rPr>
          <w:t>شبیه</w:t>
        </w:r>
        <w:r w:rsidRPr="00F60C14">
          <w:rPr>
            <w:rtl/>
            <w:rPrChange w:id="12939" w:author="Mohsen Jafarinejad" w:date="2019-05-08T10:07:00Z">
              <w:rPr>
                <w:rtl/>
              </w:rPr>
            </w:rPrChange>
          </w:rPr>
          <w:t xml:space="preserve"> </w:t>
        </w:r>
        <w:r w:rsidRPr="00F60C14">
          <w:rPr>
            <w:rFonts w:hint="cs"/>
            <w:rtl/>
            <w:rPrChange w:id="12940" w:author="Mohsen Jafarinejad" w:date="2019-05-08T10:07:00Z">
              <w:rPr>
                <w:rFonts w:hint="cs"/>
                <w:rtl/>
              </w:rPr>
            </w:rPrChange>
          </w:rPr>
          <w:t>سازی</w:t>
        </w:r>
        <w:r w:rsidRPr="00F60C14">
          <w:rPr>
            <w:rtl/>
            <w:rPrChange w:id="12941" w:author="Mohsen Jafarinejad" w:date="2019-05-08T10:07:00Z">
              <w:rPr>
                <w:rtl/>
              </w:rPr>
            </w:rPrChange>
          </w:rPr>
          <w:t xml:space="preserve"> </w:t>
        </w:r>
        <w:r w:rsidRPr="00F60C14">
          <w:rPr>
            <w:rFonts w:hint="cs"/>
            <w:rtl/>
            <w:rPrChange w:id="12942" w:author="Mohsen Jafarinejad" w:date="2019-05-08T10:07:00Z">
              <w:rPr>
                <w:rFonts w:hint="cs"/>
                <w:rtl/>
              </w:rPr>
            </w:rPrChange>
          </w:rPr>
          <w:t>شده</w:t>
        </w:r>
        <w:r w:rsidRPr="00F60C14">
          <w:rPr>
            <w:rtl/>
            <w:rPrChange w:id="12943" w:author="Mohsen Jafarinejad" w:date="2019-05-08T10:07:00Z">
              <w:rPr>
                <w:rtl/>
              </w:rPr>
            </w:rPrChange>
          </w:rPr>
          <w:t xml:space="preserve"> </w:t>
        </w:r>
        <w:r w:rsidRPr="00F60C14">
          <w:rPr>
            <w:rFonts w:hint="cs"/>
            <w:rtl/>
            <w:rPrChange w:id="12944" w:author="Mohsen Jafarinejad" w:date="2019-05-08T10:07:00Z">
              <w:rPr>
                <w:rFonts w:hint="cs"/>
                <w:rtl/>
              </w:rPr>
            </w:rPrChange>
          </w:rPr>
          <w:t>و</w:t>
        </w:r>
        <w:r w:rsidRPr="00F60C14">
          <w:rPr>
            <w:rtl/>
            <w:rPrChange w:id="12945" w:author="Mohsen Jafarinejad" w:date="2019-05-08T10:07:00Z">
              <w:rPr>
                <w:rtl/>
              </w:rPr>
            </w:rPrChange>
          </w:rPr>
          <w:t xml:space="preserve"> </w:t>
        </w:r>
        <w:r w:rsidRPr="00F60C14">
          <w:rPr>
            <w:rFonts w:hint="cs"/>
            <w:rtl/>
            <w:rPrChange w:id="12946" w:author="Mohsen Jafarinejad" w:date="2019-05-08T10:07:00Z">
              <w:rPr>
                <w:rFonts w:hint="cs"/>
                <w:rtl/>
              </w:rPr>
            </w:rPrChange>
          </w:rPr>
          <w:t>تحقی</w:t>
        </w:r>
      </w:ins>
      <w:ins w:id="12947" w:author="Mohsen Jafarinejad" w:date="2019-05-08T10:07:00Z">
        <w:r>
          <w:rPr>
            <w:rFonts w:hint="cs"/>
            <w:rtl/>
          </w:rPr>
          <w:t>ق</w:t>
        </w:r>
      </w:ins>
      <w:ins w:id="12948" w:author="Mohsen Jafarinejad" w:date="2019-05-08T10:06:00Z">
        <w:r w:rsidRPr="00037C74">
          <w:rPr>
            <w:rFonts w:hint="cs"/>
            <w:rtl/>
          </w:rPr>
          <w:t>ات</w:t>
        </w:r>
        <w:r w:rsidRPr="002A0A30">
          <w:rPr>
            <w:rtl/>
          </w:rPr>
          <w:t xml:space="preserve"> </w:t>
        </w:r>
      </w:ins>
      <w:ins w:id="12949" w:author="Mohsen Jafarinejad" w:date="2019-05-08T10:07:00Z">
        <w:r w:rsidRPr="001A60F1">
          <w:t>Min Hea Kim</w:t>
        </w:r>
        <w:bookmarkEnd w:id="12921"/>
        <w:r w:rsidRPr="00542260">
          <w:rPr>
            <w:rtl/>
          </w:rPr>
          <w:t xml:space="preserve"> </w:t>
        </w:r>
      </w:ins>
    </w:p>
    <w:p w14:paraId="2EB16541" w14:textId="77777777" w:rsidR="00884141" w:rsidRDefault="00884141">
      <w:pPr>
        <w:bidi/>
        <w:rPr>
          <w:ins w:id="12950" w:author="Mohsen Jafarinejad" w:date="2019-05-12T10:44:00Z"/>
          <w:rtl/>
        </w:rPr>
        <w:pPrChange w:id="12951" w:author="Mohsen Jafarinejad" w:date="2019-05-05T13:53:00Z">
          <w:pPr>
            <w:pStyle w:val="a0"/>
            <w:bidi/>
          </w:pPr>
        </w:pPrChange>
      </w:pPr>
    </w:p>
    <w:p w14:paraId="3840D5D9" w14:textId="77777777" w:rsidR="0039278A" w:rsidRPr="00C5576A" w:rsidRDefault="0039278A">
      <w:pPr>
        <w:bidi/>
        <w:rPr>
          <w:ins w:id="12952" w:author="Mohsen Jafarinejad" w:date="2019-05-05T13:52:00Z"/>
        </w:rPr>
        <w:pPrChange w:id="12953" w:author="Mohsen Jafarinejad" w:date="2019-05-12T10:44:00Z">
          <w:pPr>
            <w:pStyle w:val="a0"/>
            <w:bidi/>
          </w:pPr>
        </w:pPrChange>
      </w:pPr>
    </w:p>
    <w:p w14:paraId="40432377" w14:textId="77777777" w:rsidR="00262696" w:rsidRPr="00C90D26" w:rsidRDefault="00CF0011">
      <w:pPr>
        <w:pStyle w:val="a0"/>
        <w:bidi/>
        <w:rPr>
          <w:rtl/>
        </w:rPr>
        <w:pPrChange w:id="12954" w:author="Mohsen Jafarinejad" w:date="2019-05-05T13:52:00Z">
          <w:pPr>
            <w:pStyle w:val="a0"/>
            <w:bidi/>
          </w:pPr>
        </w:pPrChange>
      </w:pPr>
      <w:bookmarkStart w:id="12955" w:name="_Toc8546223"/>
      <w:bookmarkStart w:id="12956" w:name="_Toc8550886"/>
      <w:ins w:id="12957" w:author="Mohsen" w:date="2019-03-17T16:51:00Z">
        <w:r>
          <w:rPr>
            <w:rtl/>
          </w:rPr>
          <w:t>تأث</w:t>
        </w:r>
        <w:r>
          <w:rPr>
            <w:rFonts w:hint="cs"/>
            <w:rtl/>
          </w:rPr>
          <w:t>ی</w:t>
        </w:r>
        <w:r>
          <w:rPr>
            <w:rFonts w:hint="eastAsia"/>
            <w:rtl/>
          </w:rPr>
          <w:t>ر</w:t>
        </w:r>
      </w:ins>
      <w:del w:id="12958" w:author="Mohsen" w:date="2019-03-17T16:51:00Z">
        <w:r w:rsidR="00262696" w:rsidRPr="00C90D26" w:rsidDel="00CF0011">
          <w:rPr>
            <w:rFonts w:hint="cs"/>
            <w:rtl/>
          </w:rPr>
          <w:delText>تاثیر</w:delText>
        </w:r>
      </w:del>
      <w:r w:rsidR="00262696" w:rsidRPr="00C90D26">
        <w:rPr>
          <w:rFonts w:hint="cs"/>
          <w:rtl/>
        </w:rPr>
        <w:t xml:space="preserve"> نشتی اکسیژن محلول از غشاء نفیونی بر عملکرد پیل</w:t>
      </w:r>
      <w:bookmarkEnd w:id="12916"/>
      <w:bookmarkEnd w:id="12917"/>
      <w:bookmarkEnd w:id="12955"/>
      <w:bookmarkEnd w:id="12956"/>
    </w:p>
    <w:p w14:paraId="2F435080" w14:textId="3B69A799" w:rsidR="00651A99" w:rsidRDefault="00561CD3">
      <w:pPr>
        <w:pStyle w:val="payannameh"/>
        <w:tabs>
          <w:tab w:val="left" w:pos="0"/>
          <w:tab w:val="left" w:pos="567"/>
          <w:tab w:val="left" w:pos="7371"/>
        </w:tabs>
        <w:spacing w:line="240" w:lineRule="auto"/>
        <w:jc w:val="both"/>
        <w:rPr>
          <w:rtl/>
        </w:rPr>
        <w:pPrChange w:id="12959" w:author="Mohsen Jafarinejad" w:date="2019-05-11T08:20:00Z">
          <w:pPr>
            <w:pStyle w:val="payannameh"/>
            <w:tabs>
              <w:tab w:val="left" w:pos="0"/>
              <w:tab w:val="left" w:pos="567"/>
              <w:tab w:val="left" w:pos="7371"/>
            </w:tabs>
            <w:spacing w:line="240" w:lineRule="auto"/>
          </w:pPr>
        </w:pPrChange>
      </w:pPr>
      <w:r>
        <w:rPr>
          <w:rtl/>
        </w:rPr>
        <w:tab/>
      </w:r>
      <w:r w:rsidR="00262696">
        <w:rPr>
          <w:rFonts w:hint="cs"/>
          <w:rtl/>
        </w:rPr>
        <w:t xml:space="preserve">علارقم اینکه غشاء نفیونی بخاطر خاصیت خود در جلوگیری از عبور </w:t>
      </w:r>
      <w:ins w:id="12960" w:author="Mohsen" w:date="2019-03-17T16:51:00Z">
        <w:r w:rsidR="00CF0011">
          <w:rPr>
            <w:rtl/>
          </w:rPr>
          <w:t>گونه‌ها</w:t>
        </w:r>
        <w:r w:rsidR="00CF0011">
          <w:rPr>
            <w:rFonts w:hint="cs"/>
            <w:rtl/>
          </w:rPr>
          <w:t>ی</w:t>
        </w:r>
      </w:ins>
      <w:del w:id="12961" w:author="Mohsen" w:date="2019-03-17T16:51:00Z">
        <w:r w:rsidR="00262696" w:rsidDel="00CF0011">
          <w:rPr>
            <w:rFonts w:hint="cs"/>
            <w:rtl/>
          </w:rPr>
          <w:delText>گونه های</w:delText>
        </w:r>
      </w:del>
      <w:r w:rsidR="00262696">
        <w:rPr>
          <w:rFonts w:hint="cs"/>
          <w:rtl/>
        </w:rPr>
        <w:t xml:space="preserve"> غیر از هیدروژن بعنوان جداکننده دو سمت آند و کاتد بکار گرفته </w:t>
      </w:r>
      <w:ins w:id="12962" w:author="Mohsen" w:date="2019-03-17T16:51:00Z">
        <w:r w:rsidR="00CF0011">
          <w:rPr>
            <w:rtl/>
          </w:rPr>
          <w:t>م</w:t>
        </w:r>
        <w:r w:rsidR="00CF0011">
          <w:rPr>
            <w:rFonts w:hint="cs"/>
            <w:rtl/>
          </w:rPr>
          <w:t>ی‌</w:t>
        </w:r>
        <w:r w:rsidR="00CF0011">
          <w:rPr>
            <w:rFonts w:hint="eastAsia"/>
            <w:rtl/>
          </w:rPr>
          <w:t>شود</w:t>
        </w:r>
      </w:ins>
      <w:del w:id="12963" w:author="Mohsen" w:date="2019-03-17T16:51:00Z">
        <w:r w:rsidR="00262696" w:rsidDel="00CF0011">
          <w:rPr>
            <w:rFonts w:hint="cs"/>
            <w:rtl/>
          </w:rPr>
          <w:delText>می شود</w:delText>
        </w:r>
      </w:del>
      <w:r w:rsidR="00262696">
        <w:rPr>
          <w:rFonts w:hint="cs"/>
          <w:rtl/>
        </w:rPr>
        <w:t xml:space="preserve"> اما هیچ غشایی ایده </w:t>
      </w:r>
      <w:ins w:id="12964" w:author="Mohsen" w:date="2019-03-17T16:51:00Z">
        <w:r w:rsidR="00CF0011">
          <w:rPr>
            <w:rtl/>
          </w:rPr>
          <w:t>آل</w:t>
        </w:r>
      </w:ins>
      <w:del w:id="12965" w:author="Mohsen" w:date="2019-03-17T16:51:00Z">
        <w:r w:rsidR="00262696" w:rsidDel="00CF0011">
          <w:rPr>
            <w:rFonts w:hint="cs"/>
            <w:rtl/>
          </w:rPr>
          <w:delText>ال</w:delText>
        </w:r>
      </w:del>
      <w:r w:rsidR="00262696">
        <w:rPr>
          <w:rFonts w:hint="cs"/>
          <w:rtl/>
        </w:rPr>
        <w:t xml:space="preserve"> نبوده و اجازه</w:t>
      </w:r>
      <w:ins w:id="12966" w:author="Mohsen Jafarinejad" w:date="2019-05-08T10:18:00Z">
        <w:r w:rsidR="00EB4F7C">
          <w:rPr>
            <w:rFonts w:hint="cs"/>
            <w:rtl/>
          </w:rPr>
          <w:t xml:space="preserve"> </w:t>
        </w:r>
      </w:ins>
      <w:r w:rsidR="00262696">
        <w:rPr>
          <w:rFonts w:hint="cs"/>
          <w:rtl/>
        </w:rPr>
        <w:t xml:space="preserve">عبور مقداری </w:t>
      </w:r>
      <w:del w:id="12967" w:author="Mohsen Jafarinejad" w:date="2019-05-08T10:18:00Z">
        <w:r w:rsidR="00262696" w:rsidDel="00EB4F7C">
          <w:rPr>
            <w:rFonts w:hint="cs"/>
            <w:rtl/>
          </w:rPr>
          <w:delText>ا</w:delText>
        </w:r>
      </w:del>
      <w:ins w:id="12968" w:author="Mohsen Jafarinejad" w:date="2019-05-08T10:18:00Z">
        <w:r w:rsidR="00EB4F7C">
          <w:rPr>
            <w:rFonts w:hint="cs"/>
            <w:rtl/>
          </w:rPr>
          <w:t>ا</w:t>
        </w:r>
      </w:ins>
      <w:r w:rsidR="00262696">
        <w:rPr>
          <w:rFonts w:hint="cs"/>
          <w:rtl/>
        </w:rPr>
        <w:t xml:space="preserve">کسیژن از خود را </w:t>
      </w:r>
      <w:ins w:id="12969" w:author="Mohsen" w:date="2019-03-17T16:51:00Z">
        <w:r w:rsidR="00CF0011">
          <w:rPr>
            <w:rtl/>
          </w:rPr>
          <w:t>م</w:t>
        </w:r>
        <w:r w:rsidR="00CF0011">
          <w:rPr>
            <w:rFonts w:hint="cs"/>
            <w:rtl/>
          </w:rPr>
          <w:t>ی‌</w:t>
        </w:r>
        <w:r w:rsidR="00CF0011">
          <w:rPr>
            <w:rFonts w:hint="eastAsia"/>
            <w:rtl/>
          </w:rPr>
          <w:t>دهد</w:t>
        </w:r>
      </w:ins>
      <w:del w:id="12970" w:author="Mohsen" w:date="2019-03-17T16:51:00Z">
        <w:r w:rsidR="00262696" w:rsidDel="00CF0011">
          <w:rPr>
            <w:rFonts w:hint="cs"/>
            <w:rtl/>
          </w:rPr>
          <w:delText>می دهد</w:delText>
        </w:r>
      </w:del>
      <w:r w:rsidR="00262696">
        <w:rPr>
          <w:rFonts w:hint="cs"/>
          <w:rtl/>
        </w:rPr>
        <w:t xml:space="preserve">. در سمت آند حضور اکسیژن باعث ترجیح آن بعنوان اکسیدایزر برای </w:t>
      </w:r>
      <w:ins w:id="12971" w:author="Mohsen" w:date="2019-03-17T16:51:00Z">
        <w:r w:rsidR="00CF0011">
          <w:rPr>
            <w:rtl/>
          </w:rPr>
          <w:t>م</w:t>
        </w:r>
        <w:r w:rsidR="00CF0011">
          <w:rPr>
            <w:rFonts w:hint="cs"/>
            <w:rtl/>
          </w:rPr>
          <w:t>ی</w:t>
        </w:r>
        <w:r w:rsidR="00CF0011">
          <w:rPr>
            <w:rFonts w:hint="eastAsia"/>
            <w:rtl/>
          </w:rPr>
          <w:t>کروب‌ها</w:t>
        </w:r>
      </w:ins>
      <w:del w:id="12972" w:author="Mohsen" w:date="2019-03-17T16:51:00Z">
        <w:r w:rsidR="00262696" w:rsidDel="00CF0011">
          <w:rPr>
            <w:rFonts w:hint="cs"/>
            <w:rtl/>
          </w:rPr>
          <w:delText>میکروب ها</w:delText>
        </w:r>
      </w:del>
      <w:r w:rsidR="00262696">
        <w:rPr>
          <w:rFonts w:hint="cs"/>
          <w:rtl/>
        </w:rPr>
        <w:t xml:space="preserve"> شده و در نتیجه پیل بجای تولید جریان الکتریکی سابستر را </w:t>
      </w:r>
      <w:ins w:id="12973" w:author="Mohsen" w:date="2019-03-17T16:51:00Z">
        <w:r w:rsidR="00CF0011">
          <w:rPr>
            <w:rtl/>
          </w:rPr>
          <w:t>مستق</w:t>
        </w:r>
        <w:r w:rsidR="00CF0011">
          <w:rPr>
            <w:rFonts w:hint="cs"/>
            <w:rtl/>
          </w:rPr>
          <w:t>ی</w:t>
        </w:r>
        <w:r w:rsidR="00CF0011">
          <w:rPr>
            <w:rFonts w:hint="eastAsia"/>
            <w:rtl/>
          </w:rPr>
          <w:t>ماً</w:t>
        </w:r>
      </w:ins>
      <w:del w:id="12974" w:author="Mohsen" w:date="2019-03-17T16:51:00Z">
        <w:r w:rsidR="00262696" w:rsidDel="00CF0011">
          <w:rPr>
            <w:rFonts w:hint="cs"/>
            <w:rtl/>
          </w:rPr>
          <w:delText>مستقیما</w:delText>
        </w:r>
      </w:del>
      <w:r w:rsidR="00262696">
        <w:rPr>
          <w:rFonts w:hint="cs"/>
          <w:rtl/>
        </w:rPr>
        <w:t xml:space="preserve"> اکسید خواهد کرد که اثر نامطلوب بر تولید جریان و تصفیه آب خواهد داشت.</w:t>
      </w:r>
      <w:ins w:id="12975" w:author="Mohsen" w:date="2019-03-17T16:53:00Z">
        <w:r w:rsidR="00CF0011">
          <w:rPr>
            <w:rtl/>
          </w:rPr>
          <w:t xml:space="preserve"> برا</w:t>
        </w:r>
        <w:r w:rsidR="00CF0011">
          <w:rPr>
            <w:rFonts w:hint="cs"/>
            <w:rtl/>
          </w:rPr>
          <w:t>ی</w:t>
        </w:r>
      </w:ins>
      <w:del w:id="12976" w:author="Mohsen" w:date="2019-03-17T16:53:00Z">
        <w:r w:rsidR="00262696" w:rsidDel="00CF0011">
          <w:rPr>
            <w:rFonts w:hint="cs"/>
            <w:rtl/>
          </w:rPr>
          <w:delText>برای</w:delText>
        </w:r>
      </w:del>
      <w:r w:rsidR="00262696">
        <w:rPr>
          <w:rFonts w:hint="cs"/>
          <w:rtl/>
        </w:rPr>
        <w:t xml:space="preserve"> نشتی اکسیژن از غشاء مقادیر متفاوتی گزارش شده که در فصل قبل ارائه گردید.</w:t>
      </w:r>
      <w:ins w:id="12977" w:author="Mohsen" w:date="2019-03-17T16:53:00Z">
        <w:r w:rsidR="00CF0011">
          <w:rPr>
            <w:rtl/>
          </w:rPr>
          <w:t xml:space="preserve"> درز</w:t>
        </w:r>
        <w:r w:rsidR="00CF0011">
          <w:rPr>
            <w:rFonts w:hint="cs"/>
            <w:rtl/>
          </w:rPr>
          <w:t>ی</w:t>
        </w:r>
        <w:r w:rsidR="00CF0011">
          <w:rPr>
            <w:rFonts w:hint="eastAsia"/>
            <w:rtl/>
          </w:rPr>
          <w:t>ر</w:t>
        </w:r>
      </w:ins>
      <w:del w:id="12978" w:author="Mohsen" w:date="2019-03-17T16:53:00Z">
        <w:r w:rsidR="00262696" w:rsidDel="00CF0011">
          <w:rPr>
            <w:rFonts w:hint="cs"/>
            <w:rtl/>
          </w:rPr>
          <w:delText>درزیر</w:delText>
        </w:r>
      </w:del>
      <w:r w:rsidR="00262696">
        <w:rPr>
          <w:rFonts w:hint="cs"/>
          <w:rtl/>
        </w:rPr>
        <w:t xml:space="preserve"> اثر این نشتی</w:t>
      </w:r>
      <w:ins w:id="12979" w:author="Mohsen" w:date="2019-03-17T16:53:00Z">
        <w:r w:rsidR="00CF0011">
          <w:rPr>
            <w:rtl/>
          </w:rPr>
          <w:t xml:space="preserve"> </w:t>
        </w:r>
      </w:ins>
      <w:del w:id="12980" w:author="Mohsen" w:date="2019-03-17T16:53:00Z">
        <w:r w:rsidR="00262696" w:rsidDel="00CF0011">
          <w:rPr>
            <w:rFonts w:hint="cs"/>
            <w:rtl/>
          </w:rPr>
          <w:delText xml:space="preserve">  </w:delText>
        </w:r>
      </w:del>
      <w:r w:rsidR="00262696">
        <w:rPr>
          <w:rFonts w:hint="cs"/>
          <w:rtl/>
        </w:rPr>
        <w:t xml:space="preserve">برعملکرد پیل را </w:t>
      </w:r>
      <w:ins w:id="12981" w:author="Mohsen" w:date="2019-03-17T16:51:00Z">
        <w:r w:rsidR="00CF0011">
          <w:rPr>
            <w:rtl/>
          </w:rPr>
          <w:t>م</w:t>
        </w:r>
        <w:r w:rsidR="00CF0011">
          <w:rPr>
            <w:rFonts w:hint="cs"/>
            <w:rtl/>
          </w:rPr>
          <w:t>ی‌</w:t>
        </w:r>
        <w:r w:rsidR="00CF0011">
          <w:rPr>
            <w:rFonts w:hint="eastAsia"/>
            <w:rtl/>
          </w:rPr>
          <w:t>ب</w:t>
        </w:r>
        <w:r w:rsidR="00CF0011">
          <w:rPr>
            <w:rFonts w:hint="cs"/>
            <w:rtl/>
          </w:rPr>
          <w:t>ی</w:t>
        </w:r>
        <w:r w:rsidR="00CF0011">
          <w:rPr>
            <w:rFonts w:hint="eastAsia"/>
            <w:rtl/>
          </w:rPr>
          <w:t>نم</w:t>
        </w:r>
      </w:ins>
      <w:del w:id="12982" w:author="Mohsen" w:date="2019-03-17T16:51:00Z">
        <w:r w:rsidR="00262696" w:rsidDel="00CF0011">
          <w:rPr>
            <w:rFonts w:hint="cs"/>
            <w:rtl/>
          </w:rPr>
          <w:delText>می بینم</w:delText>
        </w:r>
      </w:del>
      <w:ins w:id="12983" w:author="Mohsen Jafarinejad" w:date="2019-05-08T10:18:00Z">
        <w:r w:rsidR="00EB4F7C">
          <w:rPr>
            <w:rFonts w:hint="cs"/>
            <w:rtl/>
          </w:rPr>
          <w:t>.</w:t>
        </w:r>
      </w:ins>
      <w:del w:id="12984" w:author="Mohsen Jafarinejad" w:date="2019-05-08T10:18:00Z">
        <w:r w:rsidR="00262696" w:rsidDel="00EB4F7C">
          <w:rPr>
            <w:rFonts w:hint="cs"/>
            <w:rtl/>
          </w:rPr>
          <w:delText>.</w:delText>
        </w:r>
      </w:del>
    </w:p>
    <w:p w14:paraId="62016F63" w14:textId="6C1B0533" w:rsidR="00770F64" w:rsidRDefault="00770F64" w:rsidP="00770F64">
      <w:pPr>
        <w:pStyle w:val="payannameh"/>
        <w:tabs>
          <w:tab w:val="left" w:pos="0"/>
          <w:tab w:val="left" w:pos="567"/>
          <w:tab w:val="left" w:pos="7371"/>
        </w:tabs>
        <w:spacing w:line="240" w:lineRule="auto"/>
        <w:rPr>
          <w:rtl/>
        </w:rPr>
      </w:pPr>
    </w:p>
    <w:p w14:paraId="23438DBA" w14:textId="5664EB0A" w:rsidR="00B95091" w:rsidRDefault="00B95091" w:rsidP="00770F64">
      <w:pPr>
        <w:pStyle w:val="payannameh"/>
        <w:tabs>
          <w:tab w:val="left" w:pos="0"/>
          <w:tab w:val="left" w:pos="7371"/>
        </w:tabs>
        <w:spacing w:line="240" w:lineRule="auto"/>
        <w:jc w:val="center"/>
        <w:rPr>
          <w:rtl/>
        </w:rPr>
      </w:pPr>
      <w:r>
        <w:rPr>
          <w:noProof/>
          <w:lang w:bidi="ar-SA"/>
        </w:rPr>
        <w:lastRenderedPageBreak/>
        <w:drawing>
          <wp:inline distT="0" distB="0" distL="0" distR="0" wp14:anchorId="7863D213" wp14:editId="751F0189">
            <wp:extent cx="4917990" cy="2883243"/>
            <wp:effectExtent l="0" t="0" r="16510" b="12700"/>
            <wp:docPr id="53" name="Chart 53" descr="نمودار جریان بر حسب غلظت سابستر" title="نمودار جریان بر حسب غلظت سابستر"/>
            <wp:cNvGraphicFramePr/>
            <a:graphic xmlns:a="http://schemas.openxmlformats.org/drawingml/2006/main">
              <a:graphicData uri="http://schemas.openxmlformats.org/drawingml/2006/chart">
                <c:chart xmlns:c="http://schemas.openxmlformats.org/drawingml/2006/chart" xmlns:r="http://schemas.openxmlformats.org/officeDocument/2006/relationships" r:id="rId381"/>
              </a:graphicData>
            </a:graphic>
          </wp:inline>
        </w:drawing>
      </w:r>
    </w:p>
    <w:p w14:paraId="543AC4B2" w14:textId="69A59B29" w:rsidR="00646649" w:rsidRPr="00646649" w:rsidRDefault="00646649" w:rsidP="00CF0011">
      <w:pPr>
        <w:pStyle w:val="a4"/>
        <w:rPr>
          <w:shd w:val="clear" w:color="auto" w:fill="FFFFFF"/>
        </w:rPr>
      </w:pPr>
      <w:bookmarkStart w:id="12985" w:name="_Toc8551064"/>
      <w:r w:rsidRPr="00646649">
        <w:rPr>
          <w:rFonts w:hint="cs"/>
          <w:shd w:val="clear" w:color="auto" w:fill="FFFFFF"/>
          <w:rtl/>
        </w:rPr>
        <w:t>نمودار</w:t>
      </w:r>
      <w:r w:rsidRPr="00646649">
        <w:rPr>
          <w:shd w:val="clear" w:color="auto" w:fill="FFFFFF"/>
          <w:rtl/>
        </w:rPr>
        <w:t xml:space="preserve"> تغییرات چگالی جریان </w:t>
      </w:r>
      <w:r>
        <w:rPr>
          <w:rFonts w:hint="cs"/>
          <w:rtl/>
        </w:rPr>
        <w:t xml:space="preserve">اتصال کوتاه </w:t>
      </w:r>
      <w:r w:rsidRPr="00646649">
        <w:rPr>
          <w:shd w:val="clear" w:color="auto" w:fill="FFFFFF"/>
          <w:rtl/>
        </w:rPr>
        <w:t>پیل به ازای تغییرات شدت اغتشاش</w:t>
      </w:r>
      <w:r>
        <w:rPr>
          <w:rFonts w:hint="cs"/>
          <w:rtl/>
        </w:rPr>
        <w:t xml:space="preserve"> با کراس </w:t>
      </w:r>
      <w:ins w:id="12986" w:author="Mohsen" w:date="2019-03-17T16:51:00Z">
        <w:r w:rsidR="00CF0011">
          <w:rPr>
            <w:rtl/>
          </w:rPr>
          <w:t>آور</w:t>
        </w:r>
      </w:ins>
      <w:del w:id="12987" w:author="Mohsen" w:date="2019-03-17T16:51:00Z">
        <w:r w:rsidDel="00CF0011">
          <w:rPr>
            <w:rFonts w:hint="cs"/>
            <w:rtl/>
          </w:rPr>
          <w:delText>اور</w:delText>
        </w:r>
      </w:del>
      <w:r>
        <w:rPr>
          <w:rFonts w:hint="cs"/>
          <w:rtl/>
        </w:rPr>
        <w:t xml:space="preserve"> و بدون آن</w:t>
      </w:r>
      <w:bookmarkEnd w:id="12985"/>
    </w:p>
    <w:p w14:paraId="7899CDF9" w14:textId="3F7FC683" w:rsidR="00770F64" w:rsidRDefault="00770F64" w:rsidP="00770F64">
      <w:pPr>
        <w:pStyle w:val="payannameh"/>
        <w:tabs>
          <w:tab w:val="left" w:pos="0"/>
          <w:tab w:val="left" w:pos="7371"/>
        </w:tabs>
        <w:spacing w:line="240" w:lineRule="auto"/>
        <w:jc w:val="center"/>
        <w:rPr>
          <w:rtl/>
        </w:rPr>
      </w:pPr>
    </w:p>
    <w:p w14:paraId="23EF6F93" w14:textId="77777777" w:rsidR="00770F64" w:rsidRDefault="00770F64" w:rsidP="00770F64">
      <w:pPr>
        <w:pStyle w:val="payannameh"/>
        <w:tabs>
          <w:tab w:val="left" w:pos="0"/>
          <w:tab w:val="left" w:pos="7371"/>
        </w:tabs>
        <w:spacing w:line="240" w:lineRule="auto"/>
        <w:jc w:val="center"/>
        <w:rPr>
          <w:rtl/>
        </w:rPr>
      </w:pPr>
    </w:p>
    <w:p w14:paraId="046564BD" w14:textId="2D4DC7D8" w:rsidR="00B95091" w:rsidRDefault="00B95091" w:rsidP="00770F64">
      <w:pPr>
        <w:pStyle w:val="payannameh"/>
        <w:tabs>
          <w:tab w:val="left" w:pos="0"/>
          <w:tab w:val="left" w:pos="7371"/>
        </w:tabs>
        <w:spacing w:line="240" w:lineRule="auto"/>
        <w:jc w:val="center"/>
        <w:rPr>
          <w:rtl/>
        </w:rPr>
      </w:pPr>
      <w:r>
        <w:rPr>
          <w:noProof/>
          <w:lang w:bidi="ar-SA"/>
        </w:rPr>
        <w:drawing>
          <wp:inline distT="0" distB="0" distL="0" distR="0" wp14:anchorId="1BF8876E" wp14:editId="5D65B227">
            <wp:extent cx="5008606" cy="3163330"/>
            <wp:effectExtent l="0" t="0" r="20955" b="18415"/>
            <wp:docPr id="54" name="Chart 54" descr="نمودار جریان بر حسب غلظت سابستر" title="نمودار جریان بر حسب غلظت سابستر"/>
            <wp:cNvGraphicFramePr/>
            <a:graphic xmlns:a="http://schemas.openxmlformats.org/drawingml/2006/main">
              <a:graphicData uri="http://schemas.openxmlformats.org/drawingml/2006/chart">
                <c:chart xmlns:c="http://schemas.openxmlformats.org/drawingml/2006/chart" xmlns:r="http://schemas.openxmlformats.org/officeDocument/2006/relationships" r:id="rId382"/>
              </a:graphicData>
            </a:graphic>
          </wp:inline>
        </w:drawing>
      </w:r>
    </w:p>
    <w:p w14:paraId="01375550" w14:textId="7617397E" w:rsidR="00646649" w:rsidRDefault="00646649">
      <w:pPr>
        <w:pStyle w:val="a4"/>
        <w:rPr>
          <w:ins w:id="12988" w:author="Mohsen Jafarinejad" w:date="2019-05-04T11:39:00Z"/>
          <w:shd w:val="clear" w:color="auto" w:fill="FFFFFF"/>
        </w:rPr>
        <w:pPrChange w:id="12989" w:author="Mohsen Jafarinejad" w:date="2019-05-04T11:23:00Z">
          <w:pPr>
            <w:pStyle w:val="Caption"/>
          </w:pPr>
        </w:pPrChange>
      </w:pPr>
      <w:del w:id="12990" w:author="Mohsen Jafarinejad" w:date="2019-05-04T11:23:00Z">
        <w:r w:rsidRPr="00BC16AF" w:rsidDel="00BC16AF">
          <w:rPr>
            <w:rStyle w:val="Char5"/>
            <w:rtl/>
            <w:rPrChange w:id="12991" w:author="Mohsen Jafarinejad" w:date="2019-05-04T11:23:00Z">
              <w:rPr>
                <w:rtl/>
              </w:rPr>
            </w:rPrChange>
          </w:rPr>
          <w:delText xml:space="preserve">شکل </w:delText>
        </w:r>
        <w:r w:rsidRPr="00BC16AF" w:rsidDel="00BC16AF">
          <w:rPr>
            <w:rStyle w:val="Char5"/>
            <w:rtl/>
            <w:rPrChange w:id="12992" w:author="Mohsen Jafarinejad" w:date="2019-05-04T11:23:00Z">
              <w:rPr>
                <w:rtl/>
              </w:rPr>
            </w:rPrChange>
          </w:rPr>
          <w:fldChar w:fldCharType="begin"/>
        </w:r>
        <w:r w:rsidRPr="00BC16AF" w:rsidDel="00BC16AF">
          <w:rPr>
            <w:rStyle w:val="Char5"/>
            <w:rtl/>
            <w:rPrChange w:id="12993" w:author="Mohsen Jafarinejad" w:date="2019-05-04T11:23:00Z">
              <w:rPr>
                <w:rtl/>
              </w:rPr>
            </w:rPrChange>
          </w:rPr>
          <w:delInstrText xml:space="preserve"> </w:delInstrText>
        </w:r>
        <w:r w:rsidRPr="00BC16AF" w:rsidDel="00BC16AF">
          <w:rPr>
            <w:rStyle w:val="Char5"/>
            <w:rPrChange w:id="12994" w:author="Mohsen Jafarinejad" w:date="2019-05-04T11:23:00Z">
              <w:rPr/>
            </w:rPrChange>
          </w:rPr>
          <w:delInstrText xml:space="preserve">SEQ </w:delInstrText>
        </w:r>
        <w:r w:rsidRPr="00BC16AF" w:rsidDel="00BC16AF">
          <w:rPr>
            <w:rStyle w:val="Char5"/>
            <w:rtl/>
            <w:rPrChange w:id="12995" w:author="Mohsen Jafarinejad" w:date="2019-05-04T11:23:00Z">
              <w:rPr>
                <w:rtl/>
              </w:rPr>
            </w:rPrChange>
          </w:rPr>
          <w:delInstrText xml:space="preserve">شکل \* </w:delInstrText>
        </w:r>
        <w:r w:rsidRPr="00BC16AF" w:rsidDel="00BC16AF">
          <w:rPr>
            <w:rStyle w:val="Char5"/>
            <w:rPrChange w:id="12996" w:author="Mohsen Jafarinejad" w:date="2019-05-04T11:23:00Z">
              <w:rPr/>
            </w:rPrChange>
          </w:rPr>
          <w:delInstrText>ARABIC</w:delInstrText>
        </w:r>
        <w:r w:rsidRPr="00BC16AF" w:rsidDel="00BC16AF">
          <w:rPr>
            <w:rStyle w:val="Char5"/>
            <w:rtl/>
            <w:rPrChange w:id="12997" w:author="Mohsen Jafarinejad" w:date="2019-05-04T11:23:00Z">
              <w:rPr>
                <w:rtl/>
              </w:rPr>
            </w:rPrChange>
          </w:rPr>
          <w:delInstrText xml:space="preserve"> </w:delInstrText>
        </w:r>
        <w:r w:rsidRPr="00BC16AF" w:rsidDel="00BC16AF">
          <w:rPr>
            <w:rStyle w:val="Char5"/>
            <w:rtl/>
            <w:rPrChange w:id="12998" w:author="Mohsen Jafarinejad" w:date="2019-05-04T11:23:00Z">
              <w:rPr>
                <w:rtl/>
              </w:rPr>
            </w:rPrChange>
          </w:rPr>
          <w:fldChar w:fldCharType="separate"/>
        </w:r>
      </w:del>
      <w:ins w:id="12999" w:author="Mohsen" w:date="2019-03-18T01:27:00Z">
        <w:del w:id="13000" w:author="Mohsen Jafarinejad" w:date="2019-04-06T09:06:00Z">
          <w:r w:rsidR="00C607BA" w:rsidRPr="00BC16AF" w:rsidDel="00592E0D">
            <w:rPr>
              <w:rStyle w:val="Char5"/>
              <w:rtl/>
              <w:rPrChange w:id="13001" w:author="Mohsen Jafarinejad" w:date="2019-05-04T11:23:00Z">
                <w:rPr>
                  <w:noProof/>
                  <w:rtl/>
                </w:rPr>
              </w:rPrChange>
            </w:rPr>
            <w:delText>1</w:delText>
          </w:r>
        </w:del>
      </w:ins>
      <w:del w:id="13002" w:author="Mohsen Jafarinejad" w:date="2019-04-06T09:06:00Z">
        <w:r w:rsidR="007B19DD" w:rsidRPr="00BC16AF" w:rsidDel="00592E0D">
          <w:rPr>
            <w:rStyle w:val="Char5"/>
            <w:rtl/>
            <w:rPrChange w:id="13003" w:author="Mohsen Jafarinejad" w:date="2019-05-04T11:23:00Z">
              <w:rPr>
                <w:noProof/>
                <w:rtl/>
              </w:rPr>
            </w:rPrChange>
          </w:rPr>
          <w:delText>56</w:delText>
        </w:r>
      </w:del>
      <w:del w:id="13004" w:author="Mohsen Jafarinejad" w:date="2019-05-04T11:23:00Z">
        <w:r w:rsidRPr="00BC16AF" w:rsidDel="00BC16AF">
          <w:rPr>
            <w:rStyle w:val="Char5"/>
            <w:rtl/>
            <w:rPrChange w:id="13005" w:author="Mohsen Jafarinejad" w:date="2019-05-04T11:23:00Z">
              <w:rPr>
                <w:rtl/>
              </w:rPr>
            </w:rPrChange>
          </w:rPr>
          <w:fldChar w:fldCharType="end"/>
        </w:r>
        <w:r w:rsidDel="00BC16AF">
          <w:rPr>
            <w:noProof/>
            <w:rtl/>
          </w:rPr>
          <w:delText xml:space="preserve"> </w:delText>
        </w:r>
        <w:r w:rsidDel="00BC16AF">
          <w:rPr>
            <w:rFonts w:hint="cs"/>
            <w:noProof/>
            <w:rtl/>
          </w:rPr>
          <w:delText>-</w:delText>
        </w:r>
      </w:del>
      <w:bookmarkStart w:id="13006" w:name="_Toc8551065"/>
      <w:r w:rsidRPr="00646649">
        <w:rPr>
          <w:rFonts w:hint="cs"/>
          <w:shd w:val="clear" w:color="auto" w:fill="FFFFFF"/>
          <w:rtl/>
        </w:rPr>
        <w:t>نمودار</w:t>
      </w:r>
      <w:r w:rsidRPr="00646649">
        <w:rPr>
          <w:shd w:val="clear" w:color="auto" w:fill="FFFFFF"/>
          <w:rtl/>
        </w:rPr>
        <w:t xml:space="preserve"> تغییرات چگالی جریان پیل به ازای تغییرات اکسیژن محلول و نشتی اکسیژن</w:t>
      </w:r>
      <w:bookmarkEnd w:id="13006"/>
    </w:p>
    <w:p w14:paraId="0811205A" w14:textId="77777777" w:rsidR="003A6CE4" w:rsidRPr="00646649" w:rsidRDefault="003A6CE4">
      <w:pPr>
        <w:pStyle w:val="a4"/>
        <w:numPr>
          <w:ilvl w:val="0"/>
          <w:numId w:val="0"/>
        </w:numPr>
        <w:ind w:left="567"/>
        <w:jc w:val="left"/>
        <w:rPr>
          <w:shd w:val="clear" w:color="auto" w:fill="FFFFFF"/>
        </w:rPr>
        <w:pPrChange w:id="13007" w:author="Mohsen Jafarinejad" w:date="2019-05-04T11:39:00Z">
          <w:pPr>
            <w:pStyle w:val="Caption"/>
          </w:pPr>
        </w:pPrChange>
      </w:pPr>
    </w:p>
    <w:p w14:paraId="1894C53E" w14:textId="1F3321E6" w:rsidR="00A450C0" w:rsidDel="0064703E" w:rsidRDefault="00A450C0" w:rsidP="005E409E">
      <w:pPr>
        <w:pStyle w:val="payannameh"/>
        <w:tabs>
          <w:tab w:val="left" w:pos="0"/>
          <w:tab w:val="left" w:pos="7371"/>
        </w:tabs>
        <w:spacing w:line="240" w:lineRule="auto"/>
        <w:rPr>
          <w:del w:id="13008" w:author="Mohsen Jafarinejad" w:date="2019-04-30T12:27:00Z"/>
        </w:rPr>
      </w:pPr>
    </w:p>
    <w:p w14:paraId="2652E27B" w14:textId="4EE90A38" w:rsidR="00076522" w:rsidRDefault="00076522" w:rsidP="00646649">
      <w:pPr>
        <w:pStyle w:val="payannameh"/>
        <w:tabs>
          <w:tab w:val="left" w:pos="7371"/>
        </w:tabs>
        <w:spacing w:line="240" w:lineRule="auto"/>
        <w:jc w:val="center"/>
        <w:rPr>
          <w:rtl/>
        </w:rPr>
      </w:pPr>
      <w:r>
        <w:rPr>
          <w:noProof/>
          <w:lang w:bidi="ar-SA"/>
        </w:rPr>
        <w:drawing>
          <wp:inline distT="0" distB="0" distL="0" distR="0" wp14:anchorId="5D39D2D8" wp14:editId="5245591B">
            <wp:extent cx="5099222" cy="3031524"/>
            <wp:effectExtent l="0" t="0" r="25400" b="16510"/>
            <wp:docPr id="55" name="Chart 55" descr="نمودار جریان بر حسب غلظت سابستر" title="نمودار جریان بر حسب غلظت سابستر"/>
            <wp:cNvGraphicFramePr/>
            <a:graphic xmlns:a="http://schemas.openxmlformats.org/drawingml/2006/main">
              <a:graphicData uri="http://schemas.openxmlformats.org/drawingml/2006/chart">
                <c:chart xmlns:c="http://schemas.openxmlformats.org/drawingml/2006/chart" xmlns:r="http://schemas.openxmlformats.org/officeDocument/2006/relationships" r:id="rId383"/>
              </a:graphicData>
            </a:graphic>
          </wp:inline>
        </w:drawing>
      </w:r>
    </w:p>
    <w:p w14:paraId="5670102B" w14:textId="0F6C91C2" w:rsidR="00B51DA4" w:rsidRPr="005400D2" w:rsidRDefault="00646649">
      <w:pPr>
        <w:pStyle w:val="a4"/>
        <w:rPr>
          <w:ins w:id="13009" w:author="Mohsen Jafarinejad" w:date="2019-05-11T08:20:00Z"/>
          <w:rtl/>
          <w:rPrChange w:id="13010" w:author="Mohsen Jafarinejad" w:date="2019-05-11T08:20:00Z">
            <w:rPr>
              <w:ins w:id="13011" w:author="Mohsen Jafarinejad" w:date="2019-05-11T08:20:00Z"/>
              <w:shd w:val="clear" w:color="auto" w:fill="FFFFFF"/>
              <w:rtl/>
            </w:rPr>
          </w:rPrChange>
        </w:rPr>
        <w:pPrChange w:id="13012" w:author="Mohsen Jafarinejad" w:date="2019-05-04T11:23:00Z">
          <w:pPr>
            <w:pStyle w:val="Caption"/>
          </w:pPr>
        </w:pPrChange>
      </w:pPr>
      <w:del w:id="13013" w:author="Mohsen Jafarinejad" w:date="2019-05-04T11:23:00Z">
        <w:r w:rsidDel="00BC16AF">
          <w:rPr>
            <w:rtl/>
          </w:rPr>
          <w:delText xml:space="preserve">شکل </w:delText>
        </w:r>
        <w:r w:rsidDel="00BC16AF">
          <w:rPr>
            <w:rtl/>
          </w:rPr>
          <w:fldChar w:fldCharType="begin"/>
        </w:r>
        <w:r w:rsidDel="00BC16AF">
          <w:rPr>
            <w:rtl/>
          </w:rPr>
          <w:delInstrText xml:space="preserve"> </w:delInstrText>
        </w:r>
        <w:r w:rsidDel="00BC16AF">
          <w:delInstrText xml:space="preserve">SEQ </w:delInstrText>
        </w:r>
        <w:r w:rsidDel="00BC16AF">
          <w:rPr>
            <w:rtl/>
          </w:rPr>
          <w:delInstrText xml:space="preserve">شکل \* </w:delInstrText>
        </w:r>
        <w:r w:rsidDel="00BC16AF">
          <w:delInstrText>ARABIC</w:delInstrText>
        </w:r>
        <w:r w:rsidDel="00BC16AF">
          <w:rPr>
            <w:rtl/>
          </w:rPr>
          <w:delInstrText xml:space="preserve"> </w:delInstrText>
        </w:r>
        <w:r w:rsidDel="00BC16AF">
          <w:rPr>
            <w:rtl/>
          </w:rPr>
          <w:fldChar w:fldCharType="separate"/>
        </w:r>
      </w:del>
      <w:ins w:id="13014" w:author="Mohsen" w:date="2019-03-18T01:27:00Z">
        <w:del w:id="13015" w:author="Mohsen Jafarinejad" w:date="2019-04-06T09:06:00Z">
          <w:r w:rsidR="00C607BA" w:rsidDel="00592E0D">
            <w:rPr>
              <w:noProof/>
              <w:rtl/>
            </w:rPr>
            <w:delText>2</w:delText>
          </w:r>
        </w:del>
      </w:ins>
      <w:del w:id="13016" w:author="Mohsen Jafarinejad" w:date="2019-04-06T09:06:00Z">
        <w:r w:rsidR="007B19DD" w:rsidDel="00592E0D">
          <w:rPr>
            <w:noProof/>
            <w:rtl/>
          </w:rPr>
          <w:delText>57</w:delText>
        </w:r>
      </w:del>
      <w:del w:id="13017" w:author="Mohsen Jafarinejad" w:date="2019-05-04T11:23:00Z">
        <w:r w:rsidDel="00BC16AF">
          <w:rPr>
            <w:rtl/>
          </w:rPr>
          <w:fldChar w:fldCharType="end"/>
        </w:r>
        <w:r w:rsidDel="00BC16AF">
          <w:rPr>
            <w:noProof/>
            <w:rtl/>
          </w:rPr>
          <w:delText xml:space="preserve"> </w:delText>
        </w:r>
        <w:r w:rsidDel="00BC16AF">
          <w:rPr>
            <w:rFonts w:hint="cs"/>
            <w:noProof/>
            <w:rtl/>
          </w:rPr>
          <w:delText>-</w:delText>
        </w:r>
      </w:del>
      <w:bookmarkStart w:id="13018" w:name="_Toc8551066"/>
      <w:r w:rsidRPr="00646649">
        <w:rPr>
          <w:rFonts w:hint="cs"/>
          <w:shd w:val="clear" w:color="auto" w:fill="FFFFFF"/>
          <w:rtl/>
        </w:rPr>
        <w:t>نمودار</w:t>
      </w:r>
      <w:r w:rsidRPr="00646649">
        <w:rPr>
          <w:shd w:val="clear" w:color="auto" w:fill="FFFFFF"/>
          <w:rtl/>
        </w:rPr>
        <w:t xml:space="preserve"> تغییرات چگالی جریان پیل به ازای تغییرات </w:t>
      </w:r>
      <w:r>
        <w:rPr>
          <w:rFonts w:hint="cs"/>
          <w:rtl/>
        </w:rPr>
        <w:t>سابستر</w:t>
      </w:r>
      <w:r w:rsidRPr="00646649">
        <w:rPr>
          <w:shd w:val="clear" w:color="auto" w:fill="FFFFFF"/>
          <w:rtl/>
        </w:rPr>
        <w:t xml:space="preserve"> و نشتی اکسیژن</w:t>
      </w:r>
      <w:bookmarkEnd w:id="13018"/>
    </w:p>
    <w:p w14:paraId="060DD83E" w14:textId="77777777" w:rsidR="005400D2" w:rsidRDefault="005400D2">
      <w:pPr>
        <w:pStyle w:val="a4"/>
        <w:numPr>
          <w:ilvl w:val="0"/>
          <w:numId w:val="0"/>
        </w:numPr>
        <w:ind w:left="567"/>
        <w:jc w:val="left"/>
        <w:rPr>
          <w:ins w:id="13019" w:author="Mohsen Jafarinejad" w:date="2019-05-11T08:20:00Z"/>
          <w:shd w:val="clear" w:color="auto" w:fill="FFFFFF"/>
          <w:rtl/>
        </w:rPr>
        <w:pPrChange w:id="13020" w:author="Mohsen Jafarinejad" w:date="2019-05-11T08:20:00Z">
          <w:pPr>
            <w:pStyle w:val="Caption"/>
          </w:pPr>
        </w:pPrChange>
      </w:pPr>
    </w:p>
    <w:p w14:paraId="5C2D63F1" w14:textId="77777777" w:rsidR="005400D2" w:rsidRDefault="005400D2">
      <w:pPr>
        <w:pStyle w:val="a4"/>
        <w:numPr>
          <w:ilvl w:val="0"/>
          <w:numId w:val="0"/>
        </w:numPr>
        <w:ind w:left="567"/>
        <w:jc w:val="left"/>
        <w:rPr>
          <w:rtl/>
        </w:rPr>
        <w:pPrChange w:id="13021" w:author="Mohsen Jafarinejad" w:date="2019-05-11T08:20:00Z">
          <w:pPr>
            <w:pStyle w:val="Caption"/>
          </w:pPr>
        </w:pPrChange>
      </w:pPr>
    </w:p>
    <w:p w14:paraId="774E6B4D" w14:textId="4B2B1F34" w:rsidR="00651A99" w:rsidRPr="00D57906" w:rsidDel="00C26563" w:rsidRDefault="0061017B" w:rsidP="00211B4A">
      <w:pPr>
        <w:pStyle w:val="a0"/>
        <w:bidi/>
        <w:rPr>
          <w:del w:id="13022" w:author="Mohsen Jafarinejad" w:date="2019-05-04T11:45:00Z"/>
          <w:rtl/>
        </w:rPr>
      </w:pPr>
      <w:del w:id="13023" w:author="Mohsen Jafarinejad" w:date="2019-05-04T11:45:00Z">
        <w:r w:rsidRPr="00D57906" w:rsidDel="00C26563">
          <w:rPr>
            <w:rFonts w:hint="cs"/>
            <w:rtl/>
          </w:rPr>
          <w:delText xml:space="preserve"> </w:delText>
        </w:r>
        <w:bookmarkStart w:id="13024" w:name="_Toc3666316"/>
        <w:bookmarkStart w:id="13025" w:name="_Toc3666565"/>
        <w:r w:rsidRPr="00D57906" w:rsidDel="00C26563">
          <w:rPr>
            <w:rFonts w:hint="cs"/>
            <w:rtl/>
          </w:rPr>
          <w:delText>پلاریزاسیون پیل میکروبی مورد شبیه سازی</w:delText>
        </w:r>
        <w:bookmarkStart w:id="13026" w:name="_Toc8546224"/>
        <w:bookmarkStart w:id="13027" w:name="_Toc8550626"/>
        <w:bookmarkStart w:id="13028" w:name="_Toc8550887"/>
        <w:bookmarkEnd w:id="13024"/>
        <w:bookmarkEnd w:id="13025"/>
        <w:bookmarkEnd w:id="13026"/>
        <w:bookmarkEnd w:id="13027"/>
        <w:bookmarkEnd w:id="13028"/>
      </w:del>
    </w:p>
    <w:p w14:paraId="24291432" w14:textId="25855873" w:rsidR="00B51DA4" w:rsidDel="00C26563" w:rsidRDefault="00770F64" w:rsidP="00770F64">
      <w:pPr>
        <w:pStyle w:val="payannameh"/>
        <w:tabs>
          <w:tab w:val="left" w:pos="0"/>
          <w:tab w:val="left" w:pos="567"/>
          <w:tab w:val="left" w:pos="7371"/>
        </w:tabs>
        <w:spacing w:line="240" w:lineRule="auto"/>
        <w:jc w:val="both"/>
        <w:rPr>
          <w:del w:id="13029" w:author="Mohsen Jafarinejad" w:date="2019-05-04T11:45:00Z"/>
          <w:rtl/>
        </w:rPr>
      </w:pPr>
      <w:del w:id="13030" w:author="Mohsen Jafarinejad" w:date="2019-05-04T11:45:00Z">
        <w:r w:rsidDel="00C26563">
          <w:rPr>
            <w:rtl/>
          </w:rPr>
          <w:tab/>
        </w:r>
        <w:r w:rsidR="00B51DA4" w:rsidDel="00C26563">
          <w:rPr>
            <w:rFonts w:hint="cs"/>
            <w:rtl/>
          </w:rPr>
          <w:delText>حال با توجه به مقادیر بدست آمده برای جریان اتصال کوتاه مدل سازی شده پیل میکروبی منحنی پولاریزاسیون ولتاژ-</w:delText>
        </w:r>
        <w:r w:rsidR="009A21F2" w:rsidDel="00C26563">
          <w:rPr>
            <w:rFonts w:hint="cs"/>
            <w:rtl/>
          </w:rPr>
          <w:delText xml:space="preserve"> </w:delText>
        </w:r>
        <w:r w:rsidR="00B51DA4" w:rsidDel="00C26563">
          <w:rPr>
            <w:rFonts w:hint="cs"/>
            <w:rtl/>
          </w:rPr>
          <w:delText>جریان و توان</w:delText>
        </w:r>
        <w:r w:rsidR="00B51DA4" w:rsidDel="00C26563">
          <w:rPr>
            <w:rFonts w:ascii="Times New Roman" w:hAnsi="Times New Roman" w:cs="Times New Roman" w:hint="cs"/>
            <w:rtl/>
          </w:rPr>
          <w:delText>–</w:delText>
        </w:r>
        <w:r w:rsidR="009A21F2" w:rsidDel="00C26563">
          <w:rPr>
            <w:rFonts w:ascii="Times New Roman" w:hAnsi="Times New Roman" w:cs="Times New Roman" w:hint="cs"/>
            <w:rtl/>
          </w:rPr>
          <w:delText xml:space="preserve"> </w:delText>
        </w:r>
        <w:r w:rsidR="00B51DA4" w:rsidDel="00C26563">
          <w:rPr>
            <w:rFonts w:hint="cs"/>
            <w:rtl/>
          </w:rPr>
          <w:delText xml:space="preserve">جریان آن را رسم </w:delText>
        </w:r>
      </w:del>
      <w:ins w:id="13031" w:author="Mohsen" w:date="2019-03-17T16:51:00Z">
        <w:del w:id="13032" w:author="Mohsen Jafarinejad" w:date="2019-05-04T11:45:00Z">
          <w:r w:rsidR="00CF0011" w:rsidDel="00C26563">
            <w:rPr>
              <w:rtl/>
            </w:rPr>
            <w:delText>م</w:delText>
          </w:r>
          <w:r w:rsidR="00CF0011" w:rsidDel="00C26563">
            <w:rPr>
              <w:rFonts w:hint="cs"/>
              <w:rtl/>
            </w:rPr>
            <w:delText>ی‌</w:delText>
          </w:r>
          <w:r w:rsidR="00CF0011" w:rsidDel="00C26563">
            <w:rPr>
              <w:rFonts w:hint="eastAsia"/>
              <w:rtl/>
            </w:rPr>
            <w:delText>نما</w:delText>
          </w:r>
          <w:r w:rsidR="00CF0011" w:rsidDel="00C26563">
            <w:rPr>
              <w:rFonts w:hint="cs"/>
              <w:rtl/>
            </w:rPr>
            <w:delText>یی</w:delText>
          </w:r>
          <w:r w:rsidR="00CF0011" w:rsidDel="00C26563">
            <w:rPr>
              <w:rFonts w:hint="eastAsia"/>
              <w:rtl/>
            </w:rPr>
            <w:delText>م</w:delText>
          </w:r>
        </w:del>
      </w:ins>
      <w:del w:id="13033" w:author="Mohsen Jafarinejad" w:date="2019-05-04T11:45:00Z">
        <w:r w:rsidR="00B51DA4" w:rsidDel="00C26563">
          <w:rPr>
            <w:rFonts w:hint="cs"/>
            <w:rtl/>
          </w:rPr>
          <w:delText>می نماییم .</w:delText>
        </w:r>
      </w:del>
      <w:ins w:id="13034" w:author="Mohsen" w:date="2019-03-17T16:53:00Z">
        <w:del w:id="13035" w:author="Mohsen Jafarinejad" w:date="2019-05-04T11:45:00Z">
          <w:r w:rsidR="00CF0011" w:rsidDel="00C26563">
            <w:rPr>
              <w:rtl/>
            </w:rPr>
            <w:delText xml:space="preserve"> با</w:delText>
          </w:r>
          <w:r w:rsidR="00CF0011" w:rsidDel="00C26563">
            <w:rPr>
              <w:rFonts w:hint="cs"/>
              <w:rtl/>
            </w:rPr>
            <w:delText>ی</w:delText>
          </w:r>
          <w:r w:rsidR="00CF0011" w:rsidDel="00C26563">
            <w:rPr>
              <w:rFonts w:hint="eastAsia"/>
              <w:rtl/>
            </w:rPr>
            <w:delText>د</w:delText>
          </w:r>
        </w:del>
      </w:ins>
      <w:del w:id="13036" w:author="Mohsen Jafarinejad" w:date="2019-05-04T11:45:00Z">
        <w:r w:rsidR="00B51DA4" w:rsidDel="00C26563">
          <w:rPr>
            <w:rFonts w:hint="cs"/>
            <w:rtl/>
          </w:rPr>
          <w:delText>باید توجه داشت که ب توجه به اینکه مکانیزم عمل پیل میکروبی بسیار پیچیده است یکسری ساده سازی ها به جهت امکان ایجاد بررسی اثر متغییر های بخش قبل بر روی منحنی پولاریزاسیون پیل در نظر گرفته است.</w:delText>
        </w:r>
      </w:del>
      <w:ins w:id="13037" w:author="Mohsen" w:date="2019-03-17T16:53:00Z">
        <w:del w:id="13038" w:author="Mohsen Jafarinejad" w:date="2019-05-04T11:45:00Z">
          <w:r w:rsidR="00CF0011" w:rsidDel="00C26563">
            <w:rPr>
              <w:rtl/>
            </w:rPr>
            <w:delText xml:space="preserve"> در</w:delText>
          </w:r>
        </w:del>
      </w:ins>
      <w:del w:id="13039" w:author="Mohsen Jafarinejad" w:date="2019-05-04T11:45:00Z">
        <w:r w:rsidR="00B51DA4" w:rsidDel="00C26563">
          <w:rPr>
            <w:rFonts w:hint="cs"/>
            <w:rtl/>
          </w:rPr>
          <w:delText xml:space="preserve">در این بخش فرض بر این است که افت فعال سازی بدلیل سرعت زیاد واکنش در سمت کاتد قابل صرف نظر کردن است </w:delText>
        </w:r>
        <w:r w:rsidR="00D57906" w:rsidDel="00C26563">
          <w:rPr>
            <w:rFonts w:hint="cs"/>
            <w:rtl/>
          </w:rPr>
          <w:delText xml:space="preserve">زیرا مقدار </w:delText>
        </w:r>
      </w:del>
      <w:del w:id="13040" w:author="Unknown">
        <w:r w:rsidR="00D57906" w:rsidRPr="00672926" w:rsidDel="00C26563">
          <w:rPr>
            <w:rStyle w:val="tgc"/>
            <w:sz w:val="32"/>
            <w:szCs w:val="36"/>
          </w:rPr>
          <w:object w:dxaOrig="240" w:dyaOrig="360" w14:anchorId="3F366E41">
            <v:shape id="_x0000_i1183" type="#_x0000_t75" style="width:11.8pt;height:18.25pt" o:ole="">
              <v:imagedata r:id="rId384" o:title=""/>
            </v:shape>
            <o:OLEObject Type="Embed" ProgID="Equation.DSMT4" ShapeID="_x0000_i1183" DrawAspect="Content" ObjectID="_1620276778" r:id="rId385"/>
          </w:object>
        </w:r>
      </w:del>
      <w:del w:id="13041" w:author="Mohsen Jafarinejad" w:date="2019-05-04T11:45:00Z">
        <w:r w:rsidR="00D57906" w:rsidDel="00C26563">
          <w:delText xml:space="preserve"> </w:delText>
        </w:r>
        <w:r w:rsidR="00935498" w:rsidDel="00C26563">
          <w:rPr>
            <w:rFonts w:hint="cs"/>
            <w:rtl/>
          </w:rPr>
          <w:delText xml:space="preserve">برای </w:delText>
        </w:r>
      </w:del>
      <w:ins w:id="13042" w:author="Mohsen" w:date="2019-03-17T16:51:00Z">
        <w:del w:id="13043" w:author="Mohsen Jafarinejad" w:date="2019-05-04T11:45:00Z">
          <w:r w:rsidR="00CF0011" w:rsidDel="00C26563">
            <w:rPr>
              <w:rtl/>
            </w:rPr>
            <w:delText>واکنش‌ها</w:delText>
          </w:r>
          <w:r w:rsidR="00CF0011" w:rsidDel="00C26563">
            <w:rPr>
              <w:rFonts w:hint="cs"/>
              <w:rtl/>
            </w:rPr>
            <w:delText>ی</w:delText>
          </w:r>
        </w:del>
      </w:ins>
      <w:del w:id="13044" w:author="Mohsen Jafarinejad" w:date="2019-05-04T11:45:00Z">
        <w:r w:rsidR="00935498" w:rsidDel="00C26563">
          <w:rPr>
            <w:rFonts w:hint="cs"/>
            <w:rtl/>
          </w:rPr>
          <w:delText xml:space="preserve">واکنش های سریع بزرگ بوده </w:delText>
        </w:r>
      </w:del>
      <w:customXmlDelRangeStart w:id="13045" w:author="Mohsen Jafarinejad" w:date="2019-05-04T11:45:00Z"/>
      <w:sdt>
        <w:sdtPr>
          <w:rPr>
            <w:rFonts w:hint="cs"/>
            <w:rtl/>
          </w:rPr>
          <w:id w:val="1317066276"/>
          <w:citation/>
        </w:sdtPr>
        <w:sdtEndPr/>
        <w:sdtContent>
          <w:customXmlDelRangeEnd w:id="13045"/>
          <w:del w:id="13046" w:author="Mohsen Jafarinejad" w:date="2019-05-04T11:45:00Z">
            <w:r w:rsidR="00935498" w:rsidDel="00C26563">
              <w:rPr>
                <w:rStyle w:val="tgc"/>
                <w:rtl/>
              </w:rPr>
              <w:fldChar w:fldCharType="begin"/>
            </w:r>
            <w:r w:rsidR="00EA6BD0" w:rsidDel="00C26563">
              <w:rPr>
                <w:rStyle w:val="tgc"/>
              </w:rPr>
              <w:delInstrText xml:space="preserve">CITATION 74 \l 1033 </w:delInstrText>
            </w:r>
            <w:r w:rsidR="00935498" w:rsidDel="00C26563">
              <w:rPr>
                <w:rStyle w:val="tgc"/>
                <w:rtl/>
              </w:rPr>
              <w:fldChar w:fldCharType="separate"/>
            </w:r>
            <w:r w:rsidR="00F81795" w:rsidDel="00C26563">
              <w:rPr>
                <w:noProof/>
              </w:rPr>
              <w:delText>[70]</w:delText>
            </w:r>
            <w:r w:rsidR="00935498" w:rsidDel="00C26563">
              <w:rPr>
                <w:rStyle w:val="tgc"/>
                <w:rtl/>
              </w:rPr>
              <w:fldChar w:fldCharType="end"/>
            </w:r>
          </w:del>
          <w:customXmlDelRangeStart w:id="13047" w:author="Mohsen Jafarinejad" w:date="2019-05-04T11:45:00Z"/>
        </w:sdtContent>
      </w:sdt>
      <w:customXmlDelRangeEnd w:id="13047"/>
      <w:customXmlDelRangeStart w:id="13048" w:author="Mohsen Jafarinejad" w:date="2019-05-04T11:45:00Z"/>
      <w:sdt>
        <w:sdtPr>
          <w:rPr>
            <w:rFonts w:hint="cs"/>
            <w:rtl/>
          </w:rPr>
          <w:id w:val="2090115383"/>
          <w:citation/>
        </w:sdtPr>
        <w:sdtEndPr/>
        <w:sdtContent>
          <w:customXmlDelRangeEnd w:id="13048"/>
          <w:del w:id="13049" w:author="Mohsen Jafarinejad" w:date="2019-05-04T11:45:00Z">
            <w:r w:rsidR="00935498" w:rsidDel="00C26563">
              <w:rPr>
                <w:rStyle w:val="tgc"/>
                <w:rtl/>
              </w:rPr>
              <w:fldChar w:fldCharType="begin"/>
            </w:r>
            <w:r w:rsidR="00EA6BD0" w:rsidDel="00C26563">
              <w:rPr>
                <w:rStyle w:val="tgc"/>
              </w:rPr>
              <w:delInstrText xml:space="preserve">CITATION 66 \l 1033 </w:delInstrText>
            </w:r>
            <w:r w:rsidR="00935498" w:rsidDel="00C26563">
              <w:rPr>
                <w:rStyle w:val="tgc"/>
                <w:rtl/>
              </w:rPr>
              <w:fldChar w:fldCharType="separate"/>
            </w:r>
            <w:r w:rsidR="00F81795" w:rsidDel="00C26563">
              <w:rPr>
                <w:rStyle w:val="tgc"/>
                <w:noProof/>
                <w:rtl/>
              </w:rPr>
              <w:delText xml:space="preserve"> </w:delText>
            </w:r>
            <w:r w:rsidR="00F81795" w:rsidDel="00C26563">
              <w:rPr>
                <w:noProof/>
              </w:rPr>
              <w:delText>[63]</w:delText>
            </w:r>
            <w:r w:rsidR="00935498" w:rsidDel="00C26563">
              <w:rPr>
                <w:rStyle w:val="tgc"/>
                <w:rtl/>
              </w:rPr>
              <w:fldChar w:fldCharType="end"/>
            </w:r>
          </w:del>
          <w:customXmlDelRangeStart w:id="13050" w:author="Mohsen Jafarinejad" w:date="2019-05-04T11:45:00Z"/>
        </w:sdtContent>
      </w:sdt>
      <w:customXmlDelRangeEnd w:id="13050"/>
      <w:del w:id="13051" w:author="Mohsen Jafarinejad" w:date="2019-05-04T11:45:00Z">
        <w:r w:rsidR="00D57906" w:rsidDel="00C26563">
          <w:rPr>
            <w:rFonts w:hint="cs"/>
            <w:rtl/>
          </w:rPr>
          <w:delText xml:space="preserve">در نتیجه نسبت جریان پیل به چگالی جریان تبادلی بسیار کوچک و </w:delText>
        </w:r>
      </w:del>
      <w:ins w:id="13052" w:author="Mohsen" w:date="2019-03-17T16:51:00Z">
        <w:del w:id="13053" w:author="Mohsen Jafarinejad" w:date="2019-05-04T11:45:00Z">
          <w:r w:rsidR="00CF0011" w:rsidDel="00C26563">
            <w:rPr>
              <w:rtl/>
            </w:rPr>
            <w:delText>نت</w:delText>
          </w:r>
          <w:r w:rsidR="00CF0011" w:rsidDel="00C26563">
            <w:rPr>
              <w:rFonts w:hint="cs"/>
              <w:rtl/>
            </w:rPr>
            <w:delText>ی</w:delText>
          </w:r>
          <w:r w:rsidR="00CF0011" w:rsidDel="00C26563">
            <w:rPr>
              <w:rFonts w:hint="eastAsia"/>
              <w:rtl/>
            </w:rPr>
            <w:delText>جتاً</w:delText>
          </w:r>
        </w:del>
      </w:ins>
      <w:del w:id="13054" w:author="Mohsen Jafarinejad" w:date="2019-05-04T11:45:00Z">
        <w:r w:rsidR="00D57906" w:rsidDel="00C26563">
          <w:rPr>
            <w:rFonts w:hint="cs"/>
            <w:rtl/>
          </w:rPr>
          <w:delText>نتیجتا فراولتاژ کاتد در پیل میکروبی  قابل صرف نظر کردن خواهد بود .</w:delText>
        </w:r>
        <w:bookmarkStart w:id="13055" w:name="_Toc8546225"/>
        <w:bookmarkStart w:id="13056" w:name="_Toc8550627"/>
        <w:bookmarkStart w:id="13057" w:name="_Toc8550888"/>
        <w:bookmarkEnd w:id="13055"/>
        <w:bookmarkEnd w:id="13056"/>
        <w:bookmarkEnd w:id="13057"/>
      </w:del>
    </w:p>
    <w:p w14:paraId="2775B9FD" w14:textId="4F2FDD89" w:rsidR="00C5026C" w:rsidDel="00C26563" w:rsidRDefault="00770F64" w:rsidP="00770F64">
      <w:pPr>
        <w:pStyle w:val="payannameh"/>
        <w:tabs>
          <w:tab w:val="left" w:pos="0"/>
          <w:tab w:val="left" w:pos="567"/>
          <w:tab w:val="left" w:pos="7371"/>
        </w:tabs>
        <w:spacing w:line="240" w:lineRule="auto"/>
        <w:jc w:val="both"/>
        <w:rPr>
          <w:del w:id="13058" w:author="Mohsen Jafarinejad" w:date="2019-05-04T11:45:00Z"/>
          <w:rtl/>
        </w:rPr>
      </w:pPr>
      <w:del w:id="13059" w:author="Mohsen Jafarinejad" w:date="2019-05-04T11:45:00Z">
        <w:r w:rsidDel="00C26563">
          <w:rPr>
            <w:rtl/>
          </w:rPr>
          <w:tab/>
        </w:r>
        <w:r w:rsidR="00C5026C" w:rsidRPr="00EC1A9D" w:rsidDel="00C26563">
          <w:rPr>
            <w:rFonts w:hint="cs"/>
            <w:rtl/>
          </w:rPr>
          <w:delText xml:space="preserve">با توجه به اینکه دیدیم چگالی جریان اتصال کوتاه پیل با سطح غشاء رابطه مستقیم دارد </w:delText>
        </w:r>
      </w:del>
      <w:customXmlDelRangeStart w:id="13060" w:author="Mohsen Jafarinejad" w:date="2019-05-04T11:45:00Z"/>
      <w:sdt>
        <w:sdtPr>
          <w:rPr>
            <w:rFonts w:hint="cs"/>
            <w:rtl/>
          </w:rPr>
          <w:id w:val="1174525719"/>
          <w:citation/>
        </w:sdtPr>
        <w:sdtEndPr/>
        <w:sdtContent>
          <w:customXmlDelRangeEnd w:id="13060"/>
          <w:del w:id="13061" w:author="Mohsen Jafarinejad" w:date="2019-05-04T11:45:00Z">
            <w:r w:rsidR="00EC1A9D" w:rsidRPr="00EC1A9D" w:rsidDel="00C26563">
              <w:rPr>
                <w:rStyle w:val="tgc"/>
                <w:rtl/>
              </w:rPr>
              <w:fldChar w:fldCharType="begin"/>
            </w:r>
            <w:r w:rsidR="00EC1A9D" w:rsidRPr="00EC1A9D" w:rsidDel="00C26563">
              <w:rPr>
                <w:rStyle w:val="tgc"/>
              </w:rPr>
              <w:delInstrText xml:space="preserve"> CITATION 54 \l 1033 </w:delInstrText>
            </w:r>
            <w:r w:rsidR="00EC1A9D" w:rsidRPr="00EC1A9D" w:rsidDel="00C26563">
              <w:rPr>
                <w:rStyle w:val="tgc"/>
                <w:rtl/>
              </w:rPr>
              <w:fldChar w:fldCharType="separate"/>
            </w:r>
            <w:r w:rsidR="00F81795" w:rsidDel="00C26563">
              <w:rPr>
                <w:noProof/>
              </w:rPr>
              <w:delText>[50]</w:delText>
            </w:r>
            <w:r w:rsidR="00EC1A9D" w:rsidRPr="00EC1A9D" w:rsidDel="00C26563">
              <w:rPr>
                <w:rStyle w:val="tgc"/>
                <w:rtl/>
              </w:rPr>
              <w:fldChar w:fldCharType="end"/>
            </w:r>
          </w:del>
          <w:customXmlDelRangeStart w:id="13062" w:author="Mohsen Jafarinejad" w:date="2019-05-04T11:45:00Z"/>
        </w:sdtContent>
      </w:sdt>
      <w:customXmlDelRangeEnd w:id="13062"/>
      <w:del w:id="13063" w:author="Mohsen Jafarinejad" w:date="2019-05-04T11:45:00Z">
        <w:r w:rsidR="00C5026C" w:rsidRPr="00EC1A9D" w:rsidDel="00C26563">
          <w:rPr>
            <w:rFonts w:hint="cs"/>
            <w:rtl/>
          </w:rPr>
          <w:delText xml:space="preserve"> به منظور پیدا کردن </w:delText>
        </w:r>
      </w:del>
      <w:ins w:id="13064" w:author="Mohsen" w:date="2019-03-17T16:51:00Z">
        <w:del w:id="13065" w:author="Mohsen Jafarinejad" w:date="2019-05-04T11:45:00Z">
          <w:r w:rsidR="00CF0011" w:rsidDel="00C26563">
            <w:rPr>
              <w:rtl/>
            </w:rPr>
            <w:delText>ثابت‌ها</w:delText>
          </w:r>
          <w:r w:rsidR="00CF0011" w:rsidDel="00C26563">
            <w:rPr>
              <w:rFonts w:hint="cs"/>
              <w:rtl/>
            </w:rPr>
            <w:delText>ی</w:delText>
          </w:r>
        </w:del>
      </w:ins>
      <w:del w:id="13066" w:author="Mohsen Jafarinejad" w:date="2019-05-04T11:45:00Z">
        <w:r w:rsidR="00C5026C" w:rsidRPr="00EC1A9D" w:rsidDel="00C26563">
          <w:rPr>
            <w:rFonts w:hint="cs"/>
            <w:rtl/>
          </w:rPr>
          <w:delText xml:space="preserve">ثابت های مورد نیاز جهت رسم منحنی پلاریزاسیون از همان </w:delText>
        </w:r>
      </w:del>
      <w:ins w:id="13067" w:author="Mohsen" w:date="2019-03-17T16:51:00Z">
        <w:del w:id="13068" w:author="Mohsen Jafarinejad" w:date="2019-05-04T11:45:00Z">
          <w:r w:rsidR="00CF0011" w:rsidDel="00C26563">
            <w:rPr>
              <w:rtl/>
            </w:rPr>
            <w:delText>داده‌ها</w:delText>
          </w:r>
          <w:r w:rsidR="00CF0011" w:rsidDel="00C26563">
            <w:rPr>
              <w:rFonts w:hint="cs"/>
              <w:rtl/>
            </w:rPr>
            <w:delText>ی</w:delText>
          </w:r>
        </w:del>
      </w:ins>
      <w:del w:id="13069" w:author="Mohsen Jafarinejad" w:date="2019-05-04T11:45:00Z">
        <w:r w:rsidR="00C5026C" w:rsidRPr="00EC1A9D" w:rsidDel="00C26563">
          <w:rPr>
            <w:rFonts w:hint="cs"/>
            <w:rtl/>
          </w:rPr>
          <w:delText xml:space="preserve">داده های آزمایشگاهی که جهت تولید مدل </w:delText>
        </w:r>
      </w:del>
      <w:customXmlDelRangeStart w:id="13070" w:author="Mohsen Jafarinejad" w:date="2019-05-04T11:45:00Z"/>
      <w:sdt>
        <w:sdtPr>
          <w:rPr>
            <w:rFonts w:hint="cs"/>
            <w:rtl/>
          </w:rPr>
          <w:id w:val="-2139717130"/>
          <w:citation/>
        </w:sdtPr>
        <w:sdtEndPr/>
        <w:sdtContent>
          <w:customXmlDelRangeEnd w:id="13070"/>
          <w:del w:id="13071" w:author="Mohsen Jafarinejad" w:date="2019-05-04T11:45:00Z">
            <w:r w:rsidR="00EC1A9D" w:rsidRPr="00EC1A9D" w:rsidDel="00C26563">
              <w:rPr>
                <w:rStyle w:val="tgc"/>
                <w:rtl/>
              </w:rPr>
              <w:fldChar w:fldCharType="begin"/>
            </w:r>
            <w:r w:rsidR="00EC1A9D" w:rsidRPr="00EC1A9D" w:rsidDel="00C26563">
              <w:rPr>
                <w:rStyle w:val="tgc"/>
              </w:rPr>
              <w:delInstrText xml:space="preserve"> CITATION 65 \l 1033 </w:delInstrText>
            </w:r>
            <w:r w:rsidR="00EC1A9D" w:rsidRPr="00EC1A9D" w:rsidDel="00C26563">
              <w:rPr>
                <w:rStyle w:val="tgc"/>
                <w:rtl/>
              </w:rPr>
              <w:fldChar w:fldCharType="separate"/>
            </w:r>
            <w:r w:rsidR="00F81795" w:rsidDel="00C26563">
              <w:rPr>
                <w:noProof/>
              </w:rPr>
              <w:delText>[62]</w:delText>
            </w:r>
            <w:r w:rsidR="00EC1A9D" w:rsidRPr="00EC1A9D" w:rsidDel="00C26563">
              <w:rPr>
                <w:rStyle w:val="tgc"/>
                <w:rtl/>
              </w:rPr>
              <w:fldChar w:fldCharType="end"/>
            </w:r>
          </w:del>
          <w:customXmlDelRangeStart w:id="13072" w:author="Mohsen Jafarinejad" w:date="2019-05-04T11:45:00Z"/>
        </w:sdtContent>
      </w:sdt>
      <w:customXmlDelRangeEnd w:id="13072"/>
      <w:del w:id="13073" w:author="Mohsen Jafarinejad" w:date="2019-05-04T11:45:00Z">
        <w:r w:rsidR="00C5026C" w:rsidRPr="00EC1A9D" w:rsidDel="00C26563">
          <w:rPr>
            <w:rFonts w:hint="cs"/>
            <w:rtl/>
          </w:rPr>
          <w:delText xml:space="preserve"> استفاده شده بود استفاده </w:delText>
        </w:r>
      </w:del>
      <w:ins w:id="13074" w:author="Mohsen" w:date="2019-03-17T16:51:00Z">
        <w:del w:id="13075" w:author="Mohsen Jafarinejad" w:date="2019-05-04T11:45:00Z">
          <w:r w:rsidR="00CF0011" w:rsidDel="00C26563">
            <w:rPr>
              <w:rtl/>
            </w:rPr>
            <w:delText>م</w:delText>
          </w:r>
          <w:r w:rsidR="00CF0011" w:rsidDel="00C26563">
            <w:rPr>
              <w:rFonts w:hint="cs"/>
              <w:rtl/>
            </w:rPr>
            <w:delText>ی‌</w:delText>
          </w:r>
          <w:r w:rsidR="00CF0011" w:rsidDel="00C26563">
            <w:rPr>
              <w:rFonts w:hint="eastAsia"/>
              <w:rtl/>
            </w:rPr>
            <w:delText>نما</w:delText>
          </w:r>
          <w:r w:rsidR="00CF0011" w:rsidDel="00C26563">
            <w:rPr>
              <w:rFonts w:hint="cs"/>
              <w:rtl/>
            </w:rPr>
            <w:delText>یی</w:delText>
          </w:r>
          <w:r w:rsidR="00CF0011" w:rsidDel="00C26563">
            <w:rPr>
              <w:rFonts w:hint="eastAsia"/>
              <w:rtl/>
            </w:rPr>
            <w:delText>م</w:delText>
          </w:r>
        </w:del>
      </w:ins>
      <w:del w:id="13076" w:author="Mohsen Jafarinejad" w:date="2019-05-04T11:45:00Z">
        <w:r w:rsidR="00C5026C" w:rsidRPr="00EC1A9D" w:rsidDel="00C26563">
          <w:rPr>
            <w:rFonts w:hint="cs"/>
            <w:rtl/>
          </w:rPr>
          <w:delText>می نماییم.</w:delText>
        </w:r>
        <w:bookmarkStart w:id="13077" w:name="_Toc8546226"/>
        <w:bookmarkStart w:id="13078" w:name="_Toc8550628"/>
        <w:bookmarkStart w:id="13079" w:name="_Toc8550889"/>
        <w:bookmarkEnd w:id="13077"/>
        <w:bookmarkEnd w:id="13078"/>
        <w:bookmarkEnd w:id="13079"/>
      </w:del>
    </w:p>
    <w:p w14:paraId="47E7B078" w14:textId="7A52B46C" w:rsidR="00C5026C" w:rsidDel="00C26563" w:rsidRDefault="00C5026C" w:rsidP="005E409E">
      <w:pPr>
        <w:pStyle w:val="payannameh"/>
        <w:tabs>
          <w:tab w:val="left" w:pos="0"/>
          <w:tab w:val="left" w:pos="7371"/>
        </w:tabs>
        <w:spacing w:line="240" w:lineRule="auto"/>
        <w:rPr>
          <w:del w:id="13080" w:author="Mohsen Jafarinejad" w:date="2019-05-04T11:45:00Z"/>
          <w:b/>
          <w:bCs/>
          <w:rtl/>
        </w:rPr>
      </w:pPr>
      <w:bookmarkStart w:id="13081" w:name="_Toc8546227"/>
      <w:bookmarkStart w:id="13082" w:name="_Toc8550629"/>
      <w:bookmarkStart w:id="13083" w:name="_Toc8550890"/>
      <w:bookmarkEnd w:id="13081"/>
      <w:bookmarkEnd w:id="13082"/>
      <w:bookmarkEnd w:id="13083"/>
    </w:p>
    <w:p w14:paraId="65D4F2BD" w14:textId="6DB85B14" w:rsidR="00C5026C" w:rsidDel="00C26563" w:rsidRDefault="00C5026C" w:rsidP="00770F64">
      <w:pPr>
        <w:pStyle w:val="a0"/>
        <w:bidi/>
        <w:rPr>
          <w:del w:id="13084" w:author="Mohsen Jafarinejad" w:date="2019-05-04T11:45:00Z"/>
          <w:rtl/>
        </w:rPr>
      </w:pPr>
      <w:bookmarkStart w:id="13085" w:name="_Toc3666317"/>
      <w:bookmarkStart w:id="13086" w:name="_Toc3666566"/>
      <w:del w:id="13087" w:author="Mohsen Jafarinejad" w:date="2019-05-04T11:45:00Z">
        <w:r w:rsidRPr="00C5026C" w:rsidDel="00C26563">
          <w:rPr>
            <w:rFonts w:hint="cs"/>
            <w:rtl/>
          </w:rPr>
          <w:delText>محاسبه مقاومت داخلی پیل</w:delText>
        </w:r>
        <w:bookmarkEnd w:id="13085"/>
        <w:bookmarkEnd w:id="13086"/>
        <w:r w:rsidRPr="00C5026C" w:rsidDel="00C26563">
          <w:rPr>
            <w:rFonts w:hint="cs"/>
            <w:rtl/>
          </w:rPr>
          <w:delText xml:space="preserve"> </w:delText>
        </w:r>
        <w:bookmarkStart w:id="13088" w:name="_Toc8546228"/>
        <w:bookmarkStart w:id="13089" w:name="_Toc8550630"/>
        <w:bookmarkStart w:id="13090" w:name="_Toc8550891"/>
        <w:bookmarkEnd w:id="13088"/>
        <w:bookmarkEnd w:id="13089"/>
        <w:bookmarkEnd w:id="13090"/>
      </w:del>
    </w:p>
    <w:p w14:paraId="0956EEA6" w14:textId="1E5D37A3" w:rsidR="00C5026C" w:rsidDel="00C26563" w:rsidRDefault="00770F64" w:rsidP="00770F64">
      <w:pPr>
        <w:pStyle w:val="payannameh"/>
        <w:tabs>
          <w:tab w:val="left" w:pos="0"/>
          <w:tab w:val="left" w:pos="567"/>
          <w:tab w:val="left" w:pos="7371"/>
        </w:tabs>
        <w:spacing w:line="240" w:lineRule="auto"/>
        <w:jc w:val="both"/>
        <w:rPr>
          <w:del w:id="13091" w:author="Mohsen Jafarinejad" w:date="2019-05-04T11:45:00Z"/>
          <w:rtl/>
        </w:rPr>
      </w:pPr>
      <w:del w:id="13092" w:author="Mohsen Jafarinejad" w:date="2019-05-04T11:45:00Z">
        <w:r w:rsidDel="00C26563">
          <w:rPr>
            <w:rtl/>
          </w:rPr>
          <w:tab/>
        </w:r>
      </w:del>
      <w:ins w:id="13093" w:author="Mohsen" w:date="2019-03-17T16:51:00Z">
        <w:del w:id="13094" w:author="Mohsen Jafarinejad" w:date="2019-05-04T11:45:00Z">
          <w:r w:rsidR="00CF0011" w:rsidDel="00C26563">
            <w:rPr>
              <w:rtl/>
            </w:rPr>
            <w:delText>روش‌ها</w:delText>
          </w:r>
          <w:r w:rsidR="00CF0011" w:rsidDel="00C26563">
            <w:rPr>
              <w:rFonts w:hint="cs"/>
              <w:rtl/>
            </w:rPr>
            <w:delText>ی</w:delText>
          </w:r>
        </w:del>
      </w:ins>
      <w:del w:id="13095" w:author="Mohsen Jafarinejad" w:date="2019-05-04T11:45:00Z">
        <w:r w:rsidR="00C5026C" w:rsidDel="00C26563">
          <w:rPr>
            <w:rFonts w:hint="cs"/>
            <w:rtl/>
          </w:rPr>
          <w:delText xml:space="preserve">روش های متفاوتی برای محاسبه مقاومت داخلی پیل میکروبی قابل استفاده است که از آن جمله </w:delText>
        </w:r>
      </w:del>
      <w:ins w:id="13096" w:author="Mohsen" w:date="2019-03-17T16:51:00Z">
        <w:del w:id="13097" w:author="Mohsen Jafarinejad" w:date="2019-05-04T11:45:00Z">
          <w:r w:rsidR="00CF0011" w:rsidDel="00C26563">
            <w:rPr>
              <w:rtl/>
            </w:rPr>
            <w:delText>م</w:delText>
          </w:r>
          <w:r w:rsidR="00CF0011" w:rsidDel="00C26563">
            <w:rPr>
              <w:rFonts w:hint="cs"/>
              <w:rtl/>
            </w:rPr>
            <w:delText>ی‌</w:delText>
          </w:r>
          <w:r w:rsidR="00CF0011" w:rsidDel="00C26563">
            <w:rPr>
              <w:rFonts w:hint="eastAsia"/>
              <w:rtl/>
            </w:rPr>
            <w:delText>توان</w:delText>
          </w:r>
        </w:del>
      </w:ins>
      <w:del w:id="13098" w:author="Mohsen Jafarinejad" w:date="2019-05-04T11:45:00Z">
        <w:r w:rsidR="00C5026C" w:rsidDel="00C26563">
          <w:rPr>
            <w:rFonts w:hint="cs"/>
            <w:rtl/>
          </w:rPr>
          <w:delText xml:space="preserve">می توان به محاسبه مقاومت داخلی از طریق فاصله الکترود و ضخامت غشاء و نیز ضریب رسانشالکتریکی محلول و غشا نام برد </w:delText>
        </w:r>
      </w:del>
      <w:customXmlDelRangeStart w:id="13099" w:author="Mohsen Jafarinejad" w:date="2019-05-04T11:45:00Z"/>
      <w:sdt>
        <w:sdtPr>
          <w:rPr>
            <w:rFonts w:hint="cs"/>
            <w:rtl/>
          </w:rPr>
          <w:id w:val="-54011313"/>
          <w:citation/>
        </w:sdtPr>
        <w:sdtEndPr/>
        <w:sdtContent>
          <w:customXmlDelRangeEnd w:id="13099"/>
          <w:del w:id="13100" w:author="Mohsen Jafarinejad" w:date="2019-05-04T11:45:00Z">
            <w:r w:rsidR="00EC1A9D" w:rsidDel="00C26563">
              <w:rPr>
                <w:rStyle w:val="tgc"/>
                <w:rtl/>
              </w:rPr>
              <w:fldChar w:fldCharType="begin"/>
            </w:r>
            <w:r w:rsidR="00EC1A9D" w:rsidDel="00C26563">
              <w:rPr>
                <w:rStyle w:val="tgc"/>
              </w:rPr>
              <w:delInstrText xml:space="preserve"> CITATION 59 \l 1033 </w:delInstrText>
            </w:r>
            <w:r w:rsidR="00EC1A9D" w:rsidDel="00C26563">
              <w:rPr>
                <w:rStyle w:val="tgc"/>
                <w:rtl/>
              </w:rPr>
              <w:fldChar w:fldCharType="separate"/>
            </w:r>
            <w:r w:rsidR="00F81795" w:rsidDel="00C26563">
              <w:rPr>
                <w:noProof/>
              </w:rPr>
              <w:delText>[56]</w:delText>
            </w:r>
            <w:r w:rsidR="00EC1A9D" w:rsidDel="00C26563">
              <w:rPr>
                <w:rStyle w:val="tgc"/>
                <w:rtl/>
              </w:rPr>
              <w:fldChar w:fldCharType="end"/>
            </w:r>
          </w:del>
          <w:customXmlDelRangeStart w:id="13101" w:author="Mohsen Jafarinejad" w:date="2019-05-04T11:45:00Z"/>
        </w:sdtContent>
      </w:sdt>
      <w:customXmlDelRangeEnd w:id="13101"/>
      <w:del w:id="13102" w:author="Mohsen Jafarinejad" w:date="2019-05-04T11:45:00Z">
        <w:r w:rsidR="00C5026C" w:rsidDel="00C26563">
          <w:rPr>
            <w:rFonts w:hint="cs"/>
            <w:rtl/>
          </w:rPr>
          <w:delText xml:space="preserve"> اما با توجه به اینکه </w:delText>
        </w:r>
      </w:del>
      <w:ins w:id="13103" w:author="Mohsen" w:date="2019-03-17T16:51:00Z">
        <w:del w:id="13104" w:author="Mohsen Jafarinejad" w:date="2019-05-04T11:45:00Z">
          <w:r w:rsidR="00CF0011" w:rsidDel="00C26563">
            <w:rPr>
              <w:rtl/>
            </w:rPr>
            <w:delText>داده‌ها</w:delText>
          </w:r>
          <w:r w:rsidR="00CF0011" w:rsidDel="00C26563">
            <w:rPr>
              <w:rFonts w:hint="cs"/>
              <w:rtl/>
            </w:rPr>
            <w:delText>ی</w:delText>
          </w:r>
        </w:del>
      </w:ins>
      <w:del w:id="13105" w:author="Mohsen Jafarinejad" w:date="2019-05-04T11:45:00Z">
        <w:r w:rsidR="00C5026C" w:rsidDel="00C26563">
          <w:rPr>
            <w:rFonts w:hint="cs"/>
            <w:rtl/>
          </w:rPr>
          <w:delText>داده های آ</w:delText>
        </w:r>
        <w:r w:rsidR="00821E56" w:rsidDel="00C26563">
          <w:rPr>
            <w:rFonts w:hint="cs"/>
            <w:rtl/>
          </w:rPr>
          <w:delText>زمایشگاهی برای پیل مذکور در دست</w:delText>
        </w:r>
        <w:r w:rsidR="00C5026C" w:rsidDel="00C26563">
          <w:rPr>
            <w:rFonts w:hint="cs"/>
            <w:rtl/>
          </w:rPr>
          <w:delText xml:space="preserve">رس </w:delText>
        </w:r>
      </w:del>
      <w:ins w:id="13106" w:author="Mohsen" w:date="2019-03-17T16:51:00Z">
        <w:del w:id="13107" w:author="Mohsen Jafarinejad" w:date="2019-05-04T11:45:00Z">
          <w:r w:rsidR="00CF0011" w:rsidDel="00C26563">
            <w:rPr>
              <w:rtl/>
            </w:rPr>
            <w:delText>م</w:delText>
          </w:r>
          <w:r w:rsidR="00CF0011" w:rsidDel="00C26563">
            <w:rPr>
              <w:rFonts w:hint="cs"/>
              <w:rtl/>
            </w:rPr>
            <w:delText>ی‌</w:delText>
          </w:r>
          <w:r w:rsidR="00CF0011" w:rsidDel="00C26563">
            <w:rPr>
              <w:rFonts w:hint="eastAsia"/>
              <w:rtl/>
            </w:rPr>
            <w:delText>باشد</w:delText>
          </w:r>
        </w:del>
      </w:ins>
      <w:ins w:id="13108" w:author="Mohsen" w:date="2019-03-17T16:53:00Z">
        <w:del w:id="13109" w:author="Mohsen Jafarinejad" w:date="2019-05-04T11:45:00Z">
          <w:r w:rsidR="00CF0011" w:rsidDel="00C26563">
            <w:rPr>
              <w:rtl/>
            </w:rPr>
            <w:delText xml:space="preserve"> </w:delText>
          </w:r>
        </w:del>
      </w:ins>
      <w:del w:id="13110" w:author="Mohsen Jafarinejad" w:date="2019-05-04T11:45:00Z">
        <w:r w:rsidR="00C5026C" w:rsidDel="00C26563">
          <w:rPr>
            <w:rFonts w:hint="cs"/>
            <w:rtl/>
          </w:rPr>
          <w:delText xml:space="preserve">می باشد  مقاومت داخلی پیل از نقطه توان ماکزیمم پیل با استفاده </w:delText>
        </w:r>
        <w:r w:rsidR="00C5026C" w:rsidRPr="00646649" w:rsidDel="00C26563">
          <w:rPr>
            <w:rFonts w:hint="cs"/>
            <w:rtl/>
          </w:rPr>
          <w:delText xml:space="preserve">از </w:delText>
        </w:r>
      </w:del>
      <w:ins w:id="13111" w:author="Mohsen" w:date="2019-03-17T16:51:00Z">
        <w:del w:id="13112" w:author="Mohsen Jafarinejad" w:date="2019-05-04T11:45:00Z">
          <w:r w:rsidR="00CF0011" w:rsidDel="00C26563">
            <w:rPr>
              <w:rtl/>
            </w:rPr>
            <w:delText>فرمول‌ها</w:delText>
          </w:r>
          <w:r w:rsidR="00CF0011" w:rsidDel="00C26563">
            <w:rPr>
              <w:rFonts w:hint="cs"/>
              <w:rtl/>
            </w:rPr>
            <w:delText>ی</w:delText>
          </w:r>
        </w:del>
      </w:ins>
      <w:del w:id="13113" w:author="Mohsen Jafarinejad" w:date="2019-05-04T11:45:00Z">
        <w:r w:rsidR="00C5026C" w:rsidRPr="00646649" w:rsidDel="00C26563">
          <w:rPr>
            <w:rFonts w:hint="cs"/>
            <w:rtl/>
          </w:rPr>
          <w:delText xml:space="preserve">فرمول </w:delText>
        </w:r>
        <w:r w:rsidR="00646649" w:rsidRPr="00646649" w:rsidDel="00C26563">
          <w:rPr>
            <w:rFonts w:hint="cs"/>
            <w:rtl/>
          </w:rPr>
          <w:delText xml:space="preserve">های </w:delText>
        </w:r>
      </w:del>
      <w:ins w:id="13114" w:author="Mohsen" w:date="2019-03-17T16:51:00Z">
        <w:del w:id="13115" w:author="Mohsen Jafarinejad" w:date="2019-05-04T11:45:00Z">
          <w:r w:rsidR="00CF0011" w:rsidDel="00C26563">
            <w:rPr>
              <w:rtl/>
            </w:rPr>
            <w:delText>ارائه</w:delText>
          </w:r>
        </w:del>
      </w:ins>
      <w:del w:id="13116" w:author="Mohsen Jafarinejad" w:date="2019-05-04T11:45:00Z">
        <w:r w:rsidR="00646649" w:rsidRPr="00646649" w:rsidDel="00C26563">
          <w:rPr>
            <w:rFonts w:hint="cs"/>
            <w:rtl/>
          </w:rPr>
          <w:delText xml:space="preserve">ارایه شده در </w:delText>
        </w:r>
        <w:r w:rsidR="00C5026C" w:rsidRPr="00646649" w:rsidDel="00C26563">
          <w:rPr>
            <w:rFonts w:hint="cs"/>
            <w:rtl/>
          </w:rPr>
          <w:delText>فصل 3 قابل یافتن است.</w:delText>
        </w:r>
        <w:bookmarkStart w:id="13117" w:name="_Toc8546229"/>
        <w:bookmarkStart w:id="13118" w:name="_Toc8550631"/>
        <w:bookmarkStart w:id="13119" w:name="_Toc8550892"/>
        <w:bookmarkEnd w:id="13117"/>
        <w:bookmarkEnd w:id="13118"/>
        <w:bookmarkEnd w:id="13119"/>
      </w:del>
    </w:p>
    <w:p w14:paraId="21CAB136" w14:textId="792C34CA" w:rsidR="00C5026C" w:rsidDel="00C26563" w:rsidRDefault="00C5026C" w:rsidP="005E409E">
      <w:pPr>
        <w:pStyle w:val="payannameh"/>
        <w:tabs>
          <w:tab w:val="left" w:pos="0"/>
          <w:tab w:val="left" w:pos="7371"/>
        </w:tabs>
        <w:spacing w:line="240" w:lineRule="auto"/>
        <w:rPr>
          <w:del w:id="13120" w:author="Mohsen Jafarinejad" w:date="2019-05-04T11:45:00Z"/>
          <w:rtl/>
        </w:rPr>
      </w:pPr>
      <w:bookmarkStart w:id="13121" w:name="_Toc8546230"/>
      <w:bookmarkStart w:id="13122" w:name="_Toc8550632"/>
      <w:bookmarkStart w:id="13123" w:name="_Toc8550893"/>
      <w:bookmarkEnd w:id="13121"/>
      <w:bookmarkEnd w:id="13122"/>
      <w:bookmarkEnd w:id="13123"/>
    </w:p>
    <w:p w14:paraId="1E69D984" w14:textId="761B894A" w:rsidR="00C5026C" w:rsidDel="00C26563" w:rsidRDefault="00C5026C" w:rsidP="00770F64">
      <w:pPr>
        <w:pStyle w:val="a0"/>
        <w:bidi/>
        <w:rPr>
          <w:del w:id="13124" w:author="Mohsen Jafarinejad" w:date="2019-05-04T11:45:00Z"/>
          <w:rtl/>
        </w:rPr>
      </w:pPr>
      <w:bookmarkStart w:id="13125" w:name="_Toc3666318"/>
      <w:bookmarkStart w:id="13126" w:name="_Toc3666567"/>
      <w:del w:id="13127" w:author="Mohsen Jafarinejad" w:date="2019-05-04T11:45:00Z">
        <w:r w:rsidRPr="00C5026C" w:rsidDel="00C26563">
          <w:rPr>
            <w:rFonts w:hint="cs"/>
            <w:rtl/>
          </w:rPr>
          <w:delText>محاسبه جریان محدود کننده مربوط به افت غلظتی</w:delText>
        </w:r>
        <w:bookmarkStart w:id="13128" w:name="_Toc8546231"/>
        <w:bookmarkStart w:id="13129" w:name="_Toc8550633"/>
        <w:bookmarkStart w:id="13130" w:name="_Toc8550894"/>
        <w:bookmarkEnd w:id="13125"/>
        <w:bookmarkEnd w:id="13126"/>
        <w:bookmarkEnd w:id="13128"/>
        <w:bookmarkEnd w:id="13129"/>
        <w:bookmarkEnd w:id="13130"/>
      </w:del>
    </w:p>
    <w:p w14:paraId="72DDC51B" w14:textId="32E3E53A" w:rsidR="00C5026C" w:rsidDel="00C26563" w:rsidRDefault="00C5026C" w:rsidP="005E409E">
      <w:pPr>
        <w:pStyle w:val="payannameh"/>
        <w:tabs>
          <w:tab w:val="left" w:pos="0"/>
          <w:tab w:val="left" w:pos="7371"/>
        </w:tabs>
        <w:spacing w:line="240" w:lineRule="auto"/>
        <w:rPr>
          <w:del w:id="13131" w:author="Mohsen Jafarinejad" w:date="2019-05-04T11:45:00Z"/>
          <w:rtl/>
        </w:rPr>
      </w:pPr>
      <w:del w:id="13132" w:author="Mohsen Jafarinejad" w:date="2019-05-04T11:45:00Z">
        <w:r w:rsidRPr="00420059" w:rsidDel="00C26563">
          <w:rPr>
            <w:rFonts w:hint="cs"/>
            <w:rtl/>
          </w:rPr>
          <w:delText>جریان محدود کننده پیل در اینجا همان جریان اتصال کوتاه پیل</w:delText>
        </w:r>
      </w:del>
      <w:customXmlDelRangeStart w:id="13133" w:author="Mohsen Jafarinejad" w:date="2019-05-04T11:45:00Z"/>
      <w:sdt>
        <w:sdtPr>
          <w:rPr>
            <w:rFonts w:hint="cs"/>
            <w:rtl/>
          </w:rPr>
          <w:id w:val="457999225"/>
          <w:citation/>
        </w:sdtPr>
        <w:sdtEndPr/>
        <w:sdtContent>
          <w:customXmlDelRangeEnd w:id="13133"/>
          <w:del w:id="13134" w:author="Mohsen Jafarinejad" w:date="2019-05-04T11:45:00Z">
            <w:r w:rsidR="00420059" w:rsidRPr="00420059" w:rsidDel="00C26563">
              <w:rPr>
                <w:rStyle w:val="tgc"/>
                <w:rtl/>
              </w:rPr>
              <w:fldChar w:fldCharType="begin"/>
            </w:r>
            <w:r w:rsidR="00EA6BD0" w:rsidDel="00C26563">
              <w:rPr>
                <w:rStyle w:val="tgc"/>
              </w:rPr>
              <w:delInstrText xml:space="preserve">CITATION 64 \l 1033 </w:delInstrText>
            </w:r>
            <w:r w:rsidR="00420059" w:rsidRPr="00420059" w:rsidDel="00C26563">
              <w:rPr>
                <w:rStyle w:val="tgc"/>
                <w:rtl/>
              </w:rPr>
              <w:fldChar w:fldCharType="separate"/>
            </w:r>
            <w:r w:rsidR="00F81795" w:rsidDel="00C26563">
              <w:rPr>
                <w:rStyle w:val="tgc"/>
                <w:noProof/>
                <w:rtl/>
              </w:rPr>
              <w:delText xml:space="preserve"> </w:delText>
            </w:r>
            <w:r w:rsidR="00F81795" w:rsidDel="00C26563">
              <w:rPr>
                <w:noProof/>
              </w:rPr>
              <w:delText>[60]</w:delText>
            </w:r>
            <w:r w:rsidR="00420059" w:rsidRPr="00420059" w:rsidDel="00C26563">
              <w:rPr>
                <w:rStyle w:val="tgc"/>
                <w:rtl/>
              </w:rPr>
              <w:fldChar w:fldCharType="end"/>
            </w:r>
          </w:del>
          <w:customXmlDelRangeStart w:id="13135" w:author="Mohsen Jafarinejad" w:date="2019-05-04T11:45:00Z"/>
        </w:sdtContent>
      </w:sdt>
      <w:customXmlDelRangeEnd w:id="13135"/>
      <w:del w:id="13136" w:author="Mohsen Jafarinejad" w:date="2019-05-04T11:45:00Z">
        <w:r w:rsidRPr="00420059" w:rsidDel="00C26563">
          <w:rPr>
            <w:rFonts w:hint="cs"/>
            <w:rtl/>
          </w:rPr>
          <w:delText xml:space="preserve">در نظر گرفته </w:delText>
        </w:r>
      </w:del>
      <w:ins w:id="13137" w:author="Mohsen" w:date="2019-03-17T16:51:00Z">
        <w:del w:id="13138" w:author="Mohsen Jafarinejad" w:date="2019-05-04T11:45:00Z">
          <w:r w:rsidR="00CF0011" w:rsidDel="00C26563">
            <w:rPr>
              <w:rtl/>
            </w:rPr>
            <w:delText>م</w:delText>
          </w:r>
          <w:r w:rsidR="00CF0011" w:rsidDel="00C26563">
            <w:rPr>
              <w:rFonts w:hint="cs"/>
              <w:rtl/>
            </w:rPr>
            <w:delText>ی‌</w:delText>
          </w:r>
          <w:r w:rsidR="00CF0011" w:rsidDel="00C26563">
            <w:rPr>
              <w:rFonts w:hint="eastAsia"/>
              <w:rtl/>
            </w:rPr>
            <w:delText>شود</w:delText>
          </w:r>
        </w:del>
      </w:ins>
      <w:del w:id="13139" w:author="Mohsen Jafarinejad" w:date="2019-05-04T11:45:00Z">
        <w:r w:rsidRPr="00420059" w:rsidDel="00C26563">
          <w:rPr>
            <w:rFonts w:hint="cs"/>
            <w:rtl/>
          </w:rPr>
          <w:delText>می شود که با استفاده از مدل سازی در فلوئنت بدست آمد</w:delText>
        </w:r>
        <w:r w:rsidR="005C207D" w:rsidRPr="00420059" w:rsidDel="00C26563">
          <w:rPr>
            <w:rFonts w:hint="cs"/>
            <w:rtl/>
          </w:rPr>
          <w:delText>.</w:delText>
        </w:r>
        <w:bookmarkStart w:id="13140" w:name="_Toc8546232"/>
        <w:bookmarkStart w:id="13141" w:name="_Toc8550634"/>
        <w:bookmarkStart w:id="13142" w:name="_Toc8550895"/>
        <w:bookmarkEnd w:id="13140"/>
        <w:bookmarkEnd w:id="13141"/>
        <w:bookmarkEnd w:id="13142"/>
      </w:del>
    </w:p>
    <w:p w14:paraId="3DE1E135" w14:textId="6BDDC280" w:rsidR="00D77A29" w:rsidDel="00C26563" w:rsidRDefault="00D77A29" w:rsidP="005E409E">
      <w:pPr>
        <w:pStyle w:val="payannameh"/>
        <w:tabs>
          <w:tab w:val="left" w:pos="0"/>
          <w:tab w:val="left" w:pos="7371"/>
        </w:tabs>
        <w:spacing w:line="240" w:lineRule="auto"/>
        <w:rPr>
          <w:del w:id="13143" w:author="Mohsen Jafarinejad" w:date="2019-05-04T11:45:00Z"/>
          <w:b/>
          <w:bCs/>
          <w:rtl/>
        </w:rPr>
      </w:pPr>
      <w:bookmarkStart w:id="13144" w:name="_Toc8546233"/>
      <w:bookmarkStart w:id="13145" w:name="_Toc8550635"/>
      <w:bookmarkStart w:id="13146" w:name="_Toc8550896"/>
      <w:bookmarkEnd w:id="13144"/>
      <w:bookmarkEnd w:id="13145"/>
      <w:bookmarkEnd w:id="13146"/>
    </w:p>
    <w:p w14:paraId="5A02F494" w14:textId="357B9FF0" w:rsidR="00166127" w:rsidDel="00C26563" w:rsidRDefault="00166127" w:rsidP="005E409E">
      <w:pPr>
        <w:pStyle w:val="payannameh"/>
        <w:tabs>
          <w:tab w:val="left" w:pos="0"/>
          <w:tab w:val="left" w:pos="7371"/>
        </w:tabs>
        <w:spacing w:line="240" w:lineRule="auto"/>
        <w:rPr>
          <w:del w:id="13147" w:author="Mohsen Jafarinejad" w:date="2019-05-04T11:45:00Z"/>
          <w:b/>
          <w:bCs/>
          <w:rtl/>
        </w:rPr>
      </w:pPr>
      <w:bookmarkStart w:id="13148" w:name="_Toc8546234"/>
      <w:bookmarkStart w:id="13149" w:name="_Toc8550636"/>
      <w:bookmarkStart w:id="13150" w:name="_Toc8550897"/>
      <w:bookmarkEnd w:id="13148"/>
      <w:bookmarkEnd w:id="13149"/>
      <w:bookmarkEnd w:id="13150"/>
    </w:p>
    <w:p w14:paraId="75B21818" w14:textId="3300EFC1" w:rsidR="005C207D" w:rsidDel="00C26563" w:rsidRDefault="005C207D" w:rsidP="00770F64">
      <w:pPr>
        <w:pStyle w:val="a0"/>
        <w:bidi/>
        <w:rPr>
          <w:del w:id="13151" w:author="Mohsen Jafarinejad" w:date="2019-05-04T11:45:00Z"/>
          <w:rtl/>
        </w:rPr>
      </w:pPr>
      <w:bookmarkStart w:id="13152" w:name="_Toc3666319"/>
      <w:bookmarkStart w:id="13153" w:name="_Toc3666568"/>
      <w:del w:id="13154" w:author="Mohsen Jafarinejad" w:date="2019-05-04T11:45:00Z">
        <w:r w:rsidRPr="005C207D" w:rsidDel="00C26563">
          <w:rPr>
            <w:rFonts w:hint="cs"/>
            <w:rtl/>
          </w:rPr>
          <w:delText xml:space="preserve">محاسبه </w:delText>
        </w:r>
      </w:del>
      <w:ins w:id="13155" w:author="Mohsen" w:date="2019-03-17T16:51:00Z">
        <w:del w:id="13156" w:author="Mohsen Jafarinejad" w:date="2019-05-04T11:45:00Z">
          <w:r w:rsidR="00CF0011" w:rsidDel="00C26563">
            <w:rPr>
              <w:rtl/>
            </w:rPr>
            <w:delText>ثابت‌ها</w:delText>
          </w:r>
          <w:r w:rsidR="00CF0011" w:rsidDel="00C26563">
            <w:rPr>
              <w:rFonts w:hint="cs"/>
              <w:rtl/>
            </w:rPr>
            <w:delText>ی</w:delText>
          </w:r>
        </w:del>
      </w:ins>
      <w:del w:id="13157" w:author="Mohsen Jafarinejad" w:date="2019-05-04T11:45:00Z">
        <w:r w:rsidR="002A0C57" w:rsidDel="00C26563">
          <w:rPr>
            <w:rFonts w:hint="cs"/>
            <w:rtl/>
          </w:rPr>
          <w:delText>ثابت های</w:delText>
        </w:r>
        <w:r w:rsidRPr="005C207D" w:rsidDel="00C26563">
          <w:rPr>
            <w:rFonts w:hint="cs"/>
            <w:rtl/>
          </w:rPr>
          <w:delText xml:space="preserve"> افت پتانسیل فعال سازی</w:delText>
        </w:r>
        <w:bookmarkStart w:id="13158" w:name="_Toc8546235"/>
        <w:bookmarkStart w:id="13159" w:name="_Toc8550637"/>
        <w:bookmarkStart w:id="13160" w:name="_Toc8550898"/>
        <w:bookmarkEnd w:id="13152"/>
        <w:bookmarkEnd w:id="13153"/>
        <w:bookmarkEnd w:id="13158"/>
        <w:bookmarkEnd w:id="13159"/>
        <w:bookmarkEnd w:id="13160"/>
      </w:del>
    </w:p>
    <w:p w14:paraId="57F8E799" w14:textId="3B02089D" w:rsidR="005C207D" w:rsidDel="00C26563" w:rsidRDefault="005C207D" w:rsidP="005E409E">
      <w:pPr>
        <w:pStyle w:val="payannameh"/>
        <w:tabs>
          <w:tab w:val="left" w:pos="0"/>
          <w:tab w:val="left" w:pos="7371"/>
        </w:tabs>
        <w:spacing w:line="240" w:lineRule="auto"/>
        <w:rPr>
          <w:del w:id="13161" w:author="Mohsen Jafarinejad" w:date="2019-05-04T11:45:00Z"/>
          <w:rtl/>
        </w:rPr>
      </w:pPr>
      <w:del w:id="13162" w:author="Mohsen Jafarinejad" w:date="2019-05-04T11:45:00Z">
        <w:r w:rsidDel="00C26563">
          <w:rPr>
            <w:rFonts w:hint="cs"/>
            <w:rtl/>
          </w:rPr>
          <w:delText xml:space="preserve">با در دست داشتن مقادیر بالا و با استفاده از </w:delText>
        </w:r>
      </w:del>
      <w:ins w:id="13163" w:author="Mohsen" w:date="2019-03-17T16:51:00Z">
        <w:del w:id="13164" w:author="Mohsen Jafarinejad" w:date="2019-05-04T11:45:00Z">
          <w:r w:rsidR="00CF0011" w:rsidDel="00C26563">
            <w:rPr>
              <w:rtl/>
            </w:rPr>
            <w:delText>داده‌ها</w:delText>
          </w:r>
          <w:r w:rsidR="00CF0011" w:rsidDel="00C26563">
            <w:rPr>
              <w:rFonts w:hint="cs"/>
              <w:rtl/>
            </w:rPr>
            <w:delText>ی</w:delText>
          </w:r>
        </w:del>
      </w:ins>
      <w:del w:id="13165" w:author="Mohsen Jafarinejad" w:date="2019-05-04T11:45:00Z">
        <w:r w:rsidDel="00C26563">
          <w:rPr>
            <w:rFonts w:hint="cs"/>
            <w:rtl/>
          </w:rPr>
          <w:delText xml:space="preserve">داده های منحنی پلاریزاسیون </w:delText>
        </w:r>
      </w:del>
      <w:ins w:id="13166" w:author="Mohsen" w:date="2019-03-17T16:51:00Z">
        <w:del w:id="13167" w:author="Mohsen Jafarinejad" w:date="2019-05-04T11:45:00Z">
          <w:r w:rsidR="00CF0011" w:rsidDel="00C26563">
            <w:rPr>
              <w:rtl/>
            </w:rPr>
            <w:delText>داده‌ها</w:delText>
          </w:r>
          <w:r w:rsidR="00CF0011" w:rsidDel="00C26563">
            <w:rPr>
              <w:rFonts w:hint="cs"/>
              <w:rtl/>
            </w:rPr>
            <w:delText>ی</w:delText>
          </w:r>
        </w:del>
      </w:ins>
      <w:del w:id="13168" w:author="Mohsen Jafarinejad" w:date="2019-05-04T11:45:00Z">
        <w:r w:rsidDel="00C26563">
          <w:rPr>
            <w:rFonts w:hint="cs"/>
            <w:rtl/>
          </w:rPr>
          <w:delText xml:space="preserve">داده های آزمایشگاهی مورد اشاره مقدار </w:delText>
        </w:r>
      </w:del>
      <w:ins w:id="13169" w:author="Mohsen" w:date="2019-03-17T16:51:00Z">
        <w:del w:id="13170" w:author="Mohsen Jafarinejad" w:date="2019-05-04T11:45:00Z">
          <w:r w:rsidR="00CF0011" w:rsidDel="00C26563">
            <w:rPr>
              <w:rtl/>
            </w:rPr>
            <w:delText>ثابت‌ها</w:delText>
          </w:r>
        </w:del>
      </w:ins>
      <w:del w:id="13171" w:author="Mohsen Jafarinejad" w:date="2019-05-04T11:45:00Z">
        <w:r w:rsidR="002A0C57" w:rsidDel="00C26563">
          <w:rPr>
            <w:rFonts w:hint="cs"/>
            <w:rtl/>
          </w:rPr>
          <w:delText xml:space="preserve">ثابت ها </w:delText>
        </w:r>
        <w:r w:rsidR="00821E56" w:rsidDel="00C26563">
          <w:rPr>
            <w:rFonts w:hint="cs"/>
            <w:rtl/>
          </w:rPr>
          <w:delText xml:space="preserve">با سعی و خطا بدست </w:delText>
        </w:r>
        <w:r w:rsidDel="00C26563">
          <w:rPr>
            <w:rFonts w:hint="cs"/>
            <w:rtl/>
          </w:rPr>
          <w:delText>خواهد آمد.</w:delText>
        </w:r>
        <w:bookmarkStart w:id="13172" w:name="_Toc8546236"/>
        <w:bookmarkStart w:id="13173" w:name="_Toc8550638"/>
        <w:bookmarkStart w:id="13174" w:name="_Toc8550899"/>
        <w:bookmarkEnd w:id="13172"/>
        <w:bookmarkEnd w:id="13173"/>
        <w:bookmarkEnd w:id="13174"/>
      </w:del>
    </w:p>
    <w:p w14:paraId="5AC08125" w14:textId="4E3DB4D9" w:rsidR="003A6CE4" w:rsidDel="00C26563" w:rsidRDefault="005C207D" w:rsidP="005E409E">
      <w:pPr>
        <w:pStyle w:val="payannameh"/>
        <w:tabs>
          <w:tab w:val="left" w:pos="0"/>
          <w:tab w:val="left" w:pos="7371"/>
        </w:tabs>
        <w:spacing w:line="240" w:lineRule="auto"/>
        <w:rPr>
          <w:del w:id="13175" w:author="Mohsen Jafarinejad" w:date="2019-05-04T11:45:00Z"/>
        </w:rPr>
      </w:pPr>
      <w:del w:id="13176" w:author="Mohsen Jafarinejad" w:date="2019-05-04T11:45:00Z">
        <w:r w:rsidDel="00C26563">
          <w:rPr>
            <w:rFonts w:hint="cs"/>
            <w:rtl/>
          </w:rPr>
          <w:delText xml:space="preserve">در جدول زیر مقادیر محاسبه شده برای پیل میکروبی </w:delText>
        </w:r>
        <w:r w:rsidR="00EC1A9D" w:rsidDel="00C26563">
          <w:rPr>
            <w:rFonts w:hint="cs"/>
            <w:rtl/>
          </w:rPr>
          <w:delText xml:space="preserve">مورد شبیه سازی قابل مشاهده است </w:delText>
        </w:r>
        <w:r w:rsidR="00EC1A9D" w:rsidDel="00C26563">
          <w:delText>.</w:delText>
        </w:r>
        <w:bookmarkStart w:id="13177" w:name="_Toc8546237"/>
        <w:bookmarkStart w:id="13178" w:name="_Toc8550639"/>
        <w:bookmarkStart w:id="13179" w:name="_Toc8550900"/>
        <w:bookmarkEnd w:id="13177"/>
        <w:bookmarkEnd w:id="13178"/>
        <w:bookmarkEnd w:id="13179"/>
      </w:del>
    </w:p>
    <w:p w14:paraId="397076CC" w14:textId="34052D59" w:rsidR="0064703E" w:rsidDel="003A6CE4" w:rsidRDefault="0064703E" w:rsidP="005E409E">
      <w:pPr>
        <w:pStyle w:val="payannameh"/>
        <w:tabs>
          <w:tab w:val="left" w:pos="0"/>
          <w:tab w:val="left" w:pos="7371"/>
        </w:tabs>
        <w:spacing w:line="240" w:lineRule="auto"/>
        <w:rPr>
          <w:del w:id="13180" w:author="Mohsen Jafarinejad" w:date="2019-05-04T11:41:00Z"/>
          <w:rtl/>
        </w:rPr>
      </w:pPr>
      <w:bookmarkStart w:id="13181" w:name="_Toc8546238"/>
      <w:bookmarkStart w:id="13182" w:name="_Toc8550640"/>
      <w:bookmarkStart w:id="13183" w:name="_Toc8550901"/>
      <w:bookmarkEnd w:id="13181"/>
      <w:bookmarkEnd w:id="13182"/>
      <w:bookmarkEnd w:id="13183"/>
    </w:p>
    <w:p w14:paraId="2FBEF1ED" w14:textId="217CF30F" w:rsidR="00770F64" w:rsidDel="00C26563" w:rsidRDefault="00CF0011" w:rsidP="00997A3D">
      <w:pPr>
        <w:pStyle w:val="a3"/>
        <w:rPr>
          <w:del w:id="13184" w:author="Mohsen Jafarinejad" w:date="2019-05-04T11:45:00Z"/>
          <w:rtl/>
        </w:rPr>
      </w:pPr>
      <w:ins w:id="13185" w:author="Mohsen" w:date="2019-03-17T16:51:00Z">
        <w:del w:id="13186" w:author="Mohsen Jafarinejad" w:date="2019-05-04T11:45:00Z">
          <w:r w:rsidDel="00C26563">
            <w:rPr>
              <w:rtl/>
            </w:rPr>
            <w:delText>مشخصه‌ها</w:delText>
          </w:r>
          <w:r w:rsidDel="00C26563">
            <w:rPr>
              <w:rFonts w:hint="cs"/>
              <w:rtl/>
            </w:rPr>
            <w:delText>ی</w:delText>
          </w:r>
        </w:del>
      </w:ins>
      <w:del w:id="13187" w:author="Mohsen Jafarinejad" w:date="2019-05-04T11:45:00Z">
        <w:r w:rsidR="00997A3D" w:rsidDel="00C26563">
          <w:rPr>
            <w:rFonts w:hint="cs"/>
            <w:rtl/>
          </w:rPr>
          <w:delText>مشخصه های مدل پلاریزاسیون پیل شبیه‌سازی شده</w:delText>
        </w:r>
        <w:bookmarkStart w:id="13188" w:name="_Toc8546239"/>
        <w:bookmarkStart w:id="13189" w:name="_Toc8550641"/>
        <w:bookmarkStart w:id="13190" w:name="_Toc8550902"/>
        <w:bookmarkEnd w:id="13188"/>
        <w:bookmarkEnd w:id="13189"/>
        <w:bookmarkEnd w:id="13190"/>
      </w:del>
    </w:p>
    <w:tbl>
      <w:tblPr>
        <w:tblW w:w="6240" w:type="dxa"/>
        <w:jc w:val="center"/>
        <w:tblLook w:val="04A0" w:firstRow="1" w:lastRow="0" w:firstColumn="1" w:lastColumn="0" w:noHBand="0" w:noVBand="1"/>
      </w:tblPr>
      <w:tblGrid>
        <w:gridCol w:w="2080"/>
        <w:gridCol w:w="2080"/>
        <w:gridCol w:w="2080"/>
        <w:tblGridChange w:id="13191">
          <w:tblGrid>
            <w:gridCol w:w="2080"/>
            <w:gridCol w:w="2080"/>
            <w:gridCol w:w="2080"/>
          </w:tblGrid>
        </w:tblGridChange>
      </w:tblGrid>
      <w:tr w:rsidR="00375E02" w:rsidRPr="00375E02" w:rsidDel="00C26563" w14:paraId="00605959" w14:textId="5B60A4D8" w:rsidTr="00375E02">
        <w:trPr>
          <w:trHeight w:val="675"/>
          <w:jc w:val="center"/>
          <w:del w:id="13192" w:author="Mohsen Jafarinejad" w:date="2019-05-04T11:45:00Z"/>
        </w:trPr>
        <w:tc>
          <w:tcPr>
            <w:tcW w:w="2080" w:type="dxa"/>
            <w:tcBorders>
              <w:top w:val="single" w:sz="4" w:space="0" w:color="auto"/>
              <w:left w:val="single" w:sz="4" w:space="0" w:color="auto"/>
              <w:bottom w:val="single" w:sz="4" w:space="0" w:color="auto"/>
              <w:right w:val="single" w:sz="4" w:space="0" w:color="auto"/>
            </w:tcBorders>
            <w:shd w:val="clear" w:color="000000" w:fill="8DB4E2"/>
            <w:noWrap/>
            <w:vAlign w:val="center"/>
            <w:hideMark/>
          </w:tcPr>
          <w:p w14:paraId="79368375" w14:textId="0105F403" w:rsidR="00375E02" w:rsidRPr="00375E02" w:rsidDel="00C26563" w:rsidRDefault="00375E02" w:rsidP="005E409E">
            <w:pPr>
              <w:tabs>
                <w:tab w:val="left" w:pos="0"/>
                <w:tab w:val="left" w:pos="7371"/>
              </w:tabs>
              <w:bidi/>
              <w:spacing w:after="0" w:line="240" w:lineRule="auto"/>
              <w:jc w:val="center"/>
              <w:rPr>
                <w:del w:id="13193" w:author="Mohsen Jafarinejad" w:date="2019-05-04T11:45:00Z"/>
                <w:rFonts w:ascii="Times New Roman" w:eastAsia="Times New Roman" w:hAnsi="Times New Roman" w:cs="Times New Roman"/>
                <w:color w:val="000000"/>
                <w:sz w:val="28"/>
                <w:szCs w:val="28"/>
              </w:rPr>
            </w:pPr>
            <w:del w:id="13194" w:author="Mohsen Jafarinejad" w:date="2019-05-04T11:45:00Z">
              <w:r w:rsidRPr="00375E02" w:rsidDel="00C26563">
                <w:rPr>
                  <w:rFonts w:ascii="Times New Roman" w:eastAsia="Times New Roman" w:hAnsi="Times New Roman" w:cs="Times New Roman"/>
                  <w:color w:val="000000"/>
                  <w:sz w:val="28"/>
                  <w:szCs w:val="28"/>
                  <w:rtl/>
                </w:rPr>
                <w:delText>مقدار</w:delText>
              </w:r>
              <w:bookmarkStart w:id="13195" w:name="_Toc8546240"/>
              <w:bookmarkStart w:id="13196" w:name="_Toc8550642"/>
              <w:bookmarkStart w:id="13197" w:name="_Toc8550903"/>
              <w:bookmarkEnd w:id="13195"/>
              <w:bookmarkEnd w:id="13196"/>
              <w:bookmarkEnd w:id="13197"/>
            </w:del>
          </w:p>
        </w:tc>
        <w:tc>
          <w:tcPr>
            <w:tcW w:w="2080" w:type="dxa"/>
            <w:tcBorders>
              <w:top w:val="single" w:sz="4" w:space="0" w:color="auto"/>
              <w:left w:val="nil"/>
              <w:bottom w:val="single" w:sz="4" w:space="0" w:color="auto"/>
              <w:right w:val="single" w:sz="4" w:space="0" w:color="auto"/>
            </w:tcBorders>
            <w:shd w:val="clear" w:color="000000" w:fill="8DB4E2"/>
            <w:noWrap/>
            <w:vAlign w:val="center"/>
            <w:hideMark/>
          </w:tcPr>
          <w:p w14:paraId="3B5E0555" w14:textId="21D6A8EB" w:rsidR="00375E02" w:rsidRPr="00375E02" w:rsidDel="00C26563" w:rsidRDefault="00375E02" w:rsidP="005E409E">
            <w:pPr>
              <w:tabs>
                <w:tab w:val="left" w:pos="0"/>
                <w:tab w:val="left" w:pos="7371"/>
              </w:tabs>
              <w:bidi/>
              <w:spacing w:after="0" w:line="240" w:lineRule="auto"/>
              <w:jc w:val="center"/>
              <w:rPr>
                <w:del w:id="13198" w:author="Mohsen Jafarinejad" w:date="2019-05-04T11:45:00Z"/>
                <w:rFonts w:ascii="Times New Roman" w:eastAsia="Times New Roman" w:hAnsi="Times New Roman" w:cs="Times New Roman"/>
                <w:color w:val="000000"/>
                <w:sz w:val="28"/>
                <w:szCs w:val="28"/>
              </w:rPr>
            </w:pPr>
            <w:del w:id="13199" w:author="Mohsen Jafarinejad" w:date="2019-05-04T11:45:00Z">
              <w:r w:rsidRPr="00375E02" w:rsidDel="00C26563">
                <w:rPr>
                  <w:rFonts w:ascii="Times New Roman" w:eastAsia="Times New Roman" w:hAnsi="Times New Roman" w:cs="Times New Roman"/>
                  <w:color w:val="000000"/>
                  <w:sz w:val="28"/>
                  <w:szCs w:val="28"/>
                  <w:rtl/>
                </w:rPr>
                <w:delText>نماد</w:delText>
              </w:r>
              <w:bookmarkStart w:id="13200" w:name="_Toc8546241"/>
              <w:bookmarkStart w:id="13201" w:name="_Toc8550643"/>
              <w:bookmarkStart w:id="13202" w:name="_Toc8550904"/>
              <w:bookmarkEnd w:id="13200"/>
              <w:bookmarkEnd w:id="13201"/>
              <w:bookmarkEnd w:id="13202"/>
            </w:del>
          </w:p>
        </w:tc>
        <w:tc>
          <w:tcPr>
            <w:tcW w:w="2080" w:type="dxa"/>
            <w:tcBorders>
              <w:top w:val="single" w:sz="4" w:space="0" w:color="auto"/>
              <w:left w:val="nil"/>
              <w:bottom w:val="single" w:sz="4" w:space="0" w:color="auto"/>
              <w:right w:val="single" w:sz="4" w:space="0" w:color="auto"/>
            </w:tcBorders>
            <w:shd w:val="clear" w:color="000000" w:fill="8DB4E2"/>
            <w:noWrap/>
            <w:vAlign w:val="center"/>
            <w:hideMark/>
          </w:tcPr>
          <w:p w14:paraId="20FF6207" w14:textId="00586D2A" w:rsidR="00375E02" w:rsidRPr="00375E02" w:rsidDel="00C26563" w:rsidRDefault="00375E02" w:rsidP="005E409E">
            <w:pPr>
              <w:tabs>
                <w:tab w:val="left" w:pos="0"/>
                <w:tab w:val="left" w:pos="7371"/>
              </w:tabs>
              <w:bidi/>
              <w:spacing w:after="0" w:line="240" w:lineRule="auto"/>
              <w:jc w:val="center"/>
              <w:rPr>
                <w:del w:id="13203" w:author="Mohsen Jafarinejad" w:date="2019-05-04T11:45:00Z"/>
                <w:rFonts w:ascii="Times New Roman" w:eastAsia="Times New Roman" w:hAnsi="Times New Roman" w:cs="Times New Roman"/>
                <w:color w:val="000000"/>
                <w:sz w:val="28"/>
                <w:szCs w:val="28"/>
              </w:rPr>
            </w:pPr>
            <w:del w:id="13204" w:author="Mohsen Jafarinejad" w:date="2019-05-04T11:45:00Z">
              <w:r w:rsidRPr="00375E02" w:rsidDel="00C26563">
                <w:rPr>
                  <w:rFonts w:ascii="Times New Roman" w:eastAsia="Times New Roman" w:hAnsi="Times New Roman" w:cs="Times New Roman"/>
                  <w:color w:val="000000"/>
                  <w:sz w:val="28"/>
                  <w:szCs w:val="28"/>
                  <w:rtl/>
                </w:rPr>
                <w:delText>توضیحات</w:delText>
              </w:r>
              <w:bookmarkStart w:id="13205" w:name="_Toc8546242"/>
              <w:bookmarkStart w:id="13206" w:name="_Toc8550644"/>
              <w:bookmarkStart w:id="13207" w:name="_Toc8550905"/>
              <w:bookmarkEnd w:id="13205"/>
              <w:bookmarkEnd w:id="13206"/>
              <w:bookmarkEnd w:id="13207"/>
            </w:del>
          </w:p>
        </w:tc>
        <w:bookmarkStart w:id="13208" w:name="_Toc8546243"/>
        <w:bookmarkStart w:id="13209" w:name="_Toc8550645"/>
        <w:bookmarkStart w:id="13210" w:name="_Toc8550906"/>
        <w:bookmarkEnd w:id="13208"/>
        <w:bookmarkEnd w:id="13209"/>
        <w:bookmarkEnd w:id="13210"/>
      </w:tr>
      <w:tr w:rsidR="00375E02" w:rsidRPr="00375E02" w:rsidDel="00C26563" w14:paraId="34D5C8A8" w14:textId="532D3513" w:rsidTr="00770F64">
        <w:trPr>
          <w:trHeight w:val="564"/>
          <w:jc w:val="center"/>
          <w:del w:id="13211" w:author="Mohsen Jafarinejad" w:date="2019-05-04T11:45:00Z"/>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0B5064A8" w14:textId="2817ECBD" w:rsidR="00375E02" w:rsidRPr="00375E02" w:rsidDel="00C26563" w:rsidRDefault="00375E02" w:rsidP="005E409E">
            <w:pPr>
              <w:tabs>
                <w:tab w:val="left" w:pos="0"/>
                <w:tab w:val="left" w:pos="7371"/>
              </w:tabs>
              <w:spacing w:after="0" w:line="240" w:lineRule="auto"/>
              <w:jc w:val="center"/>
              <w:rPr>
                <w:del w:id="13212" w:author="Mohsen Jafarinejad" w:date="2019-05-04T11:45:00Z"/>
                <w:rFonts w:asciiTheme="majorBidi" w:eastAsia="Times New Roman" w:hAnsiTheme="majorBidi" w:cstheme="majorBidi"/>
                <w:color w:val="000000"/>
                <w:sz w:val="24"/>
                <w:szCs w:val="24"/>
              </w:rPr>
            </w:pPr>
            <w:del w:id="13213" w:author="Mohsen Jafarinejad" w:date="2019-05-04T11:45:00Z">
              <w:r w:rsidRPr="00412621" w:rsidDel="00C26563">
                <w:rPr>
                  <w:rFonts w:asciiTheme="majorBidi" w:eastAsia="Times New Roman" w:hAnsiTheme="majorBidi" w:cstheme="majorBidi"/>
                  <w:color w:val="000000"/>
                  <w:sz w:val="24"/>
                  <w:szCs w:val="24"/>
                </w:rPr>
                <w:delText>0.82</w:delText>
              </w:r>
              <w:bookmarkStart w:id="13214" w:name="_Toc8546244"/>
              <w:bookmarkStart w:id="13215" w:name="_Toc8550646"/>
              <w:bookmarkStart w:id="13216" w:name="_Toc8550907"/>
              <w:bookmarkEnd w:id="13214"/>
              <w:bookmarkEnd w:id="13215"/>
              <w:bookmarkEnd w:id="13216"/>
            </w:del>
          </w:p>
        </w:tc>
        <w:tc>
          <w:tcPr>
            <w:tcW w:w="2080" w:type="dxa"/>
            <w:tcBorders>
              <w:top w:val="nil"/>
              <w:left w:val="nil"/>
              <w:bottom w:val="single" w:sz="4" w:space="0" w:color="auto"/>
              <w:right w:val="single" w:sz="4" w:space="0" w:color="auto"/>
            </w:tcBorders>
            <w:shd w:val="clear" w:color="auto" w:fill="auto"/>
            <w:noWrap/>
            <w:vAlign w:val="center"/>
            <w:hideMark/>
          </w:tcPr>
          <w:p w14:paraId="263232C9" w14:textId="14AF2C35" w:rsidR="00375E02" w:rsidRPr="00375E02" w:rsidDel="00C26563" w:rsidRDefault="00375E02" w:rsidP="005E409E">
            <w:pPr>
              <w:tabs>
                <w:tab w:val="left" w:pos="0"/>
                <w:tab w:val="left" w:pos="7371"/>
              </w:tabs>
              <w:spacing w:after="0" w:line="240" w:lineRule="auto"/>
              <w:jc w:val="center"/>
              <w:rPr>
                <w:del w:id="13217" w:author="Mohsen Jafarinejad" w:date="2019-05-04T11:45:00Z"/>
                <w:rFonts w:asciiTheme="majorBidi" w:eastAsia="Times New Roman" w:hAnsiTheme="majorBidi" w:cstheme="majorBidi"/>
                <w:color w:val="000000"/>
              </w:rPr>
            </w:pPr>
            <w:del w:id="13218" w:author="Mohsen Jafarinejad" w:date="2019-05-04T11:45:00Z">
              <w:r w:rsidRPr="00412621" w:rsidDel="00C26563">
                <w:rPr>
                  <w:rFonts w:asciiTheme="majorBidi" w:eastAsia="Times New Roman" w:hAnsiTheme="majorBidi" w:cstheme="majorBidi"/>
                  <w:color w:val="000000"/>
                  <w:position w:val="-12"/>
                </w:rPr>
                <w:object w:dxaOrig="639" w:dyaOrig="360" w14:anchorId="11A39BB9">
                  <v:shape id="_x0000_i1184" type="#_x0000_t75" style="width:31.7pt;height:18.25pt" o:ole="">
                    <v:imagedata r:id="rId313" o:title=""/>
                  </v:shape>
                  <o:OLEObject Type="Embed" ProgID="Equation.DSMT4" ShapeID="_x0000_i1184" DrawAspect="Content" ObjectID="_1620276779" r:id="rId386"/>
                </w:object>
              </w:r>
              <w:bookmarkStart w:id="13219" w:name="_Toc8546245"/>
              <w:bookmarkStart w:id="13220" w:name="_Toc8550647"/>
              <w:bookmarkStart w:id="13221" w:name="_Toc8550908"/>
              <w:bookmarkEnd w:id="13219"/>
              <w:bookmarkEnd w:id="13220"/>
              <w:bookmarkEnd w:id="13221"/>
            </w:del>
          </w:p>
        </w:tc>
        <w:tc>
          <w:tcPr>
            <w:tcW w:w="2080" w:type="dxa"/>
            <w:tcBorders>
              <w:top w:val="nil"/>
              <w:left w:val="nil"/>
              <w:bottom w:val="single" w:sz="4" w:space="0" w:color="auto"/>
              <w:right w:val="single" w:sz="4" w:space="0" w:color="auto"/>
            </w:tcBorders>
            <w:shd w:val="clear" w:color="auto" w:fill="auto"/>
            <w:noWrap/>
            <w:vAlign w:val="center"/>
            <w:hideMark/>
          </w:tcPr>
          <w:p w14:paraId="6ED3223F" w14:textId="6802EC39" w:rsidR="00375E02" w:rsidRPr="00375E02" w:rsidDel="00C26563" w:rsidRDefault="00375E02" w:rsidP="005E409E">
            <w:pPr>
              <w:tabs>
                <w:tab w:val="left" w:pos="0"/>
                <w:tab w:val="left" w:pos="7371"/>
              </w:tabs>
              <w:spacing w:after="0" w:line="240" w:lineRule="auto"/>
              <w:jc w:val="center"/>
              <w:rPr>
                <w:del w:id="13222" w:author="Mohsen Jafarinejad" w:date="2019-05-04T11:45:00Z"/>
                <w:rFonts w:ascii="Calibri" w:eastAsia="Times New Roman" w:hAnsi="Calibri" w:cs="B Zar"/>
                <w:color w:val="000000"/>
                <w:sz w:val="24"/>
                <w:szCs w:val="24"/>
                <w:rtl/>
                <w:lang w:bidi="fa-IR"/>
              </w:rPr>
            </w:pPr>
            <w:del w:id="13223" w:author="Mohsen Jafarinejad" w:date="2019-05-04T11:45:00Z">
              <w:r w:rsidRPr="00412621" w:rsidDel="00C26563">
                <w:rPr>
                  <w:rFonts w:ascii="Calibri" w:eastAsia="Times New Roman" w:hAnsi="Calibri" w:cs="B Zar" w:hint="cs"/>
                  <w:color w:val="000000"/>
                  <w:sz w:val="24"/>
                  <w:szCs w:val="24"/>
                  <w:rtl/>
                  <w:lang w:bidi="fa-IR"/>
                </w:rPr>
                <w:delText>ولتاژ ترمودینامیکی یا ولتاژ مدار باز</w:delText>
              </w:r>
              <w:bookmarkStart w:id="13224" w:name="_Toc8546246"/>
              <w:bookmarkStart w:id="13225" w:name="_Toc8550648"/>
              <w:bookmarkStart w:id="13226" w:name="_Toc8550909"/>
              <w:bookmarkEnd w:id="13224"/>
              <w:bookmarkEnd w:id="13225"/>
              <w:bookmarkEnd w:id="13226"/>
            </w:del>
          </w:p>
        </w:tc>
        <w:bookmarkStart w:id="13227" w:name="_Toc8546247"/>
        <w:bookmarkStart w:id="13228" w:name="_Toc8550649"/>
        <w:bookmarkStart w:id="13229" w:name="_Toc8550910"/>
        <w:bookmarkEnd w:id="13227"/>
        <w:bookmarkEnd w:id="13228"/>
        <w:bookmarkEnd w:id="13229"/>
      </w:tr>
      <w:tr w:rsidR="00375E02" w:rsidRPr="00375E02" w:rsidDel="00C26563" w14:paraId="44E3DDE2" w14:textId="617BA45B" w:rsidTr="00770F64">
        <w:trPr>
          <w:trHeight w:val="605"/>
          <w:jc w:val="center"/>
          <w:del w:id="13230" w:author="Mohsen Jafarinejad" w:date="2019-05-04T11:45:00Z"/>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087F9732" w14:textId="228E15E5" w:rsidR="00375E02" w:rsidRPr="00375E02" w:rsidDel="00C26563" w:rsidRDefault="00375E02">
            <w:pPr>
              <w:tabs>
                <w:tab w:val="left" w:pos="0"/>
                <w:tab w:val="left" w:pos="7371"/>
              </w:tabs>
              <w:spacing w:after="0" w:line="240" w:lineRule="auto"/>
              <w:jc w:val="center"/>
              <w:rPr>
                <w:del w:id="13231" w:author="Mohsen Jafarinejad" w:date="2019-05-04T11:45:00Z"/>
                <w:rFonts w:asciiTheme="majorBidi" w:eastAsia="Times New Roman" w:hAnsiTheme="majorBidi" w:cstheme="majorBidi"/>
                <w:color w:val="000000"/>
                <w:sz w:val="24"/>
                <w:szCs w:val="24"/>
              </w:rPr>
            </w:pPr>
            <w:del w:id="13232" w:author="Mohsen Jafarinejad" w:date="2019-05-04T11:45:00Z">
              <w:r w:rsidRPr="00412621" w:rsidDel="00C26563">
                <w:rPr>
                  <w:rFonts w:asciiTheme="majorBidi" w:eastAsia="Times New Roman" w:hAnsiTheme="majorBidi" w:cstheme="majorBidi"/>
                  <w:color w:val="000000"/>
                  <w:sz w:val="24"/>
                  <w:szCs w:val="24"/>
                </w:rPr>
                <w:delText>0.</w:delText>
              </w:r>
            </w:del>
            <w:del w:id="13233" w:author="Mohsen Jafarinejad" w:date="2019-05-04T11:41:00Z">
              <w:r w:rsidRPr="00412621" w:rsidDel="003A6CE4">
                <w:rPr>
                  <w:rFonts w:asciiTheme="majorBidi" w:eastAsia="Times New Roman" w:hAnsiTheme="majorBidi" w:cstheme="majorBidi"/>
                  <w:color w:val="000000"/>
                  <w:sz w:val="24"/>
                  <w:szCs w:val="24"/>
                </w:rPr>
                <w:delText>03</w:delText>
              </w:r>
              <w:r w:rsidR="009751A6" w:rsidDel="003A6CE4">
                <w:rPr>
                  <w:rFonts w:asciiTheme="majorBidi" w:eastAsia="Times New Roman" w:hAnsiTheme="majorBidi" w:cstheme="majorBidi"/>
                  <w:color w:val="000000"/>
                  <w:sz w:val="24"/>
                  <w:szCs w:val="24"/>
                </w:rPr>
                <w:delText>7</w:delText>
              </w:r>
            </w:del>
            <w:bookmarkStart w:id="13234" w:name="_Toc8546248"/>
            <w:bookmarkStart w:id="13235" w:name="_Toc8550650"/>
            <w:bookmarkStart w:id="13236" w:name="_Toc8550911"/>
            <w:bookmarkEnd w:id="13234"/>
            <w:bookmarkEnd w:id="13235"/>
            <w:bookmarkEnd w:id="13236"/>
          </w:p>
        </w:tc>
        <w:tc>
          <w:tcPr>
            <w:tcW w:w="2080" w:type="dxa"/>
            <w:tcBorders>
              <w:top w:val="nil"/>
              <w:left w:val="nil"/>
              <w:bottom w:val="single" w:sz="4" w:space="0" w:color="auto"/>
              <w:right w:val="single" w:sz="4" w:space="0" w:color="auto"/>
            </w:tcBorders>
            <w:shd w:val="clear" w:color="auto" w:fill="auto"/>
            <w:noWrap/>
            <w:vAlign w:val="center"/>
            <w:hideMark/>
          </w:tcPr>
          <w:p w14:paraId="21D81B8D" w14:textId="4C040DAE" w:rsidR="00375E02" w:rsidRPr="00375E02" w:rsidDel="00C26563" w:rsidRDefault="00375E02" w:rsidP="005E409E">
            <w:pPr>
              <w:tabs>
                <w:tab w:val="left" w:pos="0"/>
                <w:tab w:val="left" w:pos="7371"/>
              </w:tabs>
              <w:spacing w:after="0" w:line="240" w:lineRule="auto"/>
              <w:jc w:val="center"/>
              <w:rPr>
                <w:del w:id="13237" w:author="Mohsen Jafarinejad" w:date="2019-05-04T11:45:00Z"/>
                <w:rFonts w:asciiTheme="majorBidi" w:eastAsia="Times New Roman" w:hAnsiTheme="majorBidi" w:cstheme="majorBidi"/>
                <w:color w:val="000000"/>
              </w:rPr>
            </w:pPr>
            <w:del w:id="13238" w:author="Mohsen Jafarinejad" w:date="2019-05-04T11:45:00Z">
              <w:r w:rsidRPr="00412621" w:rsidDel="00C26563">
                <w:rPr>
                  <w:rFonts w:asciiTheme="majorBidi" w:eastAsia="Times New Roman" w:hAnsiTheme="majorBidi" w:cstheme="majorBidi"/>
                  <w:color w:val="000000"/>
                  <w:position w:val="-12"/>
                </w:rPr>
                <w:object w:dxaOrig="300" w:dyaOrig="360" w14:anchorId="325B3603">
                  <v:shape id="_x0000_i1185" type="#_x0000_t75" style="width:15.05pt;height:18.25pt" o:ole="">
                    <v:imagedata r:id="rId315" o:title=""/>
                  </v:shape>
                  <o:OLEObject Type="Embed" ProgID="Equation.DSMT4" ShapeID="_x0000_i1185" DrawAspect="Content" ObjectID="_1620276780" r:id="rId387"/>
                </w:object>
              </w:r>
              <w:bookmarkStart w:id="13239" w:name="_Toc8546249"/>
              <w:bookmarkStart w:id="13240" w:name="_Toc8550651"/>
              <w:bookmarkStart w:id="13241" w:name="_Toc8550912"/>
              <w:bookmarkEnd w:id="13239"/>
              <w:bookmarkEnd w:id="13240"/>
              <w:bookmarkEnd w:id="13241"/>
            </w:del>
          </w:p>
        </w:tc>
        <w:tc>
          <w:tcPr>
            <w:tcW w:w="2080" w:type="dxa"/>
            <w:tcBorders>
              <w:top w:val="nil"/>
              <w:left w:val="nil"/>
              <w:bottom w:val="single" w:sz="4" w:space="0" w:color="auto"/>
              <w:right w:val="single" w:sz="4" w:space="0" w:color="auto"/>
            </w:tcBorders>
            <w:shd w:val="clear" w:color="auto" w:fill="auto"/>
            <w:noWrap/>
            <w:vAlign w:val="center"/>
            <w:hideMark/>
          </w:tcPr>
          <w:p w14:paraId="7AA5C783" w14:textId="1E19DE8E" w:rsidR="00375E02" w:rsidRPr="00375E02" w:rsidDel="00C26563" w:rsidRDefault="00375E02" w:rsidP="005E409E">
            <w:pPr>
              <w:tabs>
                <w:tab w:val="left" w:pos="0"/>
                <w:tab w:val="left" w:pos="7371"/>
              </w:tabs>
              <w:spacing w:after="0" w:line="240" w:lineRule="auto"/>
              <w:jc w:val="center"/>
              <w:rPr>
                <w:del w:id="13242" w:author="Mohsen Jafarinejad" w:date="2019-05-04T11:45:00Z"/>
                <w:rFonts w:ascii="Calibri" w:eastAsia="Times New Roman" w:hAnsi="Calibri" w:cs="B Zar"/>
                <w:color w:val="000000"/>
                <w:sz w:val="24"/>
                <w:szCs w:val="24"/>
                <w:rtl/>
                <w:lang w:bidi="fa-IR"/>
              </w:rPr>
            </w:pPr>
            <w:del w:id="13243" w:author="Mohsen Jafarinejad" w:date="2019-05-04T11:45:00Z">
              <w:r w:rsidRPr="00412621" w:rsidDel="00C26563">
                <w:rPr>
                  <w:rFonts w:ascii="Calibri" w:eastAsia="Times New Roman" w:hAnsi="Calibri" w:cs="B Zar" w:hint="cs"/>
                  <w:color w:val="000000"/>
                  <w:sz w:val="24"/>
                  <w:szCs w:val="24"/>
                  <w:rtl/>
                  <w:lang w:bidi="fa-IR"/>
                </w:rPr>
                <w:delText>ثابت افت پتانسیل فعال سازی آند</w:delText>
              </w:r>
              <w:bookmarkStart w:id="13244" w:name="_Toc8546250"/>
              <w:bookmarkStart w:id="13245" w:name="_Toc8550652"/>
              <w:bookmarkStart w:id="13246" w:name="_Toc8550913"/>
              <w:bookmarkEnd w:id="13244"/>
              <w:bookmarkEnd w:id="13245"/>
              <w:bookmarkEnd w:id="13246"/>
            </w:del>
          </w:p>
        </w:tc>
        <w:bookmarkStart w:id="13247" w:name="_Toc8546251"/>
        <w:bookmarkStart w:id="13248" w:name="_Toc8550653"/>
        <w:bookmarkStart w:id="13249" w:name="_Toc8550914"/>
        <w:bookmarkEnd w:id="13247"/>
        <w:bookmarkEnd w:id="13248"/>
        <w:bookmarkEnd w:id="13249"/>
      </w:tr>
      <w:tr w:rsidR="00375E02" w:rsidRPr="00375E02" w:rsidDel="00C26563" w14:paraId="7286E2FF" w14:textId="735F2F51" w:rsidTr="005B2899">
        <w:trPr>
          <w:trHeight w:val="675"/>
          <w:jc w:val="center"/>
          <w:del w:id="13250" w:author="Mohsen Jafarinejad" w:date="2019-05-04T11:45:00Z"/>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74C3F327" w14:textId="41B540FF" w:rsidR="00375E02" w:rsidRPr="009751A6" w:rsidDel="00C26563" w:rsidRDefault="009751A6" w:rsidP="005E409E">
            <w:pPr>
              <w:tabs>
                <w:tab w:val="left" w:pos="0"/>
                <w:tab w:val="left" w:pos="7371"/>
              </w:tabs>
              <w:spacing w:after="0" w:line="240" w:lineRule="auto"/>
              <w:jc w:val="center"/>
              <w:rPr>
                <w:del w:id="13251" w:author="Mohsen Jafarinejad" w:date="2019-05-04T11:45:00Z"/>
                <w:rFonts w:asciiTheme="majorBidi" w:eastAsia="Times New Roman" w:hAnsiTheme="majorBidi" w:cstheme="majorBidi"/>
                <w:color w:val="000000"/>
                <w:sz w:val="24"/>
                <w:szCs w:val="24"/>
              </w:rPr>
            </w:pPr>
            <w:del w:id="13252" w:author="Mohsen Jafarinejad" w:date="2019-05-04T11:45:00Z">
              <w:r w:rsidRPr="009751A6" w:rsidDel="00C26563">
                <w:rPr>
                  <w:rFonts w:asciiTheme="majorBidi" w:eastAsia="Times New Roman" w:hAnsiTheme="majorBidi" w:cstheme="majorBidi"/>
                  <w:color w:val="000000"/>
                  <w:sz w:val="24"/>
                  <w:szCs w:val="24"/>
                </w:rPr>
                <w:delText>5</w:delText>
              </w:r>
              <w:r w:rsidRPr="009751A6" w:rsidDel="00C26563">
                <w:rPr>
                  <w:rFonts w:asciiTheme="majorBidi" w:eastAsia="Times New Roman" w:hAnsiTheme="majorBidi" w:cstheme="majorBidi"/>
                  <w:color w:val="000000"/>
                  <w:sz w:val="20"/>
                  <w:szCs w:val="20"/>
                </w:rPr>
                <w:delText>E</w:delText>
              </w:r>
              <w:r w:rsidRPr="009751A6" w:rsidDel="00C26563">
                <w:rPr>
                  <w:rFonts w:asciiTheme="majorBidi" w:eastAsia="Times New Roman" w:hAnsiTheme="majorBidi" w:cstheme="majorBidi"/>
                  <w:color w:val="000000"/>
                  <w:sz w:val="24"/>
                  <w:szCs w:val="24"/>
                </w:rPr>
                <w:delText>-7</w:delText>
              </w:r>
              <w:bookmarkStart w:id="13253" w:name="_Toc8546252"/>
              <w:bookmarkStart w:id="13254" w:name="_Toc8550654"/>
              <w:bookmarkStart w:id="13255" w:name="_Toc8550915"/>
              <w:bookmarkEnd w:id="13253"/>
              <w:bookmarkEnd w:id="13254"/>
              <w:bookmarkEnd w:id="13255"/>
            </w:del>
          </w:p>
        </w:tc>
        <w:tc>
          <w:tcPr>
            <w:tcW w:w="2080" w:type="dxa"/>
            <w:tcBorders>
              <w:top w:val="nil"/>
              <w:left w:val="nil"/>
              <w:bottom w:val="single" w:sz="4" w:space="0" w:color="auto"/>
              <w:right w:val="single" w:sz="4" w:space="0" w:color="auto"/>
            </w:tcBorders>
            <w:shd w:val="clear" w:color="auto" w:fill="auto"/>
            <w:noWrap/>
            <w:vAlign w:val="center"/>
            <w:hideMark/>
          </w:tcPr>
          <w:p w14:paraId="1C540705" w14:textId="03AEC464" w:rsidR="00375E02" w:rsidRPr="00375E02" w:rsidDel="00C26563" w:rsidRDefault="009751A6" w:rsidP="005E409E">
            <w:pPr>
              <w:tabs>
                <w:tab w:val="left" w:pos="0"/>
                <w:tab w:val="left" w:pos="7371"/>
              </w:tabs>
              <w:spacing w:after="0" w:line="240" w:lineRule="auto"/>
              <w:jc w:val="center"/>
              <w:rPr>
                <w:del w:id="13256" w:author="Mohsen Jafarinejad" w:date="2019-05-04T11:45:00Z"/>
                <w:rFonts w:asciiTheme="majorBidi" w:eastAsia="Times New Roman" w:hAnsiTheme="majorBidi" w:cstheme="majorBidi"/>
                <w:color w:val="000000"/>
              </w:rPr>
            </w:pPr>
            <w:del w:id="13257" w:author="Mohsen Jafarinejad" w:date="2019-05-04T11:45:00Z">
              <w:r w:rsidRPr="00412621" w:rsidDel="00C26563">
                <w:rPr>
                  <w:rFonts w:asciiTheme="majorBidi" w:eastAsia="Times New Roman" w:hAnsiTheme="majorBidi" w:cstheme="majorBidi"/>
                  <w:color w:val="000000"/>
                  <w:position w:val="-12"/>
                </w:rPr>
                <w:object w:dxaOrig="340" w:dyaOrig="360" w14:anchorId="1EFEB21B">
                  <v:shape id="_x0000_i1186" type="#_x0000_t75" style="width:18.25pt;height:18.25pt" o:ole="">
                    <v:imagedata r:id="rId317" o:title=""/>
                  </v:shape>
                  <o:OLEObject Type="Embed" ProgID="Equation.DSMT4" ShapeID="_x0000_i1186" DrawAspect="Content" ObjectID="_1620276781" r:id="rId388"/>
                </w:object>
              </w:r>
              <w:bookmarkStart w:id="13258" w:name="_Toc8546253"/>
              <w:bookmarkStart w:id="13259" w:name="_Toc8550655"/>
              <w:bookmarkStart w:id="13260" w:name="_Toc8550916"/>
              <w:bookmarkEnd w:id="13258"/>
              <w:bookmarkEnd w:id="13259"/>
              <w:bookmarkEnd w:id="13260"/>
            </w:del>
          </w:p>
        </w:tc>
        <w:tc>
          <w:tcPr>
            <w:tcW w:w="2080" w:type="dxa"/>
            <w:tcBorders>
              <w:top w:val="nil"/>
              <w:left w:val="nil"/>
              <w:bottom w:val="single" w:sz="4" w:space="0" w:color="auto"/>
              <w:right w:val="single" w:sz="4" w:space="0" w:color="auto"/>
            </w:tcBorders>
            <w:shd w:val="clear" w:color="auto" w:fill="auto"/>
            <w:noWrap/>
            <w:vAlign w:val="center"/>
            <w:hideMark/>
          </w:tcPr>
          <w:p w14:paraId="5E9E1B37" w14:textId="375C84CB" w:rsidR="00375E02" w:rsidRPr="009751A6" w:rsidDel="00C26563" w:rsidRDefault="009751A6" w:rsidP="005E409E">
            <w:pPr>
              <w:tabs>
                <w:tab w:val="left" w:pos="0"/>
                <w:tab w:val="left" w:pos="7371"/>
              </w:tabs>
              <w:spacing w:after="0" w:line="240" w:lineRule="auto"/>
              <w:jc w:val="center"/>
              <w:rPr>
                <w:del w:id="13261" w:author="Mohsen Jafarinejad" w:date="2019-05-04T11:45:00Z"/>
                <w:rFonts w:ascii="Calibri" w:eastAsia="Times New Roman" w:hAnsi="Calibri" w:cs="B Zar"/>
                <w:color w:val="000000"/>
                <w:sz w:val="24"/>
                <w:szCs w:val="24"/>
                <w:rtl/>
                <w:lang w:bidi="fa-IR"/>
              </w:rPr>
            </w:pPr>
            <w:del w:id="13262" w:author="Mohsen Jafarinejad" w:date="2019-05-04T11:45:00Z">
              <w:r w:rsidRPr="009751A6" w:rsidDel="00C26563">
                <w:rPr>
                  <w:rFonts w:ascii="Calibri" w:eastAsia="Times New Roman" w:hAnsi="Calibri" w:cs="B Zar" w:hint="cs"/>
                  <w:color w:val="000000"/>
                  <w:sz w:val="24"/>
                  <w:szCs w:val="24"/>
                  <w:rtl/>
                  <w:lang w:bidi="fa-IR"/>
                </w:rPr>
                <w:delText>چگالی جریان تبادلی آند</w:delText>
              </w:r>
              <w:bookmarkStart w:id="13263" w:name="_Toc8546254"/>
              <w:bookmarkStart w:id="13264" w:name="_Toc8550656"/>
              <w:bookmarkStart w:id="13265" w:name="_Toc8550917"/>
              <w:bookmarkEnd w:id="13263"/>
              <w:bookmarkEnd w:id="13264"/>
              <w:bookmarkEnd w:id="13265"/>
            </w:del>
          </w:p>
        </w:tc>
        <w:bookmarkStart w:id="13266" w:name="_Toc8546255"/>
        <w:bookmarkStart w:id="13267" w:name="_Toc8550657"/>
        <w:bookmarkStart w:id="13268" w:name="_Toc8550918"/>
        <w:bookmarkEnd w:id="13266"/>
        <w:bookmarkEnd w:id="13267"/>
        <w:bookmarkEnd w:id="13268"/>
      </w:tr>
      <w:tr w:rsidR="00375E02" w:rsidRPr="00375E02" w:rsidDel="00C26563" w14:paraId="76D0C036" w14:textId="27891C52" w:rsidTr="005B2899">
        <w:trPr>
          <w:trHeight w:val="675"/>
          <w:jc w:val="center"/>
          <w:del w:id="13269" w:author="Mohsen Jafarinejad" w:date="2019-05-04T11:45:00Z"/>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3BBF3E8F" w14:textId="36D47F9F" w:rsidR="00375E02" w:rsidRPr="00375E02" w:rsidDel="00C26563" w:rsidRDefault="00375E02">
            <w:pPr>
              <w:tabs>
                <w:tab w:val="left" w:pos="0"/>
                <w:tab w:val="left" w:pos="7371"/>
              </w:tabs>
              <w:spacing w:after="0" w:line="240" w:lineRule="auto"/>
              <w:jc w:val="center"/>
              <w:rPr>
                <w:del w:id="13270" w:author="Mohsen Jafarinejad" w:date="2019-05-04T11:45:00Z"/>
                <w:rFonts w:asciiTheme="majorBidi" w:eastAsia="Times New Roman" w:hAnsiTheme="majorBidi" w:cstheme="majorBidi"/>
                <w:color w:val="000000"/>
                <w:sz w:val="24"/>
                <w:szCs w:val="24"/>
              </w:rPr>
            </w:pPr>
            <w:del w:id="13271" w:author="Mohsen Jafarinejad" w:date="2019-05-04T11:45:00Z">
              <w:r w:rsidRPr="00412621" w:rsidDel="00C26563">
                <w:rPr>
                  <w:rFonts w:asciiTheme="majorBidi" w:eastAsia="Times New Roman" w:hAnsiTheme="majorBidi" w:cstheme="majorBidi"/>
                  <w:color w:val="000000"/>
                  <w:sz w:val="24"/>
                  <w:szCs w:val="24"/>
                </w:rPr>
                <w:delText>0.</w:delText>
              </w:r>
            </w:del>
            <w:del w:id="13272" w:author="Mohsen Jafarinejad" w:date="2019-05-04T11:41:00Z">
              <w:r w:rsidR="009751A6" w:rsidDel="003A6CE4">
                <w:rPr>
                  <w:rFonts w:asciiTheme="majorBidi" w:eastAsia="Times New Roman" w:hAnsiTheme="majorBidi" w:cstheme="majorBidi"/>
                  <w:color w:val="000000"/>
                  <w:sz w:val="24"/>
                  <w:szCs w:val="24"/>
                </w:rPr>
                <w:delText>025</w:delText>
              </w:r>
            </w:del>
            <w:bookmarkStart w:id="13273" w:name="_Toc8546256"/>
            <w:bookmarkStart w:id="13274" w:name="_Toc8550658"/>
            <w:bookmarkStart w:id="13275" w:name="_Toc8550919"/>
            <w:bookmarkEnd w:id="13273"/>
            <w:bookmarkEnd w:id="13274"/>
            <w:bookmarkEnd w:id="13275"/>
          </w:p>
        </w:tc>
        <w:tc>
          <w:tcPr>
            <w:tcW w:w="2080" w:type="dxa"/>
            <w:tcBorders>
              <w:top w:val="nil"/>
              <w:left w:val="nil"/>
              <w:bottom w:val="single" w:sz="4" w:space="0" w:color="auto"/>
              <w:right w:val="single" w:sz="4" w:space="0" w:color="auto"/>
            </w:tcBorders>
            <w:shd w:val="clear" w:color="auto" w:fill="auto"/>
            <w:noWrap/>
            <w:vAlign w:val="center"/>
            <w:hideMark/>
          </w:tcPr>
          <w:p w14:paraId="32CFB969" w14:textId="097FF00B" w:rsidR="00375E02" w:rsidRPr="00375E02" w:rsidDel="00C26563" w:rsidRDefault="00375E02" w:rsidP="005E409E">
            <w:pPr>
              <w:tabs>
                <w:tab w:val="left" w:pos="0"/>
                <w:tab w:val="left" w:pos="7371"/>
              </w:tabs>
              <w:spacing w:after="0" w:line="240" w:lineRule="auto"/>
              <w:jc w:val="center"/>
              <w:rPr>
                <w:del w:id="13276" w:author="Mohsen Jafarinejad" w:date="2019-05-04T11:45:00Z"/>
                <w:rFonts w:asciiTheme="majorBidi" w:eastAsia="Times New Roman" w:hAnsiTheme="majorBidi" w:cstheme="majorBidi"/>
                <w:color w:val="000000"/>
              </w:rPr>
            </w:pPr>
            <w:del w:id="13277" w:author="Mohsen Jafarinejad" w:date="2019-05-04T11:45:00Z">
              <w:r w:rsidRPr="00412621" w:rsidDel="00C26563">
                <w:rPr>
                  <w:rFonts w:asciiTheme="majorBidi" w:eastAsia="Times New Roman" w:hAnsiTheme="majorBidi" w:cstheme="majorBidi"/>
                  <w:color w:val="000000"/>
                  <w:position w:val="-12"/>
                </w:rPr>
                <w:object w:dxaOrig="300" w:dyaOrig="360" w14:anchorId="3746C2BF">
                  <v:shape id="_x0000_i1187" type="#_x0000_t75" style="width:15.05pt;height:18.25pt" o:ole="">
                    <v:imagedata r:id="rId319" o:title=""/>
                  </v:shape>
                  <o:OLEObject Type="Embed" ProgID="Equation.DSMT4" ShapeID="_x0000_i1187" DrawAspect="Content" ObjectID="_1620276782" r:id="rId389"/>
                </w:object>
              </w:r>
              <w:bookmarkStart w:id="13278" w:name="_Toc8546257"/>
              <w:bookmarkStart w:id="13279" w:name="_Toc8550659"/>
              <w:bookmarkStart w:id="13280" w:name="_Toc8550920"/>
              <w:bookmarkEnd w:id="13278"/>
              <w:bookmarkEnd w:id="13279"/>
              <w:bookmarkEnd w:id="13280"/>
            </w:del>
          </w:p>
        </w:tc>
        <w:tc>
          <w:tcPr>
            <w:tcW w:w="2080" w:type="dxa"/>
            <w:tcBorders>
              <w:top w:val="nil"/>
              <w:left w:val="nil"/>
              <w:bottom w:val="single" w:sz="4" w:space="0" w:color="auto"/>
              <w:right w:val="single" w:sz="4" w:space="0" w:color="auto"/>
            </w:tcBorders>
            <w:shd w:val="clear" w:color="auto" w:fill="auto"/>
            <w:noWrap/>
            <w:vAlign w:val="center"/>
            <w:hideMark/>
          </w:tcPr>
          <w:p w14:paraId="6608B33B" w14:textId="0B932899" w:rsidR="00375E02" w:rsidRPr="00375E02" w:rsidDel="00C26563" w:rsidRDefault="00375E02" w:rsidP="005E409E">
            <w:pPr>
              <w:tabs>
                <w:tab w:val="left" w:pos="0"/>
                <w:tab w:val="left" w:pos="7371"/>
              </w:tabs>
              <w:spacing w:after="0" w:line="240" w:lineRule="auto"/>
              <w:jc w:val="center"/>
              <w:rPr>
                <w:del w:id="13281" w:author="Mohsen Jafarinejad" w:date="2019-05-04T11:45:00Z"/>
                <w:rFonts w:ascii="Calibri" w:eastAsia="Times New Roman" w:hAnsi="Calibri" w:cs="B Zar"/>
                <w:color w:val="000000"/>
                <w:sz w:val="24"/>
                <w:szCs w:val="24"/>
              </w:rPr>
            </w:pPr>
            <w:del w:id="13282" w:author="Mohsen Jafarinejad" w:date="2019-05-04T11:45:00Z">
              <w:r w:rsidRPr="00412621" w:rsidDel="00C26563">
                <w:rPr>
                  <w:rFonts w:ascii="Calibri" w:eastAsia="Times New Roman" w:hAnsi="Calibri" w:cs="B Zar" w:hint="cs"/>
                  <w:color w:val="000000"/>
                  <w:sz w:val="24"/>
                  <w:szCs w:val="24"/>
                  <w:rtl/>
                  <w:lang w:bidi="fa-IR"/>
                </w:rPr>
                <w:delText>ثابت افت پتانسیل فعال سازی کاتد</w:delText>
              </w:r>
              <w:bookmarkStart w:id="13283" w:name="_Toc8546258"/>
              <w:bookmarkStart w:id="13284" w:name="_Toc8550660"/>
              <w:bookmarkStart w:id="13285" w:name="_Toc8550921"/>
              <w:bookmarkEnd w:id="13283"/>
              <w:bookmarkEnd w:id="13284"/>
              <w:bookmarkEnd w:id="13285"/>
            </w:del>
          </w:p>
        </w:tc>
        <w:bookmarkStart w:id="13286" w:name="_Toc8546259"/>
        <w:bookmarkStart w:id="13287" w:name="_Toc8550661"/>
        <w:bookmarkStart w:id="13288" w:name="_Toc8550922"/>
        <w:bookmarkEnd w:id="13286"/>
        <w:bookmarkEnd w:id="13287"/>
        <w:bookmarkEnd w:id="13288"/>
      </w:tr>
      <w:tr w:rsidR="009751A6" w:rsidRPr="00375E02" w:rsidDel="00C26563" w14:paraId="153816F6" w14:textId="0957B4AF" w:rsidTr="005B2899">
        <w:trPr>
          <w:trHeight w:val="675"/>
          <w:jc w:val="center"/>
          <w:del w:id="13289" w:author="Mohsen Jafarinejad" w:date="2019-05-04T11:45:00Z"/>
        </w:trPr>
        <w:tc>
          <w:tcPr>
            <w:tcW w:w="2080" w:type="dxa"/>
            <w:tcBorders>
              <w:top w:val="nil"/>
              <w:left w:val="single" w:sz="4" w:space="0" w:color="auto"/>
              <w:bottom w:val="single" w:sz="4" w:space="0" w:color="auto"/>
              <w:right w:val="single" w:sz="4" w:space="0" w:color="auto"/>
            </w:tcBorders>
            <w:shd w:val="clear" w:color="auto" w:fill="auto"/>
            <w:noWrap/>
            <w:vAlign w:val="center"/>
            <w:hideMark/>
          </w:tcPr>
          <w:p w14:paraId="416AD965" w14:textId="4164D837" w:rsidR="009751A6" w:rsidRPr="00375E02" w:rsidDel="00C26563" w:rsidRDefault="009751A6" w:rsidP="009751A6">
            <w:pPr>
              <w:tabs>
                <w:tab w:val="left" w:pos="0"/>
                <w:tab w:val="left" w:pos="7371"/>
              </w:tabs>
              <w:spacing w:after="0" w:line="240" w:lineRule="auto"/>
              <w:jc w:val="center"/>
              <w:rPr>
                <w:del w:id="13290" w:author="Mohsen Jafarinejad" w:date="2019-05-04T11:45:00Z"/>
                <w:rFonts w:asciiTheme="majorBidi" w:eastAsia="Times New Roman" w:hAnsiTheme="majorBidi" w:cstheme="majorBidi"/>
                <w:color w:val="000000"/>
                <w:sz w:val="24"/>
                <w:szCs w:val="24"/>
              </w:rPr>
            </w:pPr>
            <w:del w:id="13291" w:author="Mohsen Jafarinejad" w:date="2019-05-04T11:45:00Z">
              <w:r w:rsidDel="00C26563">
                <w:rPr>
                  <w:rFonts w:asciiTheme="majorBidi" w:eastAsia="Times New Roman" w:hAnsiTheme="majorBidi" w:cstheme="majorBidi"/>
                  <w:color w:val="000000"/>
                  <w:sz w:val="24"/>
                  <w:szCs w:val="24"/>
                </w:rPr>
                <w:delText>5</w:delText>
              </w:r>
              <w:r w:rsidRPr="009751A6" w:rsidDel="00C26563">
                <w:rPr>
                  <w:rFonts w:asciiTheme="majorBidi" w:eastAsia="Times New Roman" w:hAnsiTheme="majorBidi" w:cstheme="majorBidi"/>
                  <w:color w:val="000000"/>
                  <w:sz w:val="20"/>
                  <w:szCs w:val="20"/>
                </w:rPr>
                <w:delText>E</w:delText>
              </w:r>
              <w:r w:rsidDel="00C26563">
                <w:rPr>
                  <w:rFonts w:asciiTheme="majorBidi" w:eastAsia="Times New Roman" w:hAnsiTheme="majorBidi" w:cstheme="majorBidi"/>
                  <w:color w:val="000000"/>
                  <w:sz w:val="24"/>
                  <w:szCs w:val="24"/>
                </w:rPr>
                <w:delText>-3</w:delText>
              </w:r>
              <w:bookmarkStart w:id="13292" w:name="_Toc8546260"/>
              <w:bookmarkStart w:id="13293" w:name="_Toc8550662"/>
              <w:bookmarkStart w:id="13294" w:name="_Toc8550923"/>
              <w:bookmarkEnd w:id="13292"/>
              <w:bookmarkEnd w:id="13293"/>
              <w:bookmarkEnd w:id="13294"/>
            </w:del>
          </w:p>
        </w:tc>
        <w:tc>
          <w:tcPr>
            <w:tcW w:w="2080" w:type="dxa"/>
            <w:tcBorders>
              <w:top w:val="nil"/>
              <w:left w:val="nil"/>
              <w:bottom w:val="single" w:sz="4" w:space="0" w:color="auto"/>
              <w:right w:val="single" w:sz="4" w:space="0" w:color="auto"/>
            </w:tcBorders>
            <w:shd w:val="clear" w:color="auto" w:fill="auto"/>
            <w:noWrap/>
            <w:vAlign w:val="center"/>
            <w:hideMark/>
          </w:tcPr>
          <w:p w14:paraId="3B22C23F" w14:textId="54343441" w:rsidR="009751A6" w:rsidRPr="00375E02" w:rsidDel="00C26563" w:rsidRDefault="009751A6" w:rsidP="009751A6">
            <w:pPr>
              <w:tabs>
                <w:tab w:val="left" w:pos="0"/>
                <w:tab w:val="left" w:pos="7371"/>
              </w:tabs>
              <w:spacing w:after="0" w:line="240" w:lineRule="auto"/>
              <w:jc w:val="center"/>
              <w:rPr>
                <w:del w:id="13295" w:author="Mohsen Jafarinejad" w:date="2019-05-04T11:45:00Z"/>
                <w:rFonts w:asciiTheme="majorBidi" w:eastAsia="Times New Roman" w:hAnsiTheme="majorBidi" w:cstheme="majorBidi"/>
                <w:color w:val="000000"/>
              </w:rPr>
            </w:pPr>
            <w:del w:id="13296" w:author="Mohsen Jafarinejad" w:date="2019-05-04T11:45:00Z">
              <w:r w:rsidRPr="00287C94" w:rsidDel="00C26563">
                <w:rPr>
                  <w:position w:val="-12"/>
                </w:rPr>
                <w:object w:dxaOrig="360" w:dyaOrig="360" w14:anchorId="1232CCB4">
                  <v:shape id="_x0000_i1188" type="#_x0000_t75" style="width:18.25pt;height:18.25pt" o:ole="">
                    <v:imagedata r:id="rId321" o:title=""/>
                  </v:shape>
                  <o:OLEObject Type="Embed" ProgID="Equation.DSMT4" ShapeID="_x0000_i1188" DrawAspect="Content" ObjectID="_1620276783" r:id="rId390"/>
                </w:object>
              </w:r>
              <w:bookmarkStart w:id="13297" w:name="_Toc8546261"/>
              <w:bookmarkStart w:id="13298" w:name="_Toc8550663"/>
              <w:bookmarkStart w:id="13299" w:name="_Toc8550924"/>
              <w:bookmarkEnd w:id="13297"/>
              <w:bookmarkEnd w:id="13298"/>
              <w:bookmarkEnd w:id="13299"/>
            </w:del>
          </w:p>
        </w:tc>
        <w:tc>
          <w:tcPr>
            <w:tcW w:w="2080" w:type="dxa"/>
            <w:tcBorders>
              <w:top w:val="nil"/>
              <w:left w:val="nil"/>
              <w:bottom w:val="single" w:sz="4" w:space="0" w:color="auto"/>
              <w:right w:val="single" w:sz="4" w:space="0" w:color="auto"/>
            </w:tcBorders>
            <w:shd w:val="clear" w:color="auto" w:fill="auto"/>
            <w:noWrap/>
            <w:vAlign w:val="center"/>
            <w:hideMark/>
          </w:tcPr>
          <w:p w14:paraId="3F82BA76" w14:textId="6F07626C" w:rsidR="009751A6" w:rsidRPr="00375E02" w:rsidDel="00C26563" w:rsidRDefault="009751A6" w:rsidP="009751A6">
            <w:pPr>
              <w:tabs>
                <w:tab w:val="left" w:pos="0"/>
                <w:tab w:val="left" w:pos="7371"/>
              </w:tabs>
              <w:spacing w:after="0" w:line="240" w:lineRule="auto"/>
              <w:jc w:val="center"/>
              <w:rPr>
                <w:del w:id="13300" w:author="Mohsen Jafarinejad" w:date="2019-05-04T11:45:00Z"/>
                <w:rFonts w:ascii="Calibri" w:eastAsia="Times New Roman" w:hAnsi="Calibri" w:cs="B Zar"/>
                <w:color w:val="000000"/>
                <w:sz w:val="24"/>
                <w:szCs w:val="24"/>
              </w:rPr>
            </w:pPr>
            <w:del w:id="13301" w:author="Mohsen Jafarinejad" w:date="2019-05-04T11:45:00Z">
              <w:r w:rsidRPr="009751A6" w:rsidDel="00C26563">
                <w:rPr>
                  <w:rFonts w:ascii="Calibri" w:eastAsia="Times New Roman" w:hAnsi="Calibri" w:cs="B Zar" w:hint="cs"/>
                  <w:color w:val="000000"/>
                  <w:sz w:val="24"/>
                  <w:szCs w:val="24"/>
                  <w:rtl/>
                  <w:lang w:bidi="fa-IR"/>
                </w:rPr>
                <w:delText xml:space="preserve">چگالی جریان تبادلی </w:delText>
              </w:r>
              <w:r w:rsidDel="00C26563">
                <w:rPr>
                  <w:rFonts w:ascii="Calibri" w:eastAsia="Times New Roman" w:hAnsi="Calibri" w:cs="B Zar" w:hint="cs"/>
                  <w:color w:val="000000"/>
                  <w:sz w:val="24"/>
                  <w:szCs w:val="24"/>
                  <w:rtl/>
                  <w:lang w:bidi="fa-IR"/>
                </w:rPr>
                <w:delText>کاتد</w:delText>
              </w:r>
              <w:bookmarkStart w:id="13302" w:name="_Toc8546262"/>
              <w:bookmarkStart w:id="13303" w:name="_Toc8550664"/>
              <w:bookmarkStart w:id="13304" w:name="_Toc8550925"/>
              <w:bookmarkEnd w:id="13302"/>
              <w:bookmarkEnd w:id="13303"/>
              <w:bookmarkEnd w:id="13304"/>
            </w:del>
          </w:p>
        </w:tc>
        <w:bookmarkStart w:id="13305" w:name="_Toc8546263"/>
        <w:bookmarkStart w:id="13306" w:name="_Toc8550665"/>
        <w:bookmarkStart w:id="13307" w:name="_Toc8550926"/>
        <w:bookmarkEnd w:id="13305"/>
        <w:bookmarkEnd w:id="13306"/>
        <w:bookmarkEnd w:id="13307"/>
      </w:tr>
      <w:tr w:rsidR="009751A6" w:rsidRPr="00375E02" w:rsidDel="00C26563" w14:paraId="6396DF04" w14:textId="6EE61E30" w:rsidTr="00592E0D">
        <w:tblPrEx>
          <w:tblW w:w="6240" w:type="dxa"/>
          <w:jc w:val="center"/>
          <w:tblPrExChange w:id="13308" w:author="Mohsen Jafarinejad" w:date="2019-04-06T09:05:00Z">
            <w:tblPrEx>
              <w:tblW w:w="6240" w:type="dxa"/>
              <w:jc w:val="center"/>
            </w:tblPrEx>
          </w:tblPrExChange>
        </w:tblPrEx>
        <w:trPr>
          <w:trHeight w:val="670"/>
          <w:jc w:val="center"/>
          <w:del w:id="13309" w:author="Mohsen Jafarinejad" w:date="2019-05-04T11:45:00Z"/>
          <w:trPrChange w:id="13310" w:author="Mohsen Jafarinejad" w:date="2019-04-06T09:05:00Z">
            <w:trPr>
              <w:trHeight w:val="791"/>
              <w:jc w:val="center"/>
            </w:trPr>
          </w:trPrChange>
        </w:trPr>
        <w:tc>
          <w:tcPr>
            <w:tcW w:w="2080" w:type="dxa"/>
            <w:tcBorders>
              <w:top w:val="nil"/>
              <w:left w:val="single" w:sz="4" w:space="0" w:color="auto"/>
              <w:bottom w:val="single" w:sz="4" w:space="0" w:color="auto"/>
              <w:right w:val="single" w:sz="4" w:space="0" w:color="auto"/>
            </w:tcBorders>
            <w:shd w:val="clear" w:color="auto" w:fill="auto"/>
            <w:noWrap/>
            <w:vAlign w:val="bottom"/>
            <w:hideMark/>
            <w:tcPrChange w:id="13311" w:author="Mohsen Jafarinejad" w:date="2019-04-06T09:05:00Z">
              <w:tcPr>
                <w:tcW w:w="2080" w:type="dxa"/>
                <w:tcBorders>
                  <w:top w:val="nil"/>
                  <w:left w:val="single" w:sz="4" w:space="0" w:color="auto"/>
                  <w:bottom w:val="single" w:sz="4" w:space="0" w:color="auto"/>
                  <w:right w:val="single" w:sz="4" w:space="0" w:color="auto"/>
                </w:tcBorders>
                <w:shd w:val="clear" w:color="auto" w:fill="auto"/>
                <w:noWrap/>
                <w:vAlign w:val="bottom"/>
                <w:hideMark/>
              </w:tcPr>
            </w:tcPrChange>
          </w:tcPr>
          <w:p w14:paraId="23D5A9E5" w14:textId="5000E29F" w:rsidR="009751A6" w:rsidRPr="00375E02" w:rsidDel="00C26563" w:rsidRDefault="009751A6" w:rsidP="009751A6">
            <w:pPr>
              <w:tabs>
                <w:tab w:val="left" w:pos="0"/>
                <w:tab w:val="left" w:pos="7371"/>
              </w:tabs>
              <w:spacing w:after="0" w:line="240" w:lineRule="auto"/>
              <w:jc w:val="center"/>
              <w:rPr>
                <w:del w:id="13312" w:author="Mohsen Jafarinejad" w:date="2019-05-04T11:45:00Z"/>
                <w:rFonts w:asciiTheme="majorBidi" w:eastAsia="Times New Roman" w:hAnsiTheme="majorBidi" w:cstheme="majorBidi"/>
                <w:color w:val="000000"/>
                <w:sz w:val="24"/>
                <w:szCs w:val="24"/>
              </w:rPr>
            </w:pPr>
            <w:del w:id="13313" w:author="Mohsen Jafarinejad" w:date="2019-05-04T11:45:00Z">
              <w:r w:rsidRPr="00412621" w:rsidDel="00C26563">
                <w:rPr>
                  <w:rFonts w:asciiTheme="majorBidi" w:eastAsia="Times New Roman" w:hAnsiTheme="majorBidi" w:cstheme="majorBidi"/>
                  <w:color w:val="000000"/>
                  <w:sz w:val="24"/>
                  <w:szCs w:val="24"/>
                </w:rPr>
                <w:delText>0.</w:delText>
              </w:r>
              <w:r w:rsidDel="00C26563">
                <w:rPr>
                  <w:rFonts w:asciiTheme="majorBidi" w:eastAsia="Times New Roman" w:hAnsiTheme="majorBidi" w:cstheme="majorBidi"/>
                  <w:color w:val="000000"/>
                  <w:sz w:val="24"/>
                  <w:szCs w:val="24"/>
                </w:rPr>
                <w:delText>025</w:delText>
              </w:r>
              <w:bookmarkStart w:id="13314" w:name="_Toc8546264"/>
              <w:bookmarkStart w:id="13315" w:name="_Toc8550666"/>
              <w:bookmarkStart w:id="13316" w:name="_Toc8550927"/>
              <w:bookmarkEnd w:id="13314"/>
              <w:bookmarkEnd w:id="13315"/>
              <w:bookmarkEnd w:id="13316"/>
            </w:del>
          </w:p>
        </w:tc>
        <w:tc>
          <w:tcPr>
            <w:tcW w:w="2080" w:type="dxa"/>
            <w:tcBorders>
              <w:top w:val="nil"/>
              <w:left w:val="nil"/>
              <w:bottom w:val="single" w:sz="4" w:space="0" w:color="auto"/>
              <w:right w:val="single" w:sz="4" w:space="0" w:color="auto"/>
            </w:tcBorders>
            <w:shd w:val="clear" w:color="auto" w:fill="auto"/>
            <w:noWrap/>
            <w:vAlign w:val="bottom"/>
            <w:hideMark/>
            <w:tcPrChange w:id="13317" w:author="Mohsen Jafarinejad" w:date="2019-04-06T09:05:00Z">
              <w:tcPr>
                <w:tcW w:w="2080" w:type="dxa"/>
                <w:tcBorders>
                  <w:top w:val="nil"/>
                  <w:left w:val="nil"/>
                  <w:bottom w:val="single" w:sz="4" w:space="0" w:color="auto"/>
                  <w:right w:val="single" w:sz="4" w:space="0" w:color="auto"/>
                </w:tcBorders>
                <w:shd w:val="clear" w:color="auto" w:fill="auto"/>
                <w:noWrap/>
                <w:vAlign w:val="bottom"/>
                <w:hideMark/>
              </w:tcPr>
            </w:tcPrChange>
          </w:tcPr>
          <w:p w14:paraId="56E37774" w14:textId="14A903A8" w:rsidR="009751A6" w:rsidRPr="00375E02" w:rsidDel="00C26563" w:rsidRDefault="009751A6" w:rsidP="009751A6">
            <w:pPr>
              <w:tabs>
                <w:tab w:val="left" w:pos="0"/>
                <w:tab w:val="left" w:pos="7371"/>
              </w:tabs>
              <w:spacing w:after="0" w:line="240" w:lineRule="auto"/>
              <w:jc w:val="center"/>
              <w:rPr>
                <w:del w:id="13318" w:author="Mohsen Jafarinejad" w:date="2019-05-04T11:45:00Z"/>
                <w:rFonts w:asciiTheme="majorBidi" w:eastAsia="Times New Roman" w:hAnsiTheme="majorBidi" w:cstheme="majorBidi"/>
                <w:color w:val="000000"/>
              </w:rPr>
            </w:pPr>
            <w:del w:id="13319" w:author="Mohsen Jafarinejad" w:date="2019-05-04T11:45:00Z">
              <w:r w:rsidRPr="00412621" w:rsidDel="00C26563">
                <w:rPr>
                  <w:rFonts w:asciiTheme="majorBidi" w:eastAsia="Times New Roman" w:hAnsiTheme="majorBidi" w:cstheme="majorBidi"/>
                  <w:color w:val="000000"/>
                </w:rPr>
                <w:object w:dxaOrig="200" w:dyaOrig="220" w14:anchorId="54759C9C">
                  <v:shape id="_x0000_i1189" type="#_x0000_t75" style="width:9.65pt;height:16.65pt" o:ole="">
                    <v:imagedata r:id="rId323" o:title=""/>
                  </v:shape>
                  <o:OLEObject Type="Embed" ProgID="Equation.DSMT4" ShapeID="_x0000_i1189" DrawAspect="Content" ObjectID="_1620276784" r:id="rId391"/>
                </w:object>
              </w:r>
              <w:bookmarkStart w:id="13320" w:name="_Toc8546265"/>
              <w:bookmarkStart w:id="13321" w:name="_Toc8550667"/>
              <w:bookmarkStart w:id="13322" w:name="_Toc8550928"/>
              <w:bookmarkEnd w:id="13320"/>
              <w:bookmarkEnd w:id="13321"/>
              <w:bookmarkEnd w:id="13322"/>
            </w:del>
          </w:p>
        </w:tc>
        <w:tc>
          <w:tcPr>
            <w:tcW w:w="2080" w:type="dxa"/>
            <w:tcBorders>
              <w:top w:val="nil"/>
              <w:left w:val="nil"/>
              <w:bottom w:val="single" w:sz="4" w:space="0" w:color="auto"/>
              <w:right w:val="single" w:sz="4" w:space="0" w:color="auto"/>
            </w:tcBorders>
            <w:shd w:val="clear" w:color="auto" w:fill="auto"/>
            <w:noWrap/>
            <w:vAlign w:val="bottom"/>
            <w:hideMark/>
            <w:tcPrChange w:id="13323" w:author="Mohsen Jafarinejad" w:date="2019-04-06T09:05:00Z">
              <w:tcPr>
                <w:tcW w:w="2080" w:type="dxa"/>
                <w:tcBorders>
                  <w:top w:val="nil"/>
                  <w:left w:val="nil"/>
                  <w:bottom w:val="single" w:sz="4" w:space="0" w:color="auto"/>
                  <w:right w:val="single" w:sz="4" w:space="0" w:color="auto"/>
                </w:tcBorders>
                <w:shd w:val="clear" w:color="auto" w:fill="auto"/>
                <w:noWrap/>
                <w:vAlign w:val="bottom"/>
                <w:hideMark/>
              </w:tcPr>
            </w:tcPrChange>
          </w:tcPr>
          <w:p w14:paraId="6F6A7EFF" w14:textId="57B8FD9C" w:rsidR="009751A6" w:rsidRPr="00375E02" w:rsidDel="00C26563" w:rsidRDefault="009751A6" w:rsidP="009751A6">
            <w:pPr>
              <w:tabs>
                <w:tab w:val="left" w:pos="0"/>
                <w:tab w:val="left" w:pos="7371"/>
              </w:tabs>
              <w:spacing w:after="0" w:line="240" w:lineRule="auto"/>
              <w:jc w:val="center"/>
              <w:rPr>
                <w:del w:id="13324" w:author="Mohsen Jafarinejad" w:date="2019-05-04T11:45:00Z"/>
                <w:rFonts w:ascii="Calibri" w:eastAsia="Times New Roman" w:hAnsi="Calibri" w:cs="B Zar"/>
                <w:color w:val="000000"/>
                <w:sz w:val="24"/>
                <w:szCs w:val="24"/>
                <w:rtl/>
              </w:rPr>
            </w:pPr>
            <w:del w:id="13325" w:author="Mohsen Jafarinejad" w:date="2019-05-04T11:45:00Z">
              <w:r w:rsidRPr="00412621" w:rsidDel="00C26563">
                <w:rPr>
                  <w:rFonts w:ascii="Calibri" w:eastAsia="Times New Roman" w:hAnsi="Calibri" w:cs="B Zar" w:hint="cs"/>
                  <w:color w:val="000000"/>
                  <w:sz w:val="24"/>
                  <w:szCs w:val="24"/>
                  <w:rtl/>
                </w:rPr>
                <w:delText>ضریب ثابت افت غلظتی</w:delText>
              </w:r>
              <w:bookmarkStart w:id="13326" w:name="_Toc8546266"/>
              <w:bookmarkStart w:id="13327" w:name="_Toc8550668"/>
              <w:bookmarkStart w:id="13328" w:name="_Toc8550929"/>
              <w:bookmarkEnd w:id="13326"/>
              <w:bookmarkEnd w:id="13327"/>
              <w:bookmarkEnd w:id="13328"/>
            </w:del>
          </w:p>
        </w:tc>
        <w:bookmarkStart w:id="13329" w:name="_Toc8546267"/>
        <w:bookmarkStart w:id="13330" w:name="_Toc8550669"/>
        <w:bookmarkStart w:id="13331" w:name="_Toc8550930"/>
        <w:bookmarkEnd w:id="13329"/>
        <w:bookmarkEnd w:id="13330"/>
        <w:bookmarkEnd w:id="13331"/>
      </w:tr>
      <w:tr w:rsidR="009751A6" w:rsidRPr="00375E02" w:rsidDel="00C26563" w14:paraId="11F0B692" w14:textId="115DC092" w:rsidTr="00375E02">
        <w:trPr>
          <w:trHeight w:val="675"/>
          <w:jc w:val="center"/>
          <w:del w:id="13332" w:author="Mohsen Jafarinejad" w:date="2019-05-04T11:45:00Z"/>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2DF68953" w14:textId="268E6AD0" w:rsidR="009751A6" w:rsidRPr="00375E02" w:rsidDel="00C26563" w:rsidRDefault="009751A6" w:rsidP="009751A6">
            <w:pPr>
              <w:tabs>
                <w:tab w:val="left" w:pos="0"/>
                <w:tab w:val="left" w:pos="7371"/>
              </w:tabs>
              <w:spacing w:after="0" w:line="240" w:lineRule="auto"/>
              <w:jc w:val="center"/>
              <w:rPr>
                <w:del w:id="13333" w:author="Mohsen Jafarinejad" w:date="2019-05-04T11:45:00Z"/>
                <w:rFonts w:ascii="Calibri" w:eastAsia="Times New Roman" w:hAnsi="Calibri" w:cs="Times New Roman"/>
                <w:color w:val="000000"/>
                <w:rtl/>
              </w:rPr>
            </w:pPr>
            <w:del w:id="13334" w:author="Mohsen Jafarinejad" w:date="2019-05-04T11:45:00Z">
              <w:r w:rsidRPr="00412621" w:rsidDel="00C26563">
                <w:rPr>
                  <w:rFonts w:ascii="Calibri" w:eastAsia="Times New Roman" w:hAnsi="Calibri" w:cs="B Zar" w:hint="cs"/>
                  <w:color w:val="000000"/>
                  <w:sz w:val="24"/>
                  <w:szCs w:val="24"/>
                  <w:rtl/>
                </w:rPr>
                <w:delText xml:space="preserve">از مدل‌سازی فلوئنت بدست </w:delText>
              </w:r>
            </w:del>
            <w:ins w:id="13335" w:author="Mohsen" w:date="2019-03-17T16:51:00Z">
              <w:del w:id="13336" w:author="Mohsen Jafarinejad" w:date="2019-05-04T11:45:00Z">
                <w:r w:rsidR="00CF0011" w:rsidDel="00C26563">
                  <w:rPr>
                    <w:rFonts w:ascii="Calibri" w:eastAsia="Times New Roman" w:hAnsi="Calibri" w:cs="B Zar"/>
                    <w:color w:val="000000"/>
                    <w:sz w:val="24"/>
                    <w:szCs w:val="24"/>
                    <w:rtl/>
                  </w:rPr>
                  <w:delText>م</w:delText>
                </w:r>
                <w:r w:rsidR="00CF0011" w:rsidDel="00C26563">
                  <w:rPr>
                    <w:rFonts w:ascii="Calibri" w:eastAsia="Times New Roman" w:hAnsi="Calibri" w:cs="B Zar" w:hint="cs"/>
                    <w:color w:val="000000"/>
                    <w:sz w:val="24"/>
                    <w:szCs w:val="24"/>
                    <w:rtl/>
                  </w:rPr>
                  <w:delText>ی‌</w:delText>
                </w:r>
                <w:r w:rsidR="00CF0011" w:rsidDel="00C26563">
                  <w:rPr>
                    <w:rFonts w:ascii="Calibri" w:eastAsia="Times New Roman" w:hAnsi="Calibri" w:cs="B Zar" w:hint="eastAsia"/>
                    <w:color w:val="000000"/>
                    <w:sz w:val="24"/>
                    <w:szCs w:val="24"/>
                    <w:rtl/>
                  </w:rPr>
                  <w:delText>آ</w:delText>
                </w:r>
                <w:r w:rsidR="00CF0011" w:rsidDel="00C26563">
                  <w:rPr>
                    <w:rFonts w:ascii="Calibri" w:eastAsia="Times New Roman" w:hAnsi="Calibri" w:cs="B Zar" w:hint="cs"/>
                    <w:color w:val="000000"/>
                    <w:sz w:val="24"/>
                    <w:szCs w:val="24"/>
                    <w:rtl/>
                  </w:rPr>
                  <w:delText>ی</w:delText>
                </w:r>
                <w:r w:rsidR="00CF0011" w:rsidDel="00C26563">
                  <w:rPr>
                    <w:rFonts w:ascii="Calibri" w:eastAsia="Times New Roman" w:hAnsi="Calibri" w:cs="B Zar" w:hint="eastAsia"/>
                    <w:color w:val="000000"/>
                    <w:sz w:val="24"/>
                    <w:szCs w:val="24"/>
                    <w:rtl/>
                  </w:rPr>
                  <w:delText>د</w:delText>
                </w:r>
              </w:del>
            </w:ins>
            <w:del w:id="13337" w:author="Mohsen Jafarinejad" w:date="2019-05-04T11:45:00Z">
              <w:r w:rsidRPr="00412621" w:rsidDel="00C26563">
                <w:rPr>
                  <w:rFonts w:ascii="Calibri" w:eastAsia="Times New Roman" w:hAnsi="Calibri" w:cs="B Zar" w:hint="cs"/>
                  <w:color w:val="000000"/>
                  <w:sz w:val="24"/>
                  <w:szCs w:val="24"/>
                  <w:rtl/>
                </w:rPr>
                <w:delText>می آید</w:delText>
              </w:r>
              <w:r w:rsidDel="00C26563">
                <w:rPr>
                  <w:rFonts w:ascii="Calibri" w:eastAsia="Times New Roman" w:hAnsi="Calibri" w:cs="Times New Roman" w:hint="cs"/>
                  <w:color w:val="000000"/>
                  <w:rtl/>
                </w:rPr>
                <w:delText>.</w:delText>
              </w:r>
              <w:bookmarkStart w:id="13338" w:name="_Toc8546268"/>
              <w:bookmarkStart w:id="13339" w:name="_Toc8550670"/>
              <w:bookmarkStart w:id="13340" w:name="_Toc8550931"/>
              <w:bookmarkEnd w:id="13338"/>
              <w:bookmarkEnd w:id="13339"/>
              <w:bookmarkEnd w:id="13340"/>
            </w:del>
          </w:p>
        </w:tc>
        <w:tc>
          <w:tcPr>
            <w:tcW w:w="2080" w:type="dxa"/>
            <w:tcBorders>
              <w:top w:val="nil"/>
              <w:left w:val="nil"/>
              <w:bottom w:val="single" w:sz="4" w:space="0" w:color="auto"/>
              <w:right w:val="single" w:sz="4" w:space="0" w:color="auto"/>
            </w:tcBorders>
            <w:shd w:val="clear" w:color="auto" w:fill="auto"/>
            <w:noWrap/>
            <w:vAlign w:val="bottom"/>
            <w:hideMark/>
          </w:tcPr>
          <w:p w14:paraId="1F1BC3CF" w14:textId="3B143A72" w:rsidR="009751A6" w:rsidRPr="00412621" w:rsidDel="00C26563" w:rsidRDefault="009751A6" w:rsidP="009751A6">
            <w:pPr>
              <w:tabs>
                <w:tab w:val="left" w:pos="0"/>
                <w:tab w:val="left" w:pos="7371"/>
              </w:tabs>
              <w:spacing w:after="0" w:line="240" w:lineRule="auto"/>
              <w:jc w:val="center"/>
              <w:rPr>
                <w:del w:id="13341" w:author="Mohsen Jafarinejad" w:date="2019-05-04T11:45:00Z"/>
                <w:rFonts w:asciiTheme="majorBidi" w:eastAsia="Times New Roman" w:hAnsiTheme="majorBidi" w:cstheme="majorBidi"/>
                <w:color w:val="000000"/>
                <w:rtl/>
              </w:rPr>
            </w:pPr>
            <w:del w:id="13342" w:author="Mohsen Jafarinejad" w:date="2019-05-04T11:45:00Z">
              <w:r w:rsidRPr="00412621" w:rsidDel="00C26563">
                <w:rPr>
                  <w:rFonts w:asciiTheme="majorBidi" w:eastAsia="Times New Roman" w:hAnsiTheme="majorBidi" w:cstheme="majorBidi"/>
                  <w:color w:val="000000"/>
                </w:rPr>
                <w:object w:dxaOrig="360" w:dyaOrig="360" w14:anchorId="7E045468">
                  <v:shape id="_x0000_i1190" type="#_x0000_t75" style="width:18.25pt;height:18.25pt" o:ole="">
                    <v:imagedata r:id="rId325" o:title=""/>
                  </v:shape>
                  <o:OLEObject Type="Embed" ProgID="Equation.DSMT4" ShapeID="_x0000_i1190" DrawAspect="Content" ObjectID="_1620276785" r:id="rId392"/>
                </w:object>
              </w:r>
              <w:bookmarkStart w:id="13343" w:name="_Toc8546269"/>
              <w:bookmarkStart w:id="13344" w:name="_Toc8550671"/>
              <w:bookmarkStart w:id="13345" w:name="_Toc8550932"/>
              <w:bookmarkEnd w:id="13343"/>
              <w:bookmarkEnd w:id="13344"/>
              <w:bookmarkEnd w:id="13345"/>
            </w:del>
          </w:p>
          <w:p w14:paraId="65FF0C11" w14:textId="1212FBF0" w:rsidR="009751A6" w:rsidRPr="00375E02" w:rsidDel="00C26563" w:rsidRDefault="009751A6" w:rsidP="009751A6">
            <w:pPr>
              <w:tabs>
                <w:tab w:val="left" w:pos="0"/>
                <w:tab w:val="left" w:pos="7371"/>
              </w:tabs>
              <w:spacing w:after="0" w:line="240" w:lineRule="auto"/>
              <w:jc w:val="center"/>
              <w:rPr>
                <w:del w:id="13346" w:author="Mohsen Jafarinejad" w:date="2019-05-04T11:45:00Z"/>
                <w:rFonts w:asciiTheme="majorBidi" w:eastAsia="Times New Roman" w:hAnsiTheme="majorBidi" w:cstheme="majorBidi"/>
                <w:color w:val="000000"/>
              </w:rPr>
            </w:pPr>
            <w:bookmarkStart w:id="13347" w:name="_Toc8546270"/>
            <w:bookmarkStart w:id="13348" w:name="_Toc8550672"/>
            <w:bookmarkStart w:id="13349" w:name="_Toc8550933"/>
            <w:bookmarkEnd w:id="13347"/>
            <w:bookmarkEnd w:id="13348"/>
            <w:bookmarkEnd w:id="13349"/>
          </w:p>
        </w:tc>
        <w:tc>
          <w:tcPr>
            <w:tcW w:w="2080" w:type="dxa"/>
            <w:tcBorders>
              <w:top w:val="nil"/>
              <w:left w:val="nil"/>
              <w:bottom w:val="single" w:sz="4" w:space="0" w:color="auto"/>
              <w:right w:val="single" w:sz="4" w:space="0" w:color="auto"/>
            </w:tcBorders>
            <w:shd w:val="clear" w:color="auto" w:fill="auto"/>
            <w:noWrap/>
            <w:vAlign w:val="bottom"/>
            <w:hideMark/>
          </w:tcPr>
          <w:p w14:paraId="047EDCFE" w14:textId="33EFCB79" w:rsidR="009751A6" w:rsidRPr="00375E02" w:rsidDel="00C26563" w:rsidRDefault="009751A6" w:rsidP="009751A6">
            <w:pPr>
              <w:tabs>
                <w:tab w:val="left" w:pos="0"/>
                <w:tab w:val="left" w:pos="7371"/>
              </w:tabs>
              <w:spacing w:after="0" w:line="240" w:lineRule="auto"/>
              <w:jc w:val="center"/>
              <w:rPr>
                <w:del w:id="13350" w:author="Mohsen Jafarinejad" w:date="2019-05-04T11:45:00Z"/>
                <w:rFonts w:ascii="Calibri" w:eastAsia="Times New Roman" w:hAnsi="Calibri" w:cs="B Zar"/>
                <w:color w:val="000000"/>
                <w:sz w:val="24"/>
                <w:szCs w:val="24"/>
                <w:rtl/>
              </w:rPr>
            </w:pPr>
            <w:del w:id="13351" w:author="Mohsen Jafarinejad" w:date="2019-05-04T11:45:00Z">
              <w:r w:rsidDel="00C26563">
                <w:rPr>
                  <w:rFonts w:ascii="Calibri" w:eastAsia="Times New Roman" w:hAnsi="Calibri" w:cs="B Zar" w:hint="cs"/>
                  <w:color w:val="000000"/>
                  <w:sz w:val="24"/>
                  <w:szCs w:val="24"/>
                  <w:rtl/>
                </w:rPr>
                <w:delText xml:space="preserve">جریان حدی </w:delText>
              </w:r>
              <w:bookmarkStart w:id="13352" w:name="_Toc8546271"/>
              <w:bookmarkStart w:id="13353" w:name="_Toc8550673"/>
              <w:bookmarkStart w:id="13354" w:name="_Toc8550934"/>
              <w:bookmarkEnd w:id="13352"/>
              <w:bookmarkEnd w:id="13353"/>
              <w:bookmarkEnd w:id="13354"/>
            </w:del>
          </w:p>
        </w:tc>
        <w:bookmarkStart w:id="13355" w:name="_Toc8546272"/>
        <w:bookmarkStart w:id="13356" w:name="_Toc8550674"/>
        <w:bookmarkStart w:id="13357" w:name="_Toc8550935"/>
        <w:bookmarkEnd w:id="13355"/>
        <w:bookmarkEnd w:id="13356"/>
        <w:bookmarkEnd w:id="13357"/>
      </w:tr>
      <w:tr w:rsidR="009751A6" w:rsidRPr="00375E02" w:rsidDel="00C26563" w14:paraId="4FB69907" w14:textId="5E29636D" w:rsidTr="00375E02">
        <w:trPr>
          <w:trHeight w:val="675"/>
          <w:jc w:val="center"/>
          <w:del w:id="13358" w:author="Mohsen Jafarinejad" w:date="2019-05-04T11:45:00Z"/>
        </w:trPr>
        <w:tc>
          <w:tcPr>
            <w:tcW w:w="2080" w:type="dxa"/>
            <w:tcBorders>
              <w:top w:val="nil"/>
              <w:left w:val="single" w:sz="4" w:space="0" w:color="auto"/>
              <w:bottom w:val="single" w:sz="4" w:space="0" w:color="auto"/>
              <w:right w:val="single" w:sz="4" w:space="0" w:color="auto"/>
            </w:tcBorders>
            <w:shd w:val="clear" w:color="auto" w:fill="auto"/>
            <w:noWrap/>
            <w:vAlign w:val="bottom"/>
            <w:hideMark/>
          </w:tcPr>
          <w:p w14:paraId="5A98BEA7" w14:textId="30B6ACA1" w:rsidR="009751A6" w:rsidRPr="00375E02" w:rsidDel="00C26563" w:rsidRDefault="009751A6" w:rsidP="009751A6">
            <w:pPr>
              <w:tabs>
                <w:tab w:val="left" w:pos="0"/>
                <w:tab w:val="left" w:pos="7371"/>
              </w:tabs>
              <w:spacing w:after="0" w:line="240" w:lineRule="auto"/>
              <w:jc w:val="center"/>
              <w:rPr>
                <w:del w:id="13359" w:author="Mohsen Jafarinejad" w:date="2019-05-04T11:45:00Z"/>
                <w:rFonts w:ascii="Calibri" w:eastAsia="Times New Roman" w:hAnsi="Calibri" w:cs="Times New Roman"/>
                <w:color w:val="000000"/>
              </w:rPr>
            </w:pPr>
            <w:del w:id="13360" w:author="Mohsen Jafarinejad" w:date="2019-05-04T11:45:00Z">
              <w:r w:rsidDel="00C26563">
                <w:rPr>
                  <w:rFonts w:ascii="Calibri" w:eastAsia="Times New Roman" w:hAnsi="Calibri" w:cs="Times New Roman"/>
                  <w:color w:val="000000"/>
                </w:rPr>
                <w:delText>413</w:delText>
              </w:r>
              <w:bookmarkStart w:id="13361" w:name="_Toc8546273"/>
              <w:bookmarkStart w:id="13362" w:name="_Toc8550675"/>
              <w:bookmarkStart w:id="13363" w:name="_Toc8550936"/>
              <w:bookmarkEnd w:id="13361"/>
              <w:bookmarkEnd w:id="13362"/>
              <w:bookmarkEnd w:id="13363"/>
            </w:del>
          </w:p>
        </w:tc>
        <w:tc>
          <w:tcPr>
            <w:tcW w:w="2080" w:type="dxa"/>
            <w:tcBorders>
              <w:top w:val="nil"/>
              <w:left w:val="nil"/>
              <w:bottom w:val="single" w:sz="4" w:space="0" w:color="auto"/>
              <w:right w:val="single" w:sz="4" w:space="0" w:color="auto"/>
            </w:tcBorders>
            <w:shd w:val="clear" w:color="auto" w:fill="auto"/>
            <w:noWrap/>
            <w:vAlign w:val="bottom"/>
            <w:hideMark/>
          </w:tcPr>
          <w:p w14:paraId="30D6EEAD" w14:textId="7BF651FA" w:rsidR="009751A6" w:rsidRPr="00375E02" w:rsidDel="00C26563" w:rsidRDefault="009751A6" w:rsidP="009751A6">
            <w:pPr>
              <w:tabs>
                <w:tab w:val="left" w:pos="0"/>
                <w:tab w:val="left" w:pos="7371"/>
              </w:tabs>
              <w:spacing w:after="0" w:line="240" w:lineRule="auto"/>
              <w:jc w:val="center"/>
              <w:rPr>
                <w:del w:id="13364" w:author="Mohsen Jafarinejad" w:date="2019-05-04T11:45:00Z"/>
                <w:rFonts w:asciiTheme="majorBidi" w:eastAsia="Times New Roman" w:hAnsiTheme="majorBidi" w:cstheme="majorBidi"/>
                <w:color w:val="000000"/>
              </w:rPr>
            </w:pPr>
            <w:del w:id="13365" w:author="Mohsen Jafarinejad" w:date="2019-05-04T11:45:00Z">
              <w:r w:rsidRPr="00412621" w:rsidDel="00C26563">
                <w:rPr>
                  <w:rFonts w:asciiTheme="majorBidi" w:eastAsia="Times New Roman" w:hAnsiTheme="majorBidi" w:cstheme="majorBidi"/>
                  <w:color w:val="000000"/>
                </w:rPr>
                <w:object w:dxaOrig="400" w:dyaOrig="360" w14:anchorId="0FABA242">
                  <v:shape id="_x0000_i1191" type="#_x0000_t75" style="width:18.25pt;height:18.25pt" o:ole="">
                    <v:imagedata r:id="rId393" o:title=""/>
                  </v:shape>
                  <o:OLEObject Type="Embed" ProgID="Equation.DSMT4" ShapeID="_x0000_i1191" DrawAspect="Content" ObjectID="_1620276786" r:id="rId394"/>
                </w:object>
              </w:r>
              <w:bookmarkStart w:id="13366" w:name="_Toc8546274"/>
              <w:bookmarkStart w:id="13367" w:name="_Toc8550676"/>
              <w:bookmarkStart w:id="13368" w:name="_Toc8550937"/>
              <w:bookmarkEnd w:id="13366"/>
              <w:bookmarkEnd w:id="13367"/>
              <w:bookmarkEnd w:id="13368"/>
            </w:del>
          </w:p>
        </w:tc>
        <w:tc>
          <w:tcPr>
            <w:tcW w:w="2080" w:type="dxa"/>
            <w:tcBorders>
              <w:top w:val="nil"/>
              <w:left w:val="nil"/>
              <w:bottom w:val="single" w:sz="4" w:space="0" w:color="auto"/>
              <w:right w:val="single" w:sz="4" w:space="0" w:color="auto"/>
            </w:tcBorders>
            <w:shd w:val="clear" w:color="auto" w:fill="auto"/>
            <w:noWrap/>
            <w:vAlign w:val="bottom"/>
            <w:hideMark/>
          </w:tcPr>
          <w:p w14:paraId="408F2CCD" w14:textId="187BBDB4" w:rsidR="009751A6" w:rsidRPr="00375E02" w:rsidDel="00C26563" w:rsidRDefault="009751A6" w:rsidP="009751A6">
            <w:pPr>
              <w:tabs>
                <w:tab w:val="left" w:pos="0"/>
                <w:tab w:val="left" w:pos="7371"/>
              </w:tabs>
              <w:spacing w:after="0" w:line="240" w:lineRule="auto"/>
              <w:jc w:val="center"/>
              <w:rPr>
                <w:del w:id="13369" w:author="Mohsen Jafarinejad" w:date="2019-05-04T11:45:00Z"/>
                <w:rFonts w:ascii="Calibri" w:eastAsia="Times New Roman" w:hAnsi="Calibri" w:cs="B Zar"/>
                <w:color w:val="000000"/>
                <w:sz w:val="24"/>
                <w:szCs w:val="24"/>
              </w:rPr>
            </w:pPr>
            <w:del w:id="13370" w:author="Mohsen Jafarinejad" w:date="2019-05-04T11:45:00Z">
              <w:r w:rsidDel="00C26563">
                <w:rPr>
                  <w:rFonts w:ascii="Calibri" w:eastAsia="Times New Roman" w:hAnsi="Calibri" w:cs="B Zar" w:hint="cs"/>
                  <w:color w:val="000000"/>
                  <w:sz w:val="24"/>
                  <w:szCs w:val="24"/>
                  <w:rtl/>
                </w:rPr>
                <w:delText>مقاومت داخلی پیل</w:delText>
              </w:r>
              <w:bookmarkStart w:id="13371" w:name="_Toc8546275"/>
              <w:bookmarkStart w:id="13372" w:name="_Toc8550677"/>
              <w:bookmarkStart w:id="13373" w:name="_Toc8550938"/>
              <w:bookmarkEnd w:id="13371"/>
              <w:bookmarkEnd w:id="13372"/>
              <w:bookmarkEnd w:id="13373"/>
            </w:del>
          </w:p>
        </w:tc>
        <w:bookmarkStart w:id="13374" w:name="_Toc8546276"/>
        <w:bookmarkStart w:id="13375" w:name="_Toc8550678"/>
        <w:bookmarkStart w:id="13376" w:name="_Toc8550939"/>
        <w:bookmarkEnd w:id="13374"/>
        <w:bookmarkEnd w:id="13375"/>
        <w:bookmarkEnd w:id="13376"/>
      </w:tr>
    </w:tbl>
    <w:p w14:paraId="41658DBB" w14:textId="74D83FE9" w:rsidR="00375E02" w:rsidDel="00C26563" w:rsidRDefault="00375E02" w:rsidP="005E409E">
      <w:pPr>
        <w:pStyle w:val="payannameh"/>
        <w:tabs>
          <w:tab w:val="left" w:pos="0"/>
          <w:tab w:val="left" w:pos="7371"/>
        </w:tabs>
        <w:spacing w:line="240" w:lineRule="auto"/>
        <w:rPr>
          <w:del w:id="13377" w:author="Mohsen Jafarinejad" w:date="2019-05-04T11:45:00Z"/>
          <w:rtl/>
        </w:rPr>
      </w:pPr>
      <w:bookmarkStart w:id="13378" w:name="_Toc8546277"/>
      <w:bookmarkStart w:id="13379" w:name="_Toc8550679"/>
      <w:bookmarkStart w:id="13380" w:name="_Toc8550940"/>
      <w:bookmarkEnd w:id="13378"/>
      <w:bookmarkEnd w:id="13379"/>
      <w:bookmarkEnd w:id="13380"/>
    </w:p>
    <w:p w14:paraId="69D12D00" w14:textId="2718BC64" w:rsidR="0077461F" w:rsidDel="00C26563" w:rsidRDefault="0077461F" w:rsidP="005E409E">
      <w:pPr>
        <w:pStyle w:val="payannameh"/>
        <w:tabs>
          <w:tab w:val="left" w:pos="0"/>
          <w:tab w:val="left" w:pos="7371"/>
        </w:tabs>
        <w:spacing w:line="240" w:lineRule="auto"/>
        <w:rPr>
          <w:del w:id="13381" w:author="Mohsen Jafarinejad" w:date="2019-05-04T11:45:00Z"/>
          <w:rtl/>
        </w:rPr>
      </w:pPr>
      <w:bookmarkStart w:id="13382" w:name="_Toc8546278"/>
      <w:bookmarkStart w:id="13383" w:name="_Toc8550680"/>
      <w:bookmarkStart w:id="13384" w:name="_Toc8550941"/>
      <w:bookmarkEnd w:id="13382"/>
      <w:bookmarkEnd w:id="13383"/>
      <w:bookmarkEnd w:id="13384"/>
    </w:p>
    <w:p w14:paraId="7380ED77" w14:textId="6D42F803" w:rsidR="00675C30" w:rsidDel="001D29F0" w:rsidRDefault="00675C30">
      <w:pPr>
        <w:pStyle w:val="a0"/>
        <w:numPr>
          <w:ilvl w:val="0"/>
          <w:numId w:val="0"/>
        </w:numPr>
        <w:bidi/>
        <w:rPr>
          <w:del w:id="13385" w:author="Mohsen Jafarinejad" w:date="2019-05-04T11:34:00Z"/>
          <w:rtl/>
        </w:rPr>
        <w:pPrChange w:id="13386" w:author="Mohsen Jafarinejad" w:date="2019-05-04T11:34:00Z">
          <w:pPr>
            <w:pStyle w:val="a0"/>
            <w:bidi/>
          </w:pPr>
        </w:pPrChange>
      </w:pPr>
      <w:bookmarkStart w:id="13387" w:name="_Toc3666320"/>
      <w:bookmarkStart w:id="13388" w:name="_Toc3666569"/>
      <w:del w:id="13389" w:author="Mohsen Jafarinejad" w:date="2019-05-04T11:27:00Z">
        <w:r w:rsidDel="00BC16AF">
          <w:rPr>
            <w:rFonts w:hint="cs"/>
            <w:rtl/>
          </w:rPr>
          <w:delText xml:space="preserve">نتایج </w:delText>
        </w:r>
      </w:del>
      <w:del w:id="13390" w:author="Mohsen Jafarinejad" w:date="2019-05-04T11:28:00Z">
        <w:r w:rsidDel="00BC16AF">
          <w:rPr>
            <w:rFonts w:hint="cs"/>
            <w:rtl/>
          </w:rPr>
          <w:delText>شبیه سازی م</w:delText>
        </w:r>
      </w:del>
      <w:del w:id="13391" w:author="Mohsen Jafarinejad" w:date="2019-05-04T11:34:00Z">
        <w:r w:rsidDel="001D29F0">
          <w:rPr>
            <w:rFonts w:hint="cs"/>
            <w:rtl/>
          </w:rPr>
          <w:delText>نحنی پلاریزاسیون آزمایشات تجربی</w:delText>
        </w:r>
        <w:bookmarkEnd w:id="13387"/>
        <w:bookmarkEnd w:id="13388"/>
        <w:r w:rsidDel="001D29F0">
          <w:rPr>
            <w:rFonts w:hint="cs"/>
            <w:rtl/>
          </w:rPr>
          <w:delText xml:space="preserve"> </w:delText>
        </w:r>
        <w:bookmarkStart w:id="13392" w:name="_Toc8546279"/>
        <w:bookmarkStart w:id="13393" w:name="_Toc8550681"/>
        <w:bookmarkStart w:id="13394" w:name="_Toc8550942"/>
        <w:bookmarkEnd w:id="13392"/>
        <w:bookmarkEnd w:id="13393"/>
        <w:bookmarkEnd w:id="13394"/>
      </w:del>
    </w:p>
    <w:p w14:paraId="20ACC6D5" w14:textId="2B6253C2" w:rsidR="00675C30" w:rsidDel="001D29F0" w:rsidRDefault="00770F64">
      <w:pPr>
        <w:pStyle w:val="a0"/>
        <w:numPr>
          <w:ilvl w:val="0"/>
          <w:numId w:val="0"/>
        </w:numPr>
        <w:bidi/>
        <w:rPr>
          <w:del w:id="13395" w:author="Mohsen Jafarinejad" w:date="2019-05-04T11:34:00Z"/>
          <w:rtl/>
        </w:rPr>
        <w:pPrChange w:id="13396" w:author="Mohsen Jafarinejad" w:date="2019-05-04T11:34:00Z">
          <w:pPr>
            <w:pStyle w:val="payannameh"/>
            <w:tabs>
              <w:tab w:val="left" w:pos="0"/>
              <w:tab w:val="left" w:pos="567"/>
              <w:tab w:val="left" w:pos="7371"/>
            </w:tabs>
            <w:spacing w:line="240" w:lineRule="auto"/>
          </w:pPr>
        </w:pPrChange>
      </w:pPr>
      <w:del w:id="13397" w:author="Mohsen Jafarinejad" w:date="2019-05-04T11:34:00Z">
        <w:r w:rsidDel="001D29F0">
          <w:rPr>
            <w:rtl/>
          </w:rPr>
          <w:tab/>
        </w:r>
        <w:r w:rsidR="00675C30" w:rsidDel="001D29F0">
          <w:rPr>
            <w:rFonts w:hint="cs"/>
            <w:rtl/>
          </w:rPr>
          <w:delText>با استفاده از مدل ریاضی ساخته شده منحنی پلاریزاسیون پیل اولیه بصورت زیر بدست آمد که شکل آن منحنی پلاریزاسیون آزمایش تجربی قابل مقایسه است.</w:delText>
        </w:r>
      </w:del>
      <w:ins w:id="13398" w:author="Mohsen" w:date="2019-03-17T16:53:00Z">
        <w:del w:id="13399" w:author="Mohsen Jafarinejad" w:date="2019-05-04T11:34:00Z">
          <w:r w:rsidR="00CF0011" w:rsidDel="001D29F0">
            <w:rPr>
              <w:rtl/>
            </w:rPr>
            <w:delText xml:space="preserve"> با</w:delText>
          </w:r>
        </w:del>
      </w:ins>
      <w:del w:id="13400" w:author="Mohsen Jafarinejad" w:date="2019-05-04T11:34:00Z">
        <w:r w:rsidR="0077461F" w:rsidDel="001D29F0">
          <w:rPr>
            <w:rFonts w:hint="cs"/>
            <w:rtl/>
          </w:rPr>
          <w:delText xml:space="preserve">با توجه به اینکه نتایج حاصل از تغییرات شدت جریان پیل بر حسب تغییر مساحت سطح پیل نشان می‌دهد که چگالی جریان ثابت باقی </w:delText>
        </w:r>
      </w:del>
      <w:ins w:id="13401" w:author="Mohsen" w:date="2019-03-17T16:51:00Z">
        <w:del w:id="13402" w:author="Mohsen Jafarinejad" w:date="2019-05-04T11:34:00Z">
          <w:r w:rsidR="00CF0011" w:rsidDel="001D29F0">
            <w:rPr>
              <w:rtl/>
            </w:rPr>
            <w:delText>م</w:delText>
          </w:r>
          <w:r w:rsidR="00CF0011" w:rsidDel="001D29F0">
            <w:rPr>
              <w:rFonts w:hint="cs"/>
              <w:rtl/>
            </w:rPr>
            <w:delText>ی‌</w:delText>
          </w:r>
          <w:r w:rsidR="00CF0011" w:rsidDel="001D29F0">
            <w:rPr>
              <w:rFonts w:hint="eastAsia"/>
              <w:rtl/>
            </w:rPr>
            <w:delText>ماند</w:delText>
          </w:r>
        </w:del>
      </w:ins>
      <w:del w:id="13403" w:author="Mohsen Jafarinejad" w:date="2019-05-04T11:34:00Z">
        <w:r w:rsidR="0077461F" w:rsidDel="001D29F0">
          <w:rPr>
            <w:rFonts w:hint="cs"/>
            <w:rtl/>
          </w:rPr>
          <w:delText xml:space="preserve">می ماند و نیز با توجه به دردست بودن نمودار کلی پلاریزاسیون پیل بصورت تجربی مقادیر جریان پیل مدل‌سازی شده با مساحت پیل آزمایش تجربی رسم شده است تا امکان مقایسه میان </w:delText>
        </w:r>
      </w:del>
      <w:ins w:id="13404" w:author="Mohsen" w:date="2019-03-17T16:51:00Z">
        <w:del w:id="13405" w:author="Mohsen Jafarinejad" w:date="2019-05-04T11:34:00Z">
          <w:r w:rsidR="00CF0011" w:rsidDel="001D29F0">
            <w:rPr>
              <w:rtl/>
            </w:rPr>
            <w:delText>داده‌ها</w:delText>
          </w:r>
          <w:r w:rsidR="00CF0011" w:rsidDel="001D29F0">
            <w:rPr>
              <w:rFonts w:hint="cs"/>
              <w:rtl/>
            </w:rPr>
            <w:delText>ی</w:delText>
          </w:r>
        </w:del>
      </w:ins>
      <w:del w:id="13406" w:author="Mohsen Jafarinejad" w:date="2019-05-04T11:34:00Z">
        <w:r w:rsidR="0077461F" w:rsidDel="001D29F0">
          <w:rPr>
            <w:rFonts w:hint="cs"/>
            <w:rtl/>
          </w:rPr>
          <w:delText>داده های انها فراهم گردد.</w:delText>
        </w:r>
        <w:bookmarkStart w:id="13407" w:name="_Toc8546280"/>
        <w:bookmarkStart w:id="13408" w:name="_Toc8550682"/>
        <w:bookmarkStart w:id="13409" w:name="_Toc8550943"/>
        <w:bookmarkEnd w:id="13407"/>
        <w:bookmarkEnd w:id="13408"/>
        <w:bookmarkEnd w:id="13409"/>
      </w:del>
    </w:p>
    <w:p w14:paraId="16719130" w14:textId="76340441" w:rsidR="00770F64" w:rsidDel="001D29F0" w:rsidRDefault="00770F64">
      <w:pPr>
        <w:pStyle w:val="a0"/>
        <w:numPr>
          <w:ilvl w:val="0"/>
          <w:numId w:val="0"/>
        </w:numPr>
        <w:bidi/>
        <w:rPr>
          <w:del w:id="13410" w:author="Mohsen Jafarinejad" w:date="2019-05-04T11:34:00Z"/>
        </w:rPr>
        <w:pPrChange w:id="13411" w:author="Mohsen Jafarinejad" w:date="2019-05-04T11:34:00Z">
          <w:pPr>
            <w:pStyle w:val="payannameh"/>
            <w:tabs>
              <w:tab w:val="left" w:pos="0"/>
              <w:tab w:val="left" w:pos="567"/>
              <w:tab w:val="left" w:pos="7371"/>
            </w:tabs>
            <w:spacing w:line="240" w:lineRule="auto"/>
          </w:pPr>
        </w:pPrChange>
      </w:pPr>
      <w:bookmarkStart w:id="13412" w:name="_Toc8546281"/>
      <w:bookmarkStart w:id="13413" w:name="_Toc8550683"/>
      <w:bookmarkStart w:id="13414" w:name="_Toc8550944"/>
      <w:bookmarkEnd w:id="13412"/>
      <w:bookmarkEnd w:id="13413"/>
      <w:bookmarkEnd w:id="13414"/>
    </w:p>
    <w:p w14:paraId="199AA1BB" w14:textId="00206087" w:rsidR="0077461F" w:rsidDel="001D29F0" w:rsidRDefault="0077461F">
      <w:pPr>
        <w:pStyle w:val="a0"/>
        <w:numPr>
          <w:ilvl w:val="0"/>
          <w:numId w:val="0"/>
        </w:numPr>
        <w:bidi/>
        <w:rPr>
          <w:del w:id="13415" w:author="Mohsen Jafarinejad" w:date="2019-05-04T11:34:00Z"/>
          <w:rFonts w:cs="Arial"/>
          <w:rtl/>
        </w:rPr>
        <w:pPrChange w:id="13416" w:author="Mohsen Jafarinejad" w:date="2019-05-04T11:34:00Z">
          <w:pPr>
            <w:pStyle w:val="payannameh"/>
            <w:tabs>
              <w:tab w:val="left" w:pos="0"/>
              <w:tab w:val="left" w:pos="7371"/>
            </w:tabs>
            <w:spacing w:line="240" w:lineRule="auto"/>
            <w:jc w:val="center"/>
          </w:pPr>
        </w:pPrChange>
      </w:pPr>
      <w:del w:id="13417" w:author="Mohsen Jafarinejad" w:date="2019-05-04T11:20:00Z">
        <w:r w:rsidRPr="0077461F" w:rsidDel="00BC16AF">
          <w:rPr>
            <w:rFonts w:cs="Arial"/>
            <w:noProof/>
            <w:rPrChange w:id="13418">
              <w:rPr>
                <w:noProof/>
              </w:rPr>
            </w:rPrChange>
          </w:rPr>
          <w:drawing>
            <wp:inline distT="0" distB="0" distL="0" distR="0" wp14:anchorId="05243831" wp14:editId="05E51BE7">
              <wp:extent cx="4367579" cy="2612383"/>
              <wp:effectExtent l="0" t="0" r="0" b="0"/>
              <wp:docPr id="58" name="Picture 58" descr="C:\Users\Mohsen\Desktop\Thesis\Thesis\Negaresh\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Mohsen\Desktop\Thesis\Thesis\Negaresh\3.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75248" cy="2616970"/>
                      </a:xfrm>
                      <a:prstGeom prst="rect">
                        <a:avLst/>
                      </a:prstGeom>
                      <a:noFill/>
                      <a:ln>
                        <a:noFill/>
                      </a:ln>
                    </pic:spPr>
                  </pic:pic>
                </a:graphicData>
              </a:graphic>
            </wp:inline>
          </w:drawing>
        </w:r>
      </w:del>
      <w:bookmarkStart w:id="13419" w:name="_Toc8546282"/>
      <w:bookmarkStart w:id="13420" w:name="_Toc8550684"/>
      <w:bookmarkStart w:id="13421" w:name="_Toc8550945"/>
      <w:bookmarkEnd w:id="13419"/>
      <w:bookmarkEnd w:id="13420"/>
      <w:bookmarkEnd w:id="13421"/>
    </w:p>
    <w:p w14:paraId="1A96AE56" w14:textId="031DAC6A" w:rsidR="00646649" w:rsidDel="001D29F0" w:rsidRDefault="00646649">
      <w:pPr>
        <w:pStyle w:val="a0"/>
        <w:numPr>
          <w:ilvl w:val="0"/>
          <w:numId w:val="0"/>
        </w:numPr>
        <w:bidi/>
        <w:rPr>
          <w:del w:id="13422" w:author="Mohsen Jafarinejad" w:date="2019-05-04T11:34:00Z"/>
        </w:rPr>
        <w:pPrChange w:id="13423" w:author="Mohsen Jafarinejad" w:date="2019-05-04T11:34:00Z">
          <w:pPr>
            <w:pStyle w:val="a4"/>
          </w:pPr>
        </w:pPrChange>
      </w:pPr>
      <w:del w:id="13424" w:author="Mohsen Jafarinejad" w:date="2019-05-04T11:34:00Z">
        <w:r w:rsidDel="001D29F0">
          <w:rPr>
            <w:rFonts w:hint="cs"/>
            <w:rtl/>
          </w:rPr>
          <w:delText>منحنی پلاریزاسیون</w:delText>
        </w:r>
      </w:del>
      <w:del w:id="13425" w:author="Mohsen Jafarinejad" w:date="2019-05-04T11:20:00Z">
        <w:r w:rsidDel="00BC16AF">
          <w:rPr>
            <w:rFonts w:hint="cs"/>
            <w:rtl/>
          </w:rPr>
          <w:delText xml:space="preserve"> و توان پیل</w:delText>
        </w:r>
      </w:del>
      <w:del w:id="13426" w:author="Mohsen Jafarinejad" w:date="2019-05-04T11:34:00Z">
        <w:r w:rsidDel="001D29F0">
          <w:rPr>
            <w:rFonts w:hint="cs"/>
            <w:rtl/>
          </w:rPr>
          <w:delText xml:space="preserve"> </w:delText>
        </w:r>
      </w:del>
      <w:del w:id="13427" w:author="Mohsen Jafarinejad" w:date="2019-05-04T11:20:00Z">
        <w:r w:rsidDel="00BC16AF">
          <w:rPr>
            <w:rFonts w:hint="cs"/>
            <w:rtl/>
          </w:rPr>
          <w:delText>به صورت</w:delText>
        </w:r>
      </w:del>
      <w:del w:id="13428" w:author="Mohsen Jafarinejad" w:date="2019-05-04T11:34:00Z">
        <w:r w:rsidDel="001D29F0">
          <w:rPr>
            <w:rFonts w:hint="cs"/>
            <w:rtl/>
          </w:rPr>
          <w:delText xml:space="preserve"> تجربی</w:delText>
        </w:r>
        <w:bookmarkStart w:id="13429" w:name="_Toc8546283"/>
        <w:bookmarkStart w:id="13430" w:name="_Toc8550685"/>
        <w:bookmarkStart w:id="13431" w:name="_Toc8550946"/>
        <w:bookmarkEnd w:id="13429"/>
        <w:bookmarkEnd w:id="13430"/>
        <w:bookmarkEnd w:id="13431"/>
      </w:del>
    </w:p>
    <w:p w14:paraId="02C37F56" w14:textId="246C0E50" w:rsidR="00CD7AE3" w:rsidRPr="0077461F" w:rsidDel="001D29F0" w:rsidRDefault="00CD7AE3">
      <w:pPr>
        <w:pStyle w:val="a0"/>
        <w:numPr>
          <w:ilvl w:val="0"/>
          <w:numId w:val="0"/>
        </w:numPr>
        <w:bidi/>
        <w:rPr>
          <w:del w:id="13432" w:author="Mohsen Jafarinejad" w:date="2019-05-04T11:34:00Z"/>
          <w:rtl/>
        </w:rPr>
        <w:pPrChange w:id="13433" w:author="Mohsen Jafarinejad" w:date="2019-05-04T11:34:00Z">
          <w:pPr>
            <w:pStyle w:val="a4"/>
            <w:numPr>
              <w:ilvl w:val="0"/>
              <w:numId w:val="0"/>
            </w:numPr>
            <w:ind w:left="0" w:firstLine="0"/>
            <w:jc w:val="left"/>
          </w:pPr>
        </w:pPrChange>
      </w:pPr>
      <w:bookmarkStart w:id="13434" w:name="_Toc8546284"/>
      <w:bookmarkStart w:id="13435" w:name="_Toc8550686"/>
      <w:bookmarkStart w:id="13436" w:name="_Toc8550947"/>
      <w:bookmarkEnd w:id="13434"/>
      <w:bookmarkEnd w:id="13435"/>
      <w:bookmarkEnd w:id="13436"/>
    </w:p>
    <w:p w14:paraId="23B23F9A" w14:textId="737F8A17" w:rsidR="0077461F" w:rsidDel="001D29F0" w:rsidRDefault="0077461F">
      <w:pPr>
        <w:pStyle w:val="a0"/>
        <w:numPr>
          <w:ilvl w:val="0"/>
          <w:numId w:val="0"/>
        </w:numPr>
        <w:bidi/>
        <w:rPr>
          <w:del w:id="13437" w:author="Mohsen Jafarinejad" w:date="2019-05-04T11:34:00Z"/>
          <w:rtl/>
        </w:rPr>
        <w:pPrChange w:id="13438" w:author="Mohsen Jafarinejad" w:date="2019-05-04T11:34:00Z">
          <w:pPr>
            <w:pStyle w:val="payannameh"/>
            <w:tabs>
              <w:tab w:val="left" w:pos="0"/>
              <w:tab w:val="left" w:pos="7371"/>
            </w:tabs>
            <w:spacing w:line="240" w:lineRule="auto"/>
            <w:jc w:val="center"/>
          </w:pPr>
        </w:pPrChange>
      </w:pPr>
      <w:del w:id="13439" w:author="Mohsen Jafarinejad" w:date="2019-05-04T11:21:00Z">
        <w:r w:rsidRPr="00E87BBB" w:rsidDel="00BC16AF">
          <w:rPr>
            <w:noProof/>
          </w:rPr>
          <w:drawing>
            <wp:inline distT="0" distB="0" distL="0" distR="0" wp14:anchorId="3D8C4F51" wp14:editId="77F0A29D">
              <wp:extent cx="3561509" cy="2239272"/>
              <wp:effectExtent l="0" t="0" r="1270" b="8890"/>
              <wp:docPr id="40" name="Picture 40" descr="C:\Users\Mohsen\Desktop\Thesis\Thesis\Negaresh\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Mohsen\Desktop\Thesis\Thesis\Negaresh\31.jpg"/>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576704" cy="2248826"/>
                      </a:xfrm>
                      <a:prstGeom prst="rect">
                        <a:avLst/>
                      </a:prstGeom>
                      <a:noFill/>
                      <a:ln>
                        <a:noFill/>
                      </a:ln>
                    </pic:spPr>
                  </pic:pic>
                </a:graphicData>
              </a:graphic>
            </wp:inline>
          </w:drawing>
        </w:r>
      </w:del>
      <w:bookmarkStart w:id="13440" w:name="_Toc8546285"/>
      <w:bookmarkStart w:id="13441" w:name="_Toc8550687"/>
      <w:bookmarkStart w:id="13442" w:name="_Toc8550948"/>
      <w:bookmarkEnd w:id="13440"/>
      <w:bookmarkEnd w:id="13441"/>
      <w:bookmarkEnd w:id="13442"/>
    </w:p>
    <w:p w14:paraId="1A9C49BB" w14:textId="40D70B36" w:rsidR="00770F64" w:rsidDel="001D29F0" w:rsidRDefault="00646649">
      <w:pPr>
        <w:pStyle w:val="a0"/>
        <w:numPr>
          <w:ilvl w:val="0"/>
          <w:numId w:val="0"/>
        </w:numPr>
        <w:bidi/>
        <w:rPr>
          <w:del w:id="13443" w:author="Mohsen Jafarinejad" w:date="2019-05-04T11:34:00Z"/>
          <w:rtl/>
        </w:rPr>
        <w:pPrChange w:id="13444" w:author="Mohsen Jafarinejad" w:date="2019-05-04T11:34:00Z">
          <w:pPr>
            <w:pStyle w:val="a4"/>
          </w:pPr>
        </w:pPrChange>
      </w:pPr>
      <w:del w:id="13445" w:author="Mohsen Jafarinejad" w:date="2019-05-04T11:21:00Z">
        <w:r w:rsidDel="00BC16AF">
          <w:rPr>
            <w:rFonts w:hint="cs"/>
            <w:rtl/>
          </w:rPr>
          <w:delText>منحنی پلاریزاسیون پیل مدل‌سازی شده</w:delText>
        </w:r>
      </w:del>
      <w:bookmarkStart w:id="13446" w:name="_Toc8546286"/>
      <w:bookmarkStart w:id="13447" w:name="_Toc8550688"/>
      <w:bookmarkStart w:id="13448" w:name="_Toc8550949"/>
      <w:bookmarkEnd w:id="13446"/>
      <w:bookmarkEnd w:id="13447"/>
      <w:bookmarkEnd w:id="13448"/>
    </w:p>
    <w:p w14:paraId="46871F4F" w14:textId="14D5E871" w:rsidR="00770F64" w:rsidRPr="005C207D" w:rsidDel="001D29F0" w:rsidRDefault="00770F64">
      <w:pPr>
        <w:pStyle w:val="a0"/>
        <w:numPr>
          <w:ilvl w:val="0"/>
          <w:numId w:val="0"/>
        </w:numPr>
        <w:bidi/>
        <w:rPr>
          <w:del w:id="13449" w:author="Mohsen Jafarinejad" w:date="2019-05-04T11:34:00Z"/>
        </w:rPr>
        <w:pPrChange w:id="13450" w:author="Mohsen Jafarinejad" w:date="2019-05-04T11:34:00Z">
          <w:pPr>
            <w:pStyle w:val="payannameh"/>
            <w:tabs>
              <w:tab w:val="left" w:pos="0"/>
              <w:tab w:val="left" w:pos="7371"/>
            </w:tabs>
            <w:spacing w:line="240" w:lineRule="auto"/>
          </w:pPr>
        </w:pPrChange>
      </w:pPr>
      <w:bookmarkStart w:id="13451" w:name="_Toc8546287"/>
      <w:bookmarkStart w:id="13452" w:name="_Toc8550689"/>
      <w:bookmarkStart w:id="13453" w:name="_Toc8550950"/>
      <w:bookmarkEnd w:id="13451"/>
      <w:bookmarkEnd w:id="13452"/>
      <w:bookmarkEnd w:id="13453"/>
    </w:p>
    <w:p w14:paraId="0133E5D0" w14:textId="7EA7A4DE" w:rsidR="00675C30" w:rsidRPr="005C207D" w:rsidDel="00BC16AF" w:rsidRDefault="0077461F">
      <w:pPr>
        <w:pStyle w:val="a0"/>
        <w:numPr>
          <w:ilvl w:val="0"/>
          <w:numId w:val="0"/>
        </w:numPr>
        <w:bidi/>
        <w:rPr>
          <w:del w:id="13454" w:author="Mohsen Jafarinejad" w:date="2019-05-04T11:22:00Z"/>
          <w:rtl/>
        </w:rPr>
        <w:pPrChange w:id="13455" w:author="Mohsen Jafarinejad" w:date="2019-05-04T11:34:00Z">
          <w:pPr>
            <w:pStyle w:val="payannameh"/>
            <w:tabs>
              <w:tab w:val="left" w:pos="0"/>
              <w:tab w:val="left" w:pos="7371"/>
            </w:tabs>
            <w:spacing w:line="240" w:lineRule="auto"/>
            <w:jc w:val="center"/>
          </w:pPr>
        </w:pPrChange>
      </w:pPr>
      <w:del w:id="13456" w:author="Mohsen Jafarinejad" w:date="2019-05-04T11:22:00Z">
        <w:r w:rsidRPr="00E87BBB" w:rsidDel="00BC16AF">
          <w:rPr>
            <w:noProof/>
          </w:rPr>
          <w:drawing>
            <wp:inline distT="0" distB="0" distL="0" distR="0" wp14:anchorId="19942CF3" wp14:editId="006CD256">
              <wp:extent cx="3803667" cy="2607308"/>
              <wp:effectExtent l="0" t="0" r="6350" b="3175"/>
              <wp:docPr id="57" name="Picture 57" descr="C:\Users\Mohsen\Desktop\Thesis\Thesis\Negaresh\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Mohsen\Desktop\Thesis\Thesis\Negaresh\32.jpg"/>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3844439" cy="2635256"/>
                      </a:xfrm>
                      <a:prstGeom prst="rect">
                        <a:avLst/>
                      </a:prstGeom>
                      <a:noFill/>
                      <a:ln>
                        <a:noFill/>
                      </a:ln>
                    </pic:spPr>
                  </pic:pic>
                </a:graphicData>
              </a:graphic>
            </wp:inline>
          </w:drawing>
        </w:r>
        <w:bookmarkStart w:id="13457" w:name="_Toc8546288"/>
        <w:bookmarkStart w:id="13458" w:name="_Toc8550690"/>
        <w:bookmarkStart w:id="13459" w:name="_Toc8550951"/>
        <w:bookmarkEnd w:id="13457"/>
        <w:bookmarkEnd w:id="13458"/>
        <w:bookmarkEnd w:id="13459"/>
      </w:del>
    </w:p>
    <w:p w14:paraId="625BADF9" w14:textId="23ED0CF7" w:rsidR="00770F64" w:rsidDel="00BC16AF" w:rsidRDefault="00646649">
      <w:pPr>
        <w:pStyle w:val="a0"/>
        <w:numPr>
          <w:ilvl w:val="0"/>
          <w:numId w:val="0"/>
        </w:numPr>
        <w:bidi/>
        <w:rPr>
          <w:del w:id="13460" w:author="Mohsen Jafarinejad" w:date="2019-05-04T11:22:00Z"/>
          <w:rtl/>
        </w:rPr>
        <w:pPrChange w:id="13461" w:author="Mohsen Jafarinejad" w:date="2019-05-04T11:34:00Z">
          <w:pPr>
            <w:pStyle w:val="a4"/>
          </w:pPr>
        </w:pPrChange>
      </w:pPr>
      <w:del w:id="13462" w:author="Mohsen Jafarinejad" w:date="2019-05-04T11:22:00Z">
        <w:r w:rsidDel="00BC16AF">
          <w:rPr>
            <w:rFonts w:hint="cs"/>
            <w:rtl/>
          </w:rPr>
          <w:delText>منحنی تغییرات توان پیل مدل‌سازی شده</w:delText>
        </w:r>
        <w:bookmarkStart w:id="13463" w:name="_Toc8546289"/>
        <w:bookmarkStart w:id="13464" w:name="_Toc8550691"/>
        <w:bookmarkStart w:id="13465" w:name="_Toc8550952"/>
        <w:bookmarkEnd w:id="13463"/>
        <w:bookmarkEnd w:id="13464"/>
        <w:bookmarkEnd w:id="13465"/>
      </w:del>
    </w:p>
    <w:p w14:paraId="6C57F439" w14:textId="7B000DA2" w:rsidR="00770F64" w:rsidDel="00C26563" w:rsidRDefault="00770F64">
      <w:pPr>
        <w:pStyle w:val="a0"/>
        <w:numPr>
          <w:ilvl w:val="0"/>
          <w:numId w:val="0"/>
        </w:numPr>
        <w:bidi/>
        <w:rPr>
          <w:del w:id="13466" w:author="Mohsen Jafarinejad" w:date="2019-05-04T11:45:00Z"/>
          <w:rtl/>
        </w:rPr>
        <w:pPrChange w:id="13467" w:author="Mohsen Jafarinejad" w:date="2019-05-04T11:34:00Z">
          <w:pPr>
            <w:pStyle w:val="a0"/>
            <w:numPr>
              <w:ilvl w:val="0"/>
              <w:numId w:val="0"/>
            </w:numPr>
            <w:bidi/>
            <w:ind w:left="720"/>
          </w:pPr>
        </w:pPrChange>
      </w:pPr>
      <w:bookmarkStart w:id="13468" w:name="_Toc8546290"/>
      <w:bookmarkStart w:id="13469" w:name="_Toc8550692"/>
      <w:bookmarkStart w:id="13470" w:name="_Toc8550953"/>
      <w:bookmarkEnd w:id="13468"/>
      <w:bookmarkEnd w:id="13469"/>
      <w:bookmarkEnd w:id="13470"/>
    </w:p>
    <w:p w14:paraId="702679ED" w14:textId="47770AF4" w:rsidR="00D57906" w:rsidRDefault="00675C30" w:rsidP="00770F64">
      <w:pPr>
        <w:pStyle w:val="a0"/>
        <w:bidi/>
        <w:rPr>
          <w:rtl/>
        </w:rPr>
      </w:pPr>
      <w:bookmarkStart w:id="13471" w:name="_Toc3666321"/>
      <w:bookmarkStart w:id="13472" w:name="_Toc3666570"/>
      <w:bookmarkStart w:id="13473" w:name="_Toc8546291"/>
      <w:bookmarkStart w:id="13474" w:name="_Toc8550954"/>
      <w:r>
        <w:rPr>
          <w:rFonts w:hint="cs"/>
          <w:rtl/>
        </w:rPr>
        <w:t xml:space="preserve">اثر اغتشاش بر منحنی پلاریزاسیون </w:t>
      </w:r>
      <w:r w:rsidR="00022C89">
        <w:rPr>
          <w:rFonts w:hint="cs"/>
          <w:rtl/>
        </w:rPr>
        <w:t>و توان تولیدی پیل</w:t>
      </w:r>
      <w:bookmarkEnd w:id="13471"/>
      <w:bookmarkEnd w:id="13472"/>
      <w:bookmarkEnd w:id="13473"/>
      <w:bookmarkEnd w:id="13474"/>
      <w:del w:id="13475" w:author="Mohsen" w:date="2019-03-17T16:53:00Z">
        <w:r w:rsidR="00022C89" w:rsidDel="00CF0011">
          <w:rPr>
            <w:rFonts w:hint="cs"/>
            <w:rtl/>
          </w:rPr>
          <w:delText xml:space="preserve"> </w:delText>
        </w:r>
      </w:del>
    </w:p>
    <w:p w14:paraId="529FC04C" w14:textId="3A45D080" w:rsidR="00675C30" w:rsidRDefault="00770F64">
      <w:pPr>
        <w:pStyle w:val="payannameh"/>
        <w:tabs>
          <w:tab w:val="left" w:pos="0"/>
          <w:tab w:val="left" w:pos="567"/>
          <w:tab w:val="left" w:pos="7371"/>
        </w:tabs>
        <w:spacing w:line="240" w:lineRule="auto"/>
        <w:jc w:val="both"/>
        <w:rPr>
          <w:rtl/>
        </w:rPr>
        <w:pPrChange w:id="13476" w:author="Mohsen Jafarinejad" w:date="2019-05-11T08:20:00Z">
          <w:pPr>
            <w:pStyle w:val="payannameh"/>
            <w:tabs>
              <w:tab w:val="left" w:pos="0"/>
              <w:tab w:val="left" w:pos="567"/>
              <w:tab w:val="left" w:pos="7371"/>
            </w:tabs>
            <w:spacing w:line="240" w:lineRule="auto"/>
          </w:pPr>
        </w:pPrChange>
      </w:pPr>
      <w:r>
        <w:rPr>
          <w:rtl/>
        </w:rPr>
        <w:tab/>
      </w:r>
      <w:r w:rsidR="00675C30">
        <w:rPr>
          <w:rFonts w:hint="cs"/>
          <w:rtl/>
        </w:rPr>
        <w:t xml:space="preserve">در شکل زیر نمودار پلاریزاسیون </w:t>
      </w:r>
      <w:r w:rsidR="00AE2DAB">
        <w:rPr>
          <w:rFonts w:hint="cs"/>
          <w:rtl/>
        </w:rPr>
        <w:t xml:space="preserve">ولتاژ و توان تولیدی </w:t>
      </w:r>
      <w:r w:rsidR="00675C30">
        <w:rPr>
          <w:rFonts w:hint="cs"/>
          <w:rtl/>
        </w:rPr>
        <w:t>پیل</w:t>
      </w:r>
      <w:ins w:id="13477" w:author="Mohsen" w:date="2019-03-17T16:53:00Z">
        <w:r w:rsidR="00CF0011">
          <w:rPr>
            <w:rtl/>
          </w:rPr>
          <w:t xml:space="preserve"> </w:t>
        </w:r>
      </w:ins>
      <w:del w:id="13478" w:author="Mohsen" w:date="2019-03-17T16:53:00Z">
        <w:r w:rsidR="00675C30" w:rsidDel="00CF0011">
          <w:rPr>
            <w:rFonts w:hint="cs"/>
            <w:rtl/>
          </w:rPr>
          <w:delText xml:space="preserve"> </w:delText>
        </w:r>
        <w:r w:rsidR="00022C89" w:rsidDel="00CF0011">
          <w:rPr>
            <w:rFonts w:hint="cs"/>
            <w:rtl/>
          </w:rPr>
          <w:delText xml:space="preserve"> </w:delText>
        </w:r>
      </w:del>
      <w:r w:rsidR="00022C89">
        <w:rPr>
          <w:rFonts w:hint="cs"/>
          <w:rtl/>
        </w:rPr>
        <w:t xml:space="preserve">میکروبی به به ازای مقادیر مختلف اغتشاش در پیل به نمایش در آمده است همان طور که در شکل دیده </w:t>
      </w:r>
      <w:ins w:id="13479" w:author="Mohsen" w:date="2019-03-17T16:51:00Z">
        <w:r w:rsidR="00CF0011">
          <w:rPr>
            <w:rtl/>
          </w:rPr>
          <w:t>م</w:t>
        </w:r>
        <w:r w:rsidR="00CF0011">
          <w:rPr>
            <w:rFonts w:hint="cs"/>
            <w:rtl/>
          </w:rPr>
          <w:t>ی‌</w:t>
        </w:r>
        <w:r w:rsidR="00CF0011">
          <w:rPr>
            <w:rFonts w:hint="eastAsia"/>
            <w:rtl/>
          </w:rPr>
          <w:t>شود</w:t>
        </w:r>
      </w:ins>
      <w:del w:id="13480" w:author="Mohsen" w:date="2019-03-17T16:51:00Z">
        <w:r w:rsidR="00022C89" w:rsidDel="00CF0011">
          <w:rPr>
            <w:rFonts w:hint="cs"/>
            <w:rtl/>
          </w:rPr>
          <w:delText>می شود</w:delText>
        </w:r>
      </w:del>
      <w:r w:rsidR="00022C89">
        <w:rPr>
          <w:rFonts w:hint="cs"/>
          <w:rtl/>
        </w:rPr>
        <w:t xml:space="preserve"> افزایش اغتشاش تا حدی باعث افزایش توان خروجی پیل </w:t>
      </w:r>
      <w:ins w:id="13481" w:author="Mohsen" w:date="2019-03-17T16:51:00Z">
        <w:r w:rsidR="00CF0011">
          <w:rPr>
            <w:rtl/>
          </w:rPr>
          <w:t>م</w:t>
        </w:r>
        <w:r w:rsidR="00CF0011">
          <w:rPr>
            <w:rFonts w:hint="cs"/>
            <w:rtl/>
          </w:rPr>
          <w:t>ی‌</w:t>
        </w:r>
        <w:r w:rsidR="00CF0011">
          <w:rPr>
            <w:rFonts w:hint="eastAsia"/>
            <w:rtl/>
          </w:rPr>
          <w:t>گردد</w:t>
        </w:r>
      </w:ins>
      <w:del w:id="13482" w:author="Mohsen" w:date="2019-03-17T16:51:00Z">
        <w:r w:rsidR="00022C89" w:rsidDel="00CF0011">
          <w:rPr>
            <w:rFonts w:hint="cs"/>
            <w:rtl/>
          </w:rPr>
          <w:delText>می گردد</w:delText>
        </w:r>
      </w:del>
      <w:r w:rsidR="00022C89">
        <w:rPr>
          <w:rFonts w:hint="cs"/>
          <w:rtl/>
        </w:rPr>
        <w:t xml:space="preserve"> اما پس از مقدار مشخصی تغییر محسوسی در توان خروجی ایجاد </w:t>
      </w:r>
      <w:ins w:id="13483" w:author="Mohsen" w:date="2019-03-17T16:51:00Z">
        <w:r w:rsidR="00CF0011">
          <w:rPr>
            <w:rtl/>
          </w:rPr>
          <w:t>نم</w:t>
        </w:r>
        <w:r w:rsidR="00CF0011">
          <w:rPr>
            <w:rFonts w:hint="cs"/>
            <w:rtl/>
          </w:rPr>
          <w:t>ی‌</w:t>
        </w:r>
        <w:r w:rsidR="00CF0011">
          <w:rPr>
            <w:rFonts w:hint="eastAsia"/>
            <w:rtl/>
          </w:rPr>
          <w:t>نما</w:t>
        </w:r>
        <w:r w:rsidR="00CF0011">
          <w:rPr>
            <w:rFonts w:hint="cs"/>
            <w:rtl/>
          </w:rPr>
          <w:t>ی</w:t>
        </w:r>
        <w:r w:rsidR="00CF0011">
          <w:rPr>
            <w:rFonts w:hint="eastAsia"/>
            <w:rtl/>
          </w:rPr>
          <w:t>د</w:t>
        </w:r>
      </w:ins>
      <w:del w:id="13484" w:author="Mohsen" w:date="2019-03-17T16:51:00Z">
        <w:r w:rsidR="00022C89" w:rsidDel="00CF0011">
          <w:rPr>
            <w:rFonts w:hint="cs"/>
            <w:rtl/>
          </w:rPr>
          <w:delText>نمی نماید</w:delText>
        </w:r>
      </w:del>
      <w:r w:rsidR="00022C89">
        <w:rPr>
          <w:rFonts w:hint="cs"/>
          <w:rtl/>
        </w:rPr>
        <w:t xml:space="preserve"> که به نظر </w:t>
      </w:r>
      <w:ins w:id="13485" w:author="Mohsen" w:date="2019-03-17T16:51:00Z">
        <w:r w:rsidR="00CF0011">
          <w:rPr>
            <w:rtl/>
          </w:rPr>
          <w:t>م</w:t>
        </w:r>
        <w:r w:rsidR="00CF0011">
          <w:rPr>
            <w:rFonts w:hint="cs"/>
            <w:rtl/>
          </w:rPr>
          <w:t>ی‌</w:t>
        </w:r>
        <w:r w:rsidR="00CF0011">
          <w:rPr>
            <w:rFonts w:hint="eastAsia"/>
            <w:rtl/>
          </w:rPr>
          <w:t>رسد</w:t>
        </w:r>
      </w:ins>
      <w:del w:id="13486" w:author="Mohsen" w:date="2019-03-17T16:51:00Z">
        <w:r w:rsidR="00022C89" w:rsidDel="00CF0011">
          <w:rPr>
            <w:rFonts w:hint="cs"/>
            <w:rtl/>
          </w:rPr>
          <w:delText>می رسد</w:delText>
        </w:r>
      </w:del>
      <w:r w:rsidR="00022C89">
        <w:rPr>
          <w:rFonts w:hint="cs"/>
          <w:rtl/>
        </w:rPr>
        <w:t xml:space="preserve"> به دلیل محدودیت غلظت واکنش</w:t>
      </w:r>
      <w:ins w:id="13487" w:author="Mohsen Jafarinejad" w:date="2019-05-08T10:19:00Z">
        <w:r w:rsidR="00A315B0">
          <w:rPr>
            <w:rFonts w:hint="cs"/>
            <w:rtl/>
          </w:rPr>
          <w:t>‌</w:t>
        </w:r>
      </w:ins>
      <w:del w:id="13488" w:author="Mohsen Jafarinejad" w:date="2019-05-08T10:19:00Z">
        <w:r w:rsidR="00022C89" w:rsidDel="00A315B0">
          <w:rPr>
            <w:rFonts w:hint="cs"/>
            <w:rtl/>
          </w:rPr>
          <w:delText xml:space="preserve"> </w:delText>
        </w:r>
      </w:del>
      <w:r w:rsidR="00022C89">
        <w:rPr>
          <w:rFonts w:hint="cs"/>
          <w:rtl/>
        </w:rPr>
        <w:t xml:space="preserve">گرها در محلول و نیز محدودیت مقاومت نفوذ مواد به داخل </w:t>
      </w:r>
      <w:ins w:id="13489" w:author="Mohsen" w:date="2019-03-17T16:51:00Z">
        <w:r w:rsidR="00CF0011">
          <w:rPr>
            <w:rtl/>
          </w:rPr>
          <w:t>الکترودها</w:t>
        </w:r>
      </w:ins>
      <w:del w:id="13490" w:author="Mohsen" w:date="2019-03-17T16:51:00Z">
        <w:r w:rsidR="00022C89" w:rsidDel="00CF0011">
          <w:rPr>
            <w:rFonts w:hint="cs"/>
            <w:rtl/>
          </w:rPr>
          <w:delText>الکترود ها</w:delText>
        </w:r>
      </w:del>
      <w:r w:rsidR="00022C89">
        <w:rPr>
          <w:rFonts w:hint="cs"/>
          <w:rtl/>
        </w:rPr>
        <w:t xml:space="preserve"> باشد</w:t>
      </w:r>
      <w:ins w:id="13491" w:author="Mohsen Jafarinejad" w:date="2019-05-12T08:42:00Z">
        <w:r w:rsidR="003C0F04">
          <w:t>.</w:t>
        </w:r>
      </w:ins>
    </w:p>
    <w:p w14:paraId="5B97EE3F" w14:textId="77777777" w:rsidR="00770F64" w:rsidRDefault="00770F64" w:rsidP="00770F64">
      <w:pPr>
        <w:pStyle w:val="payannameh"/>
        <w:tabs>
          <w:tab w:val="left" w:pos="0"/>
          <w:tab w:val="left" w:pos="567"/>
          <w:tab w:val="left" w:pos="7371"/>
        </w:tabs>
        <w:spacing w:line="240" w:lineRule="auto"/>
        <w:rPr>
          <w:ins w:id="13492" w:author="Mohsen Jafarinejad" w:date="2019-05-12T10:44:00Z"/>
          <w:rtl/>
        </w:rPr>
      </w:pPr>
    </w:p>
    <w:p w14:paraId="72A45ABA" w14:textId="77777777" w:rsidR="0039278A" w:rsidRDefault="0039278A" w:rsidP="00770F64">
      <w:pPr>
        <w:pStyle w:val="payannameh"/>
        <w:tabs>
          <w:tab w:val="left" w:pos="0"/>
          <w:tab w:val="left" w:pos="567"/>
          <w:tab w:val="left" w:pos="7371"/>
        </w:tabs>
        <w:spacing w:line="240" w:lineRule="auto"/>
        <w:rPr>
          <w:ins w:id="13493" w:author="Mohsen Jafarinejad" w:date="2019-05-12T10:44:00Z"/>
          <w:rtl/>
        </w:rPr>
      </w:pPr>
    </w:p>
    <w:p w14:paraId="26398410" w14:textId="77777777" w:rsidR="0039278A" w:rsidRDefault="0039278A" w:rsidP="00770F64">
      <w:pPr>
        <w:pStyle w:val="payannameh"/>
        <w:tabs>
          <w:tab w:val="left" w:pos="0"/>
          <w:tab w:val="left" w:pos="567"/>
          <w:tab w:val="left" w:pos="7371"/>
        </w:tabs>
        <w:spacing w:line="240" w:lineRule="auto"/>
        <w:rPr>
          <w:ins w:id="13494" w:author="Mohsen Jafarinejad" w:date="2019-05-12T10:44:00Z"/>
          <w:rtl/>
        </w:rPr>
      </w:pPr>
    </w:p>
    <w:p w14:paraId="078C2246" w14:textId="77777777" w:rsidR="0039278A" w:rsidRDefault="0039278A" w:rsidP="00770F64">
      <w:pPr>
        <w:pStyle w:val="payannameh"/>
        <w:tabs>
          <w:tab w:val="left" w:pos="0"/>
          <w:tab w:val="left" w:pos="567"/>
          <w:tab w:val="left" w:pos="7371"/>
        </w:tabs>
        <w:spacing w:line="240" w:lineRule="auto"/>
        <w:rPr>
          <w:ins w:id="13495" w:author="Mohsen Jafarinejad" w:date="2019-05-12T10:44:00Z"/>
          <w:rtl/>
        </w:rPr>
      </w:pPr>
    </w:p>
    <w:p w14:paraId="260B7D58" w14:textId="77777777" w:rsidR="0039278A" w:rsidRDefault="0039278A" w:rsidP="00770F64">
      <w:pPr>
        <w:pStyle w:val="payannameh"/>
        <w:tabs>
          <w:tab w:val="left" w:pos="0"/>
          <w:tab w:val="left" w:pos="567"/>
          <w:tab w:val="left" w:pos="7371"/>
        </w:tabs>
        <w:spacing w:line="240" w:lineRule="auto"/>
        <w:rPr>
          <w:ins w:id="13496" w:author="Mohsen Jafarinejad" w:date="2019-05-12T10:44:00Z"/>
          <w:rtl/>
        </w:rPr>
      </w:pPr>
    </w:p>
    <w:p w14:paraId="21D46F5D" w14:textId="77777777" w:rsidR="0039278A" w:rsidRDefault="0039278A" w:rsidP="00770F64">
      <w:pPr>
        <w:pStyle w:val="payannameh"/>
        <w:tabs>
          <w:tab w:val="left" w:pos="0"/>
          <w:tab w:val="left" w:pos="567"/>
          <w:tab w:val="left" w:pos="7371"/>
        </w:tabs>
        <w:spacing w:line="240" w:lineRule="auto"/>
        <w:rPr>
          <w:ins w:id="13497" w:author="Mohsen Jafarinejad" w:date="2019-05-12T10:44:00Z"/>
          <w:rtl/>
        </w:rPr>
      </w:pPr>
    </w:p>
    <w:p w14:paraId="6DC106D1" w14:textId="77777777" w:rsidR="0039278A" w:rsidRDefault="0039278A" w:rsidP="00770F64">
      <w:pPr>
        <w:pStyle w:val="payannameh"/>
        <w:tabs>
          <w:tab w:val="left" w:pos="0"/>
          <w:tab w:val="left" w:pos="567"/>
          <w:tab w:val="left" w:pos="7371"/>
        </w:tabs>
        <w:spacing w:line="240" w:lineRule="auto"/>
        <w:rPr>
          <w:rtl/>
        </w:rPr>
      </w:pPr>
    </w:p>
    <w:p w14:paraId="3F87CBFC" w14:textId="011BF6AB" w:rsidR="00F97787" w:rsidRDefault="00F97787" w:rsidP="00646649">
      <w:pPr>
        <w:pStyle w:val="payannameh"/>
        <w:tabs>
          <w:tab w:val="left" w:pos="0"/>
          <w:tab w:val="left" w:pos="7371"/>
        </w:tabs>
        <w:spacing w:line="240" w:lineRule="auto"/>
        <w:jc w:val="center"/>
        <w:rPr>
          <w:rtl/>
        </w:rPr>
      </w:pPr>
      <w:del w:id="13498" w:author="Mohsen Jafarinejad" w:date="2019-05-04T11:25:00Z">
        <w:r w:rsidRPr="00F97787" w:rsidDel="00BC16AF">
          <w:rPr>
            <w:noProof/>
            <w:lang w:bidi="ar-SA"/>
          </w:rPr>
          <w:drawing>
            <wp:inline distT="0" distB="0" distL="0" distR="0" wp14:anchorId="07ADAF0C" wp14:editId="1E9C0FAD">
              <wp:extent cx="4073096" cy="2822938"/>
              <wp:effectExtent l="0" t="0" r="3810" b="0"/>
              <wp:docPr id="4161" name="Picture 4161" descr="C:\Users\Mohsen\Desktop\Thesis\Thesis\Negaresh\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Mohsen\Desktop\Thesis\Thesis\Negaresh\33.jpg"/>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082552" cy="2829492"/>
                      </a:xfrm>
                      <a:prstGeom prst="rect">
                        <a:avLst/>
                      </a:prstGeom>
                      <a:noFill/>
                      <a:ln>
                        <a:noFill/>
                      </a:ln>
                    </pic:spPr>
                  </pic:pic>
                </a:graphicData>
              </a:graphic>
            </wp:inline>
          </w:drawing>
        </w:r>
      </w:del>
      <w:ins w:id="13499" w:author="Mohsen Jafarinejad" w:date="2019-05-15T12:06:00Z">
        <w:r w:rsidR="004E29A1">
          <w:rPr>
            <w:noProof/>
            <w:lang w:bidi="ar-SA"/>
          </w:rPr>
          <w:drawing>
            <wp:inline distT="0" distB="0" distL="0" distR="0" wp14:anchorId="075D6615" wp14:editId="2C4EFE31">
              <wp:extent cx="5611495" cy="4164749"/>
              <wp:effectExtent l="0" t="0" r="8255" b="7620"/>
              <wp:docPr id="4191" name="Picture 4191" descr="C:\Users\m.jafarinejad\Desktop\Thesis\Final-Sent\AX\Turb(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C:\Users\m.jafarinejad\Desktop\Thesis\Final-Sent\AX\Turb(V).jpg"/>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611495" cy="4164749"/>
                      </a:xfrm>
                      <a:prstGeom prst="rect">
                        <a:avLst/>
                      </a:prstGeom>
                      <a:noFill/>
                      <a:ln>
                        <a:noFill/>
                      </a:ln>
                    </pic:spPr>
                  </pic:pic>
                </a:graphicData>
              </a:graphic>
            </wp:inline>
          </w:drawing>
        </w:r>
      </w:ins>
    </w:p>
    <w:p w14:paraId="266A4EA0" w14:textId="5181AA77" w:rsidR="00646649" w:rsidRDefault="00646649" w:rsidP="00CF0011">
      <w:pPr>
        <w:pStyle w:val="a4"/>
        <w:rPr>
          <w:rtl/>
        </w:rPr>
      </w:pPr>
      <w:bookmarkStart w:id="13500" w:name="_Toc8551067"/>
      <w:r>
        <w:rPr>
          <w:rFonts w:hint="cs"/>
          <w:rtl/>
        </w:rPr>
        <w:t>اثر اغتشاش بر منحنی پلاریزاسیون پیل مدل‌سازی شده</w:t>
      </w:r>
      <w:bookmarkEnd w:id="13500"/>
    </w:p>
    <w:p w14:paraId="0BD55C84" w14:textId="77777777" w:rsidR="00646649" w:rsidRDefault="00646649" w:rsidP="00646649">
      <w:pPr>
        <w:rPr>
          <w:ins w:id="13501" w:author="Mohsen Jafarinejad" w:date="2019-05-12T10:44:00Z"/>
          <w:rtl/>
        </w:rPr>
      </w:pPr>
    </w:p>
    <w:p w14:paraId="212F7D6F" w14:textId="77777777" w:rsidR="0039278A" w:rsidRDefault="0039278A" w:rsidP="00646649">
      <w:pPr>
        <w:rPr>
          <w:ins w:id="13502" w:author="Mohsen Jafarinejad" w:date="2019-05-12T10:44:00Z"/>
          <w:rtl/>
        </w:rPr>
      </w:pPr>
    </w:p>
    <w:p w14:paraId="35EBC864" w14:textId="77777777" w:rsidR="0039278A" w:rsidRDefault="0039278A" w:rsidP="00646649">
      <w:pPr>
        <w:rPr>
          <w:ins w:id="13503" w:author="Mohsen Jafarinejad" w:date="2019-05-12T10:44:00Z"/>
          <w:rtl/>
        </w:rPr>
      </w:pPr>
    </w:p>
    <w:p w14:paraId="31737F98" w14:textId="77777777" w:rsidR="0039278A" w:rsidRPr="00646649" w:rsidRDefault="0039278A" w:rsidP="00646649">
      <w:pPr>
        <w:rPr>
          <w:rtl/>
        </w:rPr>
      </w:pPr>
    </w:p>
    <w:p w14:paraId="17B18EFC" w14:textId="324D3553" w:rsidR="00F97787" w:rsidRDefault="00F97787" w:rsidP="00CD7AE3">
      <w:pPr>
        <w:pStyle w:val="payannameh"/>
        <w:tabs>
          <w:tab w:val="left" w:pos="0"/>
          <w:tab w:val="left" w:pos="7371"/>
        </w:tabs>
        <w:spacing w:line="240" w:lineRule="auto"/>
        <w:jc w:val="center"/>
        <w:rPr>
          <w:rtl/>
        </w:rPr>
      </w:pPr>
      <w:del w:id="13504" w:author="Mohsen Jafarinejad" w:date="2019-05-04T11:25:00Z">
        <w:r w:rsidRPr="00F97787" w:rsidDel="00BC16AF">
          <w:rPr>
            <w:noProof/>
            <w:lang w:bidi="ar-SA"/>
          </w:rPr>
          <w:lastRenderedPageBreak/>
          <w:drawing>
            <wp:inline distT="0" distB="0" distL="0" distR="0" wp14:anchorId="01AA994B" wp14:editId="75911C8A">
              <wp:extent cx="4125595" cy="2286000"/>
              <wp:effectExtent l="0" t="0" r="8255" b="0"/>
              <wp:docPr id="4170" name="Picture 4170" descr="C:\Users\Mohsen\Desktop\Thesis\Thesis\Negaresh\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Mohsen\Desktop\Thesis\Thesis\Negaresh\35.jpg"/>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171078" cy="2311202"/>
                      </a:xfrm>
                      <a:prstGeom prst="rect">
                        <a:avLst/>
                      </a:prstGeom>
                      <a:noFill/>
                      <a:ln>
                        <a:noFill/>
                      </a:ln>
                    </pic:spPr>
                  </pic:pic>
                </a:graphicData>
              </a:graphic>
            </wp:inline>
          </w:drawing>
        </w:r>
      </w:del>
      <w:ins w:id="13505" w:author="Mohsen Jafarinejad" w:date="2019-05-15T12:05:00Z">
        <w:r w:rsidR="004E29A1">
          <w:rPr>
            <w:noProof/>
            <w:lang w:bidi="ar-SA"/>
          </w:rPr>
          <w:drawing>
            <wp:inline distT="0" distB="0" distL="0" distR="0" wp14:anchorId="28F67497" wp14:editId="491BEAAC">
              <wp:extent cx="5611495" cy="3981239"/>
              <wp:effectExtent l="0" t="0" r="8255" b="635"/>
              <wp:docPr id="4190" name="Picture 4190" descr="C:\Users\m.jafarinejad\Desktop\Thesis\Final-Sent\AX\Turb(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C:\Users\m.jafarinejad\Desktop\Thesis\Final-Sent\AX\Turb(W).jpg"/>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611495" cy="3981239"/>
                      </a:xfrm>
                      <a:prstGeom prst="rect">
                        <a:avLst/>
                      </a:prstGeom>
                      <a:noFill/>
                      <a:ln>
                        <a:noFill/>
                      </a:ln>
                    </pic:spPr>
                  </pic:pic>
                </a:graphicData>
              </a:graphic>
            </wp:inline>
          </w:drawing>
        </w:r>
      </w:ins>
    </w:p>
    <w:p w14:paraId="6BDB0799" w14:textId="76757C28" w:rsidR="00770F64" w:rsidRDefault="00646649" w:rsidP="00CF0011">
      <w:pPr>
        <w:pStyle w:val="a4"/>
        <w:rPr>
          <w:rtl/>
        </w:rPr>
      </w:pPr>
      <w:bookmarkStart w:id="13506" w:name="_Toc8551068"/>
      <w:r>
        <w:rPr>
          <w:rFonts w:hint="cs"/>
          <w:rtl/>
        </w:rPr>
        <w:t xml:space="preserve">اثر اغتشاش بر </w:t>
      </w:r>
      <w:r w:rsidR="00FD7BE5">
        <w:rPr>
          <w:rFonts w:hint="cs"/>
          <w:rtl/>
        </w:rPr>
        <w:t>توان تولیدی</w:t>
      </w:r>
      <w:r>
        <w:rPr>
          <w:rFonts w:hint="cs"/>
          <w:rtl/>
        </w:rPr>
        <w:t xml:space="preserve"> پیل مدل‌سازی شده</w:t>
      </w:r>
      <w:bookmarkEnd w:id="13506"/>
    </w:p>
    <w:p w14:paraId="647D1AA8" w14:textId="77777777" w:rsidR="00A009E6" w:rsidRDefault="00A009E6">
      <w:pPr>
        <w:pStyle w:val="a0"/>
        <w:numPr>
          <w:ilvl w:val="0"/>
          <w:numId w:val="0"/>
        </w:numPr>
        <w:bidi/>
        <w:rPr>
          <w:ins w:id="13507" w:author="Mohsen Jafarinejad" w:date="2019-05-04T11:53:00Z"/>
        </w:rPr>
        <w:pPrChange w:id="13508" w:author="Mohsen Jafarinejad" w:date="2019-05-04T11:54:00Z">
          <w:pPr>
            <w:pStyle w:val="a0"/>
            <w:bidi/>
          </w:pPr>
        </w:pPrChange>
      </w:pPr>
      <w:bookmarkStart w:id="13509" w:name="_Toc3666322"/>
      <w:bookmarkStart w:id="13510" w:name="_Toc3666571"/>
    </w:p>
    <w:p w14:paraId="01320DA8" w14:textId="77777777" w:rsidR="00A009E6" w:rsidRDefault="00A009E6">
      <w:pPr>
        <w:pStyle w:val="a0"/>
        <w:numPr>
          <w:ilvl w:val="0"/>
          <w:numId w:val="0"/>
        </w:numPr>
        <w:bidi/>
        <w:rPr>
          <w:ins w:id="13511" w:author="Mohsen Jafarinejad" w:date="2019-05-04T11:53:00Z"/>
        </w:rPr>
        <w:pPrChange w:id="13512" w:author="Mohsen Jafarinejad" w:date="2019-05-04T11:54:00Z">
          <w:pPr>
            <w:pStyle w:val="a0"/>
            <w:bidi/>
          </w:pPr>
        </w:pPrChange>
      </w:pPr>
    </w:p>
    <w:p w14:paraId="64048F7E" w14:textId="6E9BD8DA" w:rsidR="00022C89" w:rsidRDefault="00022C89" w:rsidP="00211B4A">
      <w:pPr>
        <w:pStyle w:val="a0"/>
        <w:bidi/>
        <w:rPr>
          <w:rtl/>
        </w:rPr>
      </w:pPr>
      <w:bookmarkStart w:id="13513" w:name="_Toc8546292"/>
      <w:bookmarkStart w:id="13514" w:name="_Toc8550955"/>
      <w:r>
        <w:rPr>
          <w:rFonts w:hint="cs"/>
          <w:rtl/>
        </w:rPr>
        <w:t>اثر تغییرغلظت اکسیژن بر منحنی پلاریزاسیون و توان تولیدی پیل</w:t>
      </w:r>
      <w:bookmarkEnd w:id="13509"/>
      <w:bookmarkEnd w:id="13510"/>
      <w:bookmarkEnd w:id="13513"/>
      <w:bookmarkEnd w:id="13514"/>
    </w:p>
    <w:p w14:paraId="24320AB4" w14:textId="235C8695" w:rsidR="00022C89" w:rsidRDefault="00770F64">
      <w:pPr>
        <w:pStyle w:val="payannameh"/>
        <w:tabs>
          <w:tab w:val="left" w:pos="0"/>
          <w:tab w:val="left" w:pos="567"/>
          <w:tab w:val="left" w:pos="7371"/>
        </w:tabs>
        <w:spacing w:line="240" w:lineRule="auto"/>
        <w:jc w:val="both"/>
        <w:rPr>
          <w:rtl/>
        </w:rPr>
        <w:pPrChange w:id="13515" w:author="Mohsen Jafarinejad" w:date="2019-05-11T08:21:00Z">
          <w:pPr>
            <w:pStyle w:val="payannameh"/>
            <w:tabs>
              <w:tab w:val="left" w:pos="0"/>
              <w:tab w:val="left" w:pos="567"/>
              <w:tab w:val="left" w:pos="7371"/>
            </w:tabs>
            <w:spacing w:line="240" w:lineRule="auto"/>
          </w:pPr>
        </w:pPrChange>
      </w:pPr>
      <w:r>
        <w:rPr>
          <w:rtl/>
        </w:rPr>
        <w:tab/>
      </w:r>
      <w:r w:rsidR="00022C89">
        <w:rPr>
          <w:rFonts w:hint="cs"/>
          <w:rtl/>
        </w:rPr>
        <w:t xml:space="preserve">نمودار پلاریزاسیون </w:t>
      </w:r>
      <w:r w:rsidR="00AE2DAB">
        <w:rPr>
          <w:rFonts w:hint="cs"/>
          <w:rtl/>
        </w:rPr>
        <w:t xml:space="preserve">ولتاژ و توان تولیدی </w:t>
      </w:r>
      <w:r w:rsidR="00022C89">
        <w:rPr>
          <w:rFonts w:hint="cs"/>
          <w:rtl/>
        </w:rPr>
        <w:t>پیل</w:t>
      </w:r>
      <w:ins w:id="13516" w:author="Mohsen" w:date="2019-03-17T16:53:00Z">
        <w:r w:rsidR="00CF0011">
          <w:rPr>
            <w:rtl/>
          </w:rPr>
          <w:t xml:space="preserve"> </w:t>
        </w:r>
      </w:ins>
      <w:del w:id="13517" w:author="Mohsen" w:date="2019-03-17T16:53:00Z">
        <w:r w:rsidR="00022C89" w:rsidDel="00CF0011">
          <w:rPr>
            <w:rFonts w:hint="cs"/>
            <w:rtl/>
          </w:rPr>
          <w:delText xml:space="preserve">  </w:delText>
        </w:r>
      </w:del>
      <w:r w:rsidR="00022C89">
        <w:rPr>
          <w:rFonts w:hint="cs"/>
          <w:rtl/>
        </w:rPr>
        <w:t xml:space="preserve">میکروبی به ازای مقادیر مختلف غلظت اکسیژن در پیل روند مشابه ای نسبت به تغییر اغتشاش را نشان </w:t>
      </w:r>
      <w:ins w:id="13518" w:author="Mohsen" w:date="2019-03-17T16:51:00Z">
        <w:r w:rsidR="00CF0011">
          <w:rPr>
            <w:rtl/>
          </w:rPr>
          <w:t>م</w:t>
        </w:r>
        <w:r w:rsidR="00CF0011">
          <w:rPr>
            <w:rFonts w:hint="cs"/>
            <w:rtl/>
          </w:rPr>
          <w:t>ی‌</w:t>
        </w:r>
        <w:r w:rsidR="00CF0011">
          <w:rPr>
            <w:rFonts w:hint="eastAsia"/>
            <w:rtl/>
          </w:rPr>
          <w:t>دهد</w:t>
        </w:r>
      </w:ins>
      <w:del w:id="13519" w:author="Mohsen" w:date="2019-03-17T16:51:00Z">
        <w:r w:rsidR="00022C89" w:rsidDel="00CF0011">
          <w:rPr>
            <w:rFonts w:hint="cs"/>
            <w:rtl/>
          </w:rPr>
          <w:delText>می دهد</w:delText>
        </w:r>
      </w:del>
      <w:del w:id="13520" w:author="Mohsen" w:date="2019-03-17T16:53:00Z">
        <w:r w:rsidR="00022C89" w:rsidDel="00CF0011">
          <w:rPr>
            <w:rFonts w:hint="cs"/>
            <w:rtl/>
          </w:rPr>
          <w:delText xml:space="preserve"> </w:delText>
        </w:r>
      </w:del>
      <w:r w:rsidR="00022C89">
        <w:rPr>
          <w:rFonts w:hint="cs"/>
          <w:rtl/>
        </w:rPr>
        <w:t>.</w:t>
      </w:r>
      <w:ins w:id="13521" w:author="Mohsen" w:date="2019-03-17T16:53:00Z">
        <w:r w:rsidR="00CF0011">
          <w:rPr>
            <w:rtl/>
          </w:rPr>
          <w:t xml:space="preserve"> مهم</w:t>
        </w:r>
      </w:ins>
      <w:ins w:id="13522" w:author="Mohsen" w:date="2019-03-17T16:51:00Z">
        <w:r w:rsidR="00CF0011">
          <w:rPr>
            <w:rtl/>
          </w:rPr>
          <w:t>‌تر</w:t>
        </w:r>
        <w:r w:rsidR="00CF0011">
          <w:rPr>
            <w:rFonts w:hint="cs"/>
            <w:rtl/>
          </w:rPr>
          <w:t>ی</w:t>
        </w:r>
        <w:r w:rsidR="00CF0011">
          <w:rPr>
            <w:rFonts w:hint="eastAsia"/>
            <w:rtl/>
          </w:rPr>
          <w:t>ن</w:t>
        </w:r>
      </w:ins>
      <w:del w:id="13523" w:author="Mohsen" w:date="2019-03-17T16:51:00Z">
        <w:r w:rsidR="00022C89" w:rsidDel="00CF0011">
          <w:rPr>
            <w:rFonts w:hint="cs"/>
            <w:rtl/>
          </w:rPr>
          <w:delText>مهمترین</w:delText>
        </w:r>
      </w:del>
      <w:r w:rsidR="00022C89">
        <w:rPr>
          <w:rFonts w:hint="cs"/>
          <w:rtl/>
        </w:rPr>
        <w:t xml:space="preserve"> محدودیتی که مانع از افزایش توان در پیل با افزایش غلظت اکسیژن بیشتر از حداکثر مقدار قابل </w:t>
      </w:r>
      <w:ins w:id="13524" w:author="Mohsen" w:date="2019-03-17T16:53:00Z">
        <w:r w:rsidR="00CF0011">
          <w:rPr>
            <w:rtl/>
          </w:rPr>
          <w:t>انحلال (</w:t>
        </w:r>
      </w:ins>
      <w:del w:id="13525" w:author="Mohsen" w:date="2019-03-17T16:53:00Z">
        <w:r w:rsidR="00022C89" w:rsidDel="00CF0011">
          <w:rPr>
            <w:rFonts w:hint="cs"/>
            <w:rtl/>
          </w:rPr>
          <w:delText>انحلال(</w:delText>
        </w:r>
      </w:del>
      <w:r w:rsidR="00022C89">
        <w:rPr>
          <w:rFonts w:hint="cs"/>
          <w:rtl/>
        </w:rPr>
        <w:t>به صورت فرضی</w:t>
      </w:r>
      <w:ins w:id="13526" w:author="Mohsen" w:date="2019-03-17T16:53:00Z">
        <w:r w:rsidR="00CF0011">
          <w:rPr>
            <w:rtl/>
          </w:rPr>
          <w:t>)</w:t>
        </w:r>
      </w:ins>
      <w:del w:id="13527" w:author="Mohsen" w:date="2019-03-17T16:53:00Z">
        <w:r w:rsidR="00022C89" w:rsidDel="00CF0011">
          <w:rPr>
            <w:rFonts w:hint="cs"/>
            <w:rtl/>
          </w:rPr>
          <w:delText xml:space="preserve"> )</w:delText>
        </w:r>
      </w:del>
      <w:r w:rsidR="00022C89">
        <w:rPr>
          <w:rFonts w:hint="cs"/>
          <w:rtl/>
        </w:rPr>
        <w:t xml:space="preserve"> </w:t>
      </w:r>
      <w:ins w:id="13528" w:author="Mohsen" w:date="2019-03-17T16:51:00Z">
        <w:r w:rsidR="00CF0011">
          <w:rPr>
            <w:rtl/>
          </w:rPr>
          <w:t>م</w:t>
        </w:r>
        <w:r w:rsidR="00CF0011">
          <w:rPr>
            <w:rFonts w:hint="cs"/>
            <w:rtl/>
          </w:rPr>
          <w:t>ی‌</w:t>
        </w:r>
        <w:r w:rsidR="00CF0011">
          <w:rPr>
            <w:rFonts w:hint="eastAsia"/>
            <w:rtl/>
          </w:rPr>
          <w:t>گردد</w:t>
        </w:r>
      </w:ins>
      <w:del w:id="13529" w:author="Mohsen" w:date="2019-03-17T16:51:00Z">
        <w:r w:rsidR="00022C89" w:rsidDel="00CF0011">
          <w:rPr>
            <w:rFonts w:hint="cs"/>
            <w:rtl/>
          </w:rPr>
          <w:delText>می گردد</w:delText>
        </w:r>
      </w:del>
      <w:r w:rsidR="00022C89">
        <w:rPr>
          <w:rFonts w:hint="cs"/>
          <w:rtl/>
        </w:rPr>
        <w:t xml:space="preserve"> محدودیت غلظت </w:t>
      </w:r>
      <w:ins w:id="13530" w:author="Mohsen" w:date="2019-03-17T16:51:00Z">
        <w:r w:rsidR="00CF0011">
          <w:rPr>
            <w:rtl/>
          </w:rPr>
          <w:t>واکنشگرها</w:t>
        </w:r>
      </w:ins>
      <w:del w:id="13531" w:author="Mohsen" w:date="2019-03-17T16:51:00Z">
        <w:r w:rsidR="00022C89" w:rsidDel="00CF0011">
          <w:rPr>
            <w:rFonts w:hint="cs"/>
            <w:rtl/>
          </w:rPr>
          <w:delText>واکنشگر ها</w:delText>
        </w:r>
      </w:del>
      <w:r w:rsidR="00022C89">
        <w:rPr>
          <w:rFonts w:hint="cs"/>
          <w:rtl/>
        </w:rPr>
        <w:t xml:space="preserve"> در </w:t>
      </w:r>
      <w:ins w:id="13532" w:author="Mohsen" w:date="2019-03-17T16:51:00Z">
        <w:r w:rsidR="00CF0011">
          <w:rPr>
            <w:rtl/>
          </w:rPr>
          <w:t>سمت</w:t>
        </w:r>
      </w:ins>
      <w:ins w:id="13533" w:author="Mohsen Jafarinejad" w:date="2019-05-12T08:43:00Z">
        <w:r w:rsidR="003C0F04">
          <w:t xml:space="preserve"> </w:t>
        </w:r>
      </w:ins>
      <w:ins w:id="13534" w:author="Mohsen" w:date="2019-03-17T16:51:00Z">
        <w:r w:rsidR="00CF0011">
          <w:rPr>
            <w:rtl/>
          </w:rPr>
          <w:t>‌اند</w:t>
        </w:r>
      </w:ins>
      <w:del w:id="13535" w:author="Mohsen" w:date="2019-03-17T16:51:00Z">
        <w:r w:rsidR="00022C89" w:rsidDel="00CF0011">
          <w:rPr>
            <w:rFonts w:hint="cs"/>
            <w:rtl/>
          </w:rPr>
          <w:delText>سمت اند</w:delText>
        </w:r>
      </w:del>
      <w:r w:rsidR="00022C89">
        <w:rPr>
          <w:rFonts w:hint="cs"/>
          <w:rtl/>
        </w:rPr>
        <w:t xml:space="preserve"> است که باعث محدودیت درشار </w:t>
      </w:r>
      <w:ins w:id="13536" w:author="Mohsen" w:date="2019-03-17T16:51:00Z">
        <w:r w:rsidR="00CF0011">
          <w:rPr>
            <w:rtl/>
          </w:rPr>
          <w:t>پروتون‌ها</w:t>
        </w:r>
        <w:r w:rsidR="00CF0011">
          <w:rPr>
            <w:rFonts w:hint="cs"/>
            <w:rtl/>
          </w:rPr>
          <w:t>ی</w:t>
        </w:r>
      </w:ins>
      <w:del w:id="13537" w:author="Mohsen" w:date="2019-03-17T16:51:00Z">
        <w:r w:rsidR="00022C89" w:rsidDel="00CF0011">
          <w:rPr>
            <w:rFonts w:hint="cs"/>
            <w:rtl/>
          </w:rPr>
          <w:delText>پروتون های</w:delText>
        </w:r>
      </w:del>
      <w:r w:rsidR="00022C89">
        <w:rPr>
          <w:rFonts w:hint="cs"/>
          <w:rtl/>
        </w:rPr>
        <w:t xml:space="preserve"> رسیده به کاتد </w:t>
      </w:r>
      <w:ins w:id="13538" w:author="Mohsen" w:date="2019-03-17T16:51:00Z">
        <w:r w:rsidR="00CF0011">
          <w:rPr>
            <w:rtl/>
          </w:rPr>
          <w:t>م</w:t>
        </w:r>
        <w:r w:rsidR="00CF0011">
          <w:rPr>
            <w:rFonts w:hint="cs"/>
            <w:rtl/>
          </w:rPr>
          <w:t>ی‌</w:t>
        </w:r>
        <w:r w:rsidR="00CF0011">
          <w:rPr>
            <w:rFonts w:hint="eastAsia"/>
            <w:rtl/>
          </w:rPr>
          <w:t>گردد</w:t>
        </w:r>
      </w:ins>
      <w:del w:id="13539" w:author="Mohsen" w:date="2019-03-17T16:51:00Z">
        <w:r w:rsidR="00022C89" w:rsidDel="00CF0011">
          <w:rPr>
            <w:rFonts w:hint="cs"/>
            <w:rtl/>
          </w:rPr>
          <w:delText>می گردد</w:delText>
        </w:r>
      </w:del>
      <w:r w:rsidR="00022C89">
        <w:rPr>
          <w:rFonts w:hint="cs"/>
          <w:rtl/>
        </w:rPr>
        <w:t>.</w:t>
      </w:r>
      <w:del w:id="13540" w:author="Mohsen" w:date="2019-03-17T16:53:00Z">
        <w:r w:rsidR="00022C89" w:rsidDel="00CF0011">
          <w:rPr>
            <w:rFonts w:hint="cs"/>
            <w:rtl/>
          </w:rPr>
          <w:delText xml:space="preserve"> </w:delText>
        </w:r>
      </w:del>
    </w:p>
    <w:p w14:paraId="22CB8C24" w14:textId="77777777" w:rsidR="00FD7BE5" w:rsidRDefault="00FD7BE5" w:rsidP="00770F64">
      <w:pPr>
        <w:pStyle w:val="payannameh"/>
        <w:tabs>
          <w:tab w:val="left" w:pos="0"/>
          <w:tab w:val="left" w:pos="567"/>
          <w:tab w:val="left" w:pos="7371"/>
        </w:tabs>
        <w:spacing w:line="240" w:lineRule="auto"/>
        <w:rPr>
          <w:ins w:id="13541" w:author="Mohsen Jafarinejad" w:date="2019-05-12T10:44:00Z"/>
          <w:rtl/>
        </w:rPr>
      </w:pPr>
    </w:p>
    <w:p w14:paraId="36F2A6D6" w14:textId="77777777" w:rsidR="0039278A" w:rsidRDefault="0039278A" w:rsidP="00770F64">
      <w:pPr>
        <w:pStyle w:val="payannameh"/>
        <w:tabs>
          <w:tab w:val="left" w:pos="0"/>
          <w:tab w:val="left" w:pos="567"/>
          <w:tab w:val="left" w:pos="7371"/>
        </w:tabs>
        <w:spacing w:line="240" w:lineRule="auto"/>
        <w:rPr>
          <w:ins w:id="13542" w:author="Mohsen Jafarinejad" w:date="2019-05-12T10:44:00Z"/>
          <w:rtl/>
        </w:rPr>
      </w:pPr>
    </w:p>
    <w:p w14:paraId="15F73790" w14:textId="77777777" w:rsidR="0039278A" w:rsidRDefault="0039278A" w:rsidP="00770F64">
      <w:pPr>
        <w:pStyle w:val="payannameh"/>
        <w:tabs>
          <w:tab w:val="left" w:pos="0"/>
          <w:tab w:val="left" w:pos="567"/>
          <w:tab w:val="left" w:pos="7371"/>
        </w:tabs>
        <w:spacing w:line="240" w:lineRule="auto"/>
        <w:rPr>
          <w:ins w:id="13543" w:author="Mohsen Jafarinejad" w:date="2019-05-12T10:44:00Z"/>
          <w:rtl/>
        </w:rPr>
      </w:pPr>
    </w:p>
    <w:p w14:paraId="481B3E4B" w14:textId="77777777" w:rsidR="0039278A" w:rsidRDefault="0039278A" w:rsidP="00770F64">
      <w:pPr>
        <w:pStyle w:val="payannameh"/>
        <w:tabs>
          <w:tab w:val="left" w:pos="0"/>
          <w:tab w:val="left" w:pos="567"/>
          <w:tab w:val="left" w:pos="7371"/>
        </w:tabs>
        <w:spacing w:line="240" w:lineRule="auto"/>
        <w:rPr>
          <w:rtl/>
        </w:rPr>
      </w:pPr>
    </w:p>
    <w:p w14:paraId="33DA2D66" w14:textId="1686C80A" w:rsidR="00022C89" w:rsidRDefault="00F97787" w:rsidP="00FD7BE5">
      <w:pPr>
        <w:pStyle w:val="payannameh"/>
        <w:tabs>
          <w:tab w:val="left" w:pos="0"/>
          <w:tab w:val="left" w:pos="7371"/>
        </w:tabs>
        <w:spacing w:line="240" w:lineRule="auto"/>
        <w:jc w:val="center"/>
        <w:rPr>
          <w:rtl/>
        </w:rPr>
      </w:pPr>
      <w:del w:id="13544" w:author="Mohsen Jafarinejad" w:date="2019-05-04T11:25:00Z">
        <w:r w:rsidRPr="00F97787" w:rsidDel="00BC16AF">
          <w:rPr>
            <w:noProof/>
            <w:lang w:bidi="ar-SA"/>
          </w:rPr>
          <w:drawing>
            <wp:inline distT="0" distB="0" distL="0" distR="0" wp14:anchorId="34BA31F4" wp14:editId="03C1091E">
              <wp:extent cx="3454684" cy="2051221"/>
              <wp:effectExtent l="0" t="0" r="0" b="6350"/>
              <wp:docPr id="4171" name="Picture 4171" descr="C:\Users\Mohsen\Desktop\Thesis\Thesis\Negaresh\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Mohsen\Desktop\Thesis\Thesis\Negaresh\36.jpg"/>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480872" cy="2066770"/>
                      </a:xfrm>
                      <a:prstGeom prst="rect">
                        <a:avLst/>
                      </a:prstGeom>
                      <a:noFill/>
                      <a:ln>
                        <a:noFill/>
                      </a:ln>
                    </pic:spPr>
                  </pic:pic>
                </a:graphicData>
              </a:graphic>
            </wp:inline>
          </w:drawing>
        </w:r>
      </w:del>
      <w:ins w:id="13545" w:author="Mohsen Jafarinejad" w:date="2019-05-15T12:04:00Z">
        <w:r w:rsidR="004E29A1">
          <w:rPr>
            <w:noProof/>
            <w:lang w:bidi="ar-SA"/>
          </w:rPr>
          <w:drawing>
            <wp:inline distT="0" distB="0" distL="0" distR="0" wp14:anchorId="1D6100AA" wp14:editId="49AEF6B9">
              <wp:extent cx="5611495" cy="4278816"/>
              <wp:effectExtent l="0" t="0" r="8255" b="7620"/>
              <wp:docPr id="4189" name="Picture 4189" descr="C:\Users\m.jafarinejad\Desktop\Thesis\Final-Sent\AX\Oxygen(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C:\Users\m.jafarinejad\Desktop\Thesis\Final-Sent\AX\Oxygen(V).jpg"/>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611495" cy="4278816"/>
                      </a:xfrm>
                      <a:prstGeom prst="rect">
                        <a:avLst/>
                      </a:prstGeom>
                      <a:noFill/>
                      <a:ln>
                        <a:noFill/>
                      </a:ln>
                    </pic:spPr>
                  </pic:pic>
                </a:graphicData>
              </a:graphic>
            </wp:inline>
          </w:drawing>
        </w:r>
      </w:ins>
    </w:p>
    <w:p w14:paraId="0D9C92FF" w14:textId="77F08588" w:rsidR="00FD7BE5" w:rsidRDefault="00FD7BE5" w:rsidP="00CF0011">
      <w:pPr>
        <w:pStyle w:val="a4"/>
        <w:rPr>
          <w:rtl/>
        </w:rPr>
      </w:pPr>
      <w:bookmarkStart w:id="13546" w:name="_Toc8551069"/>
      <w:r>
        <w:rPr>
          <w:rFonts w:hint="cs"/>
          <w:rtl/>
        </w:rPr>
        <w:t>اثر تغییرغلظت اکسیژن بر منحنی پلاریزاسیون پیل مدلسازی شده</w:t>
      </w:r>
      <w:bookmarkEnd w:id="13546"/>
    </w:p>
    <w:p w14:paraId="7BCEFC6E" w14:textId="77777777" w:rsidR="00FD7BE5" w:rsidRPr="00FD7BE5" w:rsidRDefault="00FD7BE5" w:rsidP="00FD7BE5"/>
    <w:p w14:paraId="5B3CEA90" w14:textId="06C200EA" w:rsidR="00F97787" w:rsidRDefault="00F97787" w:rsidP="00FD7BE5">
      <w:pPr>
        <w:pStyle w:val="payannameh"/>
        <w:tabs>
          <w:tab w:val="left" w:pos="0"/>
          <w:tab w:val="left" w:pos="7371"/>
        </w:tabs>
        <w:spacing w:line="240" w:lineRule="auto"/>
        <w:jc w:val="center"/>
        <w:rPr>
          <w:rtl/>
        </w:rPr>
      </w:pPr>
      <w:del w:id="13547" w:author="Mohsen Jafarinejad" w:date="2019-05-04T11:26:00Z">
        <w:r w:rsidRPr="00F97787" w:rsidDel="00BC16AF">
          <w:rPr>
            <w:noProof/>
            <w:lang w:bidi="ar-SA"/>
          </w:rPr>
          <w:lastRenderedPageBreak/>
          <w:drawing>
            <wp:inline distT="0" distB="0" distL="0" distR="0" wp14:anchorId="77EE7972" wp14:editId="1D3DC62E">
              <wp:extent cx="3683000" cy="2384854"/>
              <wp:effectExtent l="0" t="0" r="0" b="0"/>
              <wp:docPr id="4172" name="Picture 4172" descr="C:\Users\Mohsen\Desktop\Thesis\Thesis\Negaresh\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Mohsen\Desktop\Thesis\Thesis\Negaresh\40.jpg"/>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3703786" cy="2398313"/>
                      </a:xfrm>
                      <a:prstGeom prst="rect">
                        <a:avLst/>
                      </a:prstGeom>
                      <a:noFill/>
                      <a:ln>
                        <a:noFill/>
                      </a:ln>
                    </pic:spPr>
                  </pic:pic>
                </a:graphicData>
              </a:graphic>
            </wp:inline>
          </w:drawing>
        </w:r>
      </w:del>
      <w:ins w:id="13548" w:author="Mohsen Jafarinejad" w:date="2019-05-15T12:03:00Z">
        <w:r w:rsidR="004E29A1">
          <w:rPr>
            <w:noProof/>
            <w:lang w:bidi="ar-SA"/>
          </w:rPr>
          <w:drawing>
            <wp:inline distT="0" distB="0" distL="0" distR="0" wp14:anchorId="7A4318E1" wp14:editId="64783FCF">
              <wp:extent cx="5611495" cy="3981239"/>
              <wp:effectExtent l="0" t="0" r="8255" b="635"/>
              <wp:docPr id="4188" name="Picture 4188" descr="C:\Users\m.jafarinejad\Desktop\Thesis\Final-Sent\AX\Oxyegen(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C:\Users\m.jafarinejad\Desktop\Thesis\Final-Sent\AX\Oxyegen(W).jp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611495" cy="3981239"/>
                      </a:xfrm>
                      <a:prstGeom prst="rect">
                        <a:avLst/>
                      </a:prstGeom>
                      <a:noFill/>
                      <a:ln>
                        <a:noFill/>
                      </a:ln>
                    </pic:spPr>
                  </pic:pic>
                </a:graphicData>
              </a:graphic>
            </wp:inline>
          </w:drawing>
        </w:r>
      </w:ins>
    </w:p>
    <w:p w14:paraId="6DE91109" w14:textId="4E3F2027" w:rsidR="00FD7BE5" w:rsidRDefault="00FD7BE5" w:rsidP="00CF0011">
      <w:pPr>
        <w:pStyle w:val="a4"/>
      </w:pPr>
      <w:bookmarkStart w:id="13549" w:name="_Toc8551070"/>
      <w:r>
        <w:rPr>
          <w:rFonts w:hint="cs"/>
          <w:rtl/>
        </w:rPr>
        <w:t>اثر تغییرغلظت اکسیژن بر توان تولیدی پیل مدلسازی شده</w:t>
      </w:r>
      <w:bookmarkEnd w:id="13549"/>
    </w:p>
    <w:p w14:paraId="72EFA326" w14:textId="77777777" w:rsidR="00BC16AF" w:rsidRDefault="00BC16AF">
      <w:pPr>
        <w:pStyle w:val="a0"/>
        <w:numPr>
          <w:ilvl w:val="0"/>
          <w:numId w:val="0"/>
        </w:numPr>
        <w:bidi/>
        <w:rPr>
          <w:ins w:id="13550" w:author="Mohsen Jafarinejad" w:date="2019-05-04T11:26:00Z"/>
        </w:rPr>
        <w:pPrChange w:id="13551" w:author="Mohsen Jafarinejad" w:date="2019-05-04T11:26:00Z">
          <w:pPr>
            <w:pStyle w:val="a0"/>
            <w:bidi/>
          </w:pPr>
        </w:pPrChange>
      </w:pPr>
      <w:bookmarkStart w:id="13552" w:name="_Toc3666323"/>
      <w:bookmarkStart w:id="13553" w:name="_Toc3666572"/>
    </w:p>
    <w:p w14:paraId="2D96B1E9" w14:textId="77777777" w:rsidR="00BC16AF" w:rsidRDefault="00BC16AF">
      <w:pPr>
        <w:pStyle w:val="a0"/>
        <w:numPr>
          <w:ilvl w:val="0"/>
          <w:numId w:val="0"/>
        </w:numPr>
        <w:bidi/>
        <w:rPr>
          <w:ins w:id="13554" w:author="Mohsen Jafarinejad" w:date="2019-05-04T11:26:00Z"/>
        </w:rPr>
        <w:pPrChange w:id="13555" w:author="Mohsen Jafarinejad" w:date="2019-05-04T11:26:00Z">
          <w:pPr>
            <w:pStyle w:val="a0"/>
            <w:bidi/>
          </w:pPr>
        </w:pPrChange>
      </w:pPr>
    </w:p>
    <w:p w14:paraId="140AE0E5" w14:textId="0371F6D9" w:rsidR="00022C89" w:rsidRDefault="00022C89" w:rsidP="00211B4A">
      <w:pPr>
        <w:pStyle w:val="a0"/>
        <w:bidi/>
        <w:rPr>
          <w:rtl/>
        </w:rPr>
      </w:pPr>
      <w:bookmarkStart w:id="13556" w:name="_Toc8546293"/>
      <w:bookmarkStart w:id="13557" w:name="_Toc8550956"/>
      <w:r>
        <w:rPr>
          <w:rFonts w:hint="cs"/>
          <w:rtl/>
        </w:rPr>
        <w:t>اثر تغییرغلظت سابستر بر</w:t>
      </w:r>
      <w:ins w:id="13558" w:author="Mohsen Jafarinejad" w:date="2019-05-07T14:52:00Z">
        <w:r w:rsidR="006D79FA">
          <w:rPr>
            <w:rFonts w:hint="cs"/>
            <w:rtl/>
            <w:lang w:bidi="fa-IR"/>
          </w:rPr>
          <w:t xml:space="preserve"> </w:t>
        </w:r>
      </w:ins>
      <w:del w:id="13559" w:author="Mohsen Jafarinejad" w:date="2019-05-07T14:52:00Z">
        <w:r w:rsidDel="006D79FA">
          <w:rPr>
            <w:rFonts w:hint="cs"/>
            <w:rtl/>
          </w:rPr>
          <w:delText xml:space="preserve"> </w:delText>
        </w:r>
      </w:del>
      <w:r>
        <w:rPr>
          <w:rFonts w:hint="cs"/>
          <w:rtl/>
        </w:rPr>
        <w:t>منحنی پلاریزاسیون و توان تولیدی پیل</w:t>
      </w:r>
      <w:bookmarkEnd w:id="13552"/>
      <w:bookmarkEnd w:id="13553"/>
      <w:bookmarkEnd w:id="13556"/>
      <w:bookmarkEnd w:id="13557"/>
    </w:p>
    <w:p w14:paraId="04892D77" w14:textId="0EC4A545" w:rsidR="007B19DD" w:rsidRDefault="00A009E6">
      <w:pPr>
        <w:pStyle w:val="payannameh"/>
        <w:tabs>
          <w:tab w:val="left" w:pos="0"/>
          <w:tab w:val="left" w:pos="567"/>
          <w:tab w:val="left" w:pos="7371"/>
        </w:tabs>
        <w:spacing w:line="240" w:lineRule="auto"/>
        <w:jc w:val="both"/>
        <w:pPrChange w:id="13560" w:author="Mohsen Jafarinejad" w:date="2019-05-04T11:56:00Z">
          <w:pPr>
            <w:pStyle w:val="payannameh"/>
            <w:tabs>
              <w:tab w:val="left" w:pos="0"/>
              <w:tab w:val="left" w:pos="7371"/>
            </w:tabs>
            <w:spacing w:line="240" w:lineRule="auto"/>
          </w:pPr>
        </w:pPrChange>
      </w:pPr>
      <w:ins w:id="13561" w:author="Mohsen Jafarinejad" w:date="2019-05-04T11:56:00Z">
        <w:r>
          <w:rPr>
            <w:rFonts w:hint="cs"/>
            <w:rtl/>
          </w:rPr>
          <w:tab/>
        </w:r>
      </w:ins>
      <w:r w:rsidR="00876421">
        <w:rPr>
          <w:rFonts w:hint="cs"/>
          <w:rtl/>
        </w:rPr>
        <w:t>همان طور که قبل‌</w:t>
      </w:r>
      <w:r w:rsidR="00022C89">
        <w:rPr>
          <w:rFonts w:hint="cs"/>
          <w:rtl/>
        </w:rPr>
        <w:t xml:space="preserve">تر نیز اشاره شد اگرچه افزایش غلظت سابستر باعث افزایش تعداد </w:t>
      </w:r>
      <w:ins w:id="13562" w:author="Mohsen" w:date="2019-03-17T16:51:00Z">
        <w:r w:rsidR="00CF0011">
          <w:rPr>
            <w:rtl/>
          </w:rPr>
          <w:t>م</w:t>
        </w:r>
        <w:r w:rsidR="00CF0011">
          <w:rPr>
            <w:rFonts w:hint="cs"/>
            <w:rtl/>
          </w:rPr>
          <w:t>ی</w:t>
        </w:r>
        <w:r w:rsidR="00CF0011">
          <w:rPr>
            <w:rFonts w:hint="eastAsia"/>
            <w:rtl/>
          </w:rPr>
          <w:t>کروب‌ها</w:t>
        </w:r>
      </w:ins>
      <w:del w:id="13563" w:author="Mohsen" w:date="2019-03-17T16:51:00Z">
        <w:r w:rsidR="00022C89" w:rsidDel="00CF0011">
          <w:rPr>
            <w:rFonts w:hint="cs"/>
            <w:rtl/>
          </w:rPr>
          <w:delText>میکروب ها</w:delText>
        </w:r>
      </w:del>
      <w:r w:rsidR="00022C89">
        <w:rPr>
          <w:rFonts w:hint="cs"/>
          <w:rtl/>
        </w:rPr>
        <w:t xml:space="preserve"> در آند</w:t>
      </w:r>
      <w:del w:id="13564" w:author="Mohsen Jafarinejad" w:date="2019-05-04T11:56:00Z">
        <w:r w:rsidR="00022C89" w:rsidDel="00A009E6">
          <w:rPr>
            <w:rFonts w:hint="cs"/>
            <w:rtl/>
          </w:rPr>
          <w:delText xml:space="preserve"> </w:delText>
        </w:r>
      </w:del>
      <w:ins w:id="13565" w:author="Mohsen Jafarinejad" w:date="2019-05-04T11:56:00Z">
        <w:r>
          <w:rPr>
            <w:rFonts w:hint="cs"/>
            <w:rtl/>
          </w:rPr>
          <w:t xml:space="preserve"> </w:t>
        </w:r>
      </w:ins>
      <w:r w:rsidR="00022C89">
        <w:rPr>
          <w:rFonts w:hint="cs"/>
          <w:rtl/>
        </w:rPr>
        <w:t xml:space="preserve">خواهد شد و در نتیجه باعث تغییر در شدت واکنش خواهد گردید اما باتوجه به </w:t>
      </w:r>
      <w:r w:rsidR="00022C89">
        <w:t>Doubling Time</w:t>
      </w:r>
      <w:r w:rsidR="00022C89">
        <w:rPr>
          <w:rFonts w:hint="cs"/>
          <w:rtl/>
        </w:rPr>
        <w:t xml:space="preserve"> میکروب شوانولا </w:t>
      </w:r>
      <w:ins w:id="13566" w:author="Mohsen Jafarinejad" w:date="2019-05-04T11:56:00Z">
        <w:r>
          <w:rPr>
            <w:rFonts w:hint="cs"/>
            <w:rtl/>
          </w:rPr>
          <w:t xml:space="preserve">(تقریبا 5 ساعت) </w:t>
        </w:r>
      </w:ins>
      <w:ins w:id="13567" w:author="Mohsen" w:date="2019-03-17T16:51:00Z">
        <w:r w:rsidR="00CF0011">
          <w:rPr>
            <w:rtl/>
          </w:rPr>
          <w:t>م</w:t>
        </w:r>
        <w:r w:rsidR="00CF0011">
          <w:rPr>
            <w:rFonts w:hint="cs"/>
            <w:rtl/>
          </w:rPr>
          <w:t>ی‌</w:t>
        </w:r>
        <w:r w:rsidR="00CF0011">
          <w:rPr>
            <w:rFonts w:hint="eastAsia"/>
            <w:rtl/>
          </w:rPr>
          <w:t>توان</w:t>
        </w:r>
      </w:ins>
      <w:del w:id="13568" w:author="Mohsen" w:date="2019-03-17T16:51:00Z">
        <w:r w:rsidR="00022C89" w:rsidDel="00CF0011">
          <w:rPr>
            <w:rFonts w:hint="cs"/>
            <w:rtl/>
          </w:rPr>
          <w:delText>می توان</w:delText>
        </w:r>
      </w:del>
      <w:r w:rsidR="00022C89">
        <w:rPr>
          <w:rFonts w:hint="cs"/>
          <w:rtl/>
        </w:rPr>
        <w:t xml:space="preserve"> فرض کرد در یک بازه زمانی کوتاه تعداد </w:t>
      </w:r>
      <w:ins w:id="13569" w:author="Mohsen" w:date="2019-03-17T16:51:00Z">
        <w:r w:rsidR="00CF0011">
          <w:rPr>
            <w:rtl/>
          </w:rPr>
          <w:t>باکتر</w:t>
        </w:r>
        <w:r w:rsidR="00CF0011">
          <w:rPr>
            <w:rFonts w:hint="cs"/>
            <w:rtl/>
          </w:rPr>
          <w:t>ی‌</w:t>
        </w:r>
        <w:r w:rsidR="00CF0011">
          <w:rPr>
            <w:rFonts w:hint="eastAsia"/>
            <w:rtl/>
          </w:rPr>
          <w:t>ها</w:t>
        </w:r>
      </w:ins>
      <w:del w:id="13570" w:author="Mohsen" w:date="2019-03-17T16:51:00Z">
        <w:r w:rsidR="00022C89" w:rsidDel="00CF0011">
          <w:rPr>
            <w:rFonts w:hint="cs"/>
            <w:rtl/>
          </w:rPr>
          <w:delText>باکتری ها</w:delText>
        </w:r>
      </w:del>
      <w:r w:rsidR="00022C89">
        <w:rPr>
          <w:rFonts w:hint="cs"/>
          <w:rtl/>
        </w:rPr>
        <w:t xml:space="preserve"> در آند ثابت باقی خواهد ماند لذا نتیجه </w:t>
      </w:r>
      <w:ins w:id="13571" w:author="Mohsen" w:date="2019-03-17T16:51:00Z">
        <w:r w:rsidR="00CF0011">
          <w:rPr>
            <w:rtl/>
          </w:rPr>
          <w:t>تأث</w:t>
        </w:r>
        <w:r w:rsidR="00CF0011">
          <w:rPr>
            <w:rFonts w:hint="cs"/>
            <w:rtl/>
          </w:rPr>
          <w:t>ی</w:t>
        </w:r>
        <w:r w:rsidR="00CF0011">
          <w:rPr>
            <w:rFonts w:hint="eastAsia"/>
            <w:rtl/>
          </w:rPr>
          <w:t>ر</w:t>
        </w:r>
      </w:ins>
      <w:del w:id="13572" w:author="Mohsen" w:date="2019-03-17T16:51:00Z">
        <w:r w:rsidR="00022C89" w:rsidDel="00CF0011">
          <w:rPr>
            <w:rFonts w:hint="cs"/>
            <w:rtl/>
          </w:rPr>
          <w:delText>تاثیر</w:delText>
        </w:r>
      </w:del>
      <w:r w:rsidR="00022C89">
        <w:rPr>
          <w:rFonts w:hint="cs"/>
          <w:rtl/>
        </w:rPr>
        <w:t xml:space="preserve"> افزایش غلظت سابستر بر نرخ نفوذ مواد به داخل الکترود آند و توان تولیدی قابل بررسی خواهد بود.</w:t>
      </w:r>
      <w:ins w:id="13573" w:author="Mohsen" w:date="2019-03-17T16:53:00Z">
        <w:r w:rsidR="00CF0011">
          <w:rPr>
            <w:rtl/>
          </w:rPr>
          <w:t xml:space="preserve"> در</w:t>
        </w:r>
      </w:ins>
      <w:del w:id="13574" w:author="Mohsen" w:date="2019-03-17T16:53:00Z">
        <w:r w:rsidR="00022C89" w:rsidDel="00CF0011">
          <w:rPr>
            <w:rFonts w:hint="cs"/>
            <w:rtl/>
          </w:rPr>
          <w:delText>در</w:delText>
        </w:r>
      </w:del>
      <w:r w:rsidR="00022C89">
        <w:rPr>
          <w:rFonts w:hint="cs"/>
          <w:rtl/>
        </w:rPr>
        <w:t xml:space="preserve"> شکل زیر پلاریزاسیون ولتاژ و توان تولیدی در پیل را به ازای </w:t>
      </w:r>
      <w:ins w:id="13575" w:author="Mohsen" w:date="2019-03-17T16:51:00Z">
        <w:r w:rsidR="00CF0011">
          <w:rPr>
            <w:rtl/>
          </w:rPr>
          <w:t>غلظت‌ها</w:t>
        </w:r>
        <w:r w:rsidR="00CF0011">
          <w:rPr>
            <w:rFonts w:hint="cs"/>
            <w:rtl/>
          </w:rPr>
          <w:t>ی</w:t>
        </w:r>
      </w:ins>
      <w:del w:id="13576" w:author="Mohsen" w:date="2019-03-17T16:51:00Z">
        <w:r w:rsidR="00022C89" w:rsidDel="00CF0011">
          <w:rPr>
            <w:rFonts w:hint="cs"/>
            <w:rtl/>
          </w:rPr>
          <w:delText>غ</w:delText>
        </w:r>
        <w:r w:rsidR="00AE2DAB" w:rsidDel="00CF0011">
          <w:rPr>
            <w:rFonts w:hint="cs"/>
            <w:rtl/>
          </w:rPr>
          <w:delText>لظت های</w:delText>
        </w:r>
      </w:del>
      <w:r w:rsidR="00AE2DAB">
        <w:rPr>
          <w:rFonts w:hint="cs"/>
          <w:rtl/>
        </w:rPr>
        <w:t xml:space="preserve"> متفاوت سابستر </w:t>
      </w:r>
      <w:ins w:id="13577" w:author="Mohsen" w:date="2019-03-17T16:51:00Z">
        <w:r w:rsidR="00CF0011">
          <w:rPr>
            <w:rtl/>
          </w:rPr>
          <w:t>م</w:t>
        </w:r>
        <w:r w:rsidR="00CF0011">
          <w:rPr>
            <w:rFonts w:hint="cs"/>
            <w:rtl/>
          </w:rPr>
          <w:t>ی‌</w:t>
        </w:r>
        <w:r w:rsidR="00CF0011">
          <w:rPr>
            <w:rFonts w:hint="eastAsia"/>
            <w:rtl/>
          </w:rPr>
          <w:t>ب</w:t>
        </w:r>
        <w:r w:rsidR="00CF0011">
          <w:rPr>
            <w:rFonts w:hint="cs"/>
            <w:rtl/>
          </w:rPr>
          <w:t>ی</w:t>
        </w:r>
        <w:r w:rsidR="00CF0011">
          <w:rPr>
            <w:rFonts w:hint="eastAsia"/>
            <w:rtl/>
          </w:rPr>
          <w:t>ن</w:t>
        </w:r>
        <w:r w:rsidR="00CF0011">
          <w:rPr>
            <w:rFonts w:hint="cs"/>
            <w:rtl/>
          </w:rPr>
          <w:t>ی</w:t>
        </w:r>
        <w:r w:rsidR="00CF0011">
          <w:rPr>
            <w:rFonts w:hint="eastAsia"/>
            <w:rtl/>
          </w:rPr>
          <w:t>م</w:t>
        </w:r>
      </w:ins>
      <w:del w:id="13578" w:author="Mohsen" w:date="2019-03-17T16:51:00Z">
        <w:r w:rsidR="00AE2DAB" w:rsidDel="00CF0011">
          <w:rPr>
            <w:rFonts w:hint="cs"/>
            <w:rtl/>
          </w:rPr>
          <w:delText>می بینیم</w:delText>
        </w:r>
      </w:del>
      <w:del w:id="13579" w:author="Mohsen" w:date="2019-03-17T16:53:00Z">
        <w:r w:rsidR="00AE2DAB" w:rsidDel="00CF0011">
          <w:rPr>
            <w:rFonts w:hint="cs"/>
            <w:rtl/>
          </w:rPr>
          <w:delText xml:space="preserve"> </w:delText>
        </w:r>
      </w:del>
      <w:r w:rsidR="00AE2DAB">
        <w:rPr>
          <w:rFonts w:hint="cs"/>
          <w:rtl/>
        </w:rPr>
        <w:t xml:space="preserve">. این بار نیز شاهد افزایش توان تولیدی تا </w:t>
      </w:r>
      <w:ins w:id="13580" w:author="Mohsen" w:date="2019-03-17T16:51:00Z">
        <w:r w:rsidR="00CF0011">
          <w:rPr>
            <w:rtl/>
          </w:rPr>
          <w:t>محدوده‌ا</w:t>
        </w:r>
        <w:r w:rsidR="00CF0011">
          <w:rPr>
            <w:rFonts w:hint="cs"/>
            <w:rtl/>
          </w:rPr>
          <w:t>ی</w:t>
        </w:r>
      </w:ins>
      <w:del w:id="13581" w:author="Mohsen" w:date="2019-03-17T16:51:00Z">
        <w:r w:rsidR="00AE2DAB" w:rsidDel="00CF0011">
          <w:rPr>
            <w:rFonts w:hint="cs"/>
            <w:rtl/>
          </w:rPr>
          <w:delText>محدوده ای</w:delText>
        </w:r>
      </w:del>
      <w:r w:rsidR="00AE2DAB">
        <w:rPr>
          <w:rFonts w:hint="cs"/>
          <w:rtl/>
        </w:rPr>
        <w:t xml:space="preserve"> خاص از پیل بوده و بیش از آن افزایش </w:t>
      </w:r>
      <w:r w:rsidR="00AE2DAB">
        <w:rPr>
          <w:rFonts w:hint="cs"/>
          <w:rtl/>
        </w:rPr>
        <w:lastRenderedPageBreak/>
        <w:t xml:space="preserve">غلظت باعث کاهش تولید توان در پیل </w:t>
      </w:r>
      <w:ins w:id="13582" w:author="Mohsen" w:date="2019-03-17T16:51:00Z">
        <w:r w:rsidR="00CF0011">
          <w:rPr>
            <w:rtl/>
          </w:rPr>
          <w:t>م</w:t>
        </w:r>
        <w:r w:rsidR="00CF0011">
          <w:rPr>
            <w:rFonts w:hint="cs"/>
            <w:rtl/>
          </w:rPr>
          <w:t>ی‌</w:t>
        </w:r>
        <w:r w:rsidR="00CF0011">
          <w:rPr>
            <w:rFonts w:hint="eastAsia"/>
            <w:rtl/>
          </w:rPr>
          <w:t>گردد</w:t>
        </w:r>
      </w:ins>
      <w:del w:id="13583" w:author="Mohsen" w:date="2019-03-17T16:51:00Z">
        <w:r w:rsidR="00AE2DAB" w:rsidDel="00CF0011">
          <w:rPr>
            <w:rFonts w:hint="cs"/>
            <w:rtl/>
          </w:rPr>
          <w:delText>می گردد</w:delText>
        </w:r>
      </w:del>
      <w:r w:rsidR="00AE2DAB">
        <w:rPr>
          <w:rFonts w:hint="cs"/>
          <w:rtl/>
        </w:rPr>
        <w:t xml:space="preserve"> که دلیل آن مصرف شدن تمام اکسیژن موجود در سمت</w:t>
      </w:r>
      <w:ins w:id="13584" w:author="Mohsen Jafarinejad" w:date="2019-05-04T11:57:00Z">
        <w:r>
          <w:rPr>
            <w:rFonts w:hint="cs"/>
            <w:rtl/>
          </w:rPr>
          <w:t xml:space="preserve"> </w:t>
        </w:r>
      </w:ins>
      <w:r w:rsidR="00AE2DAB">
        <w:rPr>
          <w:rFonts w:hint="cs"/>
          <w:rtl/>
        </w:rPr>
        <w:t xml:space="preserve">کاتد و محدودیت در </w:t>
      </w:r>
      <w:ins w:id="13585" w:author="Mohsen" w:date="2019-03-17T16:51:00Z">
        <w:r w:rsidR="00CF0011">
          <w:rPr>
            <w:rtl/>
          </w:rPr>
          <w:t>تأم</w:t>
        </w:r>
        <w:r w:rsidR="00CF0011">
          <w:rPr>
            <w:rFonts w:hint="cs"/>
            <w:rtl/>
          </w:rPr>
          <w:t>ی</w:t>
        </w:r>
        <w:r w:rsidR="00CF0011">
          <w:rPr>
            <w:rFonts w:hint="eastAsia"/>
            <w:rtl/>
          </w:rPr>
          <w:t>ن</w:t>
        </w:r>
      </w:ins>
      <w:del w:id="13586" w:author="Mohsen" w:date="2019-03-17T16:51:00Z">
        <w:r w:rsidR="00AE2DAB" w:rsidDel="00CF0011">
          <w:rPr>
            <w:rFonts w:hint="cs"/>
            <w:rtl/>
          </w:rPr>
          <w:delText>تامین</w:delText>
        </w:r>
      </w:del>
      <w:r w:rsidR="00AE2DAB">
        <w:rPr>
          <w:rFonts w:hint="cs"/>
          <w:rtl/>
        </w:rPr>
        <w:t xml:space="preserve"> و نفوذ اکسیژن به داخل الکترود کاتد به نظر </w:t>
      </w:r>
      <w:ins w:id="13587" w:author="Mohsen" w:date="2019-03-17T16:51:00Z">
        <w:r w:rsidR="00CF0011">
          <w:rPr>
            <w:rtl/>
          </w:rPr>
          <w:t>م</w:t>
        </w:r>
        <w:r w:rsidR="00CF0011">
          <w:rPr>
            <w:rFonts w:hint="cs"/>
            <w:rtl/>
          </w:rPr>
          <w:t>ی‌</w:t>
        </w:r>
        <w:r w:rsidR="00CF0011">
          <w:rPr>
            <w:rFonts w:hint="eastAsia"/>
            <w:rtl/>
          </w:rPr>
          <w:t>رسد</w:t>
        </w:r>
      </w:ins>
      <w:del w:id="13588" w:author="Mohsen" w:date="2019-03-17T16:51:00Z">
        <w:r w:rsidR="00AE2DAB" w:rsidDel="00CF0011">
          <w:rPr>
            <w:rFonts w:hint="cs"/>
            <w:rtl/>
          </w:rPr>
          <w:delText>می رسد</w:delText>
        </w:r>
      </w:del>
      <w:r w:rsidR="00AE2DAB">
        <w:rPr>
          <w:rFonts w:hint="cs"/>
          <w:rtl/>
        </w:rPr>
        <w:t>.</w:t>
      </w:r>
    </w:p>
    <w:p w14:paraId="1F7953CF" w14:textId="77777777" w:rsidR="00CD7AE3" w:rsidRDefault="00CD7AE3" w:rsidP="007B19DD">
      <w:pPr>
        <w:pStyle w:val="payannameh"/>
        <w:tabs>
          <w:tab w:val="left" w:pos="0"/>
          <w:tab w:val="left" w:pos="7371"/>
        </w:tabs>
        <w:spacing w:line="240" w:lineRule="auto"/>
        <w:rPr>
          <w:rtl/>
        </w:rPr>
      </w:pPr>
    </w:p>
    <w:p w14:paraId="64B061B2" w14:textId="43B0F791" w:rsidR="007B19DD" w:rsidRDefault="007B19DD" w:rsidP="007B19DD">
      <w:pPr>
        <w:pStyle w:val="payannameh"/>
        <w:tabs>
          <w:tab w:val="left" w:pos="0"/>
          <w:tab w:val="left" w:pos="7371"/>
        </w:tabs>
        <w:spacing w:line="240" w:lineRule="auto"/>
        <w:rPr>
          <w:rtl/>
        </w:rPr>
      </w:pPr>
    </w:p>
    <w:p w14:paraId="77164339" w14:textId="4515AA1B" w:rsidR="007B19DD" w:rsidDel="00BC16AF" w:rsidRDefault="007B19DD" w:rsidP="007B19DD">
      <w:pPr>
        <w:pStyle w:val="payannameh"/>
        <w:tabs>
          <w:tab w:val="left" w:pos="0"/>
          <w:tab w:val="left" w:pos="7371"/>
        </w:tabs>
        <w:spacing w:line="240" w:lineRule="auto"/>
        <w:rPr>
          <w:del w:id="13589" w:author="Mohsen Jafarinejad" w:date="2019-05-04T11:26:00Z"/>
          <w:rtl/>
        </w:rPr>
      </w:pPr>
    </w:p>
    <w:p w14:paraId="733141A9" w14:textId="136702D7" w:rsidR="007B19DD" w:rsidRDefault="00E41750" w:rsidP="007B19DD">
      <w:pPr>
        <w:pStyle w:val="payannameh"/>
        <w:tabs>
          <w:tab w:val="left" w:pos="0"/>
          <w:tab w:val="left" w:pos="7371"/>
        </w:tabs>
        <w:spacing w:line="240" w:lineRule="auto"/>
        <w:jc w:val="center"/>
        <w:rPr>
          <w:rtl/>
        </w:rPr>
      </w:pPr>
      <w:del w:id="13590" w:author="Mohsen Jafarinejad" w:date="2019-05-04T11:26:00Z">
        <w:r w:rsidRPr="00E41750" w:rsidDel="00BC16AF">
          <w:rPr>
            <w:noProof/>
            <w:lang w:bidi="ar-SA"/>
          </w:rPr>
          <w:drawing>
            <wp:inline distT="0" distB="0" distL="0" distR="0" wp14:anchorId="66C57257" wp14:editId="2AC0F40D">
              <wp:extent cx="3751405" cy="2452816"/>
              <wp:effectExtent l="0" t="0" r="1905" b="5080"/>
              <wp:docPr id="4173" name="Picture 4173" descr="C:\Users\Mohsen\Desktop\Thesis\Thesis\Negaresh\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Mohsen\Desktop\Thesis\Thesis\Negaresh\38.jp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751405" cy="2452816"/>
                      </a:xfrm>
                      <a:prstGeom prst="rect">
                        <a:avLst/>
                      </a:prstGeom>
                      <a:noFill/>
                      <a:ln>
                        <a:noFill/>
                      </a:ln>
                    </pic:spPr>
                  </pic:pic>
                </a:graphicData>
              </a:graphic>
            </wp:inline>
          </w:drawing>
        </w:r>
      </w:del>
      <w:ins w:id="13591" w:author="Mohsen Jafarinejad" w:date="2019-05-15T12:03:00Z">
        <w:r w:rsidR="004E29A1">
          <w:rPr>
            <w:noProof/>
            <w:lang w:bidi="ar-SA"/>
          </w:rPr>
          <w:drawing>
            <wp:inline distT="0" distB="0" distL="0" distR="0" wp14:anchorId="66C25C83" wp14:editId="43B340D7">
              <wp:extent cx="5611495" cy="4757870"/>
              <wp:effectExtent l="0" t="0" r="8255" b="5080"/>
              <wp:docPr id="4187" name="Picture 4187" descr="C:\Users\m.jafarinejad\Desktop\Thesis\Final-Sent\AX\Nutrient(V).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C:\Users\m.jafarinejad\Desktop\Thesis\Final-Sent\AX\Nutrient(V).jpg"/>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611495" cy="4757870"/>
                      </a:xfrm>
                      <a:prstGeom prst="rect">
                        <a:avLst/>
                      </a:prstGeom>
                      <a:noFill/>
                      <a:ln>
                        <a:noFill/>
                      </a:ln>
                    </pic:spPr>
                  </pic:pic>
                </a:graphicData>
              </a:graphic>
            </wp:inline>
          </w:drawing>
        </w:r>
      </w:ins>
    </w:p>
    <w:p w14:paraId="152BB04C" w14:textId="413C385C" w:rsidR="00CD7AE3" w:rsidRDefault="00CD7AE3" w:rsidP="00CF0011">
      <w:pPr>
        <w:pStyle w:val="a4"/>
      </w:pPr>
      <w:bookmarkStart w:id="13592" w:name="_Toc8551071"/>
      <w:r>
        <w:rPr>
          <w:rFonts w:hint="cs"/>
          <w:rtl/>
        </w:rPr>
        <w:t xml:space="preserve">اثر </w:t>
      </w:r>
      <w:r w:rsidRPr="00CD7AE3">
        <w:rPr>
          <w:rFonts w:hint="cs"/>
          <w:szCs w:val="20"/>
          <w:rtl/>
        </w:rPr>
        <w:t>تغییرغلظت</w:t>
      </w:r>
      <w:r>
        <w:rPr>
          <w:rFonts w:hint="cs"/>
          <w:rtl/>
        </w:rPr>
        <w:t xml:space="preserve"> سابستر بر منحنی پلاریزاسیون پیل مدل‌سازی شده</w:t>
      </w:r>
      <w:bookmarkEnd w:id="13592"/>
    </w:p>
    <w:p w14:paraId="015E375D" w14:textId="3C26BDCE" w:rsidR="009F42D7" w:rsidRDefault="00E41750" w:rsidP="00CF0011">
      <w:pPr>
        <w:pStyle w:val="a4"/>
        <w:numPr>
          <w:ilvl w:val="0"/>
          <w:numId w:val="0"/>
        </w:numPr>
        <w:rPr>
          <w:rtl/>
        </w:rPr>
      </w:pPr>
      <w:bookmarkStart w:id="13593" w:name="_Toc3721231"/>
      <w:del w:id="13594" w:author="Mohsen Jafarinejad" w:date="2019-05-04T11:27:00Z">
        <w:r w:rsidRPr="00E41750" w:rsidDel="00BC16AF">
          <w:rPr>
            <w:noProof/>
            <w:lang w:bidi="ar-SA"/>
          </w:rPr>
          <w:lastRenderedPageBreak/>
          <w:drawing>
            <wp:inline distT="0" distB="0" distL="0" distR="0" wp14:anchorId="15BC95EC" wp14:editId="059773CC">
              <wp:extent cx="3735822" cy="2829337"/>
              <wp:effectExtent l="0" t="0" r="0" b="9525"/>
              <wp:docPr id="4174" name="Picture 4174" descr="C:\Users\Mohsen\Desktop\Thesis\Thesis\Negaresh\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Mohsen\Desktop\Thesis\Thesis\Negaresh\39.jp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3765999" cy="2852191"/>
                      </a:xfrm>
                      <a:prstGeom prst="rect">
                        <a:avLst/>
                      </a:prstGeom>
                      <a:noFill/>
                      <a:ln>
                        <a:noFill/>
                      </a:ln>
                    </pic:spPr>
                  </pic:pic>
                </a:graphicData>
              </a:graphic>
            </wp:inline>
          </w:drawing>
        </w:r>
      </w:del>
      <w:bookmarkEnd w:id="13593"/>
      <w:ins w:id="13595" w:author="Mohsen Jafarinejad" w:date="2019-05-15T12:03:00Z">
        <w:r w:rsidR="004E29A1">
          <w:rPr>
            <w:noProof/>
            <w:lang w:bidi="ar-SA"/>
          </w:rPr>
          <w:drawing>
            <wp:inline distT="0" distB="0" distL="0" distR="0" wp14:anchorId="7BA52C1C" wp14:editId="235873AB">
              <wp:extent cx="5611495" cy="3981239"/>
              <wp:effectExtent l="0" t="0" r="8255" b="635"/>
              <wp:docPr id="4182" name="Picture 4182" descr="C:\Users\m.jafarinejad\Desktop\Thesis\Final-Sent\AX\Nutrient(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m.jafarinejad\Desktop\Thesis\Final-Sent\AX\Nutrient(W).jpg"/>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611495" cy="3981239"/>
                      </a:xfrm>
                      <a:prstGeom prst="rect">
                        <a:avLst/>
                      </a:prstGeom>
                      <a:noFill/>
                      <a:ln>
                        <a:noFill/>
                      </a:ln>
                    </pic:spPr>
                  </pic:pic>
                </a:graphicData>
              </a:graphic>
            </wp:inline>
          </w:drawing>
        </w:r>
      </w:ins>
    </w:p>
    <w:p w14:paraId="6E6C1EDB" w14:textId="4AA85A21" w:rsidR="009F42D7" w:rsidRDefault="007B19DD" w:rsidP="00CF0011">
      <w:pPr>
        <w:pStyle w:val="a4"/>
        <w:rPr>
          <w:rtl/>
        </w:rPr>
      </w:pPr>
      <w:bookmarkStart w:id="13596" w:name="_Toc8551073"/>
      <w:r>
        <w:rPr>
          <w:rFonts w:hint="cs"/>
          <w:rtl/>
        </w:rPr>
        <w:t>اثر تغییرغلظت سابستر بر توان تولیدی پیل مدل‌سازی شده</w:t>
      </w:r>
      <w:bookmarkEnd w:id="13596"/>
    </w:p>
    <w:p w14:paraId="44E896F1" w14:textId="37968240" w:rsidR="009F42D7" w:rsidRDefault="009F42D7" w:rsidP="005E409E">
      <w:pPr>
        <w:pStyle w:val="payannameh"/>
        <w:tabs>
          <w:tab w:val="left" w:pos="0"/>
          <w:tab w:val="left" w:pos="7371"/>
        </w:tabs>
        <w:spacing w:line="240" w:lineRule="auto"/>
      </w:pPr>
    </w:p>
    <w:p w14:paraId="240F980F" w14:textId="77777777" w:rsidR="00CD7AE3" w:rsidRDefault="00CD7AE3" w:rsidP="005E409E">
      <w:pPr>
        <w:pStyle w:val="payannameh"/>
        <w:tabs>
          <w:tab w:val="left" w:pos="0"/>
          <w:tab w:val="left" w:pos="7371"/>
        </w:tabs>
        <w:spacing w:line="240" w:lineRule="auto"/>
        <w:rPr>
          <w:rtl/>
        </w:rPr>
      </w:pPr>
    </w:p>
    <w:p w14:paraId="7794828E" w14:textId="7AE3244B" w:rsidR="009F42D7" w:rsidRPr="00211B4A" w:rsidDel="009C312D" w:rsidRDefault="009F42D7" w:rsidP="00591C48">
      <w:pPr>
        <w:pStyle w:val="a0"/>
        <w:bidi/>
        <w:rPr>
          <w:del w:id="13597" w:author="Mohsen Jafarinejad" w:date="2019-05-04T16:44:00Z"/>
          <w:highlight w:val="red"/>
          <w:rtl/>
          <w:rPrChange w:id="13598" w:author="Mohsen Jafarinejad" w:date="2019-05-04T16:10:00Z">
            <w:rPr>
              <w:del w:id="13599" w:author="Mohsen Jafarinejad" w:date="2019-05-04T16:44:00Z"/>
              <w:rtl/>
            </w:rPr>
          </w:rPrChange>
        </w:rPr>
      </w:pPr>
      <w:bookmarkStart w:id="13600" w:name="_Toc3666324"/>
      <w:bookmarkStart w:id="13601" w:name="_Toc3666573"/>
      <w:del w:id="13602" w:author="Mohsen Jafarinejad" w:date="2019-05-04T16:44:00Z">
        <w:r w:rsidRPr="00211B4A" w:rsidDel="009C312D">
          <w:rPr>
            <w:rFonts w:hint="cs"/>
            <w:highlight w:val="red"/>
            <w:rtl/>
            <w:rPrChange w:id="13603" w:author="Mohsen Jafarinejad" w:date="2019-05-04T16:10:00Z">
              <w:rPr>
                <w:rFonts w:hint="cs"/>
                <w:rtl/>
              </w:rPr>
            </w:rPrChange>
          </w:rPr>
          <w:delText>مقایسه</w:delText>
        </w:r>
        <w:r w:rsidRPr="00211B4A" w:rsidDel="009C312D">
          <w:rPr>
            <w:highlight w:val="red"/>
            <w:rtl/>
            <w:rPrChange w:id="13604" w:author="Mohsen Jafarinejad" w:date="2019-05-04T16:10:00Z">
              <w:rPr>
                <w:rtl/>
              </w:rPr>
            </w:rPrChange>
          </w:rPr>
          <w:delText xml:space="preserve"> </w:delText>
        </w:r>
        <w:r w:rsidRPr="00211B4A" w:rsidDel="009C312D">
          <w:rPr>
            <w:rFonts w:hint="cs"/>
            <w:highlight w:val="red"/>
            <w:rtl/>
            <w:rPrChange w:id="13605" w:author="Mohsen Jafarinejad" w:date="2019-05-04T16:10:00Z">
              <w:rPr>
                <w:rFonts w:hint="cs"/>
                <w:rtl/>
              </w:rPr>
            </w:rPrChange>
          </w:rPr>
          <w:delText>نتایج</w:delText>
        </w:r>
        <w:r w:rsidRPr="00211B4A" w:rsidDel="009C312D">
          <w:rPr>
            <w:highlight w:val="red"/>
            <w:rtl/>
            <w:rPrChange w:id="13606" w:author="Mohsen Jafarinejad" w:date="2019-05-04T16:10:00Z">
              <w:rPr>
                <w:rtl/>
              </w:rPr>
            </w:rPrChange>
          </w:rPr>
          <w:delText xml:space="preserve"> </w:delText>
        </w:r>
        <w:r w:rsidRPr="00211B4A" w:rsidDel="009C312D">
          <w:rPr>
            <w:rFonts w:hint="cs"/>
            <w:highlight w:val="red"/>
            <w:rtl/>
            <w:rPrChange w:id="13607" w:author="Mohsen Jafarinejad" w:date="2019-05-04T16:10:00Z">
              <w:rPr>
                <w:rFonts w:hint="cs"/>
                <w:rtl/>
              </w:rPr>
            </w:rPrChange>
          </w:rPr>
          <w:delText>حاص</w:delText>
        </w:r>
        <w:r w:rsidR="00F42E0C" w:rsidRPr="00211B4A" w:rsidDel="009C312D">
          <w:rPr>
            <w:rFonts w:hint="cs"/>
            <w:highlight w:val="red"/>
            <w:rtl/>
            <w:rPrChange w:id="13608" w:author="Mohsen Jafarinejad" w:date="2019-05-04T16:10:00Z">
              <w:rPr>
                <w:rFonts w:hint="cs"/>
                <w:rtl/>
              </w:rPr>
            </w:rPrChange>
          </w:rPr>
          <w:delText>ل</w:delText>
        </w:r>
        <w:r w:rsidRPr="00211B4A" w:rsidDel="009C312D">
          <w:rPr>
            <w:rFonts w:hint="cs"/>
            <w:highlight w:val="red"/>
            <w:rtl/>
            <w:rPrChange w:id="13609" w:author="Mohsen Jafarinejad" w:date="2019-05-04T16:10:00Z">
              <w:rPr>
                <w:rFonts w:hint="cs"/>
                <w:rtl/>
              </w:rPr>
            </w:rPrChange>
          </w:rPr>
          <w:delText>ه</w:delText>
        </w:r>
        <w:r w:rsidRPr="00211B4A" w:rsidDel="009C312D">
          <w:rPr>
            <w:highlight w:val="red"/>
            <w:rtl/>
            <w:rPrChange w:id="13610" w:author="Mohsen Jafarinejad" w:date="2019-05-04T16:10:00Z">
              <w:rPr>
                <w:rtl/>
              </w:rPr>
            </w:rPrChange>
          </w:rPr>
          <w:delText xml:space="preserve"> با </w:delText>
        </w:r>
      </w:del>
      <w:ins w:id="13611" w:author="Mohsen" w:date="2019-03-17T16:51:00Z">
        <w:del w:id="13612" w:author="Mohsen Jafarinejad" w:date="2019-05-04T16:44:00Z">
          <w:r w:rsidR="00CF0011" w:rsidRPr="00211B4A" w:rsidDel="009C312D">
            <w:rPr>
              <w:highlight w:val="red"/>
              <w:rtl/>
              <w:rPrChange w:id="13613" w:author="Mohsen Jafarinejad" w:date="2019-05-04T16:10:00Z">
                <w:rPr>
                  <w:rtl/>
                </w:rPr>
              </w:rPrChange>
            </w:rPr>
            <w:delText>داده‌ها</w:delText>
          </w:r>
          <w:r w:rsidR="00CF0011" w:rsidRPr="00211B4A" w:rsidDel="009C312D">
            <w:rPr>
              <w:rFonts w:hint="cs"/>
              <w:highlight w:val="red"/>
              <w:rtl/>
              <w:rPrChange w:id="13614" w:author="Mohsen Jafarinejad" w:date="2019-05-04T16:10:00Z">
                <w:rPr>
                  <w:rFonts w:hint="cs"/>
                  <w:rtl/>
                </w:rPr>
              </w:rPrChange>
            </w:rPr>
            <w:delText>ی</w:delText>
          </w:r>
        </w:del>
      </w:ins>
      <w:del w:id="13615" w:author="Mohsen Jafarinejad" w:date="2019-05-04T16:44:00Z">
        <w:r w:rsidRPr="00211B4A" w:rsidDel="009C312D">
          <w:rPr>
            <w:rFonts w:hint="cs"/>
            <w:highlight w:val="red"/>
            <w:rtl/>
            <w:rPrChange w:id="13616" w:author="Mohsen Jafarinejad" w:date="2019-05-04T16:10:00Z">
              <w:rPr>
                <w:rFonts w:hint="cs"/>
                <w:rtl/>
              </w:rPr>
            </w:rPrChange>
          </w:rPr>
          <w:delText>داده</w:delText>
        </w:r>
        <w:r w:rsidRPr="00211B4A" w:rsidDel="009C312D">
          <w:rPr>
            <w:highlight w:val="red"/>
            <w:rtl/>
            <w:rPrChange w:id="13617" w:author="Mohsen Jafarinejad" w:date="2019-05-04T16:10:00Z">
              <w:rPr>
                <w:rtl/>
              </w:rPr>
            </w:rPrChange>
          </w:rPr>
          <w:delText xml:space="preserve"> </w:delText>
        </w:r>
        <w:r w:rsidRPr="00211B4A" w:rsidDel="009C312D">
          <w:rPr>
            <w:rFonts w:hint="cs"/>
            <w:highlight w:val="red"/>
            <w:rtl/>
            <w:rPrChange w:id="13618" w:author="Mohsen Jafarinejad" w:date="2019-05-04T16:10:00Z">
              <w:rPr>
                <w:rFonts w:hint="cs"/>
                <w:rtl/>
              </w:rPr>
            </w:rPrChange>
          </w:rPr>
          <w:delText>های</w:delText>
        </w:r>
        <w:r w:rsidRPr="00211B4A" w:rsidDel="009C312D">
          <w:rPr>
            <w:highlight w:val="red"/>
            <w:rtl/>
            <w:rPrChange w:id="13619" w:author="Mohsen Jafarinejad" w:date="2019-05-04T16:10:00Z">
              <w:rPr>
                <w:rtl/>
              </w:rPr>
            </w:rPrChange>
          </w:rPr>
          <w:delText xml:space="preserve"> </w:delText>
        </w:r>
        <w:r w:rsidRPr="00211B4A" w:rsidDel="009C312D">
          <w:rPr>
            <w:rFonts w:hint="cs"/>
            <w:highlight w:val="red"/>
            <w:rtl/>
            <w:rPrChange w:id="13620" w:author="Mohsen Jafarinejad" w:date="2019-05-04T16:10:00Z">
              <w:rPr>
                <w:rFonts w:hint="cs"/>
                <w:rtl/>
              </w:rPr>
            </w:rPrChange>
          </w:rPr>
          <w:delText>تجربی</w:delText>
        </w:r>
        <w:bookmarkEnd w:id="13600"/>
        <w:bookmarkEnd w:id="13601"/>
        <w:r w:rsidRPr="00211B4A" w:rsidDel="009C312D">
          <w:rPr>
            <w:highlight w:val="red"/>
            <w:rtl/>
            <w:rPrChange w:id="13621" w:author="Mohsen Jafarinejad" w:date="2019-05-04T16:10:00Z">
              <w:rPr>
                <w:rtl/>
              </w:rPr>
            </w:rPrChange>
          </w:rPr>
          <w:delText xml:space="preserve"> </w:delText>
        </w:r>
        <w:bookmarkStart w:id="13622" w:name="_Toc8546294"/>
        <w:bookmarkStart w:id="13623" w:name="_Toc8550696"/>
        <w:bookmarkStart w:id="13624" w:name="_Toc8550957"/>
        <w:bookmarkEnd w:id="13622"/>
        <w:bookmarkEnd w:id="13623"/>
        <w:bookmarkEnd w:id="13624"/>
      </w:del>
    </w:p>
    <w:p w14:paraId="09ABDF52" w14:textId="7BFC408B" w:rsidR="009F42D7" w:rsidDel="009C312D" w:rsidRDefault="009F42D7" w:rsidP="00211B4A">
      <w:pPr>
        <w:pStyle w:val="payannameh"/>
        <w:tabs>
          <w:tab w:val="left" w:pos="0"/>
          <w:tab w:val="left" w:pos="7371"/>
        </w:tabs>
        <w:spacing w:line="240" w:lineRule="auto"/>
        <w:rPr>
          <w:del w:id="13625" w:author="Mohsen Jafarinejad" w:date="2019-05-04T16:44:00Z"/>
          <w:rtl/>
        </w:rPr>
      </w:pPr>
      <w:del w:id="13626" w:author="Mohsen Jafarinejad" w:date="2019-05-04T16:44:00Z">
        <w:r w:rsidDel="009C312D">
          <w:rPr>
            <w:rFonts w:hint="cs"/>
            <w:rtl/>
          </w:rPr>
          <w:delText xml:space="preserve">در زیر </w:delText>
        </w:r>
      </w:del>
      <w:ins w:id="13627" w:author="Mohsen" w:date="2019-03-17T16:51:00Z">
        <w:del w:id="13628" w:author="Mohsen Jafarinejad" w:date="2019-05-04T16:44:00Z">
          <w:r w:rsidR="00CF0011" w:rsidDel="009C312D">
            <w:rPr>
              <w:rtl/>
            </w:rPr>
            <w:delText>نمودارها</w:delText>
          </w:r>
          <w:r w:rsidR="00CF0011" w:rsidDel="009C312D">
            <w:rPr>
              <w:rFonts w:hint="cs"/>
              <w:rtl/>
            </w:rPr>
            <w:delText>ی</w:delText>
          </w:r>
        </w:del>
      </w:ins>
      <w:del w:id="13629" w:author="Mohsen Jafarinejad" w:date="2019-05-04T16:44:00Z">
        <w:r w:rsidDel="009C312D">
          <w:rPr>
            <w:rFonts w:hint="cs"/>
            <w:rtl/>
          </w:rPr>
          <w:delText>نمودار های تجربی تغییرات توان خروجی پیل در مقابل تغییرات غلظت و اغتشاش به جهت مقایسه آنها با نتایج شبیه</w:delText>
        </w:r>
      </w:del>
      <w:del w:id="13630" w:author="Mohsen Jafarinejad" w:date="2019-05-04T16:10:00Z">
        <w:r w:rsidDel="00211B4A">
          <w:rPr>
            <w:rFonts w:hint="cs"/>
            <w:rtl/>
          </w:rPr>
          <w:delText xml:space="preserve"> </w:delText>
        </w:r>
      </w:del>
      <w:del w:id="13631" w:author="Mohsen Jafarinejad" w:date="2019-05-04T16:44:00Z">
        <w:r w:rsidDel="009C312D">
          <w:rPr>
            <w:rFonts w:hint="cs"/>
            <w:rtl/>
          </w:rPr>
          <w:delText xml:space="preserve">سازی به نمایش گذاشته شده است. همان طورکه دیده </w:delText>
        </w:r>
      </w:del>
      <w:ins w:id="13632" w:author="Mohsen" w:date="2019-03-17T16:51:00Z">
        <w:del w:id="13633" w:author="Mohsen Jafarinejad" w:date="2019-05-04T16:44:00Z">
          <w:r w:rsidR="00CF0011" w:rsidDel="009C312D">
            <w:rPr>
              <w:rtl/>
            </w:rPr>
            <w:delText>م</w:delText>
          </w:r>
          <w:r w:rsidR="00CF0011" w:rsidDel="009C312D">
            <w:rPr>
              <w:rFonts w:hint="cs"/>
              <w:rtl/>
            </w:rPr>
            <w:delText>ی‌</w:delText>
          </w:r>
          <w:r w:rsidR="00CF0011" w:rsidDel="009C312D">
            <w:rPr>
              <w:rFonts w:hint="eastAsia"/>
              <w:rtl/>
            </w:rPr>
            <w:delText>شود</w:delText>
          </w:r>
        </w:del>
      </w:ins>
      <w:del w:id="13634" w:author="Mohsen Jafarinejad" w:date="2019-05-04T16:44:00Z">
        <w:r w:rsidDel="009C312D">
          <w:rPr>
            <w:rFonts w:hint="cs"/>
            <w:rtl/>
          </w:rPr>
          <w:delText xml:space="preserve">می شود اگرچه مقایسه </w:delText>
        </w:r>
      </w:del>
      <w:ins w:id="13635" w:author="Mohsen" w:date="2019-03-17T16:51:00Z">
        <w:del w:id="13636" w:author="Mohsen Jafarinejad" w:date="2019-05-04T16:44:00Z">
          <w:r w:rsidR="00CF0011" w:rsidDel="009C312D">
            <w:rPr>
              <w:rtl/>
            </w:rPr>
            <w:delText>پ</w:delText>
          </w:r>
          <w:r w:rsidR="00CF0011" w:rsidDel="009C312D">
            <w:rPr>
              <w:rFonts w:hint="cs"/>
              <w:rtl/>
            </w:rPr>
            <w:delText>ی</w:delText>
          </w:r>
          <w:r w:rsidR="00CF0011" w:rsidDel="009C312D">
            <w:rPr>
              <w:rFonts w:hint="eastAsia"/>
              <w:rtl/>
            </w:rPr>
            <w:delText>ل‌ها</w:delText>
          </w:r>
          <w:r w:rsidR="00CF0011" w:rsidDel="009C312D">
            <w:rPr>
              <w:rFonts w:hint="cs"/>
              <w:rtl/>
            </w:rPr>
            <w:delText>ی</w:delText>
          </w:r>
        </w:del>
      </w:ins>
      <w:del w:id="13637" w:author="Mohsen Jafarinejad" w:date="2019-05-04T16:44:00Z">
        <w:r w:rsidDel="009C312D">
          <w:rPr>
            <w:rFonts w:hint="cs"/>
            <w:rtl/>
          </w:rPr>
          <w:delText>پیل های میکروبی به دلیل حساسیت بالا نسبت به شرایط عملکرد چندان عملی نیست اما این باور وجود دارد</w:delText>
        </w:r>
      </w:del>
      <w:del w:id="13638" w:author="Mohsen Jafarinejad" w:date="2019-05-04T11:58:00Z">
        <w:r w:rsidDel="00A009E6">
          <w:rPr>
            <w:rFonts w:hint="cs"/>
            <w:rtl/>
          </w:rPr>
          <w:delText xml:space="preserve"> </w:delText>
        </w:r>
      </w:del>
      <w:del w:id="13639" w:author="Mohsen Jafarinejad" w:date="2019-05-04T16:44:00Z">
        <w:r w:rsidDel="009C312D">
          <w:rPr>
            <w:rFonts w:hint="cs"/>
            <w:rtl/>
          </w:rPr>
          <w:delText xml:space="preserve">که مقایسه </w:delText>
        </w:r>
      </w:del>
      <w:ins w:id="13640" w:author="Mohsen" w:date="2019-03-17T16:51:00Z">
        <w:del w:id="13641" w:author="Mohsen Jafarinejad" w:date="2019-05-04T11:58:00Z">
          <w:r w:rsidR="00CF0011" w:rsidDel="00A009E6">
            <w:rPr>
              <w:rtl/>
            </w:rPr>
            <w:delText>ر</w:delText>
          </w:r>
        </w:del>
        <w:del w:id="13642" w:author="Mohsen Jafarinejad" w:date="2019-05-04T16:44:00Z">
          <w:r w:rsidR="00CF0011" w:rsidDel="009C312D">
            <w:rPr>
              <w:rtl/>
            </w:rPr>
            <w:delText>وندها</w:delText>
          </w:r>
          <w:r w:rsidR="00CF0011" w:rsidDel="009C312D">
            <w:rPr>
              <w:rFonts w:hint="cs"/>
              <w:rtl/>
            </w:rPr>
            <w:delText>ی</w:delText>
          </w:r>
        </w:del>
      </w:ins>
      <w:del w:id="13643" w:author="Mohsen Jafarinejad" w:date="2019-05-04T16:44:00Z">
        <w:r w:rsidDel="009C312D">
          <w:rPr>
            <w:rFonts w:hint="cs"/>
            <w:rtl/>
          </w:rPr>
          <w:delText>روند های موجود در شبیه</w:delText>
        </w:r>
      </w:del>
      <w:del w:id="13644" w:author="Mohsen Jafarinejad" w:date="2019-05-04T11:58:00Z">
        <w:r w:rsidDel="00A009E6">
          <w:rPr>
            <w:rFonts w:hint="cs"/>
            <w:rtl/>
          </w:rPr>
          <w:delText xml:space="preserve"> </w:delText>
        </w:r>
      </w:del>
      <w:del w:id="13645" w:author="Mohsen Jafarinejad" w:date="2019-05-04T16:44:00Z">
        <w:r w:rsidDel="009C312D">
          <w:rPr>
            <w:rFonts w:hint="cs"/>
            <w:rtl/>
          </w:rPr>
          <w:delText>سازی با مطالعات تجربی سود مند است.</w:delText>
        </w:r>
        <w:bookmarkStart w:id="13646" w:name="_Toc8546295"/>
        <w:bookmarkStart w:id="13647" w:name="_Toc8550697"/>
        <w:bookmarkStart w:id="13648" w:name="_Toc8550958"/>
        <w:bookmarkEnd w:id="13646"/>
        <w:bookmarkEnd w:id="13647"/>
        <w:bookmarkEnd w:id="13648"/>
      </w:del>
    </w:p>
    <w:p w14:paraId="1CB2413B" w14:textId="4212B410" w:rsidR="002F76E6" w:rsidDel="00A009E6" w:rsidRDefault="002F76E6" w:rsidP="00591C48">
      <w:pPr>
        <w:pStyle w:val="payannameh"/>
        <w:tabs>
          <w:tab w:val="left" w:pos="0"/>
          <w:tab w:val="left" w:pos="7371"/>
        </w:tabs>
        <w:spacing w:line="240" w:lineRule="auto"/>
        <w:jc w:val="center"/>
        <w:rPr>
          <w:del w:id="13649" w:author="Mohsen Jafarinejad" w:date="2019-05-04T11:58:00Z"/>
          <w:rtl/>
        </w:rPr>
      </w:pPr>
      <w:del w:id="13650" w:author="Mohsen Jafarinejad" w:date="2019-05-04T11:58:00Z">
        <w:r w:rsidDel="00A009E6">
          <w:rPr>
            <w:noProof/>
          </w:rPr>
          <w:drawing>
            <wp:inline distT="0" distB="0" distL="0" distR="0" wp14:anchorId="2E155D71" wp14:editId="318ED542">
              <wp:extent cx="4274820" cy="3138616"/>
              <wp:effectExtent l="0" t="0" r="11430" b="5080"/>
              <wp:docPr id="59" name="Chart 59" descr="نمودار جریان بر حسب غلظت سابستر" title="نمودار جریان بر حسب غلظت سابستر"/>
              <wp:cNvGraphicFramePr/>
              <a:graphic xmlns:a="http://schemas.openxmlformats.org/drawingml/2006/main">
                <a:graphicData uri="http://schemas.openxmlformats.org/drawingml/2006/chart">
                  <c:chart xmlns:c="http://schemas.openxmlformats.org/drawingml/2006/chart" xmlns:r="http://schemas.openxmlformats.org/officeDocument/2006/relationships" r:id="rId409"/>
                </a:graphicData>
              </a:graphic>
            </wp:inline>
          </w:drawing>
        </w:r>
        <w:bookmarkStart w:id="13651" w:name="_Toc8546296"/>
        <w:bookmarkStart w:id="13652" w:name="_Toc8550698"/>
        <w:bookmarkStart w:id="13653" w:name="_Toc8550959"/>
        <w:bookmarkEnd w:id="13651"/>
        <w:bookmarkEnd w:id="13652"/>
        <w:bookmarkEnd w:id="13653"/>
      </w:del>
    </w:p>
    <w:p w14:paraId="763550B8" w14:textId="2BABF13A" w:rsidR="00591C48" w:rsidDel="00A009E6" w:rsidRDefault="007B19DD" w:rsidP="00CF0011">
      <w:pPr>
        <w:pStyle w:val="a4"/>
        <w:rPr>
          <w:del w:id="13654" w:author="Mohsen Jafarinejad" w:date="2019-05-04T11:58:00Z"/>
          <w:rtl/>
        </w:rPr>
      </w:pPr>
      <w:del w:id="13655" w:author="Mohsen Jafarinejad" w:date="2019-05-04T11:58:00Z">
        <w:r w:rsidDel="00A009E6">
          <w:rPr>
            <w:rFonts w:hint="cs"/>
            <w:rtl/>
          </w:rPr>
          <w:delText>نمودار اثر اغتشاش بر عملکرد پیل مدلسازی شده</w:delText>
        </w:r>
        <w:bookmarkStart w:id="13656" w:name="_Toc8546297"/>
        <w:bookmarkStart w:id="13657" w:name="_Toc8550699"/>
        <w:bookmarkStart w:id="13658" w:name="_Toc8550960"/>
        <w:bookmarkEnd w:id="13656"/>
        <w:bookmarkEnd w:id="13657"/>
        <w:bookmarkEnd w:id="13658"/>
      </w:del>
    </w:p>
    <w:p w14:paraId="70D7AD32" w14:textId="7E51F6A3" w:rsidR="00591C48" w:rsidDel="00A009E6" w:rsidRDefault="00591C48" w:rsidP="00591C48">
      <w:pPr>
        <w:pStyle w:val="payannameh"/>
        <w:tabs>
          <w:tab w:val="left" w:pos="0"/>
          <w:tab w:val="left" w:pos="7371"/>
        </w:tabs>
        <w:spacing w:line="240" w:lineRule="auto"/>
        <w:jc w:val="center"/>
        <w:rPr>
          <w:del w:id="13659" w:author="Mohsen Jafarinejad" w:date="2019-05-04T11:58:00Z"/>
        </w:rPr>
      </w:pPr>
      <w:bookmarkStart w:id="13660" w:name="_Toc8546298"/>
      <w:bookmarkStart w:id="13661" w:name="_Toc8550700"/>
      <w:bookmarkStart w:id="13662" w:name="_Toc8550961"/>
      <w:bookmarkEnd w:id="13660"/>
      <w:bookmarkEnd w:id="13661"/>
      <w:bookmarkEnd w:id="13662"/>
    </w:p>
    <w:p w14:paraId="1A62F78D" w14:textId="296FD0BD" w:rsidR="00CD7AE3" w:rsidDel="00A009E6" w:rsidRDefault="00CD7AE3" w:rsidP="00591C48">
      <w:pPr>
        <w:pStyle w:val="payannameh"/>
        <w:tabs>
          <w:tab w:val="left" w:pos="0"/>
          <w:tab w:val="left" w:pos="7371"/>
        </w:tabs>
        <w:spacing w:line="240" w:lineRule="auto"/>
        <w:jc w:val="center"/>
        <w:rPr>
          <w:del w:id="13663" w:author="Mohsen Jafarinejad" w:date="2019-05-04T11:58:00Z"/>
        </w:rPr>
      </w:pPr>
      <w:bookmarkStart w:id="13664" w:name="_Toc8546299"/>
      <w:bookmarkStart w:id="13665" w:name="_Toc8550701"/>
      <w:bookmarkStart w:id="13666" w:name="_Toc8550962"/>
      <w:bookmarkEnd w:id="13664"/>
      <w:bookmarkEnd w:id="13665"/>
      <w:bookmarkEnd w:id="13666"/>
    </w:p>
    <w:p w14:paraId="46487D9E" w14:textId="5925A11F" w:rsidR="002F76E6" w:rsidDel="00A009E6" w:rsidRDefault="002F76E6" w:rsidP="00591C48">
      <w:pPr>
        <w:pStyle w:val="payannameh"/>
        <w:tabs>
          <w:tab w:val="left" w:pos="0"/>
          <w:tab w:val="left" w:pos="7371"/>
        </w:tabs>
        <w:spacing w:line="240" w:lineRule="auto"/>
        <w:jc w:val="center"/>
        <w:rPr>
          <w:del w:id="13667" w:author="Mohsen Jafarinejad" w:date="2019-05-04T11:58:00Z"/>
        </w:rPr>
      </w:pPr>
      <w:moveFromRangeStart w:id="13668" w:author="Mohsen Jafarinejad" w:date="2019-05-04T11:32:00Z" w:name="move7861992"/>
      <w:moveFrom w:id="13669" w:author="Mohsen Jafarinejad" w:date="2019-05-04T11:32:00Z">
        <w:del w:id="13670" w:author="Mohsen Jafarinejad" w:date="2019-05-04T11:58:00Z">
          <w:r w:rsidRPr="002F76E6" w:rsidDel="00A009E6">
            <w:rPr>
              <w:noProof/>
            </w:rPr>
            <w:drawing>
              <wp:inline distT="0" distB="0" distL="0" distR="0" wp14:anchorId="056B27EB" wp14:editId="1DEDD95E">
                <wp:extent cx="4250803" cy="2433715"/>
                <wp:effectExtent l="0" t="0" r="0" b="5080"/>
                <wp:docPr id="61" name="Picture 61" descr="C:\Users\Mohsen\Desktop\Thesis\airf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Mohsen\Desktop\Thesis\airflow.jpg"/>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298911" cy="2461258"/>
                        </a:xfrm>
                        <a:prstGeom prst="rect">
                          <a:avLst/>
                        </a:prstGeom>
                        <a:noFill/>
                        <a:ln>
                          <a:noFill/>
                        </a:ln>
                      </pic:spPr>
                    </pic:pic>
                  </a:graphicData>
                </a:graphic>
              </wp:inline>
            </w:drawing>
          </w:r>
        </w:del>
      </w:moveFrom>
      <w:bookmarkStart w:id="13671" w:name="_Toc8546300"/>
      <w:bookmarkStart w:id="13672" w:name="_Toc8550702"/>
      <w:bookmarkStart w:id="13673" w:name="_Toc8550963"/>
      <w:bookmarkEnd w:id="13671"/>
      <w:bookmarkEnd w:id="13672"/>
      <w:bookmarkEnd w:id="13673"/>
    </w:p>
    <w:p w14:paraId="59366A3A" w14:textId="70ED2940" w:rsidR="002F76E6" w:rsidDel="00A009E6" w:rsidRDefault="007B19DD" w:rsidP="00CF0011">
      <w:pPr>
        <w:pStyle w:val="a4"/>
        <w:rPr>
          <w:del w:id="13674" w:author="Mohsen Jafarinejad" w:date="2019-05-04T11:58:00Z"/>
        </w:rPr>
      </w:pPr>
      <w:moveFrom w:id="13675" w:author="Mohsen Jafarinejad" w:date="2019-05-04T11:32:00Z">
        <w:del w:id="13676" w:author="Mohsen Jafarinejad" w:date="2019-05-04T11:58:00Z">
          <w:r w:rsidDel="00A009E6">
            <w:rPr>
              <w:rFonts w:hint="cs"/>
              <w:rtl/>
            </w:rPr>
            <w:delText>نمودار اثر اغتشاش بر عملکرد پیل واقعی</w:delText>
          </w:r>
        </w:del>
      </w:moveFrom>
      <w:bookmarkStart w:id="13677" w:name="_Toc8546301"/>
      <w:bookmarkStart w:id="13678" w:name="_Toc8550703"/>
      <w:bookmarkStart w:id="13679" w:name="_Toc8550964"/>
      <w:bookmarkEnd w:id="13677"/>
      <w:bookmarkEnd w:id="13678"/>
      <w:bookmarkEnd w:id="13679"/>
    </w:p>
    <w:p w14:paraId="221BD7F5" w14:textId="5554696B" w:rsidR="002F76E6" w:rsidDel="00A009E6" w:rsidRDefault="002F76E6" w:rsidP="005E409E">
      <w:pPr>
        <w:pStyle w:val="payannameh"/>
        <w:tabs>
          <w:tab w:val="left" w:pos="0"/>
          <w:tab w:val="left" w:pos="7371"/>
        </w:tabs>
        <w:spacing w:line="240" w:lineRule="auto"/>
        <w:rPr>
          <w:del w:id="13680" w:author="Mohsen Jafarinejad" w:date="2019-05-04T11:58:00Z"/>
        </w:rPr>
      </w:pPr>
      <w:bookmarkStart w:id="13681" w:name="_Toc8546302"/>
      <w:bookmarkStart w:id="13682" w:name="_Toc8550704"/>
      <w:bookmarkStart w:id="13683" w:name="_Toc8550965"/>
      <w:bookmarkEnd w:id="13681"/>
      <w:bookmarkEnd w:id="13682"/>
      <w:bookmarkEnd w:id="13683"/>
      <w:moveFromRangeEnd w:id="13668"/>
    </w:p>
    <w:p w14:paraId="14F49CDA" w14:textId="225D20BD" w:rsidR="002F76E6" w:rsidDel="00A009E6" w:rsidRDefault="002F76E6" w:rsidP="005E409E">
      <w:pPr>
        <w:pStyle w:val="payannameh"/>
        <w:tabs>
          <w:tab w:val="left" w:pos="0"/>
          <w:tab w:val="left" w:pos="7371"/>
        </w:tabs>
        <w:spacing w:line="240" w:lineRule="auto"/>
        <w:rPr>
          <w:del w:id="13684" w:author="Mohsen Jafarinejad" w:date="2019-05-04T11:58:00Z"/>
        </w:rPr>
      </w:pPr>
      <w:bookmarkStart w:id="13685" w:name="_Toc8546303"/>
      <w:bookmarkStart w:id="13686" w:name="_Toc8550705"/>
      <w:bookmarkStart w:id="13687" w:name="_Toc8550966"/>
      <w:bookmarkEnd w:id="13685"/>
      <w:bookmarkEnd w:id="13686"/>
      <w:bookmarkEnd w:id="13687"/>
    </w:p>
    <w:p w14:paraId="27F82154" w14:textId="174501AB" w:rsidR="002F76E6" w:rsidDel="009C312D" w:rsidRDefault="002F76E6" w:rsidP="005E409E">
      <w:pPr>
        <w:pStyle w:val="payannameh"/>
        <w:tabs>
          <w:tab w:val="left" w:pos="0"/>
          <w:tab w:val="left" w:pos="7371"/>
        </w:tabs>
        <w:spacing w:line="240" w:lineRule="auto"/>
        <w:rPr>
          <w:del w:id="13688" w:author="Mohsen Jafarinejad" w:date="2019-05-04T16:44:00Z"/>
        </w:rPr>
      </w:pPr>
      <w:bookmarkStart w:id="13689" w:name="_Toc8546304"/>
      <w:bookmarkStart w:id="13690" w:name="_Toc8550706"/>
      <w:bookmarkStart w:id="13691" w:name="_Toc8550967"/>
      <w:bookmarkEnd w:id="13689"/>
      <w:bookmarkEnd w:id="13690"/>
      <w:bookmarkEnd w:id="13691"/>
    </w:p>
    <w:p w14:paraId="37CCED83" w14:textId="220CC410" w:rsidR="00591C48" w:rsidDel="009C312D" w:rsidRDefault="002F76E6" w:rsidP="00591C48">
      <w:pPr>
        <w:pStyle w:val="payannameh"/>
        <w:tabs>
          <w:tab w:val="left" w:pos="0"/>
          <w:tab w:val="left" w:pos="7371"/>
        </w:tabs>
        <w:spacing w:line="240" w:lineRule="auto"/>
        <w:jc w:val="center"/>
        <w:rPr>
          <w:del w:id="13692" w:author="Mohsen Jafarinejad" w:date="2019-05-04T16:44:00Z"/>
          <w:rtl/>
        </w:rPr>
      </w:pPr>
      <w:del w:id="13693" w:author="Mohsen Jafarinejad" w:date="2019-05-04T16:44:00Z">
        <w:r w:rsidRPr="002F76E6" w:rsidDel="009C312D">
          <w:rPr>
            <w:noProof/>
          </w:rPr>
          <w:drawing>
            <wp:inline distT="0" distB="0" distL="0" distR="0" wp14:anchorId="1148ED1D" wp14:editId="5E6472E5">
              <wp:extent cx="4245610" cy="3472249"/>
              <wp:effectExtent l="0" t="0" r="2540" b="0"/>
              <wp:docPr id="4166" name="Picture 4166" descr="C:\Users\Mohsen\Desktop\Thesis\Thesis\Negaresh\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Mohsen\Desktop\Thesis\Thesis\Negaresh\38.jp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4255568" cy="3480393"/>
                      </a:xfrm>
                      <a:prstGeom prst="rect">
                        <a:avLst/>
                      </a:prstGeom>
                      <a:noFill/>
                      <a:ln>
                        <a:noFill/>
                      </a:ln>
                    </pic:spPr>
                  </pic:pic>
                </a:graphicData>
              </a:graphic>
            </wp:inline>
          </w:drawing>
        </w:r>
        <w:bookmarkStart w:id="13694" w:name="_Toc8546305"/>
        <w:bookmarkStart w:id="13695" w:name="_Toc8550707"/>
        <w:bookmarkStart w:id="13696" w:name="_Toc8550968"/>
        <w:bookmarkEnd w:id="13694"/>
        <w:bookmarkEnd w:id="13695"/>
        <w:bookmarkEnd w:id="13696"/>
      </w:del>
    </w:p>
    <w:p w14:paraId="33399218" w14:textId="12A4DA51" w:rsidR="00591C48" w:rsidDel="009C312D" w:rsidRDefault="007B19DD" w:rsidP="00CF0011">
      <w:pPr>
        <w:pStyle w:val="a4"/>
        <w:rPr>
          <w:del w:id="13697" w:author="Mohsen Jafarinejad" w:date="2019-05-04T16:44:00Z"/>
          <w:rtl/>
        </w:rPr>
      </w:pPr>
      <w:del w:id="13698" w:author="Mohsen Jafarinejad" w:date="2019-05-04T16:44:00Z">
        <w:r w:rsidDel="009C312D">
          <w:rPr>
            <w:rFonts w:hint="cs"/>
            <w:rtl/>
          </w:rPr>
          <w:delText>نمودار اثر غلظت سابستر بر عملکرد پیل مدلسازی شده</w:delText>
        </w:r>
        <w:bookmarkStart w:id="13699" w:name="_Toc8546306"/>
        <w:bookmarkStart w:id="13700" w:name="_Toc8550708"/>
        <w:bookmarkStart w:id="13701" w:name="_Toc8550969"/>
        <w:bookmarkEnd w:id="13699"/>
        <w:bookmarkEnd w:id="13700"/>
        <w:bookmarkEnd w:id="13701"/>
      </w:del>
    </w:p>
    <w:p w14:paraId="22088039" w14:textId="595807DA" w:rsidR="00591C48" w:rsidDel="009C312D" w:rsidRDefault="00591C48" w:rsidP="00591C48">
      <w:pPr>
        <w:pStyle w:val="payannameh"/>
        <w:tabs>
          <w:tab w:val="left" w:pos="0"/>
          <w:tab w:val="left" w:pos="7371"/>
        </w:tabs>
        <w:spacing w:line="240" w:lineRule="auto"/>
        <w:jc w:val="center"/>
        <w:rPr>
          <w:del w:id="13702" w:author="Mohsen Jafarinejad" w:date="2019-05-04T16:44:00Z"/>
          <w:rtl/>
        </w:rPr>
      </w:pPr>
      <w:bookmarkStart w:id="13703" w:name="_Toc8546307"/>
      <w:bookmarkStart w:id="13704" w:name="_Toc8550709"/>
      <w:bookmarkStart w:id="13705" w:name="_Toc8550970"/>
      <w:bookmarkEnd w:id="13703"/>
      <w:bookmarkEnd w:id="13704"/>
      <w:bookmarkEnd w:id="13705"/>
    </w:p>
    <w:p w14:paraId="677DF7E3" w14:textId="1A054AC7" w:rsidR="002F76E6" w:rsidDel="009C312D" w:rsidRDefault="002F76E6" w:rsidP="00591C48">
      <w:pPr>
        <w:pStyle w:val="payannameh"/>
        <w:tabs>
          <w:tab w:val="left" w:pos="0"/>
          <w:tab w:val="left" w:pos="7371"/>
        </w:tabs>
        <w:spacing w:line="240" w:lineRule="auto"/>
        <w:jc w:val="center"/>
        <w:rPr>
          <w:del w:id="13706" w:author="Mohsen Jafarinejad" w:date="2019-05-04T16:44:00Z"/>
          <w:rtl/>
        </w:rPr>
      </w:pPr>
      <w:del w:id="13707" w:author="Mohsen Jafarinejad" w:date="2019-05-04T16:44:00Z">
        <w:r w:rsidRPr="002F76E6" w:rsidDel="009C312D">
          <w:rPr>
            <w:noProof/>
          </w:rPr>
          <w:drawing>
            <wp:inline distT="0" distB="0" distL="0" distR="0" wp14:anchorId="35BD1BB9" wp14:editId="27B4E4B5">
              <wp:extent cx="4249626" cy="2844164"/>
              <wp:effectExtent l="0" t="0" r="0" b="0"/>
              <wp:docPr id="4163" name="Picture 4163" descr="C:\Users\Mohsen\Desktop\Thesis\Thesis\Negaresh\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C:\Users\Mohsen\Desktop\Thesis\Thesis\Negaresh\39.jpg"/>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4259763" cy="2850949"/>
                      </a:xfrm>
                      <a:prstGeom prst="rect">
                        <a:avLst/>
                      </a:prstGeom>
                      <a:noFill/>
                      <a:ln>
                        <a:noFill/>
                      </a:ln>
                    </pic:spPr>
                  </pic:pic>
                </a:graphicData>
              </a:graphic>
            </wp:inline>
          </w:drawing>
        </w:r>
        <w:bookmarkStart w:id="13708" w:name="_Toc8546308"/>
        <w:bookmarkStart w:id="13709" w:name="_Toc8550710"/>
        <w:bookmarkStart w:id="13710" w:name="_Toc8550971"/>
        <w:bookmarkEnd w:id="13708"/>
        <w:bookmarkEnd w:id="13709"/>
        <w:bookmarkEnd w:id="13710"/>
      </w:del>
    </w:p>
    <w:p w14:paraId="754703E3" w14:textId="585CBD1F" w:rsidR="007B19DD" w:rsidDel="009C312D" w:rsidRDefault="007B19DD" w:rsidP="00CF0011">
      <w:pPr>
        <w:pStyle w:val="a4"/>
        <w:rPr>
          <w:del w:id="13711" w:author="Mohsen Jafarinejad" w:date="2019-05-04T16:44:00Z"/>
        </w:rPr>
      </w:pPr>
      <w:del w:id="13712" w:author="Mohsen Jafarinejad" w:date="2019-05-04T16:44:00Z">
        <w:r w:rsidDel="009C312D">
          <w:rPr>
            <w:rFonts w:hint="cs"/>
            <w:rtl/>
          </w:rPr>
          <w:delText>نمودار اثر غلظت سابستر بر توان پیل مدلسازی شده</w:delText>
        </w:r>
        <w:bookmarkStart w:id="13713" w:name="_Toc8546309"/>
        <w:bookmarkStart w:id="13714" w:name="_Toc8550711"/>
        <w:bookmarkStart w:id="13715" w:name="_Toc8550972"/>
        <w:bookmarkEnd w:id="13713"/>
        <w:bookmarkEnd w:id="13714"/>
        <w:bookmarkEnd w:id="13715"/>
      </w:del>
    </w:p>
    <w:p w14:paraId="5FD97437" w14:textId="658814A4" w:rsidR="00591C48" w:rsidDel="009C312D" w:rsidRDefault="002F76E6" w:rsidP="00591C48">
      <w:pPr>
        <w:pStyle w:val="payannameh"/>
        <w:tabs>
          <w:tab w:val="left" w:pos="0"/>
          <w:tab w:val="left" w:pos="7371"/>
        </w:tabs>
        <w:spacing w:line="240" w:lineRule="auto"/>
        <w:jc w:val="center"/>
        <w:rPr>
          <w:del w:id="13716" w:author="Mohsen Jafarinejad" w:date="2019-05-04T16:44:00Z"/>
          <w:rtl/>
        </w:rPr>
      </w:pPr>
      <w:del w:id="13717" w:author="Mohsen Jafarinejad" w:date="2019-05-04T16:44:00Z">
        <w:r w:rsidRPr="002F76E6" w:rsidDel="009C312D">
          <w:rPr>
            <w:noProof/>
          </w:rPr>
          <w:drawing>
            <wp:inline distT="0" distB="0" distL="0" distR="0" wp14:anchorId="19B078B2" wp14:editId="6028010D">
              <wp:extent cx="3828535" cy="2858467"/>
              <wp:effectExtent l="0" t="0" r="635" b="0"/>
              <wp:docPr id="63" name="Picture 63" descr="C:\Users\Mohsen\Desktop\Thesis\Thesis\Negaresh\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C:\Users\Mohsen\Desktop\Thesis\Thesis\Negaresh\11.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32998" cy="2861799"/>
                      </a:xfrm>
                      <a:prstGeom prst="rect">
                        <a:avLst/>
                      </a:prstGeom>
                      <a:noFill/>
                      <a:ln>
                        <a:noFill/>
                      </a:ln>
                    </pic:spPr>
                  </pic:pic>
                </a:graphicData>
              </a:graphic>
            </wp:inline>
          </w:drawing>
        </w:r>
        <w:bookmarkStart w:id="13718" w:name="_Toc8546310"/>
        <w:bookmarkStart w:id="13719" w:name="_Toc8550712"/>
        <w:bookmarkStart w:id="13720" w:name="_Toc8550973"/>
        <w:bookmarkEnd w:id="13718"/>
        <w:bookmarkEnd w:id="13719"/>
        <w:bookmarkEnd w:id="13720"/>
      </w:del>
    </w:p>
    <w:p w14:paraId="6EA7D60A" w14:textId="22289468" w:rsidR="00591C48" w:rsidDel="009C312D" w:rsidRDefault="007B19DD" w:rsidP="00CF0011">
      <w:pPr>
        <w:pStyle w:val="a4"/>
        <w:rPr>
          <w:del w:id="13721" w:author="Mohsen Jafarinejad" w:date="2019-05-04T16:44:00Z"/>
          <w:rtl/>
        </w:rPr>
      </w:pPr>
      <w:del w:id="13722" w:author="Mohsen Jafarinejad" w:date="2019-05-04T16:44:00Z">
        <w:r w:rsidDel="009C312D">
          <w:rPr>
            <w:rFonts w:hint="cs"/>
            <w:rtl/>
          </w:rPr>
          <w:delText>نمودار اثر غلظت سابستر بر توان پیل آزمایشگاهی</w:delText>
        </w:r>
        <w:bookmarkStart w:id="13723" w:name="_Toc8546311"/>
        <w:bookmarkStart w:id="13724" w:name="_Toc8550713"/>
        <w:bookmarkStart w:id="13725" w:name="_Toc8550974"/>
        <w:bookmarkEnd w:id="13723"/>
        <w:bookmarkEnd w:id="13724"/>
        <w:bookmarkEnd w:id="13725"/>
      </w:del>
    </w:p>
    <w:p w14:paraId="089E7666" w14:textId="09D210B5" w:rsidR="007B19DD" w:rsidDel="009C312D" w:rsidRDefault="007B19DD" w:rsidP="007B19DD">
      <w:pPr>
        <w:pStyle w:val="payannameh"/>
        <w:tabs>
          <w:tab w:val="left" w:pos="0"/>
          <w:tab w:val="left" w:pos="7371"/>
        </w:tabs>
        <w:spacing w:line="240" w:lineRule="auto"/>
        <w:jc w:val="center"/>
        <w:rPr>
          <w:del w:id="13726" w:author="Mohsen Jafarinejad" w:date="2019-05-04T16:44:00Z"/>
          <w:rtl/>
        </w:rPr>
      </w:pPr>
      <w:bookmarkStart w:id="13727" w:name="_Toc8546312"/>
      <w:bookmarkStart w:id="13728" w:name="_Toc8550714"/>
      <w:bookmarkStart w:id="13729" w:name="_Toc8550975"/>
      <w:bookmarkEnd w:id="13727"/>
      <w:bookmarkEnd w:id="13728"/>
      <w:bookmarkEnd w:id="13729"/>
    </w:p>
    <w:p w14:paraId="137C1024" w14:textId="1E6FB6AB" w:rsidR="002F76E6" w:rsidDel="009C312D" w:rsidRDefault="002F76E6" w:rsidP="00591C48">
      <w:pPr>
        <w:pStyle w:val="payannameh"/>
        <w:tabs>
          <w:tab w:val="left" w:pos="0"/>
          <w:tab w:val="left" w:pos="7371"/>
        </w:tabs>
        <w:spacing w:line="240" w:lineRule="auto"/>
        <w:jc w:val="center"/>
        <w:rPr>
          <w:del w:id="13730" w:author="Mohsen Jafarinejad" w:date="2019-05-04T16:44:00Z"/>
        </w:rPr>
      </w:pPr>
      <w:del w:id="13731" w:author="Mohsen Jafarinejad" w:date="2019-05-04T16:44:00Z">
        <w:r w:rsidRPr="002F76E6" w:rsidDel="009C312D">
          <w:rPr>
            <w:noProof/>
          </w:rPr>
          <w:drawing>
            <wp:inline distT="0" distB="0" distL="0" distR="0" wp14:anchorId="22130315" wp14:editId="5EB16569">
              <wp:extent cx="3908302" cy="2750047"/>
              <wp:effectExtent l="0" t="0" r="0" b="0"/>
              <wp:docPr id="62" name="Picture 62" descr="C:\Users\Mohsen\Desktop\Thesis\Thesis\Negaresh\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C:\Users\Mohsen\Desktop\Thesis\Thesis\Negaresh\10.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942532" cy="2774132"/>
                      </a:xfrm>
                      <a:prstGeom prst="rect">
                        <a:avLst/>
                      </a:prstGeom>
                      <a:noFill/>
                      <a:ln>
                        <a:noFill/>
                      </a:ln>
                    </pic:spPr>
                  </pic:pic>
                </a:graphicData>
              </a:graphic>
            </wp:inline>
          </w:drawing>
        </w:r>
        <w:bookmarkStart w:id="13732" w:name="_Toc8546313"/>
        <w:bookmarkStart w:id="13733" w:name="_Toc8550715"/>
        <w:bookmarkStart w:id="13734" w:name="_Toc8550976"/>
        <w:bookmarkEnd w:id="13732"/>
        <w:bookmarkEnd w:id="13733"/>
        <w:bookmarkEnd w:id="13734"/>
      </w:del>
    </w:p>
    <w:p w14:paraId="7628EDE5" w14:textId="524D628E" w:rsidR="002F76E6" w:rsidDel="009C312D" w:rsidRDefault="007B19DD" w:rsidP="00CF0011">
      <w:pPr>
        <w:pStyle w:val="a4"/>
        <w:rPr>
          <w:del w:id="13735" w:author="Mohsen Jafarinejad" w:date="2019-05-04T16:44:00Z"/>
          <w:rtl/>
        </w:rPr>
      </w:pPr>
      <w:del w:id="13736" w:author="Mohsen Jafarinejad" w:date="2019-05-04T16:44:00Z">
        <w:r w:rsidDel="009C312D">
          <w:rPr>
            <w:rFonts w:hint="cs"/>
            <w:rtl/>
          </w:rPr>
          <w:delText>نمودار اثر غلظت سابستر بر عملکرد پیل آزمایشگاهی</w:delText>
        </w:r>
        <w:bookmarkStart w:id="13737" w:name="_Toc8546314"/>
        <w:bookmarkStart w:id="13738" w:name="_Toc8550716"/>
        <w:bookmarkStart w:id="13739" w:name="_Toc8550977"/>
        <w:bookmarkEnd w:id="13737"/>
        <w:bookmarkEnd w:id="13738"/>
        <w:bookmarkEnd w:id="13739"/>
      </w:del>
    </w:p>
    <w:p w14:paraId="2D56BF56" w14:textId="7DCAB8CD" w:rsidR="007B19DD" w:rsidDel="009C312D" w:rsidRDefault="007B19DD" w:rsidP="005E409E">
      <w:pPr>
        <w:pStyle w:val="payannameh"/>
        <w:tabs>
          <w:tab w:val="left" w:pos="0"/>
          <w:tab w:val="left" w:pos="7371"/>
        </w:tabs>
        <w:spacing w:line="240" w:lineRule="auto"/>
        <w:rPr>
          <w:del w:id="13740" w:author="Mohsen Jafarinejad" w:date="2019-05-04T16:44:00Z"/>
        </w:rPr>
      </w:pPr>
      <w:bookmarkStart w:id="13741" w:name="_Toc8546315"/>
      <w:bookmarkStart w:id="13742" w:name="_Toc8550717"/>
      <w:bookmarkStart w:id="13743" w:name="_Toc8550978"/>
      <w:bookmarkEnd w:id="13741"/>
      <w:bookmarkEnd w:id="13742"/>
      <w:bookmarkEnd w:id="13743"/>
    </w:p>
    <w:p w14:paraId="1465E6A1" w14:textId="018DD842" w:rsidR="009F42D7" w:rsidRDefault="009F42D7" w:rsidP="00591C48">
      <w:pPr>
        <w:pStyle w:val="a0"/>
        <w:bidi/>
        <w:rPr>
          <w:rtl/>
        </w:rPr>
      </w:pPr>
      <w:bookmarkStart w:id="13744" w:name="_Toc3666325"/>
      <w:bookmarkStart w:id="13745" w:name="_Toc3666574"/>
      <w:bookmarkStart w:id="13746" w:name="_Toc8546316"/>
      <w:bookmarkStart w:id="13747" w:name="_Toc8550979"/>
      <w:r>
        <w:rPr>
          <w:rFonts w:hint="cs"/>
          <w:rtl/>
        </w:rPr>
        <w:t>نتیجه گیری</w:t>
      </w:r>
      <w:bookmarkEnd w:id="13744"/>
      <w:bookmarkEnd w:id="13745"/>
      <w:bookmarkEnd w:id="13746"/>
      <w:bookmarkEnd w:id="13747"/>
      <w:del w:id="13748" w:author="Mohsen" w:date="2019-03-17T16:53:00Z">
        <w:r w:rsidDel="00CF0011">
          <w:rPr>
            <w:rFonts w:hint="cs"/>
            <w:rtl/>
          </w:rPr>
          <w:delText xml:space="preserve"> </w:delText>
        </w:r>
      </w:del>
    </w:p>
    <w:p w14:paraId="4B5D283E" w14:textId="545FEED7" w:rsidR="009F42D7" w:rsidRDefault="005400D2">
      <w:pPr>
        <w:pStyle w:val="payannameh"/>
        <w:spacing w:line="240" w:lineRule="auto"/>
        <w:jc w:val="both"/>
        <w:rPr>
          <w:ins w:id="13749" w:author="Mohsen Jafarinejad" w:date="2019-05-08T10:43:00Z"/>
          <w:rtl/>
        </w:rPr>
        <w:pPrChange w:id="13750" w:author="Mohsen Jafarinejad" w:date="2019-05-11T08:21:00Z">
          <w:pPr>
            <w:pStyle w:val="payannameh"/>
            <w:tabs>
              <w:tab w:val="left" w:pos="0"/>
              <w:tab w:val="left" w:pos="7371"/>
            </w:tabs>
            <w:spacing w:line="240" w:lineRule="auto"/>
          </w:pPr>
        </w:pPrChange>
      </w:pPr>
      <w:ins w:id="13751" w:author="Mohsen Jafarinejad" w:date="2019-05-11T08:21:00Z">
        <w:r>
          <w:rPr>
            <w:rFonts w:hint="cs"/>
            <w:rtl/>
          </w:rPr>
          <w:tab/>
        </w:r>
      </w:ins>
      <w:r w:rsidR="009F42D7">
        <w:rPr>
          <w:rFonts w:hint="cs"/>
          <w:rtl/>
        </w:rPr>
        <w:t xml:space="preserve">اگرچه در ابتدا شبیه سازی اورگانیزم های زنده با مدل سینتیک احتراقی چندان منطقی به نظر </w:t>
      </w:r>
      <w:ins w:id="13752" w:author="Mohsen" w:date="2019-03-17T16:51:00Z">
        <w:r w:rsidR="00CF0011">
          <w:rPr>
            <w:rtl/>
          </w:rPr>
          <w:t>نم</w:t>
        </w:r>
        <w:r w:rsidR="00CF0011">
          <w:rPr>
            <w:rFonts w:hint="cs"/>
            <w:rtl/>
          </w:rPr>
          <w:t>ی‌</w:t>
        </w:r>
        <w:r w:rsidR="00CF0011">
          <w:rPr>
            <w:rFonts w:hint="eastAsia"/>
            <w:rtl/>
          </w:rPr>
          <w:t>رسد</w:t>
        </w:r>
      </w:ins>
      <w:del w:id="13753" w:author="Mohsen" w:date="2019-03-17T16:51:00Z">
        <w:r w:rsidR="009F42D7" w:rsidDel="00CF0011">
          <w:rPr>
            <w:rFonts w:hint="cs"/>
            <w:rtl/>
          </w:rPr>
          <w:delText>نمی رسد</w:delText>
        </w:r>
      </w:del>
      <w:r w:rsidR="009F42D7">
        <w:rPr>
          <w:rFonts w:hint="cs"/>
          <w:rtl/>
        </w:rPr>
        <w:t xml:space="preserve"> اما پس از انجام مطالعات نتایج حاصله نشان دهنده این است که روند تغییر </w:t>
      </w:r>
      <w:ins w:id="13754" w:author="Mohsen" w:date="2019-03-17T16:51:00Z">
        <w:r w:rsidR="00CF0011">
          <w:rPr>
            <w:rtl/>
          </w:rPr>
          <w:t>مشخصه‌ها</w:t>
        </w:r>
        <w:r w:rsidR="00CF0011">
          <w:rPr>
            <w:rFonts w:hint="cs"/>
            <w:rtl/>
          </w:rPr>
          <w:t>ی</w:t>
        </w:r>
      </w:ins>
      <w:del w:id="13755" w:author="Mohsen" w:date="2019-03-17T16:51:00Z">
        <w:r w:rsidR="009F42D7" w:rsidDel="00CF0011">
          <w:rPr>
            <w:rFonts w:hint="cs"/>
            <w:rtl/>
          </w:rPr>
          <w:delText>مشخصه های</w:delText>
        </w:r>
      </w:del>
      <w:r w:rsidR="009F42D7">
        <w:rPr>
          <w:rFonts w:hint="cs"/>
          <w:rtl/>
        </w:rPr>
        <w:t xml:space="preserve"> پیل در مقابل متغی</w:t>
      </w:r>
      <w:del w:id="13756" w:author="Mohsen Jafarinejad" w:date="2019-05-08T10:41:00Z">
        <w:r w:rsidR="009F42D7" w:rsidDel="00037C74">
          <w:rPr>
            <w:rFonts w:hint="cs"/>
            <w:rtl/>
          </w:rPr>
          <w:delText>ی</w:delText>
        </w:r>
      </w:del>
      <w:r w:rsidR="009F42D7">
        <w:rPr>
          <w:rFonts w:hint="cs"/>
          <w:rtl/>
        </w:rPr>
        <w:t xml:space="preserve">یرهای اصلی </w:t>
      </w:r>
      <w:ins w:id="13757" w:author="Mohsen" w:date="2019-03-17T16:51:00Z">
        <w:r w:rsidR="00CF0011">
          <w:rPr>
            <w:rtl/>
          </w:rPr>
          <w:t>مؤثر</w:t>
        </w:r>
      </w:ins>
      <w:del w:id="13758" w:author="Mohsen" w:date="2019-03-17T16:51:00Z">
        <w:r w:rsidR="009F42D7" w:rsidDel="00CF0011">
          <w:rPr>
            <w:rFonts w:hint="cs"/>
            <w:rtl/>
          </w:rPr>
          <w:delText>موثر</w:delText>
        </w:r>
      </w:del>
      <w:r w:rsidR="009F42D7">
        <w:rPr>
          <w:rFonts w:hint="cs"/>
          <w:rtl/>
        </w:rPr>
        <w:t xml:space="preserve"> در </w:t>
      </w:r>
      <w:ins w:id="13759" w:author="Mohsen" w:date="2019-03-17T16:51:00Z">
        <w:r w:rsidR="00CF0011">
          <w:rPr>
            <w:rtl/>
          </w:rPr>
          <w:t>عملکرد</w:t>
        </w:r>
      </w:ins>
      <w:ins w:id="13760" w:author="Mohsen Jafarinejad" w:date="2019-05-08T10:41:00Z">
        <w:r w:rsidR="00037C74">
          <w:rPr>
            <w:rFonts w:hint="cs"/>
            <w:rtl/>
          </w:rPr>
          <w:t xml:space="preserve"> </w:t>
        </w:r>
      </w:ins>
      <w:ins w:id="13761" w:author="Mohsen" w:date="2019-03-17T16:51:00Z">
        <w:del w:id="13762" w:author="Mohsen Jafarinejad" w:date="2019-05-08T10:42:00Z">
          <w:r w:rsidR="00CF0011" w:rsidDel="00037C74">
            <w:rPr>
              <w:rtl/>
            </w:rPr>
            <w:delText>ا</w:delText>
          </w:r>
        </w:del>
      </w:ins>
      <w:ins w:id="13763" w:author="Mohsen Jafarinejad" w:date="2019-05-08T10:42:00Z">
        <w:r w:rsidR="00037C74">
          <w:rPr>
            <w:rFonts w:hint="cs"/>
            <w:rtl/>
          </w:rPr>
          <w:t>آ</w:t>
        </w:r>
      </w:ins>
      <w:ins w:id="13764" w:author="Mohsen" w:date="2019-03-17T16:51:00Z">
        <w:r w:rsidR="00CF0011">
          <w:rPr>
            <w:rtl/>
          </w:rPr>
          <w:t>ن</w:t>
        </w:r>
      </w:ins>
      <w:del w:id="13765" w:author="Mohsen" w:date="2019-03-17T16:51:00Z">
        <w:r w:rsidR="009F42D7" w:rsidDel="00CF0011">
          <w:rPr>
            <w:rFonts w:hint="cs"/>
            <w:rtl/>
          </w:rPr>
          <w:delText>عملکرد ان</w:delText>
        </w:r>
      </w:del>
      <w:r w:rsidR="009F42D7">
        <w:rPr>
          <w:rFonts w:hint="cs"/>
          <w:rtl/>
        </w:rPr>
        <w:t xml:space="preserve"> با </w:t>
      </w:r>
      <w:ins w:id="13766" w:author="Mohsen" w:date="2019-03-17T16:51:00Z">
        <w:r w:rsidR="00CF0011">
          <w:rPr>
            <w:rtl/>
          </w:rPr>
          <w:t>آزما</w:t>
        </w:r>
        <w:r w:rsidR="00CF0011">
          <w:rPr>
            <w:rFonts w:hint="cs"/>
            <w:rtl/>
          </w:rPr>
          <w:t>ی</w:t>
        </w:r>
        <w:r w:rsidR="00CF0011">
          <w:rPr>
            <w:rFonts w:hint="eastAsia"/>
            <w:rtl/>
          </w:rPr>
          <w:t>ش‌ها</w:t>
        </w:r>
        <w:r w:rsidR="00CF0011">
          <w:rPr>
            <w:rFonts w:hint="cs"/>
            <w:rtl/>
          </w:rPr>
          <w:t>ی</w:t>
        </w:r>
      </w:ins>
      <w:del w:id="13767" w:author="Mohsen" w:date="2019-03-17T16:51:00Z">
        <w:r w:rsidR="009F42D7" w:rsidDel="00CF0011">
          <w:rPr>
            <w:rFonts w:hint="cs"/>
            <w:rtl/>
          </w:rPr>
          <w:delText>آزمایش های</w:delText>
        </w:r>
      </w:del>
      <w:r w:rsidR="009F42D7">
        <w:rPr>
          <w:rFonts w:hint="cs"/>
          <w:rtl/>
        </w:rPr>
        <w:t xml:space="preserve"> تجربی همخوانی داشته واستفاده محدود از مدل سینتیک احتراقی برای مطالعه </w:t>
      </w:r>
      <w:ins w:id="13768" w:author="Mohsen" w:date="2019-03-17T16:51:00Z">
        <w:r w:rsidR="00CF0011">
          <w:rPr>
            <w:rtl/>
          </w:rPr>
          <w:t>فرا</w:t>
        </w:r>
        <w:r w:rsidR="00CF0011">
          <w:rPr>
            <w:rFonts w:hint="cs"/>
            <w:rtl/>
          </w:rPr>
          <w:t>ی</w:t>
        </w:r>
        <w:r w:rsidR="00CF0011">
          <w:rPr>
            <w:rFonts w:hint="eastAsia"/>
            <w:rtl/>
          </w:rPr>
          <w:t>ندها</w:t>
        </w:r>
        <w:r w:rsidR="00CF0011">
          <w:rPr>
            <w:rFonts w:hint="cs"/>
            <w:rtl/>
          </w:rPr>
          <w:t>ی</w:t>
        </w:r>
      </w:ins>
      <w:del w:id="13769" w:author="Mohsen" w:date="2019-03-17T16:51:00Z">
        <w:r w:rsidR="009F42D7" w:rsidDel="00CF0011">
          <w:rPr>
            <w:rFonts w:hint="cs"/>
            <w:rtl/>
          </w:rPr>
          <w:delText>فرایند های</w:delText>
        </w:r>
      </w:del>
      <w:r w:rsidR="009F42D7">
        <w:rPr>
          <w:rFonts w:hint="cs"/>
          <w:rtl/>
        </w:rPr>
        <w:t xml:space="preserve"> انتقال جرم و </w:t>
      </w:r>
      <w:ins w:id="13770" w:author="Mohsen" w:date="2019-03-17T16:51:00Z">
        <w:r w:rsidR="00CF0011">
          <w:rPr>
            <w:rtl/>
          </w:rPr>
          <w:t>گونه‌ها</w:t>
        </w:r>
      </w:ins>
      <w:del w:id="13771" w:author="Mohsen" w:date="2019-03-17T16:51:00Z">
        <w:r w:rsidR="009F42D7" w:rsidDel="00CF0011">
          <w:rPr>
            <w:rFonts w:hint="cs"/>
            <w:rtl/>
          </w:rPr>
          <w:delText>گونه ها</w:delText>
        </w:r>
      </w:del>
      <w:r w:rsidR="009F42D7">
        <w:rPr>
          <w:rFonts w:hint="cs"/>
          <w:rtl/>
        </w:rPr>
        <w:t xml:space="preserve"> در پیل میکروبی بسیار سودمند است بعلاوه آنکه شبیه سازی های این نوشتار نشان دهنده </w:t>
      </w:r>
      <w:r w:rsidR="00A0238F">
        <w:rPr>
          <w:rFonts w:hint="cs"/>
          <w:rtl/>
        </w:rPr>
        <w:t>آ</w:t>
      </w:r>
      <w:r w:rsidR="009F42D7">
        <w:rPr>
          <w:rFonts w:hint="cs"/>
          <w:rtl/>
        </w:rPr>
        <w:t xml:space="preserve">ن است که قسمت مهمی از </w:t>
      </w:r>
      <w:ins w:id="13772" w:author="Mohsen" w:date="2019-03-17T16:51:00Z">
        <w:r w:rsidR="00CF0011">
          <w:rPr>
            <w:rtl/>
          </w:rPr>
          <w:t>محدود</w:t>
        </w:r>
        <w:r w:rsidR="00CF0011">
          <w:rPr>
            <w:rFonts w:hint="cs"/>
            <w:rtl/>
          </w:rPr>
          <w:t>ی</w:t>
        </w:r>
        <w:r w:rsidR="00CF0011">
          <w:rPr>
            <w:rFonts w:hint="eastAsia"/>
            <w:rtl/>
          </w:rPr>
          <w:t>ت‌ها</w:t>
        </w:r>
      </w:ins>
      <w:del w:id="13773" w:author="Mohsen" w:date="2019-03-17T16:51:00Z">
        <w:r w:rsidR="009F42D7" w:rsidDel="00CF0011">
          <w:rPr>
            <w:rFonts w:hint="cs"/>
            <w:rtl/>
          </w:rPr>
          <w:delText>محدودیت ها</w:delText>
        </w:r>
      </w:del>
      <w:r w:rsidR="009F42D7">
        <w:rPr>
          <w:rFonts w:hint="cs"/>
          <w:rtl/>
        </w:rPr>
        <w:t xml:space="preserve"> پیل میکروبی جهت تولید توان بیشتر نه به علت محدودیت</w:t>
      </w:r>
      <w:r w:rsidR="00A0238F">
        <w:rPr>
          <w:rFonts w:hint="cs"/>
          <w:rtl/>
        </w:rPr>
        <w:t xml:space="preserve"> </w:t>
      </w:r>
      <w:ins w:id="13774" w:author="Mohsen" w:date="2019-03-17T16:51:00Z">
        <w:r w:rsidR="00CF0011">
          <w:rPr>
            <w:rtl/>
          </w:rPr>
          <w:t>م</w:t>
        </w:r>
        <w:r w:rsidR="00CF0011">
          <w:rPr>
            <w:rFonts w:hint="cs"/>
            <w:rtl/>
          </w:rPr>
          <w:t>ی</w:t>
        </w:r>
        <w:r w:rsidR="00CF0011">
          <w:rPr>
            <w:rFonts w:hint="eastAsia"/>
            <w:rtl/>
          </w:rPr>
          <w:t>کرواورگان</w:t>
        </w:r>
        <w:r w:rsidR="00CF0011">
          <w:rPr>
            <w:rFonts w:hint="cs"/>
            <w:rtl/>
          </w:rPr>
          <w:t>ی</w:t>
        </w:r>
        <w:r w:rsidR="00CF0011">
          <w:rPr>
            <w:rFonts w:hint="eastAsia"/>
            <w:rtl/>
          </w:rPr>
          <w:t>زم‌ها</w:t>
        </w:r>
      </w:ins>
      <w:del w:id="13775" w:author="Mohsen" w:date="2019-03-17T16:51:00Z">
        <w:r w:rsidR="009F42D7" w:rsidDel="00CF0011">
          <w:rPr>
            <w:rFonts w:hint="cs"/>
            <w:rtl/>
          </w:rPr>
          <w:delText>میکرواورگانیزم ها</w:delText>
        </w:r>
      </w:del>
      <w:r w:rsidR="009F42D7">
        <w:rPr>
          <w:rFonts w:hint="cs"/>
          <w:rtl/>
        </w:rPr>
        <w:t xml:space="preserve"> بلکه به دلیل </w:t>
      </w:r>
      <w:ins w:id="13776" w:author="Mohsen" w:date="2019-03-17T16:51:00Z">
        <w:r w:rsidR="00CF0011">
          <w:rPr>
            <w:rtl/>
          </w:rPr>
          <w:t>مقاومت‌ها</w:t>
        </w:r>
        <w:r w:rsidR="00CF0011">
          <w:rPr>
            <w:rFonts w:hint="cs"/>
            <w:rtl/>
          </w:rPr>
          <w:t>ی</w:t>
        </w:r>
      </w:ins>
      <w:del w:id="13777" w:author="Mohsen" w:date="2019-03-17T16:51:00Z">
        <w:r w:rsidR="009F42D7" w:rsidDel="00CF0011">
          <w:rPr>
            <w:rFonts w:hint="cs"/>
            <w:rtl/>
          </w:rPr>
          <w:delText>مقاومت های</w:delText>
        </w:r>
      </w:del>
      <w:r w:rsidR="009F42D7">
        <w:rPr>
          <w:rFonts w:hint="cs"/>
          <w:rtl/>
        </w:rPr>
        <w:t xml:space="preserve"> داخلی پیل میکروبی در مقابل رسانش </w:t>
      </w:r>
      <w:ins w:id="13778" w:author="Mohsen" w:date="2019-03-17T16:51:00Z">
        <w:r w:rsidR="00CF0011">
          <w:rPr>
            <w:rtl/>
          </w:rPr>
          <w:t>گونه‌ها</w:t>
        </w:r>
      </w:ins>
      <w:del w:id="13779" w:author="Mohsen" w:date="2019-03-17T16:51:00Z">
        <w:r w:rsidR="009F42D7" w:rsidDel="00CF0011">
          <w:rPr>
            <w:rFonts w:hint="cs"/>
            <w:rtl/>
          </w:rPr>
          <w:delText>گونه ها</w:delText>
        </w:r>
      </w:del>
      <w:r w:rsidR="009F42D7">
        <w:rPr>
          <w:rFonts w:hint="cs"/>
          <w:rtl/>
        </w:rPr>
        <w:t xml:space="preserve"> </w:t>
      </w:r>
      <w:r w:rsidR="00C05178">
        <w:rPr>
          <w:rFonts w:hint="cs"/>
          <w:rtl/>
        </w:rPr>
        <w:t xml:space="preserve">و انتقال شارژ </w:t>
      </w:r>
      <w:ins w:id="13780" w:author="Mohsen" w:date="2019-03-17T16:51:00Z">
        <w:r w:rsidR="00CF0011">
          <w:rPr>
            <w:rtl/>
          </w:rPr>
          <w:t>م</w:t>
        </w:r>
        <w:r w:rsidR="00CF0011">
          <w:rPr>
            <w:rFonts w:hint="cs"/>
            <w:rtl/>
          </w:rPr>
          <w:t>ی‌</w:t>
        </w:r>
        <w:r w:rsidR="00CF0011">
          <w:rPr>
            <w:rFonts w:hint="eastAsia"/>
            <w:rtl/>
          </w:rPr>
          <w:t>باشد</w:t>
        </w:r>
      </w:ins>
      <w:del w:id="13781" w:author="Mohsen" w:date="2019-03-17T16:51:00Z">
        <w:r w:rsidR="00C05178" w:rsidDel="00CF0011">
          <w:rPr>
            <w:rFonts w:hint="cs"/>
            <w:rtl/>
          </w:rPr>
          <w:delText>می باشد</w:delText>
        </w:r>
      </w:del>
      <w:r w:rsidR="00C05178">
        <w:rPr>
          <w:rFonts w:hint="cs"/>
          <w:rtl/>
        </w:rPr>
        <w:t xml:space="preserve"> در نتیجه حتی اگر تحقیقات ژنتیکی منجر به تولید </w:t>
      </w:r>
      <w:ins w:id="13782" w:author="Mohsen" w:date="2019-03-17T16:51:00Z">
        <w:r w:rsidR="00CF0011">
          <w:rPr>
            <w:rtl/>
          </w:rPr>
          <w:t>گونه‌ها</w:t>
        </w:r>
        <w:r w:rsidR="00CF0011">
          <w:rPr>
            <w:rFonts w:hint="cs"/>
            <w:rtl/>
          </w:rPr>
          <w:t>یی</w:t>
        </w:r>
      </w:ins>
      <w:del w:id="13783" w:author="Mohsen" w:date="2019-03-17T16:51:00Z">
        <w:r w:rsidR="00C05178" w:rsidDel="00CF0011">
          <w:rPr>
            <w:rFonts w:hint="cs"/>
            <w:rtl/>
          </w:rPr>
          <w:delText>گونه هایی</w:delText>
        </w:r>
      </w:del>
      <w:r w:rsidR="00C05178">
        <w:rPr>
          <w:rFonts w:hint="cs"/>
          <w:rtl/>
        </w:rPr>
        <w:t xml:space="preserve"> با توانی بالاتر در تجزیه مواد آلی و تولید الکتریسیته گردند تا زمانیکه راه حلی برای این </w:t>
      </w:r>
      <w:ins w:id="13784" w:author="Mohsen" w:date="2019-03-17T16:51:00Z">
        <w:r w:rsidR="00CF0011">
          <w:rPr>
            <w:rtl/>
          </w:rPr>
          <w:t>محدود</w:t>
        </w:r>
        <w:r w:rsidR="00CF0011">
          <w:rPr>
            <w:rFonts w:hint="cs"/>
            <w:rtl/>
          </w:rPr>
          <w:t>ی</w:t>
        </w:r>
        <w:r w:rsidR="00CF0011">
          <w:rPr>
            <w:rFonts w:hint="eastAsia"/>
            <w:rtl/>
          </w:rPr>
          <w:t>ت‌ها</w:t>
        </w:r>
      </w:ins>
      <w:del w:id="13785" w:author="Mohsen" w:date="2019-03-17T16:51:00Z">
        <w:r w:rsidR="00C05178" w:rsidDel="00CF0011">
          <w:rPr>
            <w:rFonts w:hint="cs"/>
            <w:rtl/>
          </w:rPr>
          <w:delText>محدودیت ها</w:delText>
        </w:r>
      </w:del>
      <w:r w:rsidR="00C05178">
        <w:rPr>
          <w:rFonts w:hint="cs"/>
          <w:rtl/>
        </w:rPr>
        <w:t xml:space="preserve"> حاصل نشود </w:t>
      </w:r>
      <w:r w:rsidR="00C05178">
        <w:rPr>
          <w:rFonts w:hint="cs"/>
          <w:rtl/>
        </w:rPr>
        <w:lastRenderedPageBreak/>
        <w:t xml:space="preserve">افزایش خروجی توان </w:t>
      </w:r>
      <w:ins w:id="13786" w:author="Mohsen" w:date="2019-03-17T16:51:00Z">
        <w:r w:rsidR="00CF0011">
          <w:rPr>
            <w:rtl/>
          </w:rPr>
          <w:t>پ</w:t>
        </w:r>
        <w:r w:rsidR="00CF0011">
          <w:rPr>
            <w:rFonts w:hint="cs"/>
            <w:rtl/>
          </w:rPr>
          <w:t>ی</w:t>
        </w:r>
        <w:r w:rsidR="00CF0011">
          <w:rPr>
            <w:rFonts w:hint="eastAsia"/>
            <w:rtl/>
          </w:rPr>
          <w:t>ل‌ها</w:t>
        </w:r>
        <w:r w:rsidR="00CF0011">
          <w:rPr>
            <w:rFonts w:hint="cs"/>
            <w:rtl/>
          </w:rPr>
          <w:t>ی</w:t>
        </w:r>
      </w:ins>
      <w:del w:id="13787" w:author="Mohsen" w:date="2019-03-17T16:51:00Z">
        <w:r w:rsidR="00C05178" w:rsidDel="00CF0011">
          <w:rPr>
            <w:rFonts w:hint="cs"/>
            <w:rtl/>
          </w:rPr>
          <w:delText>پیل های</w:delText>
        </w:r>
      </w:del>
      <w:r w:rsidR="00C05178">
        <w:rPr>
          <w:rFonts w:hint="cs"/>
          <w:rtl/>
        </w:rPr>
        <w:t xml:space="preserve"> میکروبی </w:t>
      </w:r>
      <w:del w:id="13788" w:author="Mohsen Jafarinejad" w:date="2019-05-08T12:04:00Z">
        <w:r w:rsidR="00C05178" w:rsidDel="000D7E46">
          <w:rPr>
            <w:rFonts w:hint="cs"/>
            <w:rtl/>
          </w:rPr>
          <w:delText xml:space="preserve">ممکن </w:delText>
        </w:r>
      </w:del>
      <w:ins w:id="13789" w:author="Mohsen Jafarinejad" w:date="2019-05-08T12:04:00Z">
        <w:r w:rsidR="000D7E46">
          <w:rPr>
            <w:rFonts w:hint="cs"/>
            <w:rtl/>
          </w:rPr>
          <w:t xml:space="preserve">دشوار </w:t>
        </w:r>
      </w:ins>
      <w:r w:rsidR="00C05178">
        <w:rPr>
          <w:rFonts w:hint="cs"/>
          <w:rtl/>
        </w:rPr>
        <w:t xml:space="preserve">به نظر </w:t>
      </w:r>
      <w:ins w:id="13790" w:author="Mohsen" w:date="2019-03-17T16:51:00Z">
        <w:del w:id="13791" w:author="Mohsen Jafarinejad" w:date="2019-05-08T12:04:00Z">
          <w:r w:rsidR="00CF0011" w:rsidDel="000D7E46">
            <w:rPr>
              <w:rtl/>
            </w:rPr>
            <w:delText>ن</w:delText>
          </w:r>
        </w:del>
        <w:r w:rsidR="00CF0011">
          <w:rPr>
            <w:rtl/>
          </w:rPr>
          <w:t>م</w:t>
        </w:r>
        <w:r w:rsidR="00CF0011">
          <w:rPr>
            <w:rFonts w:hint="cs"/>
            <w:rtl/>
          </w:rPr>
          <w:t>ی‌</w:t>
        </w:r>
        <w:r w:rsidR="00CF0011">
          <w:rPr>
            <w:rFonts w:hint="eastAsia"/>
            <w:rtl/>
          </w:rPr>
          <w:t>رسد</w:t>
        </w:r>
      </w:ins>
      <w:del w:id="13792" w:author="Mohsen" w:date="2019-03-17T16:51:00Z">
        <w:r w:rsidR="00C05178" w:rsidDel="00CF0011">
          <w:rPr>
            <w:rFonts w:hint="cs"/>
            <w:rtl/>
          </w:rPr>
          <w:delText>نمی رسد</w:delText>
        </w:r>
      </w:del>
      <w:r w:rsidR="00C05178">
        <w:rPr>
          <w:rFonts w:hint="cs"/>
          <w:rtl/>
        </w:rPr>
        <w:t xml:space="preserve"> لذا انجام تحقیقات بیشتر در این زمینه لازمه گسترش دست آورد های عملی </w:t>
      </w:r>
      <w:ins w:id="13793" w:author="Mohsen" w:date="2019-03-17T16:51:00Z">
        <w:r w:rsidR="00CF0011">
          <w:rPr>
            <w:rtl/>
          </w:rPr>
          <w:t>پ</w:t>
        </w:r>
        <w:r w:rsidR="00CF0011">
          <w:rPr>
            <w:rFonts w:hint="cs"/>
            <w:rtl/>
          </w:rPr>
          <w:t>ی</w:t>
        </w:r>
        <w:r w:rsidR="00CF0011">
          <w:rPr>
            <w:rFonts w:hint="eastAsia"/>
            <w:rtl/>
          </w:rPr>
          <w:t>ل‌ها</w:t>
        </w:r>
        <w:r w:rsidR="00CF0011">
          <w:rPr>
            <w:rFonts w:hint="cs"/>
            <w:rtl/>
          </w:rPr>
          <w:t>ی</w:t>
        </w:r>
      </w:ins>
      <w:del w:id="13794" w:author="Mohsen" w:date="2019-03-17T16:51:00Z">
        <w:r w:rsidR="00C05178" w:rsidDel="00CF0011">
          <w:rPr>
            <w:rFonts w:hint="cs"/>
            <w:rtl/>
          </w:rPr>
          <w:delText>پیل های</w:delText>
        </w:r>
      </w:del>
      <w:r w:rsidR="00C05178">
        <w:rPr>
          <w:rFonts w:hint="cs"/>
          <w:rtl/>
        </w:rPr>
        <w:t xml:space="preserve"> میکروبی در آینده است.</w:t>
      </w:r>
    </w:p>
    <w:p w14:paraId="364A1108" w14:textId="7F5A8338" w:rsidR="00037C74" w:rsidDel="002F3B89" w:rsidRDefault="005400D2">
      <w:pPr>
        <w:pStyle w:val="payannameh"/>
        <w:spacing w:line="240" w:lineRule="auto"/>
        <w:jc w:val="both"/>
        <w:rPr>
          <w:del w:id="13795" w:author="Mohsen Jafarinejad" w:date="2019-05-08T10:51:00Z"/>
        </w:rPr>
        <w:pPrChange w:id="13796" w:author="Mohsen Jafarinejad" w:date="2019-05-11T08:21:00Z">
          <w:pPr>
            <w:pStyle w:val="payannameh"/>
            <w:tabs>
              <w:tab w:val="left" w:pos="0"/>
              <w:tab w:val="left" w:pos="7371"/>
            </w:tabs>
            <w:spacing w:line="240" w:lineRule="auto"/>
          </w:pPr>
        </w:pPrChange>
      </w:pPr>
      <w:ins w:id="13797" w:author="Mohsen Jafarinejad" w:date="2019-05-11T08:21:00Z">
        <w:r>
          <w:rPr>
            <w:rFonts w:hint="cs"/>
            <w:rtl/>
          </w:rPr>
          <w:tab/>
        </w:r>
      </w:ins>
      <w:ins w:id="13798" w:author="Mohsen Jafarinejad" w:date="2019-05-08T10:43:00Z">
        <w:r w:rsidR="00037C74">
          <w:rPr>
            <w:rFonts w:hint="cs"/>
            <w:rtl/>
          </w:rPr>
          <w:t xml:space="preserve">تجزیه تحلیل داده های حاصل از شبیه‌سازی نشان دهنده آن است که </w:t>
        </w:r>
      </w:ins>
      <w:ins w:id="13799" w:author="Mohsen Jafarinejad" w:date="2019-05-08T10:45:00Z">
        <w:r w:rsidR="00037C74">
          <w:rPr>
            <w:rFonts w:hint="cs"/>
            <w:rtl/>
          </w:rPr>
          <w:t xml:space="preserve">افزایش </w:t>
        </w:r>
      </w:ins>
      <w:ins w:id="13800" w:author="Mohsen Jafarinejad" w:date="2019-05-08T10:44:00Z">
        <w:r w:rsidR="00037C74">
          <w:rPr>
            <w:rFonts w:hint="cs"/>
            <w:rtl/>
          </w:rPr>
          <w:t xml:space="preserve"> متغییرهای موثر بر پیل میکروبی تا نقطه توان ماکزیمم </w:t>
        </w:r>
      </w:ins>
      <w:ins w:id="13801" w:author="Mohsen Jafarinejad" w:date="2019-05-08T10:45:00Z">
        <w:r w:rsidR="00037C74">
          <w:rPr>
            <w:rFonts w:hint="cs"/>
            <w:rtl/>
          </w:rPr>
          <w:t>باعث افزایش تولید توان خروجی می</w:t>
        </w:r>
      </w:ins>
      <w:ins w:id="13802" w:author="Mohsen Jafarinejad" w:date="2019-05-08T10:49:00Z">
        <w:r w:rsidR="00037C74">
          <w:rPr>
            <w:rFonts w:hint="cs"/>
            <w:rtl/>
          </w:rPr>
          <w:t>‌</w:t>
        </w:r>
      </w:ins>
      <w:ins w:id="13803" w:author="Mohsen Jafarinejad" w:date="2019-05-08T10:45:00Z">
        <w:r w:rsidR="00037C74">
          <w:rPr>
            <w:rFonts w:hint="cs"/>
            <w:rtl/>
          </w:rPr>
          <w:t xml:space="preserve">گردد </w:t>
        </w:r>
      </w:ins>
      <w:ins w:id="13804" w:author="Mohsen Jafarinejad" w:date="2019-05-08T10:49:00Z">
        <w:r w:rsidR="00037C74">
          <w:rPr>
            <w:rFonts w:hint="cs"/>
            <w:rtl/>
          </w:rPr>
          <w:t xml:space="preserve">اما پس از نقطه توان ماکزیمم بسته به نوع متغییر مورد بررسی می تواند مقادیر خروجی ثابت باقی مانده </w:t>
        </w:r>
      </w:ins>
      <w:ins w:id="13805" w:author="Mohsen Jafarinejad" w:date="2019-05-08T10:50:00Z">
        <w:r w:rsidR="00037C74">
          <w:rPr>
            <w:rFonts w:hint="cs"/>
            <w:rtl/>
          </w:rPr>
          <w:t>،</w:t>
        </w:r>
      </w:ins>
      <w:ins w:id="13806" w:author="Mohsen Jafarinejad" w:date="2019-05-08T12:04:00Z">
        <w:r w:rsidR="000D7E46">
          <w:rPr>
            <w:rFonts w:hint="cs"/>
            <w:rtl/>
          </w:rPr>
          <w:t xml:space="preserve"> </w:t>
        </w:r>
      </w:ins>
      <w:ins w:id="13807" w:author="Mohsen Jafarinejad" w:date="2019-05-08T10:50:00Z">
        <w:r w:rsidR="002F3B89">
          <w:rPr>
            <w:rFonts w:hint="cs"/>
            <w:rtl/>
          </w:rPr>
          <w:t>افزایش و یا</w:t>
        </w:r>
      </w:ins>
      <w:ins w:id="13808" w:author="Mohsen Jafarinejad" w:date="2019-05-08T10:49:00Z">
        <w:r w:rsidR="00037C74">
          <w:rPr>
            <w:rFonts w:hint="cs"/>
            <w:rtl/>
          </w:rPr>
          <w:t>کاهش یابد</w:t>
        </w:r>
      </w:ins>
      <w:ins w:id="13809" w:author="Mohsen Jafarinejad" w:date="2019-05-08T10:51:00Z">
        <w:r w:rsidR="002F3B89">
          <w:rPr>
            <w:rFonts w:hint="cs"/>
            <w:rtl/>
          </w:rPr>
          <w:t xml:space="preserve">. نتایج این تحقیق نشان میدهد که وجود مقادیر کم اغتشاش در پیل می تواند باعث افزایش شدید توان خروجی تا نزدیکی توان ماکزیمم قابل تولید توسط پیل گردد بطوری در اغتشاش صفر توان تولیدی برابر 12.7 میکرووات بوده اما با افزایش تدریجی اغتشاش توان به سرعت افزایش یافته و در مقدار اغتشاش </w:t>
        </w:r>
      </w:ins>
      <w:ins w:id="13810" w:author="Mohsen Jafarinejad" w:date="2019-05-08T10:53:00Z">
        <w:r w:rsidR="002F3B89" w:rsidRPr="003C0F04">
          <w:t>7.9E-7</w:t>
        </w:r>
        <w:r w:rsidR="002F3B89" w:rsidRPr="003C0F04">
          <w:rPr>
            <w:rtl/>
          </w:rPr>
          <w:t xml:space="preserve"> </w:t>
        </w:r>
      </w:ins>
    </w:p>
    <w:p w14:paraId="446DA7AD" w14:textId="62AF1304" w:rsidR="002F3B89" w:rsidRDefault="002F3B89">
      <w:pPr>
        <w:pStyle w:val="payannameh"/>
        <w:spacing w:line="240" w:lineRule="auto"/>
        <w:jc w:val="both"/>
        <w:rPr>
          <w:ins w:id="13811" w:author="Mohsen Jafarinejad" w:date="2019-05-08T11:14:00Z"/>
          <w:rtl/>
        </w:rPr>
        <w:pPrChange w:id="13812" w:author="Mohsen Jafarinejad" w:date="2019-05-11T08:21:00Z">
          <w:pPr>
            <w:pStyle w:val="payannameh"/>
            <w:tabs>
              <w:tab w:val="left" w:pos="0"/>
              <w:tab w:val="left" w:pos="7371"/>
            </w:tabs>
            <w:spacing w:line="240" w:lineRule="auto"/>
          </w:pPr>
        </w:pPrChange>
      </w:pPr>
      <w:ins w:id="13813" w:author="Mohsen Jafarinejad" w:date="2019-05-08T10:53:00Z">
        <w:r>
          <w:rPr>
            <w:rFonts w:hint="cs"/>
            <w:rtl/>
          </w:rPr>
          <w:t>مترمربع بر ثانیه  توان خروجی به 65.9 میکرو وات بر</w:t>
        </w:r>
      </w:ins>
      <w:ins w:id="13814" w:author="Mohsen Jafarinejad" w:date="2019-05-08T10:54:00Z">
        <w:r>
          <w:rPr>
            <w:rFonts w:hint="cs"/>
            <w:rtl/>
          </w:rPr>
          <w:t>سانتیمتر مربع خواهد شد که معادل رشد 520</w:t>
        </w:r>
      </w:ins>
      <w:ins w:id="13815" w:author="Mohsen Jafarinejad" w:date="2019-05-08T11:06:00Z">
        <w:r w:rsidR="000833DB">
          <w:rPr>
            <w:rFonts w:hint="cs"/>
            <w:rtl/>
          </w:rPr>
          <w:t xml:space="preserve"> </w:t>
        </w:r>
      </w:ins>
      <w:ins w:id="13816" w:author="Mohsen Jafarinejad" w:date="2019-05-08T10:54:00Z">
        <w:r>
          <w:rPr>
            <w:rFonts w:hint="cs"/>
            <w:rtl/>
          </w:rPr>
          <w:t>درصدی در تولید توان است.</w:t>
        </w:r>
      </w:ins>
    </w:p>
    <w:p w14:paraId="585C4EA4" w14:textId="62C5FB42" w:rsidR="000833DB" w:rsidRDefault="005400D2">
      <w:pPr>
        <w:pStyle w:val="payannameh"/>
        <w:spacing w:line="240" w:lineRule="auto"/>
        <w:jc w:val="both"/>
        <w:rPr>
          <w:ins w:id="13817" w:author="Mohsen Jafarinejad" w:date="2019-05-08T10:54:00Z"/>
          <w:rtl/>
        </w:rPr>
        <w:pPrChange w:id="13818" w:author="Mohsen Jafarinejad" w:date="2019-05-11T08:21:00Z">
          <w:pPr>
            <w:pStyle w:val="payannameh"/>
            <w:tabs>
              <w:tab w:val="left" w:pos="0"/>
              <w:tab w:val="left" w:pos="7371"/>
            </w:tabs>
            <w:spacing w:line="240" w:lineRule="auto"/>
          </w:pPr>
        </w:pPrChange>
      </w:pPr>
      <w:ins w:id="13819" w:author="Mohsen Jafarinejad" w:date="2019-05-11T08:21:00Z">
        <w:r>
          <w:rPr>
            <w:rFonts w:hint="cs"/>
            <w:rtl/>
          </w:rPr>
          <w:tab/>
        </w:r>
      </w:ins>
      <w:ins w:id="13820" w:author="Mohsen Jafarinejad" w:date="2019-05-08T11:14:00Z">
        <w:r w:rsidR="000833DB">
          <w:rPr>
            <w:rFonts w:hint="cs"/>
            <w:rtl/>
          </w:rPr>
          <w:t>در تحقیقات آزمایشگاهی که مین هیاکیم</w:t>
        </w:r>
      </w:ins>
      <w:ins w:id="13821" w:author="Mohsen Jafarinejad" w:date="2019-05-08T11:20:00Z">
        <w:r w:rsidR="008B47AB">
          <w:t xml:space="preserve"> </w:t>
        </w:r>
      </w:ins>
      <w:ins w:id="13822" w:author="Mohsen Jafarinejad" w:date="2019-05-08T11:14:00Z">
        <w:r w:rsidR="000833DB">
          <w:rPr>
            <w:rFonts w:hint="cs"/>
            <w:rtl/>
          </w:rPr>
          <w:t xml:space="preserve">انجام داده </w:t>
        </w:r>
      </w:ins>
      <w:ins w:id="13823" w:author="Mohsen Jafarinejad" w:date="2019-05-08T11:15:00Z">
        <w:r w:rsidR="000833DB">
          <w:rPr>
            <w:rFonts w:hint="cs"/>
            <w:rtl/>
          </w:rPr>
          <w:t xml:space="preserve">در شرایط </w:t>
        </w:r>
      </w:ins>
      <w:ins w:id="13824" w:author="Mohsen Jafarinejad" w:date="2019-05-08T11:14:00Z">
        <w:r w:rsidR="000833DB">
          <w:rPr>
            <w:rFonts w:hint="cs"/>
            <w:rtl/>
          </w:rPr>
          <w:t>عدم وجود اغتشاش در محفظه کاتد</w:t>
        </w:r>
      </w:ins>
      <w:ins w:id="13825" w:author="Mohsen Jafarinejad" w:date="2019-05-08T12:05:00Z">
        <w:r w:rsidR="000D7E46">
          <w:rPr>
            <w:rFonts w:hint="cs"/>
            <w:rtl/>
          </w:rPr>
          <w:t xml:space="preserve"> </w:t>
        </w:r>
      </w:ins>
      <w:ins w:id="13826" w:author="Mohsen Jafarinejad" w:date="2019-05-08T11:21:00Z">
        <w:r w:rsidR="008B47AB">
          <w:rPr>
            <w:rFonts w:hint="cs"/>
            <w:rtl/>
          </w:rPr>
          <w:t>(با غلظت سابستر5 میلی مول بر لیتر)</w:t>
        </w:r>
      </w:ins>
      <w:ins w:id="13827" w:author="Mohsen Jafarinejad" w:date="2019-05-08T11:14:00Z">
        <w:r w:rsidR="000833DB">
          <w:rPr>
            <w:rFonts w:hint="cs"/>
            <w:rtl/>
          </w:rPr>
          <w:t xml:space="preserve"> </w:t>
        </w:r>
      </w:ins>
      <w:ins w:id="13828" w:author="Mohsen Jafarinejad" w:date="2019-05-08T11:15:00Z">
        <w:r w:rsidR="000833DB">
          <w:rPr>
            <w:rFonts w:hint="cs"/>
            <w:rtl/>
          </w:rPr>
          <w:t xml:space="preserve">توان تولیدی حداکثر </w:t>
        </w:r>
      </w:ins>
      <w:ins w:id="13829" w:author="Mohsen Jafarinejad" w:date="2019-05-08T11:17:00Z">
        <w:r w:rsidR="008B47AB">
          <w:rPr>
            <w:rFonts w:hint="cs"/>
            <w:rtl/>
          </w:rPr>
          <w:t xml:space="preserve">11.6 میکرووات بر سانتیمتر </w:t>
        </w:r>
      </w:ins>
      <w:ins w:id="13830" w:author="Mohsen Jafarinejad" w:date="2019-05-08T11:24:00Z">
        <w:r w:rsidR="008B47AB">
          <w:rPr>
            <w:rFonts w:hint="cs"/>
            <w:rtl/>
          </w:rPr>
          <w:t>مکعب الکترود آند بوده درحالیکه شبیه‌سازی نشان می دهد درصورت اعمال اغتشاش بر محفظه</w:t>
        </w:r>
      </w:ins>
      <w:ins w:id="13831" w:author="Mohsen Jafarinejad" w:date="2019-05-08T12:06:00Z">
        <w:r w:rsidR="000D7E46">
          <w:rPr>
            <w:rFonts w:hint="cs"/>
            <w:rtl/>
          </w:rPr>
          <w:t xml:space="preserve"> کاتدِ</w:t>
        </w:r>
      </w:ins>
      <w:ins w:id="13832" w:author="Mohsen Jafarinejad" w:date="2019-05-08T11:24:00Z">
        <w:r w:rsidR="008B47AB">
          <w:rPr>
            <w:rFonts w:hint="cs"/>
            <w:rtl/>
          </w:rPr>
          <w:t xml:space="preserve"> این پیل توان تولیدی ماکزیمم به میزان </w:t>
        </w:r>
      </w:ins>
      <w:ins w:id="13833" w:author="Mohsen Jafarinejad" w:date="2019-05-08T12:06:00Z">
        <w:r w:rsidR="000D7E46">
          <w:rPr>
            <w:rFonts w:hint="cs"/>
            <w:rtl/>
          </w:rPr>
          <w:t>106</w:t>
        </w:r>
      </w:ins>
      <w:ins w:id="13834" w:author="Mohsen Jafarinejad" w:date="2019-05-08T11:24:00Z">
        <w:r w:rsidR="008B47AB">
          <w:rPr>
            <w:rFonts w:hint="cs"/>
            <w:rtl/>
          </w:rPr>
          <w:t xml:space="preserve"> د</w:t>
        </w:r>
      </w:ins>
      <w:ins w:id="13835" w:author="Mohsen Jafarinejad" w:date="2019-05-08T11:25:00Z">
        <w:r w:rsidR="008B47AB">
          <w:rPr>
            <w:rFonts w:hint="cs"/>
            <w:rtl/>
          </w:rPr>
          <w:t>ر</w:t>
        </w:r>
      </w:ins>
      <w:ins w:id="13836" w:author="Mohsen Jafarinejad" w:date="2019-05-08T11:24:00Z">
        <w:r w:rsidR="000D7E46">
          <w:rPr>
            <w:rFonts w:hint="cs"/>
            <w:rtl/>
          </w:rPr>
          <w:t>صد</w:t>
        </w:r>
      </w:ins>
      <w:ins w:id="13837" w:author="Mohsen Jafarinejad" w:date="2019-05-11T08:24:00Z">
        <w:r w:rsidR="007C2216">
          <w:rPr>
            <w:rFonts w:hint="cs"/>
            <w:rtl/>
          </w:rPr>
          <w:t xml:space="preserve"> </w:t>
        </w:r>
      </w:ins>
      <w:ins w:id="13838" w:author="Mohsen Jafarinejad" w:date="2019-05-08T12:07:00Z">
        <w:r w:rsidR="000D7E46">
          <w:rPr>
            <w:rFonts w:hint="cs"/>
            <w:rtl/>
          </w:rPr>
          <w:t xml:space="preserve">رشد کرده </w:t>
        </w:r>
      </w:ins>
      <w:ins w:id="13839" w:author="Mohsen Jafarinejad" w:date="2019-05-08T11:24:00Z">
        <w:r w:rsidR="008B47AB">
          <w:rPr>
            <w:rFonts w:hint="cs"/>
            <w:rtl/>
          </w:rPr>
          <w:t xml:space="preserve">و </w:t>
        </w:r>
      </w:ins>
      <w:ins w:id="13840" w:author="Mohsen Jafarinejad" w:date="2019-05-08T11:25:00Z">
        <w:r w:rsidR="008B47AB">
          <w:rPr>
            <w:rFonts w:hint="cs"/>
            <w:rtl/>
          </w:rPr>
          <w:t>به عدد 23.89 میکرو وات بر سانتیمتر مکعب الکترود آند خواهد رسید</w:t>
        </w:r>
      </w:ins>
      <w:ins w:id="13841" w:author="Mohsen Jafarinejad" w:date="2019-05-08T11:26:00Z">
        <w:r w:rsidR="008B47AB">
          <w:rPr>
            <w:rFonts w:hint="cs"/>
            <w:rtl/>
          </w:rPr>
          <w:t>.</w:t>
        </w:r>
      </w:ins>
    </w:p>
    <w:p w14:paraId="71797603" w14:textId="46DBB702" w:rsidR="000833DB" w:rsidRDefault="005400D2">
      <w:pPr>
        <w:pStyle w:val="payannameh"/>
        <w:spacing w:line="240" w:lineRule="auto"/>
        <w:jc w:val="both"/>
        <w:rPr>
          <w:ins w:id="13842" w:author="Mohsen Jafarinejad" w:date="2019-05-08T10:53:00Z"/>
        </w:rPr>
        <w:pPrChange w:id="13843" w:author="Mohsen Jafarinejad" w:date="2019-05-11T08:22:00Z">
          <w:pPr>
            <w:pStyle w:val="payannameh"/>
            <w:tabs>
              <w:tab w:val="left" w:pos="0"/>
              <w:tab w:val="left" w:pos="7371"/>
            </w:tabs>
            <w:spacing w:line="240" w:lineRule="auto"/>
          </w:pPr>
        </w:pPrChange>
      </w:pPr>
      <w:ins w:id="13844" w:author="Mohsen Jafarinejad" w:date="2019-05-11T08:21:00Z">
        <w:r>
          <w:rPr>
            <w:rFonts w:hint="cs"/>
            <w:rtl/>
          </w:rPr>
          <w:tab/>
        </w:r>
      </w:ins>
      <w:ins w:id="13845" w:author="Mohsen Jafarinejad" w:date="2019-05-08T10:55:00Z">
        <w:r w:rsidR="002F3B89">
          <w:rPr>
            <w:rFonts w:hint="cs"/>
            <w:rtl/>
          </w:rPr>
          <w:t xml:space="preserve">همچنین افزایش </w:t>
        </w:r>
      </w:ins>
      <w:ins w:id="13846" w:author="Mohsen Jafarinejad" w:date="2019-05-08T10:58:00Z">
        <w:r w:rsidR="002F3B89">
          <w:rPr>
            <w:rFonts w:hint="cs"/>
            <w:rtl/>
          </w:rPr>
          <w:t xml:space="preserve">غلظت لاکتات تا نقطه توان </w:t>
        </w:r>
      </w:ins>
      <w:ins w:id="13847" w:author="Mohsen Jafarinejad" w:date="2019-05-08T10:59:00Z">
        <w:r w:rsidR="002F3B89">
          <w:rPr>
            <w:rFonts w:hint="cs"/>
            <w:rtl/>
          </w:rPr>
          <w:t xml:space="preserve">ماکزیمم تقریبا بصورت خطی باعث افزایش توان تولیدی میگردد اما از نقطه توان ماکزیمم به بعد توان تولیدی به سرعت با افزایش لاکتات کاهش می یابد بطوریکه با افزایش </w:t>
        </w:r>
      </w:ins>
      <w:ins w:id="13848" w:author="Mohsen Jafarinejad" w:date="2019-05-08T11:05:00Z">
        <w:r w:rsidR="00594574">
          <w:rPr>
            <w:rFonts w:hint="cs"/>
            <w:rtl/>
          </w:rPr>
          <w:t xml:space="preserve">33 درصدی خوراک توان تولیدی 10 درصد کاهش می یابد اما پس از </w:t>
        </w:r>
      </w:ins>
      <w:ins w:id="13849" w:author="Mohsen Jafarinejad" w:date="2019-05-08T12:07:00Z">
        <w:r w:rsidR="000D7E46">
          <w:rPr>
            <w:rFonts w:hint="cs"/>
            <w:rtl/>
          </w:rPr>
          <w:t>این نقطه</w:t>
        </w:r>
      </w:ins>
      <w:ins w:id="13850" w:author="Mohsen Jafarinejad" w:date="2019-05-08T11:05:00Z">
        <w:r w:rsidR="000D7E46">
          <w:rPr>
            <w:rFonts w:hint="cs"/>
            <w:rtl/>
          </w:rPr>
          <w:t xml:space="preserve"> با افزایش غل</w:t>
        </w:r>
      </w:ins>
      <w:ins w:id="13851" w:author="Mohsen Jafarinejad" w:date="2019-05-08T12:07:00Z">
        <w:r w:rsidR="000D7E46">
          <w:rPr>
            <w:rFonts w:hint="cs"/>
            <w:rtl/>
          </w:rPr>
          <w:t>ظ</w:t>
        </w:r>
      </w:ins>
      <w:ins w:id="13852" w:author="Mohsen Jafarinejad" w:date="2019-05-08T11:05:00Z">
        <w:r w:rsidR="00594574">
          <w:rPr>
            <w:rFonts w:hint="cs"/>
            <w:rtl/>
          </w:rPr>
          <w:t>ت لاکتات سرعت کاهش توان تولیدی کاهش می یابد</w:t>
        </w:r>
      </w:ins>
      <w:ins w:id="13853" w:author="Mohsen Jafarinejad" w:date="2019-05-08T12:07:00Z">
        <w:r w:rsidR="000D7E46">
          <w:rPr>
            <w:rFonts w:hint="cs"/>
            <w:rtl/>
          </w:rPr>
          <w:t>و به</w:t>
        </w:r>
      </w:ins>
      <w:ins w:id="13854" w:author="Mohsen Jafarinejad" w:date="2019-05-08T12:13:00Z">
        <w:r w:rsidR="0085199B">
          <w:rPr>
            <w:rFonts w:hint="cs"/>
            <w:rtl/>
          </w:rPr>
          <w:t xml:space="preserve"> </w:t>
        </w:r>
      </w:ins>
      <w:ins w:id="13855" w:author="Mohsen Jafarinejad" w:date="2019-05-08T12:07:00Z">
        <w:r w:rsidR="000D7E46">
          <w:rPr>
            <w:rFonts w:hint="cs"/>
            <w:rtl/>
          </w:rPr>
          <w:t>سمت یک عدد ثابت همگرا</w:t>
        </w:r>
        <w:r w:rsidR="0085199B">
          <w:rPr>
            <w:rFonts w:hint="cs"/>
            <w:rtl/>
          </w:rPr>
          <w:t xml:space="preserve"> می</w:t>
        </w:r>
      </w:ins>
      <w:ins w:id="13856" w:author="Mohsen Jafarinejad" w:date="2019-05-08T12:13:00Z">
        <w:r w:rsidR="0085199B">
          <w:rPr>
            <w:rFonts w:hint="cs"/>
            <w:rtl/>
          </w:rPr>
          <w:t>‌</w:t>
        </w:r>
      </w:ins>
      <w:ins w:id="13857" w:author="Mohsen Jafarinejad" w:date="2019-05-08T12:07:00Z">
        <w:r w:rsidR="000D7E46">
          <w:rPr>
            <w:rFonts w:hint="cs"/>
            <w:rtl/>
          </w:rPr>
          <w:t>گردد.</w:t>
        </w:r>
      </w:ins>
      <w:ins w:id="13858" w:author="Mohsen Jafarinejad" w:date="2019-05-11T08:22:00Z">
        <w:r w:rsidR="00E04A9E">
          <w:rPr>
            <w:rFonts w:hint="cs"/>
            <w:rtl/>
          </w:rPr>
          <w:t xml:space="preserve"> </w:t>
        </w:r>
      </w:ins>
      <w:ins w:id="13859" w:author="Mohsen Jafarinejad" w:date="2019-05-08T12:08:00Z">
        <w:r w:rsidR="000D7E46">
          <w:rPr>
            <w:rFonts w:hint="cs"/>
            <w:rtl/>
          </w:rPr>
          <w:t xml:space="preserve">در رابطه با اکسیژن </w:t>
        </w:r>
      </w:ins>
      <w:ins w:id="13860" w:author="Mohsen Jafarinejad" w:date="2019-05-08T12:13:00Z">
        <w:r w:rsidR="0085199B">
          <w:rPr>
            <w:rFonts w:hint="cs"/>
            <w:rtl/>
          </w:rPr>
          <w:t xml:space="preserve">با توجه به اینکه سرعت واکنش کاتد بسیار بالاتر از آند است </w:t>
        </w:r>
      </w:ins>
      <w:ins w:id="13861" w:author="Mohsen Jafarinejad" w:date="2019-05-08T12:14:00Z">
        <w:r w:rsidR="0085199B">
          <w:rPr>
            <w:rFonts w:hint="cs"/>
            <w:rtl/>
          </w:rPr>
          <w:t xml:space="preserve">افت غلظتی </w:t>
        </w:r>
      </w:ins>
      <w:ins w:id="13862" w:author="Mohsen Jafarinejad" w:date="2019-05-08T12:15:00Z">
        <w:r w:rsidR="0085199B">
          <w:rPr>
            <w:rFonts w:hint="cs"/>
            <w:rtl/>
          </w:rPr>
          <w:t xml:space="preserve">ناشی از مقاومت در نفوذ اکسیژن به داخل الکترود کاتد مهمترین عامل محدود کننده است لذا بنظر می رسد انجام تحقیقاتی بر روی </w:t>
        </w:r>
      </w:ins>
      <w:ins w:id="13863" w:author="Mohsen Jafarinejad" w:date="2019-05-08T12:16:00Z">
        <w:r w:rsidR="0085199B">
          <w:rPr>
            <w:rFonts w:hint="cs"/>
            <w:rtl/>
          </w:rPr>
          <w:t xml:space="preserve">اثر </w:t>
        </w:r>
      </w:ins>
      <w:ins w:id="13864" w:author="Mohsen Jafarinejad" w:date="2019-05-08T12:15:00Z">
        <w:r w:rsidR="0085199B">
          <w:rPr>
            <w:rFonts w:hint="cs"/>
            <w:rtl/>
          </w:rPr>
          <w:t xml:space="preserve">افزایش سطح الکترود کاتد و نیز اثر </w:t>
        </w:r>
      </w:ins>
      <w:ins w:id="13865" w:author="Mohsen Jafarinejad" w:date="2019-05-08T12:16:00Z">
        <w:r w:rsidR="0085199B">
          <w:rPr>
            <w:rFonts w:hint="cs"/>
            <w:rtl/>
          </w:rPr>
          <w:t>تخلخل الکترود کاتد بر توان تولیدی ضروری بنظر می سد.</w:t>
        </w:r>
      </w:ins>
    </w:p>
    <w:p w14:paraId="27F3D81A" w14:textId="3D8CCBCC" w:rsidR="00C05178" w:rsidRDefault="00C05178" w:rsidP="00542260">
      <w:pPr>
        <w:pStyle w:val="payannameh"/>
        <w:tabs>
          <w:tab w:val="left" w:pos="0"/>
          <w:tab w:val="left" w:pos="7371"/>
        </w:tabs>
        <w:spacing w:line="240" w:lineRule="auto"/>
        <w:rPr>
          <w:rtl/>
        </w:rPr>
      </w:pPr>
    </w:p>
    <w:p w14:paraId="5D7314FE" w14:textId="77777777" w:rsidR="00EC1245" w:rsidRDefault="00EC1245" w:rsidP="005E409E">
      <w:pPr>
        <w:pStyle w:val="payannameh"/>
        <w:tabs>
          <w:tab w:val="left" w:pos="0"/>
          <w:tab w:val="left" w:pos="7371"/>
        </w:tabs>
        <w:spacing w:line="240" w:lineRule="auto"/>
        <w:rPr>
          <w:rtl/>
        </w:rPr>
      </w:pPr>
    </w:p>
    <w:p w14:paraId="762C62F4" w14:textId="2B83086C" w:rsidR="00C05178" w:rsidRDefault="00C05178" w:rsidP="00591C48">
      <w:pPr>
        <w:pStyle w:val="a0"/>
        <w:bidi/>
        <w:rPr>
          <w:rtl/>
        </w:rPr>
      </w:pPr>
      <w:bookmarkStart w:id="13866" w:name="_Toc3666575"/>
      <w:bookmarkStart w:id="13867" w:name="_Toc8546317"/>
      <w:bookmarkStart w:id="13868" w:name="_Toc8550980"/>
      <w:r>
        <w:rPr>
          <w:rFonts w:hint="cs"/>
          <w:rtl/>
        </w:rPr>
        <w:lastRenderedPageBreak/>
        <w:t>پیشنهاد برای تحقیقات بیشتر</w:t>
      </w:r>
      <w:bookmarkEnd w:id="13866"/>
      <w:bookmarkEnd w:id="13867"/>
      <w:bookmarkEnd w:id="13868"/>
    </w:p>
    <w:p w14:paraId="7F0CDCE4" w14:textId="7608A682" w:rsidR="00C05178" w:rsidRDefault="00E04A9E">
      <w:pPr>
        <w:pStyle w:val="payannameh"/>
        <w:spacing w:line="240" w:lineRule="auto"/>
        <w:rPr>
          <w:rtl/>
        </w:rPr>
        <w:pPrChange w:id="13869" w:author="Mohsen Jafarinejad" w:date="2019-05-11T08:22:00Z">
          <w:pPr>
            <w:pStyle w:val="payannameh"/>
            <w:tabs>
              <w:tab w:val="left" w:pos="0"/>
              <w:tab w:val="left" w:pos="7371"/>
            </w:tabs>
            <w:spacing w:line="240" w:lineRule="auto"/>
          </w:pPr>
        </w:pPrChange>
      </w:pPr>
      <w:ins w:id="13870" w:author="Mohsen Jafarinejad" w:date="2019-05-11T08:22:00Z">
        <w:r>
          <w:rPr>
            <w:rFonts w:hint="cs"/>
            <w:rtl/>
          </w:rPr>
          <w:tab/>
        </w:r>
      </w:ins>
      <w:r w:rsidR="00C05178">
        <w:rPr>
          <w:rFonts w:hint="cs"/>
          <w:rtl/>
        </w:rPr>
        <w:t>با توجه به ک</w:t>
      </w:r>
      <w:r w:rsidR="002A53E4">
        <w:rPr>
          <w:rFonts w:hint="cs"/>
          <w:rtl/>
        </w:rPr>
        <w:t xml:space="preserve">ار انجام گرفته در این نوشتار بنظر </w:t>
      </w:r>
      <w:ins w:id="13871" w:author="Mohsen" w:date="2019-03-17T16:51:00Z">
        <w:r w:rsidR="00CF0011">
          <w:rPr>
            <w:rtl/>
          </w:rPr>
          <w:t>م</w:t>
        </w:r>
        <w:r w:rsidR="00CF0011">
          <w:rPr>
            <w:rFonts w:hint="cs"/>
            <w:rtl/>
          </w:rPr>
          <w:t>ی‌</w:t>
        </w:r>
        <w:r w:rsidR="00CF0011">
          <w:rPr>
            <w:rFonts w:hint="eastAsia"/>
            <w:rtl/>
          </w:rPr>
          <w:t>رسد</w:t>
        </w:r>
      </w:ins>
      <w:del w:id="13872" w:author="Mohsen" w:date="2019-03-17T16:51:00Z">
        <w:r w:rsidR="002A53E4" w:rsidDel="00CF0011">
          <w:rPr>
            <w:rFonts w:hint="cs"/>
            <w:rtl/>
          </w:rPr>
          <w:delText>می رسد</w:delText>
        </w:r>
      </w:del>
      <w:r w:rsidR="002A53E4">
        <w:rPr>
          <w:rFonts w:hint="cs"/>
          <w:rtl/>
        </w:rPr>
        <w:t xml:space="preserve"> تحقیقات بیشتر در </w:t>
      </w:r>
      <w:ins w:id="13873" w:author="Mohsen" w:date="2019-03-17T16:51:00Z">
        <w:r w:rsidR="00CF0011">
          <w:rPr>
            <w:rtl/>
          </w:rPr>
          <w:t>زم</w:t>
        </w:r>
        <w:r w:rsidR="00CF0011">
          <w:rPr>
            <w:rFonts w:hint="cs"/>
            <w:rtl/>
          </w:rPr>
          <w:t>ی</w:t>
        </w:r>
        <w:r w:rsidR="00CF0011">
          <w:rPr>
            <w:rFonts w:hint="eastAsia"/>
            <w:rtl/>
          </w:rPr>
          <w:t>نه‌ها</w:t>
        </w:r>
        <w:r w:rsidR="00CF0011">
          <w:rPr>
            <w:rFonts w:hint="cs"/>
            <w:rtl/>
          </w:rPr>
          <w:t>ی</w:t>
        </w:r>
      </w:ins>
      <w:del w:id="13874" w:author="Mohsen" w:date="2019-03-17T16:51:00Z">
        <w:r w:rsidR="002A53E4" w:rsidDel="00CF0011">
          <w:rPr>
            <w:rFonts w:hint="cs"/>
            <w:rtl/>
          </w:rPr>
          <w:delText>زمینه های</w:delText>
        </w:r>
      </w:del>
      <w:r w:rsidR="002A53E4">
        <w:rPr>
          <w:rFonts w:hint="cs"/>
          <w:rtl/>
        </w:rPr>
        <w:t xml:space="preserve"> زیر به منظور حصول اثر بخشی بیشتر </w:t>
      </w:r>
      <w:ins w:id="13875" w:author="Mohsen" w:date="2019-03-17T16:51:00Z">
        <w:r w:rsidR="00CF0011">
          <w:rPr>
            <w:rtl/>
          </w:rPr>
          <w:t>پ</w:t>
        </w:r>
        <w:r w:rsidR="00CF0011">
          <w:rPr>
            <w:rFonts w:hint="cs"/>
            <w:rtl/>
          </w:rPr>
          <w:t>ی</w:t>
        </w:r>
        <w:r w:rsidR="00CF0011">
          <w:rPr>
            <w:rFonts w:hint="eastAsia"/>
            <w:rtl/>
          </w:rPr>
          <w:t>ل‌ها</w:t>
        </w:r>
        <w:r w:rsidR="00CF0011">
          <w:rPr>
            <w:rFonts w:hint="cs"/>
            <w:rtl/>
          </w:rPr>
          <w:t>ی</w:t>
        </w:r>
      </w:ins>
      <w:del w:id="13876" w:author="Mohsen" w:date="2019-03-17T16:51:00Z">
        <w:r w:rsidR="002A53E4" w:rsidDel="00CF0011">
          <w:rPr>
            <w:rFonts w:hint="cs"/>
            <w:rtl/>
          </w:rPr>
          <w:delText>پیل های</w:delText>
        </w:r>
      </w:del>
      <w:r w:rsidR="002A53E4">
        <w:rPr>
          <w:rFonts w:hint="cs"/>
          <w:rtl/>
        </w:rPr>
        <w:t xml:space="preserve"> میکروبی لازم به نظر </w:t>
      </w:r>
      <w:ins w:id="13877" w:author="Mohsen" w:date="2019-03-17T16:51:00Z">
        <w:r w:rsidR="00CF0011">
          <w:rPr>
            <w:rtl/>
          </w:rPr>
          <w:t>م</w:t>
        </w:r>
        <w:r w:rsidR="00CF0011">
          <w:rPr>
            <w:rFonts w:hint="cs"/>
            <w:rtl/>
          </w:rPr>
          <w:t>ی‌</w:t>
        </w:r>
        <w:r w:rsidR="00CF0011">
          <w:rPr>
            <w:rFonts w:hint="eastAsia"/>
            <w:rtl/>
          </w:rPr>
          <w:t>رسد</w:t>
        </w:r>
      </w:ins>
      <w:del w:id="13878" w:author="Mohsen" w:date="2019-03-17T16:51:00Z">
        <w:r w:rsidR="002A53E4" w:rsidDel="00CF0011">
          <w:rPr>
            <w:rFonts w:hint="cs"/>
            <w:rtl/>
          </w:rPr>
          <w:delText>می رسد</w:delText>
        </w:r>
      </w:del>
      <w:del w:id="13879" w:author="Mohsen" w:date="2019-03-17T16:53:00Z">
        <w:r w:rsidR="002A53E4" w:rsidDel="00CF0011">
          <w:rPr>
            <w:rFonts w:hint="cs"/>
            <w:rtl/>
          </w:rPr>
          <w:delText xml:space="preserve"> </w:delText>
        </w:r>
      </w:del>
      <w:r w:rsidR="002A53E4">
        <w:rPr>
          <w:rFonts w:hint="cs"/>
          <w:rtl/>
        </w:rPr>
        <w:t>:</w:t>
      </w:r>
    </w:p>
    <w:p w14:paraId="02951079" w14:textId="644635D0" w:rsidR="002A53E4" w:rsidRDefault="002A53E4" w:rsidP="00B30DD2">
      <w:pPr>
        <w:pStyle w:val="payannameh"/>
        <w:numPr>
          <w:ilvl w:val="0"/>
          <w:numId w:val="43"/>
        </w:numPr>
        <w:tabs>
          <w:tab w:val="left" w:pos="0"/>
          <w:tab w:val="left" w:pos="7371"/>
        </w:tabs>
        <w:spacing w:line="240" w:lineRule="auto"/>
      </w:pPr>
      <w:r>
        <w:rPr>
          <w:rFonts w:hint="cs"/>
          <w:rtl/>
        </w:rPr>
        <w:t xml:space="preserve">تحقیق در زمینه اثر تخلخل </w:t>
      </w:r>
      <w:ins w:id="13880" w:author="Mohsen" w:date="2019-03-17T16:51:00Z">
        <w:r w:rsidR="00CF0011">
          <w:rPr>
            <w:rtl/>
          </w:rPr>
          <w:t>الکترودها</w:t>
        </w:r>
      </w:ins>
      <w:del w:id="13881" w:author="Mohsen" w:date="2019-03-17T16:51:00Z">
        <w:r w:rsidDel="00CF0011">
          <w:rPr>
            <w:rFonts w:hint="cs"/>
            <w:rtl/>
          </w:rPr>
          <w:delText>الکترود ها</w:delText>
        </w:r>
      </w:del>
      <w:r>
        <w:rPr>
          <w:rFonts w:hint="cs"/>
          <w:rtl/>
        </w:rPr>
        <w:t xml:space="preserve"> بر افزایش رسانش </w:t>
      </w:r>
      <w:ins w:id="13882" w:author="Mohsen" w:date="2019-03-17T16:51:00Z">
        <w:r w:rsidR="00CF0011">
          <w:rPr>
            <w:rtl/>
          </w:rPr>
          <w:t>گونه‌ها</w:t>
        </w:r>
      </w:ins>
      <w:del w:id="13883" w:author="Mohsen" w:date="2019-03-17T16:51:00Z">
        <w:r w:rsidDel="00CF0011">
          <w:rPr>
            <w:rFonts w:hint="cs"/>
            <w:rtl/>
          </w:rPr>
          <w:delText>گونه ها</w:delText>
        </w:r>
      </w:del>
      <w:r>
        <w:rPr>
          <w:rFonts w:hint="cs"/>
          <w:rtl/>
        </w:rPr>
        <w:t xml:space="preserve"> و عملکرد پیل میکروبی</w:t>
      </w:r>
      <w:del w:id="13884" w:author="Mohsen" w:date="2019-03-17T16:53:00Z">
        <w:r w:rsidDel="00CF0011">
          <w:rPr>
            <w:rFonts w:hint="cs"/>
            <w:rtl/>
          </w:rPr>
          <w:delText xml:space="preserve"> </w:delText>
        </w:r>
      </w:del>
    </w:p>
    <w:p w14:paraId="3D654493" w14:textId="022C54BA" w:rsidR="002A53E4" w:rsidRDefault="002A53E4" w:rsidP="00B30DD2">
      <w:pPr>
        <w:pStyle w:val="payannameh"/>
        <w:numPr>
          <w:ilvl w:val="0"/>
          <w:numId w:val="43"/>
        </w:numPr>
        <w:tabs>
          <w:tab w:val="left" w:pos="0"/>
          <w:tab w:val="left" w:pos="7371"/>
        </w:tabs>
        <w:spacing w:line="240" w:lineRule="auto"/>
      </w:pPr>
      <w:r>
        <w:rPr>
          <w:rFonts w:hint="cs"/>
          <w:rtl/>
        </w:rPr>
        <w:t xml:space="preserve">تحقیق در زمینه اثر </w:t>
      </w:r>
      <w:ins w:id="13885" w:author="Mohsen" w:date="2019-03-17T16:51:00Z">
        <w:r w:rsidR="00CF0011">
          <w:rPr>
            <w:rtl/>
          </w:rPr>
          <w:t>مساحت‌ها</w:t>
        </w:r>
        <w:r w:rsidR="00CF0011">
          <w:rPr>
            <w:rFonts w:hint="cs"/>
            <w:rtl/>
          </w:rPr>
          <w:t>ی</w:t>
        </w:r>
      </w:ins>
      <w:del w:id="13886" w:author="Mohsen" w:date="2019-03-17T16:51:00Z">
        <w:r w:rsidDel="00CF0011">
          <w:rPr>
            <w:rFonts w:hint="cs"/>
            <w:rtl/>
          </w:rPr>
          <w:delText>مساحت های</w:delText>
        </w:r>
      </w:del>
      <w:r>
        <w:rPr>
          <w:rFonts w:hint="cs"/>
          <w:rtl/>
        </w:rPr>
        <w:t xml:space="preserve"> متفاوت الکترود آند و کاتد به جهت افزایش شدت واکنش کاتد با توجه به محدودیت در افزایش غلظت اکسیژن در محلول</w:t>
      </w:r>
    </w:p>
    <w:p w14:paraId="31806D46" w14:textId="748B6319" w:rsidR="002A53E4" w:rsidRDefault="002A53E4" w:rsidP="00B30DD2">
      <w:pPr>
        <w:pStyle w:val="payannameh"/>
        <w:numPr>
          <w:ilvl w:val="0"/>
          <w:numId w:val="43"/>
        </w:numPr>
        <w:tabs>
          <w:tab w:val="left" w:pos="0"/>
          <w:tab w:val="left" w:pos="7371"/>
        </w:tabs>
        <w:spacing w:line="240" w:lineRule="auto"/>
      </w:pPr>
      <w:r>
        <w:rPr>
          <w:rFonts w:hint="cs"/>
          <w:rtl/>
        </w:rPr>
        <w:t xml:space="preserve">تحقیق در زمینه </w:t>
      </w:r>
      <w:ins w:id="13887" w:author="Mohsen" w:date="2019-03-17T16:51:00Z">
        <w:r w:rsidR="00CF0011">
          <w:rPr>
            <w:rtl/>
          </w:rPr>
          <w:t>روش‌ها</w:t>
        </w:r>
        <w:r w:rsidR="00CF0011">
          <w:rPr>
            <w:rFonts w:hint="cs"/>
            <w:rtl/>
          </w:rPr>
          <w:t>ی</w:t>
        </w:r>
      </w:ins>
      <w:del w:id="13888" w:author="Mohsen" w:date="2019-03-17T16:51:00Z">
        <w:r w:rsidDel="00CF0011">
          <w:rPr>
            <w:rFonts w:hint="cs"/>
            <w:rtl/>
          </w:rPr>
          <w:delText>روش های</w:delText>
        </w:r>
      </w:del>
      <w:r>
        <w:rPr>
          <w:rFonts w:hint="cs"/>
          <w:rtl/>
        </w:rPr>
        <w:t xml:space="preserve"> افزایش رسانش </w:t>
      </w:r>
      <w:ins w:id="13889" w:author="Mohsen" w:date="2019-03-17T16:51:00Z">
        <w:r w:rsidR="00CF0011">
          <w:rPr>
            <w:rFonts w:hint="cs"/>
            <w:rtl/>
          </w:rPr>
          <w:t>ی</w:t>
        </w:r>
        <w:r w:rsidR="00CF0011">
          <w:rPr>
            <w:rFonts w:hint="eastAsia"/>
            <w:rtl/>
          </w:rPr>
          <w:t>ون‌ها</w:t>
        </w:r>
        <w:r w:rsidR="00CF0011">
          <w:rPr>
            <w:rFonts w:hint="cs"/>
            <w:rtl/>
          </w:rPr>
          <w:t>ی</w:t>
        </w:r>
      </w:ins>
      <w:del w:id="13890" w:author="Mohsen" w:date="2019-03-17T16:51:00Z">
        <w:r w:rsidDel="00CF0011">
          <w:rPr>
            <w:rFonts w:hint="cs"/>
            <w:rtl/>
          </w:rPr>
          <w:delText>یون های</w:delText>
        </w:r>
      </w:del>
      <w:r>
        <w:rPr>
          <w:rFonts w:hint="cs"/>
          <w:rtl/>
        </w:rPr>
        <w:t xml:space="preserve"> پروتون در غشاء نفیونی</w:t>
      </w:r>
      <w:del w:id="13891" w:author="Mohsen" w:date="2019-03-17T16:53:00Z">
        <w:r w:rsidDel="00CF0011">
          <w:rPr>
            <w:rFonts w:hint="cs"/>
            <w:rtl/>
          </w:rPr>
          <w:delText xml:space="preserve"> </w:delText>
        </w:r>
      </w:del>
    </w:p>
    <w:p w14:paraId="5627C378" w14:textId="0895E39D" w:rsidR="002A53E4" w:rsidRDefault="002A53E4" w:rsidP="00B30DD2">
      <w:pPr>
        <w:pStyle w:val="payannameh"/>
        <w:numPr>
          <w:ilvl w:val="0"/>
          <w:numId w:val="43"/>
        </w:numPr>
        <w:tabs>
          <w:tab w:val="left" w:pos="0"/>
          <w:tab w:val="left" w:pos="7371"/>
        </w:tabs>
        <w:spacing w:line="240" w:lineRule="auto"/>
      </w:pPr>
      <w:r>
        <w:rPr>
          <w:rFonts w:hint="cs"/>
          <w:rtl/>
        </w:rPr>
        <w:t xml:space="preserve">تحقیق در زمینه اثر اعمال میدان الکتریکی خارجی به پیل با توجه به </w:t>
      </w:r>
      <w:ins w:id="13892" w:author="Mohsen" w:date="2019-03-17T16:51:00Z">
        <w:r w:rsidR="00CF0011">
          <w:rPr>
            <w:rtl/>
          </w:rPr>
          <w:t>تأث</w:t>
        </w:r>
        <w:r w:rsidR="00CF0011">
          <w:rPr>
            <w:rFonts w:hint="cs"/>
            <w:rtl/>
          </w:rPr>
          <w:t>ی</w:t>
        </w:r>
        <w:r w:rsidR="00CF0011">
          <w:rPr>
            <w:rFonts w:hint="eastAsia"/>
            <w:rtl/>
          </w:rPr>
          <w:t>ر</w:t>
        </w:r>
      </w:ins>
      <w:del w:id="13893" w:author="Mohsen" w:date="2019-03-17T16:51:00Z">
        <w:r w:rsidDel="00CF0011">
          <w:rPr>
            <w:rFonts w:hint="cs"/>
            <w:rtl/>
          </w:rPr>
          <w:delText>تاثیر</w:delText>
        </w:r>
      </w:del>
      <w:r>
        <w:rPr>
          <w:rFonts w:hint="cs"/>
          <w:rtl/>
        </w:rPr>
        <w:t xml:space="preserve"> آن بر حرکت سریعتر </w:t>
      </w:r>
      <w:ins w:id="13894" w:author="Mohsen" w:date="2019-03-17T16:51:00Z">
        <w:r w:rsidR="00CF0011">
          <w:rPr>
            <w:rFonts w:hint="cs"/>
            <w:rtl/>
          </w:rPr>
          <w:t>ی</w:t>
        </w:r>
        <w:r w:rsidR="00CF0011">
          <w:rPr>
            <w:rFonts w:hint="eastAsia"/>
            <w:rtl/>
          </w:rPr>
          <w:t>ون‌ها</w:t>
        </w:r>
        <w:r w:rsidR="00CF0011">
          <w:rPr>
            <w:rFonts w:hint="cs"/>
            <w:rtl/>
          </w:rPr>
          <w:t>ی</w:t>
        </w:r>
      </w:ins>
      <w:del w:id="13895" w:author="Mohsen" w:date="2019-03-17T16:51:00Z">
        <w:r w:rsidDel="00CF0011">
          <w:rPr>
            <w:rFonts w:hint="cs"/>
            <w:rtl/>
          </w:rPr>
          <w:delText>یون های</w:delText>
        </w:r>
      </w:del>
      <w:r>
        <w:rPr>
          <w:rFonts w:hint="cs"/>
          <w:rtl/>
        </w:rPr>
        <w:t xml:space="preserve"> کاتیونو جلوگیری از فرار آنها به سمت محفظه آند</w:t>
      </w:r>
    </w:p>
    <w:p w14:paraId="0DDDAB1A" w14:textId="50030E26" w:rsidR="002A53E4" w:rsidRDefault="002A53E4" w:rsidP="00B30DD2">
      <w:pPr>
        <w:pStyle w:val="payannameh"/>
        <w:numPr>
          <w:ilvl w:val="0"/>
          <w:numId w:val="43"/>
        </w:numPr>
        <w:tabs>
          <w:tab w:val="left" w:pos="0"/>
          <w:tab w:val="left" w:pos="7371"/>
        </w:tabs>
        <w:spacing w:line="240" w:lineRule="auto"/>
      </w:pPr>
      <w:r>
        <w:rPr>
          <w:rFonts w:hint="cs"/>
          <w:rtl/>
        </w:rPr>
        <w:t xml:space="preserve">تحقیق در زمینه عملکرد </w:t>
      </w:r>
      <w:ins w:id="13896" w:author="Mohsen" w:date="2019-03-17T16:51:00Z">
        <w:r w:rsidR="00CF0011">
          <w:rPr>
            <w:rtl/>
          </w:rPr>
          <w:t>پ</w:t>
        </w:r>
        <w:r w:rsidR="00CF0011">
          <w:rPr>
            <w:rFonts w:hint="cs"/>
            <w:rtl/>
          </w:rPr>
          <w:t>ی</w:t>
        </w:r>
        <w:r w:rsidR="00CF0011">
          <w:rPr>
            <w:rFonts w:hint="eastAsia"/>
            <w:rtl/>
          </w:rPr>
          <w:t>ل‌ها</w:t>
        </w:r>
        <w:r w:rsidR="00CF0011">
          <w:rPr>
            <w:rFonts w:hint="cs"/>
            <w:rtl/>
          </w:rPr>
          <w:t>ی</w:t>
        </w:r>
      </w:ins>
      <w:del w:id="13897" w:author="Mohsen" w:date="2019-03-17T16:51:00Z">
        <w:r w:rsidDel="00CF0011">
          <w:rPr>
            <w:rFonts w:hint="cs"/>
            <w:rtl/>
          </w:rPr>
          <w:delText>پیل های</w:delText>
        </w:r>
      </w:del>
      <w:r>
        <w:rPr>
          <w:rFonts w:hint="cs"/>
          <w:rtl/>
        </w:rPr>
        <w:t xml:space="preserve"> میکروبی در </w:t>
      </w:r>
      <w:ins w:id="13898" w:author="Mohsen" w:date="2019-03-17T16:51:00Z">
        <w:r w:rsidR="00CF0011">
          <w:rPr>
            <w:rtl/>
          </w:rPr>
          <w:t>فشارها</w:t>
        </w:r>
        <w:r w:rsidR="00CF0011">
          <w:rPr>
            <w:rFonts w:hint="cs"/>
            <w:rtl/>
          </w:rPr>
          <w:t>ی</w:t>
        </w:r>
      </w:ins>
      <w:del w:id="13899" w:author="Mohsen" w:date="2019-03-17T16:51:00Z">
        <w:r w:rsidDel="00CF0011">
          <w:rPr>
            <w:rFonts w:hint="cs"/>
            <w:rtl/>
          </w:rPr>
          <w:delText>فشار های</w:delText>
        </w:r>
      </w:del>
      <w:r>
        <w:rPr>
          <w:rFonts w:hint="cs"/>
          <w:rtl/>
        </w:rPr>
        <w:t xml:space="preserve"> کاری متفاوت با فشار محیط</w:t>
      </w:r>
    </w:p>
    <w:p w14:paraId="0CCF9599" w14:textId="2780AD1D" w:rsidR="002A53E4" w:rsidRDefault="002A53E4" w:rsidP="00B30DD2">
      <w:pPr>
        <w:pStyle w:val="payannameh"/>
        <w:numPr>
          <w:ilvl w:val="0"/>
          <w:numId w:val="43"/>
        </w:numPr>
        <w:tabs>
          <w:tab w:val="left" w:pos="0"/>
          <w:tab w:val="left" w:pos="7371"/>
        </w:tabs>
        <w:spacing w:line="240" w:lineRule="auto"/>
      </w:pPr>
      <w:r>
        <w:rPr>
          <w:rFonts w:hint="cs"/>
          <w:rtl/>
        </w:rPr>
        <w:t xml:space="preserve">تحقیق در زمینه اثر </w:t>
      </w:r>
      <w:r w:rsidR="00C12895">
        <w:rPr>
          <w:rFonts w:hint="cs"/>
          <w:rtl/>
        </w:rPr>
        <w:t>نسبت مساحت الکترود آند به غشاء نفیونی با توجه به وجود نشتی اکسیژن از غشاء</w:t>
      </w:r>
    </w:p>
    <w:p w14:paraId="7E1F0B05" w14:textId="22659D8F" w:rsidR="00C12895" w:rsidRDefault="00C12895" w:rsidP="00B30DD2">
      <w:pPr>
        <w:pStyle w:val="payannameh"/>
        <w:numPr>
          <w:ilvl w:val="0"/>
          <w:numId w:val="43"/>
        </w:numPr>
        <w:tabs>
          <w:tab w:val="left" w:pos="0"/>
          <w:tab w:val="left" w:pos="7371"/>
        </w:tabs>
        <w:spacing w:line="240" w:lineRule="auto"/>
      </w:pPr>
      <w:r>
        <w:rPr>
          <w:rFonts w:hint="cs"/>
          <w:rtl/>
        </w:rPr>
        <w:t xml:space="preserve">تحقیق در زمینه افزایش سطح مقطع </w:t>
      </w:r>
      <w:ins w:id="13900" w:author="Mohsen" w:date="2019-03-17T16:51:00Z">
        <w:r w:rsidR="00CF0011">
          <w:rPr>
            <w:rtl/>
          </w:rPr>
          <w:t>الکترودها</w:t>
        </w:r>
      </w:ins>
      <w:del w:id="13901" w:author="Mohsen" w:date="2019-03-17T16:51:00Z">
        <w:r w:rsidDel="00CF0011">
          <w:rPr>
            <w:rFonts w:hint="cs"/>
            <w:rtl/>
          </w:rPr>
          <w:delText>الکترود ها</w:delText>
        </w:r>
      </w:del>
      <w:r>
        <w:rPr>
          <w:rFonts w:hint="cs"/>
          <w:rtl/>
        </w:rPr>
        <w:t xml:space="preserve"> با استفاده از </w:t>
      </w:r>
      <w:ins w:id="13902" w:author="Mohsen" w:date="2019-03-17T16:51:00Z">
        <w:r w:rsidR="00CF0011">
          <w:rPr>
            <w:rtl/>
          </w:rPr>
          <w:t>الکترودها</w:t>
        </w:r>
        <w:r w:rsidR="00CF0011">
          <w:rPr>
            <w:rFonts w:hint="cs"/>
            <w:rtl/>
          </w:rPr>
          <w:t>ی</w:t>
        </w:r>
      </w:ins>
      <w:del w:id="13903" w:author="Mohsen" w:date="2019-03-17T16:51:00Z">
        <w:r w:rsidDel="00CF0011">
          <w:rPr>
            <w:rFonts w:hint="cs"/>
            <w:rtl/>
          </w:rPr>
          <w:delText>الکترود های</w:delText>
        </w:r>
      </w:del>
      <w:r>
        <w:rPr>
          <w:rFonts w:hint="cs"/>
          <w:rtl/>
        </w:rPr>
        <w:t xml:space="preserve"> موازی</w:t>
      </w:r>
      <w:del w:id="13904" w:author="Mohsen" w:date="2019-03-17T16:53:00Z">
        <w:r w:rsidDel="00CF0011">
          <w:rPr>
            <w:rFonts w:hint="cs"/>
            <w:rtl/>
          </w:rPr>
          <w:delText xml:space="preserve"> </w:delText>
        </w:r>
      </w:del>
    </w:p>
    <w:p w14:paraId="3687B7B6" w14:textId="5752C410" w:rsidR="00C12895" w:rsidRDefault="00C12895" w:rsidP="00B30DD2">
      <w:pPr>
        <w:pStyle w:val="payannameh"/>
        <w:numPr>
          <w:ilvl w:val="0"/>
          <w:numId w:val="43"/>
        </w:numPr>
        <w:tabs>
          <w:tab w:val="left" w:pos="0"/>
          <w:tab w:val="left" w:pos="7371"/>
        </w:tabs>
        <w:spacing w:line="240" w:lineRule="auto"/>
        <w:rPr>
          <w:rtl/>
        </w:rPr>
      </w:pPr>
      <w:r>
        <w:rPr>
          <w:rFonts w:hint="cs"/>
          <w:rtl/>
        </w:rPr>
        <w:t xml:space="preserve">تحقیق در زمینه ضخامت بهینه الکترود آند و کاتد با توجه به اثر معکوس ضخامت بر رسانش مواد به داخل الکترود و </w:t>
      </w:r>
      <w:r w:rsidR="00B77A53">
        <w:rPr>
          <w:rFonts w:hint="cs"/>
          <w:rtl/>
        </w:rPr>
        <w:t>اثر</w:t>
      </w:r>
      <w:r>
        <w:rPr>
          <w:rFonts w:hint="cs"/>
          <w:rtl/>
        </w:rPr>
        <w:t xml:space="preserve"> افزایش حجم الکترود بر توان تولیدی</w:t>
      </w:r>
    </w:p>
    <w:p w14:paraId="035F60F2" w14:textId="77777777" w:rsidR="009F42D7" w:rsidRDefault="009F42D7" w:rsidP="005E409E">
      <w:pPr>
        <w:pStyle w:val="payannameh"/>
        <w:tabs>
          <w:tab w:val="left" w:pos="0"/>
          <w:tab w:val="left" w:pos="7371"/>
        </w:tabs>
        <w:spacing w:line="240" w:lineRule="auto"/>
        <w:rPr>
          <w:rtl/>
        </w:rPr>
      </w:pPr>
    </w:p>
    <w:p w14:paraId="2C8ECC3D" w14:textId="77777777" w:rsidR="00B30DD2" w:rsidRDefault="00B30DD2" w:rsidP="005E409E">
      <w:pPr>
        <w:pStyle w:val="payannameh"/>
        <w:tabs>
          <w:tab w:val="left" w:pos="0"/>
          <w:tab w:val="left" w:pos="7371"/>
        </w:tabs>
        <w:spacing w:line="240" w:lineRule="auto"/>
        <w:rPr>
          <w:rStyle w:val="tgc"/>
          <w:rtl/>
        </w:rPr>
      </w:pPr>
    </w:p>
    <w:p w14:paraId="4F730676" w14:textId="148EBEFE" w:rsidR="00B30DD2" w:rsidRDefault="00B30DD2" w:rsidP="005E409E">
      <w:pPr>
        <w:pStyle w:val="payannameh"/>
        <w:tabs>
          <w:tab w:val="left" w:pos="0"/>
          <w:tab w:val="left" w:pos="7371"/>
        </w:tabs>
        <w:spacing w:line="240" w:lineRule="auto"/>
        <w:rPr>
          <w:rStyle w:val="tgc"/>
          <w:rtl/>
        </w:rPr>
      </w:pPr>
    </w:p>
    <w:p w14:paraId="4341BFA2" w14:textId="4C618DE1" w:rsidR="00EC1245" w:rsidRDefault="00EC1245" w:rsidP="005E409E">
      <w:pPr>
        <w:pStyle w:val="payannameh"/>
        <w:tabs>
          <w:tab w:val="left" w:pos="0"/>
          <w:tab w:val="left" w:pos="7371"/>
        </w:tabs>
        <w:spacing w:line="240" w:lineRule="auto"/>
        <w:rPr>
          <w:rStyle w:val="tgc"/>
          <w:rtl/>
        </w:rPr>
      </w:pPr>
    </w:p>
    <w:p w14:paraId="558CDD62" w14:textId="1815E0FB" w:rsidR="00EC1245" w:rsidRDefault="00EC1245" w:rsidP="005E409E">
      <w:pPr>
        <w:pStyle w:val="payannameh"/>
        <w:tabs>
          <w:tab w:val="left" w:pos="0"/>
          <w:tab w:val="left" w:pos="7371"/>
        </w:tabs>
        <w:spacing w:line="240" w:lineRule="auto"/>
        <w:rPr>
          <w:rStyle w:val="tgc"/>
          <w:rtl/>
        </w:rPr>
      </w:pPr>
    </w:p>
    <w:p w14:paraId="1A64B1A3" w14:textId="23FF7363" w:rsidR="00EC1245" w:rsidRDefault="00EC1245" w:rsidP="005E409E">
      <w:pPr>
        <w:pStyle w:val="payannameh"/>
        <w:tabs>
          <w:tab w:val="left" w:pos="0"/>
          <w:tab w:val="left" w:pos="7371"/>
        </w:tabs>
        <w:spacing w:line="240" w:lineRule="auto"/>
        <w:rPr>
          <w:rStyle w:val="tgc"/>
          <w:rtl/>
        </w:rPr>
      </w:pPr>
    </w:p>
    <w:p w14:paraId="19FA6726" w14:textId="3653C98A" w:rsidR="00EC1245" w:rsidRDefault="00EC1245" w:rsidP="005E409E">
      <w:pPr>
        <w:pStyle w:val="payannameh"/>
        <w:tabs>
          <w:tab w:val="left" w:pos="0"/>
          <w:tab w:val="left" w:pos="7371"/>
        </w:tabs>
        <w:spacing w:line="240" w:lineRule="auto"/>
        <w:rPr>
          <w:rStyle w:val="tgc"/>
          <w:rtl/>
        </w:rPr>
      </w:pPr>
    </w:p>
    <w:p w14:paraId="47677778" w14:textId="675F033E" w:rsidR="00EC1245" w:rsidRDefault="00EC1245" w:rsidP="005E409E">
      <w:pPr>
        <w:pStyle w:val="payannameh"/>
        <w:tabs>
          <w:tab w:val="left" w:pos="0"/>
          <w:tab w:val="left" w:pos="7371"/>
        </w:tabs>
        <w:spacing w:line="240" w:lineRule="auto"/>
        <w:rPr>
          <w:rStyle w:val="tgc"/>
          <w:rtl/>
        </w:rPr>
      </w:pPr>
    </w:p>
    <w:p w14:paraId="430C5AC2" w14:textId="4C029A45" w:rsidR="00EC1245" w:rsidRDefault="00EC1245" w:rsidP="005E409E">
      <w:pPr>
        <w:pStyle w:val="payannameh"/>
        <w:tabs>
          <w:tab w:val="left" w:pos="0"/>
          <w:tab w:val="left" w:pos="7371"/>
        </w:tabs>
        <w:spacing w:line="240" w:lineRule="auto"/>
        <w:rPr>
          <w:rStyle w:val="tgc"/>
          <w:rtl/>
        </w:rPr>
      </w:pPr>
    </w:p>
    <w:p w14:paraId="1AE52215" w14:textId="63595160" w:rsidR="00EC1245" w:rsidRDefault="00EC1245" w:rsidP="005E409E">
      <w:pPr>
        <w:pStyle w:val="payannameh"/>
        <w:tabs>
          <w:tab w:val="left" w:pos="0"/>
          <w:tab w:val="left" w:pos="7371"/>
        </w:tabs>
        <w:spacing w:line="240" w:lineRule="auto"/>
        <w:rPr>
          <w:rStyle w:val="tgc"/>
          <w:rtl/>
        </w:rPr>
      </w:pPr>
    </w:p>
    <w:p w14:paraId="7493B03B" w14:textId="60DCB7E6" w:rsidR="00EC1245" w:rsidRDefault="00EC1245" w:rsidP="005E409E">
      <w:pPr>
        <w:pStyle w:val="payannameh"/>
        <w:tabs>
          <w:tab w:val="left" w:pos="0"/>
          <w:tab w:val="left" w:pos="7371"/>
        </w:tabs>
        <w:spacing w:line="240" w:lineRule="auto"/>
        <w:rPr>
          <w:rStyle w:val="tgc"/>
          <w:rtl/>
        </w:rPr>
      </w:pPr>
    </w:p>
    <w:p w14:paraId="0E87E520" w14:textId="44E8C0D0" w:rsidR="00EC1245" w:rsidDel="00E04A9E" w:rsidRDefault="00EC1245" w:rsidP="005E409E">
      <w:pPr>
        <w:pStyle w:val="payannameh"/>
        <w:tabs>
          <w:tab w:val="left" w:pos="0"/>
          <w:tab w:val="left" w:pos="7371"/>
        </w:tabs>
        <w:spacing w:line="240" w:lineRule="auto"/>
        <w:rPr>
          <w:del w:id="13905" w:author="Mohsen Jafarinejad" w:date="2019-05-11T08:22:00Z"/>
          <w:rStyle w:val="tgc"/>
          <w:rtl/>
        </w:rPr>
      </w:pPr>
    </w:p>
    <w:p w14:paraId="1F7A1919" w14:textId="3039C182" w:rsidR="00EC1245" w:rsidDel="00E04A9E" w:rsidRDefault="00EC1245" w:rsidP="005E409E">
      <w:pPr>
        <w:pStyle w:val="payannameh"/>
        <w:tabs>
          <w:tab w:val="left" w:pos="0"/>
          <w:tab w:val="left" w:pos="7371"/>
        </w:tabs>
        <w:spacing w:line="240" w:lineRule="auto"/>
        <w:rPr>
          <w:del w:id="13906" w:author="Mohsen Jafarinejad" w:date="2019-05-11T08:22:00Z"/>
          <w:rStyle w:val="tgc"/>
          <w:rtl/>
        </w:rPr>
      </w:pPr>
    </w:p>
    <w:p w14:paraId="62E46FEC" w14:textId="32C158D1" w:rsidR="00EC1245" w:rsidDel="00E04A9E" w:rsidRDefault="00EC1245" w:rsidP="005E409E">
      <w:pPr>
        <w:pStyle w:val="payannameh"/>
        <w:tabs>
          <w:tab w:val="left" w:pos="0"/>
          <w:tab w:val="left" w:pos="7371"/>
        </w:tabs>
        <w:spacing w:line="240" w:lineRule="auto"/>
        <w:rPr>
          <w:del w:id="13907" w:author="Mohsen Jafarinejad" w:date="2019-05-11T08:22:00Z"/>
          <w:rStyle w:val="tgc"/>
          <w:rtl/>
        </w:rPr>
      </w:pPr>
    </w:p>
    <w:p w14:paraId="4260C114" w14:textId="51D9A4EE" w:rsidR="00EC1245" w:rsidDel="002E75BC" w:rsidRDefault="00EC1245" w:rsidP="005E409E">
      <w:pPr>
        <w:pStyle w:val="payannameh"/>
        <w:tabs>
          <w:tab w:val="left" w:pos="0"/>
          <w:tab w:val="left" w:pos="7371"/>
        </w:tabs>
        <w:spacing w:line="240" w:lineRule="auto"/>
        <w:rPr>
          <w:del w:id="13908" w:author="Mohsen Jafarinejad" w:date="2019-05-08T14:41:00Z"/>
          <w:rStyle w:val="tgc"/>
          <w:rtl/>
        </w:rPr>
      </w:pPr>
    </w:p>
    <w:p w14:paraId="57C7A119" w14:textId="259924BD" w:rsidR="00EC1245" w:rsidDel="002E75BC" w:rsidRDefault="00EC1245" w:rsidP="005E409E">
      <w:pPr>
        <w:pStyle w:val="payannameh"/>
        <w:tabs>
          <w:tab w:val="left" w:pos="0"/>
          <w:tab w:val="left" w:pos="7371"/>
        </w:tabs>
        <w:spacing w:line="240" w:lineRule="auto"/>
        <w:rPr>
          <w:del w:id="13909" w:author="Mohsen Jafarinejad" w:date="2019-05-08T14:41:00Z"/>
          <w:rStyle w:val="tgc"/>
          <w:rtl/>
        </w:rPr>
      </w:pPr>
    </w:p>
    <w:p w14:paraId="53CF0B7E" w14:textId="7F233E2C" w:rsidR="00EC1245" w:rsidDel="002E75BC" w:rsidRDefault="00EC1245" w:rsidP="005E409E">
      <w:pPr>
        <w:pStyle w:val="payannameh"/>
        <w:tabs>
          <w:tab w:val="left" w:pos="0"/>
          <w:tab w:val="left" w:pos="7371"/>
        </w:tabs>
        <w:spacing w:line="240" w:lineRule="auto"/>
        <w:rPr>
          <w:del w:id="13910" w:author="Mohsen Jafarinejad" w:date="2019-05-08T14:41:00Z"/>
          <w:rStyle w:val="tgc"/>
          <w:rtl/>
        </w:rPr>
      </w:pPr>
    </w:p>
    <w:p w14:paraId="0891F0EB" w14:textId="0615242F" w:rsidR="00EC1245" w:rsidDel="002E75BC" w:rsidRDefault="00EC1245" w:rsidP="005E409E">
      <w:pPr>
        <w:pStyle w:val="payannameh"/>
        <w:tabs>
          <w:tab w:val="left" w:pos="0"/>
          <w:tab w:val="left" w:pos="7371"/>
        </w:tabs>
        <w:spacing w:line="240" w:lineRule="auto"/>
        <w:rPr>
          <w:del w:id="13911" w:author="Mohsen Jafarinejad" w:date="2019-05-08T14:41:00Z"/>
          <w:rStyle w:val="tgc"/>
          <w:rtl/>
        </w:rPr>
      </w:pPr>
    </w:p>
    <w:p w14:paraId="21EB7EF0" w14:textId="7419DED6" w:rsidR="00EC1245" w:rsidDel="002E75BC" w:rsidRDefault="00EC1245" w:rsidP="005E409E">
      <w:pPr>
        <w:pStyle w:val="payannameh"/>
        <w:tabs>
          <w:tab w:val="left" w:pos="0"/>
          <w:tab w:val="left" w:pos="7371"/>
        </w:tabs>
        <w:spacing w:line="240" w:lineRule="auto"/>
        <w:rPr>
          <w:del w:id="13912" w:author="Mohsen Jafarinejad" w:date="2019-05-08T14:41:00Z"/>
          <w:rStyle w:val="tgc"/>
          <w:rtl/>
        </w:rPr>
      </w:pPr>
    </w:p>
    <w:p w14:paraId="353578D8" w14:textId="1F86A7B0" w:rsidR="00EC1245" w:rsidDel="002E75BC" w:rsidRDefault="00EC1245" w:rsidP="005E409E">
      <w:pPr>
        <w:pStyle w:val="payannameh"/>
        <w:tabs>
          <w:tab w:val="left" w:pos="0"/>
          <w:tab w:val="left" w:pos="7371"/>
        </w:tabs>
        <w:spacing w:line="240" w:lineRule="auto"/>
        <w:rPr>
          <w:del w:id="13913" w:author="Mohsen Jafarinejad" w:date="2019-05-08T14:41:00Z"/>
          <w:rStyle w:val="tgc"/>
          <w:rtl/>
        </w:rPr>
      </w:pPr>
    </w:p>
    <w:p w14:paraId="787D82F9" w14:textId="0BDBCCA7" w:rsidR="00EC1245" w:rsidDel="002E75BC" w:rsidRDefault="00EC1245" w:rsidP="005E409E">
      <w:pPr>
        <w:pStyle w:val="payannameh"/>
        <w:tabs>
          <w:tab w:val="left" w:pos="0"/>
          <w:tab w:val="left" w:pos="7371"/>
        </w:tabs>
        <w:spacing w:line="240" w:lineRule="auto"/>
        <w:rPr>
          <w:del w:id="13914" w:author="Mohsen Jafarinejad" w:date="2019-05-08T14:41:00Z"/>
          <w:rStyle w:val="tgc"/>
          <w:rtl/>
        </w:rPr>
      </w:pPr>
    </w:p>
    <w:p w14:paraId="34A75498" w14:textId="0A46E19D" w:rsidR="00EC1245" w:rsidDel="002E75BC" w:rsidRDefault="00EC1245" w:rsidP="005E409E">
      <w:pPr>
        <w:pStyle w:val="payannameh"/>
        <w:tabs>
          <w:tab w:val="left" w:pos="0"/>
          <w:tab w:val="left" w:pos="7371"/>
        </w:tabs>
        <w:spacing w:line="240" w:lineRule="auto"/>
        <w:rPr>
          <w:del w:id="13915" w:author="Mohsen Jafarinejad" w:date="2019-05-08T14:41:00Z"/>
          <w:rStyle w:val="tgc"/>
          <w:rtl/>
        </w:rPr>
      </w:pPr>
    </w:p>
    <w:p w14:paraId="4982E4B5" w14:textId="5C49E753" w:rsidR="00EC1245" w:rsidDel="002E75BC" w:rsidRDefault="00EC1245" w:rsidP="005E409E">
      <w:pPr>
        <w:pStyle w:val="payannameh"/>
        <w:tabs>
          <w:tab w:val="left" w:pos="0"/>
          <w:tab w:val="left" w:pos="7371"/>
        </w:tabs>
        <w:spacing w:line="240" w:lineRule="auto"/>
        <w:rPr>
          <w:del w:id="13916" w:author="Mohsen Jafarinejad" w:date="2019-05-08T14:41:00Z"/>
          <w:rStyle w:val="tgc"/>
          <w:rtl/>
        </w:rPr>
      </w:pPr>
    </w:p>
    <w:p w14:paraId="438656ED" w14:textId="1A3C4A33" w:rsidR="00B30DD2" w:rsidDel="002E75BC" w:rsidRDefault="00B30DD2" w:rsidP="005E409E">
      <w:pPr>
        <w:pStyle w:val="payannameh"/>
        <w:tabs>
          <w:tab w:val="left" w:pos="0"/>
          <w:tab w:val="left" w:pos="7371"/>
        </w:tabs>
        <w:spacing w:line="240" w:lineRule="auto"/>
        <w:rPr>
          <w:del w:id="13917" w:author="Mohsen Jafarinejad" w:date="2019-05-08T14:41:00Z"/>
          <w:rStyle w:val="tgc"/>
          <w:rtl/>
        </w:rPr>
      </w:pPr>
    </w:p>
    <w:p w14:paraId="14DA5180" w14:textId="77777777" w:rsidR="00F81795" w:rsidRDefault="00B30DD2" w:rsidP="005E409E">
      <w:pPr>
        <w:pStyle w:val="payannameh"/>
        <w:tabs>
          <w:tab w:val="left" w:pos="0"/>
          <w:tab w:val="left" w:pos="7371"/>
        </w:tabs>
        <w:spacing w:line="240" w:lineRule="auto"/>
        <w:rPr>
          <w:rFonts w:asciiTheme="minorHAnsi" w:eastAsiaTheme="minorHAnsi" w:hAnsiTheme="minorHAnsi" w:cstheme="minorBidi"/>
          <w:noProof/>
          <w:color w:val="auto"/>
          <w:sz w:val="22"/>
          <w:szCs w:val="22"/>
          <w:shd w:val="clear" w:color="auto" w:fill="auto"/>
          <w:lang w:bidi="ar-SA"/>
        </w:rPr>
      </w:pPr>
      <w:r w:rsidRPr="001178A9">
        <w:rPr>
          <w:rStyle w:val="tgc"/>
          <w:rFonts w:hint="eastAsia"/>
          <w:b/>
          <w:bCs/>
          <w:rtl/>
          <w:rPrChange w:id="13918" w:author="Mohsen" w:date="2019-03-17T17:28:00Z">
            <w:rPr>
              <w:rStyle w:val="tgc"/>
              <w:rFonts w:hint="eastAsia"/>
              <w:rtl/>
            </w:rPr>
          </w:rPrChange>
        </w:rPr>
        <w:t>منابع</w:t>
      </w:r>
      <w:r w:rsidRPr="001178A9">
        <w:rPr>
          <w:rStyle w:val="tgc"/>
          <w:b/>
          <w:bCs/>
          <w:rtl/>
          <w:rPrChange w:id="13919" w:author="Mohsen" w:date="2019-03-17T17:28:00Z">
            <w:rPr>
              <w:rStyle w:val="tgc"/>
              <w:rtl/>
            </w:rPr>
          </w:rPrChange>
        </w:rPr>
        <w:t xml:space="preserve"> </w:t>
      </w:r>
      <w:r w:rsidRPr="001178A9">
        <w:rPr>
          <w:rStyle w:val="tgc"/>
          <w:rFonts w:hint="eastAsia"/>
          <w:b/>
          <w:bCs/>
          <w:rtl/>
          <w:rPrChange w:id="13920" w:author="Mohsen" w:date="2019-03-17T17:28:00Z">
            <w:rPr>
              <w:rStyle w:val="tgc"/>
              <w:rFonts w:hint="eastAsia"/>
              <w:rtl/>
            </w:rPr>
          </w:rPrChange>
        </w:rPr>
        <w:t>و</w:t>
      </w:r>
      <w:r w:rsidRPr="001178A9">
        <w:rPr>
          <w:rStyle w:val="tgc"/>
          <w:b/>
          <w:bCs/>
          <w:rtl/>
          <w:rPrChange w:id="13921" w:author="Mohsen" w:date="2019-03-17T17:28:00Z">
            <w:rPr>
              <w:rStyle w:val="tgc"/>
              <w:rtl/>
            </w:rPr>
          </w:rPrChange>
        </w:rPr>
        <w:t xml:space="preserve"> </w:t>
      </w:r>
      <w:r w:rsidRPr="001178A9">
        <w:rPr>
          <w:rStyle w:val="tgc"/>
          <w:rFonts w:hint="eastAsia"/>
          <w:b/>
          <w:bCs/>
          <w:rtl/>
          <w:rPrChange w:id="13922" w:author="Mohsen" w:date="2019-03-17T17:28:00Z">
            <w:rPr>
              <w:rStyle w:val="tgc"/>
              <w:rFonts w:hint="eastAsia"/>
              <w:rtl/>
            </w:rPr>
          </w:rPrChange>
        </w:rPr>
        <w:t>مراجع</w:t>
      </w:r>
      <w:r w:rsidR="00253FD2">
        <w:rPr>
          <w:rStyle w:val="tgc"/>
          <w:b/>
          <w:bCs/>
          <w:rtl/>
          <w:rPrChange w:id="13923" w:author="Mohsen" w:date="2019-03-17T17:28:00Z">
            <w:rPr>
              <w:rStyle w:val="tgc"/>
              <w:rtl/>
            </w:rPr>
          </w:rPrChange>
        </w:rPr>
        <w:fldChar w:fldCharType="begin"/>
      </w:r>
      <w:r w:rsidR="00253FD2" w:rsidRPr="001178A9">
        <w:rPr>
          <w:rStyle w:val="tgc"/>
          <w:b/>
          <w:bCs/>
          <w:rPrChange w:id="13924" w:author="Mohsen" w:date="2019-03-17T17:28:00Z">
            <w:rPr>
              <w:rStyle w:val="tgc"/>
            </w:rPr>
          </w:rPrChange>
        </w:rPr>
        <w:instrText xml:space="preserve"> BIBLIOGRAPHY  \l 1033 </w:instrText>
      </w:r>
      <w:r w:rsidR="00253FD2">
        <w:rPr>
          <w:rStyle w:val="tgc"/>
          <w:b/>
          <w:bCs/>
          <w:rtl/>
          <w:rPrChange w:id="13925" w:author="Mohsen" w:date="2019-03-17T17:28:00Z">
            <w:rPr>
              <w:rStyle w:val="tgc"/>
              <w:rtl/>
            </w:rPr>
          </w:rPrChange>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Change w:id="13926" w:author="Mohsen Jafarinejad" w:date="2019-05-11T08:23:00Z">
          <w:tblPr>
            <w:tblW w:w="5000" w:type="pct"/>
            <w:tblCellSpacing w:w="15" w:type="dxa"/>
            <w:tblCellMar>
              <w:top w:w="15" w:type="dxa"/>
              <w:left w:w="15" w:type="dxa"/>
              <w:bottom w:w="15" w:type="dxa"/>
              <w:right w:w="15" w:type="dxa"/>
            </w:tblCellMar>
            <w:tblLook w:val="04A0" w:firstRow="1" w:lastRow="0" w:firstColumn="1" w:lastColumn="0" w:noHBand="0" w:noVBand="1"/>
          </w:tblPr>
        </w:tblPrChange>
      </w:tblPr>
      <w:tblGrid>
        <w:gridCol w:w="1038"/>
        <w:gridCol w:w="7889"/>
        <w:tblGridChange w:id="13927">
          <w:tblGrid>
            <w:gridCol w:w="542"/>
            <w:gridCol w:w="8385"/>
          </w:tblGrid>
        </w:tblGridChange>
      </w:tblGrid>
      <w:tr w:rsidR="00F81795" w14:paraId="77AB5039" w14:textId="77777777" w:rsidTr="00E04A9E">
        <w:trPr>
          <w:tblCellSpacing w:w="15" w:type="dxa"/>
          <w:trPrChange w:id="13928" w:author="Mohsen Jafarinejad" w:date="2019-05-11T08:23:00Z">
            <w:trPr>
              <w:tblCellSpacing w:w="15" w:type="dxa"/>
            </w:trPr>
          </w:trPrChange>
        </w:trPr>
        <w:tc>
          <w:tcPr>
            <w:tcW w:w="556" w:type="pct"/>
            <w:hideMark/>
            <w:tcPrChange w:id="13929" w:author="Mohsen Jafarinejad" w:date="2019-05-11T08:23:00Z">
              <w:tcPr>
                <w:tcW w:w="50" w:type="pct"/>
                <w:hideMark/>
              </w:tcPr>
            </w:tcPrChange>
          </w:tcPr>
          <w:p w14:paraId="106825D4" w14:textId="77777777" w:rsidR="00F81795" w:rsidRDefault="00F81795">
            <w:pPr>
              <w:pStyle w:val="Bibliography"/>
              <w:rPr>
                <w:rFonts w:eastAsiaTheme="minorEastAsia"/>
                <w:noProof/>
              </w:rPr>
            </w:pPr>
            <w:r>
              <w:rPr>
                <w:rFonts w:hint="cs"/>
                <w:noProof/>
                <w:rtl/>
              </w:rPr>
              <w:t xml:space="preserve">[1] </w:t>
            </w:r>
          </w:p>
        </w:tc>
        <w:tc>
          <w:tcPr>
            <w:tcW w:w="4393" w:type="pct"/>
            <w:hideMark/>
            <w:tcPrChange w:id="13930" w:author="Mohsen Jafarinejad" w:date="2019-05-11T08:23:00Z">
              <w:tcPr>
                <w:tcW w:w="0" w:type="auto"/>
                <w:hideMark/>
              </w:tcPr>
            </w:tcPrChange>
          </w:tcPr>
          <w:p w14:paraId="068000CC" w14:textId="77777777" w:rsidR="00F81795" w:rsidRDefault="00F81795">
            <w:pPr>
              <w:pStyle w:val="Bibliography"/>
              <w:rPr>
                <w:rFonts w:eastAsiaTheme="minorEastAsia"/>
                <w:noProof/>
              </w:rPr>
            </w:pPr>
            <w:r>
              <w:rPr>
                <w:rFonts w:hint="cs"/>
                <w:noProof/>
                <w:rtl/>
              </w:rPr>
              <w:t>امین احمد</w:t>
            </w:r>
            <w:r>
              <w:rPr>
                <w:rFonts w:hint="cs"/>
                <w:noProof/>
              </w:rPr>
              <w:t>‌</w:t>
            </w:r>
            <w:r>
              <w:rPr>
                <w:rFonts w:hint="cs"/>
                <w:noProof/>
                <w:rtl/>
              </w:rPr>
              <w:t>پور,منصور کلباسی, “بررسی عملکرد پیل سوختی در تولید انرژی</w:t>
            </w:r>
            <w:r>
              <w:rPr>
                <w:rFonts w:hint="cs"/>
                <w:noProof/>
              </w:rPr>
              <w:t>‌</w:t>
            </w:r>
            <w:r>
              <w:rPr>
                <w:rFonts w:hint="cs"/>
                <w:noProof/>
                <w:rtl/>
              </w:rPr>
              <w:t xml:space="preserve">های پاک,” در </w:t>
            </w:r>
            <w:r>
              <w:rPr>
                <w:rFonts w:hint="cs"/>
                <w:i/>
                <w:iCs/>
                <w:noProof/>
                <w:rtl/>
              </w:rPr>
              <w:t>چهارمین کنفرانس بین المللی رویکردهای نوین در نگهداشت انرژی</w:t>
            </w:r>
            <w:r>
              <w:rPr>
                <w:rFonts w:hint="cs"/>
                <w:noProof/>
                <w:rtl/>
              </w:rPr>
              <w:t xml:space="preserve">, 1390. </w:t>
            </w:r>
          </w:p>
        </w:tc>
      </w:tr>
      <w:tr w:rsidR="00F81795" w14:paraId="31D94454" w14:textId="77777777" w:rsidTr="00E04A9E">
        <w:trPr>
          <w:tblCellSpacing w:w="15" w:type="dxa"/>
          <w:trPrChange w:id="13931" w:author="Mohsen Jafarinejad" w:date="2019-05-11T08:23:00Z">
            <w:trPr>
              <w:tblCellSpacing w:w="15" w:type="dxa"/>
            </w:trPr>
          </w:trPrChange>
        </w:trPr>
        <w:tc>
          <w:tcPr>
            <w:tcW w:w="556" w:type="pct"/>
            <w:hideMark/>
            <w:tcPrChange w:id="13932" w:author="Mohsen Jafarinejad" w:date="2019-05-11T08:23:00Z">
              <w:tcPr>
                <w:tcW w:w="50" w:type="pct"/>
                <w:hideMark/>
              </w:tcPr>
            </w:tcPrChange>
          </w:tcPr>
          <w:p w14:paraId="02318ACE" w14:textId="36905740" w:rsidR="00F81795" w:rsidRDefault="00F81795">
            <w:pPr>
              <w:pStyle w:val="Bibliography"/>
              <w:rPr>
                <w:rFonts w:eastAsiaTheme="minorEastAsia"/>
                <w:noProof/>
              </w:rPr>
            </w:pPr>
            <w:r>
              <w:rPr>
                <w:rFonts w:hint="cs"/>
                <w:noProof/>
                <w:rtl/>
              </w:rPr>
              <w:t xml:space="preserve">[2] </w:t>
            </w:r>
            <w:ins w:id="13933" w:author="Mohsen Jafarinejad" w:date="2019-05-11T08:22:00Z">
              <w:r w:rsidR="00E04A9E">
                <w:rPr>
                  <w:rFonts w:hint="cs"/>
                  <w:noProof/>
                  <w:rtl/>
                </w:rPr>
                <w:t xml:space="preserve"> </w:t>
              </w:r>
            </w:ins>
          </w:p>
        </w:tc>
        <w:tc>
          <w:tcPr>
            <w:tcW w:w="4393" w:type="pct"/>
            <w:hideMark/>
            <w:tcPrChange w:id="13934" w:author="Mohsen Jafarinejad" w:date="2019-05-11T08:23:00Z">
              <w:tcPr>
                <w:tcW w:w="0" w:type="auto"/>
                <w:hideMark/>
              </w:tcPr>
            </w:tcPrChange>
          </w:tcPr>
          <w:p w14:paraId="41A6AA1F" w14:textId="77777777" w:rsidR="00F81795" w:rsidRDefault="00F81795">
            <w:pPr>
              <w:pStyle w:val="Bibliography"/>
              <w:rPr>
                <w:rFonts w:eastAsiaTheme="minorEastAsia"/>
                <w:noProof/>
              </w:rPr>
            </w:pPr>
            <w:r>
              <w:rPr>
                <w:rFonts w:hint="cs"/>
                <w:noProof/>
                <w:rtl/>
              </w:rPr>
              <w:t>محمدتقی بهرامی</w:t>
            </w:r>
            <w:r>
              <w:rPr>
                <w:rFonts w:hint="cs"/>
                <w:noProof/>
              </w:rPr>
              <w:t>‌</w:t>
            </w:r>
            <w:r>
              <w:rPr>
                <w:rFonts w:hint="cs"/>
                <w:noProof/>
                <w:rtl/>
              </w:rPr>
              <w:t>پور,سیدمحمود ربیعی; مجتبی جعفریان, “بررسی انواع پیل</w:t>
            </w:r>
            <w:r>
              <w:rPr>
                <w:rFonts w:hint="cs"/>
                <w:noProof/>
              </w:rPr>
              <w:t>‌</w:t>
            </w:r>
            <w:r>
              <w:rPr>
                <w:rFonts w:hint="cs"/>
                <w:noProof/>
                <w:rtl/>
              </w:rPr>
              <w:t>های سوختی با نگرش مقایسه</w:t>
            </w:r>
            <w:r>
              <w:rPr>
                <w:rFonts w:hint="cs"/>
                <w:noProof/>
              </w:rPr>
              <w:t>‌</w:t>
            </w:r>
            <w:r>
              <w:rPr>
                <w:rFonts w:hint="cs"/>
                <w:noProof/>
                <w:rtl/>
              </w:rPr>
              <w:t>ای و کاربرد آن</w:t>
            </w:r>
            <w:r>
              <w:rPr>
                <w:rFonts w:hint="cs"/>
                <w:noProof/>
              </w:rPr>
              <w:t>‌</w:t>
            </w:r>
            <w:r>
              <w:rPr>
                <w:rFonts w:hint="cs"/>
                <w:noProof/>
                <w:rtl/>
              </w:rPr>
              <w:t xml:space="preserve">ها در صنایع نظامی,” در </w:t>
            </w:r>
            <w:r>
              <w:rPr>
                <w:rFonts w:hint="cs"/>
                <w:i/>
                <w:iCs/>
                <w:noProof/>
                <w:rtl/>
              </w:rPr>
              <w:t>اولین همایش انرژی</w:t>
            </w:r>
            <w:r>
              <w:rPr>
                <w:rFonts w:hint="cs"/>
                <w:i/>
                <w:iCs/>
                <w:noProof/>
              </w:rPr>
              <w:t>‌</w:t>
            </w:r>
            <w:r>
              <w:rPr>
                <w:rFonts w:hint="cs"/>
                <w:i/>
                <w:iCs/>
                <w:noProof/>
                <w:rtl/>
              </w:rPr>
              <w:t>های نو پاک</w:t>
            </w:r>
            <w:r>
              <w:rPr>
                <w:rFonts w:hint="cs"/>
                <w:noProof/>
                <w:rtl/>
              </w:rPr>
              <w:t xml:space="preserve">, 1391. </w:t>
            </w:r>
          </w:p>
        </w:tc>
      </w:tr>
      <w:tr w:rsidR="00F81795" w14:paraId="36F84656" w14:textId="77777777" w:rsidTr="00E04A9E">
        <w:trPr>
          <w:tblCellSpacing w:w="15" w:type="dxa"/>
          <w:trPrChange w:id="13935" w:author="Mohsen Jafarinejad" w:date="2019-05-11T08:23:00Z">
            <w:trPr>
              <w:tblCellSpacing w:w="15" w:type="dxa"/>
            </w:trPr>
          </w:trPrChange>
        </w:trPr>
        <w:tc>
          <w:tcPr>
            <w:tcW w:w="556" w:type="pct"/>
            <w:hideMark/>
            <w:tcPrChange w:id="13936" w:author="Mohsen Jafarinejad" w:date="2019-05-11T08:23:00Z">
              <w:tcPr>
                <w:tcW w:w="50" w:type="pct"/>
                <w:hideMark/>
              </w:tcPr>
            </w:tcPrChange>
          </w:tcPr>
          <w:p w14:paraId="771F058E" w14:textId="3E79136E" w:rsidR="00F81795" w:rsidRDefault="00F81795">
            <w:pPr>
              <w:pStyle w:val="Bibliography"/>
              <w:bidi w:val="0"/>
              <w:rPr>
                <w:rFonts w:eastAsiaTheme="minorEastAsia"/>
                <w:noProof/>
              </w:rPr>
            </w:pPr>
            <w:r>
              <w:rPr>
                <w:noProof/>
              </w:rPr>
              <w:t xml:space="preserve">[3] </w:t>
            </w:r>
            <w:ins w:id="13937" w:author="Mohsen Jafarinejad" w:date="2019-05-11T08:22:00Z">
              <w:r w:rsidR="00E04A9E">
                <w:rPr>
                  <w:noProof/>
                </w:rPr>
                <w:t xml:space="preserve"> </w:t>
              </w:r>
            </w:ins>
          </w:p>
        </w:tc>
        <w:tc>
          <w:tcPr>
            <w:tcW w:w="4393" w:type="pct"/>
            <w:hideMark/>
            <w:tcPrChange w:id="13938" w:author="Mohsen Jafarinejad" w:date="2019-05-11T08:23:00Z">
              <w:tcPr>
                <w:tcW w:w="0" w:type="auto"/>
                <w:hideMark/>
              </w:tcPr>
            </w:tcPrChange>
          </w:tcPr>
          <w:p w14:paraId="7C251DE1" w14:textId="77777777" w:rsidR="00F81795" w:rsidRDefault="00F81795">
            <w:pPr>
              <w:pStyle w:val="Bibliography"/>
              <w:bidi w:val="0"/>
              <w:rPr>
                <w:rFonts w:eastAsiaTheme="minorEastAsia"/>
                <w:noProof/>
              </w:rPr>
            </w:pPr>
            <w:r>
              <w:rPr>
                <w:noProof/>
              </w:rPr>
              <w:t xml:space="preserve">M. Johan, "Recent developments in microbial fuel cells: A review Article," </w:t>
            </w:r>
            <w:r>
              <w:rPr>
                <w:i/>
                <w:iCs/>
                <w:noProof/>
              </w:rPr>
              <w:t xml:space="preserve">In Journal of scientific and industrial research, </w:t>
            </w:r>
            <w:r>
              <w:rPr>
                <w:noProof/>
              </w:rPr>
              <w:t xml:space="preserve">vol. 23, pp. 48-53, 2010. </w:t>
            </w:r>
          </w:p>
        </w:tc>
      </w:tr>
      <w:tr w:rsidR="00F81795" w14:paraId="0A22C0CD" w14:textId="77777777" w:rsidTr="00E04A9E">
        <w:trPr>
          <w:tblCellSpacing w:w="15" w:type="dxa"/>
          <w:trPrChange w:id="13939" w:author="Mohsen Jafarinejad" w:date="2019-05-11T08:23:00Z">
            <w:trPr>
              <w:tblCellSpacing w:w="15" w:type="dxa"/>
            </w:trPr>
          </w:trPrChange>
        </w:trPr>
        <w:tc>
          <w:tcPr>
            <w:tcW w:w="556" w:type="pct"/>
            <w:hideMark/>
            <w:tcPrChange w:id="13940" w:author="Mohsen Jafarinejad" w:date="2019-05-11T08:23:00Z">
              <w:tcPr>
                <w:tcW w:w="50" w:type="pct"/>
                <w:hideMark/>
              </w:tcPr>
            </w:tcPrChange>
          </w:tcPr>
          <w:p w14:paraId="6DAF25FC" w14:textId="77777777" w:rsidR="00F81795" w:rsidRDefault="00F81795">
            <w:pPr>
              <w:pStyle w:val="Bibliography"/>
              <w:bidi w:val="0"/>
              <w:rPr>
                <w:rFonts w:eastAsiaTheme="minorEastAsia"/>
                <w:noProof/>
              </w:rPr>
            </w:pPr>
            <w:r>
              <w:rPr>
                <w:noProof/>
              </w:rPr>
              <w:t xml:space="preserve">[4] </w:t>
            </w:r>
          </w:p>
        </w:tc>
        <w:tc>
          <w:tcPr>
            <w:tcW w:w="4393" w:type="pct"/>
            <w:hideMark/>
            <w:tcPrChange w:id="13941" w:author="Mohsen Jafarinejad" w:date="2019-05-11T08:23:00Z">
              <w:tcPr>
                <w:tcW w:w="0" w:type="auto"/>
                <w:hideMark/>
              </w:tcPr>
            </w:tcPrChange>
          </w:tcPr>
          <w:p w14:paraId="73511F18" w14:textId="77777777" w:rsidR="00F81795" w:rsidRDefault="00F81795">
            <w:pPr>
              <w:pStyle w:val="Bibliography"/>
              <w:bidi w:val="0"/>
              <w:rPr>
                <w:rFonts w:eastAsiaTheme="minorEastAsia"/>
                <w:noProof/>
              </w:rPr>
            </w:pPr>
            <w:r>
              <w:rPr>
                <w:noProof/>
              </w:rPr>
              <w:t xml:space="preserve">B. Kim, H. Park, H. Kim, G. Kim, I. Chang, J. Lee and N. Phung, "Enrichment of microbial community generating electricity using a fuel-cell-type electrochemical cell," </w:t>
            </w:r>
            <w:r>
              <w:rPr>
                <w:i/>
                <w:iCs/>
                <w:noProof/>
              </w:rPr>
              <w:t xml:space="preserve">App. Microbiol and Biotechnol, </w:t>
            </w:r>
            <w:r>
              <w:rPr>
                <w:noProof/>
              </w:rPr>
              <w:t xml:space="preserve">vol. 63, pp. 672-681, 2004. </w:t>
            </w:r>
          </w:p>
        </w:tc>
      </w:tr>
      <w:tr w:rsidR="00F81795" w14:paraId="5C8CE7B3" w14:textId="77777777" w:rsidTr="00E04A9E">
        <w:trPr>
          <w:tblCellSpacing w:w="15" w:type="dxa"/>
          <w:trPrChange w:id="13942" w:author="Mohsen Jafarinejad" w:date="2019-05-11T08:23:00Z">
            <w:trPr>
              <w:tblCellSpacing w:w="15" w:type="dxa"/>
            </w:trPr>
          </w:trPrChange>
        </w:trPr>
        <w:tc>
          <w:tcPr>
            <w:tcW w:w="556" w:type="pct"/>
            <w:hideMark/>
            <w:tcPrChange w:id="13943" w:author="Mohsen Jafarinejad" w:date="2019-05-11T08:23:00Z">
              <w:tcPr>
                <w:tcW w:w="50" w:type="pct"/>
                <w:hideMark/>
              </w:tcPr>
            </w:tcPrChange>
          </w:tcPr>
          <w:p w14:paraId="724B2D4B" w14:textId="77777777" w:rsidR="00F81795" w:rsidRDefault="00F81795">
            <w:pPr>
              <w:pStyle w:val="Bibliography"/>
              <w:bidi w:val="0"/>
              <w:rPr>
                <w:rFonts w:eastAsiaTheme="minorEastAsia"/>
                <w:noProof/>
              </w:rPr>
            </w:pPr>
            <w:r>
              <w:rPr>
                <w:noProof/>
              </w:rPr>
              <w:t xml:space="preserve">[5] </w:t>
            </w:r>
          </w:p>
        </w:tc>
        <w:tc>
          <w:tcPr>
            <w:tcW w:w="4393" w:type="pct"/>
            <w:hideMark/>
            <w:tcPrChange w:id="13944" w:author="Mohsen Jafarinejad" w:date="2019-05-11T08:23:00Z">
              <w:tcPr>
                <w:tcW w:w="0" w:type="auto"/>
                <w:hideMark/>
              </w:tcPr>
            </w:tcPrChange>
          </w:tcPr>
          <w:p w14:paraId="4915989F" w14:textId="77777777" w:rsidR="00F81795" w:rsidRDefault="00F81795">
            <w:pPr>
              <w:pStyle w:val="Bibliography"/>
              <w:bidi w:val="0"/>
              <w:rPr>
                <w:rFonts w:eastAsiaTheme="minorEastAsia"/>
                <w:noProof/>
              </w:rPr>
            </w:pPr>
            <w:r>
              <w:rPr>
                <w:noProof/>
              </w:rPr>
              <w:t xml:space="preserve">P. e. a. Aelterman, "Continuous electricity generation at high voltages and currents using stacked microbial fuel cells. 40(10):3388–3394," </w:t>
            </w:r>
            <w:r>
              <w:rPr>
                <w:i/>
                <w:iCs/>
                <w:noProof/>
              </w:rPr>
              <w:t xml:space="preserve">Environ Sci Technol, </w:t>
            </w:r>
            <w:r>
              <w:rPr>
                <w:noProof/>
              </w:rPr>
              <w:t xml:space="preserve">vol. 40, no. 10, p. 3388–3394, 2006. </w:t>
            </w:r>
          </w:p>
        </w:tc>
      </w:tr>
      <w:tr w:rsidR="00F81795" w14:paraId="0A94CD4A" w14:textId="77777777" w:rsidTr="00E04A9E">
        <w:trPr>
          <w:tblCellSpacing w:w="15" w:type="dxa"/>
          <w:trPrChange w:id="13945" w:author="Mohsen Jafarinejad" w:date="2019-05-11T08:23:00Z">
            <w:trPr>
              <w:tblCellSpacing w:w="15" w:type="dxa"/>
            </w:trPr>
          </w:trPrChange>
        </w:trPr>
        <w:tc>
          <w:tcPr>
            <w:tcW w:w="556" w:type="pct"/>
            <w:hideMark/>
            <w:tcPrChange w:id="13946" w:author="Mohsen Jafarinejad" w:date="2019-05-11T08:23:00Z">
              <w:tcPr>
                <w:tcW w:w="50" w:type="pct"/>
                <w:hideMark/>
              </w:tcPr>
            </w:tcPrChange>
          </w:tcPr>
          <w:p w14:paraId="24A192FF" w14:textId="77777777" w:rsidR="00F81795" w:rsidRDefault="00F81795">
            <w:pPr>
              <w:pStyle w:val="Bibliography"/>
              <w:bidi w:val="0"/>
              <w:rPr>
                <w:rFonts w:eastAsiaTheme="minorEastAsia"/>
                <w:noProof/>
              </w:rPr>
            </w:pPr>
            <w:r>
              <w:rPr>
                <w:noProof/>
              </w:rPr>
              <w:t xml:space="preserve">[6] </w:t>
            </w:r>
          </w:p>
        </w:tc>
        <w:tc>
          <w:tcPr>
            <w:tcW w:w="4393" w:type="pct"/>
            <w:hideMark/>
            <w:tcPrChange w:id="13947" w:author="Mohsen Jafarinejad" w:date="2019-05-11T08:23:00Z">
              <w:tcPr>
                <w:tcW w:w="0" w:type="auto"/>
                <w:hideMark/>
              </w:tcPr>
            </w:tcPrChange>
          </w:tcPr>
          <w:p w14:paraId="659119B9" w14:textId="77777777" w:rsidR="00F81795" w:rsidRDefault="00F81795">
            <w:pPr>
              <w:pStyle w:val="Bibliography"/>
              <w:bidi w:val="0"/>
              <w:rPr>
                <w:rFonts w:eastAsiaTheme="minorEastAsia"/>
                <w:noProof/>
              </w:rPr>
            </w:pPr>
            <w:r>
              <w:rPr>
                <w:noProof/>
              </w:rPr>
              <w:t xml:space="preserve">J. J. G. G. K. M. K. H. C. B. Chang I, "Continuous determination of biochemical oxygen demand using microbial fuel cell type biosensor," </w:t>
            </w:r>
            <w:r>
              <w:rPr>
                <w:i/>
                <w:iCs/>
                <w:noProof/>
              </w:rPr>
              <w:t xml:space="preserve">Biosens, </w:t>
            </w:r>
            <w:r>
              <w:rPr>
                <w:noProof/>
              </w:rPr>
              <w:t xml:space="preserve">vol. 19, pp. 607-613, 2004. </w:t>
            </w:r>
          </w:p>
        </w:tc>
      </w:tr>
      <w:tr w:rsidR="00F81795" w14:paraId="2769989C" w14:textId="77777777" w:rsidTr="00E04A9E">
        <w:trPr>
          <w:tblCellSpacing w:w="15" w:type="dxa"/>
          <w:trPrChange w:id="13948" w:author="Mohsen Jafarinejad" w:date="2019-05-11T08:23:00Z">
            <w:trPr>
              <w:tblCellSpacing w:w="15" w:type="dxa"/>
            </w:trPr>
          </w:trPrChange>
        </w:trPr>
        <w:tc>
          <w:tcPr>
            <w:tcW w:w="556" w:type="pct"/>
            <w:hideMark/>
            <w:tcPrChange w:id="13949" w:author="Mohsen Jafarinejad" w:date="2019-05-11T08:23:00Z">
              <w:tcPr>
                <w:tcW w:w="50" w:type="pct"/>
                <w:hideMark/>
              </w:tcPr>
            </w:tcPrChange>
          </w:tcPr>
          <w:p w14:paraId="099445C3" w14:textId="77777777" w:rsidR="00F81795" w:rsidRDefault="00F81795">
            <w:pPr>
              <w:pStyle w:val="Bibliography"/>
              <w:bidi w:val="0"/>
              <w:rPr>
                <w:rFonts w:eastAsiaTheme="minorEastAsia"/>
                <w:noProof/>
              </w:rPr>
            </w:pPr>
            <w:r>
              <w:rPr>
                <w:noProof/>
              </w:rPr>
              <w:t xml:space="preserve">[7] </w:t>
            </w:r>
          </w:p>
        </w:tc>
        <w:tc>
          <w:tcPr>
            <w:tcW w:w="4393" w:type="pct"/>
            <w:hideMark/>
            <w:tcPrChange w:id="13950" w:author="Mohsen Jafarinejad" w:date="2019-05-11T08:23:00Z">
              <w:tcPr>
                <w:tcW w:w="0" w:type="auto"/>
                <w:hideMark/>
              </w:tcPr>
            </w:tcPrChange>
          </w:tcPr>
          <w:p w14:paraId="1844EDF5" w14:textId="77777777" w:rsidR="00F81795" w:rsidRDefault="00F81795">
            <w:pPr>
              <w:pStyle w:val="Bibliography"/>
              <w:bidi w:val="0"/>
              <w:rPr>
                <w:rFonts w:eastAsiaTheme="minorEastAsia"/>
                <w:noProof/>
              </w:rPr>
            </w:pPr>
            <w:r>
              <w:rPr>
                <w:noProof/>
              </w:rPr>
              <w:t xml:space="preserve">G. S. a. Z. T.A, "Polymer electrolyte fuel cell," </w:t>
            </w:r>
            <w:r>
              <w:rPr>
                <w:i/>
                <w:iCs/>
                <w:noProof/>
              </w:rPr>
              <w:t xml:space="preserve">Adv. Electrochem.Sci, </w:t>
            </w:r>
            <w:r>
              <w:rPr>
                <w:noProof/>
              </w:rPr>
              <w:t xml:space="preserve">vol. 5, pp. 195-301, 1997. </w:t>
            </w:r>
          </w:p>
        </w:tc>
      </w:tr>
      <w:tr w:rsidR="00F81795" w14:paraId="4E663E2F" w14:textId="77777777" w:rsidTr="00E04A9E">
        <w:trPr>
          <w:tblCellSpacing w:w="15" w:type="dxa"/>
          <w:trPrChange w:id="13951" w:author="Mohsen Jafarinejad" w:date="2019-05-11T08:23:00Z">
            <w:trPr>
              <w:tblCellSpacing w:w="15" w:type="dxa"/>
            </w:trPr>
          </w:trPrChange>
        </w:trPr>
        <w:tc>
          <w:tcPr>
            <w:tcW w:w="556" w:type="pct"/>
            <w:hideMark/>
            <w:tcPrChange w:id="13952" w:author="Mohsen Jafarinejad" w:date="2019-05-11T08:23:00Z">
              <w:tcPr>
                <w:tcW w:w="50" w:type="pct"/>
                <w:hideMark/>
              </w:tcPr>
            </w:tcPrChange>
          </w:tcPr>
          <w:p w14:paraId="191072E3" w14:textId="77777777" w:rsidR="00F81795" w:rsidRDefault="00F81795">
            <w:pPr>
              <w:pStyle w:val="Bibliography"/>
              <w:bidi w:val="0"/>
              <w:rPr>
                <w:rFonts w:eastAsiaTheme="minorEastAsia"/>
                <w:noProof/>
              </w:rPr>
            </w:pPr>
            <w:r>
              <w:rPr>
                <w:noProof/>
              </w:rPr>
              <w:t xml:space="preserve">[8] </w:t>
            </w:r>
          </w:p>
        </w:tc>
        <w:tc>
          <w:tcPr>
            <w:tcW w:w="4393" w:type="pct"/>
            <w:hideMark/>
            <w:tcPrChange w:id="13953" w:author="Mohsen Jafarinejad" w:date="2019-05-11T08:23:00Z">
              <w:tcPr>
                <w:tcW w:w="0" w:type="auto"/>
                <w:hideMark/>
              </w:tcPr>
            </w:tcPrChange>
          </w:tcPr>
          <w:p w14:paraId="27143C9E" w14:textId="77777777" w:rsidR="00F81795" w:rsidRDefault="00F81795">
            <w:pPr>
              <w:pStyle w:val="Bibliography"/>
              <w:bidi w:val="0"/>
              <w:rPr>
                <w:rFonts w:eastAsiaTheme="minorEastAsia"/>
                <w:noProof/>
              </w:rPr>
            </w:pPr>
            <w:r>
              <w:rPr>
                <w:noProof/>
              </w:rPr>
              <w:t xml:space="preserve">D. Bond, D. Holmes, L. Tender and D. Lovley, "Electrode-reducing microorganisms that harvest energy from marine sediments," </w:t>
            </w:r>
            <w:r>
              <w:rPr>
                <w:i/>
                <w:iCs/>
                <w:noProof/>
              </w:rPr>
              <w:t xml:space="preserve">Science, </w:t>
            </w:r>
            <w:r>
              <w:rPr>
                <w:noProof/>
              </w:rPr>
              <w:t xml:space="preserve">vol. 298, pp. 483-485, 2002. </w:t>
            </w:r>
          </w:p>
        </w:tc>
      </w:tr>
      <w:tr w:rsidR="00F81795" w14:paraId="27B77AD1" w14:textId="77777777" w:rsidTr="00E04A9E">
        <w:trPr>
          <w:tblCellSpacing w:w="15" w:type="dxa"/>
          <w:trPrChange w:id="13954" w:author="Mohsen Jafarinejad" w:date="2019-05-11T08:23:00Z">
            <w:trPr>
              <w:tblCellSpacing w:w="15" w:type="dxa"/>
            </w:trPr>
          </w:trPrChange>
        </w:trPr>
        <w:tc>
          <w:tcPr>
            <w:tcW w:w="556" w:type="pct"/>
            <w:hideMark/>
            <w:tcPrChange w:id="13955" w:author="Mohsen Jafarinejad" w:date="2019-05-11T08:23:00Z">
              <w:tcPr>
                <w:tcW w:w="50" w:type="pct"/>
                <w:hideMark/>
              </w:tcPr>
            </w:tcPrChange>
          </w:tcPr>
          <w:p w14:paraId="436C612C" w14:textId="77777777" w:rsidR="00F81795" w:rsidRDefault="00F81795">
            <w:pPr>
              <w:pStyle w:val="Bibliography"/>
              <w:bidi w:val="0"/>
              <w:rPr>
                <w:rFonts w:eastAsiaTheme="minorEastAsia"/>
                <w:noProof/>
              </w:rPr>
            </w:pPr>
            <w:r>
              <w:rPr>
                <w:noProof/>
              </w:rPr>
              <w:t xml:space="preserve">[9] </w:t>
            </w:r>
          </w:p>
        </w:tc>
        <w:tc>
          <w:tcPr>
            <w:tcW w:w="4393" w:type="pct"/>
            <w:hideMark/>
            <w:tcPrChange w:id="13956" w:author="Mohsen Jafarinejad" w:date="2019-05-11T08:23:00Z">
              <w:tcPr>
                <w:tcW w:w="0" w:type="auto"/>
                <w:hideMark/>
              </w:tcPr>
            </w:tcPrChange>
          </w:tcPr>
          <w:p w14:paraId="2FD8B57E" w14:textId="77777777" w:rsidR="00F81795" w:rsidRDefault="00F81795">
            <w:pPr>
              <w:pStyle w:val="Bibliography"/>
              <w:bidi w:val="0"/>
              <w:rPr>
                <w:rFonts w:eastAsiaTheme="minorEastAsia"/>
                <w:noProof/>
              </w:rPr>
            </w:pPr>
            <w:r>
              <w:rPr>
                <w:noProof/>
              </w:rPr>
              <w:t xml:space="preserve">K. Rabaey, N. Boon, S. Siciliano and M. Verhaege, "Biofuel cells select for microbial consortia that self-mediate electron transfer," </w:t>
            </w:r>
            <w:r>
              <w:rPr>
                <w:i/>
                <w:iCs/>
                <w:noProof/>
              </w:rPr>
              <w:t xml:space="preserve">Appl. Environ. Microbiol, </w:t>
            </w:r>
            <w:r>
              <w:rPr>
                <w:noProof/>
              </w:rPr>
              <w:t xml:space="preserve">vol. 70, pp. 5373-5382, 2004. </w:t>
            </w:r>
          </w:p>
        </w:tc>
      </w:tr>
      <w:tr w:rsidR="00F81795" w14:paraId="385CCDCD" w14:textId="77777777" w:rsidTr="00E04A9E">
        <w:trPr>
          <w:tblCellSpacing w:w="15" w:type="dxa"/>
          <w:trPrChange w:id="13957" w:author="Mohsen Jafarinejad" w:date="2019-05-11T08:23:00Z">
            <w:trPr>
              <w:tblCellSpacing w:w="15" w:type="dxa"/>
            </w:trPr>
          </w:trPrChange>
        </w:trPr>
        <w:tc>
          <w:tcPr>
            <w:tcW w:w="556" w:type="pct"/>
            <w:hideMark/>
            <w:tcPrChange w:id="13958" w:author="Mohsen Jafarinejad" w:date="2019-05-11T08:23:00Z">
              <w:tcPr>
                <w:tcW w:w="50" w:type="pct"/>
                <w:hideMark/>
              </w:tcPr>
            </w:tcPrChange>
          </w:tcPr>
          <w:p w14:paraId="44EF67D0" w14:textId="77777777" w:rsidR="00F81795" w:rsidRDefault="00F81795">
            <w:pPr>
              <w:pStyle w:val="Bibliography"/>
              <w:bidi w:val="0"/>
              <w:rPr>
                <w:rFonts w:eastAsiaTheme="minorEastAsia"/>
                <w:noProof/>
              </w:rPr>
            </w:pPr>
            <w:r>
              <w:rPr>
                <w:noProof/>
              </w:rPr>
              <w:lastRenderedPageBreak/>
              <w:t xml:space="preserve">[10] </w:t>
            </w:r>
          </w:p>
        </w:tc>
        <w:tc>
          <w:tcPr>
            <w:tcW w:w="4393" w:type="pct"/>
            <w:hideMark/>
            <w:tcPrChange w:id="13959" w:author="Mohsen Jafarinejad" w:date="2019-05-11T08:23:00Z">
              <w:tcPr>
                <w:tcW w:w="0" w:type="auto"/>
                <w:hideMark/>
              </w:tcPr>
            </w:tcPrChange>
          </w:tcPr>
          <w:p w14:paraId="2F6E5FC5" w14:textId="77777777" w:rsidR="00F81795" w:rsidRDefault="00F81795">
            <w:pPr>
              <w:pStyle w:val="Bibliography"/>
              <w:bidi w:val="0"/>
              <w:rPr>
                <w:rFonts w:eastAsiaTheme="minorEastAsia"/>
                <w:noProof/>
              </w:rPr>
            </w:pPr>
            <w:r>
              <w:rPr>
                <w:noProof/>
              </w:rPr>
              <w:t xml:space="preserve">S. Freguia, K. Rabaey, Z. Yuan and J. Keller, "Syntrophic processes drive the conversion of glucose in microbial fuel cell anodes," </w:t>
            </w:r>
            <w:r>
              <w:rPr>
                <w:i/>
                <w:iCs/>
                <w:noProof/>
              </w:rPr>
              <w:t xml:space="preserve">Environ. Sci. Technol, </w:t>
            </w:r>
            <w:r>
              <w:rPr>
                <w:noProof/>
              </w:rPr>
              <w:t xml:space="preserve">vol. 42, pp. 7937-7943, 2008. </w:t>
            </w:r>
          </w:p>
        </w:tc>
      </w:tr>
      <w:tr w:rsidR="00F81795" w14:paraId="719CBFDE" w14:textId="77777777" w:rsidTr="00E04A9E">
        <w:trPr>
          <w:tblCellSpacing w:w="15" w:type="dxa"/>
          <w:trPrChange w:id="13960" w:author="Mohsen Jafarinejad" w:date="2019-05-11T08:23:00Z">
            <w:trPr>
              <w:tblCellSpacing w:w="15" w:type="dxa"/>
            </w:trPr>
          </w:trPrChange>
        </w:trPr>
        <w:tc>
          <w:tcPr>
            <w:tcW w:w="556" w:type="pct"/>
            <w:hideMark/>
            <w:tcPrChange w:id="13961" w:author="Mohsen Jafarinejad" w:date="2019-05-11T08:23:00Z">
              <w:tcPr>
                <w:tcW w:w="50" w:type="pct"/>
                <w:hideMark/>
              </w:tcPr>
            </w:tcPrChange>
          </w:tcPr>
          <w:p w14:paraId="5B500504" w14:textId="77777777" w:rsidR="00F81795" w:rsidRDefault="00F81795">
            <w:pPr>
              <w:pStyle w:val="Bibliography"/>
              <w:bidi w:val="0"/>
              <w:rPr>
                <w:rFonts w:eastAsiaTheme="minorEastAsia"/>
                <w:noProof/>
              </w:rPr>
            </w:pPr>
            <w:r>
              <w:rPr>
                <w:noProof/>
              </w:rPr>
              <w:t xml:space="preserve">[11] </w:t>
            </w:r>
          </w:p>
        </w:tc>
        <w:tc>
          <w:tcPr>
            <w:tcW w:w="4393" w:type="pct"/>
            <w:hideMark/>
            <w:tcPrChange w:id="13962" w:author="Mohsen Jafarinejad" w:date="2019-05-11T08:23:00Z">
              <w:tcPr>
                <w:tcW w:w="0" w:type="auto"/>
                <w:hideMark/>
              </w:tcPr>
            </w:tcPrChange>
          </w:tcPr>
          <w:p w14:paraId="27DD5899" w14:textId="77777777" w:rsidR="00F81795" w:rsidRDefault="00F81795">
            <w:pPr>
              <w:pStyle w:val="Bibliography"/>
              <w:bidi w:val="0"/>
              <w:rPr>
                <w:rFonts w:eastAsiaTheme="minorEastAsia"/>
                <w:noProof/>
              </w:rPr>
            </w:pPr>
            <w:r>
              <w:rPr>
                <w:noProof/>
              </w:rPr>
              <w:t xml:space="preserve">H. Lee, P. Parameswaran, A. Kato-Marcus, C. Torres and B. Rittmann, "Evaluation of energy-conversion efficiencies in microbial fuel cells (MFCs) utilizing fermentable and non-fermentable substrates," </w:t>
            </w:r>
            <w:r>
              <w:rPr>
                <w:i/>
                <w:iCs/>
                <w:noProof/>
              </w:rPr>
              <w:t xml:space="preserve">Water Res, </w:t>
            </w:r>
            <w:r>
              <w:rPr>
                <w:noProof/>
              </w:rPr>
              <w:t xml:space="preserve">vol. 42, pp. 1501-1510, 2008. </w:t>
            </w:r>
          </w:p>
        </w:tc>
      </w:tr>
      <w:tr w:rsidR="00F81795" w14:paraId="6D9739EC" w14:textId="77777777" w:rsidTr="00E04A9E">
        <w:trPr>
          <w:tblCellSpacing w:w="15" w:type="dxa"/>
          <w:trPrChange w:id="13963" w:author="Mohsen Jafarinejad" w:date="2019-05-11T08:23:00Z">
            <w:trPr>
              <w:tblCellSpacing w:w="15" w:type="dxa"/>
            </w:trPr>
          </w:trPrChange>
        </w:trPr>
        <w:tc>
          <w:tcPr>
            <w:tcW w:w="556" w:type="pct"/>
            <w:hideMark/>
            <w:tcPrChange w:id="13964" w:author="Mohsen Jafarinejad" w:date="2019-05-11T08:23:00Z">
              <w:tcPr>
                <w:tcW w:w="50" w:type="pct"/>
                <w:hideMark/>
              </w:tcPr>
            </w:tcPrChange>
          </w:tcPr>
          <w:p w14:paraId="2579A322" w14:textId="77777777" w:rsidR="00F81795" w:rsidRDefault="00F81795">
            <w:pPr>
              <w:pStyle w:val="Bibliography"/>
              <w:bidi w:val="0"/>
              <w:rPr>
                <w:rFonts w:eastAsiaTheme="minorEastAsia"/>
                <w:noProof/>
              </w:rPr>
            </w:pPr>
            <w:r>
              <w:rPr>
                <w:noProof/>
              </w:rPr>
              <w:t xml:space="preserve">[12] </w:t>
            </w:r>
          </w:p>
        </w:tc>
        <w:tc>
          <w:tcPr>
            <w:tcW w:w="4393" w:type="pct"/>
            <w:hideMark/>
            <w:tcPrChange w:id="13965" w:author="Mohsen Jafarinejad" w:date="2019-05-11T08:23:00Z">
              <w:tcPr>
                <w:tcW w:w="0" w:type="auto"/>
                <w:hideMark/>
              </w:tcPr>
            </w:tcPrChange>
          </w:tcPr>
          <w:p w14:paraId="46741004" w14:textId="77777777" w:rsidR="00F81795" w:rsidRDefault="00F81795">
            <w:pPr>
              <w:pStyle w:val="Bibliography"/>
              <w:bidi w:val="0"/>
              <w:rPr>
                <w:rFonts w:eastAsiaTheme="minorEastAsia"/>
                <w:noProof/>
              </w:rPr>
            </w:pPr>
            <w:r>
              <w:rPr>
                <w:noProof/>
              </w:rPr>
              <w:t xml:space="preserve">M. Lanthier, K. Gregory and D. Lovley, "Growth with high planktonic biomass in Shewanella oneidensis fuel cells," </w:t>
            </w:r>
            <w:r>
              <w:rPr>
                <w:i/>
                <w:iCs/>
                <w:noProof/>
              </w:rPr>
              <w:t xml:space="preserve">FEMS Microbiol. Lett, </w:t>
            </w:r>
            <w:r>
              <w:rPr>
                <w:noProof/>
              </w:rPr>
              <w:t xml:space="preserve">vol. 278, pp. 29-35, 2008. </w:t>
            </w:r>
          </w:p>
        </w:tc>
      </w:tr>
      <w:tr w:rsidR="00F81795" w14:paraId="0544DA98" w14:textId="77777777" w:rsidTr="00E04A9E">
        <w:trPr>
          <w:tblCellSpacing w:w="15" w:type="dxa"/>
          <w:trPrChange w:id="13966" w:author="Mohsen Jafarinejad" w:date="2019-05-11T08:23:00Z">
            <w:trPr>
              <w:tblCellSpacing w:w="15" w:type="dxa"/>
            </w:trPr>
          </w:trPrChange>
        </w:trPr>
        <w:tc>
          <w:tcPr>
            <w:tcW w:w="556" w:type="pct"/>
            <w:hideMark/>
            <w:tcPrChange w:id="13967" w:author="Mohsen Jafarinejad" w:date="2019-05-11T08:23:00Z">
              <w:tcPr>
                <w:tcW w:w="50" w:type="pct"/>
                <w:hideMark/>
              </w:tcPr>
            </w:tcPrChange>
          </w:tcPr>
          <w:p w14:paraId="5D961615" w14:textId="77777777" w:rsidR="00F81795" w:rsidRDefault="00F81795">
            <w:pPr>
              <w:pStyle w:val="Bibliography"/>
              <w:bidi w:val="0"/>
              <w:rPr>
                <w:rFonts w:eastAsiaTheme="minorEastAsia"/>
                <w:noProof/>
              </w:rPr>
            </w:pPr>
            <w:r>
              <w:rPr>
                <w:noProof/>
              </w:rPr>
              <w:t xml:space="preserve">[13] </w:t>
            </w:r>
          </w:p>
        </w:tc>
        <w:tc>
          <w:tcPr>
            <w:tcW w:w="4393" w:type="pct"/>
            <w:hideMark/>
            <w:tcPrChange w:id="13968" w:author="Mohsen Jafarinejad" w:date="2019-05-11T08:23:00Z">
              <w:tcPr>
                <w:tcW w:w="0" w:type="auto"/>
                <w:hideMark/>
              </w:tcPr>
            </w:tcPrChange>
          </w:tcPr>
          <w:p w14:paraId="61DA0D80" w14:textId="77777777" w:rsidR="00F81795" w:rsidRDefault="00F81795">
            <w:pPr>
              <w:pStyle w:val="Bibliography"/>
              <w:bidi w:val="0"/>
              <w:rPr>
                <w:rFonts w:eastAsiaTheme="minorEastAsia"/>
                <w:noProof/>
              </w:rPr>
            </w:pPr>
            <w:r>
              <w:rPr>
                <w:noProof/>
              </w:rPr>
              <w:t xml:space="preserve">D. Bond and D. Lovley, "Evidence for Involvement of an Electron Shuttle in Electricity Generation by Geothrix fermentans," </w:t>
            </w:r>
            <w:r>
              <w:rPr>
                <w:i/>
                <w:iCs/>
                <w:noProof/>
              </w:rPr>
              <w:t xml:space="preserve">Appl. Environ. Microbiol, </w:t>
            </w:r>
            <w:r>
              <w:rPr>
                <w:noProof/>
              </w:rPr>
              <w:t xml:space="preserve">vol. 71, pp. 2186-2189, 2005. </w:t>
            </w:r>
          </w:p>
        </w:tc>
      </w:tr>
      <w:tr w:rsidR="00F81795" w14:paraId="6DBB8EA1" w14:textId="77777777" w:rsidTr="00E04A9E">
        <w:trPr>
          <w:tblCellSpacing w:w="15" w:type="dxa"/>
          <w:trPrChange w:id="13969" w:author="Mohsen Jafarinejad" w:date="2019-05-11T08:23:00Z">
            <w:trPr>
              <w:tblCellSpacing w:w="15" w:type="dxa"/>
            </w:trPr>
          </w:trPrChange>
        </w:trPr>
        <w:tc>
          <w:tcPr>
            <w:tcW w:w="556" w:type="pct"/>
            <w:hideMark/>
            <w:tcPrChange w:id="13970" w:author="Mohsen Jafarinejad" w:date="2019-05-11T08:23:00Z">
              <w:tcPr>
                <w:tcW w:w="50" w:type="pct"/>
                <w:hideMark/>
              </w:tcPr>
            </w:tcPrChange>
          </w:tcPr>
          <w:p w14:paraId="3D82ACB2" w14:textId="77777777" w:rsidR="00F81795" w:rsidRDefault="00F81795">
            <w:pPr>
              <w:pStyle w:val="Bibliography"/>
              <w:bidi w:val="0"/>
              <w:rPr>
                <w:rFonts w:eastAsiaTheme="minorEastAsia"/>
                <w:noProof/>
              </w:rPr>
            </w:pPr>
            <w:r>
              <w:rPr>
                <w:noProof/>
              </w:rPr>
              <w:t xml:space="preserve">[14] </w:t>
            </w:r>
          </w:p>
        </w:tc>
        <w:tc>
          <w:tcPr>
            <w:tcW w:w="4393" w:type="pct"/>
            <w:hideMark/>
            <w:tcPrChange w:id="13971" w:author="Mohsen Jafarinejad" w:date="2019-05-11T08:23:00Z">
              <w:tcPr>
                <w:tcW w:w="0" w:type="auto"/>
                <w:hideMark/>
              </w:tcPr>
            </w:tcPrChange>
          </w:tcPr>
          <w:p w14:paraId="5927FA56" w14:textId="77777777" w:rsidR="00F81795" w:rsidRDefault="00F81795">
            <w:pPr>
              <w:pStyle w:val="Bibliography"/>
              <w:bidi w:val="0"/>
              <w:rPr>
                <w:rFonts w:eastAsiaTheme="minorEastAsia"/>
                <w:noProof/>
              </w:rPr>
            </w:pPr>
            <w:r>
              <w:rPr>
                <w:noProof/>
              </w:rPr>
              <w:t xml:space="preserve">D. Lovley, "Bug juice: harvesting electricity with microorganisms," </w:t>
            </w:r>
            <w:r>
              <w:rPr>
                <w:i/>
                <w:iCs/>
                <w:noProof/>
              </w:rPr>
              <w:t xml:space="preserve">Nature Rev. Microbiol, </w:t>
            </w:r>
            <w:r>
              <w:rPr>
                <w:noProof/>
              </w:rPr>
              <w:t xml:space="preserve">Vols. 497-508, p. 4, 2006. </w:t>
            </w:r>
          </w:p>
        </w:tc>
      </w:tr>
      <w:tr w:rsidR="00F81795" w14:paraId="59248DCB" w14:textId="77777777" w:rsidTr="00E04A9E">
        <w:trPr>
          <w:tblCellSpacing w:w="15" w:type="dxa"/>
          <w:trPrChange w:id="13972" w:author="Mohsen Jafarinejad" w:date="2019-05-11T08:23:00Z">
            <w:trPr>
              <w:tblCellSpacing w:w="15" w:type="dxa"/>
            </w:trPr>
          </w:trPrChange>
        </w:trPr>
        <w:tc>
          <w:tcPr>
            <w:tcW w:w="556" w:type="pct"/>
            <w:hideMark/>
            <w:tcPrChange w:id="13973" w:author="Mohsen Jafarinejad" w:date="2019-05-11T08:23:00Z">
              <w:tcPr>
                <w:tcW w:w="50" w:type="pct"/>
                <w:hideMark/>
              </w:tcPr>
            </w:tcPrChange>
          </w:tcPr>
          <w:p w14:paraId="4F5BAB13" w14:textId="77777777" w:rsidR="00F81795" w:rsidRDefault="00F81795">
            <w:pPr>
              <w:pStyle w:val="Bibliography"/>
              <w:bidi w:val="0"/>
              <w:rPr>
                <w:rFonts w:eastAsiaTheme="minorEastAsia"/>
                <w:noProof/>
              </w:rPr>
            </w:pPr>
            <w:r>
              <w:rPr>
                <w:noProof/>
              </w:rPr>
              <w:t xml:space="preserve">[15] </w:t>
            </w:r>
          </w:p>
        </w:tc>
        <w:tc>
          <w:tcPr>
            <w:tcW w:w="4393" w:type="pct"/>
            <w:hideMark/>
            <w:tcPrChange w:id="13974" w:author="Mohsen Jafarinejad" w:date="2019-05-11T08:23:00Z">
              <w:tcPr>
                <w:tcW w:w="0" w:type="auto"/>
                <w:hideMark/>
              </w:tcPr>
            </w:tcPrChange>
          </w:tcPr>
          <w:p w14:paraId="0ABEEA06" w14:textId="77777777" w:rsidR="00F81795" w:rsidRDefault="00F81795">
            <w:pPr>
              <w:pStyle w:val="Bibliography"/>
              <w:bidi w:val="0"/>
              <w:rPr>
                <w:rFonts w:eastAsiaTheme="minorEastAsia"/>
                <w:noProof/>
              </w:rPr>
            </w:pPr>
            <w:r>
              <w:rPr>
                <w:noProof/>
              </w:rPr>
              <w:t xml:space="preserve">K. Rabaey, G. Lissens, S. Siciliano and W. Verstraete, "A microbial fuel cell cabable lf converting glucose to electricity at high rate and efficiency," </w:t>
            </w:r>
            <w:r>
              <w:rPr>
                <w:i/>
                <w:iCs/>
                <w:noProof/>
              </w:rPr>
              <w:t xml:space="preserve">Biotech. Lett, </w:t>
            </w:r>
            <w:r>
              <w:rPr>
                <w:noProof/>
              </w:rPr>
              <w:t xml:space="preserve">vol. 21, pp. 1531-1535, 2003. </w:t>
            </w:r>
          </w:p>
        </w:tc>
      </w:tr>
      <w:tr w:rsidR="00F81795" w14:paraId="76D1905E" w14:textId="77777777" w:rsidTr="00E04A9E">
        <w:trPr>
          <w:tblCellSpacing w:w="15" w:type="dxa"/>
          <w:trPrChange w:id="13975" w:author="Mohsen Jafarinejad" w:date="2019-05-11T08:23:00Z">
            <w:trPr>
              <w:tblCellSpacing w:w="15" w:type="dxa"/>
            </w:trPr>
          </w:trPrChange>
        </w:trPr>
        <w:tc>
          <w:tcPr>
            <w:tcW w:w="556" w:type="pct"/>
            <w:hideMark/>
            <w:tcPrChange w:id="13976" w:author="Mohsen Jafarinejad" w:date="2019-05-11T08:23:00Z">
              <w:tcPr>
                <w:tcW w:w="50" w:type="pct"/>
                <w:hideMark/>
              </w:tcPr>
            </w:tcPrChange>
          </w:tcPr>
          <w:p w14:paraId="6A6085A0" w14:textId="77777777" w:rsidR="00F81795" w:rsidRDefault="00F81795">
            <w:pPr>
              <w:pStyle w:val="Bibliography"/>
              <w:bidi w:val="0"/>
              <w:rPr>
                <w:rFonts w:eastAsiaTheme="minorEastAsia"/>
                <w:noProof/>
              </w:rPr>
            </w:pPr>
            <w:r>
              <w:rPr>
                <w:noProof/>
              </w:rPr>
              <w:t xml:space="preserve">[16] </w:t>
            </w:r>
          </w:p>
        </w:tc>
        <w:tc>
          <w:tcPr>
            <w:tcW w:w="4393" w:type="pct"/>
            <w:hideMark/>
            <w:tcPrChange w:id="13977" w:author="Mohsen Jafarinejad" w:date="2019-05-11T08:23:00Z">
              <w:tcPr>
                <w:tcW w:w="0" w:type="auto"/>
                <w:hideMark/>
              </w:tcPr>
            </w:tcPrChange>
          </w:tcPr>
          <w:p w14:paraId="13F34603" w14:textId="77777777" w:rsidR="00F81795" w:rsidRDefault="00F81795">
            <w:pPr>
              <w:pStyle w:val="Bibliography"/>
              <w:bidi w:val="0"/>
              <w:rPr>
                <w:rFonts w:eastAsiaTheme="minorEastAsia"/>
                <w:noProof/>
              </w:rPr>
            </w:pPr>
            <w:r>
              <w:rPr>
                <w:noProof/>
              </w:rPr>
              <w:t xml:space="preserve">S. Cheng, H. Liu and B. Logan, "Power densities using different cathode catalysts (Pt and CoTMPP) and polymer binders (Nafion and PTFE) in single chamber microbial fuel cells," </w:t>
            </w:r>
            <w:r>
              <w:rPr>
                <w:i/>
                <w:iCs/>
                <w:noProof/>
              </w:rPr>
              <w:t xml:space="preserve">Env. Sci. Tech, </w:t>
            </w:r>
            <w:r>
              <w:rPr>
                <w:noProof/>
              </w:rPr>
              <w:t xml:space="preserve">vol. 40, pp. 364-369, 2006. </w:t>
            </w:r>
          </w:p>
        </w:tc>
      </w:tr>
      <w:tr w:rsidR="00F81795" w14:paraId="6B27DF13" w14:textId="77777777" w:rsidTr="00E04A9E">
        <w:trPr>
          <w:tblCellSpacing w:w="15" w:type="dxa"/>
          <w:trPrChange w:id="13978" w:author="Mohsen Jafarinejad" w:date="2019-05-11T08:23:00Z">
            <w:trPr>
              <w:tblCellSpacing w:w="15" w:type="dxa"/>
            </w:trPr>
          </w:trPrChange>
        </w:trPr>
        <w:tc>
          <w:tcPr>
            <w:tcW w:w="556" w:type="pct"/>
            <w:hideMark/>
            <w:tcPrChange w:id="13979" w:author="Mohsen Jafarinejad" w:date="2019-05-11T08:23:00Z">
              <w:tcPr>
                <w:tcW w:w="50" w:type="pct"/>
                <w:hideMark/>
              </w:tcPr>
            </w:tcPrChange>
          </w:tcPr>
          <w:p w14:paraId="609C5797" w14:textId="77777777" w:rsidR="00F81795" w:rsidRDefault="00F81795">
            <w:pPr>
              <w:pStyle w:val="Bibliography"/>
              <w:bidi w:val="0"/>
              <w:rPr>
                <w:rFonts w:eastAsiaTheme="minorEastAsia"/>
                <w:noProof/>
              </w:rPr>
            </w:pPr>
            <w:r>
              <w:rPr>
                <w:noProof/>
              </w:rPr>
              <w:t xml:space="preserve">[17] </w:t>
            </w:r>
          </w:p>
        </w:tc>
        <w:tc>
          <w:tcPr>
            <w:tcW w:w="4393" w:type="pct"/>
            <w:hideMark/>
            <w:tcPrChange w:id="13980" w:author="Mohsen Jafarinejad" w:date="2019-05-11T08:23:00Z">
              <w:tcPr>
                <w:tcW w:w="0" w:type="auto"/>
                <w:hideMark/>
              </w:tcPr>
            </w:tcPrChange>
          </w:tcPr>
          <w:p w14:paraId="68D915D8" w14:textId="77777777" w:rsidR="00F81795" w:rsidRDefault="00F81795">
            <w:pPr>
              <w:pStyle w:val="Bibliography"/>
              <w:bidi w:val="0"/>
              <w:rPr>
                <w:rFonts w:eastAsiaTheme="minorEastAsia"/>
                <w:noProof/>
              </w:rPr>
            </w:pPr>
            <w:r>
              <w:rPr>
                <w:noProof/>
              </w:rPr>
              <w:t xml:space="preserve">F. Zhao, F. Harnisch, U. Schroder, F. Scholz, P. Bogdanoff and I. Herrmann, "Application of pyrolysed iron(II) phthalocyanine and CoTMPP based oxygen reduction catalysts as cathode materials in microbial fuel cells," </w:t>
            </w:r>
            <w:r>
              <w:rPr>
                <w:i/>
                <w:iCs/>
                <w:noProof/>
              </w:rPr>
              <w:t xml:space="preserve">Electrochem. Comm, </w:t>
            </w:r>
            <w:r>
              <w:rPr>
                <w:noProof/>
              </w:rPr>
              <w:t xml:space="preserve">vol. 7, pp. 1405-1410, 2005. </w:t>
            </w:r>
          </w:p>
        </w:tc>
      </w:tr>
      <w:tr w:rsidR="00F81795" w14:paraId="5DCE31B3" w14:textId="77777777" w:rsidTr="00E04A9E">
        <w:trPr>
          <w:tblCellSpacing w:w="15" w:type="dxa"/>
          <w:trPrChange w:id="13981" w:author="Mohsen Jafarinejad" w:date="2019-05-11T08:23:00Z">
            <w:trPr>
              <w:tblCellSpacing w:w="15" w:type="dxa"/>
            </w:trPr>
          </w:trPrChange>
        </w:trPr>
        <w:tc>
          <w:tcPr>
            <w:tcW w:w="556" w:type="pct"/>
            <w:hideMark/>
            <w:tcPrChange w:id="13982" w:author="Mohsen Jafarinejad" w:date="2019-05-11T08:23:00Z">
              <w:tcPr>
                <w:tcW w:w="50" w:type="pct"/>
                <w:hideMark/>
              </w:tcPr>
            </w:tcPrChange>
          </w:tcPr>
          <w:p w14:paraId="73A5D369" w14:textId="77777777" w:rsidR="00F81795" w:rsidRDefault="00F81795">
            <w:pPr>
              <w:pStyle w:val="Bibliography"/>
              <w:bidi w:val="0"/>
              <w:rPr>
                <w:rFonts w:eastAsiaTheme="minorEastAsia"/>
                <w:noProof/>
              </w:rPr>
            </w:pPr>
            <w:r>
              <w:rPr>
                <w:noProof/>
              </w:rPr>
              <w:t xml:space="preserve">[18] </w:t>
            </w:r>
          </w:p>
        </w:tc>
        <w:tc>
          <w:tcPr>
            <w:tcW w:w="4393" w:type="pct"/>
            <w:hideMark/>
            <w:tcPrChange w:id="13983" w:author="Mohsen Jafarinejad" w:date="2019-05-11T08:23:00Z">
              <w:tcPr>
                <w:tcW w:w="0" w:type="auto"/>
                <w:hideMark/>
              </w:tcPr>
            </w:tcPrChange>
          </w:tcPr>
          <w:p w14:paraId="3BAC588F" w14:textId="77777777" w:rsidR="00F81795" w:rsidRDefault="00F81795">
            <w:pPr>
              <w:pStyle w:val="Bibliography"/>
              <w:bidi w:val="0"/>
              <w:rPr>
                <w:rFonts w:eastAsiaTheme="minorEastAsia"/>
                <w:noProof/>
              </w:rPr>
            </w:pPr>
            <w:r>
              <w:rPr>
                <w:noProof/>
              </w:rPr>
              <w:t xml:space="preserve">B. Logan, "Exoelectrogenic bacteria that power microbial fuel cells," </w:t>
            </w:r>
            <w:r>
              <w:rPr>
                <w:i/>
                <w:iCs/>
                <w:noProof/>
              </w:rPr>
              <w:t xml:space="preserve">Nat. Rev. Microbiol, </w:t>
            </w:r>
            <w:r>
              <w:rPr>
                <w:noProof/>
              </w:rPr>
              <w:t xml:space="preserve">vol. 7, pp. 375-381, 2009. </w:t>
            </w:r>
          </w:p>
        </w:tc>
      </w:tr>
      <w:tr w:rsidR="00F81795" w14:paraId="6C7D646C" w14:textId="77777777" w:rsidTr="00E04A9E">
        <w:trPr>
          <w:tblCellSpacing w:w="15" w:type="dxa"/>
          <w:trPrChange w:id="13984" w:author="Mohsen Jafarinejad" w:date="2019-05-11T08:23:00Z">
            <w:trPr>
              <w:tblCellSpacing w:w="15" w:type="dxa"/>
            </w:trPr>
          </w:trPrChange>
        </w:trPr>
        <w:tc>
          <w:tcPr>
            <w:tcW w:w="556" w:type="pct"/>
            <w:hideMark/>
            <w:tcPrChange w:id="13985" w:author="Mohsen Jafarinejad" w:date="2019-05-11T08:23:00Z">
              <w:tcPr>
                <w:tcW w:w="50" w:type="pct"/>
                <w:hideMark/>
              </w:tcPr>
            </w:tcPrChange>
          </w:tcPr>
          <w:p w14:paraId="4A55925E" w14:textId="77777777" w:rsidR="00F81795" w:rsidRDefault="00F81795">
            <w:pPr>
              <w:pStyle w:val="Bibliography"/>
              <w:bidi w:val="0"/>
              <w:rPr>
                <w:rFonts w:eastAsiaTheme="minorEastAsia"/>
                <w:noProof/>
              </w:rPr>
            </w:pPr>
            <w:r>
              <w:rPr>
                <w:noProof/>
              </w:rPr>
              <w:lastRenderedPageBreak/>
              <w:t xml:space="preserve">[19] </w:t>
            </w:r>
          </w:p>
        </w:tc>
        <w:tc>
          <w:tcPr>
            <w:tcW w:w="4393" w:type="pct"/>
            <w:hideMark/>
            <w:tcPrChange w:id="13986" w:author="Mohsen Jafarinejad" w:date="2019-05-11T08:23:00Z">
              <w:tcPr>
                <w:tcW w:w="0" w:type="auto"/>
                <w:hideMark/>
              </w:tcPr>
            </w:tcPrChange>
          </w:tcPr>
          <w:p w14:paraId="4FDD0108" w14:textId="77777777" w:rsidR="00F81795" w:rsidRDefault="00F81795">
            <w:pPr>
              <w:pStyle w:val="Bibliography"/>
              <w:bidi w:val="0"/>
              <w:rPr>
                <w:rFonts w:eastAsiaTheme="minorEastAsia"/>
                <w:noProof/>
              </w:rPr>
            </w:pPr>
            <w:r>
              <w:rPr>
                <w:noProof/>
              </w:rPr>
              <w:t xml:space="preserve">K. Rabaey, N. Boon, M. Hofte and W. Verstraete, "Microbial phenazine production enhances electron transfer in biofuel cells," </w:t>
            </w:r>
            <w:r>
              <w:rPr>
                <w:i/>
                <w:iCs/>
                <w:noProof/>
              </w:rPr>
              <w:t xml:space="preserve">Environ. Sci. Technol, </w:t>
            </w:r>
            <w:r>
              <w:rPr>
                <w:noProof/>
              </w:rPr>
              <w:t xml:space="preserve">vol. 39, pp. 3401-3408, 2005. </w:t>
            </w:r>
          </w:p>
        </w:tc>
      </w:tr>
      <w:tr w:rsidR="00F81795" w14:paraId="218325CF" w14:textId="77777777" w:rsidTr="00E04A9E">
        <w:trPr>
          <w:tblCellSpacing w:w="15" w:type="dxa"/>
          <w:trPrChange w:id="13987" w:author="Mohsen Jafarinejad" w:date="2019-05-11T08:23:00Z">
            <w:trPr>
              <w:tblCellSpacing w:w="15" w:type="dxa"/>
            </w:trPr>
          </w:trPrChange>
        </w:trPr>
        <w:tc>
          <w:tcPr>
            <w:tcW w:w="556" w:type="pct"/>
            <w:hideMark/>
            <w:tcPrChange w:id="13988" w:author="Mohsen Jafarinejad" w:date="2019-05-11T08:23:00Z">
              <w:tcPr>
                <w:tcW w:w="50" w:type="pct"/>
                <w:hideMark/>
              </w:tcPr>
            </w:tcPrChange>
          </w:tcPr>
          <w:p w14:paraId="21827F3E" w14:textId="77777777" w:rsidR="00F81795" w:rsidRDefault="00F81795">
            <w:pPr>
              <w:pStyle w:val="Bibliography"/>
              <w:bidi w:val="0"/>
              <w:rPr>
                <w:rFonts w:eastAsiaTheme="minorEastAsia"/>
                <w:noProof/>
              </w:rPr>
            </w:pPr>
            <w:r>
              <w:rPr>
                <w:noProof/>
              </w:rPr>
              <w:t xml:space="preserve">[20] </w:t>
            </w:r>
          </w:p>
        </w:tc>
        <w:tc>
          <w:tcPr>
            <w:tcW w:w="4393" w:type="pct"/>
            <w:hideMark/>
            <w:tcPrChange w:id="13989" w:author="Mohsen Jafarinejad" w:date="2019-05-11T08:23:00Z">
              <w:tcPr>
                <w:tcW w:w="0" w:type="auto"/>
                <w:hideMark/>
              </w:tcPr>
            </w:tcPrChange>
          </w:tcPr>
          <w:p w14:paraId="265838AE" w14:textId="77777777" w:rsidR="00F81795" w:rsidRDefault="00F81795">
            <w:pPr>
              <w:pStyle w:val="Bibliography"/>
              <w:bidi w:val="0"/>
              <w:rPr>
                <w:rFonts w:eastAsiaTheme="minorEastAsia"/>
                <w:noProof/>
              </w:rPr>
            </w:pPr>
            <w:r>
              <w:rPr>
                <w:noProof/>
              </w:rPr>
              <w:t xml:space="preserve">H. Richter, K. Nevin, H. Jia, D. Lowy, D. Lovley and L. Tender, "Cyclic voltammetry of biofilms of wild type and mutant Geobacter sulfurreducens on fuel cell anodes indicates possible roles of OmcB, OmcZ, type IV pili, and protons in extracellular electron transfer," </w:t>
            </w:r>
            <w:r>
              <w:rPr>
                <w:i/>
                <w:iCs/>
                <w:noProof/>
              </w:rPr>
              <w:t xml:space="preserve">Energ. Environ. Sci, </w:t>
            </w:r>
            <w:r>
              <w:rPr>
                <w:noProof/>
              </w:rPr>
              <w:t xml:space="preserve">vol. 2, p. 506–516, 2009. </w:t>
            </w:r>
          </w:p>
        </w:tc>
      </w:tr>
      <w:tr w:rsidR="00F81795" w14:paraId="3218184D" w14:textId="77777777" w:rsidTr="00E04A9E">
        <w:trPr>
          <w:tblCellSpacing w:w="15" w:type="dxa"/>
          <w:trPrChange w:id="13990" w:author="Mohsen Jafarinejad" w:date="2019-05-11T08:23:00Z">
            <w:trPr>
              <w:tblCellSpacing w:w="15" w:type="dxa"/>
            </w:trPr>
          </w:trPrChange>
        </w:trPr>
        <w:tc>
          <w:tcPr>
            <w:tcW w:w="556" w:type="pct"/>
            <w:hideMark/>
            <w:tcPrChange w:id="13991" w:author="Mohsen Jafarinejad" w:date="2019-05-11T08:23:00Z">
              <w:tcPr>
                <w:tcW w:w="50" w:type="pct"/>
                <w:hideMark/>
              </w:tcPr>
            </w:tcPrChange>
          </w:tcPr>
          <w:p w14:paraId="3F4E2B53" w14:textId="77777777" w:rsidR="00F81795" w:rsidRDefault="00F81795">
            <w:pPr>
              <w:pStyle w:val="Bibliography"/>
              <w:bidi w:val="0"/>
              <w:rPr>
                <w:rFonts w:eastAsiaTheme="minorEastAsia"/>
                <w:noProof/>
              </w:rPr>
            </w:pPr>
            <w:r>
              <w:rPr>
                <w:noProof/>
              </w:rPr>
              <w:t xml:space="preserve">[21] </w:t>
            </w:r>
          </w:p>
        </w:tc>
        <w:tc>
          <w:tcPr>
            <w:tcW w:w="4393" w:type="pct"/>
            <w:hideMark/>
            <w:tcPrChange w:id="13992" w:author="Mohsen Jafarinejad" w:date="2019-05-11T08:23:00Z">
              <w:tcPr>
                <w:tcW w:w="0" w:type="auto"/>
                <w:hideMark/>
              </w:tcPr>
            </w:tcPrChange>
          </w:tcPr>
          <w:p w14:paraId="34E0E0AD" w14:textId="77777777" w:rsidR="00F81795" w:rsidRDefault="00F81795">
            <w:pPr>
              <w:pStyle w:val="Bibliography"/>
              <w:bidi w:val="0"/>
              <w:rPr>
                <w:rFonts w:eastAsiaTheme="minorEastAsia"/>
                <w:noProof/>
              </w:rPr>
            </w:pPr>
            <w:r>
              <w:rPr>
                <w:noProof/>
              </w:rPr>
              <w:t xml:space="preserve">S. Srikanth, E. Marsili, M. Flickinger and D. Bond, ". Electrochemical characterization of Geobacter sulfurreducens cells immobilized on graphite paper electrodes," </w:t>
            </w:r>
            <w:r>
              <w:rPr>
                <w:i/>
                <w:iCs/>
                <w:noProof/>
              </w:rPr>
              <w:t xml:space="preserve">Biotechnol. Bioeng, </w:t>
            </w:r>
            <w:r>
              <w:rPr>
                <w:noProof/>
              </w:rPr>
              <w:t xml:space="preserve">vol. 99, p. 1065–1073, 2008. </w:t>
            </w:r>
          </w:p>
        </w:tc>
      </w:tr>
      <w:tr w:rsidR="00F81795" w14:paraId="58B3561B" w14:textId="77777777" w:rsidTr="00E04A9E">
        <w:trPr>
          <w:tblCellSpacing w:w="15" w:type="dxa"/>
          <w:trPrChange w:id="13993" w:author="Mohsen Jafarinejad" w:date="2019-05-11T08:23:00Z">
            <w:trPr>
              <w:tblCellSpacing w:w="15" w:type="dxa"/>
            </w:trPr>
          </w:trPrChange>
        </w:trPr>
        <w:tc>
          <w:tcPr>
            <w:tcW w:w="556" w:type="pct"/>
            <w:hideMark/>
            <w:tcPrChange w:id="13994" w:author="Mohsen Jafarinejad" w:date="2019-05-11T08:23:00Z">
              <w:tcPr>
                <w:tcW w:w="50" w:type="pct"/>
                <w:hideMark/>
              </w:tcPr>
            </w:tcPrChange>
          </w:tcPr>
          <w:p w14:paraId="61691870" w14:textId="77777777" w:rsidR="00F81795" w:rsidRDefault="00F81795">
            <w:pPr>
              <w:pStyle w:val="Bibliography"/>
              <w:bidi w:val="0"/>
              <w:rPr>
                <w:rFonts w:eastAsiaTheme="minorEastAsia"/>
                <w:noProof/>
              </w:rPr>
            </w:pPr>
            <w:r>
              <w:rPr>
                <w:noProof/>
              </w:rPr>
              <w:t xml:space="preserve">[22] </w:t>
            </w:r>
          </w:p>
        </w:tc>
        <w:tc>
          <w:tcPr>
            <w:tcW w:w="4393" w:type="pct"/>
            <w:hideMark/>
            <w:tcPrChange w:id="13995" w:author="Mohsen Jafarinejad" w:date="2019-05-11T08:23:00Z">
              <w:tcPr>
                <w:tcW w:w="0" w:type="auto"/>
                <w:hideMark/>
              </w:tcPr>
            </w:tcPrChange>
          </w:tcPr>
          <w:p w14:paraId="17DB720F" w14:textId="77777777" w:rsidR="00F81795" w:rsidRDefault="00F81795">
            <w:pPr>
              <w:pStyle w:val="Bibliography"/>
              <w:bidi w:val="0"/>
              <w:rPr>
                <w:rFonts w:eastAsiaTheme="minorEastAsia"/>
                <w:noProof/>
              </w:rPr>
            </w:pPr>
            <w:r>
              <w:rPr>
                <w:noProof/>
              </w:rPr>
              <w:t xml:space="preserve">G. Reguera, K. McCarthy, T. Mehta, J. Nicoll, M. Tuominen and D. Lovley, "Extracellular electron transfer via microbial nanowires," </w:t>
            </w:r>
            <w:r>
              <w:rPr>
                <w:i/>
                <w:iCs/>
                <w:noProof/>
              </w:rPr>
              <w:t xml:space="preserve">Nature 2005, </w:t>
            </w:r>
            <w:r>
              <w:rPr>
                <w:noProof/>
              </w:rPr>
              <w:t xml:space="preserve">vol. 435, p. 1098–1101, 2005. </w:t>
            </w:r>
          </w:p>
        </w:tc>
      </w:tr>
      <w:tr w:rsidR="00F81795" w14:paraId="397DB1C7" w14:textId="77777777" w:rsidTr="00E04A9E">
        <w:trPr>
          <w:tblCellSpacing w:w="15" w:type="dxa"/>
          <w:trPrChange w:id="13996" w:author="Mohsen Jafarinejad" w:date="2019-05-11T08:23:00Z">
            <w:trPr>
              <w:tblCellSpacing w:w="15" w:type="dxa"/>
            </w:trPr>
          </w:trPrChange>
        </w:trPr>
        <w:tc>
          <w:tcPr>
            <w:tcW w:w="556" w:type="pct"/>
            <w:hideMark/>
            <w:tcPrChange w:id="13997" w:author="Mohsen Jafarinejad" w:date="2019-05-11T08:23:00Z">
              <w:tcPr>
                <w:tcW w:w="50" w:type="pct"/>
                <w:hideMark/>
              </w:tcPr>
            </w:tcPrChange>
          </w:tcPr>
          <w:p w14:paraId="72FB2D89" w14:textId="77777777" w:rsidR="00F81795" w:rsidRDefault="00F81795">
            <w:pPr>
              <w:pStyle w:val="Bibliography"/>
              <w:bidi w:val="0"/>
              <w:rPr>
                <w:rFonts w:eastAsiaTheme="minorEastAsia"/>
                <w:noProof/>
              </w:rPr>
            </w:pPr>
            <w:r>
              <w:rPr>
                <w:noProof/>
              </w:rPr>
              <w:t xml:space="preserve">[23] </w:t>
            </w:r>
          </w:p>
        </w:tc>
        <w:tc>
          <w:tcPr>
            <w:tcW w:w="4393" w:type="pct"/>
            <w:hideMark/>
            <w:tcPrChange w:id="13998" w:author="Mohsen Jafarinejad" w:date="2019-05-11T08:23:00Z">
              <w:tcPr>
                <w:tcW w:w="0" w:type="auto"/>
                <w:hideMark/>
              </w:tcPr>
            </w:tcPrChange>
          </w:tcPr>
          <w:p w14:paraId="290ED7E8" w14:textId="77777777" w:rsidR="00F81795" w:rsidRDefault="00F81795">
            <w:pPr>
              <w:pStyle w:val="Bibliography"/>
              <w:bidi w:val="0"/>
              <w:rPr>
                <w:rFonts w:eastAsiaTheme="minorEastAsia"/>
                <w:noProof/>
              </w:rPr>
            </w:pPr>
            <w:r>
              <w:rPr>
                <w:noProof/>
              </w:rPr>
              <w:t xml:space="preserve">C. Myers and J. Myers, ". Localization of cytochromes to the outer membrane of anaerobically grown Shewanella putrefaciens MR-1," </w:t>
            </w:r>
            <w:r>
              <w:rPr>
                <w:i/>
                <w:iCs/>
                <w:noProof/>
              </w:rPr>
              <w:t xml:space="preserve">J. Bacteriol, </w:t>
            </w:r>
            <w:r>
              <w:rPr>
                <w:noProof/>
              </w:rPr>
              <w:t xml:space="preserve">vol. 174, p. 3429–3438, 1992. </w:t>
            </w:r>
          </w:p>
        </w:tc>
      </w:tr>
      <w:tr w:rsidR="00F81795" w14:paraId="73985D55" w14:textId="77777777" w:rsidTr="00E04A9E">
        <w:trPr>
          <w:tblCellSpacing w:w="15" w:type="dxa"/>
          <w:trPrChange w:id="13999" w:author="Mohsen Jafarinejad" w:date="2019-05-11T08:23:00Z">
            <w:trPr>
              <w:tblCellSpacing w:w="15" w:type="dxa"/>
            </w:trPr>
          </w:trPrChange>
        </w:trPr>
        <w:tc>
          <w:tcPr>
            <w:tcW w:w="556" w:type="pct"/>
            <w:hideMark/>
            <w:tcPrChange w:id="14000" w:author="Mohsen Jafarinejad" w:date="2019-05-11T08:23:00Z">
              <w:tcPr>
                <w:tcW w:w="50" w:type="pct"/>
                <w:hideMark/>
              </w:tcPr>
            </w:tcPrChange>
          </w:tcPr>
          <w:p w14:paraId="2619F89C" w14:textId="77777777" w:rsidR="00F81795" w:rsidRDefault="00F81795">
            <w:pPr>
              <w:pStyle w:val="Bibliography"/>
              <w:bidi w:val="0"/>
              <w:rPr>
                <w:rFonts w:eastAsiaTheme="minorEastAsia"/>
                <w:noProof/>
              </w:rPr>
            </w:pPr>
            <w:r>
              <w:rPr>
                <w:noProof/>
              </w:rPr>
              <w:t xml:space="preserve">[24] </w:t>
            </w:r>
          </w:p>
        </w:tc>
        <w:tc>
          <w:tcPr>
            <w:tcW w:w="4393" w:type="pct"/>
            <w:hideMark/>
            <w:tcPrChange w:id="14001" w:author="Mohsen Jafarinejad" w:date="2019-05-11T08:23:00Z">
              <w:tcPr>
                <w:tcW w:w="0" w:type="auto"/>
                <w:hideMark/>
              </w:tcPr>
            </w:tcPrChange>
          </w:tcPr>
          <w:p w14:paraId="4D633FEE" w14:textId="77777777" w:rsidR="00F81795" w:rsidRDefault="00F81795">
            <w:pPr>
              <w:pStyle w:val="Bibliography"/>
              <w:bidi w:val="0"/>
              <w:rPr>
                <w:rFonts w:eastAsiaTheme="minorEastAsia"/>
                <w:noProof/>
              </w:rPr>
            </w:pPr>
            <w:r>
              <w:rPr>
                <w:noProof/>
              </w:rPr>
              <w:t xml:space="preserve">L. Tender, C. Reimers, H. Stecher, D. Holmes, D. Bond, D. Lowy, K. Pilobello, S. Fertig and D. Lovley, "Harnessing microbially generated power on the seafloor," </w:t>
            </w:r>
            <w:r>
              <w:rPr>
                <w:i/>
                <w:iCs/>
                <w:noProof/>
              </w:rPr>
              <w:t xml:space="preserve">Nat. Biotechnol, </w:t>
            </w:r>
            <w:r>
              <w:rPr>
                <w:noProof/>
              </w:rPr>
              <w:t xml:space="preserve">vol. 20, pp. 821-825, 2002. </w:t>
            </w:r>
          </w:p>
        </w:tc>
      </w:tr>
      <w:tr w:rsidR="00F81795" w14:paraId="32AF9D02" w14:textId="77777777" w:rsidTr="00E04A9E">
        <w:trPr>
          <w:tblCellSpacing w:w="15" w:type="dxa"/>
          <w:trPrChange w:id="14002" w:author="Mohsen Jafarinejad" w:date="2019-05-11T08:23:00Z">
            <w:trPr>
              <w:tblCellSpacing w:w="15" w:type="dxa"/>
            </w:trPr>
          </w:trPrChange>
        </w:trPr>
        <w:tc>
          <w:tcPr>
            <w:tcW w:w="556" w:type="pct"/>
            <w:hideMark/>
            <w:tcPrChange w:id="14003" w:author="Mohsen Jafarinejad" w:date="2019-05-11T08:23:00Z">
              <w:tcPr>
                <w:tcW w:w="50" w:type="pct"/>
                <w:hideMark/>
              </w:tcPr>
            </w:tcPrChange>
          </w:tcPr>
          <w:p w14:paraId="374177D8" w14:textId="77777777" w:rsidR="00F81795" w:rsidRDefault="00F81795">
            <w:pPr>
              <w:pStyle w:val="Bibliography"/>
              <w:bidi w:val="0"/>
              <w:rPr>
                <w:rFonts w:eastAsiaTheme="minorEastAsia"/>
                <w:noProof/>
              </w:rPr>
            </w:pPr>
            <w:r>
              <w:rPr>
                <w:noProof/>
              </w:rPr>
              <w:t xml:space="preserve">[25] </w:t>
            </w:r>
          </w:p>
        </w:tc>
        <w:tc>
          <w:tcPr>
            <w:tcW w:w="4393" w:type="pct"/>
            <w:hideMark/>
            <w:tcPrChange w:id="14004" w:author="Mohsen Jafarinejad" w:date="2019-05-11T08:23:00Z">
              <w:tcPr>
                <w:tcW w:w="0" w:type="auto"/>
                <w:hideMark/>
              </w:tcPr>
            </w:tcPrChange>
          </w:tcPr>
          <w:p w14:paraId="659F7DF2" w14:textId="77777777" w:rsidR="00F81795" w:rsidRDefault="00F81795">
            <w:pPr>
              <w:pStyle w:val="Bibliography"/>
              <w:bidi w:val="0"/>
              <w:rPr>
                <w:rFonts w:eastAsiaTheme="minorEastAsia"/>
                <w:noProof/>
              </w:rPr>
            </w:pPr>
            <w:r>
              <w:rPr>
                <w:noProof/>
              </w:rPr>
              <w:t xml:space="preserve">D. Bond and D. Lovley, "Electricity production by Geobacter sulfurreducens attached to electrodes," </w:t>
            </w:r>
            <w:r>
              <w:rPr>
                <w:i/>
                <w:iCs/>
                <w:noProof/>
              </w:rPr>
              <w:t xml:space="preserve">Appl. Environ. Microbiol, </w:t>
            </w:r>
            <w:r>
              <w:rPr>
                <w:noProof/>
              </w:rPr>
              <w:t xml:space="preserve">vol. 69, pp. 1548-1555, 2003. </w:t>
            </w:r>
          </w:p>
        </w:tc>
      </w:tr>
      <w:tr w:rsidR="00F81795" w14:paraId="657DB197" w14:textId="77777777" w:rsidTr="00E04A9E">
        <w:trPr>
          <w:tblCellSpacing w:w="15" w:type="dxa"/>
          <w:trPrChange w:id="14005" w:author="Mohsen Jafarinejad" w:date="2019-05-11T08:23:00Z">
            <w:trPr>
              <w:tblCellSpacing w:w="15" w:type="dxa"/>
            </w:trPr>
          </w:trPrChange>
        </w:trPr>
        <w:tc>
          <w:tcPr>
            <w:tcW w:w="556" w:type="pct"/>
            <w:hideMark/>
            <w:tcPrChange w:id="14006" w:author="Mohsen Jafarinejad" w:date="2019-05-11T08:23:00Z">
              <w:tcPr>
                <w:tcW w:w="50" w:type="pct"/>
                <w:hideMark/>
              </w:tcPr>
            </w:tcPrChange>
          </w:tcPr>
          <w:p w14:paraId="16272561" w14:textId="77777777" w:rsidR="00F81795" w:rsidRDefault="00F81795">
            <w:pPr>
              <w:pStyle w:val="Bibliography"/>
              <w:bidi w:val="0"/>
              <w:rPr>
                <w:rFonts w:eastAsiaTheme="minorEastAsia"/>
                <w:noProof/>
              </w:rPr>
            </w:pPr>
            <w:r>
              <w:rPr>
                <w:noProof/>
              </w:rPr>
              <w:t xml:space="preserve">[26] </w:t>
            </w:r>
          </w:p>
        </w:tc>
        <w:tc>
          <w:tcPr>
            <w:tcW w:w="4393" w:type="pct"/>
            <w:hideMark/>
            <w:tcPrChange w:id="14007" w:author="Mohsen Jafarinejad" w:date="2019-05-11T08:23:00Z">
              <w:tcPr>
                <w:tcW w:w="0" w:type="auto"/>
                <w:hideMark/>
              </w:tcPr>
            </w:tcPrChange>
          </w:tcPr>
          <w:p w14:paraId="76D1B0EF" w14:textId="77777777" w:rsidR="00F81795" w:rsidRDefault="00F81795">
            <w:pPr>
              <w:pStyle w:val="Bibliography"/>
              <w:bidi w:val="0"/>
              <w:rPr>
                <w:rFonts w:eastAsiaTheme="minorEastAsia"/>
                <w:noProof/>
              </w:rPr>
            </w:pPr>
            <w:r>
              <w:rPr>
                <w:noProof/>
              </w:rPr>
              <w:t xml:space="preserve">D. Holmes, D. Bond, R. O'Neil, C. Reimers, L. Tender and D. Lovley, "Microbial communities associated with electrodes harvesting electricity from a variety of aquatic sediments," </w:t>
            </w:r>
            <w:r>
              <w:rPr>
                <w:i/>
                <w:iCs/>
                <w:noProof/>
              </w:rPr>
              <w:t xml:space="preserve">Microbial Ecol, </w:t>
            </w:r>
            <w:r>
              <w:rPr>
                <w:noProof/>
              </w:rPr>
              <w:t xml:space="preserve">vol. 48, pp. 178-190, 2004. </w:t>
            </w:r>
          </w:p>
        </w:tc>
      </w:tr>
      <w:tr w:rsidR="00F81795" w14:paraId="441258DC" w14:textId="77777777" w:rsidTr="00E04A9E">
        <w:trPr>
          <w:tblCellSpacing w:w="15" w:type="dxa"/>
          <w:trPrChange w:id="14008" w:author="Mohsen Jafarinejad" w:date="2019-05-11T08:23:00Z">
            <w:trPr>
              <w:tblCellSpacing w:w="15" w:type="dxa"/>
            </w:trPr>
          </w:trPrChange>
        </w:trPr>
        <w:tc>
          <w:tcPr>
            <w:tcW w:w="556" w:type="pct"/>
            <w:hideMark/>
            <w:tcPrChange w:id="14009" w:author="Mohsen Jafarinejad" w:date="2019-05-11T08:23:00Z">
              <w:tcPr>
                <w:tcW w:w="50" w:type="pct"/>
                <w:hideMark/>
              </w:tcPr>
            </w:tcPrChange>
          </w:tcPr>
          <w:p w14:paraId="2212D5EF" w14:textId="77777777" w:rsidR="00F81795" w:rsidRDefault="00F81795">
            <w:pPr>
              <w:pStyle w:val="Bibliography"/>
              <w:bidi w:val="0"/>
              <w:rPr>
                <w:rFonts w:eastAsiaTheme="minorEastAsia"/>
                <w:noProof/>
              </w:rPr>
            </w:pPr>
            <w:r>
              <w:rPr>
                <w:noProof/>
              </w:rPr>
              <w:t xml:space="preserve">[27] </w:t>
            </w:r>
          </w:p>
        </w:tc>
        <w:tc>
          <w:tcPr>
            <w:tcW w:w="4393" w:type="pct"/>
            <w:hideMark/>
            <w:tcPrChange w:id="14010" w:author="Mohsen Jafarinejad" w:date="2019-05-11T08:23:00Z">
              <w:tcPr>
                <w:tcW w:w="0" w:type="auto"/>
                <w:hideMark/>
              </w:tcPr>
            </w:tcPrChange>
          </w:tcPr>
          <w:p w14:paraId="47A5F0C4" w14:textId="77777777" w:rsidR="00F81795" w:rsidRDefault="00F81795">
            <w:pPr>
              <w:pStyle w:val="Bibliography"/>
              <w:bidi w:val="0"/>
              <w:rPr>
                <w:rFonts w:eastAsiaTheme="minorEastAsia"/>
                <w:noProof/>
              </w:rPr>
            </w:pPr>
            <w:r>
              <w:rPr>
                <w:noProof/>
              </w:rPr>
              <w:t xml:space="preserve">K. Nevin, H. Richter, S. Covalla, J. Johnson, T. Woodard, A. </w:t>
            </w:r>
            <w:r>
              <w:rPr>
                <w:noProof/>
              </w:rPr>
              <w:lastRenderedPageBreak/>
              <w:t xml:space="preserve">Orloff, H. Jia, M. Zhang and D. Lovley, "Power output and columbic efficiencies from biofilms of Geobacter sulfurreducens comparable to mixed community microbial fuel cells," </w:t>
            </w:r>
            <w:r>
              <w:rPr>
                <w:i/>
                <w:iCs/>
                <w:noProof/>
              </w:rPr>
              <w:t xml:space="preserve">Environ. Microbiol, </w:t>
            </w:r>
            <w:r>
              <w:rPr>
                <w:noProof/>
              </w:rPr>
              <w:t xml:space="preserve">vol. 10, pp. 2505-2514, 2008. </w:t>
            </w:r>
          </w:p>
        </w:tc>
      </w:tr>
      <w:tr w:rsidR="00F81795" w14:paraId="5C473504" w14:textId="77777777" w:rsidTr="00E04A9E">
        <w:trPr>
          <w:tblCellSpacing w:w="15" w:type="dxa"/>
          <w:trPrChange w:id="14011" w:author="Mohsen Jafarinejad" w:date="2019-05-11T08:23:00Z">
            <w:trPr>
              <w:tblCellSpacing w:w="15" w:type="dxa"/>
            </w:trPr>
          </w:trPrChange>
        </w:trPr>
        <w:tc>
          <w:tcPr>
            <w:tcW w:w="556" w:type="pct"/>
            <w:hideMark/>
            <w:tcPrChange w:id="14012" w:author="Mohsen Jafarinejad" w:date="2019-05-11T08:23:00Z">
              <w:tcPr>
                <w:tcW w:w="50" w:type="pct"/>
                <w:hideMark/>
              </w:tcPr>
            </w:tcPrChange>
          </w:tcPr>
          <w:p w14:paraId="0EE7B89B" w14:textId="77777777" w:rsidR="00F81795" w:rsidRDefault="00F81795">
            <w:pPr>
              <w:pStyle w:val="Bibliography"/>
              <w:bidi w:val="0"/>
              <w:rPr>
                <w:rFonts w:eastAsiaTheme="minorEastAsia"/>
                <w:noProof/>
              </w:rPr>
            </w:pPr>
            <w:r>
              <w:rPr>
                <w:noProof/>
              </w:rPr>
              <w:lastRenderedPageBreak/>
              <w:t xml:space="preserve">[28] </w:t>
            </w:r>
          </w:p>
        </w:tc>
        <w:tc>
          <w:tcPr>
            <w:tcW w:w="4393" w:type="pct"/>
            <w:hideMark/>
            <w:tcPrChange w:id="14013" w:author="Mohsen Jafarinejad" w:date="2019-05-11T08:23:00Z">
              <w:tcPr>
                <w:tcW w:w="0" w:type="auto"/>
                <w:hideMark/>
              </w:tcPr>
            </w:tcPrChange>
          </w:tcPr>
          <w:p w14:paraId="6AA1CD20" w14:textId="77777777" w:rsidR="00F81795" w:rsidRDefault="00F81795">
            <w:pPr>
              <w:pStyle w:val="Bibliography"/>
              <w:bidi w:val="0"/>
              <w:rPr>
                <w:rFonts w:eastAsiaTheme="minorEastAsia"/>
                <w:noProof/>
              </w:rPr>
            </w:pPr>
            <w:r>
              <w:rPr>
                <w:noProof/>
              </w:rPr>
              <w:t xml:space="preserve">D. Lovley, K. Nevin and C. D. Harwood, "Electricity production with electricigens. In Bioenergy: Microbial Contributions to Alternative Fuels," </w:t>
            </w:r>
            <w:r>
              <w:rPr>
                <w:i/>
                <w:iCs/>
                <w:noProof/>
              </w:rPr>
              <w:t xml:space="preserve">ASM Press, </w:t>
            </w:r>
            <w:r>
              <w:rPr>
                <w:noProof/>
              </w:rPr>
              <w:t xml:space="preserve">vol. 28, pp. 298-306, 2008. </w:t>
            </w:r>
          </w:p>
        </w:tc>
      </w:tr>
      <w:tr w:rsidR="00F81795" w14:paraId="442D18F5" w14:textId="77777777" w:rsidTr="00E04A9E">
        <w:trPr>
          <w:tblCellSpacing w:w="15" w:type="dxa"/>
          <w:trPrChange w:id="14014" w:author="Mohsen Jafarinejad" w:date="2019-05-11T08:23:00Z">
            <w:trPr>
              <w:tblCellSpacing w:w="15" w:type="dxa"/>
            </w:trPr>
          </w:trPrChange>
        </w:trPr>
        <w:tc>
          <w:tcPr>
            <w:tcW w:w="556" w:type="pct"/>
            <w:hideMark/>
            <w:tcPrChange w:id="14015" w:author="Mohsen Jafarinejad" w:date="2019-05-11T08:23:00Z">
              <w:tcPr>
                <w:tcW w:w="50" w:type="pct"/>
                <w:hideMark/>
              </w:tcPr>
            </w:tcPrChange>
          </w:tcPr>
          <w:p w14:paraId="32C9C5FA" w14:textId="77777777" w:rsidR="00F81795" w:rsidRDefault="00F81795">
            <w:pPr>
              <w:pStyle w:val="Bibliography"/>
              <w:bidi w:val="0"/>
              <w:rPr>
                <w:rFonts w:eastAsiaTheme="minorEastAsia"/>
                <w:noProof/>
              </w:rPr>
            </w:pPr>
            <w:r>
              <w:rPr>
                <w:noProof/>
              </w:rPr>
              <w:t xml:space="preserve">[29] </w:t>
            </w:r>
          </w:p>
        </w:tc>
        <w:tc>
          <w:tcPr>
            <w:tcW w:w="4393" w:type="pct"/>
            <w:hideMark/>
            <w:tcPrChange w:id="14016" w:author="Mohsen Jafarinejad" w:date="2019-05-11T08:23:00Z">
              <w:tcPr>
                <w:tcW w:w="0" w:type="auto"/>
                <w:hideMark/>
              </w:tcPr>
            </w:tcPrChange>
          </w:tcPr>
          <w:p w14:paraId="01BCD467" w14:textId="77777777" w:rsidR="00F81795" w:rsidRDefault="00F81795">
            <w:pPr>
              <w:pStyle w:val="Bibliography"/>
              <w:bidi w:val="0"/>
              <w:rPr>
                <w:rFonts w:eastAsiaTheme="minorEastAsia"/>
                <w:noProof/>
              </w:rPr>
            </w:pPr>
            <w:r>
              <w:rPr>
                <w:noProof/>
              </w:rPr>
              <w:t xml:space="preserve">C. Picioreanu, I. Head, K. Katuri, M. van Loosdrecht and K. Scott, "A computational model for biofilm-based microbial fuel cells," </w:t>
            </w:r>
            <w:r>
              <w:rPr>
                <w:i/>
                <w:iCs/>
                <w:noProof/>
              </w:rPr>
              <w:t xml:space="preserve">Water Res, </w:t>
            </w:r>
            <w:r>
              <w:rPr>
                <w:noProof/>
              </w:rPr>
              <w:t xml:space="preserve">vol. 41, pp. 2921-2940, 2007. </w:t>
            </w:r>
          </w:p>
        </w:tc>
      </w:tr>
      <w:tr w:rsidR="00F81795" w14:paraId="5A3118A7" w14:textId="77777777" w:rsidTr="00E04A9E">
        <w:trPr>
          <w:tblCellSpacing w:w="15" w:type="dxa"/>
          <w:trPrChange w:id="14017" w:author="Mohsen Jafarinejad" w:date="2019-05-11T08:23:00Z">
            <w:trPr>
              <w:tblCellSpacing w:w="15" w:type="dxa"/>
            </w:trPr>
          </w:trPrChange>
        </w:trPr>
        <w:tc>
          <w:tcPr>
            <w:tcW w:w="556" w:type="pct"/>
            <w:hideMark/>
            <w:tcPrChange w:id="14018" w:author="Mohsen Jafarinejad" w:date="2019-05-11T08:23:00Z">
              <w:tcPr>
                <w:tcW w:w="50" w:type="pct"/>
                <w:hideMark/>
              </w:tcPr>
            </w:tcPrChange>
          </w:tcPr>
          <w:p w14:paraId="112348EC" w14:textId="77777777" w:rsidR="00F81795" w:rsidRDefault="00F81795">
            <w:pPr>
              <w:pStyle w:val="Bibliography"/>
              <w:bidi w:val="0"/>
              <w:rPr>
                <w:rFonts w:eastAsiaTheme="minorEastAsia"/>
                <w:noProof/>
              </w:rPr>
            </w:pPr>
            <w:r>
              <w:rPr>
                <w:noProof/>
              </w:rPr>
              <w:t xml:space="preserve">[30] </w:t>
            </w:r>
          </w:p>
        </w:tc>
        <w:tc>
          <w:tcPr>
            <w:tcW w:w="4393" w:type="pct"/>
            <w:hideMark/>
            <w:tcPrChange w:id="14019" w:author="Mohsen Jafarinejad" w:date="2019-05-11T08:23:00Z">
              <w:tcPr>
                <w:tcW w:w="0" w:type="auto"/>
                <w:hideMark/>
              </w:tcPr>
            </w:tcPrChange>
          </w:tcPr>
          <w:p w14:paraId="11B14F04" w14:textId="77777777" w:rsidR="00F81795" w:rsidRDefault="00F81795">
            <w:pPr>
              <w:pStyle w:val="Bibliography"/>
              <w:bidi w:val="0"/>
              <w:rPr>
                <w:rFonts w:eastAsiaTheme="minorEastAsia"/>
                <w:noProof/>
              </w:rPr>
            </w:pPr>
            <w:r>
              <w:rPr>
                <w:noProof/>
              </w:rPr>
              <w:t xml:space="preserve">H. Yi, K. Nevin, B. Kim, A. Franks, A. Klimes, L. Tender and D. Lovley, "Selection of a variant of Geobacter sulfurreducens with enhanced capacity for current production in microbial fuel cells," </w:t>
            </w:r>
            <w:r>
              <w:rPr>
                <w:i/>
                <w:iCs/>
                <w:noProof/>
              </w:rPr>
              <w:t xml:space="preserve">Biosens. Bioelectron, </w:t>
            </w:r>
            <w:r>
              <w:rPr>
                <w:noProof/>
              </w:rPr>
              <w:t xml:space="preserve">vol. 24, pp. 3498-3503, 2008. </w:t>
            </w:r>
          </w:p>
        </w:tc>
      </w:tr>
      <w:tr w:rsidR="00F81795" w14:paraId="3A9D8E2A" w14:textId="77777777" w:rsidTr="00E04A9E">
        <w:trPr>
          <w:tblCellSpacing w:w="15" w:type="dxa"/>
          <w:trPrChange w:id="14020" w:author="Mohsen Jafarinejad" w:date="2019-05-11T08:23:00Z">
            <w:trPr>
              <w:tblCellSpacing w:w="15" w:type="dxa"/>
            </w:trPr>
          </w:trPrChange>
        </w:trPr>
        <w:tc>
          <w:tcPr>
            <w:tcW w:w="556" w:type="pct"/>
            <w:hideMark/>
            <w:tcPrChange w:id="14021" w:author="Mohsen Jafarinejad" w:date="2019-05-11T08:23:00Z">
              <w:tcPr>
                <w:tcW w:w="50" w:type="pct"/>
                <w:hideMark/>
              </w:tcPr>
            </w:tcPrChange>
          </w:tcPr>
          <w:p w14:paraId="288BB475" w14:textId="77777777" w:rsidR="00F81795" w:rsidRDefault="00F81795">
            <w:pPr>
              <w:pStyle w:val="Bibliography"/>
              <w:bidi w:val="0"/>
              <w:rPr>
                <w:rFonts w:eastAsiaTheme="minorEastAsia"/>
                <w:noProof/>
              </w:rPr>
            </w:pPr>
            <w:r>
              <w:rPr>
                <w:noProof/>
              </w:rPr>
              <w:t xml:space="preserve">[31] </w:t>
            </w:r>
          </w:p>
        </w:tc>
        <w:tc>
          <w:tcPr>
            <w:tcW w:w="4393" w:type="pct"/>
            <w:hideMark/>
            <w:tcPrChange w:id="14022" w:author="Mohsen Jafarinejad" w:date="2019-05-11T08:23:00Z">
              <w:tcPr>
                <w:tcW w:w="0" w:type="auto"/>
                <w:hideMark/>
              </w:tcPr>
            </w:tcPrChange>
          </w:tcPr>
          <w:p w14:paraId="1296B4AA" w14:textId="77777777" w:rsidR="00F81795" w:rsidRDefault="00F81795">
            <w:pPr>
              <w:pStyle w:val="Bibliography"/>
              <w:bidi w:val="0"/>
              <w:rPr>
                <w:rFonts w:eastAsiaTheme="minorEastAsia"/>
                <w:noProof/>
              </w:rPr>
            </w:pPr>
            <w:r>
              <w:rPr>
                <w:noProof/>
              </w:rPr>
              <w:t xml:space="preserve">A. Kato-Marcus, C. Torres and B. Rittmann, "Conduction-based modeling of the biofilm anode of a microbial fuel cell," </w:t>
            </w:r>
            <w:r>
              <w:rPr>
                <w:i/>
                <w:iCs/>
                <w:noProof/>
              </w:rPr>
              <w:t xml:space="preserve">Biotechnol. Bioeng, </w:t>
            </w:r>
            <w:r>
              <w:rPr>
                <w:noProof/>
              </w:rPr>
              <w:t xml:space="preserve">vol. 98, pp. 1171-1182, 2007. </w:t>
            </w:r>
          </w:p>
        </w:tc>
      </w:tr>
      <w:tr w:rsidR="00F81795" w14:paraId="11F31976" w14:textId="77777777" w:rsidTr="00E04A9E">
        <w:trPr>
          <w:tblCellSpacing w:w="15" w:type="dxa"/>
          <w:trPrChange w:id="14023" w:author="Mohsen Jafarinejad" w:date="2019-05-11T08:23:00Z">
            <w:trPr>
              <w:tblCellSpacing w:w="15" w:type="dxa"/>
            </w:trPr>
          </w:trPrChange>
        </w:trPr>
        <w:tc>
          <w:tcPr>
            <w:tcW w:w="556" w:type="pct"/>
            <w:hideMark/>
            <w:tcPrChange w:id="14024" w:author="Mohsen Jafarinejad" w:date="2019-05-11T08:23:00Z">
              <w:tcPr>
                <w:tcW w:w="50" w:type="pct"/>
                <w:hideMark/>
              </w:tcPr>
            </w:tcPrChange>
          </w:tcPr>
          <w:p w14:paraId="4963A1C5" w14:textId="77777777" w:rsidR="00F81795" w:rsidRDefault="00F81795">
            <w:pPr>
              <w:pStyle w:val="Bibliography"/>
              <w:bidi w:val="0"/>
              <w:rPr>
                <w:rFonts w:eastAsiaTheme="minorEastAsia"/>
                <w:noProof/>
              </w:rPr>
            </w:pPr>
            <w:r>
              <w:rPr>
                <w:noProof/>
              </w:rPr>
              <w:t xml:space="preserve">[32] </w:t>
            </w:r>
          </w:p>
        </w:tc>
        <w:tc>
          <w:tcPr>
            <w:tcW w:w="4393" w:type="pct"/>
            <w:hideMark/>
            <w:tcPrChange w:id="14025" w:author="Mohsen Jafarinejad" w:date="2019-05-11T08:23:00Z">
              <w:tcPr>
                <w:tcW w:w="0" w:type="auto"/>
                <w:hideMark/>
              </w:tcPr>
            </w:tcPrChange>
          </w:tcPr>
          <w:p w14:paraId="0E41EB78" w14:textId="77777777" w:rsidR="00F81795" w:rsidRDefault="00F81795">
            <w:pPr>
              <w:pStyle w:val="Bibliography"/>
              <w:bidi w:val="0"/>
              <w:rPr>
                <w:rFonts w:eastAsiaTheme="minorEastAsia"/>
                <w:noProof/>
              </w:rPr>
            </w:pPr>
            <w:r>
              <w:rPr>
                <w:noProof/>
              </w:rPr>
              <w:t xml:space="preserve">K. Nevin, B. Kim, R. Glaven, J. Johnson, T. Woodard, B. Methe, R. DiDonato, S. Covalla, A. Franks, A. Liu and D. Lovley, "Anode biofilm transcriptomics reveals outer surface components essential for high density current production in Geobacter sulfurreducens fuel cells," </w:t>
            </w:r>
            <w:r>
              <w:rPr>
                <w:i/>
                <w:iCs/>
                <w:noProof/>
              </w:rPr>
              <w:t xml:space="preserve">PLoS ONE, </w:t>
            </w:r>
            <w:r>
              <w:rPr>
                <w:noProof/>
              </w:rPr>
              <w:t xml:space="preserve">vol. 4, p. 5628, 2009. </w:t>
            </w:r>
          </w:p>
        </w:tc>
      </w:tr>
      <w:tr w:rsidR="00F81795" w14:paraId="791030C5" w14:textId="77777777" w:rsidTr="00E04A9E">
        <w:trPr>
          <w:tblCellSpacing w:w="15" w:type="dxa"/>
          <w:trPrChange w:id="14026" w:author="Mohsen Jafarinejad" w:date="2019-05-11T08:23:00Z">
            <w:trPr>
              <w:tblCellSpacing w:w="15" w:type="dxa"/>
            </w:trPr>
          </w:trPrChange>
        </w:trPr>
        <w:tc>
          <w:tcPr>
            <w:tcW w:w="556" w:type="pct"/>
            <w:hideMark/>
            <w:tcPrChange w:id="14027" w:author="Mohsen Jafarinejad" w:date="2019-05-11T08:23:00Z">
              <w:tcPr>
                <w:tcW w:w="50" w:type="pct"/>
                <w:hideMark/>
              </w:tcPr>
            </w:tcPrChange>
          </w:tcPr>
          <w:p w14:paraId="3624868E" w14:textId="77777777" w:rsidR="00F81795" w:rsidRDefault="00F81795">
            <w:pPr>
              <w:pStyle w:val="Bibliography"/>
              <w:bidi w:val="0"/>
              <w:rPr>
                <w:rFonts w:eastAsiaTheme="minorEastAsia"/>
                <w:noProof/>
              </w:rPr>
            </w:pPr>
            <w:r>
              <w:rPr>
                <w:noProof/>
              </w:rPr>
              <w:t xml:space="preserve">[33] </w:t>
            </w:r>
          </w:p>
        </w:tc>
        <w:tc>
          <w:tcPr>
            <w:tcW w:w="4393" w:type="pct"/>
            <w:hideMark/>
            <w:tcPrChange w:id="14028" w:author="Mohsen Jafarinejad" w:date="2019-05-11T08:23:00Z">
              <w:tcPr>
                <w:tcW w:w="0" w:type="auto"/>
                <w:hideMark/>
              </w:tcPr>
            </w:tcPrChange>
          </w:tcPr>
          <w:p w14:paraId="324AC263" w14:textId="77777777" w:rsidR="00F81795" w:rsidRDefault="00F81795">
            <w:pPr>
              <w:pStyle w:val="Bibliography"/>
              <w:bidi w:val="0"/>
              <w:rPr>
                <w:rFonts w:eastAsiaTheme="minorEastAsia"/>
                <w:noProof/>
              </w:rPr>
            </w:pPr>
            <w:r>
              <w:rPr>
                <w:noProof/>
              </w:rPr>
              <w:t xml:space="preserve">C. Torres, H. Lee and B. Rittmann, "Carbonate species as OH- carriers for decreasing the pH gradient between cathode and anode in biological fuel cells," </w:t>
            </w:r>
            <w:r>
              <w:rPr>
                <w:i/>
                <w:iCs/>
                <w:noProof/>
              </w:rPr>
              <w:t xml:space="preserve">Environ. Sci. Technol, </w:t>
            </w:r>
            <w:r>
              <w:rPr>
                <w:noProof/>
              </w:rPr>
              <w:t xml:space="preserve">vol. 42, p. 8773–8777, 2008. </w:t>
            </w:r>
          </w:p>
        </w:tc>
      </w:tr>
      <w:tr w:rsidR="00F81795" w14:paraId="23ACFF6E" w14:textId="77777777" w:rsidTr="00E04A9E">
        <w:trPr>
          <w:tblCellSpacing w:w="15" w:type="dxa"/>
          <w:trPrChange w:id="14029" w:author="Mohsen Jafarinejad" w:date="2019-05-11T08:23:00Z">
            <w:trPr>
              <w:tblCellSpacing w:w="15" w:type="dxa"/>
            </w:trPr>
          </w:trPrChange>
        </w:trPr>
        <w:tc>
          <w:tcPr>
            <w:tcW w:w="556" w:type="pct"/>
            <w:hideMark/>
            <w:tcPrChange w:id="14030" w:author="Mohsen Jafarinejad" w:date="2019-05-11T08:23:00Z">
              <w:tcPr>
                <w:tcW w:w="50" w:type="pct"/>
                <w:hideMark/>
              </w:tcPr>
            </w:tcPrChange>
          </w:tcPr>
          <w:p w14:paraId="7D2BE97A" w14:textId="77777777" w:rsidR="00F81795" w:rsidRDefault="00F81795">
            <w:pPr>
              <w:pStyle w:val="Bibliography"/>
              <w:bidi w:val="0"/>
              <w:rPr>
                <w:rFonts w:eastAsiaTheme="minorEastAsia"/>
                <w:noProof/>
              </w:rPr>
            </w:pPr>
            <w:r>
              <w:rPr>
                <w:noProof/>
              </w:rPr>
              <w:t xml:space="preserve">[34] </w:t>
            </w:r>
          </w:p>
        </w:tc>
        <w:tc>
          <w:tcPr>
            <w:tcW w:w="4393" w:type="pct"/>
            <w:hideMark/>
            <w:tcPrChange w:id="14031" w:author="Mohsen Jafarinejad" w:date="2019-05-11T08:23:00Z">
              <w:tcPr>
                <w:tcW w:w="0" w:type="auto"/>
                <w:hideMark/>
              </w:tcPr>
            </w:tcPrChange>
          </w:tcPr>
          <w:p w14:paraId="18A8ED86" w14:textId="77777777" w:rsidR="00F81795" w:rsidRDefault="00F81795">
            <w:pPr>
              <w:pStyle w:val="Bibliography"/>
              <w:bidi w:val="0"/>
              <w:rPr>
                <w:rFonts w:eastAsiaTheme="minorEastAsia"/>
                <w:noProof/>
              </w:rPr>
            </w:pPr>
            <w:r>
              <w:rPr>
                <w:noProof/>
              </w:rPr>
              <w:t xml:space="preserve">C. Torres, A. Kato Marcus and B. Rittmann, "Proton transport inside the biofilm limits electrical current generation by anode-respiring bacteria," </w:t>
            </w:r>
            <w:r>
              <w:rPr>
                <w:i/>
                <w:iCs/>
                <w:noProof/>
              </w:rPr>
              <w:t xml:space="preserve">Biotechnol. Bioeng, </w:t>
            </w:r>
            <w:r>
              <w:rPr>
                <w:noProof/>
              </w:rPr>
              <w:t xml:space="preserve">vol. 100, pp. 872-881, 2008. </w:t>
            </w:r>
          </w:p>
        </w:tc>
      </w:tr>
      <w:tr w:rsidR="00F81795" w14:paraId="40DB734D" w14:textId="77777777" w:rsidTr="00E04A9E">
        <w:trPr>
          <w:tblCellSpacing w:w="15" w:type="dxa"/>
          <w:trPrChange w:id="14032" w:author="Mohsen Jafarinejad" w:date="2019-05-11T08:23:00Z">
            <w:trPr>
              <w:tblCellSpacing w:w="15" w:type="dxa"/>
            </w:trPr>
          </w:trPrChange>
        </w:trPr>
        <w:tc>
          <w:tcPr>
            <w:tcW w:w="556" w:type="pct"/>
            <w:hideMark/>
            <w:tcPrChange w:id="14033" w:author="Mohsen Jafarinejad" w:date="2019-05-11T08:23:00Z">
              <w:tcPr>
                <w:tcW w:w="50" w:type="pct"/>
                <w:hideMark/>
              </w:tcPr>
            </w:tcPrChange>
          </w:tcPr>
          <w:p w14:paraId="3ECFD8F5" w14:textId="77777777" w:rsidR="00F81795" w:rsidRDefault="00F81795">
            <w:pPr>
              <w:pStyle w:val="Bibliography"/>
              <w:bidi w:val="0"/>
              <w:rPr>
                <w:rFonts w:eastAsiaTheme="minorEastAsia"/>
                <w:noProof/>
              </w:rPr>
            </w:pPr>
            <w:r>
              <w:rPr>
                <w:noProof/>
              </w:rPr>
              <w:t xml:space="preserve">[35] </w:t>
            </w:r>
          </w:p>
        </w:tc>
        <w:tc>
          <w:tcPr>
            <w:tcW w:w="4393" w:type="pct"/>
            <w:hideMark/>
            <w:tcPrChange w:id="14034" w:author="Mohsen Jafarinejad" w:date="2019-05-11T08:23:00Z">
              <w:tcPr>
                <w:tcW w:w="0" w:type="auto"/>
                <w:hideMark/>
              </w:tcPr>
            </w:tcPrChange>
          </w:tcPr>
          <w:p w14:paraId="46C2F91C" w14:textId="77777777" w:rsidR="00F81795" w:rsidRDefault="00F81795">
            <w:pPr>
              <w:pStyle w:val="Bibliography"/>
              <w:bidi w:val="0"/>
              <w:rPr>
                <w:rFonts w:eastAsiaTheme="minorEastAsia"/>
                <w:noProof/>
              </w:rPr>
            </w:pPr>
            <w:r>
              <w:rPr>
                <w:noProof/>
              </w:rPr>
              <w:t xml:space="preserve">H. Lee, C. Torres and B. Rittmann, "Effects of Substrate Diffusion </w:t>
            </w:r>
            <w:r>
              <w:rPr>
                <w:noProof/>
              </w:rPr>
              <w:lastRenderedPageBreak/>
              <w:t xml:space="preserve">and Anode Potential on Kinetic Parameters for Anode-Respiring Bacteria," </w:t>
            </w:r>
            <w:r>
              <w:rPr>
                <w:i/>
                <w:iCs/>
                <w:noProof/>
              </w:rPr>
              <w:t xml:space="preserve">Environ. Scienc. Technol, </w:t>
            </w:r>
            <w:r>
              <w:rPr>
                <w:noProof/>
              </w:rPr>
              <w:t xml:space="preserve">vol. 43, pp. 7571-7577, 2009. </w:t>
            </w:r>
          </w:p>
        </w:tc>
      </w:tr>
      <w:tr w:rsidR="00F81795" w14:paraId="352CC38E" w14:textId="77777777" w:rsidTr="00E04A9E">
        <w:trPr>
          <w:tblCellSpacing w:w="15" w:type="dxa"/>
          <w:trPrChange w:id="14035" w:author="Mohsen Jafarinejad" w:date="2019-05-11T08:23:00Z">
            <w:trPr>
              <w:tblCellSpacing w:w="15" w:type="dxa"/>
            </w:trPr>
          </w:trPrChange>
        </w:trPr>
        <w:tc>
          <w:tcPr>
            <w:tcW w:w="556" w:type="pct"/>
            <w:hideMark/>
            <w:tcPrChange w:id="14036" w:author="Mohsen Jafarinejad" w:date="2019-05-11T08:23:00Z">
              <w:tcPr>
                <w:tcW w:w="50" w:type="pct"/>
                <w:hideMark/>
              </w:tcPr>
            </w:tcPrChange>
          </w:tcPr>
          <w:p w14:paraId="3DE3196E" w14:textId="77777777" w:rsidR="00F81795" w:rsidRDefault="00F81795">
            <w:pPr>
              <w:pStyle w:val="Bibliography"/>
              <w:bidi w:val="0"/>
              <w:rPr>
                <w:rFonts w:eastAsiaTheme="minorEastAsia"/>
                <w:noProof/>
              </w:rPr>
            </w:pPr>
            <w:r>
              <w:rPr>
                <w:noProof/>
              </w:rPr>
              <w:lastRenderedPageBreak/>
              <w:t xml:space="preserve">[36] </w:t>
            </w:r>
          </w:p>
        </w:tc>
        <w:tc>
          <w:tcPr>
            <w:tcW w:w="4393" w:type="pct"/>
            <w:hideMark/>
            <w:tcPrChange w:id="14037" w:author="Mohsen Jafarinejad" w:date="2019-05-11T08:23:00Z">
              <w:tcPr>
                <w:tcW w:w="0" w:type="auto"/>
                <w:hideMark/>
              </w:tcPr>
            </w:tcPrChange>
          </w:tcPr>
          <w:p w14:paraId="4C535D3D" w14:textId="77777777" w:rsidR="00F81795" w:rsidRDefault="00F81795">
            <w:pPr>
              <w:pStyle w:val="Bibliography"/>
              <w:bidi w:val="0"/>
              <w:rPr>
                <w:rFonts w:eastAsiaTheme="minorEastAsia"/>
                <w:noProof/>
              </w:rPr>
            </w:pPr>
            <w:r>
              <w:rPr>
                <w:noProof/>
              </w:rPr>
              <w:t xml:space="preserve">A. Franks, K. Nevin, R. Glaven and D. Lovley, "Microtoming Coupled to Microarray Analysis to Evaluate the Spatial Metabolic Status of Geobacter sulfurreducens Biofilms," </w:t>
            </w:r>
            <w:r>
              <w:rPr>
                <w:i/>
                <w:iCs/>
                <w:noProof/>
              </w:rPr>
              <w:t xml:space="preserve">ISME J, </w:t>
            </w:r>
            <w:r>
              <w:rPr>
                <w:noProof/>
              </w:rPr>
              <w:t xml:space="preserve">vol. 1038, p. 137, 2010. </w:t>
            </w:r>
          </w:p>
        </w:tc>
      </w:tr>
      <w:tr w:rsidR="00F81795" w14:paraId="48CEB546" w14:textId="77777777" w:rsidTr="00E04A9E">
        <w:trPr>
          <w:tblCellSpacing w:w="15" w:type="dxa"/>
          <w:trPrChange w:id="14038" w:author="Mohsen Jafarinejad" w:date="2019-05-11T08:23:00Z">
            <w:trPr>
              <w:tblCellSpacing w:w="15" w:type="dxa"/>
            </w:trPr>
          </w:trPrChange>
        </w:trPr>
        <w:tc>
          <w:tcPr>
            <w:tcW w:w="556" w:type="pct"/>
            <w:hideMark/>
            <w:tcPrChange w:id="14039" w:author="Mohsen Jafarinejad" w:date="2019-05-11T08:23:00Z">
              <w:tcPr>
                <w:tcW w:w="50" w:type="pct"/>
                <w:hideMark/>
              </w:tcPr>
            </w:tcPrChange>
          </w:tcPr>
          <w:p w14:paraId="1156E2A0" w14:textId="77777777" w:rsidR="00F81795" w:rsidRDefault="00F81795">
            <w:pPr>
              <w:pStyle w:val="Bibliography"/>
              <w:bidi w:val="0"/>
              <w:rPr>
                <w:rFonts w:eastAsiaTheme="minorEastAsia"/>
                <w:noProof/>
              </w:rPr>
            </w:pPr>
            <w:r>
              <w:rPr>
                <w:noProof/>
              </w:rPr>
              <w:t xml:space="preserve">[37] </w:t>
            </w:r>
          </w:p>
        </w:tc>
        <w:tc>
          <w:tcPr>
            <w:tcW w:w="4393" w:type="pct"/>
            <w:hideMark/>
            <w:tcPrChange w:id="14040" w:author="Mohsen Jafarinejad" w:date="2019-05-11T08:23:00Z">
              <w:tcPr>
                <w:tcW w:w="0" w:type="auto"/>
                <w:hideMark/>
              </w:tcPr>
            </w:tcPrChange>
          </w:tcPr>
          <w:p w14:paraId="4D40C4E7" w14:textId="77777777" w:rsidR="00F81795" w:rsidRDefault="00F81795">
            <w:pPr>
              <w:pStyle w:val="Bibliography"/>
              <w:bidi w:val="0"/>
              <w:rPr>
                <w:rFonts w:eastAsiaTheme="minorEastAsia"/>
                <w:noProof/>
              </w:rPr>
            </w:pPr>
            <w:r>
              <w:rPr>
                <w:noProof/>
              </w:rPr>
              <w:t xml:space="preserve">B. Logan, B. Hamelers, R. Rozendal, U. Schroder, J. Keller, S. Freguia, P. Aelterman, W. Verstraete and K. Rabaey, "Microbial fuel cells: Methodology and technology," </w:t>
            </w:r>
            <w:r>
              <w:rPr>
                <w:i/>
                <w:iCs/>
                <w:noProof/>
              </w:rPr>
              <w:t xml:space="preserve">Environ. Sci. Technol, </w:t>
            </w:r>
            <w:r>
              <w:rPr>
                <w:noProof/>
              </w:rPr>
              <w:t xml:space="preserve">vol. 40, p. 5181–5192, 2006. </w:t>
            </w:r>
          </w:p>
        </w:tc>
      </w:tr>
      <w:tr w:rsidR="00F81795" w14:paraId="0427F025" w14:textId="77777777" w:rsidTr="00E04A9E">
        <w:trPr>
          <w:tblCellSpacing w:w="15" w:type="dxa"/>
          <w:trPrChange w:id="14041" w:author="Mohsen Jafarinejad" w:date="2019-05-11T08:23:00Z">
            <w:trPr>
              <w:tblCellSpacing w:w="15" w:type="dxa"/>
            </w:trPr>
          </w:trPrChange>
        </w:trPr>
        <w:tc>
          <w:tcPr>
            <w:tcW w:w="556" w:type="pct"/>
            <w:hideMark/>
            <w:tcPrChange w:id="14042" w:author="Mohsen Jafarinejad" w:date="2019-05-11T08:23:00Z">
              <w:tcPr>
                <w:tcW w:w="50" w:type="pct"/>
                <w:hideMark/>
              </w:tcPr>
            </w:tcPrChange>
          </w:tcPr>
          <w:p w14:paraId="3D0D12B9" w14:textId="77777777" w:rsidR="00F81795" w:rsidRDefault="00F81795">
            <w:pPr>
              <w:pStyle w:val="Bibliography"/>
              <w:bidi w:val="0"/>
              <w:rPr>
                <w:rFonts w:eastAsiaTheme="minorEastAsia"/>
                <w:noProof/>
              </w:rPr>
            </w:pPr>
            <w:r>
              <w:rPr>
                <w:noProof/>
              </w:rPr>
              <w:t xml:space="preserve">[38] </w:t>
            </w:r>
          </w:p>
        </w:tc>
        <w:tc>
          <w:tcPr>
            <w:tcW w:w="4393" w:type="pct"/>
            <w:hideMark/>
            <w:tcPrChange w:id="14043" w:author="Mohsen Jafarinejad" w:date="2019-05-11T08:23:00Z">
              <w:tcPr>
                <w:tcW w:w="0" w:type="auto"/>
                <w:hideMark/>
              </w:tcPr>
            </w:tcPrChange>
          </w:tcPr>
          <w:p w14:paraId="39942A4F" w14:textId="77777777" w:rsidR="00F81795" w:rsidRDefault="00F81795">
            <w:pPr>
              <w:pStyle w:val="Bibliography"/>
              <w:bidi w:val="0"/>
              <w:rPr>
                <w:rFonts w:eastAsiaTheme="minorEastAsia"/>
                <w:noProof/>
              </w:rPr>
            </w:pPr>
            <w:r>
              <w:rPr>
                <w:noProof/>
              </w:rPr>
              <w:t xml:space="preserve">H. Rismani-Yazdi, S. Carver, A. Christy and O. Tuovinen, "Cathodic limitations in microbial fuel cells: An overview," </w:t>
            </w:r>
            <w:r>
              <w:rPr>
                <w:i/>
                <w:iCs/>
                <w:noProof/>
              </w:rPr>
              <w:t xml:space="preserve">J. Power Sourc, </w:t>
            </w:r>
            <w:r>
              <w:rPr>
                <w:noProof/>
              </w:rPr>
              <w:t xml:space="preserve">vol. 180, p. 683–694, 2008. </w:t>
            </w:r>
          </w:p>
        </w:tc>
      </w:tr>
      <w:tr w:rsidR="00F81795" w14:paraId="16A4C1CF" w14:textId="77777777" w:rsidTr="00E04A9E">
        <w:trPr>
          <w:tblCellSpacing w:w="15" w:type="dxa"/>
          <w:trPrChange w:id="14044" w:author="Mohsen Jafarinejad" w:date="2019-05-11T08:23:00Z">
            <w:trPr>
              <w:tblCellSpacing w:w="15" w:type="dxa"/>
            </w:trPr>
          </w:trPrChange>
        </w:trPr>
        <w:tc>
          <w:tcPr>
            <w:tcW w:w="556" w:type="pct"/>
            <w:hideMark/>
            <w:tcPrChange w:id="14045" w:author="Mohsen Jafarinejad" w:date="2019-05-11T08:23:00Z">
              <w:tcPr>
                <w:tcW w:w="50" w:type="pct"/>
                <w:hideMark/>
              </w:tcPr>
            </w:tcPrChange>
          </w:tcPr>
          <w:p w14:paraId="0B346DF2" w14:textId="77777777" w:rsidR="00F81795" w:rsidRDefault="00F81795">
            <w:pPr>
              <w:pStyle w:val="Bibliography"/>
              <w:bidi w:val="0"/>
              <w:rPr>
                <w:rFonts w:eastAsiaTheme="minorEastAsia"/>
                <w:noProof/>
              </w:rPr>
            </w:pPr>
            <w:r>
              <w:rPr>
                <w:noProof/>
              </w:rPr>
              <w:t xml:space="preserve">[39] </w:t>
            </w:r>
          </w:p>
        </w:tc>
        <w:tc>
          <w:tcPr>
            <w:tcW w:w="4393" w:type="pct"/>
            <w:hideMark/>
            <w:tcPrChange w:id="14046" w:author="Mohsen Jafarinejad" w:date="2019-05-11T08:23:00Z">
              <w:tcPr>
                <w:tcW w:w="0" w:type="auto"/>
                <w:hideMark/>
              </w:tcPr>
            </w:tcPrChange>
          </w:tcPr>
          <w:p w14:paraId="756AA0B9" w14:textId="77777777" w:rsidR="00F81795" w:rsidRDefault="00F81795">
            <w:pPr>
              <w:pStyle w:val="Bibliography"/>
              <w:bidi w:val="0"/>
              <w:rPr>
                <w:rFonts w:eastAsiaTheme="minorEastAsia"/>
                <w:noProof/>
              </w:rPr>
            </w:pPr>
            <w:r>
              <w:rPr>
                <w:noProof/>
              </w:rPr>
              <w:t xml:space="preserve">G. Gil, I. Chang, B. Kim, M. Kim, J. Jang, H. Park and H. Kim, "Operational parameters affecting the performannce of a mediator-less microbial fuel cell," </w:t>
            </w:r>
            <w:r>
              <w:rPr>
                <w:i/>
                <w:iCs/>
                <w:noProof/>
              </w:rPr>
              <w:t xml:space="preserve">Biosens. Bioelectron, </w:t>
            </w:r>
            <w:r>
              <w:rPr>
                <w:noProof/>
              </w:rPr>
              <w:t xml:space="preserve">vol. 18, pp. 327-334, 2003. </w:t>
            </w:r>
          </w:p>
        </w:tc>
      </w:tr>
      <w:tr w:rsidR="00F81795" w14:paraId="1FE3D2C8" w14:textId="77777777" w:rsidTr="00E04A9E">
        <w:trPr>
          <w:tblCellSpacing w:w="15" w:type="dxa"/>
          <w:trPrChange w:id="14047" w:author="Mohsen Jafarinejad" w:date="2019-05-11T08:23:00Z">
            <w:trPr>
              <w:tblCellSpacing w:w="15" w:type="dxa"/>
            </w:trPr>
          </w:trPrChange>
        </w:trPr>
        <w:tc>
          <w:tcPr>
            <w:tcW w:w="556" w:type="pct"/>
            <w:hideMark/>
            <w:tcPrChange w:id="14048" w:author="Mohsen Jafarinejad" w:date="2019-05-11T08:23:00Z">
              <w:tcPr>
                <w:tcW w:w="50" w:type="pct"/>
                <w:hideMark/>
              </w:tcPr>
            </w:tcPrChange>
          </w:tcPr>
          <w:p w14:paraId="49ABEB8E" w14:textId="77777777" w:rsidR="00F81795" w:rsidRDefault="00F81795">
            <w:pPr>
              <w:pStyle w:val="Bibliography"/>
              <w:bidi w:val="0"/>
              <w:rPr>
                <w:rFonts w:eastAsiaTheme="minorEastAsia"/>
                <w:noProof/>
              </w:rPr>
            </w:pPr>
            <w:r>
              <w:rPr>
                <w:noProof/>
              </w:rPr>
              <w:t xml:space="preserve">[40] </w:t>
            </w:r>
          </w:p>
        </w:tc>
        <w:tc>
          <w:tcPr>
            <w:tcW w:w="4393" w:type="pct"/>
            <w:hideMark/>
            <w:tcPrChange w:id="14049" w:author="Mohsen Jafarinejad" w:date="2019-05-11T08:23:00Z">
              <w:tcPr>
                <w:tcW w:w="0" w:type="auto"/>
                <w:hideMark/>
              </w:tcPr>
            </w:tcPrChange>
          </w:tcPr>
          <w:p w14:paraId="637879C1" w14:textId="77777777" w:rsidR="00F81795" w:rsidRDefault="00F81795">
            <w:pPr>
              <w:pStyle w:val="Bibliography"/>
              <w:bidi w:val="0"/>
              <w:rPr>
                <w:rFonts w:eastAsiaTheme="minorEastAsia"/>
                <w:noProof/>
              </w:rPr>
            </w:pPr>
            <w:r>
              <w:rPr>
                <w:noProof/>
              </w:rPr>
              <w:t xml:space="preserve">D. Park and J. Zeikus, "Improved fuel cell and electrode designs for producing electricity from microbial degradation," </w:t>
            </w:r>
            <w:r>
              <w:rPr>
                <w:i/>
                <w:iCs/>
                <w:noProof/>
              </w:rPr>
              <w:t xml:space="preserve">Biotechnol. Bioeng, </w:t>
            </w:r>
            <w:r>
              <w:rPr>
                <w:noProof/>
              </w:rPr>
              <w:t xml:space="preserve">vol. 81, p. 348–355, 2003. </w:t>
            </w:r>
          </w:p>
        </w:tc>
      </w:tr>
      <w:tr w:rsidR="00F81795" w14:paraId="7F9622D8" w14:textId="77777777" w:rsidTr="00E04A9E">
        <w:trPr>
          <w:tblCellSpacing w:w="15" w:type="dxa"/>
          <w:trPrChange w:id="14050" w:author="Mohsen Jafarinejad" w:date="2019-05-11T08:23:00Z">
            <w:trPr>
              <w:tblCellSpacing w:w="15" w:type="dxa"/>
            </w:trPr>
          </w:trPrChange>
        </w:trPr>
        <w:tc>
          <w:tcPr>
            <w:tcW w:w="556" w:type="pct"/>
            <w:hideMark/>
            <w:tcPrChange w:id="14051" w:author="Mohsen Jafarinejad" w:date="2019-05-11T08:23:00Z">
              <w:tcPr>
                <w:tcW w:w="50" w:type="pct"/>
                <w:hideMark/>
              </w:tcPr>
            </w:tcPrChange>
          </w:tcPr>
          <w:p w14:paraId="021A0B31" w14:textId="77777777" w:rsidR="00F81795" w:rsidRDefault="00F81795">
            <w:pPr>
              <w:pStyle w:val="Bibliography"/>
              <w:bidi w:val="0"/>
              <w:rPr>
                <w:rFonts w:eastAsiaTheme="minorEastAsia"/>
                <w:noProof/>
              </w:rPr>
            </w:pPr>
            <w:r>
              <w:rPr>
                <w:noProof/>
              </w:rPr>
              <w:t xml:space="preserve">[41] </w:t>
            </w:r>
          </w:p>
        </w:tc>
        <w:tc>
          <w:tcPr>
            <w:tcW w:w="4393" w:type="pct"/>
            <w:hideMark/>
            <w:tcPrChange w:id="14052" w:author="Mohsen Jafarinejad" w:date="2019-05-11T08:23:00Z">
              <w:tcPr>
                <w:tcW w:w="0" w:type="auto"/>
                <w:hideMark/>
              </w:tcPr>
            </w:tcPrChange>
          </w:tcPr>
          <w:p w14:paraId="3C2C03AF" w14:textId="77777777" w:rsidR="00F81795" w:rsidRDefault="00F81795">
            <w:pPr>
              <w:pStyle w:val="Bibliography"/>
              <w:bidi w:val="0"/>
              <w:rPr>
                <w:rFonts w:eastAsiaTheme="minorEastAsia"/>
                <w:noProof/>
              </w:rPr>
            </w:pPr>
            <w:r>
              <w:rPr>
                <w:noProof/>
              </w:rPr>
              <w:t xml:space="preserve">K. Gregory, D. Bond and D. Lovley, "Graphite electrodes as electron donors for anaerobic respiration," </w:t>
            </w:r>
            <w:r>
              <w:rPr>
                <w:i/>
                <w:iCs/>
                <w:noProof/>
              </w:rPr>
              <w:t xml:space="preserve">Env. Microbiol, </w:t>
            </w:r>
            <w:r>
              <w:rPr>
                <w:noProof/>
              </w:rPr>
              <w:t xml:space="preserve">vol. 6, pp. 596-604, 2004. </w:t>
            </w:r>
          </w:p>
        </w:tc>
      </w:tr>
      <w:tr w:rsidR="00F81795" w14:paraId="03F237A1" w14:textId="77777777" w:rsidTr="00E04A9E">
        <w:trPr>
          <w:tblCellSpacing w:w="15" w:type="dxa"/>
          <w:trPrChange w:id="14053" w:author="Mohsen Jafarinejad" w:date="2019-05-11T08:23:00Z">
            <w:trPr>
              <w:tblCellSpacing w:w="15" w:type="dxa"/>
            </w:trPr>
          </w:trPrChange>
        </w:trPr>
        <w:tc>
          <w:tcPr>
            <w:tcW w:w="556" w:type="pct"/>
            <w:hideMark/>
            <w:tcPrChange w:id="14054" w:author="Mohsen Jafarinejad" w:date="2019-05-11T08:23:00Z">
              <w:tcPr>
                <w:tcW w:w="50" w:type="pct"/>
                <w:hideMark/>
              </w:tcPr>
            </w:tcPrChange>
          </w:tcPr>
          <w:p w14:paraId="3DC3BA3F" w14:textId="77777777" w:rsidR="00F81795" w:rsidRDefault="00F81795">
            <w:pPr>
              <w:pStyle w:val="Bibliography"/>
              <w:bidi w:val="0"/>
              <w:rPr>
                <w:rFonts w:eastAsiaTheme="minorEastAsia"/>
                <w:noProof/>
              </w:rPr>
            </w:pPr>
            <w:r>
              <w:rPr>
                <w:noProof/>
              </w:rPr>
              <w:t xml:space="preserve">[42] </w:t>
            </w:r>
          </w:p>
        </w:tc>
        <w:tc>
          <w:tcPr>
            <w:tcW w:w="4393" w:type="pct"/>
            <w:hideMark/>
            <w:tcPrChange w:id="14055" w:author="Mohsen Jafarinejad" w:date="2019-05-11T08:23:00Z">
              <w:tcPr>
                <w:tcW w:w="0" w:type="auto"/>
                <w:hideMark/>
              </w:tcPr>
            </w:tcPrChange>
          </w:tcPr>
          <w:p w14:paraId="18CCCD71" w14:textId="77777777" w:rsidR="00F81795" w:rsidRDefault="00F81795">
            <w:pPr>
              <w:pStyle w:val="Bibliography"/>
              <w:bidi w:val="0"/>
              <w:rPr>
                <w:rFonts w:eastAsiaTheme="minorEastAsia"/>
                <w:noProof/>
              </w:rPr>
            </w:pPr>
            <w:r>
              <w:rPr>
                <w:noProof/>
              </w:rPr>
              <w:t xml:space="preserve">H. Tran, D. Kim, S. Oh, K. Rasool, D. Park, R. Zhang and D. Ahn, ". Nitrifying biocathode enables effective electricity generation and sustainable wastewater treatment with microbial fuel cell," </w:t>
            </w:r>
            <w:r>
              <w:rPr>
                <w:i/>
                <w:iCs/>
                <w:noProof/>
              </w:rPr>
              <w:t xml:space="preserve">Water Sci. Technol, </w:t>
            </w:r>
            <w:r>
              <w:rPr>
                <w:noProof/>
              </w:rPr>
              <w:t xml:space="preserve">vol. 59, p. 1803–1808, 2009. </w:t>
            </w:r>
          </w:p>
        </w:tc>
      </w:tr>
      <w:tr w:rsidR="00F81795" w14:paraId="6877B946" w14:textId="77777777" w:rsidTr="00E04A9E">
        <w:trPr>
          <w:tblCellSpacing w:w="15" w:type="dxa"/>
          <w:trPrChange w:id="14056" w:author="Mohsen Jafarinejad" w:date="2019-05-11T08:23:00Z">
            <w:trPr>
              <w:tblCellSpacing w:w="15" w:type="dxa"/>
            </w:trPr>
          </w:trPrChange>
        </w:trPr>
        <w:tc>
          <w:tcPr>
            <w:tcW w:w="556" w:type="pct"/>
            <w:hideMark/>
            <w:tcPrChange w:id="14057" w:author="Mohsen Jafarinejad" w:date="2019-05-11T08:23:00Z">
              <w:tcPr>
                <w:tcW w:w="50" w:type="pct"/>
                <w:hideMark/>
              </w:tcPr>
            </w:tcPrChange>
          </w:tcPr>
          <w:p w14:paraId="7E4CCB37" w14:textId="77777777" w:rsidR="00F81795" w:rsidRDefault="00F81795">
            <w:pPr>
              <w:pStyle w:val="Bibliography"/>
              <w:bidi w:val="0"/>
              <w:rPr>
                <w:rFonts w:eastAsiaTheme="minorEastAsia"/>
                <w:noProof/>
              </w:rPr>
            </w:pPr>
            <w:r>
              <w:rPr>
                <w:noProof/>
              </w:rPr>
              <w:t xml:space="preserve">[43] </w:t>
            </w:r>
          </w:p>
        </w:tc>
        <w:tc>
          <w:tcPr>
            <w:tcW w:w="4393" w:type="pct"/>
            <w:hideMark/>
            <w:tcPrChange w:id="14058" w:author="Mohsen Jafarinejad" w:date="2019-05-11T08:23:00Z">
              <w:tcPr>
                <w:tcW w:w="0" w:type="auto"/>
                <w:hideMark/>
              </w:tcPr>
            </w:tcPrChange>
          </w:tcPr>
          <w:p w14:paraId="631CF1DE" w14:textId="77777777" w:rsidR="00F81795" w:rsidRDefault="00F81795">
            <w:pPr>
              <w:pStyle w:val="Bibliography"/>
              <w:bidi w:val="0"/>
              <w:rPr>
                <w:rFonts w:eastAsiaTheme="minorEastAsia"/>
                <w:noProof/>
              </w:rPr>
            </w:pPr>
            <w:r>
              <w:rPr>
                <w:noProof/>
              </w:rPr>
              <w:t xml:space="preserve">"The first demonstration of a microbial fuel cell as a viable power supply: Powering a meteorological buoy," </w:t>
            </w:r>
            <w:r>
              <w:rPr>
                <w:i/>
                <w:iCs/>
                <w:noProof/>
              </w:rPr>
              <w:t xml:space="preserve">Power Sourc, </w:t>
            </w:r>
            <w:r>
              <w:rPr>
                <w:noProof/>
              </w:rPr>
              <w:t xml:space="preserve">vol. 179, pp. 571-575, 2008. </w:t>
            </w:r>
          </w:p>
        </w:tc>
      </w:tr>
      <w:tr w:rsidR="00F81795" w14:paraId="715DE259" w14:textId="77777777" w:rsidTr="00E04A9E">
        <w:trPr>
          <w:tblCellSpacing w:w="15" w:type="dxa"/>
          <w:trPrChange w:id="14059" w:author="Mohsen Jafarinejad" w:date="2019-05-11T08:23:00Z">
            <w:trPr>
              <w:tblCellSpacing w:w="15" w:type="dxa"/>
            </w:trPr>
          </w:trPrChange>
        </w:trPr>
        <w:tc>
          <w:tcPr>
            <w:tcW w:w="556" w:type="pct"/>
            <w:hideMark/>
            <w:tcPrChange w:id="14060" w:author="Mohsen Jafarinejad" w:date="2019-05-11T08:23:00Z">
              <w:tcPr>
                <w:tcW w:w="50" w:type="pct"/>
                <w:hideMark/>
              </w:tcPr>
            </w:tcPrChange>
          </w:tcPr>
          <w:p w14:paraId="540B9449" w14:textId="77777777" w:rsidR="00F81795" w:rsidRDefault="00F81795">
            <w:pPr>
              <w:pStyle w:val="Bibliography"/>
              <w:bidi w:val="0"/>
              <w:rPr>
                <w:rFonts w:eastAsiaTheme="minorEastAsia"/>
                <w:noProof/>
              </w:rPr>
            </w:pPr>
            <w:r>
              <w:rPr>
                <w:noProof/>
              </w:rPr>
              <w:lastRenderedPageBreak/>
              <w:t xml:space="preserve">[44] </w:t>
            </w:r>
          </w:p>
        </w:tc>
        <w:tc>
          <w:tcPr>
            <w:tcW w:w="4393" w:type="pct"/>
            <w:hideMark/>
            <w:tcPrChange w:id="14061" w:author="Mohsen Jafarinejad" w:date="2019-05-11T08:23:00Z">
              <w:tcPr>
                <w:tcW w:w="0" w:type="auto"/>
                <w:hideMark/>
              </w:tcPr>
            </w:tcPrChange>
          </w:tcPr>
          <w:p w14:paraId="5B4496E6" w14:textId="77777777" w:rsidR="00F81795" w:rsidRDefault="00F81795">
            <w:pPr>
              <w:pStyle w:val="Bibliography"/>
              <w:bidi w:val="0"/>
              <w:rPr>
                <w:rFonts w:eastAsiaTheme="minorEastAsia"/>
                <w:noProof/>
              </w:rPr>
            </w:pPr>
            <w:r>
              <w:rPr>
                <w:noProof/>
              </w:rPr>
              <w:t xml:space="preserve">F. Rezaei, T. Richard and B. Logan, "Enzymatic hydrolysis of cellulose coupled with electricity generation in a microbial fuel cell," </w:t>
            </w:r>
            <w:r>
              <w:rPr>
                <w:i/>
                <w:iCs/>
                <w:noProof/>
              </w:rPr>
              <w:t xml:space="preserve">Biotechnol. Bioeng, </w:t>
            </w:r>
            <w:r>
              <w:rPr>
                <w:noProof/>
              </w:rPr>
              <w:t xml:space="preserve">vol. 110, p. 1163–1169, 2008. </w:t>
            </w:r>
          </w:p>
        </w:tc>
      </w:tr>
      <w:tr w:rsidR="00F81795" w14:paraId="45B653BE" w14:textId="77777777" w:rsidTr="00E04A9E">
        <w:trPr>
          <w:tblCellSpacing w:w="15" w:type="dxa"/>
          <w:trPrChange w:id="14062" w:author="Mohsen Jafarinejad" w:date="2019-05-11T08:23:00Z">
            <w:trPr>
              <w:tblCellSpacing w:w="15" w:type="dxa"/>
            </w:trPr>
          </w:trPrChange>
        </w:trPr>
        <w:tc>
          <w:tcPr>
            <w:tcW w:w="556" w:type="pct"/>
            <w:hideMark/>
            <w:tcPrChange w:id="14063" w:author="Mohsen Jafarinejad" w:date="2019-05-11T08:23:00Z">
              <w:tcPr>
                <w:tcW w:w="50" w:type="pct"/>
                <w:hideMark/>
              </w:tcPr>
            </w:tcPrChange>
          </w:tcPr>
          <w:p w14:paraId="39C166A5" w14:textId="77777777" w:rsidR="00F81795" w:rsidRDefault="00F81795">
            <w:pPr>
              <w:pStyle w:val="Bibliography"/>
              <w:bidi w:val="0"/>
              <w:rPr>
                <w:rFonts w:eastAsiaTheme="minorEastAsia"/>
                <w:noProof/>
              </w:rPr>
            </w:pPr>
            <w:r>
              <w:rPr>
                <w:noProof/>
              </w:rPr>
              <w:t xml:space="preserve">[45] </w:t>
            </w:r>
          </w:p>
        </w:tc>
        <w:tc>
          <w:tcPr>
            <w:tcW w:w="4393" w:type="pct"/>
            <w:hideMark/>
            <w:tcPrChange w:id="14064" w:author="Mohsen Jafarinejad" w:date="2019-05-11T08:23:00Z">
              <w:tcPr>
                <w:tcW w:w="0" w:type="auto"/>
                <w:hideMark/>
              </w:tcPr>
            </w:tcPrChange>
          </w:tcPr>
          <w:p w14:paraId="4B8B9A96" w14:textId="77777777" w:rsidR="00F81795" w:rsidRDefault="00F81795">
            <w:pPr>
              <w:pStyle w:val="Bibliography"/>
              <w:bidi w:val="0"/>
              <w:rPr>
                <w:rFonts w:eastAsiaTheme="minorEastAsia"/>
                <w:noProof/>
              </w:rPr>
            </w:pPr>
            <w:r>
              <w:rPr>
                <w:noProof/>
              </w:rPr>
              <w:t xml:space="preserve">F. Rezaei, T. Richard, R. Brennan and B. Logan, "Substrate-enhanced microbial fuel cells for improved remote power generation from sediment-based systems," </w:t>
            </w:r>
            <w:r>
              <w:rPr>
                <w:i/>
                <w:iCs/>
                <w:noProof/>
              </w:rPr>
              <w:t xml:space="preserve">Environ. Sci.Technol, </w:t>
            </w:r>
            <w:r>
              <w:rPr>
                <w:noProof/>
              </w:rPr>
              <w:t xml:space="preserve">vol. 41, pp. 4053-4058, 2007. </w:t>
            </w:r>
          </w:p>
        </w:tc>
      </w:tr>
      <w:tr w:rsidR="00F81795" w14:paraId="5C1A178E" w14:textId="77777777" w:rsidTr="00E04A9E">
        <w:trPr>
          <w:tblCellSpacing w:w="15" w:type="dxa"/>
          <w:trPrChange w:id="14065" w:author="Mohsen Jafarinejad" w:date="2019-05-11T08:23:00Z">
            <w:trPr>
              <w:tblCellSpacing w:w="15" w:type="dxa"/>
            </w:trPr>
          </w:trPrChange>
        </w:trPr>
        <w:tc>
          <w:tcPr>
            <w:tcW w:w="556" w:type="pct"/>
            <w:hideMark/>
            <w:tcPrChange w:id="14066" w:author="Mohsen Jafarinejad" w:date="2019-05-11T08:23:00Z">
              <w:tcPr>
                <w:tcW w:w="50" w:type="pct"/>
                <w:hideMark/>
              </w:tcPr>
            </w:tcPrChange>
          </w:tcPr>
          <w:p w14:paraId="7EB78566" w14:textId="77777777" w:rsidR="00F81795" w:rsidRDefault="00F81795">
            <w:pPr>
              <w:pStyle w:val="Bibliography"/>
              <w:bidi w:val="0"/>
              <w:rPr>
                <w:rFonts w:eastAsiaTheme="minorEastAsia"/>
                <w:noProof/>
              </w:rPr>
            </w:pPr>
            <w:r>
              <w:rPr>
                <w:noProof/>
              </w:rPr>
              <w:t xml:space="preserve">[46] </w:t>
            </w:r>
          </w:p>
        </w:tc>
        <w:tc>
          <w:tcPr>
            <w:tcW w:w="4393" w:type="pct"/>
            <w:hideMark/>
            <w:tcPrChange w:id="14067" w:author="Mohsen Jafarinejad" w:date="2019-05-11T08:23:00Z">
              <w:tcPr>
                <w:tcW w:w="0" w:type="auto"/>
                <w:hideMark/>
              </w:tcPr>
            </w:tcPrChange>
          </w:tcPr>
          <w:p w14:paraId="6185910A" w14:textId="77777777" w:rsidR="00F81795" w:rsidRDefault="00F81795">
            <w:pPr>
              <w:pStyle w:val="Bibliography"/>
              <w:bidi w:val="0"/>
              <w:rPr>
                <w:rFonts w:eastAsiaTheme="minorEastAsia"/>
                <w:noProof/>
              </w:rPr>
            </w:pPr>
            <w:r>
              <w:rPr>
                <w:noProof/>
              </w:rPr>
              <w:t xml:space="preserve">M. Behera, P. Jana and M. Ghangrekar, "Performance evaluation of low cost microbial fuel cell fabricated using earthen pot with biotic and abiotic cathode," </w:t>
            </w:r>
            <w:r>
              <w:rPr>
                <w:i/>
                <w:iCs/>
                <w:noProof/>
              </w:rPr>
              <w:t xml:space="preserve">Bioresour. Technol, </w:t>
            </w:r>
            <w:r>
              <w:rPr>
                <w:noProof/>
              </w:rPr>
              <w:t xml:space="preserve">vol. 101, pp. 1183-1189, 2009. </w:t>
            </w:r>
          </w:p>
        </w:tc>
      </w:tr>
      <w:tr w:rsidR="00F81795" w14:paraId="69705244" w14:textId="77777777" w:rsidTr="00E04A9E">
        <w:trPr>
          <w:tblCellSpacing w:w="15" w:type="dxa"/>
          <w:trPrChange w:id="14068" w:author="Mohsen Jafarinejad" w:date="2019-05-11T08:23:00Z">
            <w:trPr>
              <w:tblCellSpacing w:w="15" w:type="dxa"/>
            </w:trPr>
          </w:trPrChange>
        </w:trPr>
        <w:tc>
          <w:tcPr>
            <w:tcW w:w="556" w:type="pct"/>
            <w:hideMark/>
            <w:tcPrChange w:id="14069" w:author="Mohsen Jafarinejad" w:date="2019-05-11T08:23:00Z">
              <w:tcPr>
                <w:tcW w:w="50" w:type="pct"/>
                <w:hideMark/>
              </w:tcPr>
            </w:tcPrChange>
          </w:tcPr>
          <w:p w14:paraId="70068424" w14:textId="77777777" w:rsidR="00F81795" w:rsidRDefault="00F81795">
            <w:pPr>
              <w:pStyle w:val="Bibliography"/>
              <w:bidi w:val="0"/>
              <w:rPr>
                <w:rFonts w:eastAsiaTheme="minorEastAsia"/>
                <w:noProof/>
              </w:rPr>
            </w:pPr>
            <w:r>
              <w:rPr>
                <w:noProof/>
              </w:rPr>
              <w:t xml:space="preserve">[47] </w:t>
            </w:r>
          </w:p>
        </w:tc>
        <w:tc>
          <w:tcPr>
            <w:tcW w:w="4393" w:type="pct"/>
            <w:hideMark/>
            <w:tcPrChange w:id="14070" w:author="Mohsen Jafarinejad" w:date="2019-05-11T08:23:00Z">
              <w:tcPr>
                <w:tcW w:w="0" w:type="auto"/>
                <w:hideMark/>
              </w:tcPr>
            </w:tcPrChange>
          </w:tcPr>
          <w:p w14:paraId="450845F3" w14:textId="77777777" w:rsidR="00F81795" w:rsidRDefault="00F81795">
            <w:pPr>
              <w:pStyle w:val="Bibliography"/>
              <w:bidi w:val="0"/>
              <w:rPr>
                <w:rFonts w:eastAsiaTheme="minorEastAsia"/>
                <w:noProof/>
              </w:rPr>
            </w:pPr>
            <w:r>
              <w:rPr>
                <w:noProof/>
              </w:rPr>
              <w:t xml:space="preserve">T. Zhang, S. Gannon, K. Nevin, A. Franks and D. Lovley, "Stimulating the anaerobic degradation of aromatic hydrocarbons in contaminatedsediments by providing an electrode as the electron acceptor," </w:t>
            </w:r>
            <w:r>
              <w:rPr>
                <w:i/>
                <w:iCs/>
                <w:noProof/>
              </w:rPr>
              <w:t xml:space="preserve">Environm. Microbiol. Rep, </w:t>
            </w:r>
            <w:r>
              <w:rPr>
                <w:noProof/>
              </w:rPr>
              <w:t xml:space="preserve">vol. 73, pp. 348-427, 2010. </w:t>
            </w:r>
          </w:p>
        </w:tc>
      </w:tr>
      <w:tr w:rsidR="00F81795" w14:paraId="3A446D7B" w14:textId="77777777" w:rsidTr="00E04A9E">
        <w:trPr>
          <w:tblCellSpacing w:w="15" w:type="dxa"/>
          <w:trPrChange w:id="14071" w:author="Mohsen Jafarinejad" w:date="2019-05-11T08:23:00Z">
            <w:trPr>
              <w:tblCellSpacing w:w="15" w:type="dxa"/>
            </w:trPr>
          </w:trPrChange>
        </w:trPr>
        <w:tc>
          <w:tcPr>
            <w:tcW w:w="556" w:type="pct"/>
            <w:hideMark/>
            <w:tcPrChange w:id="14072" w:author="Mohsen Jafarinejad" w:date="2019-05-11T08:23:00Z">
              <w:tcPr>
                <w:tcW w:w="50" w:type="pct"/>
                <w:hideMark/>
              </w:tcPr>
            </w:tcPrChange>
          </w:tcPr>
          <w:p w14:paraId="1510F67D" w14:textId="77777777" w:rsidR="00F81795" w:rsidRDefault="00F81795">
            <w:pPr>
              <w:pStyle w:val="Bibliography"/>
              <w:bidi w:val="0"/>
              <w:rPr>
                <w:rFonts w:eastAsiaTheme="minorEastAsia"/>
                <w:noProof/>
              </w:rPr>
            </w:pPr>
            <w:r>
              <w:rPr>
                <w:noProof/>
              </w:rPr>
              <w:t xml:space="preserve">[48] </w:t>
            </w:r>
          </w:p>
        </w:tc>
        <w:tc>
          <w:tcPr>
            <w:tcW w:w="4393" w:type="pct"/>
            <w:hideMark/>
            <w:tcPrChange w:id="14073" w:author="Mohsen Jafarinejad" w:date="2019-05-11T08:23:00Z">
              <w:tcPr>
                <w:tcW w:w="0" w:type="auto"/>
                <w:hideMark/>
              </w:tcPr>
            </w:tcPrChange>
          </w:tcPr>
          <w:p w14:paraId="46CCCF95" w14:textId="77777777" w:rsidR="00F81795" w:rsidRDefault="00F81795">
            <w:pPr>
              <w:pStyle w:val="Bibliography"/>
              <w:bidi w:val="0"/>
              <w:rPr>
                <w:rFonts w:eastAsiaTheme="minorEastAsia"/>
                <w:noProof/>
              </w:rPr>
            </w:pPr>
            <w:r>
              <w:rPr>
                <w:noProof/>
              </w:rPr>
              <w:t xml:space="preserve">A. Borole, J. Mielenz, T. Vishnivetskaya and C. Hamilton, "Controlling accumulation of fermentation inhibitors in biorefinery recycle water using microbial fuel cells," </w:t>
            </w:r>
            <w:r>
              <w:rPr>
                <w:i/>
                <w:iCs/>
                <w:noProof/>
              </w:rPr>
              <w:t xml:space="preserve">Biotechnol. Biofuels, </w:t>
            </w:r>
            <w:r>
              <w:rPr>
                <w:noProof/>
              </w:rPr>
              <w:t xml:space="preserve">vol. 2, p. 7, 2009. </w:t>
            </w:r>
          </w:p>
        </w:tc>
      </w:tr>
      <w:tr w:rsidR="00F81795" w14:paraId="1875324F" w14:textId="77777777" w:rsidTr="00E04A9E">
        <w:trPr>
          <w:tblCellSpacing w:w="15" w:type="dxa"/>
          <w:trPrChange w:id="14074" w:author="Mohsen Jafarinejad" w:date="2019-05-11T08:23:00Z">
            <w:trPr>
              <w:tblCellSpacing w:w="15" w:type="dxa"/>
            </w:trPr>
          </w:trPrChange>
        </w:trPr>
        <w:tc>
          <w:tcPr>
            <w:tcW w:w="556" w:type="pct"/>
            <w:hideMark/>
            <w:tcPrChange w:id="14075" w:author="Mohsen Jafarinejad" w:date="2019-05-11T08:23:00Z">
              <w:tcPr>
                <w:tcW w:w="50" w:type="pct"/>
                <w:hideMark/>
              </w:tcPr>
            </w:tcPrChange>
          </w:tcPr>
          <w:p w14:paraId="6E28E62A" w14:textId="468E681E" w:rsidR="00F81795" w:rsidRDefault="00F81795">
            <w:pPr>
              <w:pStyle w:val="Bibliography"/>
              <w:rPr>
                <w:rFonts w:eastAsiaTheme="minorEastAsia"/>
                <w:noProof/>
              </w:rPr>
            </w:pPr>
            <w:r>
              <w:rPr>
                <w:rFonts w:hint="cs"/>
                <w:noProof/>
                <w:rtl/>
              </w:rPr>
              <w:t xml:space="preserve">[49] </w:t>
            </w:r>
          </w:p>
        </w:tc>
        <w:tc>
          <w:tcPr>
            <w:tcW w:w="4393" w:type="pct"/>
            <w:hideMark/>
            <w:tcPrChange w:id="14076" w:author="Mohsen Jafarinejad" w:date="2019-05-11T08:23:00Z">
              <w:tcPr>
                <w:tcW w:w="0" w:type="auto"/>
                <w:hideMark/>
              </w:tcPr>
            </w:tcPrChange>
          </w:tcPr>
          <w:p w14:paraId="3212DB56" w14:textId="77777777" w:rsidR="00F81795" w:rsidRDefault="00F81795">
            <w:pPr>
              <w:pStyle w:val="Bibliography"/>
              <w:rPr>
                <w:rFonts w:eastAsiaTheme="minorEastAsia"/>
                <w:noProof/>
              </w:rPr>
            </w:pPr>
            <w:r>
              <w:rPr>
                <w:rFonts w:hint="cs"/>
                <w:noProof/>
                <w:rtl/>
              </w:rPr>
              <w:t>م. ا. ر. حدیثه مهروان</w:t>
            </w:r>
            <w:r>
              <w:rPr>
                <w:rFonts w:hint="cs"/>
                <w:noProof/>
              </w:rPr>
              <w:t>‌</w:t>
            </w:r>
            <w:r>
              <w:rPr>
                <w:rFonts w:hint="cs"/>
                <w:noProof/>
                <w:rtl/>
              </w:rPr>
              <w:t xml:space="preserve">فر, “بررسی اثر غلظت سابستریت در عملکردپیلهاي سوختی میکروبی پیوسته,” در </w:t>
            </w:r>
            <w:r>
              <w:rPr>
                <w:rFonts w:hint="cs"/>
                <w:i/>
                <w:iCs/>
                <w:noProof/>
                <w:rtl/>
              </w:rPr>
              <w:t>چهارمین همایش ملی بیوانرژي ایران</w:t>
            </w:r>
            <w:r>
              <w:rPr>
                <w:rFonts w:hint="cs"/>
                <w:noProof/>
                <w:rtl/>
              </w:rPr>
              <w:t xml:space="preserve">, تهران, 1392. </w:t>
            </w:r>
          </w:p>
        </w:tc>
      </w:tr>
      <w:tr w:rsidR="00F81795" w14:paraId="36AB5A42" w14:textId="77777777" w:rsidTr="00E04A9E">
        <w:trPr>
          <w:tblCellSpacing w:w="15" w:type="dxa"/>
          <w:trPrChange w:id="14077" w:author="Mohsen Jafarinejad" w:date="2019-05-11T08:23:00Z">
            <w:trPr>
              <w:tblCellSpacing w:w="15" w:type="dxa"/>
            </w:trPr>
          </w:trPrChange>
        </w:trPr>
        <w:tc>
          <w:tcPr>
            <w:tcW w:w="556" w:type="pct"/>
            <w:hideMark/>
            <w:tcPrChange w:id="14078" w:author="Mohsen Jafarinejad" w:date="2019-05-11T08:23:00Z">
              <w:tcPr>
                <w:tcW w:w="50" w:type="pct"/>
                <w:hideMark/>
              </w:tcPr>
            </w:tcPrChange>
          </w:tcPr>
          <w:p w14:paraId="6317BFC9" w14:textId="77777777" w:rsidR="00F81795" w:rsidRDefault="00F81795">
            <w:pPr>
              <w:pStyle w:val="Bibliography"/>
              <w:bidi w:val="0"/>
              <w:rPr>
                <w:rFonts w:eastAsiaTheme="minorEastAsia"/>
                <w:noProof/>
              </w:rPr>
            </w:pPr>
            <w:r>
              <w:rPr>
                <w:noProof/>
              </w:rPr>
              <w:t xml:space="preserve">[50] </w:t>
            </w:r>
          </w:p>
        </w:tc>
        <w:tc>
          <w:tcPr>
            <w:tcW w:w="4393" w:type="pct"/>
            <w:hideMark/>
            <w:tcPrChange w:id="14079" w:author="Mohsen Jafarinejad" w:date="2019-05-11T08:23:00Z">
              <w:tcPr>
                <w:tcW w:w="0" w:type="auto"/>
                <w:hideMark/>
              </w:tcPr>
            </w:tcPrChange>
          </w:tcPr>
          <w:p w14:paraId="21257FFA" w14:textId="77777777" w:rsidR="00F81795" w:rsidRDefault="00F81795">
            <w:pPr>
              <w:pStyle w:val="Bibliography"/>
              <w:bidi w:val="0"/>
              <w:rPr>
                <w:rFonts w:eastAsiaTheme="minorEastAsia"/>
                <w:noProof/>
              </w:rPr>
            </w:pPr>
            <w:r>
              <w:rPr>
                <w:noProof/>
              </w:rPr>
              <w:t xml:space="preserve">M. H. Kim, "An Analysis of Anaerobic Dual-Anode Chambered," </w:t>
            </w:r>
            <w:r>
              <w:rPr>
                <w:i/>
                <w:iCs/>
                <w:noProof/>
              </w:rPr>
              <w:t xml:space="preserve">Masters Theses, </w:t>
            </w:r>
            <w:r>
              <w:rPr>
                <w:noProof/>
              </w:rPr>
              <w:t xml:space="preserve">8 2099. </w:t>
            </w:r>
          </w:p>
        </w:tc>
      </w:tr>
      <w:tr w:rsidR="00F81795" w14:paraId="3C1F512A" w14:textId="77777777" w:rsidTr="00E04A9E">
        <w:trPr>
          <w:tblCellSpacing w:w="15" w:type="dxa"/>
          <w:trPrChange w:id="14080" w:author="Mohsen Jafarinejad" w:date="2019-05-11T08:23:00Z">
            <w:trPr>
              <w:tblCellSpacing w:w="15" w:type="dxa"/>
            </w:trPr>
          </w:trPrChange>
        </w:trPr>
        <w:tc>
          <w:tcPr>
            <w:tcW w:w="556" w:type="pct"/>
            <w:hideMark/>
            <w:tcPrChange w:id="14081" w:author="Mohsen Jafarinejad" w:date="2019-05-11T08:23:00Z">
              <w:tcPr>
                <w:tcW w:w="50" w:type="pct"/>
                <w:hideMark/>
              </w:tcPr>
            </w:tcPrChange>
          </w:tcPr>
          <w:p w14:paraId="66B277E8" w14:textId="77777777" w:rsidR="00F81795" w:rsidRDefault="00F81795">
            <w:pPr>
              <w:pStyle w:val="Bibliography"/>
              <w:bidi w:val="0"/>
              <w:rPr>
                <w:rFonts w:eastAsiaTheme="minorEastAsia"/>
                <w:noProof/>
              </w:rPr>
            </w:pPr>
            <w:r>
              <w:rPr>
                <w:noProof/>
              </w:rPr>
              <w:t xml:space="preserve">[51] </w:t>
            </w:r>
          </w:p>
        </w:tc>
        <w:tc>
          <w:tcPr>
            <w:tcW w:w="4393" w:type="pct"/>
            <w:hideMark/>
            <w:tcPrChange w:id="14082" w:author="Mohsen Jafarinejad" w:date="2019-05-11T08:23:00Z">
              <w:tcPr>
                <w:tcW w:w="0" w:type="auto"/>
                <w:hideMark/>
              </w:tcPr>
            </w:tcPrChange>
          </w:tcPr>
          <w:p w14:paraId="67AEE8A1" w14:textId="77777777" w:rsidR="00F81795" w:rsidRDefault="00F81795">
            <w:pPr>
              <w:pStyle w:val="Bibliography"/>
              <w:bidi w:val="0"/>
              <w:rPr>
                <w:rFonts w:eastAsiaTheme="minorEastAsia"/>
                <w:noProof/>
              </w:rPr>
            </w:pPr>
            <w:r>
              <w:rPr>
                <w:noProof/>
              </w:rPr>
              <w:t xml:space="preserve">A. Ghoreyshi, T.Jafary, G. Najafpour and F.Haghparast, "Effect of type and concentration of substrate on power generation in a dual chambered microbial fuel cell," in </w:t>
            </w:r>
            <w:r>
              <w:rPr>
                <w:i/>
                <w:iCs/>
                <w:noProof/>
              </w:rPr>
              <w:t>World newable energy Congeress 2011</w:t>
            </w:r>
            <w:r>
              <w:rPr>
                <w:noProof/>
              </w:rPr>
              <w:t xml:space="preserve">, linkoping sweden, 2011. </w:t>
            </w:r>
          </w:p>
        </w:tc>
      </w:tr>
      <w:tr w:rsidR="00F81795" w14:paraId="16DD2F64" w14:textId="77777777" w:rsidTr="00E04A9E">
        <w:trPr>
          <w:tblCellSpacing w:w="15" w:type="dxa"/>
          <w:trPrChange w:id="14083" w:author="Mohsen Jafarinejad" w:date="2019-05-11T08:23:00Z">
            <w:trPr>
              <w:tblCellSpacing w:w="15" w:type="dxa"/>
            </w:trPr>
          </w:trPrChange>
        </w:trPr>
        <w:tc>
          <w:tcPr>
            <w:tcW w:w="556" w:type="pct"/>
            <w:hideMark/>
            <w:tcPrChange w:id="14084" w:author="Mohsen Jafarinejad" w:date="2019-05-11T08:23:00Z">
              <w:tcPr>
                <w:tcW w:w="50" w:type="pct"/>
                <w:hideMark/>
              </w:tcPr>
            </w:tcPrChange>
          </w:tcPr>
          <w:p w14:paraId="18798895" w14:textId="77777777" w:rsidR="00F81795" w:rsidRDefault="00F81795">
            <w:pPr>
              <w:pStyle w:val="Bibliography"/>
              <w:bidi w:val="0"/>
              <w:rPr>
                <w:rFonts w:eastAsiaTheme="minorEastAsia"/>
                <w:noProof/>
              </w:rPr>
            </w:pPr>
            <w:r>
              <w:rPr>
                <w:noProof/>
              </w:rPr>
              <w:t xml:space="preserve">[52] </w:t>
            </w:r>
          </w:p>
        </w:tc>
        <w:tc>
          <w:tcPr>
            <w:tcW w:w="4393" w:type="pct"/>
            <w:hideMark/>
            <w:tcPrChange w:id="14085" w:author="Mohsen Jafarinejad" w:date="2019-05-11T08:23:00Z">
              <w:tcPr>
                <w:tcW w:w="0" w:type="auto"/>
                <w:hideMark/>
              </w:tcPr>
            </w:tcPrChange>
          </w:tcPr>
          <w:p w14:paraId="09798B2F" w14:textId="77777777" w:rsidR="00F81795" w:rsidRDefault="00F81795">
            <w:pPr>
              <w:pStyle w:val="Bibliography"/>
              <w:bidi w:val="0"/>
              <w:rPr>
                <w:rFonts w:eastAsiaTheme="minorEastAsia"/>
                <w:noProof/>
              </w:rPr>
            </w:pPr>
            <w:r>
              <w:rPr>
                <w:noProof/>
              </w:rPr>
              <w:t xml:space="preserve">X. Kong, G. Yang and Y. Sun, "Performance Investigation of Batch Mode Microbial Fuel Cells Fed With High Concentration of </w:t>
            </w:r>
            <w:r>
              <w:rPr>
                <w:noProof/>
              </w:rPr>
              <w:lastRenderedPageBreak/>
              <w:t xml:space="preserve">Glucose," </w:t>
            </w:r>
            <w:r>
              <w:rPr>
                <w:i/>
                <w:iCs/>
                <w:noProof/>
              </w:rPr>
              <w:t xml:space="preserve">Biomwdical journal of scientifce &amp; Technical Reshearch, </w:t>
            </w:r>
            <w:r>
              <w:rPr>
                <w:noProof/>
              </w:rPr>
              <w:t xml:space="preserve">vol. 3, no. 2, 2018. </w:t>
            </w:r>
          </w:p>
        </w:tc>
      </w:tr>
      <w:tr w:rsidR="00F81795" w14:paraId="08756109" w14:textId="77777777" w:rsidTr="00E04A9E">
        <w:trPr>
          <w:tblCellSpacing w:w="15" w:type="dxa"/>
          <w:trPrChange w:id="14086" w:author="Mohsen Jafarinejad" w:date="2019-05-11T08:23:00Z">
            <w:trPr>
              <w:tblCellSpacing w:w="15" w:type="dxa"/>
            </w:trPr>
          </w:trPrChange>
        </w:trPr>
        <w:tc>
          <w:tcPr>
            <w:tcW w:w="556" w:type="pct"/>
            <w:hideMark/>
            <w:tcPrChange w:id="14087" w:author="Mohsen Jafarinejad" w:date="2019-05-11T08:23:00Z">
              <w:tcPr>
                <w:tcW w:w="50" w:type="pct"/>
                <w:hideMark/>
              </w:tcPr>
            </w:tcPrChange>
          </w:tcPr>
          <w:p w14:paraId="3E6FD456" w14:textId="77777777" w:rsidR="00F81795" w:rsidRDefault="00F81795">
            <w:pPr>
              <w:pStyle w:val="Bibliography"/>
              <w:bidi w:val="0"/>
              <w:rPr>
                <w:rFonts w:eastAsiaTheme="minorEastAsia"/>
                <w:noProof/>
              </w:rPr>
            </w:pPr>
            <w:r>
              <w:rPr>
                <w:noProof/>
              </w:rPr>
              <w:lastRenderedPageBreak/>
              <w:t xml:space="preserve">[53] </w:t>
            </w:r>
          </w:p>
        </w:tc>
        <w:tc>
          <w:tcPr>
            <w:tcW w:w="4393" w:type="pct"/>
            <w:hideMark/>
            <w:tcPrChange w:id="14088" w:author="Mohsen Jafarinejad" w:date="2019-05-11T08:23:00Z">
              <w:tcPr>
                <w:tcW w:w="0" w:type="auto"/>
                <w:hideMark/>
              </w:tcPr>
            </w:tcPrChange>
          </w:tcPr>
          <w:p w14:paraId="6331CC3E" w14:textId="77777777" w:rsidR="00F81795" w:rsidRDefault="00F81795">
            <w:pPr>
              <w:pStyle w:val="Bibliography"/>
              <w:bidi w:val="0"/>
              <w:rPr>
                <w:rFonts w:eastAsiaTheme="minorEastAsia"/>
                <w:noProof/>
              </w:rPr>
            </w:pPr>
            <w:r>
              <w:rPr>
                <w:noProof/>
              </w:rPr>
              <w:t xml:space="preserve">S. Madani, R. Gheshlaghi, M. A. Mahdavi, M. Sobhani and A. Elkamel, "Optimization of the performance of a double-chamber microbial fuel cell through factorial design of experiments and response surface methodology," </w:t>
            </w:r>
            <w:r>
              <w:rPr>
                <w:i/>
                <w:iCs/>
                <w:noProof/>
              </w:rPr>
              <w:t xml:space="preserve">Fuel, </w:t>
            </w:r>
            <w:r>
              <w:rPr>
                <w:noProof/>
              </w:rPr>
              <w:t xml:space="preserve">vol. 150, pp. 434-440, 15Jun2015. </w:t>
            </w:r>
          </w:p>
        </w:tc>
      </w:tr>
      <w:tr w:rsidR="00F81795" w14:paraId="215FBDD3" w14:textId="77777777" w:rsidTr="00E04A9E">
        <w:trPr>
          <w:tblCellSpacing w:w="15" w:type="dxa"/>
          <w:trPrChange w:id="14089" w:author="Mohsen Jafarinejad" w:date="2019-05-11T08:23:00Z">
            <w:trPr>
              <w:tblCellSpacing w:w="15" w:type="dxa"/>
            </w:trPr>
          </w:trPrChange>
        </w:trPr>
        <w:tc>
          <w:tcPr>
            <w:tcW w:w="556" w:type="pct"/>
            <w:hideMark/>
            <w:tcPrChange w:id="14090" w:author="Mohsen Jafarinejad" w:date="2019-05-11T08:23:00Z">
              <w:tcPr>
                <w:tcW w:w="50" w:type="pct"/>
                <w:hideMark/>
              </w:tcPr>
            </w:tcPrChange>
          </w:tcPr>
          <w:p w14:paraId="1A184913" w14:textId="77777777" w:rsidR="00F81795" w:rsidRDefault="00F81795">
            <w:pPr>
              <w:pStyle w:val="Bibliography"/>
              <w:bidi w:val="0"/>
              <w:rPr>
                <w:rFonts w:eastAsiaTheme="minorEastAsia"/>
                <w:noProof/>
              </w:rPr>
            </w:pPr>
            <w:r>
              <w:rPr>
                <w:noProof/>
              </w:rPr>
              <w:t xml:space="preserve">[54] </w:t>
            </w:r>
          </w:p>
        </w:tc>
        <w:tc>
          <w:tcPr>
            <w:tcW w:w="4393" w:type="pct"/>
            <w:hideMark/>
            <w:tcPrChange w:id="14091" w:author="Mohsen Jafarinejad" w:date="2019-05-11T08:23:00Z">
              <w:tcPr>
                <w:tcW w:w="0" w:type="auto"/>
                <w:hideMark/>
              </w:tcPr>
            </w:tcPrChange>
          </w:tcPr>
          <w:p w14:paraId="30B81739" w14:textId="77777777" w:rsidR="00F81795" w:rsidRDefault="00F81795">
            <w:pPr>
              <w:pStyle w:val="Bibliography"/>
              <w:bidi w:val="0"/>
              <w:rPr>
                <w:rFonts w:eastAsiaTheme="minorEastAsia"/>
                <w:noProof/>
              </w:rPr>
            </w:pPr>
            <w:r>
              <w:rPr>
                <w:noProof/>
              </w:rPr>
              <w:t xml:space="preserve">P. G. E., H. E. A., G. O. V. and I. J. De., "Constraint-Based Model of Shewanella oneidensis MR-1 Metabolism: A Tool for Data Analysis and Hypothesis Generation," </w:t>
            </w:r>
            <w:r>
              <w:rPr>
                <w:i/>
                <w:iCs/>
                <w:noProof/>
              </w:rPr>
              <w:t xml:space="preserve">PLoS Computational Biology, </w:t>
            </w:r>
            <w:r>
              <w:rPr>
                <w:noProof/>
              </w:rPr>
              <w:t xml:space="preserve">vol. 6, no. 6, 2010. </w:t>
            </w:r>
          </w:p>
        </w:tc>
      </w:tr>
      <w:tr w:rsidR="00F81795" w14:paraId="6F3A24AB" w14:textId="77777777" w:rsidTr="00E04A9E">
        <w:trPr>
          <w:tblCellSpacing w:w="15" w:type="dxa"/>
          <w:trPrChange w:id="14092" w:author="Mohsen Jafarinejad" w:date="2019-05-11T08:23:00Z">
            <w:trPr>
              <w:tblCellSpacing w:w="15" w:type="dxa"/>
            </w:trPr>
          </w:trPrChange>
        </w:trPr>
        <w:tc>
          <w:tcPr>
            <w:tcW w:w="556" w:type="pct"/>
            <w:hideMark/>
            <w:tcPrChange w:id="14093" w:author="Mohsen Jafarinejad" w:date="2019-05-11T08:23:00Z">
              <w:tcPr>
                <w:tcW w:w="50" w:type="pct"/>
                <w:hideMark/>
              </w:tcPr>
            </w:tcPrChange>
          </w:tcPr>
          <w:p w14:paraId="71021281" w14:textId="77777777" w:rsidR="00F81795" w:rsidRDefault="00F81795">
            <w:pPr>
              <w:pStyle w:val="Bibliography"/>
              <w:bidi w:val="0"/>
              <w:rPr>
                <w:rFonts w:eastAsiaTheme="minorEastAsia"/>
                <w:noProof/>
              </w:rPr>
            </w:pPr>
            <w:r>
              <w:rPr>
                <w:noProof/>
              </w:rPr>
              <w:t xml:space="preserve">[55] </w:t>
            </w:r>
          </w:p>
        </w:tc>
        <w:tc>
          <w:tcPr>
            <w:tcW w:w="4393" w:type="pct"/>
            <w:hideMark/>
            <w:tcPrChange w:id="14094" w:author="Mohsen Jafarinejad" w:date="2019-05-11T08:23:00Z">
              <w:tcPr>
                <w:tcW w:w="0" w:type="auto"/>
                <w:hideMark/>
              </w:tcPr>
            </w:tcPrChange>
          </w:tcPr>
          <w:p w14:paraId="778CCA4F" w14:textId="77777777" w:rsidR="00F81795" w:rsidRDefault="00F81795">
            <w:pPr>
              <w:pStyle w:val="Bibliography"/>
              <w:bidi w:val="0"/>
              <w:rPr>
                <w:rFonts w:eastAsiaTheme="minorEastAsia"/>
                <w:noProof/>
              </w:rPr>
            </w:pPr>
            <w:r>
              <w:rPr>
                <w:noProof/>
              </w:rPr>
              <w:t xml:space="preserve">M. Rahimnejad, A. Adhami, S. Darvari, A. Zirepour and S.-E. Oh, "Microbial fuel cell as new technology for bioelectricity generation: A review," </w:t>
            </w:r>
            <w:r>
              <w:rPr>
                <w:i/>
                <w:iCs/>
                <w:noProof/>
              </w:rPr>
              <w:t xml:space="preserve">Alexandria Engineering Journal, </w:t>
            </w:r>
            <w:r>
              <w:rPr>
                <w:noProof/>
              </w:rPr>
              <w:t xml:space="preserve">pp. 36-42, 2015. </w:t>
            </w:r>
          </w:p>
        </w:tc>
      </w:tr>
      <w:tr w:rsidR="00F81795" w14:paraId="2CF68321" w14:textId="77777777" w:rsidTr="00E04A9E">
        <w:trPr>
          <w:tblCellSpacing w:w="15" w:type="dxa"/>
          <w:trPrChange w:id="14095" w:author="Mohsen Jafarinejad" w:date="2019-05-11T08:23:00Z">
            <w:trPr>
              <w:tblCellSpacing w:w="15" w:type="dxa"/>
            </w:trPr>
          </w:trPrChange>
        </w:trPr>
        <w:tc>
          <w:tcPr>
            <w:tcW w:w="556" w:type="pct"/>
            <w:hideMark/>
            <w:tcPrChange w:id="14096" w:author="Mohsen Jafarinejad" w:date="2019-05-11T08:23:00Z">
              <w:tcPr>
                <w:tcW w:w="50" w:type="pct"/>
                <w:hideMark/>
              </w:tcPr>
            </w:tcPrChange>
          </w:tcPr>
          <w:p w14:paraId="249DAA96" w14:textId="77777777" w:rsidR="00F81795" w:rsidRDefault="00F81795">
            <w:pPr>
              <w:pStyle w:val="Bibliography"/>
              <w:bidi w:val="0"/>
              <w:rPr>
                <w:rFonts w:eastAsiaTheme="minorEastAsia"/>
                <w:noProof/>
              </w:rPr>
            </w:pPr>
            <w:r>
              <w:rPr>
                <w:noProof/>
              </w:rPr>
              <w:t xml:space="preserve">[56] </w:t>
            </w:r>
          </w:p>
        </w:tc>
        <w:tc>
          <w:tcPr>
            <w:tcW w:w="4393" w:type="pct"/>
            <w:hideMark/>
            <w:tcPrChange w:id="14097" w:author="Mohsen Jafarinejad" w:date="2019-05-11T08:23:00Z">
              <w:tcPr>
                <w:tcW w:w="0" w:type="auto"/>
                <w:hideMark/>
              </w:tcPr>
            </w:tcPrChange>
          </w:tcPr>
          <w:p w14:paraId="4FA5F6B6" w14:textId="77777777" w:rsidR="00F81795" w:rsidRDefault="00F81795">
            <w:pPr>
              <w:pStyle w:val="Bibliography"/>
              <w:bidi w:val="0"/>
              <w:rPr>
                <w:rFonts w:eastAsiaTheme="minorEastAsia"/>
                <w:noProof/>
              </w:rPr>
            </w:pPr>
            <w:r>
              <w:rPr>
                <w:noProof/>
              </w:rPr>
              <w:t xml:space="preserve">V. O. b, M. S. b, L. M. b and A. Pinto, "A 1D mathematical model for a microbial fuel cell," </w:t>
            </w:r>
            <w:r>
              <w:rPr>
                <w:i/>
                <w:iCs/>
                <w:noProof/>
              </w:rPr>
              <w:t xml:space="preserve">Energy, </w:t>
            </w:r>
            <w:r>
              <w:rPr>
                <w:noProof/>
              </w:rPr>
              <w:t xml:space="preserve">vol. 61, pp. 463-471, 2013. </w:t>
            </w:r>
          </w:p>
        </w:tc>
      </w:tr>
      <w:tr w:rsidR="00F81795" w14:paraId="79E5B75F" w14:textId="77777777" w:rsidTr="00E04A9E">
        <w:trPr>
          <w:tblCellSpacing w:w="15" w:type="dxa"/>
          <w:trPrChange w:id="14098" w:author="Mohsen Jafarinejad" w:date="2019-05-11T08:23:00Z">
            <w:trPr>
              <w:tblCellSpacing w:w="15" w:type="dxa"/>
            </w:trPr>
          </w:trPrChange>
        </w:trPr>
        <w:tc>
          <w:tcPr>
            <w:tcW w:w="556" w:type="pct"/>
            <w:hideMark/>
            <w:tcPrChange w:id="14099" w:author="Mohsen Jafarinejad" w:date="2019-05-11T08:23:00Z">
              <w:tcPr>
                <w:tcW w:w="50" w:type="pct"/>
                <w:hideMark/>
              </w:tcPr>
            </w:tcPrChange>
          </w:tcPr>
          <w:p w14:paraId="081148C2" w14:textId="77777777" w:rsidR="00F81795" w:rsidRDefault="00F81795">
            <w:pPr>
              <w:pStyle w:val="Bibliography"/>
              <w:bidi w:val="0"/>
              <w:rPr>
                <w:rFonts w:eastAsiaTheme="minorEastAsia"/>
                <w:noProof/>
              </w:rPr>
            </w:pPr>
            <w:r>
              <w:rPr>
                <w:noProof/>
              </w:rPr>
              <w:t xml:space="preserve">[57] </w:t>
            </w:r>
          </w:p>
        </w:tc>
        <w:tc>
          <w:tcPr>
            <w:tcW w:w="4393" w:type="pct"/>
            <w:hideMark/>
            <w:tcPrChange w:id="14100" w:author="Mohsen Jafarinejad" w:date="2019-05-11T08:23:00Z">
              <w:tcPr>
                <w:tcW w:w="0" w:type="auto"/>
                <w:hideMark/>
              </w:tcPr>
            </w:tcPrChange>
          </w:tcPr>
          <w:p w14:paraId="1A20DDB2" w14:textId="77777777" w:rsidR="00F81795" w:rsidRDefault="00F81795">
            <w:pPr>
              <w:pStyle w:val="Bibliography"/>
              <w:bidi w:val="0"/>
              <w:rPr>
                <w:rFonts w:eastAsiaTheme="minorEastAsia"/>
                <w:noProof/>
              </w:rPr>
            </w:pPr>
            <w:r>
              <w:rPr>
                <w:noProof/>
              </w:rPr>
              <w:t xml:space="preserve">R. P. Pinto, DYNAMIC MODELLING AND OPTIMISATION OF MICROBIAL FUEL CELLS AND MICROBIAL ELECTROLYSIS CELLS, UNIVERSITÉ DE MONTRÉAL, 2011. </w:t>
            </w:r>
          </w:p>
        </w:tc>
      </w:tr>
      <w:tr w:rsidR="00F81795" w14:paraId="2F1D2FE8" w14:textId="77777777" w:rsidTr="00E04A9E">
        <w:trPr>
          <w:tblCellSpacing w:w="15" w:type="dxa"/>
          <w:trPrChange w:id="14101" w:author="Mohsen Jafarinejad" w:date="2019-05-11T08:23:00Z">
            <w:trPr>
              <w:tblCellSpacing w:w="15" w:type="dxa"/>
            </w:trPr>
          </w:trPrChange>
        </w:trPr>
        <w:tc>
          <w:tcPr>
            <w:tcW w:w="556" w:type="pct"/>
            <w:hideMark/>
            <w:tcPrChange w:id="14102" w:author="Mohsen Jafarinejad" w:date="2019-05-11T08:23:00Z">
              <w:tcPr>
                <w:tcW w:w="50" w:type="pct"/>
                <w:hideMark/>
              </w:tcPr>
            </w:tcPrChange>
          </w:tcPr>
          <w:p w14:paraId="7CB8C32D" w14:textId="77777777" w:rsidR="00F81795" w:rsidRDefault="00F81795">
            <w:pPr>
              <w:pStyle w:val="Bibliography"/>
              <w:bidi w:val="0"/>
              <w:rPr>
                <w:rFonts w:eastAsiaTheme="minorEastAsia"/>
                <w:noProof/>
              </w:rPr>
            </w:pPr>
            <w:r>
              <w:rPr>
                <w:noProof/>
              </w:rPr>
              <w:t xml:space="preserve">[58] </w:t>
            </w:r>
          </w:p>
        </w:tc>
        <w:tc>
          <w:tcPr>
            <w:tcW w:w="4393" w:type="pct"/>
            <w:hideMark/>
            <w:tcPrChange w:id="14103" w:author="Mohsen Jafarinejad" w:date="2019-05-11T08:23:00Z">
              <w:tcPr>
                <w:tcW w:w="0" w:type="auto"/>
                <w:hideMark/>
              </w:tcPr>
            </w:tcPrChange>
          </w:tcPr>
          <w:p w14:paraId="5724855D" w14:textId="77777777" w:rsidR="00F81795" w:rsidRDefault="00F81795">
            <w:pPr>
              <w:pStyle w:val="Bibliography"/>
              <w:bidi w:val="0"/>
              <w:rPr>
                <w:rFonts w:eastAsiaTheme="minorEastAsia"/>
                <w:noProof/>
              </w:rPr>
            </w:pPr>
            <w:r>
              <w:rPr>
                <w:noProof/>
              </w:rPr>
              <w:t xml:space="preserve">A. K. Manohara and O. Bretschger, "The polarization behavior of the anode in a microbial fuel cell," </w:t>
            </w:r>
            <w:r>
              <w:rPr>
                <w:i/>
                <w:iCs/>
                <w:noProof/>
              </w:rPr>
              <w:t xml:space="preserve">Electrochimica Acta, </w:t>
            </w:r>
            <w:r>
              <w:rPr>
                <w:noProof/>
              </w:rPr>
              <w:t xml:space="preserve">vol. 53, p. 3508–3513, 2008. </w:t>
            </w:r>
          </w:p>
        </w:tc>
      </w:tr>
      <w:tr w:rsidR="00F81795" w14:paraId="1914BA50" w14:textId="77777777" w:rsidTr="00E04A9E">
        <w:trPr>
          <w:tblCellSpacing w:w="15" w:type="dxa"/>
          <w:trPrChange w:id="14104" w:author="Mohsen Jafarinejad" w:date="2019-05-11T08:23:00Z">
            <w:trPr>
              <w:tblCellSpacing w:w="15" w:type="dxa"/>
            </w:trPr>
          </w:trPrChange>
        </w:trPr>
        <w:tc>
          <w:tcPr>
            <w:tcW w:w="556" w:type="pct"/>
            <w:hideMark/>
            <w:tcPrChange w:id="14105" w:author="Mohsen Jafarinejad" w:date="2019-05-11T08:23:00Z">
              <w:tcPr>
                <w:tcW w:w="50" w:type="pct"/>
                <w:hideMark/>
              </w:tcPr>
            </w:tcPrChange>
          </w:tcPr>
          <w:p w14:paraId="0DC39912" w14:textId="77777777" w:rsidR="00F81795" w:rsidRDefault="00F81795">
            <w:pPr>
              <w:pStyle w:val="Bibliography"/>
              <w:bidi w:val="0"/>
              <w:rPr>
                <w:rFonts w:eastAsiaTheme="minorEastAsia"/>
                <w:noProof/>
              </w:rPr>
            </w:pPr>
            <w:r>
              <w:rPr>
                <w:noProof/>
              </w:rPr>
              <w:t xml:space="preserve">[59] </w:t>
            </w:r>
          </w:p>
        </w:tc>
        <w:tc>
          <w:tcPr>
            <w:tcW w:w="4393" w:type="pct"/>
            <w:hideMark/>
            <w:tcPrChange w:id="14106" w:author="Mohsen Jafarinejad" w:date="2019-05-11T08:23:00Z">
              <w:tcPr>
                <w:tcW w:w="0" w:type="auto"/>
                <w:hideMark/>
              </w:tcPr>
            </w:tcPrChange>
          </w:tcPr>
          <w:p w14:paraId="23D40D73" w14:textId="77777777" w:rsidR="00F81795" w:rsidRDefault="00F81795">
            <w:pPr>
              <w:pStyle w:val="Bibliography"/>
              <w:bidi w:val="0"/>
              <w:rPr>
                <w:rFonts w:eastAsiaTheme="minorEastAsia"/>
                <w:noProof/>
              </w:rPr>
            </w:pPr>
            <w:r>
              <w:rPr>
                <w:noProof/>
              </w:rPr>
              <w:t xml:space="preserve">Y. Zenga and Y. F. Choob, "Modelling and simulation of two-chamber microbial fuel cell," </w:t>
            </w:r>
            <w:r>
              <w:rPr>
                <w:i/>
                <w:iCs/>
                <w:noProof/>
              </w:rPr>
              <w:t xml:space="preserve">Journal of Power Sources, </w:t>
            </w:r>
            <w:r>
              <w:rPr>
                <w:noProof/>
              </w:rPr>
              <w:t xml:space="preserve">vol. 195, p. 79–89, 2010. </w:t>
            </w:r>
          </w:p>
        </w:tc>
      </w:tr>
      <w:tr w:rsidR="00F81795" w14:paraId="4B71CDBC" w14:textId="77777777" w:rsidTr="00E04A9E">
        <w:trPr>
          <w:tblCellSpacing w:w="15" w:type="dxa"/>
          <w:trPrChange w:id="14107" w:author="Mohsen Jafarinejad" w:date="2019-05-11T08:23:00Z">
            <w:trPr>
              <w:tblCellSpacing w:w="15" w:type="dxa"/>
            </w:trPr>
          </w:trPrChange>
        </w:trPr>
        <w:tc>
          <w:tcPr>
            <w:tcW w:w="556" w:type="pct"/>
            <w:hideMark/>
            <w:tcPrChange w:id="14108" w:author="Mohsen Jafarinejad" w:date="2019-05-11T08:23:00Z">
              <w:tcPr>
                <w:tcW w:w="50" w:type="pct"/>
                <w:hideMark/>
              </w:tcPr>
            </w:tcPrChange>
          </w:tcPr>
          <w:p w14:paraId="4B3C581E" w14:textId="77777777" w:rsidR="00F81795" w:rsidRDefault="00F81795">
            <w:pPr>
              <w:pStyle w:val="Bibliography"/>
              <w:bidi w:val="0"/>
              <w:rPr>
                <w:rFonts w:eastAsiaTheme="minorEastAsia"/>
                <w:noProof/>
              </w:rPr>
            </w:pPr>
            <w:r>
              <w:rPr>
                <w:noProof/>
              </w:rPr>
              <w:t xml:space="preserve">[60] </w:t>
            </w:r>
          </w:p>
        </w:tc>
        <w:tc>
          <w:tcPr>
            <w:tcW w:w="4393" w:type="pct"/>
            <w:hideMark/>
            <w:tcPrChange w:id="14109" w:author="Mohsen Jafarinejad" w:date="2019-05-11T08:23:00Z">
              <w:tcPr>
                <w:tcW w:w="0" w:type="auto"/>
                <w:hideMark/>
              </w:tcPr>
            </w:tcPrChange>
          </w:tcPr>
          <w:p w14:paraId="650D548F" w14:textId="77777777" w:rsidR="00F81795" w:rsidRDefault="00F81795">
            <w:pPr>
              <w:pStyle w:val="Bibliography"/>
              <w:bidi w:val="0"/>
              <w:rPr>
                <w:rFonts w:eastAsiaTheme="minorEastAsia"/>
                <w:noProof/>
              </w:rPr>
            </w:pPr>
            <w:r>
              <w:rPr>
                <w:noProof/>
              </w:rPr>
              <w:t xml:space="preserve">L. Zhao, J. Brouwer, J. Naviaux and A. Hochbaum, "MODELING OF POLARIZATION LOSSES OF A MICROBIAL FUEL CELL," in </w:t>
            </w:r>
            <w:r>
              <w:rPr>
                <w:i/>
                <w:iCs/>
                <w:noProof/>
              </w:rPr>
              <w:t>Proceedings of the ASME 2014 12th International Conference on Fuel Cell Science, Engineering and Technology</w:t>
            </w:r>
            <w:r>
              <w:rPr>
                <w:noProof/>
              </w:rPr>
              <w:t xml:space="preserve">, Bostone, 2014. </w:t>
            </w:r>
          </w:p>
        </w:tc>
      </w:tr>
      <w:tr w:rsidR="00F81795" w14:paraId="7BDA2BD0" w14:textId="77777777" w:rsidTr="00E04A9E">
        <w:trPr>
          <w:tblCellSpacing w:w="15" w:type="dxa"/>
          <w:trPrChange w:id="14110" w:author="Mohsen Jafarinejad" w:date="2019-05-11T08:23:00Z">
            <w:trPr>
              <w:tblCellSpacing w:w="15" w:type="dxa"/>
            </w:trPr>
          </w:trPrChange>
        </w:trPr>
        <w:tc>
          <w:tcPr>
            <w:tcW w:w="556" w:type="pct"/>
            <w:hideMark/>
            <w:tcPrChange w:id="14111" w:author="Mohsen Jafarinejad" w:date="2019-05-11T08:23:00Z">
              <w:tcPr>
                <w:tcW w:w="50" w:type="pct"/>
                <w:hideMark/>
              </w:tcPr>
            </w:tcPrChange>
          </w:tcPr>
          <w:p w14:paraId="67EE92B1" w14:textId="77777777" w:rsidR="00F81795" w:rsidRDefault="00F81795">
            <w:pPr>
              <w:pStyle w:val="Bibliography"/>
              <w:bidi w:val="0"/>
              <w:rPr>
                <w:rFonts w:eastAsiaTheme="minorEastAsia"/>
                <w:noProof/>
              </w:rPr>
            </w:pPr>
            <w:r>
              <w:rPr>
                <w:noProof/>
              </w:rPr>
              <w:lastRenderedPageBreak/>
              <w:t xml:space="preserve">[61] </w:t>
            </w:r>
          </w:p>
        </w:tc>
        <w:tc>
          <w:tcPr>
            <w:tcW w:w="4393" w:type="pct"/>
            <w:hideMark/>
            <w:tcPrChange w:id="14112" w:author="Mohsen Jafarinejad" w:date="2019-05-11T08:23:00Z">
              <w:tcPr>
                <w:tcW w:w="0" w:type="auto"/>
                <w:hideMark/>
              </w:tcPr>
            </w:tcPrChange>
          </w:tcPr>
          <w:p w14:paraId="467E71A2" w14:textId="77777777" w:rsidR="00F81795" w:rsidRDefault="00F81795">
            <w:pPr>
              <w:pStyle w:val="Bibliography"/>
              <w:bidi w:val="0"/>
              <w:rPr>
                <w:rFonts w:eastAsiaTheme="minorEastAsia"/>
                <w:noProof/>
              </w:rPr>
            </w:pPr>
            <w:r>
              <w:rPr>
                <w:noProof/>
              </w:rPr>
              <w:t xml:space="preserve">C. Picioreanu, K. P. Katuri, I. M. Head and M. C. M. v. L. a. K. Scott, "Mathematical model for microbial fuel cells with anodic biofilms and anaerobic digestion," </w:t>
            </w:r>
            <w:r>
              <w:rPr>
                <w:i/>
                <w:iCs/>
                <w:noProof/>
              </w:rPr>
              <w:t xml:space="preserve">Water Science &amp; Technology—WST |, </w:t>
            </w:r>
            <w:r>
              <w:rPr>
                <w:noProof/>
              </w:rPr>
              <w:t xml:space="preserve">vol. 57.7, p. 965, 2008. </w:t>
            </w:r>
          </w:p>
        </w:tc>
      </w:tr>
      <w:tr w:rsidR="00F81795" w14:paraId="579472EF" w14:textId="77777777" w:rsidTr="00E04A9E">
        <w:trPr>
          <w:tblCellSpacing w:w="15" w:type="dxa"/>
          <w:trPrChange w:id="14113" w:author="Mohsen Jafarinejad" w:date="2019-05-11T08:23:00Z">
            <w:trPr>
              <w:tblCellSpacing w:w="15" w:type="dxa"/>
            </w:trPr>
          </w:trPrChange>
        </w:trPr>
        <w:tc>
          <w:tcPr>
            <w:tcW w:w="556" w:type="pct"/>
            <w:hideMark/>
            <w:tcPrChange w:id="14114" w:author="Mohsen Jafarinejad" w:date="2019-05-11T08:23:00Z">
              <w:tcPr>
                <w:tcW w:w="50" w:type="pct"/>
                <w:hideMark/>
              </w:tcPr>
            </w:tcPrChange>
          </w:tcPr>
          <w:p w14:paraId="7BCFD434" w14:textId="77777777" w:rsidR="00F81795" w:rsidRDefault="00F81795">
            <w:pPr>
              <w:pStyle w:val="Bibliography"/>
              <w:bidi w:val="0"/>
              <w:rPr>
                <w:rFonts w:eastAsiaTheme="minorEastAsia"/>
                <w:noProof/>
              </w:rPr>
            </w:pPr>
            <w:r>
              <w:rPr>
                <w:noProof/>
              </w:rPr>
              <w:t xml:space="preserve">[62] </w:t>
            </w:r>
          </w:p>
        </w:tc>
        <w:tc>
          <w:tcPr>
            <w:tcW w:w="4393" w:type="pct"/>
            <w:hideMark/>
            <w:tcPrChange w:id="14115" w:author="Mohsen Jafarinejad" w:date="2019-05-11T08:23:00Z">
              <w:tcPr>
                <w:tcW w:w="0" w:type="auto"/>
                <w:hideMark/>
              </w:tcPr>
            </w:tcPrChange>
          </w:tcPr>
          <w:p w14:paraId="6F0CC2A7" w14:textId="77777777" w:rsidR="00F81795" w:rsidRDefault="00F81795">
            <w:pPr>
              <w:pStyle w:val="Bibliography"/>
              <w:bidi w:val="0"/>
              <w:rPr>
                <w:rFonts w:eastAsiaTheme="minorEastAsia"/>
                <w:noProof/>
              </w:rPr>
            </w:pPr>
            <w:r>
              <w:rPr>
                <w:noProof/>
              </w:rPr>
              <w:t xml:space="preserve">M. A. Calder, "Modeling of a Microbial Fuel Cell," </w:t>
            </w:r>
            <w:r>
              <w:rPr>
                <w:i/>
                <w:iCs/>
                <w:noProof/>
              </w:rPr>
              <w:t xml:space="preserve">Master of Science in Energy and Environment, </w:t>
            </w:r>
            <w:r>
              <w:rPr>
                <w:noProof/>
              </w:rPr>
              <w:t xml:space="preserve">August 2007. </w:t>
            </w:r>
          </w:p>
        </w:tc>
      </w:tr>
      <w:tr w:rsidR="00F81795" w14:paraId="45631C22" w14:textId="77777777" w:rsidTr="00E04A9E">
        <w:trPr>
          <w:tblCellSpacing w:w="15" w:type="dxa"/>
          <w:trPrChange w:id="14116" w:author="Mohsen Jafarinejad" w:date="2019-05-11T08:23:00Z">
            <w:trPr>
              <w:tblCellSpacing w:w="15" w:type="dxa"/>
            </w:trPr>
          </w:trPrChange>
        </w:trPr>
        <w:tc>
          <w:tcPr>
            <w:tcW w:w="556" w:type="pct"/>
            <w:hideMark/>
            <w:tcPrChange w:id="14117" w:author="Mohsen Jafarinejad" w:date="2019-05-11T08:23:00Z">
              <w:tcPr>
                <w:tcW w:w="50" w:type="pct"/>
                <w:hideMark/>
              </w:tcPr>
            </w:tcPrChange>
          </w:tcPr>
          <w:p w14:paraId="750A14CF" w14:textId="77777777" w:rsidR="00F81795" w:rsidRDefault="00F81795">
            <w:pPr>
              <w:pStyle w:val="Bibliography"/>
              <w:bidi w:val="0"/>
              <w:rPr>
                <w:rFonts w:eastAsiaTheme="minorEastAsia"/>
                <w:noProof/>
              </w:rPr>
            </w:pPr>
            <w:r>
              <w:rPr>
                <w:noProof/>
              </w:rPr>
              <w:t xml:space="preserve">[63] </w:t>
            </w:r>
          </w:p>
        </w:tc>
        <w:tc>
          <w:tcPr>
            <w:tcW w:w="4393" w:type="pct"/>
            <w:hideMark/>
            <w:tcPrChange w:id="14118" w:author="Mohsen Jafarinejad" w:date="2019-05-11T08:23:00Z">
              <w:tcPr>
                <w:tcW w:w="0" w:type="auto"/>
                <w:hideMark/>
              </w:tcPr>
            </w:tcPrChange>
          </w:tcPr>
          <w:p w14:paraId="1ECD4F2C" w14:textId="77777777" w:rsidR="00F81795" w:rsidRDefault="00F81795">
            <w:pPr>
              <w:pStyle w:val="Bibliography"/>
              <w:bidi w:val="0"/>
              <w:rPr>
                <w:rFonts w:eastAsiaTheme="minorEastAsia"/>
                <w:noProof/>
              </w:rPr>
            </w:pPr>
            <w:r>
              <w:rPr>
                <w:noProof/>
              </w:rPr>
              <w:t xml:space="preserve">D. Pinto, "Electronic transfer within a microbial fuel cell. Better understanding of Experimental and Structural Parameters at the Interface between Electro-active Bacteria and Carbon-based Electrodes," </w:t>
            </w:r>
            <w:r>
              <w:rPr>
                <w:i/>
                <w:iCs/>
                <w:noProof/>
              </w:rPr>
              <w:t xml:space="preserve">Doctoral thesis of Material Chemistry, </w:t>
            </w:r>
            <w:r>
              <w:rPr>
                <w:noProof/>
              </w:rPr>
              <w:t xml:space="preserve">2 March 2017. </w:t>
            </w:r>
          </w:p>
        </w:tc>
      </w:tr>
      <w:tr w:rsidR="00F81795" w14:paraId="65367433" w14:textId="77777777" w:rsidTr="00E04A9E">
        <w:trPr>
          <w:tblCellSpacing w:w="15" w:type="dxa"/>
          <w:trPrChange w:id="14119" w:author="Mohsen Jafarinejad" w:date="2019-05-11T08:23:00Z">
            <w:trPr>
              <w:tblCellSpacing w:w="15" w:type="dxa"/>
            </w:trPr>
          </w:trPrChange>
        </w:trPr>
        <w:tc>
          <w:tcPr>
            <w:tcW w:w="556" w:type="pct"/>
            <w:hideMark/>
            <w:tcPrChange w:id="14120" w:author="Mohsen Jafarinejad" w:date="2019-05-11T08:23:00Z">
              <w:tcPr>
                <w:tcW w:w="50" w:type="pct"/>
                <w:hideMark/>
              </w:tcPr>
            </w:tcPrChange>
          </w:tcPr>
          <w:p w14:paraId="063B1354" w14:textId="77777777" w:rsidR="00F81795" w:rsidRDefault="00F81795">
            <w:pPr>
              <w:pStyle w:val="Bibliography"/>
              <w:bidi w:val="0"/>
              <w:rPr>
                <w:rFonts w:eastAsiaTheme="minorEastAsia"/>
                <w:noProof/>
              </w:rPr>
            </w:pPr>
            <w:r>
              <w:rPr>
                <w:noProof/>
              </w:rPr>
              <w:t xml:space="preserve">[64] </w:t>
            </w:r>
          </w:p>
        </w:tc>
        <w:tc>
          <w:tcPr>
            <w:tcW w:w="4393" w:type="pct"/>
            <w:hideMark/>
            <w:tcPrChange w:id="14121" w:author="Mohsen Jafarinejad" w:date="2019-05-11T08:23:00Z">
              <w:tcPr>
                <w:tcW w:w="0" w:type="auto"/>
                <w:hideMark/>
              </w:tcPr>
            </w:tcPrChange>
          </w:tcPr>
          <w:p w14:paraId="2361423A" w14:textId="77777777" w:rsidR="00F81795" w:rsidRDefault="00F81795">
            <w:pPr>
              <w:pStyle w:val="Bibliography"/>
              <w:bidi w:val="0"/>
              <w:rPr>
                <w:rFonts w:eastAsiaTheme="minorEastAsia"/>
                <w:noProof/>
              </w:rPr>
            </w:pPr>
            <w:r>
              <w:rPr>
                <w:noProof/>
              </w:rPr>
              <w:t xml:space="preserve">D. A. Elias, S. L. Tollaksen, D. W. Kennedy and H. M. Mottaz, "The infuence of cultivation methods on Shewanella oneidensis physiology and proteome expression," </w:t>
            </w:r>
            <w:r>
              <w:rPr>
                <w:i/>
                <w:iCs/>
                <w:noProof/>
              </w:rPr>
              <w:t xml:space="preserve">Arch Microbiol, </w:t>
            </w:r>
            <w:r>
              <w:rPr>
                <w:noProof/>
              </w:rPr>
              <w:t xml:space="preserve">vol. 189, p. 313–324, 2008. </w:t>
            </w:r>
          </w:p>
        </w:tc>
      </w:tr>
      <w:tr w:rsidR="00F81795" w14:paraId="00A4FEF0" w14:textId="77777777" w:rsidTr="00E04A9E">
        <w:trPr>
          <w:tblCellSpacing w:w="15" w:type="dxa"/>
          <w:trPrChange w:id="14122" w:author="Mohsen Jafarinejad" w:date="2019-05-11T08:23:00Z">
            <w:trPr>
              <w:tblCellSpacing w:w="15" w:type="dxa"/>
            </w:trPr>
          </w:trPrChange>
        </w:trPr>
        <w:tc>
          <w:tcPr>
            <w:tcW w:w="556" w:type="pct"/>
            <w:hideMark/>
            <w:tcPrChange w:id="14123" w:author="Mohsen Jafarinejad" w:date="2019-05-11T08:23:00Z">
              <w:tcPr>
                <w:tcW w:w="50" w:type="pct"/>
                <w:hideMark/>
              </w:tcPr>
            </w:tcPrChange>
          </w:tcPr>
          <w:p w14:paraId="7514AD27" w14:textId="77777777" w:rsidR="00F81795" w:rsidRDefault="00F81795">
            <w:pPr>
              <w:pStyle w:val="Bibliography"/>
              <w:bidi w:val="0"/>
              <w:rPr>
                <w:rFonts w:eastAsiaTheme="minorEastAsia"/>
                <w:noProof/>
              </w:rPr>
            </w:pPr>
            <w:r>
              <w:rPr>
                <w:noProof/>
              </w:rPr>
              <w:t xml:space="preserve">[65] </w:t>
            </w:r>
          </w:p>
        </w:tc>
        <w:tc>
          <w:tcPr>
            <w:tcW w:w="4393" w:type="pct"/>
            <w:hideMark/>
            <w:tcPrChange w:id="14124" w:author="Mohsen Jafarinejad" w:date="2019-05-11T08:23:00Z">
              <w:tcPr>
                <w:tcW w:w="0" w:type="auto"/>
                <w:hideMark/>
              </w:tcPr>
            </w:tcPrChange>
          </w:tcPr>
          <w:p w14:paraId="3543AF33" w14:textId="77777777" w:rsidR="00F81795" w:rsidRDefault="00F81795">
            <w:pPr>
              <w:pStyle w:val="Bibliography"/>
              <w:bidi w:val="0"/>
              <w:rPr>
                <w:rFonts w:eastAsiaTheme="minorEastAsia"/>
                <w:noProof/>
              </w:rPr>
            </w:pPr>
            <w:r>
              <w:rPr>
                <w:noProof/>
              </w:rPr>
              <w:t xml:space="preserve">Q. Wena, Y. Wua, D. C. a, L. Z. b and Q. Sun, "Electricity generation and modeling of microbial fuel cell from continuous beer brewery wastewater," </w:t>
            </w:r>
            <w:r>
              <w:rPr>
                <w:i/>
                <w:iCs/>
                <w:noProof/>
              </w:rPr>
              <w:t xml:space="preserve">Bioresource Technology, </w:t>
            </w:r>
            <w:r>
              <w:rPr>
                <w:noProof/>
              </w:rPr>
              <w:t xml:space="preserve">vol. 100, p. 4171–4175, 2009. </w:t>
            </w:r>
          </w:p>
        </w:tc>
      </w:tr>
      <w:tr w:rsidR="00F81795" w14:paraId="5C1CFC05" w14:textId="77777777" w:rsidTr="00E04A9E">
        <w:trPr>
          <w:tblCellSpacing w:w="15" w:type="dxa"/>
          <w:trPrChange w:id="14125" w:author="Mohsen Jafarinejad" w:date="2019-05-11T08:23:00Z">
            <w:trPr>
              <w:tblCellSpacing w:w="15" w:type="dxa"/>
            </w:trPr>
          </w:trPrChange>
        </w:trPr>
        <w:tc>
          <w:tcPr>
            <w:tcW w:w="556" w:type="pct"/>
            <w:hideMark/>
            <w:tcPrChange w:id="14126" w:author="Mohsen Jafarinejad" w:date="2019-05-11T08:23:00Z">
              <w:tcPr>
                <w:tcW w:w="50" w:type="pct"/>
                <w:hideMark/>
              </w:tcPr>
            </w:tcPrChange>
          </w:tcPr>
          <w:p w14:paraId="54D4F4A2" w14:textId="77777777" w:rsidR="00F81795" w:rsidRDefault="00F81795">
            <w:pPr>
              <w:pStyle w:val="Bibliography"/>
              <w:bidi w:val="0"/>
              <w:rPr>
                <w:rFonts w:eastAsiaTheme="minorEastAsia"/>
                <w:noProof/>
              </w:rPr>
            </w:pPr>
            <w:r>
              <w:rPr>
                <w:noProof/>
              </w:rPr>
              <w:t xml:space="preserve">[66] </w:t>
            </w:r>
          </w:p>
        </w:tc>
        <w:tc>
          <w:tcPr>
            <w:tcW w:w="4393" w:type="pct"/>
            <w:hideMark/>
            <w:tcPrChange w:id="14127" w:author="Mohsen Jafarinejad" w:date="2019-05-11T08:23:00Z">
              <w:tcPr>
                <w:tcW w:w="0" w:type="auto"/>
                <w:hideMark/>
              </w:tcPr>
            </w:tcPrChange>
          </w:tcPr>
          <w:p w14:paraId="08B9D495" w14:textId="77777777" w:rsidR="00F81795" w:rsidRDefault="00F81795">
            <w:pPr>
              <w:pStyle w:val="Bibliography"/>
              <w:bidi w:val="0"/>
              <w:rPr>
                <w:rFonts w:eastAsiaTheme="minorEastAsia"/>
                <w:noProof/>
              </w:rPr>
            </w:pPr>
            <w:r>
              <w:rPr>
                <w:noProof/>
              </w:rPr>
              <w:t xml:space="preserve">V. A. Sethuraman, S. Khan and J. S. Jur, "Measuring Oxygen, Carbon Monoxide and Hydrogen Sulfide Diffusion Coefficient and Solubility in Nafion Membranes," </w:t>
            </w:r>
            <w:r>
              <w:rPr>
                <w:i/>
                <w:iCs/>
                <w:noProof/>
              </w:rPr>
              <w:t xml:space="preserve">ELECTROCHIMICA ACTA, </w:t>
            </w:r>
            <w:r>
              <w:rPr>
                <w:noProof/>
              </w:rPr>
              <w:t xml:space="preserve">vol. 54, no. 27, pp. 6850-6860, 2009. </w:t>
            </w:r>
          </w:p>
        </w:tc>
      </w:tr>
      <w:tr w:rsidR="00F81795" w14:paraId="7A8F6373" w14:textId="77777777" w:rsidTr="00E04A9E">
        <w:trPr>
          <w:tblCellSpacing w:w="15" w:type="dxa"/>
          <w:trPrChange w:id="14128" w:author="Mohsen Jafarinejad" w:date="2019-05-11T08:23:00Z">
            <w:trPr>
              <w:tblCellSpacing w:w="15" w:type="dxa"/>
            </w:trPr>
          </w:trPrChange>
        </w:trPr>
        <w:tc>
          <w:tcPr>
            <w:tcW w:w="556" w:type="pct"/>
            <w:hideMark/>
            <w:tcPrChange w:id="14129" w:author="Mohsen Jafarinejad" w:date="2019-05-11T08:23:00Z">
              <w:tcPr>
                <w:tcW w:w="50" w:type="pct"/>
                <w:hideMark/>
              </w:tcPr>
            </w:tcPrChange>
          </w:tcPr>
          <w:p w14:paraId="5EFD25E1" w14:textId="77777777" w:rsidR="00F81795" w:rsidRDefault="00F81795">
            <w:pPr>
              <w:pStyle w:val="Bibliography"/>
              <w:bidi w:val="0"/>
              <w:rPr>
                <w:rFonts w:eastAsiaTheme="minorEastAsia"/>
                <w:noProof/>
              </w:rPr>
            </w:pPr>
            <w:r>
              <w:rPr>
                <w:noProof/>
              </w:rPr>
              <w:t xml:space="preserve">[67] </w:t>
            </w:r>
          </w:p>
        </w:tc>
        <w:tc>
          <w:tcPr>
            <w:tcW w:w="4393" w:type="pct"/>
            <w:hideMark/>
            <w:tcPrChange w:id="14130" w:author="Mohsen Jafarinejad" w:date="2019-05-11T08:23:00Z">
              <w:tcPr>
                <w:tcW w:w="0" w:type="auto"/>
                <w:hideMark/>
              </w:tcPr>
            </w:tcPrChange>
          </w:tcPr>
          <w:p w14:paraId="30A30F51" w14:textId="77777777" w:rsidR="00F81795" w:rsidRDefault="00F81795">
            <w:pPr>
              <w:pStyle w:val="Bibliography"/>
              <w:bidi w:val="0"/>
              <w:rPr>
                <w:rFonts w:eastAsiaTheme="minorEastAsia"/>
                <w:noProof/>
              </w:rPr>
            </w:pPr>
            <w:r>
              <w:rPr>
                <w:noProof/>
              </w:rPr>
              <w:t xml:space="preserve">M. &amp;eddy, Wastewater Engineering (TREATMENT DISPOSAL REUSE), McGRAW-HILL INTERNATIONAL EDITIONS. </w:t>
            </w:r>
          </w:p>
        </w:tc>
      </w:tr>
      <w:tr w:rsidR="00F81795" w14:paraId="4EC4DA20" w14:textId="77777777" w:rsidTr="00E04A9E">
        <w:trPr>
          <w:tblCellSpacing w:w="15" w:type="dxa"/>
          <w:trPrChange w:id="14131" w:author="Mohsen Jafarinejad" w:date="2019-05-11T08:23:00Z">
            <w:trPr>
              <w:tblCellSpacing w:w="15" w:type="dxa"/>
            </w:trPr>
          </w:trPrChange>
        </w:trPr>
        <w:tc>
          <w:tcPr>
            <w:tcW w:w="556" w:type="pct"/>
            <w:hideMark/>
            <w:tcPrChange w:id="14132" w:author="Mohsen Jafarinejad" w:date="2019-05-11T08:23:00Z">
              <w:tcPr>
                <w:tcW w:w="50" w:type="pct"/>
                <w:hideMark/>
              </w:tcPr>
            </w:tcPrChange>
          </w:tcPr>
          <w:p w14:paraId="69E7287D" w14:textId="77777777" w:rsidR="00F81795" w:rsidRDefault="00F81795">
            <w:pPr>
              <w:pStyle w:val="Bibliography"/>
              <w:bidi w:val="0"/>
              <w:rPr>
                <w:rFonts w:eastAsiaTheme="minorEastAsia"/>
                <w:noProof/>
              </w:rPr>
            </w:pPr>
            <w:r>
              <w:rPr>
                <w:noProof/>
              </w:rPr>
              <w:t xml:space="preserve">[68] </w:t>
            </w:r>
          </w:p>
        </w:tc>
        <w:tc>
          <w:tcPr>
            <w:tcW w:w="4393" w:type="pct"/>
            <w:hideMark/>
            <w:tcPrChange w:id="14133" w:author="Mohsen Jafarinejad" w:date="2019-05-11T08:23:00Z">
              <w:tcPr>
                <w:tcW w:w="0" w:type="auto"/>
                <w:hideMark/>
              </w:tcPr>
            </w:tcPrChange>
          </w:tcPr>
          <w:p w14:paraId="64092B09" w14:textId="77777777" w:rsidR="00F81795" w:rsidRDefault="00F81795">
            <w:pPr>
              <w:pStyle w:val="Bibliography"/>
              <w:bidi w:val="0"/>
              <w:rPr>
                <w:rFonts w:eastAsiaTheme="minorEastAsia"/>
                <w:noProof/>
              </w:rPr>
            </w:pPr>
            <w:r>
              <w:rPr>
                <w:noProof/>
              </w:rPr>
              <w:t>Y. J. Tang, H. G. Martin and A. Deutschbauer, "Invariability of central metabolic flux distribution in Shewanella oneidensis MR-1 under environmental or genetic perturbations," Department of Energy, Environmental and Chemical Engineering, Washington University, St., Washington, 2017.</w:t>
            </w:r>
          </w:p>
        </w:tc>
      </w:tr>
      <w:tr w:rsidR="00F81795" w14:paraId="0224BBD9" w14:textId="77777777" w:rsidTr="00E04A9E">
        <w:trPr>
          <w:tblCellSpacing w:w="15" w:type="dxa"/>
          <w:trPrChange w:id="14134" w:author="Mohsen Jafarinejad" w:date="2019-05-11T08:23:00Z">
            <w:trPr>
              <w:tblCellSpacing w:w="15" w:type="dxa"/>
            </w:trPr>
          </w:trPrChange>
        </w:trPr>
        <w:tc>
          <w:tcPr>
            <w:tcW w:w="556" w:type="pct"/>
            <w:hideMark/>
            <w:tcPrChange w:id="14135" w:author="Mohsen Jafarinejad" w:date="2019-05-11T08:23:00Z">
              <w:tcPr>
                <w:tcW w:w="50" w:type="pct"/>
                <w:hideMark/>
              </w:tcPr>
            </w:tcPrChange>
          </w:tcPr>
          <w:p w14:paraId="70F0E001" w14:textId="77777777" w:rsidR="00F81795" w:rsidRDefault="00F81795">
            <w:pPr>
              <w:pStyle w:val="Bibliography"/>
              <w:bidi w:val="0"/>
              <w:rPr>
                <w:rFonts w:eastAsiaTheme="minorEastAsia"/>
                <w:noProof/>
              </w:rPr>
            </w:pPr>
            <w:r>
              <w:rPr>
                <w:noProof/>
              </w:rPr>
              <w:t xml:space="preserve">[69] </w:t>
            </w:r>
          </w:p>
        </w:tc>
        <w:tc>
          <w:tcPr>
            <w:tcW w:w="4393" w:type="pct"/>
            <w:hideMark/>
            <w:tcPrChange w:id="14136" w:author="Mohsen Jafarinejad" w:date="2019-05-11T08:23:00Z">
              <w:tcPr>
                <w:tcW w:w="0" w:type="auto"/>
                <w:hideMark/>
              </w:tcPr>
            </w:tcPrChange>
          </w:tcPr>
          <w:p w14:paraId="63CE7328" w14:textId="77777777" w:rsidR="00F81795" w:rsidRDefault="00F81795">
            <w:pPr>
              <w:pStyle w:val="Bibliography"/>
              <w:bidi w:val="0"/>
              <w:rPr>
                <w:rFonts w:eastAsiaTheme="minorEastAsia"/>
                <w:noProof/>
              </w:rPr>
            </w:pPr>
            <w:r>
              <w:rPr>
                <w:noProof/>
              </w:rPr>
              <w:t xml:space="preserve">R. S. Renslow, B. Ahmed and J. R. Nuñez, "Modeling Substrate </w:t>
            </w:r>
            <w:r>
              <w:rPr>
                <w:noProof/>
              </w:rPr>
              <w:lastRenderedPageBreak/>
              <w:t xml:space="preserve">Utilization,Metabolite Production, and Uranium Immobilization in Shewanella oneidensis Biofilms," </w:t>
            </w:r>
            <w:r>
              <w:rPr>
                <w:i/>
                <w:iCs/>
                <w:noProof/>
              </w:rPr>
              <w:t xml:space="preserve">forintiers in Enviromental Science, </w:t>
            </w:r>
            <w:r>
              <w:rPr>
                <w:noProof/>
              </w:rPr>
              <w:t xml:space="preserve">vol. 5, p. 30, 2017. </w:t>
            </w:r>
          </w:p>
        </w:tc>
      </w:tr>
      <w:tr w:rsidR="00F81795" w14:paraId="31FAB483" w14:textId="77777777" w:rsidTr="00E04A9E">
        <w:trPr>
          <w:tblCellSpacing w:w="15" w:type="dxa"/>
          <w:trPrChange w:id="14137" w:author="Mohsen Jafarinejad" w:date="2019-05-11T08:23:00Z">
            <w:trPr>
              <w:tblCellSpacing w:w="15" w:type="dxa"/>
            </w:trPr>
          </w:trPrChange>
        </w:trPr>
        <w:tc>
          <w:tcPr>
            <w:tcW w:w="556" w:type="pct"/>
            <w:hideMark/>
            <w:tcPrChange w:id="14138" w:author="Mohsen Jafarinejad" w:date="2019-05-11T08:23:00Z">
              <w:tcPr>
                <w:tcW w:w="50" w:type="pct"/>
                <w:hideMark/>
              </w:tcPr>
            </w:tcPrChange>
          </w:tcPr>
          <w:p w14:paraId="5647200A" w14:textId="77777777" w:rsidR="00F81795" w:rsidRDefault="00F81795">
            <w:pPr>
              <w:pStyle w:val="Bibliography"/>
              <w:bidi w:val="0"/>
              <w:rPr>
                <w:rFonts w:eastAsiaTheme="minorEastAsia"/>
                <w:noProof/>
              </w:rPr>
            </w:pPr>
            <w:r>
              <w:rPr>
                <w:noProof/>
              </w:rPr>
              <w:lastRenderedPageBreak/>
              <w:t xml:space="preserve">[70] </w:t>
            </w:r>
          </w:p>
        </w:tc>
        <w:tc>
          <w:tcPr>
            <w:tcW w:w="4393" w:type="pct"/>
            <w:hideMark/>
            <w:tcPrChange w:id="14139" w:author="Mohsen Jafarinejad" w:date="2019-05-11T08:23:00Z">
              <w:tcPr>
                <w:tcW w:w="0" w:type="auto"/>
                <w:hideMark/>
              </w:tcPr>
            </w:tcPrChange>
          </w:tcPr>
          <w:p w14:paraId="01A4FFEC" w14:textId="77777777" w:rsidR="00F81795" w:rsidRDefault="00F81795">
            <w:pPr>
              <w:pStyle w:val="Bibliography"/>
              <w:bidi w:val="0"/>
              <w:rPr>
                <w:rFonts w:eastAsiaTheme="minorEastAsia"/>
                <w:noProof/>
              </w:rPr>
            </w:pPr>
            <w:r>
              <w:rPr>
                <w:noProof/>
              </w:rPr>
              <w:t xml:space="preserve">G. Kaur, "Chapter 2 Cell Voltages, Polarisations and Performances," in </w:t>
            </w:r>
            <w:r>
              <w:rPr>
                <w:i/>
                <w:iCs/>
                <w:noProof/>
              </w:rPr>
              <w:t>Solid Oxide Fuel Cell Componentsponents Interfacial Compatibility of SOFC Glass Seals</w:t>
            </w:r>
            <w:r>
              <w:rPr>
                <w:noProof/>
              </w:rPr>
              <w:t>, Springer International Publishing, 216, p. 408.</w:t>
            </w:r>
          </w:p>
        </w:tc>
      </w:tr>
      <w:tr w:rsidR="00F81795" w14:paraId="4C496D94" w14:textId="77777777" w:rsidTr="00E04A9E">
        <w:trPr>
          <w:tblCellSpacing w:w="15" w:type="dxa"/>
          <w:trPrChange w:id="14140" w:author="Mohsen Jafarinejad" w:date="2019-05-11T08:23:00Z">
            <w:trPr>
              <w:tblCellSpacing w:w="15" w:type="dxa"/>
            </w:trPr>
          </w:trPrChange>
        </w:trPr>
        <w:tc>
          <w:tcPr>
            <w:tcW w:w="556" w:type="pct"/>
            <w:hideMark/>
            <w:tcPrChange w:id="14141" w:author="Mohsen Jafarinejad" w:date="2019-05-11T08:23:00Z">
              <w:tcPr>
                <w:tcW w:w="50" w:type="pct"/>
                <w:hideMark/>
              </w:tcPr>
            </w:tcPrChange>
          </w:tcPr>
          <w:p w14:paraId="79EBCCC5" w14:textId="77777777" w:rsidR="00F81795" w:rsidRDefault="00F81795">
            <w:pPr>
              <w:pStyle w:val="Bibliography"/>
              <w:bidi w:val="0"/>
              <w:rPr>
                <w:rFonts w:eastAsiaTheme="minorEastAsia"/>
                <w:noProof/>
              </w:rPr>
            </w:pPr>
            <w:r>
              <w:rPr>
                <w:noProof/>
              </w:rPr>
              <w:t xml:space="preserve">[71] </w:t>
            </w:r>
          </w:p>
        </w:tc>
        <w:tc>
          <w:tcPr>
            <w:tcW w:w="4393" w:type="pct"/>
            <w:hideMark/>
            <w:tcPrChange w:id="14142" w:author="Mohsen Jafarinejad" w:date="2019-05-11T08:23:00Z">
              <w:tcPr>
                <w:tcW w:w="0" w:type="auto"/>
                <w:hideMark/>
              </w:tcPr>
            </w:tcPrChange>
          </w:tcPr>
          <w:p w14:paraId="661B9C56" w14:textId="77777777" w:rsidR="00F81795" w:rsidRDefault="00F81795">
            <w:pPr>
              <w:pStyle w:val="Bibliography"/>
              <w:bidi w:val="0"/>
              <w:rPr>
                <w:rFonts w:eastAsiaTheme="minorEastAsia"/>
                <w:noProof/>
              </w:rPr>
            </w:pPr>
            <w:r>
              <w:rPr>
                <w:noProof/>
              </w:rPr>
              <w:t xml:space="preserve">A. Franks, K. Nevin, H. Jia, M. Izallalen, T. Woodard and D. Lovley, "Novel strategy for three-dimensional real-time imaging of microbial fuel cell communities: monitoring the inhibitory effects of proton accumulation within the anode biofilm," </w:t>
            </w:r>
            <w:r>
              <w:rPr>
                <w:i/>
                <w:iCs/>
                <w:noProof/>
              </w:rPr>
              <w:t xml:space="preserve">Energ. Environ. Sci., </w:t>
            </w:r>
            <w:r>
              <w:rPr>
                <w:noProof/>
              </w:rPr>
              <w:t xml:space="preserve">vol. 2, pp. 113-119, 2009. </w:t>
            </w:r>
          </w:p>
        </w:tc>
      </w:tr>
      <w:tr w:rsidR="00F81795" w14:paraId="0BE67D2E" w14:textId="77777777" w:rsidTr="00E04A9E">
        <w:trPr>
          <w:tblCellSpacing w:w="15" w:type="dxa"/>
          <w:trPrChange w:id="14143" w:author="Mohsen Jafarinejad" w:date="2019-05-11T08:23:00Z">
            <w:trPr>
              <w:tblCellSpacing w:w="15" w:type="dxa"/>
            </w:trPr>
          </w:trPrChange>
        </w:trPr>
        <w:tc>
          <w:tcPr>
            <w:tcW w:w="556" w:type="pct"/>
            <w:hideMark/>
            <w:tcPrChange w:id="14144" w:author="Mohsen Jafarinejad" w:date="2019-05-11T08:23:00Z">
              <w:tcPr>
                <w:tcW w:w="50" w:type="pct"/>
                <w:hideMark/>
              </w:tcPr>
            </w:tcPrChange>
          </w:tcPr>
          <w:p w14:paraId="37FD948B" w14:textId="77777777" w:rsidR="00F81795" w:rsidRDefault="00F81795">
            <w:pPr>
              <w:pStyle w:val="Bibliography"/>
              <w:bidi w:val="0"/>
              <w:rPr>
                <w:rFonts w:eastAsiaTheme="minorEastAsia"/>
                <w:noProof/>
              </w:rPr>
            </w:pPr>
            <w:r>
              <w:rPr>
                <w:noProof/>
              </w:rPr>
              <w:t xml:space="preserve">[72] </w:t>
            </w:r>
          </w:p>
        </w:tc>
        <w:tc>
          <w:tcPr>
            <w:tcW w:w="4393" w:type="pct"/>
            <w:hideMark/>
            <w:tcPrChange w:id="14145" w:author="Mohsen Jafarinejad" w:date="2019-05-11T08:23:00Z">
              <w:tcPr>
                <w:tcW w:w="0" w:type="auto"/>
                <w:hideMark/>
              </w:tcPr>
            </w:tcPrChange>
          </w:tcPr>
          <w:p w14:paraId="163860CE" w14:textId="77777777" w:rsidR="00F81795" w:rsidRDefault="00F81795">
            <w:pPr>
              <w:pStyle w:val="Bibliography"/>
              <w:bidi w:val="0"/>
              <w:rPr>
                <w:rFonts w:eastAsiaTheme="minorEastAsia"/>
                <w:noProof/>
              </w:rPr>
            </w:pPr>
            <w:r>
              <w:rPr>
                <w:noProof/>
              </w:rPr>
              <w:t xml:space="preserve">S. e. a. Roller, "Electron-transfer coupling in microbial fuel cells: 1. Comparison of Redox mediator reduction rates and respiratory rates of bacteria," </w:t>
            </w:r>
            <w:r>
              <w:rPr>
                <w:i/>
                <w:iCs/>
                <w:noProof/>
              </w:rPr>
              <w:t xml:space="preserve">J Chem Technol, </w:t>
            </w:r>
            <w:r>
              <w:rPr>
                <w:noProof/>
              </w:rPr>
              <w:t xml:space="preserve">vol. 34B, pp. 3-12, 1984. </w:t>
            </w:r>
          </w:p>
        </w:tc>
      </w:tr>
      <w:tr w:rsidR="00F81795" w14:paraId="71256490" w14:textId="77777777" w:rsidTr="00E04A9E">
        <w:trPr>
          <w:tblCellSpacing w:w="15" w:type="dxa"/>
          <w:trPrChange w:id="14146" w:author="Mohsen Jafarinejad" w:date="2019-05-11T08:23:00Z">
            <w:trPr>
              <w:tblCellSpacing w:w="15" w:type="dxa"/>
            </w:trPr>
          </w:trPrChange>
        </w:trPr>
        <w:tc>
          <w:tcPr>
            <w:tcW w:w="556" w:type="pct"/>
            <w:hideMark/>
            <w:tcPrChange w:id="14147" w:author="Mohsen Jafarinejad" w:date="2019-05-11T08:23:00Z">
              <w:tcPr>
                <w:tcW w:w="50" w:type="pct"/>
                <w:hideMark/>
              </w:tcPr>
            </w:tcPrChange>
          </w:tcPr>
          <w:p w14:paraId="245D05FC" w14:textId="77777777" w:rsidR="00F81795" w:rsidRDefault="00F81795">
            <w:pPr>
              <w:pStyle w:val="Bibliography"/>
              <w:bidi w:val="0"/>
              <w:rPr>
                <w:rFonts w:eastAsiaTheme="minorEastAsia"/>
                <w:noProof/>
              </w:rPr>
            </w:pPr>
            <w:r>
              <w:rPr>
                <w:noProof/>
              </w:rPr>
              <w:t xml:space="preserve">[73] </w:t>
            </w:r>
          </w:p>
        </w:tc>
        <w:tc>
          <w:tcPr>
            <w:tcW w:w="4393" w:type="pct"/>
            <w:hideMark/>
            <w:tcPrChange w:id="14148" w:author="Mohsen Jafarinejad" w:date="2019-05-11T08:23:00Z">
              <w:tcPr>
                <w:tcW w:w="0" w:type="auto"/>
                <w:hideMark/>
              </w:tcPr>
            </w:tcPrChange>
          </w:tcPr>
          <w:p w14:paraId="1FBB57D6" w14:textId="77777777" w:rsidR="00F81795" w:rsidRDefault="00F81795">
            <w:pPr>
              <w:pStyle w:val="Bibliography"/>
              <w:bidi w:val="0"/>
              <w:rPr>
                <w:rFonts w:eastAsiaTheme="minorEastAsia"/>
                <w:noProof/>
              </w:rPr>
            </w:pPr>
            <w:r>
              <w:rPr>
                <w:noProof/>
              </w:rPr>
              <w:t xml:space="preserve">S. Kerzenmacher, J. DucrÈe, R. Zengerle and F. von Stetten, "Energy harvesting by implantable abiotically catalyzed glucose fuel cells," </w:t>
            </w:r>
            <w:r>
              <w:rPr>
                <w:i/>
                <w:iCs/>
                <w:noProof/>
              </w:rPr>
              <w:t xml:space="preserve">J. Power Sourc, </w:t>
            </w:r>
            <w:r>
              <w:rPr>
                <w:noProof/>
              </w:rPr>
              <w:t xml:space="preserve">vol. 182, pp. 1-17, 2008. </w:t>
            </w:r>
          </w:p>
        </w:tc>
      </w:tr>
      <w:tr w:rsidR="00F81795" w14:paraId="6C860874" w14:textId="77777777" w:rsidTr="00E04A9E">
        <w:trPr>
          <w:tblCellSpacing w:w="15" w:type="dxa"/>
          <w:trPrChange w:id="14149" w:author="Mohsen Jafarinejad" w:date="2019-05-11T08:23:00Z">
            <w:trPr>
              <w:tblCellSpacing w:w="15" w:type="dxa"/>
            </w:trPr>
          </w:trPrChange>
        </w:trPr>
        <w:tc>
          <w:tcPr>
            <w:tcW w:w="556" w:type="pct"/>
            <w:hideMark/>
            <w:tcPrChange w:id="14150" w:author="Mohsen Jafarinejad" w:date="2019-05-11T08:23:00Z">
              <w:tcPr>
                <w:tcW w:w="50" w:type="pct"/>
                <w:hideMark/>
              </w:tcPr>
            </w:tcPrChange>
          </w:tcPr>
          <w:p w14:paraId="428FCE84" w14:textId="77777777" w:rsidR="00F81795" w:rsidRDefault="00F81795">
            <w:pPr>
              <w:pStyle w:val="Bibliography"/>
              <w:bidi w:val="0"/>
              <w:rPr>
                <w:rFonts w:eastAsiaTheme="minorEastAsia"/>
                <w:noProof/>
              </w:rPr>
            </w:pPr>
            <w:r>
              <w:rPr>
                <w:noProof/>
              </w:rPr>
              <w:t xml:space="preserve">[74] </w:t>
            </w:r>
          </w:p>
        </w:tc>
        <w:tc>
          <w:tcPr>
            <w:tcW w:w="4393" w:type="pct"/>
            <w:hideMark/>
            <w:tcPrChange w:id="14151" w:author="Mohsen Jafarinejad" w:date="2019-05-11T08:23:00Z">
              <w:tcPr>
                <w:tcW w:w="0" w:type="auto"/>
                <w:hideMark/>
              </w:tcPr>
            </w:tcPrChange>
          </w:tcPr>
          <w:p w14:paraId="21F26E81" w14:textId="77777777" w:rsidR="00F81795" w:rsidRDefault="00F81795">
            <w:pPr>
              <w:pStyle w:val="Bibliography"/>
              <w:bidi w:val="0"/>
              <w:rPr>
                <w:rFonts w:eastAsiaTheme="minorEastAsia"/>
                <w:noProof/>
              </w:rPr>
            </w:pPr>
            <w:r>
              <w:rPr>
                <w:noProof/>
              </w:rPr>
              <w:t xml:space="preserve">B. Logan and J. Regan, "Microbial fuel cells-challenges and applications," </w:t>
            </w:r>
            <w:r>
              <w:rPr>
                <w:i/>
                <w:iCs/>
                <w:noProof/>
              </w:rPr>
              <w:t xml:space="preserve">Environ. Sci. Technol, </w:t>
            </w:r>
            <w:r>
              <w:rPr>
                <w:noProof/>
              </w:rPr>
              <w:t xml:space="preserve">vol. 40, pp. 5172-5180, 2006. </w:t>
            </w:r>
          </w:p>
        </w:tc>
      </w:tr>
    </w:tbl>
    <w:p w14:paraId="6CFF2FD1" w14:textId="12D0D112" w:rsidR="00F81795" w:rsidDel="00AA0E25" w:rsidRDefault="00F81795">
      <w:pPr>
        <w:rPr>
          <w:del w:id="14152" w:author="Mohsen Jafarinejad" w:date="2019-05-05T14:14:00Z"/>
          <w:rFonts w:eastAsia="Times New Roman"/>
          <w:noProof/>
        </w:rPr>
      </w:pPr>
    </w:p>
    <w:p w14:paraId="0A70CB40" w14:textId="2131E227" w:rsidR="00022C89" w:rsidDel="00AA0E25" w:rsidRDefault="00253FD2" w:rsidP="005E409E">
      <w:pPr>
        <w:pStyle w:val="payannameh"/>
        <w:tabs>
          <w:tab w:val="left" w:pos="0"/>
          <w:tab w:val="left" w:pos="7371"/>
        </w:tabs>
        <w:spacing w:line="240" w:lineRule="auto"/>
        <w:rPr>
          <w:del w:id="14153" w:author="Mohsen Jafarinejad" w:date="2019-05-05T14:14:00Z"/>
          <w:rtl/>
        </w:rPr>
      </w:pPr>
      <w:r>
        <w:rPr>
          <w:rStyle w:val="tgc"/>
          <w:rtl/>
        </w:rPr>
        <w:fldChar w:fldCharType="end"/>
      </w:r>
    </w:p>
    <w:p w14:paraId="3537C1C9" w14:textId="11BDB036" w:rsidR="008412CC" w:rsidRPr="002B72E7" w:rsidDel="00AA0E25" w:rsidRDefault="008412CC" w:rsidP="00C5576A">
      <w:pPr>
        <w:pStyle w:val="payannameh"/>
        <w:tabs>
          <w:tab w:val="left" w:pos="0"/>
          <w:tab w:val="left" w:pos="7371"/>
        </w:tabs>
        <w:spacing w:line="240" w:lineRule="auto"/>
        <w:rPr>
          <w:del w:id="14154" w:author="Mohsen Jafarinejad" w:date="2019-05-05T14:14:00Z"/>
        </w:rPr>
      </w:pPr>
    </w:p>
    <w:p w14:paraId="37121B41" w14:textId="2A8A1E21" w:rsidR="008412CC" w:rsidRPr="002B72E7" w:rsidDel="00FD7CB9" w:rsidRDefault="008412CC" w:rsidP="005E409E">
      <w:pPr>
        <w:pStyle w:val="payannameh"/>
        <w:tabs>
          <w:tab w:val="left" w:pos="0"/>
          <w:tab w:val="left" w:pos="7371"/>
        </w:tabs>
        <w:spacing w:line="240" w:lineRule="auto"/>
        <w:rPr>
          <w:del w:id="14155" w:author="Mohsen Jafarinejad" w:date="2019-04-06T08:39:00Z"/>
          <w:rtl/>
        </w:rPr>
      </w:pPr>
    </w:p>
    <w:p w14:paraId="4CAC6148" w14:textId="77777777" w:rsidR="008412CC" w:rsidRPr="002B72E7" w:rsidRDefault="008412CC" w:rsidP="005E409E">
      <w:pPr>
        <w:pStyle w:val="payannameh"/>
        <w:tabs>
          <w:tab w:val="left" w:pos="0"/>
          <w:tab w:val="left" w:pos="7371"/>
        </w:tabs>
        <w:spacing w:line="240" w:lineRule="auto"/>
        <w:rPr>
          <w:rtl/>
        </w:rPr>
      </w:pPr>
    </w:p>
    <w:p w14:paraId="0C1CEABD" w14:textId="77777777" w:rsidR="008412CC" w:rsidRPr="002B72E7" w:rsidRDefault="008412CC" w:rsidP="00471B4D">
      <w:pPr>
        <w:pStyle w:val="payannameh"/>
        <w:tabs>
          <w:tab w:val="left" w:pos="0"/>
          <w:tab w:val="left" w:pos="7371"/>
        </w:tabs>
        <w:spacing w:line="240" w:lineRule="auto"/>
      </w:pPr>
    </w:p>
    <w:sectPr w:rsidR="008412CC" w:rsidRPr="002B72E7" w:rsidSect="00A91A8B">
      <w:footerReference w:type="default" r:id="rId410"/>
      <w:footnotePr>
        <w:numRestart w:val="eachPage"/>
      </w:footnotePr>
      <w:endnotePr>
        <w:numFmt w:val="decimal"/>
        <w:numRestart w:val="eachSect"/>
      </w:endnotePr>
      <w:pgSz w:w="12240" w:h="15840" w:code="1"/>
      <w:pgMar w:top="1985" w:right="1985" w:bottom="1418" w:left="1418" w:header="720" w:footer="720" w:gutter="0"/>
      <w:pgNumType w:start="78"/>
      <w:cols w:space="720"/>
      <w:titlePg w:val="0"/>
      <w:docGrid w:linePitch="360"/>
      <w:sectPrChange w:id="14162" w:author="Mohsen Jafarinejad" w:date="2019-05-08T17:24:00Z">
        <w:sectPr w:rsidR="008412CC" w:rsidRPr="002B72E7" w:rsidSect="00A91A8B">
          <w:pgMar w:top="1985" w:right="1985" w:bottom="1418" w:left="1418" w:header="720" w:footer="720" w:gutter="0"/>
          <w:titlePg/>
        </w:sectPr>
      </w:sectPrChange>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4E1D76C" w14:textId="77777777" w:rsidR="00A04B5D" w:rsidRDefault="00A04B5D" w:rsidP="00BE7D86">
      <w:pPr>
        <w:spacing w:after="0" w:line="240" w:lineRule="auto"/>
      </w:pPr>
      <w:r>
        <w:separator/>
      </w:r>
    </w:p>
  </w:endnote>
  <w:endnote w:type="continuationSeparator" w:id="0">
    <w:p w14:paraId="7E5D9A4E" w14:textId="77777777" w:rsidR="00A04B5D" w:rsidRDefault="00A04B5D" w:rsidP="00BE7D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B Nazanin">
    <w:altName w:val="Courier New"/>
    <w:panose1 w:val="00000400000000000000"/>
    <w:charset w:val="B2"/>
    <w:family w:val="auto"/>
    <w:pitch w:val="variable"/>
    <w:sig w:usb0="00002001" w:usb1="80000000" w:usb2="00000008" w:usb3="00000000" w:csb0="00000040" w:csb1="00000000"/>
  </w:font>
  <w:font w:name="B Zar">
    <w:panose1 w:val="00000400000000000000"/>
    <w:charset w:val="B2"/>
    <w:family w:val="auto"/>
    <w:pitch w:val="variable"/>
    <w:sig w:usb0="00002001" w:usb1="80000000" w:usb2="00000008" w:usb3="00000000" w:csb0="00000040"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A00002EF" w:usb1="4000207B" w:usb2="00000000" w:usb3="00000000" w:csb0="0000019F" w:csb1="00000000"/>
  </w:font>
  <w:font w:name="B Mitra">
    <w:panose1 w:val="00000400000000000000"/>
    <w:charset w:val="B2"/>
    <w:family w:val="auto"/>
    <w:pitch w:val="variable"/>
    <w:sig w:usb0="00002001" w:usb1="80000000" w:usb2="00000008" w:usb3="00000000" w:csb0="00000040" w:csb1="00000000"/>
  </w:font>
  <w:font w:name="2  Nazanin">
    <w:altName w:val="Courier New"/>
    <w:charset w:val="B2"/>
    <w:family w:val="auto"/>
    <w:pitch w:val="variable"/>
    <w:sig w:usb0="00002001" w:usb1="80000000" w:usb2="00000008" w:usb3="00000000" w:csb0="00000040" w:csb1="00000000"/>
  </w:font>
  <w:font w:name="B Lotus">
    <w:panose1 w:val="00000400000000000000"/>
    <w:charset w:val="B2"/>
    <w:family w:val="auto"/>
    <w:pitch w:val="variable"/>
    <w:sig w:usb0="00002001" w:usb1="80000000" w:usb2="00000008" w:usb3="00000000" w:csb0="00000040" w:csb1="00000000"/>
  </w:font>
  <w:font w:name="MS Mincho">
    <w:altName w:val="ＭＳ 明朝"/>
    <w:panose1 w:val="02020609040205080304"/>
    <w:charset w:val="80"/>
    <w:family w:val="modern"/>
    <w:pitch w:val="fixed"/>
    <w:sig w:usb0="E00002FF" w:usb1="6AC7FDFB" w:usb2="00000012" w:usb3="00000000" w:csb0="0002009F" w:csb1="00000000"/>
  </w:font>
  <w:font w:name="Bahnschrift">
    <w:charset w:val="00"/>
    <w:family w:val="swiss"/>
    <w:pitch w:val="variable"/>
    <w:sig w:usb0="A00002C7" w:usb1="00000002" w:usb2="00000000" w:usb3="00000000" w:csb0="0000019F" w:csb1="00000000"/>
  </w:font>
  <w:font w:name="B Titr">
    <w:panose1 w:val="00000700000000000000"/>
    <w:charset w:val="B2"/>
    <w:family w:val="auto"/>
    <w:pitch w:val="variable"/>
    <w:sig w:usb0="00002001" w:usb1="80000000" w:usb2="00000008" w:usb3="00000000" w:csb0="00000040" w:csb1="00000000"/>
  </w:font>
  <w:font w:name="Titr">
    <w:panose1 w:val="00000700000000000000"/>
    <w:charset w:val="B2"/>
    <w:family w:val="auto"/>
    <w:pitch w:val="variable"/>
    <w:sig w:usb0="00002001" w:usb1="00000000" w:usb2="00000000" w:usb3="00000000" w:csb0="00000040" w:csb1="00000000"/>
  </w:font>
  <w:font w:name="OneGulliverA">
    <w:altName w:val="Times New Roman"/>
    <w:panose1 w:val="00000000000000000000"/>
    <w:charset w:val="B2"/>
    <w:family w:val="auto"/>
    <w:notTrueType/>
    <w:pitch w:val="default"/>
    <w:sig w:usb0="00002000" w:usb1="00000000" w:usb2="00000000" w:usb3="00000000" w:csb0="00000040"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FBB56D" w14:textId="355FDF6A" w:rsidR="00695D04" w:rsidRDefault="00695D04">
    <w:pPr>
      <w:pStyle w:val="Footer"/>
      <w:ind w:left="-661"/>
      <w:jc w:val="center"/>
      <w:rPr>
        <w:ins w:id="7" w:author="Mohsen" w:date="2019-03-18T01:28:00Z"/>
      </w:rPr>
      <w:pPrChange w:id="8" w:author="Mohsen" w:date="2019-03-18T01:29:00Z">
        <w:pPr>
          <w:pStyle w:val="Footer"/>
          <w:jc w:val="center"/>
        </w:pPr>
      </w:pPrChange>
    </w:pPr>
  </w:p>
  <w:p w14:paraId="3187E4C9" w14:textId="6C3E719B" w:rsidR="00695D04" w:rsidRDefault="00695D04">
    <w:pPr>
      <w:pStyle w:val="Footer"/>
      <w:tabs>
        <w:tab w:val="clear" w:pos="4513"/>
        <w:tab w:val="left" w:pos="3459"/>
        <w:tab w:val="center" w:pos="3875"/>
        <w:tab w:val="center" w:pos="4019"/>
      </w:tabs>
      <w:ind w:left="-661" w:right="426"/>
      <w:pPrChange w:id="9" w:author="Mohsen" w:date="2019-03-18T01:21:00Z">
        <w:pPr>
          <w:pStyle w:val="Footer"/>
        </w:pPr>
      </w:pPrChange>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ustomXmlInsRangeStart w:id="10" w:author="Mohsen" w:date="2019-03-18T01:31:00Z"/>
  <w:sdt>
    <w:sdtPr>
      <w:rPr>
        <w:rtl/>
      </w:rPr>
      <w:id w:val="-1885477780"/>
      <w:docPartObj>
        <w:docPartGallery w:val="Page Numbers (Bottom of Page)"/>
        <w:docPartUnique/>
      </w:docPartObj>
    </w:sdtPr>
    <w:sdtEndPr>
      <w:rPr>
        <w:noProof/>
      </w:rPr>
    </w:sdtEndPr>
    <w:sdtContent>
      <w:customXmlInsRangeEnd w:id="10"/>
      <w:p w14:paraId="2E60AD0F" w14:textId="098ED6B2" w:rsidR="00695D04" w:rsidRDefault="00695D04">
        <w:pPr>
          <w:pStyle w:val="Footer"/>
          <w:jc w:val="center"/>
          <w:rPr>
            <w:ins w:id="11" w:author="Mohsen" w:date="2019-03-18T01:31:00Z"/>
          </w:rPr>
        </w:pPr>
        <w:ins w:id="12" w:author="Mohsen" w:date="2019-03-18T01:31:00Z">
          <w:r>
            <w:fldChar w:fldCharType="begin"/>
          </w:r>
          <w:r>
            <w:instrText xml:space="preserve"> PAGE   \* MERGEFORMAT </w:instrText>
          </w:r>
          <w:r>
            <w:fldChar w:fldCharType="separate"/>
          </w:r>
        </w:ins>
        <w:r>
          <w:rPr>
            <w:rFonts w:hint="eastAsia"/>
            <w:noProof/>
            <w:rtl/>
          </w:rPr>
          <w:t>أ‌</w:t>
        </w:r>
        <w:ins w:id="13" w:author="Mohsen" w:date="2019-03-18T01:31:00Z">
          <w:r>
            <w:rPr>
              <w:noProof/>
            </w:rPr>
            <w:fldChar w:fldCharType="end"/>
          </w:r>
        </w:ins>
      </w:p>
      <w:customXmlInsRangeStart w:id="14" w:author="Mohsen" w:date="2019-03-18T01:31:00Z"/>
    </w:sdtContent>
  </w:sdt>
  <w:customXmlInsRangeEnd w:id="14"/>
  <w:p w14:paraId="4D468C4A" w14:textId="77777777" w:rsidR="00695D04" w:rsidRDefault="00695D04">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ustomXmlInsRangeStart w:id="7527" w:author="Mohsen" w:date="2019-03-18T01:30:00Z"/>
  <w:sdt>
    <w:sdtPr>
      <w:rPr>
        <w:rtl/>
      </w:rPr>
      <w:id w:val="1601993451"/>
      <w:docPartObj>
        <w:docPartGallery w:val="Page Numbers (Bottom of Page)"/>
        <w:docPartUnique/>
      </w:docPartObj>
    </w:sdtPr>
    <w:sdtEndPr>
      <w:rPr>
        <w:noProof/>
      </w:rPr>
    </w:sdtEndPr>
    <w:sdtContent>
      <w:customXmlInsRangeEnd w:id="7527"/>
      <w:p w14:paraId="33C4887A" w14:textId="4964813B" w:rsidR="00695D04" w:rsidRDefault="00695D04">
        <w:pPr>
          <w:pStyle w:val="Footer"/>
          <w:jc w:val="center"/>
          <w:rPr>
            <w:ins w:id="7528" w:author="Mohsen" w:date="2019-03-18T01:30:00Z"/>
          </w:rPr>
        </w:pPr>
        <w:ins w:id="7529" w:author="Mohsen" w:date="2019-03-18T01:30:00Z">
          <w:r>
            <w:fldChar w:fldCharType="begin"/>
          </w:r>
          <w:r>
            <w:instrText xml:space="preserve"> PAGE   \* MERGEFORMAT </w:instrText>
          </w:r>
          <w:r>
            <w:fldChar w:fldCharType="separate"/>
          </w:r>
        </w:ins>
        <w:r w:rsidR="00E87BBB">
          <w:rPr>
            <w:noProof/>
            <w:rtl/>
          </w:rPr>
          <w:t>76</w:t>
        </w:r>
        <w:ins w:id="7530" w:author="Mohsen" w:date="2019-03-18T01:30:00Z">
          <w:r>
            <w:rPr>
              <w:noProof/>
            </w:rPr>
            <w:fldChar w:fldCharType="end"/>
          </w:r>
        </w:ins>
      </w:p>
      <w:customXmlInsRangeStart w:id="7531" w:author="Mohsen" w:date="2019-03-18T01:30:00Z"/>
    </w:sdtContent>
  </w:sdt>
  <w:customXmlInsRangeEnd w:id="7531"/>
  <w:p w14:paraId="54B16034" w14:textId="77777777" w:rsidR="00695D04" w:rsidRDefault="00695D04">
    <w:pPr>
      <w:pStyle w:val="Footer"/>
      <w:tabs>
        <w:tab w:val="clear" w:pos="4513"/>
        <w:tab w:val="left" w:pos="3459"/>
        <w:tab w:val="center" w:pos="3875"/>
        <w:tab w:val="center" w:pos="4019"/>
      </w:tabs>
      <w:ind w:left="-661" w:right="426"/>
      <w:pPrChange w:id="7532" w:author="Mohsen" w:date="2019-03-18T01:21:00Z">
        <w:pPr>
          <w:pStyle w:val="Footer"/>
        </w:pPr>
      </w:pPrChange>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ustomXmlInsRangeStart w:id="7533" w:author="Mohsen" w:date="2019-03-18T01:31:00Z"/>
  <w:sdt>
    <w:sdtPr>
      <w:rPr>
        <w:rtl/>
      </w:rPr>
      <w:id w:val="1344357996"/>
      <w:docPartObj>
        <w:docPartGallery w:val="Page Numbers (Bottom of Page)"/>
        <w:docPartUnique/>
      </w:docPartObj>
    </w:sdtPr>
    <w:sdtEndPr>
      <w:rPr>
        <w:noProof/>
      </w:rPr>
    </w:sdtEndPr>
    <w:sdtContent>
      <w:customXmlInsRangeEnd w:id="7533"/>
      <w:p w14:paraId="7037BAD5" w14:textId="77777777" w:rsidR="00695D04" w:rsidRDefault="00695D04">
        <w:pPr>
          <w:pStyle w:val="Footer"/>
          <w:jc w:val="center"/>
          <w:rPr>
            <w:ins w:id="7534" w:author="Mohsen" w:date="2019-03-18T01:31:00Z"/>
          </w:rPr>
        </w:pPr>
        <w:ins w:id="7535" w:author="Mohsen" w:date="2019-03-18T01:31:00Z">
          <w:r>
            <w:fldChar w:fldCharType="begin"/>
          </w:r>
          <w:r>
            <w:instrText xml:space="preserve"> PAGE   \* MERGEFORMAT </w:instrText>
          </w:r>
          <w:r>
            <w:fldChar w:fldCharType="separate"/>
          </w:r>
        </w:ins>
        <w:r w:rsidR="00E87BBB">
          <w:rPr>
            <w:rFonts w:hint="cs"/>
            <w:noProof/>
            <w:rtl/>
          </w:rPr>
          <w:t>أ‌</w:t>
        </w:r>
        <w:ins w:id="7536" w:author="Mohsen" w:date="2019-03-18T01:31:00Z">
          <w:r>
            <w:rPr>
              <w:noProof/>
            </w:rPr>
            <w:fldChar w:fldCharType="end"/>
          </w:r>
        </w:ins>
      </w:p>
      <w:customXmlInsRangeStart w:id="7537" w:author="Mohsen" w:date="2019-03-18T01:31:00Z"/>
    </w:sdtContent>
  </w:sdt>
  <w:customXmlInsRangeEnd w:id="7537"/>
  <w:p w14:paraId="250775CA" w14:textId="77777777" w:rsidR="00695D04" w:rsidRDefault="00695D04">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4B3036" w14:textId="0B49EFF2" w:rsidR="00695D04" w:rsidRDefault="00695D04" w:rsidP="00C607BA">
    <w:pPr>
      <w:pStyle w:val="Footer"/>
      <w:jc w:val="center"/>
      <w:rPr>
        <w:ins w:id="7554" w:author="Mohsen" w:date="2019-03-18T01:22:00Z"/>
      </w:rPr>
    </w:pPr>
  </w:p>
  <w:p w14:paraId="5D6531B9" w14:textId="77777777" w:rsidR="00695D04" w:rsidRDefault="00695D04">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ustomXmlInsRangeStart w:id="8561" w:author="Mohsen" w:date="2019-03-18T01:23:00Z"/>
  <w:sdt>
    <w:sdtPr>
      <w:rPr>
        <w:rtl/>
      </w:rPr>
      <w:id w:val="947281534"/>
      <w:docPartObj>
        <w:docPartGallery w:val="Page Numbers (Bottom of Page)"/>
        <w:docPartUnique/>
      </w:docPartObj>
    </w:sdtPr>
    <w:sdtEndPr>
      <w:rPr>
        <w:noProof/>
      </w:rPr>
    </w:sdtEndPr>
    <w:sdtContent>
      <w:customXmlInsRangeEnd w:id="8561"/>
      <w:p w14:paraId="1B3E471E" w14:textId="54D220A6" w:rsidR="00695D04" w:rsidRDefault="00695D04">
        <w:pPr>
          <w:pStyle w:val="Footer"/>
          <w:jc w:val="center"/>
          <w:rPr>
            <w:ins w:id="8562" w:author="Mohsen" w:date="2019-03-18T01:23:00Z"/>
          </w:rPr>
        </w:pPr>
        <w:ins w:id="8563" w:author="Mohsen" w:date="2019-03-18T01:23:00Z">
          <w:r>
            <w:fldChar w:fldCharType="begin"/>
          </w:r>
          <w:r>
            <w:instrText xml:space="preserve"> PAGE   \* MERGEFORMAT </w:instrText>
          </w:r>
          <w:r>
            <w:fldChar w:fldCharType="separate"/>
          </w:r>
        </w:ins>
        <w:r w:rsidR="00E87BBB">
          <w:rPr>
            <w:noProof/>
            <w:rtl/>
          </w:rPr>
          <w:t>2</w:t>
        </w:r>
        <w:ins w:id="8564" w:author="Mohsen" w:date="2019-03-18T01:23:00Z">
          <w:r>
            <w:rPr>
              <w:noProof/>
            </w:rPr>
            <w:fldChar w:fldCharType="end"/>
          </w:r>
        </w:ins>
      </w:p>
      <w:customXmlInsRangeStart w:id="8565" w:author="Mohsen" w:date="2019-03-18T01:23:00Z"/>
    </w:sdtContent>
  </w:sdt>
  <w:customXmlInsRangeEnd w:id="8565"/>
  <w:p w14:paraId="542CD72B" w14:textId="77777777" w:rsidR="00695D04" w:rsidRDefault="00695D04">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74F7BC" w14:textId="5AC3F9E4" w:rsidR="00695D04" w:rsidRDefault="00695D04" w:rsidP="00C607BA">
    <w:pPr>
      <w:pStyle w:val="Footer"/>
      <w:jc w:val="center"/>
      <w:rPr>
        <w:ins w:id="8615" w:author="Mohsen" w:date="2019-03-18T01:23:00Z"/>
      </w:rPr>
    </w:pPr>
  </w:p>
  <w:p w14:paraId="38509E25" w14:textId="77777777" w:rsidR="00695D04" w:rsidRDefault="00695D04">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ustomXmlInsRangeStart w:id="14156" w:author="Mohsen" w:date="2019-03-18T01:30:00Z"/>
  <w:sdt>
    <w:sdtPr>
      <w:rPr>
        <w:rtl/>
      </w:rPr>
      <w:id w:val="-1648584238"/>
      <w:docPartObj>
        <w:docPartGallery w:val="Page Numbers (Bottom of Page)"/>
        <w:docPartUnique/>
      </w:docPartObj>
    </w:sdtPr>
    <w:sdtEndPr>
      <w:rPr>
        <w:noProof/>
      </w:rPr>
    </w:sdtEndPr>
    <w:sdtContent>
      <w:customXmlInsRangeEnd w:id="14156"/>
      <w:p w14:paraId="32629F73" w14:textId="77777777" w:rsidR="00695D04" w:rsidRDefault="00695D04">
        <w:pPr>
          <w:pStyle w:val="Footer"/>
          <w:jc w:val="center"/>
          <w:rPr>
            <w:ins w:id="14157" w:author="Mohsen" w:date="2019-03-18T01:30:00Z"/>
          </w:rPr>
        </w:pPr>
        <w:ins w:id="14158" w:author="Mohsen" w:date="2019-03-18T01:30:00Z">
          <w:r>
            <w:fldChar w:fldCharType="begin"/>
          </w:r>
          <w:r>
            <w:instrText xml:space="preserve"> PAGE   \* MERGEFORMAT </w:instrText>
          </w:r>
          <w:r>
            <w:fldChar w:fldCharType="separate"/>
          </w:r>
        </w:ins>
        <w:r w:rsidR="00E87BBB">
          <w:rPr>
            <w:noProof/>
            <w:rtl/>
          </w:rPr>
          <w:t>112</w:t>
        </w:r>
        <w:ins w:id="14159" w:author="Mohsen" w:date="2019-03-18T01:30:00Z">
          <w:r>
            <w:rPr>
              <w:noProof/>
            </w:rPr>
            <w:fldChar w:fldCharType="end"/>
          </w:r>
        </w:ins>
      </w:p>
      <w:customXmlInsRangeStart w:id="14160" w:author="Mohsen" w:date="2019-03-18T01:30:00Z"/>
    </w:sdtContent>
  </w:sdt>
  <w:customXmlInsRangeEnd w:id="14160"/>
  <w:p w14:paraId="0C8BD5FF" w14:textId="77777777" w:rsidR="00695D04" w:rsidRDefault="00695D04">
    <w:pPr>
      <w:pStyle w:val="Footer"/>
      <w:tabs>
        <w:tab w:val="clear" w:pos="4513"/>
        <w:tab w:val="left" w:pos="3459"/>
        <w:tab w:val="center" w:pos="3875"/>
        <w:tab w:val="center" w:pos="4019"/>
      </w:tabs>
      <w:ind w:left="-661" w:right="426"/>
      <w:pPrChange w:id="14161" w:author="Mohsen" w:date="2019-03-18T01:21:00Z">
        <w:pPr>
          <w:pStyle w:val="Footer"/>
        </w:pPr>
      </w:pPrChan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FF31DFA" w14:textId="77777777" w:rsidR="00A04B5D" w:rsidRDefault="00A04B5D" w:rsidP="00BE7D86">
      <w:pPr>
        <w:spacing w:after="0" w:line="240" w:lineRule="auto"/>
      </w:pPr>
      <w:r>
        <w:separator/>
      </w:r>
    </w:p>
  </w:footnote>
  <w:footnote w:type="continuationSeparator" w:id="0">
    <w:p w14:paraId="0D552F01" w14:textId="77777777" w:rsidR="00A04B5D" w:rsidRDefault="00A04B5D" w:rsidP="00BE7D86">
      <w:pPr>
        <w:spacing w:after="0" w:line="240" w:lineRule="auto"/>
      </w:pPr>
      <w:r>
        <w:continuationSeparator/>
      </w:r>
    </w:p>
  </w:footnote>
  <w:footnote w:id="1">
    <w:p w14:paraId="4A123D02" w14:textId="25A04F3A" w:rsidR="00695D04" w:rsidRDefault="00695D04" w:rsidP="00BB50E5">
      <w:pPr>
        <w:pStyle w:val="FootnoteText"/>
        <w:bidi w:val="0"/>
      </w:pPr>
      <w:r>
        <w:rPr>
          <w:rStyle w:val="FootnoteReference"/>
        </w:rPr>
        <w:footnoteRef/>
      </w:r>
      <w:r>
        <w:rPr>
          <w:rtl/>
        </w:rPr>
        <w:t xml:space="preserve"> </w:t>
      </w:r>
      <w:r>
        <w:t>Electrolize</w:t>
      </w:r>
    </w:p>
  </w:footnote>
  <w:footnote w:id="2">
    <w:p w14:paraId="46C25F3E" w14:textId="15795807" w:rsidR="00695D04" w:rsidRDefault="00695D04" w:rsidP="00BB50E5">
      <w:pPr>
        <w:pStyle w:val="FootnoteText"/>
        <w:bidi w:val="0"/>
      </w:pPr>
      <w:r>
        <w:rPr>
          <w:rStyle w:val="FootnoteReference"/>
        </w:rPr>
        <w:footnoteRef/>
      </w:r>
      <w:r>
        <w:rPr>
          <w:rtl/>
        </w:rPr>
        <w:t xml:space="preserve"> </w:t>
      </w:r>
      <w:r>
        <w:t>Electrolite</w:t>
      </w:r>
    </w:p>
  </w:footnote>
  <w:footnote w:id="3">
    <w:p w14:paraId="15651D8D" w14:textId="072D031F" w:rsidR="00695D04" w:rsidRDefault="00695D04" w:rsidP="00BB50E5">
      <w:pPr>
        <w:pStyle w:val="FootnoteText"/>
        <w:bidi w:val="0"/>
      </w:pPr>
      <w:r>
        <w:rPr>
          <w:rStyle w:val="FootnoteReference"/>
        </w:rPr>
        <w:footnoteRef/>
      </w:r>
      <w:r>
        <w:rPr>
          <w:rtl/>
        </w:rPr>
        <w:t xml:space="preserve"> </w:t>
      </w:r>
      <w:r>
        <w:t>Nafion</w:t>
      </w:r>
    </w:p>
  </w:footnote>
  <w:footnote w:id="4">
    <w:p w14:paraId="57B6464E" w14:textId="7E20D913" w:rsidR="00695D04" w:rsidRDefault="00695D04" w:rsidP="00433290">
      <w:pPr>
        <w:pStyle w:val="FootnoteText"/>
        <w:bidi w:val="0"/>
        <w:jc w:val="both"/>
      </w:pPr>
      <w:r>
        <w:rPr>
          <w:rStyle w:val="FootnoteReference"/>
        </w:rPr>
        <w:footnoteRef/>
      </w:r>
      <w:r>
        <w:rPr>
          <w:rtl/>
        </w:rPr>
        <w:t xml:space="preserve"> </w:t>
      </w:r>
      <w:r>
        <w:t>KaOH</w:t>
      </w:r>
    </w:p>
  </w:footnote>
  <w:footnote w:id="5">
    <w:p w14:paraId="59C83E6D" w14:textId="34D58A39" w:rsidR="00695D04" w:rsidRDefault="00695D04" w:rsidP="00A278A9">
      <w:pPr>
        <w:pStyle w:val="FootnoteText"/>
        <w:bidi w:val="0"/>
      </w:pPr>
      <w:r>
        <w:rPr>
          <w:rStyle w:val="FootnoteReference"/>
        </w:rPr>
        <w:footnoteRef/>
      </w:r>
      <w:r>
        <w:rPr>
          <w:rtl/>
        </w:rPr>
        <w:t xml:space="preserve"> </w:t>
      </w:r>
      <w:r>
        <w:t>Anion</w:t>
      </w:r>
    </w:p>
  </w:footnote>
  <w:footnote w:id="6">
    <w:p w14:paraId="73A6CB55" w14:textId="13726849" w:rsidR="00695D04" w:rsidRDefault="00695D04" w:rsidP="001C0798">
      <w:pPr>
        <w:pStyle w:val="FootnoteText"/>
        <w:bidi w:val="0"/>
      </w:pPr>
      <w:r>
        <w:rPr>
          <w:rStyle w:val="FootnoteReference"/>
        </w:rPr>
        <w:footnoteRef/>
      </w:r>
      <w:r>
        <w:rPr>
          <w:rtl/>
        </w:rPr>
        <w:t xml:space="preserve"> </w:t>
      </w:r>
      <w:r>
        <w:t>Methanol</w:t>
      </w:r>
    </w:p>
  </w:footnote>
  <w:footnote w:id="7">
    <w:p w14:paraId="29E9B4A0" w14:textId="6FA3E131" w:rsidR="00695D04" w:rsidRDefault="00695D04" w:rsidP="001C0798">
      <w:pPr>
        <w:pStyle w:val="FootnoteText"/>
        <w:bidi w:val="0"/>
      </w:pPr>
      <w:r>
        <w:rPr>
          <w:rStyle w:val="FootnoteReference"/>
        </w:rPr>
        <w:footnoteRef/>
      </w:r>
      <w:r>
        <w:rPr>
          <w:rtl/>
        </w:rPr>
        <w:t xml:space="preserve"> </w:t>
      </w:r>
      <w:r>
        <w:t>Glucose</w:t>
      </w:r>
    </w:p>
  </w:footnote>
  <w:footnote w:id="8">
    <w:p w14:paraId="4DA2EA73" w14:textId="00AA2892" w:rsidR="00695D04" w:rsidRDefault="00695D04" w:rsidP="001C0798">
      <w:pPr>
        <w:pStyle w:val="FootnoteText"/>
        <w:bidi w:val="0"/>
        <w:jc w:val="both"/>
      </w:pPr>
      <w:r>
        <w:rPr>
          <w:rStyle w:val="FootnoteReference"/>
        </w:rPr>
        <w:footnoteRef/>
      </w:r>
      <w:r>
        <w:rPr>
          <w:rtl/>
        </w:rPr>
        <w:t xml:space="preserve"> </w:t>
      </w:r>
      <w:r>
        <w:t>Acetate</w:t>
      </w:r>
    </w:p>
  </w:footnote>
  <w:footnote w:id="9">
    <w:p w14:paraId="4BB9CF7A" w14:textId="536C6D0D" w:rsidR="00695D04" w:rsidRDefault="00695D04" w:rsidP="001C0798">
      <w:pPr>
        <w:pStyle w:val="FootnoteText"/>
        <w:bidi w:val="0"/>
      </w:pPr>
      <w:r>
        <w:rPr>
          <w:rStyle w:val="FootnoteReference"/>
        </w:rPr>
        <w:footnoteRef/>
      </w:r>
      <w:r>
        <w:rPr>
          <w:rtl/>
        </w:rPr>
        <w:t xml:space="preserve"> </w:t>
      </w:r>
      <w:r>
        <w:t>Acetate</w:t>
      </w:r>
    </w:p>
  </w:footnote>
  <w:footnote w:id="10">
    <w:p w14:paraId="0D7A3ABE" w14:textId="00DD8520" w:rsidR="00695D04" w:rsidRDefault="00695D04" w:rsidP="00F87B6C">
      <w:pPr>
        <w:pStyle w:val="FootnoteText"/>
        <w:bidi w:val="0"/>
      </w:pPr>
      <w:r>
        <w:rPr>
          <w:rStyle w:val="FootnoteReference"/>
        </w:rPr>
        <w:footnoteRef/>
      </w:r>
      <w:r>
        <w:rPr>
          <w:rtl/>
        </w:rPr>
        <w:t xml:space="preserve"> </w:t>
      </w:r>
      <w:r>
        <w:t>Proton Exchange Membraine</w:t>
      </w:r>
    </w:p>
  </w:footnote>
  <w:footnote w:id="11">
    <w:p w14:paraId="7D1F4A38" w14:textId="37F5B639" w:rsidR="00695D04" w:rsidRDefault="00695D04" w:rsidP="00F87B6C">
      <w:pPr>
        <w:pStyle w:val="FootnoteText"/>
        <w:bidi w:val="0"/>
      </w:pPr>
      <w:r>
        <w:rPr>
          <w:rStyle w:val="FootnoteReference"/>
        </w:rPr>
        <w:footnoteRef/>
      </w:r>
      <w:r>
        <w:rPr>
          <w:rtl/>
        </w:rPr>
        <w:t xml:space="preserve"> </w:t>
      </w:r>
      <w:r>
        <w:t>Cation Exchange Membraine</w:t>
      </w:r>
    </w:p>
  </w:footnote>
  <w:footnote w:id="12">
    <w:p w14:paraId="62B4FB50" w14:textId="2A2E0F6E" w:rsidR="00695D04" w:rsidRDefault="00695D04" w:rsidP="00F55133">
      <w:pPr>
        <w:pStyle w:val="FootnoteText"/>
        <w:bidi w:val="0"/>
      </w:pPr>
      <w:r>
        <w:rPr>
          <w:rStyle w:val="FootnoteReference"/>
        </w:rPr>
        <w:footnoteRef/>
      </w:r>
      <w:r>
        <w:rPr>
          <w:rtl/>
        </w:rPr>
        <w:t xml:space="preserve"> </w:t>
      </w:r>
      <w:r>
        <w:rPr>
          <w:rStyle w:val="shorttext"/>
          <w:lang w:val="en"/>
        </w:rPr>
        <w:t>Microorganism</w:t>
      </w:r>
    </w:p>
  </w:footnote>
  <w:footnote w:id="13">
    <w:p w14:paraId="7A067B01" w14:textId="587B3382" w:rsidR="00695D04" w:rsidRDefault="00695D04" w:rsidP="00021356">
      <w:pPr>
        <w:pStyle w:val="FootnoteText"/>
        <w:bidi w:val="0"/>
      </w:pPr>
      <w:r>
        <w:rPr>
          <w:rStyle w:val="FootnoteReference"/>
        </w:rPr>
        <w:footnoteRef/>
      </w:r>
      <w:r>
        <w:rPr>
          <w:rtl/>
        </w:rPr>
        <w:t xml:space="preserve"> </w:t>
      </w:r>
      <w:r>
        <w:rPr>
          <w:rStyle w:val="shorttext"/>
          <w:lang w:val="en"/>
        </w:rPr>
        <w:t>Catholyte</w:t>
      </w:r>
    </w:p>
  </w:footnote>
  <w:footnote w:id="14">
    <w:p w14:paraId="52749E96" w14:textId="3E0FB68C" w:rsidR="00695D04" w:rsidRDefault="00695D04" w:rsidP="00021356">
      <w:pPr>
        <w:pStyle w:val="FootnoteText"/>
        <w:bidi w:val="0"/>
      </w:pPr>
      <w:r>
        <w:rPr>
          <w:rStyle w:val="FootnoteReference"/>
        </w:rPr>
        <w:footnoteRef/>
      </w:r>
      <w:r>
        <w:rPr>
          <w:rtl/>
        </w:rPr>
        <w:t xml:space="preserve"> </w:t>
      </w:r>
      <w:r>
        <w:t>Biofilm</w:t>
      </w:r>
    </w:p>
  </w:footnote>
  <w:footnote w:id="15">
    <w:p w14:paraId="6F6823A3" w14:textId="7CEA8170" w:rsidR="00695D04" w:rsidRDefault="00695D04" w:rsidP="009D4AC2">
      <w:pPr>
        <w:pStyle w:val="FootnoteText"/>
        <w:bidi w:val="0"/>
      </w:pPr>
      <w:r>
        <w:rPr>
          <w:rStyle w:val="FootnoteReference"/>
        </w:rPr>
        <w:footnoteRef/>
      </w:r>
      <w:r>
        <w:rPr>
          <w:rtl/>
        </w:rPr>
        <w:t xml:space="preserve"> </w:t>
      </w:r>
      <w:r>
        <w:rPr>
          <w:rStyle w:val="shorttext"/>
          <w:lang w:val="en"/>
        </w:rPr>
        <w:t>Columbus</w:t>
      </w:r>
    </w:p>
  </w:footnote>
  <w:footnote w:id="16">
    <w:p w14:paraId="5C5593B9" w14:textId="48CD0591" w:rsidR="00695D04" w:rsidRDefault="00695D04" w:rsidP="00864071">
      <w:pPr>
        <w:pStyle w:val="FootnoteText"/>
        <w:bidi w:val="0"/>
      </w:pPr>
      <w:r>
        <w:rPr>
          <w:rStyle w:val="FootnoteReference"/>
        </w:rPr>
        <w:footnoteRef/>
      </w:r>
      <w:r>
        <w:rPr>
          <w:rtl/>
        </w:rPr>
        <w:t xml:space="preserve"> </w:t>
      </w:r>
      <w:r>
        <w:rPr>
          <w:rStyle w:val="shorttext"/>
          <w:lang w:val="en"/>
        </w:rPr>
        <w:t>Cytochrome</w:t>
      </w:r>
    </w:p>
  </w:footnote>
  <w:footnote w:id="17">
    <w:p w14:paraId="1FBFD1C1" w14:textId="6A694D45" w:rsidR="00695D04" w:rsidRDefault="00695D04" w:rsidP="000348A5">
      <w:pPr>
        <w:pStyle w:val="FootnoteText"/>
        <w:bidi w:val="0"/>
      </w:pPr>
      <w:r>
        <w:rPr>
          <w:rStyle w:val="FootnoteReference"/>
        </w:rPr>
        <w:footnoteRef/>
      </w:r>
      <w:r>
        <w:rPr>
          <w:rtl/>
        </w:rPr>
        <w:t xml:space="preserve"> </w:t>
      </w:r>
      <w:r>
        <w:t>Electricigenic</w:t>
      </w:r>
    </w:p>
  </w:footnote>
  <w:footnote w:id="18">
    <w:p w14:paraId="0D911915" w14:textId="7763DB4D" w:rsidR="00695D04" w:rsidRDefault="00695D04" w:rsidP="00F41C58">
      <w:pPr>
        <w:pStyle w:val="FootnoteText"/>
        <w:bidi w:val="0"/>
      </w:pPr>
      <w:r>
        <w:rPr>
          <w:rStyle w:val="FootnoteReference"/>
        </w:rPr>
        <w:footnoteRef/>
      </w:r>
      <w:r>
        <w:rPr>
          <w:rtl/>
        </w:rPr>
        <w:t xml:space="preserve"> </w:t>
      </w:r>
      <w:r w:rsidRPr="00D50FDD">
        <w:rPr>
          <w:rFonts w:asciiTheme="majorBidi" w:hAnsiTheme="majorBidi" w:cstheme="majorBidi"/>
        </w:rPr>
        <w:t>Adenosine triphosphate</w:t>
      </w:r>
    </w:p>
  </w:footnote>
  <w:footnote w:id="19">
    <w:p w14:paraId="49E999F3" w14:textId="0F6B3275" w:rsidR="00695D04" w:rsidRDefault="00695D04" w:rsidP="00F41C58">
      <w:pPr>
        <w:pStyle w:val="FootnoteText"/>
        <w:bidi w:val="0"/>
      </w:pPr>
      <w:r>
        <w:rPr>
          <w:rStyle w:val="FootnoteReference"/>
        </w:rPr>
        <w:footnoteRef/>
      </w:r>
      <w:r>
        <w:rPr>
          <w:rtl/>
        </w:rPr>
        <w:t xml:space="preserve"> </w:t>
      </w:r>
      <w:r w:rsidRPr="00D50FDD">
        <w:t>Adenosine</w:t>
      </w:r>
      <w:r w:rsidRPr="00D50FDD">
        <w:rPr>
          <w:i/>
          <w:iCs/>
        </w:rPr>
        <w:t xml:space="preserve"> </w:t>
      </w:r>
      <w:r w:rsidRPr="00D50FDD">
        <w:t>diphosphate</w:t>
      </w:r>
    </w:p>
  </w:footnote>
  <w:footnote w:id="20">
    <w:p w14:paraId="2AAC0230" w14:textId="7F37B8D5" w:rsidR="00695D04" w:rsidRDefault="00695D04" w:rsidP="00D253F2">
      <w:pPr>
        <w:pStyle w:val="FootnoteText"/>
        <w:bidi w:val="0"/>
      </w:pPr>
      <w:r>
        <w:rPr>
          <w:rStyle w:val="FootnoteReference"/>
        </w:rPr>
        <w:footnoteRef/>
      </w:r>
      <w:r>
        <w:rPr>
          <w:rtl/>
        </w:rPr>
        <w:t xml:space="preserve"> </w:t>
      </w:r>
      <w:r>
        <w:rPr>
          <w:rFonts w:hint="cs"/>
          <w:rtl/>
        </w:rPr>
        <w:t>‌</w:t>
      </w:r>
      <w:r>
        <w:t>B</w:t>
      </w:r>
      <w:r w:rsidRPr="00FC632C">
        <w:t>enthic MFC</w:t>
      </w:r>
    </w:p>
  </w:footnote>
  <w:footnote w:id="21">
    <w:p w14:paraId="04BEAFB0" w14:textId="4F099A3C" w:rsidR="00695D04" w:rsidRDefault="00695D04" w:rsidP="002F2050">
      <w:pPr>
        <w:pStyle w:val="FootnoteText"/>
        <w:bidi w:val="0"/>
      </w:pPr>
      <w:r>
        <w:rPr>
          <w:rStyle w:val="FootnoteReference"/>
        </w:rPr>
        <w:footnoteRef/>
      </w:r>
      <w:r>
        <w:rPr>
          <w:rtl/>
        </w:rPr>
        <w:t xml:space="preserve"> </w:t>
      </w:r>
      <w:r>
        <w:t>Substrate</w:t>
      </w:r>
    </w:p>
  </w:footnote>
  <w:footnote w:id="22">
    <w:p w14:paraId="4BDD6471" w14:textId="1F6CB280" w:rsidR="00695D04" w:rsidRDefault="00695D04" w:rsidP="00002EF9">
      <w:pPr>
        <w:pStyle w:val="FootnoteText"/>
        <w:bidi w:val="0"/>
      </w:pPr>
      <w:r>
        <w:rPr>
          <w:rStyle w:val="FootnoteReference"/>
        </w:rPr>
        <w:footnoteRef/>
      </w:r>
      <w:r>
        <w:rPr>
          <w:rtl/>
        </w:rPr>
        <w:t xml:space="preserve"> </w:t>
      </w:r>
      <w:r>
        <w:t>Polarizasion</w:t>
      </w:r>
    </w:p>
  </w:footnote>
  <w:footnote w:id="23">
    <w:p w14:paraId="6850608D" w14:textId="2DDB891E" w:rsidR="00695D04" w:rsidRDefault="00695D04" w:rsidP="00FA5C7D">
      <w:pPr>
        <w:pStyle w:val="FootnoteText"/>
        <w:bidi w:val="0"/>
      </w:pPr>
      <w:r>
        <w:rPr>
          <w:rStyle w:val="FootnoteReference"/>
        </w:rPr>
        <w:footnoteRef/>
      </w:r>
      <w:r>
        <w:rPr>
          <w:rtl/>
        </w:rPr>
        <w:t xml:space="preserve"> </w:t>
      </w:r>
      <w:r>
        <w:t>Butler-Vulmer</w:t>
      </w:r>
    </w:p>
  </w:footnote>
  <w:footnote w:id="24">
    <w:p w14:paraId="4CFBD082" w14:textId="07FB69B1" w:rsidR="00695D04" w:rsidRDefault="00695D04" w:rsidP="00FA5C7D">
      <w:pPr>
        <w:pStyle w:val="FootnoteText"/>
        <w:bidi w:val="0"/>
      </w:pPr>
      <w:r>
        <w:rPr>
          <w:rStyle w:val="FootnoteReference"/>
        </w:rPr>
        <w:footnoteRef/>
      </w:r>
      <w:r>
        <w:rPr>
          <w:rtl/>
        </w:rPr>
        <w:t xml:space="preserve"> </w:t>
      </w:r>
      <w:r>
        <w:t>Nernest</w:t>
      </w:r>
    </w:p>
  </w:footnote>
  <w:footnote w:id="25">
    <w:p w14:paraId="044638E6" w14:textId="5371A111" w:rsidR="00695D04" w:rsidRDefault="00695D04" w:rsidP="00FA5C7D">
      <w:pPr>
        <w:pStyle w:val="FootnoteText"/>
        <w:bidi w:val="0"/>
      </w:pPr>
      <w:r>
        <w:rPr>
          <w:rStyle w:val="FootnoteReference"/>
        </w:rPr>
        <w:footnoteRef/>
      </w:r>
      <w:r>
        <w:rPr>
          <w:rtl/>
        </w:rPr>
        <w:t xml:space="preserve"> </w:t>
      </w:r>
      <w:r>
        <w:t>Tafel</w:t>
      </w:r>
    </w:p>
  </w:footnote>
  <w:footnote w:id="26">
    <w:p w14:paraId="5FD60F06" w14:textId="38042FB4" w:rsidR="00695D04" w:rsidRDefault="00695D04">
      <w:pPr>
        <w:pStyle w:val="FootnoteText"/>
        <w:bidi w:val="0"/>
        <w:pPrChange w:id="10555" w:author="Mohsen Jafarinejad" w:date="2019-05-11T10:14:00Z">
          <w:pPr>
            <w:pStyle w:val="FootnoteText"/>
          </w:pPr>
        </w:pPrChange>
      </w:pPr>
      <w:ins w:id="10556" w:author="Mohsen Jafarinejad" w:date="2019-05-11T10:14:00Z">
        <w:r>
          <w:rPr>
            <w:rStyle w:val="FootnoteReference"/>
          </w:rPr>
          <w:footnoteRef/>
        </w:r>
        <w:r>
          <w:rPr>
            <w:rtl/>
          </w:rPr>
          <w:t xml:space="preserve"> </w:t>
        </w:r>
        <w:r w:rsidRPr="00103BCD">
          <w:t>Norwegian University of Science and Technology</w:t>
        </w:r>
      </w:ins>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E3618E2"/>
    <w:lvl w:ilvl="0">
      <w:start w:val="1"/>
      <w:numFmt w:val="decimal"/>
      <w:lvlText w:val="%1."/>
      <w:lvlJc w:val="left"/>
      <w:pPr>
        <w:tabs>
          <w:tab w:val="num" w:pos="1800"/>
        </w:tabs>
        <w:ind w:left="1800" w:hanging="360"/>
      </w:pPr>
    </w:lvl>
  </w:abstractNum>
  <w:abstractNum w:abstractNumId="1">
    <w:nsid w:val="FFFFFF7D"/>
    <w:multiLevelType w:val="singleLevel"/>
    <w:tmpl w:val="EC923726"/>
    <w:lvl w:ilvl="0">
      <w:start w:val="1"/>
      <w:numFmt w:val="decimal"/>
      <w:lvlText w:val="%1."/>
      <w:lvlJc w:val="left"/>
      <w:pPr>
        <w:tabs>
          <w:tab w:val="num" w:pos="1440"/>
        </w:tabs>
        <w:ind w:left="1440" w:hanging="360"/>
      </w:pPr>
    </w:lvl>
  </w:abstractNum>
  <w:abstractNum w:abstractNumId="2">
    <w:nsid w:val="FFFFFF7E"/>
    <w:multiLevelType w:val="singleLevel"/>
    <w:tmpl w:val="8F8681EE"/>
    <w:lvl w:ilvl="0">
      <w:start w:val="1"/>
      <w:numFmt w:val="decimal"/>
      <w:lvlText w:val="%1."/>
      <w:lvlJc w:val="left"/>
      <w:pPr>
        <w:tabs>
          <w:tab w:val="num" w:pos="1080"/>
        </w:tabs>
        <w:ind w:left="1080" w:hanging="360"/>
      </w:pPr>
    </w:lvl>
  </w:abstractNum>
  <w:abstractNum w:abstractNumId="3">
    <w:nsid w:val="FFFFFF7F"/>
    <w:multiLevelType w:val="singleLevel"/>
    <w:tmpl w:val="C8B8D7C0"/>
    <w:lvl w:ilvl="0">
      <w:start w:val="1"/>
      <w:numFmt w:val="decimal"/>
      <w:lvlText w:val="%1."/>
      <w:lvlJc w:val="left"/>
      <w:pPr>
        <w:tabs>
          <w:tab w:val="num" w:pos="720"/>
        </w:tabs>
        <w:ind w:left="720" w:hanging="360"/>
      </w:pPr>
    </w:lvl>
  </w:abstractNum>
  <w:abstractNum w:abstractNumId="4">
    <w:nsid w:val="FFFFFF80"/>
    <w:multiLevelType w:val="singleLevel"/>
    <w:tmpl w:val="0DA00528"/>
    <w:lvl w:ilvl="0">
      <w:start w:val="1"/>
      <w:numFmt w:val="bullet"/>
      <w:lvlText w:val=""/>
      <w:lvlJc w:val="left"/>
      <w:pPr>
        <w:tabs>
          <w:tab w:val="num" w:pos="1800"/>
        </w:tabs>
        <w:ind w:left="1800" w:hanging="360"/>
      </w:pPr>
      <w:rPr>
        <w:rFonts w:ascii="Symbol" w:hAnsi="Symbol" w:hint="default"/>
      </w:rPr>
    </w:lvl>
  </w:abstractNum>
  <w:abstractNum w:abstractNumId="5">
    <w:nsid w:val="FFFFFF81"/>
    <w:multiLevelType w:val="singleLevel"/>
    <w:tmpl w:val="A798201C"/>
    <w:lvl w:ilvl="0">
      <w:start w:val="1"/>
      <w:numFmt w:val="bullet"/>
      <w:lvlText w:val=""/>
      <w:lvlJc w:val="left"/>
      <w:pPr>
        <w:tabs>
          <w:tab w:val="num" w:pos="1440"/>
        </w:tabs>
        <w:ind w:left="1440" w:hanging="360"/>
      </w:pPr>
      <w:rPr>
        <w:rFonts w:ascii="Symbol" w:hAnsi="Symbol" w:hint="default"/>
      </w:rPr>
    </w:lvl>
  </w:abstractNum>
  <w:abstractNum w:abstractNumId="6">
    <w:nsid w:val="FFFFFF82"/>
    <w:multiLevelType w:val="singleLevel"/>
    <w:tmpl w:val="7C4E49B6"/>
    <w:lvl w:ilvl="0">
      <w:start w:val="1"/>
      <w:numFmt w:val="bullet"/>
      <w:lvlText w:val=""/>
      <w:lvlJc w:val="left"/>
      <w:pPr>
        <w:tabs>
          <w:tab w:val="num" w:pos="1080"/>
        </w:tabs>
        <w:ind w:left="1080" w:hanging="360"/>
      </w:pPr>
      <w:rPr>
        <w:rFonts w:ascii="Symbol" w:hAnsi="Symbol" w:hint="default"/>
      </w:rPr>
    </w:lvl>
  </w:abstractNum>
  <w:abstractNum w:abstractNumId="7">
    <w:nsid w:val="FFFFFF83"/>
    <w:multiLevelType w:val="singleLevel"/>
    <w:tmpl w:val="3BA22594"/>
    <w:lvl w:ilvl="0">
      <w:start w:val="1"/>
      <w:numFmt w:val="bullet"/>
      <w:lvlText w:val=""/>
      <w:lvlJc w:val="left"/>
      <w:pPr>
        <w:tabs>
          <w:tab w:val="num" w:pos="720"/>
        </w:tabs>
        <w:ind w:left="720" w:hanging="360"/>
      </w:pPr>
      <w:rPr>
        <w:rFonts w:ascii="Symbol" w:hAnsi="Symbol" w:hint="default"/>
      </w:rPr>
    </w:lvl>
  </w:abstractNum>
  <w:abstractNum w:abstractNumId="8">
    <w:nsid w:val="FFFFFF88"/>
    <w:multiLevelType w:val="singleLevel"/>
    <w:tmpl w:val="36DC0AD4"/>
    <w:lvl w:ilvl="0">
      <w:start w:val="1"/>
      <w:numFmt w:val="decimal"/>
      <w:lvlText w:val="%1."/>
      <w:lvlJc w:val="left"/>
      <w:pPr>
        <w:tabs>
          <w:tab w:val="num" w:pos="360"/>
        </w:tabs>
        <w:ind w:left="360" w:hanging="360"/>
      </w:pPr>
    </w:lvl>
  </w:abstractNum>
  <w:abstractNum w:abstractNumId="9">
    <w:nsid w:val="FFFFFF89"/>
    <w:multiLevelType w:val="singleLevel"/>
    <w:tmpl w:val="AC5E2A20"/>
    <w:lvl w:ilvl="0">
      <w:start w:val="1"/>
      <w:numFmt w:val="bullet"/>
      <w:lvlText w:val=""/>
      <w:lvlJc w:val="left"/>
      <w:pPr>
        <w:tabs>
          <w:tab w:val="num" w:pos="360"/>
        </w:tabs>
        <w:ind w:left="360" w:hanging="360"/>
      </w:pPr>
      <w:rPr>
        <w:rFonts w:ascii="Symbol" w:hAnsi="Symbol" w:hint="default"/>
      </w:rPr>
    </w:lvl>
  </w:abstractNum>
  <w:abstractNum w:abstractNumId="10">
    <w:nsid w:val="010668CF"/>
    <w:multiLevelType w:val="hybridMultilevel"/>
    <w:tmpl w:val="81BEE4BC"/>
    <w:lvl w:ilvl="0" w:tplc="EAD6D038">
      <w:start w:val="1"/>
      <w:numFmt w:val="decimal"/>
      <w:lvlText w:val="%1-1-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1390E88"/>
    <w:multiLevelType w:val="hybridMultilevel"/>
    <w:tmpl w:val="749C14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5704AB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nsid w:val="083E67A8"/>
    <w:multiLevelType w:val="hybridMultilevel"/>
    <w:tmpl w:val="E1CE3A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A7B2FB2"/>
    <w:multiLevelType w:val="hybridMultilevel"/>
    <w:tmpl w:val="E2C2C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0CF40D63"/>
    <w:multiLevelType w:val="hybridMultilevel"/>
    <w:tmpl w:val="73D42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05002DE"/>
    <w:multiLevelType w:val="hybridMultilevel"/>
    <w:tmpl w:val="627C8890"/>
    <w:lvl w:ilvl="0" w:tplc="04090001">
      <w:start w:val="1"/>
      <w:numFmt w:val="bullet"/>
      <w:lvlText w:val=""/>
      <w:lvlJc w:val="left"/>
      <w:pPr>
        <w:ind w:left="1548" w:hanging="360"/>
      </w:pPr>
      <w:rPr>
        <w:rFonts w:ascii="Symbol" w:hAnsi="Symbol" w:hint="default"/>
      </w:rPr>
    </w:lvl>
    <w:lvl w:ilvl="1" w:tplc="04090003" w:tentative="1">
      <w:start w:val="1"/>
      <w:numFmt w:val="bullet"/>
      <w:lvlText w:val="o"/>
      <w:lvlJc w:val="left"/>
      <w:pPr>
        <w:ind w:left="2268" w:hanging="360"/>
      </w:pPr>
      <w:rPr>
        <w:rFonts w:ascii="Courier New" w:hAnsi="Courier New" w:cs="Courier New" w:hint="default"/>
      </w:rPr>
    </w:lvl>
    <w:lvl w:ilvl="2" w:tplc="04090005" w:tentative="1">
      <w:start w:val="1"/>
      <w:numFmt w:val="bullet"/>
      <w:lvlText w:val=""/>
      <w:lvlJc w:val="left"/>
      <w:pPr>
        <w:ind w:left="2988" w:hanging="360"/>
      </w:pPr>
      <w:rPr>
        <w:rFonts w:ascii="Wingdings" w:hAnsi="Wingdings" w:hint="default"/>
      </w:rPr>
    </w:lvl>
    <w:lvl w:ilvl="3" w:tplc="04090001" w:tentative="1">
      <w:start w:val="1"/>
      <w:numFmt w:val="bullet"/>
      <w:lvlText w:val=""/>
      <w:lvlJc w:val="left"/>
      <w:pPr>
        <w:ind w:left="3708" w:hanging="360"/>
      </w:pPr>
      <w:rPr>
        <w:rFonts w:ascii="Symbol" w:hAnsi="Symbol" w:hint="default"/>
      </w:rPr>
    </w:lvl>
    <w:lvl w:ilvl="4" w:tplc="04090003" w:tentative="1">
      <w:start w:val="1"/>
      <w:numFmt w:val="bullet"/>
      <w:lvlText w:val="o"/>
      <w:lvlJc w:val="left"/>
      <w:pPr>
        <w:ind w:left="4428" w:hanging="360"/>
      </w:pPr>
      <w:rPr>
        <w:rFonts w:ascii="Courier New" w:hAnsi="Courier New" w:cs="Courier New" w:hint="default"/>
      </w:rPr>
    </w:lvl>
    <w:lvl w:ilvl="5" w:tplc="04090005" w:tentative="1">
      <w:start w:val="1"/>
      <w:numFmt w:val="bullet"/>
      <w:lvlText w:val=""/>
      <w:lvlJc w:val="left"/>
      <w:pPr>
        <w:ind w:left="5148" w:hanging="360"/>
      </w:pPr>
      <w:rPr>
        <w:rFonts w:ascii="Wingdings" w:hAnsi="Wingdings" w:hint="default"/>
      </w:rPr>
    </w:lvl>
    <w:lvl w:ilvl="6" w:tplc="04090001" w:tentative="1">
      <w:start w:val="1"/>
      <w:numFmt w:val="bullet"/>
      <w:lvlText w:val=""/>
      <w:lvlJc w:val="left"/>
      <w:pPr>
        <w:ind w:left="5868" w:hanging="360"/>
      </w:pPr>
      <w:rPr>
        <w:rFonts w:ascii="Symbol" w:hAnsi="Symbol" w:hint="default"/>
      </w:rPr>
    </w:lvl>
    <w:lvl w:ilvl="7" w:tplc="04090003" w:tentative="1">
      <w:start w:val="1"/>
      <w:numFmt w:val="bullet"/>
      <w:lvlText w:val="o"/>
      <w:lvlJc w:val="left"/>
      <w:pPr>
        <w:ind w:left="6588" w:hanging="360"/>
      </w:pPr>
      <w:rPr>
        <w:rFonts w:ascii="Courier New" w:hAnsi="Courier New" w:cs="Courier New" w:hint="default"/>
      </w:rPr>
    </w:lvl>
    <w:lvl w:ilvl="8" w:tplc="04090005" w:tentative="1">
      <w:start w:val="1"/>
      <w:numFmt w:val="bullet"/>
      <w:lvlText w:val=""/>
      <w:lvlJc w:val="left"/>
      <w:pPr>
        <w:ind w:left="7308" w:hanging="360"/>
      </w:pPr>
      <w:rPr>
        <w:rFonts w:ascii="Wingdings" w:hAnsi="Wingdings" w:hint="default"/>
      </w:rPr>
    </w:lvl>
  </w:abstractNum>
  <w:abstractNum w:abstractNumId="17">
    <w:nsid w:val="14150CF5"/>
    <w:multiLevelType w:val="hybridMultilevel"/>
    <w:tmpl w:val="969C8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14DB4BE7"/>
    <w:multiLevelType w:val="multilevel"/>
    <w:tmpl w:val="48545326"/>
    <w:lvl w:ilvl="0">
      <w:start w:val="1"/>
      <w:numFmt w:val="decimal"/>
      <w:lvlText w:val="%1-"/>
      <w:lvlJc w:val="left"/>
      <w:pPr>
        <w:ind w:left="0" w:firstLine="0"/>
      </w:pPr>
      <w:rPr>
        <w:rFonts w:hint="default"/>
      </w:rPr>
    </w:lvl>
    <w:lvl w:ilvl="1">
      <w:start w:val="1"/>
      <w:numFmt w:val="decimal"/>
      <w:lvlText w:val="%1-%2"/>
      <w:lvlJc w:val="left"/>
      <w:pPr>
        <w:ind w:left="720" w:firstLine="0"/>
      </w:pPr>
      <w:rPr>
        <w:rFonts w:hint="default"/>
      </w:rPr>
    </w:lvl>
    <w:lvl w:ilvl="2">
      <w:start w:val="1"/>
      <w:numFmt w:val="decimal"/>
      <w:lvlText w:val="%3-%2-%1"/>
      <w:lvlJc w:val="left"/>
      <w:pPr>
        <w:ind w:left="1440" w:firstLine="0"/>
      </w:pPr>
      <w:rPr>
        <w:rFonts w:hint="default"/>
      </w:rPr>
    </w:lvl>
    <w:lvl w:ilvl="3">
      <w:start w:val="1"/>
      <w:numFmt w:val="lowerLetter"/>
      <w:lvlText w:val="%4)"/>
      <w:lvlJc w:val="left"/>
      <w:pPr>
        <w:ind w:left="2160" w:firstLine="0"/>
      </w:pPr>
      <w:rPr>
        <w:rFonts w:hint="default"/>
      </w:rPr>
    </w:lvl>
    <w:lvl w:ilvl="4">
      <w:start w:val="1"/>
      <w:numFmt w:val="decimal"/>
      <w:lvlText w:val="(%5)"/>
      <w:lvlJc w:val="left"/>
      <w:pPr>
        <w:ind w:left="2880" w:firstLine="0"/>
      </w:pPr>
      <w:rPr>
        <w:rFonts w:hint="default"/>
      </w:rPr>
    </w:lvl>
    <w:lvl w:ilvl="5">
      <w:start w:val="1"/>
      <w:numFmt w:val="lowerLetter"/>
      <w:lvlText w:val="(%6)"/>
      <w:lvlJc w:val="left"/>
      <w:pPr>
        <w:ind w:left="3600" w:firstLine="0"/>
      </w:pPr>
      <w:rPr>
        <w:rFonts w:hint="default"/>
      </w:rPr>
    </w:lvl>
    <w:lvl w:ilvl="6">
      <w:start w:val="1"/>
      <w:numFmt w:val="lowerRoman"/>
      <w:lvlText w:val="(%7)"/>
      <w:lvlJc w:val="left"/>
      <w:pPr>
        <w:ind w:left="4320" w:firstLine="0"/>
      </w:pPr>
      <w:rPr>
        <w:rFonts w:hint="default"/>
      </w:rPr>
    </w:lvl>
    <w:lvl w:ilvl="7">
      <w:start w:val="1"/>
      <w:numFmt w:val="lowerLetter"/>
      <w:lvlText w:val="(%8)"/>
      <w:lvlJc w:val="left"/>
      <w:pPr>
        <w:ind w:left="5040" w:firstLine="0"/>
      </w:pPr>
      <w:rPr>
        <w:rFonts w:hint="default"/>
      </w:rPr>
    </w:lvl>
    <w:lvl w:ilvl="8">
      <w:start w:val="1"/>
      <w:numFmt w:val="lowerRoman"/>
      <w:lvlText w:val="(%9)"/>
      <w:lvlJc w:val="left"/>
      <w:pPr>
        <w:ind w:left="5760" w:firstLine="0"/>
      </w:pPr>
      <w:rPr>
        <w:rFonts w:hint="default"/>
      </w:rPr>
    </w:lvl>
  </w:abstractNum>
  <w:abstractNum w:abstractNumId="19">
    <w:nsid w:val="21450C85"/>
    <w:multiLevelType w:val="hybridMultilevel"/>
    <w:tmpl w:val="752446DA"/>
    <w:lvl w:ilvl="0" w:tplc="011037DC">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2211735"/>
    <w:multiLevelType w:val="multilevel"/>
    <w:tmpl w:val="04090025"/>
    <w:lvl w:ilvl="0">
      <w:start w:val="1"/>
      <w:numFmt w:val="decimal"/>
      <w:lvlText w:val="%1"/>
      <w:lvlJc w:val="left"/>
      <w:pPr>
        <w:ind w:left="3408" w:hanging="432"/>
      </w:pPr>
    </w:lvl>
    <w:lvl w:ilvl="1">
      <w:start w:val="1"/>
      <w:numFmt w:val="decimal"/>
      <w:lvlText w:val="%1.%2"/>
      <w:lvlJc w:val="left"/>
      <w:pPr>
        <w:ind w:left="3552" w:hanging="576"/>
      </w:pPr>
    </w:lvl>
    <w:lvl w:ilvl="2">
      <w:start w:val="1"/>
      <w:numFmt w:val="decimal"/>
      <w:pStyle w:val="Heading31"/>
      <w:lvlText w:val="%1.%2.%3"/>
      <w:lvlJc w:val="left"/>
      <w:pPr>
        <w:ind w:left="3696" w:hanging="720"/>
      </w:pPr>
    </w:lvl>
    <w:lvl w:ilvl="3">
      <w:start w:val="1"/>
      <w:numFmt w:val="decimal"/>
      <w:pStyle w:val="Heading41"/>
      <w:lvlText w:val="%1.%2.%3.%4"/>
      <w:lvlJc w:val="left"/>
      <w:pPr>
        <w:ind w:left="3840" w:hanging="864"/>
      </w:pPr>
    </w:lvl>
    <w:lvl w:ilvl="4">
      <w:start w:val="1"/>
      <w:numFmt w:val="decimal"/>
      <w:pStyle w:val="Heading51"/>
      <w:lvlText w:val="%1.%2.%3.%4.%5"/>
      <w:lvlJc w:val="left"/>
      <w:pPr>
        <w:ind w:left="3984" w:hanging="1008"/>
      </w:pPr>
    </w:lvl>
    <w:lvl w:ilvl="5">
      <w:start w:val="1"/>
      <w:numFmt w:val="decimal"/>
      <w:pStyle w:val="Heading61"/>
      <w:lvlText w:val="%1.%2.%3.%4.%5.%6"/>
      <w:lvlJc w:val="left"/>
      <w:pPr>
        <w:ind w:left="4128" w:hanging="1152"/>
      </w:pPr>
    </w:lvl>
    <w:lvl w:ilvl="6">
      <w:start w:val="1"/>
      <w:numFmt w:val="decimal"/>
      <w:pStyle w:val="Heading71"/>
      <w:lvlText w:val="%1.%2.%3.%4.%5.%6.%7"/>
      <w:lvlJc w:val="left"/>
      <w:pPr>
        <w:ind w:left="4272" w:hanging="1296"/>
      </w:pPr>
    </w:lvl>
    <w:lvl w:ilvl="7">
      <w:start w:val="1"/>
      <w:numFmt w:val="decimal"/>
      <w:pStyle w:val="Heading81"/>
      <w:lvlText w:val="%1.%2.%3.%4.%5.%6.%7.%8"/>
      <w:lvlJc w:val="left"/>
      <w:pPr>
        <w:ind w:left="4416" w:hanging="1440"/>
      </w:pPr>
    </w:lvl>
    <w:lvl w:ilvl="8">
      <w:start w:val="1"/>
      <w:numFmt w:val="decimal"/>
      <w:pStyle w:val="Heading91"/>
      <w:lvlText w:val="%1.%2.%3.%4.%5.%6.%7.%8.%9"/>
      <w:lvlJc w:val="left"/>
      <w:pPr>
        <w:ind w:left="4560" w:hanging="1584"/>
      </w:pPr>
    </w:lvl>
  </w:abstractNum>
  <w:abstractNum w:abstractNumId="21">
    <w:nsid w:val="27232AAF"/>
    <w:multiLevelType w:val="hybridMultilevel"/>
    <w:tmpl w:val="7A464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C892E7A"/>
    <w:multiLevelType w:val="hybridMultilevel"/>
    <w:tmpl w:val="53228FEA"/>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nsid w:val="2E0A6C38"/>
    <w:multiLevelType w:val="hybridMultilevel"/>
    <w:tmpl w:val="E0FE3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C41A05"/>
    <w:multiLevelType w:val="hybridMultilevel"/>
    <w:tmpl w:val="EBF488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25B06CA"/>
    <w:multiLevelType w:val="hybridMultilevel"/>
    <w:tmpl w:val="3A18F3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ED06ABF"/>
    <w:multiLevelType w:val="multilevel"/>
    <w:tmpl w:val="0409001D"/>
    <w:numStyleLink w:val="head1"/>
  </w:abstractNum>
  <w:abstractNum w:abstractNumId="27">
    <w:nsid w:val="4A944158"/>
    <w:multiLevelType w:val="hybridMultilevel"/>
    <w:tmpl w:val="7708D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ADE6DAA"/>
    <w:multiLevelType w:val="multilevel"/>
    <w:tmpl w:val="D71250A6"/>
    <w:lvl w:ilvl="0">
      <w:start w:val="1"/>
      <w:numFmt w:val="decimal"/>
      <w:pStyle w:val="Heading1"/>
      <w:suff w:val="space"/>
      <w:lvlText w:val="فصل %1: "/>
      <w:lvlJc w:val="left"/>
      <w:pPr>
        <w:ind w:left="36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Heading2"/>
      <w:suff w:val="space"/>
      <w:lvlText w:val="%1-%2-"/>
      <w:lvlJc w:val="left"/>
      <w:pPr>
        <w:ind w:left="720" w:hanging="360"/>
      </w:pPr>
      <w:rPr>
        <w:rFonts w:cs="B Nazani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Restart w:val="1"/>
      <w:suff w:val="space"/>
      <w:lvlText w:val="%1-%2-%3-"/>
      <w:lvlJc w:val="left"/>
      <w:pPr>
        <w:ind w:left="2487" w:hanging="360"/>
      </w:pPr>
      <w:rPr>
        <w:rFonts w:cs="B Nazani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4"/>
      <w:suff w:val="space"/>
      <w:lvlText w:val="%1-%2-%3-%4-"/>
      <w:lvlJc w:val="left"/>
      <w:pPr>
        <w:ind w:left="144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9">
    <w:nsid w:val="4C4A7A46"/>
    <w:multiLevelType w:val="hybridMultilevel"/>
    <w:tmpl w:val="42F4EFF8"/>
    <w:lvl w:ilvl="0" w:tplc="C94CF8C0">
      <w:start w:val="1"/>
      <w:numFmt w:val="decimal"/>
      <w:lvlText w:val="1-%1"/>
      <w:lvlJc w:val="left"/>
      <w:pPr>
        <w:ind w:left="-1216" w:hanging="360"/>
      </w:pPr>
      <w:rPr>
        <w:rFonts w:hint="default"/>
      </w:rPr>
    </w:lvl>
    <w:lvl w:ilvl="1" w:tplc="04090019" w:tentative="1">
      <w:start w:val="1"/>
      <w:numFmt w:val="lowerLetter"/>
      <w:lvlText w:val="%2."/>
      <w:lvlJc w:val="left"/>
      <w:pPr>
        <w:ind w:left="-496" w:hanging="360"/>
      </w:pPr>
    </w:lvl>
    <w:lvl w:ilvl="2" w:tplc="0409001B" w:tentative="1">
      <w:start w:val="1"/>
      <w:numFmt w:val="lowerRoman"/>
      <w:lvlText w:val="%3."/>
      <w:lvlJc w:val="right"/>
      <w:pPr>
        <w:ind w:left="224" w:hanging="180"/>
      </w:pPr>
    </w:lvl>
    <w:lvl w:ilvl="3" w:tplc="0409000F" w:tentative="1">
      <w:start w:val="1"/>
      <w:numFmt w:val="decimal"/>
      <w:lvlText w:val="%4."/>
      <w:lvlJc w:val="left"/>
      <w:pPr>
        <w:ind w:left="944" w:hanging="360"/>
      </w:pPr>
    </w:lvl>
    <w:lvl w:ilvl="4" w:tplc="04090019" w:tentative="1">
      <w:start w:val="1"/>
      <w:numFmt w:val="lowerLetter"/>
      <w:lvlText w:val="%5."/>
      <w:lvlJc w:val="left"/>
      <w:pPr>
        <w:ind w:left="1664" w:hanging="360"/>
      </w:pPr>
    </w:lvl>
    <w:lvl w:ilvl="5" w:tplc="0409001B" w:tentative="1">
      <w:start w:val="1"/>
      <w:numFmt w:val="lowerRoman"/>
      <w:lvlText w:val="%6."/>
      <w:lvlJc w:val="right"/>
      <w:pPr>
        <w:ind w:left="2384" w:hanging="180"/>
      </w:pPr>
    </w:lvl>
    <w:lvl w:ilvl="6" w:tplc="0409000F" w:tentative="1">
      <w:start w:val="1"/>
      <w:numFmt w:val="decimal"/>
      <w:lvlText w:val="%7."/>
      <w:lvlJc w:val="left"/>
      <w:pPr>
        <w:ind w:left="3104" w:hanging="360"/>
      </w:pPr>
    </w:lvl>
    <w:lvl w:ilvl="7" w:tplc="04090019" w:tentative="1">
      <w:start w:val="1"/>
      <w:numFmt w:val="lowerLetter"/>
      <w:lvlText w:val="%8."/>
      <w:lvlJc w:val="left"/>
      <w:pPr>
        <w:ind w:left="3824" w:hanging="360"/>
      </w:pPr>
    </w:lvl>
    <w:lvl w:ilvl="8" w:tplc="0409001B" w:tentative="1">
      <w:start w:val="1"/>
      <w:numFmt w:val="lowerRoman"/>
      <w:lvlText w:val="%9."/>
      <w:lvlJc w:val="right"/>
      <w:pPr>
        <w:ind w:left="4544" w:hanging="180"/>
      </w:pPr>
    </w:lvl>
  </w:abstractNum>
  <w:abstractNum w:abstractNumId="30">
    <w:nsid w:val="50533883"/>
    <w:multiLevelType w:val="hybridMultilevel"/>
    <w:tmpl w:val="5AFAA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28B789E"/>
    <w:multiLevelType w:val="hybridMultilevel"/>
    <w:tmpl w:val="24F4E970"/>
    <w:lvl w:ilvl="0" w:tplc="AC46700A">
      <w:start w:val="1"/>
      <w:numFmt w:val="decimal"/>
      <w:lvlText w:val="%1-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053162F"/>
    <w:multiLevelType w:val="multilevel"/>
    <w:tmpl w:val="0409001D"/>
    <w:styleLink w:val="head1"/>
    <w:lvl w:ilvl="0">
      <w:start w:val="1"/>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nsid w:val="616C2B0E"/>
    <w:multiLevelType w:val="hybridMultilevel"/>
    <w:tmpl w:val="D3E6DC9E"/>
    <w:lvl w:ilvl="0" w:tplc="EE8E57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3020301"/>
    <w:multiLevelType w:val="hybridMultilevel"/>
    <w:tmpl w:val="B3509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4E73775"/>
    <w:multiLevelType w:val="hybridMultilevel"/>
    <w:tmpl w:val="92B46C3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C4C737F"/>
    <w:multiLevelType w:val="hybridMultilevel"/>
    <w:tmpl w:val="2398F24A"/>
    <w:lvl w:ilvl="0" w:tplc="58AC1B72">
      <w:numFmt w:val="bullet"/>
      <w:lvlText w:val=""/>
      <w:lvlJc w:val="left"/>
      <w:pPr>
        <w:ind w:left="720" w:hanging="360"/>
      </w:pPr>
      <w:rPr>
        <w:rFonts w:ascii="Symbol" w:eastAsia="Times New Roman" w:hAnsi="Symbol" w:cs="B Zar"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88F619B"/>
    <w:multiLevelType w:val="hybridMultilevel"/>
    <w:tmpl w:val="9B1867C0"/>
    <w:lvl w:ilvl="0" w:tplc="04090001">
      <w:start w:val="1"/>
      <w:numFmt w:val="bullet"/>
      <w:pStyle w:val="matn"/>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8">
    <w:nsid w:val="78AA75ED"/>
    <w:multiLevelType w:val="multilevel"/>
    <w:tmpl w:val="17CA187A"/>
    <w:lvl w:ilvl="0">
      <w:start w:val="1"/>
      <w:numFmt w:val="decimal"/>
      <w:pStyle w:val="a"/>
      <w:suff w:val="space"/>
      <w:lvlText w:val="فصل %1"/>
      <w:lvlJc w:val="right"/>
      <w:pPr>
        <w:ind w:left="0" w:firstLine="288"/>
      </w:pPr>
      <w:rPr>
        <w:rFonts w:hint="default"/>
      </w:rPr>
    </w:lvl>
    <w:lvl w:ilvl="1">
      <w:start w:val="1"/>
      <w:numFmt w:val="decimal"/>
      <w:pStyle w:val="a0"/>
      <w:suff w:val="space"/>
      <w:lvlText w:val="%1-%2"/>
      <w:lvlJc w:val="left"/>
      <w:pPr>
        <w:ind w:left="0" w:firstLine="0"/>
      </w:pPr>
      <w:rPr>
        <w:rFonts w:hint="default"/>
      </w:rPr>
    </w:lvl>
    <w:lvl w:ilvl="2">
      <w:start w:val="1"/>
      <w:numFmt w:val="decimal"/>
      <w:pStyle w:val="a1"/>
      <w:suff w:val="space"/>
      <w:lvlText w:val="%1-%2-%3"/>
      <w:lvlJc w:val="left"/>
      <w:pPr>
        <w:ind w:left="0" w:firstLine="0"/>
      </w:pPr>
      <w:rPr>
        <w:rFonts w:hint="default"/>
      </w:rPr>
    </w:lvl>
    <w:lvl w:ilvl="3">
      <w:start w:val="1"/>
      <w:numFmt w:val="decimal"/>
      <w:lvlRestart w:val="1"/>
      <w:pStyle w:val="a2"/>
      <w:suff w:val="space"/>
      <w:lvlText w:val="شکل%4-%1"/>
      <w:lvlJc w:val="center"/>
      <w:pPr>
        <w:ind w:left="0" w:firstLine="288"/>
      </w:pPr>
      <w:rPr>
        <w:rFonts w:ascii="Times New Roman" w:hAnsi="Times New Roman" w:cs="Times New Roman"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Restart w:val="1"/>
      <w:pStyle w:val="a3"/>
      <w:suff w:val="space"/>
      <w:lvlText w:val="جدول%5-%1"/>
      <w:lvlJc w:val="center"/>
      <w:pPr>
        <w:ind w:left="0" w:firstLine="288"/>
      </w:pPr>
      <w:rPr>
        <w:rFonts w:hint="default"/>
      </w:rPr>
    </w:lvl>
    <w:lvl w:ilvl="5">
      <w:start w:val="1"/>
      <w:numFmt w:val="decimal"/>
      <w:lvlRestart w:val="1"/>
      <w:pStyle w:val="a4"/>
      <w:suff w:val="space"/>
      <w:lvlText w:val="شکل %1-%6"/>
      <w:lvlJc w:val="left"/>
      <w:pPr>
        <w:ind w:left="567" w:hanging="567"/>
      </w:pPr>
      <w:rPr>
        <w:rFonts w:hint="default"/>
        <w:b w:val="0"/>
        <w:bCs w:val="0"/>
      </w:rPr>
    </w:lvl>
    <w:lvl w:ilvl="6">
      <w:start w:val="1"/>
      <w:numFmt w:val="decimal"/>
      <w:lvlRestart w:val="1"/>
      <w:pStyle w:val="a5"/>
      <w:lvlText w:val="(%1-%7)"/>
      <w:lvlJc w:val="left"/>
      <w:pPr>
        <w:ind w:left="0" w:firstLine="0"/>
      </w:pPr>
      <w:rPr>
        <w:rFonts w:hint="default"/>
        <w:sz w:val="18"/>
      </w:rPr>
    </w:lvl>
    <w:lvl w:ilvl="7">
      <w:start w:val="1"/>
      <w:numFmt w:val="lowerLetter"/>
      <w:lvlText w:val="(%8)"/>
      <w:lvlJc w:val="left"/>
      <w:pPr>
        <w:ind w:left="8442" w:firstLine="0"/>
      </w:pPr>
      <w:rPr>
        <w:rFonts w:hint="default"/>
      </w:rPr>
    </w:lvl>
    <w:lvl w:ilvl="8">
      <w:start w:val="1"/>
      <w:numFmt w:val="lowerRoman"/>
      <w:lvlText w:val="(%9)"/>
      <w:lvlJc w:val="left"/>
      <w:pPr>
        <w:ind w:left="9162" w:firstLine="0"/>
      </w:pPr>
      <w:rPr>
        <w:rFonts w:hint="default"/>
      </w:rPr>
    </w:lvl>
  </w:abstractNum>
  <w:abstractNum w:abstractNumId="39">
    <w:nsid w:val="79772A8C"/>
    <w:multiLevelType w:val="hybridMultilevel"/>
    <w:tmpl w:val="E5BC0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9C95C35"/>
    <w:multiLevelType w:val="hybridMultilevel"/>
    <w:tmpl w:val="4F46A8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37"/>
  </w:num>
  <w:num w:numId="3">
    <w:abstractNumId w:val="28"/>
  </w:num>
  <w:num w:numId="4">
    <w:abstractNumId w:val="25"/>
  </w:num>
  <w:num w:numId="5">
    <w:abstractNumId w:val="17"/>
  </w:num>
  <w:num w:numId="6">
    <w:abstractNumId w:val="34"/>
  </w:num>
  <w:num w:numId="7">
    <w:abstractNumId w:val="35"/>
  </w:num>
  <w:num w:numId="8">
    <w:abstractNumId w:val="39"/>
  </w:num>
  <w:num w:numId="9">
    <w:abstractNumId w:val="11"/>
  </w:num>
  <w:num w:numId="10">
    <w:abstractNumId w:val="24"/>
  </w:num>
  <w:num w:numId="11">
    <w:abstractNumId w:val="40"/>
  </w:num>
  <w:num w:numId="12">
    <w:abstractNumId w:val="14"/>
  </w:num>
  <w:num w:numId="13">
    <w:abstractNumId w:val="15"/>
  </w:num>
  <w:num w:numId="14">
    <w:abstractNumId w:val="33"/>
  </w:num>
  <w:num w:numId="15">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2"/>
  </w:num>
  <w:num w:numId="17">
    <w:abstractNumId w:val="21"/>
  </w:num>
  <w:num w:numId="18">
    <w:abstractNumId w:val="30"/>
  </w:num>
  <w:num w:numId="19">
    <w:abstractNumId w:val="23"/>
  </w:num>
  <w:num w:numId="20">
    <w:abstractNumId w:val="13"/>
  </w:num>
  <w:num w:numId="21">
    <w:abstractNumId w:val="36"/>
  </w:num>
  <w:num w:numId="22">
    <w:abstractNumId w:val="16"/>
  </w:num>
  <w:num w:numId="23">
    <w:abstractNumId w:val="29"/>
  </w:num>
  <w:num w:numId="24">
    <w:abstractNumId w:val="19"/>
  </w:num>
  <w:num w:numId="25">
    <w:abstractNumId w:val="10"/>
  </w:num>
  <w:num w:numId="26">
    <w:abstractNumId w:val="31"/>
  </w:num>
  <w:num w:numId="27">
    <w:abstractNumId w:val="12"/>
  </w:num>
  <w:num w:numId="28">
    <w:abstractNumId w:val="32"/>
  </w:num>
  <w:num w:numId="29">
    <w:abstractNumId w:val="26"/>
  </w:num>
  <w:num w:numId="30">
    <w:abstractNumId w:val="9"/>
  </w:num>
  <w:num w:numId="31">
    <w:abstractNumId w:val="7"/>
  </w:num>
  <w:num w:numId="32">
    <w:abstractNumId w:val="6"/>
  </w:num>
  <w:num w:numId="33">
    <w:abstractNumId w:val="5"/>
  </w:num>
  <w:num w:numId="34">
    <w:abstractNumId w:val="4"/>
  </w:num>
  <w:num w:numId="35">
    <w:abstractNumId w:val="8"/>
  </w:num>
  <w:num w:numId="36">
    <w:abstractNumId w:val="3"/>
  </w:num>
  <w:num w:numId="37">
    <w:abstractNumId w:val="2"/>
  </w:num>
  <w:num w:numId="38">
    <w:abstractNumId w:val="1"/>
  </w:num>
  <w:num w:numId="39">
    <w:abstractNumId w:val="0"/>
  </w:num>
  <w:num w:numId="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8"/>
  </w:num>
  <w:num w:numId="42">
    <w:abstractNumId w:val="38"/>
  </w:num>
  <w:num w:numId="43">
    <w:abstractNumId w:val="27"/>
  </w:num>
  <w:num w:numId="44">
    <w:abstractNumId w:val="38"/>
    <w:lvlOverride w:ilvl="0">
      <w:startOverride w:val="2"/>
    </w:lvlOverride>
    <w:lvlOverride w:ilvl="1">
      <w:startOverride w:val="3"/>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8"/>
    <w:lvlOverride w:ilvl="0">
      <w:startOverride w:val="2"/>
    </w:lvlOverride>
    <w:lvlOverride w:ilvl="1">
      <w:startOverride w:val="3"/>
    </w:lvlOverride>
    <w:lvlOverride w:ilvl="2">
      <w:startOverride w:val="6"/>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8"/>
    <w:lvlOverride w:ilvl="0">
      <w:startOverride w:val="3"/>
    </w:lvlOverride>
    <w:lvlOverride w:ilvl="1">
      <w:startOverride w:val="14"/>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hideGrammaticalErrors/>
  <w:activeWritingStyle w:appName="MSWord" w:lang="en-US" w:vendorID="64" w:dllVersion="131078" w:nlCheck="1" w:checkStyle="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revisionView w:markup="0"/>
  <w:trackRevisions/>
  <w:defaultTabStop w:val="567"/>
  <w:characterSpacingControl w:val="doNotCompress"/>
  <w:hdrShapeDefaults>
    <o:shapedefaults v:ext="edit" spidmax="2049"/>
  </w:hdrShapeDefaults>
  <w:footnotePr>
    <w:numRestart w:val="eachPage"/>
    <w:footnote w:id="-1"/>
    <w:footnote w:id="0"/>
  </w:footnotePr>
  <w:endnotePr>
    <w:pos w:val="sectEnd"/>
    <w:numFmt w:val="decimal"/>
    <w:numRestart w:val="eachSect"/>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71A4"/>
    <w:rsid w:val="00002EF9"/>
    <w:rsid w:val="00004A78"/>
    <w:rsid w:val="00005223"/>
    <w:rsid w:val="00006D70"/>
    <w:rsid w:val="00010392"/>
    <w:rsid w:val="0001187C"/>
    <w:rsid w:val="00013193"/>
    <w:rsid w:val="00013DBE"/>
    <w:rsid w:val="000179CB"/>
    <w:rsid w:val="00021356"/>
    <w:rsid w:val="00022C89"/>
    <w:rsid w:val="00022EAF"/>
    <w:rsid w:val="0002430C"/>
    <w:rsid w:val="0002756F"/>
    <w:rsid w:val="00031C26"/>
    <w:rsid w:val="0003332D"/>
    <w:rsid w:val="000348A5"/>
    <w:rsid w:val="000352E8"/>
    <w:rsid w:val="00037C74"/>
    <w:rsid w:val="000408ED"/>
    <w:rsid w:val="00041A5D"/>
    <w:rsid w:val="00042AF3"/>
    <w:rsid w:val="00044161"/>
    <w:rsid w:val="0004693E"/>
    <w:rsid w:val="00050B06"/>
    <w:rsid w:val="00053C47"/>
    <w:rsid w:val="00061EE4"/>
    <w:rsid w:val="00062288"/>
    <w:rsid w:val="0006424B"/>
    <w:rsid w:val="00065881"/>
    <w:rsid w:val="0006625E"/>
    <w:rsid w:val="000701ED"/>
    <w:rsid w:val="00070C42"/>
    <w:rsid w:val="00072740"/>
    <w:rsid w:val="00073313"/>
    <w:rsid w:val="00076522"/>
    <w:rsid w:val="0008185A"/>
    <w:rsid w:val="000833DB"/>
    <w:rsid w:val="00084171"/>
    <w:rsid w:val="000844B8"/>
    <w:rsid w:val="00087235"/>
    <w:rsid w:val="000876A8"/>
    <w:rsid w:val="000910A7"/>
    <w:rsid w:val="00094754"/>
    <w:rsid w:val="000A14E3"/>
    <w:rsid w:val="000A21FB"/>
    <w:rsid w:val="000A2C72"/>
    <w:rsid w:val="000A373E"/>
    <w:rsid w:val="000A6B46"/>
    <w:rsid w:val="000A6C64"/>
    <w:rsid w:val="000B0AD8"/>
    <w:rsid w:val="000B2BF6"/>
    <w:rsid w:val="000B4848"/>
    <w:rsid w:val="000B7058"/>
    <w:rsid w:val="000C7045"/>
    <w:rsid w:val="000D061B"/>
    <w:rsid w:val="000D207C"/>
    <w:rsid w:val="000D55A7"/>
    <w:rsid w:val="000D7E46"/>
    <w:rsid w:val="000E012C"/>
    <w:rsid w:val="000E4590"/>
    <w:rsid w:val="00103BCD"/>
    <w:rsid w:val="00104AD3"/>
    <w:rsid w:val="00105C75"/>
    <w:rsid w:val="0011100B"/>
    <w:rsid w:val="0011405D"/>
    <w:rsid w:val="001178A9"/>
    <w:rsid w:val="00120753"/>
    <w:rsid w:val="001211CB"/>
    <w:rsid w:val="00121F26"/>
    <w:rsid w:val="001247A3"/>
    <w:rsid w:val="00125D94"/>
    <w:rsid w:val="00126E83"/>
    <w:rsid w:val="00131008"/>
    <w:rsid w:val="0013290E"/>
    <w:rsid w:val="0013621A"/>
    <w:rsid w:val="0013646E"/>
    <w:rsid w:val="0013660B"/>
    <w:rsid w:val="001424AC"/>
    <w:rsid w:val="00150CF0"/>
    <w:rsid w:val="00151B3B"/>
    <w:rsid w:val="00151B53"/>
    <w:rsid w:val="001575B6"/>
    <w:rsid w:val="0016183A"/>
    <w:rsid w:val="00161ACE"/>
    <w:rsid w:val="00164191"/>
    <w:rsid w:val="001649F4"/>
    <w:rsid w:val="00166127"/>
    <w:rsid w:val="001709F6"/>
    <w:rsid w:val="001724F0"/>
    <w:rsid w:val="00174342"/>
    <w:rsid w:val="001745FA"/>
    <w:rsid w:val="00176B2D"/>
    <w:rsid w:val="0017736C"/>
    <w:rsid w:val="00177606"/>
    <w:rsid w:val="00180032"/>
    <w:rsid w:val="00184A35"/>
    <w:rsid w:val="001855CE"/>
    <w:rsid w:val="00190D72"/>
    <w:rsid w:val="00194061"/>
    <w:rsid w:val="00197A5D"/>
    <w:rsid w:val="001A4A8C"/>
    <w:rsid w:val="001A60F1"/>
    <w:rsid w:val="001B03F2"/>
    <w:rsid w:val="001B572D"/>
    <w:rsid w:val="001B6999"/>
    <w:rsid w:val="001C0798"/>
    <w:rsid w:val="001C307F"/>
    <w:rsid w:val="001C79EC"/>
    <w:rsid w:val="001C7EC6"/>
    <w:rsid w:val="001D29F0"/>
    <w:rsid w:val="001D34B3"/>
    <w:rsid w:val="001D522B"/>
    <w:rsid w:val="001E03C3"/>
    <w:rsid w:val="001E3255"/>
    <w:rsid w:val="001E5390"/>
    <w:rsid w:val="001E695D"/>
    <w:rsid w:val="001F2734"/>
    <w:rsid w:val="001F479F"/>
    <w:rsid w:val="001F4E5F"/>
    <w:rsid w:val="001F6729"/>
    <w:rsid w:val="002058D2"/>
    <w:rsid w:val="002118BA"/>
    <w:rsid w:val="00211B4A"/>
    <w:rsid w:val="00212BBF"/>
    <w:rsid w:val="00221498"/>
    <w:rsid w:val="00223880"/>
    <w:rsid w:val="002248DA"/>
    <w:rsid w:val="0022533A"/>
    <w:rsid w:val="00230B54"/>
    <w:rsid w:val="002331D3"/>
    <w:rsid w:val="002333E1"/>
    <w:rsid w:val="00235BB9"/>
    <w:rsid w:val="0023747B"/>
    <w:rsid w:val="00242445"/>
    <w:rsid w:val="00245731"/>
    <w:rsid w:val="002460BD"/>
    <w:rsid w:val="00247522"/>
    <w:rsid w:val="00251C6C"/>
    <w:rsid w:val="00253AD4"/>
    <w:rsid w:val="00253FD2"/>
    <w:rsid w:val="00257FBC"/>
    <w:rsid w:val="00260BD2"/>
    <w:rsid w:val="00262696"/>
    <w:rsid w:val="00266F33"/>
    <w:rsid w:val="002717AD"/>
    <w:rsid w:val="0027196F"/>
    <w:rsid w:val="00276269"/>
    <w:rsid w:val="00276324"/>
    <w:rsid w:val="00276743"/>
    <w:rsid w:val="00280AFB"/>
    <w:rsid w:val="0028155F"/>
    <w:rsid w:val="002828B4"/>
    <w:rsid w:val="0028301F"/>
    <w:rsid w:val="002831A6"/>
    <w:rsid w:val="00285173"/>
    <w:rsid w:val="00285431"/>
    <w:rsid w:val="002902D2"/>
    <w:rsid w:val="002911CA"/>
    <w:rsid w:val="00291C73"/>
    <w:rsid w:val="00296CE9"/>
    <w:rsid w:val="002A0A30"/>
    <w:rsid w:val="002A0C57"/>
    <w:rsid w:val="002A53E4"/>
    <w:rsid w:val="002A5B6F"/>
    <w:rsid w:val="002A6202"/>
    <w:rsid w:val="002A67A1"/>
    <w:rsid w:val="002B1E52"/>
    <w:rsid w:val="002B66A2"/>
    <w:rsid w:val="002B72E7"/>
    <w:rsid w:val="002B7A7C"/>
    <w:rsid w:val="002C1CEA"/>
    <w:rsid w:val="002C1DD2"/>
    <w:rsid w:val="002C2225"/>
    <w:rsid w:val="002C326A"/>
    <w:rsid w:val="002C52DC"/>
    <w:rsid w:val="002D0866"/>
    <w:rsid w:val="002D0971"/>
    <w:rsid w:val="002D58A8"/>
    <w:rsid w:val="002D60A4"/>
    <w:rsid w:val="002D6158"/>
    <w:rsid w:val="002D7AB2"/>
    <w:rsid w:val="002E12D0"/>
    <w:rsid w:val="002E16D6"/>
    <w:rsid w:val="002E3988"/>
    <w:rsid w:val="002E3E2D"/>
    <w:rsid w:val="002E65BF"/>
    <w:rsid w:val="002E6976"/>
    <w:rsid w:val="002E75BC"/>
    <w:rsid w:val="002E7960"/>
    <w:rsid w:val="002F2050"/>
    <w:rsid w:val="002F3B89"/>
    <w:rsid w:val="002F40A8"/>
    <w:rsid w:val="002F5296"/>
    <w:rsid w:val="002F71A4"/>
    <w:rsid w:val="002F76E6"/>
    <w:rsid w:val="00307E8A"/>
    <w:rsid w:val="00316FD1"/>
    <w:rsid w:val="0032065F"/>
    <w:rsid w:val="0032168B"/>
    <w:rsid w:val="00323E45"/>
    <w:rsid w:val="00330374"/>
    <w:rsid w:val="003330A8"/>
    <w:rsid w:val="00336304"/>
    <w:rsid w:val="00340E2A"/>
    <w:rsid w:val="003415A9"/>
    <w:rsid w:val="00342FE5"/>
    <w:rsid w:val="0034319B"/>
    <w:rsid w:val="00343C20"/>
    <w:rsid w:val="003471EF"/>
    <w:rsid w:val="00352C88"/>
    <w:rsid w:val="00353458"/>
    <w:rsid w:val="00355132"/>
    <w:rsid w:val="0036031E"/>
    <w:rsid w:val="00361C4D"/>
    <w:rsid w:val="0036224C"/>
    <w:rsid w:val="00362640"/>
    <w:rsid w:val="00364EE9"/>
    <w:rsid w:val="00367CF9"/>
    <w:rsid w:val="003709DE"/>
    <w:rsid w:val="00371E13"/>
    <w:rsid w:val="00375851"/>
    <w:rsid w:val="00375E02"/>
    <w:rsid w:val="00382E6C"/>
    <w:rsid w:val="00383C57"/>
    <w:rsid w:val="00386F54"/>
    <w:rsid w:val="0039233A"/>
    <w:rsid w:val="00392608"/>
    <w:rsid w:val="0039278A"/>
    <w:rsid w:val="00394946"/>
    <w:rsid w:val="003968EF"/>
    <w:rsid w:val="003A12D2"/>
    <w:rsid w:val="003A6CE4"/>
    <w:rsid w:val="003B364C"/>
    <w:rsid w:val="003B5CC4"/>
    <w:rsid w:val="003C0F04"/>
    <w:rsid w:val="003C1130"/>
    <w:rsid w:val="003C4B3E"/>
    <w:rsid w:val="003D16B1"/>
    <w:rsid w:val="003D35F3"/>
    <w:rsid w:val="003E45E4"/>
    <w:rsid w:val="003E47DA"/>
    <w:rsid w:val="003E768B"/>
    <w:rsid w:val="003E785D"/>
    <w:rsid w:val="003F0697"/>
    <w:rsid w:val="003F4083"/>
    <w:rsid w:val="003F6255"/>
    <w:rsid w:val="004005A4"/>
    <w:rsid w:val="0040140B"/>
    <w:rsid w:val="00401C73"/>
    <w:rsid w:val="00403FD7"/>
    <w:rsid w:val="004075EC"/>
    <w:rsid w:val="00412621"/>
    <w:rsid w:val="00412810"/>
    <w:rsid w:val="00415DC9"/>
    <w:rsid w:val="00420059"/>
    <w:rsid w:val="00421FC9"/>
    <w:rsid w:val="004314E3"/>
    <w:rsid w:val="00433290"/>
    <w:rsid w:val="00433777"/>
    <w:rsid w:val="004339F1"/>
    <w:rsid w:val="00434E0C"/>
    <w:rsid w:val="00435CD9"/>
    <w:rsid w:val="00441F42"/>
    <w:rsid w:val="004422F6"/>
    <w:rsid w:val="004454A2"/>
    <w:rsid w:val="00445719"/>
    <w:rsid w:val="00450DB2"/>
    <w:rsid w:val="004517D1"/>
    <w:rsid w:val="00452ACE"/>
    <w:rsid w:val="00453F3C"/>
    <w:rsid w:val="0045782B"/>
    <w:rsid w:val="00471B4D"/>
    <w:rsid w:val="00476A03"/>
    <w:rsid w:val="004817A1"/>
    <w:rsid w:val="00481949"/>
    <w:rsid w:val="00483729"/>
    <w:rsid w:val="00485D4C"/>
    <w:rsid w:val="00486803"/>
    <w:rsid w:val="0049731E"/>
    <w:rsid w:val="004A3F0B"/>
    <w:rsid w:val="004A4214"/>
    <w:rsid w:val="004A44CF"/>
    <w:rsid w:val="004B6F6A"/>
    <w:rsid w:val="004C4040"/>
    <w:rsid w:val="004C7315"/>
    <w:rsid w:val="004C7817"/>
    <w:rsid w:val="004D1950"/>
    <w:rsid w:val="004D55D5"/>
    <w:rsid w:val="004E29A1"/>
    <w:rsid w:val="004E29B7"/>
    <w:rsid w:val="004E2AD7"/>
    <w:rsid w:val="004E4B17"/>
    <w:rsid w:val="004E5E94"/>
    <w:rsid w:val="004E6643"/>
    <w:rsid w:val="004F02D3"/>
    <w:rsid w:val="005015A4"/>
    <w:rsid w:val="00504DAF"/>
    <w:rsid w:val="00507B6D"/>
    <w:rsid w:val="0051074B"/>
    <w:rsid w:val="00511851"/>
    <w:rsid w:val="005121BF"/>
    <w:rsid w:val="00513A15"/>
    <w:rsid w:val="005156DE"/>
    <w:rsid w:val="00521E68"/>
    <w:rsid w:val="005222D8"/>
    <w:rsid w:val="00523930"/>
    <w:rsid w:val="005254DB"/>
    <w:rsid w:val="00525C12"/>
    <w:rsid w:val="0052646D"/>
    <w:rsid w:val="005269A3"/>
    <w:rsid w:val="00530CEF"/>
    <w:rsid w:val="00533338"/>
    <w:rsid w:val="005400D2"/>
    <w:rsid w:val="0054199C"/>
    <w:rsid w:val="00542260"/>
    <w:rsid w:val="00542E7D"/>
    <w:rsid w:val="00544AAA"/>
    <w:rsid w:val="00545BBA"/>
    <w:rsid w:val="00550CAC"/>
    <w:rsid w:val="005530B4"/>
    <w:rsid w:val="00560A82"/>
    <w:rsid w:val="0056196A"/>
    <w:rsid w:val="00561CD3"/>
    <w:rsid w:val="005641C8"/>
    <w:rsid w:val="00564844"/>
    <w:rsid w:val="00565622"/>
    <w:rsid w:val="00567EF0"/>
    <w:rsid w:val="00570317"/>
    <w:rsid w:val="0057114D"/>
    <w:rsid w:val="005725D7"/>
    <w:rsid w:val="00572EA0"/>
    <w:rsid w:val="0058073A"/>
    <w:rsid w:val="005813D9"/>
    <w:rsid w:val="0058317D"/>
    <w:rsid w:val="005839D9"/>
    <w:rsid w:val="00591C48"/>
    <w:rsid w:val="00592E0D"/>
    <w:rsid w:val="00593A59"/>
    <w:rsid w:val="00594574"/>
    <w:rsid w:val="0059493D"/>
    <w:rsid w:val="00595741"/>
    <w:rsid w:val="00595953"/>
    <w:rsid w:val="00595A4F"/>
    <w:rsid w:val="005978EF"/>
    <w:rsid w:val="005A123A"/>
    <w:rsid w:val="005A2599"/>
    <w:rsid w:val="005A4BF2"/>
    <w:rsid w:val="005B155A"/>
    <w:rsid w:val="005B1876"/>
    <w:rsid w:val="005B2899"/>
    <w:rsid w:val="005B329D"/>
    <w:rsid w:val="005B640A"/>
    <w:rsid w:val="005C207D"/>
    <w:rsid w:val="005C7F0F"/>
    <w:rsid w:val="005D192D"/>
    <w:rsid w:val="005D20FF"/>
    <w:rsid w:val="005D3CF9"/>
    <w:rsid w:val="005D40E9"/>
    <w:rsid w:val="005D7559"/>
    <w:rsid w:val="005E0187"/>
    <w:rsid w:val="005E379F"/>
    <w:rsid w:val="005E409E"/>
    <w:rsid w:val="005E677C"/>
    <w:rsid w:val="005E745E"/>
    <w:rsid w:val="005F4AF4"/>
    <w:rsid w:val="005F5004"/>
    <w:rsid w:val="005F510D"/>
    <w:rsid w:val="005F6D09"/>
    <w:rsid w:val="005F7A05"/>
    <w:rsid w:val="0060041D"/>
    <w:rsid w:val="006008FB"/>
    <w:rsid w:val="00602158"/>
    <w:rsid w:val="00605F3F"/>
    <w:rsid w:val="006069CC"/>
    <w:rsid w:val="0061017B"/>
    <w:rsid w:val="006171C0"/>
    <w:rsid w:val="006177C6"/>
    <w:rsid w:val="00620DB0"/>
    <w:rsid w:val="00622A85"/>
    <w:rsid w:val="006266AC"/>
    <w:rsid w:val="00627AE9"/>
    <w:rsid w:val="00632847"/>
    <w:rsid w:val="0063330C"/>
    <w:rsid w:val="006424D4"/>
    <w:rsid w:val="006431E1"/>
    <w:rsid w:val="00646649"/>
    <w:rsid w:val="00646A27"/>
    <w:rsid w:val="0064703E"/>
    <w:rsid w:val="0064781D"/>
    <w:rsid w:val="0065042B"/>
    <w:rsid w:val="00651A99"/>
    <w:rsid w:val="006527B4"/>
    <w:rsid w:val="00655DDF"/>
    <w:rsid w:val="00657FE5"/>
    <w:rsid w:val="006631A5"/>
    <w:rsid w:val="00664505"/>
    <w:rsid w:val="00667454"/>
    <w:rsid w:val="00667F97"/>
    <w:rsid w:val="00671AAB"/>
    <w:rsid w:val="00671D06"/>
    <w:rsid w:val="00672926"/>
    <w:rsid w:val="00675C30"/>
    <w:rsid w:val="00675CEC"/>
    <w:rsid w:val="00681C03"/>
    <w:rsid w:val="00682146"/>
    <w:rsid w:val="00682B85"/>
    <w:rsid w:val="00683F08"/>
    <w:rsid w:val="00684134"/>
    <w:rsid w:val="00690EF3"/>
    <w:rsid w:val="00695D04"/>
    <w:rsid w:val="006A2E90"/>
    <w:rsid w:val="006A62A0"/>
    <w:rsid w:val="006B0317"/>
    <w:rsid w:val="006B35B0"/>
    <w:rsid w:val="006B4473"/>
    <w:rsid w:val="006B55CA"/>
    <w:rsid w:val="006B7CD6"/>
    <w:rsid w:val="006C2E79"/>
    <w:rsid w:val="006C699B"/>
    <w:rsid w:val="006D2A3A"/>
    <w:rsid w:val="006D79FA"/>
    <w:rsid w:val="006E20CC"/>
    <w:rsid w:val="006E6C01"/>
    <w:rsid w:val="006F1DB8"/>
    <w:rsid w:val="006F3256"/>
    <w:rsid w:val="006F4E17"/>
    <w:rsid w:val="006F53EF"/>
    <w:rsid w:val="006F7E58"/>
    <w:rsid w:val="006F7ED1"/>
    <w:rsid w:val="00701CF0"/>
    <w:rsid w:val="00703DA0"/>
    <w:rsid w:val="0070490B"/>
    <w:rsid w:val="00704AB3"/>
    <w:rsid w:val="007078FB"/>
    <w:rsid w:val="007128B5"/>
    <w:rsid w:val="00713340"/>
    <w:rsid w:val="007152C7"/>
    <w:rsid w:val="007158DF"/>
    <w:rsid w:val="0072553C"/>
    <w:rsid w:val="00727246"/>
    <w:rsid w:val="007278CE"/>
    <w:rsid w:val="00730BF4"/>
    <w:rsid w:val="00737EA8"/>
    <w:rsid w:val="00743317"/>
    <w:rsid w:val="00762284"/>
    <w:rsid w:val="00767B37"/>
    <w:rsid w:val="00770356"/>
    <w:rsid w:val="00770F64"/>
    <w:rsid w:val="007736BD"/>
    <w:rsid w:val="007737ED"/>
    <w:rsid w:val="0077397A"/>
    <w:rsid w:val="0077461F"/>
    <w:rsid w:val="00777539"/>
    <w:rsid w:val="007775CF"/>
    <w:rsid w:val="007803A1"/>
    <w:rsid w:val="00780FF1"/>
    <w:rsid w:val="0078500B"/>
    <w:rsid w:val="00786003"/>
    <w:rsid w:val="0079182D"/>
    <w:rsid w:val="00795FC2"/>
    <w:rsid w:val="007A0178"/>
    <w:rsid w:val="007A0CEA"/>
    <w:rsid w:val="007A2506"/>
    <w:rsid w:val="007A4926"/>
    <w:rsid w:val="007A592C"/>
    <w:rsid w:val="007B19DD"/>
    <w:rsid w:val="007B1BCC"/>
    <w:rsid w:val="007C2216"/>
    <w:rsid w:val="007C467D"/>
    <w:rsid w:val="007C7DA0"/>
    <w:rsid w:val="007D1D0E"/>
    <w:rsid w:val="007D3C82"/>
    <w:rsid w:val="007D4929"/>
    <w:rsid w:val="007D6BF7"/>
    <w:rsid w:val="007E104F"/>
    <w:rsid w:val="007F0F85"/>
    <w:rsid w:val="007F240D"/>
    <w:rsid w:val="008003EF"/>
    <w:rsid w:val="00813843"/>
    <w:rsid w:val="0081619D"/>
    <w:rsid w:val="008165AE"/>
    <w:rsid w:val="00820621"/>
    <w:rsid w:val="00821448"/>
    <w:rsid w:val="00821E56"/>
    <w:rsid w:val="00824AB7"/>
    <w:rsid w:val="00824F54"/>
    <w:rsid w:val="008255E4"/>
    <w:rsid w:val="008267A5"/>
    <w:rsid w:val="0082784D"/>
    <w:rsid w:val="00830D95"/>
    <w:rsid w:val="00835C67"/>
    <w:rsid w:val="00835EB4"/>
    <w:rsid w:val="008412CC"/>
    <w:rsid w:val="0084216E"/>
    <w:rsid w:val="00843B07"/>
    <w:rsid w:val="00850487"/>
    <w:rsid w:val="0085199B"/>
    <w:rsid w:val="008555BF"/>
    <w:rsid w:val="00857914"/>
    <w:rsid w:val="00860B70"/>
    <w:rsid w:val="0086125F"/>
    <w:rsid w:val="00861D7B"/>
    <w:rsid w:val="00864071"/>
    <w:rsid w:val="00864530"/>
    <w:rsid w:val="00864B69"/>
    <w:rsid w:val="00866427"/>
    <w:rsid w:val="00866632"/>
    <w:rsid w:val="008673E7"/>
    <w:rsid w:val="00870786"/>
    <w:rsid w:val="008734EE"/>
    <w:rsid w:val="00873ECA"/>
    <w:rsid w:val="0087541B"/>
    <w:rsid w:val="00876421"/>
    <w:rsid w:val="00880D9E"/>
    <w:rsid w:val="00884141"/>
    <w:rsid w:val="008907FD"/>
    <w:rsid w:val="00892953"/>
    <w:rsid w:val="00893324"/>
    <w:rsid w:val="00893B87"/>
    <w:rsid w:val="0089439A"/>
    <w:rsid w:val="00895B46"/>
    <w:rsid w:val="00896143"/>
    <w:rsid w:val="00896816"/>
    <w:rsid w:val="008A0B8F"/>
    <w:rsid w:val="008A23FA"/>
    <w:rsid w:val="008A4747"/>
    <w:rsid w:val="008B2070"/>
    <w:rsid w:val="008B2474"/>
    <w:rsid w:val="008B47AB"/>
    <w:rsid w:val="008B4936"/>
    <w:rsid w:val="008B5C07"/>
    <w:rsid w:val="008B6135"/>
    <w:rsid w:val="008B6D89"/>
    <w:rsid w:val="008C0E5C"/>
    <w:rsid w:val="008C196C"/>
    <w:rsid w:val="008C568A"/>
    <w:rsid w:val="008C7BFA"/>
    <w:rsid w:val="008D1B8D"/>
    <w:rsid w:val="008D2785"/>
    <w:rsid w:val="008D66D4"/>
    <w:rsid w:val="008D76C0"/>
    <w:rsid w:val="008F2734"/>
    <w:rsid w:val="008F6296"/>
    <w:rsid w:val="0090040C"/>
    <w:rsid w:val="00900C58"/>
    <w:rsid w:val="00901976"/>
    <w:rsid w:val="00901BFB"/>
    <w:rsid w:val="00902A9A"/>
    <w:rsid w:val="00903F65"/>
    <w:rsid w:val="009052CA"/>
    <w:rsid w:val="00905F8C"/>
    <w:rsid w:val="0090733A"/>
    <w:rsid w:val="00913792"/>
    <w:rsid w:val="009152EA"/>
    <w:rsid w:val="009217B8"/>
    <w:rsid w:val="00922A74"/>
    <w:rsid w:val="009245FD"/>
    <w:rsid w:val="00924EE9"/>
    <w:rsid w:val="0092783D"/>
    <w:rsid w:val="009352B7"/>
    <w:rsid w:val="00935498"/>
    <w:rsid w:val="009425DE"/>
    <w:rsid w:val="00952537"/>
    <w:rsid w:val="00953C74"/>
    <w:rsid w:val="00962D69"/>
    <w:rsid w:val="009667A9"/>
    <w:rsid w:val="00966DCB"/>
    <w:rsid w:val="009703DC"/>
    <w:rsid w:val="009717C2"/>
    <w:rsid w:val="00974585"/>
    <w:rsid w:val="00974A00"/>
    <w:rsid w:val="009751A6"/>
    <w:rsid w:val="009809F5"/>
    <w:rsid w:val="00980BDF"/>
    <w:rsid w:val="009839DF"/>
    <w:rsid w:val="00983F48"/>
    <w:rsid w:val="009870B4"/>
    <w:rsid w:val="009902E2"/>
    <w:rsid w:val="0099388A"/>
    <w:rsid w:val="009966A7"/>
    <w:rsid w:val="00997A3D"/>
    <w:rsid w:val="009A21F2"/>
    <w:rsid w:val="009B156A"/>
    <w:rsid w:val="009B24D8"/>
    <w:rsid w:val="009B28F5"/>
    <w:rsid w:val="009B2CF1"/>
    <w:rsid w:val="009B4B70"/>
    <w:rsid w:val="009B500E"/>
    <w:rsid w:val="009C312D"/>
    <w:rsid w:val="009C40C4"/>
    <w:rsid w:val="009D2B11"/>
    <w:rsid w:val="009D4AC2"/>
    <w:rsid w:val="009E7190"/>
    <w:rsid w:val="009F01D4"/>
    <w:rsid w:val="009F0C51"/>
    <w:rsid w:val="009F42D7"/>
    <w:rsid w:val="009F704F"/>
    <w:rsid w:val="009F737C"/>
    <w:rsid w:val="009F7B37"/>
    <w:rsid w:val="00A009E6"/>
    <w:rsid w:val="00A00C54"/>
    <w:rsid w:val="00A0238F"/>
    <w:rsid w:val="00A02606"/>
    <w:rsid w:val="00A026D2"/>
    <w:rsid w:val="00A034AC"/>
    <w:rsid w:val="00A03566"/>
    <w:rsid w:val="00A03B1A"/>
    <w:rsid w:val="00A0417C"/>
    <w:rsid w:val="00A047AC"/>
    <w:rsid w:val="00A04B5D"/>
    <w:rsid w:val="00A11F99"/>
    <w:rsid w:val="00A128D3"/>
    <w:rsid w:val="00A133F0"/>
    <w:rsid w:val="00A14DAA"/>
    <w:rsid w:val="00A161F8"/>
    <w:rsid w:val="00A211A7"/>
    <w:rsid w:val="00A21340"/>
    <w:rsid w:val="00A24089"/>
    <w:rsid w:val="00A25992"/>
    <w:rsid w:val="00A26FE7"/>
    <w:rsid w:val="00A278A9"/>
    <w:rsid w:val="00A278DD"/>
    <w:rsid w:val="00A27E77"/>
    <w:rsid w:val="00A30D65"/>
    <w:rsid w:val="00A315B0"/>
    <w:rsid w:val="00A33F66"/>
    <w:rsid w:val="00A35F3D"/>
    <w:rsid w:val="00A37475"/>
    <w:rsid w:val="00A425A4"/>
    <w:rsid w:val="00A445BD"/>
    <w:rsid w:val="00A450C0"/>
    <w:rsid w:val="00A47B72"/>
    <w:rsid w:val="00A503E5"/>
    <w:rsid w:val="00A52291"/>
    <w:rsid w:val="00A5312A"/>
    <w:rsid w:val="00A554A0"/>
    <w:rsid w:val="00A56ACF"/>
    <w:rsid w:val="00A56E93"/>
    <w:rsid w:val="00A64BEA"/>
    <w:rsid w:val="00A6588D"/>
    <w:rsid w:val="00A67157"/>
    <w:rsid w:val="00A707EA"/>
    <w:rsid w:val="00A73214"/>
    <w:rsid w:val="00A7645D"/>
    <w:rsid w:val="00A76E5D"/>
    <w:rsid w:val="00A7716A"/>
    <w:rsid w:val="00A8020F"/>
    <w:rsid w:val="00A82A4A"/>
    <w:rsid w:val="00A91A8B"/>
    <w:rsid w:val="00A97D37"/>
    <w:rsid w:val="00AA0E25"/>
    <w:rsid w:val="00AA280A"/>
    <w:rsid w:val="00AA7860"/>
    <w:rsid w:val="00AA7DFE"/>
    <w:rsid w:val="00AB5399"/>
    <w:rsid w:val="00AB556D"/>
    <w:rsid w:val="00AC1A11"/>
    <w:rsid w:val="00AC217A"/>
    <w:rsid w:val="00AD59FF"/>
    <w:rsid w:val="00AD6F9D"/>
    <w:rsid w:val="00AE2DAB"/>
    <w:rsid w:val="00AE6ECF"/>
    <w:rsid w:val="00AF2D51"/>
    <w:rsid w:val="00AF5488"/>
    <w:rsid w:val="00AF5DAD"/>
    <w:rsid w:val="00AF6B53"/>
    <w:rsid w:val="00B00ED0"/>
    <w:rsid w:val="00B01187"/>
    <w:rsid w:val="00B02677"/>
    <w:rsid w:val="00B0309D"/>
    <w:rsid w:val="00B04215"/>
    <w:rsid w:val="00B048B8"/>
    <w:rsid w:val="00B07C35"/>
    <w:rsid w:val="00B17800"/>
    <w:rsid w:val="00B22DB0"/>
    <w:rsid w:val="00B23EF7"/>
    <w:rsid w:val="00B252CA"/>
    <w:rsid w:val="00B2563F"/>
    <w:rsid w:val="00B25B7B"/>
    <w:rsid w:val="00B303C7"/>
    <w:rsid w:val="00B30DD2"/>
    <w:rsid w:val="00B31CE0"/>
    <w:rsid w:val="00B33267"/>
    <w:rsid w:val="00B33709"/>
    <w:rsid w:val="00B33AD9"/>
    <w:rsid w:val="00B40BD0"/>
    <w:rsid w:val="00B430A0"/>
    <w:rsid w:val="00B43865"/>
    <w:rsid w:val="00B44E57"/>
    <w:rsid w:val="00B47214"/>
    <w:rsid w:val="00B47B0A"/>
    <w:rsid w:val="00B515B2"/>
    <w:rsid w:val="00B51DA4"/>
    <w:rsid w:val="00B52CEA"/>
    <w:rsid w:val="00B53C25"/>
    <w:rsid w:val="00B60DB0"/>
    <w:rsid w:val="00B60F81"/>
    <w:rsid w:val="00B6106D"/>
    <w:rsid w:val="00B63F5B"/>
    <w:rsid w:val="00B647F7"/>
    <w:rsid w:val="00B65139"/>
    <w:rsid w:val="00B65549"/>
    <w:rsid w:val="00B65FEC"/>
    <w:rsid w:val="00B67459"/>
    <w:rsid w:val="00B674CF"/>
    <w:rsid w:val="00B74C0A"/>
    <w:rsid w:val="00B75783"/>
    <w:rsid w:val="00B77A53"/>
    <w:rsid w:val="00B820CB"/>
    <w:rsid w:val="00B849D5"/>
    <w:rsid w:val="00B86B3F"/>
    <w:rsid w:val="00B91287"/>
    <w:rsid w:val="00B91440"/>
    <w:rsid w:val="00B94EDC"/>
    <w:rsid w:val="00B94FCB"/>
    <w:rsid w:val="00B95091"/>
    <w:rsid w:val="00B9538D"/>
    <w:rsid w:val="00B958B5"/>
    <w:rsid w:val="00B96FEE"/>
    <w:rsid w:val="00B97A2A"/>
    <w:rsid w:val="00BA0C2E"/>
    <w:rsid w:val="00BA2057"/>
    <w:rsid w:val="00BB50E5"/>
    <w:rsid w:val="00BC16AF"/>
    <w:rsid w:val="00BC25AC"/>
    <w:rsid w:val="00BC4DA2"/>
    <w:rsid w:val="00BC714A"/>
    <w:rsid w:val="00BD5492"/>
    <w:rsid w:val="00BD620D"/>
    <w:rsid w:val="00BD69FD"/>
    <w:rsid w:val="00BD778B"/>
    <w:rsid w:val="00BE13CC"/>
    <w:rsid w:val="00BE23E6"/>
    <w:rsid w:val="00BE7D86"/>
    <w:rsid w:val="00BF015D"/>
    <w:rsid w:val="00BF3C93"/>
    <w:rsid w:val="00BF49CA"/>
    <w:rsid w:val="00C031C9"/>
    <w:rsid w:val="00C05178"/>
    <w:rsid w:val="00C06F2A"/>
    <w:rsid w:val="00C0720A"/>
    <w:rsid w:val="00C10257"/>
    <w:rsid w:val="00C12895"/>
    <w:rsid w:val="00C16285"/>
    <w:rsid w:val="00C173B7"/>
    <w:rsid w:val="00C22CDC"/>
    <w:rsid w:val="00C25293"/>
    <w:rsid w:val="00C26563"/>
    <w:rsid w:val="00C30E14"/>
    <w:rsid w:val="00C35F82"/>
    <w:rsid w:val="00C3660C"/>
    <w:rsid w:val="00C36B47"/>
    <w:rsid w:val="00C4117C"/>
    <w:rsid w:val="00C5026C"/>
    <w:rsid w:val="00C54F9A"/>
    <w:rsid w:val="00C5576A"/>
    <w:rsid w:val="00C57D46"/>
    <w:rsid w:val="00C60693"/>
    <w:rsid w:val="00C607BA"/>
    <w:rsid w:val="00C61365"/>
    <w:rsid w:val="00C618BD"/>
    <w:rsid w:val="00C63E47"/>
    <w:rsid w:val="00C74838"/>
    <w:rsid w:val="00C77701"/>
    <w:rsid w:val="00C826EA"/>
    <w:rsid w:val="00C87005"/>
    <w:rsid w:val="00C90D26"/>
    <w:rsid w:val="00C91C2B"/>
    <w:rsid w:val="00C95605"/>
    <w:rsid w:val="00CA2B9C"/>
    <w:rsid w:val="00CA3B1E"/>
    <w:rsid w:val="00CA5817"/>
    <w:rsid w:val="00CB106B"/>
    <w:rsid w:val="00CB18F3"/>
    <w:rsid w:val="00CB23F7"/>
    <w:rsid w:val="00CB5D31"/>
    <w:rsid w:val="00CC0C50"/>
    <w:rsid w:val="00CC2038"/>
    <w:rsid w:val="00CC4023"/>
    <w:rsid w:val="00CC4AD5"/>
    <w:rsid w:val="00CC7435"/>
    <w:rsid w:val="00CC77BE"/>
    <w:rsid w:val="00CD0450"/>
    <w:rsid w:val="00CD1ABB"/>
    <w:rsid w:val="00CD20FE"/>
    <w:rsid w:val="00CD66ED"/>
    <w:rsid w:val="00CD7AE3"/>
    <w:rsid w:val="00CE08F1"/>
    <w:rsid w:val="00CE7B3F"/>
    <w:rsid w:val="00CF0011"/>
    <w:rsid w:val="00CF1763"/>
    <w:rsid w:val="00CF2382"/>
    <w:rsid w:val="00CF6BE0"/>
    <w:rsid w:val="00CF7090"/>
    <w:rsid w:val="00CF7A53"/>
    <w:rsid w:val="00D00E55"/>
    <w:rsid w:val="00D00E67"/>
    <w:rsid w:val="00D1172A"/>
    <w:rsid w:val="00D11849"/>
    <w:rsid w:val="00D1255B"/>
    <w:rsid w:val="00D15679"/>
    <w:rsid w:val="00D20D18"/>
    <w:rsid w:val="00D253F2"/>
    <w:rsid w:val="00D36030"/>
    <w:rsid w:val="00D37465"/>
    <w:rsid w:val="00D4003D"/>
    <w:rsid w:val="00D444FD"/>
    <w:rsid w:val="00D47A2C"/>
    <w:rsid w:val="00D50FDD"/>
    <w:rsid w:val="00D51935"/>
    <w:rsid w:val="00D55365"/>
    <w:rsid w:val="00D5672E"/>
    <w:rsid w:val="00D57906"/>
    <w:rsid w:val="00D60B36"/>
    <w:rsid w:val="00D61577"/>
    <w:rsid w:val="00D7147E"/>
    <w:rsid w:val="00D717C4"/>
    <w:rsid w:val="00D71CF4"/>
    <w:rsid w:val="00D7332E"/>
    <w:rsid w:val="00D7786C"/>
    <w:rsid w:val="00D77A29"/>
    <w:rsid w:val="00D852B8"/>
    <w:rsid w:val="00D9375C"/>
    <w:rsid w:val="00D94131"/>
    <w:rsid w:val="00D9560C"/>
    <w:rsid w:val="00D964D6"/>
    <w:rsid w:val="00D96E6D"/>
    <w:rsid w:val="00D970F0"/>
    <w:rsid w:val="00DA2FF7"/>
    <w:rsid w:val="00DA3001"/>
    <w:rsid w:val="00DA4465"/>
    <w:rsid w:val="00DB32EC"/>
    <w:rsid w:val="00DC0BAE"/>
    <w:rsid w:val="00DC2C2D"/>
    <w:rsid w:val="00DC6594"/>
    <w:rsid w:val="00DD1593"/>
    <w:rsid w:val="00DD2253"/>
    <w:rsid w:val="00DD29A9"/>
    <w:rsid w:val="00DD5CDB"/>
    <w:rsid w:val="00DE3FD3"/>
    <w:rsid w:val="00DE55C0"/>
    <w:rsid w:val="00DF0596"/>
    <w:rsid w:val="00DF30CA"/>
    <w:rsid w:val="00DF3D1E"/>
    <w:rsid w:val="00E00618"/>
    <w:rsid w:val="00E04A9E"/>
    <w:rsid w:val="00E06E05"/>
    <w:rsid w:val="00E1020A"/>
    <w:rsid w:val="00E10754"/>
    <w:rsid w:val="00E10D3C"/>
    <w:rsid w:val="00E10F3A"/>
    <w:rsid w:val="00E14316"/>
    <w:rsid w:val="00E14479"/>
    <w:rsid w:val="00E16FD7"/>
    <w:rsid w:val="00E177D2"/>
    <w:rsid w:val="00E2208E"/>
    <w:rsid w:val="00E22AFD"/>
    <w:rsid w:val="00E23320"/>
    <w:rsid w:val="00E2620C"/>
    <w:rsid w:val="00E32A60"/>
    <w:rsid w:val="00E32F87"/>
    <w:rsid w:val="00E336FF"/>
    <w:rsid w:val="00E34130"/>
    <w:rsid w:val="00E3573D"/>
    <w:rsid w:val="00E35A09"/>
    <w:rsid w:val="00E36590"/>
    <w:rsid w:val="00E41750"/>
    <w:rsid w:val="00E42E0A"/>
    <w:rsid w:val="00E43B26"/>
    <w:rsid w:val="00E44374"/>
    <w:rsid w:val="00E51264"/>
    <w:rsid w:val="00E54A0B"/>
    <w:rsid w:val="00E556BA"/>
    <w:rsid w:val="00E62E68"/>
    <w:rsid w:val="00E653BD"/>
    <w:rsid w:val="00E65489"/>
    <w:rsid w:val="00E66CCE"/>
    <w:rsid w:val="00E720A2"/>
    <w:rsid w:val="00E73533"/>
    <w:rsid w:val="00E73BA8"/>
    <w:rsid w:val="00E75629"/>
    <w:rsid w:val="00E7663F"/>
    <w:rsid w:val="00E76BEA"/>
    <w:rsid w:val="00E82A59"/>
    <w:rsid w:val="00E8375F"/>
    <w:rsid w:val="00E8668F"/>
    <w:rsid w:val="00E86A63"/>
    <w:rsid w:val="00E86F60"/>
    <w:rsid w:val="00E87BBB"/>
    <w:rsid w:val="00E91AEB"/>
    <w:rsid w:val="00E94EF9"/>
    <w:rsid w:val="00E96BF2"/>
    <w:rsid w:val="00EA002F"/>
    <w:rsid w:val="00EA030A"/>
    <w:rsid w:val="00EA21F4"/>
    <w:rsid w:val="00EA69A2"/>
    <w:rsid w:val="00EA6BD0"/>
    <w:rsid w:val="00EA778E"/>
    <w:rsid w:val="00EB0CEE"/>
    <w:rsid w:val="00EB0F1D"/>
    <w:rsid w:val="00EB3926"/>
    <w:rsid w:val="00EB4F7C"/>
    <w:rsid w:val="00EB6040"/>
    <w:rsid w:val="00EC1245"/>
    <w:rsid w:val="00EC1A9D"/>
    <w:rsid w:val="00EC4E94"/>
    <w:rsid w:val="00EC54D5"/>
    <w:rsid w:val="00ED2AF7"/>
    <w:rsid w:val="00ED4083"/>
    <w:rsid w:val="00EE266B"/>
    <w:rsid w:val="00EE44EC"/>
    <w:rsid w:val="00EE4CC1"/>
    <w:rsid w:val="00EE50A1"/>
    <w:rsid w:val="00EE6A5F"/>
    <w:rsid w:val="00EE711F"/>
    <w:rsid w:val="00EF2641"/>
    <w:rsid w:val="00EF7357"/>
    <w:rsid w:val="00F002DA"/>
    <w:rsid w:val="00F03BCA"/>
    <w:rsid w:val="00F0551C"/>
    <w:rsid w:val="00F073ED"/>
    <w:rsid w:val="00F0743C"/>
    <w:rsid w:val="00F22C92"/>
    <w:rsid w:val="00F24663"/>
    <w:rsid w:val="00F25290"/>
    <w:rsid w:val="00F312FF"/>
    <w:rsid w:val="00F31D07"/>
    <w:rsid w:val="00F340E9"/>
    <w:rsid w:val="00F34A94"/>
    <w:rsid w:val="00F40198"/>
    <w:rsid w:val="00F413B5"/>
    <w:rsid w:val="00F4141A"/>
    <w:rsid w:val="00F41C58"/>
    <w:rsid w:val="00F42E0C"/>
    <w:rsid w:val="00F47206"/>
    <w:rsid w:val="00F47BAA"/>
    <w:rsid w:val="00F55133"/>
    <w:rsid w:val="00F55E43"/>
    <w:rsid w:val="00F60C14"/>
    <w:rsid w:val="00F616C4"/>
    <w:rsid w:val="00F64AA5"/>
    <w:rsid w:val="00F64E47"/>
    <w:rsid w:val="00F70137"/>
    <w:rsid w:val="00F70CC6"/>
    <w:rsid w:val="00F74514"/>
    <w:rsid w:val="00F766D7"/>
    <w:rsid w:val="00F81795"/>
    <w:rsid w:val="00F828A4"/>
    <w:rsid w:val="00F82B0E"/>
    <w:rsid w:val="00F83247"/>
    <w:rsid w:val="00F87B6C"/>
    <w:rsid w:val="00F90B0E"/>
    <w:rsid w:val="00F90DE8"/>
    <w:rsid w:val="00F96D8B"/>
    <w:rsid w:val="00F97787"/>
    <w:rsid w:val="00FA0885"/>
    <w:rsid w:val="00FA09CF"/>
    <w:rsid w:val="00FA1FC0"/>
    <w:rsid w:val="00FA4014"/>
    <w:rsid w:val="00FA5C7D"/>
    <w:rsid w:val="00FB7480"/>
    <w:rsid w:val="00FC1060"/>
    <w:rsid w:val="00FC632C"/>
    <w:rsid w:val="00FC7FAC"/>
    <w:rsid w:val="00FD0287"/>
    <w:rsid w:val="00FD0620"/>
    <w:rsid w:val="00FD0E0D"/>
    <w:rsid w:val="00FD36B9"/>
    <w:rsid w:val="00FD479B"/>
    <w:rsid w:val="00FD7BE5"/>
    <w:rsid w:val="00FD7CB9"/>
    <w:rsid w:val="00FE1A57"/>
    <w:rsid w:val="00FE36B5"/>
    <w:rsid w:val="00FE54DB"/>
    <w:rsid w:val="00FE7B25"/>
    <w:rsid w:val="00FF061F"/>
    <w:rsid w:val="00FF1234"/>
    <w:rsid w:val="00FF2D51"/>
    <w:rsid w:val="00FF3064"/>
    <w:rsid w:val="00FF3317"/>
    <w:rsid w:val="00FF36D0"/>
    <w:rsid w:val="00FF44DF"/>
    <w:rsid w:val="00FF4D1A"/>
    <w:rsid w:val="00FF6FA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E24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0"/>
    <w:lsdException w:name="heading 3" w:uiPriority="0"/>
    <w:lsdException w:name="heading 4" w:uiPriority="0"/>
    <w:lsdException w:name="heading 5" w:uiPriority="9"/>
    <w:lsdException w:name="heading 6" w:uiPriority="9"/>
    <w:lsdException w:name="heading 7" w:uiPriority="9"/>
    <w:lsdException w:name="heading 8" w:uiPriority="9"/>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rsid w:val="00980BDF"/>
  </w:style>
  <w:style w:type="paragraph" w:styleId="Heading1">
    <w:name w:val="heading 1"/>
    <w:aliases w:val="تیتر 1"/>
    <w:basedOn w:val="Normal"/>
    <w:next w:val="Normal"/>
    <w:link w:val="Heading1Char"/>
    <w:uiPriority w:val="9"/>
    <w:rsid w:val="00251C6C"/>
    <w:pPr>
      <w:widowControl w:val="0"/>
      <w:numPr>
        <w:numId w:val="3"/>
      </w:numPr>
      <w:bidi/>
      <w:spacing w:after="200" w:line="276" w:lineRule="auto"/>
      <w:jc w:val="center"/>
      <w:outlineLvl w:val="0"/>
    </w:pPr>
    <w:rPr>
      <w:rFonts w:ascii="B Nazanin" w:eastAsia="Calibri" w:hAnsi="B Nazanin" w:cs="B Nazanin"/>
      <w:b/>
      <w:bCs/>
      <w:sz w:val="48"/>
      <w:szCs w:val="48"/>
      <w:lang w:bidi="fa-IR"/>
    </w:rPr>
  </w:style>
  <w:style w:type="paragraph" w:styleId="Heading2">
    <w:name w:val="heading 2"/>
    <w:aliases w:val="تیتر 2"/>
    <w:basedOn w:val="Normal"/>
    <w:next w:val="Normal"/>
    <w:link w:val="Heading2Char"/>
    <w:autoRedefine/>
    <w:unhideWhenUsed/>
    <w:rsid w:val="00251C6C"/>
    <w:pPr>
      <w:widowControl w:val="0"/>
      <w:numPr>
        <w:ilvl w:val="1"/>
        <w:numId w:val="3"/>
      </w:numPr>
      <w:bidi/>
      <w:spacing w:after="200" w:line="276" w:lineRule="auto"/>
      <w:ind w:hanging="858"/>
      <w:outlineLvl w:val="1"/>
    </w:pPr>
    <w:rPr>
      <w:rFonts w:ascii="B Nazanin" w:eastAsia="Calibri" w:hAnsi="B Nazanin" w:cs="B Nazanin"/>
      <w:b/>
      <w:bCs/>
      <w:sz w:val="32"/>
      <w:szCs w:val="32"/>
      <w:lang w:bidi="fa-IR"/>
    </w:rPr>
  </w:style>
  <w:style w:type="paragraph" w:styleId="Heading3">
    <w:name w:val="heading 3"/>
    <w:aliases w:val="تیتر 3"/>
    <w:basedOn w:val="Normal"/>
    <w:next w:val="Normal"/>
    <w:link w:val="Heading3Char"/>
    <w:autoRedefine/>
    <w:unhideWhenUsed/>
    <w:rsid w:val="00103BCD"/>
    <w:pPr>
      <w:keepNext/>
      <w:keepLines/>
      <w:spacing w:before="40" w:after="0"/>
      <w:ind w:left="2127" w:hanging="1414"/>
      <w:outlineLvl w:val="2"/>
      <w:pPrChange w:id="0" w:author="Mohsen Jafarinejad" w:date="2019-05-11T10:12:00Z">
        <w:pPr>
          <w:keepNext/>
          <w:keepLines/>
          <w:bidi/>
          <w:spacing w:before="40" w:line="259" w:lineRule="auto"/>
          <w:ind w:left="2127" w:hanging="1414"/>
          <w:outlineLvl w:val="2"/>
        </w:pPr>
      </w:pPrChange>
    </w:pPr>
    <w:rPr>
      <w:rFonts w:asciiTheme="majorBidi" w:eastAsia="Calibri" w:hAnsiTheme="majorBidi" w:cstheme="majorBidi"/>
      <w:color w:val="0000FF"/>
      <w:sz w:val="20"/>
      <w:szCs w:val="20"/>
      <w:lang w:bidi="fa-IR"/>
      <w:rPrChange w:id="0" w:author="Mohsen Jafarinejad" w:date="2019-05-11T10:12:00Z">
        <w:rPr>
          <w:rFonts w:ascii="B Nazanin" w:eastAsia="Calibri" w:hAnsi="B Nazanin" w:cs="B Nazanin"/>
          <w:b/>
          <w:bCs/>
          <w:sz w:val="28"/>
          <w:szCs w:val="28"/>
          <w:lang w:val="en-US" w:eastAsia="en-US" w:bidi="fa-IR"/>
        </w:rPr>
      </w:rPrChange>
    </w:rPr>
  </w:style>
  <w:style w:type="paragraph" w:styleId="Heading4">
    <w:name w:val="heading 4"/>
    <w:basedOn w:val="Normal"/>
    <w:next w:val="Normal"/>
    <w:link w:val="Heading4Char"/>
    <w:unhideWhenUsed/>
    <w:rsid w:val="00BE7D86"/>
    <w:pPr>
      <w:keepNext/>
      <w:keepLines/>
      <w:spacing w:before="40" w:after="0"/>
      <w:outlineLvl w:val="3"/>
    </w:pPr>
    <w:rPr>
      <w:rFonts w:ascii="Times New Roman" w:eastAsia="Times New Roman" w:hAnsi="Times New Roman" w:cs="B Nazanin"/>
      <w:b/>
      <w:bCs/>
      <w:color w:val="000000"/>
      <w:sz w:val="48"/>
      <w:szCs w:val="48"/>
    </w:rPr>
  </w:style>
  <w:style w:type="paragraph" w:styleId="Heading5">
    <w:name w:val="heading 5"/>
    <w:basedOn w:val="Normal"/>
    <w:next w:val="Normal"/>
    <w:link w:val="Heading5Char"/>
    <w:uiPriority w:val="9"/>
    <w:unhideWhenUsed/>
    <w:rsid w:val="00BE7D86"/>
    <w:pPr>
      <w:keepNext/>
      <w:keepLines/>
      <w:spacing w:before="40" w:after="0"/>
      <w:outlineLvl w:val="4"/>
    </w:pPr>
    <w:rPr>
      <w:rFonts w:ascii="Times New Roman" w:eastAsia="Times New Roman" w:hAnsi="Times New Roman" w:cs="B Nazanin"/>
      <w:b/>
      <w:bCs/>
      <w:sz w:val="32"/>
      <w:szCs w:val="32"/>
    </w:rPr>
  </w:style>
  <w:style w:type="paragraph" w:styleId="Heading6">
    <w:name w:val="heading 6"/>
    <w:basedOn w:val="Normal"/>
    <w:next w:val="Normal"/>
    <w:link w:val="Heading6Char"/>
    <w:uiPriority w:val="9"/>
    <w:unhideWhenUsed/>
    <w:rsid w:val="00BE7D86"/>
    <w:pPr>
      <w:keepNext/>
      <w:keepLines/>
      <w:spacing w:before="40" w:after="0"/>
      <w:outlineLvl w:val="5"/>
    </w:pPr>
    <w:rPr>
      <w:rFonts w:ascii="Cambria" w:eastAsia="Times New Roman" w:hAnsi="Cambria" w:cs="Times New Roman"/>
      <w:i/>
      <w:iCs/>
      <w:color w:val="243F60"/>
      <w:sz w:val="32"/>
      <w:szCs w:val="32"/>
    </w:rPr>
  </w:style>
  <w:style w:type="paragraph" w:styleId="Heading7">
    <w:name w:val="heading 7"/>
    <w:basedOn w:val="Normal"/>
    <w:next w:val="Normal"/>
    <w:link w:val="Heading7Char"/>
    <w:uiPriority w:val="9"/>
    <w:unhideWhenUsed/>
    <w:rsid w:val="00BE7D86"/>
    <w:pPr>
      <w:keepNext/>
      <w:keepLines/>
      <w:spacing w:before="40" w:after="0"/>
      <w:outlineLvl w:val="6"/>
    </w:pPr>
    <w:rPr>
      <w:rFonts w:ascii="Cambria" w:eastAsia="Times New Roman" w:hAnsi="Cambria" w:cs="Times New Roman"/>
      <w:i/>
      <w:iCs/>
      <w:color w:val="404040"/>
      <w:sz w:val="32"/>
      <w:szCs w:val="32"/>
    </w:rPr>
  </w:style>
  <w:style w:type="paragraph" w:styleId="Heading8">
    <w:name w:val="heading 8"/>
    <w:basedOn w:val="Normal"/>
    <w:next w:val="Normal"/>
    <w:link w:val="Heading8Char"/>
    <w:uiPriority w:val="9"/>
    <w:semiHidden/>
    <w:unhideWhenUsed/>
    <w:rsid w:val="00BE7D86"/>
    <w:pPr>
      <w:keepNext/>
      <w:keepLines/>
      <w:spacing w:before="40" w:after="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BE7D86"/>
    <w:pPr>
      <w:keepNext/>
      <w:keepLines/>
      <w:spacing w:before="4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تیتر 1 Char"/>
    <w:basedOn w:val="DefaultParagraphFont"/>
    <w:link w:val="Heading1"/>
    <w:uiPriority w:val="9"/>
    <w:rsid w:val="00251C6C"/>
    <w:rPr>
      <w:rFonts w:ascii="B Nazanin" w:eastAsia="Calibri" w:hAnsi="B Nazanin" w:cs="B Nazanin"/>
      <w:b/>
      <w:bCs/>
      <w:sz w:val="48"/>
      <w:szCs w:val="48"/>
      <w:lang w:bidi="fa-IR"/>
    </w:rPr>
  </w:style>
  <w:style w:type="character" w:customStyle="1" w:styleId="Heading2Char">
    <w:name w:val="Heading 2 Char"/>
    <w:aliases w:val="تیتر 2 Char"/>
    <w:basedOn w:val="DefaultParagraphFont"/>
    <w:link w:val="Heading2"/>
    <w:rsid w:val="00251C6C"/>
    <w:rPr>
      <w:rFonts w:ascii="B Nazanin" w:eastAsia="Calibri" w:hAnsi="B Nazanin" w:cs="B Nazanin"/>
      <w:b/>
      <w:bCs/>
      <w:sz w:val="32"/>
      <w:szCs w:val="32"/>
      <w:lang w:bidi="fa-IR"/>
    </w:rPr>
  </w:style>
  <w:style w:type="paragraph" w:customStyle="1" w:styleId="Heading31">
    <w:name w:val="Heading 31"/>
    <w:basedOn w:val="Normal"/>
    <w:next w:val="Normal"/>
    <w:uiPriority w:val="9"/>
    <w:unhideWhenUsed/>
    <w:rsid w:val="00BE7D86"/>
    <w:pPr>
      <w:widowControl w:val="0"/>
      <w:numPr>
        <w:ilvl w:val="2"/>
        <w:numId w:val="1"/>
      </w:numPr>
      <w:bidi/>
      <w:spacing w:before="120" w:after="240" w:line="360" w:lineRule="auto"/>
      <w:outlineLvl w:val="2"/>
    </w:pPr>
    <w:rPr>
      <w:rFonts w:ascii="Times New Roman" w:eastAsia="Times New Roman" w:hAnsi="Times New Roman" w:cs="B Nazanin"/>
      <w:b/>
      <w:bCs/>
      <w:sz w:val="32"/>
      <w:szCs w:val="36"/>
      <w:lang w:bidi="fa-IR"/>
    </w:rPr>
  </w:style>
  <w:style w:type="paragraph" w:customStyle="1" w:styleId="Heading41">
    <w:name w:val="Heading 41"/>
    <w:basedOn w:val="Normal"/>
    <w:next w:val="Normal"/>
    <w:autoRedefine/>
    <w:uiPriority w:val="9"/>
    <w:semiHidden/>
    <w:unhideWhenUsed/>
    <w:qFormat/>
    <w:rsid w:val="00BE7D86"/>
    <w:pPr>
      <w:widowControl w:val="0"/>
      <w:numPr>
        <w:ilvl w:val="3"/>
        <w:numId w:val="1"/>
      </w:numPr>
      <w:bidi/>
      <w:spacing w:before="120" w:after="120" w:line="360" w:lineRule="auto"/>
      <w:outlineLvl w:val="3"/>
    </w:pPr>
    <w:rPr>
      <w:rFonts w:ascii="Times New Roman" w:eastAsia="Times New Roman" w:hAnsi="Times New Roman" w:cs="B Nazanin"/>
      <w:b/>
      <w:bCs/>
      <w:color w:val="000000"/>
      <w:sz w:val="48"/>
      <w:szCs w:val="48"/>
      <w:lang w:bidi="fa-IR"/>
    </w:rPr>
  </w:style>
  <w:style w:type="paragraph" w:customStyle="1" w:styleId="Heading51">
    <w:name w:val="Heading 51"/>
    <w:basedOn w:val="Normal"/>
    <w:next w:val="Normal"/>
    <w:uiPriority w:val="9"/>
    <w:semiHidden/>
    <w:unhideWhenUsed/>
    <w:qFormat/>
    <w:rsid w:val="00BE7D86"/>
    <w:pPr>
      <w:widowControl w:val="0"/>
      <w:numPr>
        <w:ilvl w:val="4"/>
        <w:numId w:val="1"/>
      </w:numPr>
      <w:bidi/>
      <w:spacing w:before="120" w:after="120" w:line="360" w:lineRule="auto"/>
      <w:outlineLvl w:val="4"/>
    </w:pPr>
    <w:rPr>
      <w:rFonts w:ascii="Times New Roman" w:eastAsia="Times New Roman" w:hAnsi="Times New Roman" w:cs="B Nazanin"/>
      <w:b/>
      <w:bCs/>
      <w:sz w:val="32"/>
      <w:szCs w:val="32"/>
      <w:lang w:bidi="fa-IR"/>
    </w:rPr>
  </w:style>
  <w:style w:type="paragraph" w:customStyle="1" w:styleId="Heading61">
    <w:name w:val="Heading 61"/>
    <w:basedOn w:val="Normal"/>
    <w:next w:val="Normal"/>
    <w:uiPriority w:val="9"/>
    <w:semiHidden/>
    <w:unhideWhenUsed/>
    <w:qFormat/>
    <w:rsid w:val="00BE7D86"/>
    <w:pPr>
      <w:keepNext/>
      <w:keepLines/>
      <w:widowControl w:val="0"/>
      <w:numPr>
        <w:ilvl w:val="5"/>
        <w:numId w:val="1"/>
      </w:numPr>
      <w:bidi/>
      <w:spacing w:before="200" w:after="0" w:line="276" w:lineRule="auto"/>
      <w:outlineLvl w:val="5"/>
    </w:pPr>
    <w:rPr>
      <w:rFonts w:ascii="Cambria" w:eastAsia="Times New Roman" w:hAnsi="Cambria" w:cs="Times New Roman"/>
      <w:i/>
      <w:iCs/>
      <w:color w:val="243F60"/>
      <w:sz w:val="32"/>
      <w:szCs w:val="32"/>
      <w:lang w:bidi="fa-IR"/>
    </w:rPr>
  </w:style>
  <w:style w:type="paragraph" w:customStyle="1" w:styleId="Heading71">
    <w:name w:val="Heading 71"/>
    <w:basedOn w:val="Normal"/>
    <w:next w:val="Normal"/>
    <w:uiPriority w:val="9"/>
    <w:semiHidden/>
    <w:unhideWhenUsed/>
    <w:qFormat/>
    <w:rsid w:val="00BE7D86"/>
    <w:pPr>
      <w:keepNext/>
      <w:keepLines/>
      <w:widowControl w:val="0"/>
      <w:numPr>
        <w:ilvl w:val="6"/>
        <w:numId w:val="1"/>
      </w:numPr>
      <w:bidi/>
      <w:spacing w:before="200" w:after="0" w:line="276" w:lineRule="auto"/>
      <w:outlineLvl w:val="6"/>
    </w:pPr>
    <w:rPr>
      <w:rFonts w:ascii="Cambria" w:eastAsia="Times New Roman" w:hAnsi="Cambria" w:cs="Times New Roman"/>
      <w:i/>
      <w:iCs/>
      <w:color w:val="404040"/>
      <w:sz w:val="32"/>
      <w:szCs w:val="32"/>
      <w:lang w:bidi="fa-IR"/>
    </w:rPr>
  </w:style>
  <w:style w:type="paragraph" w:customStyle="1" w:styleId="Heading81">
    <w:name w:val="Heading 81"/>
    <w:basedOn w:val="Normal"/>
    <w:next w:val="Normal"/>
    <w:uiPriority w:val="9"/>
    <w:semiHidden/>
    <w:unhideWhenUsed/>
    <w:qFormat/>
    <w:rsid w:val="00BE7D86"/>
    <w:pPr>
      <w:keepNext/>
      <w:keepLines/>
      <w:widowControl w:val="0"/>
      <w:numPr>
        <w:ilvl w:val="7"/>
        <w:numId w:val="1"/>
      </w:numPr>
      <w:bidi/>
      <w:spacing w:before="200" w:after="0" w:line="276" w:lineRule="auto"/>
      <w:outlineLvl w:val="7"/>
    </w:pPr>
    <w:rPr>
      <w:rFonts w:ascii="Cambria" w:eastAsia="Times New Roman" w:hAnsi="Cambria" w:cs="Times New Roman"/>
      <w:color w:val="404040"/>
      <w:sz w:val="20"/>
      <w:szCs w:val="20"/>
      <w:lang w:bidi="fa-IR"/>
    </w:rPr>
  </w:style>
  <w:style w:type="paragraph" w:customStyle="1" w:styleId="Heading91">
    <w:name w:val="Heading 91"/>
    <w:basedOn w:val="Normal"/>
    <w:next w:val="Normal"/>
    <w:uiPriority w:val="9"/>
    <w:semiHidden/>
    <w:unhideWhenUsed/>
    <w:qFormat/>
    <w:rsid w:val="00BE7D86"/>
    <w:pPr>
      <w:keepNext/>
      <w:keepLines/>
      <w:widowControl w:val="0"/>
      <w:numPr>
        <w:ilvl w:val="8"/>
        <w:numId w:val="1"/>
      </w:numPr>
      <w:bidi/>
      <w:spacing w:before="200" w:after="0" w:line="276" w:lineRule="auto"/>
      <w:outlineLvl w:val="8"/>
    </w:pPr>
    <w:rPr>
      <w:rFonts w:ascii="Cambria" w:eastAsia="Times New Roman" w:hAnsi="Cambria" w:cs="Times New Roman"/>
      <w:i/>
      <w:iCs/>
      <w:color w:val="404040"/>
      <w:sz w:val="20"/>
      <w:szCs w:val="20"/>
      <w:lang w:bidi="fa-IR"/>
    </w:rPr>
  </w:style>
  <w:style w:type="numbering" w:customStyle="1" w:styleId="NoList1">
    <w:name w:val="No List1"/>
    <w:next w:val="NoList"/>
    <w:uiPriority w:val="99"/>
    <w:semiHidden/>
    <w:unhideWhenUsed/>
    <w:rsid w:val="00BE7D86"/>
  </w:style>
  <w:style w:type="paragraph" w:styleId="BalloonText">
    <w:name w:val="Balloon Text"/>
    <w:basedOn w:val="Normal"/>
    <w:link w:val="BalloonTextChar"/>
    <w:uiPriority w:val="99"/>
    <w:semiHidden/>
    <w:unhideWhenUsed/>
    <w:rsid w:val="00BE7D86"/>
    <w:pPr>
      <w:widowControl w:val="0"/>
      <w:bidi/>
      <w:spacing w:after="0" w:line="240" w:lineRule="auto"/>
      <w:ind w:firstLine="567"/>
    </w:pPr>
    <w:rPr>
      <w:rFonts w:ascii="Tahoma" w:hAnsi="Tahoma" w:cs="Tahoma"/>
      <w:sz w:val="16"/>
      <w:szCs w:val="16"/>
      <w:lang w:bidi="fa-IR"/>
    </w:rPr>
  </w:style>
  <w:style w:type="character" w:customStyle="1" w:styleId="BalloonTextChar">
    <w:name w:val="Balloon Text Char"/>
    <w:basedOn w:val="DefaultParagraphFont"/>
    <w:link w:val="BalloonText"/>
    <w:uiPriority w:val="99"/>
    <w:semiHidden/>
    <w:rsid w:val="00BE7D86"/>
    <w:rPr>
      <w:rFonts w:ascii="Tahoma" w:hAnsi="Tahoma" w:cs="Tahoma"/>
      <w:sz w:val="16"/>
      <w:szCs w:val="16"/>
      <w:lang w:bidi="fa-IR"/>
    </w:rPr>
  </w:style>
  <w:style w:type="character" w:customStyle="1" w:styleId="Heading3Char">
    <w:name w:val="Heading 3 Char"/>
    <w:aliases w:val="تیتر 3 Char"/>
    <w:basedOn w:val="DefaultParagraphFont"/>
    <w:link w:val="Heading3"/>
    <w:rsid w:val="00103BCD"/>
    <w:rPr>
      <w:rFonts w:asciiTheme="majorBidi" w:eastAsia="Calibri" w:hAnsiTheme="majorBidi" w:cstheme="majorBidi"/>
      <w:color w:val="0000FF"/>
      <w:sz w:val="20"/>
      <w:szCs w:val="20"/>
      <w:lang w:bidi="fa-IR"/>
    </w:rPr>
  </w:style>
  <w:style w:type="character" w:customStyle="1" w:styleId="Heading4Char">
    <w:name w:val="Heading 4 Char"/>
    <w:basedOn w:val="DefaultParagraphFont"/>
    <w:link w:val="Heading4"/>
    <w:rsid w:val="00BE7D86"/>
    <w:rPr>
      <w:rFonts w:ascii="Times New Roman" w:eastAsia="Times New Roman" w:hAnsi="Times New Roman" w:cs="B Nazanin"/>
      <w:b/>
      <w:bCs/>
      <w:color w:val="000000"/>
      <w:sz w:val="48"/>
      <w:szCs w:val="48"/>
    </w:rPr>
  </w:style>
  <w:style w:type="character" w:customStyle="1" w:styleId="Heading5Char">
    <w:name w:val="Heading 5 Char"/>
    <w:basedOn w:val="DefaultParagraphFont"/>
    <w:link w:val="Heading5"/>
    <w:uiPriority w:val="9"/>
    <w:rsid w:val="00BE7D86"/>
    <w:rPr>
      <w:rFonts w:ascii="Times New Roman" w:eastAsia="Times New Roman" w:hAnsi="Times New Roman" w:cs="B Nazanin"/>
      <w:b/>
      <w:bCs/>
      <w:sz w:val="32"/>
      <w:szCs w:val="32"/>
    </w:rPr>
  </w:style>
  <w:style w:type="paragraph" w:customStyle="1" w:styleId="Caption1">
    <w:name w:val="Caption1"/>
    <w:basedOn w:val="Normal"/>
    <w:next w:val="Normal"/>
    <w:autoRedefine/>
    <w:uiPriority w:val="35"/>
    <w:unhideWhenUsed/>
    <w:rsid w:val="00BE7D86"/>
    <w:pPr>
      <w:widowControl w:val="0"/>
      <w:bidi/>
      <w:spacing w:before="240" w:after="0" w:line="360" w:lineRule="auto"/>
      <w:ind w:firstLine="567"/>
      <w:jc w:val="right"/>
      <w:outlineLvl w:val="4"/>
    </w:pPr>
    <w:rPr>
      <w:rFonts w:ascii="Times New Roman" w:hAnsi="Times New Roman" w:cs="B Nazanin"/>
      <w:sz w:val="32"/>
      <w:szCs w:val="24"/>
      <w:lang w:bidi="fa-IR"/>
    </w:rPr>
  </w:style>
  <w:style w:type="paragraph" w:styleId="EndnoteText">
    <w:name w:val="endnote text"/>
    <w:basedOn w:val="Normal"/>
    <w:link w:val="EndnoteTextChar"/>
    <w:uiPriority w:val="99"/>
    <w:unhideWhenUsed/>
    <w:rsid w:val="00BE7D86"/>
    <w:pPr>
      <w:widowControl w:val="0"/>
      <w:bidi/>
      <w:spacing w:after="0" w:line="360" w:lineRule="auto"/>
      <w:ind w:firstLine="284"/>
    </w:pPr>
    <w:rPr>
      <w:rFonts w:ascii="Times New Roman" w:hAnsi="Times New Roman" w:cs="B Nazanin"/>
      <w:sz w:val="24"/>
      <w:szCs w:val="24"/>
      <w:lang w:bidi="fa-IR"/>
    </w:rPr>
  </w:style>
  <w:style w:type="character" w:customStyle="1" w:styleId="EndnoteTextChar">
    <w:name w:val="Endnote Text Char"/>
    <w:basedOn w:val="DefaultParagraphFont"/>
    <w:link w:val="EndnoteText"/>
    <w:uiPriority w:val="99"/>
    <w:rsid w:val="00BE7D86"/>
    <w:rPr>
      <w:rFonts w:ascii="Times New Roman" w:hAnsi="Times New Roman" w:cs="B Nazanin"/>
      <w:sz w:val="24"/>
      <w:szCs w:val="24"/>
      <w:lang w:bidi="fa-IR"/>
    </w:rPr>
  </w:style>
  <w:style w:type="paragraph" w:styleId="ListParagraph">
    <w:name w:val="List Paragraph"/>
    <w:basedOn w:val="Normal"/>
    <w:uiPriority w:val="34"/>
    <w:rsid w:val="00BE7D86"/>
    <w:pPr>
      <w:widowControl w:val="0"/>
      <w:bidi/>
      <w:spacing w:before="120" w:after="120" w:line="360" w:lineRule="auto"/>
      <w:ind w:left="720" w:firstLine="284"/>
      <w:contextualSpacing/>
    </w:pPr>
    <w:rPr>
      <w:rFonts w:ascii="Times New Roman" w:hAnsi="Times New Roman" w:cs="B Nazanin"/>
      <w:sz w:val="32"/>
      <w:szCs w:val="32"/>
      <w:lang w:bidi="fa-IR"/>
    </w:rPr>
  </w:style>
  <w:style w:type="character" w:styleId="EndnoteReference">
    <w:name w:val="endnote reference"/>
    <w:basedOn w:val="DefaultParagraphFont"/>
    <w:uiPriority w:val="99"/>
    <w:unhideWhenUsed/>
    <w:rsid w:val="00BE7D86"/>
    <w:rPr>
      <w:vertAlign w:val="superscript"/>
    </w:rPr>
  </w:style>
  <w:style w:type="character" w:styleId="Hyperlink">
    <w:name w:val="Hyperlink"/>
    <w:basedOn w:val="DefaultParagraphFont"/>
    <w:uiPriority w:val="99"/>
    <w:unhideWhenUsed/>
    <w:rsid w:val="00BE7D86"/>
    <w:rPr>
      <w:color w:val="0000FF"/>
      <w:u w:val="single"/>
    </w:rPr>
  </w:style>
  <w:style w:type="paragraph" w:customStyle="1" w:styleId="style7">
    <w:name w:val="style7"/>
    <w:basedOn w:val="Normal"/>
    <w:rsid w:val="00BE7D86"/>
    <w:pPr>
      <w:widowControl w:val="0"/>
      <w:spacing w:before="100" w:beforeAutospacing="1" w:after="100" w:afterAutospacing="1" w:line="240" w:lineRule="auto"/>
      <w:ind w:firstLine="567"/>
    </w:pPr>
    <w:rPr>
      <w:rFonts w:ascii="Times New Roman" w:eastAsia="Times New Roman" w:hAnsi="Times New Roman" w:cs="Times New Roman"/>
      <w:sz w:val="24"/>
      <w:szCs w:val="24"/>
      <w:lang w:bidi="fa-IR"/>
    </w:rPr>
  </w:style>
  <w:style w:type="character" w:styleId="Strong">
    <w:name w:val="Strong"/>
    <w:basedOn w:val="DefaultParagraphFont"/>
    <w:uiPriority w:val="22"/>
    <w:rsid w:val="00BE7D86"/>
    <w:rPr>
      <w:b/>
      <w:bCs/>
    </w:rPr>
  </w:style>
  <w:style w:type="paragraph" w:styleId="NormalWeb">
    <w:name w:val="Normal (Web)"/>
    <w:basedOn w:val="Normal"/>
    <w:uiPriority w:val="99"/>
    <w:unhideWhenUsed/>
    <w:rsid w:val="00BE7D86"/>
    <w:pPr>
      <w:widowControl w:val="0"/>
      <w:spacing w:before="100" w:beforeAutospacing="1" w:after="100" w:afterAutospacing="1" w:line="240" w:lineRule="auto"/>
      <w:ind w:firstLine="567"/>
    </w:pPr>
    <w:rPr>
      <w:rFonts w:ascii="Times New Roman" w:eastAsia="Times New Roman" w:hAnsi="Times New Roman" w:cs="Times New Roman"/>
      <w:sz w:val="24"/>
      <w:szCs w:val="24"/>
      <w:lang w:bidi="fa-IR"/>
    </w:rPr>
  </w:style>
  <w:style w:type="paragraph" w:customStyle="1" w:styleId="Title1">
    <w:name w:val="Title1"/>
    <w:basedOn w:val="Normal"/>
    <w:next w:val="Normal"/>
    <w:uiPriority w:val="10"/>
    <w:rsid w:val="00BE7D86"/>
    <w:pPr>
      <w:widowControl w:val="0"/>
      <w:pBdr>
        <w:bottom w:val="single" w:sz="8" w:space="4" w:color="4F81BD"/>
      </w:pBdr>
      <w:bidi/>
      <w:spacing w:after="200" w:line="276" w:lineRule="auto"/>
      <w:ind w:firstLine="567"/>
      <w:contextualSpacing/>
    </w:pPr>
    <w:rPr>
      <w:rFonts w:ascii="Times New Roman" w:eastAsia="Times New Roman" w:hAnsi="Times New Roman" w:cs="B Nazanin"/>
      <w:color w:val="17365D"/>
      <w:spacing w:val="5"/>
      <w:kern w:val="28"/>
      <w:sz w:val="32"/>
      <w:szCs w:val="32"/>
      <w:lang w:bidi="fa-IR"/>
    </w:rPr>
  </w:style>
  <w:style w:type="character" w:customStyle="1" w:styleId="TitleChar">
    <w:name w:val="Title Char"/>
    <w:aliases w:val="heding 3 Char"/>
    <w:basedOn w:val="DefaultParagraphFont"/>
    <w:link w:val="Title"/>
    <w:uiPriority w:val="10"/>
    <w:rsid w:val="00BE7D86"/>
    <w:rPr>
      <w:rFonts w:ascii="Times New Roman" w:eastAsia="Times New Roman" w:hAnsi="Times New Roman" w:cs="B Nazanin"/>
      <w:color w:val="17365D"/>
      <w:spacing w:val="5"/>
      <w:kern w:val="28"/>
      <w:sz w:val="28"/>
      <w:szCs w:val="32"/>
    </w:rPr>
  </w:style>
  <w:style w:type="character" w:customStyle="1" w:styleId="Heading6Char">
    <w:name w:val="Heading 6 Char"/>
    <w:basedOn w:val="DefaultParagraphFont"/>
    <w:link w:val="Heading6"/>
    <w:uiPriority w:val="9"/>
    <w:rsid w:val="00BE7D86"/>
    <w:rPr>
      <w:rFonts w:ascii="Cambria" w:eastAsia="Times New Roman" w:hAnsi="Cambria" w:cs="Times New Roman"/>
      <w:i/>
      <w:iCs/>
      <w:color w:val="243F60"/>
      <w:sz w:val="32"/>
      <w:szCs w:val="32"/>
    </w:rPr>
  </w:style>
  <w:style w:type="character" w:customStyle="1" w:styleId="Heading7Char">
    <w:name w:val="Heading 7 Char"/>
    <w:basedOn w:val="DefaultParagraphFont"/>
    <w:link w:val="Heading7"/>
    <w:uiPriority w:val="9"/>
    <w:rsid w:val="00BE7D86"/>
    <w:rPr>
      <w:rFonts w:ascii="Cambria" w:eastAsia="Times New Roman" w:hAnsi="Cambria" w:cs="Times New Roman"/>
      <w:i/>
      <w:iCs/>
      <w:color w:val="404040"/>
      <w:sz w:val="32"/>
      <w:szCs w:val="32"/>
    </w:rPr>
  </w:style>
  <w:style w:type="character" w:customStyle="1" w:styleId="Heading8Char">
    <w:name w:val="Heading 8 Char"/>
    <w:basedOn w:val="DefaultParagraphFont"/>
    <w:link w:val="Heading8"/>
    <w:uiPriority w:val="9"/>
    <w:semiHidden/>
    <w:rsid w:val="00BE7D86"/>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BE7D86"/>
    <w:rPr>
      <w:rFonts w:ascii="Cambria" w:eastAsia="Times New Roman" w:hAnsi="Cambria" w:cs="Times New Roman"/>
      <w:i/>
      <w:iCs/>
      <w:color w:val="404040"/>
      <w:sz w:val="20"/>
      <w:szCs w:val="20"/>
    </w:rPr>
  </w:style>
  <w:style w:type="character" w:styleId="CommentReference">
    <w:name w:val="annotation reference"/>
    <w:basedOn w:val="DefaultParagraphFont"/>
    <w:uiPriority w:val="99"/>
    <w:semiHidden/>
    <w:unhideWhenUsed/>
    <w:rsid w:val="00BE7D86"/>
    <w:rPr>
      <w:sz w:val="16"/>
      <w:szCs w:val="16"/>
    </w:rPr>
  </w:style>
  <w:style w:type="paragraph" w:styleId="CommentText">
    <w:name w:val="annotation text"/>
    <w:basedOn w:val="Normal"/>
    <w:link w:val="CommentTextChar"/>
    <w:uiPriority w:val="99"/>
    <w:unhideWhenUsed/>
    <w:rsid w:val="00BE7D86"/>
    <w:pPr>
      <w:widowControl w:val="0"/>
      <w:bidi/>
      <w:spacing w:after="200" w:line="240" w:lineRule="auto"/>
      <w:ind w:firstLine="567"/>
    </w:pPr>
    <w:rPr>
      <w:rFonts w:ascii="Times New Roman" w:hAnsi="Times New Roman" w:cs="B Nazanin"/>
      <w:sz w:val="20"/>
      <w:szCs w:val="20"/>
      <w:lang w:bidi="fa-IR"/>
    </w:rPr>
  </w:style>
  <w:style w:type="character" w:customStyle="1" w:styleId="CommentTextChar">
    <w:name w:val="Comment Text Char"/>
    <w:basedOn w:val="DefaultParagraphFont"/>
    <w:link w:val="CommentText"/>
    <w:uiPriority w:val="99"/>
    <w:rsid w:val="00BE7D86"/>
    <w:rPr>
      <w:rFonts w:ascii="Times New Roman" w:hAnsi="Times New Roman" w:cs="B Nazanin"/>
      <w:sz w:val="20"/>
      <w:szCs w:val="20"/>
      <w:lang w:bidi="fa-IR"/>
    </w:rPr>
  </w:style>
  <w:style w:type="paragraph" w:styleId="CommentSubject">
    <w:name w:val="annotation subject"/>
    <w:basedOn w:val="CommentText"/>
    <w:next w:val="CommentText"/>
    <w:link w:val="CommentSubjectChar"/>
    <w:uiPriority w:val="99"/>
    <w:semiHidden/>
    <w:unhideWhenUsed/>
    <w:rsid w:val="00BE7D86"/>
    <w:rPr>
      <w:b/>
      <w:bCs/>
    </w:rPr>
  </w:style>
  <w:style w:type="character" w:customStyle="1" w:styleId="CommentSubjectChar">
    <w:name w:val="Comment Subject Char"/>
    <w:basedOn w:val="CommentTextChar"/>
    <w:link w:val="CommentSubject"/>
    <w:uiPriority w:val="99"/>
    <w:semiHidden/>
    <w:rsid w:val="00BE7D86"/>
    <w:rPr>
      <w:rFonts w:ascii="Times New Roman" w:hAnsi="Times New Roman" w:cs="B Nazanin"/>
      <w:b/>
      <w:bCs/>
      <w:sz w:val="20"/>
      <w:szCs w:val="20"/>
      <w:lang w:bidi="fa-IR"/>
    </w:rPr>
  </w:style>
  <w:style w:type="paragraph" w:styleId="FootnoteText">
    <w:name w:val="footnote text"/>
    <w:basedOn w:val="Normal"/>
    <w:link w:val="FootnoteTextChar"/>
    <w:uiPriority w:val="99"/>
    <w:unhideWhenUsed/>
    <w:rsid w:val="00BE7D86"/>
    <w:pPr>
      <w:bidi/>
      <w:spacing w:after="0" w:line="240" w:lineRule="auto"/>
      <w:ind w:firstLine="284"/>
    </w:pPr>
    <w:rPr>
      <w:rFonts w:ascii="Times New Roman" w:hAnsi="Times New Roman" w:cs="B Nazanin"/>
      <w:sz w:val="20"/>
      <w:szCs w:val="20"/>
      <w:lang w:bidi="fa-IR"/>
    </w:rPr>
  </w:style>
  <w:style w:type="character" w:customStyle="1" w:styleId="FootnoteTextChar">
    <w:name w:val="Footnote Text Char"/>
    <w:basedOn w:val="DefaultParagraphFont"/>
    <w:link w:val="FootnoteText"/>
    <w:uiPriority w:val="99"/>
    <w:rsid w:val="00BE7D86"/>
    <w:rPr>
      <w:rFonts w:ascii="Times New Roman" w:hAnsi="Times New Roman" w:cs="B Nazanin"/>
      <w:sz w:val="20"/>
      <w:szCs w:val="20"/>
      <w:lang w:bidi="fa-IR"/>
    </w:rPr>
  </w:style>
  <w:style w:type="character" w:styleId="FootnoteReference">
    <w:name w:val="footnote reference"/>
    <w:basedOn w:val="DefaultParagraphFont"/>
    <w:uiPriority w:val="99"/>
    <w:unhideWhenUsed/>
    <w:rsid w:val="00BE7D86"/>
    <w:rPr>
      <w:vertAlign w:val="superscript"/>
    </w:rPr>
  </w:style>
  <w:style w:type="character" w:customStyle="1" w:styleId="Heading3Char1">
    <w:name w:val="Heading 3 Char1"/>
    <w:basedOn w:val="DefaultParagraphFont"/>
    <w:uiPriority w:val="9"/>
    <w:semiHidden/>
    <w:rsid w:val="00BE7D86"/>
    <w:rPr>
      <w:rFonts w:asciiTheme="majorHAnsi" w:eastAsiaTheme="majorEastAsia" w:hAnsiTheme="majorHAnsi" w:cstheme="majorBidi"/>
      <w:color w:val="1F4D78" w:themeColor="accent1" w:themeShade="7F"/>
      <w:sz w:val="24"/>
      <w:szCs w:val="24"/>
    </w:rPr>
  </w:style>
  <w:style w:type="character" w:customStyle="1" w:styleId="Heading4Char1">
    <w:name w:val="Heading 4 Char1"/>
    <w:basedOn w:val="DefaultParagraphFont"/>
    <w:uiPriority w:val="9"/>
    <w:semiHidden/>
    <w:rsid w:val="00BE7D86"/>
    <w:rPr>
      <w:rFonts w:asciiTheme="majorHAnsi" w:eastAsiaTheme="majorEastAsia" w:hAnsiTheme="majorHAnsi" w:cstheme="majorBidi"/>
      <w:i/>
      <w:iCs/>
      <w:color w:val="2E74B5" w:themeColor="accent1" w:themeShade="BF"/>
    </w:rPr>
  </w:style>
  <w:style w:type="character" w:customStyle="1" w:styleId="Heading5Char1">
    <w:name w:val="Heading 5 Char1"/>
    <w:basedOn w:val="DefaultParagraphFont"/>
    <w:uiPriority w:val="9"/>
    <w:semiHidden/>
    <w:rsid w:val="00BE7D86"/>
    <w:rPr>
      <w:rFonts w:asciiTheme="majorHAnsi" w:eastAsiaTheme="majorEastAsia" w:hAnsiTheme="majorHAnsi" w:cstheme="majorBidi"/>
      <w:color w:val="2E74B5" w:themeColor="accent1" w:themeShade="BF"/>
    </w:rPr>
  </w:style>
  <w:style w:type="paragraph" w:styleId="Title">
    <w:name w:val="Title"/>
    <w:aliases w:val="heding 3"/>
    <w:basedOn w:val="Normal"/>
    <w:next w:val="Normal"/>
    <w:link w:val="TitleChar"/>
    <w:uiPriority w:val="10"/>
    <w:rsid w:val="00BE7D86"/>
    <w:pPr>
      <w:spacing w:after="0" w:line="240" w:lineRule="auto"/>
      <w:contextualSpacing/>
    </w:pPr>
    <w:rPr>
      <w:rFonts w:ascii="Times New Roman" w:eastAsia="Times New Roman" w:hAnsi="Times New Roman" w:cs="B Nazanin"/>
      <w:color w:val="17365D"/>
      <w:spacing w:val="5"/>
      <w:kern w:val="28"/>
      <w:sz w:val="28"/>
      <w:szCs w:val="32"/>
    </w:rPr>
  </w:style>
  <w:style w:type="character" w:customStyle="1" w:styleId="TitleChar1">
    <w:name w:val="Title Char1"/>
    <w:aliases w:val="heding 3 Char1"/>
    <w:basedOn w:val="DefaultParagraphFont"/>
    <w:uiPriority w:val="10"/>
    <w:rsid w:val="00BE7D86"/>
    <w:rPr>
      <w:rFonts w:asciiTheme="majorHAnsi" w:eastAsiaTheme="majorEastAsia" w:hAnsiTheme="majorHAnsi" w:cstheme="majorBidi"/>
      <w:spacing w:val="-10"/>
      <w:kern w:val="28"/>
      <w:sz w:val="56"/>
      <w:szCs w:val="56"/>
    </w:rPr>
  </w:style>
  <w:style w:type="character" w:customStyle="1" w:styleId="Heading6Char1">
    <w:name w:val="Heading 6 Char1"/>
    <w:basedOn w:val="DefaultParagraphFont"/>
    <w:uiPriority w:val="9"/>
    <w:semiHidden/>
    <w:rsid w:val="00BE7D86"/>
    <w:rPr>
      <w:rFonts w:asciiTheme="majorHAnsi" w:eastAsiaTheme="majorEastAsia" w:hAnsiTheme="majorHAnsi" w:cstheme="majorBidi"/>
      <w:color w:val="1F4D78" w:themeColor="accent1" w:themeShade="7F"/>
    </w:rPr>
  </w:style>
  <w:style w:type="character" w:customStyle="1" w:styleId="Heading7Char1">
    <w:name w:val="Heading 7 Char1"/>
    <w:basedOn w:val="DefaultParagraphFont"/>
    <w:uiPriority w:val="9"/>
    <w:semiHidden/>
    <w:rsid w:val="00BE7D86"/>
    <w:rPr>
      <w:rFonts w:asciiTheme="majorHAnsi" w:eastAsiaTheme="majorEastAsia" w:hAnsiTheme="majorHAnsi" w:cstheme="majorBidi"/>
      <w:i/>
      <w:iCs/>
      <w:color w:val="1F4D78" w:themeColor="accent1" w:themeShade="7F"/>
    </w:rPr>
  </w:style>
  <w:style w:type="character" w:customStyle="1" w:styleId="Heading8Char1">
    <w:name w:val="Heading 8 Char1"/>
    <w:basedOn w:val="DefaultParagraphFont"/>
    <w:uiPriority w:val="9"/>
    <w:semiHidden/>
    <w:rsid w:val="00BE7D86"/>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BE7D86"/>
    <w:rPr>
      <w:rFonts w:asciiTheme="majorHAnsi" w:eastAsiaTheme="majorEastAsia" w:hAnsiTheme="majorHAnsi" w:cstheme="majorBidi"/>
      <w:i/>
      <w:iCs/>
      <w:color w:val="272727" w:themeColor="text1" w:themeTint="D8"/>
      <w:sz w:val="21"/>
      <w:szCs w:val="21"/>
    </w:rPr>
  </w:style>
  <w:style w:type="numbering" w:customStyle="1" w:styleId="NoList2">
    <w:name w:val="No List2"/>
    <w:next w:val="NoList"/>
    <w:uiPriority w:val="99"/>
    <w:semiHidden/>
    <w:unhideWhenUsed/>
    <w:rsid w:val="00BE7D86"/>
  </w:style>
  <w:style w:type="paragraph" w:styleId="Caption">
    <w:name w:val="caption"/>
    <w:basedOn w:val="Normal"/>
    <w:next w:val="Normal"/>
    <w:link w:val="CaptionChar"/>
    <w:autoRedefine/>
    <w:uiPriority w:val="35"/>
    <w:unhideWhenUsed/>
    <w:rsid w:val="00BE7D86"/>
    <w:pPr>
      <w:widowControl w:val="0"/>
      <w:tabs>
        <w:tab w:val="left" w:pos="1166"/>
      </w:tabs>
      <w:bidi/>
      <w:spacing w:before="120" w:after="0" w:line="240" w:lineRule="auto"/>
      <w:contextualSpacing/>
      <w:jc w:val="center"/>
    </w:pPr>
    <w:rPr>
      <w:rFonts w:ascii="Times New Roman" w:hAnsi="Times New Roman" w:cs="B Nazanin"/>
      <w:color w:val="000000" w:themeColor="text1"/>
    </w:rPr>
  </w:style>
  <w:style w:type="paragraph" w:styleId="TableofFigures">
    <w:name w:val="table of figures"/>
    <w:basedOn w:val="Normal"/>
    <w:next w:val="Normal"/>
    <w:autoRedefine/>
    <w:uiPriority w:val="99"/>
    <w:unhideWhenUsed/>
    <w:rsid w:val="00BE7D86"/>
    <w:pPr>
      <w:tabs>
        <w:tab w:val="right" w:leader="dot" w:pos="9395"/>
      </w:tabs>
      <w:bidi/>
      <w:spacing w:before="120" w:after="0" w:line="360" w:lineRule="auto"/>
    </w:pPr>
    <w:rPr>
      <w:rFonts w:ascii="Times New Roman" w:hAnsi="Times New Roman" w:cs="B Nazanin"/>
      <w:sz w:val="28"/>
      <w:szCs w:val="28"/>
      <w:lang w:bidi="fa-IR"/>
    </w:rPr>
  </w:style>
  <w:style w:type="character" w:styleId="FollowedHyperlink">
    <w:name w:val="FollowedHyperlink"/>
    <w:basedOn w:val="DefaultParagraphFont"/>
    <w:uiPriority w:val="99"/>
    <w:semiHidden/>
    <w:unhideWhenUsed/>
    <w:rsid w:val="00BE7D86"/>
    <w:rPr>
      <w:color w:val="954F72" w:themeColor="followedHyperlink"/>
      <w:u w:val="single"/>
    </w:rPr>
  </w:style>
  <w:style w:type="paragraph" w:styleId="TOC1">
    <w:name w:val="toc 1"/>
    <w:aliases w:val="heading 1"/>
    <w:basedOn w:val="Normal"/>
    <w:next w:val="Normal"/>
    <w:autoRedefine/>
    <w:uiPriority w:val="39"/>
    <w:unhideWhenUsed/>
    <w:rsid w:val="002C2225"/>
    <w:pPr>
      <w:tabs>
        <w:tab w:val="right" w:leader="dot" w:pos="8827"/>
      </w:tabs>
      <w:bidi/>
      <w:spacing w:before="120" w:after="0"/>
      <w:pPrChange w:id="1" w:author="Mohsen Jafarinejad" w:date="2019-05-12T09:40:00Z">
        <w:pPr>
          <w:tabs>
            <w:tab w:val="right" w:leader="dot" w:pos="8827"/>
          </w:tabs>
          <w:bidi/>
          <w:spacing w:before="120" w:line="259" w:lineRule="auto"/>
        </w:pPr>
      </w:pPrChange>
    </w:pPr>
    <w:rPr>
      <w:rFonts w:asciiTheme="majorBidi" w:hAnsiTheme="majorBidi" w:cs="B Nazanin"/>
      <w:b/>
      <w:bCs/>
      <w:i/>
      <w:noProof/>
      <w:sz w:val="24"/>
      <w:szCs w:val="24"/>
      <w:lang w:bidi="fa-IR"/>
      <w:rPrChange w:id="1" w:author="Mohsen Jafarinejad" w:date="2019-05-12T09:40:00Z">
        <w:rPr>
          <w:rFonts w:asciiTheme="majorBidi" w:eastAsiaTheme="minorHAnsi" w:hAnsiTheme="majorBidi" w:cs="B Nazanin"/>
          <w:b/>
          <w:bCs/>
          <w:i/>
          <w:noProof/>
          <w:sz w:val="22"/>
          <w:szCs w:val="22"/>
          <w:lang w:val="en-US" w:eastAsia="en-US" w:bidi="fa-IR"/>
        </w:rPr>
      </w:rPrChange>
    </w:rPr>
  </w:style>
  <w:style w:type="paragraph" w:styleId="TOC2">
    <w:name w:val="toc 2"/>
    <w:basedOn w:val="Normal"/>
    <w:next w:val="Normal"/>
    <w:autoRedefine/>
    <w:uiPriority w:val="39"/>
    <w:unhideWhenUsed/>
    <w:rsid w:val="00CC4AD5"/>
    <w:pPr>
      <w:spacing w:before="120" w:after="0"/>
      <w:ind w:left="220"/>
    </w:pPr>
    <w:rPr>
      <w:rFonts w:cstheme="minorHAnsi"/>
      <w:b/>
      <w:bCs/>
      <w:szCs w:val="26"/>
    </w:rPr>
  </w:style>
  <w:style w:type="paragraph" w:styleId="TOC3">
    <w:name w:val="toc 3"/>
    <w:basedOn w:val="Normal"/>
    <w:next w:val="Normal"/>
    <w:autoRedefine/>
    <w:uiPriority w:val="39"/>
    <w:unhideWhenUsed/>
    <w:rsid w:val="009B24D8"/>
    <w:pPr>
      <w:tabs>
        <w:tab w:val="right" w:leader="dot" w:pos="8827"/>
      </w:tabs>
      <w:bidi/>
      <w:spacing w:after="0"/>
      <w:ind w:left="899"/>
      <w:pPrChange w:id="2" w:author="Mohsen Jafarinejad" w:date="2019-05-11T09:54:00Z">
        <w:pPr>
          <w:tabs>
            <w:tab w:val="right" w:leader="dot" w:pos="8827"/>
          </w:tabs>
          <w:bidi/>
          <w:spacing w:line="259" w:lineRule="auto"/>
        </w:pPr>
      </w:pPrChange>
    </w:pPr>
    <w:rPr>
      <w:rFonts w:cs="B Nazanin"/>
      <w:i/>
      <w:noProof/>
      <w:rPrChange w:id="2" w:author="Mohsen Jafarinejad" w:date="2019-05-11T09:54:00Z">
        <w:rPr>
          <w:rFonts w:asciiTheme="minorHAnsi" w:eastAsiaTheme="minorHAnsi" w:hAnsiTheme="minorHAnsi" w:cstheme="minorHAnsi"/>
          <w:szCs w:val="24"/>
          <w:lang w:val="en-US" w:eastAsia="en-US" w:bidi="ar-SA"/>
        </w:rPr>
      </w:rPrChange>
    </w:rPr>
  </w:style>
  <w:style w:type="paragraph" w:styleId="TOC4">
    <w:name w:val="toc 4"/>
    <w:basedOn w:val="Normal"/>
    <w:next w:val="Normal"/>
    <w:autoRedefine/>
    <w:uiPriority w:val="39"/>
    <w:unhideWhenUsed/>
    <w:rsid w:val="00BE7D86"/>
    <w:pPr>
      <w:spacing w:after="0"/>
      <w:ind w:left="660"/>
    </w:pPr>
    <w:rPr>
      <w:rFonts w:cstheme="minorHAnsi"/>
      <w:sz w:val="20"/>
      <w:szCs w:val="24"/>
    </w:rPr>
  </w:style>
  <w:style w:type="paragraph" w:styleId="TOC5">
    <w:name w:val="toc 5"/>
    <w:basedOn w:val="Normal"/>
    <w:next w:val="Normal"/>
    <w:autoRedefine/>
    <w:uiPriority w:val="39"/>
    <w:unhideWhenUsed/>
    <w:rsid w:val="00BE7D86"/>
    <w:pPr>
      <w:spacing w:after="0"/>
      <w:ind w:left="880"/>
    </w:pPr>
    <w:rPr>
      <w:rFonts w:cstheme="minorHAnsi"/>
      <w:sz w:val="20"/>
      <w:szCs w:val="24"/>
    </w:rPr>
  </w:style>
  <w:style w:type="paragraph" w:styleId="TOC6">
    <w:name w:val="toc 6"/>
    <w:basedOn w:val="Normal"/>
    <w:next w:val="Normal"/>
    <w:autoRedefine/>
    <w:uiPriority w:val="39"/>
    <w:unhideWhenUsed/>
    <w:rsid w:val="00BE7D86"/>
    <w:pPr>
      <w:spacing w:after="0"/>
      <w:ind w:left="1100"/>
    </w:pPr>
    <w:rPr>
      <w:rFonts w:cstheme="minorHAnsi"/>
      <w:sz w:val="20"/>
      <w:szCs w:val="24"/>
    </w:rPr>
  </w:style>
  <w:style w:type="paragraph" w:styleId="TOC7">
    <w:name w:val="toc 7"/>
    <w:basedOn w:val="Normal"/>
    <w:next w:val="Normal"/>
    <w:autoRedefine/>
    <w:uiPriority w:val="39"/>
    <w:unhideWhenUsed/>
    <w:rsid w:val="00BE7D86"/>
    <w:pPr>
      <w:spacing w:after="0"/>
      <w:ind w:left="1320"/>
    </w:pPr>
    <w:rPr>
      <w:rFonts w:cstheme="minorHAnsi"/>
      <w:sz w:val="20"/>
      <w:szCs w:val="24"/>
    </w:rPr>
  </w:style>
  <w:style w:type="paragraph" w:styleId="TOC8">
    <w:name w:val="toc 8"/>
    <w:basedOn w:val="Normal"/>
    <w:next w:val="Normal"/>
    <w:autoRedefine/>
    <w:uiPriority w:val="39"/>
    <w:unhideWhenUsed/>
    <w:rsid w:val="00BE7D86"/>
    <w:pPr>
      <w:spacing w:after="0"/>
      <w:ind w:left="1540"/>
    </w:pPr>
    <w:rPr>
      <w:rFonts w:cstheme="minorHAnsi"/>
      <w:sz w:val="20"/>
      <w:szCs w:val="24"/>
    </w:rPr>
  </w:style>
  <w:style w:type="paragraph" w:styleId="TOC9">
    <w:name w:val="toc 9"/>
    <w:basedOn w:val="Normal"/>
    <w:next w:val="Normal"/>
    <w:autoRedefine/>
    <w:uiPriority w:val="39"/>
    <w:unhideWhenUsed/>
    <w:rsid w:val="00BE7D86"/>
    <w:pPr>
      <w:spacing w:after="0"/>
      <w:ind w:left="1760"/>
    </w:pPr>
    <w:rPr>
      <w:rFonts w:cstheme="minorHAnsi"/>
      <w:sz w:val="20"/>
      <w:szCs w:val="24"/>
    </w:rPr>
  </w:style>
  <w:style w:type="paragraph" w:styleId="Header">
    <w:name w:val="header"/>
    <w:basedOn w:val="Normal"/>
    <w:link w:val="HeaderChar"/>
    <w:uiPriority w:val="99"/>
    <w:unhideWhenUsed/>
    <w:rsid w:val="00BE7D86"/>
    <w:pPr>
      <w:tabs>
        <w:tab w:val="center" w:pos="4513"/>
        <w:tab w:val="right" w:pos="9026"/>
      </w:tabs>
      <w:bidi/>
      <w:spacing w:after="0" w:line="240" w:lineRule="auto"/>
      <w:ind w:firstLine="288"/>
    </w:pPr>
    <w:rPr>
      <w:rFonts w:ascii="Times New Roman" w:hAnsi="Times New Roman" w:cs="B Nazanin"/>
      <w:sz w:val="28"/>
      <w:szCs w:val="28"/>
      <w:lang w:bidi="fa-IR"/>
    </w:rPr>
  </w:style>
  <w:style w:type="character" w:customStyle="1" w:styleId="HeaderChar">
    <w:name w:val="Header Char"/>
    <w:basedOn w:val="DefaultParagraphFont"/>
    <w:link w:val="Header"/>
    <w:uiPriority w:val="99"/>
    <w:rsid w:val="00BE7D86"/>
    <w:rPr>
      <w:rFonts w:ascii="Times New Roman" w:hAnsi="Times New Roman" w:cs="B Nazanin"/>
      <w:sz w:val="28"/>
      <w:szCs w:val="28"/>
      <w:lang w:bidi="fa-IR"/>
    </w:rPr>
  </w:style>
  <w:style w:type="paragraph" w:styleId="Footer">
    <w:name w:val="footer"/>
    <w:basedOn w:val="Normal"/>
    <w:link w:val="FooterChar"/>
    <w:uiPriority w:val="99"/>
    <w:unhideWhenUsed/>
    <w:rsid w:val="00BE7D86"/>
    <w:pPr>
      <w:tabs>
        <w:tab w:val="center" w:pos="4513"/>
        <w:tab w:val="right" w:pos="9026"/>
      </w:tabs>
      <w:bidi/>
      <w:spacing w:after="0" w:line="240" w:lineRule="auto"/>
      <w:ind w:firstLine="288"/>
    </w:pPr>
    <w:rPr>
      <w:rFonts w:ascii="Times New Roman" w:hAnsi="Times New Roman" w:cs="B Nazanin"/>
      <w:sz w:val="28"/>
      <w:szCs w:val="28"/>
      <w:lang w:bidi="fa-IR"/>
    </w:rPr>
  </w:style>
  <w:style w:type="character" w:customStyle="1" w:styleId="FooterChar">
    <w:name w:val="Footer Char"/>
    <w:basedOn w:val="DefaultParagraphFont"/>
    <w:link w:val="Footer"/>
    <w:uiPriority w:val="99"/>
    <w:rsid w:val="00BE7D86"/>
    <w:rPr>
      <w:rFonts w:ascii="Times New Roman" w:hAnsi="Times New Roman" w:cs="B Nazanin"/>
      <w:sz w:val="28"/>
      <w:szCs w:val="28"/>
      <w:lang w:bidi="fa-IR"/>
    </w:rPr>
  </w:style>
  <w:style w:type="paragraph" w:styleId="Subtitle">
    <w:name w:val="Subtitle"/>
    <w:basedOn w:val="Normal"/>
    <w:next w:val="Normal"/>
    <w:link w:val="SubtitleChar"/>
    <w:uiPriority w:val="11"/>
    <w:rsid w:val="00BE7D86"/>
    <w:pPr>
      <w:spacing w:after="200" w:line="276" w:lineRule="auto"/>
      <w:ind w:firstLine="284"/>
    </w:pPr>
    <w:rPr>
      <w:rFonts w:asciiTheme="majorHAnsi" w:eastAsiaTheme="majorEastAsia" w:hAnsiTheme="majorHAnsi" w:cs="B Mitra"/>
      <w:bCs/>
      <w:i/>
      <w:color w:val="5B9BD5" w:themeColor="accent1"/>
      <w:spacing w:val="15"/>
      <w:sz w:val="28"/>
      <w:szCs w:val="24"/>
      <w:lang w:eastAsia="ja-JP"/>
    </w:rPr>
  </w:style>
  <w:style w:type="character" w:customStyle="1" w:styleId="SubtitleChar">
    <w:name w:val="Subtitle Char"/>
    <w:basedOn w:val="DefaultParagraphFont"/>
    <w:link w:val="Subtitle"/>
    <w:uiPriority w:val="11"/>
    <w:rsid w:val="00BE7D86"/>
    <w:rPr>
      <w:rFonts w:asciiTheme="majorHAnsi" w:eastAsiaTheme="majorEastAsia" w:hAnsiTheme="majorHAnsi" w:cs="B Mitra"/>
      <w:bCs/>
      <w:i/>
      <w:color w:val="5B9BD5" w:themeColor="accent1"/>
      <w:spacing w:val="15"/>
      <w:sz w:val="28"/>
      <w:szCs w:val="24"/>
      <w:lang w:eastAsia="ja-JP"/>
    </w:rPr>
  </w:style>
  <w:style w:type="character" w:customStyle="1" w:styleId="NoSpacingChar">
    <w:name w:val="No Spacing Char"/>
    <w:basedOn w:val="DefaultParagraphFont"/>
    <w:link w:val="NoSpacing"/>
    <w:uiPriority w:val="1"/>
    <w:locked/>
    <w:rsid w:val="00BE7D86"/>
    <w:rPr>
      <w:rFonts w:ascii="Times New Roman" w:eastAsiaTheme="minorEastAsia" w:hAnsi="Times New Roman" w:cs="Times New Roman"/>
      <w:lang w:eastAsia="ja-JP"/>
    </w:rPr>
  </w:style>
  <w:style w:type="paragraph" w:styleId="NoSpacing">
    <w:name w:val="No Spacing"/>
    <w:link w:val="NoSpacingChar"/>
    <w:uiPriority w:val="1"/>
    <w:rsid w:val="00BE7D86"/>
    <w:pPr>
      <w:spacing w:after="0" w:line="240" w:lineRule="auto"/>
    </w:pPr>
    <w:rPr>
      <w:rFonts w:ascii="Times New Roman" w:eastAsiaTheme="minorEastAsia" w:hAnsi="Times New Roman" w:cs="Times New Roman"/>
      <w:lang w:eastAsia="ja-JP"/>
    </w:rPr>
  </w:style>
  <w:style w:type="paragraph" w:styleId="Bibliography">
    <w:name w:val="Bibliography"/>
    <w:basedOn w:val="Normal"/>
    <w:next w:val="Normal"/>
    <w:uiPriority w:val="37"/>
    <w:unhideWhenUsed/>
    <w:rsid w:val="00BE7D86"/>
    <w:pPr>
      <w:bidi/>
      <w:spacing w:before="120" w:after="120" w:line="240" w:lineRule="auto"/>
      <w:ind w:firstLine="288"/>
    </w:pPr>
    <w:rPr>
      <w:rFonts w:ascii="Times New Roman" w:hAnsi="Times New Roman" w:cs="B Nazanin"/>
      <w:sz w:val="28"/>
      <w:szCs w:val="28"/>
      <w:lang w:bidi="fa-IR"/>
    </w:rPr>
  </w:style>
  <w:style w:type="paragraph" w:styleId="TOCHeading">
    <w:name w:val="TOC Heading"/>
    <w:basedOn w:val="Heading1"/>
    <w:next w:val="Normal"/>
    <w:uiPriority w:val="39"/>
    <w:unhideWhenUsed/>
    <w:rsid w:val="00BE7D86"/>
    <w:pPr>
      <w:keepNext/>
      <w:keepLines/>
      <w:widowControl/>
      <w:numPr>
        <w:numId w:val="0"/>
      </w:numPr>
      <w:bidi w:val="0"/>
      <w:spacing w:before="480" w:after="0"/>
      <w:outlineLvl w:val="9"/>
    </w:pPr>
    <w:rPr>
      <w:rFonts w:asciiTheme="majorHAnsi" w:eastAsiaTheme="majorEastAsia" w:hAnsiTheme="majorHAnsi" w:cstheme="majorBidi"/>
      <w:color w:val="2E74B5" w:themeColor="accent1" w:themeShade="BF"/>
      <w:sz w:val="28"/>
      <w:szCs w:val="28"/>
      <w:lang w:eastAsia="ja-JP" w:bidi="ar-SA"/>
    </w:rPr>
  </w:style>
  <w:style w:type="character" w:customStyle="1" w:styleId="FigureChar">
    <w:name w:val="Figure Char"/>
    <w:basedOn w:val="Heading5Char"/>
    <w:link w:val="Figure"/>
    <w:locked/>
    <w:rsid w:val="00BE7D86"/>
    <w:rPr>
      <w:rFonts w:asciiTheme="majorBidi" w:eastAsiaTheme="majorEastAsia" w:hAnsiTheme="majorBidi" w:cs="B Nazanin"/>
      <w:b w:val="0"/>
      <w:bCs w:val="0"/>
      <w:color w:val="000000" w:themeColor="text1"/>
      <w:sz w:val="28"/>
      <w:szCs w:val="28"/>
    </w:rPr>
  </w:style>
  <w:style w:type="paragraph" w:customStyle="1" w:styleId="Figure">
    <w:name w:val="Figure"/>
    <w:basedOn w:val="Heading5"/>
    <w:link w:val="FigureChar"/>
    <w:autoRedefine/>
    <w:rsid w:val="00BE7D86"/>
    <w:pPr>
      <w:keepNext w:val="0"/>
      <w:keepLines w:val="0"/>
      <w:bidi/>
      <w:spacing w:before="0" w:line="240" w:lineRule="auto"/>
      <w:jc w:val="center"/>
    </w:pPr>
    <w:rPr>
      <w:rFonts w:asciiTheme="majorBidi" w:eastAsiaTheme="majorEastAsia" w:hAnsiTheme="majorBidi"/>
      <w:b w:val="0"/>
      <w:bCs w:val="0"/>
      <w:color w:val="000000" w:themeColor="text1"/>
      <w:sz w:val="28"/>
      <w:szCs w:val="28"/>
    </w:rPr>
  </w:style>
  <w:style w:type="character" w:customStyle="1" w:styleId="TableChar">
    <w:name w:val="Table Char"/>
    <w:basedOn w:val="FigureChar"/>
    <w:link w:val="Table"/>
    <w:locked/>
    <w:rsid w:val="00BE7D86"/>
    <w:rPr>
      <w:rFonts w:asciiTheme="majorBidi" w:eastAsiaTheme="majorEastAsia" w:hAnsiTheme="majorBidi" w:cs="B Nazanin"/>
      <w:b w:val="0"/>
      <w:bCs w:val="0"/>
      <w:color w:val="FF0000"/>
      <w:sz w:val="28"/>
      <w:szCs w:val="28"/>
    </w:rPr>
  </w:style>
  <w:style w:type="paragraph" w:customStyle="1" w:styleId="Table">
    <w:name w:val="Table"/>
    <w:basedOn w:val="Figure"/>
    <w:link w:val="TableChar"/>
    <w:rsid w:val="00BE7D86"/>
    <w:pPr>
      <w:spacing w:before="240"/>
      <w:jc w:val="both"/>
    </w:pPr>
    <w:rPr>
      <w:color w:val="FF0000"/>
    </w:rPr>
  </w:style>
  <w:style w:type="character" w:customStyle="1" w:styleId="AbstractChar">
    <w:name w:val="Abstract Char"/>
    <w:basedOn w:val="DefaultParagraphFont"/>
    <w:link w:val="Abstract"/>
    <w:locked/>
    <w:rsid w:val="00BE7D86"/>
    <w:rPr>
      <w:rFonts w:ascii="Times New Roman" w:hAnsi="Times New Roman" w:cs="B Nazanin"/>
      <w:color w:val="000000" w:themeColor="text1"/>
      <w:szCs w:val="24"/>
    </w:rPr>
  </w:style>
  <w:style w:type="paragraph" w:customStyle="1" w:styleId="Abstract">
    <w:name w:val="Abstract"/>
    <w:basedOn w:val="Normal"/>
    <w:link w:val="AbstractChar"/>
    <w:rsid w:val="00BE7D86"/>
    <w:pPr>
      <w:framePr w:hSpace="187" w:wrap="around" w:hAnchor="margin" w:yAlign="center"/>
      <w:bidi/>
      <w:spacing w:before="120" w:after="120" w:line="276" w:lineRule="auto"/>
      <w:ind w:firstLine="288"/>
    </w:pPr>
    <w:rPr>
      <w:rFonts w:ascii="Times New Roman" w:hAnsi="Times New Roman" w:cs="B Nazanin"/>
      <w:color w:val="000000" w:themeColor="text1"/>
      <w:szCs w:val="24"/>
    </w:rPr>
  </w:style>
  <w:style w:type="character" w:customStyle="1" w:styleId="textChar">
    <w:name w:val="text Char"/>
    <w:basedOn w:val="DefaultParagraphFont"/>
    <w:link w:val="text"/>
    <w:locked/>
    <w:rsid w:val="00BE7D86"/>
    <w:rPr>
      <w:rFonts w:ascii="2  Nazanin" w:eastAsia="B Zar" w:hAnsi="2  Nazanin" w:cs="B Zar"/>
      <w:sz w:val="28"/>
      <w:szCs w:val="28"/>
    </w:rPr>
  </w:style>
  <w:style w:type="paragraph" w:customStyle="1" w:styleId="text">
    <w:name w:val="text"/>
    <w:basedOn w:val="Normal"/>
    <w:link w:val="textChar"/>
    <w:autoRedefine/>
    <w:rsid w:val="00BE7D86"/>
    <w:pPr>
      <w:bidi/>
      <w:spacing w:after="100" w:afterAutospacing="1" w:line="240" w:lineRule="auto"/>
      <w:ind w:firstLine="288"/>
    </w:pPr>
    <w:rPr>
      <w:rFonts w:ascii="2  Nazanin" w:eastAsia="B Zar" w:hAnsi="2  Nazanin" w:cs="B Zar"/>
      <w:sz w:val="28"/>
      <w:szCs w:val="28"/>
    </w:rPr>
  </w:style>
  <w:style w:type="character" w:customStyle="1" w:styleId="figureChar0">
    <w:name w:val="figure Char"/>
    <w:basedOn w:val="textChar"/>
    <w:link w:val="figure0"/>
    <w:locked/>
    <w:rsid w:val="00BE7D86"/>
    <w:rPr>
      <w:rFonts w:ascii="Times New Roman" w:eastAsia="B Zar" w:hAnsi="Times New Roman" w:cs="B Zar"/>
      <w:sz w:val="20"/>
      <w:szCs w:val="24"/>
    </w:rPr>
  </w:style>
  <w:style w:type="paragraph" w:customStyle="1" w:styleId="figure0">
    <w:name w:val="figure"/>
    <w:basedOn w:val="text"/>
    <w:link w:val="figureChar0"/>
    <w:rsid w:val="00BE7D86"/>
    <w:pPr>
      <w:jc w:val="center"/>
    </w:pPr>
    <w:rPr>
      <w:rFonts w:ascii="Times New Roman" w:hAnsi="Times New Roman"/>
      <w:sz w:val="20"/>
      <w:szCs w:val="24"/>
    </w:rPr>
  </w:style>
  <w:style w:type="character" w:customStyle="1" w:styleId="tableChar0">
    <w:name w:val="table Char"/>
    <w:basedOn w:val="figureChar0"/>
    <w:link w:val="table0"/>
    <w:locked/>
    <w:rsid w:val="00BE7D86"/>
    <w:rPr>
      <w:rFonts w:ascii="Times New Roman" w:eastAsia="B Zar" w:hAnsi="Times New Roman" w:cs="B Zar"/>
      <w:sz w:val="20"/>
      <w:szCs w:val="24"/>
    </w:rPr>
  </w:style>
  <w:style w:type="paragraph" w:customStyle="1" w:styleId="table0">
    <w:name w:val="table"/>
    <w:basedOn w:val="figure0"/>
    <w:link w:val="tableChar0"/>
    <w:rsid w:val="00BE7D86"/>
  </w:style>
  <w:style w:type="character" w:customStyle="1" w:styleId="otherChar">
    <w:name w:val="other Char"/>
    <w:basedOn w:val="tableChar0"/>
    <w:link w:val="other"/>
    <w:locked/>
    <w:rsid w:val="00BE7D86"/>
    <w:rPr>
      <w:rFonts w:asciiTheme="majorBidi" w:eastAsia="B Zar" w:hAnsiTheme="majorBidi" w:cs="B Zar"/>
      <w:sz w:val="20"/>
      <w:szCs w:val="24"/>
    </w:rPr>
  </w:style>
  <w:style w:type="paragraph" w:customStyle="1" w:styleId="other">
    <w:name w:val="other"/>
    <w:basedOn w:val="table0"/>
    <w:link w:val="otherChar"/>
    <w:rsid w:val="00BE7D86"/>
    <w:rPr>
      <w:rFonts w:asciiTheme="majorBidi" w:hAnsiTheme="majorBidi"/>
    </w:rPr>
  </w:style>
  <w:style w:type="character" w:customStyle="1" w:styleId="EndNoteBibliographyTitleChar">
    <w:name w:val="EndNote Bibliography Title Char"/>
    <w:basedOn w:val="textChar"/>
    <w:link w:val="EndNoteBibliographyTitle"/>
    <w:locked/>
    <w:rsid w:val="00BE7D86"/>
    <w:rPr>
      <w:rFonts w:ascii="Times New Roman" w:eastAsia="B Zar" w:hAnsi="Times New Roman" w:cs="Times New Roman"/>
      <w:noProof/>
      <w:sz w:val="24"/>
      <w:szCs w:val="28"/>
    </w:rPr>
  </w:style>
  <w:style w:type="paragraph" w:customStyle="1" w:styleId="EndNoteBibliographyTitle">
    <w:name w:val="EndNote Bibliography Title"/>
    <w:basedOn w:val="Normal"/>
    <w:link w:val="EndNoteBibliographyTitleChar"/>
    <w:rsid w:val="00BE7D86"/>
    <w:pPr>
      <w:spacing w:after="0" w:line="256" w:lineRule="auto"/>
      <w:jc w:val="center"/>
    </w:pPr>
    <w:rPr>
      <w:rFonts w:ascii="Times New Roman" w:eastAsia="B Zar" w:hAnsi="Times New Roman" w:cs="Times New Roman"/>
      <w:noProof/>
      <w:sz w:val="24"/>
      <w:szCs w:val="28"/>
    </w:rPr>
  </w:style>
  <w:style w:type="character" w:customStyle="1" w:styleId="EndNoteBibliographyChar">
    <w:name w:val="EndNote Bibliography Char"/>
    <w:basedOn w:val="textChar"/>
    <w:link w:val="EndNoteBibliography"/>
    <w:locked/>
    <w:rsid w:val="00BE7D86"/>
    <w:rPr>
      <w:rFonts w:ascii="Times New Roman" w:eastAsia="B Zar" w:hAnsi="Times New Roman" w:cs="Times New Roman"/>
      <w:noProof/>
      <w:sz w:val="24"/>
      <w:szCs w:val="28"/>
    </w:rPr>
  </w:style>
  <w:style w:type="paragraph" w:customStyle="1" w:styleId="EndNoteBibliography">
    <w:name w:val="EndNote Bibliography"/>
    <w:basedOn w:val="Normal"/>
    <w:link w:val="EndNoteBibliographyChar"/>
    <w:rsid w:val="00BE7D86"/>
    <w:pPr>
      <w:spacing w:line="240" w:lineRule="auto"/>
    </w:pPr>
    <w:rPr>
      <w:rFonts w:ascii="Times New Roman" w:eastAsia="B Zar" w:hAnsi="Times New Roman" w:cs="Times New Roman"/>
      <w:noProof/>
      <w:sz w:val="24"/>
      <w:szCs w:val="28"/>
    </w:rPr>
  </w:style>
  <w:style w:type="character" w:customStyle="1" w:styleId="Style1Char">
    <w:name w:val="Style1 Char"/>
    <w:basedOn w:val="DefaultParagraphFont"/>
    <w:link w:val="Style1"/>
    <w:locked/>
    <w:rsid w:val="00BE7D86"/>
    <w:rPr>
      <w:rFonts w:ascii="Times New Roman" w:eastAsiaTheme="majorEastAsia" w:hAnsi="Times New Roman" w:cs="B Nazanin"/>
      <w:b/>
      <w:bCs/>
      <w:color w:val="000000" w:themeColor="text1"/>
      <w:sz w:val="24"/>
      <w:szCs w:val="36"/>
    </w:rPr>
  </w:style>
  <w:style w:type="paragraph" w:customStyle="1" w:styleId="Style1">
    <w:name w:val="Style1"/>
    <w:link w:val="Style1Char"/>
    <w:rsid w:val="00BE7D86"/>
    <w:pPr>
      <w:bidi/>
      <w:spacing w:line="256" w:lineRule="auto"/>
      <w:ind w:left="792" w:hanging="432"/>
    </w:pPr>
    <w:rPr>
      <w:rFonts w:ascii="Times New Roman" w:eastAsiaTheme="majorEastAsia" w:hAnsi="Times New Roman" w:cs="B Nazanin"/>
      <w:b/>
      <w:bCs/>
      <w:color w:val="000000" w:themeColor="text1"/>
      <w:sz w:val="24"/>
      <w:szCs w:val="36"/>
    </w:rPr>
  </w:style>
  <w:style w:type="paragraph" w:customStyle="1" w:styleId="rtejustify">
    <w:name w:val="rtejustify"/>
    <w:basedOn w:val="Normal"/>
    <w:uiPriority w:val="99"/>
    <w:rsid w:val="00BE7D8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
    <w:name w:val="زیر نویس"/>
    <w:basedOn w:val="Normal"/>
    <w:rsid w:val="00BE7D86"/>
    <w:pPr>
      <w:numPr>
        <w:ilvl w:val="3"/>
        <w:numId w:val="42"/>
      </w:numPr>
      <w:bidi/>
      <w:spacing w:after="0" w:line="312" w:lineRule="auto"/>
      <w:contextualSpacing/>
      <w:jc w:val="both"/>
    </w:pPr>
    <w:rPr>
      <w:rFonts w:asciiTheme="majorBidi" w:hAnsiTheme="majorBidi" w:cs="B Nazanin"/>
      <w:sz w:val="20"/>
      <w:lang w:bidi="fa-IR"/>
    </w:rPr>
  </w:style>
  <w:style w:type="paragraph" w:customStyle="1" w:styleId="1">
    <w:name w:val="سرعنوان اصلی(1)"/>
    <w:basedOn w:val="Heading1"/>
    <w:rsid w:val="00BE7D86"/>
    <w:pPr>
      <w:keepNext/>
      <w:keepLines/>
      <w:widowControl/>
      <w:numPr>
        <w:numId w:val="0"/>
      </w:numPr>
      <w:spacing w:before="480" w:after="0" w:line="312" w:lineRule="auto"/>
      <w:contextualSpacing/>
    </w:pPr>
    <w:rPr>
      <w:rFonts w:asciiTheme="majorBidi" w:eastAsiaTheme="majorEastAsia" w:hAnsiTheme="majorBidi"/>
      <w:szCs w:val="36"/>
    </w:rPr>
  </w:style>
  <w:style w:type="paragraph" w:customStyle="1" w:styleId="a3">
    <w:name w:val="جدول"/>
    <w:basedOn w:val="Normal"/>
    <w:next w:val="Normal"/>
    <w:link w:val="Char"/>
    <w:qFormat/>
    <w:rsid w:val="00BE7D86"/>
    <w:pPr>
      <w:numPr>
        <w:ilvl w:val="4"/>
        <w:numId w:val="42"/>
      </w:numPr>
      <w:bidi/>
      <w:spacing w:before="480" w:after="0" w:line="312" w:lineRule="auto"/>
      <w:contextualSpacing/>
      <w:jc w:val="center"/>
    </w:pPr>
    <w:rPr>
      <w:rFonts w:asciiTheme="majorBidi" w:hAnsiTheme="majorBidi" w:cs="B Nazanin"/>
      <w:szCs w:val="26"/>
      <w:lang w:bidi="fa-IR"/>
    </w:rPr>
  </w:style>
  <w:style w:type="character" w:customStyle="1" w:styleId="Char0">
    <w:name w:val="شکل Char"/>
    <w:basedOn w:val="DefaultParagraphFont"/>
    <w:link w:val="a6"/>
    <w:locked/>
    <w:rsid w:val="00D444FD"/>
    <w:rPr>
      <w:rFonts w:asciiTheme="majorBidi" w:hAnsiTheme="majorBidi" w:cs="B Zar"/>
      <w:szCs w:val="24"/>
    </w:rPr>
  </w:style>
  <w:style w:type="paragraph" w:customStyle="1" w:styleId="a6">
    <w:name w:val="شکل"/>
    <w:basedOn w:val="Normal"/>
    <w:next w:val="Normal"/>
    <w:link w:val="Char0"/>
    <w:rsid w:val="00D444FD"/>
    <w:pPr>
      <w:bidi/>
      <w:spacing w:after="480" w:line="312" w:lineRule="auto"/>
      <w:contextualSpacing/>
      <w:jc w:val="center"/>
    </w:pPr>
    <w:rPr>
      <w:rFonts w:asciiTheme="majorBidi" w:hAnsiTheme="majorBidi" w:cs="B Zar"/>
      <w:szCs w:val="24"/>
    </w:rPr>
  </w:style>
  <w:style w:type="paragraph" w:customStyle="1" w:styleId="a5">
    <w:name w:val="معادله"/>
    <w:basedOn w:val="Normal"/>
    <w:qFormat/>
    <w:rsid w:val="00B515B2"/>
    <w:pPr>
      <w:numPr>
        <w:ilvl w:val="6"/>
        <w:numId w:val="42"/>
      </w:numPr>
      <w:bidi/>
      <w:spacing w:after="0" w:line="312" w:lineRule="auto"/>
      <w:contextualSpacing/>
    </w:pPr>
    <w:rPr>
      <w:rFonts w:asciiTheme="majorBidi" w:hAnsiTheme="majorBidi" w:cs="B Nazanin"/>
      <w:sz w:val="20"/>
      <w:szCs w:val="28"/>
      <w:lang w:bidi="fa-IR"/>
    </w:rPr>
  </w:style>
  <w:style w:type="paragraph" w:customStyle="1" w:styleId="a7">
    <w:name w:val="نمودار"/>
    <w:basedOn w:val="a6"/>
    <w:next w:val="Normal"/>
    <w:rsid w:val="00BE7D86"/>
    <w:pPr>
      <w:ind w:left="6030"/>
    </w:pPr>
  </w:style>
  <w:style w:type="paragraph" w:customStyle="1" w:styleId="imgarticle">
    <w:name w:val="imgarticle"/>
    <w:basedOn w:val="Normal"/>
    <w:rsid w:val="00BE7D86"/>
    <w:pPr>
      <w:spacing w:before="100" w:beforeAutospacing="1" w:after="100" w:afterAutospacing="1" w:line="240" w:lineRule="auto"/>
      <w:jc w:val="center"/>
    </w:pPr>
    <w:rPr>
      <w:rFonts w:ascii="Times New Roman" w:eastAsia="Times New Roman" w:hAnsi="Times New Roman" w:cs="Times New Roman"/>
      <w:sz w:val="20"/>
      <w:szCs w:val="24"/>
    </w:rPr>
  </w:style>
  <w:style w:type="character" w:customStyle="1" w:styleId="ChartChar">
    <w:name w:val="Chart Char"/>
    <w:basedOn w:val="DefaultParagraphFont"/>
    <w:link w:val="Chart"/>
    <w:locked/>
    <w:rsid w:val="00BE7D86"/>
    <w:rPr>
      <w:rFonts w:ascii="Times New Roman" w:hAnsi="Times New Roman" w:cs="B Lotus"/>
      <w:sz w:val="20"/>
      <w:szCs w:val="24"/>
    </w:rPr>
  </w:style>
  <w:style w:type="paragraph" w:customStyle="1" w:styleId="Chart">
    <w:name w:val="Chart"/>
    <w:basedOn w:val="Normal"/>
    <w:link w:val="ChartChar"/>
    <w:rsid w:val="00BE7D86"/>
    <w:pPr>
      <w:bidi/>
      <w:spacing w:line="256" w:lineRule="auto"/>
      <w:jc w:val="center"/>
    </w:pPr>
    <w:rPr>
      <w:rFonts w:ascii="Times New Roman" w:hAnsi="Times New Roman" w:cs="B Lotus"/>
      <w:sz w:val="20"/>
      <w:szCs w:val="24"/>
    </w:rPr>
  </w:style>
  <w:style w:type="character" w:customStyle="1" w:styleId="refrenceChar">
    <w:name w:val="refrence Char"/>
    <w:basedOn w:val="EndNoteBibliographyChar"/>
    <w:link w:val="refrence"/>
    <w:locked/>
    <w:rsid w:val="00BE7D86"/>
    <w:rPr>
      <w:rFonts w:ascii="Times New Roman" w:eastAsia="B Zar" w:hAnsi="Times New Roman" w:cs="B Zar"/>
      <w:noProof/>
      <w:sz w:val="24"/>
      <w:szCs w:val="28"/>
    </w:rPr>
  </w:style>
  <w:style w:type="paragraph" w:customStyle="1" w:styleId="refrence">
    <w:name w:val="refrence"/>
    <w:basedOn w:val="text"/>
    <w:link w:val="refrenceChar"/>
    <w:rsid w:val="00BE7D86"/>
    <w:pPr>
      <w:ind w:left="720" w:hanging="720"/>
      <w:contextualSpacing/>
      <w:jc w:val="both"/>
    </w:pPr>
    <w:rPr>
      <w:rFonts w:ascii="Times New Roman" w:hAnsi="Times New Roman"/>
      <w:noProof/>
      <w:sz w:val="24"/>
    </w:rPr>
  </w:style>
  <w:style w:type="character" w:customStyle="1" w:styleId="Style2Char">
    <w:name w:val="Style2 Char"/>
    <w:basedOn w:val="DefaultParagraphFont"/>
    <w:link w:val="Style2"/>
    <w:locked/>
    <w:rsid w:val="00BE7D86"/>
    <w:rPr>
      <w:rFonts w:ascii="Times New Roman" w:hAnsi="Times New Roman" w:cs="B Zar"/>
      <w:b/>
      <w:bCs/>
      <w:sz w:val="20"/>
      <w:szCs w:val="24"/>
    </w:rPr>
  </w:style>
  <w:style w:type="paragraph" w:customStyle="1" w:styleId="Style2">
    <w:name w:val="Style2"/>
    <w:basedOn w:val="Normal"/>
    <w:link w:val="Style2Char"/>
    <w:rsid w:val="00BE7D86"/>
    <w:pPr>
      <w:bidi/>
      <w:spacing w:line="256" w:lineRule="auto"/>
    </w:pPr>
    <w:rPr>
      <w:rFonts w:ascii="Times New Roman" w:hAnsi="Times New Roman" w:cs="B Zar"/>
      <w:b/>
      <w:bCs/>
      <w:sz w:val="20"/>
      <w:szCs w:val="24"/>
    </w:rPr>
  </w:style>
  <w:style w:type="character" w:customStyle="1" w:styleId="Char1">
    <w:name w:val="معلدله Char"/>
    <w:basedOn w:val="CaptionChar"/>
    <w:link w:val="a8"/>
    <w:locked/>
    <w:rsid w:val="00BE7D86"/>
    <w:rPr>
      <w:rFonts w:ascii="Times New Roman" w:hAnsi="Times New Roman" w:cs="B Nazanin"/>
      <w:i/>
      <w:iCs/>
      <w:noProof/>
      <w:color w:val="000000" w:themeColor="text1"/>
      <w:sz w:val="24"/>
    </w:rPr>
  </w:style>
  <w:style w:type="paragraph" w:customStyle="1" w:styleId="a8">
    <w:name w:val="معلدله"/>
    <w:basedOn w:val="Caption"/>
    <w:link w:val="Char1"/>
    <w:rsid w:val="00BE7D86"/>
    <w:pPr>
      <w:keepNext/>
      <w:widowControl/>
      <w:spacing w:after="200"/>
      <w:contextualSpacing w:val="0"/>
      <w:jc w:val="both"/>
    </w:pPr>
    <w:rPr>
      <w:i/>
      <w:iCs/>
      <w:noProof/>
      <w:sz w:val="24"/>
    </w:rPr>
  </w:style>
  <w:style w:type="character" w:customStyle="1" w:styleId="matnChar">
    <w:name w:val="matn Char"/>
    <w:basedOn w:val="Heading1Char"/>
    <w:link w:val="matn"/>
    <w:locked/>
    <w:rsid w:val="00BE7D86"/>
    <w:rPr>
      <w:rFonts w:ascii="B Nazanin" w:eastAsia="B Nazanin" w:hAnsi="B Nazanin" w:cs="B Nazanin"/>
      <w:b w:val="0"/>
      <w:bCs w:val="0"/>
      <w:noProof/>
      <w:sz w:val="24"/>
      <w:szCs w:val="72"/>
      <w:lang w:bidi="fa-IR"/>
    </w:rPr>
  </w:style>
  <w:style w:type="paragraph" w:customStyle="1" w:styleId="matn">
    <w:name w:val="matn"/>
    <w:basedOn w:val="Heading1"/>
    <w:link w:val="matnChar"/>
    <w:rsid w:val="00BE7D86"/>
    <w:pPr>
      <w:keepNext/>
      <w:keepLines/>
      <w:widowControl/>
      <w:numPr>
        <w:numId w:val="2"/>
      </w:numPr>
      <w:tabs>
        <w:tab w:val="num" w:pos="216"/>
        <w:tab w:val="num" w:pos="2695"/>
      </w:tabs>
      <w:spacing w:before="100" w:beforeAutospacing="1" w:after="100" w:afterAutospacing="1"/>
      <w:ind w:left="72"/>
    </w:pPr>
    <w:rPr>
      <w:rFonts w:eastAsia="B Nazanin"/>
      <w:b w:val="0"/>
      <w:bCs w:val="0"/>
      <w:noProof/>
      <w:sz w:val="24"/>
      <w:szCs w:val="72"/>
      <w:lang w:bidi="ar-SA"/>
    </w:rPr>
  </w:style>
  <w:style w:type="paragraph" w:customStyle="1" w:styleId="00C2FCAA2DF749E1AD1DF710F7BE298E">
    <w:name w:val="00C2FCAA2DF749E1AD1DF710F7BE298E"/>
    <w:rsid w:val="00BE7D86"/>
    <w:pPr>
      <w:spacing w:after="200" w:line="276" w:lineRule="auto"/>
    </w:pPr>
    <w:rPr>
      <w:rFonts w:eastAsiaTheme="minorEastAsia"/>
      <w:lang w:eastAsia="ja-JP"/>
    </w:rPr>
  </w:style>
  <w:style w:type="paragraph" w:customStyle="1" w:styleId="FootnoteText1">
    <w:name w:val="Footnote Text1"/>
    <w:basedOn w:val="Normal"/>
    <w:next w:val="FootnoteText"/>
    <w:uiPriority w:val="99"/>
    <w:semiHidden/>
    <w:rsid w:val="00BE7D86"/>
    <w:pPr>
      <w:bidi/>
      <w:spacing w:after="0" w:line="240" w:lineRule="auto"/>
    </w:pPr>
    <w:rPr>
      <w:sz w:val="20"/>
      <w:szCs w:val="20"/>
      <w:lang w:bidi="fa-IR"/>
    </w:rPr>
  </w:style>
  <w:style w:type="paragraph" w:customStyle="1" w:styleId="Default">
    <w:name w:val="Default"/>
    <w:rsid w:val="00BE7D86"/>
    <w:pPr>
      <w:autoSpaceDE w:val="0"/>
      <w:autoSpaceDN w:val="0"/>
      <w:adjustRightInd w:val="0"/>
      <w:spacing w:after="0" w:line="240" w:lineRule="auto"/>
    </w:pPr>
    <w:rPr>
      <w:rFonts w:ascii="Times New Roman" w:hAnsi="Times New Roman" w:cs="Times New Roman"/>
      <w:color w:val="000000"/>
      <w:sz w:val="24"/>
      <w:szCs w:val="24"/>
    </w:rPr>
  </w:style>
  <w:style w:type="character" w:styleId="PlaceholderText">
    <w:name w:val="Placeholder Text"/>
    <w:basedOn w:val="DefaultParagraphFont"/>
    <w:uiPriority w:val="99"/>
    <w:semiHidden/>
    <w:rsid w:val="00BE7D86"/>
    <w:rPr>
      <w:color w:val="808080"/>
    </w:rPr>
  </w:style>
  <w:style w:type="character" w:styleId="SubtleEmphasis">
    <w:name w:val="Subtle Emphasis"/>
    <w:basedOn w:val="DefaultParagraphFont"/>
    <w:uiPriority w:val="19"/>
    <w:rsid w:val="00BE7D86"/>
    <w:rPr>
      <w:i/>
      <w:iCs/>
      <w:color w:val="404040" w:themeColor="text1" w:themeTint="BF"/>
    </w:rPr>
  </w:style>
  <w:style w:type="character" w:styleId="IntenseEmphasis">
    <w:name w:val="Intense Emphasis"/>
    <w:basedOn w:val="DefaultParagraphFont"/>
    <w:uiPriority w:val="21"/>
    <w:rsid w:val="00BE7D86"/>
    <w:rPr>
      <w:b/>
      <w:bCs/>
      <w:i/>
      <w:iCs/>
      <w:color w:val="5B9BD5" w:themeColor="accent1"/>
    </w:rPr>
  </w:style>
  <w:style w:type="character" w:styleId="IntenseReference">
    <w:name w:val="Intense Reference"/>
    <w:basedOn w:val="DefaultParagraphFont"/>
    <w:uiPriority w:val="32"/>
    <w:rsid w:val="00BE7D86"/>
    <w:rPr>
      <w:rFonts w:asciiTheme="majorBidi" w:eastAsia="MS Mincho" w:hAnsiTheme="majorBidi" w:cs="B Nazanin" w:hint="default"/>
      <w:strike w:val="0"/>
      <w:dstrike w:val="0"/>
      <w:color w:val="auto"/>
      <w:spacing w:val="5"/>
      <w:sz w:val="28"/>
      <w:szCs w:val="28"/>
      <w:u w:val="none"/>
      <w:effect w:val="none"/>
      <w:vertAlign w:val="baseline"/>
      <w:lang w:eastAsia="ja-JP"/>
    </w:rPr>
  </w:style>
  <w:style w:type="character" w:customStyle="1" w:styleId="apple-converted-space">
    <w:name w:val="apple-converted-space"/>
    <w:basedOn w:val="DefaultParagraphFont"/>
    <w:rsid w:val="00BE7D86"/>
  </w:style>
  <w:style w:type="character" w:customStyle="1" w:styleId="ircho">
    <w:name w:val="irc_ho"/>
    <w:basedOn w:val="DefaultParagraphFont"/>
    <w:rsid w:val="00BE7D86"/>
  </w:style>
  <w:style w:type="character" w:customStyle="1" w:styleId="mw-headline">
    <w:name w:val="mw-headline"/>
    <w:basedOn w:val="DefaultParagraphFont"/>
    <w:rsid w:val="00BE7D86"/>
  </w:style>
  <w:style w:type="character" w:customStyle="1" w:styleId="hps">
    <w:name w:val="hps"/>
    <w:basedOn w:val="DefaultParagraphFont"/>
    <w:rsid w:val="00BE7D86"/>
  </w:style>
  <w:style w:type="character" w:customStyle="1" w:styleId="CaptionChar">
    <w:name w:val="Caption Char"/>
    <w:basedOn w:val="DefaultParagraphFont"/>
    <w:link w:val="Caption"/>
    <w:uiPriority w:val="35"/>
    <w:locked/>
    <w:rsid w:val="00BE7D86"/>
    <w:rPr>
      <w:rFonts w:ascii="Times New Roman" w:hAnsi="Times New Roman" w:cs="B Nazanin"/>
      <w:color w:val="000000" w:themeColor="text1"/>
    </w:rPr>
  </w:style>
  <w:style w:type="character" w:customStyle="1" w:styleId="plainlinks">
    <w:name w:val="plainlinks"/>
    <w:basedOn w:val="DefaultParagraphFont"/>
    <w:rsid w:val="00BE7D86"/>
  </w:style>
  <w:style w:type="character" w:customStyle="1" w:styleId="geo-dms">
    <w:name w:val="geo-dms"/>
    <w:basedOn w:val="DefaultParagraphFont"/>
    <w:rsid w:val="00BE7D86"/>
  </w:style>
  <w:style w:type="character" w:customStyle="1" w:styleId="latitude">
    <w:name w:val="latitude"/>
    <w:basedOn w:val="DefaultParagraphFont"/>
    <w:rsid w:val="00BE7D86"/>
  </w:style>
  <w:style w:type="character" w:customStyle="1" w:styleId="longitude">
    <w:name w:val="longitude"/>
    <w:basedOn w:val="DefaultParagraphFont"/>
    <w:rsid w:val="00BE7D86"/>
  </w:style>
  <w:style w:type="character" w:customStyle="1" w:styleId="tgc">
    <w:name w:val="_tgc"/>
    <w:basedOn w:val="DefaultParagraphFont"/>
    <w:rsid w:val="00BE7D86"/>
  </w:style>
  <w:style w:type="character" w:customStyle="1" w:styleId="articletext">
    <w:name w:val="articletext"/>
    <w:basedOn w:val="DefaultParagraphFont"/>
    <w:rsid w:val="00BE7D86"/>
  </w:style>
  <w:style w:type="character" w:customStyle="1" w:styleId="content">
    <w:name w:val="content"/>
    <w:basedOn w:val="DefaultParagraphFont"/>
    <w:rsid w:val="00BE7D86"/>
  </w:style>
  <w:style w:type="table" w:styleId="TableGrid">
    <w:name w:val="Table Grid"/>
    <w:basedOn w:val="TableNormal"/>
    <w:uiPriority w:val="39"/>
    <w:rsid w:val="00BE7D86"/>
    <w:pPr>
      <w:spacing w:after="0" w:line="240" w:lineRule="auto"/>
    </w:pPr>
    <w:rPr>
      <w:lang w:bidi="fa-I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semiHidden/>
    <w:unhideWhenUsed/>
    <w:rsid w:val="00BE7D86"/>
    <w:pPr>
      <w:spacing w:after="0" w:line="240" w:lineRule="auto"/>
    </w:pPr>
    <w:rPr>
      <w:lang w:bidi="fa-IR"/>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MediumGrid1-Accent1">
    <w:name w:val="Medium Grid 1 Accent 1"/>
    <w:basedOn w:val="TableNormal"/>
    <w:uiPriority w:val="67"/>
    <w:unhideWhenUsed/>
    <w:rsid w:val="00BE7D86"/>
    <w:pPr>
      <w:spacing w:after="0" w:line="240" w:lineRule="auto"/>
    </w:pPr>
    <w:rPr>
      <w:lang w:bidi="fa-IR"/>
    </w:r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CellMar>
        <w:top w:w="0" w:type="dxa"/>
        <w:left w:w="108" w:type="dxa"/>
        <w:bottom w:w="0" w:type="dxa"/>
        <w:right w:w="108" w:type="dxa"/>
      </w:tblCellMar>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LightShading-Accent2">
    <w:name w:val="Light Shading Accent 2"/>
    <w:basedOn w:val="TableNormal"/>
    <w:uiPriority w:val="60"/>
    <w:semiHidden/>
    <w:unhideWhenUsed/>
    <w:rsid w:val="00BE7D86"/>
    <w:pPr>
      <w:spacing w:after="0" w:line="240" w:lineRule="auto"/>
    </w:pPr>
    <w:rPr>
      <w:color w:val="C45911" w:themeColor="accent2" w:themeShade="BF"/>
      <w:lang w:bidi="fa-IR"/>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4">
    <w:name w:val="Light Shading Accent 4"/>
    <w:basedOn w:val="TableNormal"/>
    <w:uiPriority w:val="60"/>
    <w:semiHidden/>
    <w:unhideWhenUsed/>
    <w:rsid w:val="00BE7D86"/>
    <w:pPr>
      <w:spacing w:after="0" w:line="240" w:lineRule="auto"/>
    </w:pPr>
    <w:rPr>
      <w:color w:val="BF8F00" w:themeColor="accent4" w:themeShade="BF"/>
      <w:lang w:bidi="fa-IR"/>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List-Accent4">
    <w:name w:val="Light List Accent 4"/>
    <w:basedOn w:val="TableNormal"/>
    <w:uiPriority w:val="61"/>
    <w:semiHidden/>
    <w:unhideWhenUsed/>
    <w:rsid w:val="00BE7D86"/>
    <w:pPr>
      <w:spacing w:after="0" w:line="240" w:lineRule="auto"/>
    </w:pPr>
    <w:rPr>
      <w:lang w:bidi="fa-IR"/>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FFC000" w:themeFill="accent4"/>
      </w:tcPr>
    </w:tblStylePr>
    <w:tblStylePr w:type="lastRow">
      <w:pPr>
        <w:spacing w:beforeLines="0" w:before="0" w:beforeAutospacing="0" w:afterLines="0" w:after="0" w:afterAutospacing="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MediumGrid1-Accent4">
    <w:name w:val="Medium Grid 1 Accent 4"/>
    <w:basedOn w:val="TableNormal"/>
    <w:uiPriority w:val="67"/>
    <w:unhideWhenUsed/>
    <w:rsid w:val="00BE7D86"/>
    <w:pPr>
      <w:spacing w:after="0" w:line="240" w:lineRule="auto"/>
    </w:pPr>
    <w:rPr>
      <w:lang w:bidi="fa-IR"/>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3-Accent4">
    <w:name w:val="Medium Grid 3 Accent 4"/>
    <w:basedOn w:val="TableNormal"/>
    <w:uiPriority w:val="69"/>
    <w:unhideWhenUsed/>
    <w:rsid w:val="00BE7D86"/>
    <w:pPr>
      <w:spacing w:after="0" w:line="240" w:lineRule="auto"/>
    </w:pPr>
    <w:rPr>
      <w:lang w:bidi="fa-I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LightList-Accent5">
    <w:name w:val="Light List Accent 5"/>
    <w:basedOn w:val="TableNormal"/>
    <w:uiPriority w:val="61"/>
    <w:semiHidden/>
    <w:unhideWhenUsed/>
    <w:rsid w:val="00BE7D86"/>
    <w:pPr>
      <w:spacing w:after="0" w:line="240" w:lineRule="auto"/>
    </w:pPr>
    <w:rPr>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5"/>
      </w:tcPr>
    </w:tblStylePr>
    <w:tblStylePr w:type="lastRow">
      <w:pPr>
        <w:spacing w:beforeLines="0" w:before="0" w:beforeAutospacing="0" w:afterLines="0" w:after="0" w:afterAutospacing="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LightGrid-Accent5">
    <w:name w:val="Light Grid Accent 5"/>
    <w:basedOn w:val="TableNormal"/>
    <w:uiPriority w:val="62"/>
    <w:semiHidden/>
    <w:unhideWhenUsed/>
    <w:rsid w:val="00BE7D86"/>
    <w:pPr>
      <w:spacing w:after="0" w:line="240" w:lineRule="auto"/>
    </w:pPr>
    <w:rPr>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MediumList2-Accent5">
    <w:name w:val="Medium List 2 Accent 5"/>
    <w:basedOn w:val="TableNormal"/>
    <w:uiPriority w:val="66"/>
    <w:unhideWhenUsed/>
    <w:rsid w:val="00BE7D86"/>
    <w:pPr>
      <w:spacing w:after="0" w:line="240" w:lineRule="auto"/>
    </w:pPr>
    <w:rPr>
      <w:rFonts w:asciiTheme="majorHAnsi" w:eastAsiaTheme="majorEastAsia" w:hAnsiTheme="majorHAnsi" w:cstheme="majorBidi"/>
      <w:color w:val="000000" w:themeColor="text1"/>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5">
    <w:name w:val="Medium Grid 1 Accent 5"/>
    <w:basedOn w:val="TableNormal"/>
    <w:uiPriority w:val="67"/>
    <w:unhideWhenUsed/>
    <w:rsid w:val="00BE7D86"/>
    <w:pPr>
      <w:spacing w:after="0" w:line="240" w:lineRule="auto"/>
    </w:pPr>
    <w:rPr>
      <w:lang w:bidi="fa-IR"/>
    </w:rPr>
    <w:tblPr>
      <w:tblStyleRowBandSize w:val="1"/>
      <w:tblStyleColBandSize w:val="1"/>
      <w:tblInd w:w="0" w:type="dxa"/>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CellMar>
        <w:top w:w="0" w:type="dxa"/>
        <w:left w:w="108" w:type="dxa"/>
        <w:bottom w:w="0" w:type="dxa"/>
        <w:right w:w="108" w:type="dxa"/>
      </w:tblCellMar>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LightGrid-Accent6">
    <w:name w:val="Light Grid Accent 6"/>
    <w:basedOn w:val="TableNormal"/>
    <w:uiPriority w:val="62"/>
    <w:semiHidden/>
    <w:unhideWhenUsed/>
    <w:rsid w:val="00BE7D86"/>
    <w:pPr>
      <w:spacing w:after="0" w:line="240" w:lineRule="auto"/>
    </w:pPr>
    <w:rPr>
      <w:lang w:bidi="fa-IR"/>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customStyle="1" w:styleId="PlainTable21">
    <w:name w:val="Plain Table 21"/>
    <w:basedOn w:val="TableNormal"/>
    <w:uiPriority w:val="42"/>
    <w:rsid w:val="00BE7D86"/>
    <w:pPr>
      <w:spacing w:after="0" w:line="240" w:lineRule="auto"/>
    </w:pPr>
    <w:rPr>
      <w:lang w:bidi="fa-IR"/>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BE7D86"/>
    <w:pPr>
      <w:spacing w:after="0" w:line="240" w:lineRule="auto"/>
    </w:pPr>
    <w:rPr>
      <w:lang w:bidi="fa-IR"/>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BE7D86"/>
    <w:pPr>
      <w:spacing w:after="0" w:line="240" w:lineRule="auto"/>
    </w:pPr>
    <w:rPr>
      <w:lang w:bidi="fa-IR"/>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1">
    <w:name w:val="Grid Table 21"/>
    <w:basedOn w:val="TableNormal"/>
    <w:uiPriority w:val="47"/>
    <w:rsid w:val="00BE7D86"/>
    <w:pPr>
      <w:spacing w:after="0" w:line="240" w:lineRule="auto"/>
    </w:pPr>
    <w:rPr>
      <w:lang w:bidi="fa-IR"/>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1">
    <w:name w:val="Grid Table 6 Colorful1"/>
    <w:basedOn w:val="TableNormal"/>
    <w:uiPriority w:val="51"/>
    <w:rsid w:val="00BE7D86"/>
    <w:pPr>
      <w:spacing w:after="0" w:line="240" w:lineRule="auto"/>
    </w:pPr>
    <w:rPr>
      <w:color w:val="000000" w:themeColor="text1"/>
      <w:lang w:bidi="fa-IR"/>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ghtGrid-Accent11">
    <w:name w:val="Light Grid - Accent 11"/>
    <w:basedOn w:val="TableNormal"/>
    <w:uiPriority w:val="62"/>
    <w:rsid w:val="00BE7D86"/>
    <w:pPr>
      <w:spacing w:after="0" w:line="240" w:lineRule="auto"/>
    </w:pPr>
    <w:rPr>
      <w:lang w:bidi="fa-IR"/>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customStyle="1" w:styleId="LightShading1">
    <w:name w:val="Light Shading1"/>
    <w:basedOn w:val="TableNormal"/>
    <w:uiPriority w:val="60"/>
    <w:rsid w:val="00BE7D86"/>
    <w:pPr>
      <w:spacing w:after="0" w:line="240" w:lineRule="auto"/>
    </w:pPr>
    <w:rPr>
      <w:color w:val="000000" w:themeColor="text1" w:themeShade="BF"/>
      <w:lang w:bidi="fa-IR"/>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 Grid1"/>
    <w:basedOn w:val="TableNormal"/>
    <w:uiPriority w:val="59"/>
    <w:rsid w:val="00BE7D86"/>
    <w:pPr>
      <w:spacing w:after="0" w:line="240" w:lineRule="auto"/>
    </w:pPr>
    <w:rPr>
      <w:lang w:bidi="fa-I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Table4-Accent51">
    <w:name w:val="List Table 4 - Accent 51"/>
    <w:basedOn w:val="TableNormal"/>
    <w:uiPriority w:val="49"/>
    <w:rsid w:val="00BE7D86"/>
    <w:pPr>
      <w:spacing w:after="0" w:line="240" w:lineRule="auto"/>
    </w:pPr>
    <w:rPr>
      <w:lang w:bidi="fa-IR"/>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ListTable3-Accent51">
    <w:name w:val="List Table 3 - Accent 51"/>
    <w:basedOn w:val="TableNormal"/>
    <w:uiPriority w:val="48"/>
    <w:rsid w:val="00BE7D86"/>
    <w:pPr>
      <w:spacing w:after="0" w:line="240" w:lineRule="auto"/>
    </w:pPr>
    <w:rPr>
      <w:lang w:bidi="fa-IR"/>
    </w:r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GridTable4-Accent51">
    <w:name w:val="Grid Table 4 - Accent 51"/>
    <w:basedOn w:val="TableNormal"/>
    <w:uiPriority w:val="49"/>
    <w:rsid w:val="00BE7D86"/>
    <w:pPr>
      <w:spacing w:after="0" w:line="240" w:lineRule="auto"/>
    </w:pPr>
    <w:rPr>
      <w:lang w:bidi="fa-IR"/>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Grid2">
    <w:name w:val="Table Grid2"/>
    <w:basedOn w:val="TableNormal"/>
    <w:uiPriority w:val="39"/>
    <w:rsid w:val="00BE7D86"/>
    <w:pPr>
      <w:spacing w:after="0" w:line="240" w:lineRule="auto"/>
      <w:jc w:val="both"/>
    </w:pPr>
    <w:rPr>
      <w:rFonts w:ascii="Times New Roman" w:hAnsi="Times New Roman" w:cs="B Nazanin"/>
      <w:sz w:val="28"/>
      <w:szCs w:val="28"/>
      <w:lang w:bidi="fa-I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basedOn w:val="DefaultParagraphFont"/>
    <w:rsid w:val="00BE7D86"/>
  </w:style>
  <w:style w:type="numbering" w:customStyle="1" w:styleId="NoList3">
    <w:name w:val="No List3"/>
    <w:next w:val="NoList"/>
    <w:uiPriority w:val="99"/>
    <w:semiHidden/>
    <w:unhideWhenUsed/>
    <w:rsid w:val="00BE7D86"/>
  </w:style>
  <w:style w:type="table" w:customStyle="1" w:styleId="LightGrid-Accent111">
    <w:name w:val="Light Grid - Accent 111"/>
    <w:basedOn w:val="TableNormal"/>
    <w:uiPriority w:val="62"/>
    <w:rsid w:val="00BE7D86"/>
    <w:pPr>
      <w:spacing w:after="0" w:line="240" w:lineRule="auto"/>
    </w:pPr>
    <w:rPr>
      <w:lang w:bidi="fa-IR"/>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customStyle="1" w:styleId="LightGrid-Accent51">
    <w:name w:val="Light Grid - Accent 51"/>
    <w:basedOn w:val="TableNormal"/>
    <w:next w:val="LightGrid-Accent5"/>
    <w:uiPriority w:val="62"/>
    <w:rsid w:val="00BE7D86"/>
    <w:pPr>
      <w:spacing w:after="0" w:line="240" w:lineRule="auto"/>
    </w:pPr>
    <w:rPr>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customStyle="1" w:styleId="LightShading-Accent41">
    <w:name w:val="Light Shading - Accent 41"/>
    <w:basedOn w:val="TableNormal"/>
    <w:next w:val="LightShading-Accent4"/>
    <w:uiPriority w:val="60"/>
    <w:rsid w:val="00BE7D86"/>
    <w:pPr>
      <w:spacing w:after="0" w:line="240" w:lineRule="auto"/>
    </w:pPr>
    <w:rPr>
      <w:color w:val="BF8F00" w:themeColor="accent4" w:themeShade="BF"/>
      <w:lang w:bidi="fa-IR"/>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LightShading-Accent21">
    <w:name w:val="Light Shading - Accent 21"/>
    <w:basedOn w:val="TableNormal"/>
    <w:next w:val="LightShading-Accent2"/>
    <w:uiPriority w:val="60"/>
    <w:rsid w:val="00BE7D86"/>
    <w:pPr>
      <w:spacing w:after="0" w:line="240" w:lineRule="auto"/>
    </w:pPr>
    <w:rPr>
      <w:color w:val="C45911" w:themeColor="accent2" w:themeShade="BF"/>
      <w:lang w:bidi="fa-IR"/>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LightShading11">
    <w:name w:val="Light Shading11"/>
    <w:basedOn w:val="TableNormal"/>
    <w:uiPriority w:val="60"/>
    <w:rsid w:val="00BE7D86"/>
    <w:pPr>
      <w:spacing w:after="0" w:line="240" w:lineRule="auto"/>
    </w:pPr>
    <w:rPr>
      <w:color w:val="000000" w:themeColor="text1" w:themeShade="BF"/>
      <w:lang w:bidi="fa-IR"/>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1">
    <w:name w:val="Light List - Accent 51"/>
    <w:basedOn w:val="TableNormal"/>
    <w:next w:val="LightList-Accent5"/>
    <w:uiPriority w:val="61"/>
    <w:rsid w:val="00BE7D86"/>
    <w:pPr>
      <w:spacing w:after="0" w:line="240" w:lineRule="auto"/>
    </w:pPr>
    <w:rPr>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customStyle="1" w:styleId="LightList-Accent41">
    <w:name w:val="Light List - Accent 41"/>
    <w:basedOn w:val="TableNormal"/>
    <w:next w:val="LightList-Accent4"/>
    <w:uiPriority w:val="61"/>
    <w:rsid w:val="00BE7D86"/>
    <w:pPr>
      <w:spacing w:after="0" w:line="240" w:lineRule="auto"/>
    </w:pPr>
    <w:rPr>
      <w:lang w:bidi="fa-IR"/>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customStyle="1" w:styleId="LightGrid-Accent61">
    <w:name w:val="Light Grid - Accent 61"/>
    <w:basedOn w:val="TableNormal"/>
    <w:next w:val="LightGrid-Accent6"/>
    <w:uiPriority w:val="62"/>
    <w:rsid w:val="00BE7D86"/>
    <w:pPr>
      <w:spacing w:after="0" w:line="240" w:lineRule="auto"/>
    </w:pPr>
    <w:rPr>
      <w:lang w:bidi="fa-IR"/>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numbering" w:customStyle="1" w:styleId="NoList11">
    <w:name w:val="No List11"/>
    <w:next w:val="NoList"/>
    <w:uiPriority w:val="99"/>
    <w:semiHidden/>
    <w:unhideWhenUsed/>
    <w:rsid w:val="00BE7D86"/>
  </w:style>
  <w:style w:type="table" w:customStyle="1" w:styleId="PlainTable511">
    <w:name w:val="Plain Table 511"/>
    <w:basedOn w:val="TableNormal"/>
    <w:uiPriority w:val="45"/>
    <w:rsid w:val="00BE7D86"/>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21">
    <w:name w:val="No List21"/>
    <w:next w:val="NoList"/>
    <w:uiPriority w:val="99"/>
    <w:semiHidden/>
    <w:unhideWhenUsed/>
    <w:rsid w:val="00BE7D86"/>
  </w:style>
  <w:style w:type="table" w:customStyle="1" w:styleId="LightList-Accent11">
    <w:name w:val="Light List - Accent 11"/>
    <w:basedOn w:val="TableNormal"/>
    <w:next w:val="LightList-Accent1"/>
    <w:uiPriority w:val="61"/>
    <w:rsid w:val="00BE7D86"/>
    <w:pPr>
      <w:spacing w:after="0" w:line="240" w:lineRule="auto"/>
    </w:pPr>
    <w:rPr>
      <w:lang w:bidi="fa-IR"/>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TableGrid21">
    <w:name w:val="Table Grid21"/>
    <w:basedOn w:val="TableNormal"/>
    <w:next w:val="TableGrid"/>
    <w:uiPriority w:val="39"/>
    <w:rsid w:val="00BE7D86"/>
    <w:pPr>
      <w:bidi/>
      <w:spacing w:after="0" w:line="240" w:lineRule="auto"/>
      <w:jc w:val="both"/>
    </w:pPr>
    <w:rPr>
      <w:rFonts w:ascii="Times New Roman" w:hAnsi="Times New Roman" w:cs="B Nazanin"/>
      <w:sz w:val="28"/>
      <w:szCs w:val="28"/>
      <w:lang w:bidi="fa-I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ite">
    <w:name w:val="HTML Cite"/>
    <w:basedOn w:val="DefaultParagraphFont"/>
    <w:uiPriority w:val="99"/>
    <w:semiHidden/>
    <w:unhideWhenUsed/>
    <w:rsid w:val="00BE7D86"/>
    <w:rPr>
      <w:i/>
      <w:iCs/>
    </w:rPr>
  </w:style>
  <w:style w:type="numbering" w:customStyle="1" w:styleId="NoList4">
    <w:name w:val="No List4"/>
    <w:next w:val="NoList"/>
    <w:uiPriority w:val="99"/>
    <w:semiHidden/>
    <w:unhideWhenUsed/>
    <w:rsid w:val="00BE7D86"/>
  </w:style>
  <w:style w:type="table" w:customStyle="1" w:styleId="LightGrid-Accent112">
    <w:name w:val="Light Grid - Accent 112"/>
    <w:basedOn w:val="TableNormal"/>
    <w:uiPriority w:val="62"/>
    <w:rsid w:val="00BE7D86"/>
    <w:pPr>
      <w:spacing w:after="0" w:line="240" w:lineRule="auto"/>
    </w:pPr>
    <w:rPr>
      <w:lang w:bidi="fa-IR"/>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customStyle="1" w:styleId="LightGrid-Accent52">
    <w:name w:val="Light Grid - Accent 52"/>
    <w:basedOn w:val="TableNormal"/>
    <w:next w:val="LightGrid-Accent5"/>
    <w:uiPriority w:val="62"/>
    <w:rsid w:val="00BE7D86"/>
    <w:pPr>
      <w:spacing w:after="0" w:line="240" w:lineRule="auto"/>
    </w:pPr>
    <w:rPr>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customStyle="1" w:styleId="LightShading-Accent42">
    <w:name w:val="Light Shading - Accent 42"/>
    <w:basedOn w:val="TableNormal"/>
    <w:next w:val="LightShading-Accent4"/>
    <w:uiPriority w:val="60"/>
    <w:rsid w:val="00BE7D86"/>
    <w:pPr>
      <w:spacing w:after="0" w:line="240" w:lineRule="auto"/>
    </w:pPr>
    <w:rPr>
      <w:color w:val="BF8F00" w:themeColor="accent4" w:themeShade="BF"/>
      <w:lang w:bidi="fa-IR"/>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LightShading-Accent22">
    <w:name w:val="Light Shading - Accent 22"/>
    <w:basedOn w:val="TableNormal"/>
    <w:next w:val="LightShading-Accent2"/>
    <w:uiPriority w:val="60"/>
    <w:rsid w:val="00BE7D86"/>
    <w:pPr>
      <w:spacing w:after="0" w:line="240" w:lineRule="auto"/>
    </w:pPr>
    <w:rPr>
      <w:color w:val="C45911" w:themeColor="accent2" w:themeShade="BF"/>
      <w:lang w:bidi="fa-IR"/>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LightShading12">
    <w:name w:val="Light Shading12"/>
    <w:basedOn w:val="TableNormal"/>
    <w:uiPriority w:val="60"/>
    <w:rsid w:val="00BE7D86"/>
    <w:pPr>
      <w:spacing w:after="0" w:line="240" w:lineRule="auto"/>
    </w:pPr>
    <w:rPr>
      <w:color w:val="000000" w:themeColor="text1" w:themeShade="BF"/>
      <w:lang w:bidi="fa-IR"/>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2">
    <w:name w:val="Light List - Accent 52"/>
    <w:basedOn w:val="TableNormal"/>
    <w:next w:val="LightList-Accent5"/>
    <w:uiPriority w:val="61"/>
    <w:rsid w:val="00BE7D86"/>
    <w:pPr>
      <w:spacing w:after="0" w:line="240" w:lineRule="auto"/>
    </w:pPr>
    <w:rPr>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customStyle="1" w:styleId="LightList-Accent42">
    <w:name w:val="Light List - Accent 42"/>
    <w:basedOn w:val="TableNormal"/>
    <w:next w:val="LightList-Accent4"/>
    <w:uiPriority w:val="61"/>
    <w:rsid w:val="00BE7D86"/>
    <w:pPr>
      <w:spacing w:after="0" w:line="240" w:lineRule="auto"/>
    </w:pPr>
    <w:rPr>
      <w:lang w:bidi="fa-IR"/>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customStyle="1" w:styleId="LightGrid-Accent62">
    <w:name w:val="Light Grid - Accent 62"/>
    <w:basedOn w:val="TableNormal"/>
    <w:next w:val="LightGrid-Accent6"/>
    <w:uiPriority w:val="62"/>
    <w:rsid w:val="00BE7D86"/>
    <w:pPr>
      <w:spacing w:after="0" w:line="240" w:lineRule="auto"/>
    </w:pPr>
    <w:rPr>
      <w:lang w:bidi="fa-IR"/>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numbering" w:customStyle="1" w:styleId="NoList12">
    <w:name w:val="No List12"/>
    <w:next w:val="NoList"/>
    <w:uiPriority w:val="99"/>
    <w:semiHidden/>
    <w:unhideWhenUsed/>
    <w:rsid w:val="00BE7D86"/>
  </w:style>
  <w:style w:type="table" w:customStyle="1" w:styleId="PlainTable512">
    <w:name w:val="Plain Table 512"/>
    <w:basedOn w:val="TableNormal"/>
    <w:uiPriority w:val="45"/>
    <w:rsid w:val="00BE7D86"/>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22">
    <w:name w:val="No List22"/>
    <w:next w:val="NoList"/>
    <w:uiPriority w:val="99"/>
    <w:semiHidden/>
    <w:unhideWhenUsed/>
    <w:rsid w:val="00BE7D86"/>
  </w:style>
  <w:style w:type="table" w:customStyle="1" w:styleId="LightList-Accent12">
    <w:name w:val="Light List - Accent 12"/>
    <w:basedOn w:val="TableNormal"/>
    <w:next w:val="LightList-Accent1"/>
    <w:uiPriority w:val="61"/>
    <w:rsid w:val="00BE7D86"/>
    <w:pPr>
      <w:spacing w:after="0" w:line="240" w:lineRule="auto"/>
    </w:pPr>
    <w:rPr>
      <w:lang w:bidi="fa-IR"/>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TableGrid22">
    <w:name w:val="Table Grid22"/>
    <w:basedOn w:val="TableNormal"/>
    <w:next w:val="TableGrid"/>
    <w:uiPriority w:val="39"/>
    <w:rsid w:val="00BE7D86"/>
    <w:pPr>
      <w:bidi/>
      <w:spacing w:after="0" w:line="240" w:lineRule="auto"/>
      <w:jc w:val="both"/>
    </w:pPr>
    <w:rPr>
      <w:rFonts w:ascii="Times New Roman" w:hAnsi="Times New Roman" w:cs="B Nazanin"/>
      <w:sz w:val="28"/>
      <w:szCs w:val="28"/>
      <w:lang w:bidi="fa-I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sh1">
    <w:name w:val="ash1"/>
    <w:basedOn w:val="Caption"/>
    <w:rsid w:val="00BE7D86"/>
    <w:pPr>
      <w:tabs>
        <w:tab w:val="clear" w:pos="1166"/>
      </w:tabs>
      <w:jc w:val="left"/>
    </w:pPr>
    <w:rPr>
      <w:rFonts w:ascii="B Nazanin" w:hAnsi="B Nazanin"/>
      <w:noProof/>
      <w:sz w:val="28"/>
      <w:szCs w:val="28"/>
    </w:rPr>
  </w:style>
  <w:style w:type="paragraph" w:customStyle="1" w:styleId="ash2">
    <w:name w:val="ash2"/>
    <w:basedOn w:val="ash1"/>
    <w:rsid w:val="00BE7D86"/>
    <w:rPr>
      <w:rFonts w:asciiTheme="majorBidi" w:eastAsiaTheme="majorEastAsia" w:hAnsiTheme="majorBidi" w:cstheme="majorBidi"/>
      <w:sz w:val="24"/>
      <w:szCs w:val="24"/>
    </w:rPr>
  </w:style>
  <w:style w:type="numbering" w:customStyle="1" w:styleId="NoList5">
    <w:name w:val="No List5"/>
    <w:next w:val="NoList"/>
    <w:uiPriority w:val="99"/>
    <w:semiHidden/>
    <w:unhideWhenUsed/>
    <w:rsid w:val="00BE7D86"/>
  </w:style>
  <w:style w:type="table" w:customStyle="1" w:styleId="LightGrid-Accent113">
    <w:name w:val="Light Grid - Accent 113"/>
    <w:basedOn w:val="TableNormal"/>
    <w:uiPriority w:val="62"/>
    <w:rsid w:val="00BE7D86"/>
    <w:pPr>
      <w:spacing w:after="0" w:line="240" w:lineRule="auto"/>
    </w:pPr>
    <w:rPr>
      <w:lang w:bidi="fa-IR"/>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customStyle="1" w:styleId="LightGrid-Accent53">
    <w:name w:val="Light Grid - Accent 53"/>
    <w:basedOn w:val="TableNormal"/>
    <w:next w:val="LightGrid-Accent5"/>
    <w:uiPriority w:val="62"/>
    <w:rsid w:val="00BE7D86"/>
    <w:pPr>
      <w:spacing w:after="0" w:line="240" w:lineRule="auto"/>
    </w:pPr>
    <w:rPr>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customStyle="1" w:styleId="LightShading-Accent43">
    <w:name w:val="Light Shading - Accent 43"/>
    <w:basedOn w:val="TableNormal"/>
    <w:next w:val="LightShading-Accent4"/>
    <w:uiPriority w:val="60"/>
    <w:rsid w:val="00BE7D86"/>
    <w:pPr>
      <w:spacing w:after="0" w:line="240" w:lineRule="auto"/>
    </w:pPr>
    <w:rPr>
      <w:color w:val="BF8F00" w:themeColor="accent4" w:themeShade="BF"/>
      <w:lang w:bidi="fa-IR"/>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LightShading-Accent23">
    <w:name w:val="Light Shading - Accent 23"/>
    <w:basedOn w:val="TableNormal"/>
    <w:next w:val="LightShading-Accent2"/>
    <w:uiPriority w:val="60"/>
    <w:rsid w:val="00BE7D86"/>
    <w:pPr>
      <w:spacing w:after="0" w:line="240" w:lineRule="auto"/>
    </w:pPr>
    <w:rPr>
      <w:color w:val="C45911" w:themeColor="accent2" w:themeShade="BF"/>
      <w:lang w:bidi="fa-IR"/>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LightShading13">
    <w:name w:val="Light Shading13"/>
    <w:basedOn w:val="TableNormal"/>
    <w:uiPriority w:val="60"/>
    <w:rsid w:val="00BE7D86"/>
    <w:pPr>
      <w:spacing w:after="0" w:line="240" w:lineRule="auto"/>
    </w:pPr>
    <w:rPr>
      <w:color w:val="000000" w:themeColor="text1" w:themeShade="BF"/>
      <w:lang w:bidi="fa-IR"/>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3">
    <w:name w:val="Light List - Accent 53"/>
    <w:basedOn w:val="TableNormal"/>
    <w:next w:val="LightList-Accent5"/>
    <w:uiPriority w:val="61"/>
    <w:rsid w:val="00BE7D86"/>
    <w:pPr>
      <w:spacing w:after="0" w:line="240" w:lineRule="auto"/>
    </w:pPr>
    <w:rPr>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customStyle="1" w:styleId="LightList-Accent43">
    <w:name w:val="Light List - Accent 43"/>
    <w:basedOn w:val="TableNormal"/>
    <w:next w:val="LightList-Accent4"/>
    <w:uiPriority w:val="61"/>
    <w:rsid w:val="00BE7D86"/>
    <w:pPr>
      <w:spacing w:after="0" w:line="240" w:lineRule="auto"/>
    </w:pPr>
    <w:rPr>
      <w:lang w:bidi="fa-IR"/>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customStyle="1" w:styleId="LightGrid-Accent63">
    <w:name w:val="Light Grid - Accent 63"/>
    <w:basedOn w:val="TableNormal"/>
    <w:next w:val="LightGrid-Accent6"/>
    <w:uiPriority w:val="62"/>
    <w:rsid w:val="00BE7D86"/>
    <w:pPr>
      <w:spacing w:after="0" w:line="240" w:lineRule="auto"/>
    </w:pPr>
    <w:rPr>
      <w:lang w:bidi="fa-IR"/>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numbering" w:customStyle="1" w:styleId="NoList13">
    <w:name w:val="No List13"/>
    <w:next w:val="NoList"/>
    <w:uiPriority w:val="99"/>
    <w:semiHidden/>
    <w:unhideWhenUsed/>
    <w:rsid w:val="00BE7D86"/>
  </w:style>
  <w:style w:type="table" w:customStyle="1" w:styleId="PlainTable513">
    <w:name w:val="Plain Table 513"/>
    <w:basedOn w:val="TableNormal"/>
    <w:uiPriority w:val="45"/>
    <w:rsid w:val="00BE7D86"/>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23">
    <w:name w:val="No List23"/>
    <w:next w:val="NoList"/>
    <w:uiPriority w:val="99"/>
    <w:semiHidden/>
    <w:unhideWhenUsed/>
    <w:rsid w:val="00BE7D86"/>
  </w:style>
  <w:style w:type="table" w:customStyle="1" w:styleId="LightList-Accent13">
    <w:name w:val="Light List - Accent 13"/>
    <w:basedOn w:val="TableNormal"/>
    <w:next w:val="LightList-Accent1"/>
    <w:uiPriority w:val="61"/>
    <w:rsid w:val="00BE7D86"/>
    <w:pPr>
      <w:spacing w:after="0" w:line="240" w:lineRule="auto"/>
    </w:pPr>
    <w:rPr>
      <w:lang w:bidi="fa-IR"/>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TableGrid23">
    <w:name w:val="Table Grid23"/>
    <w:basedOn w:val="TableNormal"/>
    <w:next w:val="TableGrid"/>
    <w:uiPriority w:val="39"/>
    <w:rsid w:val="00BE7D86"/>
    <w:pPr>
      <w:bidi/>
      <w:spacing w:after="0" w:line="240" w:lineRule="auto"/>
      <w:jc w:val="both"/>
    </w:pPr>
    <w:rPr>
      <w:rFonts w:ascii="Times New Roman" w:hAnsi="Times New Roman" w:cs="B Nazanin"/>
      <w:sz w:val="28"/>
      <w:szCs w:val="28"/>
      <w:lang w:bidi="fa-I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uiPriority w:val="99"/>
    <w:semiHidden/>
    <w:rsid w:val="00BE7D86"/>
    <w:pPr>
      <w:spacing w:after="0" w:line="240" w:lineRule="auto"/>
    </w:pPr>
    <w:rPr>
      <w:rFonts w:ascii="Times New Roman" w:hAnsi="Times New Roman" w:cs="B Nazanin"/>
      <w:sz w:val="28"/>
      <w:szCs w:val="28"/>
      <w:lang w:bidi="fa-IR"/>
    </w:rPr>
  </w:style>
  <w:style w:type="table" w:customStyle="1" w:styleId="PlainTable22">
    <w:name w:val="Plain Table 22"/>
    <w:basedOn w:val="TableNormal"/>
    <w:uiPriority w:val="42"/>
    <w:rsid w:val="00B07C35"/>
    <w:pPr>
      <w:spacing w:after="0" w:line="240" w:lineRule="auto"/>
    </w:pPr>
    <w:rPr>
      <w:lang w:bidi="fa-IR"/>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2">
    <w:name w:val="Plain Table 32"/>
    <w:basedOn w:val="TableNormal"/>
    <w:uiPriority w:val="43"/>
    <w:rsid w:val="00B07C35"/>
    <w:pPr>
      <w:spacing w:after="0" w:line="240" w:lineRule="auto"/>
    </w:pPr>
    <w:rPr>
      <w:lang w:bidi="fa-IR"/>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2">
    <w:name w:val="Plain Table 52"/>
    <w:basedOn w:val="TableNormal"/>
    <w:uiPriority w:val="45"/>
    <w:rsid w:val="00B07C35"/>
    <w:pPr>
      <w:spacing w:after="0" w:line="240" w:lineRule="auto"/>
    </w:pPr>
    <w:rPr>
      <w:lang w:bidi="fa-IR"/>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2">
    <w:name w:val="Grid Table 22"/>
    <w:basedOn w:val="TableNormal"/>
    <w:uiPriority w:val="47"/>
    <w:rsid w:val="00B07C35"/>
    <w:pPr>
      <w:spacing w:after="0" w:line="240" w:lineRule="auto"/>
    </w:pPr>
    <w:rPr>
      <w:lang w:bidi="fa-IR"/>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2">
    <w:name w:val="Grid Table 6 Colorful2"/>
    <w:basedOn w:val="TableNormal"/>
    <w:uiPriority w:val="51"/>
    <w:rsid w:val="00B07C35"/>
    <w:pPr>
      <w:spacing w:after="0" w:line="240" w:lineRule="auto"/>
    </w:pPr>
    <w:rPr>
      <w:color w:val="000000" w:themeColor="text1"/>
      <w:lang w:bidi="fa-IR"/>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24">
    <w:name w:val="Table Grid24"/>
    <w:basedOn w:val="TableNormal"/>
    <w:uiPriority w:val="39"/>
    <w:rsid w:val="00B07C35"/>
    <w:pPr>
      <w:spacing w:after="0" w:line="240" w:lineRule="auto"/>
      <w:jc w:val="both"/>
    </w:pPr>
    <w:rPr>
      <w:rFonts w:ascii="Times New Roman" w:eastAsia="Calibri" w:hAnsi="Times New Roman" w:cs="B Nazanin"/>
      <w:sz w:val="28"/>
      <w:szCs w:val="28"/>
      <w:lang w:bidi="fa-I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6">
    <w:name w:val="No List6"/>
    <w:next w:val="NoList"/>
    <w:uiPriority w:val="99"/>
    <w:semiHidden/>
    <w:unhideWhenUsed/>
    <w:rsid w:val="00B07C35"/>
  </w:style>
  <w:style w:type="table" w:customStyle="1" w:styleId="TableGrid3">
    <w:name w:val="Table Grid3"/>
    <w:basedOn w:val="TableNormal"/>
    <w:next w:val="TableGrid"/>
    <w:uiPriority w:val="39"/>
    <w:rsid w:val="00B07C35"/>
    <w:pPr>
      <w:spacing w:after="0" w:line="240" w:lineRule="auto"/>
    </w:pPr>
    <w:rPr>
      <w:rFonts w:ascii="Calibri" w:eastAsia="Calibri" w:hAnsi="Calibri" w:cs="Arial"/>
      <w:lang w:bidi="fa-I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List-Accent14">
    <w:name w:val="Light List - Accent 14"/>
    <w:basedOn w:val="TableNormal"/>
    <w:next w:val="LightList-Accent1"/>
    <w:uiPriority w:val="61"/>
    <w:semiHidden/>
    <w:unhideWhenUsed/>
    <w:rsid w:val="00B07C35"/>
    <w:pPr>
      <w:spacing w:after="0" w:line="240" w:lineRule="auto"/>
    </w:pPr>
    <w:rPr>
      <w:rFonts w:ascii="Calibri" w:eastAsia="Calibri" w:hAnsi="Calibri" w:cs="Arial"/>
      <w:lang w:bidi="fa-IR"/>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MediumGrid1-Accent11">
    <w:name w:val="Medium Grid 1 - Accent 11"/>
    <w:basedOn w:val="TableNormal"/>
    <w:next w:val="MediumGrid1-Accent1"/>
    <w:uiPriority w:val="67"/>
    <w:semiHidden/>
    <w:unhideWhenUsed/>
    <w:rsid w:val="00B07C35"/>
    <w:pPr>
      <w:spacing w:after="0" w:line="240" w:lineRule="auto"/>
    </w:pPr>
    <w:rPr>
      <w:rFonts w:ascii="Calibri" w:eastAsia="Calibri" w:hAnsi="Calibri" w:cs="Arial"/>
      <w:lang w:bidi="fa-IR"/>
    </w:r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CellMar>
        <w:top w:w="0" w:type="dxa"/>
        <w:left w:w="108" w:type="dxa"/>
        <w:bottom w:w="0" w:type="dxa"/>
        <w:right w:w="108" w:type="dxa"/>
      </w:tblCellMar>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customStyle="1" w:styleId="LightShading-Accent24">
    <w:name w:val="Light Shading - Accent 24"/>
    <w:basedOn w:val="TableNormal"/>
    <w:next w:val="LightShading-Accent2"/>
    <w:uiPriority w:val="60"/>
    <w:semiHidden/>
    <w:unhideWhenUsed/>
    <w:rsid w:val="00B07C35"/>
    <w:pPr>
      <w:spacing w:after="0" w:line="240" w:lineRule="auto"/>
    </w:pPr>
    <w:rPr>
      <w:rFonts w:ascii="Calibri" w:eastAsia="Calibri" w:hAnsi="Calibri" w:cs="Arial"/>
      <w:color w:val="C45911" w:themeColor="accent2" w:themeShade="BF"/>
      <w:lang w:bidi="fa-IR"/>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LightShading-Accent44">
    <w:name w:val="Light Shading - Accent 44"/>
    <w:basedOn w:val="TableNormal"/>
    <w:next w:val="LightShading-Accent4"/>
    <w:uiPriority w:val="60"/>
    <w:semiHidden/>
    <w:unhideWhenUsed/>
    <w:rsid w:val="00B07C35"/>
    <w:pPr>
      <w:spacing w:after="0" w:line="240" w:lineRule="auto"/>
    </w:pPr>
    <w:rPr>
      <w:rFonts w:ascii="Calibri" w:eastAsia="Calibri" w:hAnsi="Calibri" w:cs="Arial"/>
      <w:color w:val="BF8F00" w:themeColor="accent4" w:themeShade="BF"/>
      <w:lang w:bidi="fa-IR"/>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LightList-Accent44">
    <w:name w:val="Light List - Accent 44"/>
    <w:basedOn w:val="TableNormal"/>
    <w:next w:val="LightList-Accent4"/>
    <w:uiPriority w:val="61"/>
    <w:semiHidden/>
    <w:unhideWhenUsed/>
    <w:rsid w:val="00B07C35"/>
    <w:pPr>
      <w:spacing w:after="0" w:line="240" w:lineRule="auto"/>
    </w:pPr>
    <w:rPr>
      <w:rFonts w:ascii="Calibri" w:eastAsia="Calibri" w:hAnsi="Calibri" w:cs="Arial"/>
      <w:lang w:bidi="fa-IR"/>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FFC000" w:themeFill="accent4"/>
      </w:tcPr>
    </w:tblStylePr>
    <w:tblStylePr w:type="lastRow">
      <w:pPr>
        <w:spacing w:beforeLines="0" w:before="0" w:beforeAutospacing="0" w:afterLines="0" w:after="0" w:afterAutospacing="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customStyle="1" w:styleId="MediumGrid1-Accent41">
    <w:name w:val="Medium Grid 1 - Accent 41"/>
    <w:basedOn w:val="TableNormal"/>
    <w:next w:val="MediumGrid1-Accent4"/>
    <w:uiPriority w:val="67"/>
    <w:semiHidden/>
    <w:unhideWhenUsed/>
    <w:rsid w:val="00B07C35"/>
    <w:pPr>
      <w:spacing w:after="0" w:line="240" w:lineRule="auto"/>
    </w:pPr>
    <w:rPr>
      <w:rFonts w:ascii="Calibri" w:eastAsia="Calibri" w:hAnsi="Calibri" w:cs="Arial"/>
      <w:lang w:bidi="fa-IR"/>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customStyle="1" w:styleId="MediumGrid3-Accent41">
    <w:name w:val="Medium Grid 3 - Accent 41"/>
    <w:basedOn w:val="TableNormal"/>
    <w:next w:val="MediumGrid3-Accent4"/>
    <w:uiPriority w:val="69"/>
    <w:semiHidden/>
    <w:unhideWhenUsed/>
    <w:rsid w:val="00B07C35"/>
    <w:pPr>
      <w:spacing w:after="0" w:line="240" w:lineRule="auto"/>
    </w:pPr>
    <w:rPr>
      <w:rFonts w:ascii="Calibri" w:eastAsia="Calibri" w:hAnsi="Calibri" w:cs="Arial"/>
      <w:lang w:bidi="fa-I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customStyle="1" w:styleId="LightList-Accent54">
    <w:name w:val="Light List - Accent 54"/>
    <w:basedOn w:val="TableNormal"/>
    <w:next w:val="LightList-Accent5"/>
    <w:uiPriority w:val="61"/>
    <w:semiHidden/>
    <w:unhideWhenUsed/>
    <w:rsid w:val="00B07C35"/>
    <w:pPr>
      <w:spacing w:after="0" w:line="240" w:lineRule="auto"/>
    </w:pPr>
    <w:rPr>
      <w:rFonts w:ascii="Calibri" w:eastAsia="Calibri" w:hAnsi="Calibri" w:cs="Arial"/>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5"/>
      </w:tcPr>
    </w:tblStylePr>
    <w:tblStylePr w:type="lastRow">
      <w:pPr>
        <w:spacing w:beforeLines="0" w:before="0" w:beforeAutospacing="0" w:afterLines="0" w:after="0" w:afterAutospacing="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customStyle="1" w:styleId="LightGrid-Accent54">
    <w:name w:val="Light Grid - Accent 54"/>
    <w:basedOn w:val="TableNormal"/>
    <w:next w:val="LightGrid-Accent5"/>
    <w:uiPriority w:val="62"/>
    <w:semiHidden/>
    <w:unhideWhenUsed/>
    <w:rsid w:val="00B07C35"/>
    <w:pPr>
      <w:spacing w:after="0" w:line="240" w:lineRule="auto"/>
    </w:pPr>
    <w:rPr>
      <w:rFonts w:ascii="Calibri" w:eastAsia="Calibri" w:hAnsi="Calibri" w:cs="Arial"/>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Bahnschrift" w:eastAsia="Times New Roman" w:hAnsi="Bahnschrift" w:cs="Times New Roman" w:hint="default"/>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Lines="0" w:before="0" w:beforeAutospacing="0" w:afterLines="0" w:after="0" w:afterAutospacing="0" w:line="240" w:lineRule="auto"/>
      </w:pPr>
      <w:rPr>
        <w:rFonts w:ascii="Bahnschrift" w:eastAsia="Times New Roman" w:hAnsi="Bahnschrift" w:cs="Times New Roman" w:hint="default"/>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Bahnschrift" w:eastAsia="Times New Roman" w:hAnsi="Bahnschrift" w:cs="Times New Roman" w:hint="default"/>
        <w:b/>
        <w:bCs/>
      </w:rPr>
    </w:tblStylePr>
    <w:tblStylePr w:type="lastCol">
      <w:rPr>
        <w:rFonts w:ascii="Bahnschrift" w:eastAsia="Times New Roman" w:hAnsi="Bahnschrift" w:cs="Times New Roman" w:hint="default"/>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customStyle="1" w:styleId="MediumList2-Accent51">
    <w:name w:val="Medium List 2 - Accent 51"/>
    <w:basedOn w:val="TableNormal"/>
    <w:next w:val="MediumList2-Accent5"/>
    <w:uiPriority w:val="66"/>
    <w:semiHidden/>
    <w:unhideWhenUsed/>
    <w:rsid w:val="00B07C35"/>
    <w:pPr>
      <w:spacing w:after="0" w:line="240" w:lineRule="auto"/>
    </w:pPr>
    <w:rPr>
      <w:rFonts w:ascii="Calibri Light" w:eastAsia="Times New Roman" w:hAnsi="Calibri Light" w:cs="Times New Roman"/>
      <w:color w:val="000000" w:themeColor="text1"/>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Grid1-Accent51">
    <w:name w:val="Medium Grid 1 - Accent 51"/>
    <w:basedOn w:val="TableNormal"/>
    <w:next w:val="MediumGrid1-Accent5"/>
    <w:uiPriority w:val="67"/>
    <w:semiHidden/>
    <w:unhideWhenUsed/>
    <w:rsid w:val="00B07C35"/>
    <w:pPr>
      <w:spacing w:after="0" w:line="240" w:lineRule="auto"/>
    </w:pPr>
    <w:rPr>
      <w:rFonts w:ascii="Calibri" w:eastAsia="Calibri" w:hAnsi="Calibri" w:cs="Arial"/>
      <w:lang w:bidi="fa-IR"/>
    </w:rPr>
    <w:tblPr>
      <w:tblStyleRowBandSize w:val="1"/>
      <w:tblStyleColBandSize w:val="1"/>
      <w:tblInd w:w="0" w:type="dxa"/>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CellMar>
        <w:top w:w="0" w:type="dxa"/>
        <w:left w:w="108" w:type="dxa"/>
        <w:bottom w:w="0" w:type="dxa"/>
        <w:right w:w="108" w:type="dxa"/>
      </w:tblCellMar>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customStyle="1" w:styleId="LightGrid-Accent64">
    <w:name w:val="Light Grid - Accent 64"/>
    <w:basedOn w:val="TableNormal"/>
    <w:next w:val="LightGrid-Accent6"/>
    <w:uiPriority w:val="62"/>
    <w:semiHidden/>
    <w:unhideWhenUsed/>
    <w:rsid w:val="00B07C35"/>
    <w:pPr>
      <w:spacing w:after="0" w:line="240" w:lineRule="auto"/>
    </w:pPr>
    <w:rPr>
      <w:rFonts w:ascii="Calibri" w:eastAsia="Calibri" w:hAnsi="Calibri" w:cs="Arial"/>
      <w:lang w:bidi="fa-IR"/>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Bahnschrift" w:eastAsia="Times New Roman" w:hAnsi="Bahnschrift" w:cs="Times New Roman" w:hint="default"/>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Lines="0" w:before="0" w:beforeAutospacing="0" w:afterLines="0" w:after="0" w:afterAutospacing="0" w:line="240" w:lineRule="auto"/>
      </w:pPr>
      <w:rPr>
        <w:rFonts w:ascii="Bahnschrift" w:eastAsia="Times New Roman" w:hAnsi="Bahnschrift" w:cs="Times New Roman" w:hint="default"/>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Bahnschrift" w:eastAsia="Times New Roman" w:hAnsi="Bahnschrift" w:cs="Times New Roman" w:hint="default"/>
        <w:b/>
        <w:bCs/>
      </w:rPr>
    </w:tblStylePr>
    <w:tblStylePr w:type="lastCol">
      <w:rPr>
        <w:rFonts w:ascii="Bahnschrift" w:eastAsia="Times New Roman" w:hAnsi="Bahnschrift" w:cs="Times New Roman" w:hint="default"/>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customStyle="1" w:styleId="PlainTable222">
    <w:name w:val="Plain Table 222"/>
    <w:basedOn w:val="TableNormal"/>
    <w:next w:val="PlainTable22"/>
    <w:uiPriority w:val="42"/>
    <w:rsid w:val="00B07C35"/>
    <w:pPr>
      <w:spacing w:after="0" w:line="240" w:lineRule="auto"/>
    </w:pPr>
    <w:rPr>
      <w:rFonts w:ascii="Calibri" w:eastAsia="Calibri" w:hAnsi="Calibri" w:cs="Arial"/>
      <w:lang w:bidi="fa-IR"/>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22">
    <w:name w:val="Plain Table 322"/>
    <w:basedOn w:val="TableNormal"/>
    <w:next w:val="PlainTable32"/>
    <w:uiPriority w:val="43"/>
    <w:rsid w:val="00B07C35"/>
    <w:pPr>
      <w:spacing w:after="0" w:line="240" w:lineRule="auto"/>
    </w:pPr>
    <w:rPr>
      <w:rFonts w:ascii="Calibri" w:eastAsia="Calibri" w:hAnsi="Calibri" w:cs="Arial"/>
      <w:lang w:bidi="fa-IR"/>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22">
    <w:name w:val="Plain Table 522"/>
    <w:basedOn w:val="TableNormal"/>
    <w:next w:val="PlainTable52"/>
    <w:uiPriority w:val="45"/>
    <w:rsid w:val="00B07C35"/>
    <w:pPr>
      <w:spacing w:after="0" w:line="240" w:lineRule="auto"/>
    </w:pPr>
    <w:rPr>
      <w:rFonts w:ascii="Calibri" w:eastAsia="Calibri" w:hAnsi="Calibri" w:cs="Arial"/>
      <w:lang w:bidi="fa-IR"/>
    </w:rPr>
    <w:tblPr>
      <w:tblStyleRowBandSize w:val="1"/>
      <w:tblStyleColBandSize w:val="1"/>
      <w:tblInd w:w="0" w:type="dxa"/>
      <w:tblCellMar>
        <w:top w:w="0" w:type="dxa"/>
        <w:left w:w="108" w:type="dxa"/>
        <w:bottom w:w="0" w:type="dxa"/>
        <w:right w:w="108" w:type="dxa"/>
      </w:tblCellMar>
    </w:tblPr>
    <w:tblStylePr w:type="firstRow">
      <w:rPr>
        <w:rFonts w:ascii="Bahnschrift" w:eastAsia="Times New Roman" w:hAnsi="Bahnschrift" w:cs="Times New Roman"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Bahnschrift" w:eastAsia="Times New Roman" w:hAnsi="Bahnschrift" w:cs="Times New Roman"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Bahnschrift" w:eastAsia="Times New Roman" w:hAnsi="Bahnschrift" w:cs="Times New Roman"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Bahnschrift" w:eastAsia="Times New Roman" w:hAnsi="Bahnschrift" w:cs="Times New Roman"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22">
    <w:name w:val="Grid Table 222"/>
    <w:basedOn w:val="TableNormal"/>
    <w:next w:val="GridTable22"/>
    <w:uiPriority w:val="47"/>
    <w:rsid w:val="00B07C35"/>
    <w:pPr>
      <w:spacing w:after="0" w:line="240" w:lineRule="auto"/>
    </w:pPr>
    <w:rPr>
      <w:rFonts w:ascii="Calibri" w:eastAsia="Calibri" w:hAnsi="Calibri" w:cs="Arial"/>
      <w:lang w:bidi="fa-IR"/>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22">
    <w:name w:val="Grid Table 6 Colorful22"/>
    <w:basedOn w:val="TableNormal"/>
    <w:next w:val="GridTable6Colorful2"/>
    <w:uiPriority w:val="51"/>
    <w:rsid w:val="00B07C35"/>
    <w:pPr>
      <w:spacing w:after="0" w:line="240" w:lineRule="auto"/>
    </w:pPr>
    <w:rPr>
      <w:rFonts w:ascii="Calibri" w:eastAsia="Calibri" w:hAnsi="Calibri" w:cs="Arial"/>
      <w:color w:val="000000" w:themeColor="text1"/>
      <w:lang w:bidi="fa-IR"/>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ghtGrid-Accent114">
    <w:name w:val="Light Grid - Accent 114"/>
    <w:basedOn w:val="TableNormal"/>
    <w:uiPriority w:val="62"/>
    <w:rsid w:val="00B07C35"/>
    <w:pPr>
      <w:spacing w:after="0" w:line="240" w:lineRule="auto"/>
    </w:pPr>
    <w:rPr>
      <w:rFonts w:ascii="Calibri" w:eastAsia="Calibri" w:hAnsi="Calibri" w:cs="Arial"/>
      <w:lang w:bidi="fa-IR"/>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Bahnschrift" w:eastAsia="Times New Roman" w:hAnsi="Bahnschrift" w:cs="Times New Roman" w:hint="default"/>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Lines="0" w:before="0" w:beforeAutospacing="0" w:afterLines="0" w:after="0" w:afterAutospacing="0" w:line="240" w:lineRule="auto"/>
      </w:pPr>
      <w:rPr>
        <w:rFonts w:ascii="Bahnschrift" w:eastAsia="Times New Roman" w:hAnsi="Bahnschrift" w:cs="Times New Roman" w:hint="default"/>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Bahnschrift" w:eastAsia="Times New Roman" w:hAnsi="Bahnschrift" w:cs="Times New Roman" w:hint="default"/>
        <w:b/>
        <w:bCs/>
      </w:rPr>
    </w:tblStylePr>
    <w:tblStylePr w:type="lastCol">
      <w:rPr>
        <w:rFonts w:ascii="Bahnschrift" w:eastAsia="Times New Roman" w:hAnsi="Bahnschrift" w:cs="Times New Roman" w:hint="default"/>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customStyle="1" w:styleId="LightShading14">
    <w:name w:val="Light Shading14"/>
    <w:basedOn w:val="TableNormal"/>
    <w:uiPriority w:val="60"/>
    <w:rsid w:val="00B07C35"/>
    <w:pPr>
      <w:spacing w:after="0" w:line="240" w:lineRule="auto"/>
    </w:pPr>
    <w:rPr>
      <w:rFonts w:ascii="Calibri" w:eastAsia="Calibri" w:hAnsi="Calibri" w:cs="Arial"/>
      <w:color w:val="000000" w:themeColor="text1" w:themeShade="BF"/>
      <w:lang w:bidi="fa-IR"/>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1">
    <w:name w:val="Table Grid11"/>
    <w:basedOn w:val="TableNormal"/>
    <w:uiPriority w:val="59"/>
    <w:rsid w:val="00B07C35"/>
    <w:pPr>
      <w:spacing w:after="0" w:line="240" w:lineRule="auto"/>
    </w:pPr>
    <w:rPr>
      <w:rFonts w:ascii="Calibri" w:eastAsia="Calibri" w:hAnsi="Calibri" w:cs="Arial"/>
      <w:lang w:bidi="fa-I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211">
    <w:name w:val="Plain Table 211"/>
    <w:basedOn w:val="TableNormal"/>
    <w:uiPriority w:val="42"/>
    <w:rsid w:val="00B07C35"/>
    <w:pPr>
      <w:spacing w:after="0" w:line="240" w:lineRule="auto"/>
    </w:pPr>
    <w:rPr>
      <w:rFonts w:ascii="Calibri" w:eastAsia="Calibri" w:hAnsi="Calibri" w:cs="Arial"/>
      <w:lang w:bidi="fa-IR"/>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4-Accent511">
    <w:name w:val="List Table 4 - Accent 511"/>
    <w:basedOn w:val="TableNormal"/>
    <w:uiPriority w:val="49"/>
    <w:rsid w:val="00B07C35"/>
    <w:pPr>
      <w:spacing w:after="0" w:line="240" w:lineRule="auto"/>
    </w:pPr>
    <w:rPr>
      <w:rFonts w:ascii="Calibri" w:eastAsia="Calibri" w:hAnsi="Calibri" w:cs="Arial"/>
      <w:lang w:bidi="fa-IR"/>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ListTable3-Accent511">
    <w:name w:val="List Table 3 - Accent 511"/>
    <w:basedOn w:val="TableNormal"/>
    <w:uiPriority w:val="48"/>
    <w:rsid w:val="00B07C35"/>
    <w:pPr>
      <w:spacing w:after="0" w:line="240" w:lineRule="auto"/>
    </w:pPr>
    <w:rPr>
      <w:rFonts w:ascii="Calibri" w:eastAsia="Calibri" w:hAnsi="Calibri" w:cs="Arial"/>
      <w:lang w:bidi="fa-IR"/>
    </w:r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GridTable4-Accent511">
    <w:name w:val="Grid Table 4 - Accent 511"/>
    <w:basedOn w:val="TableNormal"/>
    <w:uiPriority w:val="49"/>
    <w:rsid w:val="00B07C35"/>
    <w:pPr>
      <w:spacing w:after="0" w:line="240" w:lineRule="auto"/>
    </w:pPr>
    <w:rPr>
      <w:rFonts w:ascii="Calibri" w:eastAsia="Calibri" w:hAnsi="Calibri" w:cs="Arial"/>
      <w:lang w:bidi="fa-IR"/>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PlainTable311">
    <w:name w:val="Plain Table 311"/>
    <w:basedOn w:val="TableNormal"/>
    <w:uiPriority w:val="43"/>
    <w:rsid w:val="00B07C35"/>
    <w:pPr>
      <w:spacing w:after="0" w:line="240" w:lineRule="auto"/>
    </w:pPr>
    <w:rPr>
      <w:rFonts w:ascii="Calibri" w:eastAsia="Calibri" w:hAnsi="Calibri" w:cs="Arial"/>
      <w:lang w:bidi="fa-IR"/>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eGrid25">
    <w:name w:val="Table Grid25"/>
    <w:basedOn w:val="TableNormal"/>
    <w:uiPriority w:val="39"/>
    <w:rsid w:val="00B07C35"/>
    <w:pPr>
      <w:spacing w:after="0" w:line="240" w:lineRule="auto"/>
      <w:jc w:val="both"/>
    </w:pPr>
    <w:rPr>
      <w:rFonts w:ascii="Times New Roman" w:eastAsia="Calibri" w:hAnsi="Times New Roman" w:cs="B Nazanin"/>
      <w:sz w:val="28"/>
      <w:szCs w:val="28"/>
      <w:lang w:bidi="fa-I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7">
    <w:name w:val="No List7"/>
    <w:next w:val="NoList"/>
    <w:uiPriority w:val="99"/>
    <w:semiHidden/>
    <w:unhideWhenUsed/>
    <w:rsid w:val="00B07C35"/>
  </w:style>
  <w:style w:type="table" w:customStyle="1" w:styleId="LightGrid-Accent115">
    <w:name w:val="Light Grid - Accent 115"/>
    <w:basedOn w:val="TableNormal"/>
    <w:uiPriority w:val="62"/>
    <w:rsid w:val="00B07C35"/>
    <w:pPr>
      <w:spacing w:after="0" w:line="240" w:lineRule="auto"/>
    </w:pPr>
    <w:rPr>
      <w:lang w:bidi="fa-IR"/>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customStyle="1" w:styleId="LightGrid-Accent55">
    <w:name w:val="Light Grid - Accent 55"/>
    <w:basedOn w:val="TableNormal"/>
    <w:next w:val="LightGrid-Accent5"/>
    <w:uiPriority w:val="62"/>
    <w:rsid w:val="00B07C35"/>
    <w:pPr>
      <w:spacing w:after="0" w:line="240" w:lineRule="auto"/>
    </w:pPr>
    <w:rPr>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customStyle="1" w:styleId="LightShading-Accent45">
    <w:name w:val="Light Shading - Accent 45"/>
    <w:basedOn w:val="TableNormal"/>
    <w:next w:val="LightShading-Accent4"/>
    <w:uiPriority w:val="60"/>
    <w:rsid w:val="00B07C35"/>
    <w:pPr>
      <w:spacing w:after="0" w:line="240" w:lineRule="auto"/>
    </w:pPr>
    <w:rPr>
      <w:color w:val="BF8F00" w:themeColor="accent4" w:themeShade="BF"/>
      <w:lang w:bidi="fa-IR"/>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LightShading-Accent25">
    <w:name w:val="Light Shading - Accent 25"/>
    <w:basedOn w:val="TableNormal"/>
    <w:next w:val="LightShading-Accent2"/>
    <w:uiPriority w:val="60"/>
    <w:rsid w:val="00B07C35"/>
    <w:pPr>
      <w:spacing w:after="0" w:line="240" w:lineRule="auto"/>
    </w:pPr>
    <w:rPr>
      <w:color w:val="C45911" w:themeColor="accent2" w:themeShade="BF"/>
      <w:lang w:bidi="fa-IR"/>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LightShading15">
    <w:name w:val="Light Shading15"/>
    <w:basedOn w:val="TableNormal"/>
    <w:uiPriority w:val="60"/>
    <w:rsid w:val="00B07C35"/>
    <w:pPr>
      <w:spacing w:after="0" w:line="240" w:lineRule="auto"/>
    </w:pPr>
    <w:rPr>
      <w:color w:val="000000" w:themeColor="text1" w:themeShade="BF"/>
      <w:lang w:bidi="fa-IR"/>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5">
    <w:name w:val="Light List - Accent 55"/>
    <w:basedOn w:val="TableNormal"/>
    <w:next w:val="LightList-Accent5"/>
    <w:uiPriority w:val="61"/>
    <w:rsid w:val="00B07C35"/>
    <w:pPr>
      <w:spacing w:after="0" w:line="240" w:lineRule="auto"/>
    </w:pPr>
    <w:rPr>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customStyle="1" w:styleId="LightList-Accent45">
    <w:name w:val="Light List - Accent 45"/>
    <w:basedOn w:val="TableNormal"/>
    <w:next w:val="LightList-Accent4"/>
    <w:uiPriority w:val="61"/>
    <w:rsid w:val="00B07C35"/>
    <w:pPr>
      <w:spacing w:after="0" w:line="240" w:lineRule="auto"/>
    </w:pPr>
    <w:rPr>
      <w:lang w:bidi="fa-IR"/>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customStyle="1" w:styleId="LightGrid-Accent65">
    <w:name w:val="Light Grid - Accent 65"/>
    <w:basedOn w:val="TableNormal"/>
    <w:next w:val="LightGrid-Accent6"/>
    <w:uiPriority w:val="62"/>
    <w:rsid w:val="00B07C35"/>
    <w:pPr>
      <w:spacing w:after="0" w:line="240" w:lineRule="auto"/>
    </w:pPr>
    <w:rPr>
      <w:lang w:bidi="fa-IR"/>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numbering" w:customStyle="1" w:styleId="NoList14">
    <w:name w:val="No List14"/>
    <w:next w:val="NoList"/>
    <w:uiPriority w:val="99"/>
    <w:semiHidden/>
    <w:unhideWhenUsed/>
    <w:rsid w:val="00B07C35"/>
  </w:style>
  <w:style w:type="table" w:customStyle="1" w:styleId="PlainTable514">
    <w:name w:val="Plain Table 514"/>
    <w:basedOn w:val="TableNormal"/>
    <w:uiPriority w:val="45"/>
    <w:rsid w:val="00B07C3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24">
    <w:name w:val="No List24"/>
    <w:next w:val="NoList"/>
    <w:uiPriority w:val="99"/>
    <w:semiHidden/>
    <w:unhideWhenUsed/>
    <w:rsid w:val="00B07C35"/>
  </w:style>
  <w:style w:type="table" w:customStyle="1" w:styleId="LightList-Accent15">
    <w:name w:val="Light List - Accent 15"/>
    <w:basedOn w:val="TableNormal"/>
    <w:next w:val="LightList-Accent1"/>
    <w:uiPriority w:val="61"/>
    <w:rsid w:val="00B07C35"/>
    <w:pPr>
      <w:spacing w:after="0" w:line="240" w:lineRule="auto"/>
    </w:pPr>
    <w:rPr>
      <w:lang w:bidi="fa-IR"/>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TableGrid26">
    <w:name w:val="Table Grid26"/>
    <w:basedOn w:val="TableNormal"/>
    <w:next w:val="TableGrid"/>
    <w:uiPriority w:val="39"/>
    <w:rsid w:val="00B07C35"/>
    <w:pPr>
      <w:bidi/>
      <w:spacing w:after="0" w:line="240" w:lineRule="auto"/>
      <w:jc w:val="both"/>
    </w:pPr>
    <w:rPr>
      <w:rFonts w:ascii="Times New Roman" w:hAnsi="Times New Roman" w:cs="B Nazanin"/>
      <w:sz w:val="28"/>
      <w:szCs w:val="28"/>
      <w:lang w:bidi="fa-I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4">
    <w:name w:val="تیتر4"/>
    <w:link w:val="4Char"/>
    <w:rsid w:val="001E695D"/>
    <w:pPr>
      <w:numPr>
        <w:ilvl w:val="3"/>
        <w:numId w:val="3"/>
      </w:numPr>
      <w:bidi/>
      <w:spacing w:before="240" w:after="0"/>
    </w:pPr>
    <w:rPr>
      <w:rFonts w:ascii="Times New Roman" w:eastAsia="Calibri" w:hAnsi="Times New Roman" w:cs="B Nazanin"/>
      <w:b/>
      <w:bCs/>
      <w:sz w:val="28"/>
      <w:szCs w:val="32"/>
    </w:rPr>
  </w:style>
  <w:style w:type="character" w:customStyle="1" w:styleId="4Char">
    <w:name w:val="تیتر4 Char"/>
    <w:basedOn w:val="DefaultParagraphFont"/>
    <w:link w:val="4"/>
    <w:rsid w:val="001E695D"/>
    <w:rPr>
      <w:rFonts w:ascii="Times New Roman" w:eastAsia="Calibri" w:hAnsi="Times New Roman" w:cs="B Nazanin"/>
      <w:b/>
      <w:bCs/>
      <w:sz w:val="28"/>
      <w:szCs w:val="32"/>
    </w:rPr>
  </w:style>
  <w:style w:type="table" w:customStyle="1" w:styleId="PlainTable221">
    <w:name w:val="Plain Table 221"/>
    <w:basedOn w:val="TableNormal"/>
    <w:next w:val="PlainTable22"/>
    <w:uiPriority w:val="42"/>
    <w:rsid w:val="004E6643"/>
    <w:pPr>
      <w:spacing w:after="0" w:line="240" w:lineRule="auto"/>
    </w:pPr>
    <w:rPr>
      <w:rFonts w:ascii="Calibri" w:eastAsia="Calibri" w:hAnsi="Calibri" w:cs="Arial"/>
      <w:lang w:bidi="fa-IR"/>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21">
    <w:name w:val="Plain Table 321"/>
    <w:basedOn w:val="TableNormal"/>
    <w:next w:val="PlainTable32"/>
    <w:uiPriority w:val="43"/>
    <w:rsid w:val="004E6643"/>
    <w:pPr>
      <w:spacing w:after="0" w:line="240" w:lineRule="auto"/>
    </w:pPr>
    <w:rPr>
      <w:rFonts w:ascii="Calibri" w:eastAsia="Calibri" w:hAnsi="Calibri" w:cs="Arial"/>
      <w:lang w:bidi="fa-IR"/>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21">
    <w:name w:val="Plain Table 521"/>
    <w:basedOn w:val="TableNormal"/>
    <w:next w:val="PlainTable52"/>
    <w:uiPriority w:val="45"/>
    <w:rsid w:val="004E6643"/>
    <w:pPr>
      <w:spacing w:after="0" w:line="240" w:lineRule="auto"/>
    </w:pPr>
    <w:rPr>
      <w:rFonts w:ascii="Calibri" w:eastAsia="Calibri" w:hAnsi="Calibri" w:cs="Arial"/>
      <w:lang w:bidi="fa-IR"/>
    </w:rPr>
    <w:tblPr>
      <w:tblStyleRowBandSize w:val="1"/>
      <w:tblStyleColBandSize w:val="1"/>
      <w:tblInd w:w="0" w:type="dxa"/>
      <w:tblCellMar>
        <w:top w:w="0" w:type="dxa"/>
        <w:left w:w="108" w:type="dxa"/>
        <w:bottom w:w="0" w:type="dxa"/>
        <w:right w:w="108" w:type="dxa"/>
      </w:tblCellMar>
    </w:tblPr>
    <w:tblStylePr w:type="firstRow">
      <w:rPr>
        <w:rFonts w:ascii="Bahnschrift" w:eastAsia="Times New Roman" w:hAnsi="Bahnschrift" w:cs="Times New Roman"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Bahnschrift" w:eastAsia="Times New Roman" w:hAnsi="Bahnschrift" w:cs="Times New Roman"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Bahnschrift" w:eastAsia="Times New Roman" w:hAnsi="Bahnschrift" w:cs="Times New Roman"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Bahnschrift" w:eastAsia="Times New Roman" w:hAnsi="Bahnschrift" w:cs="Times New Roman"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21">
    <w:name w:val="Grid Table 221"/>
    <w:basedOn w:val="TableNormal"/>
    <w:next w:val="GridTable22"/>
    <w:uiPriority w:val="47"/>
    <w:rsid w:val="004E6643"/>
    <w:pPr>
      <w:spacing w:after="0" w:line="240" w:lineRule="auto"/>
    </w:pPr>
    <w:rPr>
      <w:rFonts w:ascii="Calibri" w:eastAsia="Calibri" w:hAnsi="Calibri" w:cs="Arial"/>
      <w:lang w:bidi="fa-IR"/>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21">
    <w:name w:val="Grid Table 6 Colorful21"/>
    <w:basedOn w:val="TableNormal"/>
    <w:next w:val="GridTable6Colorful2"/>
    <w:uiPriority w:val="51"/>
    <w:rsid w:val="004E6643"/>
    <w:pPr>
      <w:spacing w:after="0" w:line="240" w:lineRule="auto"/>
    </w:pPr>
    <w:rPr>
      <w:rFonts w:ascii="Calibri" w:eastAsia="Calibri" w:hAnsi="Calibri" w:cs="Arial"/>
      <w:color w:val="000000" w:themeColor="text1"/>
      <w:lang w:bidi="fa-IR"/>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rsid w:val="00D50FDD"/>
    <w:rPr>
      <w:i/>
      <w:iCs/>
    </w:rPr>
  </w:style>
  <w:style w:type="paragraph" w:customStyle="1" w:styleId="TitlePage">
    <w:name w:val="Title Page"/>
    <w:basedOn w:val="Normal"/>
    <w:rsid w:val="001D522B"/>
    <w:pPr>
      <w:bidi/>
      <w:spacing w:after="0" w:line="360" w:lineRule="auto"/>
      <w:jc w:val="center"/>
    </w:pPr>
    <w:rPr>
      <w:rFonts w:ascii="Arial" w:eastAsia="Times New Roman" w:hAnsi="Arial" w:cs="B Titr"/>
      <w:sz w:val="24"/>
      <w:szCs w:val="24"/>
    </w:rPr>
  </w:style>
  <w:style w:type="paragraph" w:customStyle="1" w:styleId="TitlePageNames">
    <w:name w:val="Title Page Names"/>
    <w:basedOn w:val="TitlePage"/>
    <w:rsid w:val="001D522B"/>
    <w:rPr>
      <w:rFonts w:cs="Titr"/>
      <w:b/>
      <w:bCs/>
      <w:sz w:val="28"/>
      <w:szCs w:val="28"/>
    </w:rPr>
  </w:style>
  <w:style w:type="paragraph" w:customStyle="1" w:styleId="payannameh">
    <w:name w:val="payannameh"/>
    <w:basedOn w:val="Normal"/>
    <w:link w:val="payannamehChar"/>
    <w:rsid w:val="002B72E7"/>
    <w:pPr>
      <w:bidi/>
      <w:spacing w:after="0" w:line="360" w:lineRule="auto"/>
    </w:pPr>
    <w:rPr>
      <w:rFonts w:asciiTheme="majorBidi" w:eastAsia="Times New Roman" w:hAnsiTheme="majorBidi" w:cs="B Zar"/>
      <w:color w:val="000000"/>
      <w:sz w:val="24"/>
      <w:szCs w:val="28"/>
      <w:shd w:val="clear" w:color="auto" w:fill="FFFFFF"/>
      <w:lang w:bidi="fa-IR"/>
    </w:rPr>
  </w:style>
  <w:style w:type="character" w:customStyle="1" w:styleId="A10">
    <w:name w:val="A1"/>
    <w:uiPriority w:val="99"/>
    <w:rsid w:val="00B43865"/>
    <w:rPr>
      <w:rFonts w:cs="Cambria"/>
      <w:b/>
      <w:bCs/>
      <w:color w:val="0870B5"/>
      <w:sz w:val="38"/>
      <w:szCs w:val="38"/>
    </w:rPr>
  </w:style>
  <w:style w:type="paragraph" w:customStyle="1" w:styleId="a">
    <w:name w:val="سرفصل"/>
    <w:basedOn w:val="payannameh"/>
    <w:link w:val="Char2"/>
    <w:qFormat/>
    <w:rsid w:val="00B23EF7"/>
    <w:pPr>
      <w:numPr>
        <w:numId w:val="42"/>
      </w:numPr>
      <w:tabs>
        <w:tab w:val="left" w:pos="-1936"/>
      </w:tabs>
      <w:ind w:right="-1418"/>
      <w:jc w:val="center"/>
    </w:pPr>
    <w:rPr>
      <w:b/>
      <w:bCs/>
      <w:sz w:val="40"/>
      <w:szCs w:val="40"/>
    </w:rPr>
  </w:style>
  <w:style w:type="paragraph" w:customStyle="1" w:styleId="a0">
    <w:name w:val="تیتر اصلی"/>
    <w:basedOn w:val="Normal"/>
    <w:next w:val="Normal"/>
    <w:link w:val="Char3"/>
    <w:qFormat/>
    <w:rsid w:val="0028301F"/>
    <w:pPr>
      <w:keepNext/>
      <w:numPr>
        <w:ilvl w:val="1"/>
        <w:numId w:val="42"/>
      </w:numPr>
    </w:pPr>
    <w:rPr>
      <w:rFonts w:asciiTheme="majorBidi" w:hAnsiTheme="majorBidi" w:cs="B Zar"/>
      <w:b/>
      <w:bCs/>
      <w:sz w:val="24"/>
      <w:szCs w:val="28"/>
    </w:rPr>
  </w:style>
  <w:style w:type="paragraph" w:customStyle="1" w:styleId="a1">
    <w:name w:val="تیترفرعی"/>
    <w:basedOn w:val="a0"/>
    <w:next w:val="a0"/>
    <w:link w:val="Char4"/>
    <w:qFormat/>
    <w:rsid w:val="00F82B0E"/>
    <w:pPr>
      <w:numPr>
        <w:ilvl w:val="2"/>
      </w:numPr>
      <w:spacing w:after="0"/>
    </w:pPr>
    <w:rPr>
      <w:szCs w:val="24"/>
    </w:rPr>
  </w:style>
  <w:style w:type="paragraph" w:customStyle="1" w:styleId="a9">
    <w:name w:val="متن"/>
    <w:basedOn w:val="a"/>
    <w:rsid w:val="00247522"/>
    <w:pPr>
      <w:ind w:left="48"/>
    </w:pPr>
    <w:rPr>
      <w:b w:val="0"/>
      <w:bCs w:val="0"/>
      <w:sz w:val="24"/>
      <w:szCs w:val="28"/>
    </w:rPr>
  </w:style>
  <w:style w:type="character" w:customStyle="1" w:styleId="payannamehChar">
    <w:name w:val="payannameh Char"/>
    <w:basedOn w:val="DefaultParagraphFont"/>
    <w:link w:val="payannameh"/>
    <w:rsid w:val="00247522"/>
    <w:rPr>
      <w:rFonts w:asciiTheme="majorBidi" w:eastAsia="Times New Roman" w:hAnsiTheme="majorBidi" w:cs="B Zar"/>
      <w:color w:val="000000"/>
      <w:sz w:val="24"/>
      <w:szCs w:val="28"/>
      <w:lang w:bidi="fa-IR"/>
    </w:rPr>
  </w:style>
  <w:style w:type="character" w:customStyle="1" w:styleId="Char2">
    <w:name w:val="سرفصل Char"/>
    <w:basedOn w:val="payannamehChar"/>
    <w:link w:val="a"/>
    <w:rsid w:val="00B23EF7"/>
    <w:rPr>
      <w:rFonts w:asciiTheme="majorBidi" w:eastAsia="Times New Roman" w:hAnsiTheme="majorBidi" w:cs="B Zar"/>
      <w:b/>
      <w:bCs/>
      <w:color w:val="000000"/>
      <w:sz w:val="40"/>
      <w:szCs w:val="40"/>
      <w:lang w:bidi="fa-IR"/>
    </w:rPr>
  </w:style>
  <w:style w:type="character" w:customStyle="1" w:styleId="Char3">
    <w:name w:val="تیتر اصلی Char"/>
    <w:basedOn w:val="Char2"/>
    <w:link w:val="a0"/>
    <w:rsid w:val="0028301F"/>
    <w:rPr>
      <w:rFonts w:asciiTheme="majorBidi" w:eastAsia="Times New Roman" w:hAnsiTheme="majorBidi" w:cs="B Zar"/>
      <w:b/>
      <w:bCs/>
      <w:color w:val="000000"/>
      <w:sz w:val="24"/>
      <w:szCs w:val="28"/>
      <w:lang w:bidi="fa-IR"/>
    </w:rPr>
  </w:style>
  <w:style w:type="character" w:customStyle="1" w:styleId="Char4">
    <w:name w:val="تیترفرعی Char"/>
    <w:basedOn w:val="Char3"/>
    <w:link w:val="a1"/>
    <w:rsid w:val="00F82B0E"/>
    <w:rPr>
      <w:rFonts w:asciiTheme="majorBidi" w:eastAsia="Times New Roman" w:hAnsiTheme="majorBidi" w:cs="B Zar"/>
      <w:b/>
      <w:bCs/>
      <w:color w:val="000000"/>
      <w:sz w:val="24"/>
      <w:szCs w:val="24"/>
      <w:lang w:bidi="fa-IR"/>
    </w:rPr>
  </w:style>
  <w:style w:type="numbering" w:customStyle="1" w:styleId="head1">
    <w:name w:val="head1"/>
    <w:basedOn w:val="NoList"/>
    <w:uiPriority w:val="99"/>
    <w:rsid w:val="00980BDF"/>
    <w:pPr>
      <w:numPr>
        <w:numId w:val="28"/>
      </w:numPr>
    </w:pPr>
  </w:style>
  <w:style w:type="paragraph" w:customStyle="1" w:styleId="a4">
    <w:name w:val="شمایل"/>
    <w:basedOn w:val="a3"/>
    <w:link w:val="Char5"/>
    <w:qFormat/>
    <w:rsid w:val="00CF0011"/>
    <w:pPr>
      <w:numPr>
        <w:ilvl w:val="5"/>
      </w:numPr>
    </w:pPr>
    <w:rPr>
      <w:rFonts w:cs="B Zar"/>
      <w:sz w:val="20"/>
      <w:szCs w:val="24"/>
    </w:rPr>
  </w:style>
  <w:style w:type="character" w:customStyle="1" w:styleId="Char">
    <w:name w:val="جدول Char"/>
    <w:basedOn w:val="DefaultParagraphFont"/>
    <w:link w:val="a3"/>
    <w:rsid w:val="005B155A"/>
    <w:rPr>
      <w:rFonts w:asciiTheme="majorBidi" w:hAnsiTheme="majorBidi" w:cs="B Nazanin"/>
      <w:szCs w:val="26"/>
      <w:lang w:bidi="fa-IR"/>
    </w:rPr>
  </w:style>
  <w:style w:type="character" w:customStyle="1" w:styleId="Char5">
    <w:name w:val="شمایل Char"/>
    <w:basedOn w:val="Char"/>
    <w:link w:val="a4"/>
    <w:rsid w:val="00CF0011"/>
    <w:rPr>
      <w:rFonts w:asciiTheme="majorBidi" w:hAnsiTheme="majorBidi" w:cs="B Zar"/>
      <w:sz w:val="20"/>
      <w:szCs w:val="24"/>
      <w:lang w:bidi="fa-I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lsdException w:name="heading 1" w:semiHidden="0" w:uiPriority="9" w:unhideWhenUsed="0"/>
    <w:lsdException w:name="heading 2" w:uiPriority="0"/>
    <w:lsdException w:name="heading 3" w:uiPriority="0"/>
    <w:lsdException w:name="heading 4" w:uiPriority="0"/>
    <w:lsdException w:name="heading 5" w:uiPriority="9"/>
    <w:lsdException w:name="heading 6" w:uiPriority="9"/>
    <w:lsdException w:name="heading 7" w:uiPriority="9"/>
    <w:lsdException w:name="heading 8" w:uiPriority="9"/>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lsdException w:name="Default Paragraph Font" w:uiPriority="1"/>
    <w:lsdException w:name="Subtitle" w:semiHidden="0" w:uiPriority="11" w:unhideWhenUsed="0"/>
    <w:lsdException w:name="Strong" w:semiHidden="0" w:uiPriority="22" w:unhideWhenUsed="0"/>
    <w:lsdException w:name="Emphasis" w:semiHidden="0" w:uiPriority="20" w:unhideWhenUsed="0"/>
    <w:lsdException w:name="Table Grid" w:semiHidden="0" w:uiPriority="3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latentStyles>
  <w:style w:type="paragraph" w:default="1" w:styleId="Normal">
    <w:name w:val="Normal"/>
    <w:rsid w:val="00980BDF"/>
  </w:style>
  <w:style w:type="paragraph" w:styleId="Heading1">
    <w:name w:val="heading 1"/>
    <w:aliases w:val="تیتر 1"/>
    <w:basedOn w:val="Normal"/>
    <w:next w:val="Normal"/>
    <w:link w:val="Heading1Char"/>
    <w:uiPriority w:val="9"/>
    <w:rsid w:val="00251C6C"/>
    <w:pPr>
      <w:widowControl w:val="0"/>
      <w:numPr>
        <w:numId w:val="3"/>
      </w:numPr>
      <w:bidi/>
      <w:spacing w:after="200" w:line="276" w:lineRule="auto"/>
      <w:jc w:val="center"/>
      <w:outlineLvl w:val="0"/>
    </w:pPr>
    <w:rPr>
      <w:rFonts w:ascii="B Nazanin" w:eastAsia="Calibri" w:hAnsi="B Nazanin" w:cs="B Nazanin"/>
      <w:b/>
      <w:bCs/>
      <w:sz w:val="48"/>
      <w:szCs w:val="48"/>
      <w:lang w:bidi="fa-IR"/>
    </w:rPr>
  </w:style>
  <w:style w:type="paragraph" w:styleId="Heading2">
    <w:name w:val="heading 2"/>
    <w:aliases w:val="تیتر 2"/>
    <w:basedOn w:val="Normal"/>
    <w:next w:val="Normal"/>
    <w:link w:val="Heading2Char"/>
    <w:autoRedefine/>
    <w:unhideWhenUsed/>
    <w:rsid w:val="00251C6C"/>
    <w:pPr>
      <w:widowControl w:val="0"/>
      <w:numPr>
        <w:ilvl w:val="1"/>
        <w:numId w:val="3"/>
      </w:numPr>
      <w:bidi/>
      <w:spacing w:after="200" w:line="276" w:lineRule="auto"/>
      <w:ind w:hanging="858"/>
      <w:outlineLvl w:val="1"/>
    </w:pPr>
    <w:rPr>
      <w:rFonts w:ascii="B Nazanin" w:eastAsia="Calibri" w:hAnsi="B Nazanin" w:cs="B Nazanin"/>
      <w:b/>
      <w:bCs/>
      <w:sz w:val="32"/>
      <w:szCs w:val="32"/>
      <w:lang w:bidi="fa-IR"/>
    </w:rPr>
  </w:style>
  <w:style w:type="paragraph" w:styleId="Heading3">
    <w:name w:val="heading 3"/>
    <w:aliases w:val="تیتر 3"/>
    <w:basedOn w:val="Normal"/>
    <w:next w:val="Normal"/>
    <w:link w:val="Heading3Char"/>
    <w:autoRedefine/>
    <w:unhideWhenUsed/>
    <w:rsid w:val="00103BCD"/>
    <w:pPr>
      <w:keepNext/>
      <w:keepLines/>
      <w:spacing w:before="40" w:after="0"/>
      <w:ind w:left="2127" w:hanging="1414"/>
      <w:outlineLvl w:val="2"/>
      <w:pPrChange w:id="3" w:author="Mohsen Jafarinejad" w:date="2019-05-11T10:12:00Z">
        <w:pPr>
          <w:keepNext/>
          <w:keepLines/>
          <w:bidi/>
          <w:spacing w:before="40" w:line="259" w:lineRule="auto"/>
          <w:ind w:left="2127" w:hanging="1414"/>
          <w:outlineLvl w:val="2"/>
        </w:pPr>
      </w:pPrChange>
    </w:pPr>
    <w:rPr>
      <w:rFonts w:asciiTheme="majorBidi" w:eastAsia="Calibri" w:hAnsiTheme="majorBidi" w:cstheme="majorBidi"/>
      <w:color w:val="0000FF"/>
      <w:sz w:val="20"/>
      <w:szCs w:val="20"/>
      <w:lang w:bidi="fa-IR"/>
      <w:rPrChange w:id="3" w:author="Mohsen Jafarinejad" w:date="2019-05-11T10:12:00Z">
        <w:rPr>
          <w:rFonts w:ascii="B Nazanin" w:eastAsia="Calibri" w:hAnsi="B Nazanin" w:cs="B Nazanin"/>
          <w:b/>
          <w:bCs/>
          <w:sz w:val="28"/>
          <w:szCs w:val="28"/>
          <w:lang w:val="en-US" w:eastAsia="en-US" w:bidi="fa-IR"/>
        </w:rPr>
      </w:rPrChange>
    </w:rPr>
  </w:style>
  <w:style w:type="paragraph" w:styleId="Heading4">
    <w:name w:val="heading 4"/>
    <w:basedOn w:val="Normal"/>
    <w:next w:val="Normal"/>
    <w:link w:val="Heading4Char"/>
    <w:unhideWhenUsed/>
    <w:rsid w:val="00BE7D86"/>
    <w:pPr>
      <w:keepNext/>
      <w:keepLines/>
      <w:spacing w:before="40" w:after="0"/>
      <w:outlineLvl w:val="3"/>
    </w:pPr>
    <w:rPr>
      <w:rFonts w:ascii="Times New Roman" w:eastAsia="Times New Roman" w:hAnsi="Times New Roman" w:cs="B Nazanin"/>
      <w:b/>
      <w:bCs/>
      <w:color w:val="000000"/>
      <w:sz w:val="48"/>
      <w:szCs w:val="48"/>
    </w:rPr>
  </w:style>
  <w:style w:type="paragraph" w:styleId="Heading5">
    <w:name w:val="heading 5"/>
    <w:basedOn w:val="Normal"/>
    <w:next w:val="Normal"/>
    <w:link w:val="Heading5Char"/>
    <w:uiPriority w:val="9"/>
    <w:unhideWhenUsed/>
    <w:rsid w:val="00BE7D86"/>
    <w:pPr>
      <w:keepNext/>
      <w:keepLines/>
      <w:spacing w:before="40" w:after="0"/>
      <w:outlineLvl w:val="4"/>
    </w:pPr>
    <w:rPr>
      <w:rFonts w:ascii="Times New Roman" w:eastAsia="Times New Roman" w:hAnsi="Times New Roman" w:cs="B Nazanin"/>
      <w:b/>
      <w:bCs/>
      <w:sz w:val="32"/>
      <w:szCs w:val="32"/>
    </w:rPr>
  </w:style>
  <w:style w:type="paragraph" w:styleId="Heading6">
    <w:name w:val="heading 6"/>
    <w:basedOn w:val="Normal"/>
    <w:next w:val="Normal"/>
    <w:link w:val="Heading6Char"/>
    <w:uiPriority w:val="9"/>
    <w:unhideWhenUsed/>
    <w:rsid w:val="00BE7D86"/>
    <w:pPr>
      <w:keepNext/>
      <w:keepLines/>
      <w:spacing w:before="40" w:after="0"/>
      <w:outlineLvl w:val="5"/>
    </w:pPr>
    <w:rPr>
      <w:rFonts w:ascii="Cambria" w:eastAsia="Times New Roman" w:hAnsi="Cambria" w:cs="Times New Roman"/>
      <w:i/>
      <w:iCs/>
      <w:color w:val="243F60"/>
      <w:sz w:val="32"/>
      <w:szCs w:val="32"/>
    </w:rPr>
  </w:style>
  <w:style w:type="paragraph" w:styleId="Heading7">
    <w:name w:val="heading 7"/>
    <w:basedOn w:val="Normal"/>
    <w:next w:val="Normal"/>
    <w:link w:val="Heading7Char"/>
    <w:uiPriority w:val="9"/>
    <w:unhideWhenUsed/>
    <w:rsid w:val="00BE7D86"/>
    <w:pPr>
      <w:keepNext/>
      <w:keepLines/>
      <w:spacing w:before="40" w:after="0"/>
      <w:outlineLvl w:val="6"/>
    </w:pPr>
    <w:rPr>
      <w:rFonts w:ascii="Cambria" w:eastAsia="Times New Roman" w:hAnsi="Cambria" w:cs="Times New Roman"/>
      <w:i/>
      <w:iCs/>
      <w:color w:val="404040"/>
      <w:sz w:val="32"/>
      <w:szCs w:val="32"/>
    </w:rPr>
  </w:style>
  <w:style w:type="paragraph" w:styleId="Heading8">
    <w:name w:val="heading 8"/>
    <w:basedOn w:val="Normal"/>
    <w:next w:val="Normal"/>
    <w:link w:val="Heading8Char"/>
    <w:uiPriority w:val="9"/>
    <w:semiHidden/>
    <w:unhideWhenUsed/>
    <w:rsid w:val="00BE7D86"/>
    <w:pPr>
      <w:keepNext/>
      <w:keepLines/>
      <w:spacing w:before="40" w:after="0"/>
      <w:outlineLvl w:val="7"/>
    </w:pPr>
    <w:rPr>
      <w:rFonts w:ascii="Cambria" w:eastAsia="Times New Roman" w:hAnsi="Cambria" w:cs="Times New Roman"/>
      <w:color w:val="404040"/>
      <w:sz w:val="20"/>
      <w:szCs w:val="20"/>
    </w:rPr>
  </w:style>
  <w:style w:type="paragraph" w:styleId="Heading9">
    <w:name w:val="heading 9"/>
    <w:basedOn w:val="Normal"/>
    <w:next w:val="Normal"/>
    <w:link w:val="Heading9Char"/>
    <w:uiPriority w:val="9"/>
    <w:semiHidden/>
    <w:unhideWhenUsed/>
    <w:qFormat/>
    <w:rsid w:val="00BE7D86"/>
    <w:pPr>
      <w:keepNext/>
      <w:keepLines/>
      <w:spacing w:before="40" w:after="0"/>
      <w:outlineLvl w:val="8"/>
    </w:pPr>
    <w:rPr>
      <w:rFonts w:ascii="Cambria" w:eastAsia="Times New Roman"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تیتر 1 Char"/>
    <w:basedOn w:val="DefaultParagraphFont"/>
    <w:link w:val="Heading1"/>
    <w:uiPriority w:val="9"/>
    <w:rsid w:val="00251C6C"/>
    <w:rPr>
      <w:rFonts w:ascii="B Nazanin" w:eastAsia="Calibri" w:hAnsi="B Nazanin" w:cs="B Nazanin"/>
      <w:b/>
      <w:bCs/>
      <w:sz w:val="48"/>
      <w:szCs w:val="48"/>
      <w:lang w:bidi="fa-IR"/>
    </w:rPr>
  </w:style>
  <w:style w:type="character" w:customStyle="1" w:styleId="Heading2Char">
    <w:name w:val="Heading 2 Char"/>
    <w:aliases w:val="تیتر 2 Char"/>
    <w:basedOn w:val="DefaultParagraphFont"/>
    <w:link w:val="Heading2"/>
    <w:rsid w:val="00251C6C"/>
    <w:rPr>
      <w:rFonts w:ascii="B Nazanin" w:eastAsia="Calibri" w:hAnsi="B Nazanin" w:cs="B Nazanin"/>
      <w:b/>
      <w:bCs/>
      <w:sz w:val="32"/>
      <w:szCs w:val="32"/>
      <w:lang w:bidi="fa-IR"/>
    </w:rPr>
  </w:style>
  <w:style w:type="paragraph" w:customStyle="1" w:styleId="Heading31">
    <w:name w:val="Heading 31"/>
    <w:basedOn w:val="Normal"/>
    <w:next w:val="Normal"/>
    <w:uiPriority w:val="9"/>
    <w:unhideWhenUsed/>
    <w:rsid w:val="00BE7D86"/>
    <w:pPr>
      <w:widowControl w:val="0"/>
      <w:numPr>
        <w:ilvl w:val="2"/>
        <w:numId w:val="1"/>
      </w:numPr>
      <w:bidi/>
      <w:spacing w:before="120" w:after="240" w:line="360" w:lineRule="auto"/>
      <w:outlineLvl w:val="2"/>
    </w:pPr>
    <w:rPr>
      <w:rFonts w:ascii="Times New Roman" w:eastAsia="Times New Roman" w:hAnsi="Times New Roman" w:cs="B Nazanin"/>
      <w:b/>
      <w:bCs/>
      <w:sz w:val="32"/>
      <w:szCs w:val="36"/>
      <w:lang w:bidi="fa-IR"/>
    </w:rPr>
  </w:style>
  <w:style w:type="paragraph" w:customStyle="1" w:styleId="Heading41">
    <w:name w:val="Heading 41"/>
    <w:basedOn w:val="Normal"/>
    <w:next w:val="Normal"/>
    <w:autoRedefine/>
    <w:uiPriority w:val="9"/>
    <w:semiHidden/>
    <w:unhideWhenUsed/>
    <w:qFormat/>
    <w:rsid w:val="00BE7D86"/>
    <w:pPr>
      <w:widowControl w:val="0"/>
      <w:numPr>
        <w:ilvl w:val="3"/>
        <w:numId w:val="1"/>
      </w:numPr>
      <w:bidi/>
      <w:spacing w:before="120" w:after="120" w:line="360" w:lineRule="auto"/>
      <w:outlineLvl w:val="3"/>
    </w:pPr>
    <w:rPr>
      <w:rFonts w:ascii="Times New Roman" w:eastAsia="Times New Roman" w:hAnsi="Times New Roman" w:cs="B Nazanin"/>
      <w:b/>
      <w:bCs/>
      <w:color w:val="000000"/>
      <w:sz w:val="48"/>
      <w:szCs w:val="48"/>
      <w:lang w:bidi="fa-IR"/>
    </w:rPr>
  </w:style>
  <w:style w:type="paragraph" w:customStyle="1" w:styleId="Heading51">
    <w:name w:val="Heading 51"/>
    <w:basedOn w:val="Normal"/>
    <w:next w:val="Normal"/>
    <w:uiPriority w:val="9"/>
    <w:semiHidden/>
    <w:unhideWhenUsed/>
    <w:qFormat/>
    <w:rsid w:val="00BE7D86"/>
    <w:pPr>
      <w:widowControl w:val="0"/>
      <w:numPr>
        <w:ilvl w:val="4"/>
        <w:numId w:val="1"/>
      </w:numPr>
      <w:bidi/>
      <w:spacing w:before="120" w:after="120" w:line="360" w:lineRule="auto"/>
      <w:outlineLvl w:val="4"/>
    </w:pPr>
    <w:rPr>
      <w:rFonts w:ascii="Times New Roman" w:eastAsia="Times New Roman" w:hAnsi="Times New Roman" w:cs="B Nazanin"/>
      <w:b/>
      <w:bCs/>
      <w:sz w:val="32"/>
      <w:szCs w:val="32"/>
      <w:lang w:bidi="fa-IR"/>
    </w:rPr>
  </w:style>
  <w:style w:type="paragraph" w:customStyle="1" w:styleId="Heading61">
    <w:name w:val="Heading 61"/>
    <w:basedOn w:val="Normal"/>
    <w:next w:val="Normal"/>
    <w:uiPriority w:val="9"/>
    <w:semiHidden/>
    <w:unhideWhenUsed/>
    <w:qFormat/>
    <w:rsid w:val="00BE7D86"/>
    <w:pPr>
      <w:keepNext/>
      <w:keepLines/>
      <w:widowControl w:val="0"/>
      <w:numPr>
        <w:ilvl w:val="5"/>
        <w:numId w:val="1"/>
      </w:numPr>
      <w:bidi/>
      <w:spacing w:before="200" w:after="0" w:line="276" w:lineRule="auto"/>
      <w:outlineLvl w:val="5"/>
    </w:pPr>
    <w:rPr>
      <w:rFonts w:ascii="Cambria" w:eastAsia="Times New Roman" w:hAnsi="Cambria" w:cs="Times New Roman"/>
      <w:i/>
      <w:iCs/>
      <w:color w:val="243F60"/>
      <w:sz w:val="32"/>
      <w:szCs w:val="32"/>
      <w:lang w:bidi="fa-IR"/>
    </w:rPr>
  </w:style>
  <w:style w:type="paragraph" w:customStyle="1" w:styleId="Heading71">
    <w:name w:val="Heading 71"/>
    <w:basedOn w:val="Normal"/>
    <w:next w:val="Normal"/>
    <w:uiPriority w:val="9"/>
    <w:semiHidden/>
    <w:unhideWhenUsed/>
    <w:qFormat/>
    <w:rsid w:val="00BE7D86"/>
    <w:pPr>
      <w:keepNext/>
      <w:keepLines/>
      <w:widowControl w:val="0"/>
      <w:numPr>
        <w:ilvl w:val="6"/>
        <w:numId w:val="1"/>
      </w:numPr>
      <w:bidi/>
      <w:spacing w:before="200" w:after="0" w:line="276" w:lineRule="auto"/>
      <w:outlineLvl w:val="6"/>
    </w:pPr>
    <w:rPr>
      <w:rFonts w:ascii="Cambria" w:eastAsia="Times New Roman" w:hAnsi="Cambria" w:cs="Times New Roman"/>
      <w:i/>
      <w:iCs/>
      <w:color w:val="404040"/>
      <w:sz w:val="32"/>
      <w:szCs w:val="32"/>
      <w:lang w:bidi="fa-IR"/>
    </w:rPr>
  </w:style>
  <w:style w:type="paragraph" w:customStyle="1" w:styleId="Heading81">
    <w:name w:val="Heading 81"/>
    <w:basedOn w:val="Normal"/>
    <w:next w:val="Normal"/>
    <w:uiPriority w:val="9"/>
    <w:semiHidden/>
    <w:unhideWhenUsed/>
    <w:qFormat/>
    <w:rsid w:val="00BE7D86"/>
    <w:pPr>
      <w:keepNext/>
      <w:keepLines/>
      <w:widowControl w:val="0"/>
      <w:numPr>
        <w:ilvl w:val="7"/>
        <w:numId w:val="1"/>
      </w:numPr>
      <w:bidi/>
      <w:spacing w:before="200" w:after="0" w:line="276" w:lineRule="auto"/>
      <w:outlineLvl w:val="7"/>
    </w:pPr>
    <w:rPr>
      <w:rFonts w:ascii="Cambria" w:eastAsia="Times New Roman" w:hAnsi="Cambria" w:cs="Times New Roman"/>
      <w:color w:val="404040"/>
      <w:sz w:val="20"/>
      <w:szCs w:val="20"/>
      <w:lang w:bidi="fa-IR"/>
    </w:rPr>
  </w:style>
  <w:style w:type="paragraph" w:customStyle="1" w:styleId="Heading91">
    <w:name w:val="Heading 91"/>
    <w:basedOn w:val="Normal"/>
    <w:next w:val="Normal"/>
    <w:uiPriority w:val="9"/>
    <w:semiHidden/>
    <w:unhideWhenUsed/>
    <w:qFormat/>
    <w:rsid w:val="00BE7D86"/>
    <w:pPr>
      <w:keepNext/>
      <w:keepLines/>
      <w:widowControl w:val="0"/>
      <w:numPr>
        <w:ilvl w:val="8"/>
        <w:numId w:val="1"/>
      </w:numPr>
      <w:bidi/>
      <w:spacing w:before="200" w:after="0" w:line="276" w:lineRule="auto"/>
      <w:outlineLvl w:val="8"/>
    </w:pPr>
    <w:rPr>
      <w:rFonts w:ascii="Cambria" w:eastAsia="Times New Roman" w:hAnsi="Cambria" w:cs="Times New Roman"/>
      <w:i/>
      <w:iCs/>
      <w:color w:val="404040"/>
      <w:sz w:val="20"/>
      <w:szCs w:val="20"/>
      <w:lang w:bidi="fa-IR"/>
    </w:rPr>
  </w:style>
  <w:style w:type="numbering" w:customStyle="1" w:styleId="NoList1">
    <w:name w:val="No List1"/>
    <w:next w:val="NoList"/>
    <w:uiPriority w:val="99"/>
    <w:semiHidden/>
    <w:unhideWhenUsed/>
    <w:rsid w:val="00BE7D86"/>
  </w:style>
  <w:style w:type="paragraph" w:styleId="BalloonText">
    <w:name w:val="Balloon Text"/>
    <w:basedOn w:val="Normal"/>
    <w:link w:val="BalloonTextChar"/>
    <w:uiPriority w:val="99"/>
    <w:semiHidden/>
    <w:unhideWhenUsed/>
    <w:rsid w:val="00BE7D86"/>
    <w:pPr>
      <w:widowControl w:val="0"/>
      <w:bidi/>
      <w:spacing w:after="0" w:line="240" w:lineRule="auto"/>
      <w:ind w:firstLine="567"/>
    </w:pPr>
    <w:rPr>
      <w:rFonts w:ascii="Tahoma" w:hAnsi="Tahoma" w:cs="Tahoma"/>
      <w:sz w:val="16"/>
      <w:szCs w:val="16"/>
      <w:lang w:bidi="fa-IR"/>
    </w:rPr>
  </w:style>
  <w:style w:type="character" w:customStyle="1" w:styleId="BalloonTextChar">
    <w:name w:val="Balloon Text Char"/>
    <w:basedOn w:val="DefaultParagraphFont"/>
    <w:link w:val="BalloonText"/>
    <w:uiPriority w:val="99"/>
    <w:semiHidden/>
    <w:rsid w:val="00BE7D86"/>
    <w:rPr>
      <w:rFonts w:ascii="Tahoma" w:hAnsi="Tahoma" w:cs="Tahoma"/>
      <w:sz w:val="16"/>
      <w:szCs w:val="16"/>
      <w:lang w:bidi="fa-IR"/>
    </w:rPr>
  </w:style>
  <w:style w:type="character" w:customStyle="1" w:styleId="Heading3Char">
    <w:name w:val="Heading 3 Char"/>
    <w:aliases w:val="تیتر 3 Char"/>
    <w:basedOn w:val="DefaultParagraphFont"/>
    <w:link w:val="Heading3"/>
    <w:rsid w:val="00103BCD"/>
    <w:rPr>
      <w:rFonts w:asciiTheme="majorBidi" w:eastAsia="Calibri" w:hAnsiTheme="majorBidi" w:cstheme="majorBidi"/>
      <w:color w:val="0000FF"/>
      <w:sz w:val="20"/>
      <w:szCs w:val="20"/>
      <w:lang w:bidi="fa-IR"/>
    </w:rPr>
  </w:style>
  <w:style w:type="character" w:customStyle="1" w:styleId="Heading4Char">
    <w:name w:val="Heading 4 Char"/>
    <w:basedOn w:val="DefaultParagraphFont"/>
    <w:link w:val="Heading4"/>
    <w:rsid w:val="00BE7D86"/>
    <w:rPr>
      <w:rFonts w:ascii="Times New Roman" w:eastAsia="Times New Roman" w:hAnsi="Times New Roman" w:cs="B Nazanin"/>
      <w:b/>
      <w:bCs/>
      <w:color w:val="000000"/>
      <w:sz w:val="48"/>
      <w:szCs w:val="48"/>
    </w:rPr>
  </w:style>
  <w:style w:type="character" w:customStyle="1" w:styleId="Heading5Char">
    <w:name w:val="Heading 5 Char"/>
    <w:basedOn w:val="DefaultParagraphFont"/>
    <w:link w:val="Heading5"/>
    <w:uiPriority w:val="9"/>
    <w:rsid w:val="00BE7D86"/>
    <w:rPr>
      <w:rFonts w:ascii="Times New Roman" w:eastAsia="Times New Roman" w:hAnsi="Times New Roman" w:cs="B Nazanin"/>
      <w:b/>
      <w:bCs/>
      <w:sz w:val="32"/>
      <w:szCs w:val="32"/>
    </w:rPr>
  </w:style>
  <w:style w:type="paragraph" w:customStyle="1" w:styleId="Caption1">
    <w:name w:val="Caption1"/>
    <w:basedOn w:val="Normal"/>
    <w:next w:val="Normal"/>
    <w:autoRedefine/>
    <w:uiPriority w:val="35"/>
    <w:unhideWhenUsed/>
    <w:rsid w:val="00BE7D86"/>
    <w:pPr>
      <w:widowControl w:val="0"/>
      <w:bidi/>
      <w:spacing w:before="240" w:after="0" w:line="360" w:lineRule="auto"/>
      <w:ind w:firstLine="567"/>
      <w:jc w:val="right"/>
      <w:outlineLvl w:val="4"/>
    </w:pPr>
    <w:rPr>
      <w:rFonts w:ascii="Times New Roman" w:hAnsi="Times New Roman" w:cs="B Nazanin"/>
      <w:sz w:val="32"/>
      <w:szCs w:val="24"/>
      <w:lang w:bidi="fa-IR"/>
    </w:rPr>
  </w:style>
  <w:style w:type="paragraph" w:styleId="EndnoteText">
    <w:name w:val="endnote text"/>
    <w:basedOn w:val="Normal"/>
    <w:link w:val="EndnoteTextChar"/>
    <w:uiPriority w:val="99"/>
    <w:unhideWhenUsed/>
    <w:rsid w:val="00BE7D86"/>
    <w:pPr>
      <w:widowControl w:val="0"/>
      <w:bidi/>
      <w:spacing w:after="0" w:line="360" w:lineRule="auto"/>
      <w:ind w:firstLine="284"/>
    </w:pPr>
    <w:rPr>
      <w:rFonts w:ascii="Times New Roman" w:hAnsi="Times New Roman" w:cs="B Nazanin"/>
      <w:sz w:val="24"/>
      <w:szCs w:val="24"/>
      <w:lang w:bidi="fa-IR"/>
    </w:rPr>
  </w:style>
  <w:style w:type="character" w:customStyle="1" w:styleId="EndnoteTextChar">
    <w:name w:val="Endnote Text Char"/>
    <w:basedOn w:val="DefaultParagraphFont"/>
    <w:link w:val="EndnoteText"/>
    <w:uiPriority w:val="99"/>
    <w:rsid w:val="00BE7D86"/>
    <w:rPr>
      <w:rFonts w:ascii="Times New Roman" w:hAnsi="Times New Roman" w:cs="B Nazanin"/>
      <w:sz w:val="24"/>
      <w:szCs w:val="24"/>
      <w:lang w:bidi="fa-IR"/>
    </w:rPr>
  </w:style>
  <w:style w:type="paragraph" w:styleId="ListParagraph">
    <w:name w:val="List Paragraph"/>
    <w:basedOn w:val="Normal"/>
    <w:uiPriority w:val="34"/>
    <w:rsid w:val="00BE7D86"/>
    <w:pPr>
      <w:widowControl w:val="0"/>
      <w:bidi/>
      <w:spacing w:before="120" w:after="120" w:line="360" w:lineRule="auto"/>
      <w:ind w:left="720" w:firstLine="284"/>
      <w:contextualSpacing/>
    </w:pPr>
    <w:rPr>
      <w:rFonts w:ascii="Times New Roman" w:hAnsi="Times New Roman" w:cs="B Nazanin"/>
      <w:sz w:val="32"/>
      <w:szCs w:val="32"/>
      <w:lang w:bidi="fa-IR"/>
    </w:rPr>
  </w:style>
  <w:style w:type="character" w:styleId="EndnoteReference">
    <w:name w:val="endnote reference"/>
    <w:basedOn w:val="DefaultParagraphFont"/>
    <w:uiPriority w:val="99"/>
    <w:unhideWhenUsed/>
    <w:rsid w:val="00BE7D86"/>
    <w:rPr>
      <w:vertAlign w:val="superscript"/>
    </w:rPr>
  </w:style>
  <w:style w:type="character" w:styleId="Hyperlink">
    <w:name w:val="Hyperlink"/>
    <w:basedOn w:val="DefaultParagraphFont"/>
    <w:uiPriority w:val="99"/>
    <w:unhideWhenUsed/>
    <w:rsid w:val="00BE7D86"/>
    <w:rPr>
      <w:color w:val="0000FF"/>
      <w:u w:val="single"/>
    </w:rPr>
  </w:style>
  <w:style w:type="paragraph" w:customStyle="1" w:styleId="style7">
    <w:name w:val="style7"/>
    <w:basedOn w:val="Normal"/>
    <w:rsid w:val="00BE7D86"/>
    <w:pPr>
      <w:widowControl w:val="0"/>
      <w:spacing w:before="100" w:beforeAutospacing="1" w:after="100" w:afterAutospacing="1" w:line="240" w:lineRule="auto"/>
      <w:ind w:firstLine="567"/>
    </w:pPr>
    <w:rPr>
      <w:rFonts w:ascii="Times New Roman" w:eastAsia="Times New Roman" w:hAnsi="Times New Roman" w:cs="Times New Roman"/>
      <w:sz w:val="24"/>
      <w:szCs w:val="24"/>
      <w:lang w:bidi="fa-IR"/>
    </w:rPr>
  </w:style>
  <w:style w:type="character" w:styleId="Strong">
    <w:name w:val="Strong"/>
    <w:basedOn w:val="DefaultParagraphFont"/>
    <w:uiPriority w:val="22"/>
    <w:rsid w:val="00BE7D86"/>
    <w:rPr>
      <w:b/>
      <w:bCs/>
    </w:rPr>
  </w:style>
  <w:style w:type="paragraph" w:styleId="NormalWeb">
    <w:name w:val="Normal (Web)"/>
    <w:basedOn w:val="Normal"/>
    <w:uiPriority w:val="99"/>
    <w:unhideWhenUsed/>
    <w:rsid w:val="00BE7D86"/>
    <w:pPr>
      <w:widowControl w:val="0"/>
      <w:spacing w:before="100" w:beforeAutospacing="1" w:after="100" w:afterAutospacing="1" w:line="240" w:lineRule="auto"/>
      <w:ind w:firstLine="567"/>
    </w:pPr>
    <w:rPr>
      <w:rFonts w:ascii="Times New Roman" w:eastAsia="Times New Roman" w:hAnsi="Times New Roman" w:cs="Times New Roman"/>
      <w:sz w:val="24"/>
      <w:szCs w:val="24"/>
      <w:lang w:bidi="fa-IR"/>
    </w:rPr>
  </w:style>
  <w:style w:type="paragraph" w:customStyle="1" w:styleId="Title1">
    <w:name w:val="Title1"/>
    <w:basedOn w:val="Normal"/>
    <w:next w:val="Normal"/>
    <w:uiPriority w:val="10"/>
    <w:rsid w:val="00BE7D86"/>
    <w:pPr>
      <w:widowControl w:val="0"/>
      <w:pBdr>
        <w:bottom w:val="single" w:sz="8" w:space="4" w:color="4F81BD"/>
      </w:pBdr>
      <w:bidi/>
      <w:spacing w:after="200" w:line="276" w:lineRule="auto"/>
      <w:ind w:firstLine="567"/>
      <w:contextualSpacing/>
    </w:pPr>
    <w:rPr>
      <w:rFonts w:ascii="Times New Roman" w:eastAsia="Times New Roman" w:hAnsi="Times New Roman" w:cs="B Nazanin"/>
      <w:color w:val="17365D"/>
      <w:spacing w:val="5"/>
      <w:kern w:val="28"/>
      <w:sz w:val="32"/>
      <w:szCs w:val="32"/>
      <w:lang w:bidi="fa-IR"/>
    </w:rPr>
  </w:style>
  <w:style w:type="character" w:customStyle="1" w:styleId="TitleChar">
    <w:name w:val="Title Char"/>
    <w:aliases w:val="heding 3 Char"/>
    <w:basedOn w:val="DefaultParagraphFont"/>
    <w:link w:val="Title"/>
    <w:uiPriority w:val="10"/>
    <w:rsid w:val="00BE7D86"/>
    <w:rPr>
      <w:rFonts w:ascii="Times New Roman" w:eastAsia="Times New Roman" w:hAnsi="Times New Roman" w:cs="B Nazanin"/>
      <w:color w:val="17365D"/>
      <w:spacing w:val="5"/>
      <w:kern w:val="28"/>
      <w:sz w:val="28"/>
      <w:szCs w:val="32"/>
    </w:rPr>
  </w:style>
  <w:style w:type="character" w:customStyle="1" w:styleId="Heading6Char">
    <w:name w:val="Heading 6 Char"/>
    <w:basedOn w:val="DefaultParagraphFont"/>
    <w:link w:val="Heading6"/>
    <w:uiPriority w:val="9"/>
    <w:rsid w:val="00BE7D86"/>
    <w:rPr>
      <w:rFonts w:ascii="Cambria" w:eastAsia="Times New Roman" w:hAnsi="Cambria" w:cs="Times New Roman"/>
      <w:i/>
      <w:iCs/>
      <w:color w:val="243F60"/>
      <w:sz w:val="32"/>
      <w:szCs w:val="32"/>
    </w:rPr>
  </w:style>
  <w:style w:type="character" w:customStyle="1" w:styleId="Heading7Char">
    <w:name w:val="Heading 7 Char"/>
    <w:basedOn w:val="DefaultParagraphFont"/>
    <w:link w:val="Heading7"/>
    <w:uiPriority w:val="9"/>
    <w:rsid w:val="00BE7D86"/>
    <w:rPr>
      <w:rFonts w:ascii="Cambria" w:eastAsia="Times New Roman" w:hAnsi="Cambria" w:cs="Times New Roman"/>
      <w:i/>
      <w:iCs/>
      <w:color w:val="404040"/>
      <w:sz w:val="32"/>
      <w:szCs w:val="32"/>
    </w:rPr>
  </w:style>
  <w:style w:type="character" w:customStyle="1" w:styleId="Heading8Char">
    <w:name w:val="Heading 8 Char"/>
    <w:basedOn w:val="DefaultParagraphFont"/>
    <w:link w:val="Heading8"/>
    <w:uiPriority w:val="9"/>
    <w:semiHidden/>
    <w:rsid w:val="00BE7D86"/>
    <w:rPr>
      <w:rFonts w:ascii="Cambria" w:eastAsia="Times New Roman" w:hAnsi="Cambria" w:cs="Times New Roman"/>
      <w:color w:val="404040"/>
      <w:sz w:val="20"/>
      <w:szCs w:val="20"/>
    </w:rPr>
  </w:style>
  <w:style w:type="character" w:customStyle="1" w:styleId="Heading9Char">
    <w:name w:val="Heading 9 Char"/>
    <w:basedOn w:val="DefaultParagraphFont"/>
    <w:link w:val="Heading9"/>
    <w:uiPriority w:val="9"/>
    <w:semiHidden/>
    <w:rsid w:val="00BE7D86"/>
    <w:rPr>
      <w:rFonts w:ascii="Cambria" w:eastAsia="Times New Roman" w:hAnsi="Cambria" w:cs="Times New Roman"/>
      <w:i/>
      <w:iCs/>
      <w:color w:val="404040"/>
      <w:sz w:val="20"/>
      <w:szCs w:val="20"/>
    </w:rPr>
  </w:style>
  <w:style w:type="character" w:styleId="CommentReference">
    <w:name w:val="annotation reference"/>
    <w:basedOn w:val="DefaultParagraphFont"/>
    <w:uiPriority w:val="99"/>
    <w:semiHidden/>
    <w:unhideWhenUsed/>
    <w:rsid w:val="00BE7D86"/>
    <w:rPr>
      <w:sz w:val="16"/>
      <w:szCs w:val="16"/>
    </w:rPr>
  </w:style>
  <w:style w:type="paragraph" w:styleId="CommentText">
    <w:name w:val="annotation text"/>
    <w:basedOn w:val="Normal"/>
    <w:link w:val="CommentTextChar"/>
    <w:uiPriority w:val="99"/>
    <w:unhideWhenUsed/>
    <w:rsid w:val="00BE7D86"/>
    <w:pPr>
      <w:widowControl w:val="0"/>
      <w:bidi/>
      <w:spacing w:after="200" w:line="240" w:lineRule="auto"/>
      <w:ind w:firstLine="567"/>
    </w:pPr>
    <w:rPr>
      <w:rFonts w:ascii="Times New Roman" w:hAnsi="Times New Roman" w:cs="B Nazanin"/>
      <w:sz w:val="20"/>
      <w:szCs w:val="20"/>
      <w:lang w:bidi="fa-IR"/>
    </w:rPr>
  </w:style>
  <w:style w:type="character" w:customStyle="1" w:styleId="CommentTextChar">
    <w:name w:val="Comment Text Char"/>
    <w:basedOn w:val="DefaultParagraphFont"/>
    <w:link w:val="CommentText"/>
    <w:uiPriority w:val="99"/>
    <w:rsid w:val="00BE7D86"/>
    <w:rPr>
      <w:rFonts w:ascii="Times New Roman" w:hAnsi="Times New Roman" w:cs="B Nazanin"/>
      <w:sz w:val="20"/>
      <w:szCs w:val="20"/>
      <w:lang w:bidi="fa-IR"/>
    </w:rPr>
  </w:style>
  <w:style w:type="paragraph" w:styleId="CommentSubject">
    <w:name w:val="annotation subject"/>
    <w:basedOn w:val="CommentText"/>
    <w:next w:val="CommentText"/>
    <w:link w:val="CommentSubjectChar"/>
    <w:uiPriority w:val="99"/>
    <w:semiHidden/>
    <w:unhideWhenUsed/>
    <w:rsid w:val="00BE7D86"/>
    <w:rPr>
      <w:b/>
      <w:bCs/>
    </w:rPr>
  </w:style>
  <w:style w:type="character" w:customStyle="1" w:styleId="CommentSubjectChar">
    <w:name w:val="Comment Subject Char"/>
    <w:basedOn w:val="CommentTextChar"/>
    <w:link w:val="CommentSubject"/>
    <w:uiPriority w:val="99"/>
    <w:semiHidden/>
    <w:rsid w:val="00BE7D86"/>
    <w:rPr>
      <w:rFonts w:ascii="Times New Roman" w:hAnsi="Times New Roman" w:cs="B Nazanin"/>
      <w:b/>
      <w:bCs/>
      <w:sz w:val="20"/>
      <w:szCs w:val="20"/>
      <w:lang w:bidi="fa-IR"/>
    </w:rPr>
  </w:style>
  <w:style w:type="paragraph" w:styleId="FootnoteText">
    <w:name w:val="footnote text"/>
    <w:basedOn w:val="Normal"/>
    <w:link w:val="FootnoteTextChar"/>
    <w:uiPriority w:val="99"/>
    <w:unhideWhenUsed/>
    <w:rsid w:val="00BE7D86"/>
    <w:pPr>
      <w:bidi/>
      <w:spacing w:after="0" w:line="240" w:lineRule="auto"/>
      <w:ind w:firstLine="284"/>
    </w:pPr>
    <w:rPr>
      <w:rFonts w:ascii="Times New Roman" w:hAnsi="Times New Roman" w:cs="B Nazanin"/>
      <w:sz w:val="20"/>
      <w:szCs w:val="20"/>
      <w:lang w:bidi="fa-IR"/>
    </w:rPr>
  </w:style>
  <w:style w:type="character" w:customStyle="1" w:styleId="FootnoteTextChar">
    <w:name w:val="Footnote Text Char"/>
    <w:basedOn w:val="DefaultParagraphFont"/>
    <w:link w:val="FootnoteText"/>
    <w:uiPriority w:val="99"/>
    <w:rsid w:val="00BE7D86"/>
    <w:rPr>
      <w:rFonts w:ascii="Times New Roman" w:hAnsi="Times New Roman" w:cs="B Nazanin"/>
      <w:sz w:val="20"/>
      <w:szCs w:val="20"/>
      <w:lang w:bidi="fa-IR"/>
    </w:rPr>
  </w:style>
  <w:style w:type="character" w:styleId="FootnoteReference">
    <w:name w:val="footnote reference"/>
    <w:basedOn w:val="DefaultParagraphFont"/>
    <w:uiPriority w:val="99"/>
    <w:unhideWhenUsed/>
    <w:rsid w:val="00BE7D86"/>
    <w:rPr>
      <w:vertAlign w:val="superscript"/>
    </w:rPr>
  </w:style>
  <w:style w:type="character" w:customStyle="1" w:styleId="Heading3Char1">
    <w:name w:val="Heading 3 Char1"/>
    <w:basedOn w:val="DefaultParagraphFont"/>
    <w:uiPriority w:val="9"/>
    <w:semiHidden/>
    <w:rsid w:val="00BE7D86"/>
    <w:rPr>
      <w:rFonts w:asciiTheme="majorHAnsi" w:eastAsiaTheme="majorEastAsia" w:hAnsiTheme="majorHAnsi" w:cstheme="majorBidi"/>
      <w:color w:val="1F4D78" w:themeColor="accent1" w:themeShade="7F"/>
      <w:sz w:val="24"/>
      <w:szCs w:val="24"/>
    </w:rPr>
  </w:style>
  <w:style w:type="character" w:customStyle="1" w:styleId="Heading4Char1">
    <w:name w:val="Heading 4 Char1"/>
    <w:basedOn w:val="DefaultParagraphFont"/>
    <w:uiPriority w:val="9"/>
    <w:semiHidden/>
    <w:rsid w:val="00BE7D86"/>
    <w:rPr>
      <w:rFonts w:asciiTheme="majorHAnsi" w:eastAsiaTheme="majorEastAsia" w:hAnsiTheme="majorHAnsi" w:cstheme="majorBidi"/>
      <w:i/>
      <w:iCs/>
      <w:color w:val="2E74B5" w:themeColor="accent1" w:themeShade="BF"/>
    </w:rPr>
  </w:style>
  <w:style w:type="character" w:customStyle="1" w:styleId="Heading5Char1">
    <w:name w:val="Heading 5 Char1"/>
    <w:basedOn w:val="DefaultParagraphFont"/>
    <w:uiPriority w:val="9"/>
    <w:semiHidden/>
    <w:rsid w:val="00BE7D86"/>
    <w:rPr>
      <w:rFonts w:asciiTheme="majorHAnsi" w:eastAsiaTheme="majorEastAsia" w:hAnsiTheme="majorHAnsi" w:cstheme="majorBidi"/>
      <w:color w:val="2E74B5" w:themeColor="accent1" w:themeShade="BF"/>
    </w:rPr>
  </w:style>
  <w:style w:type="paragraph" w:styleId="Title">
    <w:name w:val="Title"/>
    <w:aliases w:val="heding 3"/>
    <w:basedOn w:val="Normal"/>
    <w:next w:val="Normal"/>
    <w:link w:val="TitleChar"/>
    <w:uiPriority w:val="10"/>
    <w:rsid w:val="00BE7D86"/>
    <w:pPr>
      <w:spacing w:after="0" w:line="240" w:lineRule="auto"/>
      <w:contextualSpacing/>
    </w:pPr>
    <w:rPr>
      <w:rFonts w:ascii="Times New Roman" w:eastAsia="Times New Roman" w:hAnsi="Times New Roman" w:cs="B Nazanin"/>
      <w:color w:val="17365D"/>
      <w:spacing w:val="5"/>
      <w:kern w:val="28"/>
      <w:sz w:val="28"/>
      <w:szCs w:val="32"/>
    </w:rPr>
  </w:style>
  <w:style w:type="character" w:customStyle="1" w:styleId="TitleChar1">
    <w:name w:val="Title Char1"/>
    <w:aliases w:val="heding 3 Char1"/>
    <w:basedOn w:val="DefaultParagraphFont"/>
    <w:uiPriority w:val="10"/>
    <w:rsid w:val="00BE7D86"/>
    <w:rPr>
      <w:rFonts w:asciiTheme="majorHAnsi" w:eastAsiaTheme="majorEastAsia" w:hAnsiTheme="majorHAnsi" w:cstheme="majorBidi"/>
      <w:spacing w:val="-10"/>
      <w:kern w:val="28"/>
      <w:sz w:val="56"/>
      <w:szCs w:val="56"/>
    </w:rPr>
  </w:style>
  <w:style w:type="character" w:customStyle="1" w:styleId="Heading6Char1">
    <w:name w:val="Heading 6 Char1"/>
    <w:basedOn w:val="DefaultParagraphFont"/>
    <w:uiPriority w:val="9"/>
    <w:semiHidden/>
    <w:rsid w:val="00BE7D86"/>
    <w:rPr>
      <w:rFonts w:asciiTheme="majorHAnsi" w:eastAsiaTheme="majorEastAsia" w:hAnsiTheme="majorHAnsi" w:cstheme="majorBidi"/>
      <w:color w:val="1F4D78" w:themeColor="accent1" w:themeShade="7F"/>
    </w:rPr>
  </w:style>
  <w:style w:type="character" w:customStyle="1" w:styleId="Heading7Char1">
    <w:name w:val="Heading 7 Char1"/>
    <w:basedOn w:val="DefaultParagraphFont"/>
    <w:uiPriority w:val="9"/>
    <w:semiHidden/>
    <w:rsid w:val="00BE7D86"/>
    <w:rPr>
      <w:rFonts w:asciiTheme="majorHAnsi" w:eastAsiaTheme="majorEastAsia" w:hAnsiTheme="majorHAnsi" w:cstheme="majorBidi"/>
      <w:i/>
      <w:iCs/>
      <w:color w:val="1F4D78" w:themeColor="accent1" w:themeShade="7F"/>
    </w:rPr>
  </w:style>
  <w:style w:type="character" w:customStyle="1" w:styleId="Heading8Char1">
    <w:name w:val="Heading 8 Char1"/>
    <w:basedOn w:val="DefaultParagraphFont"/>
    <w:uiPriority w:val="9"/>
    <w:semiHidden/>
    <w:rsid w:val="00BE7D86"/>
    <w:rPr>
      <w:rFonts w:asciiTheme="majorHAnsi" w:eastAsiaTheme="majorEastAsia" w:hAnsiTheme="majorHAnsi" w:cstheme="majorBidi"/>
      <w:color w:val="272727" w:themeColor="text1" w:themeTint="D8"/>
      <w:sz w:val="21"/>
      <w:szCs w:val="21"/>
    </w:rPr>
  </w:style>
  <w:style w:type="character" w:customStyle="1" w:styleId="Heading9Char1">
    <w:name w:val="Heading 9 Char1"/>
    <w:basedOn w:val="DefaultParagraphFont"/>
    <w:uiPriority w:val="9"/>
    <w:semiHidden/>
    <w:rsid w:val="00BE7D86"/>
    <w:rPr>
      <w:rFonts w:asciiTheme="majorHAnsi" w:eastAsiaTheme="majorEastAsia" w:hAnsiTheme="majorHAnsi" w:cstheme="majorBidi"/>
      <w:i/>
      <w:iCs/>
      <w:color w:val="272727" w:themeColor="text1" w:themeTint="D8"/>
      <w:sz w:val="21"/>
      <w:szCs w:val="21"/>
    </w:rPr>
  </w:style>
  <w:style w:type="numbering" w:customStyle="1" w:styleId="NoList2">
    <w:name w:val="No List2"/>
    <w:next w:val="NoList"/>
    <w:uiPriority w:val="99"/>
    <w:semiHidden/>
    <w:unhideWhenUsed/>
    <w:rsid w:val="00BE7D86"/>
  </w:style>
  <w:style w:type="paragraph" w:styleId="Caption">
    <w:name w:val="caption"/>
    <w:basedOn w:val="Normal"/>
    <w:next w:val="Normal"/>
    <w:link w:val="CaptionChar"/>
    <w:autoRedefine/>
    <w:uiPriority w:val="35"/>
    <w:unhideWhenUsed/>
    <w:rsid w:val="00BE7D86"/>
    <w:pPr>
      <w:widowControl w:val="0"/>
      <w:tabs>
        <w:tab w:val="left" w:pos="1166"/>
      </w:tabs>
      <w:bidi/>
      <w:spacing w:before="120" w:after="0" w:line="240" w:lineRule="auto"/>
      <w:contextualSpacing/>
      <w:jc w:val="center"/>
    </w:pPr>
    <w:rPr>
      <w:rFonts w:ascii="Times New Roman" w:hAnsi="Times New Roman" w:cs="B Nazanin"/>
      <w:color w:val="000000" w:themeColor="text1"/>
    </w:rPr>
  </w:style>
  <w:style w:type="paragraph" w:styleId="TableofFigures">
    <w:name w:val="table of figures"/>
    <w:basedOn w:val="Normal"/>
    <w:next w:val="Normal"/>
    <w:autoRedefine/>
    <w:uiPriority w:val="99"/>
    <w:unhideWhenUsed/>
    <w:rsid w:val="00BE7D86"/>
    <w:pPr>
      <w:tabs>
        <w:tab w:val="right" w:leader="dot" w:pos="9395"/>
      </w:tabs>
      <w:bidi/>
      <w:spacing w:before="120" w:after="0" w:line="360" w:lineRule="auto"/>
    </w:pPr>
    <w:rPr>
      <w:rFonts w:ascii="Times New Roman" w:hAnsi="Times New Roman" w:cs="B Nazanin"/>
      <w:sz w:val="28"/>
      <w:szCs w:val="28"/>
      <w:lang w:bidi="fa-IR"/>
    </w:rPr>
  </w:style>
  <w:style w:type="character" w:styleId="FollowedHyperlink">
    <w:name w:val="FollowedHyperlink"/>
    <w:basedOn w:val="DefaultParagraphFont"/>
    <w:uiPriority w:val="99"/>
    <w:semiHidden/>
    <w:unhideWhenUsed/>
    <w:rsid w:val="00BE7D86"/>
    <w:rPr>
      <w:color w:val="954F72" w:themeColor="followedHyperlink"/>
      <w:u w:val="single"/>
    </w:rPr>
  </w:style>
  <w:style w:type="paragraph" w:styleId="TOC1">
    <w:name w:val="toc 1"/>
    <w:aliases w:val="heading 1"/>
    <w:basedOn w:val="Normal"/>
    <w:next w:val="Normal"/>
    <w:autoRedefine/>
    <w:uiPriority w:val="39"/>
    <w:unhideWhenUsed/>
    <w:rsid w:val="002C2225"/>
    <w:pPr>
      <w:tabs>
        <w:tab w:val="right" w:leader="dot" w:pos="8827"/>
      </w:tabs>
      <w:bidi/>
      <w:spacing w:before="120" w:after="0"/>
      <w:pPrChange w:id="4" w:author="Mohsen Jafarinejad" w:date="2019-05-12T09:40:00Z">
        <w:pPr>
          <w:tabs>
            <w:tab w:val="right" w:leader="dot" w:pos="8827"/>
          </w:tabs>
          <w:bidi/>
          <w:spacing w:before="120" w:line="259" w:lineRule="auto"/>
        </w:pPr>
      </w:pPrChange>
    </w:pPr>
    <w:rPr>
      <w:rFonts w:asciiTheme="majorBidi" w:hAnsiTheme="majorBidi" w:cs="B Nazanin"/>
      <w:b/>
      <w:bCs/>
      <w:i/>
      <w:noProof/>
      <w:sz w:val="24"/>
      <w:szCs w:val="24"/>
      <w:lang w:bidi="fa-IR"/>
      <w:rPrChange w:id="4" w:author="Mohsen Jafarinejad" w:date="2019-05-12T09:40:00Z">
        <w:rPr>
          <w:rFonts w:asciiTheme="majorBidi" w:eastAsiaTheme="minorHAnsi" w:hAnsiTheme="majorBidi" w:cs="B Nazanin"/>
          <w:b/>
          <w:bCs/>
          <w:i/>
          <w:noProof/>
          <w:sz w:val="22"/>
          <w:szCs w:val="22"/>
          <w:lang w:val="en-US" w:eastAsia="en-US" w:bidi="fa-IR"/>
        </w:rPr>
      </w:rPrChange>
    </w:rPr>
  </w:style>
  <w:style w:type="paragraph" w:styleId="TOC2">
    <w:name w:val="toc 2"/>
    <w:basedOn w:val="Normal"/>
    <w:next w:val="Normal"/>
    <w:autoRedefine/>
    <w:uiPriority w:val="39"/>
    <w:unhideWhenUsed/>
    <w:rsid w:val="00CC4AD5"/>
    <w:pPr>
      <w:spacing w:before="120" w:after="0"/>
      <w:ind w:left="220"/>
    </w:pPr>
    <w:rPr>
      <w:rFonts w:cstheme="minorHAnsi"/>
      <w:b/>
      <w:bCs/>
      <w:szCs w:val="26"/>
    </w:rPr>
  </w:style>
  <w:style w:type="paragraph" w:styleId="TOC3">
    <w:name w:val="toc 3"/>
    <w:basedOn w:val="Normal"/>
    <w:next w:val="Normal"/>
    <w:autoRedefine/>
    <w:uiPriority w:val="39"/>
    <w:unhideWhenUsed/>
    <w:rsid w:val="009B24D8"/>
    <w:pPr>
      <w:tabs>
        <w:tab w:val="right" w:leader="dot" w:pos="8827"/>
      </w:tabs>
      <w:bidi/>
      <w:spacing w:after="0"/>
      <w:ind w:left="899"/>
      <w:pPrChange w:id="5" w:author="Mohsen Jafarinejad" w:date="2019-05-11T09:54:00Z">
        <w:pPr>
          <w:tabs>
            <w:tab w:val="right" w:leader="dot" w:pos="8827"/>
          </w:tabs>
          <w:bidi/>
          <w:spacing w:line="259" w:lineRule="auto"/>
        </w:pPr>
      </w:pPrChange>
    </w:pPr>
    <w:rPr>
      <w:rFonts w:cs="B Nazanin"/>
      <w:i/>
      <w:noProof/>
      <w:rPrChange w:id="5" w:author="Mohsen Jafarinejad" w:date="2019-05-11T09:54:00Z">
        <w:rPr>
          <w:rFonts w:asciiTheme="minorHAnsi" w:eastAsiaTheme="minorHAnsi" w:hAnsiTheme="minorHAnsi" w:cstheme="minorHAnsi"/>
          <w:szCs w:val="24"/>
          <w:lang w:val="en-US" w:eastAsia="en-US" w:bidi="ar-SA"/>
        </w:rPr>
      </w:rPrChange>
    </w:rPr>
  </w:style>
  <w:style w:type="paragraph" w:styleId="TOC4">
    <w:name w:val="toc 4"/>
    <w:basedOn w:val="Normal"/>
    <w:next w:val="Normal"/>
    <w:autoRedefine/>
    <w:uiPriority w:val="39"/>
    <w:unhideWhenUsed/>
    <w:rsid w:val="00BE7D86"/>
    <w:pPr>
      <w:spacing w:after="0"/>
      <w:ind w:left="660"/>
    </w:pPr>
    <w:rPr>
      <w:rFonts w:cstheme="minorHAnsi"/>
      <w:sz w:val="20"/>
      <w:szCs w:val="24"/>
    </w:rPr>
  </w:style>
  <w:style w:type="paragraph" w:styleId="TOC5">
    <w:name w:val="toc 5"/>
    <w:basedOn w:val="Normal"/>
    <w:next w:val="Normal"/>
    <w:autoRedefine/>
    <w:uiPriority w:val="39"/>
    <w:unhideWhenUsed/>
    <w:rsid w:val="00BE7D86"/>
    <w:pPr>
      <w:spacing w:after="0"/>
      <w:ind w:left="880"/>
    </w:pPr>
    <w:rPr>
      <w:rFonts w:cstheme="minorHAnsi"/>
      <w:sz w:val="20"/>
      <w:szCs w:val="24"/>
    </w:rPr>
  </w:style>
  <w:style w:type="paragraph" w:styleId="TOC6">
    <w:name w:val="toc 6"/>
    <w:basedOn w:val="Normal"/>
    <w:next w:val="Normal"/>
    <w:autoRedefine/>
    <w:uiPriority w:val="39"/>
    <w:unhideWhenUsed/>
    <w:rsid w:val="00BE7D86"/>
    <w:pPr>
      <w:spacing w:after="0"/>
      <w:ind w:left="1100"/>
    </w:pPr>
    <w:rPr>
      <w:rFonts w:cstheme="minorHAnsi"/>
      <w:sz w:val="20"/>
      <w:szCs w:val="24"/>
    </w:rPr>
  </w:style>
  <w:style w:type="paragraph" w:styleId="TOC7">
    <w:name w:val="toc 7"/>
    <w:basedOn w:val="Normal"/>
    <w:next w:val="Normal"/>
    <w:autoRedefine/>
    <w:uiPriority w:val="39"/>
    <w:unhideWhenUsed/>
    <w:rsid w:val="00BE7D86"/>
    <w:pPr>
      <w:spacing w:after="0"/>
      <w:ind w:left="1320"/>
    </w:pPr>
    <w:rPr>
      <w:rFonts w:cstheme="minorHAnsi"/>
      <w:sz w:val="20"/>
      <w:szCs w:val="24"/>
    </w:rPr>
  </w:style>
  <w:style w:type="paragraph" w:styleId="TOC8">
    <w:name w:val="toc 8"/>
    <w:basedOn w:val="Normal"/>
    <w:next w:val="Normal"/>
    <w:autoRedefine/>
    <w:uiPriority w:val="39"/>
    <w:unhideWhenUsed/>
    <w:rsid w:val="00BE7D86"/>
    <w:pPr>
      <w:spacing w:after="0"/>
      <w:ind w:left="1540"/>
    </w:pPr>
    <w:rPr>
      <w:rFonts w:cstheme="minorHAnsi"/>
      <w:sz w:val="20"/>
      <w:szCs w:val="24"/>
    </w:rPr>
  </w:style>
  <w:style w:type="paragraph" w:styleId="TOC9">
    <w:name w:val="toc 9"/>
    <w:basedOn w:val="Normal"/>
    <w:next w:val="Normal"/>
    <w:autoRedefine/>
    <w:uiPriority w:val="39"/>
    <w:unhideWhenUsed/>
    <w:rsid w:val="00BE7D86"/>
    <w:pPr>
      <w:spacing w:after="0"/>
      <w:ind w:left="1760"/>
    </w:pPr>
    <w:rPr>
      <w:rFonts w:cstheme="minorHAnsi"/>
      <w:sz w:val="20"/>
      <w:szCs w:val="24"/>
    </w:rPr>
  </w:style>
  <w:style w:type="paragraph" w:styleId="Header">
    <w:name w:val="header"/>
    <w:basedOn w:val="Normal"/>
    <w:link w:val="HeaderChar"/>
    <w:uiPriority w:val="99"/>
    <w:unhideWhenUsed/>
    <w:rsid w:val="00BE7D86"/>
    <w:pPr>
      <w:tabs>
        <w:tab w:val="center" w:pos="4513"/>
        <w:tab w:val="right" w:pos="9026"/>
      </w:tabs>
      <w:bidi/>
      <w:spacing w:after="0" w:line="240" w:lineRule="auto"/>
      <w:ind w:firstLine="288"/>
    </w:pPr>
    <w:rPr>
      <w:rFonts w:ascii="Times New Roman" w:hAnsi="Times New Roman" w:cs="B Nazanin"/>
      <w:sz w:val="28"/>
      <w:szCs w:val="28"/>
      <w:lang w:bidi="fa-IR"/>
    </w:rPr>
  </w:style>
  <w:style w:type="character" w:customStyle="1" w:styleId="HeaderChar">
    <w:name w:val="Header Char"/>
    <w:basedOn w:val="DefaultParagraphFont"/>
    <w:link w:val="Header"/>
    <w:uiPriority w:val="99"/>
    <w:rsid w:val="00BE7D86"/>
    <w:rPr>
      <w:rFonts w:ascii="Times New Roman" w:hAnsi="Times New Roman" w:cs="B Nazanin"/>
      <w:sz w:val="28"/>
      <w:szCs w:val="28"/>
      <w:lang w:bidi="fa-IR"/>
    </w:rPr>
  </w:style>
  <w:style w:type="paragraph" w:styleId="Footer">
    <w:name w:val="footer"/>
    <w:basedOn w:val="Normal"/>
    <w:link w:val="FooterChar"/>
    <w:uiPriority w:val="99"/>
    <w:unhideWhenUsed/>
    <w:rsid w:val="00BE7D86"/>
    <w:pPr>
      <w:tabs>
        <w:tab w:val="center" w:pos="4513"/>
        <w:tab w:val="right" w:pos="9026"/>
      </w:tabs>
      <w:bidi/>
      <w:spacing w:after="0" w:line="240" w:lineRule="auto"/>
      <w:ind w:firstLine="288"/>
    </w:pPr>
    <w:rPr>
      <w:rFonts w:ascii="Times New Roman" w:hAnsi="Times New Roman" w:cs="B Nazanin"/>
      <w:sz w:val="28"/>
      <w:szCs w:val="28"/>
      <w:lang w:bidi="fa-IR"/>
    </w:rPr>
  </w:style>
  <w:style w:type="character" w:customStyle="1" w:styleId="FooterChar">
    <w:name w:val="Footer Char"/>
    <w:basedOn w:val="DefaultParagraphFont"/>
    <w:link w:val="Footer"/>
    <w:uiPriority w:val="99"/>
    <w:rsid w:val="00BE7D86"/>
    <w:rPr>
      <w:rFonts w:ascii="Times New Roman" w:hAnsi="Times New Roman" w:cs="B Nazanin"/>
      <w:sz w:val="28"/>
      <w:szCs w:val="28"/>
      <w:lang w:bidi="fa-IR"/>
    </w:rPr>
  </w:style>
  <w:style w:type="paragraph" w:styleId="Subtitle">
    <w:name w:val="Subtitle"/>
    <w:basedOn w:val="Normal"/>
    <w:next w:val="Normal"/>
    <w:link w:val="SubtitleChar"/>
    <w:uiPriority w:val="11"/>
    <w:rsid w:val="00BE7D86"/>
    <w:pPr>
      <w:spacing w:after="200" w:line="276" w:lineRule="auto"/>
      <w:ind w:firstLine="284"/>
    </w:pPr>
    <w:rPr>
      <w:rFonts w:asciiTheme="majorHAnsi" w:eastAsiaTheme="majorEastAsia" w:hAnsiTheme="majorHAnsi" w:cs="B Mitra"/>
      <w:bCs/>
      <w:i/>
      <w:color w:val="5B9BD5" w:themeColor="accent1"/>
      <w:spacing w:val="15"/>
      <w:sz w:val="28"/>
      <w:szCs w:val="24"/>
      <w:lang w:eastAsia="ja-JP"/>
    </w:rPr>
  </w:style>
  <w:style w:type="character" w:customStyle="1" w:styleId="SubtitleChar">
    <w:name w:val="Subtitle Char"/>
    <w:basedOn w:val="DefaultParagraphFont"/>
    <w:link w:val="Subtitle"/>
    <w:uiPriority w:val="11"/>
    <w:rsid w:val="00BE7D86"/>
    <w:rPr>
      <w:rFonts w:asciiTheme="majorHAnsi" w:eastAsiaTheme="majorEastAsia" w:hAnsiTheme="majorHAnsi" w:cs="B Mitra"/>
      <w:bCs/>
      <w:i/>
      <w:color w:val="5B9BD5" w:themeColor="accent1"/>
      <w:spacing w:val="15"/>
      <w:sz w:val="28"/>
      <w:szCs w:val="24"/>
      <w:lang w:eastAsia="ja-JP"/>
    </w:rPr>
  </w:style>
  <w:style w:type="character" w:customStyle="1" w:styleId="NoSpacingChar">
    <w:name w:val="No Spacing Char"/>
    <w:basedOn w:val="DefaultParagraphFont"/>
    <w:link w:val="NoSpacing"/>
    <w:uiPriority w:val="1"/>
    <w:locked/>
    <w:rsid w:val="00BE7D86"/>
    <w:rPr>
      <w:rFonts w:ascii="Times New Roman" w:eastAsiaTheme="minorEastAsia" w:hAnsi="Times New Roman" w:cs="Times New Roman"/>
      <w:lang w:eastAsia="ja-JP"/>
    </w:rPr>
  </w:style>
  <w:style w:type="paragraph" w:styleId="NoSpacing">
    <w:name w:val="No Spacing"/>
    <w:link w:val="NoSpacingChar"/>
    <w:uiPriority w:val="1"/>
    <w:rsid w:val="00BE7D86"/>
    <w:pPr>
      <w:spacing w:after="0" w:line="240" w:lineRule="auto"/>
    </w:pPr>
    <w:rPr>
      <w:rFonts w:ascii="Times New Roman" w:eastAsiaTheme="minorEastAsia" w:hAnsi="Times New Roman" w:cs="Times New Roman"/>
      <w:lang w:eastAsia="ja-JP"/>
    </w:rPr>
  </w:style>
  <w:style w:type="paragraph" w:styleId="Bibliography">
    <w:name w:val="Bibliography"/>
    <w:basedOn w:val="Normal"/>
    <w:next w:val="Normal"/>
    <w:uiPriority w:val="37"/>
    <w:unhideWhenUsed/>
    <w:rsid w:val="00BE7D86"/>
    <w:pPr>
      <w:bidi/>
      <w:spacing w:before="120" w:after="120" w:line="240" w:lineRule="auto"/>
      <w:ind w:firstLine="288"/>
    </w:pPr>
    <w:rPr>
      <w:rFonts w:ascii="Times New Roman" w:hAnsi="Times New Roman" w:cs="B Nazanin"/>
      <w:sz w:val="28"/>
      <w:szCs w:val="28"/>
      <w:lang w:bidi="fa-IR"/>
    </w:rPr>
  </w:style>
  <w:style w:type="paragraph" w:styleId="TOCHeading">
    <w:name w:val="TOC Heading"/>
    <w:basedOn w:val="Heading1"/>
    <w:next w:val="Normal"/>
    <w:uiPriority w:val="39"/>
    <w:unhideWhenUsed/>
    <w:rsid w:val="00BE7D86"/>
    <w:pPr>
      <w:keepNext/>
      <w:keepLines/>
      <w:widowControl/>
      <w:numPr>
        <w:numId w:val="0"/>
      </w:numPr>
      <w:bidi w:val="0"/>
      <w:spacing w:before="480" w:after="0"/>
      <w:outlineLvl w:val="9"/>
    </w:pPr>
    <w:rPr>
      <w:rFonts w:asciiTheme="majorHAnsi" w:eastAsiaTheme="majorEastAsia" w:hAnsiTheme="majorHAnsi" w:cstheme="majorBidi"/>
      <w:color w:val="2E74B5" w:themeColor="accent1" w:themeShade="BF"/>
      <w:sz w:val="28"/>
      <w:szCs w:val="28"/>
      <w:lang w:eastAsia="ja-JP" w:bidi="ar-SA"/>
    </w:rPr>
  </w:style>
  <w:style w:type="character" w:customStyle="1" w:styleId="FigureChar">
    <w:name w:val="Figure Char"/>
    <w:basedOn w:val="Heading5Char"/>
    <w:link w:val="Figure"/>
    <w:locked/>
    <w:rsid w:val="00BE7D86"/>
    <w:rPr>
      <w:rFonts w:asciiTheme="majorBidi" w:eastAsiaTheme="majorEastAsia" w:hAnsiTheme="majorBidi" w:cs="B Nazanin"/>
      <w:b w:val="0"/>
      <w:bCs w:val="0"/>
      <w:color w:val="000000" w:themeColor="text1"/>
      <w:sz w:val="28"/>
      <w:szCs w:val="28"/>
    </w:rPr>
  </w:style>
  <w:style w:type="paragraph" w:customStyle="1" w:styleId="Figure">
    <w:name w:val="Figure"/>
    <w:basedOn w:val="Heading5"/>
    <w:link w:val="FigureChar"/>
    <w:autoRedefine/>
    <w:rsid w:val="00BE7D86"/>
    <w:pPr>
      <w:keepNext w:val="0"/>
      <w:keepLines w:val="0"/>
      <w:bidi/>
      <w:spacing w:before="0" w:line="240" w:lineRule="auto"/>
      <w:jc w:val="center"/>
    </w:pPr>
    <w:rPr>
      <w:rFonts w:asciiTheme="majorBidi" w:eastAsiaTheme="majorEastAsia" w:hAnsiTheme="majorBidi"/>
      <w:b w:val="0"/>
      <w:bCs w:val="0"/>
      <w:color w:val="000000" w:themeColor="text1"/>
      <w:sz w:val="28"/>
      <w:szCs w:val="28"/>
    </w:rPr>
  </w:style>
  <w:style w:type="character" w:customStyle="1" w:styleId="TableChar">
    <w:name w:val="Table Char"/>
    <w:basedOn w:val="FigureChar"/>
    <w:link w:val="Table"/>
    <w:locked/>
    <w:rsid w:val="00BE7D86"/>
    <w:rPr>
      <w:rFonts w:asciiTheme="majorBidi" w:eastAsiaTheme="majorEastAsia" w:hAnsiTheme="majorBidi" w:cs="B Nazanin"/>
      <w:b w:val="0"/>
      <w:bCs w:val="0"/>
      <w:color w:val="FF0000"/>
      <w:sz w:val="28"/>
      <w:szCs w:val="28"/>
    </w:rPr>
  </w:style>
  <w:style w:type="paragraph" w:customStyle="1" w:styleId="Table">
    <w:name w:val="Table"/>
    <w:basedOn w:val="Figure"/>
    <w:link w:val="TableChar"/>
    <w:rsid w:val="00BE7D86"/>
    <w:pPr>
      <w:spacing w:before="240"/>
      <w:jc w:val="both"/>
    </w:pPr>
    <w:rPr>
      <w:color w:val="FF0000"/>
    </w:rPr>
  </w:style>
  <w:style w:type="character" w:customStyle="1" w:styleId="AbstractChar">
    <w:name w:val="Abstract Char"/>
    <w:basedOn w:val="DefaultParagraphFont"/>
    <w:link w:val="Abstract"/>
    <w:locked/>
    <w:rsid w:val="00BE7D86"/>
    <w:rPr>
      <w:rFonts w:ascii="Times New Roman" w:hAnsi="Times New Roman" w:cs="B Nazanin"/>
      <w:color w:val="000000" w:themeColor="text1"/>
      <w:szCs w:val="24"/>
    </w:rPr>
  </w:style>
  <w:style w:type="paragraph" w:customStyle="1" w:styleId="Abstract">
    <w:name w:val="Abstract"/>
    <w:basedOn w:val="Normal"/>
    <w:link w:val="AbstractChar"/>
    <w:rsid w:val="00BE7D86"/>
    <w:pPr>
      <w:framePr w:hSpace="187" w:wrap="around" w:hAnchor="margin" w:yAlign="center"/>
      <w:bidi/>
      <w:spacing w:before="120" w:after="120" w:line="276" w:lineRule="auto"/>
      <w:ind w:firstLine="288"/>
    </w:pPr>
    <w:rPr>
      <w:rFonts w:ascii="Times New Roman" w:hAnsi="Times New Roman" w:cs="B Nazanin"/>
      <w:color w:val="000000" w:themeColor="text1"/>
      <w:szCs w:val="24"/>
    </w:rPr>
  </w:style>
  <w:style w:type="character" w:customStyle="1" w:styleId="textChar">
    <w:name w:val="text Char"/>
    <w:basedOn w:val="DefaultParagraphFont"/>
    <w:link w:val="text"/>
    <w:locked/>
    <w:rsid w:val="00BE7D86"/>
    <w:rPr>
      <w:rFonts w:ascii="2  Nazanin" w:eastAsia="B Zar" w:hAnsi="2  Nazanin" w:cs="B Zar"/>
      <w:sz w:val="28"/>
      <w:szCs w:val="28"/>
    </w:rPr>
  </w:style>
  <w:style w:type="paragraph" w:customStyle="1" w:styleId="text">
    <w:name w:val="text"/>
    <w:basedOn w:val="Normal"/>
    <w:link w:val="textChar"/>
    <w:autoRedefine/>
    <w:rsid w:val="00BE7D86"/>
    <w:pPr>
      <w:bidi/>
      <w:spacing w:after="100" w:afterAutospacing="1" w:line="240" w:lineRule="auto"/>
      <w:ind w:firstLine="288"/>
    </w:pPr>
    <w:rPr>
      <w:rFonts w:ascii="2  Nazanin" w:eastAsia="B Zar" w:hAnsi="2  Nazanin" w:cs="B Zar"/>
      <w:sz w:val="28"/>
      <w:szCs w:val="28"/>
    </w:rPr>
  </w:style>
  <w:style w:type="character" w:customStyle="1" w:styleId="figureChar0">
    <w:name w:val="figure Char"/>
    <w:basedOn w:val="textChar"/>
    <w:link w:val="figure0"/>
    <w:locked/>
    <w:rsid w:val="00BE7D86"/>
    <w:rPr>
      <w:rFonts w:ascii="Times New Roman" w:eastAsia="B Zar" w:hAnsi="Times New Roman" w:cs="B Zar"/>
      <w:sz w:val="20"/>
      <w:szCs w:val="24"/>
    </w:rPr>
  </w:style>
  <w:style w:type="paragraph" w:customStyle="1" w:styleId="figure0">
    <w:name w:val="figure"/>
    <w:basedOn w:val="text"/>
    <w:link w:val="figureChar0"/>
    <w:rsid w:val="00BE7D86"/>
    <w:pPr>
      <w:jc w:val="center"/>
    </w:pPr>
    <w:rPr>
      <w:rFonts w:ascii="Times New Roman" w:hAnsi="Times New Roman"/>
      <w:sz w:val="20"/>
      <w:szCs w:val="24"/>
    </w:rPr>
  </w:style>
  <w:style w:type="character" w:customStyle="1" w:styleId="tableChar0">
    <w:name w:val="table Char"/>
    <w:basedOn w:val="figureChar0"/>
    <w:link w:val="table0"/>
    <w:locked/>
    <w:rsid w:val="00BE7D86"/>
    <w:rPr>
      <w:rFonts w:ascii="Times New Roman" w:eastAsia="B Zar" w:hAnsi="Times New Roman" w:cs="B Zar"/>
      <w:sz w:val="20"/>
      <w:szCs w:val="24"/>
    </w:rPr>
  </w:style>
  <w:style w:type="paragraph" w:customStyle="1" w:styleId="table0">
    <w:name w:val="table"/>
    <w:basedOn w:val="figure0"/>
    <w:link w:val="tableChar0"/>
    <w:rsid w:val="00BE7D86"/>
  </w:style>
  <w:style w:type="character" w:customStyle="1" w:styleId="otherChar">
    <w:name w:val="other Char"/>
    <w:basedOn w:val="tableChar0"/>
    <w:link w:val="other"/>
    <w:locked/>
    <w:rsid w:val="00BE7D86"/>
    <w:rPr>
      <w:rFonts w:asciiTheme="majorBidi" w:eastAsia="B Zar" w:hAnsiTheme="majorBidi" w:cs="B Zar"/>
      <w:sz w:val="20"/>
      <w:szCs w:val="24"/>
    </w:rPr>
  </w:style>
  <w:style w:type="paragraph" w:customStyle="1" w:styleId="other">
    <w:name w:val="other"/>
    <w:basedOn w:val="table0"/>
    <w:link w:val="otherChar"/>
    <w:rsid w:val="00BE7D86"/>
    <w:rPr>
      <w:rFonts w:asciiTheme="majorBidi" w:hAnsiTheme="majorBidi"/>
    </w:rPr>
  </w:style>
  <w:style w:type="character" w:customStyle="1" w:styleId="EndNoteBibliographyTitleChar">
    <w:name w:val="EndNote Bibliography Title Char"/>
    <w:basedOn w:val="textChar"/>
    <w:link w:val="EndNoteBibliographyTitle"/>
    <w:locked/>
    <w:rsid w:val="00BE7D86"/>
    <w:rPr>
      <w:rFonts w:ascii="Times New Roman" w:eastAsia="B Zar" w:hAnsi="Times New Roman" w:cs="Times New Roman"/>
      <w:noProof/>
      <w:sz w:val="24"/>
      <w:szCs w:val="28"/>
    </w:rPr>
  </w:style>
  <w:style w:type="paragraph" w:customStyle="1" w:styleId="EndNoteBibliographyTitle">
    <w:name w:val="EndNote Bibliography Title"/>
    <w:basedOn w:val="Normal"/>
    <w:link w:val="EndNoteBibliographyTitleChar"/>
    <w:rsid w:val="00BE7D86"/>
    <w:pPr>
      <w:spacing w:after="0" w:line="256" w:lineRule="auto"/>
      <w:jc w:val="center"/>
    </w:pPr>
    <w:rPr>
      <w:rFonts w:ascii="Times New Roman" w:eastAsia="B Zar" w:hAnsi="Times New Roman" w:cs="Times New Roman"/>
      <w:noProof/>
      <w:sz w:val="24"/>
      <w:szCs w:val="28"/>
    </w:rPr>
  </w:style>
  <w:style w:type="character" w:customStyle="1" w:styleId="EndNoteBibliographyChar">
    <w:name w:val="EndNote Bibliography Char"/>
    <w:basedOn w:val="textChar"/>
    <w:link w:val="EndNoteBibliography"/>
    <w:locked/>
    <w:rsid w:val="00BE7D86"/>
    <w:rPr>
      <w:rFonts w:ascii="Times New Roman" w:eastAsia="B Zar" w:hAnsi="Times New Roman" w:cs="Times New Roman"/>
      <w:noProof/>
      <w:sz w:val="24"/>
      <w:szCs w:val="28"/>
    </w:rPr>
  </w:style>
  <w:style w:type="paragraph" w:customStyle="1" w:styleId="EndNoteBibliography">
    <w:name w:val="EndNote Bibliography"/>
    <w:basedOn w:val="Normal"/>
    <w:link w:val="EndNoteBibliographyChar"/>
    <w:rsid w:val="00BE7D86"/>
    <w:pPr>
      <w:spacing w:line="240" w:lineRule="auto"/>
    </w:pPr>
    <w:rPr>
      <w:rFonts w:ascii="Times New Roman" w:eastAsia="B Zar" w:hAnsi="Times New Roman" w:cs="Times New Roman"/>
      <w:noProof/>
      <w:sz w:val="24"/>
      <w:szCs w:val="28"/>
    </w:rPr>
  </w:style>
  <w:style w:type="character" w:customStyle="1" w:styleId="Style1Char">
    <w:name w:val="Style1 Char"/>
    <w:basedOn w:val="DefaultParagraphFont"/>
    <w:link w:val="Style1"/>
    <w:locked/>
    <w:rsid w:val="00BE7D86"/>
    <w:rPr>
      <w:rFonts w:ascii="Times New Roman" w:eastAsiaTheme="majorEastAsia" w:hAnsi="Times New Roman" w:cs="B Nazanin"/>
      <w:b/>
      <w:bCs/>
      <w:color w:val="000000" w:themeColor="text1"/>
      <w:sz w:val="24"/>
      <w:szCs w:val="36"/>
    </w:rPr>
  </w:style>
  <w:style w:type="paragraph" w:customStyle="1" w:styleId="Style1">
    <w:name w:val="Style1"/>
    <w:link w:val="Style1Char"/>
    <w:rsid w:val="00BE7D86"/>
    <w:pPr>
      <w:bidi/>
      <w:spacing w:line="256" w:lineRule="auto"/>
      <w:ind w:left="792" w:hanging="432"/>
    </w:pPr>
    <w:rPr>
      <w:rFonts w:ascii="Times New Roman" w:eastAsiaTheme="majorEastAsia" w:hAnsi="Times New Roman" w:cs="B Nazanin"/>
      <w:b/>
      <w:bCs/>
      <w:color w:val="000000" w:themeColor="text1"/>
      <w:sz w:val="24"/>
      <w:szCs w:val="36"/>
    </w:rPr>
  </w:style>
  <w:style w:type="paragraph" w:customStyle="1" w:styleId="rtejustify">
    <w:name w:val="rtejustify"/>
    <w:basedOn w:val="Normal"/>
    <w:uiPriority w:val="99"/>
    <w:rsid w:val="00BE7D8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2">
    <w:name w:val="زیر نویس"/>
    <w:basedOn w:val="Normal"/>
    <w:rsid w:val="00BE7D86"/>
    <w:pPr>
      <w:numPr>
        <w:ilvl w:val="3"/>
        <w:numId w:val="42"/>
      </w:numPr>
      <w:bidi/>
      <w:spacing w:after="0" w:line="312" w:lineRule="auto"/>
      <w:contextualSpacing/>
      <w:jc w:val="both"/>
    </w:pPr>
    <w:rPr>
      <w:rFonts w:asciiTheme="majorBidi" w:hAnsiTheme="majorBidi" w:cs="B Nazanin"/>
      <w:sz w:val="20"/>
      <w:lang w:bidi="fa-IR"/>
    </w:rPr>
  </w:style>
  <w:style w:type="paragraph" w:customStyle="1" w:styleId="1">
    <w:name w:val="سرعنوان اصلی(1)"/>
    <w:basedOn w:val="Heading1"/>
    <w:rsid w:val="00BE7D86"/>
    <w:pPr>
      <w:keepNext/>
      <w:keepLines/>
      <w:widowControl/>
      <w:numPr>
        <w:numId w:val="0"/>
      </w:numPr>
      <w:spacing w:before="480" w:after="0" w:line="312" w:lineRule="auto"/>
      <w:contextualSpacing/>
    </w:pPr>
    <w:rPr>
      <w:rFonts w:asciiTheme="majorBidi" w:eastAsiaTheme="majorEastAsia" w:hAnsiTheme="majorBidi"/>
      <w:szCs w:val="36"/>
    </w:rPr>
  </w:style>
  <w:style w:type="paragraph" w:customStyle="1" w:styleId="a3">
    <w:name w:val="جدول"/>
    <w:basedOn w:val="Normal"/>
    <w:next w:val="Normal"/>
    <w:link w:val="Char"/>
    <w:qFormat/>
    <w:rsid w:val="00BE7D86"/>
    <w:pPr>
      <w:numPr>
        <w:ilvl w:val="4"/>
        <w:numId w:val="42"/>
      </w:numPr>
      <w:bidi/>
      <w:spacing w:before="480" w:after="0" w:line="312" w:lineRule="auto"/>
      <w:contextualSpacing/>
      <w:jc w:val="center"/>
    </w:pPr>
    <w:rPr>
      <w:rFonts w:asciiTheme="majorBidi" w:hAnsiTheme="majorBidi" w:cs="B Nazanin"/>
      <w:szCs w:val="26"/>
      <w:lang w:bidi="fa-IR"/>
    </w:rPr>
  </w:style>
  <w:style w:type="character" w:customStyle="1" w:styleId="Char0">
    <w:name w:val="شکل Char"/>
    <w:basedOn w:val="DefaultParagraphFont"/>
    <w:link w:val="a6"/>
    <w:locked/>
    <w:rsid w:val="00D444FD"/>
    <w:rPr>
      <w:rFonts w:asciiTheme="majorBidi" w:hAnsiTheme="majorBidi" w:cs="B Zar"/>
      <w:szCs w:val="24"/>
    </w:rPr>
  </w:style>
  <w:style w:type="paragraph" w:customStyle="1" w:styleId="a6">
    <w:name w:val="شکل"/>
    <w:basedOn w:val="Normal"/>
    <w:next w:val="Normal"/>
    <w:link w:val="Char0"/>
    <w:rsid w:val="00D444FD"/>
    <w:pPr>
      <w:bidi/>
      <w:spacing w:after="480" w:line="312" w:lineRule="auto"/>
      <w:contextualSpacing/>
      <w:jc w:val="center"/>
    </w:pPr>
    <w:rPr>
      <w:rFonts w:asciiTheme="majorBidi" w:hAnsiTheme="majorBidi" w:cs="B Zar"/>
      <w:szCs w:val="24"/>
    </w:rPr>
  </w:style>
  <w:style w:type="paragraph" w:customStyle="1" w:styleId="a5">
    <w:name w:val="معادله"/>
    <w:basedOn w:val="Normal"/>
    <w:qFormat/>
    <w:rsid w:val="00B515B2"/>
    <w:pPr>
      <w:numPr>
        <w:ilvl w:val="6"/>
        <w:numId w:val="42"/>
      </w:numPr>
      <w:bidi/>
      <w:spacing w:after="0" w:line="312" w:lineRule="auto"/>
      <w:contextualSpacing/>
    </w:pPr>
    <w:rPr>
      <w:rFonts w:asciiTheme="majorBidi" w:hAnsiTheme="majorBidi" w:cs="B Nazanin"/>
      <w:sz w:val="20"/>
      <w:szCs w:val="28"/>
      <w:lang w:bidi="fa-IR"/>
    </w:rPr>
  </w:style>
  <w:style w:type="paragraph" w:customStyle="1" w:styleId="a7">
    <w:name w:val="نمودار"/>
    <w:basedOn w:val="a6"/>
    <w:next w:val="Normal"/>
    <w:rsid w:val="00BE7D86"/>
    <w:pPr>
      <w:ind w:left="6030"/>
    </w:pPr>
  </w:style>
  <w:style w:type="paragraph" w:customStyle="1" w:styleId="imgarticle">
    <w:name w:val="imgarticle"/>
    <w:basedOn w:val="Normal"/>
    <w:rsid w:val="00BE7D86"/>
    <w:pPr>
      <w:spacing w:before="100" w:beforeAutospacing="1" w:after="100" w:afterAutospacing="1" w:line="240" w:lineRule="auto"/>
      <w:jc w:val="center"/>
    </w:pPr>
    <w:rPr>
      <w:rFonts w:ascii="Times New Roman" w:eastAsia="Times New Roman" w:hAnsi="Times New Roman" w:cs="Times New Roman"/>
      <w:sz w:val="20"/>
      <w:szCs w:val="24"/>
    </w:rPr>
  </w:style>
  <w:style w:type="character" w:customStyle="1" w:styleId="ChartChar">
    <w:name w:val="Chart Char"/>
    <w:basedOn w:val="DefaultParagraphFont"/>
    <w:link w:val="Chart"/>
    <w:locked/>
    <w:rsid w:val="00BE7D86"/>
    <w:rPr>
      <w:rFonts w:ascii="Times New Roman" w:hAnsi="Times New Roman" w:cs="B Lotus"/>
      <w:sz w:val="20"/>
      <w:szCs w:val="24"/>
    </w:rPr>
  </w:style>
  <w:style w:type="paragraph" w:customStyle="1" w:styleId="Chart">
    <w:name w:val="Chart"/>
    <w:basedOn w:val="Normal"/>
    <w:link w:val="ChartChar"/>
    <w:rsid w:val="00BE7D86"/>
    <w:pPr>
      <w:bidi/>
      <w:spacing w:line="256" w:lineRule="auto"/>
      <w:jc w:val="center"/>
    </w:pPr>
    <w:rPr>
      <w:rFonts w:ascii="Times New Roman" w:hAnsi="Times New Roman" w:cs="B Lotus"/>
      <w:sz w:val="20"/>
      <w:szCs w:val="24"/>
    </w:rPr>
  </w:style>
  <w:style w:type="character" w:customStyle="1" w:styleId="refrenceChar">
    <w:name w:val="refrence Char"/>
    <w:basedOn w:val="EndNoteBibliographyChar"/>
    <w:link w:val="refrence"/>
    <w:locked/>
    <w:rsid w:val="00BE7D86"/>
    <w:rPr>
      <w:rFonts w:ascii="Times New Roman" w:eastAsia="B Zar" w:hAnsi="Times New Roman" w:cs="B Zar"/>
      <w:noProof/>
      <w:sz w:val="24"/>
      <w:szCs w:val="28"/>
    </w:rPr>
  </w:style>
  <w:style w:type="paragraph" w:customStyle="1" w:styleId="refrence">
    <w:name w:val="refrence"/>
    <w:basedOn w:val="text"/>
    <w:link w:val="refrenceChar"/>
    <w:rsid w:val="00BE7D86"/>
    <w:pPr>
      <w:ind w:left="720" w:hanging="720"/>
      <w:contextualSpacing/>
      <w:jc w:val="both"/>
    </w:pPr>
    <w:rPr>
      <w:rFonts w:ascii="Times New Roman" w:hAnsi="Times New Roman"/>
      <w:noProof/>
      <w:sz w:val="24"/>
    </w:rPr>
  </w:style>
  <w:style w:type="character" w:customStyle="1" w:styleId="Style2Char">
    <w:name w:val="Style2 Char"/>
    <w:basedOn w:val="DefaultParagraphFont"/>
    <w:link w:val="Style2"/>
    <w:locked/>
    <w:rsid w:val="00BE7D86"/>
    <w:rPr>
      <w:rFonts w:ascii="Times New Roman" w:hAnsi="Times New Roman" w:cs="B Zar"/>
      <w:b/>
      <w:bCs/>
      <w:sz w:val="20"/>
      <w:szCs w:val="24"/>
    </w:rPr>
  </w:style>
  <w:style w:type="paragraph" w:customStyle="1" w:styleId="Style2">
    <w:name w:val="Style2"/>
    <w:basedOn w:val="Normal"/>
    <w:link w:val="Style2Char"/>
    <w:rsid w:val="00BE7D86"/>
    <w:pPr>
      <w:bidi/>
      <w:spacing w:line="256" w:lineRule="auto"/>
    </w:pPr>
    <w:rPr>
      <w:rFonts w:ascii="Times New Roman" w:hAnsi="Times New Roman" w:cs="B Zar"/>
      <w:b/>
      <w:bCs/>
      <w:sz w:val="20"/>
      <w:szCs w:val="24"/>
    </w:rPr>
  </w:style>
  <w:style w:type="character" w:customStyle="1" w:styleId="Char1">
    <w:name w:val="معلدله Char"/>
    <w:basedOn w:val="CaptionChar"/>
    <w:link w:val="a8"/>
    <w:locked/>
    <w:rsid w:val="00BE7D86"/>
    <w:rPr>
      <w:rFonts w:ascii="Times New Roman" w:hAnsi="Times New Roman" w:cs="B Nazanin"/>
      <w:i/>
      <w:iCs/>
      <w:noProof/>
      <w:color w:val="000000" w:themeColor="text1"/>
      <w:sz w:val="24"/>
    </w:rPr>
  </w:style>
  <w:style w:type="paragraph" w:customStyle="1" w:styleId="a8">
    <w:name w:val="معلدله"/>
    <w:basedOn w:val="Caption"/>
    <w:link w:val="Char1"/>
    <w:rsid w:val="00BE7D86"/>
    <w:pPr>
      <w:keepNext/>
      <w:widowControl/>
      <w:spacing w:after="200"/>
      <w:contextualSpacing w:val="0"/>
      <w:jc w:val="both"/>
    </w:pPr>
    <w:rPr>
      <w:i/>
      <w:iCs/>
      <w:noProof/>
      <w:sz w:val="24"/>
    </w:rPr>
  </w:style>
  <w:style w:type="character" w:customStyle="1" w:styleId="matnChar">
    <w:name w:val="matn Char"/>
    <w:basedOn w:val="Heading1Char"/>
    <w:link w:val="matn"/>
    <w:locked/>
    <w:rsid w:val="00BE7D86"/>
    <w:rPr>
      <w:rFonts w:ascii="B Nazanin" w:eastAsia="B Nazanin" w:hAnsi="B Nazanin" w:cs="B Nazanin"/>
      <w:b w:val="0"/>
      <w:bCs w:val="0"/>
      <w:noProof/>
      <w:sz w:val="24"/>
      <w:szCs w:val="72"/>
      <w:lang w:bidi="fa-IR"/>
    </w:rPr>
  </w:style>
  <w:style w:type="paragraph" w:customStyle="1" w:styleId="matn">
    <w:name w:val="matn"/>
    <w:basedOn w:val="Heading1"/>
    <w:link w:val="matnChar"/>
    <w:rsid w:val="00BE7D86"/>
    <w:pPr>
      <w:keepNext/>
      <w:keepLines/>
      <w:widowControl/>
      <w:numPr>
        <w:numId w:val="2"/>
      </w:numPr>
      <w:tabs>
        <w:tab w:val="num" w:pos="216"/>
        <w:tab w:val="num" w:pos="2695"/>
      </w:tabs>
      <w:spacing w:before="100" w:beforeAutospacing="1" w:after="100" w:afterAutospacing="1"/>
      <w:ind w:left="72"/>
    </w:pPr>
    <w:rPr>
      <w:rFonts w:eastAsia="B Nazanin"/>
      <w:b w:val="0"/>
      <w:bCs w:val="0"/>
      <w:noProof/>
      <w:sz w:val="24"/>
      <w:szCs w:val="72"/>
      <w:lang w:bidi="ar-SA"/>
    </w:rPr>
  </w:style>
  <w:style w:type="paragraph" w:customStyle="1" w:styleId="00C2FCAA2DF749E1AD1DF710F7BE298E">
    <w:name w:val="00C2FCAA2DF749E1AD1DF710F7BE298E"/>
    <w:rsid w:val="00BE7D86"/>
    <w:pPr>
      <w:spacing w:after="200" w:line="276" w:lineRule="auto"/>
    </w:pPr>
    <w:rPr>
      <w:rFonts w:eastAsiaTheme="minorEastAsia"/>
      <w:lang w:eastAsia="ja-JP"/>
    </w:rPr>
  </w:style>
  <w:style w:type="paragraph" w:customStyle="1" w:styleId="FootnoteText1">
    <w:name w:val="Footnote Text1"/>
    <w:basedOn w:val="Normal"/>
    <w:next w:val="FootnoteText"/>
    <w:uiPriority w:val="99"/>
    <w:semiHidden/>
    <w:rsid w:val="00BE7D86"/>
    <w:pPr>
      <w:bidi/>
      <w:spacing w:after="0" w:line="240" w:lineRule="auto"/>
    </w:pPr>
    <w:rPr>
      <w:sz w:val="20"/>
      <w:szCs w:val="20"/>
      <w:lang w:bidi="fa-IR"/>
    </w:rPr>
  </w:style>
  <w:style w:type="paragraph" w:customStyle="1" w:styleId="Default">
    <w:name w:val="Default"/>
    <w:rsid w:val="00BE7D86"/>
    <w:pPr>
      <w:autoSpaceDE w:val="0"/>
      <w:autoSpaceDN w:val="0"/>
      <w:adjustRightInd w:val="0"/>
      <w:spacing w:after="0" w:line="240" w:lineRule="auto"/>
    </w:pPr>
    <w:rPr>
      <w:rFonts w:ascii="Times New Roman" w:hAnsi="Times New Roman" w:cs="Times New Roman"/>
      <w:color w:val="000000"/>
      <w:sz w:val="24"/>
      <w:szCs w:val="24"/>
    </w:rPr>
  </w:style>
  <w:style w:type="character" w:styleId="PlaceholderText">
    <w:name w:val="Placeholder Text"/>
    <w:basedOn w:val="DefaultParagraphFont"/>
    <w:uiPriority w:val="99"/>
    <w:semiHidden/>
    <w:rsid w:val="00BE7D86"/>
    <w:rPr>
      <w:color w:val="808080"/>
    </w:rPr>
  </w:style>
  <w:style w:type="character" w:styleId="SubtleEmphasis">
    <w:name w:val="Subtle Emphasis"/>
    <w:basedOn w:val="DefaultParagraphFont"/>
    <w:uiPriority w:val="19"/>
    <w:rsid w:val="00BE7D86"/>
    <w:rPr>
      <w:i/>
      <w:iCs/>
      <w:color w:val="404040" w:themeColor="text1" w:themeTint="BF"/>
    </w:rPr>
  </w:style>
  <w:style w:type="character" w:styleId="IntenseEmphasis">
    <w:name w:val="Intense Emphasis"/>
    <w:basedOn w:val="DefaultParagraphFont"/>
    <w:uiPriority w:val="21"/>
    <w:rsid w:val="00BE7D86"/>
    <w:rPr>
      <w:b/>
      <w:bCs/>
      <w:i/>
      <w:iCs/>
      <w:color w:val="5B9BD5" w:themeColor="accent1"/>
    </w:rPr>
  </w:style>
  <w:style w:type="character" w:styleId="IntenseReference">
    <w:name w:val="Intense Reference"/>
    <w:basedOn w:val="DefaultParagraphFont"/>
    <w:uiPriority w:val="32"/>
    <w:rsid w:val="00BE7D86"/>
    <w:rPr>
      <w:rFonts w:asciiTheme="majorBidi" w:eastAsia="MS Mincho" w:hAnsiTheme="majorBidi" w:cs="B Nazanin" w:hint="default"/>
      <w:strike w:val="0"/>
      <w:dstrike w:val="0"/>
      <w:color w:val="auto"/>
      <w:spacing w:val="5"/>
      <w:sz w:val="28"/>
      <w:szCs w:val="28"/>
      <w:u w:val="none"/>
      <w:effect w:val="none"/>
      <w:vertAlign w:val="baseline"/>
      <w:lang w:eastAsia="ja-JP"/>
    </w:rPr>
  </w:style>
  <w:style w:type="character" w:customStyle="1" w:styleId="apple-converted-space">
    <w:name w:val="apple-converted-space"/>
    <w:basedOn w:val="DefaultParagraphFont"/>
    <w:rsid w:val="00BE7D86"/>
  </w:style>
  <w:style w:type="character" w:customStyle="1" w:styleId="ircho">
    <w:name w:val="irc_ho"/>
    <w:basedOn w:val="DefaultParagraphFont"/>
    <w:rsid w:val="00BE7D86"/>
  </w:style>
  <w:style w:type="character" w:customStyle="1" w:styleId="mw-headline">
    <w:name w:val="mw-headline"/>
    <w:basedOn w:val="DefaultParagraphFont"/>
    <w:rsid w:val="00BE7D86"/>
  </w:style>
  <w:style w:type="character" w:customStyle="1" w:styleId="hps">
    <w:name w:val="hps"/>
    <w:basedOn w:val="DefaultParagraphFont"/>
    <w:rsid w:val="00BE7D86"/>
  </w:style>
  <w:style w:type="character" w:customStyle="1" w:styleId="CaptionChar">
    <w:name w:val="Caption Char"/>
    <w:basedOn w:val="DefaultParagraphFont"/>
    <w:link w:val="Caption"/>
    <w:uiPriority w:val="35"/>
    <w:locked/>
    <w:rsid w:val="00BE7D86"/>
    <w:rPr>
      <w:rFonts w:ascii="Times New Roman" w:hAnsi="Times New Roman" w:cs="B Nazanin"/>
      <w:color w:val="000000" w:themeColor="text1"/>
    </w:rPr>
  </w:style>
  <w:style w:type="character" w:customStyle="1" w:styleId="plainlinks">
    <w:name w:val="plainlinks"/>
    <w:basedOn w:val="DefaultParagraphFont"/>
    <w:rsid w:val="00BE7D86"/>
  </w:style>
  <w:style w:type="character" w:customStyle="1" w:styleId="geo-dms">
    <w:name w:val="geo-dms"/>
    <w:basedOn w:val="DefaultParagraphFont"/>
    <w:rsid w:val="00BE7D86"/>
  </w:style>
  <w:style w:type="character" w:customStyle="1" w:styleId="latitude">
    <w:name w:val="latitude"/>
    <w:basedOn w:val="DefaultParagraphFont"/>
    <w:rsid w:val="00BE7D86"/>
  </w:style>
  <w:style w:type="character" w:customStyle="1" w:styleId="longitude">
    <w:name w:val="longitude"/>
    <w:basedOn w:val="DefaultParagraphFont"/>
    <w:rsid w:val="00BE7D86"/>
  </w:style>
  <w:style w:type="character" w:customStyle="1" w:styleId="tgc">
    <w:name w:val="_tgc"/>
    <w:basedOn w:val="DefaultParagraphFont"/>
    <w:rsid w:val="00BE7D86"/>
  </w:style>
  <w:style w:type="character" w:customStyle="1" w:styleId="articletext">
    <w:name w:val="articletext"/>
    <w:basedOn w:val="DefaultParagraphFont"/>
    <w:rsid w:val="00BE7D86"/>
  </w:style>
  <w:style w:type="character" w:customStyle="1" w:styleId="content">
    <w:name w:val="content"/>
    <w:basedOn w:val="DefaultParagraphFont"/>
    <w:rsid w:val="00BE7D86"/>
  </w:style>
  <w:style w:type="table" w:styleId="TableGrid">
    <w:name w:val="Table Grid"/>
    <w:basedOn w:val="TableNormal"/>
    <w:uiPriority w:val="39"/>
    <w:rsid w:val="00BE7D86"/>
    <w:pPr>
      <w:spacing w:after="0" w:line="240" w:lineRule="auto"/>
    </w:pPr>
    <w:rPr>
      <w:lang w:bidi="fa-I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List-Accent1">
    <w:name w:val="Light List Accent 1"/>
    <w:basedOn w:val="TableNormal"/>
    <w:uiPriority w:val="61"/>
    <w:semiHidden/>
    <w:unhideWhenUsed/>
    <w:rsid w:val="00BE7D86"/>
    <w:pPr>
      <w:spacing w:after="0" w:line="240" w:lineRule="auto"/>
    </w:pPr>
    <w:rPr>
      <w:lang w:bidi="fa-IR"/>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MediumGrid1-Accent1">
    <w:name w:val="Medium Grid 1 Accent 1"/>
    <w:basedOn w:val="TableNormal"/>
    <w:uiPriority w:val="67"/>
    <w:unhideWhenUsed/>
    <w:rsid w:val="00BE7D86"/>
    <w:pPr>
      <w:spacing w:after="0" w:line="240" w:lineRule="auto"/>
    </w:pPr>
    <w:rPr>
      <w:lang w:bidi="fa-IR"/>
    </w:r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CellMar>
        <w:top w:w="0" w:type="dxa"/>
        <w:left w:w="108" w:type="dxa"/>
        <w:bottom w:w="0" w:type="dxa"/>
        <w:right w:w="108" w:type="dxa"/>
      </w:tblCellMar>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LightShading-Accent2">
    <w:name w:val="Light Shading Accent 2"/>
    <w:basedOn w:val="TableNormal"/>
    <w:uiPriority w:val="60"/>
    <w:semiHidden/>
    <w:unhideWhenUsed/>
    <w:rsid w:val="00BE7D86"/>
    <w:pPr>
      <w:spacing w:after="0" w:line="240" w:lineRule="auto"/>
    </w:pPr>
    <w:rPr>
      <w:color w:val="C45911" w:themeColor="accent2" w:themeShade="BF"/>
      <w:lang w:bidi="fa-IR"/>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Shading-Accent4">
    <w:name w:val="Light Shading Accent 4"/>
    <w:basedOn w:val="TableNormal"/>
    <w:uiPriority w:val="60"/>
    <w:semiHidden/>
    <w:unhideWhenUsed/>
    <w:rsid w:val="00BE7D86"/>
    <w:pPr>
      <w:spacing w:after="0" w:line="240" w:lineRule="auto"/>
    </w:pPr>
    <w:rPr>
      <w:color w:val="BF8F00" w:themeColor="accent4" w:themeShade="BF"/>
      <w:lang w:bidi="fa-IR"/>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List-Accent4">
    <w:name w:val="Light List Accent 4"/>
    <w:basedOn w:val="TableNormal"/>
    <w:uiPriority w:val="61"/>
    <w:semiHidden/>
    <w:unhideWhenUsed/>
    <w:rsid w:val="00BE7D86"/>
    <w:pPr>
      <w:spacing w:after="0" w:line="240" w:lineRule="auto"/>
    </w:pPr>
    <w:rPr>
      <w:lang w:bidi="fa-IR"/>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FFC000" w:themeFill="accent4"/>
      </w:tcPr>
    </w:tblStylePr>
    <w:tblStylePr w:type="lastRow">
      <w:pPr>
        <w:spacing w:beforeLines="0" w:before="0" w:beforeAutospacing="0" w:afterLines="0" w:after="0" w:afterAutospacing="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MediumGrid1-Accent4">
    <w:name w:val="Medium Grid 1 Accent 4"/>
    <w:basedOn w:val="TableNormal"/>
    <w:uiPriority w:val="67"/>
    <w:unhideWhenUsed/>
    <w:rsid w:val="00BE7D86"/>
    <w:pPr>
      <w:spacing w:after="0" w:line="240" w:lineRule="auto"/>
    </w:pPr>
    <w:rPr>
      <w:lang w:bidi="fa-IR"/>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3-Accent4">
    <w:name w:val="Medium Grid 3 Accent 4"/>
    <w:basedOn w:val="TableNormal"/>
    <w:uiPriority w:val="69"/>
    <w:unhideWhenUsed/>
    <w:rsid w:val="00BE7D86"/>
    <w:pPr>
      <w:spacing w:after="0" w:line="240" w:lineRule="auto"/>
    </w:pPr>
    <w:rPr>
      <w:lang w:bidi="fa-I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LightList-Accent5">
    <w:name w:val="Light List Accent 5"/>
    <w:basedOn w:val="TableNormal"/>
    <w:uiPriority w:val="61"/>
    <w:semiHidden/>
    <w:unhideWhenUsed/>
    <w:rsid w:val="00BE7D86"/>
    <w:pPr>
      <w:spacing w:after="0" w:line="240" w:lineRule="auto"/>
    </w:pPr>
    <w:rPr>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5"/>
      </w:tcPr>
    </w:tblStylePr>
    <w:tblStylePr w:type="lastRow">
      <w:pPr>
        <w:spacing w:beforeLines="0" w:before="0" w:beforeAutospacing="0" w:afterLines="0" w:after="0" w:afterAutospacing="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styleId="LightGrid-Accent5">
    <w:name w:val="Light Grid Accent 5"/>
    <w:basedOn w:val="TableNormal"/>
    <w:uiPriority w:val="62"/>
    <w:semiHidden/>
    <w:unhideWhenUsed/>
    <w:rsid w:val="00BE7D86"/>
    <w:pPr>
      <w:spacing w:after="0" w:line="240" w:lineRule="auto"/>
    </w:pPr>
    <w:rPr>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styleId="MediumList2-Accent5">
    <w:name w:val="Medium List 2 Accent 5"/>
    <w:basedOn w:val="TableNormal"/>
    <w:uiPriority w:val="66"/>
    <w:unhideWhenUsed/>
    <w:rsid w:val="00BE7D86"/>
    <w:pPr>
      <w:spacing w:after="0" w:line="240" w:lineRule="auto"/>
    </w:pPr>
    <w:rPr>
      <w:rFonts w:asciiTheme="majorHAnsi" w:eastAsiaTheme="majorEastAsia" w:hAnsiTheme="majorHAnsi" w:cstheme="majorBidi"/>
      <w:color w:val="000000" w:themeColor="text1"/>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Accent5">
    <w:name w:val="Medium Grid 1 Accent 5"/>
    <w:basedOn w:val="TableNormal"/>
    <w:uiPriority w:val="67"/>
    <w:unhideWhenUsed/>
    <w:rsid w:val="00BE7D86"/>
    <w:pPr>
      <w:spacing w:after="0" w:line="240" w:lineRule="auto"/>
    </w:pPr>
    <w:rPr>
      <w:lang w:bidi="fa-IR"/>
    </w:rPr>
    <w:tblPr>
      <w:tblStyleRowBandSize w:val="1"/>
      <w:tblStyleColBandSize w:val="1"/>
      <w:tblInd w:w="0" w:type="dxa"/>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CellMar>
        <w:top w:w="0" w:type="dxa"/>
        <w:left w:w="108" w:type="dxa"/>
        <w:bottom w:w="0" w:type="dxa"/>
        <w:right w:w="108" w:type="dxa"/>
      </w:tblCellMar>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styleId="LightGrid-Accent6">
    <w:name w:val="Light Grid Accent 6"/>
    <w:basedOn w:val="TableNormal"/>
    <w:uiPriority w:val="62"/>
    <w:semiHidden/>
    <w:unhideWhenUsed/>
    <w:rsid w:val="00BE7D86"/>
    <w:pPr>
      <w:spacing w:after="0" w:line="240" w:lineRule="auto"/>
    </w:pPr>
    <w:rPr>
      <w:lang w:bidi="fa-IR"/>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customStyle="1" w:styleId="PlainTable21">
    <w:name w:val="Plain Table 21"/>
    <w:basedOn w:val="TableNormal"/>
    <w:uiPriority w:val="42"/>
    <w:rsid w:val="00BE7D86"/>
    <w:pPr>
      <w:spacing w:after="0" w:line="240" w:lineRule="auto"/>
    </w:pPr>
    <w:rPr>
      <w:lang w:bidi="fa-IR"/>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BE7D86"/>
    <w:pPr>
      <w:spacing w:after="0" w:line="240" w:lineRule="auto"/>
    </w:pPr>
    <w:rPr>
      <w:lang w:bidi="fa-IR"/>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1">
    <w:name w:val="Plain Table 51"/>
    <w:basedOn w:val="TableNormal"/>
    <w:uiPriority w:val="45"/>
    <w:rsid w:val="00BE7D86"/>
    <w:pPr>
      <w:spacing w:after="0" w:line="240" w:lineRule="auto"/>
    </w:pPr>
    <w:rPr>
      <w:lang w:bidi="fa-IR"/>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1">
    <w:name w:val="Grid Table 21"/>
    <w:basedOn w:val="TableNormal"/>
    <w:uiPriority w:val="47"/>
    <w:rsid w:val="00BE7D86"/>
    <w:pPr>
      <w:spacing w:after="0" w:line="240" w:lineRule="auto"/>
    </w:pPr>
    <w:rPr>
      <w:lang w:bidi="fa-IR"/>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1">
    <w:name w:val="Grid Table 6 Colorful1"/>
    <w:basedOn w:val="TableNormal"/>
    <w:uiPriority w:val="51"/>
    <w:rsid w:val="00BE7D86"/>
    <w:pPr>
      <w:spacing w:after="0" w:line="240" w:lineRule="auto"/>
    </w:pPr>
    <w:rPr>
      <w:color w:val="000000" w:themeColor="text1"/>
      <w:lang w:bidi="fa-IR"/>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ghtGrid-Accent11">
    <w:name w:val="Light Grid - Accent 11"/>
    <w:basedOn w:val="TableNormal"/>
    <w:uiPriority w:val="62"/>
    <w:rsid w:val="00BE7D86"/>
    <w:pPr>
      <w:spacing w:after="0" w:line="240" w:lineRule="auto"/>
    </w:pPr>
    <w:rPr>
      <w:lang w:bidi="fa-IR"/>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Lines="0" w:before="0" w:beforeAutospacing="0" w:afterLines="0" w:after="0" w:afterAutospacing="0" w:line="240" w:lineRule="auto"/>
      </w:pPr>
      <w:rPr>
        <w:rFonts w:asciiTheme="majorHAnsi" w:eastAsiaTheme="majorEastAsia" w:hAnsiTheme="majorHAnsi" w:cstheme="majorBidi" w:hint="default"/>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hint="default"/>
        <w:b/>
        <w:bCs/>
      </w:rPr>
    </w:tblStylePr>
    <w:tblStylePr w:type="lastCol">
      <w:rPr>
        <w:rFonts w:asciiTheme="majorHAnsi" w:eastAsiaTheme="majorEastAsia" w:hAnsiTheme="majorHAnsi" w:cstheme="majorBidi" w:hint="default"/>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customStyle="1" w:styleId="LightShading1">
    <w:name w:val="Light Shading1"/>
    <w:basedOn w:val="TableNormal"/>
    <w:uiPriority w:val="60"/>
    <w:rsid w:val="00BE7D86"/>
    <w:pPr>
      <w:spacing w:after="0" w:line="240" w:lineRule="auto"/>
    </w:pPr>
    <w:rPr>
      <w:color w:val="000000" w:themeColor="text1" w:themeShade="BF"/>
      <w:lang w:bidi="fa-IR"/>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
    <w:name w:val="Table Grid1"/>
    <w:basedOn w:val="TableNormal"/>
    <w:uiPriority w:val="59"/>
    <w:rsid w:val="00BE7D86"/>
    <w:pPr>
      <w:spacing w:after="0" w:line="240" w:lineRule="auto"/>
    </w:pPr>
    <w:rPr>
      <w:lang w:bidi="fa-I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stTable4-Accent51">
    <w:name w:val="List Table 4 - Accent 51"/>
    <w:basedOn w:val="TableNormal"/>
    <w:uiPriority w:val="49"/>
    <w:rsid w:val="00BE7D86"/>
    <w:pPr>
      <w:spacing w:after="0" w:line="240" w:lineRule="auto"/>
    </w:pPr>
    <w:rPr>
      <w:lang w:bidi="fa-IR"/>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ListTable3-Accent51">
    <w:name w:val="List Table 3 - Accent 51"/>
    <w:basedOn w:val="TableNormal"/>
    <w:uiPriority w:val="48"/>
    <w:rsid w:val="00BE7D86"/>
    <w:pPr>
      <w:spacing w:after="0" w:line="240" w:lineRule="auto"/>
    </w:pPr>
    <w:rPr>
      <w:lang w:bidi="fa-IR"/>
    </w:r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GridTable4-Accent51">
    <w:name w:val="Grid Table 4 - Accent 51"/>
    <w:basedOn w:val="TableNormal"/>
    <w:uiPriority w:val="49"/>
    <w:rsid w:val="00BE7D86"/>
    <w:pPr>
      <w:spacing w:after="0" w:line="240" w:lineRule="auto"/>
    </w:pPr>
    <w:rPr>
      <w:lang w:bidi="fa-IR"/>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TableGrid2">
    <w:name w:val="Table Grid2"/>
    <w:basedOn w:val="TableNormal"/>
    <w:uiPriority w:val="39"/>
    <w:rsid w:val="00BE7D86"/>
    <w:pPr>
      <w:spacing w:after="0" w:line="240" w:lineRule="auto"/>
      <w:jc w:val="both"/>
    </w:pPr>
    <w:rPr>
      <w:rFonts w:ascii="Times New Roman" w:hAnsi="Times New Roman" w:cs="B Nazanin"/>
      <w:sz w:val="28"/>
      <w:szCs w:val="28"/>
      <w:lang w:bidi="fa-I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horttext">
    <w:name w:val="short_text"/>
    <w:basedOn w:val="DefaultParagraphFont"/>
    <w:rsid w:val="00BE7D86"/>
  </w:style>
  <w:style w:type="numbering" w:customStyle="1" w:styleId="NoList3">
    <w:name w:val="No List3"/>
    <w:next w:val="NoList"/>
    <w:uiPriority w:val="99"/>
    <w:semiHidden/>
    <w:unhideWhenUsed/>
    <w:rsid w:val="00BE7D86"/>
  </w:style>
  <w:style w:type="table" w:customStyle="1" w:styleId="LightGrid-Accent111">
    <w:name w:val="Light Grid - Accent 111"/>
    <w:basedOn w:val="TableNormal"/>
    <w:uiPriority w:val="62"/>
    <w:rsid w:val="00BE7D86"/>
    <w:pPr>
      <w:spacing w:after="0" w:line="240" w:lineRule="auto"/>
    </w:pPr>
    <w:rPr>
      <w:lang w:bidi="fa-IR"/>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customStyle="1" w:styleId="LightGrid-Accent51">
    <w:name w:val="Light Grid - Accent 51"/>
    <w:basedOn w:val="TableNormal"/>
    <w:next w:val="LightGrid-Accent5"/>
    <w:uiPriority w:val="62"/>
    <w:rsid w:val="00BE7D86"/>
    <w:pPr>
      <w:spacing w:after="0" w:line="240" w:lineRule="auto"/>
    </w:pPr>
    <w:rPr>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customStyle="1" w:styleId="LightShading-Accent41">
    <w:name w:val="Light Shading - Accent 41"/>
    <w:basedOn w:val="TableNormal"/>
    <w:next w:val="LightShading-Accent4"/>
    <w:uiPriority w:val="60"/>
    <w:rsid w:val="00BE7D86"/>
    <w:pPr>
      <w:spacing w:after="0" w:line="240" w:lineRule="auto"/>
    </w:pPr>
    <w:rPr>
      <w:color w:val="BF8F00" w:themeColor="accent4" w:themeShade="BF"/>
      <w:lang w:bidi="fa-IR"/>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LightShading-Accent21">
    <w:name w:val="Light Shading - Accent 21"/>
    <w:basedOn w:val="TableNormal"/>
    <w:next w:val="LightShading-Accent2"/>
    <w:uiPriority w:val="60"/>
    <w:rsid w:val="00BE7D86"/>
    <w:pPr>
      <w:spacing w:after="0" w:line="240" w:lineRule="auto"/>
    </w:pPr>
    <w:rPr>
      <w:color w:val="C45911" w:themeColor="accent2" w:themeShade="BF"/>
      <w:lang w:bidi="fa-IR"/>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LightShading11">
    <w:name w:val="Light Shading11"/>
    <w:basedOn w:val="TableNormal"/>
    <w:uiPriority w:val="60"/>
    <w:rsid w:val="00BE7D86"/>
    <w:pPr>
      <w:spacing w:after="0" w:line="240" w:lineRule="auto"/>
    </w:pPr>
    <w:rPr>
      <w:color w:val="000000" w:themeColor="text1" w:themeShade="BF"/>
      <w:lang w:bidi="fa-IR"/>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1">
    <w:name w:val="Light List - Accent 51"/>
    <w:basedOn w:val="TableNormal"/>
    <w:next w:val="LightList-Accent5"/>
    <w:uiPriority w:val="61"/>
    <w:rsid w:val="00BE7D86"/>
    <w:pPr>
      <w:spacing w:after="0" w:line="240" w:lineRule="auto"/>
    </w:pPr>
    <w:rPr>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customStyle="1" w:styleId="LightList-Accent41">
    <w:name w:val="Light List - Accent 41"/>
    <w:basedOn w:val="TableNormal"/>
    <w:next w:val="LightList-Accent4"/>
    <w:uiPriority w:val="61"/>
    <w:rsid w:val="00BE7D86"/>
    <w:pPr>
      <w:spacing w:after="0" w:line="240" w:lineRule="auto"/>
    </w:pPr>
    <w:rPr>
      <w:lang w:bidi="fa-IR"/>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customStyle="1" w:styleId="LightGrid-Accent61">
    <w:name w:val="Light Grid - Accent 61"/>
    <w:basedOn w:val="TableNormal"/>
    <w:next w:val="LightGrid-Accent6"/>
    <w:uiPriority w:val="62"/>
    <w:rsid w:val="00BE7D86"/>
    <w:pPr>
      <w:spacing w:after="0" w:line="240" w:lineRule="auto"/>
    </w:pPr>
    <w:rPr>
      <w:lang w:bidi="fa-IR"/>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numbering" w:customStyle="1" w:styleId="NoList11">
    <w:name w:val="No List11"/>
    <w:next w:val="NoList"/>
    <w:uiPriority w:val="99"/>
    <w:semiHidden/>
    <w:unhideWhenUsed/>
    <w:rsid w:val="00BE7D86"/>
  </w:style>
  <w:style w:type="table" w:customStyle="1" w:styleId="PlainTable511">
    <w:name w:val="Plain Table 511"/>
    <w:basedOn w:val="TableNormal"/>
    <w:uiPriority w:val="45"/>
    <w:rsid w:val="00BE7D86"/>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21">
    <w:name w:val="No List21"/>
    <w:next w:val="NoList"/>
    <w:uiPriority w:val="99"/>
    <w:semiHidden/>
    <w:unhideWhenUsed/>
    <w:rsid w:val="00BE7D86"/>
  </w:style>
  <w:style w:type="table" w:customStyle="1" w:styleId="LightList-Accent11">
    <w:name w:val="Light List - Accent 11"/>
    <w:basedOn w:val="TableNormal"/>
    <w:next w:val="LightList-Accent1"/>
    <w:uiPriority w:val="61"/>
    <w:rsid w:val="00BE7D86"/>
    <w:pPr>
      <w:spacing w:after="0" w:line="240" w:lineRule="auto"/>
    </w:pPr>
    <w:rPr>
      <w:lang w:bidi="fa-IR"/>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TableGrid21">
    <w:name w:val="Table Grid21"/>
    <w:basedOn w:val="TableNormal"/>
    <w:next w:val="TableGrid"/>
    <w:uiPriority w:val="39"/>
    <w:rsid w:val="00BE7D86"/>
    <w:pPr>
      <w:bidi/>
      <w:spacing w:after="0" w:line="240" w:lineRule="auto"/>
      <w:jc w:val="both"/>
    </w:pPr>
    <w:rPr>
      <w:rFonts w:ascii="Times New Roman" w:hAnsi="Times New Roman" w:cs="B Nazanin"/>
      <w:sz w:val="28"/>
      <w:szCs w:val="28"/>
      <w:lang w:bidi="fa-I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Cite">
    <w:name w:val="HTML Cite"/>
    <w:basedOn w:val="DefaultParagraphFont"/>
    <w:uiPriority w:val="99"/>
    <w:semiHidden/>
    <w:unhideWhenUsed/>
    <w:rsid w:val="00BE7D86"/>
    <w:rPr>
      <w:i/>
      <w:iCs/>
    </w:rPr>
  </w:style>
  <w:style w:type="numbering" w:customStyle="1" w:styleId="NoList4">
    <w:name w:val="No List4"/>
    <w:next w:val="NoList"/>
    <w:uiPriority w:val="99"/>
    <w:semiHidden/>
    <w:unhideWhenUsed/>
    <w:rsid w:val="00BE7D86"/>
  </w:style>
  <w:style w:type="table" w:customStyle="1" w:styleId="LightGrid-Accent112">
    <w:name w:val="Light Grid - Accent 112"/>
    <w:basedOn w:val="TableNormal"/>
    <w:uiPriority w:val="62"/>
    <w:rsid w:val="00BE7D86"/>
    <w:pPr>
      <w:spacing w:after="0" w:line="240" w:lineRule="auto"/>
    </w:pPr>
    <w:rPr>
      <w:lang w:bidi="fa-IR"/>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customStyle="1" w:styleId="LightGrid-Accent52">
    <w:name w:val="Light Grid - Accent 52"/>
    <w:basedOn w:val="TableNormal"/>
    <w:next w:val="LightGrid-Accent5"/>
    <w:uiPriority w:val="62"/>
    <w:rsid w:val="00BE7D86"/>
    <w:pPr>
      <w:spacing w:after="0" w:line="240" w:lineRule="auto"/>
    </w:pPr>
    <w:rPr>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customStyle="1" w:styleId="LightShading-Accent42">
    <w:name w:val="Light Shading - Accent 42"/>
    <w:basedOn w:val="TableNormal"/>
    <w:next w:val="LightShading-Accent4"/>
    <w:uiPriority w:val="60"/>
    <w:rsid w:val="00BE7D86"/>
    <w:pPr>
      <w:spacing w:after="0" w:line="240" w:lineRule="auto"/>
    </w:pPr>
    <w:rPr>
      <w:color w:val="BF8F00" w:themeColor="accent4" w:themeShade="BF"/>
      <w:lang w:bidi="fa-IR"/>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LightShading-Accent22">
    <w:name w:val="Light Shading - Accent 22"/>
    <w:basedOn w:val="TableNormal"/>
    <w:next w:val="LightShading-Accent2"/>
    <w:uiPriority w:val="60"/>
    <w:rsid w:val="00BE7D86"/>
    <w:pPr>
      <w:spacing w:after="0" w:line="240" w:lineRule="auto"/>
    </w:pPr>
    <w:rPr>
      <w:color w:val="C45911" w:themeColor="accent2" w:themeShade="BF"/>
      <w:lang w:bidi="fa-IR"/>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LightShading12">
    <w:name w:val="Light Shading12"/>
    <w:basedOn w:val="TableNormal"/>
    <w:uiPriority w:val="60"/>
    <w:rsid w:val="00BE7D86"/>
    <w:pPr>
      <w:spacing w:after="0" w:line="240" w:lineRule="auto"/>
    </w:pPr>
    <w:rPr>
      <w:color w:val="000000" w:themeColor="text1" w:themeShade="BF"/>
      <w:lang w:bidi="fa-IR"/>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2">
    <w:name w:val="Light List - Accent 52"/>
    <w:basedOn w:val="TableNormal"/>
    <w:next w:val="LightList-Accent5"/>
    <w:uiPriority w:val="61"/>
    <w:rsid w:val="00BE7D86"/>
    <w:pPr>
      <w:spacing w:after="0" w:line="240" w:lineRule="auto"/>
    </w:pPr>
    <w:rPr>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customStyle="1" w:styleId="LightList-Accent42">
    <w:name w:val="Light List - Accent 42"/>
    <w:basedOn w:val="TableNormal"/>
    <w:next w:val="LightList-Accent4"/>
    <w:uiPriority w:val="61"/>
    <w:rsid w:val="00BE7D86"/>
    <w:pPr>
      <w:spacing w:after="0" w:line="240" w:lineRule="auto"/>
    </w:pPr>
    <w:rPr>
      <w:lang w:bidi="fa-IR"/>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customStyle="1" w:styleId="LightGrid-Accent62">
    <w:name w:val="Light Grid - Accent 62"/>
    <w:basedOn w:val="TableNormal"/>
    <w:next w:val="LightGrid-Accent6"/>
    <w:uiPriority w:val="62"/>
    <w:rsid w:val="00BE7D86"/>
    <w:pPr>
      <w:spacing w:after="0" w:line="240" w:lineRule="auto"/>
    </w:pPr>
    <w:rPr>
      <w:lang w:bidi="fa-IR"/>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numbering" w:customStyle="1" w:styleId="NoList12">
    <w:name w:val="No List12"/>
    <w:next w:val="NoList"/>
    <w:uiPriority w:val="99"/>
    <w:semiHidden/>
    <w:unhideWhenUsed/>
    <w:rsid w:val="00BE7D86"/>
  </w:style>
  <w:style w:type="table" w:customStyle="1" w:styleId="PlainTable512">
    <w:name w:val="Plain Table 512"/>
    <w:basedOn w:val="TableNormal"/>
    <w:uiPriority w:val="45"/>
    <w:rsid w:val="00BE7D86"/>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22">
    <w:name w:val="No List22"/>
    <w:next w:val="NoList"/>
    <w:uiPriority w:val="99"/>
    <w:semiHidden/>
    <w:unhideWhenUsed/>
    <w:rsid w:val="00BE7D86"/>
  </w:style>
  <w:style w:type="table" w:customStyle="1" w:styleId="LightList-Accent12">
    <w:name w:val="Light List - Accent 12"/>
    <w:basedOn w:val="TableNormal"/>
    <w:next w:val="LightList-Accent1"/>
    <w:uiPriority w:val="61"/>
    <w:rsid w:val="00BE7D86"/>
    <w:pPr>
      <w:spacing w:after="0" w:line="240" w:lineRule="auto"/>
    </w:pPr>
    <w:rPr>
      <w:lang w:bidi="fa-IR"/>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TableGrid22">
    <w:name w:val="Table Grid22"/>
    <w:basedOn w:val="TableNormal"/>
    <w:next w:val="TableGrid"/>
    <w:uiPriority w:val="39"/>
    <w:rsid w:val="00BE7D86"/>
    <w:pPr>
      <w:bidi/>
      <w:spacing w:after="0" w:line="240" w:lineRule="auto"/>
      <w:jc w:val="both"/>
    </w:pPr>
    <w:rPr>
      <w:rFonts w:ascii="Times New Roman" w:hAnsi="Times New Roman" w:cs="B Nazanin"/>
      <w:sz w:val="28"/>
      <w:szCs w:val="28"/>
      <w:lang w:bidi="fa-I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sh1">
    <w:name w:val="ash1"/>
    <w:basedOn w:val="Caption"/>
    <w:rsid w:val="00BE7D86"/>
    <w:pPr>
      <w:tabs>
        <w:tab w:val="clear" w:pos="1166"/>
      </w:tabs>
      <w:jc w:val="left"/>
    </w:pPr>
    <w:rPr>
      <w:rFonts w:ascii="B Nazanin" w:hAnsi="B Nazanin"/>
      <w:noProof/>
      <w:sz w:val="28"/>
      <w:szCs w:val="28"/>
    </w:rPr>
  </w:style>
  <w:style w:type="paragraph" w:customStyle="1" w:styleId="ash2">
    <w:name w:val="ash2"/>
    <w:basedOn w:val="ash1"/>
    <w:rsid w:val="00BE7D86"/>
    <w:rPr>
      <w:rFonts w:asciiTheme="majorBidi" w:eastAsiaTheme="majorEastAsia" w:hAnsiTheme="majorBidi" w:cstheme="majorBidi"/>
      <w:sz w:val="24"/>
      <w:szCs w:val="24"/>
    </w:rPr>
  </w:style>
  <w:style w:type="numbering" w:customStyle="1" w:styleId="NoList5">
    <w:name w:val="No List5"/>
    <w:next w:val="NoList"/>
    <w:uiPriority w:val="99"/>
    <w:semiHidden/>
    <w:unhideWhenUsed/>
    <w:rsid w:val="00BE7D86"/>
  </w:style>
  <w:style w:type="table" w:customStyle="1" w:styleId="LightGrid-Accent113">
    <w:name w:val="Light Grid - Accent 113"/>
    <w:basedOn w:val="TableNormal"/>
    <w:uiPriority w:val="62"/>
    <w:rsid w:val="00BE7D86"/>
    <w:pPr>
      <w:spacing w:after="0" w:line="240" w:lineRule="auto"/>
    </w:pPr>
    <w:rPr>
      <w:lang w:bidi="fa-IR"/>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customStyle="1" w:styleId="LightGrid-Accent53">
    <w:name w:val="Light Grid - Accent 53"/>
    <w:basedOn w:val="TableNormal"/>
    <w:next w:val="LightGrid-Accent5"/>
    <w:uiPriority w:val="62"/>
    <w:rsid w:val="00BE7D86"/>
    <w:pPr>
      <w:spacing w:after="0" w:line="240" w:lineRule="auto"/>
    </w:pPr>
    <w:rPr>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customStyle="1" w:styleId="LightShading-Accent43">
    <w:name w:val="Light Shading - Accent 43"/>
    <w:basedOn w:val="TableNormal"/>
    <w:next w:val="LightShading-Accent4"/>
    <w:uiPriority w:val="60"/>
    <w:rsid w:val="00BE7D86"/>
    <w:pPr>
      <w:spacing w:after="0" w:line="240" w:lineRule="auto"/>
    </w:pPr>
    <w:rPr>
      <w:color w:val="BF8F00" w:themeColor="accent4" w:themeShade="BF"/>
      <w:lang w:bidi="fa-IR"/>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LightShading-Accent23">
    <w:name w:val="Light Shading - Accent 23"/>
    <w:basedOn w:val="TableNormal"/>
    <w:next w:val="LightShading-Accent2"/>
    <w:uiPriority w:val="60"/>
    <w:rsid w:val="00BE7D86"/>
    <w:pPr>
      <w:spacing w:after="0" w:line="240" w:lineRule="auto"/>
    </w:pPr>
    <w:rPr>
      <w:color w:val="C45911" w:themeColor="accent2" w:themeShade="BF"/>
      <w:lang w:bidi="fa-IR"/>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LightShading13">
    <w:name w:val="Light Shading13"/>
    <w:basedOn w:val="TableNormal"/>
    <w:uiPriority w:val="60"/>
    <w:rsid w:val="00BE7D86"/>
    <w:pPr>
      <w:spacing w:after="0" w:line="240" w:lineRule="auto"/>
    </w:pPr>
    <w:rPr>
      <w:color w:val="000000" w:themeColor="text1" w:themeShade="BF"/>
      <w:lang w:bidi="fa-IR"/>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3">
    <w:name w:val="Light List - Accent 53"/>
    <w:basedOn w:val="TableNormal"/>
    <w:next w:val="LightList-Accent5"/>
    <w:uiPriority w:val="61"/>
    <w:rsid w:val="00BE7D86"/>
    <w:pPr>
      <w:spacing w:after="0" w:line="240" w:lineRule="auto"/>
    </w:pPr>
    <w:rPr>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customStyle="1" w:styleId="LightList-Accent43">
    <w:name w:val="Light List - Accent 43"/>
    <w:basedOn w:val="TableNormal"/>
    <w:next w:val="LightList-Accent4"/>
    <w:uiPriority w:val="61"/>
    <w:rsid w:val="00BE7D86"/>
    <w:pPr>
      <w:spacing w:after="0" w:line="240" w:lineRule="auto"/>
    </w:pPr>
    <w:rPr>
      <w:lang w:bidi="fa-IR"/>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customStyle="1" w:styleId="LightGrid-Accent63">
    <w:name w:val="Light Grid - Accent 63"/>
    <w:basedOn w:val="TableNormal"/>
    <w:next w:val="LightGrid-Accent6"/>
    <w:uiPriority w:val="62"/>
    <w:rsid w:val="00BE7D86"/>
    <w:pPr>
      <w:spacing w:after="0" w:line="240" w:lineRule="auto"/>
    </w:pPr>
    <w:rPr>
      <w:lang w:bidi="fa-IR"/>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numbering" w:customStyle="1" w:styleId="NoList13">
    <w:name w:val="No List13"/>
    <w:next w:val="NoList"/>
    <w:uiPriority w:val="99"/>
    <w:semiHidden/>
    <w:unhideWhenUsed/>
    <w:rsid w:val="00BE7D86"/>
  </w:style>
  <w:style w:type="table" w:customStyle="1" w:styleId="PlainTable513">
    <w:name w:val="Plain Table 513"/>
    <w:basedOn w:val="TableNormal"/>
    <w:uiPriority w:val="45"/>
    <w:rsid w:val="00BE7D86"/>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23">
    <w:name w:val="No List23"/>
    <w:next w:val="NoList"/>
    <w:uiPriority w:val="99"/>
    <w:semiHidden/>
    <w:unhideWhenUsed/>
    <w:rsid w:val="00BE7D86"/>
  </w:style>
  <w:style w:type="table" w:customStyle="1" w:styleId="LightList-Accent13">
    <w:name w:val="Light List - Accent 13"/>
    <w:basedOn w:val="TableNormal"/>
    <w:next w:val="LightList-Accent1"/>
    <w:uiPriority w:val="61"/>
    <w:rsid w:val="00BE7D86"/>
    <w:pPr>
      <w:spacing w:after="0" w:line="240" w:lineRule="auto"/>
    </w:pPr>
    <w:rPr>
      <w:lang w:bidi="fa-IR"/>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TableGrid23">
    <w:name w:val="Table Grid23"/>
    <w:basedOn w:val="TableNormal"/>
    <w:next w:val="TableGrid"/>
    <w:uiPriority w:val="39"/>
    <w:rsid w:val="00BE7D86"/>
    <w:pPr>
      <w:bidi/>
      <w:spacing w:after="0" w:line="240" w:lineRule="auto"/>
      <w:jc w:val="both"/>
    </w:pPr>
    <w:rPr>
      <w:rFonts w:ascii="Times New Roman" w:hAnsi="Times New Roman" w:cs="B Nazanin"/>
      <w:sz w:val="28"/>
      <w:szCs w:val="28"/>
      <w:lang w:bidi="fa-I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Revision">
    <w:name w:val="Revision"/>
    <w:uiPriority w:val="99"/>
    <w:semiHidden/>
    <w:rsid w:val="00BE7D86"/>
    <w:pPr>
      <w:spacing w:after="0" w:line="240" w:lineRule="auto"/>
    </w:pPr>
    <w:rPr>
      <w:rFonts w:ascii="Times New Roman" w:hAnsi="Times New Roman" w:cs="B Nazanin"/>
      <w:sz w:val="28"/>
      <w:szCs w:val="28"/>
      <w:lang w:bidi="fa-IR"/>
    </w:rPr>
  </w:style>
  <w:style w:type="table" w:customStyle="1" w:styleId="PlainTable22">
    <w:name w:val="Plain Table 22"/>
    <w:basedOn w:val="TableNormal"/>
    <w:uiPriority w:val="42"/>
    <w:rsid w:val="00B07C35"/>
    <w:pPr>
      <w:spacing w:after="0" w:line="240" w:lineRule="auto"/>
    </w:pPr>
    <w:rPr>
      <w:lang w:bidi="fa-IR"/>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2">
    <w:name w:val="Plain Table 32"/>
    <w:basedOn w:val="TableNormal"/>
    <w:uiPriority w:val="43"/>
    <w:rsid w:val="00B07C35"/>
    <w:pPr>
      <w:spacing w:after="0" w:line="240" w:lineRule="auto"/>
    </w:pPr>
    <w:rPr>
      <w:lang w:bidi="fa-IR"/>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2">
    <w:name w:val="Plain Table 52"/>
    <w:basedOn w:val="TableNormal"/>
    <w:uiPriority w:val="45"/>
    <w:rsid w:val="00B07C35"/>
    <w:pPr>
      <w:spacing w:after="0" w:line="240" w:lineRule="auto"/>
    </w:pPr>
    <w:rPr>
      <w:lang w:bidi="fa-IR"/>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2">
    <w:name w:val="Grid Table 22"/>
    <w:basedOn w:val="TableNormal"/>
    <w:uiPriority w:val="47"/>
    <w:rsid w:val="00B07C35"/>
    <w:pPr>
      <w:spacing w:after="0" w:line="240" w:lineRule="auto"/>
    </w:pPr>
    <w:rPr>
      <w:lang w:bidi="fa-IR"/>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2">
    <w:name w:val="Grid Table 6 Colorful2"/>
    <w:basedOn w:val="TableNormal"/>
    <w:uiPriority w:val="51"/>
    <w:rsid w:val="00B07C35"/>
    <w:pPr>
      <w:spacing w:after="0" w:line="240" w:lineRule="auto"/>
    </w:pPr>
    <w:rPr>
      <w:color w:val="000000" w:themeColor="text1"/>
      <w:lang w:bidi="fa-IR"/>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TableGrid24">
    <w:name w:val="Table Grid24"/>
    <w:basedOn w:val="TableNormal"/>
    <w:uiPriority w:val="39"/>
    <w:rsid w:val="00B07C35"/>
    <w:pPr>
      <w:spacing w:after="0" w:line="240" w:lineRule="auto"/>
      <w:jc w:val="both"/>
    </w:pPr>
    <w:rPr>
      <w:rFonts w:ascii="Times New Roman" w:eastAsia="Calibri" w:hAnsi="Times New Roman" w:cs="B Nazanin"/>
      <w:sz w:val="28"/>
      <w:szCs w:val="28"/>
      <w:lang w:bidi="fa-I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6">
    <w:name w:val="No List6"/>
    <w:next w:val="NoList"/>
    <w:uiPriority w:val="99"/>
    <w:semiHidden/>
    <w:unhideWhenUsed/>
    <w:rsid w:val="00B07C35"/>
  </w:style>
  <w:style w:type="table" w:customStyle="1" w:styleId="TableGrid3">
    <w:name w:val="Table Grid3"/>
    <w:basedOn w:val="TableNormal"/>
    <w:next w:val="TableGrid"/>
    <w:uiPriority w:val="39"/>
    <w:rsid w:val="00B07C35"/>
    <w:pPr>
      <w:spacing w:after="0" w:line="240" w:lineRule="auto"/>
    </w:pPr>
    <w:rPr>
      <w:rFonts w:ascii="Calibri" w:eastAsia="Calibri" w:hAnsi="Calibri" w:cs="Arial"/>
      <w:lang w:bidi="fa-I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LightList-Accent14">
    <w:name w:val="Light List - Accent 14"/>
    <w:basedOn w:val="TableNormal"/>
    <w:next w:val="LightList-Accent1"/>
    <w:uiPriority w:val="61"/>
    <w:semiHidden/>
    <w:unhideWhenUsed/>
    <w:rsid w:val="00B07C35"/>
    <w:pPr>
      <w:spacing w:after="0" w:line="240" w:lineRule="auto"/>
    </w:pPr>
    <w:rPr>
      <w:rFonts w:ascii="Calibri" w:eastAsia="Calibri" w:hAnsi="Calibri" w:cs="Arial"/>
      <w:lang w:bidi="fa-IR"/>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MediumGrid1-Accent11">
    <w:name w:val="Medium Grid 1 - Accent 11"/>
    <w:basedOn w:val="TableNormal"/>
    <w:next w:val="MediumGrid1-Accent1"/>
    <w:uiPriority w:val="67"/>
    <w:semiHidden/>
    <w:unhideWhenUsed/>
    <w:rsid w:val="00B07C35"/>
    <w:pPr>
      <w:spacing w:after="0" w:line="240" w:lineRule="auto"/>
    </w:pPr>
    <w:rPr>
      <w:rFonts w:ascii="Calibri" w:eastAsia="Calibri" w:hAnsi="Calibri" w:cs="Arial"/>
      <w:lang w:bidi="fa-IR"/>
    </w:rPr>
    <w:tblPr>
      <w:tblStyleRowBandSize w:val="1"/>
      <w:tblStyleColBandSize w:val="1"/>
      <w:tblInd w:w="0" w:type="dxa"/>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CellMar>
        <w:top w:w="0" w:type="dxa"/>
        <w:left w:w="108" w:type="dxa"/>
        <w:bottom w:w="0" w:type="dxa"/>
        <w:right w:w="108" w:type="dxa"/>
      </w:tblCellMar>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customStyle="1" w:styleId="LightShading-Accent24">
    <w:name w:val="Light Shading - Accent 24"/>
    <w:basedOn w:val="TableNormal"/>
    <w:next w:val="LightShading-Accent2"/>
    <w:uiPriority w:val="60"/>
    <w:semiHidden/>
    <w:unhideWhenUsed/>
    <w:rsid w:val="00B07C35"/>
    <w:pPr>
      <w:spacing w:after="0" w:line="240" w:lineRule="auto"/>
    </w:pPr>
    <w:rPr>
      <w:rFonts w:ascii="Calibri" w:eastAsia="Calibri" w:hAnsi="Calibri" w:cs="Arial"/>
      <w:color w:val="C45911" w:themeColor="accent2" w:themeShade="BF"/>
      <w:lang w:bidi="fa-IR"/>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LightShading-Accent44">
    <w:name w:val="Light Shading - Accent 44"/>
    <w:basedOn w:val="TableNormal"/>
    <w:next w:val="LightShading-Accent4"/>
    <w:uiPriority w:val="60"/>
    <w:semiHidden/>
    <w:unhideWhenUsed/>
    <w:rsid w:val="00B07C35"/>
    <w:pPr>
      <w:spacing w:after="0" w:line="240" w:lineRule="auto"/>
    </w:pPr>
    <w:rPr>
      <w:rFonts w:ascii="Calibri" w:eastAsia="Calibri" w:hAnsi="Calibri" w:cs="Arial"/>
      <w:color w:val="BF8F00" w:themeColor="accent4" w:themeShade="BF"/>
      <w:lang w:bidi="fa-IR"/>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LightList-Accent44">
    <w:name w:val="Light List - Accent 44"/>
    <w:basedOn w:val="TableNormal"/>
    <w:next w:val="LightList-Accent4"/>
    <w:uiPriority w:val="61"/>
    <w:semiHidden/>
    <w:unhideWhenUsed/>
    <w:rsid w:val="00B07C35"/>
    <w:pPr>
      <w:spacing w:after="0" w:line="240" w:lineRule="auto"/>
    </w:pPr>
    <w:rPr>
      <w:rFonts w:ascii="Calibri" w:eastAsia="Calibri" w:hAnsi="Calibri" w:cs="Arial"/>
      <w:lang w:bidi="fa-IR"/>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FFC000" w:themeFill="accent4"/>
      </w:tcPr>
    </w:tblStylePr>
    <w:tblStylePr w:type="lastRow">
      <w:pPr>
        <w:spacing w:beforeLines="0" w:before="0" w:beforeAutospacing="0" w:afterLines="0" w:after="0" w:afterAutospacing="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customStyle="1" w:styleId="MediumGrid1-Accent41">
    <w:name w:val="Medium Grid 1 - Accent 41"/>
    <w:basedOn w:val="TableNormal"/>
    <w:next w:val="MediumGrid1-Accent4"/>
    <w:uiPriority w:val="67"/>
    <w:semiHidden/>
    <w:unhideWhenUsed/>
    <w:rsid w:val="00B07C35"/>
    <w:pPr>
      <w:spacing w:after="0" w:line="240" w:lineRule="auto"/>
    </w:pPr>
    <w:rPr>
      <w:rFonts w:ascii="Calibri" w:eastAsia="Calibri" w:hAnsi="Calibri" w:cs="Arial"/>
      <w:lang w:bidi="fa-IR"/>
    </w:rPr>
    <w:tblPr>
      <w:tblStyleRowBandSize w:val="1"/>
      <w:tblStyleColBandSize w:val="1"/>
      <w:tblInd w:w="0" w:type="dxa"/>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CellMar>
        <w:top w:w="0" w:type="dxa"/>
        <w:left w:w="108" w:type="dxa"/>
        <w:bottom w:w="0" w:type="dxa"/>
        <w:right w:w="108" w:type="dxa"/>
      </w:tblCellMar>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customStyle="1" w:styleId="MediumGrid3-Accent41">
    <w:name w:val="Medium Grid 3 - Accent 41"/>
    <w:basedOn w:val="TableNormal"/>
    <w:next w:val="MediumGrid3-Accent4"/>
    <w:uiPriority w:val="69"/>
    <w:semiHidden/>
    <w:unhideWhenUsed/>
    <w:rsid w:val="00B07C35"/>
    <w:pPr>
      <w:spacing w:after="0" w:line="240" w:lineRule="auto"/>
    </w:pPr>
    <w:rPr>
      <w:rFonts w:ascii="Calibri" w:eastAsia="Calibri" w:hAnsi="Calibri" w:cs="Arial"/>
      <w:lang w:bidi="fa-IR"/>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customStyle="1" w:styleId="LightList-Accent54">
    <w:name w:val="Light List - Accent 54"/>
    <w:basedOn w:val="TableNormal"/>
    <w:next w:val="LightList-Accent5"/>
    <w:uiPriority w:val="61"/>
    <w:semiHidden/>
    <w:unhideWhenUsed/>
    <w:rsid w:val="00B07C35"/>
    <w:pPr>
      <w:spacing w:after="0" w:line="240" w:lineRule="auto"/>
    </w:pPr>
    <w:rPr>
      <w:rFonts w:ascii="Calibri" w:eastAsia="Calibri" w:hAnsi="Calibri" w:cs="Arial"/>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color w:val="FFFFFF" w:themeColor="background1"/>
      </w:rPr>
      <w:tblPr/>
      <w:tcPr>
        <w:shd w:val="clear" w:color="auto" w:fill="4472C4" w:themeFill="accent5"/>
      </w:tcPr>
    </w:tblStylePr>
    <w:tblStylePr w:type="lastRow">
      <w:pPr>
        <w:spacing w:beforeLines="0" w:before="0" w:beforeAutospacing="0" w:afterLines="0" w:after="0" w:afterAutospacing="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customStyle="1" w:styleId="LightGrid-Accent54">
    <w:name w:val="Light Grid - Accent 54"/>
    <w:basedOn w:val="TableNormal"/>
    <w:next w:val="LightGrid-Accent5"/>
    <w:uiPriority w:val="62"/>
    <w:semiHidden/>
    <w:unhideWhenUsed/>
    <w:rsid w:val="00B07C35"/>
    <w:pPr>
      <w:spacing w:after="0" w:line="240" w:lineRule="auto"/>
    </w:pPr>
    <w:rPr>
      <w:rFonts w:ascii="Calibri" w:eastAsia="Calibri" w:hAnsi="Calibri" w:cs="Arial"/>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Bahnschrift" w:eastAsia="Times New Roman" w:hAnsi="Bahnschrift" w:cs="Times New Roman" w:hint="default"/>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Lines="0" w:before="0" w:beforeAutospacing="0" w:afterLines="0" w:after="0" w:afterAutospacing="0" w:line="240" w:lineRule="auto"/>
      </w:pPr>
      <w:rPr>
        <w:rFonts w:ascii="Bahnschrift" w:eastAsia="Times New Roman" w:hAnsi="Bahnschrift" w:cs="Times New Roman" w:hint="default"/>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Bahnschrift" w:eastAsia="Times New Roman" w:hAnsi="Bahnschrift" w:cs="Times New Roman" w:hint="default"/>
        <w:b/>
        <w:bCs/>
      </w:rPr>
    </w:tblStylePr>
    <w:tblStylePr w:type="lastCol">
      <w:rPr>
        <w:rFonts w:ascii="Bahnschrift" w:eastAsia="Times New Roman" w:hAnsi="Bahnschrift" w:cs="Times New Roman" w:hint="default"/>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customStyle="1" w:styleId="MediumList2-Accent51">
    <w:name w:val="Medium List 2 - Accent 51"/>
    <w:basedOn w:val="TableNormal"/>
    <w:next w:val="MediumList2-Accent5"/>
    <w:uiPriority w:val="66"/>
    <w:semiHidden/>
    <w:unhideWhenUsed/>
    <w:rsid w:val="00B07C35"/>
    <w:pPr>
      <w:spacing w:after="0" w:line="240" w:lineRule="auto"/>
    </w:pPr>
    <w:rPr>
      <w:rFonts w:ascii="Calibri Light" w:eastAsia="Times New Roman" w:hAnsi="Calibri Light" w:cs="Times New Roman"/>
      <w:color w:val="000000" w:themeColor="text1"/>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472C4" w:themeColor="accent5"/>
          <w:right w:val="nil"/>
          <w:insideH w:val="nil"/>
          <w:insideV w:val="nil"/>
        </w:tcBorders>
        <w:shd w:val="clear" w:color="auto" w:fill="FFFFFF" w:themeFill="background1"/>
      </w:tcPr>
    </w:tblStylePr>
    <w:tblStylePr w:type="lastRow">
      <w:tblPr/>
      <w:tcPr>
        <w:tcBorders>
          <w:top w:val="single" w:sz="8" w:space="0" w:color="4472C4"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5"/>
          <w:insideH w:val="nil"/>
          <w:insideV w:val="nil"/>
        </w:tcBorders>
        <w:shd w:val="clear" w:color="auto" w:fill="FFFFFF" w:themeFill="background1"/>
      </w:tcPr>
    </w:tblStylePr>
    <w:tblStylePr w:type="lastCol">
      <w:tblPr/>
      <w:tcPr>
        <w:tcBorders>
          <w:top w:val="nil"/>
          <w:left w:val="single" w:sz="8" w:space="0" w:color="4472C4"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5" w:themeFillTint="3F"/>
      </w:tcPr>
    </w:tblStylePr>
    <w:tblStylePr w:type="band1Horz">
      <w:tblPr/>
      <w:tcPr>
        <w:tcBorders>
          <w:top w:val="nil"/>
          <w:bottom w:val="nil"/>
          <w:insideH w:val="nil"/>
          <w:insideV w:val="nil"/>
        </w:tcBorders>
        <w:shd w:val="clear" w:color="auto" w:fill="D0DBF0"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MediumGrid1-Accent51">
    <w:name w:val="Medium Grid 1 - Accent 51"/>
    <w:basedOn w:val="TableNormal"/>
    <w:next w:val="MediumGrid1-Accent5"/>
    <w:uiPriority w:val="67"/>
    <w:semiHidden/>
    <w:unhideWhenUsed/>
    <w:rsid w:val="00B07C35"/>
    <w:pPr>
      <w:spacing w:after="0" w:line="240" w:lineRule="auto"/>
    </w:pPr>
    <w:rPr>
      <w:rFonts w:ascii="Calibri" w:eastAsia="Calibri" w:hAnsi="Calibri" w:cs="Arial"/>
      <w:lang w:bidi="fa-IR"/>
    </w:rPr>
    <w:tblPr>
      <w:tblStyleRowBandSize w:val="1"/>
      <w:tblStyleColBandSize w:val="1"/>
      <w:tblInd w:w="0" w:type="dxa"/>
      <w:tblBorders>
        <w:top w:val="single" w:sz="8" w:space="0" w:color="7295D2" w:themeColor="accent5" w:themeTint="BF"/>
        <w:left w:val="single" w:sz="8" w:space="0" w:color="7295D2" w:themeColor="accent5" w:themeTint="BF"/>
        <w:bottom w:val="single" w:sz="8" w:space="0" w:color="7295D2" w:themeColor="accent5" w:themeTint="BF"/>
        <w:right w:val="single" w:sz="8" w:space="0" w:color="7295D2" w:themeColor="accent5" w:themeTint="BF"/>
        <w:insideH w:val="single" w:sz="8" w:space="0" w:color="7295D2" w:themeColor="accent5" w:themeTint="BF"/>
        <w:insideV w:val="single" w:sz="8" w:space="0" w:color="7295D2" w:themeColor="accent5" w:themeTint="BF"/>
      </w:tblBorders>
      <w:tblCellMar>
        <w:top w:w="0" w:type="dxa"/>
        <w:left w:w="108" w:type="dxa"/>
        <w:bottom w:w="0" w:type="dxa"/>
        <w:right w:w="108" w:type="dxa"/>
      </w:tblCellMar>
    </w:tblPr>
    <w:tcPr>
      <w:shd w:val="clear" w:color="auto" w:fill="D0DBF0" w:themeFill="accent5" w:themeFillTint="3F"/>
    </w:tcPr>
    <w:tblStylePr w:type="firstRow">
      <w:rPr>
        <w:b/>
        <w:bCs/>
      </w:rPr>
    </w:tblStylePr>
    <w:tblStylePr w:type="lastRow">
      <w:rPr>
        <w:b/>
        <w:bCs/>
      </w:rPr>
      <w:tblPr/>
      <w:tcPr>
        <w:tcBorders>
          <w:top w:val="single" w:sz="18" w:space="0" w:color="7295D2" w:themeColor="accent5" w:themeTint="BF"/>
        </w:tcBorders>
      </w:tcPr>
    </w:tblStylePr>
    <w:tblStylePr w:type="firstCol">
      <w:rPr>
        <w:b/>
        <w:bCs/>
      </w:rPr>
    </w:tblStylePr>
    <w:tblStylePr w:type="lastCol">
      <w:rPr>
        <w:b/>
        <w:bCs/>
      </w:rPr>
    </w:tblStylePr>
    <w:tblStylePr w:type="band1Vert">
      <w:tblPr/>
      <w:tcPr>
        <w:shd w:val="clear" w:color="auto" w:fill="A1B8E1" w:themeFill="accent5" w:themeFillTint="7F"/>
      </w:tcPr>
    </w:tblStylePr>
    <w:tblStylePr w:type="band1Horz">
      <w:tblPr/>
      <w:tcPr>
        <w:shd w:val="clear" w:color="auto" w:fill="A1B8E1" w:themeFill="accent5" w:themeFillTint="7F"/>
      </w:tcPr>
    </w:tblStylePr>
  </w:style>
  <w:style w:type="table" w:customStyle="1" w:styleId="LightGrid-Accent64">
    <w:name w:val="Light Grid - Accent 64"/>
    <w:basedOn w:val="TableNormal"/>
    <w:next w:val="LightGrid-Accent6"/>
    <w:uiPriority w:val="62"/>
    <w:semiHidden/>
    <w:unhideWhenUsed/>
    <w:rsid w:val="00B07C35"/>
    <w:pPr>
      <w:spacing w:after="0" w:line="240" w:lineRule="auto"/>
    </w:pPr>
    <w:rPr>
      <w:rFonts w:ascii="Calibri" w:eastAsia="Calibri" w:hAnsi="Calibri" w:cs="Arial"/>
      <w:lang w:bidi="fa-IR"/>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Bahnschrift" w:eastAsia="Times New Roman" w:hAnsi="Bahnschrift" w:cs="Times New Roman" w:hint="default"/>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Lines="0" w:before="0" w:beforeAutospacing="0" w:afterLines="0" w:after="0" w:afterAutospacing="0" w:line="240" w:lineRule="auto"/>
      </w:pPr>
      <w:rPr>
        <w:rFonts w:ascii="Bahnschrift" w:eastAsia="Times New Roman" w:hAnsi="Bahnschrift" w:cs="Times New Roman" w:hint="default"/>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Bahnschrift" w:eastAsia="Times New Roman" w:hAnsi="Bahnschrift" w:cs="Times New Roman" w:hint="default"/>
        <w:b/>
        <w:bCs/>
      </w:rPr>
    </w:tblStylePr>
    <w:tblStylePr w:type="lastCol">
      <w:rPr>
        <w:rFonts w:ascii="Bahnschrift" w:eastAsia="Times New Roman" w:hAnsi="Bahnschrift" w:cs="Times New Roman" w:hint="default"/>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customStyle="1" w:styleId="PlainTable222">
    <w:name w:val="Plain Table 222"/>
    <w:basedOn w:val="TableNormal"/>
    <w:next w:val="PlainTable22"/>
    <w:uiPriority w:val="42"/>
    <w:rsid w:val="00B07C35"/>
    <w:pPr>
      <w:spacing w:after="0" w:line="240" w:lineRule="auto"/>
    </w:pPr>
    <w:rPr>
      <w:rFonts w:ascii="Calibri" w:eastAsia="Calibri" w:hAnsi="Calibri" w:cs="Arial"/>
      <w:lang w:bidi="fa-IR"/>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22">
    <w:name w:val="Plain Table 322"/>
    <w:basedOn w:val="TableNormal"/>
    <w:next w:val="PlainTable32"/>
    <w:uiPriority w:val="43"/>
    <w:rsid w:val="00B07C35"/>
    <w:pPr>
      <w:spacing w:after="0" w:line="240" w:lineRule="auto"/>
    </w:pPr>
    <w:rPr>
      <w:rFonts w:ascii="Calibri" w:eastAsia="Calibri" w:hAnsi="Calibri" w:cs="Arial"/>
      <w:lang w:bidi="fa-IR"/>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22">
    <w:name w:val="Plain Table 522"/>
    <w:basedOn w:val="TableNormal"/>
    <w:next w:val="PlainTable52"/>
    <w:uiPriority w:val="45"/>
    <w:rsid w:val="00B07C35"/>
    <w:pPr>
      <w:spacing w:after="0" w:line="240" w:lineRule="auto"/>
    </w:pPr>
    <w:rPr>
      <w:rFonts w:ascii="Calibri" w:eastAsia="Calibri" w:hAnsi="Calibri" w:cs="Arial"/>
      <w:lang w:bidi="fa-IR"/>
    </w:rPr>
    <w:tblPr>
      <w:tblStyleRowBandSize w:val="1"/>
      <w:tblStyleColBandSize w:val="1"/>
      <w:tblInd w:w="0" w:type="dxa"/>
      <w:tblCellMar>
        <w:top w:w="0" w:type="dxa"/>
        <w:left w:w="108" w:type="dxa"/>
        <w:bottom w:w="0" w:type="dxa"/>
        <w:right w:w="108" w:type="dxa"/>
      </w:tblCellMar>
    </w:tblPr>
    <w:tblStylePr w:type="firstRow">
      <w:rPr>
        <w:rFonts w:ascii="Bahnschrift" w:eastAsia="Times New Roman" w:hAnsi="Bahnschrift" w:cs="Times New Roman"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Bahnschrift" w:eastAsia="Times New Roman" w:hAnsi="Bahnschrift" w:cs="Times New Roman"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Bahnschrift" w:eastAsia="Times New Roman" w:hAnsi="Bahnschrift" w:cs="Times New Roman"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Bahnschrift" w:eastAsia="Times New Roman" w:hAnsi="Bahnschrift" w:cs="Times New Roman"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22">
    <w:name w:val="Grid Table 222"/>
    <w:basedOn w:val="TableNormal"/>
    <w:next w:val="GridTable22"/>
    <w:uiPriority w:val="47"/>
    <w:rsid w:val="00B07C35"/>
    <w:pPr>
      <w:spacing w:after="0" w:line="240" w:lineRule="auto"/>
    </w:pPr>
    <w:rPr>
      <w:rFonts w:ascii="Calibri" w:eastAsia="Calibri" w:hAnsi="Calibri" w:cs="Arial"/>
      <w:lang w:bidi="fa-IR"/>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22">
    <w:name w:val="Grid Table 6 Colorful22"/>
    <w:basedOn w:val="TableNormal"/>
    <w:next w:val="GridTable6Colorful2"/>
    <w:uiPriority w:val="51"/>
    <w:rsid w:val="00B07C35"/>
    <w:pPr>
      <w:spacing w:after="0" w:line="240" w:lineRule="auto"/>
    </w:pPr>
    <w:rPr>
      <w:rFonts w:ascii="Calibri" w:eastAsia="Calibri" w:hAnsi="Calibri" w:cs="Arial"/>
      <w:color w:val="000000" w:themeColor="text1"/>
      <w:lang w:bidi="fa-IR"/>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LightGrid-Accent114">
    <w:name w:val="Light Grid - Accent 114"/>
    <w:basedOn w:val="TableNormal"/>
    <w:uiPriority w:val="62"/>
    <w:rsid w:val="00B07C35"/>
    <w:pPr>
      <w:spacing w:after="0" w:line="240" w:lineRule="auto"/>
    </w:pPr>
    <w:rPr>
      <w:rFonts w:ascii="Calibri" w:eastAsia="Calibri" w:hAnsi="Calibri" w:cs="Arial"/>
      <w:lang w:bidi="fa-IR"/>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rFonts w:ascii="Bahnschrift" w:eastAsia="Times New Roman" w:hAnsi="Bahnschrift" w:cs="Times New Roman" w:hint="default"/>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Lines="0" w:before="0" w:beforeAutospacing="0" w:afterLines="0" w:after="0" w:afterAutospacing="0" w:line="240" w:lineRule="auto"/>
      </w:pPr>
      <w:rPr>
        <w:rFonts w:ascii="Bahnschrift" w:eastAsia="Times New Roman" w:hAnsi="Bahnschrift" w:cs="Times New Roman" w:hint="default"/>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Bahnschrift" w:eastAsia="Times New Roman" w:hAnsi="Bahnschrift" w:cs="Times New Roman" w:hint="default"/>
        <w:b/>
        <w:bCs/>
      </w:rPr>
    </w:tblStylePr>
    <w:tblStylePr w:type="lastCol">
      <w:rPr>
        <w:rFonts w:ascii="Bahnschrift" w:eastAsia="Times New Roman" w:hAnsi="Bahnschrift" w:cs="Times New Roman" w:hint="default"/>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customStyle="1" w:styleId="LightShading14">
    <w:name w:val="Light Shading14"/>
    <w:basedOn w:val="TableNormal"/>
    <w:uiPriority w:val="60"/>
    <w:rsid w:val="00B07C35"/>
    <w:pPr>
      <w:spacing w:after="0" w:line="240" w:lineRule="auto"/>
    </w:pPr>
    <w:rPr>
      <w:rFonts w:ascii="Calibri" w:eastAsia="Calibri" w:hAnsi="Calibri" w:cs="Arial"/>
      <w:color w:val="000000" w:themeColor="text1" w:themeShade="BF"/>
      <w:lang w:bidi="fa-IR"/>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TableGrid11">
    <w:name w:val="Table Grid11"/>
    <w:basedOn w:val="TableNormal"/>
    <w:uiPriority w:val="59"/>
    <w:rsid w:val="00B07C35"/>
    <w:pPr>
      <w:spacing w:after="0" w:line="240" w:lineRule="auto"/>
    </w:pPr>
    <w:rPr>
      <w:rFonts w:ascii="Calibri" w:eastAsia="Calibri" w:hAnsi="Calibri" w:cs="Arial"/>
      <w:lang w:bidi="fa-I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211">
    <w:name w:val="Plain Table 211"/>
    <w:basedOn w:val="TableNormal"/>
    <w:uiPriority w:val="42"/>
    <w:rsid w:val="00B07C35"/>
    <w:pPr>
      <w:spacing w:after="0" w:line="240" w:lineRule="auto"/>
    </w:pPr>
    <w:rPr>
      <w:rFonts w:ascii="Calibri" w:eastAsia="Calibri" w:hAnsi="Calibri" w:cs="Arial"/>
      <w:lang w:bidi="fa-IR"/>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ListTable4-Accent511">
    <w:name w:val="List Table 4 - Accent 511"/>
    <w:basedOn w:val="TableNormal"/>
    <w:uiPriority w:val="49"/>
    <w:rsid w:val="00B07C35"/>
    <w:pPr>
      <w:spacing w:after="0" w:line="240" w:lineRule="auto"/>
    </w:pPr>
    <w:rPr>
      <w:rFonts w:ascii="Calibri" w:eastAsia="Calibri" w:hAnsi="Calibri" w:cs="Arial"/>
      <w:lang w:bidi="fa-IR"/>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ListTable3-Accent511">
    <w:name w:val="List Table 3 - Accent 511"/>
    <w:basedOn w:val="TableNormal"/>
    <w:uiPriority w:val="48"/>
    <w:rsid w:val="00B07C35"/>
    <w:pPr>
      <w:spacing w:after="0" w:line="240" w:lineRule="auto"/>
    </w:pPr>
    <w:rPr>
      <w:rFonts w:ascii="Calibri" w:eastAsia="Calibri" w:hAnsi="Calibri" w:cs="Arial"/>
      <w:lang w:bidi="fa-IR"/>
    </w:rPr>
    <w:tblPr>
      <w:tblStyleRowBandSize w:val="1"/>
      <w:tblStyleColBandSize w:val="1"/>
      <w:tblInd w:w="0" w:type="dxa"/>
      <w:tblBorders>
        <w:top w:val="single" w:sz="4" w:space="0" w:color="4472C4" w:themeColor="accent5"/>
        <w:left w:val="single" w:sz="4" w:space="0" w:color="4472C4" w:themeColor="accent5"/>
        <w:bottom w:val="single" w:sz="4" w:space="0" w:color="4472C4" w:themeColor="accent5"/>
        <w:right w:val="single" w:sz="4" w:space="0" w:color="4472C4" w:themeColor="accent5"/>
      </w:tblBorders>
      <w:tblCellMar>
        <w:top w:w="0" w:type="dxa"/>
        <w:left w:w="108" w:type="dxa"/>
        <w:bottom w:w="0" w:type="dxa"/>
        <w:right w:w="108" w:type="dxa"/>
      </w:tblCellMar>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customStyle="1" w:styleId="GridTable4-Accent511">
    <w:name w:val="Grid Table 4 - Accent 511"/>
    <w:basedOn w:val="TableNormal"/>
    <w:uiPriority w:val="49"/>
    <w:rsid w:val="00B07C35"/>
    <w:pPr>
      <w:spacing w:after="0" w:line="240" w:lineRule="auto"/>
    </w:pPr>
    <w:rPr>
      <w:rFonts w:ascii="Calibri" w:eastAsia="Calibri" w:hAnsi="Calibri" w:cs="Arial"/>
      <w:lang w:bidi="fa-IR"/>
    </w:r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PlainTable311">
    <w:name w:val="Plain Table 311"/>
    <w:basedOn w:val="TableNormal"/>
    <w:uiPriority w:val="43"/>
    <w:rsid w:val="00B07C35"/>
    <w:pPr>
      <w:spacing w:after="0" w:line="240" w:lineRule="auto"/>
    </w:pPr>
    <w:rPr>
      <w:rFonts w:ascii="Calibri" w:eastAsia="Calibri" w:hAnsi="Calibri" w:cs="Arial"/>
      <w:lang w:bidi="fa-IR"/>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TableGrid25">
    <w:name w:val="Table Grid25"/>
    <w:basedOn w:val="TableNormal"/>
    <w:uiPriority w:val="39"/>
    <w:rsid w:val="00B07C35"/>
    <w:pPr>
      <w:spacing w:after="0" w:line="240" w:lineRule="auto"/>
      <w:jc w:val="both"/>
    </w:pPr>
    <w:rPr>
      <w:rFonts w:ascii="Times New Roman" w:eastAsia="Calibri" w:hAnsi="Times New Roman" w:cs="B Nazanin"/>
      <w:sz w:val="28"/>
      <w:szCs w:val="28"/>
      <w:lang w:bidi="fa-I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NoList7">
    <w:name w:val="No List7"/>
    <w:next w:val="NoList"/>
    <w:uiPriority w:val="99"/>
    <w:semiHidden/>
    <w:unhideWhenUsed/>
    <w:rsid w:val="00B07C35"/>
  </w:style>
  <w:style w:type="table" w:customStyle="1" w:styleId="LightGrid-Accent115">
    <w:name w:val="Light Grid - Accent 115"/>
    <w:basedOn w:val="TableNormal"/>
    <w:uiPriority w:val="62"/>
    <w:rsid w:val="00B07C35"/>
    <w:pPr>
      <w:spacing w:after="0" w:line="240" w:lineRule="auto"/>
    </w:pPr>
    <w:rPr>
      <w:lang w:bidi="fa-IR"/>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customStyle="1" w:styleId="LightGrid-Accent55">
    <w:name w:val="Light Grid - Accent 55"/>
    <w:basedOn w:val="TableNormal"/>
    <w:next w:val="LightGrid-Accent5"/>
    <w:uiPriority w:val="62"/>
    <w:rsid w:val="00B07C35"/>
    <w:pPr>
      <w:spacing w:after="0" w:line="240" w:lineRule="auto"/>
    </w:pPr>
    <w:rPr>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insideH w:val="single" w:sz="8" w:space="0" w:color="4472C4" w:themeColor="accent5"/>
        <w:insideV w:val="single" w:sz="8" w:space="0" w:color="4472C4"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18" w:space="0" w:color="4472C4" w:themeColor="accent5"/>
          <w:right w:val="single" w:sz="8" w:space="0" w:color="4472C4" w:themeColor="accent5"/>
          <w:insideH w:val="nil"/>
          <w:insideV w:val="single" w:sz="8" w:space="0" w:color="4472C4"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insideH w:val="nil"/>
          <w:insideV w:val="single" w:sz="8" w:space="0" w:color="4472C4"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shd w:val="clear" w:color="auto" w:fill="D0DBF0" w:themeFill="accent5" w:themeFillTint="3F"/>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shd w:val="clear" w:color="auto" w:fill="D0DBF0" w:themeFill="accent5" w:themeFillTint="3F"/>
      </w:tcPr>
    </w:tblStylePr>
    <w:tblStylePr w:type="band2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insideV w:val="single" w:sz="8" w:space="0" w:color="4472C4" w:themeColor="accent5"/>
        </w:tcBorders>
      </w:tcPr>
    </w:tblStylePr>
  </w:style>
  <w:style w:type="table" w:customStyle="1" w:styleId="LightShading-Accent45">
    <w:name w:val="Light Shading - Accent 45"/>
    <w:basedOn w:val="TableNormal"/>
    <w:next w:val="LightShading-Accent4"/>
    <w:uiPriority w:val="60"/>
    <w:rsid w:val="00B07C35"/>
    <w:pPr>
      <w:spacing w:after="0" w:line="240" w:lineRule="auto"/>
    </w:pPr>
    <w:rPr>
      <w:color w:val="BF8F00" w:themeColor="accent4" w:themeShade="BF"/>
      <w:lang w:bidi="fa-IR"/>
    </w:rPr>
    <w:tblPr>
      <w:tblStyleRowBandSize w:val="1"/>
      <w:tblStyleColBandSize w:val="1"/>
      <w:tblInd w:w="0" w:type="dxa"/>
      <w:tblBorders>
        <w:top w:val="single" w:sz="8" w:space="0" w:color="FFC000" w:themeColor="accent4"/>
        <w:bottom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customStyle="1" w:styleId="LightShading-Accent25">
    <w:name w:val="Light Shading - Accent 25"/>
    <w:basedOn w:val="TableNormal"/>
    <w:next w:val="LightShading-Accent2"/>
    <w:uiPriority w:val="60"/>
    <w:rsid w:val="00B07C35"/>
    <w:pPr>
      <w:spacing w:after="0" w:line="240" w:lineRule="auto"/>
    </w:pPr>
    <w:rPr>
      <w:color w:val="C45911" w:themeColor="accent2" w:themeShade="BF"/>
      <w:lang w:bidi="fa-IR"/>
    </w:rPr>
    <w:tblPr>
      <w:tblStyleRowBandSize w:val="1"/>
      <w:tblStyleColBandSize w:val="1"/>
      <w:tblInd w:w="0" w:type="dxa"/>
      <w:tblBorders>
        <w:top w:val="single" w:sz="8" w:space="0" w:color="ED7D31" w:themeColor="accent2"/>
        <w:bottom w:val="single" w:sz="8" w:space="0" w:color="ED7D31"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customStyle="1" w:styleId="LightShading15">
    <w:name w:val="Light Shading15"/>
    <w:basedOn w:val="TableNormal"/>
    <w:uiPriority w:val="60"/>
    <w:rsid w:val="00B07C35"/>
    <w:pPr>
      <w:spacing w:after="0" w:line="240" w:lineRule="auto"/>
    </w:pPr>
    <w:rPr>
      <w:color w:val="000000" w:themeColor="text1" w:themeShade="BF"/>
      <w:lang w:bidi="fa-IR"/>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55">
    <w:name w:val="Light List - Accent 55"/>
    <w:basedOn w:val="TableNormal"/>
    <w:next w:val="LightList-Accent5"/>
    <w:uiPriority w:val="61"/>
    <w:rsid w:val="00B07C35"/>
    <w:pPr>
      <w:spacing w:after="0" w:line="240" w:lineRule="auto"/>
    </w:pPr>
    <w:rPr>
      <w:lang w:bidi="fa-IR"/>
    </w:rPr>
    <w:tblPr>
      <w:tblStyleRowBandSize w:val="1"/>
      <w:tblStyleColBandSize w:val="1"/>
      <w:tblInd w:w="0" w:type="dxa"/>
      <w:tblBorders>
        <w:top w:val="single" w:sz="8" w:space="0" w:color="4472C4" w:themeColor="accent5"/>
        <w:left w:val="single" w:sz="8" w:space="0" w:color="4472C4" w:themeColor="accent5"/>
        <w:bottom w:val="single" w:sz="8" w:space="0" w:color="4472C4" w:themeColor="accent5"/>
        <w:right w:val="single" w:sz="8" w:space="0" w:color="4472C4"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472C4" w:themeFill="accent5"/>
      </w:tcPr>
    </w:tblStylePr>
    <w:tblStylePr w:type="lastRow">
      <w:pPr>
        <w:spacing w:before="0" w:after="0" w:line="240" w:lineRule="auto"/>
      </w:pPr>
      <w:rPr>
        <w:b/>
        <w:bCs/>
      </w:rPr>
      <w:tblPr/>
      <w:tcPr>
        <w:tcBorders>
          <w:top w:val="double" w:sz="6" w:space="0" w:color="4472C4" w:themeColor="accent5"/>
          <w:left w:val="single" w:sz="8" w:space="0" w:color="4472C4" w:themeColor="accent5"/>
          <w:bottom w:val="single" w:sz="8" w:space="0" w:color="4472C4" w:themeColor="accent5"/>
          <w:right w:val="single" w:sz="8" w:space="0" w:color="4472C4" w:themeColor="accent5"/>
        </w:tcBorders>
      </w:tcPr>
    </w:tblStylePr>
    <w:tblStylePr w:type="firstCol">
      <w:rPr>
        <w:b/>
        <w:bCs/>
      </w:rPr>
    </w:tblStylePr>
    <w:tblStylePr w:type="lastCol">
      <w:rPr>
        <w:b/>
        <w:bCs/>
      </w:rPr>
    </w:tblStylePr>
    <w:tblStylePr w:type="band1Vert">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tblStylePr w:type="band1Horz">
      <w:tblPr/>
      <w:tcPr>
        <w:tcBorders>
          <w:top w:val="single" w:sz="8" w:space="0" w:color="4472C4" w:themeColor="accent5"/>
          <w:left w:val="single" w:sz="8" w:space="0" w:color="4472C4" w:themeColor="accent5"/>
          <w:bottom w:val="single" w:sz="8" w:space="0" w:color="4472C4" w:themeColor="accent5"/>
          <w:right w:val="single" w:sz="8" w:space="0" w:color="4472C4" w:themeColor="accent5"/>
        </w:tcBorders>
      </w:tcPr>
    </w:tblStylePr>
  </w:style>
  <w:style w:type="table" w:customStyle="1" w:styleId="LightList-Accent45">
    <w:name w:val="Light List - Accent 45"/>
    <w:basedOn w:val="TableNormal"/>
    <w:next w:val="LightList-Accent4"/>
    <w:uiPriority w:val="61"/>
    <w:rsid w:val="00B07C35"/>
    <w:pPr>
      <w:spacing w:after="0" w:line="240" w:lineRule="auto"/>
    </w:pPr>
    <w:rPr>
      <w:lang w:bidi="fa-IR"/>
    </w:rPr>
    <w:tblPr>
      <w:tblStyleRowBandSize w:val="1"/>
      <w:tblStyleColBandSize w:val="1"/>
      <w:tblInd w:w="0" w:type="dxa"/>
      <w:tblBorders>
        <w:top w:val="single" w:sz="8" w:space="0" w:color="FFC000" w:themeColor="accent4"/>
        <w:left w:val="single" w:sz="8" w:space="0" w:color="FFC000" w:themeColor="accent4"/>
        <w:bottom w:val="single" w:sz="8" w:space="0" w:color="FFC000" w:themeColor="accent4"/>
        <w:right w:val="single" w:sz="8" w:space="0" w:color="FFC000"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customStyle="1" w:styleId="LightGrid-Accent65">
    <w:name w:val="Light Grid - Accent 65"/>
    <w:basedOn w:val="TableNormal"/>
    <w:next w:val="LightGrid-Accent6"/>
    <w:uiPriority w:val="62"/>
    <w:rsid w:val="00B07C35"/>
    <w:pPr>
      <w:spacing w:after="0" w:line="240" w:lineRule="auto"/>
    </w:pPr>
    <w:rPr>
      <w:lang w:bidi="fa-IR"/>
    </w:rPr>
    <w:tblPr>
      <w:tblStyleRowBandSize w:val="1"/>
      <w:tblStyleColBandSize w:val="1"/>
      <w:tblInd w:w="0" w:type="dxa"/>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numbering" w:customStyle="1" w:styleId="NoList14">
    <w:name w:val="No List14"/>
    <w:next w:val="NoList"/>
    <w:uiPriority w:val="99"/>
    <w:semiHidden/>
    <w:unhideWhenUsed/>
    <w:rsid w:val="00B07C35"/>
  </w:style>
  <w:style w:type="table" w:customStyle="1" w:styleId="PlainTable514">
    <w:name w:val="Plain Table 514"/>
    <w:basedOn w:val="TableNormal"/>
    <w:uiPriority w:val="45"/>
    <w:rsid w:val="00B07C35"/>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numbering" w:customStyle="1" w:styleId="NoList24">
    <w:name w:val="No List24"/>
    <w:next w:val="NoList"/>
    <w:uiPriority w:val="99"/>
    <w:semiHidden/>
    <w:unhideWhenUsed/>
    <w:rsid w:val="00B07C35"/>
  </w:style>
  <w:style w:type="table" w:customStyle="1" w:styleId="LightList-Accent15">
    <w:name w:val="Light List - Accent 15"/>
    <w:basedOn w:val="TableNormal"/>
    <w:next w:val="LightList-Accent1"/>
    <w:uiPriority w:val="61"/>
    <w:rsid w:val="00B07C35"/>
    <w:pPr>
      <w:spacing w:after="0" w:line="240" w:lineRule="auto"/>
    </w:pPr>
    <w:rPr>
      <w:lang w:bidi="fa-IR"/>
    </w:rPr>
    <w:tblPr>
      <w:tblStyleRowBandSize w:val="1"/>
      <w:tblStyleColBandSize w:val="1"/>
      <w:tblInd w:w="0" w:type="dxa"/>
      <w:tblBorders>
        <w:top w:val="single" w:sz="8" w:space="0" w:color="5B9BD5" w:themeColor="accent1"/>
        <w:left w:val="single" w:sz="8" w:space="0" w:color="5B9BD5" w:themeColor="accent1"/>
        <w:bottom w:val="single" w:sz="8" w:space="0" w:color="5B9BD5" w:themeColor="accent1"/>
        <w:right w:val="single" w:sz="8" w:space="0" w:color="5B9BD5"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customStyle="1" w:styleId="TableGrid26">
    <w:name w:val="Table Grid26"/>
    <w:basedOn w:val="TableNormal"/>
    <w:next w:val="TableGrid"/>
    <w:uiPriority w:val="39"/>
    <w:rsid w:val="00B07C35"/>
    <w:pPr>
      <w:bidi/>
      <w:spacing w:after="0" w:line="240" w:lineRule="auto"/>
      <w:jc w:val="both"/>
    </w:pPr>
    <w:rPr>
      <w:rFonts w:ascii="Times New Roman" w:hAnsi="Times New Roman" w:cs="B Nazanin"/>
      <w:sz w:val="28"/>
      <w:szCs w:val="28"/>
      <w:lang w:bidi="fa-I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4">
    <w:name w:val="تیتر4"/>
    <w:link w:val="4Char"/>
    <w:rsid w:val="001E695D"/>
    <w:pPr>
      <w:numPr>
        <w:ilvl w:val="3"/>
        <w:numId w:val="3"/>
      </w:numPr>
      <w:bidi/>
      <w:spacing w:before="240" w:after="0"/>
    </w:pPr>
    <w:rPr>
      <w:rFonts w:ascii="Times New Roman" w:eastAsia="Calibri" w:hAnsi="Times New Roman" w:cs="B Nazanin"/>
      <w:b/>
      <w:bCs/>
      <w:sz w:val="28"/>
      <w:szCs w:val="32"/>
    </w:rPr>
  </w:style>
  <w:style w:type="character" w:customStyle="1" w:styleId="4Char">
    <w:name w:val="تیتر4 Char"/>
    <w:basedOn w:val="DefaultParagraphFont"/>
    <w:link w:val="4"/>
    <w:rsid w:val="001E695D"/>
    <w:rPr>
      <w:rFonts w:ascii="Times New Roman" w:eastAsia="Calibri" w:hAnsi="Times New Roman" w:cs="B Nazanin"/>
      <w:b/>
      <w:bCs/>
      <w:sz w:val="28"/>
      <w:szCs w:val="32"/>
    </w:rPr>
  </w:style>
  <w:style w:type="table" w:customStyle="1" w:styleId="PlainTable221">
    <w:name w:val="Plain Table 221"/>
    <w:basedOn w:val="TableNormal"/>
    <w:next w:val="PlainTable22"/>
    <w:uiPriority w:val="42"/>
    <w:rsid w:val="004E6643"/>
    <w:pPr>
      <w:spacing w:after="0" w:line="240" w:lineRule="auto"/>
    </w:pPr>
    <w:rPr>
      <w:rFonts w:ascii="Calibri" w:eastAsia="Calibri" w:hAnsi="Calibri" w:cs="Arial"/>
      <w:lang w:bidi="fa-IR"/>
    </w:r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21">
    <w:name w:val="Plain Table 321"/>
    <w:basedOn w:val="TableNormal"/>
    <w:next w:val="PlainTable32"/>
    <w:uiPriority w:val="43"/>
    <w:rsid w:val="004E6643"/>
    <w:pPr>
      <w:spacing w:after="0" w:line="240" w:lineRule="auto"/>
    </w:pPr>
    <w:rPr>
      <w:rFonts w:ascii="Calibri" w:eastAsia="Calibri" w:hAnsi="Calibri" w:cs="Arial"/>
      <w:lang w:bidi="fa-IR"/>
    </w:r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PlainTable521">
    <w:name w:val="Plain Table 521"/>
    <w:basedOn w:val="TableNormal"/>
    <w:next w:val="PlainTable52"/>
    <w:uiPriority w:val="45"/>
    <w:rsid w:val="004E6643"/>
    <w:pPr>
      <w:spacing w:after="0" w:line="240" w:lineRule="auto"/>
    </w:pPr>
    <w:rPr>
      <w:rFonts w:ascii="Calibri" w:eastAsia="Calibri" w:hAnsi="Calibri" w:cs="Arial"/>
      <w:lang w:bidi="fa-IR"/>
    </w:rPr>
    <w:tblPr>
      <w:tblStyleRowBandSize w:val="1"/>
      <w:tblStyleColBandSize w:val="1"/>
      <w:tblInd w:w="0" w:type="dxa"/>
      <w:tblCellMar>
        <w:top w:w="0" w:type="dxa"/>
        <w:left w:w="108" w:type="dxa"/>
        <w:bottom w:w="0" w:type="dxa"/>
        <w:right w:w="108" w:type="dxa"/>
      </w:tblCellMar>
    </w:tblPr>
    <w:tblStylePr w:type="firstRow">
      <w:rPr>
        <w:rFonts w:ascii="Bahnschrift" w:eastAsia="Times New Roman" w:hAnsi="Bahnschrift" w:cs="Times New Roman" w:hint="default"/>
        <w:i/>
        <w:iCs/>
        <w:sz w:val="26"/>
        <w:szCs w:val="26"/>
      </w:rPr>
      <w:tblPr/>
      <w:tcPr>
        <w:tcBorders>
          <w:bottom w:val="single" w:sz="4" w:space="0" w:color="7F7F7F" w:themeColor="text1" w:themeTint="80"/>
        </w:tcBorders>
        <w:shd w:val="clear" w:color="auto" w:fill="FFFFFF" w:themeFill="background1"/>
      </w:tcPr>
    </w:tblStylePr>
    <w:tblStylePr w:type="lastRow">
      <w:rPr>
        <w:rFonts w:ascii="Bahnschrift" w:eastAsia="Times New Roman" w:hAnsi="Bahnschrift" w:cs="Times New Roman" w:hint="default"/>
        <w:i/>
        <w:iCs/>
        <w:sz w:val="26"/>
        <w:szCs w:val="26"/>
      </w:rPr>
      <w:tblPr/>
      <w:tcPr>
        <w:tcBorders>
          <w:top w:val="single" w:sz="4" w:space="0" w:color="7F7F7F" w:themeColor="text1" w:themeTint="80"/>
        </w:tcBorders>
        <w:shd w:val="clear" w:color="auto" w:fill="FFFFFF" w:themeFill="background1"/>
      </w:tcPr>
    </w:tblStylePr>
    <w:tblStylePr w:type="firstCol">
      <w:pPr>
        <w:jc w:val="right"/>
      </w:pPr>
      <w:rPr>
        <w:rFonts w:ascii="Bahnschrift" w:eastAsia="Times New Roman" w:hAnsi="Bahnschrift" w:cs="Times New Roman" w:hint="default"/>
        <w:i/>
        <w:iCs/>
        <w:sz w:val="26"/>
        <w:szCs w:val="26"/>
      </w:rPr>
      <w:tblPr/>
      <w:tcPr>
        <w:tcBorders>
          <w:right w:val="single" w:sz="4" w:space="0" w:color="7F7F7F" w:themeColor="text1" w:themeTint="80"/>
        </w:tcBorders>
        <w:shd w:val="clear" w:color="auto" w:fill="FFFFFF" w:themeFill="background1"/>
      </w:tcPr>
    </w:tblStylePr>
    <w:tblStylePr w:type="lastCol">
      <w:rPr>
        <w:rFonts w:ascii="Bahnschrift" w:eastAsia="Times New Roman" w:hAnsi="Bahnschrift" w:cs="Times New Roman" w:hint="default"/>
        <w:i/>
        <w:iCs/>
        <w:sz w:val="26"/>
        <w:szCs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221">
    <w:name w:val="Grid Table 221"/>
    <w:basedOn w:val="TableNormal"/>
    <w:next w:val="GridTable22"/>
    <w:uiPriority w:val="47"/>
    <w:rsid w:val="004E6643"/>
    <w:pPr>
      <w:spacing w:after="0" w:line="240" w:lineRule="auto"/>
    </w:pPr>
    <w:rPr>
      <w:rFonts w:ascii="Calibri" w:eastAsia="Calibri" w:hAnsi="Calibri" w:cs="Arial"/>
      <w:lang w:bidi="fa-IR"/>
    </w:r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GridTable6Colorful21">
    <w:name w:val="Grid Table 6 Colorful21"/>
    <w:basedOn w:val="TableNormal"/>
    <w:next w:val="GridTable6Colorful2"/>
    <w:uiPriority w:val="51"/>
    <w:rsid w:val="004E6643"/>
    <w:pPr>
      <w:spacing w:after="0" w:line="240" w:lineRule="auto"/>
    </w:pPr>
    <w:rPr>
      <w:rFonts w:ascii="Calibri" w:eastAsia="Calibri" w:hAnsi="Calibri" w:cs="Arial"/>
      <w:color w:val="000000" w:themeColor="text1"/>
      <w:lang w:bidi="fa-IR"/>
    </w:r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Emphasis">
    <w:name w:val="Emphasis"/>
    <w:basedOn w:val="DefaultParagraphFont"/>
    <w:uiPriority w:val="20"/>
    <w:rsid w:val="00D50FDD"/>
    <w:rPr>
      <w:i/>
      <w:iCs/>
    </w:rPr>
  </w:style>
  <w:style w:type="paragraph" w:customStyle="1" w:styleId="TitlePage">
    <w:name w:val="Title Page"/>
    <w:basedOn w:val="Normal"/>
    <w:rsid w:val="001D522B"/>
    <w:pPr>
      <w:bidi/>
      <w:spacing w:after="0" w:line="360" w:lineRule="auto"/>
      <w:jc w:val="center"/>
    </w:pPr>
    <w:rPr>
      <w:rFonts w:ascii="Arial" w:eastAsia="Times New Roman" w:hAnsi="Arial" w:cs="B Titr"/>
      <w:sz w:val="24"/>
      <w:szCs w:val="24"/>
    </w:rPr>
  </w:style>
  <w:style w:type="paragraph" w:customStyle="1" w:styleId="TitlePageNames">
    <w:name w:val="Title Page Names"/>
    <w:basedOn w:val="TitlePage"/>
    <w:rsid w:val="001D522B"/>
    <w:rPr>
      <w:rFonts w:cs="Titr"/>
      <w:b/>
      <w:bCs/>
      <w:sz w:val="28"/>
      <w:szCs w:val="28"/>
    </w:rPr>
  </w:style>
  <w:style w:type="paragraph" w:customStyle="1" w:styleId="payannameh">
    <w:name w:val="payannameh"/>
    <w:basedOn w:val="Normal"/>
    <w:link w:val="payannamehChar"/>
    <w:rsid w:val="002B72E7"/>
    <w:pPr>
      <w:bidi/>
      <w:spacing w:after="0" w:line="360" w:lineRule="auto"/>
    </w:pPr>
    <w:rPr>
      <w:rFonts w:asciiTheme="majorBidi" w:eastAsia="Times New Roman" w:hAnsiTheme="majorBidi" w:cs="B Zar"/>
      <w:color w:val="000000"/>
      <w:sz w:val="24"/>
      <w:szCs w:val="28"/>
      <w:shd w:val="clear" w:color="auto" w:fill="FFFFFF"/>
      <w:lang w:bidi="fa-IR"/>
    </w:rPr>
  </w:style>
  <w:style w:type="character" w:customStyle="1" w:styleId="A10">
    <w:name w:val="A1"/>
    <w:uiPriority w:val="99"/>
    <w:rsid w:val="00B43865"/>
    <w:rPr>
      <w:rFonts w:cs="Cambria"/>
      <w:b/>
      <w:bCs/>
      <w:color w:val="0870B5"/>
      <w:sz w:val="38"/>
      <w:szCs w:val="38"/>
    </w:rPr>
  </w:style>
  <w:style w:type="paragraph" w:customStyle="1" w:styleId="a">
    <w:name w:val="سرفصل"/>
    <w:basedOn w:val="payannameh"/>
    <w:link w:val="Char2"/>
    <w:qFormat/>
    <w:rsid w:val="00B23EF7"/>
    <w:pPr>
      <w:numPr>
        <w:numId w:val="42"/>
      </w:numPr>
      <w:tabs>
        <w:tab w:val="left" w:pos="-1936"/>
      </w:tabs>
      <w:ind w:right="-1418"/>
      <w:jc w:val="center"/>
    </w:pPr>
    <w:rPr>
      <w:b/>
      <w:bCs/>
      <w:sz w:val="40"/>
      <w:szCs w:val="40"/>
    </w:rPr>
  </w:style>
  <w:style w:type="paragraph" w:customStyle="1" w:styleId="a0">
    <w:name w:val="تیتر اصلی"/>
    <w:basedOn w:val="Normal"/>
    <w:next w:val="Normal"/>
    <w:link w:val="Char3"/>
    <w:qFormat/>
    <w:rsid w:val="0028301F"/>
    <w:pPr>
      <w:keepNext/>
      <w:numPr>
        <w:ilvl w:val="1"/>
        <w:numId w:val="42"/>
      </w:numPr>
    </w:pPr>
    <w:rPr>
      <w:rFonts w:asciiTheme="majorBidi" w:hAnsiTheme="majorBidi" w:cs="B Zar"/>
      <w:b/>
      <w:bCs/>
      <w:sz w:val="24"/>
      <w:szCs w:val="28"/>
    </w:rPr>
  </w:style>
  <w:style w:type="paragraph" w:customStyle="1" w:styleId="a1">
    <w:name w:val="تیترفرعی"/>
    <w:basedOn w:val="a0"/>
    <w:next w:val="a0"/>
    <w:link w:val="Char4"/>
    <w:qFormat/>
    <w:rsid w:val="00F82B0E"/>
    <w:pPr>
      <w:numPr>
        <w:ilvl w:val="2"/>
      </w:numPr>
      <w:spacing w:after="0"/>
    </w:pPr>
    <w:rPr>
      <w:szCs w:val="24"/>
    </w:rPr>
  </w:style>
  <w:style w:type="paragraph" w:customStyle="1" w:styleId="a9">
    <w:name w:val="متن"/>
    <w:basedOn w:val="a"/>
    <w:rsid w:val="00247522"/>
    <w:pPr>
      <w:ind w:left="48"/>
    </w:pPr>
    <w:rPr>
      <w:b w:val="0"/>
      <w:bCs w:val="0"/>
      <w:sz w:val="24"/>
      <w:szCs w:val="28"/>
    </w:rPr>
  </w:style>
  <w:style w:type="character" w:customStyle="1" w:styleId="payannamehChar">
    <w:name w:val="payannameh Char"/>
    <w:basedOn w:val="DefaultParagraphFont"/>
    <w:link w:val="payannameh"/>
    <w:rsid w:val="00247522"/>
    <w:rPr>
      <w:rFonts w:asciiTheme="majorBidi" w:eastAsia="Times New Roman" w:hAnsiTheme="majorBidi" w:cs="B Zar"/>
      <w:color w:val="000000"/>
      <w:sz w:val="24"/>
      <w:szCs w:val="28"/>
      <w:lang w:bidi="fa-IR"/>
    </w:rPr>
  </w:style>
  <w:style w:type="character" w:customStyle="1" w:styleId="Char2">
    <w:name w:val="سرفصل Char"/>
    <w:basedOn w:val="payannamehChar"/>
    <w:link w:val="a"/>
    <w:rsid w:val="00B23EF7"/>
    <w:rPr>
      <w:rFonts w:asciiTheme="majorBidi" w:eastAsia="Times New Roman" w:hAnsiTheme="majorBidi" w:cs="B Zar"/>
      <w:b/>
      <w:bCs/>
      <w:color w:val="000000"/>
      <w:sz w:val="40"/>
      <w:szCs w:val="40"/>
      <w:lang w:bidi="fa-IR"/>
    </w:rPr>
  </w:style>
  <w:style w:type="character" w:customStyle="1" w:styleId="Char3">
    <w:name w:val="تیتر اصلی Char"/>
    <w:basedOn w:val="Char2"/>
    <w:link w:val="a0"/>
    <w:rsid w:val="0028301F"/>
    <w:rPr>
      <w:rFonts w:asciiTheme="majorBidi" w:eastAsia="Times New Roman" w:hAnsiTheme="majorBidi" w:cs="B Zar"/>
      <w:b/>
      <w:bCs/>
      <w:color w:val="000000"/>
      <w:sz w:val="24"/>
      <w:szCs w:val="28"/>
      <w:lang w:bidi="fa-IR"/>
    </w:rPr>
  </w:style>
  <w:style w:type="character" w:customStyle="1" w:styleId="Char4">
    <w:name w:val="تیترفرعی Char"/>
    <w:basedOn w:val="Char3"/>
    <w:link w:val="a1"/>
    <w:rsid w:val="00F82B0E"/>
    <w:rPr>
      <w:rFonts w:asciiTheme="majorBidi" w:eastAsia="Times New Roman" w:hAnsiTheme="majorBidi" w:cs="B Zar"/>
      <w:b/>
      <w:bCs/>
      <w:color w:val="000000"/>
      <w:sz w:val="24"/>
      <w:szCs w:val="24"/>
      <w:lang w:bidi="fa-IR"/>
    </w:rPr>
  </w:style>
  <w:style w:type="numbering" w:customStyle="1" w:styleId="head1">
    <w:name w:val="head1"/>
    <w:basedOn w:val="NoList"/>
    <w:uiPriority w:val="99"/>
    <w:rsid w:val="00980BDF"/>
    <w:pPr>
      <w:numPr>
        <w:numId w:val="28"/>
      </w:numPr>
    </w:pPr>
  </w:style>
  <w:style w:type="paragraph" w:customStyle="1" w:styleId="a4">
    <w:name w:val="شمایل"/>
    <w:basedOn w:val="a3"/>
    <w:link w:val="Char5"/>
    <w:qFormat/>
    <w:rsid w:val="00CF0011"/>
    <w:pPr>
      <w:numPr>
        <w:ilvl w:val="5"/>
      </w:numPr>
    </w:pPr>
    <w:rPr>
      <w:rFonts w:cs="B Zar"/>
      <w:sz w:val="20"/>
      <w:szCs w:val="24"/>
    </w:rPr>
  </w:style>
  <w:style w:type="character" w:customStyle="1" w:styleId="Char">
    <w:name w:val="جدول Char"/>
    <w:basedOn w:val="DefaultParagraphFont"/>
    <w:link w:val="a3"/>
    <w:rsid w:val="005B155A"/>
    <w:rPr>
      <w:rFonts w:asciiTheme="majorBidi" w:hAnsiTheme="majorBidi" w:cs="B Nazanin"/>
      <w:szCs w:val="26"/>
      <w:lang w:bidi="fa-IR"/>
    </w:rPr>
  </w:style>
  <w:style w:type="character" w:customStyle="1" w:styleId="Char5">
    <w:name w:val="شمایل Char"/>
    <w:basedOn w:val="Char"/>
    <w:link w:val="a4"/>
    <w:rsid w:val="00CF0011"/>
    <w:rPr>
      <w:rFonts w:asciiTheme="majorBidi" w:hAnsiTheme="majorBidi" w:cs="B Zar"/>
      <w:sz w:val="20"/>
      <w:szCs w:val="24"/>
      <w:lang w:bidi="fa-I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54181">
      <w:bodyDiv w:val="1"/>
      <w:marLeft w:val="0"/>
      <w:marRight w:val="0"/>
      <w:marTop w:val="0"/>
      <w:marBottom w:val="0"/>
      <w:divBdr>
        <w:top w:val="none" w:sz="0" w:space="0" w:color="auto"/>
        <w:left w:val="none" w:sz="0" w:space="0" w:color="auto"/>
        <w:bottom w:val="none" w:sz="0" w:space="0" w:color="auto"/>
        <w:right w:val="none" w:sz="0" w:space="0" w:color="auto"/>
      </w:divBdr>
    </w:div>
    <w:div w:id="1124376">
      <w:bodyDiv w:val="1"/>
      <w:marLeft w:val="0"/>
      <w:marRight w:val="0"/>
      <w:marTop w:val="0"/>
      <w:marBottom w:val="0"/>
      <w:divBdr>
        <w:top w:val="none" w:sz="0" w:space="0" w:color="auto"/>
        <w:left w:val="none" w:sz="0" w:space="0" w:color="auto"/>
        <w:bottom w:val="none" w:sz="0" w:space="0" w:color="auto"/>
        <w:right w:val="none" w:sz="0" w:space="0" w:color="auto"/>
      </w:divBdr>
    </w:div>
    <w:div w:id="2707637">
      <w:bodyDiv w:val="1"/>
      <w:marLeft w:val="0"/>
      <w:marRight w:val="0"/>
      <w:marTop w:val="0"/>
      <w:marBottom w:val="0"/>
      <w:divBdr>
        <w:top w:val="none" w:sz="0" w:space="0" w:color="auto"/>
        <w:left w:val="none" w:sz="0" w:space="0" w:color="auto"/>
        <w:bottom w:val="none" w:sz="0" w:space="0" w:color="auto"/>
        <w:right w:val="none" w:sz="0" w:space="0" w:color="auto"/>
      </w:divBdr>
    </w:div>
    <w:div w:id="3898231">
      <w:bodyDiv w:val="1"/>
      <w:marLeft w:val="0"/>
      <w:marRight w:val="0"/>
      <w:marTop w:val="0"/>
      <w:marBottom w:val="0"/>
      <w:divBdr>
        <w:top w:val="none" w:sz="0" w:space="0" w:color="auto"/>
        <w:left w:val="none" w:sz="0" w:space="0" w:color="auto"/>
        <w:bottom w:val="none" w:sz="0" w:space="0" w:color="auto"/>
        <w:right w:val="none" w:sz="0" w:space="0" w:color="auto"/>
      </w:divBdr>
    </w:div>
    <w:div w:id="9650489">
      <w:bodyDiv w:val="1"/>
      <w:marLeft w:val="0"/>
      <w:marRight w:val="0"/>
      <w:marTop w:val="0"/>
      <w:marBottom w:val="0"/>
      <w:divBdr>
        <w:top w:val="none" w:sz="0" w:space="0" w:color="auto"/>
        <w:left w:val="none" w:sz="0" w:space="0" w:color="auto"/>
        <w:bottom w:val="none" w:sz="0" w:space="0" w:color="auto"/>
        <w:right w:val="none" w:sz="0" w:space="0" w:color="auto"/>
      </w:divBdr>
    </w:div>
    <w:div w:id="9651607">
      <w:bodyDiv w:val="1"/>
      <w:marLeft w:val="0"/>
      <w:marRight w:val="0"/>
      <w:marTop w:val="0"/>
      <w:marBottom w:val="0"/>
      <w:divBdr>
        <w:top w:val="none" w:sz="0" w:space="0" w:color="auto"/>
        <w:left w:val="none" w:sz="0" w:space="0" w:color="auto"/>
        <w:bottom w:val="none" w:sz="0" w:space="0" w:color="auto"/>
        <w:right w:val="none" w:sz="0" w:space="0" w:color="auto"/>
      </w:divBdr>
    </w:div>
    <w:div w:id="11300368">
      <w:bodyDiv w:val="1"/>
      <w:marLeft w:val="0"/>
      <w:marRight w:val="0"/>
      <w:marTop w:val="0"/>
      <w:marBottom w:val="0"/>
      <w:divBdr>
        <w:top w:val="none" w:sz="0" w:space="0" w:color="auto"/>
        <w:left w:val="none" w:sz="0" w:space="0" w:color="auto"/>
        <w:bottom w:val="none" w:sz="0" w:space="0" w:color="auto"/>
        <w:right w:val="none" w:sz="0" w:space="0" w:color="auto"/>
      </w:divBdr>
    </w:div>
    <w:div w:id="15078366">
      <w:bodyDiv w:val="1"/>
      <w:marLeft w:val="0"/>
      <w:marRight w:val="0"/>
      <w:marTop w:val="0"/>
      <w:marBottom w:val="0"/>
      <w:divBdr>
        <w:top w:val="none" w:sz="0" w:space="0" w:color="auto"/>
        <w:left w:val="none" w:sz="0" w:space="0" w:color="auto"/>
        <w:bottom w:val="none" w:sz="0" w:space="0" w:color="auto"/>
        <w:right w:val="none" w:sz="0" w:space="0" w:color="auto"/>
      </w:divBdr>
    </w:div>
    <w:div w:id="15468997">
      <w:bodyDiv w:val="1"/>
      <w:marLeft w:val="0"/>
      <w:marRight w:val="0"/>
      <w:marTop w:val="0"/>
      <w:marBottom w:val="0"/>
      <w:divBdr>
        <w:top w:val="none" w:sz="0" w:space="0" w:color="auto"/>
        <w:left w:val="none" w:sz="0" w:space="0" w:color="auto"/>
        <w:bottom w:val="none" w:sz="0" w:space="0" w:color="auto"/>
        <w:right w:val="none" w:sz="0" w:space="0" w:color="auto"/>
      </w:divBdr>
    </w:div>
    <w:div w:id="17123533">
      <w:bodyDiv w:val="1"/>
      <w:marLeft w:val="0"/>
      <w:marRight w:val="0"/>
      <w:marTop w:val="0"/>
      <w:marBottom w:val="0"/>
      <w:divBdr>
        <w:top w:val="none" w:sz="0" w:space="0" w:color="auto"/>
        <w:left w:val="none" w:sz="0" w:space="0" w:color="auto"/>
        <w:bottom w:val="none" w:sz="0" w:space="0" w:color="auto"/>
        <w:right w:val="none" w:sz="0" w:space="0" w:color="auto"/>
      </w:divBdr>
    </w:div>
    <w:div w:id="21709445">
      <w:bodyDiv w:val="1"/>
      <w:marLeft w:val="0"/>
      <w:marRight w:val="0"/>
      <w:marTop w:val="0"/>
      <w:marBottom w:val="0"/>
      <w:divBdr>
        <w:top w:val="none" w:sz="0" w:space="0" w:color="auto"/>
        <w:left w:val="none" w:sz="0" w:space="0" w:color="auto"/>
        <w:bottom w:val="none" w:sz="0" w:space="0" w:color="auto"/>
        <w:right w:val="none" w:sz="0" w:space="0" w:color="auto"/>
      </w:divBdr>
    </w:div>
    <w:div w:id="23748640">
      <w:bodyDiv w:val="1"/>
      <w:marLeft w:val="0"/>
      <w:marRight w:val="0"/>
      <w:marTop w:val="0"/>
      <w:marBottom w:val="0"/>
      <w:divBdr>
        <w:top w:val="none" w:sz="0" w:space="0" w:color="auto"/>
        <w:left w:val="none" w:sz="0" w:space="0" w:color="auto"/>
        <w:bottom w:val="none" w:sz="0" w:space="0" w:color="auto"/>
        <w:right w:val="none" w:sz="0" w:space="0" w:color="auto"/>
      </w:divBdr>
    </w:div>
    <w:div w:id="25493838">
      <w:bodyDiv w:val="1"/>
      <w:marLeft w:val="0"/>
      <w:marRight w:val="0"/>
      <w:marTop w:val="0"/>
      <w:marBottom w:val="0"/>
      <w:divBdr>
        <w:top w:val="none" w:sz="0" w:space="0" w:color="auto"/>
        <w:left w:val="none" w:sz="0" w:space="0" w:color="auto"/>
        <w:bottom w:val="none" w:sz="0" w:space="0" w:color="auto"/>
        <w:right w:val="none" w:sz="0" w:space="0" w:color="auto"/>
      </w:divBdr>
    </w:div>
    <w:div w:id="30152164">
      <w:bodyDiv w:val="1"/>
      <w:marLeft w:val="0"/>
      <w:marRight w:val="0"/>
      <w:marTop w:val="0"/>
      <w:marBottom w:val="0"/>
      <w:divBdr>
        <w:top w:val="none" w:sz="0" w:space="0" w:color="auto"/>
        <w:left w:val="none" w:sz="0" w:space="0" w:color="auto"/>
        <w:bottom w:val="none" w:sz="0" w:space="0" w:color="auto"/>
        <w:right w:val="none" w:sz="0" w:space="0" w:color="auto"/>
      </w:divBdr>
    </w:div>
    <w:div w:id="41560461">
      <w:bodyDiv w:val="1"/>
      <w:marLeft w:val="0"/>
      <w:marRight w:val="0"/>
      <w:marTop w:val="0"/>
      <w:marBottom w:val="0"/>
      <w:divBdr>
        <w:top w:val="none" w:sz="0" w:space="0" w:color="auto"/>
        <w:left w:val="none" w:sz="0" w:space="0" w:color="auto"/>
        <w:bottom w:val="none" w:sz="0" w:space="0" w:color="auto"/>
        <w:right w:val="none" w:sz="0" w:space="0" w:color="auto"/>
      </w:divBdr>
    </w:div>
    <w:div w:id="50153736">
      <w:bodyDiv w:val="1"/>
      <w:marLeft w:val="0"/>
      <w:marRight w:val="0"/>
      <w:marTop w:val="0"/>
      <w:marBottom w:val="0"/>
      <w:divBdr>
        <w:top w:val="none" w:sz="0" w:space="0" w:color="auto"/>
        <w:left w:val="none" w:sz="0" w:space="0" w:color="auto"/>
        <w:bottom w:val="none" w:sz="0" w:space="0" w:color="auto"/>
        <w:right w:val="none" w:sz="0" w:space="0" w:color="auto"/>
      </w:divBdr>
    </w:div>
    <w:div w:id="52430197">
      <w:bodyDiv w:val="1"/>
      <w:marLeft w:val="0"/>
      <w:marRight w:val="0"/>
      <w:marTop w:val="0"/>
      <w:marBottom w:val="0"/>
      <w:divBdr>
        <w:top w:val="none" w:sz="0" w:space="0" w:color="auto"/>
        <w:left w:val="none" w:sz="0" w:space="0" w:color="auto"/>
        <w:bottom w:val="none" w:sz="0" w:space="0" w:color="auto"/>
        <w:right w:val="none" w:sz="0" w:space="0" w:color="auto"/>
      </w:divBdr>
    </w:div>
    <w:div w:id="57435597">
      <w:bodyDiv w:val="1"/>
      <w:marLeft w:val="0"/>
      <w:marRight w:val="0"/>
      <w:marTop w:val="0"/>
      <w:marBottom w:val="0"/>
      <w:divBdr>
        <w:top w:val="none" w:sz="0" w:space="0" w:color="auto"/>
        <w:left w:val="none" w:sz="0" w:space="0" w:color="auto"/>
        <w:bottom w:val="none" w:sz="0" w:space="0" w:color="auto"/>
        <w:right w:val="none" w:sz="0" w:space="0" w:color="auto"/>
      </w:divBdr>
    </w:div>
    <w:div w:id="75326271">
      <w:bodyDiv w:val="1"/>
      <w:marLeft w:val="0"/>
      <w:marRight w:val="0"/>
      <w:marTop w:val="0"/>
      <w:marBottom w:val="0"/>
      <w:divBdr>
        <w:top w:val="none" w:sz="0" w:space="0" w:color="auto"/>
        <w:left w:val="none" w:sz="0" w:space="0" w:color="auto"/>
        <w:bottom w:val="none" w:sz="0" w:space="0" w:color="auto"/>
        <w:right w:val="none" w:sz="0" w:space="0" w:color="auto"/>
      </w:divBdr>
    </w:div>
    <w:div w:id="91438717">
      <w:bodyDiv w:val="1"/>
      <w:marLeft w:val="0"/>
      <w:marRight w:val="0"/>
      <w:marTop w:val="0"/>
      <w:marBottom w:val="0"/>
      <w:divBdr>
        <w:top w:val="none" w:sz="0" w:space="0" w:color="auto"/>
        <w:left w:val="none" w:sz="0" w:space="0" w:color="auto"/>
        <w:bottom w:val="none" w:sz="0" w:space="0" w:color="auto"/>
        <w:right w:val="none" w:sz="0" w:space="0" w:color="auto"/>
      </w:divBdr>
    </w:div>
    <w:div w:id="92752243">
      <w:bodyDiv w:val="1"/>
      <w:marLeft w:val="0"/>
      <w:marRight w:val="0"/>
      <w:marTop w:val="0"/>
      <w:marBottom w:val="0"/>
      <w:divBdr>
        <w:top w:val="none" w:sz="0" w:space="0" w:color="auto"/>
        <w:left w:val="none" w:sz="0" w:space="0" w:color="auto"/>
        <w:bottom w:val="none" w:sz="0" w:space="0" w:color="auto"/>
        <w:right w:val="none" w:sz="0" w:space="0" w:color="auto"/>
      </w:divBdr>
    </w:div>
    <w:div w:id="95099732">
      <w:bodyDiv w:val="1"/>
      <w:marLeft w:val="0"/>
      <w:marRight w:val="0"/>
      <w:marTop w:val="0"/>
      <w:marBottom w:val="0"/>
      <w:divBdr>
        <w:top w:val="none" w:sz="0" w:space="0" w:color="auto"/>
        <w:left w:val="none" w:sz="0" w:space="0" w:color="auto"/>
        <w:bottom w:val="none" w:sz="0" w:space="0" w:color="auto"/>
        <w:right w:val="none" w:sz="0" w:space="0" w:color="auto"/>
      </w:divBdr>
    </w:div>
    <w:div w:id="96339268">
      <w:bodyDiv w:val="1"/>
      <w:marLeft w:val="0"/>
      <w:marRight w:val="0"/>
      <w:marTop w:val="0"/>
      <w:marBottom w:val="0"/>
      <w:divBdr>
        <w:top w:val="none" w:sz="0" w:space="0" w:color="auto"/>
        <w:left w:val="none" w:sz="0" w:space="0" w:color="auto"/>
        <w:bottom w:val="none" w:sz="0" w:space="0" w:color="auto"/>
        <w:right w:val="none" w:sz="0" w:space="0" w:color="auto"/>
      </w:divBdr>
    </w:div>
    <w:div w:id="96949556">
      <w:bodyDiv w:val="1"/>
      <w:marLeft w:val="0"/>
      <w:marRight w:val="0"/>
      <w:marTop w:val="0"/>
      <w:marBottom w:val="0"/>
      <w:divBdr>
        <w:top w:val="none" w:sz="0" w:space="0" w:color="auto"/>
        <w:left w:val="none" w:sz="0" w:space="0" w:color="auto"/>
        <w:bottom w:val="none" w:sz="0" w:space="0" w:color="auto"/>
        <w:right w:val="none" w:sz="0" w:space="0" w:color="auto"/>
      </w:divBdr>
    </w:div>
    <w:div w:id="106655622">
      <w:bodyDiv w:val="1"/>
      <w:marLeft w:val="0"/>
      <w:marRight w:val="0"/>
      <w:marTop w:val="0"/>
      <w:marBottom w:val="0"/>
      <w:divBdr>
        <w:top w:val="none" w:sz="0" w:space="0" w:color="auto"/>
        <w:left w:val="none" w:sz="0" w:space="0" w:color="auto"/>
        <w:bottom w:val="none" w:sz="0" w:space="0" w:color="auto"/>
        <w:right w:val="none" w:sz="0" w:space="0" w:color="auto"/>
      </w:divBdr>
    </w:div>
    <w:div w:id="132723461">
      <w:bodyDiv w:val="1"/>
      <w:marLeft w:val="0"/>
      <w:marRight w:val="0"/>
      <w:marTop w:val="0"/>
      <w:marBottom w:val="0"/>
      <w:divBdr>
        <w:top w:val="none" w:sz="0" w:space="0" w:color="auto"/>
        <w:left w:val="none" w:sz="0" w:space="0" w:color="auto"/>
        <w:bottom w:val="none" w:sz="0" w:space="0" w:color="auto"/>
        <w:right w:val="none" w:sz="0" w:space="0" w:color="auto"/>
      </w:divBdr>
    </w:div>
    <w:div w:id="144131565">
      <w:bodyDiv w:val="1"/>
      <w:marLeft w:val="0"/>
      <w:marRight w:val="0"/>
      <w:marTop w:val="0"/>
      <w:marBottom w:val="0"/>
      <w:divBdr>
        <w:top w:val="none" w:sz="0" w:space="0" w:color="auto"/>
        <w:left w:val="none" w:sz="0" w:space="0" w:color="auto"/>
        <w:bottom w:val="none" w:sz="0" w:space="0" w:color="auto"/>
        <w:right w:val="none" w:sz="0" w:space="0" w:color="auto"/>
      </w:divBdr>
    </w:div>
    <w:div w:id="160314631">
      <w:bodyDiv w:val="1"/>
      <w:marLeft w:val="0"/>
      <w:marRight w:val="0"/>
      <w:marTop w:val="0"/>
      <w:marBottom w:val="0"/>
      <w:divBdr>
        <w:top w:val="none" w:sz="0" w:space="0" w:color="auto"/>
        <w:left w:val="none" w:sz="0" w:space="0" w:color="auto"/>
        <w:bottom w:val="none" w:sz="0" w:space="0" w:color="auto"/>
        <w:right w:val="none" w:sz="0" w:space="0" w:color="auto"/>
      </w:divBdr>
    </w:div>
    <w:div w:id="160894474">
      <w:bodyDiv w:val="1"/>
      <w:marLeft w:val="0"/>
      <w:marRight w:val="0"/>
      <w:marTop w:val="0"/>
      <w:marBottom w:val="0"/>
      <w:divBdr>
        <w:top w:val="none" w:sz="0" w:space="0" w:color="auto"/>
        <w:left w:val="none" w:sz="0" w:space="0" w:color="auto"/>
        <w:bottom w:val="none" w:sz="0" w:space="0" w:color="auto"/>
        <w:right w:val="none" w:sz="0" w:space="0" w:color="auto"/>
      </w:divBdr>
    </w:div>
    <w:div w:id="165049759">
      <w:bodyDiv w:val="1"/>
      <w:marLeft w:val="0"/>
      <w:marRight w:val="0"/>
      <w:marTop w:val="0"/>
      <w:marBottom w:val="0"/>
      <w:divBdr>
        <w:top w:val="none" w:sz="0" w:space="0" w:color="auto"/>
        <w:left w:val="none" w:sz="0" w:space="0" w:color="auto"/>
        <w:bottom w:val="none" w:sz="0" w:space="0" w:color="auto"/>
        <w:right w:val="none" w:sz="0" w:space="0" w:color="auto"/>
      </w:divBdr>
    </w:div>
    <w:div w:id="169569940">
      <w:bodyDiv w:val="1"/>
      <w:marLeft w:val="0"/>
      <w:marRight w:val="0"/>
      <w:marTop w:val="0"/>
      <w:marBottom w:val="0"/>
      <w:divBdr>
        <w:top w:val="none" w:sz="0" w:space="0" w:color="auto"/>
        <w:left w:val="none" w:sz="0" w:space="0" w:color="auto"/>
        <w:bottom w:val="none" w:sz="0" w:space="0" w:color="auto"/>
        <w:right w:val="none" w:sz="0" w:space="0" w:color="auto"/>
      </w:divBdr>
    </w:div>
    <w:div w:id="170412814">
      <w:bodyDiv w:val="1"/>
      <w:marLeft w:val="0"/>
      <w:marRight w:val="0"/>
      <w:marTop w:val="0"/>
      <w:marBottom w:val="0"/>
      <w:divBdr>
        <w:top w:val="none" w:sz="0" w:space="0" w:color="auto"/>
        <w:left w:val="none" w:sz="0" w:space="0" w:color="auto"/>
        <w:bottom w:val="none" w:sz="0" w:space="0" w:color="auto"/>
        <w:right w:val="none" w:sz="0" w:space="0" w:color="auto"/>
      </w:divBdr>
    </w:div>
    <w:div w:id="182405792">
      <w:bodyDiv w:val="1"/>
      <w:marLeft w:val="0"/>
      <w:marRight w:val="0"/>
      <w:marTop w:val="0"/>
      <w:marBottom w:val="0"/>
      <w:divBdr>
        <w:top w:val="none" w:sz="0" w:space="0" w:color="auto"/>
        <w:left w:val="none" w:sz="0" w:space="0" w:color="auto"/>
        <w:bottom w:val="none" w:sz="0" w:space="0" w:color="auto"/>
        <w:right w:val="none" w:sz="0" w:space="0" w:color="auto"/>
      </w:divBdr>
    </w:div>
    <w:div w:id="183250827">
      <w:bodyDiv w:val="1"/>
      <w:marLeft w:val="0"/>
      <w:marRight w:val="0"/>
      <w:marTop w:val="0"/>
      <w:marBottom w:val="0"/>
      <w:divBdr>
        <w:top w:val="none" w:sz="0" w:space="0" w:color="auto"/>
        <w:left w:val="none" w:sz="0" w:space="0" w:color="auto"/>
        <w:bottom w:val="none" w:sz="0" w:space="0" w:color="auto"/>
        <w:right w:val="none" w:sz="0" w:space="0" w:color="auto"/>
      </w:divBdr>
    </w:div>
    <w:div w:id="192815049">
      <w:bodyDiv w:val="1"/>
      <w:marLeft w:val="0"/>
      <w:marRight w:val="0"/>
      <w:marTop w:val="0"/>
      <w:marBottom w:val="0"/>
      <w:divBdr>
        <w:top w:val="none" w:sz="0" w:space="0" w:color="auto"/>
        <w:left w:val="none" w:sz="0" w:space="0" w:color="auto"/>
        <w:bottom w:val="none" w:sz="0" w:space="0" w:color="auto"/>
        <w:right w:val="none" w:sz="0" w:space="0" w:color="auto"/>
      </w:divBdr>
    </w:div>
    <w:div w:id="195435622">
      <w:bodyDiv w:val="1"/>
      <w:marLeft w:val="0"/>
      <w:marRight w:val="0"/>
      <w:marTop w:val="0"/>
      <w:marBottom w:val="0"/>
      <w:divBdr>
        <w:top w:val="none" w:sz="0" w:space="0" w:color="auto"/>
        <w:left w:val="none" w:sz="0" w:space="0" w:color="auto"/>
        <w:bottom w:val="none" w:sz="0" w:space="0" w:color="auto"/>
        <w:right w:val="none" w:sz="0" w:space="0" w:color="auto"/>
      </w:divBdr>
    </w:div>
    <w:div w:id="203762132">
      <w:bodyDiv w:val="1"/>
      <w:marLeft w:val="0"/>
      <w:marRight w:val="0"/>
      <w:marTop w:val="0"/>
      <w:marBottom w:val="0"/>
      <w:divBdr>
        <w:top w:val="none" w:sz="0" w:space="0" w:color="auto"/>
        <w:left w:val="none" w:sz="0" w:space="0" w:color="auto"/>
        <w:bottom w:val="none" w:sz="0" w:space="0" w:color="auto"/>
        <w:right w:val="none" w:sz="0" w:space="0" w:color="auto"/>
      </w:divBdr>
    </w:div>
    <w:div w:id="213394180">
      <w:bodyDiv w:val="1"/>
      <w:marLeft w:val="0"/>
      <w:marRight w:val="0"/>
      <w:marTop w:val="0"/>
      <w:marBottom w:val="0"/>
      <w:divBdr>
        <w:top w:val="none" w:sz="0" w:space="0" w:color="auto"/>
        <w:left w:val="none" w:sz="0" w:space="0" w:color="auto"/>
        <w:bottom w:val="none" w:sz="0" w:space="0" w:color="auto"/>
        <w:right w:val="none" w:sz="0" w:space="0" w:color="auto"/>
      </w:divBdr>
    </w:div>
    <w:div w:id="214315711">
      <w:bodyDiv w:val="1"/>
      <w:marLeft w:val="0"/>
      <w:marRight w:val="0"/>
      <w:marTop w:val="0"/>
      <w:marBottom w:val="0"/>
      <w:divBdr>
        <w:top w:val="none" w:sz="0" w:space="0" w:color="auto"/>
        <w:left w:val="none" w:sz="0" w:space="0" w:color="auto"/>
        <w:bottom w:val="none" w:sz="0" w:space="0" w:color="auto"/>
        <w:right w:val="none" w:sz="0" w:space="0" w:color="auto"/>
      </w:divBdr>
    </w:div>
    <w:div w:id="216555991">
      <w:bodyDiv w:val="1"/>
      <w:marLeft w:val="0"/>
      <w:marRight w:val="0"/>
      <w:marTop w:val="0"/>
      <w:marBottom w:val="0"/>
      <w:divBdr>
        <w:top w:val="none" w:sz="0" w:space="0" w:color="auto"/>
        <w:left w:val="none" w:sz="0" w:space="0" w:color="auto"/>
        <w:bottom w:val="none" w:sz="0" w:space="0" w:color="auto"/>
        <w:right w:val="none" w:sz="0" w:space="0" w:color="auto"/>
      </w:divBdr>
    </w:div>
    <w:div w:id="221791842">
      <w:bodyDiv w:val="1"/>
      <w:marLeft w:val="0"/>
      <w:marRight w:val="0"/>
      <w:marTop w:val="0"/>
      <w:marBottom w:val="0"/>
      <w:divBdr>
        <w:top w:val="none" w:sz="0" w:space="0" w:color="auto"/>
        <w:left w:val="none" w:sz="0" w:space="0" w:color="auto"/>
        <w:bottom w:val="none" w:sz="0" w:space="0" w:color="auto"/>
        <w:right w:val="none" w:sz="0" w:space="0" w:color="auto"/>
      </w:divBdr>
    </w:div>
    <w:div w:id="224417170">
      <w:bodyDiv w:val="1"/>
      <w:marLeft w:val="0"/>
      <w:marRight w:val="0"/>
      <w:marTop w:val="0"/>
      <w:marBottom w:val="0"/>
      <w:divBdr>
        <w:top w:val="none" w:sz="0" w:space="0" w:color="auto"/>
        <w:left w:val="none" w:sz="0" w:space="0" w:color="auto"/>
        <w:bottom w:val="none" w:sz="0" w:space="0" w:color="auto"/>
        <w:right w:val="none" w:sz="0" w:space="0" w:color="auto"/>
      </w:divBdr>
    </w:div>
    <w:div w:id="233586243">
      <w:bodyDiv w:val="1"/>
      <w:marLeft w:val="0"/>
      <w:marRight w:val="0"/>
      <w:marTop w:val="0"/>
      <w:marBottom w:val="0"/>
      <w:divBdr>
        <w:top w:val="none" w:sz="0" w:space="0" w:color="auto"/>
        <w:left w:val="none" w:sz="0" w:space="0" w:color="auto"/>
        <w:bottom w:val="none" w:sz="0" w:space="0" w:color="auto"/>
        <w:right w:val="none" w:sz="0" w:space="0" w:color="auto"/>
      </w:divBdr>
    </w:div>
    <w:div w:id="239826010">
      <w:bodyDiv w:val="1"/>
      <w:marLeft w:val="0"/>
      <w:marRight w:val="0"/>
      <w:marTop w:val="0"/>
      <w:marBottom w:val="0"/>
      <w:divBdr>
        <w:top w:val="none" w:sz="0" w:space="0" w:color="auto"/>
        <w:left w:val="none" w:sz="0" w:space="0" w:color="auto"/>
        <w:bottom w:val="none" w:sz="0" w:space="0" w:color="auto"/>
        <w:right w:val="none" w:sz="0" w:space="0" w:color="auto"/>
      </w:divBdr>
    </w:div>
    <w:div w:id="240331223">
      <w:bodyDiv w:val="1"/>
      <w:marLeft w:val="0"/>
      <w:marRight w:val="0"/>
      <w:marTop w:val="0"/>
      <w:marBottom w:val="0"/>
      <w:divBdr>
        <w:top w:val="none" w:sz="0" w:space="0" w:color="auto"/>
        <w:left w:val="none" w:sz="0" w:space="0" w:color="auto"/>
        <w:bottom w:val="none" w:sz="0" w:space="0" w:color="auto"/>
        <w:right w:val="none" w:sz="0" w:space="0" w:color="auto"/>
      </w:divBdr>
    </w:div>
    <w:div w:id="242759473">
      <w:bodyDiv w:val="1"/>
      <w:marLeft w:val="0"/>
      <w:marRight w:val="0"/>
      <w:marTop w:val="0"/>
      <w:marBottom w:val="0"/>
      <w:divBdr>
        <w:top w:val="none" w:sz="0" w:space="0" w:color="auto"/>
        <w:left w:val="none" w:sz="0" w:space="0" w:color="auto"/>
        <w:bottom w:val="none" w:sz="0" w:space="0" w:color="auto"/>
        <w:right w:val="none" w:sz="0" w:space="0" w:color="auto"/>
      </w:divBdr>
    </w:div>
    <w:div w:id="244652056">
      <w:bodyDiv w:val="1"/>
      <w:marLeft w:val="0"/>
      <w:marRight w:val="0"/>
      <w:marTop w:val="0"/>
      <w:marBottom w:val="0"/>
      <w:divBdr>
        <w:top w:val="none" w:sz="0" w:space="0" w:color="auto"/>
        <w:left w:val="none" w:sz="0" w:space="0" w:color="auto"/>
        <w:bottom w:val="none" w:sz="0" w:space="0" w:color="auto"/>
        <w:right w:val="none" w:sz="0" w:space="0" w:color="auto"/>
      </w:divBdr>
    </w:div>
    <w:div w:id="259027827">
      <w:bodyDiv w:val="1"/>
      <w:marLeft w:val="0"/>
      <w:marRight w:val="0"/>
      <w:marTop w:val="0"/>
      <w:marBottom w:val="0"/>
      <w:divBdr>
        <w:top w:val="none" w:sz="0" w:space="0" w:color="auto"/>
        <w:left w:val="none" w:sz="0" w:space="0" w:color="auto"/>
        <w:bottom w:val="none" w:sz="0" w:space="0" w:color="auto"/>
        <w:right w:val="none" w:sz="0" w:space="0" w:color="auto"/>
      </w:divBdr>
    </w:div>
    <w:div w:id="259030663">
      <w:bodyDiv w:val="1"/>
      <w:marLeft w:val="0"/>
      <w:marRight w:val="0"/>
      <w:marTop w:val="0"/>
      <w:marBottom w:val="0"/>
      <w:divBdr>
        <w:top w:val="none" w:sz="0" w:space="0" w:color="auto"/>
        <w:left w:val="none" w:sz="0" w:space="0" w:color="auto"/>
        <w:bottom w:val="none" w:sz="0" w:space="0" w:color="auto"/>
        <w:right w:val="none" w:sz="0" w:space="0" w:color="auto"/>
      </w:divBdr>
    </w:div>
    <w:div w:id="260844764">
      <w:bodyDiv w:val="1"/>
      <w:marLeft w:val="0"/>
      <w:marRight w:val="0"/>
      <w:marTop w:val="0"/>
      <w:marBottom w:val="0"/>
      <w:divBdr>
        <w:top w:val="none" w:sz="0" w:space="0" w:color="auto"/>
        <w:left w:val="none" w:sz="0" w:space="0" w:color="auto"/>
        <w:bottom w:val="none" w:sz="0" w:space="0" w:color="auto"/>
        <w:right w:val="none" w:sz="0" w:space="0" w:color="auto"/>
      </w:divBdr>
    </w:div>
    <w:div w:id="261304504">
      <w:bodyDiv w:val="1"/>
      <w:marLeft w:val="0"/>
      <w:marRight w:val="0"/>
      <w:marTop w:val="0"/>
      <w:marBottom w:val="0"/>
      <w:divBdr>
        <w:top w:val="none" w:sz="0" w:space="0" w:color="auto"/>
        <w:left w:val="none" w:sz="0" w:space="0" w:color="auto"/>
        <w:bottom w:val="none" w:sz="0" w:space="0" w:color="auto"/>
        <w:right w:val="none" w:sz="0" w:space="0" w:color="auto"/>
      </w:divBdr>
    </w:div>
    <w:div w:id="268396917">
      <w:bodyDiv w:val="1"/>
      <w:marLeft w:val="0"/>
      <w:marRight w:val="0"/>
      <w:marTop w:val="0"/>
      <w:marBottom w:val="0"/>
      <w:divBdr>
        <w:top w:val="none" w:sz="0" w:space="0" w:color="auto"/>
        <w:left w:val="none" w:sz="0" w:space="0" w:color="auto"/>
        <w:bottom w:val="none" w:sz="0" w:space="0" w:color="auto"/>
        <w:right w:val="none" w:sz="0" w:space="0" w:color="auto"/>
      </w:divBdr>
    </w:div>
    <w:div w:id="268971416">
      <w:bodyDiv w:val="1"/>
      <w:marLeft w:val="0"/>
      <w:marRight w:val="0"/>
      <w:marTop w:val="0"/>
      <w:marBottom w:val="0"/>
      <w:divBdr>
        <w:top w:val="none" w:sz="0" w:space="0" w:color="auto"/>
        <w:left w:val="none" w:sz="0" w:space="0" w:color="auto"/>
        <w:bottom w:val="none" w:sz="0" w:space="0" w:color="auto"/>
        <w:right w:val="none" w:sz="0" w:space="0" w:color="auto"/>
      </w:divBdr>
    </w:div>
    <w:div w:id="277685995">
      <w:bodyDiv w:val="1"/>
      <w:marLeft w:val="0"/>
      <w:marRight w:val="0"/>
      <w:marTop w:val="0"/>
      <w:marBottom w:val="0"/>
      <w:divBdr>
        <w:top w:val="none" w:sz="0" w:space="0" w:color="auto"/>
        <w:left w:val="none" w:sz="0" w:space="0" w:color="auto"/>
        <w:bottom w:val="none" w:sz="0" w:space="0" w:color="auto"/>
        <w:right w:val="none" w:sz="0" w:space="0" w:color="auto"/>
      </w:divBdr>
    </w:div>
    <w:div w:id="281307575">
      <w:bodyDiv w:val="1"/>
      <w:marLeft w:val="0"/>
      <w:marRight w:val="0"/>
      <w:marTop w:val="0"/>
      <w:marBottom w:val="0"/>
      <w:divBdr>
        <w:top w:val="none" w:sz="0" w:space="0" w:color="auto"/>
        <w:left w:val="none" w:sz="0" w:space="0" w:color="auto"/>
        <w:bottom w:val="none" w:sz="0" w:space="0" w:color="auto"/>
        <w:right w:val="none" w:sz="0" w:space="0" w:color="auto"/>
      </w:divBdr>
    </w:div>
    <w:div w:id="286661500">
      <w:bodyDiv w:val="1"/>
      <w:marLeft w:val="0"/>
      <w:marRight w:val="0"/>
      <w:marTop w:val="0"/>
      <w:marBottom w:val="0"/>
      <w:divBdr>
        <w:top w:val="none" w:sz="0" w:space="0" w:color="auto"/>
        <w:left w:val="none" w:sz="0" w:space="0" w:color="auto"/>
        <w:bottom w:val="none" w:sz="0" w:space="0" w:color="auto"/>
        <w:right w:val="none" w:sz="0" w:space="0" w:color="auto"/>
      </w:divBdr>
    </w:div>
    <w:div w:id="287318967">
      <w:bodyDiv w:val="1"/>
      <w:marLeft w:val="0"/>
      <w:marRight w:val="0"/>
      <w:marTop w:val="0"/>
      <w:marBottom w:val="0"/>
      <w:divBdr>
        <w:top w:val="none" w:sz="0" w:space="0" w:color="auto"/>
        <w:left w:val="none" w:sz="0" w:space="0" w:color="auto"/>
        <w:bottom w:val="none" w:sz="0" w:space="0" w:color="auto"/>
        <w:right w:val="none" w:sz="0" w:space="0" w:color="auto"/>
      </w:divBdr>
    </w:div>
    <w:div w:id="289828835">
      <w:bodyDiv w:val="1"/>
      <w:marLeft w:val="0"/>
      <w:marRight w:val="0"/>
      <w:marTop w:val="0"/>
      <w:marBottom w:val="0"/>
      <w:divBdr>
        <w:top w:val="none" w:sz="0" w:space="0" w:color="auto"/>
        <w:left w:val="none" w:sz="0" w:space="0" w:color="auto"/>
        <w:bottom w:val="none" w:sz="0" w:space="0" w:color="auto"/>
        <w:right w:val="none" w:sz="0" w:space="0" w:color="auto"/>
      </w:divBdr>
    </w:div>
    <w:div w:id="290289597">
      <w:bodyDiv w:val="1"/>
      <w:marLeft w:val="0"/>
      <w:marRight w:val="0"/>
      <w:marTop w:val="0"/>
      <w:marBottom w:val="0"/>
      <w:divBdr>
        <w:top w:val="none" w:sz="0" w:space="0" w:color="auto"/>
        <w:left w:val="none" w:sz="0" w:space="0" w:color="auto"/>
        <w:bottom w:val="none" w:sz="0" w:space="0" w:color="auto"/>
        <w:right w:val="none" w:sz="0" w:space="0" w:color="auto"/>
      </w:divBdr>
    </w:div>
    <w:div w:id="295112481">
      <w:bodyDiv w:val="1"/>
      <w:marLeft w:val="0"/>
      <w:marRight w:val="0"/>
      <w:marTop w:val="0"/>
      <w:marBottom w:val="0"/>
      <w:divBdr>
        <w:top w:val="none" w:sz="0" w:space="0" w:color="auto"/>
        <w:left w:val="none" w:sz="0" w:space="0" w:color="auto"/>
        <w:bottom w:val="none" w:sz="0" w:space="0" w:color="auto"/>
        <w:right w:val="none" w:sz="0" w:space="0" w:color="auto"/>
      </w:divBdr>
    </w:div>
    <w:div w:id="300889008">
      <w:bodyDiv w:val="1"/>
      <w:marLeft w:val="0"/>
      <w:marRight w:val="0"/>
      <w:marTop w:val="0"/>
      <w:marBottom w:val="0"/>
      <w:divBdr>
        <w:top w:val="none" w:sz="0" w:space="0" w:color="auto"/>
        <w:left w:val="none" w:sz="0" w:space="0" w:color="auto"/>
        <w:bottom w:val="none" w:sz="0" w:space="0" w:color="auto"/>
        <w:right w:val="none" w:sz="0" w:space="0" w:color="auto"/>
      </w:divBdr>
    </w:div>
    <w:div w:id="302469374">
      <w:bodyDiv w:val="1"/>
      <w:marLeft w:val="0"/>
      <w:marRight w:val="0"/>
      <w:marTop w:val="0"/>
      <w:marBottom w:val="0"/>
      <w:divBdr>
        <w:top w:val="none" w:sz="0" w:space="0" w:color="auto"/>
        <w:left w:val="none" w:sz="0" w:space="0" w:color="auto"/>
        <w:bottom w:val="none" w:sz="0" w:space="0" w:color="auto"/>
        <w:right w:val="none" w:sz="0" w:space="0" w:color="auto"/>
      </w:divBdr>
    </w:div>
    <w:div w:id="303240982">
      <w:bodyDiv w:val="1"/>
      <w:marLeft w:val="0"/>
      <w:marRight w:val="0"/>
      <w:marTop w:val="0"/>
      <w:marBottom w:val="0"/>
      <w:divBdr>
        <w:top w:val="none" w:sz="0" w:space="0" w:color="auto"/>
        <w:left w:val="none" w:sz="0" w:space="0" w:color="auto"/>
        <w:bottom w:val="none" w:sz="0" w:space="0" w:color="auto"/>
        <w:right w:val="none" w:sz="0" w:space="0" w:color="auto"/>
      </w:divBdr>
    </w:div>
    <w:div w:id="308436187">
      <w:bodyDiv w:val="1"/>
      <w:marLeft w:val="0"/>
      <w:marRight w:val="0"/>
      <w:marTop w:val="0"/>
      <w:marBottom w:val="0"/>
      <w:divBdr>
        <w:top w:val="none" w:sz="0" w:space="0" w:color="auto"/>
        <w:left w:val="none" w:sz="0" w:space="0" w:color="auto"/>
        <w:bottom w:val="none" w:sz="0" w:space="0" w:color="auto"/>
        <w:right w:val="none" w:sz="0" w:space="0" w:color="auto"/>
      </w:divBdr>
    </w:div>
    <w:div w:id="309290307">
      <w:bodyDiv w:val="1"/>
      <w:marLeft w:val="0"/>
      <w:marRight w:val="0"/>
      <w:marTop w:val="0"/>
      <w:marBottom w:val="0"/>
      <w:divBdr>
        <w:top w:val="none" w:sz="0" w:space="0" w:color="auto"/>
        <w:left w:val="none" w:sz="0" w:space="0" w:color="auto"/>
        <w:bottom w:val="none" w:sz="0" w:space="0" w:color="auto"/>
        <w:right w:val="none" w:sz="0" w:space="0" w:color="auto"/>
      </w:divBdr>
    </w:div>
    <w:div w:id="313026322">
      <w:bodyDiv w:val="1"/>
      <w:marLeft w:val="0"/>
      <w:marRight w:val="0"/>
      <w:marTop w:val="0"/>
      <w:marBottom w:val="0"/>
      <w:divBdr>
        <w:top w:val="none" w:sz="0" w:space="0" w:color="auto"/>
        <w:left w:val="none" w:sz="0" w:space="0" w:color="auto"/>
        <w:bottom w:val="none" w:sz="0" w:space="0" w:color="auto"/>
        <w:right w:val="none" w:sz="0" w:space="0" w:color="auto"/>
      </w:divBdr>
    </w:div>
    <w:div w:id="313264039">
      <w:bodyDiv w:val="1"/>
      <w:marLeft w:val="0"/>
      <w:marRight w:val="0"/>
      <w:marTop w:val="0"/>
      <w:marBottom w:val="0"/>
      <w:divBdr>
        <w:top w:val="none" w:sz="0" w:space="0" w:color="auto"/>
        <w:left w:val="none" w:sz="0" w:space="0" w:color="auto"/>
        <w:bottom w:val="none" w:sz="0" w:space="0" w:color="auto"/>
        <w:right w:val="none" w:sz="0" w:space="0" w:color="auto"/>
      </w:divBdr>
    </w:div>
    <w:div w:id="314526419">
      <w:bodyDiv w:val="1"/>
      <w:marLeft w:val="0"/>
      <w:marRight w:val="0"/>
      <w:marTop w:val="0"/>
      <w:marBottom w:val="0"/>
      <w:divBdr>
        <w:top w:val="none" w:sz="0" w:space="0" w:color="auto"/>
        <w:left w:val="none" w:sz="0" w:space="0" w:color="auto"/>
        <w:bottom w:val="none" w:sz="0" w:space="0" w:color="auto"/>
        <w:right w:val="none" w:sz="0" w:space="0" w:color="auto"/>
      </w:divBdr>
    </w:div>
    <w:div w:id="325481688">
      <w:bodyDiv w:val="1"/>
      <w:marLeft w:val="0"/>
      <w:marRight w:val="0"/>
      <w:marTop w:val="0"/>
      <w:marBottom w:val="0"/>
      <w:divBdr>
        <w:top w:val="none" w:sz="0" w:space="0" w:color="auto"/>
        <w:left w:val="none" w:sz="0" w:space="0" w:color="auto"/>
        <w:bottom w:val="none" w:sz="0" w:space="0" w:color="auto"/>
        <w:right w:val="none" w:sz="0" w:space="0" w:color="auto"/>
      </w:divBdr>
    </w:div>
    <w:div w:id="326594635">
      <w:bodyDiv w:val="1"/>
      <w:marLeft w:val="0"/>
      <w:marRight w:val="0"/>
      <w:marTop w:val="0"/>
      <w:marBottom w:val="0"/>
      <w:divBdr>
        <w:top w:val="none" w:sz="0" w:space="0" w:color="auto"/>
        <w:left w:val="none" w:sz="0" w:space="0" w:color="auto"/>
        <w:bottom w:val="none" w:sz="0" w:space="0" w:color="auto"/>
        <w:right w:val="none" w:sz="0" w:space="0" w:color="auto"/>
      </w:divBdr>
    </w:div>
    <w:div w:id="328023362">
      <w:bodyDiv w:val="1"/>
      <w:marLeft w:val="0"/>
      <w:marRight w:val="0"/>
      <w:marTop w:val="0"/>
      <w:marBottom w:val="0"/>
      <w:divBdr>
        <w:top w:val="none" w:sz="0" w:space="0" w:color="auto"/>
        <w:left w:val="none" w:sz="0" w:space="0" w:color="auto"/>
        <w:bottom w:val="none" w:sz="0" w:space="0" w:color="auto"/>
        <w:right w:val="none" w:sz="0" w:space="0" w:color="auto"/>
      </w:divBdr>
    </w:div>
    <w:div w:id="331101463">
      <w:bodyDiv w:val="1"/>
      <w:marLeft w:val="0"/>
      <w:marRight w:val="0"/>
      <w:marTop w:val="0"/>
      <w:marBottom w:val="0"/>
      <w:divBdr>
        <w:top w:val="none" w:sz="0" w:space="0" w:color="auto"/>
        <w:left w:val="none" w:sz="0" w:space="0" w:color="auto"/>
        <w:bottom w:val="none" w:sz="0" w:space="0" w:color="auto"/>
        <w:right w:val="none" w:sz="0" w:space="0" w:color="auto"/>
      </w:divBdr>
    </w:div>
    <w:div w:id="334648180">
      <w:bodyDiv w:val="1"/>
      <w:marLeft w:val="0"/>
      <w:marRight w:val="0"/>
      <w:marTop w:val="0"/>
      <w:marBottom w:val="0"/>
      <w:divBdr>
        <w:top w:val="none" w:sz="0" w:space="0" w:color="auto"/>
        <w:left w:val="none" w:sz="0" w:space="0" w:color="auto"/>
        <w:bottom w:val="none" w:sz="0" w:space="0" w:color="auto"/>
        <w:right w:val="none" w:sz="0" w:space="0" w:color="auto"/>
      </w:divBdr>
    </w:div>
    <w:div w:id="340864070">
      <w:bodyDiv w:val="1"/>
      <w:marLeft w:val="0"/>
      <w:marRight w:val="0"/>
      <w:marTop w:val="0"/>
      <w:marBottom w:val="0"/>
      <w:divBdr>
        <w:top w:val="none" w:sz="0" w:space="0" w:color="auto"/>
        <w:left w:val="none" w:sz="0" w:space="0" w:color="auto"/>
        <w:bottom w:val="none" w:sz="0" w:space="0" w:color="auto"/>
        <w:right w:val="none" w:sz="0" w:space="0" w:color="auto"/>
      </w:divBdr>
    </w:div>
    <w:div w:id="343557535">
      <w:bodyDiv w:val="1"/>
      <w:marLeft w:val="0"/>
      <w:marRight w:val="0"/>
      <w:marTop w:val="0"/>
      <w:marBottom w:val="0"/>
      <w:divBdr>
        <w:top w:val="none" w:sz="0" w:space="0" w:color="auto"/>
        <w:left w:val="none" w:sz="0" w:space="0" w:color="auto"/>
        <w:bottom w:val="none" w:sz="0" w:space="0" w:color="auto"/>
        <w:right w:val="none" w:sz="0" w:space="0" w:color="auto"/>
      </w:divBdr>
    </w:div>
    <w:div w:id="344552195">
      <w:bodyDiv w:val="1"/>
      <w:marLeft w:val="0"/>
      <w:marRight w:val="0"/>
      <w:marTop w:val="0"/>
      <w:marBottom w:val="0"/>
      <w:divBdr>
        <w:top w:val="none" w:sz="0" w:space="0" w:color="auto"/>
        <w:left w:val="none" w:sz="0" w:space="0" w:color="auto"/>
        <w:bottom w:val="none" w:sz="0" w:space="0" w:color="auto"/>
        <w:right w:val="none" w:sz="0" w:space="0" w:color="auto"/>
      </w:divBdr>
    </w:div>
    <w:div w:id="350382022">
      <w:bodyDiv w:val="1"/>
      <w:marLeft w:val="0"/>
      <w:marRight w:val="0"/>
      <w:marTop w:val="0"/>
      <w:marBottom w:val="0"/>
      <w:divBdr>
        <w:top w:val="none" w:sz="0" w:space="0" w:color="auto"/>
        <w:left w:val="none" w:sz="0" w:space="0" w:color="auto"/>
        <w:bottom w:val="none" w:sz="0" w:space="0" w:color="auto"/>
        <w:right w:val="none" w:sz="0" w:space="0" w:color="auto"/>
      </w:divBdr>
    </w:div>
    <w:div w:id="354575744">
      <w:bodyDiv w:val="1"/>
      <w:marLeft w:val="0"/>
      <w:marRight w:val="0"/>
      <w:marTop w:val="0"/>
      <w:marBottom w:val="0"/>
      <w:divBdr>
        <w:top w:val="none" w:sz="0" w:space="0" w:color="auto"/>
        <w:left w:val="none" w:sz="0" w:space="0" w:color="auto"/>
        <w:bottom w:val="none" w:sz="0" w:space="0" w:color="auto"/>
        <w:right w:val="none" w:sz="0" w:space="0" w:color="auto"/>
      </w:divBdr>
    </w:div>
    <w:div w:id="356472165">
      <w:bodyDiv w:val="1"/>
      <w:marLeft w:val="0"/>
      <w:marRight w:val="0"/>
      <w:marTop w:val="0"/>
      <w:marBottom w:val="0"/>
      <w:divBdr>
        <w:top w:val="none" w:sz="0" w:space="0" w:color="auto"/>
        <w:left w:val="none" w:sz="0" w:space="0" w:color="auto"/>
        <w:bottom w:val="none" w:sz="0" w:space="0" w:color="auto"/>
        <w:right w:val="none" w:sz="0" w:space="0" w:color="auto"/>
      </w:divBdr>
    </w:div>
    <w:div w:id="357513657">
      <w:bodyDiv w:val="1"/>
      <w:marLeft w:val="0"/>
      <w:marRight w:val="0"/>
      <w:marTop w:val="0"/>
      <w:marBottom w:val="0"/>
      <w:divBdr>
        <w:top w:val="none" w:sz="0" w:space="0" w:color="auto"/>
        <w:left w:val="none" w:sz="0" w:space="0" w:color="auto"/>
        <w:bottom w:val="none" w:sz="0" w:space="0" w:color="auto"/>
        <w:right w:val="none" w:sz="0" w:space="0" w:color="auto"/>
      </w:divBdr>
    </w:div>
    <w:div w:id="358820407">
      <w:bodyDiv w:val="1"/>
      <w:marLeft w:val="0"/>
      <w:marRight w:val="0"/>
      <w:marTop w:val="0"/>
      <w:marBottom w:val="0"/>
      <w:divBdr>
        <w:top w:val="none" w:sz="0" w:space="0" w:color="auto"/>
        <w:left w:val="none" w:sz="0" w:space="0" w:color="auto"/>
        <w:bottom w:val="none" w:sz="0" w:space="0" w:color="auto"/>
        <w:right w:val="none" w:sz="0" w:space="0" w:color="auto"/>
      </w:divBdr>
    </w:div>
    <w:div w:id="362168401">
      <w:bodyDiv w:val="1"/>
      <w:marLeft w:val="0"/>
      <w:marRight w:val="0"/>
      <w:marTop w:val="0"/>
      <w:marBottom w:val="0"/>
      <w:divBdr>
        <w:top w:val="none" w:sz="0" w:space="0" w:color="auto"/>
        <w:left w:val="none" w:sz="0" w:space="0" w:color="auto"/>
        <w:bottom w:val="none" w:sz="0" w:space="0" w:color="auto"/>
        <w:right w:val="none" w:sz="0" w:space="0" w:color="auto"/>
      </w:divBdr>
    </w:div>
    <w:div w:id="362750113">
      <w:bodyDiv w:val="1"/>
      <w:marLeft w:val="0"/>
      <w:marRight w:val="0"/>
      <w:marTop w:val="0"/>
      <w:marBottom w:val="0"/>
      <w:divBdr>
        <w:top w:val="none" w:sz="0" w:space="0" w:color="auto"/>
        <w:left w:val="none" w:sz="0" w:space="0" w:color="auto"/>
        <w:bottom w:val="none" w:sz="0" w:space="0" w:color="auto"/>
        <w:right w:val="none" w:sz="0" w:space="0" w:color="auto"/>
      </w:divBdr>
    </w:div>
    <w:div w:id="365176054">
      <w:bodyDiv w:val="1"/>
      <w:marLeft w:val="0"/>
      <w:marRight w:val="0"/>
      <w:marTop w:val="0"/>
      <w:marBottom w:val="0"/>
      <w:divBdr>
        <w:top w:val="none" w:sz="0" w:space="0" w:color="auto"/>
        <w:left w:val="none" w:sz="0" w:space="0" w:color="auto"/>
        <w:bottom w:val="none" w:sz="0" w:space="0" w:color="auto"/>
        <w:right w:val="none" w:sz="0" w:space="0" w:color="auto"/>
      </w:divBdr>
    </w:div>
    <w:div w:id="372002803">
      <w:bodyDiv w:val="1"/>
      <w:marLeft w:val="0"/>
      <w:marRight w:val="0"/>
      <w:marTop w:val="0"/>
      <w:marBottom w:val="0"/>
      <w:divBdr>
        <w:top w:val="none" w:sz="0" w:space="0" w:color="auto"/>
        <w:left w:val="none" w:sz="0" w:space="0" w:color="auto"/>
        <w:bottom w:val="none" w:sz="0" w:space="0" w:color="auto"/>
        <w:right w:val="none" w:sz="0" w:space="0" w:color="auto"/>
      </w:divBdr>
    </w:div>
    <w:div w:id="375156645">
      <w:bodyDiv w:val="1"/>
      <w:marLeft w:val="0"/>
      <w:marRight w:val="0"/>
      <w:marTop w:val="0"/>
      <w:marBottom w:val="0"/>
      <w:divBdr>
        <w:top w:val="none" w:sz="0" w:space="0" w:color="auto"/>
        <w:left w:val="none" w:sz="0" w:space="0" w:color="auto"/>
        <w:bottom w:val="none" w:sz="0" w:space="0" w:color="auto"/>
        <w:right w:val="none" w:sz="0" w:space="0" w:color="auto"/>
      </w:divBdr>
    </w:div>
    <w:div w:id="375202786">
      <w:bodyDiv w:val="1"/>
      <w:marLeft w:val="0"/>
      <w:marRight w:val="0"/>
      <w:marTop w:val="0"/>
      <w:marBottom w:val="0"/>
      <w:divBdr>
        <w:top w:val="none" w:sz="0" w:space="0" w:color="auto"/>
        <w:left w:val="none" w:sz="0" w:space="0" w:color="auto"/>
        <w:bottom w:val="none" w:sz="0" w:space="0" w:color="auto"/>
        <w:right w:val="none" w:sz="0" w:space="0" w:color="auto"/>
      </w:divBdr>
    </w:div>
    <w:div w:id="375742437">
      <w:bodyDiv w:val="1"/>
      <w:marLeft w:val="0"/>
      <w:marRight w:val="0"/>
      <w:marTop w:val="0"/>
      <w:marBottom w:val="0"/>
      <w:divBdr>
        <w:top w:val="none" w:sz="0" w:space="0" w:color="auto"/>
        <w:left w:val="none" w:sz="0" w:space="0" w:color="auto"/>
        <w:bottom w:val="none" w:sz="0" w:space="0" w:color="auto"/>
        <w:right w:val="none" w:sz="0" w:space="0" w:color="auto"/>
      </w:divBdr>
    </w:div>
    <w:div w:id="382876443">
      <w:bodyDiv w:val="1"/>
      <w:marLeft w:val="0"/>
      <w:marRight w:val="0"/>
      <w:marTop w:val="0"/>
      <w:marBottom w:val="0"/>
      <w:divBdr>
        <w:top w:val="none" w:sz="0" w:space="0" w:color="auto"/>
        <w:left w:val="none" w:sz="0" w:space="0" w:color="auto"/>
        <w:bottom w:val="none" w:sz="0" w:space="0" w:color="auto"/>
        <w:right w:val="none" w:sz="0" w:space="0" w:color="auto"/>
      </w:divBdr>
    </w:div>
    <w:div w:id="384762757">
      <w:bodyDiv w:val="1"/>
      <w:marLeft w:val="0"/>
      <w:marRight w:val="0"/>
      <w:marTop w:val="0"/>
      <w:marBottom w:val="0"/>
      <w:divBdr>
        <w:top w:val="none" w:sz="0" w:space="0" w:color="auto"/>
        <w:left w:val="none" w:sz="0" w:space="0" w:color="auto"/>
        <w:bottom w:val="none" w:sz="0" w:space="0" w:color="auto"/>
        <w:right w:val="none" w:sz="0" w:space="0" w:color="auto"/>
      </w:divBdr>
    </w:div>
    <w:div w:id="386733073">
      <w:bodyDiv w:val="1"/>
      <w:marLeft w:val="0"/>
      <w:marRight w:val="0"/>
      <w:marTop w:val="0"/>
      <w:marBottom w:val="0"/>
      <w:divBdr>
        <w:top w:val="none" w:sz="0" w:space="0" w:color="auto"/>
        <w:left w:val="none" w:sz="0" w:space="0" w:color="auto"/>
        <w:bottom w:val="none" w:sz="0" w:space="0" w:color="auto"/>
        <w:right w:val="none" w:sz="0" w:space="0" w:color="auto"/>
      </w:divBdr>
    </w:div>
    <w:div w:id="405109147">
      <w:bodyDiv w:val="1"/>
      <w:marLeft w:val="0"/>
      <w:marRight w:val="0"/>
      <w:marTop w:val="0"/>
      <w:marBottom w:val="0"/>
      <w:divBdr>
        <w:top w:val="none" w:sz="0" w:space="0" w:color="auto"/>
        <w:left w:val="none" w:sz="0" w:space="0" w:color="auto"/>
        <w:bottom w:val="none" w:sz="0" w:space="0" w:color="auto"/>
        <w:right w:val="none" w:sz="0" w:space="0" w:color="auto"/>
      </w:divBdr>
    </w:div>
    <w:div w:id="406540502">
      <w:bodyDiv w:val="1"/>
      <w:marLeft w:val="0"/>
      <w:marRight w:val="0"/>
      <w:marTop w:val="0"/>
      <w:marBottom w:val="0"/>
      <w:divBdr>
        <w:top w:val="none" w:sz="0" w:space="0" w:color="auto"/>
        <w:left w:val="none" w:sz="0" w:space="0" w:color="auto"/>
        <w:bottom w:val="none" w:sz="0" w:space="0" w:color="auto"/>
        <w:right w:val="none" w:sz="0" w:space="0" w:color="auto"/>
      </w:divBdr>
    </w:div>
    <w:div w:id="410663750">
      <w:bodyDiv w:val="1"/>
      <w:marLeft w:val="0"/>
      <w:marRight w:val="0"/>
      <w:marTop w:val="0"/>
      <w:marBottom w:val="0"/>
      <w:divBdr>
        <w:top w:val="none" w:sz="0" w:space="0" w:color="auto"/>
        <w:left w:val="none" w:sz="0" w:space="0" w:color="auto"/>
        <w:bottom w:val="none" w:sz="0" w:space="0" w:color="auto"/>
        <w:right w:val="none" w:sz="0" w:space="0" w:color="auto"/>
      </w:divBdr>
    </w:div>
    <w:div w:id="414058352">
      <w:bodyDiv w:val="1"/>
      <w:marLeft w:val="0"/>
      <w:marRight w:val="0"/>
      <w:marTop w:val="0"/>
      <w:marBottom w:val="0"/>
      <w:divBdr>
        <w:top w:val="none" w:sz="0" w:space="0" w:color="auto"/>
        <w:left w:val="none" w:sz="0" w:space="0" w:color="auto"/>
        <w:bottom w:val="none" w:sz="0" w:space="0" w:color="auto"/>
        <w:right w:val="none" w:sz="0" w:space="0" w:color="auto"/>
      </w:divBdr>
    </w:div>
    <w:div w:id="417556051">
      <w:bodyDiv w:val="1"/>
      <w:marLeft w:val="0"/>
      <w:marRight w:val="0"/>
      <w:marTop w:val="0"/>
      <w:marBottom w:val="0"/>
      <w:divBdr>
        <w:top w:val="none" w:sz="0" w:space="0" w:color="auto"/>
        <w:left w:val="none" w:sz="0" w:space="0" w:color="auto"/>
        <w:bottom w:val="none" w:sz="0" w:space="0" w:color="auto"/>
        <w:right w:val="none" w:sz="0" w:space="0" w:color="auto"/>
      </w:divBdr>
    </w:div>
    <w:div w:id="420835244">
      <w:bodyDiv w:val="1"/>
      <w:marLeft w:val="0"/>
      <w:marRight w:val="0"/>
      <w:marTop w:val="0"/>
      <w:marBottom w:val="0"/>
      <w:divBdr>
        <w:top w:val="none" w:sz="0" w:space="0" w:color="auto"/>
        <w:left w:val="none" w:sz="0" w:space="0" w:color="auto"/>
        <w:bottom w:val="none" w:sz="0" w:space="0" w:color="auto"/>
        <w:right w:val="none" w:sz="0" w:space="0" w:color="auto"/>
      </w:divBdr>
    </w:div>
    <w:div w:id="424226496">
      <w:bodyDiv w:val="1"/>
      <w:marLeft w:val="0"/>
      <w:marRight w:val="0"/>
      <w:marTop w:val="0"/>
      <w:marBottom w:val="0"/>
      <w:divBdr>
        <w:top w:val="none" w:sz="0" w:space="0" w:color="auto"/>
        <w:left w:val="none" w:sz="0" w:space="0" w:color="auto"/>
        <w:bottom w:val="none" w:sz="0" w:space="0" w:color="auto"/>
        <w:right w:val="none" w:sz="0" w:space="0" w:color="auto"/>
      </w:divBdr>
    </w:div>
    <w:div w:id="425003203">
      <w:bodyDiv w:val="1"/>
      <w:marLeft w:val="0"/>
      <w:marRight w:val="0"/>
      <w:marTop w:val="0"/>
      <w:marBottom w:val="0"/>
      <w:divBdr>
        <w:top w:val="none" w:sz="0" w:space="0" w:color="auto"/>
        <w:left w:val="none" w:sz="0" w:space="0" w:color="auto"/>
        <w:bottom w:val="none" w:sz="0" w:space="0" w:color="auto"/>
        <w:right w:val="none" w:sz="0" w:space="0" w:color="auto"/>
      </w:divBdr>
    </w:div>
    <w:div w:id="435295941">
      <w:bodyDiv w:val="1"/>
      <w:marLeft w:val="0"/>
      <w:marRight w:val="0"/>
      <w:marTop w:val="0"/>
      <w:marBottom w:val="0"/>
      <w:divBdr>
        <w:top w:val="none" w:sz="0" w:space="0" w:color="auto"/>
        <w:left w:val="none" w:sz="0" w:space="0" w:color="auto"/>
        <w:bottom w:val="none" w:sz="0" w:space="0" w:color="auto"/>
        <w:right w:val="none" w:sz="0" w:space="0" w:color="auto"/>
      </w:divBdr>
    </w:div>
    <w:div w:id="444543446">
      <w:bodyDiv w:val="1"/>
      <w:marLeft w:val="0"/>
      <w:marRight w:val="0"/>
      <w:marTop w:val="0"/>
      <w:marBottom w:val="0"/>
      <w:divBdr>
        <w:top w:val="none" w:sz="0" w:space="0" w:color="auto"/>
        <w:left w:val="none" w:sz="0" w:space="0" w:color="auto"/>
        <w:bottom w:val="none" w:sz="0" w:space="0" w:color="auto"/>
        <w:right w:val="none" w:sz="0" w:space="0" w:color="auto"/>
      </w:divBdr>
    </w:div>
    <w:div w:id="451242948">
      <w:bodyDiv w:val="1"/>
      <w:marLeft w:val="0"/>
      <w:marRight w:val="0"/>
      <w:marTop w:val="0"/>
      <w:marBottom w:val="0"/>
      <w:divBdr>
        <w:top w:val="none" w:sz="0" w:space="0" w:color="auto"/>
        <w:left w:val="none" w:sz="0" w:space="0" w:color="auto"/>
        <w:bottom w:val="none" w:sz="0" w:space="0" w:color="auto"/>
        <w:right w:val="none" w:sz="0" w:space="0" w:color="auto"/>
      </w:divBdr>
    </w:div>
    <w:div w:id="451478524">
      <w:bodyDiv w:val="1"/>
      <w:marLeft w:val="0"/>
      <w:marRight w:val="0"/>
      <w:marTop w:val="0"/>
      <w:marBottom w:val="0"/>
      <w:divBdr>
        <w:top w:val="none" w:sz="0" w:space="0" w:color="auto"/>
        <w:left w:val="none" w:sz="0" w:space="0" w:color="auto"/>
        <w:bottom w:val="none" w:sz="0" w:space="0" w:color="auto"/>
        <w:right w:val="none" w:sz="0" w:space="0" w:color="auto"/>
      </w:divBdr>
    </w:div>
    <w:div w:id="452751218">
      <w:bodyDiv w:val="1"/>
      <w:marLeft w:val="0"/>
      <w:marRight w:val="0"/>
      <w:marTop w:val="0"/>
      <w:marBottom w:val="0"/>
      <w:divBdr>
        <w:top w:val="none" w:sz="0" w:space="0" w:color="auto"/>
        <w:left w:val="none" w:sz="0" w:space="0" w:color="auto"/>
        <w:bottom w:val="none" w:sz="0" w:space="0" w:color="auto"/>
        <w:right w:val="none" w:sz="0" w:space="0" w:color="auto"/>
      </w:divBdr>
    </w:div>
    <w:div w:id="454524357">
      <w:bodyDiv w:val="1"/>
      <w:marLeft w:val="0"/>
      <w:marRight w:val="0"/>
      <w:marTop w:val="0"/>
      <w:marBottom w:val="0"/>
      <w:divBdr>
        <w:top w:val="none" w:sz="0" w:space="0" w:color="auto"/>
        <w:left w:val="none" w:sz="0" w:space="0" w:color="auto"/>
        <w:bottom w:val="none" w:sz="0" w:space="0" w:color="auto"/>
        <w:right w:val="none" w:sz="0" w:space="0" w:color="auto"/>
      </w:divBdr>
    </w:div>
    <w:div w:id="458232310">
      <w:bodyDiv w:val="1"/>
      <w:marLeft w:val="0"/>
      <w:marRight w:val="0"/>
      <w:marTop w:val="0"/>
      <w:marBottom w:val="0"/>
      <w:divBdr>
        <w:top w:val="none" w:sz="0" w:space="0" w:color="auto"/>
        <w:left w:val="none" w:sz="0" w:space="0" w:color="auto"/>
        <w:bottom w:val="none" w:sz="0" w:space="0" w:color="auto"/>
        <w:right w:val="none" w:sz="0" w:space="0" w:color="auto"/>
      </w:divBdr>
    </w:div>
    <w:div w:id="459809426">
      <w:bodyDiv w:val="1"/>
      <w:marLeft w:val="0"/>
      <w:marRight w:val="0"/>
      <w:marTop w:val="0"/>
      <w:marBottom w:val="0"/>
      <w:divBdr>
        <w:top w:val="none" w:sz="0" w:space="0" w:color="auto"/>
        <w:left w:val="none" w:sz="0" w:space="0" w:color="auto"/>
        <w:bottom w:val="none" w:sz="0" w:space="0" w:color="auto"/>
        <w:right w:val="none" w:sz="0" w:space="0" w:color="auto"/>
      </w:divBdr>
    </w:div>
    <w:div w:id="461994698">
      <w:bodyDiv w:val="1"/>
      <w:marLeft w:val="0"/>
      <w:marRight w:val="0"/>
      <w:marTop w:val="0"/>
      <w:marBottom w:val="0"/>
      <w:divBdr>
        <w:top w:val="none" w:sz="0" w:space="0" w:color="auto"/>
        <w:left w:val="none" w:sz="0" w:space="0" w:color="auto"/>
        <w:bottom w:val="none" w:sz="0" w:space="0" w:color="auto"/>
        <w:right w:val="none" w:sz="0" w:space="0" w:color="auto"/>
      </w:divBdr>
    </w:div>
    <w:div w:id="465054191">
      <w:bodyDiv w:val="1"/>
      <w:marLeft w:val="0"/>
      <w:marRight w:val="0"/>
      <w:marTop w:val="0"/>
      <w:marBottom w:val="0"/>
      <w:divBdr>
        <w:top w:val="none" w:sz="0" w:space="0" w:color="auto"/>
        <w:left w:val="none" w:sz="0" w:space="0" w:color="auto"/>
        <w:bottom w:val="none" w:sz="0" w:space="0" w:color="auto"/>
        <w:right w:val="none" w:sz="0" w:space="0" w:color="auto"/>
      </w:divBdr>
    </w:div>
    <w:div w:id="475490397">
      <w:bodyDiv w:val="1"/>
      <w:marLeft w:val="0"/>
      <w:marRight w:val="0"/>
      <w:marTop w:val="0"/>
      <w:marBottom w:val="0"/>
      <w:divBdr>
        <w:top w:val="none" w:sz="0" w:space="0" w:color="auto"/>
        <w:left w:val="none" w:sz="0" w:space="0" w:color="auto"/>
        <w:bottom w:val="none" w:sz="0" w:space="0" w:color="auto"/>
        <w:right w:val="none" w:sz="0" w:space="0" w:color="auto"/>
      </w:divBdr>
    </w:div>
    <w:div w:id="482550712">
      <w:bodyDiv w:val="1"/>
      <w:marLeft w:val="0"/>
      <w:marRight w:val="0"/>
      <w:marTop w:val="0"/>
      <w:marBottom w:val="0"/>
      <w:divBdr>
        <w:top w:val="none" w:sz="0" w:space="0" w:color="auto"/>
        <w:left w:val="none" w:sz="0" w:space="0" w:color="auto"/>
        <w:bottom w:val="none" w:sz="0" w:space="0" w:color="auto"/>
        <w:right w:val="none" w:sz="0" w:space="0" w:color="auto"/>
      </w:divBdr>
    </w:div>
    <w:div w:id="483547405">
      <w:bodyDiv w:val="1"/>
      <w:marLeft w:val="0"/>
      <w:marRight w:val="0"/>
      <w:marTop w:val="0"/>
      <w:marBottom w:val="0"/>
      <w:divBdr>
        <w:top w:val="none" w:sz="0" w:space="0" w:color="auto"/>
        <w:left w:val="none" w:sz="0" w:space="0" w:color="auto"/>
        <w:bottom w:val="none" w:sz="0" w:space="0" w:color="auto"/>
        <w:right w:val="none" w:sz="0" w:space="0" w:color="auto"/>
      </w:divBdr>
    </w:div>
    <w:div w:id="483857226">
      <w:bodyDiv w:val="1"/>
      <w:marLeft w:val="0"/>
      <w:marRight w:val="0"/>
      <w:marTop w:val="0"/>
      <w:marBottom w:val="0"/>
      <w:divBdr>
        <w:top w:val="none" w:sz="0" w:space="0" w:color="auto"/>
        <w:left w:val="none" w:sz="0" w:space="0" w:color="auto"/>
        <w:bottom w:val="none" w:sz="0" w:space="0" w:color="auto"/>
        <w:right w:val="none" w:sz="0" w:space="0" w:color="auto"/>
      </w:divBdr>
    </w:div>
    <w:div w:id="490873471">
      <w:bodyDiv w:val="1"/>
      <w:marLeft w:val="0"/>
      <w:marRight w:val="0"/>
      <w:marTop w:val="0"/>
      <w:marBottom w:val="0"/>
      <w:divBdr>
        <w:top w:val="none" w:sz="0" w:space="0" w:color="auto"/>
        <w:left w:val="none" w:sz="0" w:space="0" w:color="auto"/>
        <w:bottom w:val="none" w:sz="0" w:space="0" w:color="auto"/>
        <w:right w:val="none" w:sz="0" w:space="0" w:color="auto"/>
      </w:divBdr>
    </w:div>
    <w:div w:id="491601174">
      <w:bodyDiv w:val="1"/>
      <w:marLeft w:val="0"/>
      <w:marRight w:val="0"/>
      <w:marTop w:val="0"/>
      <w:marBottom w:val="0"/>
      <w:divBdr>
        <w:top w:val="none" w:sz="0" w:space="0" w:color="auto"/>
        <w:left w:val="none" w:sz="0" w:space="0" w:color="auto"/>
        <w:bottom w:val="none" w:sz="0" w:space="0" w:color="auto"/>
        <w:right w:val="none" w:sz="0" w:space="0" w:color="auto"/>
      </w:divBdr>
    </w:div>
    <w:div w:id="495851965">
      <w:bodyDiv w:val="1"/>
      <w:marLeft w:val="0"/>
      <w:marRight w:val="0"/>
      <w:marTop w:val="0"/>
      <w:marBottom w:val="0"/>
      <w:divBdr>
        <w:top w:val="none" w:sz="0" w:space="0" w:color="auto"/>
        <w:left w:val="none" w:sz="0" w:space="0" w:color="auto"/>
        <w:bottom w:val="none" w:sz="0" w:space="0" w:color="auto"/>
        <w:right w:val="none" w:sz="0" w:space="0" w:color="auto"/>
      </w:divBdr>
    </w:div>
    <w:div w:id="496579304">
      <w:bodyDiv w:val="1"/>
      <w:marLeft w:val="0"/>
      <w:marRight w:val="0"/>
      <w:marTop w:val="0"/>
      <w:marBottom w:val="0"/>
      <w:divBdr>
        <w:top w:val="none" w:sz="0" w:space="0" w:color="auto"/>
        <w:left w:val="none" w:sz="0" w:space="0" w:color="auto"/>
        <w:bottom w:val="none" w:sz="0" w:space="0" w:color="auto"/>
        <w:right w:val="none" w:sz="0" w:space="0" w:color="auto"/>
      </w:divBdr>
    </w:div>
    <w:div w:id="496843528">
      <w:bodyDiv w:val="1"/>
      <w:marLeft w:val="0"/>
      <w:marRight w:val="0"/>
      <w:marTop w:val="0"/>
      <w:marBottom w:val="0"/>
      <w:divBdr>
        <w:top w:val="none" w:sz="0" w:space="0" w:color="auto"/>
        <w:left w:val="none" w:sz="0" w:space="0" w:color="auto"/>
        <w:bottom w:val="none" w:sz="0" w:space="0" w:color="auto"/>
        <w:right w:val="none" w:sz="0" w:space="0" w:color="auto"/>
      </w:divBdr>
    </w:div>
    <w:div w:id="497110906">
      <w:bodyDiv w:val="1"/>
      <w:marLeft w:val="0"/>
      <w:marRight w:val="0"/>
      <w:marTop w:val="0"/>
      <w:marBottom w:val="0"/>
      <w:divBdr>
        <w:top w:val="none" w:sz="0" w:space="0" w:color="auto"/>
        <w:left w:val="none" w:sz="0" w:space="0" w:color="auto"/>
        <w:bottom w:val="none" w:sz="0" w:space="0" w:color="auto"/>
        <w:right w:val="none" w:sz="0" w:space="0" w:color="auto"/>
      </w:divBdr>
    </w:div>
    <w:div w:id="501823836">
      <w:bodyDiv w:val="1"/>
      <w:marLeft w:val="0"/>
      <w:marRight w:val="0"/>
      <w:marTop w:val="0"/>
      <w:marBottom w:val="0"/>
      <w:divBdr>
        <w:top w:val="none" w:sz="0" w:space="0" w:color="auto"/>
        <w:left w:val="none" w:sz="0" w:space="0" w:color="auto"/>
        <w:bottom w:val="none" w:sz="0" w:space="0" w:color="auto"/>
        <w:right w:val="none" w:sz="0" w:space="0" w:color="auto"/>
      </w:divBdr>
    </w:div>
    <w:div w:id="502401471">
      <w:bodyDiv w:val="1"/>
      <w:marLeft w:val="0"/>
      <w:marRight w:val="0"/>
      <w:marTop w:val="0"/>
      <w:marBottom w:val="0"/>
      <w:divBdr>
        <w:top w:val="none" w:sz="0" w:space="0" w:color="auto"/>
        <w:left w:val="none" w:sz="0" w:space="0" w:color="auto"/>
        <w:bottom w:val="none" w:sz="0" w:space="0" w:color="auto"/>
        <w:right w:val="none" w:sz="0" w:space="0" w:color="auto"/>
      </w:divBdr>
    </w:div>
    <w:div w:id="508716589">
      <w:bodyDiv w:val="1"/>
      <w:marLeft w:val="0"/>
      <w:marRight w:val="0"/>
      <w:marTop w:val="0"/>
      <w:marBottom w:val="0"/>
      <w:divBdr>
        <w:top w:val="none" w:sz="0" w:space="0" w:color="auto"/>
        <w:left w:val="none" w:sz="0" w:space="0" w:color="auto"/>
        <w:bottom w:val="none" w:sz="0" w:space="0" w:color="auto"/>
        <w:right w:val="none" w:sz="0" w:space="0" w:color="auto"/>
      </w:divBdr>
    </w:div>
    <w:div w:id="516191097">
      <w:bodyDiv w:val="1"/>
      <w:marLeft w:val="0"/>
      <w:marRight w:val="0"/>
      <w:marTop w:val="0"/>
      <w:marBottom w:val="0"/>
      <w:divBdr>
        <w:top w:val="none" w:sz="0" w:space="0" w:color="auto"/>
        <w:left w:val="none" w:sz="0" w:space="0" w:color="auto"/>
        <w:bottom w:val="none" w:sz="0" w:space="0" w:color="auto"/>
        <w:right w:val="none" w:sz="0" w:space="0" w:color="auto"/>
      </w:divBdr>
    </w:div>
    <w:div w:id="516695293">
      <w:bodyDiv w:val="1"/>
      <w:marLeft w:val="0"/>
      <w:marRight w:val="0"/>
      <w:marTop w:val="0"/>
      <w:marBottom w:val="0"/>
      <w:divBdr>
        <w:top w:val="none" w:sz="0" w:space="0" w:color="auto"/>
        <w:left w:val="none" w:sz="0" w:space="0" w:color="auto"/>
        <w:bottom w:val="none" w:sz="0" w:space="0" w:color="auto"/>
        <w:right w:val="none" w:sz="0" w:space="0" w:color="auto"/>
      </w:divBdr>
    </w:div>
    <w:div w:id="517237521">
      <w:bodyDiv w:val="1"/>
      <w:marLeft w:val="0"/>
      <w:marRight w:val="0"/>
      <w:marTop w:val="0"/>
      <w:marBottom w:val="0"/>
      <w:divBdr>
        <w:top w:val="none" w:sz="0" w:space="0" w:color="auto"/>
        <w:left w:val="none" w:sz="0" w:space="0" w:color="auto"/>
        <w:bottom w:val="none" w:sz="0" w:space="0" w:color="auto"/>
        <w:right w:val="none" w:sz="0" w:space="0" w:color="auto"/>
      </w:divBdr>
    </w:div>
    <w:div w:id="521744146">
      <w:bodyDiv w:val="1"/>
      <w:marLeft w:val="0"/>
      <w:marRight w:val="0"/>
      <w:marTop w:val="0"/>
      <w:marBottom w:val="0"/>
      <w:divBdr>
        <w:top w:val="none" w:sz="0" w:space="0" w:color="auto"/>
        <w:left w:val="none" w:sz="0" w:space="0" w:color="auto"/>
        <w:bottom w:val="none" w:sz="0" w:space="0" w:color="auto"/>
        <w:right w:val="none" w:sz="0" w:space="0" w:color="auto"/>
      </w:divBdr>
    </w:div>
    <w:div w:id="534125252">
      <w:bodyDiv w:val="1"/>
      <w:marLeft w:val="0"/>
      <w:marRight w:val="0"/>
      <w:marTop w:val="0"/>
      <w:marBottom w:val="0"/>
      <w:divBdr>
        <w:top w:val="none" w:sz="0" w:space="0" w:color="auto"/>
        <w:left w:val="none" w:sz="0" w:space="0" w:color="auto"/>
        <w:bottom w:val="none" w:sz="0" w:space="0" w:color="auto"/>
        <w:right w:val="none" w:sz="0" w:space="0" w:color="auto"/>
      </w:divBdr>
    </w:div>
    <w:div w:id="534537622">
      <w:bodyDiv w:val="1"/>
      <w:marLeft w:val="0"/>
      <w:marRight w:val="0"/>
      <w:marTop w:val="0"/>
      <w:marBottom w:val="0"/>
      <w:divBdr>
        <w:top w:val="none" w:sz="0" w:space="0" w:color="auto"/>
        <w:left w:val="none" w:sz="0" w:space="0" w:color="auto"/>
        <w:bottom w:val="none" w:sz="0" w:space="0" w:color="auto"/>
        <w:right w:val="none" w:sz="0" w:space="0" w:color="auto"/>
      </w:divBdr>
    </w:div>
    <w:div w:id="539325059">
      <w:bodyDiv w:val="1"/>
      <w:marLeft w:val="0"/>
      <w:marRight w:val="0"/>
      <w:marTop w:val="0"/>
      <w:marBottom w:val="0"/>
      <w:divBdr>
        <w:top w:val="none" w:sz="0" w:space="0" w:color="auto"/>
        <w:left w:val="none" w:sz="0" w:space="0" w:color="auto"/>
        <w:bottom w:val="none" w:sz="0" w:space="0" w:color="auto"/>
        <w:right w:val="none" w:sz="0" w:space="0" w:color="auto"/>
      </w:divBdr>
    </w:div>
    <w:div w:id="540174017">
      <w:bodyDiv w:val="1"/>
      <w:marLeft w:val="0"/>
      <w:marRight w:val="0"/>
      <w:marTop w:val="0"/>
      <w:marBottom w:val="0"/>
      <w:divBdr>
        <w:top w:val="none" w:sz="0" w:space="0" w:color="auto"/>
        <w:left w:val="none" w:sz="0" w:space="0" w:color="auto"/>
        <w:bottom w:val="none" w:sz="0" w:space="0" w:color="auto"/>
        <w:right w:val="none" w:sz="0" w:space="0" w:color="auto"/>
      </w:divBdr>
    </w:div>
    <w:div w:id="547422385">
      <w:bodyDiv w:val="1"/>
      <w:marLeft w:val="0"/>
      <w:marRight w:val="0"/>
      <w:marTop w:val="0"/>
      <w:marBottom w:val="0"/>
      <w:divBdr>
        <w:top w:val="none" w:sz="0" w:space="0" w:color="auto"/>
        <w:left w:val="none" w:sz="0" w:space="0" w:color="auto"/>
        <w:bottom w:val="none" w:sz="0" w:space="0" w:color="auto"/>
        <w:right w:val="none" w:sz="0" w:space="0" w:color="auto"/>
      </w:divBdr>
    </w:div>
    <w:div w:id="550577963">
      <w:bodyDiv w:val="1"/>
      <w:marLeft w:val="0"/>
      <w:marRight w:val="0"/>
      <w:marTop w:val="0"/>
      <w:marBottom w:val="0"/>
      <w:divBdr>
        <w:top w:val="none" w:sz="0" w:space="0" w:color="auto"/>
        <w:left w:val="none" w:sz="0" w:space="0" w:color="auto"/>
        <w:bottom w:val="none" w:sz="0" w:space="0" w:color="auto"/>
        <w:right w:val="none" w:sz="0" w:space="0" w:color="auto"/>
      </w:divBdr>
    </w:div>
    <w:div w:id="555507081">
      <w:bodyDiv w:val="1"/>
      <w:marLeft w:val="0"/>
      <w:marRight w:val="0"/>
      <w:marTop w:val="0"/>
      <w:marBottom w:val="0"/>
      <w:divBdr>
        <w:top w:val="none" w:sz="0" w:space="0" w:color="auto"/>
        <w:left w:val="none" w:sz="0" w:space="0" w:color="auto"/>
        <w:bottom w:val="none" w:sz="0" w:space="0" w:color="auto"/>
        <w:right w:val="none" w:sz="0" w:space="0" w:color="auto"/>
      </w:divBdr>
    </w:div>
    <w:div w:id="556089330">
      <w:bodyDiv w:val="1"/>
      <w:marLeft w:val="0"/>
      <w:marRight w:val="0"/>
      <w:marTop w:val="0"/>
      <w:marBottom w:val="0"/>
      <w:divBdr>
        <w:top w:val="none" w:sz="0" w:space="0" w:color="auto"/>
        <w:left w:val="none" w:sz="0" w:space="0" w:color="auto"/>
        <w:bottom w:val="none" w:sz="0" w:space="0" w:color="auto"/>
        <w:right w:val="none" w:sz="0" w:space="0" w:color="auto"/>
      </w:divBdr>
    </w:div>
    <w:div w:id="558711640">
      <w:bodyDiv w:val="1"/>
      <w:marLeft w:val="0"/>
      <w:marRight w:val="0"/>
      <w:marTop w:val="0"/>
      <w:marBottom w:val="0"/>
      <w:divBdr>
        <w:top w:val="none" w:sz="0" w:space="0" w:color="auto"/>
        <w:left w:val="none" w:sz="0" w:space="0" w:color="auto"/>
        <w:bottom w:val="none" w:sz="0" w:space="0" w:color="auto"/>
        <w:right w:val="none" w:sz="0" w:space="0" w:color="auto"/>
      </w:divBdr>
    </w:div>
    <w:div w:id="559755656">
      <w:bodyDiv w:val="1"/>
      <w:marLeft w:val="0"/>
      <w:marRight w:val="0"/>
      <w:marTop w:val="0"/>
      <w:marBottom w:val="0"/>
      <w:divBdr>
        <w:top w:val="none" w:sz="0" w:space="0" w:color="auto"/>
        <w:left w:val="none" w:sz="0" w:space="0" w:color="auto"/>
        <w:bottom w:val="none" w:sz="0" w:space="0" w:color="auto"/>
        <w:right w:val="none" w:sz="0" w:space="0" w:color="auto"/>
      </w:divBdr>
    </w:div>
    <w:div w:id="567228738">
      <w:bodyDiv w:val="1"/>
      <w:marLeft w:val="0"/>
      <w:marRight w:val="0"/>
      <w:marTop w:val="0"/>
      <w:marBottom w:val="0"/>
      <w:divBdr>
        <w:top w:val="none" w:sz="0" w:space="0" w:color="auto"/>
        <w:left w:val="none" w:sz="0" w:space="0" w:color="auto"/>
        <w:bottom w:val="none" w:sz="0" w:space="0" w:color="auto"/>
        <w:right w:val="none" w:sz="0" w:space="0" w:color="auto"/>
      </w:divBdr>
    </w:div>
    <w:div w:id="568614687">
      <w:bodyDiv w:val="1"/>
      <w:marLeft w:val="0"/>
      <w:marRight w:val="0"/>
      <w:marTop w:val="0"/>
      <w:marBottom w:val="0"/>
      <w:divBdr>
        <w:top w:val="none" w:sz="0" w:space="0" w:color="auto"/>
        <w:left w:val="none" w:sz="0" w:space="0" w:color="auto"/>
        <w:bottom w:val="none" w:sz="0" w:space="0" w:color="auto"/>
        <w:right w:val="none" w:sz="0" w:space="0" w:color="auto"/>
      </w:divBdr>
    </w:div>
    <w:div w:id="569267520">
      <w:bodyDiv w:val="1"/>
      <w:marLeft w:val="0"/>
      <w:marRight w:val="0"/>
      <w:marTop w:val="0"/>
      <w:marBottom w:val="0"/>
      <w:divBdr>
        <w:top w:val="none" w:sz="0" w:space="0" w:color="auto"/>
        <w:left w:val="none" w:sz="0" w:space="0" w:color="auto"/>
        <w:bottom w:val="none" w:sz="0" w:space="0" w:color="auto"/>
        <w:right w:val="none" w:sz="0" w:space="0" w:color="auto"/>
      </w:divBdr>
    </w:div>
    <w:div w:id="574978142">
      <w:bodyDiv w:val="1"/>
      <w:marLeft w:val="0"/>
      <w:marRight w:val="0"/>
      <w:marTop w:val="0"/>
      <w:marBottom w:val="0"/>
      <w:divBdr>
        <w:top w:val="none" w:sz="0" w:space="0" w:color="auto"/>
        <w:left w:val="none" w:sz="0" w:space="0" w:color="auto"/>
        <w:bottom w:val="none" w:sz="0" w:space="0" w:color="auto"/>
        <w:right w:val="none" w:sz="0" w:space="0" w:color="auto"/>
      </w:divBdr>
    </w:div>
    <w:div w:id="587736165">
      <w:bodyDiv w:val="1"/>
      <w:marLeft w:val="0"/>
      <w:marRight w:val="0"/>
      <w:marTop w:val="0"/>
      <w:marBottom w:val="0"/>
      <w:divBdr>
        <w:top w:val="none" w:sz="0" w:space="0" w:color="auto"/>
        <w:left w:val="none" w:sz="0" w:space="0" w:color="auto"/>
        <w:bottom w:val="none" w:sz="0" w:space="0" w:color="auto"/>
        <w:right w:val="none" w:sz="0" w:space="0" w:color="auto"/>
      </w:divBdr>
    </w:div>
    <w:div w:id="591744274">
      <w:bodyDiv w:val="1"/>
      <w:marLeft w:val="0"/>
      <w:marRight w:val="0"/>
      <w:marTop w:val="0"/>
      <w:marBottom w:val="0"/>
      <w:divBdr>
        <w:top w:val="none" w:sz="0" w:space="0" w:color="auto"/>
        <w:left w:val="none" w:sz="0" w:space="0" w:color="auto"/>
        <w:bottom w:val="none" w:sz="0" w:space="0" w:color="auto"/>
        <w:right w:val="none" w:sz="0" w:space="0" w:color="auto"/>
      </w:divBdr>
    </w:div>
    <w:div w:id="593784219">
      <w:bodyDiv w:val="1"/>
      <w:marLeft w:val="0"/>
      <w:marRight w:val="0"/>
      <w:marTop w:val="0"/>
      <w:marBottom w:val="0"/>
      <w:divBdr>
        <w:top w:val="none" w:sz="0" w:space="0" w:color="auto"/>
        <w:left w:val="none" w:sz="0" w:space="0" w:color="auto"/>
        <w:bottom w:val="none" w:sz="0" w:space="0" w:color="auto"/>
        <w:right w:val="none" w:sz="0" w:space="0" w:color="auto"/>
      </w:divBdr>
    </w:div>
    <w:div w:id="597710697">
      <w:bodyDiv w:val="1"/>
      <w:marLeft w:val="0"/>
      <w:marRight w:val="0"/>
      <w:marTop w:val="0"/>
      <w:marBottom w:val="0"/>
      <w:divBdr>
        <w:top w:val="none" w:sz="0" w:space="0" w:color="auto"/>
        <w:left w:val="none" w:sz="0" w:space="0" w:color="auto"/>
        <w:bottom w:val="none" w:sz="0" w:space="0" w:color="auto"/>
        <w:right w:val="none" w:sz="0" w:space="0" w:color="auto"/>
      </w:divBdr>
    </w:div>
    <w:div w:id="599335429">
      <w:bodyDiv w:val="1"/>
      <w:marLeft w:val="0"/>
      <w:marRight w:val="0"/>
      <w:marTop w:val="0"/>
      <w:marBottom w:val="0"/>
      <w:divBdr>
        <w:top w:val="none" w:sz="0" w:space="0" w:color="auto"/>
        <w:left w:val="none" w:sz="0" w:space="0" w:color="auto"/>
        <w:bottom w:val="none" w:sz="0" w:space="0" w:color="auto"/>
        <w:right w:val="none" w:sz="0" w:space="0" w:color="auto"/>
      </w:divBdr>
    </w:div>
    <w:div w:id="604315402">
      <w:bodyDiv w:val="1"/>
      <w:marLeft w:val="0"/>
      <w:marRight w:val="0"/>
      <w:marTop w:val="0"/>
      <w:marBottom w:val="0"/>
      <w:divBdr>
        <w:top w:val="none" w:sz="0" w:space="0" w:color="auto"/>
        <w:left w:val="none" w:sz="0" w:space="0" w:color="auto"/>
        <w:bottom w:val="none" w:sz="0" w:space="0" w:color="auto"/>
        <w:right w:val="none" w:sz="0" w:space="0" w:color="auto"/>
      </w:divBdr>
    </w:div>
    <w:div w:id="611060810">
      <w:bodyDiv w:val="1"/>
      <w:marLeft w:val="0"/>
      <w:marRight w:val="0"/>
      <w:marTop w:val="0"/>
      <w:marBottom w:val="0"/>
      <w:divBdr>
        <w:top w:val="none" w:sz="0" w:space="0" w:color="auto"/>
        <w:left w:val="none" w:sz="0" w:space="0" w:color="auto"/>
        <w:bottom w:val="none" w:sz="0" w:space="0" w:color="auto"/>
        <w:right w:val="none" w:sz="0" w:space="0" w:color="auto"/>
      </w:divBdr>
    </w:div>
    <w:div w:id="621808934">
      <w:bodyDiv w:val="1"/>
      <w:marLeft w:val="0"/>
      <w:marRight w:val="0"/>
      <w:marTop w:val="0"/>
      <w:marBottom w:val="0"/>
      <w:divBdr>
        <w:top w:val="none" w:sz="0" w:space="0" w:color="auto"/>
        <w:left w:val="none" w:sz="0" w:space="0" w:color="auto"/>
        <w:bottom w:val="none" w:sz="0" w:space="0" w:color="auto"/>
        <w:right w:val="none" w:sz="0" w:space="0" w:color="auto"/>
      </w:divBdr>
    </w:div>
    <w:div w:id="623077418">
      <w:bodyDiv w:val="1"/>
      <w:marLeft w:val="0"/>
      <w:marRight w:val="0"/>
      <w:marTop w:val="0"/>
      <w:marBottom w:val="0"/>
      <w:divBdr>
        <w:top w:val="none" w:sz="0" w:space="0" w:color="auto"/>
        <w:left w:val="none" w:sz="0" w:space="0" w:color="auto"/>
        <w:bottom w:val="none" w:sz="0" w:space="0" w:color="auto"/>
        <w:right w:val="none" w:sz="0" w:space="0" w:color="auto"/>
      </w:divBdr>
    </w:div>
    <w:div w:id="624777918">
      <w:bodyDiv w:val="1"/>
      <w:marLeft w:val="0"/>
      <w:marRight w:val="0"/>
      <w:marTop w:val="0"/>
      <w:marBottom w:val="0"/>
      <w:divBdr>
        <w:top w:val="none" w:sz="0" w:space="0" w:color="auto"/>
        <w:left w:val="none" w:sz="0" w:space="0" w:color="auto"/>
        <w:bottom w:val="none" w:sz="0" w:space="0" w:color="auto"/>
        <w:right w:val="none" w:sz="0" w:space="0" w:color="auto"/>
      </w:divBdr>
    </w:div>
    <w:div w:id="624889527">
      <w:bodyDiv w:val="1"/>
      <w:marLeft w:val="0"/>
      <w:marRight w:val="0"/>
      <w:marTop w:val="0"/>
      <w:marBottom w:val="0"/>
      <w:divBdr>
        <w:top w:val="none" w:sz="0" w:space="0" w:color="auto"/>
        <w:left w:val="none" w:sz="0" w:space="0" w:color="auto"/>
        <w:bottom w:val="none" w:sz="0" w:space="0" w:color="auto"/>
        <w:right w:val="none" w:sz="0" w:space="0" w:color="auto"/>
      </w:divBdr>
    </w:div>
    <w:div w:id="628434114">
      <w:bodyDiv w:val="1"/>
      <w:marLeft w:val="0"/>
      <w:marRight w:val="0"/>
      <w:marTop w:val="0"/>
      <w:marBottom w:val="0"/>
      <w:divBdr>
        <w:top w:val="none" w:sz="0" w:space="0" w:color="auto"/>
        <w:left w:val="none" w:sz="0" w:space="0" w:color="auto"/>
        <w:bottom w:val="none" w:sz="0" w:space="0" w:color="auto"/>
        <w:right w:val="none" w:sz="0" w:space="0" w:color="auto"/>
      </w:divBdr>
    </w:div>
    <w:div w:id="629088721">
      <w:bodyDiv w:val="1"/>
      <w:marLeft w:val="0"/>
      <w:marRight w:val="0"/>
      <w:marTop w:val="0"/>
      <w:marBottom w:val="0"/>
      <w:divBdr>
        <w:top w:val="none" w:sz="0" w:space="0" w:color="auto"/>
        <w:left w:val="none" w:sz="0" w:space="0" w:color="auto"/>
        <w:bottom w:val="none" w:sz="0" w:space="0" w:color="auto"/>
        <w:right w:val="none" w:sz="0" w:space="0" w:color="auto"/>
      </w:divBdr>
    </w:div>
    <w:div w:id="631204665">
      <w:bodyDiv w:val="1"/>
      <w:marLeft w:val="0"/>
      <w:marRight w:val="0"/>
      <w:marTop w:val="0"/>
      <w:marBottom w:val="0"/>
      <w:divBdr>
        <w:top w:val="none" w:sz="0" w:space="0" w:color="auto"/>
        <w:left w:val="none" w:sz="0" w:space="0" w:color="auto"/>
        <w:bottom w:val="none" w:sz="0" w:space="0" w:color="auto"/>
        <w:right w:val="none" w:sz="0" w:space="0" w:color="auto"/>
      </w:divBdr>
    </w:div>
    <w:div w:id="633679548">
      <w:bodyDiv w:val="1"/>
      <w:marLeft w:val="0"/>
      <w:marRight w:val="0"/>
      <w:marTop w:val="0"/>
      <w:marBottom w:val="0"/>
      <w:divBdr>
        <w:top w:val="none" w:sz="0" w:space="0" w:color="auto"/>
        <w:left w:val="none" w:sz="0" w:space="0" w:color="auto"/>
        <w:bottom w:val="none" w:sz="0" w:space="0" w:color="auto"/>
        <w:right w:val="none" w:sz="0" w:space="0" w:color="auto"/>
      </w:divBdr>
    </w:div>
    <w:div w:id="654459451">
      <w:bodyDiv w:val="1"/>
      <w:marLeft w:val="0"/>
      <w:marRight w:val="0"/>
      <w:marTop w:val="0"/>
      <w:marBottom w:val="0"/>
      <w:divBdr>
        <w:top w:val="none" w:sz="0" w:space="0" w:color="auto"/>
        <w:left w:val="none" w:sz="0" w:space="0" w:color="auto"/>
        <w:bottom w:val="none" w:sz="0" w:space="0" w:color="auto"/>
        <w:right w:val="none" w:sz="0" w:space="0" w:color="auto"/>
      </w:divBdr>
    </w:div>
    <w:div w:id="658073262">
      <w:bodyDiv w:val="1"/>
      <w:marLeft w:val="0"/>
      <w:marRight w:val="0"/>
      <w:marTop w:val="0"/>
      <w:marBottom w:val="0"/>
      <w:divBdr>
        <w:top w:val="none" w:sz="0" w:space="0" w:color="auto"/>
        <w:left w:val="none" w:sz="0" w:space="0" w:color="auto"/>
        <w:bottom w:val="none" w:sz="0" w:space="0" w:color="auto"/>
        <w:right w:val="none" w:sz="0" w:space="0" w:color="auto"/>
      </w:divBdr>
    </w:div>
    <w:div w:id="659652430">
      <w:bodyDiv w:val="1"/>
      <w:marLeft w:val="0"/>
      <w:marRight w:val="0"/>
      <w:marTop w:val="0"/>
      <w:marBottom w:val="0"/>
      <w:divBdr>
        <w:top w:val="none" w:sz="0" w:space="0" w:color="auto"/>
        <w:left w:val="none" w:sz="0" w:space="0" w:color="auto"/>
        <w:bottom w:val="none" w:sz="0" w:space="0" w:color="auto"/>
        <w:right w:val="none" w:sz="0" w:space="0" w:color="auto"/>
      </w:divBdr>
    </w:div>
    <w:div w:id="662851638">
      <w:bodyDiv w:val="1"/>
      <w:marLeft w:val="0"/>
      <w:marRight w:val="0"/>
      <w:marTop w:val="0"/>
      <w:marBottom w:val="0"/>
      <w:divBdr>
        <w:top w:val="none" w:sz="0" w:space="0" w:color="auto"/>
        <w:left w:val="none" w:sz="0" w:space="0" w:color="auto"/>
        <w:bottom w:val="none" w:sz="0" w:space="0" w:color="auto"/>
        <w:right w:val="none" w:sz="0" w:space="0" w:color="auto"/>
      </w:divBdr>
    </w:div>
    <w:div w:id="664287063">
      <w:bodyDiv w:val="1"/>
      <w:marLeft w:val="0"/>
      <w:marRight w:val="0"/>
      <w:marTop w:val="0"/>
      <w:marBottom w:val="0"/>
      <w:divBdr>
        <w:top w:val="none" w:sz="0" w:space="0" w:color="auto"/>
        <w:left w:val="none" w:sz="0" w:space="0" w:color="auto"/>
        <w:bottom w:val="none" w:sz="0" w:space="0" w:color="auto"/>
        <w:right w:val="none" w:sz="0" w:space="0" w:color="auto"/>
      </w:divBdr>
    </w:div>
    <w:div w:id="671839576">
      <w:bodyDiv w:val="1"/>
      <w:marLeft w:val="0"/>
      <w:marRight w:val="0"/>
      <w:marTop w:val="0"/>
      <w:marBottom w:val="0"/>
      <w:divBdr>
        <w:top w:val="none" w:sz="0" w:space="0" w:color="auto"/>
        <w:left w:val="none" w:sz="0" w:space="0" w:color="auto"/>
        <w:bottom w:val="none" w:sz="0" w:space="0" w:color="auto"/>
        <w:right w:val="none" w:sz="0" w:space="0" w:color="auto"/>
      </w:divBdr>
    </w:div>
    <w:div w:id="678433589">
      <w:bodyDiv w:val="1"/>
      <w:marLeft w:val="0"/>
      <w:marRight w:val="0"/>
      <w:marTop w:val="0"/>
      <w:marBottom w:val="0"/>
      <w:divBdr>
        <w:top w:val="none" w:sz="0" w:space="0" w:color="auto"/>
        <w:left w:val="none" w:sz="0" w:space="0" w:color="auto"/>
        <w:bottom w:val="none" w:sz="0" w:space="0" w:color="auto"/>
        <w:right w:val="none" w:sz="0" w:space="0" w:color="auto"/>
      </w:divBdr>
    </w:div>
    <w:div w:id="682628856">
      <w:bodyDiv w:val="1"/>
      <w:marLeft w:val="0"/>
      <w:marRight w:val="0"/>
      <w:marTop w:val="0"/>
      <w:marBottom w:val="0"/>
      <w:divBdr>
        <w:top w:val="none" w:sz="0" w:space="0" w:color="auto"/>
        <w:left w:val="none" w:sz="0" w:space="0" w:color="auto"/>
        <w:bottom w:val="none" w:sz="0" w:space="0" w:color="auto"/>
        <w:right w:val="none" w:sz="0" w:space="0" w:color="auto"/>
      </w:divBdr>
    </w:div>
    <w:div w:id="692193818">
      <w:bodyDiv w:val="1"/>
      <w:marLeft w:val="0"/>
      <w:marRight w:val="0"/>
      <w:marTop w:val="0"/>
      <w:marBottom w:val="0"/>
      <w:divBdr>
        <w:top w:val="none" w:sz="0" w:space="0" w:color="auto"/>
        <w:left w:val="none" w:sz="0" w:space="0" w:color="auto"/>
        <w:bottom w:val="none" w:sz="0" w:space="0" w:color="auto"/>
        <w:right w:val="none" w:sz="0" w:space="0" w:color="auto"/>
      </w:divBdr>
    </w:div>
    <w:div w:id="693002777">
      <w:bodyDiv w:val="1"/>
      <w:marLeft w:val="0"/>
      <w:marRight w:val="0"/>
      <w:marTop w:val="0"/>
      <w:marBottom w:val="0"/>
      <w:divBdr>
        <w:top w:val="none" w:sz="0" w:space="0" w:color="auto"/>
        <w:left w:val="none" w:sz="0" w:space="0" w:color="auto"/>
        <w:bottom w:val="none" w:sz="0" w:space="0" w:color="auto"/>
        <w:right w:val="none" w:sz="0" w:space="0" w:color="auto"/>
      </w:divBdr>
    </w:div>
    <w:div w:id="705719162">
      <w:bodyDiv w:val="1"/>
      <w:marLeft w:val="0"/>
      <w:marRight w:val="0"/>
      <w:marTop w:val="0"/>
      <w:marBottom w:val="0"/>
      <w:divBdr>
        <w:top w:val="none" w:sz="0" w:space="0" w:color="auto"/>
        <w:left w:val="none" w:sz="0" w:space="0" w:color="auto"/>
        <w:bottom w:val="none" w:sz="0" w:space="0" w:color="auto"/>
        <w:right w:val="none" w:sz="0" w:space="0" w:color="auto"/>
      </w:divBdr>
    </w:div>
    <w:div w:id="705908034">
      <w:bodyDiv w:val="1"/>
      <w:marLeft w:val="0"/>
      <w:marRight w:val="0"/>
      <w:marTop w:val="0"/>
      <w:marBottom w:val="0"/>
      <w:divBdr>
        <w:top w:val="none" w:sz="0" w:space="0" w:color="auto"/>
        <w:left w:val="none" w:sz="0" w:space="0" w:color="auto"/>
        <w:bottom w:val="none" w:sz="0" w:space="0" w:color="auto"/>
        <w:right w:val="none" w:sz="0" w:space="0" w:color="auto"/>
      </w:divBdr>
    </w:div>
    <w:div w:id="709309202">
      <w:bodyDiv w:val="1"/>
      <w:marLeft w:val="0"/>
      <w:marRight w:val="0"/>
      <w:marTop w:val="0"/>
      <w:marBottom w:val="0"/>
      <w:divBdr>
        <w:top w:val="none" w:sz="0" w:space="0" w:color="auto"/>
        <w:left w:val="none" w:sz="0" w:space="0" w:color="auto"/>
        <w:bottom w:val="none" w:sz="0" w:space="0" w:color="auto"/>
        <w:right w:val="none" w:sz="0" w:space="0" w:color="auto"/>
      </w:divBdr>
    </w:div>
    <w:div w:id="711656133">
      <w:bodyDiv w:val="1"/>
      <w:marLeft w:val="0"/>
      <w:marRight w:val="0"/>
      <w:marTop w:val="0"/>
      <w:marBottom w:val="0"/>
      <w:divBdr>
        <w:top w:val="none" w:sz="0" w:space="0" w:color="auto"/>
        <w:left w:val="none" w:sz="0" w:space="0" w:color="auto"/>
        <w:bottom w:val="none" w:sz="0" w:space="0" w:color="auto"/>
        <w:right w:val="none" w:sz="0" w:space="0" w:color="auto"/>
      </w:divBdr>
    </w:div>
    <w:div w:id="711998283">
      <w:bodyDiv w:val="1"/>
      <w:marLeft w:val="0"/>
      <w:marRight w:val="0"/>
      <w:marTop w:val="0"/>
      <w:marBottom w:val="0"/>
      <w:divBdr>
        <w:top w:val="none" w:sz="0" w:space="0" w:color="auto"/>
        <w:left w:val="none" w:sz="0" w:space="0" w:color="auto"/>
        <w:bottom w:val="none" w:sz="0" w:space="0" w:color="auto"/>
        <w:right w:val="none" w:sz="0" w:space="0" w:color="auto"/>
      </w:divBdr>
    </w:div>
    <w:div w:id="714309512">
      <w:bodyDiv w:val="1"/>
      <w:marLeft w:val="0"/>
      <w:marRight w:val="0"/>
      <w:marTop w:val="0"/>
      <w:marBottom w:val="0"/>
      <w:divBdr>
        <w:top w:val="none" w:sz="0" w:space="0" w:color="auto"/>
        <w:left w:val="none" w:sz="0" w:space="0" w:color="auto"/>
        <w:bottom w:val="none" w:sz="0" w:space="0" w:color="auto"/>
        <w:right w:val="none" w:sz="0" w:space="0" w:color="auto"/>
      </w:divBdr>
    </w:div>
    <w:div w:id="725952323">
      <w:bodyDiv w:val="1"/>
      <w:marLeft w:val="0"/>
      <w:marRight w:val="0"/>
      <w:marTop w:val="0"/>
      <w:marBottom w:val="0"/>
      <w:divBdr>
        <w:top w:val="none" w:sz="0" w:space="0" w:color="auto"/>
        <w:left w:val="none" w:sz="0" w:space="0" w:color="auto"/>
        <w:bottom w:val="none" w:sz="0" w:space="0" w:color="auto"/>
        <w:right w:val="none" w:sz="0" w:space="0" w:color="auto"/>
      </w:divBdr>
    </w:div>
    <w:div w:id="727192477">
      <w:bodyDiv w:val="1"/>
      <w:marLeft w:val="0"/>
      <w:marRight w:val="0"/>
      <w:marTop w:val="0"/>
      <w:marBottom w:val="0"/>
      <w:divBdr>
        <w:top w:val="none" w:sz="0" w:space="0" w:color="auto"/>
        <w:left w:val="none" w:sz="0" w:space="0" w:color="auto"/>
        <w:bottom w:val="none" w:sz="0" w:space="0" w:color="auto"/>
        <w:right w:val="none" w:sz="0" w:space="0" w:color="auto"/>
      </w:divBdr>
    </w:div>
    <w:div w:id="731317876">
      <w:bodyDiv w:val="1"/>
      <w:marLeft w:val="0"/>
      <w:marRight w:val="0"/>
      <w:marTop w:val="0"/>
      <w:marBottom w:val="0"/>
      <w:divBdr>
        <w:top w:val="none" w:sz="0" w:space="0" w:color="auto"/>
        <w:left w:val="none" w:sz="0" w:space="0" w:color="auto"/>
        <w:bottom w:val="none" w:sz="0" w:space="0" w:color="auto"/>
        <w:right w:val="none" w:sz="0" w:space="0" w:color="auto"/>
      </w:divBdr>
    </w:div>
    <w:div w:id="732462817">
      <w:bodyDiv w:val="1"/>
      <w:marLeft w:val="0"/>
      <w:marRight w:val="0"/>
      <w:marTop w:val="0"/>
      <w:marBottom w:val="0"/>
      <w:divBdr>
        <w:top w:val="none" w:sz="0" w:space="0" w:color="auto"/>
        <w:left w:val="none" w:sz="0" w:space="0" w:color="auto"/>
        <w:bottom w:val="none" w:sz="0" w:space="0" w:color="auto"/>
        <w:right w:val="none" w:sz="0" w:space="0" w:color="auto"/>
      </w:divBdr>
    </w:div>
    <w:div w:id="742265067">
      <w:bodyDiv w:val="1"/>
      <w:marLeft w:val="0"/>
      <w:marRight w:val="0"/>
      <w:marTop w:val="0"/>
      <w:marBottom w:val="0"/>
      <w:divBdr>
        <w:top w:val="none" w:sz="0" w:space="0" w:color="auto"/>
        <w:left w:val="none" w:sz="0" w:space="0" w:color="auto"/>
        <w:bottom w:val="none" w:sz="0" w:space="0" w:color="auto"/>
        <w:right w:val="none" w:sz="0" w:space="0" w:color="auto"/>
      </w:divBdr>
    </w:div>
    <w:div w:id="756050150">
      <w:bodyDiv w:val="1"/>
      <w:marLeft w:val="0"/>
      <w:marRight w:val="0"/>
      <w:marTop w:val="0"/>
      <w:marBottom w:val="0"/>
      <w:divBdr>
        <w:top w:val="none" w:sz="0" w:space="0" w:color="auto"/>
        <w:left w:val="none" w:sz="0" w:space="0" w:color="auto"/>
        <w:bottom w:val="none" w:sz="0" w:space="0" w:color="auto"/>
        <w:right w:val="none" w:sz="0" w:space="0" w:color="auto"/>
      </w:divBdr>
    </w:div>
    <w:div w:id="762336424">
      <w:bodyDiv w:val="1"/>
      <w:marLeft w:val="0"/>
      <w:marRight w:val="0"/>
      <w:marTop w:val="0"/>
      <w:marBottom w:val="0"/>
      <w:divBdr>
        <w:top w:val="none" w:sz="0" w:space="0" w:color="auto"/>
        <w:left w:val="none" w:sz="0" w:space="0" w:color="auto"/>
        <w:bottom w:val="none" w:sz="0" w:space="0" w:color="auto"/>
        <w:right w:val="none" w:sz="0" w:space="0" w:color="auto"/>
      </w:divBdr>
    </w:div>
    <w:div w:id="765736181">
      <w:bodyDiv w:val="1"/>
      <w:marLeft w:val="0"/>
      <w:marRight w:val="0"/>
      <w:marTop w:val="0"/>
      <w:marBottom w:val="0"/>
      <w:divBdr>
        <w:top w:val="none" w:sz="0" w:space="0" w:color="auto"/>
        <w:left w:val="none" w:sz="0" w:space="0" w:color="auto"/>
        <w:bottom w:val="none" w:sz="0" w:space="0" w:color="auto"/>
        <w:right w:val="none" w:sz="0" w:space="0" w:color="auto"/>
      </w:divBdr>
    </w:div>
    <w:div w:id="772702171">
      <w:bodyDiv w:val="1"/>
      <w:marLeft w:val="0"/>
      <w:marRight w:val="0"/>
      <w:marTop w:val="0"/>
      <w:marBottom w:val="0"/>
      <w:divBdr>
        <w:top w:val="none" w:sz="0" w:space="0" w:color="auto"/>
        <w:left w:val="none" w:sz="0" w:space="0" w:color="auto"/>
        <w:bottom w:val="none" w:sz="0" w:space="0" w:color="auto"/>
        <w:right w:val="none" w:sz="0" w:space="0" w:color="auto"/>
      </w:divBdr>
    </w:div>
    <w:div w:id="772748153">
      <w:bodyDiv w:val="1"/>
      <w:marLeft w:val="0"/>
      <w:marRight w:val="0"/>
      <w:marTop w:val="0"/>
      <w:marBottom w:val="0"/>
      <w:divBdr>
        <w:top w:val="none" w:sz="0" w:space="0" w:color="auto"/>
        <w:left w:val="none" w:sz="0" w:space="0" w:color="auto"/>
        <w:bottom w:val="none" w:sz="0" w:space="0" w:color="auto"/>
        <w:right w:val="none" w:sz="0" w:space="0" w:color="auto"/>
      </w:divBdr>
    </w:div>
    <w:div w:id="779029191">
      <w:bodyDiv w:val="1"/>
      <w:marLeft w:val="0"/>
      <w:marRight w:val="0"/>
      <w:marTop w:val="0"/>
      <w:marBottom w:val="0"/>
      <w:divBdr>
        <w:top w:val="none" w:sz="0" w:space="0" w:color="auto"/>
        <w:left w:val="none" w:sz="0" w:space="0" w:color="auto"/>
        <w:bottom w:val="none" w:sz="0" w:space="0" w:color="auto"/>
        <w:right w:val="none" w:sz="0" w:space="0" w:color="auto"/>
      </w:divBdr>
    </w:div>
    <w:div w:id="779300285">
      <w:bodyDiv w:val="1"/>
      <w:marLeft w:val="0"/>
      <w:marRight w:val="0"/>
      <w:marTop w:val="0"/>
      <w:marBottom w:val="0"/>
      <w:divBdr>
        <w:top w:val="none" w:sz="0" w:space="0" w:color="auto"/>
        <w:left w:val="none" w:sz="0" w:space="0" w:color="auto"/>
        <w:bottom w:val="none" w:sz="0" w:space="0" w:color="auto"/>
        <w:right w:val="none" w:sz="0" w:space="0" w:color="auto"/>
      </w:divBdr>
    </w:div>
    <w:div w:id="794326599">
      <w:bodyDiv w:val="1"/>
      <w:marLeft w:val="0"/>
      <w:marRight w:val="0"/>
      <w:marTop w:val="0"/>
      <w:marBottom w:val="0"/>
      <w:divBdr>
        <w:top w:val="none" w:sz="0" w:space="0" w:color="auto"/>
        <w:left w:val="none" w:sz="0" w:space="0" w:color="auto"/>
        <w:bottom w:val="none" w:sz="0" w:space="0" w:color="auto"/>
        <w:right w:val="none" w:sz="0" w:space="0" w:color="auto"/>
      </w:divBdr>
    </w:div>
    <w:div w:id="799494204">
      <w:bodyDiv w:val="1"/>
      <w:marLeft w:val="0"/>
      <w:marRight w:val="0"/>
      <w:marTop w:val="0"/>
      <w:marBottom w:val="0"/>
      <w:divBdr>
        <w:top w:val="none" w:sz="0" w:space="0" w:color="auto"/>
        <w:left w:val="none" w:sz="0" w:space="0" w:color="auto"/>
        <w:bottom w:val="none" w:sz="0" w:space="0" w:color="auto"/>
        <w:right w:val="none" w:sz="0" w:space="0" w:color="auto"/>
      </w:divBdr>
    </w:div>
    <w:div w:id="802311324">
      <w:bodyDiv w:val="1"/>
      <w:marLeft w:val="0"/>
      <w:marRight w:val="0"/>
      <w:marTop w:val="0"/>
      <w:marBottom w:val="0"/>
      <w:divBdr>
        <w:top w:val="none" w:sz="0" w:space="0" w:color="auto"/>
        <w:left w:val="none" w:sz="0" w:space="0" w:color="auto"/>
        <w:bottom w:val="none" w:sz="0" w:space="0" w:color="auto"/>
        <w:right w:val="none" w:sz="0" w:space="0" w:color="auto"/>
      </w:divBdr>
    </w:div>
    <w:div w:id="808397857">
      <w:bodyDiv w:val="1"/>
      <w:marLeft w:val="0"/>
      <w:marRight w:val="0"/>
      <w:marTop w:val="0"/>
      <w:marBottom w:val="0"/>
      <w:divBdr>
        <w:top w:val="none" w:sz="0" w:space="0" w:color="auto"/>
        <w:left w:val="none" w:sz="0" w:space="0" w:color="auto"/>
        <w:bottom w:val="none" w:sz="0" w:space="0" w:color="auto"/>
        <w:right w:val="none" w:sz="0" w:space="0" w:color="auto"/>
      </w:divBdr>
    </w:div>
    <w:div w:id="819855784">
      <w:bodyDiv w:val="1"/>
      <w:marLeft w:val="0"/>
      <w:marRight w:val="0"/>
      <w:marTop w:val="0"/>
      <w:marBottom w:val="0"/>
      <w:divBdr>
        <w:top w:val="none" w:sz="0" w:space="0" w:color="auto"/>
        <w:left w:val="none" w:sz="0" w:space="0" w:color="auto"/>
        <w:bottom w:val="none" w:sz="0" w:space="0" w:color="auto"/>
        <w:right w:val="none" w:sz="0" w:space="0" w:color="auto"/>
      </w:divBdr>
    </w:div>
    <w:div w:id="822238160">
      <w:bodyDiv w:val="1"/>
      <w:marLeft w:val="0"/>
      <w:marRight w:val="0"/>
      <w:marTop w:val="0"/>
      <w:marBottom w:val="0"/>
      <w:divBdr>
        <w:top w:val="none" w:sz="0" w:space="0" w:color="auto"/>
        <w:left w:val="none" w:sz="0" w:space="0" w:color="auto"/>
        <w:bottom w:val="none" w:sz="0" w:space="0" w:color="auto"/>
        <w:right w:val="none" w:sz="0" w:space="0" w:color="auto"/>
      </w:divBdr>
    </w:div>
    <w:div w:id="827474501">
      <w:bodyDiv w:val="1"/>
      <w:marLeft w:val="0"/>
      <w:marRight w:val="0"/>
      <w:marTop w:val="0"/>
      <w:marBottom w:val="0"/>
      <w:divBdr>
        <w:top w:val="none" w:sz="0" w:space="0" w:color="auto"/>
        <w:left w:val="none" w:sz="0" w:space="0" w:color="auto"/>
        <w:bottom w:val="none" w:sz="0" w:space="0" w:color="auto"/>
        <w:right w:val="none" w:sz="0" w:space="0" w:color="auto"/>
      </w:divBdr>
    </w:div>
    <w:div w:id="828524998">
      <w:bodyDiv w:val="1"/>
      <w:marLeft w:val="0"/>
      <w:marRight w:val="0"/>
      <w:marTop w:val="0"/>
      <w:marBottom w:val="0"/>
      <w:divBdr>
        <w:top w:val="none" w:sz="0" w:space="0" w:color="auto"/>
        <w:left w:val="none" w:sz="0" w:space="0" w:color="auto"/>
        <w:bottom w:val="none" w:sz="0" w:space="0" w:color="auto"/>
        <w:right w:val="none" w:sz="0" w:space="0" w:color="auto"/>
      </w:divBdr>
    </w:div>
    <w:div w:id="837503507">
      <w:bodyDiv w:val="1"/>
      <w:marLeft w:val="0"/>
      <w:marRight w:val="0"/>
      <w:marTop w:val="0"/>
      <w:marBottom w:val="0"/>
      <w:divBdr>
        <w:top w:val="none" w:sz="0" w:space="0" w:color="auto"/>
        <w:left w:val="none" w:sz="0" w:space="0" w:color="auto"/>
        <w:bottom w:val="none" w:sz="0" w:space="0" w:color="auto"/>
        <w:right w:val="none" w:sz="0" w:space="0" w:color="auto"/>
      </w:divBdr>
    </w:div>
    <w:div w:id="838469428">
      <w:bodyDiv w:val="1"/>
      <w:marLeft w:val="0"/>
      <w:marRight w:val="0"/>
      <w:marTop w:val="0"/>
      <w:marBottom w:val="0"/>
      <w:divBdr>
        <w:top w:val="none" w:sz="0" w:space="0" w:color="auto"/>
        <w:left w:val="none" w:sz="0" w:space="0" w:color="auto"/>
        <w:bottom w:val="none" w:sz="0" w:space="0" w:color="auto"/>
        <w:right w:val="none" w:sz="0" w:space="0" w:color="auto"/>
      </w:divBdr>
    </w:div>
    <w:div w:id="838545820">
      <w:bodyDiv w:val="1"/>
      <w:marLeft w:val="0"/>
      <w:marRight w:val="0"/>
      <w:marTop w:val="0"/>
      <w:marBottom w:val="0"/>
      <w:divBdr>
        <w:top w:val="none" w:sz="0" w:space="0" w:color="auto"/>
        <w:left w:val="none" w:sz="0" w:space="0" w:color="auto"/>
        <w:bottom w:val="none" w:sz="0" w:space="0" w:color="auto"/>
        <w:right w:val="none" w:sz="0" w:space="0" w:color="auto"/>
      </w:divBdr>
    </w:div>
    <w:div w:id="842358333">
      <w:bodyDiv w:val="1"/>
      <w:marLeft w:val="0"/>
      <w:marRight w:val="0"/>
      <w:marTop w:val="0"/>
      <w:marBottom w:val="0"/>
      <w:divBdr>
        <w:top w:val="none" w:sz="0" w:space="0" w:color="auto"/>
        <w:left w:val="none" w:sz="0" w:space="0" w:color="auto"/>
        <w:bottom w:val="none" w:sz="0" w:space="0" w:color="auto"/>
        <w:right w:val="none" w:sz="0" w:space="0" w:color="auto"/>
      </w:divBdr>
    </w:div>
    <w:div w:id="842748170">
      <w:bodyDiv w:val="1"/>
      <w:marLeft w:val="0"/>
      <w:marRight w:val="0"/>
      <w:marTop w:val="0"/>
      <w:marBottom w:val="0"/>
      <w:divBdr>
        <w:top w:val="none" w:sz="0" w:space="0" w:color="auto"/>
        <w:left w:val="none" w:sz="0" w:space="0" w:color="auto"/>
        <w:bottom w:val="none" w:sz="0" w:space="0" w:color="auto"/>
        <w:right w:val="none" w:sz="0" w:space="0" w:color="auto"/>
      </w:divBdr>
    </w:div>
    <w:div w:id="843281668">
      <w:bodyDiv w:val="1"/>
      <w:marLeft w:val="0"/>
      <w:marRight w:val="0"/>
      <w:marTop w:val="0"/>
      <w:marBottom w:val="0"/>
      <w:divBdr>
        <w:top w:val="none" w:sz="0" w:space="0" w:color="auto"/>
        <w:left w:val="none" w:sz="0" w:space="0" w:color="auto"/>
        <w:bottom w:val="none" w:sz="0" w:space="0" w:color="auto"/>
        <w:right w:val="none" w:sz="0" w:space="0" w:color="auto"/>
      </w:divBdr>
    </w:div>
    <w:div w:id="853303918">
      <w:bodyDiv w:val="1"/>
      <w:marLeft w:val="0"/>
      <w:marRight w:val="0"/>
      <w:marTop w:val="0"/>
      <w:marBottom w:val="0"/>
      <w:divBdr>
        <w:top w:val="none" w:sz="0" w:space="0" w:color="auto"/>
        <w:left w:val="none" w:sz="0" w:space="0" w:color="auto"/>
        <w:bottom w:val="none" w:sz="0" w:space="0" w:color="auto"/>
        <w:right w:val="none" w:sz="0" w:space="0" w:color="auto"/>
      </w:divBdr>
    </w:div>
    <w:div w:id="856306430">
      <w:bodyDiv w:val="1"/>
      <w:marLeft w:val="0"/>
      <w:marRight w:val="0"/>
      <w:marTop w:val="0"/>
      <w:marBottom w:val="0"/>
      <w:divBdr>
        <w:top w:val="none" w:sz="0" w:space="0" w:color="auto"/>
        <w:left w:val="none" w:sz="0" w:space="0" w:color="auto"/>
        <w:bottom w:val="none" w:sz="0" w:space="0" w:color="auto"/>
        <w:right w:val="none" w:sz="0" w:space="0" w:color="auto"/>
      </w:divBdr>
    </w:div>
    <w:div w:id="863326331">
      <w:bodyDiv w:val="1"/>
      <w:marLeft w:val="0"/>
      <w:marRight w:val="0"/>
      <w:marTop w:val="0"/>
      <w:marBottom w:val="0"/>
      <w:divBdr>
        <w:top w:val="none" w:sz="0" w:space="0" w:color="auto"/>
        <w:left w:val="none" w:sz="0" w:space="0" w:color="auto"/>
        <w:bottom w:val="none" w:sz="0" w:space="0" w:color="auto"/>
        <w:right w:val="none" w:sz="0" w:space="0" w:color="auto"/>
      </w:divBdr>
    </w:div>
    <w:div w:id="872351513">
      <w:bodyDiv w:val="1"/>
      <w:marLeft w:val="0"/>
      <w:marRight w:val="0"/>
      <w:marTop w:val="0"/>
      <w:marBottom w:val="0"/>
      <w:divBdr>
        <w:top w:val="none" w:sz="0" w:space="0" w:color="auto"/>
        <w:left w:val="none" w:sz="0" w:space="0" w:color="auto"/>
        <w:bottom w:val="none" w:sz="0" w:space="0" w:color="auto"/>
        <w:right w:val="none" w:sz="0" w:space="0" w:color="auto"/>
      </w:divBdr>
    </w:div>
    <w:div w:id="873807729">
      <w:bodyDiv w:val="1"/>
      <w:marLeft w:val="0"/>
      <w:marRight w:val="0"/>
      <w:marTop w:val="0"/>
      <w:marBottom w:val="0"/>
      <w:divBdr>
        <w:top w:val="none" w:sz="0" w:space="0" w:color="auto"/>
        <w:left w:val="none" w:sz="0" w:space="0" w:color="auto"/>
        <w:bottom w:val="none" w:sz="0" w:space="0" w:color="auto"/>
        <w:right w:val="none" w:sz="0" w:space="0" w:color="auto"/>
      </w:divBdr>
    </w:div>
    <w:div w:id="874538342">
      <w:bodyDiv w:val="1"/>
      <w:marLeft w:val="0"/>
      <w:marRight w:val="0"/>
      <w:marTop w:val="0"/>
      <w:marBottom w:val="0"/>
      <w:divBdr>
        <w:top w:val="none" w:sz="0" w:space="0" w:color="auto"/>
        <w:left w:val="none" w:sz="0" w:space="0" w:color="auto"/>
        <w:bottom w:val="none" w:sz="0" w:space="0" w:color="auto"/>
        <w:right w:val="none" w:sz="0" w:space="0" w:color="auto"/>
      </w:divBdr>
    </w:div>
    <w:div w:id="875579560">
      <w:bodyDiv w:val="1"/>
      <w:marLeft w:val="0"/>
      <w:marRight w:val="0"/>
      <w:marTop w:val="0"/>
      <w:marBottom w:val="0"/>
      <w:divBdr>
        <w:top w:val="none" w:sz="0" w:space="0" w:color="auto"/>
        <w:left w:val="none" w:sz="0" w:space="0" w:color="auto"/>
        <w:bottom w:val="none" w:sz="0" w:space="0" w:color="auto"/>
        <w:right w:val="none" w:sz="0" w:space="0" w:color="auto"/>
      </w:divBdr>
    </w:div>
    <w:div w:id="879052128">
      <w:bodyDiv w:val="1"/>
      <w:marLeft w:val="0"/>
      <w:marRight w:val="0"/>
      <w:marTop w:val="0"/>
      <w:marBottom w:val="0"/>
      <w:divBdr>
        <w:top w:val="none" w:sz="0" w:space="0" w:color="auto"/>
        <w:left w:val="none" w:sz="0" w:space="0" w:color="auto"/>
        <w:bottom w:val="none" w:sz="0" w:space="0" w:color="auto"/>
        <w:right w:val="none" w:sz="0" w:space="0" w:color="auto"/>
      </w:divBdr>
    </w:div>
    <w:div w:id="880167554">
      <w:bodyDiv w:val="1"/>
      <w:marLeft w:val="0"/>
      <w:marRight w:val="0"/>
      <w:marTop w:val="0"/>
      <w:marBottom w:val="0"/>
      <w:divBdr>
        <w:top w:val="none" w:sz="0" w:space="0" w:color="auto"/>
        <w:left w:val="none" w:sz="0" w:space="0" w:color="auto"/>
        <w:bottom w:val="none" w:sz="0" w:space="0" w:color="auto"/>
        <w:right w:val="none" w:sz="0" w:space="0" w:color="auto"/>
      </w:divBdr>
    </w:div>
    <w:div w:id="881479208">
      <w:bodyDiv w:val="1"/>
      <w:marLeft w:val="0"/>
      <w:marRight w:val="0"/>
      <w:marTop w:val="0"/>
      <w:marBottom w:val="0"/>
      <w:divBdr>
        <w:top w:val="none" w:sz="0" w:space="0" w:color="auto"/>
        <w:left w:val="none" w:sz="0" w:space="0" w:color="auto"/>
        <w:bottom w:val="none" w:sz="0" w:space="0" w:color="auto"/>
        <w:right w:val="none" w:sz="0" w:space="0" w:color="auto"/>
      </w:divBdr>
    </w:div>
    <w:div w:id="892540250">
      <w:bodyDiv w:val="1"/>
      <w:marLeft w:val="0"/>
      <w:marRight w:val="0"/>
      <w:marTop w:val="0"/>
      <w:marBottom w:val="0"/>
      <w:divBdr>
        <w:top w:val="none" w:sz="0" w:space="0" w:color="auto"/>
        <w:left w:val="none" w:sz="0" w:space="0" w:color="auto"/>
        <w:bottom w:val="none" w:sz="0" w:space="0" w:color="auto"/>
        <w:right w:val="none" w:sz="0" w:space="0" w:color="auto"/>
      </w:divBdr>
    </w:div>
    <w:div w:id="895626498">
      <w:bodyDiv w:val="1"/>
      <w:marLeft w:val="0"/>
      <w:marRight w:val="0"/>
      <w:marTop w:val="0"/>
      <w:marBottom w:val="0"/>
      <w:divBdr>
        <w:top w:val="none" w:sz="0" w:space="0" w:color="auto"/>
        <w:left w:val="none" w:sz="0" w:space="0" w:color="auto"/>
        <w:bottom w:val="none" w:sz="0" w:space="0" w:color="auto"/>
        <w:right w:val="none" w:sz="0" w:space="0" w:color="auto"/>
      </w:divBdr>
    </w:div>
    <w:div w:id="903833487">
      <w:bodyDiv w:val="1"/>
      <w:marLeft w:val="0"/>
      <w:marRight w:val="0"/>
      <w:marTop w:val="0"/>
      <w:marBottom w:val="0"/>
      <w:divBdr>
        <w:top w:val="none" w:sz="0" w:space="0" w:color="auto"/>
        <w:left w:val="none" w:sz="0" w:space="0" w:color="auto"/>
        <w:bottom w:val="none" w:sz="0" w:space="0" w:color="auto"/>
        <w:right w:val="none" w:sz="0" w:space="0" w:color="auto"/>
      </w:divBdr>
    </w:div>
    <w:div w:id="905535920">
      <w:bodyDiv w:val="1"/>
      <w:marLeft w:val="0"/>
      <w:marRight w:val="0"/>
      <w:marTop w:val="0"/>
      <w:marBottom w:val="0"/>
      <w:divBdr>
        <w:top w:val="none" w:sz="0" w:space="0" w:color="auto"/>
        <w:left w:val="none" w:sz="0" w:space="0" w:color="auto"/>
        <w:bottom w:val="none" w:sz="0" w:space="0" w:color="auto"/>
        <w:right w:val="none" w:sz="0" w:space="0" w:color="auto"/>
      </w:divBdr>
    </w:div>
    <w:div w:id="909459785">
      <w:bodyDiv w:val="1"/>
      <w:marLeft w:val="0"/>
      <w:marRight w:val="0"/>
      <w:marTop w:val="0"/>
      <w:marBottom w:val="0"/>
      <w:divBdr>
        <w:top w:val="none" w:sz="0" w:space="0" w:color="auto"/>
        <w:left w:val="none" w:sz="0" w:space="0" w:color="auto"/>
        <w:bottom w:val="none" w:sz="0" w:space="0" w:color="auto"/>
        <w:right w:val="none" w:sz="0" w:space="0" w:color="auto"/>
      </w:divBdr>
    </w:div>
    <w:div w:id="914895439">
      <w:bodyDiv w:val="1"/>
      <w:marLeft w:val="0"/>
      <w:marRight w:val="0"/>
      <w:marTop w:val="0"/>
      <w:marBottom w:val="0"/>
      <w:divBdr>
        <w:top w:val="none" w:sz="0" w:space="0" w:color="auto"/>
        <w:left w:val="none" w:sz="0" w:space="0" w:color="auto"/>
        <w:bottom w:val="none" w:sz="0" w:space="0" w:color="auto"/>
        <w:right w:val="none" w:sz="0" w:space="0" w:color="auto"/>
      </w:divBdr>
    </w:div>
    <w:div w:id="922028669">
      <w:bodyDiv w:val="1"/>
      <w:marLeft w:val="0"/>
      <w:marRight w:val="0"/>
      <w:marTop w:val="0"/>
      <w:marBottom w:val="0"/>
      <w:divBdr>
        <w:top w:val="none" w:sz="0" w:space="0" w:color="auto"/>
        <w:left w:val="none" w:sz="0" w:space="0" w:color="auto"/>
        <w:bottom w:val="none" w:sz="0" w:space="0" w:color="auto"/>
        <w:right w:val="none" w:sz="0" w:space="0" w:color="auto"/>
      </w:divBdr>
    </w:div>
    <w:div w:id="927150938">
      <w:bodyDiv w:val="1"/>
      <w:marLeft w:val="0"/>
      <w:marRight w:val="0"/>
      <w:marTop w:val="0"/>
      <w:marBottom w:val="0"/>
      <w:divBdr>
        <w:top w:val="none" w:sz="0" w:space="0" w:color="auto"/>
        <w:left w:val="none" w:sz="0" w:space="0" w:color="auto"/>
        <w:bottom w:val="none" w:sz="0" w:space="0" w:color="auto"/>
        <w:right w:val="none" w:sz="0" w:space="0" w:color="auto"/>
      </w:divBdr>
    </w:div>
    <w:div w:id="928661700">
      <w:bodyDiv w:val="1"/>
      <w:marLeft w:val="0"/>
      <w:marRight w:val="0"/>
      <w:marTop w:val="0"/>
      <w:marBottom w:val="0"/>
      <w:divBdr>
        <w:top w:val="none" w:sz="0" w:space="0" w:color="auto"/>
        <w:left w:val="none" w:sz="0" w:space="0" w:color="auto"/>
        <w:bottom w:val="none" w:sz="0" w:space="0" w:color="auto"/>
        <w:right w:val="none" w:sz="0" w:space="0" w:color="auto"/>
      </w:divBdr>
    </w:div>
    <w:div w:id="943150727">
      <w:bodyDiv w:val="1"/>
      <w:marLeft w:val="0"/>
      <w:marRight w:val="0"/>
      <w:marTop w:val="0"/>
      <w:marBottom w:val="0"/>
      <w:divBdr>
        <w:top w:val="none" w:sz="0" w:space="0" w:color="auto"/>
        <w:left w:val="none" w:sz="0" w:space="0" w:color="auto"/>
        <w:bottom w:val="none" w:sz="0" w:space="0" w:color="auto"/>
        <w:right w:val="none" w:sz="0" w:space="0" w:color="auto"/>
      </w:divBdr>
    </w:div>
    <w:div w:id="943802944">
      <w:bodyDiv w:val="1"/>
      <w:marLeft w:val="0"/>
      <w:marRight w:val="0"/>
      <w:marTop w:val="0"/>
      <w:marBottom w:val="0"/>
      <w:divBdr>
        <w:top w:val="none" w:sz="0" w:space="0" w:color="auto"/>
        <w:left w:val="none" w:sz="0" w:space="0" w:color="auto"/>
        <w:bottom w:val="none" w:sz="0" w:space="0" w:color="auto"/>
        <w:right w:val="none" w:sz="0" w:space="0" w:color="auto"/>
      </w:divBdr>
    </w:div>
    <w:div w:id="944964244">
      <w:bodyDiv w:val="1"/>
      <w:marLeft w:val="0"/>
      <w:marRight w:val="0"/>
      <w:marTop w:val="0"/>
      <w:marBottom w:val="0"/>
      <w:divBdr>
        <w:top w:val="none" w:sz="0" w:space="0" w:color="auto"/>
        <w:left w:val="none" w:sz="0" w:space="0" w:color="auto"/>
        <w:bottom w:val="none" w:sz="0" w:space="0" w:color="auto"/>
        <w:right w:val="none" w:sz="0" w:space="0" w:color="auto"/>
      </w:divBdr>
    </w:div>
    <w:div w:id="946037905">
      <w:bodyDiv w:val="1"/>
      <w:marLeft w:val="0"/>
      <w:marRight w:val="0"/>
      <w:marTop w:val="0"/>
      <w:marBottom w:val="0"/>
      <w:divBdr>
        <w:top w:val="none" w:sz="0" w:space="0" w:color="auto"/>
        <w:left w:val="none" w:sz="0" w:space="0" w:color="auto"/>
        <w:bottom w:val="none" w:sz="0" w:space="0" w:color="auto"/>
        <w:right w:val="none" w:sz="0" w:space="0" w:color="auto"/>
      </w:divBdr>
    </w:div>
    <w:div w:id="948388724">
      <w:bodyDiv w:val="1"/>
      <w:marLeft w:val="0"/>
      <w:marRight w:val="0"/>
      <w:marTop w:val="0"/>
      <w:marBottom w:val="0"/>
      <w:divBdr>
        <w:top w:val="none" w:sz="0" w:space="0" w:color="auto"/>
        <w:left w:val="none" w:sz="0" w:space="0" w:color="auto"/>
        <w:bottom w:val="none" w:sz="0" w:space="0" w:color="auto"/>
        <w:right w:val="none" w:sz="0" w:space="0" w:color="auto"/>
      </w:divBdr>
    </w:div>
    <w:div w:id="950744763">
      <w:bodyDiv w:val="1"/>
      <w:marLeft w:val="0"/>
      <w:marRight w:val="0"/>
      <w:marTop w:val="0"/>
      <w:marBottom w:val="0"/>
      <w:divBdr>
        <w:top w:val="none" w:sz="0" w:space="0" w:color="auto"/>
        <w:left w:val="none" w:sz="0" w:space="0" w:color="auto"/>
        <w:bottom w:val="none" w:sz="0" w:space="0" w:color="auto"/>
        <w:right w:val="none" w:sz="0" w:space="0" w:color="auto"/>
      </w:divBdr>
    </w:div>
    <w:div w:id="952828904">
      <w:bodyDiv w:val="1"/>
      <w:marLeft w:val="0"/>
      <w:marRight w:val="0"/>
      <w:marTop w:val="0"/>
      <w:marBottom w:val="0"/>
      <w:divBdr>
        <w:top w:val="none" w:sz="0" w:space="0" w:color="auto"/>
        <w:left w:val="none" w:sz="0" w:space="0" w:color="auto"/>
        <w:bottom w:val="none" w:sz="0" w:space="0" w:color="auto"/>
        <w:right w:val="none" w:sz="0" w:space="0" w:color="auto"/>
      </w:divBdr>
    </w:div>
    <w:div w:id="957757691">
      <w:bodyDiv w:val="1"/>
      <w:marLeft w:val="0"/>
      <w:marRight w:val="0"/>
      <w:marTop w:val="0"/>
      <w:marBottom w:val="0"/>
      <w:divBdr>
        <w:top w:val="none" w:sz="0" w:space="0" w:color="auto"/>
        <w:left w:val="none" w:sz="0" w:space="0" w:color="auto"/>
        <w:bottom w:val="none" w:sz="0" w:space="0" w:color="auto"/>
        <w:right w:val="none" w:sz="0" w:space="0" w:color="auto"/>
      </w:divBdr>
    </w:div>
    <w:div w:id="961231824">
      <w:bodyDiv w:val="1"/>
      <w:marLeft w:val="0"/>
      <w:marRight w:val="0"/>
      <w:marTop w:val="0"/>
      <w:marBottom w:val="0"/>
      <w:divBdr>
        <w:top w:val="none" w:sz="0" w:space="0" w:color="auto"/>
        <w:left w:val="none" w:sz="0" w:space="0" w:color="auto"/>
        <w:bottom w:val="none" w:sz="0" w:space="0" w:color="auto"/>
        <w:right w:val="none" w:sz="0" w:space="0" w:color="auto"/>
      </w:divBdr>
    </w:div>
    <w:div w:id="962149951">
      <w:bodyDiv w:val="1"/>
      <w:marLeft w:val="0"/>
      <w:marRight w:val="0"/>
      <w:marTop w:val="0"/>
      <w:marBottom w:val="0"/>
      <w:divBdr>
        <w:top w:val="none" w:sz="0" w:space="0" w:color="auto"/>
        <w:left w:val="none" w:sz="0" w:space="0" w:color="auto"/>
        <w:bottom w:val="none" w:sz="0" w:space="0" w:color="auto"/>
        <w:right w:val="none" w:sz="0" w:space="0" w:color="auto"/>
      </w:divBdr>
    </w:div>
    <w:div w:id="970134123">
      <w:bodyDiv w:val="1"/>
      <w:marLeft w:val="0"/>
      <w:marRight w:val="0"/>
      <w:marTop w:val="0"/>
      <w:marBottom w:val="0"/>
      <w:divBdr>
        <w:top w:val="none" w:sz="0" w:space="0" w:color="auto"/>
        <w:left w:val="none" w:sz="0" w:space="0" w:color="auto"/>
        <w:bottom w:val="none" w:sz="0" w:space="0" w:color="auto"/>
        <w:right w:val="none" w:sz="0" w:space="0" w:color="auto"/>
      </w:divBdr>
    </w:div>
    <w:div w:id="974943757">
      <w:bodyDiv w:val="1"/>
      <w:marLeft w:val="0"/>
      <w:marRight w:val="0"/>
      <w:marTop w:val="0"/>
      <w:marBottom w:val="0"/>
      <w:divBdr>
        <w:top w:val="none" w:sz="0" w:space="0" w:color="auto"/>
        <w:left w:val="none" w:sz="0" w:space="0" w:color="auto"/>
        <w:bottom w:val="none" w:sz="0" w:space="0" w:color="auto"/>
        <w:right w:val="none" w:sz="0" w:space="0" w:color="auto"/>
      </w:divBdr>
    </w:div>
    <w:div w:id="983316083">
      <w:bodyDiv w:val="1"/>
      <w:marLeft w:val="0"/>
      <w:marRight w:val="0"/>
      <w:marTop w:val="0"/>
      <w:marBottom w:val="0"/>
      <w:divBdr>
        <w:top w:val="none" w:sz="0" w:space="0" w:color="auto"/>
        <w:left w:val="none" w:sz="0" w:space="0" w:color="auto"/>
        <w:bottom w:val="none" w:sz="0" w:space="0" w:color="auto"/>
        <w:right w:val="none" w:sz="0" w:space="0" w:color="auto"/>
      </w:divBdr>
    </w:div>
    <w:div w:id="995915956">
      <w:bodyDiv w:val="1"/>
      <w:marLeft w:val="0"/>
      <w:marRight w:val="0"/>
      <w:marTop w:val="0"/>
      <w:marBottom w:val="0"/>
      <w:divBdr>
        <w:top w:val="none" w:sz="0" w:space="0" w:color="auto"/>
        <w:left w:val="none" w:sz="0" w:space="0" w:color="auto"/>
        <w:bottom w:val="none" w:sz="0" w:space="0" w:color="auto"/>
        <w:right w:val="none" w:sz="0" w:space="0" w:color="auto"/>
      </w:divBdr>
    </w:div>
    <w:div w:id="996345458">
      <w:bodyDiv w:val="1"/>
      <w:marLeft w:val="0"/>
      <w:marRight w:val="0"/>
      <w:marTop w:val="0"/>
      <w:marBottom w:val="0"/>
      <w:divBdr>
        <w:top w:val="none" w:sz="0" w:space="0" w:color="auto"/>
        <w:left w:val="none" w:sz="0" w:space="0" w:color="auto"/>
        <w:bottom w:val="none" w:sz="0" w:space="0" w:color="auto"/>
        <w:right w:val="none" w:sz="0" w:space="0" w:color="auto"/>
      </w:divBdr>
    </w:div>
    <w:div w:id="1012269408">
      <w:bodyDiv w:val="1"/>
      <w:marLeft w:val="0"/>
      <w:marRight w:val="0"/>
      <w:marTop w:val="0"/>
      <w:marBottom w:val="0"/>
      <w:divBdr>
        <w:top w:val="none" w:sz="0" w:space="0" w:color="auto"/>
        <w:left w:val="none" w:sz="0" w:space="0" w:color="auto"/>
        <w:bottom w:val="none" w:sz="0" w:space="0" w:color="auto"/>
        <w:right w:val="none" w:sz="0" w:space="0" w:color="auto"/>
      </w:divBdr>
    </w:div>
    <w:div w:id="1019623956">
      <w:bodyDiv w:val="1"/>
      <w:marLeft w:val="0"/>
      <w:marRight w:val="0"/>
      <w:marTop w:val="0"/>
      <w:marBottom w:val="0"/>
      <w:divBdr>
        <w:top w:val="none" w:sz="0" w:space="0" w:color="auto"/>
        <w:left w:val="none" w:sz="0" w:space="0" w:color="auto"/>
        <w:bottom w:val="none" w:sz="0" w:space="0" w:color="auto"/>
        <w:right w:val="none" w:sz="0" w:space="0" w:color="auto"/>
      </w:divBdr>
    </w:div>
    <w:div w:id="1044452566">
      <w:bodyDiv w:val="1"/>
      <w:marLeft w:val="0"/>
      <w:marRight w:val="0"/>
      <w:marTop w:val="0"/>
      <w:marBottom w:val="0"/>
      <w:divBdr>
        <w:top w:val="none" w:sz="0" w:space="0" w:color="auto"/>
        <w:left w:val="none" w:sz="0" w:space="0" w:color="auto"/>
        <w:bottom w:val="none" w:sz="0" w:space="0" w:color="auto"/>
        <w:right w:val="none" w:sz="0" w:space="0" w:color="auto"/>
      </w:divBdr>
    </w:div>
    <w:div w:id="1046300862">
      <w:bodyDiv w:val="1"/>
      <w:marLeft w:val="0"/>
      <w:marRight w:val="0"/>
      <w:marTop w:val="0"/>
      <w:marBottom w:val="0"/>
      <w:divBdr>
        <w:top w:val="none" w:sz="0" w:space="0" w:color="auto"/>
        <w:left w:val="none" w:sz="0" w:space="0" w:color="auto"/>
        <w:bottom w:val="none" w:sz="0" w:space="0" w:color="auto"/>
        <w:right w:val="none" w:sz="0" w:space="0" w:color="auto"/>
      </w:divBdr>
    </w:div>
    <w:div w:id="1055785057">
      <w:bodyDiv w:val="1"/>
      <w:marLeft w:val="0"/>
      <w:marRight w:val="0"/>
      <w:marTop w:val="0"/>
      <w:marBottom w:val="0"/>
      <w:divBdr>
        <w:top w:val="none" w:sz="0" w:space="0" w:color="auto"/>
        <w:left w:val="none" w:sz="0" w:space="0" w:color="auto"/>
        <w:bottom w:val="none" w:sz="0" w:space="0" w:color="auto"/>
        <w:right w:val="none" w:sz="0" w:space="0" w:color="auto"/>
      </w:divBdr>
    </w:div>
    <w:div w:id="1059552666">
      <w:bodyDiv w:val="1"/>
      <w:marLeft w:val="0"/>
      <w:marRight w:val="0"/>
      <w:marTop w:val="0"/>
      <w:marBottom w:val="0"/>
      <w:divBdr>
        <w:top w:val="none" w:sz="0" w:space="0" w:color="auto"/>
        <w:left w:val="none" w:sz="0" w:space="0" w:color="auto"/>
        <w:bottom w:val="none" w:sz="0" w:space="0" w:color="auto"/>
        <w:right w:val="none" w:sz="0" w:space="0" w:color="auto"/>
      </w:divBdr>
    </w:div>
    <w:div w:id="1066610753">
      <w:bodyDiv w:val="1"/>
      <w:marLeft w:val="0"/>
      <w:marRight w:val="0"/>
      <w:marTop w:val="0"/>
      <w:marBottom w:val="0"/>
      <w:divBdr>
        <w:top w:val="none" w:sz="0" w:space="0" w:color="auto"/>
        <w:left w:val="none" w:sz="0" w:space="0" w:color="auto"/>
        <w:bottom w:val="none" w:sz="0" w:space="0" w:color="auto"/>
        <w:right w:val="none" w:sz="0" w:space="0" w:color="auto"/>
      </w:divBdr>
    </w:div>
    <w:div w:id="1066611605">
      <w:bodyDiv w:val="1"/>
      <w:marLeft w:val="0"/>
      <w:marRight w:val="0"/>
      <w:marTop w:val="0"/>
      <w:marBottom w:val="0"/>
      <w:divBdr>
        <w:top w:val="none" w:sz="0" w:space="0" w:color="auto"/>
        <w:left w:val="none" w:sz="0" w:space="0" w:color="auto"/>
        <w:bottom w:val="none" w:sz="0" w:space="0" w:color="auto"/>
        <w:right w:val="none" w:sz="0" w:space="0" w:color="auto"/>
      </w:divBdr>
    </w:div>
    <w:div w:id="1070495129">
      <w:bodyDiv w:val="1"/>
      <w:marLeft w:val="0"/>
      <w:marRight w:val="0"/>
      <w:marTop w:val="0"/>
      <w:marBottom w:val="0"/>
      <w:divBdr>
        <w:top w:val="none" w:sz="0" w:space="0" w:color="auto"/>
        <w:left w:val="none" w:sz="0" w:space="0" w:color="auto"/>
        <w:bottom w:val="none" w:sz="0" w:space="0" w:color="auto"/>
        <w:right w:val="none" w:sz="0" w:space="0" w:color="auto"/>
      </w:divBdr>
    </w:div>
    <w:div w:id="1073546617">
      <w:bodyDiv w:val="1"/>
      <w:marLeft w:val="0"/>
      <w:marRight w:val="0"/>
      <w:marTop w:val="0"/>
      <w:marBottom w:val="0"/>
      <w:divBdr>
        <w:top w:val="none" w:sz="0" w:space="0" w:color="auto"/>
        <w:left w:val="none" w:sz="0" w:space="0" w:color="auto"/>
        <w:bottom w:val="none" w:sz="0" w:space="0" w:color="auto"/>
        <w:right w:val="none" w:sz="0" w:space="0" w:color="auto"/>
      </w:divBdr>
    </w:div>
    <w:div w:id="1080057270">
      <w:bodyDiv w:val="1"/>
      <w:marLeft w:val="0"/>
      <w:marRight w:val="0"/>
      <w:marTop w:val="0"/>
      <w:marBottom w:val="0"/>
      <w:divBdr>
        <w:top w:val="none" w:sz="0" w:space="0" w:color="auto"/>
        <w:left w:val="none" w:sz="0" w:space="0" w:color="auto"/>
        <w:bottom w:val="none" w:sz="0" w:space="0" w:color="auto"/>
        <w:right w:val="none" w:sz="0" w:space="0" w:color="auto"/>
      </w:divBdr>
    </w:div>
    <w:div w:id="1089082886">
      <w:bodyDiv w:val="1"/>
      <w:marLeft w:val="0"/>
      <w:marRight w:val="0"/>
      <w:marTop w:val="0"/>
      <w:marBottom w:val="0"/>
      <w:divBdr>
        <w:top w:val="none" w:sz="0" w:space="0" w:color="auto"/>
        <w:left w:val="none" w:sz="0" w:space="0" w:color="auto"/>
        <w:bottom w:val="none" w:sz="0" w:space="0" w:color="auto"/>
        <w:right w:val="none" w:sz="0" w:space="0" w:color="auto"/>
      </w:divBdr>
    </w:div>
    <w:div w:id="1090851592">
      <w:bodyDiv w:val="1"/>
      <w:marLeft w:val="0"/>
      <w:marRight w:val="0"/>
      <w:marTop w:val="0"/>
      <w:marBottom w:val="0"/>
      <w:divBdr>
        <w:top w:val="none" w:sz="0" w:space="0" w:color="auto"/>
        <w:left w:val="none" w:sz="0" w:space="0" w:color="auto"/>
        <w:bottom w:val="none" w:sz="0" w:space="0" w:color="auto"/>
        <w:right w:val="none" w:sz="0" w:space="0" w:color="auto"/>
      </w:divBdr>
    </w:div>
    <w:div w:id="1091008423">
      <w:bodyDiv w:val="1"/>
      <w:marLeft w:val="0"/>
      <w:marRight w:val="0"/>
      <w:marTop w:val="0"/>
      <w:marBottom w:val="0"/>
      <w:divBdr>
        <w:top w:val="none" w:sz="0" w:space="0" w:color="auto"/>
        <w:left w:val="none" w:sz="0" w:space="0" w:color="auto"/>
        <w:bottom w:val="none" w:sz="0" w:space="0" w:color="auto"/>
        <w:right w:val="none" w:sz="0" w:space="0" w:color="auto"/>
      </w:divBdr>
    </w:div>
    <w:div w:id="1099446120">
      <w:bodyDiv w:val="1"/>
      <w:marLeft w:val="0"/>
      <w:marRight w:val="0"/>
      <w:marTop w:val="0"/>
      <w:marBottom w:val="0"/>
      <w:divBdr>
        <w:top w:val="none" w:sz="0" w:space="0" w:color="auto"/>
        <w:left w:val="none" w:sz="0" w:space="0" w:color="auto"/>
        <w:bottom w:val="none" w:sz="0" w:space="0" w:color="auto"/>
        <w:right w:val="none" w:sz="0" w:space="0" w:color="auto"/>
      </w:divBdr>
    </w:div>
    <w:div w:id="1104886194">
      <w:bodyDiv w:val="1"/>
      <w:marLeft w:val="0"/>
      <w:marRight w:val="0"/>
      <w:marTop w:val="0"/>
      <w:marBottom w:val="0"/>
      <w:divBdr>
        <w:top w:val="none" w:sz="0" w:space="0" w:color="auto"/>
        <w:left w:val="none" w:sz="0" w:space="0" w:color="auto"/>
        <w:bottom w:val="none" w:sz="0" w:space="0" w:color="auto"/>
        <w:right w:val="none" w:sz="0" w:space="0" w:color="auto"/>
      </w:divBdr>
    </w:div>
    <w:div w:id="1106658871">
      <w:bodyDiv w:val="1"/>
      <w:marLeft w:val="0"/>
      <w:marRight w:val="0"/>
      <w:marTop w:val="0"/>
      <w:marBottom w:val="0"/>
      <w:divBdr>
        <w:top w:val="none" w:sz="0" w:space="0" w:color="auto"/>
        <w:left w:val="none" w:sz="0" w:space="0" w:color="auto"/>
        <w:bottom w:val="none" w:sz="0" w:space="0" w:color="auto"/>
        <w:right w:val="none" w:sz="0" w:space="0" w:color="auto"/>
      </w:divBdr>
    </w:div>
    <w:div w:id="1108695910">
      <w:bodyDiv w:val="1"/>
      <w:marLeft w:val="0"/>
      <w:marRight w:val="0"/>
      <w:marTop w:val="0"/>
      <w:marBottom w:val="0"/>
      <w:divBdr>
        <w:top w:val="none" w:sz="0" w:space="0" w:color="auto"/>
        <w:left w:val="none" w:sz="0" w:space="0" w:color="auto"/>
        <w:bottom w:val="none" w:sz="0" w:space="0" w:color="auto"/>
        <w:right w:val="none" w:sz="0" w:space="0" w:color="auto"/>
      </w:divBdr>
    </w:div>
    <w:div w:id="1112239228">
      <w:bodyDiv w:val="1"/>
      <w:marLeft w:val="0"/>
      <w:marRight w:val="0"/>
      <w:marTop w:val="0"/>
      <w:marBottom w:val="0"/>
      <w:divBdr>
        <w:top w:val="none" w:sz="0" w:space="0" w:color="auto"/>
        <w:left w:val="none" w:sz="0" w:space="0" w:color="auto"/>
        <w:bottom w:val="none" w:sz="0" w:space="0" w:color="auto"/>
        <w:right w:val="none" w:sz="0" w:space="0" w:color="auto"/>
      </w:divBdr>
    </w:div>
    <w:div w:id="1113478413">
      <w:bodyDiv w:val="1"/>
      <w:marLeft w:val="0"/>
      <w:marRight w:val="0"/>
      <w:marTop w:val="0"/>
      <w:marBottom w:val="0"/>
      <w:divBdr>
        <w:top w:val="none" w:sz="0" w:space="0" w:color="auto"/>
        <w:left w:val="none" w:sz="0" w:space="0" w:color="auto"/>
        <w:bottom w:val="none" w:sz="0" w:space="0" w:color="auto"/>
        <w:right w:val="none" w:sz="0" w:space="0" w:color="auto"/>
      </w:divBdr>
    </w:div>
    <w:div w:id="1115560168">
      <w:bodyDiv w:val="1"/>
      <w:marLeft w:val="0"/>
      <w:marRight w:val="0"/>
      <w:marTop w:val="0"/>
      <w:marBottom w:val="0"/>
      <w:divBdr>
        <w:top w:val="none" w:sz="0" w:space="0" w:color="auto"/>
        <w:left w:val="none" w:sz="0" w:space="0" w:color="auto"/>
        <w:bottom w:val="none" w:sz="0" w:space="0" w:color="auto"/>
        <w:right w:val="none" w:sz="0" w:space="0" w:color="auto"/>
      </w:divBdr>
    </w:div>
    <w:div w:id="1123037111">
      <w:bodyDiv w:val="1"/>
      <w:marLeft w:val="0"/>
      <w:marRight w:val="0"/>
      <w:marTop w:val="0"/>
      <w:marBottom w:val="0"/>
      <w:divBdr>
        <w:top w:val="none" w:sz="0" w:space="0" w:color="auto"/>
        <w:left w:val="none" w:sz="0" w:space="0" w:color="auto"/>
        <w:bottom w:val="none" w:sz="0" w:space="0" w:color="auto"/>
        <w:right w:val="none" w:sz="0" w:space="0" w:color="auto"/>
      </w:divBdr>
    </w:div>
    <w:div w:id="1124346379">
      <w:bodyDiv w:val="1"/>
      <w:marLeft w:val="0"/>
      <w:marRight w:val="0"/>
      <w:marTop w:val="0"/>
      <w:marBottom w:val="0"/>
      <w:divBdr>
        <w:top w:val="none" w:sz="0" w:space="0" w:color="auto"/>
        <w:left w:val="none" w:sz="0" w:space="0" w:color="auto"/>
        <w:bottom w:val="none" w:sz="0" w:space="0" w:color="auto"/>
        <w:right w:val="none" w:sz="0" w:space="0" w:color="auto"/>
      </w:divBdr>
    </w:div>
    <w:div w:id="1130516774">
      <w:bodyDiv w:val="1"/>
      <w:marLeft w:val="0"/>
      <w:marRight w:val="0"/>
      <w:marTop w:val="0"/>
      <w:marBottom w:val="0"/>
      <w:divBdr>
        <w:top w:val="none" w:sz="0" w:space="0" w:color="auto"/>
        <w:left w:val="none" w:sz="0" w:space="0" w:color="auto"/>
        <w:bottom w:val="none" w:sz="0" w:space="0" w:color="auto"/>
        <w:right w:val="none" w:sz="0" w:space="0" w:color="auto"/>
      </w:divBdr>
    </w:div>
    <w:div w:id="1133980160">
      <w:bodyDiv w:val="1"/>
      <w:marLeft w:val="0"/>
      <w:marRight w:val="0"/>
      <w:marTop w:val="0"/>
      <w:marBottom w:val="0"/>
      <w:divBdr>
        <w:top w:val="none" w:sz="0" w:space="0" w:color="auto"/>
        <w:left w:val="none" w:sz="0" w:space="0" w:color="auto"/>
        <w:bottom w:val="none" w:sz="0" w:space="0" w:color="auto"/>
        <w:right w:val="none" w:sz="0" w:space="0" w:color="auto"/>
      </w:divBdr>
    </w:div>
    <w:div w:id="1134639939">
      <w:bodyDiv w:val="1"/>
      <w:marLeft w:val="0"/>
      <w:marRight w:val="0"/>
      <w:marTop w:val="0"/>
      <w:marBottom w:val="0"/>
      <w:divBdr>
        <w:top w:val="none" w:sz="0" w:space="0" w:color="auto"/>
        <w:left w:val="none" w:sz="0" w:space="0" w:color="auto"/>
        <w:bottom w:val="none" w:sz="0" w:space="0" w:color="auto"/>
        <w:right w:val="none" w:sz="0" w:space="0" w:color="auto"/>
      </w:divBdr>
    </w:div>
    <w:div w:id="1136026395">
      <w:bodyDiv w:val="1"/>
      <w:marLeft w:val="0"/>
      <w:marRight w:val="0"/>
      <w:marTop w:val="0"/>
      <w:marBottom w:val="0"/>
      <w:divBdr>
        <w:top w:val="none" w:sz="0" w:space="0" w:color="auto"/>
        <w:left w:val="none" w:sz="0" w:space="0" w:color="auto"/>
        <w:bottom w:val="none" w:sz="0" w:space="0" w:color="auto"/>
        <w:right w:val="none" w:sz="0" w:space="0" w:color="auto"/>
      </w:divBdr>
    </w:div>
    <w:div w:id="1137576560">
      <w:bodyDiv w:val="1"/>
      <w:marLeft w:val="0"/>
      <w:marRight w:val="0"/>
      <w:marTop w:val="0"/>
      <w:marBottom w:val="0"/>
      <w:divBdr>
        <w:top w:val="none" w:sz="0" w:space="0" w:color="auto"/>
        <w:left w:val="none" w:sz="0" w:space="0" w:color="auto"/>
        <w:bottom w:val="none" w:sz="0" w:space="0" w:color="auto"/>
        <w:right w:val="none" w:sz="0" w:space="0" w:color="auto"/>
      </w:divBdr>
    </w:div>
    <w:div w:id="1137843835">
      <w:bodyDiv w:val="1"/>
      <w:marLeft w:val="0"/>
      <w:marRight w:val="0"/>
      <w:marTop w:val="0"/>
      <w:marBottom w:val="0"/>
      <w:divBdr>
        <w:top w:val="none" w:sz="0" w:space="0" w:color="auto"/>
        <w:left w:val="none" w:sz="0" w:space="0" w:color="auto"/>
        <w:bottom w:val="none" w:sz="0" w:space="0" w:color="auto"/>
        <w:right w:val="none" w:sz="0" w:space="0" w:color="auto"/>
      </w:divBdr>
    </w:div>
    <w:div w:id="1142965307">
      <w:bodyDiv w:val="1"/>
      <w:marLeft w:val="0"/>
      <w:marRight w:val="0"/>
      <w:marTop w:val="0"/>
      <w:marBottom w:val="0"/>
      <w:divBdr>
        <w:top w:val="none" w:sz="0" w:space="0" w:color="auto"/>
        <w:left w:val="none" w:sz="0" w:space="0" w:color="auto"/>
        <w:bottom w:val="none" w:sz="0" w:space="0" w:color="auto"/>
        <w:right w:val="none" w:sz="0" w:space="0" w:color="auto"/>
      </w:divBdr>
    </w:div>
    <w:div w:id="1147629046">
      <w:bodyDiv w:val="1"/>
      <w:marLeft w:val="0"/>
      <w:marRight w:val="0"/>
      <w:marTop w:val="0"/>
      <w:marBottom w:val="0"/>
      <w:divBdr>
        <w:top w:val="none" w:sz="0" w:space="0" w:color="auto"/>
        <w:left w:val="none" w:sz="0" w:space="0" w:color="auto"/>
        <w:bottom w:val="none" w:sz="0" w:space="0" w:color="auto"/>
        <w:right w:val="none" w:sz="0" w:space="0" w:color="auto"/>
      </w:divBdr>
    </w:div>
    <w:div w:id="1151292582">
      <w:bodyDiv w:val="1"/>
      <w:marLeft w:val="0"/>
      <w:marRight w:val="0"/>
      <w:marTop w:val="0"/>
      <w:marBottom w:val="0"/>
      <w:divBdr>
        <w:top w:val="none" w:sz="0" w:space="0" w:color="auto"/>
        <w:left w:val="none" w:sz="0" w:space="0" w:color="auto"/>
        <w:bottom w:val="none" w:sz="0" w:space="0" w:color="auto"/>
        <w:right w:val="none" w:sz="0" w:space="0" w:color="auto"/>
      </w:divBdr>
    </w:div>
    <w:div w:id="1152334226">
      <w:bodyDiv w:val="1"/>
      <w:marLeft w:val="0"/>
      <w:marRight w:val="0"/>
      <w:marTop w:val="0"/>
      <w:marBottom w:val="0"/>
      <w:divBdr>
        <w:top w:val="none" w:sz="0" w:space="0" w:color="auto"/>
        <w:left w:val="none" w:sz="0" w:space="0" w:color="auto"/>
        <w:bottom w:val="none" w:sz="0" w:space="0" w:color="auto"/>
        <w:right w:val="none" w:sz="0" w:space="0" w:color="auto"/>
      </w:divBdr>
    </w:div>
    <w:div w:id="1152603091">
      <w:bodyDiv w:val="1"/>
      <w:marLeft w:val="0"/>
      <w:marRight w:val="0"/>
      <w:marTop w:val="0"/>
      <w:marBottom w:val="0"/>
      <w:divBdr>
        <w:top w:val="none" w:sz="0" w:space="0" w:color="auto"/>
        <w:left w:val="none" w:sz="0" w:space="0" w:color="auto"/>
        <w:bottom w:val="none" w:sz="0" w:space="0" w:color="auto"/>
        <w:right w:val="none" w:sz="0" w:space="0" w:color="auto"/>
      </w:divBdr>
    </w:div>
    <w:div w:id="1154756767">
      <w:bodyDiv w:val="1"/>
      <w:marLeft w:val="0"/>
      <w:marRight w:val="0"/>
      <w:marTop w:val="0"/>
      <w:marBottom w:val="0"/>
      <w:divBdr>
        <w:top w:val="none" w:sz="0" w:space="0" w:color="auto"/>
        <w:left w:val="none" w:sz="0" w:space="0" w:color="auto"/>
        <w:bottom w:val="none" w:sz="0" w:space="0" w:color="auto"/>
        <w:right w:val="none" w:sz="0" w:space="0" w:color="auto"/>
      </w:divBdr>
    </w:div>
    <w:div w:id="1159734728">
      <w:bodyDiv w:val="1"/>
      <w:marLeft w:val="0"/>
      <w:marRight w:val="0"/>
      <w:marTop w:val="0"/>
      <w:marBottom w:val="0"/>
      <w:divBdr>
        <w:top w:val="none" w:sz="0" w:space="0" w:color="auto"/>
        <w:left w:val="none" w:sz="0" w:space="0" w:color="auto"/>
        <w:bottom w:val="none" w:sz="0" w:space="0" w:color="auto"/>
        <w:right w:val="none" w:sz="0" w:space="0" w:color="auto"/>
      </w:divBdr>
    </w:div>
    <w:div w:id="1160317181">
      <w:bodyDiv w:val="1"/>
      <w:marLeft w:val="0"/>
      <w:marRight w:val="0"/>
      <w:marTop w:val="0"/>
      <w:marBottom w:val="0"/>
      <w:divBdr>
        <w:top w:val="none" w:sz="0" w:space="0" w:color="auto"/>
        <w:left w:val="none" w:sz="0" w:space="0" w:color="auto"/>
        <w:bottom w:val="none" w:sz="0" w:space="0" w:color="auto"/>
        <w:right w:val="none" w:sz="0" w:space="0" w:color="auto"/>
      </w:divBdr>
    </w:div>
    <w:div w:id="1172648606">
      <w:bodyDiv w:val="1"/>
      <w:marLeft w:val="0"/>
      <w:marRight w:val="0"/>
      <w:marTop w:val="0"/>
      <w:marBottom w:val="0"/>
      <w:divBdr>
        <w:top w:val="none" w:sz="0" w:space="0" w:color="auto"/>
        <w:left w:val="none" w:sz="0" w:space="0" w:color="auto"/>
        <w:bottom w:val="none" w:sz="0" w:space="0" w:color="auto"/>
        <w:right w:val="none" w:sz="0" w:space="0" w:color="auto"/>
      </w:divBdr>
    </w:div>
    <w:div w:id="1173111633">
      <w:bodyDiv w:val="1"/>
      <w:marLeft w:val="0"/>
      <w:marRight w:val="0"/>
      <w:marTop w:val="0"/>
      <w:marBottom w:val="0"/>
      <w:divBdr>
        <w:top w:val="none" w:sz="0" w:space="0" w:color="auto"/>
        <w:left w:val="none" w:sz="0" w:space="0" w:color="auto"/>
        <w:bottom w:val="none" w:sz="0" w:space="0" w:color="auto"/>
        <w:right w:val="none" w:sz="0" w:space="0" w:color="auto"/>
      </w:divBdr>
    </w:div>
    <w:div w:id="1176767479">
      <w:bodyDiv w:val="1"/>
      <w:marLeft w:val="0"/>
      <w:marRight w:val="0"/>
      <w:marTop w:val="0"/>
      <w:marBottom w:val="0"/>
      <w:divBdr>
        <w:top w:val="none" w:sz="0" w:space="0" w:color="auto"/>
        <w:left w:val="none" w:sz="0" w:space="0" w:color="auto"/>
        <w:bottom w:val="none" w:sz="0" w:space="0" w:color="auto"/>
        <w:right w:val="none" w:sz="0" w:space="0" w:color="auto"/>
      </w:divBdr>
    </w:div>
    <w:div w:id="1181042611">
      <w:bodyDiv w:val="1"/>
      <w:marLeft w:val="0"/>
      <w:marRight w:val="0"/>
      <w:marTop w:val="0"/>
      <w:marBottom w:val="0"/>
      <w:divBdr>
        <w:top w:val="none" w:sz="0" w:space="0" w:color="auto"/>
        <w:left w:val="none" w:sz="0" w:space="0" w:color="auto"/>
        <w:bottom w:val="none" w:sz="0" w:space="0" w:color="auto"/>
        <w:right w:val="none" w:sz="0" w:space="0" w:color="auto"/>
      </w:divBdr>
    </w:div>
    <w:div w:id="1182546105">
      <w:bodyDiv w:val="1"/>
      <w:marLeft w:val="0"/>
      <w:marRight w:val="0"/>
      <w:marTop w:val="0"/>
      <w:marBottom w:val="0"/>
      <w:divBdr>
        <w:top w:val="none" w:sz="0" w:space="0" w:color="auto"/>
        <w:left w:val="none" w:sz="0" w:space="0" w:color="auto"/>
        <w:bottom w:val="none" w:sz="0" w:space="0" w:color="auto"/>
        <w:right w:val="none" w:sz="0" w:space="0" w:color="auto"/>
      </w:divBdr>
    </w:div>
    <w:div w:id="1182623408">
      <w:bodyDiv w:val="1"/>
      <w:marLeft w:val="0"/>
      <w:marRight w:val="0"/>
      <w:marTop w:val="0"/>
      <w:marBottom w:val="0"/>
      <w:divBdr>
        <w:top w:val="none" w:sz="0" w:space="0" w:color="auto"/>
        <w:left w:val="none" w:sz="0" w:space="0" w:color="auto"/>
        <w:bottom w:val="none" w:sz="0" w:space="0" w:color="auto"/>
        <w:right w:val="none" w:sz="0" w:space="0" w:color="auto"/>
      </w:divBdr>
    </w:div>
    <w:div w:id="1185023235">
      <w:bodyDiv w:val="1"/>
      <w:marLeft w:val="0"/>
      <w:marRight w:val="0"/>
      <w:marTop w:val="0"/>
      <w:marBottom w:val="0"/>
      <w:divBdr>
        <w:top w:val="none" w:sz="0" w:space="0" w:color="auto"/>
        <w:left w:val="none" w:sz="0" w:space="0" w:color="auto"/>
        <w:bottom w:val="none" w:sz="0" w:space="0" w:color="auto"/>
        <w:right w:val="none" w:sz="0" w:space="0" w:color="auto"/>
      </w:divBdr>
    </w:div>
    <w:div w:id="1191189697">
      <w:bodyDiv w:val="1"/>
      <w:marLeft w:val="0"/>
      <w:marRight w:val="0"/>
      <w:marTop w:val="0"/>
      <w:marBottom w:val="0"/>
      <w:divBdr>
        <w:top w:val="none" w:sz="0" w:space="0" w:color="auto"/>
        <w:left w:val="none" w:sz="0" w:space="0" w:color="auto"/>
        <w:bottom w:val="none" w:sz="0" w:space="0" w:color="auto"/>
        <w:right w:val="none" w:sz="0" w:space="0" w:color="auto"/>
      </w:divBdr>
    </w:div>
    <w:div w:id="1198271639">
      <w:bodyDiv w:val="1"/>
      <w:marLeft w:val="0"/>
      <w:marRight w:val="0"/>
      <w:marTop w:val="0"/>
      <w:marBottom w:val="0"/>
      <w:divBdr>
        <w:top w:val="none" w:sz="0" w:space="0" w:color="auto"/>
        <w:left w:val="none" w:sz="0" w:space="0" w:color="auto"/>
        <w:bottom w:val="none" w:sz="0" w:space="0" w:color="auto"/>
        <w:right w:val="none" w:sz="0" w:space="0" w:color="auto"/>
      </w:divBdr>
    </w:div>
    <w:div w:id="1205407914">
      <w:bodyDiv w:val="1"/>
      <w:marLeft w:val="0"/>
      <w:marRight w:val="0"/>
      <w:marTop w:val="0"/>
      <w:marBottom w:val="0"/>
      <w:divBdr>
        <w:top w:val="none" w:sz="0" w:space="0" w:color="auto"/>
        <w:left w:val="none" w:sz="0" w:space="0" w:color="auto"/>
        <w:bottom w:val="none" w:sz="0" w:space="0" w:color="auto"/>
        <w:right w:val="none" w:sz="0" w:space="0" w:color="auto"/>
      </w:divBdr>
    </w:div>
    <w:div w:id="1208909682">
      <w:bodyDiv w:val="1"/>
      <w:marLeft w:val="0"/>
      <w:marRight w:val="0"/>
      <w:marTop w:val="0"/>
      <w:marBottom w:val="0"/>
      <w:divBdr>
        <w:top w:val="none" w:sz="0" w:space="0" w:color="auto"/>
        <w:left w:val="none" w:sz="0" w:space="0" w:color="auto"/>
        <w:bottom w:val="none" w:sz="0" w:space="0" w:color="auto"/>
        <w:right w:val="none" w:sz="0" w:space="0" w:color="auto"/>
      </w:divBdr>
    </w:div>
    <w:div w:id="1212884728">
      <w:bodyDiv w:val="1"/>
      <w:marLeft w:val="0"/>
      <w:marRight w:val="0"/>
      <w:marTop w:val="0"/>
      <w:marBottom w:val="0"/>
      <w:divBdr>
        <w:top w:val="none" w:sz="0" w:space="0" w:color="auto"/>
        <w:left w:val="none" w:sz="0" w:space="0" w:color="auto"/>
        <w:bottom w:val="none" w:sz="0" w:space="0" w:color="auto"/>
        <w:right w:val="none" w:sz="0" w:space="0" w:color="auto"/>
      </w:divBdr>
    </w:div>
    <w:div w:id="1219436824">
      <w:bodyDiv w:val="1"/>
      <w:marLeft w:val="0"/>
      <w:marRight w:val="0"/>
      <w:marTop w:val="0"/>
      <w:marBottom w:val="0"/>
      <w:divBdr>
        <w:top w:val="none" w:sz="0" w:space="0" w:color="auto"/>
        <w:left w:val="none" w:sz="0" w:space="0" w:color="auto"/>
        <w:bottom w:val="none" w:sz="0" w:space="0" w:color="auto"/>
        <w:right w:val="none" w:sz="0" w:space="0" w:color="auto"/>
      </w:divBdr>
    </w:div>
    <w:div w:id="1221749736">
      <w:bodyDiv w:val="1"/>
      <w:marLeft w:val="0"/>
      <w:marRight w:val="0"/>
      <w:marTop w:val="0"/>
      <w:marBottom w:val="0"/>
      <w:divBdr>
        <w:top w:val="none" w:sz="0" w:space="0" w:color="auto"/>
        <w:left w:val="none" w:sz="0" w:space="0" w:color="auto"/>
        <w:bottom w:val="none" w:sz="0" w:space="0" w:color="auto"/>
        <w:right w:val="none" w:sz="0" w:space="0" w:color="auto"/>
      </w:divBdr>
    </w:div>
    <w:div w:id="1224876447">
      <w:bodyDiv w:val="1"/>
      <w:marLeft w:val="0"/>
      <w:marRight w:val="0"/>
      <w:marTop w:val="0"/>
      <w:marBottom w:val="0"/>
      <w:divBdr>
        <w:top w:val="none" w:sz="0" w:space="0" w:color="auto"/>
        <w:left w:val="none" w:sz="0" w:space="0" w:color="auto"/>
        <w:bottom w:val="none" w:sz="0" w:space="0" w:color="auto"/>
        <w:right w:val="none" w:sz="0" w:space="0" w:color="auto"/>
      </w:divBdr>
    </w:div>
    <w:div w:id="1225141339">
      <w:bodyDiv w:val="1"/>
      <w:marLeft w:val="0"/>
      <w:marRight w:val="0"/>
      <w:marTop w:val="0"/>
      <w:marBottom w:val="0"/>
      <w:divBdr>
        <w:top w:val="none" w:sz="0" w:space="0" w:color="auto"/>
        <w:left w:val="none" w:sz="0" w:space="0" w:color="auto"/>
        <w:bottom w:val="none" w:sz="0" w:space="0" w:color="auto"/>
        <w:right w:val="none" w:sz="0" w:space="0" w:color="auto"/>
      </w:divBdr>
    </w:div>
    <w:div w:id="1225944722">
      <w:bodyDiv w:val="1"/>
      <w:marLeft w:val="0"/>
      <w:marRight w:val="0"/>
      <w:marTop w:val="0"/>
      <w:marBottom w:val="0"/>
      <w:divBdr>
        <w:top w:val="none" w:sz="0" w:space="0" w:color="auto"/>
        <w:left w:val="none" w:sz="0" w:space="0" w:color="auto"/>
        <w:bottom w:val="none" w:sz="0" w:space="0" w:color="auto"/>
        <w:right w:val="none" w:sz="0" w:space="0" w:color="auto"/>
      </w:divBdr>
    </w:div>
    <w:div w:id="1234006196">
      <w:bodyDiv w:val="1"/>
      <w:marLeft w:val="0"/>
      <w:marRight w:val="0"/>
      <w:marTop w:val="0"/>
      <w:marBottom w:val="0"/>
      <w:divBdr>
        <w:top w:val="none" w:sz="0" w:space="0" w:color="auto"/>
        <w:left w:val="none" w:sz="0" w:space="0" w:color="auto"/>
        <w:bottom w:val="none" w:sz="0" w:space="0" w:color="auto"/>
        <w:right w:val="none" w:sz="0" w:space="0" w:color="auto"/>
      </w:divBdr>
    </w:div>
    <w:div w:id="1239246402">
      <w:bodyDiv w:val="1"/>
      <w:marLeft w:val="0"/>
      <w:marRight w:val="0"/>
      <w:marTop w:val="0"/>
      <w:marBottom w:val="0"/>
      <w:divBdr>
        <w:top w:val="none" w:sz="0" w:space="0" w:color="auto"/>
        <w:left w:val="none" w:sz="0" w:space="0" w:color="auto"/>
        <w:bottom w:val="none" w:sz="0" w:space="0" w:color="auto"/>
        <w:right w:val="none" w:sz="0" w:space="0" w:color="auto"/>
      </w:divBdr>
    </w:div>
    <w:div w:id="1240140538">
      <w:bodyDiv w:val="1"/>
      <w:marLeft w:val="0"/>
      <w:marRight w:val="0"/>
      <w:marTop w:val="0"/>
      <w:marBottom w:val="0"/>
      <w:divBdr>
        <w:top w:val="none" w:sz="0" w:space="0" w:color="auto"/>
        <w:left w:val="none" w:sz="0" w:space="0" w:color="auto"/>
        <w:bottom w:val="none" w:sz="0" w:space="0" w:color="auto"/>
        <w:right w:val="none" w:sz="0" w:space="0" w:color="auto"/>
      </w:divBdr>
    </w:div>
    <w:div w:id="1240217464">
      <w:bodyDiv w:val="1"/>
      <w:marLeft w:val="0"/>
      <w:marRight w:val="0"/>
      <w:marTop w:val="0"/>
      <w:marBottom w:val="0"/>
      <w:divBdr>
        <w:top w:val="none" w:sz="0" w:space="0" w:color="auto"/>
        <w:left w:val="none" w:sz="0" w:space="0" w:color="auto"/>
        <w:bottom w:val="none" w:sz="0" w:space="0" w:color="auto"/>
        <w:right w:val="none" w:sz="0" w:space="0" w:color="auto"/>
      </w:divBdr>
    </w:div>
    <w:div w:id="1244411404">
      <w:bodyDiv w:val="1"/>
      <w:marLeft w:val="0"/>
      <w:marRight w:val="0"/>
      <w:marTop w:val="0"/>
      <w:marBottom w:val="0"/>
      <w:divBdr>
        <w:top w:val="none" w:sz="0" w:space="0" w:color="auto"/>
        <w:left w:val="none" w:sz="0" w:space="0" w:color="auto"/>
        <w:bottom w:val="none" w:sz="0" w:space="0" w:color="auto"/>
        <w:right w:val="none" w:sz="0" w:space="0" w:color="auto"/>
      </w:divBdr>
    </w:div>
    <w:div w:id="1253126235">
      <w:bodyDiv w:val="1"/>
      <w:marLeft w:val="0"/>
      <w:marRight w:val="0"/>
      <w:marTop w:val="0"/>
      <w:marBottom w:val="0"/>
      <w:divBdr>
        <w:top w:val="none" w:sz="0" w:space="0" w:color="auto"/>
        <w:left w:val="none" w:sz="0" w:space="0" w:color="auto"/>
        <w:bottom w:val="none" w:sz="0" w:space="0" w:color="auto"/>
        <w:right w:val="none" w:sz="0" w:space="0" w:color="auto"/>
      </w:divBdr>
    </w:div>
    <w:div w:id="1257400271">
      <w:bodyDiv w:val="1"/>
      <w:marLeft w:val="0"/>
      <w:marRight w:val="0"/>
      <w:marTop w:val="0"/>
      <w:marBottom w:val="0"/>
      <w:divBdr>
        <w:top w:val="none" w:sz="0" w:space="0" w:color="auto"/>
        <w:left w:val="none" w:sz="0" w:space="0" w:color="auto"/>
        <w:bottom w:val="none" w:sz="0" w:space="0" w:color="auto"/>
        <w:right w:val="none" w:sz="0" w:space="0" w:color="auto"/>
      </w:divBdr>
    </w:div>
    <w:div w:id="1262106336">
      <w:bodyDiv w:val="1"/>
      <w:marLeft w:val="0"/>
      <w:marRight w:val="0"/>
      <w:marTop w:val="0"/>
      <w:marBottom w:val="0"/>
      <w:divBdr>
        <w:top w:val="none" w:sz="0" w:space="0" w:color="auto"/>
        <w:left w:val="none" w:sz="0" w:space="0" w:color="auto"/>
        <w:bottom w:val="none" w:sz="0" w:space="0" w:color="auto"/>
        <w:right w:val="none" w:sz="0" w:space="0" w:color="auto"/>
      </w:divBdr>
    </w:div>
    <w:div w:id="1277129887">
      <w:bodyDiv w:val="1"/>
      <w:marLeft w:val="0"/>
      <w:marRight w:val="0"/>
      <w:marTop w:val="0"/>
      <w:marBottom w:val="0"/>
      <w:divBdr>
        <w:top w:val="none" w:sz="0" w:space="0" w:color="auto"/>
        <w:left w:val="none" w:sz="0" w:space="0" w:color="auto"/>
        <w:bottom w:val="none" w:sz="0" w:space="0" w:color="auto"/>
        <w:right w:val="none" w:sz="0" w:space="0" w:color="auto"/>
      </w:divBdr>
    </w:div>
    <w:div w:id="1288783026">
      <w:bodyDiv w:val="1"/>
      <w:marLeft w:val="0"/>
      <w:marRight w:val="0"/>
      <w:marTop w:val="0"/>
      <w:marBottom w:val="0"/>
      <w:divBdr>
        <w:top w:val="none" w:sz="0" w:space="0" w:color="auto"/>
        <w:left w:val="none" w:sz="0" w:space="0" w:color="auto"/>
        <w:bottom w:val="none" w:sz="0" w:space="0" w:color="auto"/>
        <w:right w:val="none" w:sz="0" w:space="0" w:color="auto"/>
      </w:divBdr>
    </w:div>
    <w:div w:id="1289124573">
      <w:bodyDiv w:val="1"/>
      <w:marLeft w:val="0"/>
      <w:marRight w:val="0"/>
      <w:marTop w:val="0"/>
      <w:marBottom w:val="0"/>
      <w:divBdr>
        <w:top w:val="none" w:sz="0" w:space="0" w:color="auto"/>
        <w:left w:val="none" w:sz="0" w:space="0" w:color="auto"/>
        <w:bottom w:val="none" w:sz="0" w:space="0" w:color="auto"/>
        <w:right w:val="none" w:sz="0" w:space="0" w:color="auto"/>
      </w:divBdr>
    </w:div>
    <w:div w:id="1291401922">
      <w:bodyDiv w:val="1"/>
      <w:marLeft w:val="0"/>
      <w:marRight w:val="0"/>
      <w:marTop w:val="0"/>
      <w:marBottom w:val="0"/>
      <w:divBdr>
        <w:top w:val="none" w:sz="0" w:space="0" w:color="auto"/>
        <w:left w:val="none" w:sz="0" w:space="0" w:color="auto"/>
        <w:bottom w:val="none" w:sz="0" w:space="0" w:color="auto"/>
        <w:right w:val="none" w:sz="0" w:space="0" w:color="auto"/>
      </w:divBdr>
    </w:div>
    <w:div w:id="1291935437">
      <w:bodyDiv w:val="1"/>
      <w:marLeft w:val="0"/>
      <w:marRight w:val="0"/>
      <w:marTop w:val="0"/>
      <w:marBottom w:val="0"/>
      <w:divBdr>
        <w:top w:val="none" w:sz="0" w:space="0" w:color="auto"/>
        <w:left w:val="none" w:sz="0" w:space="0" w:color="auto"/>
        <w:bottom w:val="none" w:sz="0" w:space="0" w:color="auto"/>
        <w:right w:val="none" w:sz="0" w:space="0" w:color="auto"/>
      </w:divBdr>
    </w:div>
    <w:div w:id="1296911858">
      <w:bodyDiv w:val="1"/>
      <w:marLeft w:val="0"/>
      <w:marRight w:val="0"/>
      <w:marTop w:val="0"/>
      <w:marBottom w:val="0"/>
      <w:divBdr>
        <w:top w:val="none" w:sz="0" w:space="0" w:color="auto"/>
        <w:left w:val="none" w:sz="0" w:space="0" w:color="auto"/>
        <w:bottom w:val="none" w:sz="0" w:space="0" w:color="auto"/>
        <w:right w:val="none" w:sz="0" w:space="0" w:color="auto"/>
      </w:divBdr>
    </w:div>
    <w:div w:id="1298530658">
      <w:bodyDiv w:val="1"/>
      <w:marLeft w:val="0"/>
      <w:marRight w:val="0"/>
      <w:marTop w:val="0"/>
      <w:marBottom w:val="0"/>
      <w:divBdr>
        <w:top w:val="none" w:sz="0" w:space="0" w:color="auto"/>
        <w:left w:val="none" w:sz="0" w:space="0" w:color="auto"/>
        <w:bottom w:val="none" w:sz="0" w:space="0" w:color="auto"/>
        <w:right w:val="none" w:sz="0" w:space="0" w:color="auto"/>
      </w:divBdr>
    </w:div>
    <w:div w:id="1299267541">
      <w:bodyDiv w:val="1"/>
      <w:marLeft w:val="0"/>
      <w:marRight w:val="0"/>
      <w:marTop w:val="0"/>
      <w:marBottom w:val="0"/>
      <w:divBdr>
        <w:top w:val="none" w:sz="0" w:space="0" w:color="auto"/>
        <w:left w:val="none" w:sz="0" w:space="0" w:color="auto"/>
        <w:bottom w:val="none" w:sz="0" w:space="0" w:color="auto"/>
        <w:right w:val="none" w:sz="0" w:space="0" w:color="auto"/>
      </w:divBdr>
    </w:div>
    <w:div w:id="1300577056">
      <w:bodyDiv w:val="1"/>
      <w:marLeft w:val="0"/>
      <w:marRight w:val="0"/>
      <w:marTop w:val="0"/>
      <w:marBottom w:val="0"/>
      <w:divBdr>
        <w:top w:val="none" w:sz="0" w:space="0" w:color="auto"/>
        <w:left w:val="none" w:sz="0" w:space="0" w:color="auto"/>
        <w:bottom w:val="none" w:sz="0" w:space="0" w:color="auto"/>
        <w:right w:val="none" w:sz="0" w:space="0" w:color="auto"/>
      </w:divBdr>
    </w:div>
    <w:div w:id="1300916926">
      <w:bodyDiv w:val="1"/>
      <w:marLeft w:val="0"/>
      <w:marRight w:val="0"/>
      <w:marTop w:val="0"/>
      <w:marBottom w:val="0"/>
      <w:divBdr>
        <w:top w:val="none" w:sz="0" w:space="0" w:color="auto"/>
        <w:left w:val="none" w:sz="0" w:space="0" w:color="auto"/>
        <w:bottom w:val="none" w:sz="0" w:space="0" w:color="auto"/>
        <w:right w:val="none" w:sz="0" w:space="0" w:color="auto"/>
      </w:divBdr>
    </w:div>
    <w:div w:id="1304507544">
      <w:bodyDiv w:val="1"/>
      <w:marLeft w:val="0"/>
      <w:marRight w:val="0"/>
      <w:marTop w:val="0"/>
      <w:marBottom w:val="0"/>
      <w:divBdr>
        <w:top w:val="none" w:sz="0" w:space="0" w:color="auto"/>
        <w:left w:val="none" w:sz="0" w:space="0" w:color="auto"/>
        <w:bottom w:val="none" w:sz="0" w:space="0" w:color="auto"/>
        <w:right w:val="none" w:sz="0" w:space="0" w:color="auto"/>
      </w:divBdr>
    </w:div>
    <w:div w:id="1307779183">
      <w:bodyDiv w:val="1"/>
      <w:marLeft w:val="0"/>
      <w:marRight w:val="0"/>
      <w:marTop w:val="0"/>
      <w:marBottom w:val="0"/>
      <w:divBdr>
        <w:top w:val="none" w:sz="0" w:space="0" w:color="auto"/>
        <w:left w:val="none" w:sz="0" w:space="0" w:color="auto"/>
        <w:bottom w:val="none" w:sz="0" w:space="0" w:color="auto"/>
        <w:right w:val="none" w:sz="0" w:space="0" w:color="auto"/>
      </w:divBdr>
    </w:div>
    <w:div w:id="1313173318">
      <w:bodyDiv w:val="1"/>
      <w:marLeft w:val="0"/>
      <w:marRight w:val="0"/>
      <w:marTop w:val="0"/>
      <w:marBottom w:val="0"/>
      <w:divBdr>
        <w:top w:val="none" w:sz="0" w:space="0" w:color="auto"/>
        <w:left w:val="none" w:sz="0" w:space="0" w:color="auto"/>
        <w:bottom w:val="none" w:sz="0" w:space="0" w:color="auto"/>
        <w:right w:val="none" w:sz="0" w:space="0" w:color="auto"/>
      </w:divBdr>
    </w:div>
    <w:div w:id="1315065375">
      <w:bodyDiv w:val="1"/>
      <w:marLeft w:val="0"/>
      <w:marRight w:val="0"/>
      <w:marTop w:val="0"/>
      <w:marBottom w:val="0"/>
      <w:divBdr>
        <w:top w:val="none" w:sz="0" w:space="0" w:color="auto"/>
        <w:left w:val="none" w:sz="0" w:space="0" w:color="auto"/>
        <w:bottom w:val="none" w:sz="0" w:space="0" w:color="auto"/>
        <w:right w:val="none" w:sz="0" w:space="0" w:color="auto"/>
      </w:divBdr>
    </w:div>
    <w:div w:id="1319917710">
      <w:bodyDiv w:val="1"/>
      <w:marLeft w:val="0"/>
      <w:marRight w:val="0"/>
      <w:marTop w:val="0"/>
      <w:marBottom w:val="0"/>
      <w:divBdr>
        <w:top w:val="none" w:sz="0" w:space="0" w:color="auto"/>
        <w:left w:val="none" w:sz="0" w:space="0" w:color="auto"/>
        <w:bottom w:val="none" w:sz="0" w:space="0" w:color="auto"/>
        <w:right w:val="none" w:sz="0" w:space="0" w:color="auto"/>
      </w:divBdr>
    </w:div>
    <w:div w:id="1326056094">
      <w:bodyDiv w:val="1"/>
      <w:marLeft w:val="0"/>
      <w:marRight w:val="0"/>
      <w:marTop w:val="0"/>
      <w:marBottom w:val="0"/>
      <w:divBdr>
        <w:top w:val="none" w:sz="0" w:space="0" w:color="auto"/>
        <w:left w:val="none" w:sz="0" w:space="0" w:color="auto"/>
        <w:bottom w:val="none" w:sz="0" w:space="0" w:color="auto"/>
        <w:right w:val="none" w:sz="0" w:space="0" w:color="auto"/>
      </w:divBdr>
    </w:div>
    <w:div w:id="1328901006">
      <w:bodyDiv w:val="1"/>
      <w:marLeft w:val="0"/>
      <w:marRight w:val="0"/>
      <w:marTop w:val="0"/>
      <w:marBottom w:val="0"/>
      <w:divBdr>
        <w:top w:val="none" w:sz="0" w:space="0" w:color="auto"/>
        <w:left w:val="none" w:sz="0" w:space="0" w:color="auto"/>
        <w:bottom w:val="none" w:sz="0" w:space="0" w:color="auto"/>
        <w:right w:val="none" w:sz="0" w:space="0" w:color="auto"/>
      </w:divBdr>
    </w:div>
    <w:div w:id="1330214176">
      <w:bodyDiv w:val="1"/>
      <w:marLeft w:val="0"/>
      <w:marRight w:val="0"/>
      <w:marTop w:val="0"/>
      <w:marBottom w:val="0"/>
      <w:divBdr>
        <w:top w:val="none" w:sz="0" w:space="0" w:color="auto"/>
        <w:left w:val="none" w:sz="0" w:space="0" w:color="auto"/>
        <w:bottom w:val="none" w:sz="0" w:space="0" w:color="auto"/>
        <w:right w:val="none" w:sz="0" w:space="0" w:color="auto"/>
      </w:divBdr>
    </w:div>
    <w:div w:id="1332294991">
      <w:bodyDiv w:val="1"/>
      <w:marLeft w:val="0"/>
      <w:marRight w:val="0"/>
      <w:marTop w:val="0"/>
      <w:marBottom w:val="0"/>
      <w:divBdr>
        <w:top w:val="none" w:sz="0" w:space="0" w:color="auto"/>
        <w:left w:val="none" w:sz="0" w:space="0" w:color="auto"/>
        <w:bottom w:val="none" w:sz="0" w:space="0" w:color="auto"/>
        <w:right w:val="none" w:sz="0" w:space="0" w:color="auto"/>
      </w:divBdr>
    </w:div>
    <w:div w:id="1335257749">
      <w:bodyDiv w:val="1"/>
      <w:marLeft w:val="0"/>
      <w:marRight w:val="0"/>
      <w:marTop w:val="0"/>
      <w:marBottom w:val="0"/>
      <w:divBdr>
        <w:top w:val="none" w:sz="0" w:space="0" w:color="auto"/>
        <w:left w:val="none" w:sz="0" w:space="0" w:color="auto"/>
        <w:bottom w:val="none" w:sz="0" w:space="0" w:color="auto"/>
        <w:right w:val="none" w:sz="0" w:space="0" w:color="auto"/>
      </w:divBdr>
    </w:div>
    <w:div w:id="1335305168">
      <w:bodyDiv w:val="1"/>
      <w:marLeft w:val="0"/>
      <w:marRight w:val="0"/>
      <w:marTop w:val="0"/>
      <w:marBottom w:val="0"/>
      <w:divBdr>
        <w:top w:val="none" w:sz="0" w:space="0" w:color="auto"/>
        <w:left w:val="none" w:sz="0" w:space="0" w:color="auto"/>
        <w:bottom w:val="none" w:sz="0" w:space="0" w:color="auto"/>
        <w:right w:val="none" w:sz="0" w:space="0" w:color="auto"/>
      </w:divBdr>
    </w:div>
    <w:div w:id="1339579461">
      <w:bodyDiv w:val="1"/>
      <w:marLeft w:val="0"/>
      <w:marRight w:val="0"/>
      <w:marTop w:val="0"/>
      <w:marBottom w:val="0"/>
      <w:divBdr>
        <w:top w:val="none" w:sz="0" w:space="0" w:color="auto"/>
        <w:left w:val="none" w:sz="0" w:space="0" w:color="auto"/>
        <w:bottom w:val="none" w:sz="0" w:space="0" w:color="auto"/>
        <w:right w:val="none" w:sz="0" w:space="0" w:color="auto"/>
      </w:divBdr>
    </w:div>
    <w:div w:id="1346403536">
      <w:bodyDiv w:val="1"/>
      <w:marLeft w:val="0"/>
      <w:marRight w:val="0"/>
      <w:marTop w:val="0"/>
      <w:marBottom w:val="0"/>
      <w:divBdr>
        <w:top w:val="none" w:sz="0" w:space="0" w:color="auto"/>
        <w:left w:val="none" w:sz="0" w:space="0" w:color="auto"/>
        <w:bottom w:val="none" w:sz="0" w:space="0" w:color="auto"/>
        <w:right w:val="none" w:sz="0" w:space="0" w:color="auto"/>
      </w:divBdr>
    </w:div>
    <w:div w:id="1350109878">
      <w:bodyDiv w:val="1"/>
      <w:marLeft w:val="0"/>
      <w:marRight w:val="0"/>
      <w:marTop w:val="0"/>
      <w:marBottom w:val="0"/>
      <w:divBdr>
        <w:top w:val="none" w:sz="0" w:space="0" w:color="auto"/>
        <w:left w:val="none" w:sz="0" w:space="0" w:color="auto"/>
        <w:bottom w:val="none" w:sz="0" w:space="0" w:color="auto"/>
        <w:right w:val="none" w:sz="0" w:space="0" w:color="auto"/>
      </w:divBdr>
    </w:div>
    <w:div w:id="1352493998">
      <w:bodyDiv w:val="1"/>
      <w:marLeft w:val="0"/>
      <w:marRight w:val="0"/>
      <w:marTop w:val="0"/>
      <w:marBottom w:val="0"/>
      <w:divBdr>
        <w:top w:val="none" w:sz="0" w:space="0" w:color="auto"/>
        <w:left w:val="none" w:sz="0" w:space="0" w:color="auto"/>
        <w:bottom w:val="none" w:sz="0" w:space="0" w:color="auto"/>
        <w:right w:val="none" w:sz="0" w:space="0" w:color="auto"/>
      </w:divBdr>
    </w:div>
    <w:div w:id="1353990203">
      <w:bodyDiv w:val="1"/>
      <w:marLeft w:val="0"/>
      <w:marRight w:val="0"/>
      <w:marTop w:val="0"/>
      <w:marBottom w:val="0"/>
      <w:divBdr>
        <w:top w:val="none" w:sz="0" w:space="0" w:color="auto"/>
        <w:left w:val="none" w:sz="0" w:space="0" w:color="auto"/>
        <w:bottom w:val="none" w:sz="0" w:space="0" w:color="auto"/>
        <w:right w:val="none" w:sz="0" w:space="0" w:color="auto"/>
      </w:divBdr>
    </w:div>
    <w:div w:id="1360857254">
      <w:bodyDiv w:val="1"/>
      <w:marLeft w:val="0"/>
      <w:marRight w:val="0"/>
      <w:marTop w:val="0"/>
      <w:marBottom w:val="0"/>
      <w:divBdr>
        <w:top w:val="none" w:sz="0" w:space="0" w:color="auto"/>
        <w:left w:val="none" w:sz="0" w:space="0" w:color="auto"/>
        <w:bottom w:val="none" w:sz="0" w:space="0" w:color="auto"/>
        <w:right w:val="none" w:sz="0" w:space="0" w:color="auto"/>
      </w:divBdr>
    </w:div>
    <w:div w:id="1371149949">
      <w:bodyDiv w:val="1"/>
      <w:marLeft w:val="0"/>
      <w:marRight w:val="0"/>
      <w:marTop w:val="0"/>
      <w:marBottom w:val="0"/>
      <w:divBdr>
        <w:top w:val="none" w:sz="0" w:space="0" w:color="auto"/>
        <w:left w:val="none" w:sz="0" w:space="0" w:color="auto"/>
        <w:bottom w:val="none" w:sz="0" w:space="0" w:color="auto"/>
        <w:right w:val="none" w:sz="0" w:space="0" w:color="auto"/>
      </w:divBdr>
    </w:div>
    <w:div w:id="1373070191">
      <w:bodyDiv w:val="1"/>
      <w:marLeft w:val="0"/>
      <w:marRight w:val="0"/>
      <w:marTop w:val="0"/>
      <w:marBottom w:val="0"/>
      <w:divBdr>
        <w:top w:val="none" w:sz="0" w:space="0" w:color="auto"/>
        <w:left w:val="none" w:sz="0" w:space="0" w:color="auto"/>
        <w:bottom w:val="none" w:sz="0" w:space="0" w:color="auto"/>
        <w:right w:val="none" w:sz="0" w:space="0" w:color="auto"/>
      </w:divBdr>
    </w:div>
    <w:div w:id="1377389772">
      <w:bodyDiv w:val="1"/>
      <w:marLeft w:val="0"/>
      <w:marRight w:val="0"/>
      <w:marTop w:val="0"/>
      <w:marBottom w:val="0"/>
      <w:divBdr>
        <w:top w:val="none" w:sz="0" w:space="0" w:color="auto"/>
        <w:left w:val="none" w:sz="0" w:space="0" w:color="auto"/>
        <w:bottom w:val="none" w:sz="0" w:space="0" w:color="auto"/>
        <w:right w:val="none" w:sz="0" w:space="0" w:color="auto"/>
      </w:divBdr>
    </w:div>
    <w:div w:id="1386182101">
      <w:bodyDiv w:val="1"/>
      <w:marLeft w:val="0"/>
      <w:marRight w:val="0"/>
      <w:marTop w:val="0"/>
      <w:marBottom w:val="0"/>
      <w:divBdr>
        <w:top w:val="none" w:sz="0" w:space="0" w:color="auto"/>
        <w:left w:val="none" w:sz="0" w:space="0" w:color="auto"/>
        <w:bottom w:val="none" w:sz="0" w:space="0" w:color="auto"/>
        <w:right w:val="none" w:sz="0" w:space="0" w:color="auto"/>
      </w:divBdr>
    </w:div>
    <w:div w:id="1397431347">
      <w:bodyDiv w:val="1"/>
      <w:marLeft w:val="0"/>
      <w:marRight w:val="0"/>
      <w:marTop w:val="0"/>
      <w:marBottom w:val="0"/>
      <w:divBdr>
        <w:top w:val="none" w:sz="0" w:space="0" w:color="auto"/>
        <w:left w:val="none" w:sz="0" w:space="0" w:color="auto"/>
        <w:bottom w:val="none" w:sz="0" w:space="0" w:color="auto"/>
        <w:right w:val="none" w:sz="0" w:space="0" w:color="auto"/>
      </w:divBdr>
    </w:div>
    <w:div w:id="1402677053">
      <w:bodyDiv w:val="1"/>
      <w:marLeft w:val="0"/>
      <w:marRight w:val="0"/>
      <w:marTop w:val="0"/>
      <w:marBottom w:val="0"/>
      <w:divBdr>
        <w:top w:val="none" w:sz="0" w:space="0" w:color="auto"/>
        <w:left w:val="none" w:sz="0" w:space="0" w:color="auto"/>
        <w:bottom w:val="none" w:sz="0" w:space="0" w:color="auto"/>
        <w:right w:val="none" w:sz="0" w:space="0" w:color="auto"/>
      </w:divBdr>
    </w:div>
    <w:div w:id="1416322213">
      <w:bodyDiv w:val="1"/>
      <w:marLeft w:val="0"/>
      <w:marRight w:val="0"/>
      <w:marTop w:val="0"/>
      <w:marBottom w:val="0"/>
      <w:divBdr>
        <w:top w:val="none" w:sz="0" w:space="0" w:color="auto"/>
        <w:left w:val="none" w:sz="0" w:space="0" w:color="auto"/>
        <w:bottom w:val="none" w:sz="0" w:space="0" w:color="auto"/>
        <w:right w:val="none" w:sz="0" w:space="0" w:color="auto"/>
      </w:divBdr>
    </w:div>
    <w:div w:id="1416517382">
      <w:bodyDiv w:val="1"/>
      <w:marLeft w:val="0"/>
      <w:marRight w:val="0"/>
      <w:marTop w:val="0"/>
      <w:marBottom w:val="0"/>
      <w:divBdr>
        <w:top w:val="none" w:sz="0" w:space="0" w:color="auto"/>
        <w:left w:val="none" w:sz="0" w:space="0" w:color="auto"/>
        <w:bottom w:val="none" w:sz="0" w:space="0" w:color="auto"/>
        <w:right w:val="none" w:sz="0" w:space="0" w:color="auto"/>
      </w:divBdr>
    </w:div>
    <w:div w:id="1417285354">
      <w:bodyDiv w:val="1"/>
      <w:marLeft w:val="0"/>
      <w:marRight w:val="0"/>
      <w:marTop w:val="0"/>
      <w:marBottom w:val="0"/>
      <w:divBdr>
        <w:top w:val="none" w:sz="0" w:space="0" w:color="auto"/>
        <w:left w:val="none" w:sz="0" w:space="0" w:color="auto"/>
        <w:bottom w:val="none" w:sz="0" w:space="0" w:color="auto"/>
        <w:right w:val="none" w:sz="0" w:space="0" w:color="auto"/>
      </w:divBdr>
    </w:div>
    <w:div w:id="1422021906">
      <w:bodyDiv w:val="1"/>
      <w:marLeft w:val="0"/>
      <w:marRight w:val="0"/>
      <w:marTop w:val="0"/>
      <w:marBottom w:val="0"/>
      <w:divBdr>
        <w:top w:val="none" w:sz="0" w:space="0" w:color="auto"/>
        <w:left w:val="none" w:sz="0" w:space="0" w:color="auto"/>
        <w:bottom w:val="none" w:sz="0" w:space="0" w:color="auto"/>
        <w:right w:val="none" w:sz="0" w:space="0" w:color="auto"/>
      </w:divBdr>
    </w:div>
    <w:div w:id="1427002228">
      <w:bodyDiv w:val="1"/>
      <w:marLeft w:val="0"/>
      <w:marRight w:val="0"/>
      <w:marTop w:val="0"/>
      <w:marBottom w:val="0"/>
      <w:divBdr>
        <w:top w:val="none" w:sz="0" w:space="0" w:color="auto"/>
        <w:left w:val="none" w:sz="0" w:space="0" w:color="auto"/>
        <w:bottom w:val="none" w:sz="0" w:space="0" w:color="auto"/>
        <w:right w:val="none" w:sz="0" w:space="0" w:color="auto"/>
      </w:divBdr>
    </w:div>
    <w:div w:id="1428817288">
      <w:bodyDiv w:val="1"/>
      <w:marLeft w:val="0"/>
      <w:marRight w:val="0"/>
      <w:marTop w:val="0"/>
      <w:marBottom w:val="0"/>
      <w:divBdr>
        <w:top w:val="none" w:sz="0" w:space="0" w:color="auto"/>
        <w:left w:val="none" w:sz="0" w:space="0" w:color="auto"/>
        <w:bottom w:val="none" w:sz="0" w:space="0" w:color="auto"/>
        <w:right w:val="none" w:sz="0" w:space="0" w:color="auto"/>
      </w:divBdr>
    </w:div>
    <w:div w:id="1431705336">
      <w:bodyDiv w:val="1"/>
      <w:marLeft w:val="0"/>
      <w:marRight w:val="0"/>
      <w:marTop w:val="0"/>
      <w:marBottom w:val="0"/>
      <w:divBdr>
        <w:top w:val="none" w:sz="0" w:space="0" w:color="auto"/>
        <w:left w:val="none" w:sz="0" w:space="0" w:color="auto"/>
        <w:bottom w:val="none" w:sz="0" w:space="0" w:color="auto"/>
        <w:right w:val="none" w:sz="0" w:space="0" w:color="auto"/>
      </w:divBdr>
    </w:div>
    <w:div w:id="1435973491">
      <w:bodyDiv w:val="1"/>
      <w:marLeft w:val="0"/>
      <w:marRight w:val="0"/>
      <w:marTop w:val="0"/>
      <w:marBottom w:val="0"/>
      <w:divBdr>
        <w:top w:val="none" w:sz="0" w:space="0" w:color="auto"/>
        <w:left w:val="none" w:sz="0" w:space="0" w:color="auto"/>
        <w:bottom w:val="none" w:sz="0" w:space="0" w:color="auto"/>
        <w:right w:val="none" w:sz="0" w:space="0" w:color="auto"/>
      </w:divBdr>
    </w:div>
    <w:div w:id="1439713604">
      <w:bodyDiv w:val="1"/>
      <w:marLeft w:val="0"/>
      <w:marRight w:val="0"/>
      <w:marTop w:val="0"/>
      <w:marBottom w:val="0"/>
      <w:divBdr>
        <w:top w:val="none" w:sz="0" w:space="0" w:color="auto"/>
        <w:left w:val="none" w:sz="0" w:space="0" w:color="auto"/>
        <w:bottom w:val="none" w:sz="0" w:space="0" w:color="auto"/>
        <w:right w:val="none" w:sz="0" w:space="0" w:color="auto"/>
      </w:divBdr>
    </w:div>
    <w:div w:id="1450512648">
      <w:bodyDiv w:val="1"/>
      <w:marLeft w:val="0"/>
      <w:marRight w:val="0"/>
      <w:marTop w:val="0"/>
      <w:marBottom w:val="0"/>
      <w:divBdr>
        <w:top w:val="none" w:sz="0" w:space="0" w:color="auto"/>
        <w:left w:val="none" w:sz="0" w:space="0" w:color="auto"/>
        <w:bottom w:val="none" w:sz="0" w:space="0" w:color="auto"/>
        <w:right w:val="none" w:sz="0" w:space="0" w:color="auto"/>
      </w:divBdr>
    </w:div>
    <w:div w:id="1450860474">
      <w:bodyDiv w:val="1"/>
      <w:marLeft w:val="0"/>
      <w:marRight w:val="0"/>
      <w:marTop w:val="0"/>
      <w:marBottom w:val="0"/>
      <w:divBdr>
        <w:top w:val="none" w:sz="0" w:space="0" w:color="auto"/>
        <w:left w:val="none" w:sz="0" w:space="0" w:color="auto"/>
        <w:bottom w:val="none" w:sz="0" w:space="0" w:color="auto"/>
        <w:right w:val="none" w:sz="0" w:space="0" w:color="auto"/>
      </w:divBdr>
    </w:div>
    <w:div w:id="1454132772">
      <w:bodyDiv w:val="1"/>
      <w:marLeft w:val="0"/>
      <w:marRight w:val="0"/>
      <w:marTop w:val="0"/>
      <w:marBottom w:val="0"/>
      <w:divBdr>
        <w:top w:val="none" w:sz="0" w:space="0" w:color="auto"/>
        <w:left w:val="none" w:sz="0" w:space="0" w:color="auto"/>
        <w:bottom w:val="none" w:sz="0" w:space="0" w:color="auto"/>
        <w:right w:val="none" w:sz="0" w:space="0" w:color="auto"/>
      </w:divBdr>
    </w:div>
    <w:div w:id="1461726753">
      <w:bodyDiv w:val="1"/>
      <w:marLeft w:val="0"/>
      <w:marRight w:val="0"/>
      <w:marTop w:val="0"/>
      <w:marBottom w:val="0"/>
      <w:divBdr>
        <w:top w:val="none" w:sz="0" w:space="0" w:color="auto"/>
        <w:left w:val="none" w:sz="0" w:space="0" w:color="auto"/>
        <w:bottom w:val="none" w:sz="0" w:space="0" w:color="auto"/>
        <w:right w:val="none" w:sz="0" w:space="0" w:color="auto"/>
      </w:divBdr>
    </w:div>
    <w:div w:id="1463309650">
      <w:bodyDiv w:val="1"/>
      <w:marLeft w:val="0"/>
      <w:marRight w:val="0"/>
      <w:marTop w:val="0"/>
      <w:marBottom w:val="0"/>
      <w:divBdr>
        <w:top w:val="none" w:sz="0" w:space="0" w:color="auto"/>
        <w:left w:val="none" w:sz="0" w:space="0" w:color="auto"/>
        <w:bottom w:val="none" w:sz="0" w:space="0" w:color="auto"/>
        <w:right w:val="none" w:sz="0" w:space="0" w:color="auto"/>
      </w:divBdr>
    </w:div>
    <w:div w:id="1464732946">
      <w:bodyDiv w:val="1"/>
      <w:marLeft w:val="0"/>
      <w:marRight w:val="0"/>
      <w:marTop w:val="0"/>
      <w:marBottom w:val="0"/>
      <w:divBdr>
        <w:top w:val="none" w:sz="0" w:space="0" w:color="auto"/>
        <w:left w:val="none" w:sz="0" w:space="0" w:color="auto"/>
        <w:bottom w:val="none" w:sz="0" w:space="0" w:color="auto"/>
        <w:right w:val="none" w:sz="0" w:space="0" w:color="auto"/>
      </w:divBdr>
    </w:div>
    <w:div w:id="1470709769">
      <w:bodyDiv w:val="1"/>
      <w:marLeft w:val="0"/>
      <w:marRight w:val="0"/>
      <w:marTop w:val="0"/>
      <w:marBottom w:val="0"/>
      <w:divBdr>
        <w:top w:val="none" w:sz="0" w:space="0" w:color="auto"/>
        <w:left w:val="none" w:sz="0" w:space="0" w:color="auto"/>
        <w:bottom w:val="none" w:sz="0" w:space="0" w:color="auto"/>
        <w:right w:val="none" w:sz="0" w:space="0" w:color="auto"/>
      </w:divBdr>
    </w:div>
    <w:div w:id="1473015702">
      <w:bodyDiv w:val="1"/>
      <w:marLeft w:val="0"/>
      <w:marRight w:val="0"/>
      <w:marTop w:val="0"/>
      <w:marBottom w:val="0"/>
      <w:divBdr>
        <w:top w:val="none" w:sz="0" w:space="0" w:color="auto"/>
        <w:left w:val="none" w:sz="0" w:space="0" w:color="auto"/>
        <w:bottom w:val="none" w:sz="0" w:space="0" w:color="auto"/>
        <w:right w:val="none" w:sz="0" w:space="0" w:color="auto"/>
      </w:divBdr>
    </w:div>
    <w:div w:id="1473672341">
      <w:bodyDiv w:val="1"/>
      <w:marLeft w:val="0"/>
      <w:marRight w:val="0"/>
      <w:marTop w:val="0"/>
      <w:marBottom w:val="0"/>
      <w:divBdr>
        <w:top w:val="none" w:sz="0" w:space="0" w:color="auto"/>
        <w:left w:val="none" w:sz="0" w:space="0" w:color="auto"/>
        <w:bottom w:val="none" w:sz="0" w:space="0" w:color="auto"/>
        <w:right w:val="none" w:sz="0" w:space="0" w:color="auto"/>
      </w:divBdr>
    </w:div>
    <w:div w:id="1475297948">
      <w:bodyDiv w:val="1"/>
      <w:marLeft w:val="0"/>
      <w:marRight w:val="0"/>
      <w:marTop w:val="0"/>
      <w:marBottom w:val="0"/>
      <w:divBdr>
        <w:top w:val="none" w:sz="0" w:space="0" w:color="auto"/>
        <w:left w:val="none" w:sz="0" w:space="0" w:color="auto"/>
        <w:bottom w:val="none" w:sz="0" w:space="0" w:color="auto"/>
        <w:right w:val="none" w:sz="0" w:space="0" w:color="auto"/>
      </w:divBdr>
    </w:div>
    <w:div w:id="1477452894">
      <w:bodyDiv w:val="1"/>
      <w:marLeft w:val="0"/>
      <w:marRight w:val="0"/>
      <w:marTop w:val="0"/>
      <w:marBottom w:val="0"/>
      <w:divBdr>
        <w:top w:val="none" w:sz="0" w:space="0" w:color="auto"/>
        <w:left w:val="none" w:sz="0" w:space="0" w:color="auto"/>
        <w:bottom w:val="none" w:sz="0" w:space="0" w:color="auto"/>
        <w:right w:val="none" w:sz="0" w:space="0" w:color="auto"/>
      </w:divBdr>
    </w:div>
    <w:div w:id="1481002090">
      <w:bodyDiv w:val="1"/>
      <w:marLeft w:val="0"/>
      <w:marRight w:val="0"/>
      <w:marTop w:val="0"/>
      <w:marBottom w:val="0"/>
      <w:divBdr>
        <w:top w:val="none" w:sz="0" w:space="0" w:color="auto"/>
        <w:left w:val="none" w:sz="0" w:space="0" w:color="auto"/>
        <w:bottom w:val="none" w:sz="0" w:space="0" w:color="auto"/>
        <w:right w:val="none" w:sz="0" w:space="0" w:color="auto"/>
      </w:divBdr>
    </w:div>
    <w:div w:id="1483498213">
      <w:bodyDiv w:val="1"/>
      <w:marLeft w:val="0"/>
      <w:marRight w:val="0"/>
      <w:marTop w:val="0"/>
      <w:marBottom w:val="0"/>
      <w:divBdr>
        <w:top w:val="none" w:sz="0" w:space="0" w:color="auto"/>
        <w:left w:val="none" w:sz="0" w:space="0" w:color="auto"/>
        <w:bottom w:val="none" w:sz="0" w:space="0" w:color="auto"/>
        <w:right w:val="none" w:sz="0" w:space="0" w:color="auto"/>
      </w:divBdr>
    </w:div>
    <w:div w:id="1485393070">
      <w:bodyDiv w:val="1"/>
      <w:marLeft w:val="0"/>
      <w:marRight w:val="0"/>
      <w:marTop w:val="0"/>
      <w:marBottom w:val="0"/>
      <w:divBdr>
        <w:top w:val="none" w:sz="0" w:space="0" w:color="auto"/>
        <w:left w:val="none" w:sz="0" w:space="0" w:color="auto"/>
        <w:bottom w:val="none" w:sz="0" w:space="0" w:color="auto"/>
        <w:right w:val="none" w:sz="0" w:space="0" w:color="auto"/>
      </w:divBdr>
    </w:div>
    <w:div w:id="1488981333">
      <w:bodyDiv w:val="1"/>
      <w:marLeft w:val="0"/>
      <w:marRight w:val="0"/>
      <w:marTop w:val="0"/>
      <w:marBottom w:val="0"/>
      <w:divBdr>
        <w:top w:val="none" w:sz="0" w:space="0" w:color="auto"/>
        <w:left w:val="none" w:sz="0" w:space="0" w:color="auto"/>
        <w:bottom w:val="none" w:sz="0" w:space="0" w:color="auto"/>
        <w:right w:val="none" w:sz="0" w:space="0" w:color="auto"/>
      </w:divBdr>
    </w:div>
    <w:div w:id="1490950141">
      <w:bodyDiv w:val="1"/>
      <w:marLeft w:val="0"/>
      <w:marRight w:val="0"/>
      <w:marTop w:val="0"/>
      <w:marBottom w:val="0"/>
      <w:divBdr>
        <w:top w:val="none" w:sz="0" w:space="0" w:color="auto"/>
        <w:left w:val="none" w:sz="0" w:space="0" w:color="auto"/>
        <w:bottom w:val="none" w:sz="0" w:space="0" w:color="auto"/>
        <w:right w:val="none" w:sz="0" w:space="0" w:color="auto"/>
      </w:divBdr>
    </w:div>
    <w:div w:id="1503886443">
      <w:bodyDiv w:val="1"/>
      <w:marLeft w:val="0"/>
      <w:marRight w:val="0"/>
      <w:marTop w:val="0"/>
      <w:marBottom w:val="0"/>
      <w:divBdr>
        <w:top w:val="none" w:sz="0" w:space="0" w:color="auto"/>
        <w:left w:val="none" w:sz="0" w:space="0" w:color="auto"/>
        <w:bottom w:val="none" w:sz="0" w:space="0" w:color="auto"/>
        <w:right w:val="none" w:sz="0" w:space="0" w:color="auto"/>
      </w:divBdr>
    </w:div>
    <w:div w:id="1509520841">
      <w:bodyDiv w:val="1"/>
      <w:marLeft w:val="0"/>
      <w:marRight w:val="0"/>
      <w:marTop w:val="0"/>
      <w:marBottom w:val="0"/>
      <w:divBdr>
        <w:top w:val="none" w:sz="0" w:space="0" w:color="auto"/>
        <w:left w:val="none" w:sz="0" w:space="0" w:color="auto"/>
        <w:bottom w:val="none" w:sz="0" w:space="0" w:color="auto"/>
        <w:right w:val="none" w:sz="0" w:space="0" w:color="auto"/>
      </w:divBdr>
    </w:div>
    <w:div w:id="1516454606">
      <w:bodyDiv w:val="1"/>
      <w:marLeft w:val="0"/>
      <w:marRight w:val="0"/>
      <w:marTop w:val="0"/>
      <w:marBottom w:val="0"/>
      <w:divBdr>
        <w:top w:val="none" w:sz="0" w:space="0" w:color="auto"/>
        <w:left w:val="none" w:sz="0" w:space="0" w:color="auto"/>
        <w:bottom w:val="none" w:sz="0" w:space="0" w:color="auto"/>
        <w:right w:val="none" w:sz="0" w:space="0" w:color="auto"/>
      </w:divBdr>
    </w:div>
    <w:div w:id="1516463074">
      <w:bodyDiv w:val="1"/>
      <w:marLeft w:val="0"/>
      <w:marRight w:val="0"/>
      <w:marTop w:val="0"/>
      <w:marBottom w:val="0"/>
      <w:divBdr>
        <w:top w:val="none" w:sz="0" w:space="0" w:color="auto"/>
        <w:left w:val="none" w:sz="0" w:space="0" w:color="auto"/>
        <w:bottom w:val="none" w:sz="0" w:space="0" w:color="auto"/>
        <w:right w:val="none" w:sz="0" w:space="0" w:color="auto"/>
      </w:divBdr>
    </w:div>
    <w:div w:id="1518692967">
      <w:bodyDiv w:val="1"/>
      <w:marLeft w:val="0"/>
      <w:marRight w:val="0"/>
      <w:marTop w:val="0"/>
      <w:marBottom w:val="0"/>
      <w:divBdr>
        <w:top w:val="none" w:sz="0" w:space="0" w:color="auto"/>
        <w:left w:val="none" w:sz="0" w:space="0" w:color="auto"/>
        <w:bottom w:val="none" w:sz="0" w:space="0" w:color="auto"/>
        <w:right w:val="none" w:sz="0" w:space="0" w:color="auto"/>
      </w:divBdr>
    </w:div>
    <w:div w:id="1519197120">
      <w:bodyDiv w:val="1"/>
      <w:marLeft w:val="0"/>
      <w:marRight w:val="0"/>
      <w:marTop w:val="0"/>
      <w:marBottom w:val="0"/>
      <w:divBdr>
        <w:top w:val="none" w:sz="0" w:space="0" w:color="auto"/>
        <w:left w:val="none" w:sz="0" w:space="0" w:color="auto"/>
        <w:bottom w:val="none" w:sz="0" w:space="0" w:color="auto"/>
        <w:right w:val="none" w:sz="0" w:space="0" w:color="auto"/>
      </w:divBdr>
    </w:div>
    <w:div w:id="1523201248">
      <w:bodyDiv w:val="1"/>
      <w:marLeft w:val="0"/>
      <w:marRight w:val="0"/>
      <w:marTop w:val="0"/>
      <w:marBottom w:val="0"/>
      <w:divBdr>
        <w:top w:val="none" w:sz="0" w:space="0" w:color="auto"/>
        <w:left w:val="none" w:sz="0" w:space="0" w:color="auto"/>
        <w:bottom w:val="none" w:sz="0" w:space="0" w:color="auto"/>
        <w:right w:val="none" w:sz="0" w:space="0" w:color="auto"/>
      </w:divBdr>
    </w:div>
    <w:div w:id="1527670804">
      <w:bodyDiv w:val="1"/>
      <w:marLeft w:val="0"/>
      <w:marRight w:val="0"/>
      <w:marTop w:val="0"/>
      <w:marBottom w:val="0"/>
      <w:divBdr>
        <w:top w:val="none" w:sz="0" w:space="0" w:color="auto"/>
        <w:left w:val="none" w:sz="0" w:space="0" w:color="auto"/>
        <w:bottom w:val="none" w:sz="0" w:space="0" w:color="auto"/>
        <w:right w:val="none" w:sz="0" w:space="0" w:color="auto"/>
      </w:divBdr>
    </w:div>
    <w:div w:id="1528831703">
      <w:bodyDiv w:val="1"/>
      <w:marLeft w:val="0"/>
      <w:marRight w:val="0"/>
      <w:marTop w:val="0"/>
      <w:marBottom w:val="0"/>
      <w:divBdr>
        <w:top w:val="none" w:sz="0" w:space="0" w:color="auto"/>
        <w:left w:val="none" w:sz="0" w:space="0" w:color="auto"/>
        <w:bottom w:val="none" w:sz="0" w:space="0" w:color="auto"/>
        <w:right w:val="none" w:sz="0" w:space="0" w:color="auto"/>
      </w:divBdr>
    </w:div>
    <w:div w:id="1546404727">
      <w:bodyDiv w:val="1"/>
      <w:marLeft w:val="0"/>
      <w:marRight w:val="0"/>
      <w:marTop w:val="0"/>
      <w:marBottom w:val="0"/>
      <w:divBdr>
        <w:top w:val="none" w:sz="0" w:space="0" w:color="auto"/>
        <w:left w:val="none" w:sz="0" w:space="0" w:color="auto"/>
        <w:bottom w:val="none" w:sz="0" w:space="0" w:color="auto"/>
        <w:right w:val="none" w:sz="0" w:space="0" w:color="auto"/>
      </w:divBdr>
    </w:div>
    <w:div w:id="1552107762">
      <w:bodyDiv w:val="1"/>
      <w:marLeft w:val="0"/>
      <w:marRight w:val="0"/>
      <w:marTop w:val="0"/>
      <w:marBottom w:val="0"/>
      <w:divBdr>
        <w:top w:val="none" w:sz="0" w:space="0" w:color="auto"/>
        <w:left w:val="none" w:sz="0" w:space="0" w:color="auto"/>
        <w:bottom w:val="none" w:sz="0" w:space="0" w:color="auto"/>
        <w:right w:val="none" w:sz="0" w:space="0" w:color="auto"/>
      </w:divBdr>
    </w:div>
    <w:div w:id="1555387287">
      <w:bodyDiv w:val="1"/>
      <w:marLeft w:val="0"/>
      <w:marRight w:val="0"/>
      <w:marTop w:val="0"/>
      <w:marBottom w:val="0"/>
      <w:divBdr>
        <w:top w:val="none" w:sz="0" w:space="0" w:color="auto"/>
        <w:left w:val="none" w:sz="0" w:space="0" w:color="auto"/>
        <w:bottom w:val="none" w:sz="0" w:space="0" w:color="auto"/>
        <w:right w:val="none" w:sz="0" w:space="0" w:color="auto"/>
      </w:divBdr>
    </w:div>
    <w:div w:id="1562903428">
      <w:bodyDiv w:val="1"/>
      <w:marLeft w:val="0"/>
      <w:marRight w:val="0"/>
      <w:marTop w:val="0"/>
      <w:marBottom w:val="0"/>
      <w:divBdr>
        <w:top w:val="none" w:sz="0" w:space="0" w:color="auto"/>
        <w:left w:val="none" w:sz="0" w:space="0" w:color="auto"/>
        <w:bottom w:val="none" w:sz="0" w:space="0" w:color="auto"/>
        <w:right w:val="none" w:sz="0" w:space="0" w:color="auto"/>
      </w:divBdr>
    </w:div>
    <w:div w:id="1565066524">
      <w:bodyDiv w:val="1"/>
      <w:marLeft w:val="0"/>
      <w:marRight w:val="0"/>
      <w:marTop w:val="0"/>
      <w:marBottom w:val="0"/>
      <w:divBdr>
        <w:top w:val="none" w:sz="0" w:space="0" w:color="auto"/>
        <w:left w:val="none" w:sz="0" w:space="0" w:color="auto"/>
        <w:bottom w:val="none" w:sz="0" w:space="0" w:color="auto"/>
        <w:right w:val="none" w:sz="0" w:space="0" w:color="auto"/>
      </w:divBdr>
    </w:div>
    <w:div w:id="1566143780">
      <w:bodyDiv w:val="1"/>
      <w:marLeft w:val="0"/>
      <w:marRight w:val="0"/>
      <w:marTop w:val="0"/>
      <w:marBottom w:val="0"/>
      <w:divBdr>
        <w:top w:val="none" w:sz="0" w:space="0" w:color="auto"/>
        <w:left w:val="none" w:sz="0" w:space="0" w:color="auto"/>
        <w:bottom w:val="none" w:sz="0" w:space="0" w:color="auto"/>
        <w:right w:val="none" w:sz="0" w:space="0" w:color="auto"/>
      </w:divBdr>
    </w:div>
    <w:div w:id="1571693145">
      <w:bodyDiv w:val="1"/>
      <w:marLeft w:val="0"/>
      <w:marRight w:val="0"/>
      <w:marTop w:val="0"/>
      <w:marBottom w:val="0"/>
      <w:divBdr>
        <w:top w:val="none" w:sz="0" w:space="0" w:color="auto"/>
        <w:left w:val="none" w:sz="0" w:space="0" w:color="auto"/>
        <w:bottom w:val="none" w:sz="0" w:space="0" w:color="auto"/>
        <w:right w:val="none" w:sz="0" w:space="0" w:color="auto"/>
      </w:divBdr>
    </w:div>
    <w:div w:id="1573927160">
      <w:bodyDiv w:val="1"/>
      <w:marLeft w:val="0"/>
      <w:marRight w:val="0"/>
      <w:marTop w:val="0"/>
      <w:marBottom w:val="0"/>
      <w:divBdr>
        <w:top w:val="none" w:sz="0" w:space="0" w:color="auto"/>
        <w:left w:val="none" w:sz="0" w:space="0" w:color="auto"/>
        <w:bottom w:val="none" w:sz="0" w:space="0" w:color="auto"/>
        <w:right w:val="none" w:sz="0" w:space="0" w:color="auto"/>
      </w:divBdr>
    </w:div>
    <w:div w:id="1578829768">
      <w:bodyDiv w:val="1"/>
      <w:marLeft w:val="0"/>
      <w:marRight w:val="0"/>
      <w:marTop w:val="0"/>
      <w:marBottom w:val="0"/>
      <w:divBdr>
        <w:top w:val="none" w:sz="0" w:space="0" w:color="auto"/>
        <w:left w:val="none" w:sz="0" w:space="0" w:color="auto"/>
        <w:bottom w:val="none" w:sz="0" w:space="0" w:color="auto"/>
        <w:right w:val="none" w:sz="0" w:space="0" w:color="auto"/>
      </w:divBdr>
    </w:div>
    <w:div w:id="1583761305">
      <w:bodyDiv w:val="1"/>
      <w:marLeft w:val="0"/>
      <w:marRight w:val="0"/>
      <w:marTop w:val="0"/>
      <w:marBottom w:val="0"/>
      <w:divBdr>
        <w:top w:val="none" w:sz="0" w:space="0" w:color="auto"/>
        <w:left w:val="none" w:sz="0" w:space="0" w:color="auto"/>
        <w:bottom w:val="none" w:sz="0" w:space="0" w:color="auto"/>
        <w:right w:val="none" w:sz="0" w:space="0" w:color="auto"/>
      </w:divBdr>
    </w:div>
    <w:div w:id="1583834994">
      <w:bodyDiv w:val="1"/>
      <w:marLeft w:val="0"/>
      <w:marRight w:val="0"/>
      <w:marTop w:val="0"/>
      <w:marBottom w:val="0"/>
      <w:divBdr>
        <w:top w:val="none" w:sz="0" w:space="0" w:color="auto"/>
        <w:left w:val="none" w:sz="0" w:space="0" w:color="auto"/>
        <w:bottom w:val="none" w:sz="0" w:space="0" w:color="auto"/>
        <w:right w:val="none" w:sz="0" w:space="0" w:color="auto"/>
      </w:divBdr>
    </w:div>
    <w:div w:id="1587227464">
      <w:bodyDiv w:val="1"/>
      <w:marLeft w:val="0"/>
      <w:marRight w:val="0"/>
      <w:marTop w:val="0"/>
      <w:marBottom w:val="0"/>
      <w:divBdr>
        <w:top w:val="none" w:sz="0" w:space="0" w:color="auto"/>
        <w:left w:val="none" w:sz="0" w:space="0" w:color="auto"/>
        <w:bottom w:val="none" w:sz="0" w:space="0" w:color="auto"/>
        <w:right w:val="none" w:sz="0" w:space="0" w:color="auto"/>
      </w:divBdr>
    </w:div>
    <w:div w:id="1588342028">
      <w:bodyDiv w:val="1"/>
      <w:marLeft w:val="0"/>
      <w:marRight w:val="0"/>
      <w:marTop w:val="0"/>
      <w:marBottom w:val="0"/>
      <w:divBdr>
        <w:top w:val="none" w:sz="0" w:space="0" w:color="auto"/>
        <w:left w:val="none" w:sz="0" w:space="0" w:color="auto"/>
        <w:bottom w:val="none" w:sz="0" w:space="0" w:color="auto"/>
        <w:right w:val="none" w:sz="0" w:space="0" w:color="auto"/>
      </w:divBdr>
    </w:div>
    <w:div w:id="1590041809">
      <w:bodyDiv w:val="1"/>
      <w:marLeft w:val="0"/>
      <w:marRight w:val="0"/>
      <w:marTop w:val="0"/>
      <w:marBottom w:val="0"/>
      <w:divBdr>
        <w:top w:val="none" w:sz="0" w:space="0" w:color="auto"/>
        <w:left w:val="none" w:sz="0" w:space="0" w:color="auto"/>
        <w:bottom w:val="none" w:sz="0" w:space="0" w:color="auto"/>
        <w:right w:val="none" w:sz="0" w:space="0" w:color="auto"/>
      </w:divBdr>
    </w:div>
    <w:div w:id="1592161975">
      <w:bodyDiv w:val="1"/>
      <w:marLeft w:val="0"/>
      <w:marRight w:val="0"/>
      <w:marTop w:val="0"/>
      <w:marBottom w:val="0"/>
      <w:divBdr>
        <w:top w:val="none" w:sz="0" w:space="0" w:color="auto"/>
        <w:left w:val="none" w:sz="0" w:space="0" w:color="auto"/>
        <w:bottom w:val="none" w:sz="0" w:space="0" w:color="auto"/>
        <w:right w:val="none" w:sz="0" w:space="0" w:color="auto"/>
      </w:divBdr>
    </w:div>
    <w:div w:id="1592738973">
      <w:bodyDiv w:val="1"/>
      <w:marLeft w:val="0"/>
      <w:marRight w:val="0"/>
      <w:marTop w:val="0"/>
      <w:marBottom w:val="0"/>
      <w:divBdr>
        <w:top w:val="none" w:sz="0" w:space="0" w:color="auto"/>
        <w:left w:val="none" w:sz="0" w:space="0" w:color="auto"/>
        <w:bottom w:val="none" w:sz="0" w:space="0" w:color="auto"/>
        <w:right w:val="none" w:sz="0" w:space="0" w:color="auto"/>
      </w:divBdr>
    </w:div>
    <w:div w:id="1593466329">
      <w:bodyDiv w:val="1"/>
      <w:marLeft w:val="0"/>
      <w:marRight w:val="0"/>
      <w:marTop w:val="0"/>
      <w:marBottom w:val="0"/>
      <w:divBdr>
        <w:top w:val="none" w:sz="0" w:space="0" w:color="auto"/>
        <w:left w:val="none" w:sz="0" w:space="0" w:color="auto"/>
        <w:bottom w:val="none" w:sz="0" w:space="0" w:color="auto"/>
        <w:right w:val="none" w:sz="0" w:space="0" w:color="auto"/>
      </w:divBdr>
    </w:div>
    <w:div w:id="1593473422">
      <w:bodyDiv w:val="1"/>
      <w:marLeft w:val="0"/>
      <w:marRight w:val="0"/>
      <w:marTop w:val="0"/>
      <w:marBottom w:val="0"/>
      <w:divBdr>
        <w:top w:val="none" w:sz="0" w:space="0" w:color="auto"/>
        <w:left w:val="none" w:sz="0" w:space="0" w:color="auto"/>
        <w:bottom w:val="none" w:sz="0" w:space="0" w:color="auto"/>
        <w:right w:val="none" w:sz="0" w:space="0" w:color="auto"/>
      </w:divBdr>
    </w:div>
    <w:div w:id="1595162115">
      <w:bodyDiv w:val="1"/>
      <w:marLeft w:val="0"/>
      <w:marRight w:val="0"/>
      <w:marTop w:val="0"/>
      <w:marBottom w:val="0"/>
      <w:divBdr>
        <w:top w:val="none" w:sz="0" w:space="0" w:color="auto"/>
        <w:left w:val="none" w:sz="0" w:space="0" w:color="auto"/>
        <w:bottom w:val="none" w:sz="0" w:space="0" w:color="auto"/>
        <w:right w:val="none" w:sz="0" w:space="0" w:color="auto"/>
      </w:divBdr>
    </w:div>
    <w:div w:id="1600675373">
      <w:bodyDiv w:val="1"/>
      <w:marLeft w:val="0"/>
      <w:marRight w:val="0"/>
      <w:marTop w:val="0"/>
      <w:marBottom w:val="0"/>
      <w:divBdr>
        <w:top w:val="none" w:sz="0" w:space="0" w:color="auto"/>
        <w:left w:val="none" w:sz="0" w:space="0" w:color="auto"/>
        <w:bottom w:val="none" w:sz="0" w:space="0" w:color="auto"/>
        <w:right w:val="none" w:sz="0" w:space="0" w:color="auto"/>
      </w:divBdr>
    </w:div>
    <w:div w:id="1602684780">
      <w:bodyDiv w:val="1"/>
      <w:marLeft w:val="0"/>
      <w:marRight w:val="0"/>
      <w:marTop w:val="0"/>
      <w:marBottom w:val="0"/>
      <w:divBdr>
        <w:top w:val="none" w:sz="0" w:space="0" w:color="auto"/>
        <w:left w:val="none" w:sz="0" w:space="0" w:color="auto"/>
        <w:bottom w:val="none" w:sz="0" w:space="0" w:color="auto"/>
        <w:right w:val="none" w:sz="0" w:space="0" w:color="auto"/>
      </w:divBdr>
    </w:div>
    <w:div w:id="1610048108">
      <w:bodyDiv w:val="1"/>
      <w:marLeft w:val="0"/>
      <w:marRight w:val="0"/>
      <w:marTop w:val="0"/>
      <w:marBottom w:val="0"/>
      <w:divBdr>
        <w:top w:val="none" w:sz="0" w:space="0" w:color="auto"/>
        <w:left w:val="none" w:sz="0" w:space="0" w:color="auto"/>
        <w:bottom w:val="none" w:sz="0" w:space="0" w:color="auto"/>
        <w:right w:val="none" w:sz="0" w:space="0" w:color="auto"/>
      </w:divBdr>
    </w:div>
    <w:div w:id="1611234175">
      <w:bodyDiv w:val="1"/>
      <w:marLeft w:val="0"/>
      <w:marRight w:val="0"/>
      <w:marTop w:val="0"/>
      <w:marBottom w:val="0"/>
      <w:divBdr>
        <w:top w:val="none" w:sz="0" w:space="0" w:color="auto"/>
        <w:left w:val="none" w:sz="0" w:space="0" w:color="auto"/>
        <w:bottom w:val="none" w:sz="0" w:space="0" w:color="auto"/>
        <w:right w:val="none" w:sz="0" w:space="0" w:color="auto"/>
      </w:divBdr>
    </w:div>
    <w:div w:id="1614363969">
      <w:bodyDiv w:val="1"/>
      <w:marLeft w:val="0"/>
      <w:marRight w:val="0"/>
      <w:marTop w:val="0"/>
      <w:marBottom w:val="0"/>
      <w:divBdr>
        <w:top w:val="none" w:sz="0" w:space="0" w:color="auto"/>
        <w:left w:val="none" w:sz="0" w:space="0" w:color="auto"/>
        <w:bottom w:val="none" w:sz="0" w:space="0" w:color="auto"/>
        <w:right w:val="none" w:sz="0" w:space="0" w:color="auto"/>
      </w:divBdr>
    </w:div>
    <w:div w:id="1621376814">
      <w:bodyDiv w:val="1"/>
      <w:marLeft w:val="0"/>
      <w:marRight w:val="0"/>
      <w:marTop w:val="0"/>
      <w:marBottom w:val="0"/>
      <w:divBdr>
        <w:top w:val="none" w:sz="0" w:space="0" w:color="auto"/>
        <w:left w:val="none" w:sz="0" w:space="0" w:color="auto"/>
        <w:bottom w:val="none" w:sz="0" w:space="0" w:color="auto"/>
        <w:right w:val="none" w:sz="0" w:space="0" w:color="auto"/>
      </w:divBdr>
    </w:div>
    <w:div w:id="1628121746">
      <w:bodyDiv w:val="1"/>
      <w:marLeft w:val="0"/>
      <w:marRight w:val="0"/>
      <w:marTop w:val="0"/>
      <w:marBottom w:val="0"/>
      <w:divBdr>
        <w:top w:val="none" w:sz="0" w:space="0" w:color="auto"/>
        <w:left w:val="none" w:sz="0" w:space="0" w:color="auto"/>
        <w:bottom w:val="none" w:sz="0" w:space="0" w:color="auto"/>
        <w:right w:val="none" w:sz="0" w:space="0" w:color="auto"/>
      </w:divBdr>
    </w:div>
    <w:div w:id="1629167062">
      <w:bodyDiv w:val="1"/>
      <w:marLeft w:val="0"/>
      <w:marRight w:val="0"/>
      <w:marTop w:val="0"/>
      <w:marBottom w:val="0"/>
      <w:divBdr>
        <w:top w:val="none" w:sz="0" w:space="0" w:color="auto"/>
        <w:left w:val="none" w:sz="0" w:space="0" w:color="auto"/>
        <w:bottom w:val="none" w:sz="0" w:space="0" w:color="auto"/>
        <w:right w:val="none" w:sz="0" w:space="0" w:color="auto"/>
      </w:divBdr>
    </w:div>
    <w:div w:id="1631978730">
      <w:bodyDiv w:val="1"/>
      <w:marLeft w:val="0"/>
      <w:marRight w:val="0"/>
      <w:marTop w:val="0"/>
      <w:marBottom w:val="0"/>
      <w:divBdr>
        <w:top w:val="none" w:sz="0" w:space="0" w:color="auto"/>
        <w:left w:val="none" w:sz="0" w:space="0" w:color="auto"/>
        <w:bottom w:val="none" w:sz="0" w:space="0" w:color="auto"/>
        <w:right w:val="none" w:sz="0" w:space="0" w:color="auto"/>
      </w:divBdr>
    </w:div>
    <w:div w:id="1638803401">
      <w:bodyDiv w:val="1"/>
      <w:marLeft w:val="0"/>
      <w:marRight w:val="0"/>
      <w:marTop w:val="0"/>
      <w:marBottom w:val="0"/>
      <w:divBdr>
        <w:top w:val="none" w:sz="0" w:space="0" w:color="auto"/>
        <w:left w:val="none" w:sz="0" w:space="0" w:color="auto"/>
        <w:bottom w:val="none" w:sz="0" w:space="0" w:color="auto"/>
        <w:right w:val="none" w:sz="0" w:space="0" w:color="auto"/>
      </w:divBdr>
    </w:div>
    <w:div w:id="1639800197">
      <w:bodyDiv w:val="1"/>
      <w:marLeft w:val="0"/>
      <w:marRight w:val="0"/>
      <w:marTop w:val="0"/>
      <w:marBottom w:val="0"/>
      <w:divBdr>
        <w:top w:val="none" w:sz="0" w:space="0" w:color="auto"/>
        <w:left w:val="none" w:sz="0" w:space="0" w:color="auto"/>
        <w:bottom w:val="none" w:sz="0" w:space="0" w:color="auto"/>
        <w:right w:val="none" w:sz="0" w:space="0" w:color="auto"/>
      </w:divBdr>
    </w:div>
    <w:div w:id="1645575484">
      <w:bodyDiv w:val="1"/>
      <w:marLeft w:val="0"/>
      <w:marRight w:val="0"/>
      <w:marTop w:val="0"/>
      <w:marBottom w:val="0"/>
      <w:divBdr>
        <w:top w:val="none" w:sz="0" w:space="0" w:color="auto"/>
        <w:left w:val="none" w:sz="0" w:space="0" w:color="auto"/>
        <w:bottom w:val="none" w:sz="0" w:space="0" w:color="auto"/>
        <w:right w:val="none" w:sz="0" w:space="0" w:color="auto"/>
      </w:divBdr>
    </w:div>
    <w:div w:id="1646855428">
      <w:bodyDiv w:val="1"/>
      <w:marLeft w:val="0"/>
      <w:marRight w:val="0"/>
      <w:marTop w:val="0"/>
      <w:marBottom w:val="0"/>
      <w:divBdr>
        <w:top w:val="none" w:sz="0" w:space="0" w:color="auto"/>
        <w:left w:val="none" w:sz="0" w:space="0" w:color="auto"/>
        <w:bottom w:val="none" w:sz="0" w:space="0" w:color="auto"/>
        <w:right w:val="none" w:sz="0" w:space="0" w:color="auto"/>
      </w:divBdr>
    </w:div>
    <w:div w:id="1648825084">
      <w:bodyDiv w:val="1"/>
      <w:marLeft w:val="0"/>
      <w:marRight w:val="0"/>
      <w:marTop w:val="0"/>
      <w:marBottom w:val="0"/>
      <w:divBdr>
        <w:top w:val="none" w:sz="0" w:space="0" w:color="auto"/>
        <w:left w:val="none" w:sz="0" w:space="0" w:color="auto"/>
        <w:bottom w:val="none" w:sz="0" w:space="0" w:color="auto"/>
        <w:right w:val="none" w:sz="0" w:space="0" w:color="auto"/>
      </w:divBdr>
    </w:div>
    <w:div w:id="1649281926">
      <w:bodyDiv w:val="1"/>
      <w:marLeft w:val="0"/>
      <w:marRight w:val="0"/>
      <w:marTop w:val="0"/>
      <w:marBottom w:val="0"/>
      <w:divBdr>
        <w:top w:val="none" w:sz="0" w:space="0" w:color="auto"/>
        <w:left w:val="none" w:sz="0" w:space="0" w:color="auto"/>
        <w:bottom w:val="none" w:sz="0" w:space="0" w:color="auto"/>
        <w:right w:val="none" w:sz="0" w:space="0" w:color="auto"/>
      </w:divBdr>
    </w:div>
    <w:div w:id="1662198097">
      <w:bodyDiv w:val="1"/>
      <w:marLeft w:val="0"/>
      <w:marRight w:val="0"/>
      <w:marTop w:val="0"/>
      <w:marBottom w:val="0"/>
      <w:divBdr>
        <w:top w:val="none" w:sz="0" w:space="0" w:color="auto"/>
        <w:left w:val="none" w:sz="0" w:space="0" w:color="auto"/>
        <w:bottom w:val="none" w:sz="0" w:space="0" w:color="auto"/>
        <w:right w:val="none" w:sz="0" w:space="0" w:color="auto"/>
      </w:divBdr>
    </w:div>
    <w:div w:id="1668246601">
      <w:bodyDiv w:val="1"/>
      <w:marLeft w:val="0"/>
      <w:marRight w:val="0"/>
      <w:marTop w:val="0"/>
      <w:marBottom w:val="0"/>
      <w:divBdr>
        <w:top w:val="none" w:sz="0" w:space="0" w:color="auto"/>
        <w:left w:val="none" w:sz="0" w:space="0" w:color="auto"/>
        <w:bottom w:val="none" w:sz="0" w:space="0" w:color="auto"/>
        <w:right w:val="none" w:sz="0" w:space="0" w:color="auto"/>
      </w:divBdr>
    </w:div>
    <w:div w:id="1669095735">
      <w:bodyDiv w:val="1"/>
      <w:marLeft w:val="0"/>
      <w:marRight w:val="0"/>
      <w:marTop w:val="0"/>
      <w:marBottom w:val="0"/>
      <w:divBdr>
        <w:top w:val="none" w:sz="0" w:space="0" w:color="auto"/>
        <w:left w:val="none" w:sz="0" w:space="0" w:color="auto"/>
        <w:bottom w:val="none" w:sz="0" w:space="0" w:color="auto"/>
        <w:right w:val="none" w:sz="0" w:space="0" w:color="auto"/>
      </w:divBdr>
    </w:div>
    <w:div w:id="1673340061">
      <w:bodyDiv w:val="1"/>
      <w:marLeft w:val="0"/>
      <w:marRight w:val="0"/>
      <w:marTop w:val="0"/>
      <w:marBottom w:val="0"/>
      <w:divBdr>
        <w:top w:val="none" w:sz="0" w:space="0" w:color="auto"/>
        <w:left w:val="none" w:sz="0" w:space="0" w:color="auto"/>
        <w:bottom w:val="none" w:sz="0" w:space="0" w:color="auto"/>
        <w:right w:val="none" w:sz="0" w:space="0" w:color="auto"/>
      </w:divBdr>
    </w:div>
    <w:div w:id="1673410530">
      <w:bodyDiv w:val="1"/>
      <w:marLeft w:val="0"/>
      <w:marRight w:val="0"/>
      <w:marTop w:val="0"/>
      <w:marBottom w:val="0"/>
      <w:divBdr>
        <w:top w:val="none" w:sz="0" w:space="0" w:color="auto"/>
        <w:left w:val="none" w:sz="0" w:space="0" w:color="auto"/>
        <w:bottom w:val="none" w:sz="0" w:space="0" w:color="auto"/>
        <w:right w:val="none" w:sz="0" w:space="0" w:color="auto"/>
      </w:divBdr>
    </w:div>
    <w:div w:id="1673727350">
      <w:bodyDiv w:val="1"/>
      <w:marLeft w:val="0"/>
      <w:marRight w:val="0"/>
      <w:marTop w:val="0"/>
      <w:marBottom w:val="0"/>
      <w:divBdr>
        <w:top w:val="none" w:sz="0" w:space="0" w:color="auto"/>
        <w:left w:val="none" w:sz="0" w:space="0" w:color="auto"/>
        <w:bottom w:val="none" w:sz="0" w:space="0" w:color="auto"/>
        <w:right w:val="none" w:sz="0" w:space="0" w:color="auto"/>
      </w:divBdr>
    </w:div>
    <w:div w:id="1673796687">
      <w:bodyDiv w:val="1"/>
      <w:marLeft w:val="0"/>
      <w:marRight w:val="0"/>
      <w:marTop w:val="0"/>
      <w:marBottom w:val="0"/>
      <w:divBdr>
        <w:top w:val="none" w:sz="0" w:space="0" w:color="auto"/>
        <w:left w:val="none" w:sz="0" w:space="0" w:color="auto"/>
        <w:bottom w:val="none" w:sz="0" w:space="0" w:color="auto"/>
        <w:right w:val="none" w:sz="0" w:space="0" w:color="auto"/>
      </w:divBdr>
    </w:div>
    <w:div w:id="1676416632">
      <w:bodyDiv w:val="1"/>
      <w:marLeft w:val="0"/>
      <w:marRight w:val="0"/>
      <w:marTop w:val="0"/>
      <w:marBottom w:val="0"/>
      <w:divBdr>
        <w:top w:val="none" w:sz="0" w:space="0" w:color="auto"/>
        <w:left w:val="none" w:sz="0" w:space="0" w:color="auto"/>
        <w:bottom w:val="none" w:sz="0" w:space="0" w:color="auto"/>
        <w:right w:val="none" w:sz="0" w:space="0" w:color="auto"/>
      </w:divBdr>
    </w:div>
    <w:div w:id="1678533530">
      <w:bodyDiv w:val="1"/>
      <w:marLeft w:val="0"/>
      <w:marRight w:val="0"/>
      <w:marTop w:val="0"/>
      <w:marBottom w:val="0"/>
      <w:divBdr>
        <w:top w:val="none" w:sz="0" w:space="0" w:color="auto"/>
        <w:left w:val="none" w:sz="0" w:space="0" w:color="auto"/>
        <w:bottom w:val="none" w:sz="0" w:space="0" w:color="auto"/>
        <w:right w:val="none" w:sz="0" w:space="0" w:color="auto"/>
      </w:divBdr>
    </w:div>
    <w:div w:id="1679427148">
      <w:bodyDiv w:val="1"/>
      <w:marLeft w:val="0"/>
      <w:marRight w:val="0"/>
      <w:marTop w:val="0"/>
      <w:marBottom w:val="0"/>
      <w:divBdr>
        <w:top w:val="none" w:sz="0" w:space="0" w:color="auto"/>
        <w:left w:val="none" w:sz="0" w:space="0" w:color="auto"/>
        <w:bottom w:val="none" w:sz="0" w:space="0" w:color="auto"/>
        <w:right w:val="none" w:sz="0" w:space="0" w:color="auto"/>
      </w:divBdr>
    </w:div>
    <w:div w:id="1682465991">
      <w:bodyDiv w:val="1"/>
      <w:marLeft w:val="0"/>
      <w:marRight w:val="0"/>
      <w:marTop w:val="0"/>
      <w:marBottom w:val="0"/>
      <w:divBdr>
        <w:top w:val="none" w:sz="0" w:space="0" w:color="auto"/>
        <w:left w:val="none" w:sz="0" w:space="0" w:color="auto"/>
        <w:bottom w:val="none" w:sz="0" w:space="0" w:color="auto"/>
        <w:right w:val="none" w:sz="0" w:space="0" w:color="auto"/>
      </w:divBdr>
    </w:div>
    <w:div w:id="1683585251">
      <w:bodyDiv w:val="1"/>
      <w:marLeft w:val="0"/>
      <w:marRight w:val="0"/>
      <w:marTop w:val="0"/>
      <w:marBottom w:val="0"/>
      <w:divBdr>
        <w:top w:val="none" w:sz="0" w:space="0" w:color="auto"/>
        <w:left w:val="none" w:sz="0" w:space="0" w:color="auto"/>
        <w:bottom w:val="none" w:sz="0" w:space="0" w:color="auto"/>
        <w:right w:val="none" w:sz="0" w:space="0" w:color="auto"/>
      </w:divBdr>
    </w:div>
    <w:div w:id="1698970572">
      <w:bodyDiv w:val="1"/>
      <w:marLeft w:val="0"/>
      <w:marRight w:val="0"/>
      <w:marTop w:val="0"/>
      <w:marBottom w:val="0"/>
      <w:divBdr>
        <w:top w:val="none" w:sz="0" w:space="0" w:color="auto"/>
        <w:left w:val="none" w:sz="0" w:space="0" w:color="auto"/>
        <w:bottom w:val="none" w:sz="0" w:space="0" w:color="auto"/>
        <w:right w:val="none" w:sz="0" w:space="0" w:color="auto"/>
      </w:divBdr>
    </w:div>
    <w:div w:id="1719009356">
      <w:bodyDiv w:val="1"/>
      <w:marLeft w:val="0"/>
      <w:marRight w:val="0"/>
      <w:marTop w:val="0"/>
      <w:marBottom w:val="0"/>
      <w:divBdr>
        <w:top w:val="none" w:sz="0" w:space="0" w:color="auto"/>
        <w:left w:val="none" w:sz="0" w:space="0" w:color="auto"/>
        <w:bottom w:val="none" w:sz="0" w:space="0" w:color="auto"/>
        <w:right w:val="none" w:sz="0" w:space="0" w:color="auto"/>
      </w:divBdr>
    </w:div>
    <w:div w:id="1720594384">
      <w:bodyDiv w:val="1"/>
      <w:marLeft w:val="0"/>
      <w:marRight w:val="0"/>
      <w:marTop w:val="0"/>
      <w:marBottom w:val="0"/>
      <w:divBdr>
        <w:top w:val="none" w:sz="0" w:space="0" w:color="auto"/>
        <w:left w:val="none" w:sz="0" w:space="0" w:color="auto"/>
        <w:bottom w:val="none" w:sz="0" w:space="0" w:color="auto"/>
        <w:right w:val="none" w:sz="0" w:space="0" w:color="auto"/>
      </w:divBdr>
    </w:div>
    <w:div w:id="1722753576">
      <w:bodyDiv w:val="1"/>
      <w:marLeft w:val="0"/>
      <w:marRight w:val="0"/>
      <w:marTop w:val="0"/>
      <w:marBottom w:val="0"/>
      <w:divBdr>
        <w:top w:val="none" w:sz="0" w:space="0" w:color="auto"/>
        <w:left w:val="none" w:sz="0" w:space="0" w:color="auto"/>
        <w:bottom w:val="none" w:sz="0" w:space="0" w:color="auto"/>
        <w:right w:val="none" w:sz="0" w:space="0" w:color="auto"/>
      </w:divBdr>
    </w:div>
    <w:div w:id="1727530233">
      <w:bodyDiv w:val="1"/>
      <w:marLeft w:val="0"/>
      <w:marRight w:val="0"/>
      <w:marTop w:val="0"/>
      <w:marBottom w:val="0"/>
      <w:divBdr>
        <w:top w:val="none" w:sz="0" w:space="0" w:color="auto"/>
        <w:left w:val="none" w:sz="0" w:space="0" w:color="auto"/>
        <w:bottom w:val="none" w:sz="0" w:space="0" w:color="auto"/>
        <w:right w:val="none" w:sz="0" w:space="0" w:color="auto"/>
      </w:divBdr>
    </w:div>
    <w:div w:id="1736931413">
      <w:bodyDiv w:val="1"/>
      <w:marLeft w:val="0"/>
      <w:marRight w:val="0"/>
      <w:marTop w:val="0"/>
      <w:marBottom w:val="0"/>
      <w:divBdr>
        <w:top w:val="none" w:sz="0" w:space="0" w:color="auto"/>
        <w:left w:val="none" w:sz="0" w:space="0" w:color="auto"/>
        <w:bottom w:val="none" w:sz="0" w:space="0" w:color="auto"/>
        <w:right w:val="none" w:sz="0" w:space="0" w:color="auto"/>
      </w:divBdr>
    </w:div>
    <w:div w:id="1737898086">
      <w:bodyDiv w:val="1"/>
      <w:marLeft w:val="0"/>
      <w:marRight w:val="0"/>
      <w:marTop w:val="0"/>
      <w:marBottom w:val="0"/>
      <w:divBdr>
        <w:top w:val="none" w:sz="0" w:space="0" w:color="auto"/>
        <w:left w:val="none" w:sz="0" w:space="0" w:color="auto"/>
        <w:bottom w:val="none" w:sz="0" w:space="0" w:color="auto"/>
        <w:right w:val="none" w:sz="0" w:space="0" w:color="auto"/>
      </w:divBdr>
    </w:div>
    <w:div w:id="1740319985">
      <w:bodyDiv w:val="1"/>
      <w:marLeft w:val="0"/>
      <w:marRight w:val="0"/>
      <w:marTop w:val="0"/>
      <w:marBottom w:val="0"/>
      <w:divBdr>
        <w:top w:val="none" w:sz="0" w:space="0" w:color="auto"/>
        <w:left w:val="none" w:sz="0" w:space="0" w:color="auto"/>
        <w:bottom w:val="none" w:sz="0" w:space="0" w:color="auto"/>
        <w:right w:val="none" w:sz="0" w:space="0" w:color="auto"/>
      </w:divBdr>
    </w:div>
    <w:div w:id="1744134456">
      <w:bodyDiv w:val="1"/>
      <w:marLeft w:val="0"/>
      <w:marRight w:val="0"/>
      <w:marTop w:val="0"/>
      <w:marBottom w:val="0"/>
      <w:divBdr>
        <w:top w:val="none" w:sz="0" w:space="0" w:color="auto"/>
        <w:left w:val="none" w:sz="0" w:space="0" w:color="auto"/>
        <w:bottom w:val="none" w:sz="0" w:space="0" w:color="auto"/>
        <w:right w:val="none" w:sz="0" w:space="0" w:color="auto"/>
      </w:divBdr>
    </w:div>
    <w:div w:id="1745882476">
      <w:bodyDiv w:val="1"/>
      <w:marLeft w:val="0"/>
      <w:marRight w:val="0"/>
      <w:marTop w:val="0"/>
      <w:marBottom w:val="0"/>
      <w:divBdr>
        <w:top w:val="none" w:sz="0" w:space="0" w:color="auto"/>
        <w:left w:val="none" w:sz="0" w:space="0" w:color="auto"/>
        <w:bottom w:val="none" w:sz="0" w:space="0" w:color="auto"/>
        <w:right w:val="none" w:sz="0" w:space="0" w:color="auto"/>
      </w:divBdr>
    </w:div>
    <w:div w:id="1746147309">
      <w:bodyDiv w:val="1"/>
      <w:marLeft w:val="0"/>
      <w:marRight w:val="0"/>
      <w:marTop w:val="0"/>
      <w:marBottom w:val="0"/>
      <w:divBdr>
        <w:top w:val="none" w:sz="0" w:space="0" w:color="auto"/>
        <w:left w:val="none" w:sz="0" w:space="0" w:color="auto"/>
        <w:bottom w:val="none" w:sz="0" w:space="0" w:color="auto"/>
        <w:right w:val="none" w:sz="0" w:space="0" w:color="auto"/>
      </w:divBdr>
    </w:div>
    <w:div w:id="1748645223">
      <w:bodyDiv w:val="1"/>
      <w:marLeft w:val="0"/>
      <w:marRight w:val="0"/>
      <w:marTop w:val="0"/>
      <w:marBottom w:val="0"/>
      <w:divBdr>
        <w:top w:val="none" w:sz="0" w:space="0" w:color="auto"/>
        <w:left w:val="none" w:sz="0" w:space="0" w:color="auto"/>
        <w:bottom w:val="none" w:sz="0" w:space="0" w:color="auto"/>
        <w:right w:val="none" w:sz="0" w:space="0" w:color="auto"/>
      </w:divBdr>
    </w:div>
    <w:div w:id="1754086313">
      <w:bodyDiv w:val="1"/>
      <w:marLeft w:val="0"/>
      <w:marRight w:val="0"/>
      <w:marTop w:val="0"/>
      <w:marBottom w:val="0"/>
      <w:divBdr>
        <w:top w:val="none" w:sz="0" w:space="0" w:color="auto"/>
        <w:left w:val="none" w:sz="0" w:space="0" w:color="auto"/>
        <w:bottom w:val="none" w:sz="0" w:space="0" w:color="auto"/>
        <w:right w:val="none" w:sz="0" w:space="0" w:color="auto"/>
      </w:divBdr>
    </w:div>
    <w:div w:id="1758136360">
      <w:bodyDiv w:val="1"/>
      <w:marLeft w:val="0"/>
      <w:marRight w:val="0"/>
      <w:marTop w:val="0"/>
      <w:marBottom w:val="0"/>
      <w:divBdr>
        <w:top w:val="none" w:sz="0" w:space="0" w:color="auto"/>
        <w:left w:val="none" w:sz="0" w:space="0" w:color="auto"/>
        <w:bottom w:val="none" w:sz="0" w:space="0" w:color="auto"/>
        <w:right w:val="none" w:sz="0" w:space="0" w:color="auto"/>
      </w:divBdr>
    </w:div>
    <w:div w:id="1761026577">
      <w:bodyDiv w:val="1"/>
      <w:marLeft w:val="0"/>
      <w:marRight w:val="0"/>
      <w:marTop w:val="0"/>
      <w:marBottom w:val="0"/>
      <w:divBdr>
        <w:top w:val="none" w:sz="0" w:space="0" w:color="auto"/>
        <w:left w:val="none" w:sz="0" w:space="0" w:color="auto"/>
        <w:bottom w:val="none" w:sz="0" w:space="0" w:color="auto"/>
        <w:right w:val="none" w:sz="0" w:space="0" w:color="auto"/>
      </w:divBdr>
    </w:div>
    <w:div w:id="1762067780">
      <w:bodyDiv w:val="1"/>
      <w:marLeft w:val="0"/>
      <w:marRight w:val="0"/>
      <w:marTop w:val="0"/>
      <w:marBottom w:val="0"/>
      <w:divBdr>
        <w:top w:val="none" w:sz="0" w:space="0" w:color="auto"/>
        <w:left w:val="none" w:sz="0" w:space="0" w:color="auto"/>
        <w:bottom w:val="none" w:sz="0" w:space="0" w:color="auto"/>
        <w:right w:val="none" w:sz="0" w:space="0" w:color="auto"/>
      </w:divBdr>
    </w:div>
    <w:div w:id="1767458649">
      <w:bodyDiv w:val="1"/>
      <w:marLeft w:val="0"/>
      <w:marRight w:val="0"/>
      <w:marTop w:val="0"/>
      <w:marBottom w:val="0"/>
      <w:divBdr>
        <w:top w:val="none" w:sz="0" w:space="0" w:color="auto"/>
        <w:left w:val="none" w:sz="0" w:space="0" w:color="auto"/>
        <w:bottom w:val="none" w:sz="0" w:space="0" w:color="auto"/>
        <w:right w:val="none" w:sz="0" w:space="0" w:color="auto"/>
      </w:divBdr>
    </w:div>
    <w:div w:id="1770276235">
      <w:bodyDiv w:val="1"/>
      <w:marLeft w:val="0"/>
      <w:marRight w:val="0"/>
      <w:marTop w:val="0"/>
      <w:marBottom w:val="0"/>
      <w:divBdr>
        <w:top w:val="none" w:sz="0" w:space="0" w:color="auto"/>
        <w:left w:val="none" w:sz="0" w:space="0" w:color="auto"/>
        <w:bottom w:val="none" w:sz="0" w:space="0" w:color="auto"/>
        <w:right w:val="none" w:sz="0" w:space="0" w:color="auto"/>
      </w:divBdr>
    </w:div>
    <w:div w:id="1772969562">
      <w:bodyDiv w:val="1"/>
      <w:marLeft w:val="0"/>
      <w:marRight w:val="0"/>
      <w:marTop w:val="0"/>
      <w:marBottom w:val="0"/>
      <w:divBdr>
        <w:top w:val="none" w:sz="0" w:space="0" w:color="auto"/>
        <w:left w:val="none" w:sz="0" w:space="0" w:color="auto"/>
        <w:bottom w:val="none" w:sz="0" w:space="0" w:color="auto"/>
        <w:right w:val="none" w:sz="0" w:space="0" w:color="auto"/>
      </w:divBdr>
    </w:div>
    <w:div w:id="1776633886">
      <w:bodyDiv w:val="1"/>
      <w:marLeft w:val="0"/>
      <w:marRight w:val="0"/>
      <w:marTop w:val="0"/>
      <w:marBottom w:val="0"/>
      <w:divBdr>
        <w:top w:val="none" w:sz="0" w:space="0" w:color="auto"/>
        <w:left w:val="none" w:sz="0" w:space="0" w:color="auto"/>
        <w:bottom w:val="none" w:sz="0" w:space="0" w:color="auto"/>
        <w:right w:val="none" w:sz="0" w:space="0" w:color="auto"/>
      </w:divBdr>
    </w:div>
    <w:div w:id="1784760112">
      <w:bodyDiv w:val="1"/>
      <w:marLeft w:val="0"/>
      <w:marRight w:val="0"/>
      <w:marTop w:val="0"/>
      <w:marBottom w:val="0"/>
      <w:divBdr>
        <w:top w:val="none" w:sz="0" w:space="0" w:color="auto"/>
        <w:left w:val="none" w:sz="0" w:space="0" w:color="auto"/>
        <w:bottom w:val="none" w:sz="0" w:space="0" w:color="auto"/>
        <w:right w:val="none" w:sz="0" w:space="0" w:color="auto"/>
      </w:divBdr>
    </w:div>
    <w:div w:id="1788116561">
      <w:bodyDiv w:val="1"/>
      <w:marLeft w:val="0"/>
      <w:marRight w:val="0"/>
      <w:marTop w:val="0"/>
      <w:marBottom w:val="0"/>
      <w:divBdr>
        <w:top w:val="none" w:sz="0" w:space="0" w:color="auto"/>
        <w:left w:val="none" w:sz="0" w:space="0" w:color="auto"/>
        <w:bottom w:val="none" w:sz="0" w:space="0" w:color="auto"/>
        <w:right w:val="none" w:sz="0" w:space="0" w:color="auto"/>
      </w:divBdr>
    </w:div>
    <w:div w:id="1793404165">
      <w:bodyDiv w:val="1"/>
      <w:marLeft w:val="0"/>
      <w:marRight w:val="0"/>
      <w:marTop w:val="0"/>
      <w:marBottom w:val="0"/>
      <w:divBdr>
        <w:top w:val="none" w:sz="0" w:space="0" w:color="auto"/>
        <w:left w:val="none" w:sz="0" w:space="0" w:color="auto"/>
        <w:bottom w:val="none" w:sz="0" w:space="0" w:color="auto"/>
        <w:right w:val="none" w:sz="0" w:space="0" w:color="auto"/>
      </w:divBdr>
    </w:div>
    <w:div w:id="1793668987">
      <w:bodyDiv w:val="1"/>
      <w:marLeft w:val="0"/>
      <w:marRight w:val="0"/>
      <w:marTop w:val="0"/>
      <w:marBottom w:val="0"/>
      <w:divBdr>
        <w:top w:val="none" w:sz="0" w:space="0" w:color="auto"/>
        <w:left w:val="none" w:sz="0" w:space="0" w:color="auto"/>
        <w:bottom w:val="none" w:sz="0" w:space="0" w:color="auto"/>
        <w:right w:val="none" w:sz="0" w:space="0" w:color="auto"/>
      </w:divBdr>
    </w:div>
    <w:div w:id="1799226333">
      <w:bodyDiv w:val="1"/>
      <w:marLeft w:val="0"/>
      <w:marRight w:val="0"/>
      <w:marTop w:val="0"/>
      <w:marBottom w:val="0"/>
      <w:divBdr>
        <w:top w:val="none" w:sz="0" w:space="0" w:color="auto"/>
        <w:left w:val="none" w:sz="0" w:space="0" w:color="auto"/>
        <w:bottom w:val="none" w:sz="0" w:space="0" w:color="auto"/>
        <w:right w:val="none" w:sz="0" w:space="0" w:color="auto"/>
      </w:divBdr>
    </w:div>
    <w:div w:id="1802187147">
      <w:bodyDiv w:val="1"/>
      <w:marLeft w:val="0"/>
      <w:marRight w:val="0"/>
      <w:marTop w:val="0"/>
      <w:marBottom w:val="0"/>
      <w:divBdr>
        <w:top w:val="none" w:sz="0" w:space="0" w:color="auto"/>
        <w:left w:val="none" w:sz="0" w:space="0" w:color="auto"/>
        <w:bottom w:val="none" w:sz="0" w:space="0" w:color="auto"/>
        <w:right w:val="none" w:sz="0" w:space="0" w:color="auto"/>
      </w:divBdr>
    </w:div>
    <w:div w:id="1802383023">
      <w:bodyDiv w:val="1"/>
      <w:marLeft w:val="0"/>
      <w:marRight w:val="0"/>
      <w:marTop w:val="0"/>
      <w:marBottom w:val="0"/>
      <w:divBdr>
        <w:top w:val="none" w:sz="0" w:space="0" w:color="auto"/>
        <w:left w:val="none" w:sz="0" w:space="0" w:color="auto"/>
        <w:bottom w:val="none" w:sz="0" w:space="0" w:color="auto"/>
        <w:right w:val="none" w:sz="0" w:space="0" w:color="auto"/>
      </w:divBdr>
    </w:div>
    <w:div w:id="1803570989">
      <w:bodyDiv w:val="1"/>
      <w:marLeft w:val="0"/>
      <w:marRight w:val="0"/>
      <w:marTop w:val="0"/>
      <w:marBottom w:val="0"/>
      <w:divBdr>
        <w:top w:val="none" w:sz="0" w:space="0" w:color="auto"/>
        <w:left w:val="none" w:sz="0" w:space="0" w:color="auto"/>
        <w:bottom w:val="none" w:sz="0" w:space="0" w:color="auto"/>
        <w:right w:val="none" w:sz="0" w:space="0" w:color="auto"/>
      </w:divBdr>
    </w:div>
    <w:div w:id="1807044749">
      <w:bodyDiv w:val="1"/>
      <w:marLeft w:val="0"/>
      <w:marRight w:val="0"/>
      <w:marTop w:val="0"/>
      <w:marBottom w:val="0"/>
      <w:divBdr>
        <w:top w:val="none" w:sz="0" w:space="0" w:color="auto"/>
        <w:left w:val="none" w:sz="0" w:space="0" w:color="auto"/>
        <w:bottom w:val="none" w:sz="0" w:space="0" w:color="auto"/>
        <w:right w:val="none" w:sz="0" w:space="0" w:color="auto"/>
      </w:divBdr>
    </w:div>
    <w:div w:id="1808012343">
      <w:bodyDiv w:val="1"/>
      <w:marLeft w:val="0"/>
      <w:marRight w:val="0"/>
      <w:marTop w:val="0"/>
      <w:marBottom w:val="0"/>
      <w:divBdr>
        <w:top w:val="none" w:sz="0" w:space="0" w:color="auto"/>
        <w:left w:val="none" w:sz="0" w:space="0" w:color="auto"/>
        <w:bottom w:val="none" w:sz="0" w:space="0" w:color="auto"/>
        <w:right w:val="none" w:sz="0" w:space="0" w:color="auto"/>
      </w:divBdr>
    </w:div>
    <w:div w:id="1812864441">
      <w:bodyDiv w:val="1"/>
      <w:marLeft w:val="0"/>
      <w:marRight w:val="0"/>
      <w:marTop w:val="0"/>
      <w:marBottom w:val="0"/>
      <w:divBdr>
        <w:top w:val="none" w:sz="0" w:space="0" w:color="auto"/>
        <w:left w:val="none" w:sz="0" w:space="0" w:color="auto"/>
        <w:bottom w:val="none" w:sz="0" w:space="0" w:color="auto"/>
        <w:right w:val="none" w:sz="0" w:space="0" w:color="auto"/>
      </w:divBdr>
    </w:div>
    <w:div w:id="1813980320">
      <w:bodyDiv w:val="1"/>
      <w:marLeft w:val="0"/>
      <w:marRight w:val="0"/>
      <w:marTop w:val="0"/>
      <w:marBottom w:val="0"/>
      <w:divBdr>
        <w:top w:val="none" w:sz="0" w:space="0" w:color="auto"/>
        <w:left w:val="none" w:sz="0" w:space="0" w:color="auto"/>
        <w:bottom w:val="none" w:sz="0" w:space="0" w:color="auto"/>
        <w:right w:val="none" w:sz="0" w:space="0" w:color="auto"/>
      </w:divBdr>
    </w:div>
    <w:div w:id="1816337028">
      <w:bodyDiv w:val="1"/>
      <w:marLeft w:val="0"/>
      <w:marRight w:val="0"/>
      <w:marTop w:val="0"/>
      <w:marBottom w:val="0"/>
      <w:divBdr>
        <w:top w:val="none" w:sz="0" w:space="0" w:color="auto"/>
        <w:left w:val="none" w:sz="0" w:space="0" w:color="auto"/>
        <w:bottom w:val="none" w:sz="0" w:space="0" w:color="auto"/>
        <w:right w:val="none" w:sz="0" w:space="0" w:color="auto"/>
      </w:divBdr>
    </w:div>
    <w:div w:id="1817716950">
      <w:bodyDiv w:val="1"/>
      <w:marLeft w:val="0"/>
      <w:marRight w:val="0"/>
      <w:marTop w:val="0"/>
      <w:marBottom w:val="0"/>
      <w:divBdr>
        <w:top w:val="none" w:sz="0" w:space="0" w:color="auto"/>
        <w:left w:val="none" w:sz="0" w:space="0" w:color="auto"/>
        <w:bottom w:val="none" w:sz="0" w:space="0" w:color="auto"/>
        <w:right w:val="none" w:sz="0" w:space="0" w:color="auto"/>
      </w:divBdr>
    </w:div>
    <w:div w:id="1817837570">
      <w:bodyDiv w:val="1"/>
      <w:marLeft w:val="0"/>
      <w:marRight w:val="0"/>
      <w:marTop w:val="0"/>
      <w:marBottom w:val="0"/>
      <w:divBdr>
        <w:top w:val="none" w:sz="0" w:space="0" w:color="auto"/>
        <w:left w:val="none" w:sz="0" w:space="0" w:color="auto"/>
        <w:bottom w:val="none" w:sz="0" w:space="0" w:color="auto"/>
        <w:right w:val="none" w:sz="0" w:space="0" w:color="auto"/>
      </w:divBdr>
    </w:div>
    <w:div w:id="1820032374">
      <w:bodyDiv w:val="1"/>
      <w:marLeft w:val="0"/>
      <w:marRight w:val="0"/>
      <w:marTop w:val="0"/>
      <w:marBottom w:val="0"/>
      <w:divBdr>
        <w:top w:val="none" w:sz="0" w:space="0" w:color="auto"/>
        <w:left w:val="none" w:sz="0" w:space="0" w:color="auto"/>
        <w:bottom w:val="none" w:sz="0" w:space="0" w:color="auto"/>
        <w:right w:val="none" w:sz="0" w:space="0" w:color="auto"/>
      </w:divBdr>
    </w:div>
    <w:div w:id="1820421933">
      <w:bodyDiv w:val="1"/>
      <w:marLeft w:val="0"/>
      <w:marRight w:val="0"/>
      <w:marTop w:val="0"/>
      <w:marBottom w:val="0"/>
      <w:divBdr>
        <w:top w:val="none" w:sz="0" w:space="0" w:color="auto"/>
        <w:left w:val="none" w:sz="0" w:space="0" w:color="auto"/>
        <w:bottom w:val="none" w:sz="0" w:space="0" w:color="auto"/>
        <w:right w:val="none" w:sz="0" w:space="0" w:color="auto"/>
      </w:divBdr>
    </w:div>
    <w:div w:id="1822840920">
      <w:bodyDiv w:val="1"/>
      <w:marLeft w:val="0"/>
      <w:marRight w:val="0"/>
      <w:marTop w:val="0"/>
      <w:marBottom w:val="0"/>
      <w:divBdr>
        <w:top w:val="none" w:sz="0" w:space="0" w:color="auto"/>
        <w:left w:val="none" w:sz="0" w:space="0" w:color="auto"/>
        <w:bottom w:val="none" w:sz="0" w:space="0" w:color="auto"/>
        <w:right w:val="none" w:sz="0" w:space="0" w:color="auto"/>
      </w:divBdr>
    </w:div>
    <w:div w:id="1823232814">
      <w:bodyDiv w:val="1"/>
      <w:marLeft w:val="0"/>
      <w:marRight w:val="0"/>
      <w:marTop w:val="0"/>
      <w:marBottom w:val="0"/>
      <w:divBdr>
        <w:top w:val="none" w:sz="0" w:space="0" w:color="auto"/>
        <w:left w:val="none" w:sz="0" w:space="0" w:color="auto"/>
        <w:bottom w:val="none" w:sz="0" w:space="0" w:color="auto"/>
        <w:right w:val="none" w:sz="0" w:space="0" w:color="auto"/>
      </w:divBdr>
    </w:div>
    <w:div w:id="1823690149">
      <w:bodyDiv w:val="1"/>
      <w:marLeft w:val="0"/>
      <w:marRight w:val="0"/>
      <w:marTop w:val="0"/>
      <w:marBottom w:val="0"/>
      <w:divBdr>
        <w:top w:val="none" w:sz="0" w:space="0" w:color="auto"/>
        <w:left w:val="none" w:sz="0" w:space="0" w:color="auto"/>
        <w:bottom w:val="none" w:sz="0" w:space="0" w:color="auto"/>
        <w:right w:val="none" w:sz="0" w:space="0" w:color="auto"/>
      </w:divBdr>
    </w:div>
    <w:div w:id="1823812227">
      <w:bodyDiv w:val="1"/>
      <w:marLeft w:val="0"/>
      <w:marRight w:val="0"/>
      <w:marTop w:val="0"/>
      <w:marBottom w:val="0"/>
      <w:divBdr>
        <w:top w:val="none" w:sz="0" w:space="0" w:color="auto"/>
        <w:left w:val="none" w:sz="0" w:space="0" w:color="auto"/>
        <w:bottom w:val="none" w:sz="0" w:space="0" w:color="auto"/>
        <w:right w:val="none" w:sz="0" w:space="0" w:color="auto"/>
      </w:divBdr>
    </w:div>
    <w:div w:id="1828591106">
      <w:bodyDiv w:val="1"/>
      <w:marLeft w:val="0"/>
      <w:marRight w:val="0"/>
      <w:marTop w:val="0"/>
      <w:marBottom w:val="0"/>
      <w:divBdr>
        <w:top w:val="none" w:sz="0" w:space="0" w:color="auto"/>
        <w:left w:val="none" w:sz="0" w:space="0" w:color="auto"/>
        <w:bottom w:val="none" w:sz="0" w:space="0" w:color="auto"/>
        <w:right w:val="none" w:sz="0" w:space="0" w:color="auto"/>
      </w:divBdr>
    </w:div>
    <w:div w:id="1829130680">
      <w:bodyDiv w:val="1"/>
      <w:marLeft w:val="0"/>
      <w:marRight w:val="0"/>
      <w:marTop w:val="0"/>
      <w:marBottom w:val="0"/>
      <w:divBdr>
        <w:top w:val="none" w:sz="0" w:space="0" w:color="auto"/>
        <w:left w:val="none" w:sz="0" w:space="0" w:color="auto"/>
        <w:bottom w:val="none" w:sz="0" w:space="0" w:color="auto"/>
        <w:right w:val="none" w:sz="0" w:space="0" w:color="auto"/>
      </w:divBdr>
    </w:div>
    <w:div w:id="1840972041">
      <w:bodyDiv w:val="1"/>
      <w:marLeft w:val="0"/>
      <w:marRight w:val="0"/>
      <w:marTop w:val="0"/>
      <w:marBottom w:val="0"/>
      <w:divBdr>
        <w:top w:val="none" w:sz="0" w:space="0" w:color="auto"/>
        <w:left w:val="none" w:sz="0" w:space="0" w:color="auto"/>
        <w:bottom w:val="none" w:sz="0" w:space="0" w:color="auto"/>
        <w:right w:val="none" w:sz="0" w:space="0" w:color="auto"/>
      </w:divBdr>
    </w:div>
    <w:div w:id="1850294705">
      <w:bodyDiv w:val="1"/>
      <w:marLeft w:val="0"/>
      <w:marRight w:val="0"/>
      <w:marTop w:val="0"/>
      <w:marBottom w:val="0"/>
      <w:divBdr>
        <w:top w:val="none" w:sz="0" w:space="0" w:color="auto"/>
        <w:left w:val="none" w:sz="0" w:space="0" w:color="auto"/>
        <w:bottom w:val="none" w:sz="0" w:space="0" w:color="auto"/>
        <w:right w:val="none" w:sz="0" w:space="0" w:color="auto"/>
      </w:divBdr>
    </w:div>
    <w:div w:id="1850825347">
      <w:bodyDiv w:val="1"/>
      <w:marLeft w:val="0"/>
      <w:marRight w:val="0"/>
      <w:marTop w:val="0"/>
      <w:marBottom w:val="0"/>
      <w:divBdr>
        <w:top w:val="none" w:sz="0" w:space="0" w:color="auto"/>
        <w:left w:val="none" w:sz="0" w:space="0" w:color="auto"/>
        <w:bottom w:val="none" w:sz="0" w:space="0" w:color="auto"/>
        <w:right w:val="none" w:sz="0" w:space="0" w:color="auto"/>
      </w:divBdr>
    </w:div>
    <w:div w:id="1852256759">
      <w:bodyDiv w:val="1"/>
      <w:marLeft w:val="0"/>
      <w:marRight w:val="0"/>
      <w:marTop w:val="0"/>
      <w:marBottom w:val="0"/>
      <w:divBdr>
        <w:top w:val="none" w:sz="0" w:space="0" w:color="auto"/>
        <w:left w:val="none" w:sz="0" w:space="0" w:color="auto"/>
        <w:bottom w:val="none" w:sz="0" w:space="0" w:color="auto"/>
        <w:right w:val="none" w:sz="0" w:space="0" w:color="auto"/>
      </w:divBdr>
    </w:div>
    <w:div w:id="1854300602">
      <w:bodyDiv w:val="1"/>
      <w:marLeft w:val="0"/>
      <w:marRight w:val="0"/>
      <w:marTop w:val="0"/>
      <w:marBottom w:val="0"/>
      <w:divBdr>
        <w:top w:val="none" w:sz="0" w:space="0" w:color="auto"/>
        <w:left w:val="none" w:sz="0" w:space="0" w:color="auto"/>
        <w:bottom w:val="none" w:sz="0" w:space="0" w:color="auto"/>
        <w:right w:val="none" w:sz="0" w:space="0" w:color="auto"/>
      </w:divBdr>
    </w:div>
    <w:div w:id="1857571321">
      <w:bodyDiv w:val="1"/>
      <w:marLeft w:val="0"/>
      <w:marRight w:val="0"/>
      <w:marTop w:val="0"/>
      <w:marBottom w:val="0"/>
      <w:divBdr>
        <w:top w:val="none" w:sz="0" w:space="0" w:color="auto"/>
        <w:left w:val="none" w:sz="0" w:space="0" w:color="auto"/>
        <w:bottom w:val="none" w:sz="0" w:space="0" w:color="auto"/>
        <w:right w:val="none" w:sz="0" w:space="0" w:color="auto"/>
      </w:divBdr>
    </w:div>
    <w:div w:id="1859807992">
      <w:bodyDiv w:val="1"/>
      <w:marLeft w:val="0"/>
      <w:marRight w:val="0"/>
      <w:marTop w:val="0"/>
      <w:marBottom w:val="0"/>
      <w:divBdr>
        <w:top w:val="none" w:sz="0" w:space="0" w:color="auto"/>
        <w:left w:val="none" w:sz="0" w:space="0" w:color="auto"/>
        <w:bottom w:val="none" w:sz="0" w:space="0" w:color="auto"/>
        <w:right w:val="none" w:sz="0" w:space="0" w:color="auto"/>
      </w:divBdr>
    </w:div>
    <w:div w:id="1863744135">
      <w:bodyDiv w:val="1"/>
      <w:marLeft w:val="0"/>
      <w:marRight w:val="0"/>
      <w:marTop w:val="0"/>
      <w:marBottom w:val="0"/>
      <w:divBdr>
        <w:top w:val="none" w:sz="0" w:space="0" w:color="auto"/>
        <w:left w:val="none" w:sz="0" w:space="0" w:color="auto"/>
        <w:bottom w:val="none" w:sz="0" w:space="0" w:color="auto"/>
        <w:right w:val="none" w:sz="0" w:space="0" w:color="auto"/>
      </w:divBdr>
    </w:div>
    <w:div w:id="1866745078">
      <w:bodyDiv w:val="1"/>
      <w:marLeft w:val="0"/>
      <w:marRight w:val="0"/>
      <w:marTop w:val="0"/>
      <w:marBottom w:val="0"/>
      <w:divBdr>
        <w:top w:val="none" w:sz="0" w:space="0" w:color="auto"/>
        <w:left w:val="none" w:sz="0" w:space="0" w:color="auto"/>
        <w:bottom w:val="none" w:sz="0" w:space="0" w:color="auto"/>
        <w:right w:val="none" w:sz="0" w:space="0" w:color="auto"/>
      </w:divBdr>
    </w:div>
    <w:div w:id="1890220918">
      <w:bodyDiv w:val="1"/>
      <w:marLeft w:val="0"/>
      <w:marRight w:val="0"/>
      <w:marTop w:val="0"/>
      <w:marBottom w:val="0"/>
      <w:divBdr>
        <w:top w:val="none" w:sz="0" w:space="0" w:color="auto"/>
        <w:left w:val="none" w:sz="0" w:space="0" w:color="auto"/>
        <w:bottom w:val="none" w:sz="0" w:space="0" w:color="auto"/>
        <w:right w:val="none" w:sz="0" w:space="0" w:color="auto"/>
      </w:divBdr>
    </w:div>
    <w:div w:id="1893729447">
      <w:bodyDiv w:val="1"/>
      <w:marLeft w:val="0"/>
      <w:marRight w:val="0"/>
      <w:marTop w:val="0"/>
      <w:marBottom w:val="0"/>
      <w:divBdr>
        <w:top w:val="none" w:sz="0" w:space="0" w:color="auto"/>
        <w:left w:val="none" w:sz="0" w:space="0" w:color="auto"/>
        <w:bottom w:val="none" w:sz="0" w:space="0" w:color="auto"/>
        <w:right w:val="none" w:sz="0" w:space="0" w:color="auto"/>
      </w:divBdr>
    </w:div>
    <w:div w:id="1895383351">
      <w:bodyDiv w:val="1"/>
      <w:marLeft w:val="0"/>
      <w:marRight w:val="0"/>
      <w:marTop w:val="0"/>
      <w:marBottom w:val="0"/>
      <w:divBdr>
        <w:top w:val="none" w:sz="0" w:space="0" w:color="auto"/>
        <w:left w:val="none" w:sz="0" w:space="0" w:color="auto"/>
        <w:bottom w:val="none" w:sz="0" w:space="0" w:color="auto"/>
        <w:right w:val="none" w:sz="0" w:space="0" w:color="auto"/>
      </w:divBdr>
    </w:div>
    <w:div w:id="1901477917">
      <w:bodyDiv w:val="1"/>
      <w:marLeft w:val="0"/>
      <w:marRight w:val="0"/>
      <w:marTop w:val="0"/>
      <w:marBottom w:val="0"/>
      <w:divBdr>
        <w:top w:val="none" w:sz="0" w:space="0" w:color="auto"/>
        <w:left w:val="none" w:sz="0" w:space="0" w:color="auto"/>
        <w:bottom w:val="none" w:sz="0" w:space="0" w:color="auto"/>
        <w:right w:val="none" w:sz="0" w:space="0" w:color="auto"/>
      </w:divBdr>
    </w:div>
    <w:div w:id="1920868206">
      <w:bodyDiv w:val="1"/>
      <w:marLeft w:val="0"/>
      <w:marRight w:val="0"/>
      <w:marTop w:val="0"/>
      <w:marBottom w:val="0"/>
      <w:divBdr>
        <w:top w:val="none" w:sz="0" w:space="0" w:color="auto"/>
        <w:left w:val="none" w:sz="0" w:space="0" w:color="auto"/>
        <w:bottom w:val="none" w:sz="0" w:space="0" w:color="auto"/>
        <w:right w:val="none" w:sz="0" w:space="0" w:color="auto"/>
      </w:divBdr>
    </w:div>
    <w:div w:id="1924873128">
      <w:bodyDiv w:val="1"/>
      <w:marLeft w:val="0"/>
      <w:marRight w:val="0"/>
      <w:marTop w:val="0"/>
      <w:marBottom w:val="0"/>
      <w:divBdr>
        <w:top w:val="none" w:sz="0" w:space="0" w:color="auto"/>
        <w:left w:val="none" w:sz="0" w:space="0" w:color="auto"/>
        <w:bottom w:val="none" w:sz="0" w:space="0" w:color="auto"/>
        <w:right w:val="none" w:sz="0" w:space="0" w:color="auto"/>
      </w:divBdr>
    </w:div>
    <w:div w:id="1925413617">
      <w:bodyDiv w:val="1"/>
      <w:marLeft w:val="0"/>
      <w:marRight w:val="0"/>
      <w:marTop w:val="0"/>
      <w:marBottom w:val="0"/>
      <w:divBdr>
        <w:top w:val="none" w:sz="0" w:space="0" w:color="auto"/>
        <w:left w:val="none" w:sz="0" w:space="0" w:color="auto"/>
        <w:bottom w:val="none" w:sz="0" w:space="0" w:color="auto"/>
        <w:right w:val="none" w:sz="0" w:space="0" w:color="auto"/>
      </w:divBdr>
    </w:div>
    <w:div w:id="1932544080">
      <w:bodyDiv w:val="1"/>
      <w:marLeft w:val="0"/>
      <w:marRight w:val="0"/>
      <w:marTop w:val="0"/>
      <w:marBottom w:val="0"/>
      <w:divBdr>
        <w:top w:val="none" w:sz="0" w:space="0" w:color="auto"/>
        <w:left w:val="none" w:sz="0" w:space="0" w:color="auto"/>
        <w:bottom w:val="none" w:sz="0" w:space="0" w:color="auto"/>
        <w:right w:val="none" w:sz="0" w:space="0" w:color="auto"/>
      </w:divBdr>
    </w:div>
    <w:div w:id="1932616250">
      <w:bodyDiv w:val="1"/>
      <w:marLeft w:val="0"/>
      <w:marRight w:val="0"/>
      <w:marTop w:val="0"/>
      <w:marBottom w:val="0"/>
      <w:divBdr>
        <w:top w:val="none" w:sz="0" w:space="0" w:color="auto"/>
        <w:left w:val="none" w:sz="0" w:space="0" w:color="auto"/>
        <w:bottom w:val="none" w:sz="0" w:space="0" w:color="auto"/>
        <w:right w:val="none" w:sz="0" w:space="0" w:color="auto"/>
      </w:divBdr>
    </w:div>
    <w:div w:id="1934588240">
      <w:bodyDiv w:val="1"/>
      <w:marLeft w:val="0"/>
      <w:marRight w:val="0"/>
      <w:marTop w:val="0"/>
      <w:marBottom w:val="0"/>
      <w:divBdr>
        <w:top w:val="none" w:sz="0" w:space="0" w:color="auto"/>
        <w:left w:val="none" w:sz="0" w:space="0" w:color="auto"/>
        <w:bottom w:val="none" w:sz="0" w:space="0" w:color="auto"/>
        <w:right w:val="none" w:sz="0" w:space="0" w:color="auto"/>
      </w:divBdr>
    </w:div>
    <w:div w:id="1940335407">
      <w:bodyDiv w:val="1"/>
      <w:marLeft w:val="0"/>
      <w:marRight w:val="0"/>
      <w:marTop w:val="0"/>
      <w:marBottom w:val="0"/>
      <w:divBdr>
        <w:top w:val="none" w:sz="0" w:space="0" w:color="auto"/>
        <w:left w:val="none" w:sz="0" w:space="0" w:color="auto"/>
        <w:bottom w:val="none" w:sz="0" w:space="0" w:color="auto"/>
        <w:right w:val="none" w:sz="0" w:space="0" w:color="auto"/>
      </w:divBdr>
    </w:div>
    <w:div w:id="1942297763">
      <w:bodyDiv w:val="1"/>
      <w:marLeft w:val="0"/>
      <w:marRight w:val="0"/>
      <w:marTop w:val="0"/>
      <w:marBottom w:val="0"/>
      <w:divBdr>
        <w:top w:val="none" w:sz="0" w:space="0" w:color="auto"/>
        <w:left w:val="none" w:sz="0" w:space="0" w:color="auto"/>
        <w:bottom w:val="none" w:sz="0" w:space="0" w:color="auto"/>
        <w:right w:val="none" w:sz="0" w:space="0" w:color="auto"/>
      </w:divBdr>
    </w:div>
    <w:div w:id="1945768895">
      <w:bodyDiv w:val="1"/>
      <w:marLeft w:val="0"/>
      <w:marRight w:val="0"/>
      <w:marTop w:val="0"/>
      <w:marBottom w:val="0"/>
      <w:divBdr>
        <w:top w:val="none" w:sz="0" w:space="0" w:color="auto"/>
        <w:left w:val="none" w:sz="0" w:space="0" w:color="auto"/>
        <w:bottom w:val="none" w:sz="0" w:space="0" w:color="auto"/>
        <w:right w:val="none" w:sz="0" w:space="0" w:color="auto"/>
      </w:divBdr>
    </w:div>
    <w:div w:id="1945847281">
      <w:bodyDiv w:val="1"/>
      <w:marLeft w:val="0"/>
      <w:marRight w:val="0"/>
      <w:marTop w:val="0"/>
      <w:marBottom w:val="0"/>
      <w:divBdr>
        <w:top w:val="none" w:sz="0" w:space="0" w:color="auto"/>
        <w:left w:val="none" w:sz="0" w:space="0" w:color="auto"/>
        <w:bottom w:val="none" w:sz="0" w:space="0" w:color="auto"/>
        <w:right w:val="none" w:sz="0" w:space="0" w:color="auto"/>
      </w:divBdr>
    </w:div>
    <w:div w:id="1947887326">
      <w:bodyDiv w:val="1"/>
      <w:marLeft w:val="0"/>
      <w:marRight w:val="0"/>
      <w:marTop w:val="0"/>
      <w:marBottom w:val="0"/>
      <w:divBdr>
        <w:top w:val="none" w:sz="0" w:space="0" w:color="auto"/>
        <w:left w:val="none" w:sz="0" w:space="0" w:color="auto"/>
        <w:bottom w:val="none" w:sz="0" w:space="0" w:color="auto"/>
        <w:right w:val="none" w:sz="0" w:space="0" w:color="auto"/>
      </w:divBdr>
    </w:div>
    <w:div w:id="1955282522">
      <w:bodyDiv w:val="1"/>
      <w:marLeft w:val="0"/>
      <w:marRight w:val="0"/>
      <w:marTop w:val="0"/>
      <w:marBottom w:val="0"/>
      <w:divBdr>
        <w:top w:val="none" w:sz="0" w:space="0" w:color="auto"/>
        <w:left w:val="none" w:sz="0" w:space="0" w:color="auto"/>
        <w:bottom w:val="none" w:sz="0" w:space="0" w:color="auto"/>
        <w:right w:val="none" w:sz="0" w:space="0" w:color="auto"/>
      </w:divBdr>
    </w:div>
    <w:div w:id="1956135009">
      <w:bodyDiv w:val="1"/>
      <w:marLeft w:val="0"/>
      <w:marRight w:val="0"/>
      <w:marTop w:val="0"/>
      <w:marBottom w:val="0"/>
      <w:divBdr>
        <w:top w:val="none" w:sz="0" w:space="0" w:color="auto"/>
        <w:left w:val="none" w:sz="0" w:space="0" w:color="auto"/>
        <w:bottom w:val="none" w:sz="0" w:space="0" w:color="auto"/>
        <w:right w:val="none" w:sz="0" w:space="0" w:color="auto"/>
      </w:divBdr>
    </w:div>
    <w:div w:id="1962883285">
      <w:bodyDiv w:val="1"/>
      <w:marLeft w:val="0"/>
      <w:marRight w:val="0"/>
      <w:marTop w:val="0"/>
      <w:marBottom w:val="0"/>
      <w:divBdr>
        <w:top w:val="none" w:sz="0" w:space="0" w:color="auto"/>
        <w:left w:val="none" w:sz="0" w:space="0" w:color="auto"/>
        <w:bottom w:val="none" w:sz="0" w:space="0" w:color="auto"/>
        <w:right w:val="none" w:sz="0" w:space="0" w:color="auto"/>
      </w:divBdr>
    </w:div>
    <w:div w:id="1963420167">
      <w:bodyDiv w:val="1"/>
      <w:marLeft w:val="0"/>
      <w:marRight w:val="0"/>
      <w:marTop w:val="0"/>
      <w:marBottom w:val="0"/>
      <w:divBdr>
        <w:top w:val="none" w:sz="0" w:space="0" w:color="auto"/>
        <w:left w:val="none" w:sz="0" w:space="0" w:color="auto"/>
        <w:bottom w:val="none" w:sz="0" w:space="0" w:color="auto"/>
        <w:right w:val="none" w:sz="0" w:space="0" w:color="auto"/>
      </w:divBdr>
    </w:div>
    <w:div w:id="1964262171">
      <w:bodyDiv w:val="1"/>
      <w:marLeft w:val="0"/>
      <w:marRight w:val="0"/>
      <w:marTop w:val="0"/>
      <w:marBottom w:val="0"/>
      <w:divBdr>
        <w:top w:val="none" w:sz="0" w:space="0" w:color="auto"/>
        <w:left w:val="none" w:sz="0" w:space="0" w:color="auto"/>
        <w:bottom w:val="none" w:sz="0" w:space="0" w:color="auto"/>
        <w:right w:val="none" w:sz="0" w:space="0" w:color="auto"/>
      </w:divBdr>
    </w:div>
    <w:div w:id="1965578680">
      <w:bodyDiv w:val="1"/>
      <w:marLeft w:val="0"/>
      <w:marRight w:val="0"/>
      <w:marTop w:val="0"/>
      <w:marBottom w:val="0"/>
      <w:divBdr>
        <w:top w:val="none" w:sz="0" w:space="0" w:color="auto"/>
        <w:left w:val="none" w:sz="0" w:space="0" w:color="auto"/>
        <w:bottom w:val="none" w:sz="0" w:space="0" w:color="auto"/>
        <w:right w:val="none" w:sz="0" w:space="0" w:color="auto"/>
      </w:divBdr>
    </w:div>
    <w:div w:id="1968779794">
      <w:bodyDiv w:val="1"/>
      <w:marLeft w:val="0"/>
      <w:marRight w:val="0"/>
      <w:marTop w:val="0"/>
      <w:marBottom w:val="0"/>
      <w:divBdr>
        <w:top w:val="none" w:sz="0" w:space="0" w:color="auto"/>
        <w:left w:val="none" w:sz="0" w:space="0" w:color="auto"/>
        <w:bottom w:val="none" w:sz="0" w:space="0" w:color="auto"/>
        <w:right w:val="none" w:sz="0" w:space="0" w:color="auto"/>
      </w:divBdr>
    </w:div>
    <w:div w:id="1969385767">
      <w:bodyDiv w:val="1"/>
      <w:marLeft w:val="0"/>
      <w:marRight w:val="0"/>
      <w:marTop w:val="0"/>
      <w:marBottom w:val="0"/>
      <w:divBdr>
        <w:top w:val="none" w:sz="0" w:space="0" w:color="auto"/>
        <w:left w:val="none" w:sz="0" w:space="0" w:color="auto"/>
        <w:bottom w:val="none" w:sz="0" w:space="0" w:color="auto"/>
        <w:right w:val="none" w:sz="0" w:space="0" w:color="auto"/>
      </w:divBdr>
    </w:div>
    <w:div w:id="1970360101">
      <w:bodyDiv w:val="1"/>
      <w:marLeft w:val="0"/>
      <w:marRight w:val="0"/>
      <w:marTop w:val="0"/>
      <w:marBottom w:val="0"/>
      <w:divBdr>
        <w:top w:val="none" w:sz="0" w:space="0" w:color="auto"/>
        <w:left w:val="none" w:sz="0" w:space="0" w:color="auto"/>
        <w:bottom w:val="none" w:sz="0" w:space="0" w:color="auto"/>
        <w:right w:val="none" w:sz="0" w:space="0" w:color="auto"/>
      </w:divBdr>
    </w:div>
    <w:div w:id="1972662918">
      <w:bodyDiv w:val="1"/>
      <w:marLeft w:val="0"/>
      <w:marRight w:val="0"/>
      <w:marTop w:val="0"/>
      <w:marBottom w:val="0"/>
      <w:divBdr>
        <w:top w:val="none" w:sz="0" w:space="0" w:color="auto"/>
        <w:left w:val="none" w:sz="0" w:space="0" w:color="auto"/>
        <w:bottom w:val="none" w:sz="0" w:space="0" w:color="auto"/>
        <w:right w:val="none" w:sz="0" w:space="0" w:color="auto"/>
      </w:divBdr>
    </w:div>
    <w:div w:id="1976250675">
      <w:bodyDiv w:val="1"/>
      <w:marLeft w:val="0"/>
      <w:marRight w:val="0"/>
      <w:marTop w:val="0"/>
      <w:marBottom w:val="0"/>
      <w:divBdr>
        <w:top w:val="none" w:sz="0" w:space="0" w:color="auto"/>
        <w:left w:val="none" w:sz="0" w:space="0" w:color="auto"/>
        <w:bottom w:val="none" w:sz="0" w:space="0" w:color="auto"/>
        <w:right w:val="none" w:sz="0" w:space="0" w:color="auto"/>
      </w:divBdr>
    </w:div>
    <w:div w:id="1983189693">
      <w:bodyDiv w:val="1"/>
      <w:marLeft w:val="0"/>
      <w:marRight w:val="0"/>
      <w:marTop w:val="0"/>
      <w:marBottom w:val="0"/>
      <w:divBdr>
        <w:top w:val="none" w:sz="0" w:space="0" w:color="auto"/>
        <w:left w:val="none" w:sz="0" w:space="0" w:color="auto"/>
        <w:bottom w:val="none" w:sz="0" w:space="0" w:color="auto"/>
        <w:right w:val="none" w:sz="0" w:space="0" w:color="auto"/>
      </w:divBdr>
    </w:div>
    <w:div w:id="1984575229">
      <w:bodyDiv w:val="1"/>
      <w:marLeft w:val="0"/>
      <w:marRight w:val="0"/>
      <w:marTop w:val="0"/>
      <w:marBottom w:val="0"/>
      <w:divBdr>
        <w:top w:val="none" w:sz="0" w:space="0" w:color="auto"/>
        <w:left w:val="none" w:sz="0" w:space="0" w:color="auto"/>
        <w:bottom w:val="none" w:sz="0" w:space="0" w:color="auto"/>
        <w:right w:val="none" w:sz="0" w:space="0" w:color="auto"/>
      </w:divBdr>
    </w:div>
    <w:div w:id="1987393725">
      <w:bodyDiv w:val="1"/>
      <w:marLeft w:val="0"/>
      <w:marRight w:val="0"/>
      <w:marTop w:val="0"/>
      <w:marBottom w:val="0"/>
      <w:divBdr>
        <w:top w:val="none" w:sz="0" w:space="0" w:color="auto"/>
        <w:left w:val="none" w:sz="0" w:space="0" w:color="auto"/>
        <w:bottom w:val="none" w:sz="0" w:space="0" w:color="auto"/>
        <w:right w:val="none" w:sz="0" w:space="0" w:color="auto"/>
      </w:divBdr>
    </w:div>
    <w:div w:id="1989628271">
      <w:bodyDiv w:val="1"/>
      <w:marLeft w:val="0"/>
      <w:marRight w:val="0"/>
      <w:marTop w:val="0"/>
      <w:marBottom w:val="0"/>
      <w:divBdr>
        <w:top w:val="none" w:sz="0" w:space="0" w:color="auto"/>
        <w:left w:val="none" w:sz="0" w:space="0" w:color="auto"/>
        <w:bottom w:val="none" w:sz="0" w:space="0" w:color="auto"/>
        <w:right w:val="none" w:sz="0" w:space="0" w:color="auto"/>
      </w:divBdr>
    </w:div>
    <w:div w:id="1991979069">
      <w:bodyDiv w:val="1"/>
      <w:marLeft w:val="0"/>
      <w:marRight w:val="0"/>
      <w:marTop w:val="0"/>
      <w:marBottom w:val="0"/>
      <w:divBdr>
        <w:top w:val="none" w:sz="0" w:space="0" w:color="auto"/>
        <w:left w:val="none" w:sz="0" w:space="0" w:color="auto"/>
        <w:bottom w:val="none" w:sz="0" w:space="0" w:color="auto"/>
        <w:right w:val="none" w:sz="0" w:space="0" w:color="auto"/>
      </w:divBdr>
    </w:div>
    <w:div w:id="1993440836">
      <w:bodyDiv w:val="1"/>
      <w:marLeft w:val="0"/>
      <w:marRight w:val="0"/>
      <w:marTop w:val="0"/>
      <w:marBottom w:val="0"/>
      <w:divBdr>
        <w:top w:val="none" w:sz="0" w:space="0" w:color="auto"/>
        <w:left w:val="none" w:sz="0" w:space="0" w:color="auto"/>
        <w:bottom w:val="none" w:sz="0" w:space="0" w:color="auto"/>
        <w:right w:val="none" w:sz="0" w:space="0" w:color="auto"/>
      </w:divBdr>
    </w:div>
    <w:div w:id="2004890941">
      <w:bodyDiv w:val="1"/>
      <w:marLeft w:val="0"/>
      <w:marRight w:val="0"/>
      <w:marTop w:val="0"/>
      <w:marBottom w:val="0"/>
      <w:divBdr>
        <w:top w:val="none" w:sz="0" w:space="0" w:color="auto"/>
        <w:left w:val="none" w:sz="0" w:space="0" w:color="auto"/>
        <w:bottom w:val="none" w:sz="0" w:space="0" w:color="auto"/>
        <w:right w:val="none" w:sz="0" w:space="0" w:color="auto"/>
      </w:divBdr>
    </w:div>
    <w:div w:id="2006277995">
      <w:bodyDiv w:val="1"/>
      <w:marLeft w:val="0"/>
      <w:marRight w:val="0"/>
      <w:marTop w:val="0"/>
      <w:marBottom w:val="0"/>
      <w:divBdr>
        <w:top w:val="none" w:sz="0" w:space="0" w:color="auto"/>
        <w:left w:val="none" w:sz="0" w:space="0" w:color="auto"/>
        <w:bottom w:val="none" w:sz="0" w:space="0" w:color="auto"/>
        <w:right w:val="none" w:sz="0" w:space="0" w:color="auto"/>
      </w:divBdr>
    </w:div>
    <w:div w:id="2014915496">
      <w:bodyDiv w:val="1"/>
      <w:marLeft w:val="0"/>
      <w:marRight w:val="0"/>
      <w:marTop w:val="0"/>
      <w:marBottom w:val="0"/>
      <w:divBdr>
        <w:top w:val="none" w:sz="0" w:space="0" w:color="auto"/>
        <w:left w:val="none" w:sz="0" w:space="0" w:color="auto"/>
        <w:bottom w:val="none" w:sz="0" w:space="0" w:color="auto"/>
        <w:right w:val="none" w:sz="0" w:space="0" w:color="auto"/>
      </w:divBdr>
    </w:div>
    <w:div w:id="2015955428">
      <w:bodyDiv w:val="1"/>
      <w:marLeft w:val="0"/>
      <w:marRight w:val="0"/>
      <w:marTop w:val="0"/>
      <w:marBottom w:val="0"/>
      <w:divBdr>
        <w:top w:val="none" w:sz="0" w:space="0" w:color="auto"/>
        <w:left w:val="none" w:sz="0" w:space="0" w:color="auto"/>
        <w:bottom w:val="none" w:sz="0" w:space="0" w:color="auto"/>
        <w:right w:val="none" w:sz="0" w:space="0" w:color="auto"/>
      </w:divBdr>
    </w:div>
    <w:div w:id="2018652963">
      <w:bodyDiv w:val="1"/>
      <w:marLeft w:val="0"/>
      <w:marRight w:val="0"/>
      <w:marTop w:val="0"/>
      <w:marBottom w:val="0"/>
      <w:divBdr>
        <w:top w:val="none" w:sz="0" w:space="0" w:color="auto"/>
        <w:left w:val="none" w:sz="0" w:space="0" w:color="auto"/>
        <w:bottom w:val="none" w:sz="0" w:space="0" w:color="auto"/>
        <w:right w:val="none" w:sz="0" w:space="0" w:color="auto"/>
      </w:divBdr>
    </w:div>
    <w:div w:id="2018995680">
      <w:bodyDiv w:val="1"/>
      <w:marLeft w:val="0"/>
      <w:marRight w:val="0"/>
      <w:marTop w:val="0"/>
      <w:marBottom w:val="0"/>
      <w:divBdr>
        <w:top w:val="none" w:sz="0" w:space="0" w:color="auto"/>
        <w:left w:val="none" w:sz="0" w:space="0" w:color="auto"/>
        <w:bottom w:val="none" w:sz="0" w:space="0" w:color="auto"/>
        <w:right w:val="none" w:sz="0" w:space="0" w:color="auto"/>
      </w:divBdr>
    </w:div>
    <w:div w:id="2019575446">
      <w:bodyDiv w:val="1"/>
      <w:marLeft w:val="0"/>
      <w:marRight w:val="0"/>
      <w:marTop w:val="0"/>
      <w:marBottom w:val="0"/>
      <w:divBdr>
        <w:top w:val="none" w:sz="0" w:space="0" w:color="auto"/>
        <w:left w:val="none" w:sz="0" w:space="0" w:color="auto"/>
        <w:bottom w:val="none" w:sz="0" w:space="0" w:color="auto"/>
        <w:right w:val="none" w:sz="0" w:space="0" w:color="auto"/>
      </w:divBdr>
    </w:div>
    <w:div w:id="2025130444">
      <w:bodyDiv w:val="1"/>
      <w:marLeft w:val="0"/>
      <w:marRight w:val="0"/>
      <w:marTop w:val="0"/>
      <w:marBottom w:val="0"/>
      <w:divBdr>
        <w:top w:val="none" w:sz="0" w:space="0" w:color="auto"/>
        <w:left w:val="none" w:sz="0" w:space="0" w:color="auto"/>
        <w:bottom w:val="none" w:sz="0" w:space="0" w:color="auto"/>
        <w:right w:val="none" w:sz="0" w:space="0" w:color="auto"/>
      </w:divBdr>
    </w:div>
    <w:div w:id="2025589288">
      <w:bodyDiv w:val="1"/>
      <w:marLeft w:val="0"/>
      <w:marRight w:val="0"/>
      <w:marTop w:val="0"/>
      <w:marBottom w:val="0"/>
      <w:divBdr>
        <w:top w:val="none" w:sz="0" w:space="0" w:color="auto"/>
        <w:left w:val="none" w:sz="0" w:space="0" w:color="auto"/>
        <w:bottom w:val="none" w:sz="0" w:space="0" w:color="auto"/>
        <w:right w:val="none" w:sz="0" w:space="0" w:color="auto"/>
      </w:divBdr>
    </w:div>
    <w:div w:id="2028556439">
      <w:bodyDiv w:val="1"/>
      <w:marLeft w:val="0"/>
      <w:marRight w:val="0"/>
      <w:marTop w:val="0"/>
      <w:marBottom w:val="0"/>
      <w:divBdr>
        <w:top w:val="none" w:sz="0" w:space="0" w:color="auto"/>
        <w:left w:val="none" w:sz="0" w:space="0" w:color="auto"/>
        <w:bottom w:val="none" w:sz="0" w:space="0" w:color="auto"/>
        <w:right w:val="none" w:sz="0" w:space="0" w:color="auto"/>
      </w:divBdr>
    </w:div>
    <w:div w:id="2030326445">
      <w:bodyDiv w:val="1"/>
      <w:marLeft w:val="0"/>
      <w:marRight w:val="0"/>
      <w:marTop w:val="0"/>
      <w:marBottom w:val="0"/>
      <w:divBdr>
        <w:top w:val="none" w:sz="0" w:space="0" w:color="auto"/>
        <w:left w:val="none" w:sz="0" w:space="0" w:color="auto"/>
        <w:bottom w:val="none" w:sz="0" w:space="0" w:color="auto"/>
        <w:right w:val="none" w:sz="0" w:space="0" w:color="auto"/>
      </w:divBdr>
    </w:div>
    <w:div w:id="2031176811">
      <w:bodyDiv w:val="1"/>
      <w:marLeft w:val="0"/>
      <w:marRight w:val="0"/>
      <w:marTop w:val="0"/>
      <w:marBottom w:val="0"/>
      <w:divBdr>
        <w:top w:val="none" w:sz="0" w:space="0" w:color="auto"/>
        <w:left w:val="none" w:sz="0" w:space="0" w:color="auto"/>
        <w:bottom w:val="none" w:sz="0" w:space="0" w:color="auto"/>
        <w:right w:val="none" w:sz="0" w:space="0" w:color="auto"/>
      </w:divBdr>
    </w:div>
    <w:div w:id="2039430033">
      <w:bodyDiv w:val="1"/>
      <w:marLeft w:val="0"/>
      <w:marRight w:val="0"/>
      <w:marTop w:val="0"/>
      <w:marBottom w:val="0"/>
      <w:divBdr>
        <w:top w:val="none" w:sz="0" w:space="0" w:color="auto"/>
        <w:left w:val="none" w:sz="0" w:space="0" w:color="auto"/>
        <w:bottom w:val="none" w:sz="0" w:space="0" w:color="auto"/>
        <w:right w:val="none" w:sz="0" w:space="0" w:color="auto"/>
      </w:divBdr>
    </w:div>
    <w:div w:id="2040545631">
      <w:bodyDiv w:val="1"/>
      <w:marLeft w:val="0"/>
      <w:marRight w:val="0"/>
      <w:marTop w:val="0"/>
      <w:marBottom w:val="0"/>
      <w:divBdr>
        <w:top w:val="none" w:sz="0" w:space="0" w:color="auto"/>
        <w:left w:val="none" w:sz="0" w:space="0" w:color="auto"/>
        <w:bottom w:val="none" w:sz="0" w:space="0" w:color="auto"/>
        <w:right w:val="none" w:sz="0" w:space="0" w:color="auto"/>
      </w:divBdr>
    </w:div>
    <w:div w:id="2040664490">
      <w:bodyDiv w:val="1"/>
      <w:marLeft w:val="0"/>
      <w:marRight w:val="0"/>
      <w:marTop w:val="0"/>
      <w:marBottom w:val="0"/>
      <w:divBdr>
        <w:top w:val="none" w:sz="0" w:space="0" w:color="auto"/>
        <w:left w:val="none" w:sz="0" w:space="0" w:color="auto"/>
        <w:bottom w:val="none" w:sz="0" w:space="0" w:color="auto"/>
        <w:right w:val="none" w:sz="0" w:space="0" w:color="auto"/>
      </w:divBdr>
    </w:div>
    <w:div w:id="2044204618">
      <w:bodyDiv w:val="1"/>
      <w:marLeft w:val="0"/>
      <w:marRight w:val="0"/>
      <w:marTop w:val="0"/>
      <w:marBottom w:val="0"/>
      <w:divBdr>
        <w:top w:val="none" w:sz="0" w:space="0" w:color="auto"/>
        <w:left w:val="none" w:sz="0" w:space="0" w:color="auto"/>
        <w:bottom w:val="none" w:sz="0" w:space="0" w:color="auto"/>
        <w:right w:val="none" w:sz="0" w:space="0" w:color="auto"/>
      </w:divBdr>
    </w:div>
    <w:div w:id="2054427840">
      <w:bodyDiv w:val="1"/>
      <w:marLeft w:val="0"/>
      <w:marRight w:val="0"/>
      <w:marTop w:val="0"/>
      <w:marBottom w:val="0"/>
      <w:divBdr>
        <w:top w:val="none" w:sz="0" w:space="0" w:color="auto"/>
        <w:left w:val="none" w:sz="0" w:space="0" w:color="auto"/>
        <w:bottom w:val="none" w:sz="0" w:space="0" w:color="auto"/>
        <w:right w:val="none" w:sz="0" w:space="0" w:color="auto"/>
      </w:divBdr>
    </w:div>
    <w:div w:id="2057509341">
      <w:bodyDiv w:val="1"/>
      <w:marLeft w:val="0"/>
      <w:marRight w:val="0"/>
      <w:marTop w:val="0"/>
      <w:marBottom w:val="0"/>
      <w:divBdr>
        <w:top w:val="none" w:sz="0" w:space="0" w:color="auto"/>
        <w:left w:val="none" w:sz="0" w:space="0" w:color="auto"/>
        <w:bottom w:val="none" w:sz="0" w:space="0" w:color="auto"/>
        <w:right w:val="none" w:sz="0" w:space="0" w:color="auto"/>
      </w:divBdr>
    </w:div>
    <w:div w:id="2057774014">
      <w:bodyDiv w:val="1"/>
      <w:marLeft w:val="0"/>
      <w:marRight w:val="0"/>
      <w:marTop w:val="0"/>
      <w:marBottom w:val="0"/>
      <w:divBdr>
        <w:top w:val="none" w:sz="0" w:space="0" w:color="auto"/>
        <w:left w:val="none" w:sz="0" w:space="0" w:color="auto"/>
        <w:bottom w:val="none" w:sz="0" w:space="0" w:color="auto"/>
        <w:right w:val="none" w:sz="0" w:space="0" w:color="auto"/>
      </w:divBdr>
    </w:div>
    <w:div w:id="2057777060">
      <w:bodyDiv w:val="1"/>
      <w:marLeft w:val="0"/>
      <w:marRight w:val="0"/>
      <w:marTop w:val="0"/>
      <w:marBottom w:val="0"/>
      <w:divBdr>
        <w:top w:val="none" w:sz="0" w:space="0" w:color="auto"/>
        <w:left w:val="none" w:sz="0" w:space="0" w:color="auto"/>
        <w:bottom w:val="none" w:sz="0" w:space="0" w:color="auto"/>
        <w:right w:val="none" w:sz="0" w:space="0" w:color="auto"/>
      </w:divBdr>
    </w:div>
    <w:div w:id="2063097186">
      <w:bodyDiv w:val="1"/>
      <w:marLeft w:val="0"/>
      <w:marRight w:val="0"/>
      <w:marTop w:val="0"/>
      <w:marBottom w:val="0"/>
      <w:divBdr>
        <w:top w:val="none" w:sz="0" w:space="0" w:color="auto"/>
        <w:left w:val="none" w:sz="0" w:space="0" w:color="auto"/>
        <w:bottom w:val="none" w:sz="0" w:space="0" w:color="auto"/>
        <w:right w:val="none" w:sz="0" w:space="0" w:color="auto"/>
      </w:divBdr>
    </w:div>
    <w:div w:id="2065132929">
      <w:bodyDiv w:val="1"/>
      <w:marLeft w:val="0"/>
      <w:marRight w:val="0"/>
      <w:marTop w:val="0"/>
      <w:marBottom w:val="0"/>
      <w:divBdr>
        <w:top w:val="none" w:sz="0" w:space="0" w:color="auto"/>
        <w:left w:val="none" w:sz="0" w:space="0" w:color="auto"/>
        <w:bottom w:val="none" w:sz="0" w:space="0" w:color="auto"/>
        <w:right w:val="none" w:sz="0" w:space="0" w:color="auto"/>
      </w:divBdr>
    </w:div>
    <w:div w:id="2067408722">
      <w:bodyDiv w:val="1"/>
      <w:marLeft w:val="0"/>
      <w:marRight w:val="0"/>
      <w:marTop w:val="0"/>
      <w:marBottom w:val="0"/>
      <w:divBdr>
        <w:top w:val="none" w:sz="0" w:space="0" w:color="auto"/>
        <w:left w:val="none" w:sz="0" w:space="0" w:color="auto"/>
        <w:bottom w:val="none" w:sz="0" w:space="0" w:color="auto"/>
        <w:right w:val="none" w:sz="0" w:space="0" w:color="auto"/>
      </w:divBdr>
    </w:div>
    <w:div w:id="2073888139">
      <w:bodyDiv w:val="1"/>
      <w:marLeft w:val="0"/>
      <w:marRight w:val="0"/>
      <w:marTop w:val="0"/>
      <w:marBottom w:val="0"/>
      <w:divBdr>
        <w:top w:val="none" w:sz="0" w:space="0" w:color="auto"/>
        <w:left w:val="none" w:sz="0" w:space="0" w:color="auto"/>
        <w:bottom w:val="none" w:sz="0" w:space="0" w:color="auto"/>
        <w:right w:val="none" w:sz="0" w:space="0" w:color="auto"/>
      </w:divBdr>
    </w:div>
    <w:div w:id="2076774248">
      <w:bodyDiv w:val="1"/>
      <w:marLeft w:val="0"/>
      <w:marRight w:val="0"/>
      <w:marTop w:val="0"/>
      <w:marBottom w:val="0"/>
      <w:divBdr>
        <w:top w:val="none" w:sz="0" w:space="0" w:color="auto"/>
        <w:left w:val="none" w:sz="0" w:space="0" w:color="auto"/>
        <w:bottom w:val="none" w:sz="0" w:space="0" w:color="auto"/>
        <w:right w:val="none" w:sz="0" w:space="0" w:color="auto"/>
      </w:divBdr>
    </w:div>
    <w:div w:id="2077898378">
      <w:bodyDiv w:val="1"/>
      <w:marLeft w:val="0"/>
      <w:marRight w:val="0"/>
      <w:marTop w:val="0"/>
      <w:marBottom w:val="0"/>
      <w:divBdr>
        <w:top w:val="none" w:sz="0" w:space="0" w:color="auto"/>
        <w:left w:val="none" w:sz="0" w:space="0" w:color="auto"/>
        <w:bottom w:val="none" w:sz="0" w:space="0" w:color="auto"/>
        <w:right w:val="none" w:sz="0" w:space="0" w:color="auto"/>
      </w:divBdr>
    </w:div>
    <w:div w:id="2080322931">
      <w:bodyDiv w:val="1"/>
      <w:marLeft w:val="0"/>
      <w:marRight w:val="0"/>
      <w:marTop w:val="0"/>
      <w:marBottom w:val="0"/>
      <w:divBdr>
        <w:top w:val="none" w:sz="0" w:space="0" w:color="auto"/>
        <w:left w:val="none" w:sz="0" w:space="0" w:color="auto"/>
        <w:bottom w:val="none" w:sz="0" w:space="0" w:color="auto"/>
        <w:right w:val="none" w:sz="0" w:space="0" w:color="auto"/>
      </w:divBdr>
    </w:div>
    <w:div w:id="2081559296">
      <w:bodyDiv w:val="1"/>
      <w:marLeft w:val="0"/>
      <w:marRight w:val="0"/>
      <w:marTop w:val="0"/>
      <w:marBottom w:val="0"/>
      <w:divBdr>
        <w:top w:val="none" w:sz="0" w:space="0" w:color="auto"/>
        <w:left w:val="none" w:sz="0" w:space="0" w:color="auto"/>
        <w:bottom w:val="none" w:sz="0" w:space="0" w:color="auto"/>
        <w:right w:val="none" w:sz="0" w:space="0" w:color="auto"/>
      </w:divBdr>
    </w:div>
    <w:div w:id="2083065056">
      <w:bodyDiv w:val="1"/>
      <w:marLeft w:val="0"/>
      <w:marRight w:val="0"/>
      <w:marTop w:val="0"/>
      <w:marBottom w:val="0"/>
      <w:divBdr>
        <w:top w:val="none" w:sz="0" w:space="0" w:color="auto"/>
        <w:left w:val="none" w:sz="0" w:space="0" w:color="auto"/>
        <w:bottom w:val="none" w:sz="0" w:space="0" w:color="auto"/>
        <w:right w:val="none" w:sz="0" w:space="0" w:color="auto"/>
      </w:divBdr>
    </w:div>
    <w:div w:id="2085565187">
      <w:bodyDiv w:val="1"/>
      <w:marLeft w:val="0"/>
      <w:marRight w:val="0"/>
      <w:marTop w:val="0"/>
      <w:marBottom w:val="0"/>
      <w:divBdr>
        <w:top w:val="none" w:sz="0" w:space="0" w:color="auto"/>
        <w:left w:val="none" w:sz="0" w:space="0" w:color="auto"/>
        <w:bottom w:val="none" w:sz="0" w:space="0" w:color="auto"/>
        <w:right w:val="none" w:sz="0" w:space="0" w:color="auto"/>
      </w:divBdr>
    </w:div>
    <w:div w:id="2087606020">
      <w:bodyDiv w:val="1"/>
      <w:marLeft w:val="0"/>
      <w:marRight w:val="0"/>
      <w:marTop w:val="0"/>
      <w:marBottom w:val="0"/>
      <w:divBdr>
        <w:top w:val="none" w:sz="0" w:space="0" w:color="auto"/>
        <w:left w:val="none" w:sz="0" w:space="0" w:color="auto"/>
        <w:bottom w:val="none" w:sz="0" w:space="0" w:color="auto"/>
        <w:right w:val="none" w:sz="0" w:space="0" w:color="auto"/>
      </w:divBdr>
    </w:div>
    <w:div w:id="2098672959">
      <w:bodyDiv w:val="1"/>
      <w:marLeft w:val="0"/>
      <w:marRight w:val="0"/>
      <w:marTop w:val="0"/>
      <w:marBottom w:val="0"/>
      <w:divBdr>
        <w:top w:val="none" w:sz="0" w:space="0" w:color="auto"/>
        <w:left w:val="none" w:sz="0" w:space="0" w:color="auto"/>
        <w:bottom w:val="none" w:sz="0" w:space="0" w:color="auto"/>
        <w:right w:val="none" w:sz="0" w:space="0" w:color="auto"/>
      </w:divBdr>
    </w:div>
    <w:div w:id="2100907209">
      <w:bodyDiv w:val="1"/>
      <w:marLeft w:val="0"/>
      <w:marRight w:val="0"/>
      <w:marTop w:val="0"/>
      <w:marBottom w:val="0"/>
      <w:divBdr>
        <w:top w:val="none" w:sz="0" w:space="0" w:color="auto"/>
        <w:left w:val="none" w:sz="0" w:space="0" w:color="auto"/>
        <w:bottom w:val="none" w:sz="0" w:space="0" w:color="auto"/>
        <w:right w:val="none" w:sz="0" w:space="0" w:color="auto"/>
      </w:divBdr>
    </w:div>
    <w:div w:id="2109151769">
      <w:bodyDiv w:val="1"/>
      <w:marLeft w:val="0"/>
      <w:marRight w:val="0"/>
      <w:marTop w:val="0"/>
      <w:marBottom w:val="0"/>
      <w:divBdr>
        <w:top w:val="none" w:sz="0" w:space="0" w:color="auto"/>
        <w:left w:val="none" w:sz="0" w:space="0" w:color="auto"/>
        <w:bottom w:val="none" w:sz="0" w:space="0" w:color="auto"/>
        <w:right w:val="none" w:sz="0" w:space="0" w:color="auto"/>
      </w:divBdr>
    </w:div>
    <w:div w:id="2112964925">
      <w:bodyDiv w:val="1"/>
      <w:marLeft w:val="0"/>
      <w:marRight w:val="0"/>
      <w:marTop w:val="0"/>
      <w:marBottom w:val="0"/>
      <w:divBdr>
        <w:top w:val="none" w:sz="0" w:space="0" w:color="auto"/>
        <w:left w:val="none" w:sz="0" w:space="0" w:color="auto"/>
        <w:bottom w:val="none" w:sz="0" w:space="0" w:color="auto"/>
        <w:right w:val="none" w:sz="0" w:space="0" w:color="auto"/>
      </w:divBdr>
    </w:div>
    <w:div w:id="2113164053">
      <w:bodyDiv w:val="1"/>
      <w:marLeft w:val="0"/>
      <w:marRight w:val="0"/>
      <w:marTop w:val="0"/>
      <w:marBottom w:val="0"/>
      <w:divBdr>
        <w:top w:val="none" w:sz="0" w:space="0" w:color="auto"/>
        <w:left w:val="none" w:sz="0" w:space="0" w:color="auto"/>
        <w:bottom w:val="none" w:sz="0" w:space="0" w:color="auto"/>
        <w:right w:val="none" w:sz="0" w:space="0" w:color="auto"/>
      </w:divBdr>
    </w:div>
    <w:div w:id="2118060883">
      <w:bodyDiv w:val="1"/>
      <w:marLeft w:val="0"/>
      <w:marRight w:val="0"/>
      <w:marTop w:val="0"/>
      <w:marBottom w:val="0"/>
      <w:divBdr>
        <w:top w:val="none" w:sz="0" w:space="0" w:color="auto"/>
        <w:left w:val="none" w:sz="0" w:space="0" w:color="auto"/>
        <w:bottom w:val="none" w:sz="0" w:space="0" w:color="auto"/>
        <w:right w:val="none" w:sz="0" w:space="0" w:color="auto"/>
      </w:divBdr>
    </w:div>
    <w:div w:id="2120252350">
      <w:bodyDiv w:val="1"/>
      <w:marLeft w:val="0"/>
      <w:marRight w:val="0"/>
      <w:marTop w:val="0"/>
      <w:marBottom w:val="0"/>
      <w:divBdr>
        <w:top w:val="none" w:sz="0" w:space="0" w:color="auto"/>
        <w:left w:val="none" w:sz="0" w:space="0" w:color="auto"/>
        <w:bottom w:val="none" w:sz="0" w:space="0" w:color="auto"/>
        <w:right w:val="none" w:sz="0" w:space="0" w:color="auto"/>
      </w:divBdr>
    </w:div>
    <w:div w:id="2123842674">
      <w:bodyDiv w:val="1"/>
      <w:marLeft w:val="0"/>
      <w:marRight w:val="0"/>
      <w:marTop w:val="0"/>
      <w:marBottom w:val="0"/>
      <w:divBdr>
        <w:top w:val="none" w:sz="0" w:space="0" w:color="auto"/>
        <w:left w:val="none" w:sz="0" w:space="0" w:color="auto"/>
        <w:bottom w:val="none" w:sz="0" w:space="0" w:color="auto"/>
        <w:right w:val="none" w:sz="0" w:space="0" w:color="auto"/>
      </w:divBdr>
    </w:div>
    <w:div w:id="2133472717">
      <w:bodyDiv w:val="1"/>
      <w:marLeft w:val="0"/>
      <w:marRight w:val="0"/>
      <w:marTop w:val="0"/>
      <w:marBottom w:val="0"/>
      <w:divBdr>
        <w:top w:val="none" w:sz="0" w:space="0" w:color="auto"/>
        <w:left w:val="none" w:sz="0" w:space="0" w:color="auto"/>
        <w:bottom w:val="none" w:sz="0" w:space="0" w:color="auto"/>
        <w:right w:val="none" w:sz="0" w:space="0" w:color="auto"/>
      </w:divBdr>
    </w:div>
    <w:div w:id="2135295137">
      <w:bodyDiv w:val="1"/>
      <w:marLeft w:val="0"/>
      <w:marRight w:val="0"/>
      <w:marTop w:val="0"/>
      <w:marBottom w:val="0"/>
      <w:divBdr>
        <w:top w:val="none" w:sz="0" w:space="0" w:color="auto"/>
        <w:left w:val="none" w:sz="0" w:space="0" w:color="auto"/>
        <w:bottom w:val="none" w:sz="0" w:space="0" w:color="auto"/>
        <w:right w:val="none" w:sz="0" w:space="0" w:color="auto"/>
      </w:divBdr>
    </w:div>
    <w:div w:id="2136479903">
      <w:bodyDiv w:val="1"/>
      <w:marLeft w:val="0"/>
      <w:marRight w:val="0"/>
      <w:marTop w:val="0"/>
      <w:marBottom w:val="0"/>
      <w:divBdr>
        <w:top w:val="none" w:sz="0" w:space="0" w:color="auto"/>
        <w:left w:val="none" w:sz="0" w:space="0" w:color="auto"/>
        <w:bottom w:val="none" w:sz="0" w:space="0" w:color="auto"/>
        <w:right w:val="none" w:sz="0" w:space="0" w:color="auto"/>
      </w:divBdr>
    </w:div>
    <w:div w:id="2144228771">
      <w:bodyDiv w:val="1"/>
      <w:marLeft w:val="0"/>
      <w:marRight w:val="0"/>
      <w:marTop w:val="0"/>
      <w:marBottom w:val="0"/>
      <w:divBdr>
        <w:top w:val="none" w:sz="0" w:space="0" w:color="auto"/>
        <w:left w:val="none" w:sz="0" w:space="0" w:color="auto"/>
        <w:bottom w:val="none" w:sz="0" w:space="0" w:color="auto"/>
        <w:right w:val="none" w:sz="0" w:space="0" w:color="auto"/>
      </w:divBdr>
    </w:div>
    <w:div w:id="2147114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1.bin"/><Relationship Id="rId299" Type="http://schemas.openxmlformats.org/officeDocument/2006/relationships/image" Target="media/image161.wmf"/><Relationship Id="rId21" Type="http://schemas.openxmlformats.org/officeDocument/2006/relationships/image" Target="media/image6.wmf"/><Relationship Id="rId63" Type="http://schemas.openxmlformats.org/officeDocument/2006/relationships/image" Target="media/image37.jpeg"/><Relationship Id="rId159" Type="http://schemas.openxmlformats.org/officeDocument/2006/relationships/oleObject" Target="embeddings/oleObject53.bin"/><Relationship Id="rId324" Type="http://schemas.openxmlformats.org/officeDocument/2006/relationships/oleObject" Target="embeddings/oleObject135.bin"/><Relationship Id="rId366" Type="http://schemas.openxmlformats.org/officeDocument/2006/relationships/chart" Target="charts/chart3.xml"/><Relationship Id="rId170" Type="http://schemas.openxmlformats.org/officeDocument/2006/relationships/image" Target="media/image97.wmf"/><Relationship Id="rId226" Type="http://schemas.openxmlformats.org/officeDocument/2006/relationships/image" Target="media/image125.wmf"/><Relationship Id="rId268" Type="http://schemas.openxmlformats.org/officeDocument/2006/relationships/image" Target="media/image146.wmf"/><Relationship Id="rId32" Type="http://schemas.openxmlformats.org/officeDocument/2006/relationships/image" Target="media/image14.wmf"/><Relationship Id="rId74" Type="http://schemas.openxmlformats.org/officeDocument/2006/relationships/image" Target="media/image48.jpeg"/><Relationship Id="rId128" Type="http://schemas.openxmlformats.org/officeDocument/2006/relationships/image" Target="media/image77.wmf"/><Relationship Id="rId335" Type="http://schemas.openxmlformats.org/officeDocument/2006/relationships/oleObject" Target="embeddings/oleObject142.bin"/><Relationship Id="rId377" Type="http://schemas.openxmlformats.org/officeDocument/2006/relationships/chart" Target="charts/chart9.xml"/><Relationship Id="rId5" Type="http://schemas.openxmlformats.org/officeDocument/2006/relationships/settings" Target="settings.xml"/><Relationship Id="rId95" Type="http://schemas.openxmlformats.org/officeDocument/2006/relationships/oleObject" Target="embeddings/oleObject20.bin"/><Relationship Id="rId160" Type="http://schemas.openxmlformats.org/officeDocument/2006/relationships/image" Target="media/image92.wmf"/><Relationship Id="rId181" Type="http://schemas.openxmlformats.org/officeDocument/2006/relationships/image" Target="media/image102.wmf"/><Relationship Id="rId216" Type="http://schemas.openxmlformats.org/officeDocument/2006/relationships/oleObject" Target="embeddings/oleObject82.bin"/><Relationship Id="rId237" Type="http://schemas.openxmlformats.org/officeDocument/2006/relationships/oleObject" Target="embeddings/oleObject92.bin"/><Relationship Id="rId402" Type="http://schemas.openxmlformats.org/officeDocument/2006/relationships/image" Target="media/image205.jpeg"/><Relationship Id="rId258" Type="http://schemas.openxmlformats.org/officeDocument/2006/relationships/image" Target="media/image141.wmf"/><Relationship Id="rId279" Type="http://schemas.openxmlformats.org/officeDocument/2006/relationships/oleObject" Target="embeddings/oleObject113.bin"/><Relationship Id="rId22" Type="http://schemas.openxmlformats.org/officeDocument/2006/relationships/oleObject" Target="embeddings/oleObject3.bin"/><Relationship Id="rId43" Type="http://schemas.openxmlformats.org/officeDocument/2006/relationships/image" Target="media/image20.wmf"/><Relationship Id="rId64" Type="http://schemas.openxmlformats.org/officeDocument/2006/relationships/image" Target="media/image38.jpeg"/><Relationship Id="rId118" Type="http://schemas.openxmlformats.org/officeDocument/2006/relationships/image" Target="media/image72.wmf"/><Relationship Id="rId139" Type="http://schemas.openxmlformats.org/officeDocument/2006/relationships/oleObject" Target="embeddings/oleObject42.bin"/><Relationship Id="rId290" Type="http://schemas.openxmlformats.org/officeDocument/2006/relationships/oleObject" Target="embeddings/oleObject119.bin"/><Relationship Id="rId304" Type="http://schemas.openxmlformats.org/officeDocument/2006/relationships/oleObject" Target="embeddings/oleObject126.bin"/><Relationship Id="rId325" Type="http://schemas.openxmlformats.org/officeDocument/2006/relationships/image" Target="media/image175.wmf"/><Relationship Id="rId346" Type="http://schemas.openxmlformats.org/officeDocument/2006/relationships/oleObject" Target="embeddings/oleObject150.bin"/><Relationship Id="rId367" Type="http://schemas.openxmlformats.org/officeDocument/2006/relationships/image" Target="media/image191.jpeg"/><Relationship Id="rId388" Type="http://schemas.openxmlformats.org/officeDocument/2006/relationships/oleObject" Target="embeddings/oleObject162.bin"/><Relationship Id="rId85" Type="http://schemas.openxmlformats.org/officeDocument/2006/relationships/oleObject" Target="embeddings/oleObject15.bin"/><Relationship Id="rId150" Type="http://schemas.openxmlformats.org/officeDocument/2006/relationships/image" Target="media/image87.wmf"/><Relationship Id="rId171" Type="http://schemas.openxmlformats.org/officeDocument/2006/relationships/oleObject" Target="embeddings/oleObject59.bin"/><Relationship Id="rId192" Type="http://schemas.openxmlformats.org/officeDocument/2006/relationships/oleObject" Target="embeddings/oleObject70.bin"/><Relationship Id="rId206" Type="http://schemas.openxmlformats.org/officeDocument/2006/relationships/oleObject" Target="embeddings/oleObject77.bin"/><Relationship Id="rId227" Type="http://schemas.openxmlformats.org/officeDocument/2006/relationships/oleObject" Target="embeddings/oleObject87.bin"/><Relationship Id="rId248" Type="http://schemas.openxmlformats.org/officeDocument/2006/relationships/image" Target="media/image136.wmf"/><Relationship Id="rId269" Type="http://schemas.openxmlformats.org/officeDocument/2006/relationships/oleObject" Target="embeddings/oleObject108.bin"/><Relationship Id="rId12" Type="http://schemas.openxmlformats.org/officeDocument/2006/relationships/image" Target="media/image2.wmf"/><Relationship Id="rId33" Type="http://schemas.openxmlformats.org/officeDocument/2006/relationships/oleObject" Target="embeddings/oleObject6.bin"/><Relationship Id="rId108" Type="http://schemas.openxmlformats.org/officeDocument/2006/relationships/image" Target="media/image67.wmf"/><Relationship Id="rId129" Type="http://schemas.openxmlformats.org/officeDocument/2006/relationships/oleObject" Target="embeddings/oleObject37.bin"/><Relationship Id="rId280" Type="http://schemas.openxmlformats.org/officeDocument/2006/relationships/image" Target="media/image152.wmf"/><Relationship Id="rId315" Type="http://schemas.openxmlformats.org/officeDocument/2006/relationships/image" Target="media/image170.wmf"/><Relationship Id="rId336" Type="http://schemas.openxmlformats.org/officeDocument/2006/relationships/oleObject" Target="embeddings/oleObject143.bin"/><Relationship Id="rId357" Type="http://schemas.openxmlformats.org/officeDocument/2006/relationships/image" Target="media/image184.jpeg"/><Relationship Id="rId54" Type="http://schemas.openxmlformats.org/officeDocument/2006/relationships/image" Target="media/image28.jpeg"/><Relationship Id="rId75" Type="http://schemas.openxmlformats.org/officeDocument/2006/relationships/image" Target="media/image49.jpeg"/><Relationship Id="rId96" Type="http://schemas.openxmlformats.org/officeDocument/2006/relationships/image" Target="media/image61.wmf"/><Relationship Id="rId140" Type="http://schemas.openxmlformats.org/officeDocument/2006/relationships/image" Target="media/image83.wmf"/><Relationship Id="rId161" Type="http://schemas.openxmlformats.org/officeDocument/2006/relationships/oleObject" Target="embeddings/oleObject54.bin"/><Relationship Id="rId182" Type="http://schemas.openxmlformats.org/officeDocument/2006/relationships/oleObject" Target="embeddings/oleObject65.bin"/><Relationship Id="rId217" Type="http://schemas.openxmlformats.org/officeDocument/2006/relationships/image" Target="media/image120.wmf"/><Relationship Id="rId378" Type="http://schemas.openxmlformats.org/officeDocument/2006/relationships/chart" Target="charts/chart10.xml"/><Relationship Id="rId399" Type="http://schemas.openxmlformats.org/officeDocument/2006/relationships/image" Target="media/image202.jpeg"/><Relationship Id="rId403" Type="http://schemas.openxmlformats.org/officeDocument/2006/relationships/image" Target="media/image206.jpeg"/><Relationship Id="rId6" Type="http://schemas.openxmlformats.org/officeDocument/2006/relationships/webSettings" Target="webSettings.xml"/><Relationship Id="rId238" Type="http://schemas.openxmlformats.org/officeDocument/2006/relationships/image" Target="media/image131.wmf"/><Relationship Id="rId259" Type="http://schemas.openxmlformats.org/officeDocument/2006/relationships/oleObject" Target="embeddings/oleObject103.bin"/><Relationship Id="rId23" Type="http://schemas.openxmlformats.org/officeDocument/2006/relationships/image" Target="media/image7.wmf"/><Relationship Id="rId119" Type="http://schemas.openxmlformats.org/officeDocument/2006/relationships/oleObject" Target="embeddings/oleObject32.bin"/><Relationship Id="rId270" Type="http://schemas.openxmlformats.org/officeDocument/2006/relationships/image" Target="media/image147.wmf"/><Relationship Id="rId291" Type="http://schemas.openxmlformats.org/officeDocument/2006/relationships/image" Target="media/image157.wmf"/><Relationship Id="rId305" Type="http://schemas.openxmlformats.org/officeDocument/2006/relationships/image" Target="media/image164.jpeg"/><Relationship Id="rId326" Type="http://schemas.openxmlformats.org/officeDocument/2006/relationships/oleObject" Target="embeddings/oleObject136.bin"/><Relationship Id="rId347" Type="http://schemas.openxmlformats.org/officeDocument/2006/relationships/oleObject" Target="embeddings/oleObject151.bin"/><Relationship Id="rId44" Type="http://schemas.openxmlformats.org/officeDocument/2006/relationships/oleObject" Target="embeddings/oleObject11.bin"/><Relationship Id="rId65" Type="http://schemas.openxmlformats.org/officeDocument/2006/relationships/image" Target="media/image39.jpeg"/><Relationship Id="rId86" Type="http://schemas.openxmlformats.org/officeDocument/2006/relationships/image" Target="media/image56.wmf"/><Relationship Id="rId130" Type="http://schemas.openxmlformats.org/officeDocument/2006/relationships/image" Target="media/image78.wmf"/><Relationship Id="rId151" Type="http://schemas.openxmlformats.org/officeDocument/2006/relationships/oleObject" Target="embeddings/oleObject49.bin"/><Relationship Id="rId368" Type="http://schemas.openxmlformats.org/officeDocument/2006/relationships/image" Target="media/image192.jpeg"/><Relationship Id="rId389" Type="http://schemas.openxmlformats.org/officeDocument/2006/relationships/oleObject" Target="embeddings/oleObject163.bin"/><Relationship Id="rId172" Type="http://schemas.openxmlformats.org/officeDocument/2006/relationships/image" Target="media/image98.wmf"/><Relationship Id="rId193" Type="http://schemas.openxmlformats.org/officeDocument/2006/relationships/image" Target="media/image108.wmf"/><Relationship Id="rId207" Type="http://schemas.openxmlformats.org/officeDocument/2006/relationships/image" Target="media/image115.wmf"/><Relationship Id="rId228" Type="http://schemas.openxmlformats.org/officeDocument/2006/relationships/image" Target="media/image126.wmf"/><Relationship Id="rId249" Type="http://schemas.openxmlformats.org/officeDocument/2006/relationships/oleObject" Target="embeddings/oleObject98.bin"/><Relationship Id="rId13" Type="http://schemas.openxmlformats.org/officeDocument/2006/relationships/oleObject" Target="embeddings/oleObject1.bin"/><Relationship Id="rId109" Type="http://schemas.openxmlformats.org/officeDocument/2006/relationships/oleObject" Target="embeddings/oleObject27.bin"/><Relationship Id="rId260" Type="http://schemas.openxmlformats.org/officeDocument/2006/relationships/image" Target="media/image142.wmf"/><Relationship Id="rId281" Type="http://schemas.openxmlformats.org/officeDocument/2006/relationships/oleObject" Target="embeddings/oleObject114.bin"/><Relationship Id="rId316" Type="http://schemas.openxmlformats.org/officeDocument/2006/relationships/oleObject" Target="embeddings/oleObject131.bin"/><Relationship Id="rId337" Type="http://schemas.openxmlformats.org/officeDocument/2006/relationships/oleObject" Target="embeddings/oleObject144.bin"/><Relationship Id="rId34" Type="http://schemas.openxmlformats.org/officeDocument/2006/relationships/image" Target="media/image15.png"/><Relationship Id="rId55" Type="http://schemas.openxmlformats.org/officeDocument/2006/relationships/image" Target="media/image29.jpeg"/><Relationship Id="rId76" Type="http://schemas.openxmlformats.org/officeDocument/2006/relationships/image" Target="media/image50.jpeg"/><Relationship Id="rId97" Type="http://schemas.openxmlformats.org/officeDocument/2006/relationships/oleObject" Target="embeddings/oleObject21.bin"/><Relationship Id="rId120" Type="http://schemas.openxmlformats.org/officeDocument/2006/relationships/image" Target="media/image73.wmf"/><Relationship Id="rId141" Type="http://schemas.openxmlformats.org/officeDocument/2006/relationships/oleObject" Target="embeddings/oleObject43.bin"/><Relationship Id="rId358" Type="http://schemas.openxmlformats.org/officeDocument/2006/relationships/image" Target="media/image185.jpeg"/><Relationship Id="rId379" Type="http://schemas.openxmlformats.org/officeDocument/2006/relationships/chart" Target="charts/chart11.xml"/><Relationship Id="rId7" Type="http://schemas.openxmlformats.org/officeDocument/2006/relationships/footnotes" Target="footnotes.xml"/><Relationship Id="rId162" Type="http://schemas.openxmlformats.org/officeDocument/2006/relationships/image" Target="media/image93.wmf"/><Relationship Id="rId183" Type="http://schemas.openxmlformats.org/officeDocument/2006/relationships/image" Target="media/image103.wmf"/><Relationship Id="rId218" Type="http://schemas.openxmlformats.org/officeDocument/2006/relationships/oleObject" Target="embeddings/oleObject83.bin"/><Relationship Id="rId239" Type="http://schemas.openxmlformats.org/officeDocument/2006/relationships/oleObject" Target="embeddings/oleObject93.bin"/><Relationship Id="rId390" Type="http://schemas.openxmlformats.org/officeDocument/2006/relationships/oleObject" Target="embeddings/oleObject164.bin"/><Relationship Id="rId404" Type="http://schemas.openxmlformats.org/officeDocument/2006/relationships/image" Target="media/image207.jpeg"/><Relationship Id="rId250" Type="http://schemas.openxmlformats.org/officeDocument/2006/relationships/image" Target="media/image137.wmf"/><Relationship Id="rId271" Type="http://schemas.openxmlformats.org/officeDocument/2006/relationships/oleObject" Target="embeddings/oleObject109.bin"/><Relationship Id="rId292" Type="http://schemas.openxmlformats.org/officeDocument/2006/relationships/oleObject" Target="embeddings/oleObject120.bin"/><Relationship Id="rId306" Type="http://schemas.openxmlformats.org/officeDocument/2006/relationships/image" Target="media/image165.jpeg"/><Relationship Id="rId24" Type="http://schemas.openxmlformats.org/officeDocument/2006/relationships/oleObject" Target="embeddings/oleObject4.bin"/><Relationship Id="rId45" Type="http://schemas.openxmlformats.org/officeDocument/2006/relationships/image" Target="media/image21.jpeg"/><Relationship Id="rId66" Type="http://schemas.openxmlformats.org/officeDocument/2006/relationships/image" Target="media/image40.jpeg"/><Relationship Id="rId87" Type="http://schemas.openxmlformats.org/officeDocument/2006/relationships/oleObject" Target="embeddings/oleObject16.bin"/><Relationship Id="rId110" Type="http://schemas.openxmlformats.org/officeDocument/2006/relationships/image" Target="media/image68.wmf"/><Relationship Id="rId131" Type="http://schemas.openxmlformats.org/officeDocument/2006/relationships/oleObject" Target="embeddings/oleObject38.bin"/><Relationship Id="rId327" Type="http://schemas.openxmlformats.org/officeDocument/2006/relationships/image" Target="media/image176.wmf"/><Relationship Id="rId348" Type="http://schemas.openxmlformats.org/officeDocument/2006/relationships/oleObject" Target="embeddings/oleObject152.bin"/><Relationship Id="rId369" Type="http://schemas.openxmlformats.org/officeDocument/2006/relationships/chart" Target="charts/chart4.xml"/><Relationship Id="rId152" Type="http://schemas.openxmlformats.org/officeDocument/2006/relationships/image" Target="media/image88.wmf"/><Relationship Id="rId173" Type="http://schemas.openxmlformats.org/officeDocument/2006/relationships/oleObject" Target="embeddings/oleObject60.bin"/><Relationship Id="rId194" Type="http://schemas.openxmlformats.org/officeDocument/2006/relationships/oleObject" Target="embeddings/oleObject71.bin"/><Relationship Id="rId208" Type="http://schemas.openxmlformats.org/officeDocument/2006/relationships/oleObject" Target="embeddings/oleObject78.bin"/><Relationship Id="rId229" Type="http://schemas.openxmlformats.org/officeDocument/2006/relationships/oleObject" Target="embeddings/oleObject88.bin"/><Relationship Id="rId380" Type="http://schemas.openxmlformats.org/officeDocument/2006/relationships/chart" Target="charts/chart12.xml"/><Relationship Id="rId240" Type="http://schemas.openxmlformats.org/officeDocument/2006/relationships/image" Target="media/image132.wmf"/><Relationship Id="rId261" Type="http://schemas.openxmlformats.org/officeDocument/2006/relationships/oleObject" Target="embeddings/oleObject104.bin"/><Relationship Id="rId14" Type="http://schemas.openxmlformats.org/officeDocument/2006/relationships/image" Target="media/image3.png"/><Relationship Id="rId35" Type="http://schemas.openxmlformats.org/officeDocument/2006/relationships/image" Target="media/image16.wmf"/><Relationship Id="rId56" Type="http://schemas.openxmlformats.org/officeDocument/2006/relationships/image" Target="media/image30.jpeg"/><Relationship Id="rId77" Type="http://schemas.openxmlformats.org/officeDocument/2006/relationships/image" Target="media/image51.jpeg"/><Relationship Id="rId100" Type="http://schemas.openxmlformats.org/officeDocument/2006/relationships/image" Target="media/image63.wmf"/><Relationship Id="rId282" Type="http://schemas.openxmlformats.org/officeDocument/2006/relationships/oleObject" Target="embeddings/oleObject115.bin"/><Relationship Id="rId317" Type="http://schemas.openxmlformats.org/officeDocument/2006/relationships/image" Target="media/image171.wmf"/><Relationship Id="rId338" Type="http://schemas.openxmlformats.org/officeDocument/2006/relationships/image" Target="media/image179.wmf"/><Relationship Id="rId359" Type="http://schemas.openxmlformats.org/officeDocument/2006/relationships/image" Target="media/image186.jpeg"/><Relationship Id="rId8" Type="http://schemas.openxmlformats.org/officeDocument/2006/relationships/endnotes" Target="endnotes.xml"/><Relationship Id="rId98" Type="http://schemas.openxmlformats.org/officeDocument/2006/relationships/image" Target="media/image62.wmf"/><Relationship Id="rId121" Type="http://schemas.openxmlformats.org/officeDocument/2006/relationships/oleObject" Target="embeddings/oleObject33.bin"/><Relationship Id="rId142" Type="http://schemas.openxmlformats.org/officeDocument/2006/relationships/image" Target="media/image84.wmf"/><Relationship Id="rId163" Type="http://schemas.openxmlformats.org/officeDocument/2006/relationships/oleObject" Target="embeddings/oleObject55.bin"/><Relationship Id="rId184" Type="http://schemas.openxmlformats.org/officeDocument/2006/relationships/oleObject" Target="embeddings/oleObject66.bin"/><Relationship Id="rId219" Type="http://schemas.openxmlformats.org/officeDocument/2006/relationships/image" Target="media/image121.wmf"/><Relationship Id="rId370" Type="http://schemas.openxmlformats.org/officeDocument/2006/relationships/image" Target="media/image193.jpeg"/><Relationship Id="rId391" Type="http://schemas.openxmlformats.org/officeDocument/2006/relationships/oleObject" Target="embeddings/oleObject165.bin"/><Relationship Id="rId405" Type="http://schemas.openxmlformats.org/officeDocument/2006/relationships/image" Target="media/image208.jpeg"/><Relationship Id="rId230" Type="http://schemas.openxmlformats.org/officeDocument/2006/relationships/image" Target="media/image127.wmf"/><Relationship Id="rId251" Type="http://schemas.openxmlformats.org/officeDocument/2006/relationships/oleObject" Target="embeddings/oleObject99.bin"/><Relationship Id="rId25" Type="http://schemas.openxmlformats.org/officeDocument/2006/relationships/image" Target="media/image8.jpeg"/><Relationship Id="rId46" Type="http://schemas.openxmlformats.org/officeDocument/2006/relationships/image" Target="media/image22.png"/><Relationship Id="rId67" Type="http://schemas.openxmlformats.org/officeDocument/2006/relationships/image" Target="media/image41.jpeg"/><Relationship Id="rId272" Type="http://schemas.openxmlformats.org/officeDocument/2006/relationships/image" Target="media/image148.wmf"/><Relationship Id="rId293" Type="http://schemas.openxmlformats.org/officeDocument/2006/relationships/image" Target="media/image158.wmf"/><Relationship Id="rId307" Type="http://schemas.openxmlformats.org/officeDocument/2006/relationships/image" Target="media/image166.wmf"/><Relationship Id="rId328" Type="http://schemas.openxmlformats.org/officeDocument/2006/relationships/oleObject" Target="embeddings/oleObject137.bin"/><Relationship Id="rId349" Type="http://schemas.openxmlformats.org/officeDocument/2006/relationships/oleObject" Target="embeddings/oleObject153.bin"/><Relationship Id="rId88" Type="http://schemas.openxmlformats.org/officeDocument/2006/relationships/image" Target="media/image57.wmf"/><Relationship Id="rId111" Type="http://schemas.openxmlformats.org/officeDocument/2006/relationships/oleObject" Target="embeddings/oleObject28.bin"/><Relationship Id="rId132" Type="http://schemas.openxmlformats.org/officeDocument/2006/relationships/image" Target="media/image79.wmf"/><Relationship Id="rId153" Type="http://schemas.openxmlformats.org/officeDocument/2006/relationships/oleObject" Target="embeddings/oleObject50.bin"/><Relationship Id="rId174" Type="http://schemas.openxmlformats.org/officeDocument/2006/relationships/image" Target="media/image99.wmf"/><Relationship Id="rId195" Type="http://schemas.openxmlformats.org/officeDocument/2006/relationships/image" Target="media/image109.wmf"/><Relationship Id="rId209" Type="http://schemas.openxmlformats.org/officeDocument/2006/relationships/image" Target="media/image116.wmf"/><Relationship Id="rId360" Type="http://schemas.openxmlformats.org/officeDocument/2006/relationships/chart" Target="charts/chart1.xml"/><Relationship Id="rId381" Type="http://schemas.openxmlformats.org/officeDocument/2006/relationships/chart" Target="charts/chart13.xml"/><Relationship Id="rId220" Type="http://schemas.openxmlformats.org/officeDocument/2006/relationships/oleObject" Target="embeddings/oleObject84.bin"/><Relationship Id="rId241" Type="http://schemas.openxmlformats.org/officeDocument/2006/relationships/oleObject" Target="embeddings/oleObject94.bin"/><Relationship Id="rId15" Type="http://schemas.openxmlformats.org/officeDocument/2006/relationships/footer" Target="footer3.xml"/><Relationship Id="rId36" Type="http://schemas.openxmlformats.org/officeDocument/2006/relationships/oleObject" Target="embeddings/oleObject7.bin"/><Relationship Id="rId57" Type="http://schemas.openxmlformats.org/officeDocument/2006/relationships/image" Target="media/image31.jpeg"/><Relationship Id="rId262" Type="http://schemas.openxmlformats.org/officeDocument/2006/relationships/image" Target="media/image143.wmf"/><Relationship Id="rId283" Type="http://schemas.openxmlformats.org/officeDocument/2006/relationships/image" Target="media/image153.wmf"/><Relationship Id="rId318" Type="http://schemas.openxmlformats.org/officeDocument/2006/relationships/oleObject" Target="embeddings/oleObject132.bin"/><Relationship Id="rId339" Type="http://schemas.openxmlformats.org/officeDocument/2006/relationships/oleObject" Target="embeddings/oleObject145.bin"/><Relationship Id="rId78" Type="http://schemas.openxmlformats.org/officeDocument/2006/relationships/image" Target="media/image52.wmf"/><Relationship Id="rId99" Type="http://schemas.openxmlformats.org/officeDocument/2006/relationships/oleObject" Target="embeddings/oleObject22.bin"/><Relationship Id="rId101" Type="http://schemas.openxmlformats.org/officeDocument/2006/relationships/oleObject" Target="embeddings/oleObject23.bin"/><Relationship Id="rId122" Type="http://schemas.openxmlformats.org/officeDocument/2006/relationships/image" Target="media/image74.wmf"/><Relationship Id="rId143" Type="http://schemas.openxmlformats.org/officeDocument/2006/relationships/oleObject" Target="embeddings/oleObject44.bin"/><Relationship Id="rId164" Type="http://schemas.openxmlformats.org/officeDocument/2006/relationships/image" Target="media/image94.wmf"/><Relationship Id="rId185" Type="http://schemas.openxmlformats.org/officeDocument/2006/relationships/image" Target="media/image104.wmf"/><Relationship Id="rId350" Type="http://schemas.openxmlformats.org/officeDocument/2006/relationships/oleObject" Target="embeddings/oleObject154.bin"/><Relationship Id="rId371" Type="http://schemas.openxmlformats.org/officeDocument/2006/relationships/chart" Target="charts/chart5.xml"/><Relationship Id="rId406" Type="http://schemas.openxmlformats.org/officeDocument/2006/relationships/image" Target="media/image209.jpeg"/><Relationship Id="rId9" Type="http://schemas.openxmlformats.org/officeDocument/2006/relationships/image" Target="media/image1.jpeg"/><Relationship Id="rId210" Type="http://schemas.openxmlformats.org/officeDocument/2006/relationships/oleObject" Target="embeddings/oleObject79.bin"/><Relationship Id="rId392" Type="http://schemas.openxmlformats.org/officeDocument/2006/relationships/oleObject" Target="embeddings/oleObject166.bin"/><Relationship Id="rId26" Type="http://schemas.openxmlformats.org/officeDocument/2006/relationships/image" Target="media/image9.png"/><Relationship Id="rId231" Type="http://schemas.openxmlformats.org/officeDocument/2006/relationships/oleObject" Target="embeddings/oleObject89.bin"/><Relationship Id="rId252" Type="http://schemas.openxmlformats.org/officeDocument/2006/relationships/image" Target="media/image138.wmf"/><Relationship Id="rId273" Type="http://schemas.openxmlformats.org/officeDocument/2006/relationships/oleObject" Target="embeddings/oleObject110.bin"/><Relationship Id="rId294" Type="http://schemas.openxmlformats.org/officeDocument/2006/relationships/oleObject" Target="embeddings/oleObject121.bin"/><Relationship Id="rId308" Type="http://schemas.openxmlformats.org/officeDocument/2006/relationships/oleObject" Target="embeddings/oleObject127.bin"/><Relationship Id="rId329" Type="http://schemas.openxmlformats.org/officeDocument/2006/relationships/image" Target="media/image177.wmf"/><Relationship Id="rId47" Type="http://schemas.openxmlformats.org/officeDocument/2006/relationships/image" Target="media/image23.jpeg"/><Relationship Id="rId68" Type="http://schemas.openxmlformats.org/officeDocument/2006/relationships/image" Target="media/image42.jpeg"/><Relationship Id="rId89" Type="http://schemas.openxmlformats.org/officeDocument/2006/relationships/oleObject" Target="embeddings/oleObject17.bin"/><Relationship Id="rId112" Type="http://schemas.openxmlformats.org/officeDocument/2006/relationships/image" Target="media/image69.wmf"/><Relationship Id="rId133" Type="http://schemas.openxmlformats.org/officeDocument/2006/relationships/oleObject" Target="embeddings/oleObject39.bin"/><Relationship Id="rId154" Type="http://schemas.openxmlformats.org/officeDocument/2006/relationships/image" Target="media/image89.wmf"/><Relationship Id="rId175" Type="http://schemas.openxmlformats.org/officeDocument/2006/relationships/oleObject" Target="embeddings/oleObject61.bin"/><Relationship Id="rId340" Type="http://schemas.openxmlformats.org/officeDocument/2006/relationships/image" Target="media/image180.wmf"/><Relationship Id="rId361" Type="http://schemas.openxmlformats.org/officeDocument/2006/relationships/image" Target="media/image187.jpeg"/><Relationship Id="rId196" Type="http://schemas.openxmlformats.org/officeDocument/2006/relationships/oleObject" Target="embeddings/oleObject72.bin"/><Relationship Id="rId200" Type="http://schemas.openxmlformats.org/officeDocument/2006/relationships/oleObject" Target="embeddings/oleObject74.bin"/><Relationship Id="rId382" Type="http://schemas.openxmlformats.org/officeDocument/2006/relationships/chart" Target="charts/chart14.xml"/><Relationship Id="rId16" Type="http://schemas.openxmlformats.org/officeDocument/2006/relationships/footer" Target="footer4.xml"/><Relationship Id="rId221" Type="http://schemas.openxmlformats.org/officeDocument/2006/relationships/image" Target="media/image122.jpeg"/><Relationship Id="rId242" Type="http://schemas.openxmlformats.org/officeDocument/2006/relationships/image" Target="media/image133.wmf"/><Relationship Id="rId263" Type="http://schemas.openxmlformats.org/officeDocument/2006/relationships/oleObject" Target="embeddings/oleObject105.bin"/><Relationship Id="rId284" Type="http://schemas.openxmlformats.org/officeDocument/2006/relationships/oleObject" Target="embeddings/oleObject116.bin"/><Relationship Id="rId319" Type="http://schemas.openxmlformats.org/officeDocument/2006/relationships/image" Target="media/image172.wmf"/><Relationship Id="rId37" Type="http://schemas.openxmlformats.org/officeDocument/2006/relationships/image" Target="media/image17.wmf"/><Relationship Id="rId58" Type="http://schemas.openxmlformats.org/officeDocument/2006/relationships/image" Target="media/image32.jpeg"/><Relationship Id="rId79" Type="http://schemas.openxmlformats.org/officeDocument/2006/relationships/oleObject" Target="embeddings/oleObject12.bin"/><Relationship Id="rId102" Type="http://schemas.openxmlformats.org/officeDocument/2006/relationships/image" Target="media/image64.wmf"/><Relationship Id="rId123" Type="http://schemas.openxmlformats.org/officeDocument/2006/relationships/oleObject" Target="embeddings/oleObject34.bin"/><Relationship Id="rId144" Type="http://schemas.openxmlformats.org/officeDocument/2006/relationships/image" Target="media/image85.wmf"/><Relationship Id="rId330" Type="http://schemas.openxmlformats.org/officeDocument/2006/relationships/oleObject" Target="embeddings/oleObject138.bin"/><Relationship Id="rId90" Type="http://schemas.openxmlformats.org/officeDocument/2006/relationships/image" Target="media/image58.wmf"/><Relationship Id="rId165" Type="http://schemas.openxmlformats.org/officeDocument/2006/relationships/oleObject" Target="embeddings/oleObject56.bin"/><Relationship Id="rId186" Type="http://schemas.openxmlformats.org/officeDocument/2006/relationships/oleObject" Target="embeddings/oleObject67.bin"/><Relationship Id="rId351" Type="http://schemas.openxmlformats.org/officeDocument/2006/relationships/oleObject" Target="embeddings/oleObject155.bin"/><Relationship Id="rId372" Type="http://schemas.openxmlformats.org/officeDocument/2006/relationships/chart" Target="charts/chart6.xml"/><Relationship Id="rId393" Type="http://schemas.openxmlformats.org/officeDocument/2006/relationships/image" Target="media/image197.wmf"/><Relationship Id="rId407" Type="http://schemas.openxmlformats.org/officeDocument/2006/relationships/image" Target="media/image210.jpeg"/><Relationship Id="rId211" Type="http://schemas.openxmlformats.org/officeDocument/2006/relationships/image" Target="media/image117.wmf"/><Relationship Id="rId232" Type="http://schemas.openxmlformats.org/officeDocument/2006/relationships/image" Target="media/image128.wmf"/><Relationship Id="rId253" Type="http://schemas.openxmlformats.org/officeDocument/2006/relationships/oleObject" Target="embeddings/oleObject100.bin"/><Relationship Id="rId274" Type="http://schemas.openxmlformats.org/officeDocument/2006/relationships/image" Target="media/image149.wmf"/><Relationship Id="rId295" Type="http://schemas.openxmlformats.org/officeDocument/2006/relationships/image" Target="media/image159.wmf"/><Relationship Id="rId309" Type="http://schemas.openxmlformats.org/officeDocument/2006/relationships/image" Target="media/image167.wmf"/><Relationship Id="rId27" Type="http://schemas.openxmlformats.org/officeDocument/2006/relationships/image" Target="media/image10.png"/><Relationship Id="rId48" Type="http://schemas.openxmlformats.org/officeDocument/2006/relationships/image" Target="media/image24.emf"/><Relationship Id="rId69" Type="http://schemas.openxmlformats.org/officeDocument/2006/relationships/image" Target="media/image43.jpeg"/><Relationship Id="rId113" Type="http://schemas.openxmlformats.org/officeDocument/2006/relationships/oleObject" Target="embeddings/oleObject29.bin"/><Relationship Id="rId134" Type="http://schemas.openxmlformats.org/officeDocument/2006/relationships/image" Target="media/image80.wmf"/><Relationship Id="rId320" Type="http://schemas.openxmlformats.org/officeDocument/2006/relationships/oleObject" Target="embeddings/oleObject133.bin"/><Relationship Id="rId80" Type="http://schemas.openxmlformats.org/officeDocument/2006/relationships/image" Target="media/image53.wmf"/><Relationship Id="rId155" Type="http://schemas.openxmlformats.org/officeDocument/2006/relationships/oleObject" Target="embeddings/oleObject51.bin"/><Relationship Id="rId176" Type="http://schemas.openxmlformats.org/officeDocument/2006/relationships/image" Target="media/image100.wmf"/><Relationship Id="rId197" Type="http://schemas.openxmlformats.org/officeDocument/2006/relationships/image" Target="media/image110.wmf"/><Relationship Id="rId341" Type="http://schemas.openxmlformats.org/officeDocument/2006/relationships/oleObject" Target="embeddings/oleObject146.bin"/><Relationship Id="rId362" Type="http://schemas.openxmlformats.org/officeDocument/2006/relationships/image" Target="media/image188.jpeg"/><Relationship Id="rId383" Type="http://schemas.openxmlformats.org/officeDocument/2006/relationships/chart" Target="charts/chart15.xml"/><Relationship Id="rId201" Type="http://schemas.openxmlformats.org/officeDocument/2006/relationships/image" Target="media/image112.wmf"/><Relationship Id="rId222" Type="http://schemas.openxmlformats.org/officeDocument/2006/relationships/image" Target="media/image123.wmf"/><Relationship Id="rId243" Type="http://schemas.openxmlformats.org/officeDocument/2006/relationships/oleObject" Target="embeddings/oleObject95.bin"/><Relationship Id="rId264" Type="http://schemas.openxmlformats.org/officeDocument/2006/relationships/image" Target="media/image144.wmf"/><Relationship Id="rId285" Type="http://schemas.openxmlformats.org/officeDocument/2006/relationships/image" Target="media/image154.wmf"/><Relationship Id="rId17" Type="http://schemas.openxmlformats.org/officeDocument/2006/relationships/footer" Target="footer5.xml"/><Relationship Id="rId38" Type="http://schemas.openxmlformats.org/officeDocument/2006/relationships/oleObject" Target="embeddings/oleObject8.bin"/><Relationship Id="rId59" Type="http://schemas.openxmlformats.org/officeDocument/2006/relationships/image" Target="media/image33.jpeg"/><Relationship Id="rId103" Type="http://schemas.openxmlformats.org/officeDocument/2006/relationships/oleObject" Target="embeddings/oleObject24.bin"/><Relationship Id="rId124" Type="http://schemas.openxmlformats.org/officeDocument/2006/relationships/image" Target="media/image75.wmf"/><Relationship Id="rId310" Type="http://schemas.openxmlformats.org/officeDocument/2006/relationships/oleObject" Target="embeddings/oleObject128.bin"/><Relationship Id="rId70" Type="http://schemas.openxmlformats.org/officeDocument/2006/relationships/image" Target="media/image44.jpeg"/><Relationship Id="rId91" Type="http://schemas.openxmlformats.org/officeDocument/2006/relationships/oleObject" Target="embeddings/oleObject18.bin"/><Relationship Id="rId145" Type="http://schemas.openxmlformats.org/officeDocument/2006/relationships/oleObject" Target="embeddings/oleObject45.bin"/><Relationship Id="rId166" Type="http://schemas.openxmlformats.org/officeDocument/2006/relationships/image" Target="media/image95.wmf"/><Relationship Id="rId187" Type="http://schemas.openxmlformats.org/officeDocument/2006/relationships/image" Target="media/image105.wmf"/><Relationship Id="rId331" Type="http://schemas.openxmlformats.org/officeDocument/2006/relationships/image" Target="media/image178.jpeg"/><Relationship Id="rId352" Type="http://schemas.openxmlformats.org/officeDocument/2006/relationships/oleObject" Target="embeddings/oleObject156.bin"/><Relationship Id="rId373" Type="http://schemas.openxmlformats.org/officeDocument/2006/relationships/image" Target="media/image194.jpeg"/><Relationship Id="rId394" Type="http://schemas.openxmlformats.org/officeDocument/2006/relationships/oleObject" Target="embeddings/oleObject167.bin"/><Relationship Id="rId408" Type="http://schemas.openxmlformats.org/officeDocument/2006/relationships/image" Target="media/image211.jpeg"/><Relationship Id="rId1" Type="http://schemas.openxmlformats.org/officeDocument/2006/relationships/customXml" Target="../customXml/item1.xml"/><Relationship Id="rId212" Type="http://schemas.openxmlformats.org/officeDocument/2006/relationships/oleObject" Target="embeddings/oleObject80.bin"/><Relationship Id="rId233" Type="http://schemas.openxmlformats.org/officeDocument/2006/relationships/oleObject" Target="embeddings/oleObject90.bin"/><Relationship Id="rId254" Type="http://schemas.openxmlformats.org/officeDocument/2006/relationships/image" Target="media/image139.wmf"/><Relationship Id="rId28" Type="http://schemas.openxmlformats.org/officeDocument/2006/relationships/image" Target="media/image11.png"/><Relationship Id="rId49" Type="http://schemas.openxmlformats.org/officeDocument/2006/relationships/footer" Target="footer6.xml"/><Relationship Id="rId114" Type="http://schemas.openxmlformats.org/officeDocument/2006/relationships/image" Target="media/image70.wmf"/><Relationship Id="rId275" Type="http://schemas.openxmlformats.org/officeDocument/2006/relationships/oleObject" Target="embeddings/oleObject111.bin"/><Relationship Id="rId296" Type="http://schemas.openxmlformats.org/officeDocument/2006/relationships/oleObject" Target="embeddings/oleObject122.bin"/><Relationship Id="rId300" Type="http://schemas.openxmlformats.org/officeDocument/2006/relationships/oleObject" Target="embeddings/oleObject124.bin"/><Relationship Id="rId60" Type="http://schemas.openxmlformats.org/officeDocument/2006/relationships/image" Target="media/image34.jpeg"/><Relationship Id="rId81" Type="http://schemas.openxmlformats.org/officeDocument/2006/relationships/oleObject" Target="embeddings/oleObject13.bin"/><Relationship Id="rId135" Type="http://schemas.openxmlformats.org/officeDocument/2006/relationships/oleObject" Target="embeddings/oleObject40.bin"/><Relationship Id="rId156" Type="http://schemas.openxmlformats.org/officeDocument/2006/relationships/image" Target="media/image90.wmf"/><Relationship Id="rId177" Type="http://schemas.openxmlformats.org/officeDocument/2006/relationships/oleObject" Target="embeddings/oleObject62.bin"/><Relationship Id="rId198" Type="http://schemas.openxmlformats.org/officeDocument/2006/relationships/oleObject" Target="embeddings/oleObject73.bin"/><Relationship Id="rId321" Type="http://schemas.openxmlformats.org/officeDocument/2006/relationships/image" Target="media/image173.wmf"/><Relationship Id="rId342" Type="http://schemas.openxmlformats.org/officeDocument/2006/relationships/oleObject" Target="embeddings/oleObject147.bin"/><Relationship Id="rId363" Type="http://schemas.openxmlformats.org/officeDocument/2006/relationships/image" Target="media/image189.jpeg"/><Relationship Id="rId384" Type="http://schemas.openxmlformats.org/officeDocument/2006/relationships/image" Target="media/image196.wmf"/><Relationship Id="rId202" Type="http://schemas.openxmlformats.org/officeDocument/2006/relationships/oleObject" Target="embeddings/oleObject75.bin"/><Relationship Id="rId223" Type="http://schemas.openxmlformats.org/officeDocument/2006/relationships/oleObject" Target="embeddings/oleObject85.bin"/><Relationship Id="rId244" Type="http://schemas.openxmlformats.org/officeDocument/2006/relationships/image" Target="media/image134.wmf"/><Relationship Id="rId18" Type="http://schemas.openxmlformats.org/officeDocument/2006/relationships/image" Target="media/image4.jpeg"/><Relationship Id="rId39" Type="http://schemas.openxmlformats.org/officeDocument/2006/relationships/image" Target="media/image18.wmf"/><Relationship Id="rId265" Type="http://schemas.openxmlformats.org/officeDocument/2006/relationships/oleObject" Target="embeddings/oleObject106.bin"/><Relationship Id="rId286" Type="http://schemas.openxmlformats.org/officeDocument/2006/relationships/oleObject" Target="embeddings/oleObject117.bin"/><Relationship Id="rId50" Type="http://schemas.openxmlformats.org/officeDocument/2006/relationships/footer" Target="footer7.xml"/><Relationship Id="rId104" Type="http://schemas.openxmlformats.org/officeDocument/2006/relationships/image" Target="media/image65.wmf"/><Relationship Id="rId125" Type="http://schemas.openxmlformats.org/officeDocument/2006/relationships/oleObject" Target="embeddings/oleObject35.bin"/><Relationship Id="rId146" Type="http://schemas.openxmlformats.org/officeDocument/2006/relationships/image" Target="media/image86.wmf"/><Relationship Id="rId167" Type="http://schemas.openxmlformats.org/officeDocument/2006/relationships/oleObject" Target="embeddings/oleObject57.bin"/><Relationship Id="rId188" Type="http://schemas.openxmlformats.org/officeDocument/2006/relationships/oleObject" Target="embeddings/oleObject68.bin"/><Relationship Id="rId311" Type="http://schemas.openxmlformats.org/officeDocument/2006/relationships/image" Target="media/image168.wmf"/><Relationship Id="rId332" Type="http://schemas.openxmlformats.org/officeDocument/2006/relationships/oleObject" Target="embeddings/oleObject139.bin"/><Relationship Id="rId353" Type="http://schemas.openxmlformats.org/officeDocument/2006/relationships/oleObject" Target="embeddings/oleObject157.bin"/><Relationship Id="rId374" Type="http://schemas.openxmlformats.org/officeDocument/2006/relationships/chart" Target="charts/chart7.xml"/><Relationship Id="rId395" Type="http://schemas.openxmlformats.org/officeDocument/2006/relationships/image" Target="media/image198.jpeg"/><Relationship Id="rId409" Type="http://schemas.openxmlformats.org/officeDocument/2006/relationships/chart" Target="charts/chart16.xml"/><Relationship Id="rId71" Type="http://schemas.openxmlformats.org/officeDocument/2006/relationships/image" Target="media/image45.jpeg"/><Relationship Id="rId92" Type="http://schemas.openxmlformats.org/officeDocument/2006/relationships/image" Target="media/image59.wmf"/><Relationship Id="rId213" Type="http://schemas.openxmlformats.org/officeDocument/2006/relationships/image" Target="media/image118.wmf"/><Relationship Id="rId234" Type="http://schemas.openxmlformats.org/officeDocument/2006/relationships/image" Target="media/image129.wmf"/><Relationship Id="rId2" Type="http://schemas.openxmlformats.org/officeDocument/2006/relationships/numbering" Target="numbering.xml"/><Relationship Id="rId29" Type="http://schemas.openxmlformats.org/officeDocument/2006/relationships/image" Target="media/image12.jpeg"/><Relationship Id="rId255" Type="http://schemas.openxmlformats.org/officeDocument/2006/relationships/oleObject" Target="embeddings/oleObject101.bin"/><Relationship Id="rId276" Type="http://schemas.openxmlformats.org/officeDocument/2006/relationships/image" Target="media/image150.wmf"/><Relationship Id="rId297" Type="http://schemas.openxmlformats.org/officeDocument/2006/relationships/image" Target="media/image160.wmf"/><Relationship Id="rId40" Type="http://schemas.openxmlformats.org/officeDocument/2006/relationships/oleObject" Target="embeddings/oleObject9.bin"/><Relationship Id="rId115" Type="http://schemas.openxmlformats.org/officeDocument/2006/relationships/oleObject" Target="embeddings/oleObject30.bin"/><Relationship Id="rId136" Type="http://schemas.openxmlformats.org/officeDocument/2006/relationships/image" Target="media/image81.wmf"/><Relationship Id="rId157" Type="http://schemas.openxmlformats.org/officeDocument/2006/relationships/oleObject" Target="embeddings/oleObject52.bin"/><Relationship Id="rId178" Type="http://schemas.openxmlformats.org/officeDocument/2006/relationships/image" Target="media/image101.wmf"/><Relationship Id="rId301" Type="http://schemas.openxmlformats.org/officeDocument/2006/relationships/image" Target="media/image162.wmf"/><Relationship Id="rId322" Type="http://schemas.openxmlformats.org/officeDocument/2006/relationships/oleObject" Target="embeddings/oleObject134.bin"/><Relationship Id="rId343" Type="http://schemas.openxmlformats.org/officeDocument/2006/relationships/oleObject" Target="embeddings/oleObject148.bin"/><Relationship Id="rId364" Type="http://schemas.openxmlformats.org/officeDocument/2006/relationships/chart" Target="charts/chart2.xml"/><Relationship Id="rId61" Type="http://schemas.openxmlformats.org/officeDocument/2006/relationships/image" Target="media/image35.jpeg"/><Relationship Id="rId82" Type="http://schemas.openxmlformats.org/officeDocument/2006/relationships/image" Target="media/image54.wmf"/><Relationship Id="rId199" Type="http://schemas.openxmlformats.org/officeDocument/2006/relationships/image" Target="media/image111.wmf"/><Relationship Id="rId203" Type="http://schemas.openxmlformats.org/officeDocument/2006/relationships/image" Target="media/image113.wmf"/><Relationship Id="rId385" Type="http://schemas.openxmlformats.org/officeDocument/2006/relationships/oleObject" Target="embeddings/oleObject159.bin"/><Relationship Id="rId19" Type="http://schemas.openxmlformats.org/officeDocument/2006/relationships/image" Target="media/image5.wmf"/><Relationship Id="rId224" Type="http://schemas.openxmlformats.org/officeDocument/2006/relationships/image" Target="media/image124.wmf"/><Relationship Id="rId245" Type="http://schemas.openxmlformats.org/officeDocument/2006/relationships/oleObject" Target="embeddings/oleObject96.bin"/><Relationship Id="rId266" Type="http://schemas.openxmlformats.org/officeDocument/2006/relationships/image" Target="media/image145.wmf"/><Relationship Id="rId287" Type="http://schemas.openxmlformats.org/officeDocument/2006/relationships/image" Target="media/image155.wmf"/><Relationship Id="rId410" Type="http://schemas.openxmlformats.org/officeDocument/2006/relationships/footer" Target="footer8.xml"/><Relationship Id="rId30" Type="http://schemas.openxmlformats.org/officeDocument/2006/relationships/image" Target="media/image13.wmf"/><Relationship Id="rId105" Type="http://schemas.openxmlformats.org/officeDocument/2006/relationships/oleObject" Target="embeddings/oleObject25.bin"/><Relationship Id="rId126" Type="http://schemas.openxmlformats.org/officeDocument/2006/relationships/image" Target="media/image76.wmf"/><Relationship Id="rId147" Type="http://schemas.openxmlformats.org/officeDocument/2006/relationships/oleObject" Target="embeddings/oleObject46.bin"/><Relationship Id="rId168" Type="http://schemas.openxmlformats.org/officeDocument/2006/relationships/image" Target="media/image96.wmf"/><Relationship Id="rId312" Type="http://schemas.openxmlformats.org/officeDocument/2006/relationships/oleObject" Target="embeddings/oleObject129.bin"/><Relationship Id="rId333" Type="http://schemas.openxmlformats.org/officeDocument/2006/relationships/oleObject" Target="embeddings/oleObject140.bin"/><Relationship Id="rId354" Type="http://schemas.openxmlformats.org/officeDocument/2006/relationships/image" Target="media/image182.wmf"/><Relationship Id="rId51" Type="http://schemas.openxmlformats.org/officeDocument/2006/relationships/image" Target="media/image25.emf"/><Relationship Id="rId72" Type="http://schemas.openxmlformats.org/officeDocument/2006/relationships/image" Target="media/image46.jpeg"/><Relationship Id="rId93" Type="http://schemas.openxmlformats.org/officeDocument/2006/relationships/oleObject" Target="embeddings/oleObject19.bin"/><Relationship Id="rId189" Type="http://schemas.openxmlformats.org/officeDocument/2006/relationships/image" Target="media/image106.wmf"/><Relationship Id="rId375" Type="http://schemas.openxmlformats.org/officeDocument/2006/relationships/chart" Target="charts/chart8.xml"/><Relationship Id="rId396" Type="http://schemas.openxmlformats.org/officeDocument/2006/relationships/image" Target="media/image199.jpeg"/><Relationship Id="rId3" Type="http://schemas.openxmlformats.org/officeDocument/2006/relationships/styles" Target="styles.xml"/><Relationship Id="rId214" Type="http://schemas.openxmlformats.org/officeDocument/2006/relationships/oleObject" Target="embeddings/oleObject81.bin"/><Relationship Id="rId235" Type="http://schemas.openxmlformats.org/officeDocument/2006/relationships/oleObject" Target="embeddings/oleObject91.bin"/><Relationship Id="rId256" Type="http://schemas.openxmlformats.org/officeDocument/2006/relationships/image" Target="media/image140.wmf"/><Relationship Id="rId277" Type="http://schemas.openxmlformats.org/officeDocument/2006/relationships/oleObject" Target="embeddings/oleObject112.bin"/><Relationship Id="rId298" Type="http://schemas.openxmlformats.org/officeDocument/2006/relationships/oleObject" Target="embeddings/oleObject123.bin"/><Relationship Id="rId400" Type="http://schemas.openxmlformats.org/officeDocument/2006/relationships/image" Target="media/image203.jpeg"/><Relationship Id="rId116" Type="http://schemas.openxmlformats.org/officeDocument/2006/relationships/image" Target="media/image71.wmf"/><Relationship Id="rId137" Type="http://schemas.openxmlformats.org/officeDocument/2006/relationships/oleObject" Target="embeddings/oleObject41.bin"/><Relationship Id="rId158" Type="http://schemas.openxmlformats.org/officeDocument/2006/relationships/image" Target="media/image91.wmf"/><Relationship Id="rId302" Type="http://schemas.openxmlformats.org/officeDocument/2006/relationships/oleObject" Target="embeddings/oleObject125.bin"/><Relationship Id="rId323" Type="http://schemas.openxmlformats.org/officeDocument/2006/relationships/image" Target="media/image174.wmf"/><Relationship Id="rId344" Type="http://schemas.openxmlformats.org/officeDocument/2006/relationships/oleObject" Target="embeddings/oleObject149.bin"/><Relationship Id="rId20" Type="http://schemas.openxmlformats.org/officeDocument/2006/relationships/oleObject" Target="embeddings/oleObject2.bin"/><Relationship Id="rId41" Type="http://schemas.openxmlformats.org/officeDocument/2006/relationships/image" Target="media/image19.wmf"/><Relationship Id="rId62" Type="http://schemas.openxmlformats.org/officeDocument/2006/relationships/image" Target="media/image36.jpeg"/><Relationship Id="rId83" Type="http://schemas.openxmlformats.org/officeDocument/2006/relationships/oleObject" Target="embeddings/oleObject14.bin"/><Relationship Id="rId179" Type="http://schemas.openxmlformats.org/officeDocument/2006/relationships/oleObject" Target="embeddings/oleObject63.bin"/><Relationship Id="rId365" Type="http://schemas.openxmlformats.org/officeDocument/2006/relationships/image" Target="media/image190.jpeg"/><Relationship Id="rId386" Type="http://schemas.openxmlformats.org/officeDocument/2006/relationships/oleObject" Target="embeddings/oleObject160.bin"/><Relationship Id="rId190" Type="http://schemas.openxmlformats.org/officeDocument/2006/relationships/oleObject" Target="embeddings/oleObject69.bin"/><Relationship Id="rId204" Type="http://schemas.openxmlformats.org/officeDocument/2006/relationships/oleObject" Target="embeddings/oleObject76.bin"/><Relationship Id="rId225" Type="http://schemas.openxmlformats.org/officeDocument/2006/relationships/oleObject" Target="embeddings/oleObject86.bin"/><Relationship Id="rId246" Type="http://schemas.openxmlformats.org/officeDocument/2006/relationships/image" Target="media/image135.wmf"/><Relationship Id="rId267" Type="http://schemas.openxmlformats.org/officeDocument/2006/relationships/oleObject" Target="embeddings/oleObject107.bin"/><Relationship Id="rId288" Type="http://schemas.openxmlformats.org/officeDocument/2006/relationships/oleObject" Target="embeddings/oleObject118.bin"/><Relationship Id="rId411" Type="http://schemas.openxmlformats.org/officeDocument/2006/relationships/fontTable" Target="fontTable.xml"/><Relationship Id="rId106" Type="http://schemas.openxmlformats.org/officeDocument/2006/relationships/image" Target="media/image66.wmf"/><Relationship Id="rId127" Type="http://schemas.openxmlformats.org/officeDocument/2006/relationships/oleObject" Target="embeddings/oleObject36.bin"/><Relationship Id="rId313" Type="http://schemas.openxmlformats.org/officeDocument/2006/relationships/image" Target="media/image169.wmf"/><Relationship Id="rId10" Type="http://schemas.openxmlformats.org/officeDocument/2006/relationships/footer" Target="footer1.xml"/><Relationship Id="rId31" Type="http://schemas.openxmlformats.org/officeDocument/2006/relationships/oleObject" Target="embeddings/oleObject5.bin"/><Relationship Id="rId52" Type="http://schemas.openxmlformats.org/officeDocument/2006/relationships/image" Target="media/image26.jpeg"/><Relationship Id="rId73" Type="http://schemas.openxmlformats.org/officeDocument/2006/relationships/image" Target="media/image47.jpeg"/><Relationship Id="rId94" Type="http://schemas.openxmlformats.org/officeDocument/2006/relationships/image" Target="media/image60.wmf"/><Relationship Id="rId148" Type="http://schemas.openxmlformats.org/officeDocument/2006/relationships/oleObject" Target="embeddings/oleObject47.bin"/><Relationship Id="rId169" Type="http://schemas.openxmlformats.org/officeDocument/2006/relationships/oleObject" Target="embeddings/oleObject58.bin"/><Relationship Id="rId334" Type="http://schemas.openxmlformats.org/officeDocument/2006/relationships/oleObject" Target="embeddings/oleObject141.bin"/><Relationship Id="rId355" Type="http://schemas.openxmlformats.org/officeDocument/2006/relationships/oleObject" Target="embeddings/oleObject158.bin"/><Relationship Id="rId376" Type="http://schemas.openxmlformats.org/officeDocument/2006/relationships/image" Target="media/image195.jpeg"/><Relationship Id="rId397" Type="http://schemas.openxmlformats.org/officeDocument/2006/relationships/image" Target="media/image200.jpeg"/><Relationship Id="rId4" Type="http://schemas.microsoft.com/office/2007/relationships/stylesWithEffects" Target="stylesWithEffects.xml"/><Relationship Id="rId180" Type="http://schemas.openxmlformats.org/officeDocument/2006/relationships/oleObject" Target="embeddings/oleObject64.bin"/><Relationship Id="rId215" Type="http://schemas.openxmlformats.org/officeDocument/2006/relationships/image" Target="media/image119.wmf"/><Relationship Id="rId236" Type="http://schemas.openxmlformats.org/officeDocument/2006/relationships/image" Target="media/image130.wmf"/><Relationship Id="rId257" Type="http://schemas.openxmlformats.org/officeDocument/2006/relationships/oleObject" Target="embeddings/oleObject102.bin"/><Relationship Id="rId278" Type="http://schemas.openxmlformats.org/officeDocument/2006/relationships/image" Target="media/image151.wmf"/><Relationship Id="rId401" Type="http://schemas.openxmlformats.org/officeDocument/2006/relationships/image" Target="media/image204.jpeg"/><Relationship Id="rId303" Type="http://schemas.openxmlformats.org/officeDocument/2006/relationships/image" Target="media/image163.wmf"/><Relationship Id="rId42" Type="http://schemas.openxmlformats.org/officeDocument/2006/relationships/oleObject" Target="embeddings/oleObject10.bin"/><Relationship Id="rId84" Type="http://schemas.openxmlformats.org/officeDocument/2006/relationships/image" Target="media/image55.wmf"/><Relationship Id="rId138" Type="http://schemas.openxmlformats.org/officeDocument/2006/relationships/image" Target="media/image82.wmf"/><Relationship Id="rId345" Type="http://schemas.openxmlformats.org/officeDocument/2006/relationships/image" Target="media/image181.wmf"/><Relationship Id="rId387" Type="http://schemas.openxmlformats.org/officeDocument/2006/relationships/oleObject" Target="embeddings/oleObject161.bin"/><Relationship Id="rId191" Type="http://schemas.openxmlformats.org/officeDocument/2006/relationships/image" Target="media/image107.wmf"/><Relationship Id="rId205" Type="http://schemas.openxmlformats.org/officeDocument/2006/relationships/image" Target="media/image114.wmf"/><Relationship Id="rId247" Type="http://schemas.openxmlformats.org/officeDocument/2006/relationships/oleObject" Target="embeddings/oleObject97.bin"/><Relationship Id="rId412" Type="http://schemas.openxmlformats.org/officeDocument/2006/relationships/theme" Target="theme/theme1.xml"/><Relationship Id="rId107" Type="http://schemas.openxmlformats.org/officeDocument/2006/relationships/oleObject" Target="embeddings/oleObject26.bin"/><Relationship Id="rId289" Type="http://schemas.openxmlformats.org/officeDocument/2006/relationships/image" Target="media/image156.wmf"/><Relationship Id="rId11" Type="http://schemas.openxmlformats.org/officeDocument/2006/relationships/footer" Target="footer2.xml"/><Relationship Id="rId53" Type="http://schemas.openxmlformats.org/officeDocument/2006/relationships/image" Target="media/image27.jpeg"/><Relationship Id="rId149" Type="http://schemas.openxmlformats.org/officeDocument/2006/relationships/oleObject" Target="embeddings/oleObject48.bin"/><Relationship Id="rId314" Type="http://schemas.openxmlformats.org/officeDocument/2006/relationships/oleObject" Target="embeddings/oleObject130.bin"/><Relationship Id="rId356" Type="http://schemas.openxmlformats.org/officeDocument/2006/relationships/image" Target="media/image183.jpeg"/><Relationship Id="rId398" Type="http://schemas.openxmlformats.org/officeDocument/2006/relationships/image" Target="media/image201.jpeg"/></Relationships>
</file>

<file path=word/charts/_rels/chart1.xml.rels><?xml version="1.0" encoding="UTF-8" standalone="yes"?>
<Relationships xmlns="http://schemas.openxmlformats.org/package/2006/relationships"><Relationship Id="rId3" Type="http://schemas.openxmlformats.org/officeDocument/2006/relationships/chartUserShapes" Target="../drawings/drawing1.xml"/><Relationship Id="rId2" Type="http://schemas.openxmlformats.org/officeDocument/2006/relationships/oleObject" Target="file:///C:\Users\m.jafarinejad\Desktop\Thesis\Negaresh\Run%20Result1.xlsx" TargetMode="External"/><Relationship Id="rId1" Type="http://schemas.openxmlformats.org/officeDocument/2006/relationships/themeOverride" Target="../theme/themeOverride1.xml"/></Relationships>
</file>

<file path=word/charts/_rels/chart10.xml.rels><?xml version="1.0" encoding="UTF-8" standalone="yes"?>
<Relationships xmlns="http://schemas.openxmlformats.org/package/2006/relationships"><Relationship Id="rId2" Type="http://schemas.openxmlformats.org/officeDocument/2006/relationships/chartUserShapes" Target="../drawings/drawing10.xml"/><Relationship Id="rId1" Type="http://schemas.openxmlformats.org/officeDocument/2006/relationships/oleObject" Target="file:///C:\Users\m.jafarinejad\Desktop\Thesis\Negaresh\Run%20Result1.xlsx" TargetMode="External"/></Relationships>
</file>

<file path=word/charts/_rels/chart11.xml.rels><?xml version="1.0" encoding="UTF-8" standalone="yes"?>
<Relationships xmlns="http://schemas.openxmlformats.org/package/2006/relationships"><Relationship Id="rId2" Type="http://schemas.openxmlformats.org/officeDocument/2006/relationships/chartUserShapes" Target="../drawings/drawing11.xml"/><Relationship Id="rId1" Type="http://schemas.openxmlformats.org/officeDocument/2006/relationships/oleObject" Target="file:///C:\Users\m.jafarinejad\Desktop\Thesis\Negaresh\Run%20Result1.xlsx" TargetMode="External"/></Relationships>
</file>

<file path=word/charts/_rels/chart12.xml.rels><?xml version="1.0" encoding="UTF-8" standalone="yes"?>
<Relationships xmlns="http://schemas.openxmlformats.org/package/2006/relationships"><Relationship Id="rId2" Type="http://schemas.openxmlformats.org/officeDocument/2006/relationships/chartUserShapes" Target="../drawings/drawing12.xml"/><Relationship Id="rId1" Type="http://schemas.openxmlformats.org/officeDocument/2006/relationships/oleObject" Target="file:///C:\Users\m.jafarinejad\Desktop\Thesis\Negaresh\Run%20Result1.xlsx" TargetMode="External"/></Relationships>
</file>

<file path=word/charts/_rels/chart13.xml.rels><?xml version="1.0" encoding="UTF-8" standalone="yes"?>
<Relationships xmlns="http://schemas.openxmlformats.org/package/2006/relationships"><Relationship Id="rId2" Type="http://schemas.openxmlformats.org/officeDocument/2006/relationships/chartUserShapes" Target="../drawings/drawing13.xml"/><Relationship Id="rId1" Type="http://schemas.openxmlformats.org/officeDocument/2006/relationships/oleObject" Target="file:///C:\Users\m.jafarinejad\Desktop\Negaresh\Run%20Result1.xlsx" TargetMode="External"/></Relationships>
</file>

<file path=word/charts/_rels/chart14.xml.rels><?xml version="1.0" encoding="UTF-8" standalone="yes"?>
<Relationships xmlns="http://schemas.openxmlformats.org/package/2006/relationships"><Relationship Id="rId2" Type="http://schemas.openxmlformats.org/officeDocument/2006/relationships/chartUserShapes" Target="../drawings/drawing14.xml"/><Relationship Id="rId1" Type="http://schemas.openxmlformats.org/officeDocument/2006/relationships/oleObject" Target="file:///C:\Users\m.jafarinejad\Desktop\Negaresh\Run%20Result1.xlsx" TargetMode="External"/></Relationships>
</file>

<file path=word/charts/_rels/chart15.xml.rels><?xml version="1.0" encoding="UTF-8" standalone="yes"?>
<Relationships xmlns="http://schemas.openxmlformats.org/package/2006/relationships"><Relationship Id="rId2" Type="http://schemas.openxmlformats.org/officeDocument/2006/relationships/chartUserShapes" Target="../drawings/drawing15.xml"/><Relationship Id="rId1" Type="http://schemas.openxmlformats.org/officeDocument/2006/relationships/oleObject" Target="file:///C:\Users\m.jafarinejad\Desktop\Negaresh\Run%20Result1.xlsx" TargetMode="External"/></Relationships>
</file>

<file path=word/charts/_rels/chart16.xml.rels><?xml version="1.0" encoding="UTF-8" standalone="yes"?>
<Relationships xmlns="http://schemas.openxmlformats.org/package/2006/relationships"><Relationship Id="rId2" Type="http://schemas.openxmlformats.org/officeDocument/2006/relationships/chartUserShapes" Target="../drawings/drawing16.xml"/><Relationship Id="rId1" Type="http://schemas.openxmlformats.org/officeDocument/2006/relationships/oleObject" Target="file:///C:\Users\Mohsen\Desktop\Thesis\Thesis\Negaresh\Run%20Result1.xlsx" TargetMode="External"/></Relationships>
</file>

<file path=word/charts/_rels/chart2.xml.rels><?xml version="1.0" encoding="UTF-8" standalone="yes"?>
<Relationships xmlns="http://schemas.openxmlformats.org/package/2006/relationships"><Relationship Id="rId3" Type="http://schemas.openxmlformats.org/officeDocument/2006/relationships/chartUserShapes" Target="../drawings/drawing2.xml"/><Relationship Id="rId2" Type="http://schemas.openxmlformats.org/officeDocument/2006/relationships/oleObject" Target="file:///C:\Users\m.jafarinejad\Desktop\Thesis\Negaresh\Run%20Result1.xlsx" TargetMode="External"/><Relationship Id="rId1" Type="http://schemas.openxmlformats.org/officeDocument/2006/relationships/themeOverride" Target="../theme/themeOverride2.xml"/></Relationships>
</file>

<file path=word/charts/_rels/chart3.xml.rels><?xml version="1.0" encoding="UTF-8" standalone="yes"?>
<Relationships xmlns="http://schemas.openxmlformats.org/package/2006/relationships"><Relationship Id="rId3" Type="http://schemas.openxmlformats.org/officeDocument/2006/relationships/chartUserShapes" Target="../drawings/drawing3.xml"/><Relationship Id="rId2" Type="http://schemas.openxmlformats.org/officeDocument/2006/relationships/oleObject" Target="file:///C:\Users\m.jafarinejad\Desktop\Thesis\Negaresh\Run%20Result1.xlsx" TargetMode="External"/><Relationship Id="rId1" Type="http://schemas.openxmlformats.org/officeDocument/2006/relationships/themeOverride" Target="../theme/themeOverride3.xml"/></Relationships>
</file>

<file path=word/charts/_rels/chart4.xml.rels><?xml version="1.0" encoding="UTF-8" standalone="yes"?>
<Relationships xmlns="http://schemas.openxmlformats.org/package/2006/relationships"><Relationship Id="rId3" Type="http://schemas.openxmlformats.org/officeDocument/2006/relationships/chartUserShapes" Target="../drawings/drawing4.xml"/><Relationship Id="rId2" Type="http://schemas.openxmlformats.org/officeDocument/2006/relationships/oleObject" Target="file:///C:\Users\m.jafarinejad\Desktop\Thesis\Negaresh\Run%20Result1.xlsx" TargetMode="External"/><Relationship Id="rId1" Type="http://schemas.openxmlformats.org/officeDocument/2006/relationships/themeOverride" Target="../theme/themeOverride4.xml"/></Relationships>
</file>

<file path=word/charts/_rels/chart5.xml.rels><?xml version="1.0" encoding="UTF-8" standalone="yes"?>
<Relationships xmlns="http://schemas.openxmlformats.org/package/2006/relationships"><Relationship Id="rId3" Type="http://schemas.openxmlformats.org/officeDocument/2006/relationships/chartUserShapes" Target="../drawings/drawing5.xml"/><Relationship Id="rId2" Type="http://schemas.openxmlformats.org/officeDocument/2006/relationships/oleObject" Target="file:///C:\Users\m.jafarinejad\Desktop\Thesis\Negaresh\Run%20Result1.xlsx" TargetMode="External"/><Relationship Id="rId1" Type="http://schemas.openxmlformats.org/officeDocument/2006/relationships/themeOverride" Target="../theme/themeOverride5.xml"/></Relationships>
</file>

<file path=word/charts/_rels/chart6.xml.rels><?xml version="1.0" encoding="UTF-8" standalone="yes"?>
<Relationships xmlns="http://schemas.openxmlformats.org/package/2006/relationships"><Relationship Id="rId3" Type="http://schemas.openxmlformats.org/officeDocument/2006/relationships/chartUserShapes" Target="../drawings/drawing6.xml"/><Relationship Id="rId2" Type="http://schemas.openxmlformats.org/officeDocument/2006/relationships/oleObject" Target="file:///C:\Users\m.jafarinejad\Desktop\Thesis\Negaresh\Run%20Result1.xlsx" TargetMode="External"/><Relationship Id="rId1" Type="http://schemas.openxmlformats.org/officeDocument/2006/relationships/themeOverride" Target="../theme/themeOverride6.xml"/></Relationships>
</file>

<file path=word/charts/_rels/chart7.xml.rels><?xml version="1.0" encoding="UTF-8" standalone="yes"?>
<Relationships xmlns="http://schemas.openxmlformats.org/package/2006/relationships"><Relationship Id="rId2" Type="http://schemas.openxmlformats.org/officeDocument/2006/relationships/chartUserShapes" Target="../drawings/drawing7.xml"/><Relationship Id="rId1" Type="http://schemas.openxmlformats.org/officeDocument/2006/relationships/oleObject" Target="file:///C:\Users\m.jafarinejad\Desktop\Negaresh\Run%20Result1.xlsx" TargetMode="External"/></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8.xml"/><Relationship Id="rId1" Type="http://schemas.openxmlformats.org/officeDocument/2006/relationships/oleObject" Target="file:///C:\Users\m.jafarinejad\Desktop\Negaresh\Run%20Result1.xlsx" TargetMode="External"/></Relationships>
</file>

<file path=word/charts/_rels/chart9.xml.rels><?xml version="1.0" encoding="UTF-8" standalone="yes"?>
<Relationships xmlns="http://schemas.openxmlformats.org/package/2006/relationships"><Relationship Id="rId2" Type="http://schemas.openxmlformats.org/officeDocument/2006/relationships/chartUserShapes" Target="../drawings/drawing9.xml"/><Relationship Id="rId1" Type="http://schemas.openxmlformats.org/officeDocument/2006/relationships/oleObject" Target="file:///C:\Users\m.jafarinejad\Desktop\Negaresh\Run%20Result1.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2998199909443298"/>
          <c:y val="0.11112479467660832"/>
          <c:w val="0.80832201374547674"/>
          <c:h val="0.75219685542716497"/>
        </c:manualLayout>
      </c:layout>
      <c:scatterChart>
        <c:scatterStyle val="lineMarker"/>
        <c:varyColors val="0"/>
        <c:ser>
          <c:idx val="0"/>
          <c:order val="0"/>
          <c:spPr>
            <a:ln w="28575">
              <a:noFill/>
            </a:ln>
          </c:spPr>
          <c:xVal>
            <c:numRef>
              <c:f>'R1XY'!$A:$A</c:f>
              <c:numCache>
                <c:formatCode>General</c:formatCode>
                <c:ptCount val="1048576"/>
                <c:pt idx="3">
                  <c:v>0</c:v>
                </c:pt>
                <c:pt idx="4">
                  <c:v>0</c:v>
                </c:pt>
                <c:pt idx="5">
                  <c:v>0</c:v>
                </c:pt>
                <c:pt idx="6">
                  <c:v>0</c:v>
                </c:pt>
                <c:pt idx="7">
                  <c:v>0</c:v>
                </c:pt>
                <c:pt idx="8">
                  <c:v>0</c:v>
                </c:pt>
                <c:pt idx="9">
                  <c:v>1</c:v>
                </c:pt>
                <c:pt idx="10">
                  <c:v>2</c:v>
                </c:pt>
                <c:pt idx="11">
                  <c:v>3</c:v>
                </c:pt>
                <c:pt idx="12">
                  <c:v>4</c:v>
                </c:pt>
                <c:pt idx="13">
                  <c:v>5</c:v>
                </c:pt>
                <c:pt idx="14">
                  <c:v>6</c:v>
                </c:pt>
                <c:pt idx="15">
                  <c:v>7</c:v>
                </c:pt>
                <c:pt idx="16">
                  <c:v>8</c:v>
                </c:pt>
                <c:pt idx="17">
                  <c:v>9</c:v>
                </c:pt>
                <c:pt idx="18">
                  <c:v>10</c:v>
                </c:pt>
                <c:pt idx="19">
                  <c:v>11</c:v>
                </c:pt>
                <c:pt idx="20">
                  <c:v>12</c:v>
                </c:pt>
                <c:pt idx="21">
                  <c:v>13</c:v>
                </c:pt>
                <c:pt idx="22">
                  <c:v>14</c:v>
                </c:pt>
                <c:pt idx="23">
                  <c:v>15</c:v>
                </c:pt>
                <c:pt idx="24">
                  <c:v>16</c:v>
                </c:pt>
                <c:pt idx="25">
                  <c:v>17</c:v>
                </c:pt>
                <c:pt idx="26">
                  <c:v>18</c:v>
                </c:pt>
                <c:pt idx="27">
                  <c:v>19</c:v>
                </c:pt>
                <c:pt idx="28">
                  <c:v>20</c:v>
                </c:pt>
                <c:pt idx="29">
                  <c:v>21</c:v>
                </c:pt>
                <c:pt idx="30">
                  <c:v>22</c:v>
                </c:pt>
                <c:pt idx="31">
                  <c:v>23</c:v>
                </c:pt>
                <c:pt idx="32">
                  <c:v>24</c:v>
                </c:pt>
                <c:pt idx="33">
                  <c:v>25</c:v>
                </c:pt>
                <c:pt idx="34">
                  <c:v>26</c:v>
                </c:pt>
                <c:pt idx="35">
                  <c:v>27</c:v>
                </c:pt>
                <c:pt idx="36">
                  <c:v>0</c:v>
                </c:pt>
                <c:pt idx="37">
                  <c:v>0</c:v>
                </c:pt>
                <c:pt idx="38">
                  <c:v>0</c:v>
                </c:pt>
                <c:pt idx="39">
                  <c:v>27</c:v>
                </c:pt>
                <c:pt idx="40">
                  <c:v>27.05</c:v>
                </c:pt>
                <c:pt idx="41">
                  <c:v>27.099999999999998</c:v>
                </c:pt>
                <c:pt idx="42">
                  <c:v>27.150000000000002</c:v>
                </c:pt>
                <c:pt idx="43">
                  <c:v>27.2</c:v>
                </c:pt>
                <c:pt idx="44">
                  <c:v>27.25</c:v>
                </c:pt>
                <c:pt idx="45">
                  <c:v>27.3</c:v>
                </c:pt>
                <c:pt idx="46">
                  <c:v>27.349999999999998</c:v>
                </c:pt>
                <c:pt idx="47">
                  <c:v>27.400000000000002</c:v>
                </c:pt>
                <c:pt idx="48">
                  <c:v>27.45</c:v>
                </c:pt>
                <c:pt idx="49">
                  <c:v>27.5</c:v>
                </c:pt>
                <c:pt idx="50">
                  <c:v>27.55</c:v>
                </c:pt>
                <c:pt idx="51">
                  <c:v>27.599999999999998</c:v>
                </c:pt>
                <c:pt idx="52">
                  <c:v>27.650000000000002</c:v>
                </c:pt>
                <c:pt idx="53">
                  <c:v>27.7</c:v>
                </c:pt>
                <c:pt idx="54">
                  <c:v>27.75</c:v>
                </c:pt>
                <c:pt idx="55">
                  <c:v>27.799999999999997</c:v>
                </c:pt>
                <c:pt idx="56">
                  <c:v>27.85</c:v>
                </c:pt>
                <c:pt idx="57">
                  <c:v>27.900000000000002</c:v>
                </c:pt>
                <c:pt idx="58">
                  <c:v>27.95</c:v>
                </c:pt>
                <c:pt idx="59">
                  <c:v>28</c:v>
                </c:pt>
                <c:pt idx="60">
                  <c:v>28.049999999999997</c:v>
                </c:pt>
                <c:pt idx="61">
                  <c:v>28.1</c:v>
                </c:pt>
                <c:pt idx="62">
                  <c:v>28.150000000000002</c:v>
                </c:pt>
                <c:pt idx="63">
                  <c:v>28.2</c:v>
                </c:pt>
                <c:pt idx="64">
                  <c:v>28.25</c:v>
                </c:pt>
                <c:pt idx="65">
                  <c:v>28.299999999999997</c:v>
                </c:pt>
                <c:pt idx="66">
                  <c:v>28.35</c:v>
                </c:pt>
                <c:pt idx="67">
                  <c:v>28.400000000000002</c:v>
                </c:pt>
                <c:pt idx="68">
                  <c:v>28.45</c:v>
                </c:pt>
                <c:pt idx="69">
                  <c:v>28.5</c:v>
                </c:pt>
                <c:pt idx="70">
                  <c:v>28.55</c:v>
                </c:pt>
                <c:pt idx="71">
                  <c:v>28.6</c:v>
                </c:pt>
                <c:pt idx="72">
                  <c:v>28.65</c:v>
                </c:pt>
                <c:pt idx="73">
                  <c:v>28.7</c:v>
                </c:pt>
                <c:pt idx="74">
                  <c:v>28.75</c:v>
                </c:pt>
                <c:pt idx="75">
                  <c:v>28.8</c:v>
                </c:pt>
                <c:pt idx="76">
                  <c:v>28.85</c:v>
                </c:pt>
                <c:pt idx="77">
                  <c:v>28.9</c:v>
                </c:pt>
                <c:pt idx="78">
                  <c:v>28.95</c:v>
                </c:pt>
                <c:pt idx="79">
                  <c:v>29</c:v>
                </c:pt>
                <c:pt idx="80">
                  <c:v>29.05</c:v>
                </c:pt>
                <c:pt idx="81">
                  <c:v>29.1</c:v>
                </c:pt>
                <c:pt idx="82">
                  <c:v>29.15</c:v>
                </c:pt>
                <c:pt idx="83">
                  <c:v>29.2</c:v>
                </c:pt>
                <c:pt idx="84">
                  <c:v>29.25</c:v>
                </c:pt>
                <c:pt idx="85">
                  <c:v>29.3</c:v>
                </c:pt>
                <c:pt idx="86">
                  <c:v>29.35</c:v>
                </c:pt>
                <c:pt idx="87">
                  <c:v>29.4</c:v>
                </c:pt>
                <c:pt idx="88">
                  <c:v>29.45</c:v>
                </c:pt>
                <c:pt idx="89">
                  <c:v>29.5</c:v>
                </c:pt>
                <c:pt idx="90">
                  <c:v>29.55</c:v>
                </c:pt>
                <c:pt idx="91">
                  <c:v>29.6</c:v>
                </c:pt>
                <c:pt idx="92">
                  <c:v>29.65</c:v>
                </c:pt>
                <c:pt idx="93">
                  <c:v>29.7</c:v>
                </c:pt>
                <c:pt idx="94">
                  <c:v>29.75</c:v>
                </c:pt>
                <c:pt idx="95">
                  <c:v>29.8</c:v>
                </c:pt>
                <c:pt idx="96">
                  <c:v>29.85</c:v>
                </c:pt>
                <c:pt idx="97">
                  <c:v>29.9</c:v>
                </c:pt>
                <c:pt idx="98">
                  <c:v>29.95</c:v>
                </c:pt>
                <c:pt idx="99">
                  <c:v>30</c:v>
                </c:pt>
                <c:pt idx="100">
                  <c:v>30.05</c:v>
                </c:pt>
                <c:pt idx="101">
                  <c:v>30.099999999999998</c:v>
                </c:pt>
                <c:pt idx="102">
                  <c:v>30.15</c:v>
                </c:pt>
                <c:pt idx="103">
                  <c:v>30.200000000000003</c:v>
                </c:pt>
                <c:pt idx="104">
                  <c:v>30.25</c:v>
                </c:pt>
                <c:pt idx="105">
                  <c:v>30.3</c:v>
                </c:pt>
                <c:pt idx="106">
                  <c:v>30.349999999999998</c:v>
                </c:pt>
                <c:pt idx="107">
                  <c:v>30.4</c:v>
                </c:pt>
                <c:pt idx="108">
                  <c:v>30.450000000000003</c:v>
                </c:pt>
                <c:pt idx="109">
                  <c:v>30.5</c:v>
                </c:pt>
                <c:pt idx="110">
                  <c:v>30.55</c:v>
                </c:pt>
                <c:pt idx="111">
                  <c:v>30.599999999999998</c:v>
                </c:pt>
                <c:pt idx="112">
                  <c:v>30.65</c:v>
                </c:pt>
                <c:pt idx="113">
                  <c:v>30.700000000000003</c:v>
                </c:pt>
                <c:pt idx="114">
                  <c:v>30.75</c:v>
                </c:pt>
                <c:pt idx="115">
                  <c:v>30.8</c:v>
                </c:pt>
                <c:pt idx="116">
                  <c:v>30.849999999999998</c:v>
                </c:pt>
                <c:pt idx="117">
                  <c:v>30.900000000000002</c:v>
                </c:pt>
                <c:pt idx="118">
                  <c:v>30.95</c:v>
                </c:pt>
                <c:pt idx="119">
                  <c:v>31</c:v>
                </c:pt>
                <c:pt idx="120">
                  <c:v>31.05</c:v>
                </c:pt>
                <c:pt idx="121">
                  <c:v>31.099999999999998</c:v>
                </c:pt>
                <c:pt idx="122">
                  <c:v>31.150000000000002</c:v>
                </c:pt>
                <c:pt idx="123">
                  <c:v>31.2</c:v>
                </c:pt>
                <c:pt idx="124">
                  <c:v>31.25</c:v>
                </c:pt>
                <c:pt idx="125">
                  <c:v>31.3</c:v>
                </c:pt>
                <c:pt idx="126">
                  <c:v>31.35</c:v>
                </c:pt>
                <c:pt idx="127">
                  <c:v>31.4</c:v>
                </c:pt>
                <c:pt idx="128">
                  <c:v>31.45</c:v>
                </c:pt>
                <c:pt idx="129">
                  <c:v>31.5</c:v>
                </c:pt>
                <c:pt idx="130">
                  <c:v>31.55</c:v>
                </c:pt>
                <c:pt idx="131">
                  <c:v>31.6</c:v>
                </c:pt>
                <c:pt idx="132">
                  <c:v>31.65</c:v>
                </c:pt>
                <c:pt idx="133">
                  <c:v>31.7</c:v>
                </c:pt>
                <c:pt idx="134">
                  <c:v>31.75</c:v>
                </c:pt>
                <c:pt idx="135">
                  <c:v>31.8</c:v>
                </c:pt>
                <c:pt idx="136">
                  <c:v>31.850000000000005</c:v>
                </c:pt>
                <c:pt idx="137">
                  <c:v>31.9</c:v>
                </c:pt>
                <c:pt idx="138">
                  <c:v>31.95</c:v>
                </c:pt>
                <c:pt idx="139">
                  <c:v>32</c:v>
                </c:pt>
                <c:pt idx="140">
                  <c:v>32.050000000000004</c:v>
                </c:pt>
                <c:pt idx="141">
                  <c:v>32.099999999999994</c:v>
                </c:pt>
                <c:pt idx="142">
                  <c:v>32.15</c:v>
                </c:pt>
                <c:pt idx="143">
                  <c:v>32.200000000000003</c:v>
                </c:pt>
                <c:pt idx="144">
                  <c:v>32.25</c:v>
                </c:pt>
                <c:pt idx="145">
                  <c:v>32.300000000000004</c:v>
                </c:pt>
                <c:pt idx="146">
                  <c:v>32.349999999999994</c:v>
                </c:pt>
                <c:pt idx="147">
                  <c:v>32.4</c:v>
                </c:pt>
                <c:pt idx="148">
                  <c:v>32.450000000000003</c:v>
                </c:pt>
                <c:pt idx="149">
                  <c:v>32.5</c:v>
                </c:pt>
                <c:pt idx="150">
                  <c:v>32.550000000000004</c:v>
                </c:pt>
                <c:pt idx="151">
                  <c:v>32.599999999999994</c:v>
                </c:pt>
                <c:pt idx="152">
                  <c:v>32.65</c:v>
                </c:pt>
                <c:pt idx="153">
                  <c:v>32.700000000000003</c:v>
                </c:pt>
                <c:pt idx="154">
                  <c:v>32.75</c:v>
                </c:pt>
                <c:pt idx="155">
                  <c:v>32.800000000000004</c:v>
                </c:pt>
                <c:pt idx="156">
                  <c:v>32.849999999999994</c:v>
                </c:pt>
                <c:pt idx="157">
                  <c:v>32.9</c:v>
                </c:pt>
                <c:pt idx="158">
                  <c:v>32.950000000000003</c:v>
                </c:pt>
                <c:pt idx="159">
                  <c:v>33</c:v>
                </c:pt>
                <c:pt idx="160">
                  <c:v>0</c:v>
                </c:pt>
                <c:pt idx="161">
                  <c:v>0</c:v>
                </c:pt>
                <c:pt idx="162">
                  <c:v>0</c:v>
                </c:pt>
                <c:pt idx="163">
                  <c:v>33</c:v>
                </c:pt>
                <c:pt idx="164">
                  <c:v>33.017800000000001</c:v>
                </c:pt>
                <c:pt idx="165">
                  <c:v>33.035599999999995</c:v>
                </c:pt>
                <c:pt idx="166">
                  <c:v>33.053399999999996</c:v>
                </c:pt>
                <c:pt idx="167">
                  <c:v>33.071200000000005</c:v>
                </c:pt>
                <c:pt idx="168">
                  <c:v>33.088999999999999</c:v>
                </c:pt>
                <c:pt idx="169">
                  <c:v>33.1068</c:v>
                </c:pt>
                <c:pt idx="170">
                  <c:v>33.124599999999994</c:v>
                </c:pt>
                <c:pt idx="171">
                  <c:v>33.142400000000002</c:v>
                </c:pt>
                <c:pt idx="172">
                  <c:v>33.160200000000003</c:v>
                </c:pt>
                <c:pt idx="173">
                  <c:v>33.177999999999997</c:v>
                </c:pt>
                <c:pt idx="174">
                  <c:v>0</c:v>
                </c:pt>
                <c:pt idx="175">
                  <c:v>0</c:v>
                </c:pt>
                <c:pt idx="176">
                  <c:v>0</c:v>
                </c:pt>
                <c:pt idx="177">
                  <c:v>33.177999999999997</c:v>
                </c:pt>
                <c:pt idx="178">
                  <c:v>33.228000000000002</c:v>
                </c:pt>
                <c:pt idx="179">
                  <c:v>33.277999999999999</c:v>
                </c:pt>
                <c:pt idx="180">
                  <c:v>33.328000000000003</c:v>
                </c:pt>
                <c:pt idx="181">
                  <c:v>33.378</c:v>
                </c:pt>
                <c:pt idx="182">
                  <c:v>33.427999999999997</c:v>
                </c:pt>
                <c:pt idx="183">
                  <c:v>33.478000000000002</c:v>
                </c:pt>
                <c:pt idx="184">
                  <c:v>33.528000000000006</c:v>
                </c:pt>
                <c:pt idx="185">
                  <c:v>33.577999999999996</c:v>
                </c:pt>
                <c:pt idx="186">
                  <c:v>33.628</c:v>
                </c:pt>
                <c:pt idx="187">
                  <c:v>33.677999999999997</c:v>
                </c:pt>
                <c:pt idx="188">
                  <c:v>33.728000000000002</c:v>
                </c:pt>
                <c:pt idx="189">
                  <c:v>33.778000000000006</c:v>
                </c:pt>
                <c:pt idx="190">
                  <c:v>33.827999999999996</c:v>
                </c:pt>
                <c:pt idx="191">
                  <c:v>33.878</c:v>
                </c:pt>
                <c:pt idx="192">
                  <c:v>33.927999999999997</c:v>
                </c:pt>
                <c:pt idx="193">
                  <c:v>33.978000000000002</c:v>
                </c:pt>
                <c:pt idx="194">
                  <c:v>34.028000000000006</c:v>
                </c:pt>
                <c:pt idx="195">
                  <c:v>34.077999999999996</c:v>
                </c:pt>
                <c:pt idx="196">
                  <c:v>34.128</c:v>
                </c:pt>
                <c:pt idx="197">
                  <c:v>34.177999999999997</c:v>
                </c:pt>
                <c:pt idx="198">
                  <c:v>34.228000000000002</c:v>
                </c:pt>
                <c:pt idx="199">
                  <c:v>34.278000000000006</c:v>
                </c:pt>
                <c:pt idx="200">
                  <c:v>34.327999999999996</c:v>
                </c:pt>
                <c:pt idx="201">
                  <c:v>34.378</c:v>
                </c:pt>
                <c:pt idx="202">
                  <c:v>34.427999999999997</c:v>
                </c:pt>
                <c:pt idx="203">
                  <c:v>34.478000000000002</c:v>
                </c:pt>
                <c:pt idx="204">
                  <c:v>34.528000000000006</c:v>
                </c:pt>
                <c:pt idx="205">
                  <c:v>34.577999999999996</c:v>
                </c:pt>
                <c:pt idx="206">
                  <c:v>34.628</c:v>
                </c:pt>
                <c:pt idx="207">
                  <c:v>34.677999999999997</c:v>
                </c:pt>
                <c:pt idx="208">
                  <c:v>34.728000000000002</c:v>
                </c:pt>
                <c:pt idx="209">
                  <c:v>34.778000000000006</c:v>
                </c:pt>
                <c:pt idx="210">
                  <c:v>34.827999999999996</c:v>
                </c:pt>
                <c:pt idx="211">
                  <c:v>34.878</c:v>
                </c:pt>
                <c:pt idx="212">
                  <c:v>34.927999999999997</c:v>
                </c:pt>
                <c:pt idx="213">
                  <c:v>34.978000000000002</c:v>
                </c:pt>
                <c:pt idx="214">
                  <c:v>35.027999999999999</c:v>
                </c:pt>
                <c:pt idx="215">
                  <c:v>35.077999999999996</c:v>
                </c:pt>
                <c:pt idx="216">
                  <c:v>35.128</c:v>
                </c:pt>
                <c:pt idx="217">
                  <c:v>35.178000000000004</c:v>
                </c:pt>
                <c:pt idx="218">
                  <c:v>35.228000000000002</c:v>
                </c:pt>
                <c:pt idx="219">
                  <c:v>35.277999999999999</c:v>
                </c:pt>
                <c:pt idx="220">
                  <c:v>35.327999999999996</c:v>
                </c:pt>
                <c:pt idx="221">
                  <c:v>35.378</c:v>
                </c:pt>
                <c:pt idx="222">
                  <c:v>35.428000000000004</c:v>
                </c:pt>
                <c:pt idx="223">
                  <c:v>35.478000000000002</c:v>
                </c:pt>
                <c:pt idx="224">
                  <c:v>35.527999999999999</c:v>
                </c:pt>
                <c:pt idx="225">
                  <c:v>35.577999999999996</c:v>
                </c:pt>
                <c:pt idx="226">
                  <c:v>35.628</c:v>
                </c:pt>
                <c:pt idx="227">
                  <c:v>35.678000000000004</c:v>
                </c:pt>
                <c:pt idx="228">
                  <c:v>35.728000000000002</c:v>
                </c:pt>
                <c:pt idx="229">
                  <c:v>35.777999999999999</c:v>
                </c:pt>
                <c:pt idx="230">
                  <c:v>35.827999999999996</c:v>
                </c:pt>
                <c:pt idx="231">
                  <c:v>35.878</c:v>
                </c:pt>
                <c:pt idx="232">
                  <c:v>35.928000000000004</c:v>
                </c:pt>
                <c:pt idx="233">
                  <c:v>35.978000000000002</c:v>
                </c:pt>
                <c:pt idx="234">
                  <c:v>36.027999999999999</c:v>
                </c:pt>
                <c:pt idx="235">
                  <c:v>36.077999999999996</c:v>
                </c:pt>
                <c:pt idx="236">
                  <c:v>36.128</c:v>
                </c:pt>
                <c:pt idx="237">
                  <c:v>36.178000000000004</c:v>
                </c:pt>
                <c:pt idx="238">
                  <c:v>36.228000000000002</c:v>
                </c:pt>
                <c:pt idx="239">
                  <c:v>36.277999999999999</c:v>
                </c:pt>
                <c:pt idx="240">
                  <c:v>36.327999999999996</c:v>
                </c:pt>
                <c:pt idx="241">
                  <c:v>36.378</c:v>
                </c:pt>
                <c:pt idx="242">
                  <c:v>36.428000000000004</c:v>
                </c:pt>
                <c:pt idx="243">
                  <c:v>36.477999999999994</c:v>
                </c:pt>
                <c:pt idx="244">
                  <c:v>36.527999999999999</c:v>
                </c:pt>
                <c:pt idx="245">
                  <c:v>36.578000000000003</c:v>
                </c:pt>
                <c:pt idx="246">
                  <c:v>36.628</c:v>
                </c:pt>
                <c:pt idx="247">
                  <c:v>36.678000000000004</c:v>
                </c:pt>
                <c:pt idx="248">
                  <c:v>36.727999999999994</c:v>
                </c:pt>
                <c:pt idx="249">
                  <c:v>36.777999999999999</c:v>
                </c:pt>
                <c:pt idx="250">
                  <c:v>36.828000000000003</c:v>
                </c:pt>
                <c:pt idx="251">
                  <c:v>36.878</c:v>
                </c:pt>
                <c:pt idx="252">
                  <c:v>36.928000000000004</c:v>
                </c:pt>
                <c:pt idx="253">
                  <c:v>36.977999999999994</c:v>
                </c:pt>
                <c:pt idx="254">
                  <c:v>37.027999999999999</c:v>
                </c:pt>
                <c:pt idx="255">
                  <c:v>37.078000000000003</c:v>
                </c:pt>
                <c:pt idx="256">
                  <c:v>37.128</c:v>
                </c:pt>
                <c:pt idx="257">
                  <c:v>37.178000000000004</c:v>
                </c:pt>
                <c:pt idx="258">
                  <c:v>37.227999999999994</c:v>
                </c:pt>
                <c:pt idx="259">
                  <c:v>37.277999999999999</c:v>
                </c:pt>
                <c:pt idx="260">
                  <c:v>37.328000000000003</c:v>
                </c:pt>
                <c:pt idx="261">
                  <c:v>37.378</c:v>
                </c:pt>
                <c:pt idx="262">
                  <c:v>37.428000000000004</c:v>
                </c:pt>
                <c:pt idx="263">
                  <c:v>37.477999999999994</c:v>
                </c:pt>
                <c:pt idx="264">
                  <c:v>37.527999999999999</c:v>
                </c:pt>
                <c:pt idx="265">
                  <c:v>37.578000000000003</c:v>
                </c:pt>
                <c:pt idx="266">
                  <c:v>37.628</c:v>
                </c:pt>
                <c:pt idx="267">
                  <c:v>37.678000000000004</c:v>
                </c:pt>
                <c:pt idx="268">
                  <c:v>37.727999999999994</c:v>
                </c:pt>
                <c:pt idx="269">
                  <c:v>37.777999999999999</c:v>
                </c:pt>
                <c:pt idx="270">
                  <c:v>37.828000000000003</c:v>
                </c:pt>
                <c:pt idx="271">
                  <c:v>37.878</c:v>
                </c:pt>
                <c:pt idx="272">
                  <c:v>37.928000000000004</c:v>
                </c:pt>
                <c:pt idx="273">
                  <c:v>37.977999999999994</c:v>
                </c:pt>
                <c:pt idx="274">
                  <c:v>38.027999999999999</c:v>
                </c:pt>
                <c:pt idx="275">
                  <c:v>38.078000000000003</c:v>
                </c:pt>
                <c:pt idx="276">
                  <c:v>38.128</c:v>
                </c:pt>
                <c:pt idx="277">
                  <c:v>38.177999999999997</c:v>
                </c:pt>
                <c:pt idx="278">
                  <c:v>38.228000000000002</c:v>
                </c:pt>
                <c:pt idx="279">
                  <c:v>38.277999999999999</c:v>
                </c:pt>
                <c:pt idx="280">
                  <c:v>38.328000000000003</c:v>
                </c:pt>
                <c:pt idx="281">
                  <c:v>38.378</c:v>
                </c:pt>
                <c:pt idx="282">
                  <c:v>38.427999999999997</c:v>
                </c:pt>
                <c:pt idx="283">
                  <c:v>38.478000000000002</c:v>
                </c:pt>
                <c:pt idx="284">
                  <c:v>38.527999999999999</c:v>
                </c:pt>
                <c:pt idx="285">
                  <c:v>38.578000000000003</c:v>
                </c:pt>
                <c:pt idx="286">
                  <c:v>38.628</c:v>
                </c:pt>
                <c:pt idx="287">
                  <c:v>38.677999999999997</c:v>
                </c:pt>
                <c:pt idx="288">
                  <c:v>38.728000000000002</c:v>
                </c:pt>
                <c:pt idx="289">
                  <c:v>38.777999999999999</c:v>
                </c:pt>
                <c:pt idx="290">
                  <c:v>38.828000000000003</c:v>
                </c:pt>
                <c:pt idx="291">
                  <c:v>38.878</c:v>
                </c:pt>
                <c:pt idx="292">
                  <c:v>38.927999999999997</c:v>
                </c:pt>
                <c:pt idx="293">
                  <c:v>38.978000000000002</c:v>
                </c:pt>
                <c:pt idx="294">
                  <c:v>39.027999999999999</c:v>
                </c:pt>
                <c:pt idx="295">
                  <c:v>39.078000000000003</c:v>
                </c:pt>
                <c:pt idx="296">
                  <c:v>39.128</c:v>
                </c:pt>
                <c:pt idx="297">
                  <c:v>39.177999999999997</c:v>
                </c:pt>
                <c:pt idx="298">
                  <c:v>0</c:v>
                </c:pt>
                <c:pt idx="299">
                  <c:v>0</c:v>
                </c:pt>
                <c:pt idx="300">
                  <c:v>0</c:v>
                </c:pt>
                <c:pt idx="301">
                  <c:v>39.177999999999997</c:v>
                </c:pt>
                <c:pt idx="302">
                  <c:v>40.177999999999997</c:v>
                </c:pt>
                <c:pt idx="303">
                  <c:v>41.177999999999997</c:v>
                </c:pt>
                <c:pt idx="304">
                  <c:v>42.177999999999997</c:v>
                </c:pt>
                <c:pt idx="305">
                  <c:v>43.178000000000004</c:v>
                </c:pt>
                <c:pt idx="306">
                  <c:v>44.178000000000004</c:v>
                </c:pt>
                <c:pt idx="307">
                  <c:v>45.178000000000004</c:v>
                </c:pt>
                <c:pt idx="308">
                  <c:v>46.177999999999997</c:v>
                </c:pt>
                <c:pt idx="309">
                  <c:v>47.177999999999997</c:v>
                </c:pt>
                <c:pt idx="310">
                  <c:v>48.177999999999997</c:v>
                </c:pt>
                <c:pt idx="311">
                  <c:v>49.177999999999997</c:v>
                </c:pt>
                <c:pt idx="312">
                  <c:v>50.177999999999997</c:v>
                </c:pt>
                <c:pt idx="313">
                  <c:v>51.178000000000004</c:v>
                </c:pt>
                <c:pt idx="314">
                  <c:v>52.178000000000004</c:v>
                </c:pt>
                <c:pt idx="315">
                  <c:v>53.178000000000004</c:v>
                </c:pt>
                <c:pt idx="316">
                  <c:v>54.177999999999997</c:v>
                </c:pt>
                <c:pt idx="317">
                  <c:v>55.177999999999997</c:v>
                </c:pt>
                <c:pt idx="318">
                  <c:v>56.177999999999997</c:v>
                </c:pt>
                <c:pt idx="319">
                  <c:v>57.177999999999997</c:v>
                </c:pt>
                <c:pt idx="320">
                  <c:v>58.177999999999997</c:v>
                </c:pt>
                <c:pt idx="321">
                  <c:v>59.178000000000004</c:v>
                </c:pt>
                <c:pt idx="322">
                  <c:v>60.178000000000004</c:v>
                </c:pt>
                <c:pt idx="323">
                  <c:v>61.178000000000004</c:v>
                </c:pt>
                <c:pt idx="324">
                  <c:v>62.177999999999997</c:v>
                </c:pt>
                <c:pt idx="325">
                  <c:v>63.177999999999997</c:v>
                </c:pt>
                <c:pt idx="326">
                  <c:v>64.177999999999997</c:v>
                </c:pt>
                <c:pt idx="327">
                  <c:v>65.177999999999997</c:v>
                </c:pt>
                <c:pt idx="328">
                  <c:v>66.177999999999997</c:v>
                </c:pt>
                <c:pt idx="329">
                  <c:v>0</c:v>
                </c:pt>
                <c:pt idx="330">
                  <c:v>0</c:v>
                </c:pt>
                <c:pt idx="331">
                  <c:v>0</c:v>
                </c:pt>
                <c:pt idx="332">
                  <c:v>66.177999999999997</c:v>
                </c:pt>
                <c:pt idx="333">
                  <c:v>66.177999999999997</c:v>
                </c:pt>
                <c:pt idx="334">
                  <c:v>0</c:v>
                </c:pt>
                <c:pt idx="335">
                  <c:v>0</c:v>
                </c:pt>
                <c:pt idx="336">
                  <c:v>0</c:v>
                </c:pt>
                <c:pt idx="337">
                  <c:v>39.177999999999997</c:v>
                </c:pt>
                <c:pt idx="338">
                  <c:v>39.177999999999997</c:v>
                </c:pt>
                <c:pt idx="339">
                  <c:v>0</c:v>
                </c:pt>
                <c:pt idx="340">
                  <c:v>0</c:v>
                </c:pt>
                <c:pt idx="341">
                  <c:v>0</c:v>
                </c:pt>
                <c:pt idx="342">
                  <c:v>33.177999999999997</c:v>
                </c:pt>
                <c:pt idx="343">
                  <c:v>33.177999999999997</c:v>
                </c:pt>
                <c:pt idx="344">
                  <c:v>0</c:v>
                </c:pt>
                <c:pt idx="345">
                  <c:v>0</c:v>
                </c:pt>
                <c:pt idx="346">
                  <c:v>0</c:v>
                </c:pt>
                <c:pt idx="347">
                  <c:v>33</c:v>
                </c:pt>
                <c:pt idx="348">
                  <c:v>33</c:v>
                </c:pt>
                <c:pt idx="349">
                  <c:v>0</c:v>
                </c:pt>
                <c:pt idx="350">
                  <c:v>0</c:v>
                </c:pt>
                <c:pt idx="351">
                  <c:v>0</c:v>
                </c:pt>
                <c:pt idx="352">
                  <c:v>27</c:v>
                </c:pt>
                <c:pt idx="353">
                  <c:v>27</c:v>
                </c:pt>
                <c:pt idx="354">
                  <c:v>0</c:v>
                </c:pt>
                <c:pt idx="355">
                  <c:v>0</c:v>
                </c:pt>
                <c:pt idx="356">
                  <c:v>0</c:v>
                </c:pt>
                <c:pt idx="357">
                  <c:v>40.177999999999997</c:v>
                </c:pt>
                <c:pt idx="358">
                  <c:v>40.177999999999997</c:v>
                </c:pt>
                <c:pt idx="359">
                  <c:v>41.177999999999997</c:v>
                </c:pt>
                <c:pt idx="360">
                  <c:v>41.177999999999997</c:v>
                </c:pt>
                <c:pt idx="361">
                  <c:v>42.177999999999997</c:v>
                </c:pt>
                <c:pt idx="362">
                  <c:v>42.177999999999997</c:v>
                </c:pt>
                <c:pt idx="363">
                  <c:v>43.178000000000004</c:v>
                </c:pt>
                <c:pt idx="364">
                  <c:v>43.178000000000004</c:v>
                </c:pt>
                <c:pt idx="365">
                  <c:v>44.178000000000004</c:v>
                </c:pt>
                <c:pt idx="366">
                  <c:v>44.178000000000004</c:v>
                </c:pt>
                <c:pt idx="367">
                  <c:v>45.178000000000004</c:v>
                </c:pt>
                <c:pt idx="368">
                  <c:v>45.178000000000004</c:v>
                </c:pt>
                <c:pt idx="369">
                  <c:v>46.177999999999997</c:v>
                </c:pt>
                <c:pt idx="370">
                  <c:v>46.177999999999997</c:v>
                </c:pt>
                <c:pt idx="371">
                  <c:v>47.177999999999997</c:v>
                </c:pt>
                <c:pt idx="372">
                  <c:v>47.177999999999997</c:v>
                </c:pt>
                <c:pt idx="373">
                  <c:v>48.177999999999997</c:v>
                </c:pt>
                <c:pt idx="374">
                  <c:v>48.177999999999997</c:v>
                </c:pt>
                <c:pt idx="375">
                  <c:v>49.177999999999997</c:v>
                </c:pt>
                <c:pt idx="376">
                  <c:v>49.177999999999997</c:v>
                </c:pt>
                <c:pt idx="377">
                  <c:v>50.177999999999997</c:v>
                </c:pt>
                <c:pt idx="378">
                  <c:v>50.177999999999997</c:v>
                </c:pt>
                <c:pt idx="379">
                  <c:v>51.178000000000004</c:v>
                </c:pt>
                <c:pt idx="380">
                  <c:v>51.178000000000004</c:v>
                </c:pt>
                <c:pt idx="381">
                  <c:v>52.178000000000004</c:v>
                </c:pt>
                <c:pt idx="382">
                  <c:v>52.178000000000004</c:v>
                </c:pt>
                <c:pt idx="383">
                  <c:v>53.178000000000004</c:v>
                </c:pt>
                <c:pt idx="384">
                  <c:v>53.178000000000004</c:v>
                </c:pt>
                <c:pt idx="385">
                  <c:v>54.177999999999997</c:v>
                </c:pt>
                <c:pt idx="386">
                  <c:v>54.177999999999997</c:v>
                </c:pt>
                <c:pt idx="387">
                  <c:v>55.177999999999997</c:v>
                </c:pt>
                <c:pt idx="388">
                  <c:v>55.177999999999997</c:v>
                </c:pt>
                <c:pt idx="389">
                  <c:v>56.177999999999997</c:v>
                </c:pt>
                <c:pt idx="390">
                  <c:v>56.177999999999997</c:v>
                </c:pt>
                <c:pt idx="391">
                  <c:v>57.177999999999997</c:v>
                </c:pt>
                <c:pt idx="392">
                  <c:v>57.177999999999997</c:v>
                </c:pt>
                <c:pt idx="393">
                  <c:v>58.177999999999997</c:v>
                </c:pt>
                <c:pt idx="394">
                  <c:v>58.177999999999997</c:v>
                </c:pt>
                <c:pt idx="395">
                  <c:v>59.178000000000004</c:v>
                </c:pt>
                <c:pt idx="396">
                  <c:v>59.178000000000004</c:v>
                </c:pt>
                <c:pt idx="397">
                  <c:v>60.178000000000004</c:v>
                </c:pt>
                <c:pt idx="398">
                  <c:v>60.178000000000004</c:v>
                </c:pt>
                <c:pt idx="399">
                  <c:v>61.178000000000004</c:v>
                </c:pt>
                <c:pt idx="400">
                  <c:v>61.178000000000004</c:v>
                </c:pt>
                <c:pt idx="401">
                  <c:v>62.177999999999997</c:v>
                </c:pt>
                <c:pt idx="402">
                  <c:v>62.177999999999997</c:v>
                </c:pt>
                <c:pt idx="403">
                  <c:v>63.177999999999997</c:v>
                </c:pt>
                <c:pt idx="404">
                  <c:v>63.177999999999997</c:v>
                </c:pt>
                <c:pt idx="405">
                  <c:v>64.177999999999997</c:v>
                </c:pt>
                <c:pt idx="406">
                  <c:v>64.177999999999997</c:v>
                </c:pt>
                <c:pt idx="407">
                  <c:v>65.177999999999997</c:v>
                </c:pt>
                <c:pt idx="408">
                  <c:v>65.177999999999997</c:v>
                </c:pt>
                <c:pt idx="409">
                  <c:v>0</c:v>
                </c:pt>
                <c:pt idx="410">
                  <c:v>0</c:v>
                </c:pt>
                <c:pt idx="411">
                  <c:v>0</c:v>
                </c:pt>
                <c:pt idx="412">
                  <c:v>33.228000000000002</c:v>
                </c:pt>
                <c:pt idx="413">
                  <c:v>33.228000000000002</c:v>
                </c:pt>
                <c:pt idx="414">
                  <c:v>33.277999999999999</c:v>
                </c:pt>
                <c:pt idx="415">
                  <c:v>33.277999999999999</c:v>
                </c:pt>
                <c:pt idx="416">
                  <c:v>33.328000000000003</c:v>
                </c:pt>
                <c:pt idx="417">
                  <c:v>33.328000000000003</c:v>
                </c:pt>
                <c:pt idx="418">
                  <c:v>33.378</c:v>
                </c:pt>
                <c:pt idx="419">
                  <c:v>33.378</c:v>
                </c:pt>
                <c:pt idx="420">
                  <c:v>33.427999999999997</c:v>
                </c:pt>
                <c:pt idx="421">
                  <c:v>33.427999999999997</c:v>
                </c:pt>
                <c:pt idx="422">
                  <c:v>33.478000000000002</c:v>
                </c:pt>
                <c:pt idx="423">
                  <c:v>33.478000000000002</c:v>
                </c:pt>
                <c:pt idx="424">
                  <c:v>33.528000000000006</c:v>
                </c:pt>
                <c:pt idx="425">
                  <c:v>33.528000000000006</c:v>
                </c:pt>
                <c:pt idx="426">
                  <c:v>33.577999999999996</c:v>
                </c:pt>
                <c:pt idx="427">
                  <c:v>33.577999999999996</c:v>
                </c:pt>
                <c:pt idx="428">
                  <c:v>33.628</c:v>
                </c:pt>
                <c:pt idx="429">
                  <c:v>33.628</c:v>
                </c:pt>
                <c:pt idx="430">
                  <c:v>33.677999999999997</c:v>
                </c:pt>
                <c:pt idx="431">
                  <c:v>33.677999999999997</c:v>
                </c:pt>
                <c:pt idx="432">
                  <c:v>33.728000000000002</c:v>
                </c:pt>
                <c:pt idx="433">
                  <c:v>33.728000000000002</c:v>
                </c:pt>
                <c:pt idx="434">
                  <c:v>33.778000000000006</c:v>
                </c:pt>
                <c:pt idx="435">
                  <c:v>33.778000000000006</c:v>
                </c:pt>
                <c:pt idx="436">
                  <c:v>33.827999999999996</c:v>
                </c:pt>
                <c:pt idx="437">
                  <c:v>33.827999999999996</c:v>
                </c:pt>
                <c:pt idx="438">
                  <c:v>33.878</c:v>
                </c:pt>
                <c:pt idx="439">
                  <c:v>33.878</c:v>
                </c:pt>
                <c:pt idx="440">
                  <c:v>33.927999999999997</c:v>
                </c:pt>
                <c:pt idx="441">
                  <c:v>33.927999999999997</c:v>
                </c:pt>
                <c:pt idx="442">
                  <c:v>33.978000000000002</c:v>
                </c:pt>
                <c:pt idx="443">
                  <c:v>33.978000000000002</c:v>
                </c:pt>
                <c:pt idx="444">
                  <c:v>34.028000000000006</c:v>
                </c:pt>
                <c:pt idx="445">
                  <c:v>34.028000000000006</c:v>
                </c:pt>
                <c:pt idx="446">
                  <c:v>34.077999999999996</c:v>
                </c:pt>
                <c:pt idx="447">
                  <c:v>34.077999999999996</c:v>
                </c:pt>
                <c:pt idx="448">
                  <c:v>34.128</c:v>
                </c:pt>
                <c:pt idx="449">
                  <c:v>34.128</c:v>
                </c:pt>
                <c:pt idx="450">
                  <c:v>34.177999999999997</c:v>
                </c:pt>
                <c:pt idx="451">
                  <c:v>34.177999999999997</c:v>
                </c:pt>
                <c:pt idx="452">
                  <c:v>34.228000000000002</c:v>
                </c:pt>
                <c:pt idx="453">
                  <c:v>34.228000000000002</c:v>
                </c:pt>
                <c:pt idx="454">
                  <c:v>34.278000000000006</c:v>
                </c:pt>
                <c:pt idx="455">
                  <c:v>34.278000000000006</c:v>
                </c:pt>
                <c:pt idx="456">
                  <c:v>34.327999999999996</c:v>
                </c:pt>
                <c:pt idx="457">
                  <c:v>34.327999999999996</c:v>
                </c:pt>
                <c:pt idx="458">
                  <c:v>34.378</c:v>
                </c:pt>
                <c:pt idx="459">
                  <c:v>34.378</c:v>
                </c:pt>
                <c:pt idx="460">
                  <c:v>34.427999999999997</c:v>
                </c:pt>
                <c:pt idx="461">
                  <c:v>34.427999999999997</c:v>
                </c:pt>
                <c:pt idx="462">
                  <c:v>34.478000000000002</c:v>
                </c:pt>
                <c:pt idx="463">
                  <c:v>34.478000000000002</c:v>
                </c:pt>
                <c:pt idx="464">
                  <c:v>34.528000000000006</c:v>
                </c:pt>
                <c:pt idx="465">
                  <c:v>34.528000000000006</c:v>
                </c:pt>
                <c:pt idx="466">
                  <c:v>34.577999999999996</c:v>
                </c:pt>
                <c:pt idx="467">
                  <c:v>34.577999999999996</c:v>
                </c:pt>
                <c:pt idx="468">
                  <c:v>34.628</c:v>
                </c:pt>
                <c:pt idx="469">
                  <c:v>34.628</c:v>
                </c:pt>
                <c:pt idx="470">
                  <c:v>34.677999999999997</c:v>
                </c:pt>
                <c:pt idx="471">
                  <c:v>34.677999999999997</c:v>
                </c:pt>
                <c:pt idx="472">
                  <c:v>34.728000000000002</c:v>
                </c:pt>
                <c:pt idx="473">
                  <c:v>34.728000000000002</c:v>
                </c:pt>
                <c:pt idx="474">
                  <c:v>34.778000000000006</c:v>
                </c:pt>
                <c:pt idx="475">
                  <c:v>34.778000000000006</c:v>
                </c:pt>
                <c:pt idx="476">
                  <c:v>34.827999999999996</c:v>
                </c:pt>
                <c:pt idx="477">
                  <c:v>34.827999999999996</c:v>
                </c:pt>
                <c:pt idx="478">
                  <c:v>34.878</c:v>
                </c:pt>
                <c:pt idx="479">
                  <c:v>34.878</c:v>
                </c:pt>
                <c:pt idx="480">
                  <c:v>34.927999999999997</c:v>
                </c:pt>
                <c:pt idx="481">
                  <c:v>34.927999999999997</c:v>
                </c:pt>
                <c:pt idx="482">
                  <c:v>34.978000000000002</c:v>
                </c:pt>
                <c:pt idx="483">
                  <c:v>34.978000000000002</c:v>
                </c:pt>
                <c:pt idx="484">
                  <c:v>35.027999999999999</c:v>
                </c:pt>
                <c:pt idx="485">
                  <c:v>35.027999999999999</c:v>
                </c:pt>
                <c:pt idx="486">
                  <c:v>35.077999999999996</c:v>
                </c:pt>
                <c:pt idx="487">
                  <c:v>35.077999999999996</c:v>
                </c:pt>
                <c:pt idx="488">
                  <c:v>35.128</c:v>
                </c:pt>
                <c:pt idx="489">
                  <c:v>35.128</c:v>
                </c:pt>
                <c:pt idx="490">
                  <c:v>35.178000000000004</c:v>
                </c:pt>
                <c:pt idx="491">
                  <c:v>35.178000000000004</c:v>
                </c:pt>
                <c:pt idx="492">
                  <c:v>35.228000000000002</c:v>
                </c:pt>
                <c:pt idx="493">
                  <c:v>35.228000000000002</c:v>
                </c:pt>
                <c:pt idx="494">
                  <c:v>35.277999999999999</c:v>
                </c:pt>
                <c:pt idx="495">
                  <c:v>35.277999999999999</c:v>
                </c:pt>
                <c:pt idx="496">
                  <c:v>35.327999999999996</c:v>
                </c:pt>
                <c:pt idx="497">
                  <c:v>35.327999999999996</c:v>
                </c:pt>
                <c:pt idx="498">
                  <c:v>35.378</c:v>
                </c:pt>
                <c:pt idx="499">
                  <c:v>35.378</c:v>
                </c:pt>
                <c:pt idx="500">
                  <c:v>35.428000000000004</c:v>
                </c:pt>
                <c:pt idx="501">
                  <c:v>35.428000000000004</c:v>
                </c:pt>
                <c:pt idx="502">
                  <c:v>35.478000000000002</c:v>
                </c:pt>
                <c:pt idx="503">
                  <c:v>35.478000000000002</c:v>
                </c:pt>
                <c:pt idx="504">
                  <c:v>35.527999999999999</c:v>
                </c:pt>
                <c:pt idx="505">
                  <c:v>35.527999999999999</c:v>
                </c:pt>
                <c:pt idx="506">
                  <c:v>35.577999999999996</c:v>
                </c:pt>
                <c:pt idx="507">
                  <c:v>35.577999999999996</c:v>
                </c:pt>
                <c:pt idx="508">
                  <c:v>35.628</c:v>
                </c:pt>
                <c:pt idx="509">
                  <c:v>35.628</c:v>
                </c:pt>
                <c:pt idx="510">
                  <c:v>35.678000000000004</c:v>
                </c:pt>
                <c:pt idx="511">
                  <c:v>35.678000000000004</c:v>
                </c:pt>
                <c:pt idx="512">
                  <c:v>35.728000000000002</c:v>
                </c:pt>
                <c:pt idx="513">
                  <c:v>35.728000000000002</c:v>
                </c:pt>
                <c:pt idx="514">
                  <c:v>35.777999999999999</c:v>
                </c:pt>
                <c:pt idx="515">
                  <c:v>35.777999999999999</c:v>
                </c:pt>
                <c:pt idx="516">
                  <c:v>35.827999999999996</c:v>
                </c:pt>
                <c:pt idx="517">
                  <c:v>35.827999999999996</c:v>
                </c:pt>
                <c:pt idx="518">
                  <c:v>35.878</c:v>
                </c:pt>
                <c:pt idx="519">
                  <c:v>35.878</c:v>
                </c:pt>
                <c:pt idx="520">
                  <c:v>35.928000000000004</c:v>
                </c:pt>
                <c:pt idx="521">
                  <c:v>35.928000000000004</c:v>
                </c:pt>
                <c:pt idx="522">
                  <c:v>35.978000000000002</c:v>
                </c:pt>
                <c:pt idx="523">
                  <c:v>35.978000000000002</c:v>
                </c:pt>
                <c:pt idx="524">
                  <c:v>36.027999999999999</c:v>
                </c:pt>
                <c:pt idx="525">
                  <c:v>36.027999999999999</c:v>
                </c:pt>
                <c:pt idx="526">
                  <c:v>36.077999999999996</c:v>
                </c:pt>
                <c:pt idx="527">
                  <c:v>36.077999999999996</c:v>
                </c:pt>
                <c:pt idx="528">
                  <c:v>36.128</c:v>
                </c:pt>
                <c:pt idx="529">
                  <c:v>36.128</c:v>
                </c:pt>
                <c:pt idx="530">
                  <c:v>36.178000000000004</c:v>
                </c:pt>
                <c:pt idx="531">
                  <c:v>36.178000000000004</c:v>
                </c:pt>
                <c:pt idx="532">
                  <c:v>36.228000000000002</c:v>
                </c:pt>
                <c:pt idx="533">
                  <c:v>36.228000000000002</c:v>
                </c:pt>
                <c:pt idx="534">
                  <c:v>36.277999999999999</c:v>
                </c:pt>
                <c:pt idx="535">
                  <c:v>36.277999999999999</c:v>
                </c:pt>
                <c:pt idx="536">
                  <c:v>36.327999999999996</c:v>
                </c:pt>
                <c:pt idx="537">
                  <c:v>36.327999999999996</c:v>
                </c:pt>
                <c:pt idx="538">
                  <c:v>36.378</c:v>
                </c:pt>
                <c:pt idx="539">
                  <c:v>36.378</c:v>
                </c:pt>
                <c:pt idx="540">
                  <c:v>36.428000000000004</c:v>
                </c:pt>
                <c:pt idx="541">
                  <c:v>36.428000000000004</c:v>
                </c:pt>
                <c:pt idx="542">
                  <c:v>36.477999999999994</c:v>
                </c:pt>
                <c:pt idx="543">
                  <c:v>36.477999999999994</c:v>
                </c:pt>
                <c:pt idx="544">
                  <c:v>36.527999999999999</c:v>
                </c:pt>
                <c:pt idx="545">
                  <c:v>36.527999999999999</c:v>
                </c:pt>
                <c:pt idx="546">
                  <c:v>36.578000000000003</c:v>
                </c:pt>
                <c:pt idx="547">
                  <c:v>36.578000000000003</c:v>
                </c:pt>
                <c:pt idx="548">
                  <c:v>36.628</c:v>
                </c:pt>
                <c:pt idx="549">
                  <c:v>36.628</c:v>
                </c:pt>
                <c:pt idx="550">
                  <c:v>36.678000000000004</c:v>
                </c:pt>
                <c:pt idx="551">
                  <c:v>36.678000000000004</c:v>
                </c:pt>
                <c:pt idx="552">
                  <c:v>36.727999999999994</c:v>
                </c:pt>
                <c:pt idx="553">
                  <c:v>36.727999999999994</c:v>
                </c:pt>
                <c:pt idx="554">
                  <c:v>36.777999999999999</c:v>
                </c:pt>
                <c:pt idx="555">
                  <c:v>36.777999999999999</c:v>
                </c:pt>
                <c:pt idx="556">
                  <c:v>36.828000000000003</c:v>
                </c:pt>
                <c:pt idx="557">
                  <c:v>36.828000000000003</c:v>
                </c:pt>
                <c:pt idx="558">
                  <c:v>36.878</c:v>
                </c:pt>
                <c:pt idx="559">
                  <c:v>36.878</c:v>
                </c:pt>
                <c:pt idx="560">
                  <c:v>36.928000000000004</c:v>
                </c:pt>
                <c:pt idx="561">
                  <c:v>36.928000000000004</c:v>
                </c:pt>
                <c:pt idx="562">
                  <c:v>36.977999999999994</c:v>
                </c:pt>
                <c:pt idx="563">
                  <c:v>36.977999999999994</c:v>
                </c:pt>
                <c:pt idx="564">
                  <c:v>37.027999999999999</c:v>
                </c:pt>
                <c:pt idx="565">
                  <c:v>37.027999999999999</c:v>
                </c:pt>
                <c:pt idx="566">
                  <c:v>37.078000000000003</c:v>
                </c:pt>
                <c:pt idx="567">
                  <c:v>37.078000000000003</c:v>
                </c:pt>
                <c:pt idx="568">
                  <c:v>37.128</c:v>
                </c:pt>
                <c:pt idx="569">
                  <c:v>37.128</c:v>
                </c:pt>
                <c:pt idx="570">
                  <c:v>37.178000000000004</c:v>
                </c:pt>
                <c:pt idx="571">
                  <c:v>37.178000000000004</c:v>
                </c:pt>
                <c:pt idx="572">
                  <c:v>37.227999999999994</c:v>
                </c:pt>
                <c:pt idx="573">
                  <c:v>37.227999999999994</c:v>
                </c:pt>
                <c:pt idx="574">
                  <c:v>37.277999999999999</c:v>
                </c:pt>
                <c:pt idx="575">
                  <c:v>37.277999999999999</c:v>
                </c:pt>
                <c:pt idx="576">
                  <c:v>37.328000000000003</c:v>
                </c:pt>
                <c:pt idx="577">
                  <c:v>37.328000000000003</c:v>
                </c:pt>
                <c:pt idx="578">
                  <c:v>37.378</c:v>
                </c:pt>
                <c:pt idx="579">
                  <c:v>37.378</c:v>
                </c:pt>
                <c:pt idx="580">
                  <c:v>37.428000000000004</c:v>
                </c:pt>
                <c:pt idx="581">
                  <c:v>37.428000000000004</c:v>
                </c:pt>
                <c:pt idx="582">
                  <c:v>37.477999999999994</c:v>
                </c:pt>
                <c:pt idx="583">
                  <c:v>37.477999999999994</c:v>
                </c:pt>
                <c:pt idx="584">
                  <c:v>37.527999999999999</c:v>
                </c:pt>
                <c:pt idx="585">
                  <c:v>37.527999999999999</c:v>
                </c:pt>
                <c:pt idx="586">
                  <c:v>37.578000000000003</c:v>
                </c:pt>
                <c:pt idx="587">
                  <c:v>37.578000000000003</c:v>
                </c:pt>
                <c:pt idx="588">
                  <c:v>37.628</c:v>
                </c:pt>
                <c:pt idx="589">
                  <c:v>37.628</c:v>
                </c:pt>
                <c:pt idx="590">
                  <c:v>37.678000000000004</c:v>
                </c:pt>
                <c:pt idx="591">
                  <c:v>37.678000000000004</c:v>
                </c:pt>
                <c:pt idx="592">
                  <c:v>37.727999999999994</c:v>
                </c:pt>
                <c:pt idx="593">
                  <c:v>37.727999999999994</c:v>
                </c:pt>
                <c:pt idx="594">
                  <c:v>37.777999999999999</c:v>
                </c:pt>
                <c:pt idx="595">
                  <c:v>37.777999999999999</c:v>
                </c:pt>
                <c:pt idx="596">
                  <c:v>37.828000000000003</c:v>
                </c:pt>
                <c:pt idx="597">
                  <c:v>37.828000000000003</c:v>
                </c:pt>
                <c:pt idx="598">
                  <c:v>37.878</c:v>
                </c:pt>
                <c:pt idx="599">
                  <c:v>37.878</c:v>
                </c:pt>
                <c:pt idx="600">
                  <c:v>37.928000000000004</c:v>
                </c:pt>
                <c:pt idx="601">
                  <c:v>37.928000000000004</c:v>
                </c:pt>
                <c:pt idx="602">
                  <c:v>37.977999999999994</c:v>
                </c:pt>
                <c:pt idx="603">
                  <c:v>37.977999999999994</c:v>
                </c:pt>
                <c:pt idx="604">
                  <c:v>38.027999999999999</c:v>
                </c:pt>
                <c:pt idx="605">
                  <c:v>38.027999999999999</c:v>
                </c:pt>
                <c:pt idx="606">
                  <c:v>38.078000000000003</c:v>
                </c:pt>
                <c:pt idx="607">
                  <c:v>38.078000000000003</c:v>
                </c:pt>
                <c:pt idx="608">
                  <c:v>38.128</c:v>
                </c:pt>
                <c:pt idx="609">
                  <c:v>38.128</c:v>
                </c:pt>
                <c:pt idx="610">
                  <c:v>38.177999999999997</c:v>
                </c:pt>
                <c:pt idx="611">
                  <c:v>38.177999999999997</c:v>
                </c:pt>
                <c:pt idx="612">
                  <c:v>38.228000000000002</c:v>
                </c:pt>
                <c:pt idx="613">
                  <c:v>38.228000000000002</c:v>
                </c:pt>
                <c:pt idx="614">
                  <c:v>38.277999999999999</c:v>
                </c:pt>
                <c:pt idx="615">
                  <c:v>38.277999999999999</c:v>
                </c:pt>
                <c:pt idx="616">
                  <c:v>38.328000000000003</c:v>
                </c:pt>
                <c:pt idx="617">
                  <c:v>38.328000000000003</c:v>
                </c:pt>
                <c:pt idx="618">
                  <c:v>38.378</c:v>
                </c:pt>
                <c:pt idx="619">
                  <c:v>38.378</c:v>
                </c:pt>
                <c:pt idx="620">
                  <c:v>38.427999999999997</c:v>
                </c:pt>
                <c:pt idx="621">
                  <c:v>38.427999999999997</c:v>
                </c:pt>
                <c:pt idx="622">
                  <c:v>38.478000000000002</c:v>
                </c:pt>
                <c:pt idx="623">
                  <c:v>38.478000000000002</c:v>
                </c:pt>
                <c:pt idx="624">
                  <c:v>38.527999999999999</c:v>
                </c:pt>
                <c:pt idx="625">
                  <c:v>38.527999999999999</c:v>
                </c:pt>
                <c:pt idx="626">
                  <c:v>38.578000000000003</c:v>
                </c:pt>
                <c:pt idx="627">
                  <c:v>38.578000000000003</c:v>
                </c:pt>
                <c:pt idx="628">
                  <c:v>38.628</c:v>
                </c:pt>
                <c:pt idx="629">
                  <c:v>38.628</c:v>
                </c:pt>
                <c:pt idx="630">
                  <c:v>38.677999999999997</c:v>
                </c:pt>
                <c:pt idx="631">
                  <c:v>38.677999999999997</c:v>
                </c:pt>
                <c:pt idx="632">
                  <c:v>38.728000000000002</c:v>
                </c:pt>
                <c:pt idx="633">
                  <c:v>38.728000000000002</c:v>
                </c:pt>
                <c:pt idx="634">
                  <c:v>38.777999999999999</c:v>
                </c:pt>
                <c:pt idx="635">
                  <c:v>38.777999999999999</c:v>
                </c:pt>
                <c:pt idx="636">
                  <c:v>38.828000000000003</c:v>
                </c:pt>
                <c:pt idx="637">
                  <c:v>38.828000000000003</c:v>
                </c:pt>
                <c:pt idx="638">
                  <c:v>38.878</c:v>
                </c:pt>
                <c:pt idx="639">
                  <c:v>38.878</c:v>
                </c:pt>
                <c:pt idx="640">
                  <c:v>38.927999999999997</c:v>
                </c:pt>
                <c:pt idx="641">
                  <c:v>38.927999999999997</c:v>
                </c:pt>
                <c:pt idx="642">
                  <c:v>38.978000000000002</c:v>
                </c:pt>
                <c:pt idx="643">
                  <c:v>38.978000000000002</c:v>
                </c:pt>
                <c:pt idx="644">
                  <c:v>39.027999999999999</c:v>
                </c:pt>
                <c:pt idx="645">
                  <c:v>39.027999999999999</c:v>
                </c:pt>
                <c:pt idx="646">
                  <c:v>39.078000000000003</c:v>
                </c:pt>
                <c:pt idx="647">
                  <c:v>39.078000000000003</c:v>
                </c:pt>
                <c:pt idx="648">
                  <c:v>39.128</c:v>
                </c:pt>
                <c:pt idx="649">
                  <c:v>39.128</c:v>
                </c:pt>
                <c:pt idx="650">
                  <c:v>0</c:v>
                </c:pt>
                <c:pt idx="651">
                  <c:v>0</c:v>
                </c:pt>
                <c:pt idx="652">
                  <c:v>0</c:v>
                </c:pt>
                <c:pt idx="653">
                  <c:v>33.017800000000001</c:v>
                </c:pt>
                <c:pt idx="654">
                  <c:v>33.017800000000001</c:v>
                </c:pt>
                <c:pt idx="655">
                  <c:v>33.035599999999995</c:v>
                </c:pt>
                <c:pt idx="656">
                  <c:v>33.035599999999995</c:v>
                </c:pt>
                <c:pt idx="657">
                  <c:v>33.053399999999996</c:v>
                </c:pt>
                <c:pt idx="658">
                  <c:v>33.053399999999996</c:v>
                </c:pt>
                <c:pt idx="659">
                  <c:v>33.071200000000005</c:v>
                </c:pt>
                <c:pt idx="660">
                  <c:v>33.071200000000005</c:v>
                </c:pt>
                <c:pt idx="661">
                  <c:v>33.088999999999999</c:v>
                </c:pt>
                <c:pt idx="662">
                  <c:v>33.088999999999999</c:v>
                </c:pt>
                <c:pt idx="663">
                  <c:v>33.1068</c:v>
                </c:pt>
                <c:pt idx="664">
                  <c:v>33.1068</c:v>
                </c:pt>
                <c:pt idx="665">
                  <c:v>33.124599999999994</c:v>
                </c:pt>
                <c:pt idx="666">
                  <c:v>33.124599999999994</c:v>
                </c:pt>
                <c:pt idx="667">
                  <c:v>33.142400000000002</c:v>
                </c:pt>
                <c:pt idx="668">
                  <c:v>33.142400000000002</c:v>
                </c:pt>
                <c:pt idx="669">
                  <c:v>33.160200000000003</c:v>
                </c:pt>
                <c:pt idx="670">
                  <c:v>33.160200000000003</c:v>
                </c:pt>
                <c:pt idx="671">
                  <c:v>0</c:v>
                </c:pt>
                <c:pt idx="672">
                  <c:v>0</c:v>
                </c:pt>
                <c:pt idx="673">
                  <c:v>0</c:v>
                </c:pt>
                <c:pt idx="674">
                  <c:v>27.05</c:v>
                </c:pt>
                <c:pt idx="675">
                  <c:v>27.05</c:v>
                </c:pt>
                <c:pt idx="676">
                  <c:v>27.099999999999998</c:v>
                </c:pt>
                <c:pt idx="677">
                  <c:v>27.099999999999998</c:v>
                </c:pt>
                <c:pt idx="678">
                  <c:v>27.150000000000002</c:v>
                </c:pt>
                <c:pt idx="679">
                  <c:v>27.150000000000002</c:v>
                </c:pt>
                <c:pt idx="680">
                  <c:v>27.2</c:v>
                </c:pt>
                <c:pt idx="681">
                  <c:v>27.2</c:v>
                </c:pt>
                <c:pt idx="682">
                  <c:v>27.25</c:v>
                </c:pt>
                <c:pt idx="683">
                  <c:v>27.25</c:v>
                </c:pt>
                <c:pt idx="684">
                  <c:v>27.3</c:v>
                </c:pt>
                <c:pt idx="685">
                  <c:v>27.3</c:v>
                </c:pt>
                <c:pt idx="686">
                  <c:v>27.349999999999998</c:v>
                </c:pt>
                <c:pt idx="687">
                  <c:v>27.349999999999998</c:v>
                </c:pt>
                <c:pt idx="688">
                  <c:v>27.400000000000002</c:v>
                </c:pt>
                <c:pt idx="689">
                  <c:v>27.400000000000002</c:v>
                </c:pt>
                <c:pt idx="690">
                  <c:v>27.45</c:v>
                </c:pt>
                <c:pt idx="691">
                  <c:v>27.45</c:v>
                </c:pt>
                <c:pt idx="692">
                  <c:v>27.5</c:v>
                </c:pt>
                <c:pt idx="693">
                  <c:v>27.5</c:v>
                </c:pt>
                <c:pt idx="694">
                  <c:v>27.55</c:v>
                </c:pt>
                <c:pt idx="695">
                  <c:v>27.55</c:v>
                </c:pt>
                <c:pt idx="696">
                  <c:v>27.599999999999998</c:v>
                </c:pt>
                <c:pt idx="697">
                  <c:v>27.599999999999998</c:v>
                </c:pt>
                <c:pt idx="698">
                  <c:v>27.650000000000002</c:v>
                </c:pt>
                <c:pt idx="699">
                  <c:v>27.650000000000002</c:v>
                </c:pt>
                <c:pt idx="700">
                  <c:v>27.7</c:v>
                </c:pt>
                <c:pt idx="701">
                  <c:v>27.7</c:v>
                </c:pt>
                <c:pt idx="702">
                  <c:v>27.75</c:v>
                </c:pt>
                <c:pt idx="703">
                  <c:v>27.75</c:v>
                </c:pt>
                <c:pt idx="704">
                  <c:v>27.799999999999997</c:v>
                </c:pt>
                <c:pt idx="705">
                  <c:v>27.799999999999997</c:v>
                </c:pt>
                <c:pt idx="706">
                  <c:v>27.85</c:v>
                </c:pt>
                <c:pt idx="707">
                  <c:v>27.85</c:v>
                </c:pt>
                <c:pt idx="708">
                  <c:v>27.900000000000002</c:v>
                </c:pt>
                <c:pt idx="709">
                  <c:v>27.900000000000002</c:v>
                </c:pt>
                <c:pt idx="710">
                  <c:v>27.95</c:v>
                </c:pt>
                <c:pt idx="711">
                  <c:v>27.95</c:v>
                </c:pt>
                <c:pt idx="712">
                  <c:v>28</c:v>
                </c:pt>
                <c:pt idx="713">
                  <c:v>28</c:v>
                </c:pt>
                <c:pt idx="714">
                  <c:v>28.049999999999997</c:v>
                </c:pt>
                <c:pt idx="715">
                  <c:v>28.049999999999997</c:v>
                </c:pt>
                <c:pt idx="716">
                  <c:v>28.1</c:v>
                </c:pt>
                <c:pt idx="717">
                  <c:v>28.1</c:v>
                </c:pt>
                <c:pt idx="718">
                  <c:v>28.150000000000002</c:v>
                </c:pt>
                <c:pt idx="719">
                  <c:v>28.150000000000002</c:v>
                </c:pt>
                <c:pt idx="720">
                  <c:v>28.2</c:v>
                </c:pt>
                <c:pt idx="721">
                  <c:v>28.2</c:v>
                </c:pt>
                <c:pt idx="722">
                  <c:v>28.25</c:v>
                </c:pt>
                <c:pt idx="723">
                  <c:v>28.25</c:v>
                </c:pt>
                <c:pt idx="724">
                  <c:v>28.299999999999997</c:v>
                </c:pt>
                <c:pt idx="725">
                  <c:v>28.299999999999997</c:v>
                </c:pt>
                <c:pt idx="726">
                  <c:v>28.35</c:v>
                </c:pt>
                <c:pt idx="727">
                  <c:v>28.35</c:v>
                </c:pt>
                <c:pt idx="728">
                  <c:v>28.400000000000002</c:v>
                </c:pt>
                <c:pt idx="729">
                  <c:v>28.400000000000002</c:v>
                </c:pt>
                <c:pt idx="730">
                  <c:v>28.45</c:v>
                </c:pt>
                <c:pt idx="731">
                  <c:v>28.45</c:v>
                </c:pt>
                <c:pt idx="732">
                  <c:v>28.5</c:v>
                </c:pt>
                <c:pt idx="733">
                  <c:v>28.5</c:v>
                </c:pt>
                <c:pt idx="734">
                  <c:v>28.55</c:v>
                </c:pt>
                <c:pt idx="735">
                  <c:v>28.55</c:v>
                </c:pt>
                <c:pt idx="736">
                  <c:v>28.6</c:v>
                </c:pt>
                <c:pt idx="737">
                  <c:v>28.6</c:v>
                </c:pt>
                <c:pt idx="738">
                  <c:v>28.65</c:v>
                </c:pt>
                <c:pt idx="739">
                  <c:v>28.65</c:v>
                </c:pt>
                <c:pt idx="740">
                  <c:v>28.7</c:v>
                </c:pt>
                <c:pt idx="741">
                  <c:v>28.7</c:v>
                </c:pt>
                <c:pt idx="742">
                  <c:v>28.75</c:v>
                </c:pt>
                <c:pt idx="743">
                  <c:v>28.75</c:v>
                </c:pt>
                <c:pt idx="744">
                  <c:v>28.8</c:v>
                </c:pt>
                <c:pt idx="745">
                  <c:v>28.8</c:v>
                </c:pt>
                <c:pt idx="746">
                  <c:v>28.85</c:v>
                </c:pt>
                <c:pt idx="747">
                  <c:v>28.85</c:v>
                </c:pt>
                <c:pt idx="748">
                  <c:v>28.9</c:v>
                </c:pt>
                <c:pt idx="749">
                  <c:v>28.9</c:v>
                </c:pt>
                <c:pt idx="750">
                  <c:v>28.95</c:v>
                </c:pt>
                <c:pt idx="751">
                  <c:v>28.95</c:v>
                </c:pt>
                <c:pt idx="752">
                  <c:v>29</c:v>
                </c:pt>
                <c:pt idx="753">
                  <c:v>29</c:v>
                </c:pt>
                <c:pt idx="754">
                  <c:v>29.05</c:v>
                </c:pt>
                <c:pt idx="755">
                  <c:v>29.05</c:v>
                </c:pt>
                <c:pt idx="756">
                  <c:v>29.1</c:v>
                </c:pt>
                <c:pt idx="757">
                  <c:v>29.1</c:v>
                </c:pt>
                <c:pt idx="758">
                  <c:v>29.15</c:v>
                </c:pt>
                <c:pt idx="759">
                  <c:v>29.15</c:v>
                </c:pt>
                <c:pt idx="760">
                  <c:v>29.2</c:v>
                </c:pt>
                <c:pt idx="761">
                  <c:v>29.2</c:v>
                </c:pt>
                <c:pt idx="762">
                  <c:v>29.25</c:v>
                </c:pt>
                <c:pt idx="763">
                  <c:v>29.25</c:v>
                </c:pt>
                <c:pt idx="764">
                  <c:v>29.3</c:v>
                </c:pt>
                <c:pt idx="765">
                  <c:v>29.3</c:v>
                </c:pt>
                <c:pt idx="766">
                  <c:v>29.35</c:v>
                </c:pt>
                <c:pt idx="767">
                  <c:v>29.35</c:v>
                </c:pt>
                <c:pt idx="768">
                  <c:v>29.4</c:v>
                </c:pt>
                <c:pt idx="769">
                  <c:v>29.4</c:v>
                </c:pt>
                <c:pt idx="770">
                  <c:v>29.45</c:v>
                </c:pt>
                <c:pt idx="771">
                  <c:v>29.45</c:v>
                </c:pt>
                <c:pt idx="772">
                  <c:v>29.5</c:v>
                </c:pt>
                <c:pt idx="773">
                  <c:v>29.5</c:v>
                </c:pt>
                <c:pt idx="774">
                  <c:v>29.55</c:v>
                </c:pt>
                <c:pt idx="775">
                  <c:v>29.55</c:v>
                </c:pt>
                <c:pt idx="776">
                  <c:v>29.6</c:v>
                </c:pt>
                <c:pt idx="777">
                  <c:v>29.6</c:v>
                </c:pt>
                <c:pt idx="778">
                  <c:v>29.65</c:v>
                </c:pt>
                <c:pt idx="779">
                  <c:v>29.65</c:v>
                </c:pt>
                <c:pt idx="780">
                  <c:v>29.7</c:v>
                </c:pt>
                <c:pt idx="781">
                  <c:v>29.7</c:v>
                </c:pt>
                <c:pt idx="782">
                  <c:v>29.75</c:v>
                </c:pt>
                <c:pt idx="783">
                  <c:v>29.75</c:v>
                </c:pt>
                <c:pt idx="784">
                  <c:v>29.8</c:v>
                </c:pt>
                <c:pt idx="785">
                  <c:v>29.8</c:v>
                </c:pt>
                <c:pt idx="786">
                  <c:v>29.85</c:v>
                </c:pt>
                <c:pt idx="787">
                  <c:v>29.85</c:v>
                </c:pt>
                <c:pt idx="788">
                  <c:v>29.9</c:v>
                </c:pt>
                <c:pt idx="789">
                  <c:v>29.9</c:v>
                </c:pt>
                <c:pt idx="790">
                  <c:v>29.95</c:v>
                </c:pt>
                <c:pt idx="791">
                  <c:v>29.95</c:v>
                </c:pt>
                <c:pt idx="792">
                  <c:v>30</c:v>
                </c:pt>
                <c:pt idx="793">
                  <c:v>30</c:v>
                </c:pt>
                <c:pt idx="794">
                  <c:v>30.05</c:v>
                </c:pt>
                <c:pt idx="795">
                  <c:v>30.05</c:v>
                </c:pt>
                <c:pt idx="796">
                  <c:v>30.099999999999998</c:v>
                </c:pt>
                <c:pt idx="797">
                  <c:v>30.099999999999998</c:v>
                </c:pt>
                <c:pt idx="798">
                  <c:v>30.15</c:v>
                </c:pt>
                <c:pt idx="799">
                  <c:v>30.15</c:v>
                </c:pt>
                <c:pt idx="800">
                  <c:v>30.200000000000003</c:v>
                </c:pt>
                <c:pt idx="801">
                  <c:v>30.200000000000003</c:v>
                </c:pt>
                <c:pt idx="802">
                  <c:v>30.25</c:v>
                </c:pt>
                <c:pt idx="803">
                  <c:v>30.25</c:v>
                </c:pt>
                <c:pt idx="804">
                  <c:v>30.3</c:v>
                </c:pt>
                <c:pt idx="805">
                  <c:v>30.3</c:v>
                </c:pt>
                <c:pt idx="806">
                  <c:v>30.349999999999998</c:v>
                </c:pt>
                <c:pt idx="807">
                  <c:v>30.349999999999998</c:v>
                </c:pt>
                <c:pt idx="808">
                  <c:v>30.4</c:v>
                </c:pt>
                <c:pt idx="809">
                  <c:v>30.4</c:v>
                </c:pt>
                <c:pt idx="810">
                  <c:v>30.450000000000003</c:v>
                </c:pt>
                <c:pt idx="811">
                  <c:v>30.450000000000003</c:v>
                </c:pt>
                <c:pt idx="812">
                  <c:v>30.5</c:v>
                </c:pt>
                <c:pt idx="813">
                  <c:v>30.5</c:v>
                </c:pt>
                <c:pt idx="814">
                  <c:v>30.55</c:v>
                </c:pt>
                <c:pt idx="815">
                  <c:v>30.55</c:v>
                </c:pt>
                <c:pt idx="816">
                  <c:v>30.599999999999998</c:v>
                </c:pt>
                <c:pt idx="817">
                  <c:v>30.599999999999998</c:v>
                </c:pt>
                <c:pt idx="818">
                  <c:v>30.65</c:v>
                </c:pt>
                <c:pt idx="819">
                  <c:v>30.65</c:v>
                </c:pt>
                <c:pt idx="820">
                  <c:v>30.700000000000003</c:v>
                </c:pt>
                <c:pt idx="821">
                  <c:v>30.700000000000003</c:v>
                </c:pt>
                <c:pt idx="822">
                  <c:v>30.75</c:v>
                </c:pt>
                <c:pt idx="823">
                  <c:v>30.75</c:v>
                </c:pt>
                <c:pt idx="824">
                  <c:v>30.8</c:v>
                </c:pt>
                <c:pt idx="825">
                  <c:v>30.8</c:v>
                </c:pt>
                <c:pt idx="826">
                  <c:v>30.849999999999998</c:v>
                </c:pt>
                <c:pt idx="827">
                  <c:v>30.849999999999998</c:v>
                </c:pt>
                <c:pt idx="828">
                  <c:v>30.900000000000002</c:v>
                </c:pt>
                <c:pt idx="829">
                  <c:v>30.900000000000002</c:v>
                </c:pt>
                <c:pt idx="830">
                  <c:v>30.95</c:v>
                </c:pt>
                <c:pt idx="831">
                  <c:v>30.95</c:v>
                </c:pt>
                <c:pt idx="832">
                  <c:v>31</c:v>
                </c:pt>
                <c:pt idx="833">
                  <c:v>31</c:v>
                </c:pt>
                <c:pt idx="834">
                  <c:v>31.05</c:v>
                </c:pt>
                <c:pt idx="835">
                  <c:v>31.05</c:v>
                </c:pt>
                <c:pt idx="836">
                  <c:v>31.099999999999998</c:v>
                </c:pt>
                <c:pt idx="837">
                  <c:v>31.099999999999998</c:v>
                </c:pt>
                <c:pt idx="838">
                  <c:v>31.150000000000002</c:v>
                </c:pt>
                <c:pt idx="839">
                  <c:v>31.150000000000002</c:v>
                </c:pt>
                <c:pt idx="840">
                  <c:v>31.2</c:v>
                </c:pt>
                <c:pt idx="841">
                  <c:v>31.2</c:v>
                </c:pt>
                <c:pt idx="842">
                  <c:v>31.25</c:v>
                </c:pt>
                <c:pt idx="843">
                  <c:v>31.25</c:v>
                </c:pt>
                <c:pt idx="844">
                  <c:v>31.3</c:v>
                </c:pt>
                <c:pt idx="845">
                  <c:v>31.3</c:v>
                </c:pt>
                <c:pt idx="846">
                  <c:v>31.35</c:v>
                </c:pt>
                <c:pt idx="847">
                  <c:v>31.35</c:v>
                </c:pt>
                <c:pt idx="848">
                  <c:v>31.4</c:v>
                </c:pt>
                <c:pt idx="849">
                  <c:v>31.4</c:v>
                </c:pt>
                <c:pt idx="850">
                  <c:v>31.45</c:v>
                </c:pt>
                <c:pt idx="851">
                  <c:v>31.45</c:v>
                </c:pt>
                <c:pt idx="852">
                  <c:v>31.5</c:v>
                </c:pt>
                <c:pt idx="853">
                  <c:v>31.5</c:v>
                </c:pt>
                <c:pt idx="854">
                  <c:v>31.55</c:v>
                </c:pt>
                <c:pt idx="855">
                  <c:v>31.55</c:v>
                </c:pt>
                <c:pt idx="856">
                  <c:v>31.6</c:v>
                </c:pt>
                <c:pt idx="857">
                  <c:v>31.6</c:v>
                </c:pt>
                <c:pt idx="858">
                  <c:v>31.65</c:v>
                </c:pt>
                <c:pt idx="859">
                  <c:v>31.65</c:v>
                </c:pt>
                <c:pt idx="860">
                  <c:v>31.7</c:v>
                </c:pt>
                <c:pt idx="861">
                  <c:v>31.7</c:v>
                </c:pt>
                <c:pt idx="862">
                  <c:v>31.75</c:v>
                </c:pt>
                <c:pt idx="863">
                  <c:v>31.75</c:v>
                </c:pt>
                <c:pt idx="864">
                  <c:v>31.8</c:v>
                </c:pt>
                <c:pt idx="865">
                  <c:v>31.8</c:v>
                </c:pt>
                <c:pt idx="866">
                  <c:v>31.850000000000005</c:v>
                </c:pt>
                <c:pt idx="867">
                  <c:v>31.850000000000005</c:v>
                </c:pt>
                <c:pt idx="868">
                  <c:v>31.9</c:v>
                </c:pt>
                <c:pt idx="869">
                  <c:v>31.9</c:v>
                </c:pt>
                <c:pt idx="870">
                  <c:v>31.95</c:v>
                </c:pt>
                <c:pt idx="871">
                  <c:v>31.95</c:v>
                </c:pt>
                <c:pt idx="872">
                  <c:v>32</c:v>
                </c:pt>
                <c:pt idx="873">
                  <c:v>32</c:v>
                </c:pt>
                <c:pt idx="874">
                  <c:v>32.050000000000004</c:v>
                </c:pt>
                <c:pt idx="875">
                  <c:v>32.050000000000004</c:v>
                </c:pt>
                <c:pt idx="876">
                  <c:v>32.099999999999994</c:v>
                </c:pt>
                <c:pt idx="877">
                  <c:v>32.099999999999994</c:v>
                </c:pt>
                <c:pt idx="878">
                  <c:v>32.15</c:v>
                </c:pt>
                <c:pt idx="879">
                  <c:v>32.15</c:v>
                </c:pt>
                <c:pt idx="880">
                  <c:v>32.200000000000003</c:v>
                </c:pt>
                <c:pt idx="881">
                  <c:v>32.200000000000003</c:v>
                </c:pt>
                <c:pt idx="882">
                  <c:v>32.25</c:v>
                </c:pt>
                <c:pt idx="883">
                  <c:v>32.25</c:v>
                </c:pt>
                <c:pt idx="884">
                  <c:v>32.300000000000004</c:v>
                </c:pt>
                <c:pt idx="885">
                  <c:v>32.300000000000004</c:v>
                </c:pt>
                <c:pt idx="886">
                  <c:v>32.349999999999994</c:v>
                </c:pt>
                <c:pt idx="887">
                  <c:v>32.349999999999994</c:v>
                </c:pt>
                <c:pt idx="888">
                  <c:v>32.4</c:v>
                </c:pt>
                <c:pt idx="889">
                  <c:v>32.4</c:v>
                </c:pt>
                <c:pt idx="890">
                  <c:v>32.450000000000003</c:v>
                </c:pt>
                <c:pt idx="891">
                  <c:v>32.450000000000003</c:v>
                </c:pt>
                <c:pt idx="892">
                  <c:v>32.5</c:v>
                </c:pt>
                <c:pt idx="893">
                  <c:v>32.5</c:v>
                </c:pt>
                <c:pt idx="894">
                  <c:v>32.550000000000004</c:v>
                </c:pt>
                <c:pt idx="895">
                  <c:v>32.550000000000004</c:v>
                </c:pt>
                <c:pt idx="896">
                  <c:v>32.599999999999994</c:v>
                </c:pt>
                <c:pt idx="897">
                  <c:v>32.599999999999994</c:v>
                </c:pt>
                <c:pt idx="898">
                  <c:v>32.65</c:v>
                </c:pt>
                <c:pt idx="899">
                  <c:v>32.65</c:v>
                </c:pt>
                <c:pt idx="900">
                  <c:v>32.700000000000003</c:v>
                </c:pt>
                <c:pt idx="901">
                  <c:v>32.700000000000003</c:v>
                </c:pt>
                <c:pt idx="902">
                  <c:v>32.75</c:v>
                </c:pt>
                <c:pt idx="903">
                  <c:v>32.75</c:v>
                </c:pt>
                <c:pt idx="904">
                  <c:v>32.800000000000004</c:v>
                </c:pt>
                <c:pt idx="905">
                  <c:v>32.800000000000004</c:v>
                </c:pt>
                <c:pt idx="906">
                  <c:v>32.849999999999994</c:v>
                </c:pt>
                <c:pt idx="907">
                  <c:v>32.849999999999994</c:v>
                </c:pt>
                <c:pt idx="908">
                  <c:v>32.9</c:v>
                </c:pt>
                <c:pt idx="909">
                  <c:v>32.9</c:v>
                </c:pt>
                <c:pt idx="910">
                  <c:v>32.950000000000003</c:v>
                </c:pt>
                <c:pt idx="911">
                  <c:v>32.950000000000003</c:v>
                </c:pt>
                <c:pt idx="912">
                  <c:v>0</c:v>
                </c:pt>
                <c:pt idx="913">
                  <c:v>0</c:v>
                </c:pt>
                <c:pt idx="914">
                  <c:v>0</c:v>
                </c:pt>
                <c:pt idx="915">
                  <c:v>1</c:v>
                </c:pt>
                <c:pt idx="916">
                  <c:v>1</c:v>
                </c:pt>
                <c:pt idx="917">
                  <c:v>2</c:v>
                </c:pt>
                <c:pt idx="918">
                  <c:v>2</c:v>
                </c:pt>
                <c:pt idx="919">
                  <c:v>3</c:v>
                </c:pt>
                <c:pt idx="920">
                  <c:v>3</c:v>
                </c:pt>
                <c:pt idx="921">
                  <c:v>4</c:v>
                </c:pt>
                <c:pt idx="922">
                  <c:v>4</c:v>
                </c:pt>
                <c:pt idx="923">
                  <c:v>5</c:v>
                </c:pt>
                <c:pt idx="924">
                  <c:v>5</c:v>
                </c:pt>
                <c:pt idx="925">
                  <c:v>6</c:v>
                </c:pt>
                <c:pt idx="926">
                  <c:v>6</c:v>
                </c:pt>
                <c:pt idx="927">
                  <c:v>7</c:v>
                </c:pt>
                <c:pt idx="928">
                  <c:v>7</c:v>
                </c:pt>
                <c:pt idx="929">
                  <c:v>8</c:v>
                </c:pt>
                <c:pt idx="930">
                  <c:v>8</c:v>
                </c:pt>
                <c:pt idx="931">
                  <c:v>9</c:v>
                </c:pt>
                <c:pt idx="932">
                  <c:v>9</c:v>
                </c:pt>
                <c:pt idx="933">
                  <c:v>10</c:v>
                </c:pt>
                <c:pt idx="934">
                  <c:v>10</c:v>
                </c:pt>
                <c:pt idx="935">
                  <c:v>11</c:v>
                </c:pt>
                <c:pt idx="936">
                  <c:v>11</c:v>
                </c:pt>
                <c:pt idx="937">
                  <c:v>12</c:v>
                </c:pt>
                <c:pt idx="938">
                  <c:v>12</c:v>
                </c:pt>
                <c:pt idx="939">
                  <c:v>13</c:v>
                </c:pt>
                <c:pt idx="940">
                  <c:v>13</c:v>
                </c:pt>
                <c:pt idx="941">
                  <c:v>14</c:v>
                </c:pt>
                <c:pt idx="942">
                  <c:v>14</c:v>
                </c:pt>
                <c:pt idx="943">
                  <c:v>15</c:v>
                </c:pt>
                <c:pt idx="944">
                  <c:v>15</c:v>
                </c:pt>
                <c:pt idx="945">
                  <c:v>16</c:v>
                </c:pt>
                <c:pt idx="946">
                  <c:v>16</c:v>
                </c:pt>
                <c:pt idx="947">
                  <c:v>17</c:v>
                </c:pt>
                <c:pt idx="948">
                  <c:v>17</c:v>
                </c:pt>
                <c:pt idx="949">
                  <c:v>18</c:v>
                </c:pt>
                <c:pt idx="950">
                  <c:v>18</c:v>
                </c:pt>
                <c:pt idx="951">
                  <c:v>19</c:v>
                </c:pt>
                <c:pt idx="952">
                  <c:v>19</c:v>
                </c:pt>
                <c:pt idx="953">
                  <c:v>20</c:v>
                </c:pt>
                <c:pt idx="954">
                  <c:v>20</c:v>
                </c:pt>
                <c:pt idx="955">
                  <c:v>21</c:v>
                </c:pt>
                <c:pt idx="956">
                  <c:v>21</c:v>
                </c:pt>
                <c:pt idx="957">
                  <c:v>22</c:v>
                </c:pt>
                <c:pt idx="958">
                  <c:v>22</c:v>
                </c:pt>
                <c:pt idx="959">
                  <c:v>23</c:v>
                </c:pt>
                <c:pt idx="960">
                  <c:v>23</c:v>
                </c:pt>
                <c:pt idx="961">
                  <c:v>24</c:v>
                </c:pt>
                <c:pt idx="962">
                  <c:v>24</c:v>
                </c:pt>
                <c:pt idx="963">
                  <c:v>25</c:v>
                </c:pt>
                <c:pt idx="964">
                  <c:v>25</c:v>
                </c:pt>
                <c:pt idx="965">
                  <c:v>26</c:v>
                </c:pt>
                <c:pt idx="966">
                  <c:v>26</c:v>
                </c:pt>
                <c:pt idx="967">
                  <c:v>0</c:v>
                </c:pt>
                <c:pt idx="968">
                  <c:v>0</c:v>
                </c:pt>
                <c:pt idx="969">
                  <c:v>0</c:v>
                </c:pt>
                <c:pt idx="970">
                  <c:v>0</c:v>
                </c:pt>
                <c:pt idx="971">
                  <c:v>1</c:v>
                </c:pt>
                <c:pt idx="972">
                  <c:v>2</c:v>
                </c:pt>
                <c:pt idx="973">
                  <c:v>3</c:v>
                </c:pt>
                <c:pt idx="974">
                  <c:v>4</c:v>
                </c:pt>
                <c:pt idx="975">
                  <c:v>5</c:v>
                </c:pt>
                <c:pt idx="976">
                  <c:v>6</c:v>
                </c:pt>
                <c:pt idx="977">
                  <c:v>7</c:v>
                </c:pt>
                <c:pt idx="978">
                  <c:v>8</c:v>
                </c:pt>
                <c:pt idx="979">
                  <c:v>9</c:v>
                </c:pt>
                <c:pt idx="980">
                  <c:v>10</c:v>
                </c:pt>
                <c:pt idx="981">
                  <c:v>11</c:v>
                </c:pt>
                <c:pt idx="982">
                  <c:v>12</c:v>
                </c:pt>
                <c:pt idx="983">
                  <c:v>13</c:v>
                </c:pt>
                <c:pt idx="984">
                  <c:v>14</c:v>
                </c:pt>
                <c:pt idx="985">
                  <c:v>15</c:v>
                </c:pt>
                <c:pt idx="986">
                  <c:v>16</c:v>
                </c:pt>
                <c:pt idx="987">
                  <c:v>17</c:v>
                </c:pt>
                <c:pt idx="988">
                  <c:v>18</c:v>
                </c:pt>
                <c:pt idx="989">
                  <c:v>19</c:v>
                </c:pt>
                <c:pt idx="990">
                  <c:v>20</c:v>
                </c:pt>
                <c:pt idx="991">
                  <c:v>21</c:v>
                </c:pt>
                <c:pt idx="992">
                  <c:v>22</c:v>
                </c:pt>
                <c:pt idx="993">
                  <c:v>23</c:v>
                </c:pt>
                <c:pt idx="994">
                  <c:v>24</c:v>
                </c:pt>
                <c:pt idx="995">
                  <c:v>25</c:v>
                </c:pt>
                <c:pt idx="996">
                  <c:v>26</c:v>
                </c:pt>
                <c:pt idx="997">
                  <c:v>27</c:v>
                </c:pt>
                <c:pt idx="998">
                  <c:v>0</c:v>
                </c:pt>
                <c:pt idx="999">
                  <c:v>0</c:v>
                </c:pt>
                <c:pt idx="1000">
                  <c:v>0</c:v>
                </c:pt>
                <c:pt idx="1001">
                  <c:v>27</c:v>
                </c:pt>
                <c:pt idx="1002">
                  <c:v>27.05</c:v>
                </c:pt>
                <c:pt idx="1003">
                  <c:v>27.099999999999998</c:v>
                </c:pt>
                <c:pt idx="1004">
                  <c:v>27.150000000000002</c:v>
                </c:pt>
                <c:pt idx="1005">
                  <c:v>27.2</c:v>
                </c:pt>
                <c:pt idx="1006">
                  <c:v>27.25</c:v>
                </c:pt>
                <c:pt idx="1007">
                  <c:v>27.3</c:v>
                </c:pt>
                <c:pt idx="1008">
                  <c:v>27.349999999999998</c:v>
                </c:pt>
                <c:pt idx="1009">
                  <c:v>27.400000000000002</c:v>
                </c:pt>
                <c:pt idx="1010">
                  <c:v>27.45</c:v>
                </c:pt>
                <c:pt idx="1011">
                  <c:v>27.5</c:v>
                </c:pt>
                <c:pt idx="1012">
                  <c:v>27.55</c:v>
                </c:pt>
                <c:pt idx="1013">
                  <c:v>27.599999999999998</c:v>
                </c:pt>
                <c:pt idx="1014">
                  <c:v>27.650000000000002</c:v>
                </c:pt>
                <c:pt idx="1015">
                  <c:v>27.7</c:v>
                </c:pt>
                <c:pt idx="1016">
                  <c:v>27.75</c:v>
                </c:pt>
                <c:pt idx="1017">
                  <c:v>27.799999999999997</c:v>
                </c:pt>
                <c:pt idx="1018">
                  <c:v>27.85</c:v>
                </c:pt>
                <c:pt idx="1019">
                  <c:v>27.900000000000002</c:v>
                </c:pt>
                <c:pt idx="1020">
                  <c:v>27.95</c:v>
                </c:pt>
                <c:pt idx="1021">
                  <c:v>28</c:v>
                </c:pt>
                <c:pt idx="1022">
                  <c:v>28.049999999999997</c:v>
                </c:pt>
                <c:pt idx="1023">
                  <c:v>28.1</c:v>
                </c:pt>
                <c:pt idx="1024">
                  <c:v>28.150000000000002</c:v>
                </c:pt>
                <c:pt idx="1025">
                  <c:v>28.2</c:v>
                </c:pt>
                <c:pt idx="1026">
                  <c:v>28.25</c:v>
                </c:pt>
                <c:pt idx="1027">
                  <c:v>28.299999999999997</c:v>
                </c:pt>
                <c:pt idx="1028">
                  <c:v>28.35</c:v>
                </c:pt>
                <c:pt idx="1029">
                  <c:v>28.400000000000002</c:v>
                </c:pt>
                <c:pt idx="1030">
                  <c:v>28.45</c:v>
                </c:pt>
                <c:pt idx="1031">
                  <c:v>28.5</c:v>
                </c:pt>
                <c:pt idx="1032">
                  <c:v>28.55</c:v>
                </c:pt>
                <c:pt idx="1033">
                  <c:v>28.6</c:v>
                </c:pt>
                <c:pt idx="1034">
                  <c:v>28.65</c:v>
                </c:pt>
                <c:pt idx="1035">
                  <c:v>28.7</c:v>
                </c:pt>
                <c:pt idx="1036">
                  <c:v>28.75</c:v>
                </c:pt>
                <c:pt idx="1037">
                  <c:v>28.8</c:v>
                </c:pt>
                <c:pt idx="1038">
                  <c:v>28.85</c:v>
                </c:pt>
                <c:pt idx="1039">
                  <c:v>28.9</c:v>
                </c:pt>
                <c:pt idx="1040">
                  <c:v>28.95</c:v>
                </c:pt>
                <c:pt idx="1041">
                  <c:v>29</c:v>
                </c:pt>
                <c:pt idx="1042">
                  <c:v>29.05</c:v>
                </c:pt>
                <c:pt idx="1043">
                  <c:v>29.1</c:v>
                </c:pt>
                <c:pt idx="1044">
                  <c:v>29.15</c:v>
                </c:pt>
                <c:pt idx="1045">
                  <c:v>29.2</c:v>
                </c:pt>
                <c:pt idx="1046">
                  <c:v>29.25</c:v>
                </c:pt>
                <c:pt idx="1047">
                  <c:v>29.3</c:v>
                </c:pt>
                <c:pt idx="1048">
                  <c:v>29.35</c:v>
                </c:pt>
                <c:pt idx="1049">
                  <c:v>29.4</c:v>
                </c:pt>
                <c:pt idx="1050">
                  <c:v>29.45</c:v>
                </c:pt>
                <c:pt idx="1051">
                  <c:v>29.5</c:v>
                </c:pt>
                <c:pt idx="1052">
                  <c:v>29.55</c:v>
                </c:pt>
                <c:pt idx="1053">
                  <c:v>29.6</c:v>
                </c:pt>
                <c:pt idx="1054">
                  <c:v>29.65</c:v>
                </c:pt>
                <c:pt idx="1055">
                  <c:v>29.7</c:v>
                </c:pt>
                <c:pt idx="1056">
                  <c:v>29.75</c:v>
                </c:pt>
                <c:pt idx="1057">
                  <c:v>29.8</c:v>
                </c:pt>
                <c:pt idx="1058">
                  <c:v>29.85</c:v>
                </c:pt>
                <c:pt idx="1059">
                  <c:v>29.9</c:v>
                </c:pt>
                <c:pt idx="1060">
                  <c:v>29.95</c:v>
                </c:pt>
                <c:pt idx="1061">
                  <c:v>30</c:v>
                </c:pt>
                <c:pt idx="1062">
                  <c:v>30.05</c:v>
                </c:pt>
                <c:pt idx="1063">
                  <c:v>30.099999999999998</c:v>
                </c:pt>
                <c:pt idx="1064">
                  <c:v>30.15</c:v>
                </c:pt>
                <c:pt idx="1065">
                  <c:v>30.200000000000003</c:v>
                </c:pt>
                <c:pt idx="1066">
                  <c:v>30.25</c:v>
                </c:pt>
                <c:pt idx="1067">
                  <c:v>30.3</c:v>
                </c:pt>
                <c:pt idx="1068">
                  <c:v>30.349999999999998</c:v>
                </c:pt>
                <c:pt idx="1069">
                  <c:v>30.4</c:v>
                </c:pt>
                <c:pt idx="1070">
                  <c:v>30.450000000000003</c:v>
                </c:pt>
                <c:pt idx="1071">
                  <c:v>30.5</c:v>
                </c:pt>
                <c:pt idx="1072">
                  <c:v>30.55</c:v>
                </c:pt>
                <c:pt idx="1073">
                  <c:v>30.599999999999998</c:v>
                </c:pt>
                <c:pt idx="1074">
                  <c:v>30.65</c:v>
                </c:pt>
                <c:pt idx="1075">
                  <c:v>30.700000000000003</c:v>
                </c:pt>
                <c:pt idx="1076">
                  <c:v>30.75</c:v>
                </c:pt>
                <c:pt idx="1077">
                  <c:v>30.8</c:v>
                </c:pt>
                <c:pt idx="1078">
                  <c:v>30.849999999999998</c:v>
                </c:pt>
                <c:pt idx="1079">
                  <c:v>30.900000000000002</c:v>
                </c:pt>
                <c:pt idx="1080">
                  <c:v>30.95</c:v>
                </c:pt>
                <c:pt idx="1081">
                  <c:v>31</c:v>
                </c:pt>
                <c:pt idx="1082">
                  <c:v>31.05</c:v>
                </c:pt>
                <c:pt idx="1083">
                  <c:v>31.099999999999998</c:v>
                </c:pt>
                <c:pt idx="1084">
                  <c:v>31.150000000000002</c:v>
                </c:pt>
                <c:pt idx="1085">
                  <c:v>31.2</c:v>
                </c:pt>
                <c:pt idx="1086">
                  <c:v>31.25</c:v>
                </c:pt>
                <c:pt idx="1087">
                  <c:v>31.3</c:v>
                </c:pt>
                <c:pt idx="1088">
                  <c:v>31.35</c:v>
                </c:pt>
                <c:pt idx="1089">
                  <c:v>31.4</c:v>
                </c:pt>
                <c:pt idx="1090">
                  <c:v>31.45</c:v>
                </c:pt>
                <c:pt idx="1091">
                  <c:v>31.5</c:v>
                </c:pt>
                <c:pt idx="1092">
                  <c:v>31.55</c:v>
                </c:pt>
                <c:pt idx="1093">
                  <c:v>31.6</c:v>
                </c:pt>
                <c:pt idx="1094">
                  <c:v>31.65</c:v>
                </c:pt>
                <c:pt idx="1095">
                  <c:v>31.7</c:v>
                </c:pt>
                <c:pt idx="1096">
                  <c:v>31.75</c:v>
                </c:pt>
                <c:pt idx="1097">
                  <c:v>31.8</c:v>
                </c:pt>
                <c:pt idx="1098">
                  <c:v>31.850000000000005</c:v>
                </c:pt>
                <c:pt idx="1099">
                  <c:v>31.9</c:v>
                </c:pt>
                <c:pt idx="1100">
                  <c:v>31.95</c:v>
                </c:pt>
                <c:pt idx="1101">
                  <c:v>32</c:v>
                </c:pt>
                <c:pt idx="1102">
                  <c:v>32.050000000000004</c:v>
                </c:pt>
                <c:pt idx="1103">
                  <c:v>32.099999999999994</c:v>
                </c:pt>
                <c:pt idx="1104">
                  <c:v>32.15</c:v>
                </c:pt>
                <c:pt idx="1105">
                  <c:v>32.200000000000003</c:v>
                </c:pt>
                <c:pt idx="1106">
                  <c:v>32.25</c:v>
                </c:pt>
                <c:pt idx="1107">
                  <c:v>32.300000000000004</c:v>
                </c:pt>
                <c:pt idx="1108">
                  <c:v>32.349999999999994</c:v>
                </c:pt>
                <c:pt idx="1109">
                  <c:v>32.4</c:v>
                </c:pt>
                <c:pt idx="1110">
                  <c:v>32.450000000000003</c:v>
                </c:pt>
                <c:pt idx="1111">
                  <c:v>32.5</c:v>
                </c:pt>
                <c:pt idx="1112">
                  <c:v>32.550000000000004</c:v>
                </c:pt>
                <c:pt idx="1113">
                  <c:v>32.599999999999994</c:v>
                </c:pt>
                <c:pt idx="1114">
                  <c:v>32.65</c:v>
                </c:pt>
                <c:pt idx="1115">
                  <c:v>32.700000000000003</c:v>
                </c:pt>
                <c:pt idx="1116">
                  <c:v>32.75</c:v>
                </c:pt>
                <c:pt idx="1117">
                  <c:v>32.800000000000004</c:v>
                </c:pt>
                <c:pt idx="1118">
                  <c:v>32.849999999999994</c:v>
                </c:pt>
                <c:pt idx="1119">
                  <c:v>32.9</c:v>
                </c:pt>
                <c:pt idx="1120">
                  <c:v>32.950000000000003</c:v>
                </c:pt>
                <c:pt idx="1121">
                  <c:v>33</c:v>
                </c:pt>
                <c:pt idx="1122">
                  <c:v>0</c:v>
                </c:pt>
                <c:pt idx="1123">
                  <c:v>0</c:v>
                </c:pt>
                <c:pt idx="1124">
                  <c:v>0</c:v>
                </c:pt>
                <c:pt idx="1125">
                  <c:v>33</c:v>
                </c:pt>
                <c:pt idx="1126">
                  <c:v>33.017800000000001</c:v>
                </c:pt>
                <c:pt idx="1127">
                  <c:v>33.035599999999995</c:v>
                </c:pt>
                <c:pt idx="1128">
                  <c:v>33.053399999999996</c:v>
                </c:pt>
                <c:pt idx="1129">
                  <c:v>33.071200000000005</c:v>
                </c:pt>
                <c:pt idx="1130">
                  <c:v>33.088999999999999</c:v>
                </c:pt>
                <c:pt idx="1131">
                  <c:v>33.1068</c:v>
                </c:pt>
                <c:pt idx="1132">
                  <c:v>33.124599999999994</c:v>
                </c:pt>
                <c:pt idx="1133">
                  <c:v>33.142400000000002</c:v>
                </c:pt>
                <c:pt idx="1134">
                  <c:v>33.160200000000003</c:v>
                </c:pt>
                <c:pt idx="1135">
                  <c:v>33.177999999999997</c:v>
                </c:pt>
                <c:pt idx="1136">
                  <c:v>0</c:v>
                </c:pt>
                <c:pt idx="1137">
                  <c:v>0</c:v>
                </c:pt>
                <c:pt idx="1138">
                  <c:v>0</c:v>
                </c:pt>
                <c:pt idx="1139">
                  <c:v>33.177999999999997</c:v>
                </c:pt>
                <c:pt idx="1140">
                  <c:v>33.228000000000002</c:v>
                </c:pt>
                <c:pt idx="1141">
                  <c:v>33.277999999999999</c:v>
                </c:pt>
                <c:pt idx="1142">
                  <c:v>33.328000000000003</c:v>
                </c:pt>
                <c:pt idx="1143">
                  <c:v>33.378</c:v>
                </c:pt>
                <c:pt idx="1144">
                  <c:v>33.427999999999997</c:v>
                </c:pt>
                <c:pt idx="1145">
                  <c:v>33.478000000000002</c:v>
                </c:pt>
                <c:pt idx="1146">
                  <c:v>33.528000000000006</c:v>
                </c:pt>
                <c:pt idx="1147">
                  <c:v>33.577999999999996</c:v>
                </c:pt>
                <c:pt idx="1148">
                  <c:v>33.628</c:v>
                </c:pt>
                <c:pt idx="1149">
                  <c:v>33.677999999999997</c:v>
                </c:pt>
                <c:pt idx="1150">
                  <c:v>33.728000000000002</c:v>
                </c:pt>
                <c:pt idx="1151">
                  <c:v>33.778000000000006</c:v>
                </c:pt>
                <c:pt idx="1152">
                  <c:v>33.827999999999996</c:v>
                </c:pt>
                <c:pt idx="1153">
                  <c:v>33.878</c:v>
                </c:pt>
                <c:pt idx="1154">
                  <c:v>33.927999999999997</c:v>
                </c:pt>
                <c:pt idx="1155">
                  <c:v>33.978000000000002</c:v>
                </c:pt>
                <c:pt idx="1156">
                  <c:v>34.028000000000006</c:v>
                </c:pt>
                <c:pt idx="1157">
                  <c:v>34.077999999999996</c:v>
                </c:pt>
                <c:pt idx="1158">
                  <c:v>34.128</c:v>
                </c:pt>
                <c:pt idx="1159">
                  <c:v>34.177999999999997</c:v>
                </c:pt>
                <c:pt idx="1160">
                  <c:v>34.228000000000002</c:v>
                </c:pt>
                <c:pt idx="1161">
                  <c:v>34.278000000000006</c:v>
                </c:pt>
                <c:pt idx="1162">
                  <c:v>34.327999999999996</c:v>
                </c:pt>
                <c:pt idx="1163">
                  <c:v>34.378</c:v>
                </c:pt>
                <c:pt idx="1164">
                  <c:v>34.427999999999997</c:v>
                </c:pt>
                <c:pt idx="1165">
                  <c:v>34.478000000000002</c:v>
                </c:pt>
                <c:pt idx="1166">
                  <c:v>34.528000000000006</c:v>
                </c:pt>
                <c:pt idx="1167">
                  <c:v>34.577999999999996</c:v>
                </c:pt>
                <c:pt idx="1168">
                  <c:v>34.628</c:v>
                </c:pt>
                <c:pt idx="1169">
                  <c:v>34.677999999999997</c:v>
                </c:pt>
                <c:pt idx="1170">
                  <c:v>34.728000000000002</c:v>
                </c:pt>
                <c:pt idx="1171">
                  <c:v>34.778000000000006</c:v>
                </c:pt>
                <c:pt idx="1172">
                  <c:v>34.827999999999996</c:v>
                </c:pt>
                <c:pt idx="1173">
                  <c:v>34.878</c:v>
                </c:pt>
                <c:pt idx="1174">
                  <c:v>34.927999999999997</c:v>
                </c:pt>
                <c:pt idx="1175">
                  <c:v>34.978000000000002</c:v>
                </c:pt>
                <c:pt idx="1176">
                  <c:v>35.027999999999999</c:v>
                </c:pt>
                <c:pt idx="1177">
                  <c:v>35.077999999999996</c:v>
                </c:pt>
                <c:pt idx="1178">
                  <c:v>35.128</c:v>
                </c:pt>
                <c:pt idx="1179">
                  <c:v>35.178000000000004</c:v>
                </c:pt>
                <c:pt idx="1180">
                  <c:v>35.228000000000002</c:v>
                </c:pt>
                <c:pt idx="1181">
                  <c:v>35.277999999999999</c:v>
                </c:pt>
                <c:pt idx="1182">
                  <c:v>35.327999999999996</c:v>
                </c:pt>
                <c:pt idx="1183">
                  <c:v>35.378</c:v>
                </c:pt>
                <c:pt idx="1184">
                  <c:v>35.428000000000004</c:v>
                </c:pt>
                <c:pt idx="1185">
                  <c:v>35.478000000000002</c:v>
                </c:pt>
                <c:pt idx="1186">
                  <c:v>35.527999999999999</c:v>
                </c:pt>
                <c:pt idx="1187">
                  <c:v>35.577999999999996</c:v>
                </c:pt>
                <c:pt idx="1188">
                  <c:v>35.628</c:v>
                </c:pt>
                <c:pt idx="1189">
                  <c:v>35.678000000000004</c:v>
                </c:pt>
                <c:pt idx="1190">
                  <c:v>35.728000000000002</c:v>
                </c:pt>
                <c:pt idx="1191">
                  <c:v>35.777999999999999</c:v>
                </c:pt>
                <c:pt idx="1192">
                  <c:v>35.827999999999996</c:v>
                </c:pt>
                <c:pt idx="1193">
                  <c:v>35.878</c:v>
                </c:pt>
                <c:pt idx="1194">
                  <c:v>35.928000000000004</c:v>
                </c:pt>
                <c:pt idx="1195">
                  <c:v>35.978000000000002</c:v>
                </c:pt>
                <c:pt idx="1196">
                  <c:v>36.027999999999999</c:v>
                </c:pt>
                <c:pt idx="1197">
                  <c:v>36.077999999999996</c:v>
                </c:pt>
                <c:pt idx="1198">
                  <c:v>36.128</c:v>
                </c:pt>
                <c:pt idx="1199">
                  <c:v>36.178000000000004</c:v>
                </c:pt>
                <c:pt idx="1200">
                  <c:v>36.228000000000002</c:v>
                </c:pt>
                <c:pt idx="1201">
                  <c:v>36.277999999999999</c:v>
                </c:pt>
                <c:pt idx="1202">
                  <c:v>36.327999999999996</c:v>
                </c:pt>
                <c:pt idx="1203">
                  <c:v>36.378</c:v>
                </c:pt>
                <c:pt idx="1204">
                  <c:v>36.428000000000004</c:v>
                </c:pt>
                <c:pt idx="1205">
                  <c:v>36.477999999999994</c:v>
                </c:pt>
                <c:pt idx="1206">
                  <c:v>36.527999999999999</c:v>
                </c:pt>
                <c:pt idx="1207">
                  <c:v>36.578000000000003</c:v>
                </c:pt>
                <c:pt idx="1208">
                  <c:v>36.628</c:v>
                </c:pt>
                <c:pt idx="1209">
                  <c:v>36.678000000000004</c:v>
                </c:pt>
                <c:pt idx="1210">
                  <c:v>36.727999999999994</c:v>
                </c:pt>
                <c:pt idx="1211">
                  <c:v>36.777999999999999</c:v>
                </c:pt>
                <c:pt idx="1212">
                  <c:v>36.828000000000003</c:v>
                </c:pt>
                <c:pt idx="1213">
                  <c:v>36.878</c:v>
                </c:pt>
                <c:pt idx="1214">
                  <c:v>36.928000000000004</c:v>
                </c:pt>
                <c:pt idx="1215">
                  <c:v>36.977999999999994</c:v>
                </c:pt>
                <c:pt idx="1216">
                  <c:v>37.027999999999999</c:v>
                </c:pt>
                <c:pt idx="1217">
                  <c:v>37.078000000000003</c:v>
                </c:pt>
                <c:pt idx="1218">
                  <c:v>37.128</c:v>
                </c:pt>
                <c:pt idx="1219">
                  <c:v>37.178000000000004</c:v>
                </c:pt>
                <c:pt idx="1220">
                  <c:v>37.227999999999994</c:v>
                </c:pt>
                <c:pt idx="1221">
                  <c:v>37.277999999999999</c:v>
                </c:pt>
                <c:pt idx="1222">
                  <c:v>37.328000000000003</c:v>
                </c:pt>
                <c:pt idx="1223">
                  <c:v>37.378</c:v>
                </c:pt>
                <c:pt idx="1224">
                  <c:v>37.428000000000004</c:v>
                </c:pt>
                <c:pt idx="1225">
                  <c:v>37.477999999999994</c:v>
                </c:pt>
                <c:pt idx="1226">
                  <c:v>37.527999999999999</c:v>
                </c:pt>
                <c:pt idx="1227">
                  <c:v>37.578000000000003</c:v>
                </c:pt>
                <c:pt idx="1228">
                  <c:v>37.628</c:v>
                </c:pt>
                <c:pt idx="1229">
                  <c:v>37.678000000000004</c:v>
                </c:pt>
                <c:pt idx="1230">
                  <c:v>37.727999999999994</c:v>
                </c:pt>
                <c:pt idx="1231">
                  <c:v>37.777999999999999</c:v>
                </c:pt>
                <c:pt idx="1232">
                  <c:v>37.828000000000003</c:v>
                </c:pt>
                <c:pt idx="1233">
                  <c:v>37.878</c:v>
                </c:pt>
                <c:pt idx="1234">
                  <c:v>37.928000000000004</c:v>
                </c:pt>
                <c:pt idx="1235">
                  <c:v>37.977999999999994</c:v>
                </c:pt>
                <c:pt idx="1236">
                  <c:v>38.027999999999999</c:v>
                </c:pt>
                <c:pt idx="1237">
                  <c:v>38.078000000000003</c:v>
                </c:pt>
                <c:pt idx="1238">
                  <c:v>38.128</c:v>
                </c:pt>
                <c:pt idx="1239">
                  <c:v>38.177999999999997</c:v>
                </c:pt>
                <c:pt idx="1240">
                  <c:v>38.228000000000002</c:v>
                </c:pt>
                <c:pt idx="1241">
                  <c:v>38.277999999999999</c:v>
                </c:pt>
                <c:pt idx="1242">
                  <c:v>38.328000000000003</c:v>
                </c:pt>
                <c:pt idx="1243">
                  <c:v>38.378</c:v>
                </c:pt>
                <c:pt idx="1244">
                  <c:v>38.427999999999997</c:v>
                </c:pt>
                <c:pt idx="1245">
                  <c:v>38.478000000000002</c:v>
                </c:pt>
                <c:pt idx="1246">
                  <c:v>38.527999999999999</c:v>
                </c:pt>
                <c:pt idx="1247">
                  <c:v>38.578000000000003</c:v>
                </c:pt>
                <c:pt idx="1248">
                  <c:v>38.628</c:v>
                </c:pt>
                <c:pt idx="1249">
                  <c:v>38.677999999999997</c:v>
                </c:pt>
                <c:pt idx="1250">
                  <c:v>38.728000000000002</c:v>
                </c:pt>
                <c:pt idx="1251">
                  <c:v>38.777999999999999</c:v>
                </c:pt>
                <c:pt idx="1252">
                  <c:v>38.828000000000003</c:v>
                </c:pt>
                <c:pt idx="1253">
                  <c:v>38.878</c:v>
                </c:pt>
                <c:pt idx="1254">
                  <c:v>38.927999999999997</c:v>
                </c:pt>
                <c:pt idx="1255">
                  <c:v>38.978000000000002</c:v>
                </c:pt>
                <c:pt idx="1256">
                  <c:v>39.027999999999999</c:v>
                </c:pt>
                <c:pt idx="1257">
                  <c:v>39.078000000000003</c:v>
                </c:pt>
                <c:pt idx="1258">
                  <c:v>39.128</c:v>
                </c:pt>
                <c:pt idx="1259">
                  <c:v>39.177999999999997</c:v>
                </c:pt>
                <c:pt idx="1260">
                  <c:v>0</c:v>
                </c:pt>
                <c:pt idx="1261">
                  <c:v>0</c:v>
                </c:pt>
                <c:pt idx="1262">
                  <c:v>0</c:v>
                </c:pt>
                <c:pt idx="1263">
                  <c:v>39.177999999999997</c:v>
                </c:pt>
                <c:pt idx="1264">
                  <c:v>40.177999999999997</c:v>
                </c:pt>
                <c:pt idx="1265">
                  <c:v>41.177999999999997</c:v>
                </c:pt>
                <c:pt idx="1266">
                  <c:v>42.177999999999997</c:v>
                </c:pt>
                <c:pt idx="1267">
                  <c:v>43.178000000000004</c:v>
                </c:pt>
                <c:pt idx="1268">
                  <c:v>44.178000000000004</c:v>
                </c:pt>
                <c:pt idx="1269">
                  <c:v>45.178000000000004</c:v>
                </c:pt>
                <c:pt idx="1270">
                  <c:v>46.177999999999997</c:v>
                </c:pt>
                <c:pt idx="1271">
                  <c:v>47.177999999999997</c:v>
                </c:pt>
                <c:pt idx="1272">
                  <c:v>48.177999999999997</c:v>
                </c:pt>
                <c:pt idx="1273">
                  <c:v>49.177999999999997</c:v>
                </c:pt>
                <c:pt idx="1274">
                  <c:v>50.177999999999997</c:v>
                </c:pt>
                <c:pt idx="1275">
                  <c:v>51.178000000000004</c:v>
                </c:pt>
                <c:pt idx="1276">
                  <c:v>52.178000000000004</c:v>
                </c:pt>
                <c:pt idx="1277">
                  <c:v>53.178000000000004</c:v>
                </c:pt>
                <c:pt idx="1278">
                  <c:v>54.177999999999997</c:v>
                </c:pt>
                <c:pt idx="1279">
                  <c:v>55.177999999999997</c:v>
                </c:pt>
                <c:pt idx="1280">
                  <c:v>56.177999999999997</c:v>
                </c:pt>
                <c:pt idx="1281">
                  <c:v>57.177999999999997</c:v>
                </c:pt>
                <c:pt idx="1282">
                  <c:v>58.177999999999997</c:v>
                </c:pt>
                <c:pt idx="1283">
                  <c:v>59.178000000000004</c:v>
                </c:pt>
                <c:pt idx="1284">
                  <c:v>60.178000000000004</c:v>
                </c:pt>
                <c:pt idx="1285">
                  <c:v>61.178000000000004</c:v>
                </c:pt>
                <c:pt idx="1286">
                  <c:v>62.177999999999997</c:v>
                </c:pt>
                <c:pt idx="1287">
                  <c:v>63.177999999999997</c:v>
                </c:pt>
                <c:pt idx="1288">
                  <c:v>64.177999999999997</c:v>
                </c:pt>
                <c:pt idx="1289">
                  <c:v>65.177999999999997</c:v>
                </c:pt>
                <c:pt idx="1290">
                  <c:v>66.177999999999997</c:v>
                </c:pt>
              </c:numCache>
            </c:numRef>
          </c:xVal>
          <c:yVal>
            <c:numRef>
              <c:f>'R1XY'!$C:$C</c:f>
              <c:numCache>
                <c:formatCode>General</c:formatCode>
                <c:ptCount val="1048576"/>
                <c:pt idx="3">
                  <c:v>1.8675300000000001E-3</c:v>
                </c:pt>
                <c:pt idx="4">
                  <c:v>1.8675300000000001E-3</c:v>
                </c:pt>
                <c:pt idx="8">
                  <c:v>1.8675300000000001E-3</c:v>
                </c:pt>
                <c:pt idx="9">
                  <c:v>1.8671E-3</c:v>
                </c:pt>
                <c:pt idx="10">
                  <c:v>1.8662500000000001E-3</c:v>
                </c:pt>
                <c:pt idx="11">
                  <c:v>1.8653999999999999E-3</c:v>
                </c:pt>
                <c:pt idx="12">
                  <c:v>1.86454E-3</c:v>
                </c:pt>
                <c:pt idx="13">
                  <c:v>1.8636900000000001E-3</c:v>
                </c:pt>
                <c:pt idx="14">
                  <c:v>1.8628399999999999E-3</c:v>
                </c:pt>
                <c:pt idx="15">
                  <c:v>1.86199E-3</c:v>
                </c:pt>
                <c:pt idx="16">
                  <c:v>1.8611400000000001E-3</c:v>
                </c:pt>
                <c:pt idx="17">
                  <c:v>1.86028E-3</c:v>
                </c:pt>
                <c:pt idx="18">
                  <c:v>1.85943E-3</c:v>
                </c:pt>
                <c:pt idx="19">
                  <c:v>1.8585800000000001E-3</c:v>
                </c:pt>
                <c:pt idx="20">
                  <c:v>1.8577299999999999E-3</c:v>
                </c:pt>
                <c:pt idx="21">
                  <c:v>1.85688E-3</c:v>
                </c:pt>
                <c:pt idx="22">
                  <c:v>1.8560199999999999E-3</c:v>
                </c:pt>
                <c:pt idx="23">
                  <c:v>1.85517E-3</c:v>
                </c:pt>
                <c:pt idx="24">
                  <c:v>1.85432E-3</c:v>
                </c:pt>
                <c:pt idx="25">
                  <c:v>1.8534700000000001E-3</c:v>
                </c:pt>
                <c:pt idx="26">
                  <c:v>1.8526199999999999E-3</c:v>
                </c:pt>
                <c:pt idx="27">
                  <c:v>1.85176E-3</c:v>
                </c:pt>
                <c:pt idx="28">
                  <c:v>1.8509100000000001E-3</c:v>
                </c:pt>
                <c:pt idx="29">
                  <c:v>1.8500599999999999E-3</c:v>
                </c:pt>
                <c:pt idx="30">
                  <c:v>1.84921E-3</c:v>
                </c:pt>
                <c:pt idx="31">
                  <c:v>1.8483600000000001E-3</c:v>
                </c:pt>
                <c:pt idx="32">
                  <c:v>1.8475E-3</c:v>
                </c:pt>
                <c:pt idx="33">
                  <c:v>1.84665E-3</c:v>
                </c:pt>
                <c:pt idx="34">
                  <c:v>1.8458000000000001E-3</c:v>
                </c:pt>
                <c:pt idx="35">
                  <c:v>1.46155E-3</c:v>
                </c:pt>
                <c:pt idx="39">
                  <c:v>1.46155E-3</c:v>
                </c:pt>
                <c:pt idx="40">
                  <c:v>1.4059400000000001E-3</c:v>
                </c:pt>
                <c:pt idx="41">
                  <c:v>1.33494E-3</c:v>
                </c:pt>
                <c:pt idx="42">
                  <c:v>1.26753E-3</c:v>
                </c:pt>
                <c:pt idx="43">
                  <c:v>1.2035399999999999E-3</c:v>
                </c:pt>
                <c:pt idx="44">
                  <c:v>1.1427799999999999E-3</c:v>
                </c:pt>
                <c:pt idx="45">
                  <c:v>1.0850899999999999E-3</c:v>
                </c:pt>
                <c:pt idx="46">
                  <c:v>1.0303199999999999E-3</c:v>
                </c:pt>
                <c:pt idx="47">
                  <c:v>9.78322E-4</c:v>
                </c:pt>
                <c:pt idx="48">
                  <c:v>9.2894899999999999E-4</c:v>
                </c:pt>
                <c:pt idx="49">
                  <c:v>8.8207100000000001E-4</c:v>
                </c:pt>
                <c:pt idx="50">
                  <c:v>8.3756100000000001E-4</c:v>
                </c:pt>
                <c:pt idx="51">
                  <c:v>7.9530099999999999E-4</c:v>
                </c:pt>
                <c:pt idx="52">
                  <c:v>7.5517499999999997E-4</c:v>
                </c:pt>
                <c:pt idx="53">
                  <c:v>7.1707599999999998E-4</c:v>
                </c:pt>
                <c:pt idx="54">
                  <c:v>6.8090100000000003E-4</c:v>
                </c:pt>
                <c:pt idx="55">
                  <c:v>6.4655300000000001E-4</c:v>
                </c:pt>
                <c:pt idx="56">
                  <c:v>6.1393999999999999E-4</c:v>
                </c:pt>
                <c:pt idx="57">
                  <c:v>5.8297299999999998E-4</c:v>
                </c:pt>
                <c:pt idx="58">
                  <c:v>5.5356899999999996E-4</c:v>
                </c:pt>
                <c:pt idx="59">
                  <c:v>5.2565000000000001E-4</c:v>
                </c:pt>
                <c:pt idx="60">
                  <c:v>4.9914000000000002E-4</c:v>
                </c:pt>
                <c:pt idx="61">
                  <c:v>4.7396800000000001E-4</c:v>
                </c:pt>
                <c:pt idx="62">
                  <c:v>4.5006700000000001E-4</c:v>
                </c:pt>
                <c:pt idx="63">
                  <c:v>4.2737199999999997E-4</c:v>
                </c:pt>
                <c:pt idx="64">
                  <c:v>4.0582200000000002E-4</c:v>
                </c:pt>
                <c:pt idx="65">
                  <c:v>3.8536000000000001E-4</c:v>
                </c:pt>
                <c:pt idx="66">
                  <c:v>3.6592999999999999E-4</c:v>
                </c:pt>
                <c:pt idx="67">
                  <c:v>3.4748100000000002E-4</c:v>
                </c:pt>
                <c:pt idx="68">
                  <c:v>3.29962E-4</c:v>
                </c:pt>
                <c:pt idx="69">
                  <c:v>3.1332799999999998E-4</c:v>
                </c:pt>
                <c:pt idx="70">
                  <c:v>2.9753199999999998E-4</c:v>
                </c:pt>
                <c:pt idx="71">
                  <c:v>2.8253399999999998E-4</c:v>
                </c:pt>
                <c:pt idx="72">
                  <c:v>2.68292E-4</c:v>
                </c:pt>
                <c:pt idx="73">
                  <c:v>2.5476900000000001E-4</c:v>
                </c:pt>
                <c:pt idx="74">
                  <c:v>2.4192800000000001E-4</c:v>
                </c:pt>
                <c:pt idx="75">
                  <c:v>2.2973500000000001E-4</c:v>
                </c:pt>
                <c:pt idx="76">
                  <c:v>2.1815699999999999E-4</c:v>
                </c:pt>
                <c:pt idx="77">
                  <c:v>2.0716300000000001E-4</c:v>
                </c:pt>
                <c:pt idx="78">
                  <c:v>1.9672400000000001E-4</c:v>
                </c:pt>
                <c:pt idx="79">
                  <c:v>1.86811E-4</c:v>
                </c:pt>
                <c:pt idx="80">
                  <c:v>1.77398E-4</c:v>
                </c:pt>
                <c:pt idx="81">
                  <c:v>1.6846100000000001E-4</c:v>
                </c:pt>
                <c:pt idx="82">
                  <c:v>1.5997400000000001E-4</c:v>
                </c:pt>
                <c:pt idx="83">
                  <c:v>1.51915E-4</c:v>
                </c:pt>
                <c:pt idx="84">
                  <c:v>1.44263E-4</c:v>
                </c:pt>
                <c:pt idx="85">
                  <c:v>1.3699799999999999E-4</c:v>
                </c:pt>
                <c:pt idx="86">
                  <c:v>1.3009799999999999E-4</c:v>
                </c:pt>
                <c:pt idx="87">
                  <c:v>1.2354799999999999E-4</c:v>
                </c:pt>
                <c:pt idx="88">
                  <c:v>1.17327E-4</c:v>
                </c:pt>
                <c:pt idx="89">
                  <c:v>1.11421E-4</c:v>
                </c:pt>
                <c:pt idx="90">
                  <c:v>1.05813E-4</c:v>
                </c:pt>
                <c:pt idx="91">
                  <c:v>1.00488E-4</c:v>
                </c:pt>
                <c:pt idx="92" formatCode="0.00E+00">
                  <c:v>9.5431800000000003E-5</c:v>
                </c:pt>
                <c:pt idx="93" formatCode="0.00E+00">
                  <c:v>9.06311E-5</c:v>
                </c:pt>
                <c:pt idx="94" formatCode="0.00E+00">
                  <c:v>8.6073000000000001E-5</c:v>
                </c:pt>
                <c:pt idx="95" formatCode="0.00E+00">
                  <c:v>8.1745199999999998E-5</c:v>
                </c:pt>
                <c:pt idx="96" formatCode="0.00E+00">
                  <c:v>7.7636099999999993E-5</c:v>
                </c:pt>
                <c:pt idx="97" formatCode="0.00E+00">
                  <c:v>7.3734700000000004E-5</c:v>
                </c:pt>
                <c:pt idx="98" formatCode="0.00E+00">
                  <c:v>7.0030600000000007E-5</c:v>
                </c:pt>
                <c:pt idx="99" formatCode="0.00E+00">
                  <c:v>6.65139E-5</c:v>
                </c:pt>
                <c:pt idx="100" formatCode="0.00E+00">
                  <c:v>6.3175200000000005E-5</c:v>
                </c:pt>
                <c:pt idx="101" formatCode="0.00E+00">
                  <c:v>6.00055E-5</c:v>
                </c:pt>
                <c:pt idx="102" formatCode="0.00E+00">
                  <c:v>5.6996400000000002E-5</c:v>
                </c:pt>
                <c:pt idx="103" formatCode="0.00E+00">
                  <c:v>5.4139699999999999E-5</c:v>
                </c:pt>
                <c:pt idx="104" formatCode="0.00E+00">
                  <c:v>5.1427900000000003E-5</c:v>
                </c:pt>
                <c:pt idx="105" formatCode="0.00E+00">
                  <c:v>4.8853700000000003E-5</c:v>
                </c:pt>
                <c:pt idx="106" formatCode="0.00E+00">
                  <c:v>4.6410199999999998E-5</c:v>
                </c:pt>
                <c:pt idx="107" formatCode="0.00E+00">
                  <c:v>4.4090900000000002E-5</c:v>
                </c:pt>
                <c:pt idx="108" formatCode="0.00E+00">
                  <c:v>4.18896E-5</c:v>
                </c:pt>
                <c:pt idx="109" formatCode="0.00E+00">
                  <c:v>3.9800299999999999E-5</c:v>
                </c:pt>
                <c:pt idx="110" formatCode="0.00E+00">
                  <c:v>3.7817400000000002E-5</c:v>
                </c:pt>
                <c:pt idx="111" formatCode="0.00E+00">
                  <c:v>3.5935800000000002E-5</c:v>
                </c:pt>
                <c:pt idx="112" formatCode="0.00E+00">
                  <c:v>3.4150299999999997E-5</c:v>
                </c:pt>
                <c:pt idx="113" formatCode="0.00E+00">
                  <c:v>3.2456200000000003E-5</c:v>
                </c:pt>
                <c:pt idx="114" formatCode="0.00E+00">
                  <c:v>3.0848900000000002E-5</c:v>
                </c:pt>
                <c:pt idx="115" formatCode="0.00E+00">
                  <c:v>2.9324099999999999E-5</c:v>
                </c:pt>
                <c:pt idx="116" formatCode="0.00E+00">
                  <c:v>2.7877799999999999E-5</c:v>
                </c:pt>
                <c:pt idx="117" formatCode="0.00E+00">
                  <c:v>2.6506E-5</c:v>
                </c:pt>
                <c:pt idx="118" formatCode="0.00E+00">
                  <c:v>2.5205200000000001E-5</c:v>
                </c:pt>
                <c:pt idx="119" formatCode="0.00E+00">
                  <c:v>2.39718E-5</c:v>
                </c:pt>
                <c:pt idx="120" formatCode="0.00E+00">
                  <c:v>2.2802600000000001E-5</c:v>
                </c:pt>
                <c:pt idx="121" formatCode="0.00E+00">
                  <c:v>2.16943E-5</c:v>
                </c:pt>
                <c:pt idx="122" formatCode="0.00E+00">
                  <c:v>2.0644100000000001E-5</c:v>
                </c:pt>
                <c:pt idx="123" formatCode="0.00E+00">
                  <c:v>1.9649100000000001E-5</c:v>
                </c:pt>
                <c:pt idx="124" formatCode="0.00E+00">
                  <c:v>1.8706700000000002E-5</c:v>
                </c:pt>
                <c:pt idx="125" formatCode="0.00E+00">
                  <c:v>1.78143E-5</c:v>
                </c:pt>
                <c:pt idx="126" formatCode="0.00E+00">
                  <c:v>1.6969600000000001E-5</c:v>
                </c:pt>
                <c:pt idx="127" formatCode="0.00E+00">
                  <c:v>1.61703E-5</c:v>
                </c:pt>
                <c:pt idx="128" formatCode="0.00E+00">
                  <c:v>1.5414299999999999E-5</c:v>
                </c:pt>
                <c:pt idx="129" formatCode="0.00E+00">
                  <c:v>1.46995E-5</c:v>
                </c:pt>
                <c:pt idx="130" formatCode="0.00E+00">
                  <c:v>1.40241E-5</c:v>
                </c:pt>
                <c:pt idx="131" formatCode="0.00E+00">
                  <c:v>1.33861E-5</c:v>
                </c:pt>
                <c:pt idx="132" formatCode="0.00E+00">
                  <c:v>1.2784E-5</c:v>
                </c:pt>
                <c:pt idx="133" formatCode="0.00E+00">
                  <c:v>1.22161E-5</c:v>
                </c:pt>
                <c:pt idx="134" formatCode="0.00E+00">
                  <c:v>1.16809E-5</c:v>
                </c:pt>
                <c:pt idx="135" formatCode="0.00E+00">
                  <c:v>1.1177E-5</c:v>
                </c:pt>
                <c:pt idx="136" formatCode="0.00E+00">
                  <c:v>1.07029E-5</c:v>
                </c:pt>
                <c:pt idx="137" formatCode="0.00E+00">
                  <c:v>1.02575E-5</c:v>
                </c:pt>
                <c:pt idx="138" formatCode="0.00E+00">
                  <c:v>9.8395900000000008E-6</c:v>
                </c:pt>
                <c:pt idx="139" formatCode="0.00E+00">
                  <c:v>9.4479899999999993E-6</c:v>
                </c:pt>
                <c:pt idx="140" formatCode="0.00E+00">
                  <c:v>9.0816800000000001E-6</c:v>
                </c:pt>
                <c:pt idx="141" formatCode="0.00E+00">
                  <c:v>8.7396800000000007E-6</c:v>
                </c:pt>
                <c:pt idx="142" formatCode="0.00E+00">
                  <c:v>8.4210900000000007E-6</c:v>
                </c:pt>
                <c:pt idx="143" formatCode="0.00E+00">
                  <c:v>8.1250299999999997E-6</c:v>
                </c:pt>
                <c:pt idx="144" formatCode="0.00E+00">
                  <c:v>7.8507400000000003E-6</c:v>
                </c:pt>
                <c:pt idx="145" formatCode="0.00E+00">
                  <c:v>7.5974700000000001E-6</c:v>
                </c:pt>
                <c:pt idx="146" formatCode="0.00E+00">
                  <c:v>7.3645499999999996E-6</c:v>
                </c:pt>
                <c:pt idx="147" formatCode="0.00E+00">
                  <c:v>7.1513499999999997E-6</c:v>
                </c:pt>
                <c:pt idx="148" formatCode="0.00E+00">
                  <c:v>6.9573100000000001E-6</c:v>
                </c:pt>
                <c:pt idx="149" formatCode="0.00E+00">
                  <c:v>6.7819199999999999E-6</c:v>
                </c:pt>
                <c:pt idx="150" formatCode="0.00E+00">
                  <c:v>6.6246899999999996E-6</c:v>
                </c:pt>
                <c:pt idx="151" formatCode="0.00E+00">
                  <c:v>6.4852199999999999E-6</c:v>
                </c:pt>
                <c:pt idx="152" formatCode="0.00E+00">
                  <c:v>6.3631199999999998E-6</c:v>
                </c:pt>
                <c:pt idx="153" formatCode="0.00E+00">
                  <c:v>6.2580900000000004E-6</c:v>
                </c:pt>
                <c:pt idx="154" formatCode="0.00E+00">
                  <c:v>6.1698300000000002E-6</c:v>
                </c:pt>
                <c:pt idx="155" formatCode="0.00E+00">
                  <c:v>6.0981199999999998E-6</c:v>
                </c:pt>
                <c:pt idx="156" formatCode="0.00E+00">
                  <c:v>6.0427700000000004E-6</c:v>
                </c:pt>
                <c:pt idx="157" formatCode="0.00E+00">
                  <c:v>6.0036200000000001E-6</c:v>
                </c:pt>
                <c:pt idx="158" formatCode="0.00E+00">
                  <c:v>5.9805700000000004E-6</c:v>
                </c:pt>
                <c:pt idx="159" formatCode="0.00E+00">
                  <c:v>5.5942099999999996E-6</c:v>
                </c:pt>
                <c:pt idx="163" formatCode="0.00E+00">
                  <c:v>5.5942099999999996E-6</c:v>
                </c:pt>
                <c:pt idx="164" formatCode="0.00E+00">
                  <c:v>5.1883599999999999E-6</c:v>
                </c:pt>
                <c:pt idx="165" formatCode="0.00E+00">
                  <c:v>4.6456799999999997E-6</c:v>
                </c:pt>
                <c:pt idx="166" formatCode="0.00E+00">
                  <c:v>4.1015600000000004E-6</c:v>
                </c:pt>
                <c:pt idx="167" formatCode="0.00E+00">
                  <c:v>3.5559699999999999E-6</c:v>
                </c:pt>
                <c:pt idx="168" formatCode="0.00E+00">
                  <c:v>3.0089300000000001E-6</c:v>
                </c:pt>
                <c:pt idx="169" formatCode="0.00E+00">
                  <c:v>2.4604199999999999E-6</c:v>
                </c:pt>
                <c:pt idx="170" formatCode="0.00E+00">
                  <c:v>1.9104500000000001E-6</c:v>
                </c:pt>
                <c:pt idx="171" formatCode="0.00E+00">
                  <c:v>1.3590100000000001E-6</c:v>
                </c:pt>
                <c:pt idx="172" formatCode="0.00E+00">
                  <c:v>8.0609400000000004E-7</c:v>
                </c:pt>
                <c:pt idx="173" formatCode="0.00E+00">
                  <c:v>3.9031400000000001E-7</c:v>
                </c:pt>
                <c:pt idx="177" formatCode="0.00E+00">
                  <c:v>3.9031400000000001E-7</c:v>
                </c:pt>
                <c:pt idx="178" formatCode="0.00E+00">
                  <c:v>1.7422699999999999E-17</c:v>
                </c:pt>
                <c:pt idx="179" formatCode="0.00E+00">
                  <c:v>1.72837E-17</c:v>
                </c:pt>
                <c:pt idx="180" formatCode="0.00E+00">
                  <c:v>1.7144700000000001E-17</c:v>
                </c:pt>
                <c:pt idx="181" formatCode="0.00E+00">
                  <c:v>1.7005699999999999E-17</c:v>
                </c:pt>
                <c:pt idx="182" formatCode="0.00E+00">
                  <c:v>1.6866599999999999E-17</c:v>
                </c:pt>
                <c:pt idx="183" formatCode="0.00E+00">
                  <c:v>1.67276E-17</c:v>
                </c:pt>
                <c:pt idx="184" formatCode="0.00E+00">
                  <c:v>1.6588500000000001E-17</c:v>
                </c:pt>
                <c:pt idx="185" formatCode="0.00E+00">
                  <c:v>1.6449400000000001E-17</c:v>
                </c:pt>
                <c:pt idx="186" formatCode="0.00E+00">
                  <c:v>1.6310200000000001E-17</c:v>
                </c:pt>
                <c:pt idx="187" formatCode="0.00E+00">
                  <c:v>1.6171099999999999E-17</c:v>
                </c:pt>
                <c:pt idx="188" formatCode="0.00E+00">
                  <c:v>1.6031899999999999E-17</c:v>
                </c:pt>
                <c:pt idx="189" formatCode="0.00E+00">
                  <c:v>1.5892699999999999E-17</c:v>
                </c:pt>
                <c:pt idx="190" formatCode="0.00E+00">
                  <c:v>1.5753400000000001E-17</c:v>
                </c:pt>
                <c:pt idx="191" formatCode="0.00E+00">
                  <c:v>1.5614200000000001E-17</c:v>
                </c:pt>
                <c:pt idx="192" formatCode="0.00E+00">
                  <c:v>1.5474900000000001E-17</c:v>
                </c:pt>
                <c:pt idx="193" formatCode="0.00E+00">
                  <c:v>1.53356E-17</c:v>
                </c:pt>
                <c:pt idx="194" formatCode="0.00E+00">
                  <c:v>1.51963E-17</c:v>
                </c:pt>
                <c:pt idx="195" formatCode="0.00E+00">
                  <c:v>1.5056899999999999E-17</c:v>
                </c:pt>
                <c:pt idx="196" formatCode="0.00E+00">
                  <c:v>1.4917500000000001E-17</c:v>
                </c:pt>
                <c:pt idx="197" formatCode="0.00E+00">
                  <c:v>1.47781E-17</c:v>
                </c:pt>
                <c:pt idx="198" formatCode="0.00E+00">
                  <c:v>1.4638699999999999E-17</c:v>
                </c:pt>
                <c:pt idx="199" formatCode="0.00E+00">
                  <c:v>1.4499300000000001E-17</c:v>
                </c:pt>
                <c:pt idx="200" formatCode="0.00E+00">
                  <c:v>1.43598E-17</c:v>
                </c:pt>
                <c:pt idx="201" formatCode="0.00E+00">
                  <c:v>1.4220300000000001E-17</c:v>
                </c:pt>
                <c:pt idx="202" formatCode="0.00E+00">
                  <c:v>1.40808E-17</c:v>
                </c:pt>
                <c:pt idx="203" formatCode="0.00E+00">
                  <c:v>1.3941300000000001E-17</c:v>
                </c:pt>
                <c:pt idx="204" formatCode="0.00E+00">
                  <c:v>1.38017E-17</c:v>
                </c:pt>
                <c:pt idx="205" formatCode="0.00E+00">
                  <c:v>1.3662100000000001E-17</c:v>
                </c:pt>
                <c:pt idx="206" formatCode="0.00E+00">
                  <c:v>1.35225E-17</c:v>
                </c:pt>
                <c:pt idx="207" formatCode="0.00E+00">
                  <c:v>1.3382799999999999E-17</c:v>
                </c:pt>
                <c:pt idx="208" formatCode="0.00E+00">
                  <c:v>1.3243200000000001E-17</c:v>
                </c:pt>
                <c:pt idx="209" formatCode="0.00E+00">
                  <c:v>1.31035E-17</c:v>
                </c:pt>
                <c:pt idx="210" formatCode="0.00E+00">
                  <c:v>1.29638E-17</c:v>
                </c:pt>
                <c:pt idx="211" formatCode="0.00E+00">
                  <c:v>1.2824099999999999E-17</c:v>
                </c:pt>
                <c:pt idx="212" formatCode="0.00E+00">
                  <c:v>1.26843E-17</c:v>
                </c:pt>
                <c:pt idx="213" formatCode="0.00E+00">
                  <c:v>1.25445E-17</c:v>
                </c:pt>
                <c:pt idx="214" formatCode="0.00E+00">
                  <c:v>1.24047E-17</c:v>
                </c:pt>
                <c:pt idx="215" formatCode="0.00E+00">
                  <c:v>1.22649E-17</c:v>
                </c:pt>
                <c:pt idx="216" formatCode="0.00E+00">
                  <c:v>1.2125E-17</c:v>
                </c:pt>
                <c:pt idx="217" formatCode="0.00E+00">
                  <c:v>1.19852E-17</c:v>
                </c:pt>
                <c:pt idx="218" formatCode="0.00E+00">
                  <c:v>1.18453E-17</c:v>
                </c:pt>
                <c:pt idx="219" formatCode="0.00E+00">
                  <c:v>1.17053E-17</c:v>
                </c:pt>
                <c:pt idx="220" formatCode="0.00E+00">
                  <c:v>1.15654E-17</c:v>
                </c:pt>
                <c:pt idx="221" formatCode="0.00E+00">
                  <c:v>1.1425399999999999E-17</c:v>
                </c:pt>
                <c:pt idx="222" formatCode="0.00E+00">
                  <c:v>1.12854E-17</c:v>
                </c:pt>
                <c:pt idx="223" formatCode="0.00E+00">
                  <c:v>1.1145399999999999E-17</c:v>
                </c:pt>
                <c:pt idx="224" formatCode="0.00E+00">
                  <c:v>1.10054E-17</c:v>
                </c:pt>
                <c:pt idx="225" formatCode="0.00E+00">
                  <c:v>1.08653E-17</c:v>
                </c:pt>
                <c:pt idx="226" formatCode="0.00E+00">
                  <c:v>1.0725200000000001E-17</c:v>
                </c:pt>
                <c:pt idx="227" formatCode="0.00E+00">
                  <c:v>1.0585099999999999E-17</c:v>
                </c:pt>
                <c:pt idx="228" formatCode="0.00E+00">
                  <c:v>1.0445E-17</c:v>
                </c:pt>
                <c:pt idx="229" formatCode="0.00E+00">
                  <c:v>1.0304799999999999E-17</c:v>
                </c:pt>
                <c:pt idx="230" formatCode="0.00E+00">
                  <c:v>1.0164600000000001E-17</c:v>
                </c:pt>
                <c:pt idx="231" formatCode="0.00E+00">
                  <c:v>1.00244E-17</c:v>
                </c:pt>
                <c:pt idx="232" formatCode="0.00E+00">
                  <c:v>9.8841699999999994E-18</c:v>
                </c:pt>
                <c:pt idx="233" formatCode="0.00E+00">
                  <c:v>9.7439100000000007E-18</c:v>
                </c:pt>
                <c:pt idx="234" formatCode="0.00E+00">
                  <c:v>9.6036299999999995E-18</c:v>
                </c:pt>
                <c:pt idx="235" formatCode="0.00E+00">
                  <c:v>9.4633200000000006E-18</c:v>
                </c:pt>
                <c:pt idx="236" formatCode="0.00E+00">
                  <c:v>9.3229900000000006E-18</c:v>
                </c:pt>
                <c:pt idx="237" formatCode="0.00E+00">
                  <c:v>9.1826399999999997E-18</c:v>
                </c:pt>
                <c:pt idx="238" formatCode="0.00E+00">
                  <c:v>9.0422599999999995E-18</c:v>
                </c:pt>
                <c:pt idx="239" formatCode="0.00E+00">
                  <c:v>8.9018599999999999E-18</c:v>
                </c:pt>
                <c:pt idx="240" formatCode="0.00E+00">
                  <c:v>8.7614299999999995E-18</c:v>
                </c:pt>
                <c:pt idx="241" formatCode="0.00E+00">
                  <c:v>8.6209799999999996E-18</c:v>
                </c:pt>
                <c:pt idx="242" formatCode="0.00E+00">
                  <c:v>8.4805100000000002E-18</c:v>
                </c:pt>
                <c:pt idx="243" formatCode="0.00E+00">
                  <c:v>8.34001E-18</c:v>
                </c:pt>
                <c:pt idx="244" formatCode="0.00E+00">
                  <c:v>8.1994900000000004E-18</c:v>
                </c:pt>
                <c:pt idx="245" formatCode="0.00E+00">
                  <c:v>8.05894E-18</c:v>
                </c:pt>
                <c:pt idx="246" formatCode="0.00E+00">
                  <c:v>7.9183700000000002E-18</c:v>
                </c:pt>
                <c:pt idx="247" formatCode="0.00E+00">
                  <c:v>7.7777799999999993E-18</c:v>
                </c:pt>
                <c:pt idx="248" formatCode="0.00E+00">
                  <c:v>7.6371600000000007E-18</c:v>
                </c:pt>
                <c:pt idx="249" formatCode="0.00E+00">
                  <c:v>7.4965199999999996E-18</c:v>
                </c:pt>
                <c:pt idx="250" formatCode="0.00E+00">
                  <c:v>7.3558499999999993E-18</c:v>
                </c:pt>
                <c:pt idx="251" formatCode="0.00E+00">
                  <c:v>7.2151599999999994E-18</c:v>
                </c:pt>
                <c:pt idx="252" formatCode="0.00E+00">
                  <c:v>7.0744500000000001E-18</c:v>
                </c:pt>
                <c:pt idx="253" formatCode="0.00E+00">
                  <c:v>6.9337100000000001E-18</c:v>
                </c:pt>
                <c:pt idx="254" formatCode="0.00E+00">
                  <c:v>6.7929499999999997E-18</c:v>
                </c:pt>
                <c:pt idx="255" formatCode="0.00E+00">
                  <c:v>6.6521699999999999E-18</c:v>
                </c:pt>
                <c:pt idx="256" formatCode="0.00E+00">
                  <c:v>6.5113600000000001E-18</c:v>
                </c:pt>
                <c:pt idx="257" formatCode="0.00E+00">
                  <c:v>6.3705200000000004E-18</c:v>
                </c:pt>
                <c:pt idx="258" formatCode="0.00E+00">
                  <c:v>6.2296600000000003E-18</c:v>
                </c:pt>
                <c:pt idx="259" formatCode="0.00E+00">
                  <c:v>6.08878E-18</c:v>
                </c:pt>
                <c:pt idx="260" formatCode="0.00E+00">
                  <c:v>5.9478800000000003E-18</c:v>
                </c:pt>
                <c:pt idx="261" formatCode="0.00E+00">
                  <c:v>5.8069499999999998E-18</c:v>
                </c:pt>
                <c:pt idx="262" formatCode="0.00E+00">
                  <c:v>5.66599E-18</c:v>
                </c:pt>
                <c:pt idx="263" formatCode="0.00E+00">
                  <c:v>5.52501E-18</c:v>
                </c:pt>
                <c:pt idx="264" formatCode="0.00E+00">
                  <c:v>5.3840099999999997E-18</c:v>
                </c:pt>
                <c:pt idx="265" formatCode="0.00E+00">
                  <c:v>5.2429800000000003E-18</c:v>
                </c:pt>
                <c:pt idx="266" formatCode="0.00E+00">
                  <c:v>5.1019299999999998E-18</c:v>
                </c:pt>
                <c:pt idx="267" formatCode="0.00E+00">
                  <c:v>4.9608599999999998E-18</c:v>
                </c:pt>
                <c:pt idx="268" formatCode="0.00E+00">
                  <c:v>4.8197599999999998E-18</c:v>
                </c:pt>
                <c:pt idx="269" formatCode="0.00E+00">
                  <c:v>4.6786399999999996E-18</c:v>
                </c:pt>
                <c:pt idx="270" formatCode="0.00E+00">
                  <c:v>4.5374900000000002E-18</c:v>
                </c:pt>
                <c:pt idx="271" formatCode="0.00E+00">
                  <c:v>4.3963199999999997E-18</c:v>
                </c:pt>
                <c:pt idx="272" formatCode="0.00E+00">
                  <c:v>4.2551299999999998E-18</c:v>
                </c:pt>
                <c:pt idx="273" formatCode="0.00E+00">
                  <c:v>4.1139099999999999E-18</c:v>
                </c:pt>
                <c:pt idx="274" formatCode="0.00E+00">
                  <c:v>3.9726599999999999E-18</c:v>
                </c:pt>
                <c:pt idx="275" formatCode="0.00E+00">
                  <c:v>3.8314000000000003E-18</c:v>
                </c:pt>
                <c:pt idx="276" formatCode="0.00E+00">
                  <c:v>3.6901000000000001E-18</c:v>
                </c:pt>
                <c:pt idx="277" formatCode="0.00E+00">
                  <c:v>3.5487900000000002E-18</c:v>
                </c:pt>
                <c:pt idx="278" formatCode="0.00E+00">
                  <c:v>3.4074499999999999E-18</c:v>
                </c:pt>
                <c:pt idx="279" formatCode="0.00E+00">
                  <c:v>3.2660900000000002E-18</c:v>
                </c:pt>
                <c:pt idx="280" formatCode="0.00E+00">
                  <c:v>3.1247E-18</c:v>
                </c:pt>
                <c:pt idx="281" formatCode="0.00E+00">
                  <c:v>2.98329E-18</c:v>
                </c:pt>
                <c:pt idx="282" formatCode="0.00E+00">
                  <c:v>2.84185E-18</c:v>
                </c:pt>
                <c:pt idx="283" formatCode="0.00E+00">
                  <c:v>2.7003900000000002E-18</c:v>
                </c:pt>
                <c:pt idx="284" formatCode="0.00E+00">
                  <c:v>2.5588999999999999E-18</c:v>
                </c:pt>
                <c:pt idx="285" formatCode="0.00E+00">
                  <c:v>2.4173999999999999E-18</c:v>
                </c:pt>
                <c:pt idx="286" formatCode="0.00E+00">
                  <c:v>2.2758599999999998E-18</c:v>
                </c:pt>
                <c:pt idx="287" formatCode="0.00E+00">
                  <c:v>2.13431E-18</c:v>
                </c:pt>
                <c:pt idx="288" formatCode="0.00E+00">
                  <c:v>1.9927300000000002E-18</c:v>
                </c:pt>
                <c:pt idx="289" formatCode="0.00E+00">
                  <c:v>1.85112E-18</c:v>
                </c:pt>
                <c:pt idx="290" formatCode="0.00E+00">
                  <c:v>1.7094899999999999E-18</c:v>
                </c:pt>
                <c:pt idx="291" formatCode="0.00E+00">
                  <c:v>1.56784E-18</c:v>
                </c:pt>
                <c:pt idx="292" formatCode="0.00E+00">
                  <c:v>1.42616E-18</c:v>
                </c:pt>
                <c:pt idx="293" formatCode="0.00E+00">
                  <c:v>1.2844600000000001E-18</c:v>
                </c:pt>
                <c:pt idx="294" formatCode="0.00E+00">
                  <c:v>1.1427300000000001E-18</c:v>
                </c:pt>
                <c:pt idx="295" formatCode="0.00E+00">
                  <c:v>1.0009699999999999E-18</c:v>
                </c:pt>
                <c:pt idx="296" formatCode="0.00E+00">
                  <c:v>8.5880799999999995E-19</c:v>
                </c:pt>
                <c:pt idx="297" formatCode="0.00E+00">
                  <c:v>7.5202199999999997E-19</c:v>
                </c:pt>
                <c:pt idx="301" formatCode="0.00E+00">
                  <c:v>7.5202199999999997E-19</c:v>
                </c:pt>
                <c:pt idx="302" formatCode="0.00E+00">
                  <c:v>4.0990300000000002E-20</c:v>
                </c:pt>
                <c:pt idx="303" formatCode="0.00E+00">
                  <c:v>3.9413399999999998E-20</c:v>
                </c:pt>
                <c:pt idx="304" formatCode="0.00E+00">
                  <c:v>3.7836499999999999E-20</c:v>
                </c:pt>
                <c:pt idx="305" formatCode="0.00E+00">
                  <c:v>3.62596E-20</c:v>
                </c:pt>
                <c:pt idx="306" formatCode="0.00E+00">
                  <c:v>3.46828E-20</c:v>
                </c:pt>
                <c:pt idx="307" formatCode="0.00E+00">
                  <c:v>3.3105999999999999E-20</c:v>
                </c:pt>
                <c:pt idx="308" formatCode="0.00E+00">
                  <c:v>3.1529199999999999E-20</c:v>
                </c:pt>
                <c:pt idx="309" formatCode="0.00E+00">
                  <c:v>2.9952500000000002E-20</c:v>
                </c:pt>
                <c:pt idx="310" formatCode="0.00E+00">
                  <c:v>2.83758E-20</c:v>
                </c:pt>
                <c:pt idx="311" formatCode="0.00E+00">
                  <c:v>2.6799100000000001E-20</c:v>
                </c:pt>
                <c:pt idx="312" formatCode="0.00E+00">
                  <c:v>2.5222400000000001E-20</c:v>
                </c:pt>
                <c:pt idx="313" formatCode="0.00E+00">
                  <c:v>2.36458E-20</c:v>
                </c:pt>
                <c:pt idx="314" formatCode="0.00E+00">
                  <c:v>2.2069199999999999E-20</c:v>
                </c:pt>
                <c:pt idx="315" formatCode="0.00E+00">
                  <c:v>2.0492600000000001E-20</c:v>
                </c:pt>
                <c:pt idx="316" formatCode="0.00E+00">
                  <c:v>1.8916100000000001E-20</c:v>
                </c:pt>
                <c:pt idx="317" formatCode="0.00E+00">
                  <c:v>1.7339600000000001E-20</c:v>
                </c:pt>
                <c:pt idx="318" formatCode="0.00E+00">
                  <c:v>1.57631E-20</c:v>
                </c:pt>
                <c:pt idx="319" formatCode="0.00E+00">
                  <c:v>1.4186700000000001E-20</c:v>
                </c:pt>
                <c:pt idx="320" formatCode="0.00E+00">
                  <c:v>1.26103E-20</c:v>
                </c:pt>
                <c:pt idx="321" formatCode="0.00E+00">
                  <c:v>1.1033900000000001E-20</c:v>
                </c:pt>
                <c:pt idx="322" formatCode="0.00E+00">
                  <c:v>9.4575100000000002E-21</c:v>
                </c:pt>
                <c:pt idx="323" formatCode="0.00E+00">
                  <c:v>7.8811800000000005E-21</c:v>
                </c:pt>
                <c:pt idx="324" formatCode="0.00E+00">
                  <c:v>6.3048799999999997E-21</c:v>
                </c:pt>
                <c:pt idx="325" formatCode="0.00E+00">
                  <c:v>4.7286200000000001E-21</c:v>
                </c:pt>
                <c:pt idx="326" formatCode="0.00E+00">
                  <c:v>3.1523799999999999E-21</c:v>
                </c:pt>
                <c:pt idx="327" formatCode="0.00E+00">
                  <c:v>1.57618E-21</c:v>
                </c:pt>
                <c:pt idx="328" formatCode="0.00E+00">
                  <c:v>7.8808099999999997E-22</c:v>
                </c:pt>
                <c:pt idx="332" formatCode="0.00E+00">
                  <c:v>7.8808099999999997E-22</c:v>
                </c:pt>
                <c:pt idx="333" formatCode="0.00E+00">
                  <c:v>7.8808099999999997E-22</c:v>
                </c:pt>
                <c:pt idx="337" formatCode="0.00E+00">
                  <c:v>7.5202199999999997E-19</c:v>
                </c:pt>
                <c:pt idx="338" formatCode="0.00E+00">
                  <c:v>7.5202199999999997E-19</c:v>
                </c:pt>
                <c:pt idx="342" formatCode="0.00E+00">
                  <c:v>3.9031400000000001E-7</c:v>
                </c:pt>
                <c:pt idx="343" formatCode="0.00E+00">
                  <c:v>3.9031400000000001E-7</c:v>
                </c:pt>
                <c:pt idx="347" formatCode="0.00E+00">
                  <c:v>5.5942099999999996E-6</c:v>
                </c:pt>
                <c:pt idx="348" formatCode="0.00E+00">
                  <c:v>5.5942099999999996E-6</c:v>
                </c:pt>
                <c:pt idx="352">
                  <c:v>1.46155E-3</c:v>
                </c:pt>
                <c:pt idx="353">
                  <c:v>1.46155E-3</c:v>
                </c:pt>
                <c:pt idx="357" formatCode="0.00E+00">
                  <c:v>4.0990300000000002E-20</c:v>
                </c:pt>
                <c:pt idx="358" formatCode="0.00E+00">
                  <c:v>4.0990300000000002E-20</c:v>
                </c:pt>
                <c:pt idx="359" formatCode="0.00E+00">
                  <c:v>3.9413399999999998E-20</c:v>
                </c:pt>
                <c:pt idx="360" formatCode="0.00E+00">
                  <c:v>3.9413399999999998E-20</c:v>
                </c:pt>
                <c:pt idx="361" formatCode="0.00E+00">
                  <c:v>3.7836499999999999E-20</c:v>
                </c:pt>
                <c:pt idx="362" formatCode="0.00E+00">
                  <c:v>3.7836499999999999E-20</c:v>
                </c:pt>
                <c:pt idx="363" formatCode="0.00E+00">
                  <c:v>3.62596E-20</c:v>
                </c:pt>
                <c:pt idx="364" formatCode="0.00E+00">
                  <c:v>3.62596E-20</c:v>
                </c:pt>
                <c:pt idx="365" formatCode="0.00E+00">
                  <c:v>3.46828E-20</c:v>
                </c:pt>
                <c:pt idx="366" formatCode="0.00E+00">
                  <c:v>3.46828E-20</c:v>
                </c:pt>
                <c:pt idx="367" formatCode="0.00E+00">
                  <c:v>3.3105999999999999E-20</c:v>
                </c:pt>
                <c:pt idx="368" formatCode="0.00E+00">
                  <c:v>3.3105999999999999E-20</c:v>
                </c:pt>
                <c:pt idx="369" formatCode="0.00E+00">
                  <c:v>3.1529199999999999E-20</c:v>
                </c:pt>
                <c:pt idx="370" formatCode="0.00E+00">
                  <c:v>3.1529199999999999E-20</c:v>
                </c:pt>
                <c:pt idx="371" formatCode="0.00E+00">
                  <c:v>2.9952500000000002E-20</c:v>
                </c:pt>
                <c:pt idx="372" formatCode="0.00E+00">
                  <c:v>2.9952500000000002E-20</c:v>
                </c:pt>
                <c:pt idx="373" formatCode="0.00E+00">
                  <c:v>2.83758E-20</c:v>
                </c:pt>
                <c:pt idx="374" formatCode="0.00E+00">
                  <c:v>2.83758E-20</c:v>
                </c:pt>
                <c:pt idx="375" formatCode="0.00E+00">
                  <c:v>2.6799100000000001E-20</c:v>
                </c:pt>
                <c:pt idx="376" formatCode="0.00E+00">
                  <c:v>2.6799100000000001E-20</c:v>
                </c:pt>
                <c:pt idx="377" formatCode="0.00E+00">
                  <c:v>2.5222400000000001E-20</c:v>
                </c:pt>
                <c:pt idx="378" formatCode="0.00E+00">
                  <c:v>2.5222400000000001E-20</c:v>
                </c:pt>
                <c:pt idx="379" formatCode="0.00E+00">
                  <c:v>2.36458E-20</c:v>
                </c:pt>
                <c:pt idx="380" formatCode="0.00E+00">
                  <c:v>2.36458E-20</c:v>
                </c:pt>
                <c:pt idx="381" formatCode="0.00E+00">
                  <c:v>2.2069199999999999E-20</c:v>
                </c:pt>
                <c:pt idx="382" formatCode="0.00E+00">
                  <c:v>2.2069199999999999E-20</c:v>
                </c:pt>
                <c:pt idx="383" formatCode="0.00E+00">
                  <c:v>2.0492600000000001E-20</c:v>
                </c:pt>
                <c:pt idx="384" formatCode="0.00E+00">
                  <c:v>2.0492600000000001E-20</c:v>
                </c:pt>
                <c:pt idx="385" formatCode="0.00E+00">
                  <c:v>1.8916100000000001E-20</c:v>
                </c:pt>
                <c:pt idx="386" formatCode="0.00E+00">
                  <c:v>1.8916100000000001E-20</c:v>
                </c:pt>
                <c:pt idx="387" formatCode="0.00E+00">
                  <c:v>1.7339600000000001E-20</c:v>
                </c:pt>
                <c:pt idx="388" formatCode="0.00E+00">
                  <c:v>1.7339600000000001E-20</c:v>
                </c:pt>
                <c:pt idx="389" formatCode="0.00E+00">
                  <c:v>1.57631E-20</c:v>
                </c:pt>
                <c:pt idx="390" formatCode="0.00E+00">
                  <c:v>1.57631E-20</c:v>
                </c:pt>
                <c:pt idx="391" formatCode="0.00E+00">
                  <c:v>1.4186700000000001E-20</c:v>
                </c:pt>
                <c:pt idx="392" formatCode="0.00E+00">
                  <c:v>1.4186700000000001E-20</c:v>
                </c:pt>
                <c:pt idx="393" formatCode="0.00E+00">
                  <c:v>1.26103E-20</c:v>
                </c:pt>
                <c:pt idx="394" formatCode="0.00E+00">
                  <c:v>1.26103E-20</c:v>
                </c:pt>
                <c:pt idx="395" formatCode="0.00E+00">
                  <c:v>1.1033900000000001E-20</c:v>
                </c:pt>
                <c:pt idx="396" formatCode="0.00E+00">
                  <c:v>1.1033900000000001E-20</c:v>
                </c:pt>
                <c:pt idx="397" formatCode="0.00E+00">
                  <c:v>9.4575100000000002E-21</c:v>
                </c:pt>
                <c:pt idx="398" formatCode="0.00E+00">
                  <c:v>9.4575100000000002E-21</c:v>
                </c:pt>
                <c:pt idx="399" formatCode="0.00E+00">
                  <c:v>7.8811800000000005E-21</c:v>
                </c:pt>
                <c:pt idx="400" formatCode="0.00E+00">
                  <c:v>7.8811800000000005E-21</c:v>
                </c:pt>
                <c:pt idx="401" formatCode="0.00E+00">
                  <c:v>6.3048799999999997E-21</c:v>
                </c:pt>
                <c:pt idx="402" formatCode="0.00E+00">
                  <c:v>6.3048799999999997E-21</c:v>
                </c:pt>
                <c:pt idx="403" formatCode="0.00E+00">
                  <c:v>4.7286200000000001E-21</c:v>
                </c:pt>
                <c:pt idx="404" formatCode="0.00E+00">
                  <c:v>4.7286200000000001E-21</c:v>
                </c:pt>
                <c:pt idx="405" formatCode="0.00E+00">
                  <c:v>3.1523799999999999E-21</c:v>
                </c:pt>
                <c:pt idx="406" formatCode="0.00E+00">
                  <c:v>3.1523799999999999E-21</c:v>
                </c:pt>
                <c:pt idx="407" formatCode="0.00E+00">
                  <c:v>1.57618E-21</c:v>
                </c:pt>
                <c:pt idx="408" formatCode="0.00E+00">
                  <c:v>1.57618E-21</c:v>
                </c:pt>
                <c:pt idx="412" formatCode="0.00E+00">
                  <c:v>1.7422699999999999E-17</c:v>
                </c:pt>
                <c:pt idx="413" formatCode="0.00E+00">
                  <c:v>1.7422699999999999E-17</c:v>
                </c:pt>
                <c:pt idx="414" formatCode="0.00E+00">
                  <c:v>1.72837E-17</c:v>
                </c:pt>
                <c:pt idx="415" formatCode="0.00E+00">
                  <c:v>1.72837E-17</c:v>
                </c:pt>
                <c:pt idx="416" formatCode="0.00E+00">
                  <c:v>1.7144700000000001E-17</c:v>
                </c:pt>
                <c:pt idx="417" formatCode="0.00E+00">
                  <c:v>1.7144700000000001E-17</c:v>
                </c:pt>
                <c:pt idx="418" formatCode="0.00E+00">
                  <c:v>1.7005699999999999E-17</c:v>
                </c:pt>
                <c:pt idx="419" formatCode="0.00E+00">
                  <c:v>1.7005699999999999E-17</c:v>
                </c:pt>
                <c:pt idx="420" formatCode="0.00E+00">
                  <c:v>1.6866599999999999E-17</c:v>
                </c:pt>
                <c:pt idx="421" formatCode="0.00E+00">
                  <c:v>1.6866599999999999E-17</c:v>
                </c:pt>
                <c:pt idx="422" formatCode="0.00E+00">
                  <c:v>1.67276E-17</c:v>
                </c:pt>
                <c:pt idx="423" formatCode="0.00E+00">
                  <c:v>1.67276E-17</c:v>
                </c:pt>
                <c:pt idx="424" formatCode="0.00E+00">
                  <c:v>1.6588500000000001E-17</c:v>
                </c:pt>
                <c:pt idx="425" formatCode="0.00E+00">
                  <c:v>1.6588500000000001E-17</c:v>
                </c:pt>
                <c:pt idx="426" formatCode="0.00E+00">
                  <c:v>1.6449400000000001E-17</c:v>
                </c:pt>
                <c:pt idx="427" formatCode="0.00E+00">
                  <c:v>1.6449400000000001E-17</c:v>
                </c:pt>
                <c:pt idx="428" formatCode="0.00E+00">
                  <c:v>1.6310200000000001E-17</c:v>
                </c:pt>
                <c:pt idx="429" formatCode="0.00E+00">
                  <c:v>1.6310200000000001E-17</c:v>
                </c:pt>
                <c:pt idx="430" formatCode="0.00E+00">
                  <c:v>1.6171099999999999E-17</c:v>
                </c:pt>
                <c:pt idx="431" formatCode="0.00E+00">
                  <c:v>1.6171099999999999E-17</c:v>
                </c:pt>
                <c:pt idx="432" formatCode="0.00E+00">
                  <c:v>1.6031899999999999E-17</c:v>
                </c:pt>
                <c:pt idx="433" formatCode="0.00E+00">
                  <c:v>1.6031899999999999E-17</c:v>
                </c:pt>
                <c:pt idx="434" formatCode="0.00E+00">
                  <c:v>1.5892699999999999E-17</c:v>
                </c:pt>
                <c:pt idx="435" formatCode="0.00E+00">
                  <c:v>1.5892699999999999E-17</c:v>
                </c:pt>
                <c:pt idx="436" formatCode="0.00E+00">
                  <c:v>1.5753400000000001E-17</c:v>
                </c:pt>
                <c:pt idx="437" formatCode="0.00E+00">
                  <c:v>1.5753400000000001E-17</c:v>
                </c:pt>
                <c:pt idx="438" formatCode="0.00E+00">
                  <c:v>1.5614200000000001E-17</c:v>
                </c:pt>
                <c:pt idx="439" formatCode="0.00E+00">
                  <c:v>1.5614200000000001E-17</c:v>
                </c:pt>
                <c:pt idx="440" formatCode="0.00E+00">
                  <c:v>1.5474900000000001E-17</c:v>
                </c:pt>
                <c:pt idx="441" formatCode="0.00E+00">
                  <c:v>1.5474900000000001E-17</c:v>
                </c:pt>
                <c:pt idx="442" formatCode="0.00E+00">
                  <c:v>1.53356E-17</c:v>
                </c:pt>
                <c:pt idx="443" formatCode="0.00E+00">
                  <c:v>1.53356E-17</c:v>
                </c:pt>
                <c:pt idx="444" formatCode="0.00E+00">
                  <c:v>1.51963E-17</c:v>
                </c:pt>
                <c:pt idx="445" formatCode="0.00E+00">
                  <c:v>1.51963E-17</c:v>
                </c:pt>
                <c:pt idx="446" formatCode="0.00E+00">
                  <c:v>1.5056899999999999E-17</c:v>
                </c:pt>
                <c:pt idx="447" formatCode="0.00E+00">
                  <c:v>1.5056899999999999E-17</c:v>
                </c:pt>
                <c:pt idx="448" formatCode="0.00E+00">
                  <c:v>1.4917500000000001E-17</c:v>
                </c:pt>
                <c:pt idx="449" formatCode="0.00E+00">
                  <c:v>1.4917500000000001E-17</c:v>
                </c:pt>
                <c:pt idx="450" formatCode="0.00E+00">
                  <c:v>1.47781E-17</c:v>
                </c:pt>
                <c:pt idx="451" formatCode="0.00E+00">
                  <c:v>1.47781E-17</c:v>
                </c:pt>
                <c:pt idx="452" formatCode="0.00E+00">
                  <c:v>1.4638699999999999E-17</c:v>
                </c:pt>
                <c:pt idx="453" formatCode="0.00E+00">
                  <c:v>1.4638699999999999E-17</c:v>
                </c:pt>
                <c:pt idx="454" formatCode="0.00E+00">
                  <c:v>1.4499300000000001E-17</c:v>
                </c:pt>
                <c:pt idx="455" formatCode="0.00E+00">
                  <c:v>1.4499300000000001E-17</c:v>
                </c:pt>
                <c:pt idx="456" formatCode="0.00E+00">
                  <c:v>1.43598E-17</c:v>
                </c:pt>
                <c:pt idx="457" formatCode="0.00E+00">
                  <c:v>1.43598E-17</c:v>
                </c:pt>
                <c:pt idx="458" formatCode="0.00E+00">
                  <c:v>1.4220300000000001E-17</c:v>
                </c:pt>
                <c:pt idx="459" formatCode="0.00E+00">
                  <c:v>1.4220300000000001E-17</c:v>
                </c:pt>
                <c:pt idx="460" formatCode="0.00E+00">
                  <c:v>1.40808E-17</c:v>
                </c:pt>
                <c:pt idx="461" formatCode="0.00E+00">
                  <c:v>1.40808E-17</c:v>
                </c:pt>
                <c:pt idx="462" formatCode="0.00E+00">
                  <c:v>1.3941300000000001E-17</c:v>
                </c:pt>
                <c:pt idx="463" formatCode="0.00E+00">
                  <c:v>1.3941300000000001E-17</c:v>
                </c:pt>
                <c:pt idx="464" formatCode="0.00E+00">
                  <c:v>1.38017E-17</c:v>
                </c:pt>
                <c:pt idx="465" formatCode="0.00E+00">
                  <c:v>1.38017E-17</c:v>
                </c:pt>
                <c:pt idx="466" formatCode="0.00E+00">
                  <c:v>1.3662100000000001E-17</c:v>
                </c:pt>
                <c:pt idx="467" formatCode="0.00E+00">
                  <c:v>1.3662100000000001E-17</c:v>
                </c:pt>
                <c:pt idx="468" formatCode="0.00E+00">
                  <c:v>1.35225E-17</c:v>
                </c:pt>
                <c:pt idx="469" formatCode="0.00E+00">
                  <c:v>1.35225E-17</c:v>
                </c:pt>
                <c:pt idx="470" formatCode="0.00E+00">
                  <c:v>1.3382799999999999E-17</c:v>
                </c:pt>
                <c:pt idx="471" formatCode="0.00E+00">
                  <c:v>1.3382799999999999E-17</c:v>
                </c:pt>
                <c:pt idx="472" formatCode="0.00E+00">
                  <c:v>1.3243200000000001E-17</c:v>
                </c:pt>
                <c:pt idx="473" formatCode="0.00E+00">
                  <c:v>1.3243200000000001E-17</c:v>
                </c:pt>
                <c:pt idx="474" formatCode="0.00E+00">
                  <c:v>1.31035E-17</c:v>
                </c:pt>
                <c:pt idx="475" formatCode="0.00E+00">
                  <c:v>1.31035E-17</c:v>
                </c:pt>
                <c:pt idx="476" formatCode="0.00E+00">
                  <c:v>1.29638E-17</c:v>
                </c:pt>
                <c:pt idx="477" formatCode="0.00E+00">
                  <c:v>1.29638E-17</c:v>
                </c:pt>
                <c:pt idx="478" formatCode="0.00E+00">
                  <c:v>1.2824099999999999E-17</c:v>
                </c:pt>
                <c:pt idx="479" formatCode="0.00E+00">
                  <c:v>1.2824099999999999E-17</c:v>
                </c:pt>
                <c:pt idx="480" formatCode="0.00E+00">
                  <c:v>1.26843E-17</c:v>
                </c:pt>
                <c:pt idx="481" formatCode="0.00E+00">
                  <c:v>1.26843E-17</c:v>
                </c:pt>
                <c:pt idx="482" formatCode="0.00E+00">
                  <c:v>1.25445E-17</c:v>
                </c:pt>
                <c:pt idx="483" formatCode="0.00E+00">
                  <c:v>1.25445E-17</c:v>
                </c:pt>
                <c:pt idx="484" formatCode="0.00E+00">
                  <c:v>1.24047E-17</c:v>
                </c:pt>
                <c:pt idx="485" formatCode="0.00E+00">
                  <c:v>1.24047E-17</c:v>
                </c:pt>
                <c:pt idx="486" formatCode="0.00E+00">
                  <c:v>1.22649E-17</c:v>
                </c:pt>
                <c:pt idx="487" formatCode="0.00E+00">
                  <c:v>1.22649E-17</c:v>
                </c:pt>
                <c:pt idx="488" formatCode="0.00E+00">
                  <c:v>1.2125E-17</c:v>
                </c:pt>
                <c:pt idx="489" formatCode="0.00E+00">
                  <c:v>1.2125E-17</c:v>
                </c:pt>
                <c:pt idx="490" formatCode="0.00E+00">
                  <c:v>1.19852E-17</c:v>
                </c:pt>
                <c:pt idx="491" formatCode="0.00E+00">
                  <c:v>1.19852E-17</c:v>
                </c:pt>
                <c:pt idx="492" formatCode="0.00E+00">
                  <c:v>1.18453E-17</c:v>
                </c:pt>
                <c:pt idx="493" formatCode="0.00E+00">
                  <c:v>1.18453E-17</c:v>
                </c:pt>
                <c:pt idx="494" formatCode="0.00E+00">
                  <c:v>1.17053E-17</c:v>
                </c:pt>
                <c:pt idx="495" formatCode="0.00E+00">
                  <c:v>1.17053E-17</c:v>
                </c:pt>
                <c:pt idx="496" formatCode="0.00E+00">
                  <c:v>1.15654E-17</c:v>
                </c:pt>
                <c:pt idx="497" formatCode="0.00E+00">
                  <c:v>1.15654E-17</c:v>
                </c:pt>
                <c:pt idx="498" formatCode="0.00E+00">
                  <c:v>1.1425399999999999E-17</c:v>
                </c:pt>
                <c:pt idx="499" formatCode="0.00E+00">
                  <c:v>1.1425399999999999E-17</c:v>
                </c:pt>
                <c:pt idx="500" formatCode="0.00E+00">
                  <c:v>1.12854E-17</c:v>
                </c:pt>
                <c:pt idx="501" formatCode="0.00E+00">
                  <c:v>1.12854E-17</c:v>
                </c:pt>
                <c:pt idx="502" formatCode="0.00E+00">
                  <c:v>1.1145399999999999E-17</c:v>
                </c:pt>
                <c:pt idx="503" formatCode="0.00E+00">
                  <c:v>1.1145399999999999E-17</c:v>
                </c:pt>
                <c:pt idx="504" formatCode="0.00E+00">
                  <c:v>1.10054E-17</c:v>
                </c:pt>
                <c:pt idx="505" formatCode="0.00E+00">
                  <c:v>1.10054E-17</c:v>
                </c:pt>
                <c:pt idx="506" formatCode="0.00E+00">
                  <c:v>1.08653E-17</c:v>
                </c:pt>
                <c:pt idx="507" formatCode="0.00E+00">
                  <c:v>1.08653E-17</c:v>
                </c:pt>
                <c:pt idx="508" formatCode="0.00E+00">
                  <c:v>1.0725200000000001E-17</c:v>
                </c:pt>
                <c:pt idx="509" formatCode="0.00E+00">
                  <c:v>1.0725200000000001E-17</c:v>
                </c:pt>
                <c:pt idx="510" formatCode="0.00E+00">
                  <c:v>1.0585099999999999E-17</c:v>
                </c:pt>
                <c:pt idx="511" formatCode="0.00E+00">
                  <c:v>1.0585099999999999E-17</c:v>
                </c:pt>
                <c:pt idx="512" formatCode="0.00E+00">
                  <c:v>1.0445E-17</c:v>
                </c:pt>
                <c:pt idx="513" formatCode="0.00E+00">
                  <c:v>1.0445E-17</c:v>
                </c:pt>
                <c:pt idx="514" formatCode="0.00E+00">
                  <c:v>1.0304799999999999E-17</c:v>
                </c:pt>
                <c:pt idx="515" formatCode="0.00E+00">
                  <c:v>1.0304799999999999E-17</c:v>
                </c:pt>
                <c:pt idx="516" formatCode="0.00E+00">
                  <c:v>1.0164600000000001E-17</c:v>
                </c:pt>
                <c:pt idx="517" formatCode="0.00E+00">
                  <c:v>1.0164600000000001E-17</c:v>
                </c:pt>
                <c:pt idx="518" formatCode="0.00E+00">
                  <c:v>1.00244E-17</c:v>
                </c:pt>
                <c:pt idx="519" formatCode="0.00E+00">
                  <c:v>1.00244E-17</c:v>
                </c:pt>
                <c:pt idx="520" formatCode="0.00E+00">
                  <c:v>9.8841699999999994E-18</c:v>
                </c:pt>
                <c:pt idx="521" formatCode="0.00E+00">
                  <c:v>9.8841699999999994E-18</c:v>
                </c:pt>
                <c:pt idx="522" formatCode="0.00E+00">
                  <c:v>9.7439100000000007E-18</c:v>
                </c:pt>
                <c:pt idx="523" formatCode="0.00E+00">
                  <c:v>9.7439100000000007E-18</c:v>
                </c:pt>
                <c:pt idx="524" formatCode="0.00E+00">
                  <c:v>9.6036299999999995E-18</c:v>
                </c:pt>
                <c:pt idx="525" formatCode="0.00E+00">
                  <c:v>9.6036299999999995E-18</c:v>
                </c:pt>
                <c:pt idx="526" formatCode="0.00E+00">
                  <c:v>9.4633200000000006E-18</c:v>
                </c:pt>
                <c:pt idx="527" formatCode="0.00E+00">
                  <c:v>9.4633200000000006E-18</c:v>
                </c:pt>
                <c:pt idx="528" formatCode="0.00E+00">
                  <c:v>9.3229900000000006E-18</c:v>
                </c:pt>
                <c:pt idx="529" formatCode="0.00E+00">
                  <c:v>9.3229900000000006E-18</c:v>
                </c:pt>
                <c:pt idx="530" formatCode="0.00E+00">
                  <c:v>9.1826399999999997E-18</c:v>
                </c:pt>
                <c:pt idx="531" formatCode="0.00E+00">
                  <c:v>9.1826399999999997E-18</c:v>
                </c:pt>
                <c:pt idx="532" formatCode="0.00E+00">
                  <c:v>9.0422599999999995E-18</c:v>
                </c:pt>
                <c:pt idx="533" formatCode="0.00E+00">
                  <c:v>9.0422599999999995E-18</c:v>
                </c:pt>
                <c:pt idx="534" formatCode="0.00E+00">
                  <c:v>8.9018599999999999E-18</c:v>
                </c:pt>
                <c:pt idx="535" formatCode="0.00E+00">
                  <c:v>8.9018599999999999E-18</c:v>
                </c:pt>
                <c:pt idx="536" formatCode="0.00E+00">
                  <c:v>8.7614299999999995E-18</c:v>
                </c:pt>
                <c:pt idx="537" formatCode="0.00E+00">
                  <c:v>8.7614299999999995E-18</c:v>
                </c:pt>
                <c:pt idx="538" formatCode="0.00E+00">
                  <c:v>8.6209799999999996E-18</c:v>
                </c:pt>
                <c:pt idx="539" formatCode="0.00E+00">
                  <c:v>8.6209799999999996E-18</c:v>
                </c:pt>
                <c:pt idx="540" formatCode="0.00E+00">
                  <c:v>8.4805100000000002E-18</c:v>
                </c:pt>
                <c:pt idx="541" formatCode="0.00E+00">
                  <c:v>8.4805100000000002E-18</c:v>
                </c:pt>
                <c:pt idx="542" formatCode="0.00E+00">
                  <c:v>8.34001E-18</c:v>
                </c:pt>
                <c:pt idx="543" formatCode="0.00E+00">
                  <c:v>8.34001E-18</c:v>
                </c:pt>
                <c:pt idx="544" formatCode="0.00E+00">
                  <c:v>8.1994900000000004E-18</c:v>
                </c:pt>
                <c:pt idx="545" formatCode="0.00E+00">
                  <c:v>8.1994900000000004E-18</c:v>
                </c:pt>
                <c:pt idx="546" formatCode="0.00E+00">
                  <c:v>8.05894E-18</c:v>
                </c:pt>
                <c:pt idx="547" formatCode="0.00E+00">
                  <c:v>8.05894E-18</c:v>
                </c:pt>
                <c:pt idx="548" formatCode="0.00E+00">
                  <c:v>7.9183700000000002E-18</c:v>
                </c:pt>
                <c:pt idx="549" formatCode="0.00E+00">
                  <c:v>7.9183700000000002E-18</c:v>
                </c:pt>
                <c:pt idx="550" formatCode="0.00E+00">
                  <c:v>7.7777799999999993E-18</c:v>
                </c:pt>
                <c:pt idx="551" formatCode="0.00E+00">
                  <c:v>7.7777799999999993E-18</c:v>
                </c:pt>
                <c:pt idx="552" formatCode="0.00E+00">
                  <c:v>7.6371600000000007E-18</c:v>
                </c:pt>
                <c:pt idx="553" formatCode="0.00E+00">
                  <c:v>7.6371600000000007E-18</c:v>
                </c:pt>
                <c:pt idx="554" formatCode="0.00E+00">
                  <c:v>7.4965199999999996E-18</c:v>
                </c:pt>
                <c:pt idx="555" formatCode="0.00E+00">
                  <c:v>7.4965199999999996E-18</c:v>
                </c:pt>
                <c:pt idx="556" formatCode="0.00E+00">
                  <c:v>7.3558499999999993E-18</c:v>
                </c:pt>
                <c:pt idx="557" formatCode="0.00E+00">
                  <c:v>7.3558499999999993E-18</c:v>
                </c:pt>
                <c:pt idx="558" formatCode="0.00E+00">
                  <c:v>7.2151599999999994E-18</c:v>
                </c:pt>
                <c:pt idx="559" formatCode="0.00E+00">
                  <c:v>7.2151599999999994E-18</c:v>
                </c:pt>
                <c:pt idx="560" formatCode="0.00E+00">
                  <c:v>7.0744500000000001E-18</c:v>
                </c:pt>
                <c:pt idx="561" formatCode="0.00E+00">
                  <c:v>7.0744500000000001E-18</c:v>
                </c:pt>
                <c:pt idx="562" formatCode="0.00E+00">
                  <c:v>6.9337100000000001E-18</c:v>
                </c:pt>
                <c:pt idx="563" formatCode="0.00E+00">
                  <c:v>6.9337100000000001E-18</c:v>
                </c:pt>
                <c:pt idx="564" formatCode="0.00E+00">
                  <c:v>6.7929499999999997E-18</c:v>
                </c:pt>
                <c:pt idx="565" formatCode="0.00E+00">
                  <c:v>6.7929499999999997E-18</c:v>
                </c:pt>
                <c:pt idx="566" formatCode="0.00E+00">
                  <c:v>6.6521699999999999E-18</c:v>
                </c:pt>
                <c:pt idx="567" formatCode="0.00E+00">
                  <c:v>6.6521699999999999E-18</c:v>
                </c:pt>
                <c:pt idx="568" formatCode="0.00E+00">
                  <c:v>6.5113600000000001E-18</c:v>
                </c:pt>
                <c:pt idx="569" formatCode="0.00E+00">
                  <c:v>6.5113600000000001E-18</c:v>
                </c:pt>
                <c:pt idx="570" formatCode="0.00E+00">
                  <c:v>6.3705200000000004E-18</c:v>
                </c:pt>
                <c:pt idx="571" formatCode="0.00E+00">
                  <c:v>6.3705200000000004E-18</c:v>
                </c:pt>
                <c:pt idx="572" formatCode="0.00E+00">
                  <c:v>6.2296600000000003E-18</c:v>
                </c:pt>
                <c:pt idx="573" formatCode="0.00E+00">
                  <c:v>6.2296600000000003E-18</c:v>
                </c:pt>
                <c:pt idx="574" formatCode="0.00E+00">
                  <c:v>6.08878E-18</c:v>
                </c:pt>
                <c:pt idx="575" formatCode="0.00E+00">
                  <c:v>6.08878E-18</c:v>
                </c:pt>
                <c:pt idx="576" formatCode="0.00E+00">
                  <c:v>5.9478800000000003E-18</c:v>
                </c:pt>
                <c:pt idx="577" formatCode="0.00E+00">
                  <c:v>5.9478800000000003E-18</c:v>
                </c:pt>
                <c:pt idx="578" formatCode="0.00E+00">
                  <c:v>5.8069499999999998E-18</c:v>
                </c:pt>
                <c:pt idx="579" formatCode="0.00E+00">
                  <c:v>5.8069499999999998E-18</c:v>
                </c:pt>
                <c:pt idx="580" formatCode="0.00E+00">
                  <c:v>5.66599E-18</c:v>
                </c:pt>
                <c:pt idx="581" formatCode="0.00E+00">
                  <c:v>5.66599E-18</c:v>
                </c:pt>
                <c:pt idx="582" formatCode="0.00E+00">
                  <c:v>5.52501E-18</c:v>
                </c:pt>
                <c:pt idx="583" formatCode="0.00E+00">
                  <c:v>5.52501E-18</c:v>
                </c:pt>
                <c:pt idx="584" formatCode="0.00E+00">
                  <c:v>5.3840099999999997E-18</c:v>
                </c:pt>
                <c:pt idx="585" formatCode="0.00E+00">
                  <c:v>5.3840099999999997E-18</c:v>
                </c:pt>
                <c:pt idx="586" formatCode="0.00E+00">
                  <c:v>5.2429800000000003E-18</c:v>
                </c:pt>
                <c:pt idx="587" formatCode="0.00E+00">
                  <c:v>5.2429800000000003E-18</c:v>
                </c:pt>
                <c:pt idx="588" formatCode="0.00E+00">
                  <c:v>5.1019299999999998E-18</c:v>
                </c:pt>
                <c:pt idx="589" formatCode="0.00E+00">
                  <c:v>5.1019299999999998E-18</c:v>
                </c:pt>
                <c:pt idx="590" formatCode="0.00E+00">
                  <c:v>4.9608599999999998E-18</c:v>
                </c:pt>
                <c:pt idx="591" formatCode="0.00E+00">
                  <c:v>4.9608599999999998E-18</c:v>
                </c:pt>
                <c:pt idx="592" formatCode="0.00E+00">
                  <c:v>4.8197599999999998E-18</c:v>
                </c:pt>
                <c:pt idx="593" formatCode="0.00E+00">
                  <c:v>4.8197599999999998E-18</c:v>
                </c:pt>
                <c:pt idx="594" formatCode="0.00E+00">
                  <c:v>4.6786399999999996E-18</c:v>
                </c:pt>
                <c:pt idx="595" formatCode="0.00E+00">
                  <c:v>4.6786399999999996E-18</c:v>
                </c:pt>
                <c:pt idx="596" formatCode="0.00E+00">
                  <c:v>4.5374900000000002E-18</c:v>
                </c:pt>
                <c:pt idx="597" formatCode="0.00E+00">
                  <c:v>4.5374900000000002E-18</c:v>
                </c:pt>
                <c:pt idx="598" formatCode="0.00E+00">
                  <c:v>4.3963199999999997E-18</c:v>
                </c:pt>
                <c:pt idx="599" formatCode="0.00E+00">
                  <c:v>4.3963199999999997E-18</c:v>
                </c:pt>
                <c:pt idx="600" formatCode="0.00E+00">
                  <c:v>4.2551299999999998E-18</c:v>
                </c:pt>
                <c:pt idx="601" formatCode="0.00E+00">
                  <c:v>4.2551299999999998E-18</c:v>
                </c:pt>
                <c:pt idx="602" formatCode="0.00E+00">
                  <c:v>4.1139099999999999E-18</c:v>
                </c:pt>
                <c:pt idx="603" formatCode="0.00E+00">
                  <c:v>4.1139099999999999E-18</c:v>
                </c:pt>
                <c:pt idx="604" formatCode="0.00E+00">
                  <c:v>3.9726599999999999E-18</c:v>
                </c:pt>
                <c:pt idx="605" formatCode="0.00E+00">
                  <c:v>3.9726599999999999E-18</c:v>
                </c:pt>
                <c:pt idx="606" formatCode="0.00E+00">
                  <c:v>3.8314000000000003E-18</c:v>
                </c:pt>
                <c:pt idx="607" formatCode="0.00E+00">
                  <c:v>3.8314000000000003E-18</c:v>
                </c:pt>
                <c:pt idx="608" formatCode="0.00E+00">
                  <c:v>3.6901000000000001E-18</c:v>
                </c:pt>
                <c:pt idx="609" formatCode="0.00E+00">
                  <c:v>3.6901000000000001E-18</c:v>
                </c:pt>
                <c:pt idx="610" formatCode="0.00E+00">
                  <c:v>3.5487900000000002E-18</c:v>
                </c:pt>
                <c:pt idx="611" formatCode="0.00E+00">
                  <c:v>3.5487900000000002E-18</c:v>
                </c:pt>
                <c:pt idx="612" formatCode="0.00E+00">
                  <c:v>3.4074499999999999E-18</c:v>
                </c:pt>
                <c:pt idx="613" formatCode="0.00E+00">
                  <c:v>3.4074499999999999E-18</c:v>
                </c:pt>
                <c:pt idx="614" formatCode="0.00E+00">
                  <c:v>3.2660900000000002E-18</c:v>
                </c:pt>
                <c:pt idx="615" formatCode="0.00E+00">
                  <c:v>3.2660900000000002E-18</c:v>
                </c:pt>
                <c:pt idx="616" formatCode="0.00E+00">
                  <c:v>3.1247E-18</c:v>
                </c:pt>
                <c:pt idx="617" formatCode="0.00E+00">
                  <c:v>3.1247E-18</c:v>
                </c:pt>
                <c:pt idx="618" formatCode="0.00E+00">
                  <c:v>2.98329E-18</c:v>
                </c:pt>
                <c:pt idx="619" formatCode="0.00E+00">
                  <c:v>2.98329E-18</c:v>
                </c:pt>
                <c:pt idx="620" formatCode="0.00E+00">
                  <c:v>2.84185E-18</c:v>
                </c:pt>
                <c:pt idx="621" formatCode="0.00E+00">
                  <c:v>2.84185E-18</c:v>
                </c:pt>
                <c:pt idx="622" formatCode="0.00E+00">
                  <c:v>2.7003900000000002E-18</c:v>
                </c:pt>
                <c:pt idx="623" formatCode="0.00E+00">
                  <c:v>2.7003900000000002E-18</c:v>
                </c:pt>
                <c:pt idx="624" formatCode="0.00E+00">
                  <c:v>2.5588999999999999E-18</c:v>
                </c:pt>
                <c:pt idx="625" formatCode="0.00E+00">
                  <c:v>2.5588999999999999E-18</c:v>
                </c:pt>
                <c:pt idx="626" formatCode="0.00E+00">
                  <c:v>2.4173999999999999E-18</c:v>
                </c:pt>
                <c:pt idx="627" formatCode="0.00E+00">
                  <c:v>2.4173999999999999E-18</c:v>
                </c:pt>
                <c:pt idx="628" formatCode="0.00E+00">
                  <c:v>2.2758599999999998E-18</c:v>
                </c:pt>
                <c:pt idx="629" formatCode="0.00E+00">
                  <c:v>2.2758599999999998E-18</c:v>
                </c:pt>
                <c:pt idx="630" formatCode="0.00E+00">
                  <c:v>2.13431E-18</c:v>
                </c:pt>
                <c:pt idx="631" formatCode="0.00E+00">
                  <c:v>2.13431E-18</c:v>
                </c:pt>
                <c:pt idx="632" formatCode="0.00E+00">
                  <c:v>1.9927300000000002E-18</c:v>
                </c:pt>
                <c:pt idx="633" formatCode="0.00E+00">
                  <c:v>1.9927300000000002E-18</c:v>
                </c:pt>
                <c:pt idx="634" formatCode="0.00E+00">
                  <c:v>1.85112E-18</c:v>
                </c:pt>
                <c:pt idx="635" formatCode="0.00E+00">
                  <c:v>1.85112E-18</c:v>
                </c:pt>
                <c:pt idx="636" formatCode="0.00E+00">
                  <c:v>1.7094899999999999E-18</c:v>
                </c:pt>
                <c:pt idx="637" formatCode="0.00E+00">
                  <c:v>1.7094899999999999E-18</c:v>
                </c:pt>
                <c:pt idx="638" formatCode="0.00E+00">
                  <c:v>1.56784E-18</c:v>
                </c:pt>
                <c:pt idx="639" formatCode="0.00E+00">
                  <c:v>1.56784E-18</c:v>
                </c:pt>
                <c:pt idx="640" formatCode="0.00E+00">
                  <c:v>1.42616E-18</c:v>
                </c:pt>
                <c:pt idx="641" formatCode="0.00E+00">
                  <c:v>1.42616E-18</c:v>
                </c:pt>
                <c:pt idx="642" formatCode="0.00E+00">
                  <c:v>1.2844600000000001E-18</c:v>
                </c:pt>
                <c:pt idx="643" formatCode="0.00E+00">
                  <c:v>1.2844600000000001E-18</c:v>
                </c:pt>
                <c:pt idx="644" formatCode="0.00E+00">
                  <c:v>1.1427300000000001E-18</c:v>
                </c:pt>
                <c:pt idx="645" formatCode="0.00E+00">
                  <c:v>1.1427300000000001E-18</c:v>
                </c:pt>
                <c:pt idx="646" formatCode="0.00E+00">
                  <c:v>1.0009699999999999E-18</c:v>
                </c:pt>
                <c:pt idx="647" formatCode="0.00E+00">
                  <c:v>1.0009699999999999E-18</c:v>
                </c:pt>
                <c:pt idx="648" formatCode="0.00E+00">
                  <c:v>8.5880799999999995E-19</c:v>
                </c:pt>
                <c:pt idx="649" formatCode="0.00E+00">
                  <c:v>8.5880799999999995E-19</c:v>
                </c:pt>
                <c:pt idx="653" formatCode="0.00E+00">
                  <c:v>5.1883599999999999E-6</c:v>
                </c:pt>
                <c:pt idx="654" formatCode="0.00E+00">
                  <c:v>5.1883599999999999E-6</c:v>
                </c:pt>
                <c:pt idx="655" formatCode="0.00E+00">
                  <c:v>4.6456799999999997E-6</c:v>
                </c:pt>
                <c:pt idx="656" formatCode="0.00E+00">
                  <c:v>4.6456799999999997E-6</c:v>
                </c:pt>
                <c:pt idx="657" formatCode="0.00E+00">
                  <c:v>4.1015600000000004E-6</c:v>
                </c:pt>
                <c:pt idx="658" formatCode="0.00E+00">
                  <c:v>4.1015600000000004E-6</c:v>
                </c:pt>
                <c:pt idx="659" formatCode="0.00E+00">
                  <c:v>3.5559699999999999E-6</c:v>
                </c:pt>
                <c:pt idx="660" formatCode="0.00E+00">
                  <c:v>3.5559699999999999E-6</c:v>
                </c:pt>
                <c:pt idx="661" formatCode="0.00E+00">
                  <c:v>3.0089300000000001E-6</c:v>
                </c:pt>
                <c:pt idx="662" formatCode="0.00E+00">
                  <c:v>3.0089300000000001E-6</c:v>
                </c:pt>
                <c:pt idx="663" formatCode="0.00E+00">
                  <c:v>2.4604199999999999E-6</c:v>
                </c:pt>
                <c:pt idx="664" formatCode="0.00E+00">
                  <c:v>2.4604199999999999E-6</c:v>
                </c:pt>
                <c:pt idx="665" formatCode="0.00E+00">
                  <c:v>1.9104500000000001E-6</c:v>
                </c:pt>
                <c:pt idx="666" formatCode="0.00E+00">
                  <c:v>1.9104500000000001E-6</c:v>
                </c:pt>
                <c:pt idx="667" formatCode="0.00E+00">
                  <c:v>1.3590100000000001E-6</c:v>
                </c:pt>
                <c:pt idx="668" formatCode="0.00E+00">
                  <c:v>1.3590100000000001E-6</c:v>
                </c:pt>
                <c:pt idx="669" formatCode="0.00E+00">
                  <c:v>8.0609400000000004E-7</c:v>
                </c:pt>
                <c:pt idx="670" formatCode="0.00E+00">
                  <c:v>8.0609400000000004E-7</c:v>
                </c:pt>
                <c:pt idx="674">
                  <c:v>1.4059400000000001E-3</c:v>
                </c:pt>
                <c:pt idx="675">
                  <c:v>1.4059400000000001E-3</c:v>
                </c:pt>
                <c:pt idx="676">
                  <c:v>1.33494E-3</c:v>
                </c:pt>
                <c:pt idx="677">
                  <c:v>1.33494E-3</c:v>
                </c:pt>
                <c:pt idx="678">
                  <c:v>1.26753E-3</c:v>
                </c:pt>
                <c:pt idx="679">
                  <c:v>1.26753E-3</c:v>
                </c:pt>
                <c:pt idx="680">
                  <c:v>1.2035399999999999E-3</c:v>
                </c:pt>
                <c:pt idx="681">
                  <c:v>1.2035399999999999E-3</c:v>
                </c:pt>
                <c:pt idx="682">
                  <c:v>1.1427799999999999E-3</c:v>
                </c:pt>
                <c:pt idx="683">
                  <c:v>1.1427799999999999E-3</c:v>
                </c:pt>
                <c:pt idx="684">
                  <c:v>1.0850899999999999E-3</c:v>
                </c:pt>
                <c:pt idx="685">
                  <c:v>1.0850899999999999E-3</c:v>
                </c:pt>
                <c:pt idx="686">
                  <c:v>1.0303199999999999E-3</c:v>
                </c:pt>
                <c:pt idx="687">
                  <c:v>1.0303199999999999E-3</c:v>
                </c:pt>
                <c:pt idx="688">
                  <c:v>9.78322E-4</c:v>
                </c:pt>
                <c:pt idx="689">
                  <c:v>9.78322E-4</c:v>
                </c:pt>
                <c:pt idx="690">
                  <c:v>9.2894899999999999E-4</c:v>
                </c:pt>
                <c:pt idx="691">
                  <c:v>9.2894899999999999E-4</c:v>
                </c:pt>
                <c:pt idx="692">
                  <c:v>8.8207100000000001E-4</c:v>
                </c:pt>
                <c:pt idx="693">
                  <c:v>8.8207100000000001E-4</c:v>
                </c:pt>
                <c:pt idx="694">
                  <c:v>8.3756100000000001E-4</c:v>
                </c:pt>
                <c:pt idx="695">
                  <c:v>8.3756100000000001E-4</c:v>
                </c:pt>
                <c:pt idx="696">
                  <c:v>7.9530099999999999E-4</c:v>
                </c:pt>
                <c:pt idx="697">
                  <c:v>7.9530099999999999E-4</c:v>
                </c:pt>
                <c:pt idx="698">
                  <c:v>7.5517499999999997E-4</c:v>
                </c:pt>
                <c:pt idx="699">
                  <c:v>7.5517499999999997E-4</c:v>
                </c:pt>
                <c:pt idx="700">
                  <c:v>7.1707599999999998E-4</c:v>
                </c:pt>
                <c:pt idx="701">
                  <c:v>7.1707599999999998E-4</c:v>
                </c:pt>
                <c:pt idx="702">
                  <c:v>6.8090100000000003E-4</c:v>
                </c:pt>
                <c:pt idx="703">
                  <c:v>6.8090100000000003E-4</c:v>
                </c:pt>
                <c:pt idx="704">
                  <c:v>6.4655300000000001E-4</c:v>
                </c:pt>
                <c:pt idx="705">
                  <c:v>6.4655300000000001E-4</c:v>
                </c:pt>
                <c:pt idx="706">
                  <c:v>6.1393999999999999E-4</c:v>
                </c:pt>
                <c:pt idx="707">
                  <c:v>6.1393999999999999E-4</c:v>
                </c:pt>
                <c:pt idx="708">
                  <c:v>5.8297299999999998E-4</c:v>
                </c:pt>
                <c:pt idx="709">
                  <c:v>5.8297299999999998E-4</c:v>
                </c:pt>
                <c:pt idx="710">
                  <c:v>5.5356899999999996E-4</c:v>
                </c:pt>
                <c:pt idx="711">
                  <c:v>5.5356899999999996E-4</c:v>
                </c:pt>
                <c:pt idx="712">
                  <c:v>5.2565000000000001E-4</c:v>
                </c:pt>
                <c:pt idx="713">
                  <c:v>5.2565000000000001E-4</c:v>
                </c:pt>
                <c:pt idx="714">
                  <c:v>4.9914000000000002E-4</c:v>
                </c:pt>
                <c:pt idx="715">
                  <c:v>4.9914000000000002E-4</c:v>
                </c:pt>
                <c:pt idx="716">
                  <c:v>4.7396800000000001E-4</c:v>
                </c:pt>
                <c:pt idx="717">
                  <c:v>4.7396800000000001E-4</c:v>
                </c:pt>
                <c:pt idx="718">
                  <c:v>4.5006700000000001E-4</c:v>
                </c:pt>
                <c:pt idx="719">
                  <c:v>4.5006700000000001E-4</c:v>
                </c:pt>
                <c:pt idx="720">
                  <c:v>4.2737199999999997E-4</c:v>
                </c:pt>
                <c:pt idx="721">
                  <c:v>4.2737199999999997E-4</c:v>
                </c:pt>
                <c:pt idx="722">
                  <c:v>4.0582200000000002E-4</c:v>
                </c:pt>
                <c:pt idx="723">
                  <c:v>4.0582200000000002E-4</c:v>
                </c:pt>
                <c:pt idx="724">
                  <c:v>3.8536000000000001E-4</c:v>
                </c:pt>
                <c:pt idx="725">
                  <c:v>3.8536000000000001E-4</c:v>
                </c:pt>
                <c:pt idx="726">
                  <c:v>3.6592999999999999E-4</c:v>
                </c:pt>
                <c:pt idx="727">
                  <c:v>3.6592999999999999E-4</c:v>
                </c:pt>
                <c:pt idx="728">
                  <c:v>3.4748100000000002E-4</c:v>
                </c:pt>
                <c:pt idx="729">
                  <c:v>3.4748100000000002E-4</c:v>
                </c:pt>
                <c:pt idx="730">
                  <c:v>3.29962E-4</c:v>
                </c:pt>
                <c:pt idx="731">
                  <c:v>3.29962E-4</c:v>
                </c:pt>
                <c:pt idx="732">
                  <c:v>3.1332799999999998E-4</c:v>
                </c:pt>
                <c:pt idx="733">
                  <c:v>3.1332799999999998E-4</c:v>
                </c:pt>
                <c:pt idx="734">
                  <c:v>2.9753199999999998E-4</c:v>
                </c:pt>
                <c:pt idx="735">
                  <c:v>2.9753199999999998E-4</c:v>
                </c:pt>
                <c:pt idx="736">
                  <c:v>2.8253399999999998E-4</c:v>
                </c:pt>
                <c:pt idx="737">
                  <c:v>2.8253399999999998E-4</c:v>
                </c:pt>
                <c:pt idx="738">
                  <c:v>2.68292E-4</c:v>
                </c:pt>
                <c:pt idx="739">
                  <c:v>2.68292E-4</c:v>
                </c:pt>
                <c:pt idx="740">
                  <c:v>2.5476900000000001E-4</c:v>
                </c:pt>
                <c:pt idx="741">
                  <c:v>2.5476900000000001E-4</c:v>
                </c:pt>
                <c:pt idx="742">
                  <c:v>2.4192800000000001E-4</c:v>
                </c:pt>
                <c:pt idx="743">
                  <c:v>2.4192800000000001E-4</c:v>
                </c:pt>
                <c:pt idx="744">
                  <c:v>2.2973500000000001E-4</c:v>
                </c:pt>
                <c:pt idx="745">
                  <c:v>2.2973500000000001E-4</c:v>
                </c:pt>
                <c:pt idx="746">
                  <c:v>2.1815699999999999E-4</c:v>
                </c:pt>
                <c:pt idx="747">
                  <c:v>2.1815699999999999E-4</c:v>
                </c:pt>
                <c:pt idx="748">
                  <c:v>2.0716300000000001E-4</c:v>
                </c:pt>
                <c:pt idx="749">
                  <c:v>2.0716300000000001E-4</c:v>
                </c:pt>
                <c:pt idx="750">
                  <c:v>1.9672400000000001E-4</c:v>
                </c:pt>
                <c:pt idx="751">
                  <c:v>1.9672400000000001E-4</c:v>
                </c:pt>
                <c:pt idx="752">
                  <c:v>1.86811E-4</c:v>
                </c:pt>
                <c:pt idx="753">
                  <c:v>1.86811E-4</c:v>
                </c:pt>
                <c:pt idx="754">
                  <c:v>1.77398E-4</c:v>
                </c:pt>
                <c:pt idx="755">
                  <c:v>1.77398E-4</c:v>
                </c:pt>
                <c:pt idx="756">
                  <c:v>1.6846100000000001E-4</c:v>
                </c:pt>
                <c:pt idx="757">
                  <c:v>1.6846100000000001E-4</c:v>
                </c:pt>
                <c:pt idx="758">
                  <c:v>1.5997400000000001E-4</c:v>
                </c:pt>
                <c:pt idx="759">
                  <c:v>1.5997400000000001E-4</c:v>
                </c:pt>
                <c:pt idx="760">
                  <c:v>1.51915E-4</c:v>
                </c:pt>
                <c:pt idx="761">
                  <c:v>1.51915E-4</c:v>
                </c:pt>
                <c:pt idx="762">
                  <c:v>1.44263E-4</c:v>
                </c:pt>
                <c:pt idx="763">
                  <c:v>1.44263E-4</c:v>
                </c:pt>
                <c:pt idx="764">
                  <c:v>1.3699799999999999E-4</c:v>
                </c:pt>
                <c:pt idx="765">
                  <c:v>1.3699799999999999E-4</c:v>
                </c:pt>
                <c:pt idx="766">
                  <c:v>1.3009799999999999E-4</c:v>
                </c:pt>
                <c:pt idx="767">
                  <c:v>1.3009799999999999E-4</c:v>
                </c:pt>
                <c:pt idx="768">
                  <c:v>1.2354799999999999E-4</c:v>
                </c:pt>
                <c:pt idx="769">
                  <c:v>1.2354799999999999E-4</c:v>
                </c:pt>
                <c:pt idx="770">
                  <c:v>1.17327E-4</c:v>
                </c:pt>
                <c:pt idx="771">
                  <c:v>1.17327E-4</c:v>
                </c:pt>
                <c:pt idx="772">
                  <c:v>1.11421E-4</c:v>
                </c:pt>
                <c:pt idx="773">
                  <c:v>1.11421E-4</c:v>
                </c:pt>
                <c:pt idx="774">
                  <c:v>1.05813E-4</c:v>
                </c:pt>
                <c:pt idx="775">
                  <c:v>1.05813E-4</c:v>
                </c:pt>
                <c:pt idx="776">
                  <c:v>1.00488E-4</c:v>
                </c:pt>
                <c:pt idx="777">
                  <c:v>1.00488E-4</c:v>
                </c:pt>
                <c:pt idx="778" formatCode="0.00E+00">
                  <c:v>9.5431800000000003E-5</c:v>
                </c:pt>
                <c:pt idx="779" formatCode="0.00E+00">
                  <c:v>9.5431800000000003E-5</c:v>
                </c:pt>
                <c:pt idx="780" formatCode="0.00E+00">
                  <c:v>9.06311E-5</c:v>
                </c:pt>
                <c:pt idx="781" formatCode="0.00E+00">
                  <c:v>9.06311E-5</c:v>
                </c:pt>
                <c:pt idx="782" formatCode="0.00E+00">
                  <c:v>8.6073000000000001E-5</c:v>
                </c:pt>
                <c:pt idx="783" formatCode="0.00E+00">
                  <c:v>8.6073000000000001E-5</c:v>
                </c:pt>
                <c:pt idx="784" formatCode="0.00E+00">
                  <c:v>8.1745199999999998E-5</c:v>
                </c:pt>
                <c:pt idx="785" formatCode="0.00E+00">
                  <c:v>8.1745199999999998E-5</c:v>
                </c:pt>
                <c:pt idx="786" formatCode="0.00E+00">
                  <c:v>7.7636099999999993E-5</c:v>
                </c:pt>
                <c:pt idx="787" formatCode="0.00E+00">
                  <c:v>7.7636099999999993E-5</c:v>
                </c:pt>
                <c:pt idx="788" formatCode="0.00E+00">
                  <c:v>7.3734700000000004E-5</c:v>
                </c:pt>
                <c:pt idx="789" formatCode="0.00E+00">
                  <c:v>7.3734700000000004E-5</c:v>
                </c:pt>
                <c:pt idx="790" formatCode="0.00E+00">
                  <c:v>7.0030600000000007E-5</c:v>
                </c:pt>
                <c:pt idx="791" formatCode="0.00E+00">
                  <c:v>7.0030600000000007E-5</c:v>
                </c:pt>
                <c:pt idx="792" formatCode="0.00E+00">
                  <c:v>6.65139E-5</c:v>
                </c:pt>
                <c:pt idx="793" formatCode="0.00E+00">
                  <c:v>6.65139E-5</c:v>
                </c:pt>
                <c:pt idx="794" formatCode="0.00E+00">
                  <c:v>6.3175200000000005E-5</c:v>
                </c:pt>
                <c:pt idx="795" formatCode="0.00E+00">
                  <c:v>6.3175200000000005E-5</c:v>
                </c:pt>
                <c:pt idx="796" formatCode="0.00E+00">
                  <c:v>6.00055E-5</c:v>
                </c:pt>
                <c:pt idx="797" formatCode="0.00E+00">
                  <c:v>6.00055E-5</c:v>
                </c:pt>
                <c:pt idx="798" formatCode="0.00E+00">
                  <c:v>5.6996400000000002E-5</c:v>
                </c:pt>
                <c:pt idx="799" formatCode="0.00E+00">
                  <c:v>5.6996400000000002E-5</c:v>
                </c:pt>
                <c:pt idx="800" formatCode="0.00E+00">
                  <c:v>5.4139699999999999E-5</c:v>
                </c:pt>
                <c:pt idx="801" formatCode="0.00E+00">
                  <c:v>5.4139699999999999E-5</c:v>
                </c:pt>
                <c:pt idx="802" formatCode="0.00E+00">
                  <c:v>5.1427900000000003E-5</c:v>
                </c:pt>
                <c:pt idx="803" formatCode="0.00E+00">
                  <c:v>5.1427900000000003E-5</c:v>
                </c:pt>
                <c:pt idx="804" formatCode="0.00E+00">
                  <c:v>4.8853700000000003E-5</c:v>
                </c:pt>
                <c:pt idx="805" formatCode="0.00E+00">
                  <c:v>4.8853700000000003E-5</c:v>
                </c:pt>
                <c:pt idx="806" formatCode="0.00E+00">
                  <c:v>4.6410199999999998E-5</c:v>
                </c:pt>
                <c:pt idx="807" formatCode="0.00E+00">
                  <c:v>4.6410199999999998E-5</c:v>
                </c:pt>
                <c:pt idx="808" formatCode="0.00E+00">
                  <c:v>4.4090900000000002E-5</c:v>
                </c:pt>
                <c:pt idx="809" formatCode="0.00E+00">
                  <c:v>4.4090900000000002E-5</c:v>
                </c:pt>
                <c:pt idx="810" formatCode="0.00E+00">
                  <c:v>4.18896E-5</c:v>
                </c:pt>
                <c:pt idx="811" formatCode="0.00E+00">
                  <c:v>4.18896E-5</c:v>
                </c:pt>
                <c:pt idx="812" formatCode="0.00E+00">
                  <c:v>3.9800299999999999E-5</c:v>
                </c:pt>
                <c:pt idx="813" formatCode="0.00E+00">
                  <c:v>3.9800299999999999E-5</c:v>
                </c:pt>
                <c:pt idx="814" formatCode="0.00E+00">
                  <c:v>3.7817400000000002E-5</c:v>
                </c:pt>
                <c:pt idx="815" formatCode="0.00E+00">
                  <c:v>3.7817400000000002E-5</c:v>
                </c:pt>
                <c:pt idx="816" formatCode="0.00E+00">
                  <c:v>3.5935800000000002E-5</c:v>
                </c:pt>
                <c:pt idx="817" formatCode="0.00E+00">
                  <c:v>3.5935800000000002E-5</c:v>
                </c:pt>
                <c:pt idx="818" formatCode="0.00E+00">
                  <c:v>3.4150299999999997E-5</c:v>
                </c:pt>
                <c:pt idx="819" formatCode="0.00E+00">
                  <c:v>3.4150299999999997E-5</c:v>
                </c:pt>
                <c:pt idx="820" formatCode="0.00E+00">
                  <c:v>3.2456200000000003E-5</c:v>
                </c:pt>
                <c:pt idx="821" formatCode="0.00E+00">
                  <c:v>3.2456200000000003E-5</c:v>
                </c:pt>
                <c:pt idx="822" formatCode="0.00E+00">
                  <c:v>3.0848900000000002E-5</c:v>
                </c:pt>
                <c:pt idx="823" formatCode="0.00E+00">
                  <c:v>3.0848900000000002E-5</c:v>
                </c:pt>
                <c:pt idx="824" formatCode="0.00E+00">
                  <c:v>2.9324099999999999E-5</c:v>
                </c:pt>
                <c:pt idx="825" formatCode="0.00E+00">
                  <c:v>2.9324099999999999E-5</c:v>
                </c:pt>
                <c:pt idx="826" formatCode="0.00E+00">
                  <c:v>2.7877799999999999E-5</c:v>
                </c:pt>
                <c:pt idx="827" formatCode="0.00E+00">
                  <c:v>2.7877799999999999E-5</c:v>
                </c:pt>
                <c:pt idx="828" formatCode="0.00E+00">
                  <c:v>2.6506E-5</c:v>
                </c:pt>
                <c:pt idx="829" formatCode="0.00E+00">
                  <c:v>2.6506E-5</c:v>
                </c:pt>
                <c:pt idx="830" formatCode="0.00E+00">
                  <c:v>2.5205200000000001E-5</c:v>
                </c:pt>
                <c:pt idx="831" formatCode="0.00E+00">
                  <c:v>2.5205200000000001E-5</c:v>
                </c:pt>
                <c:pt idx="832" formatCode="0.00E+00">
                  <c:v>2.39718E-5</c:v>
                </c:pt>
                <c:pt idx="833" formatCode="0.00E+00">
                  <c:v>2.39718E-5</c:v>
                </c:pt>
                <c:pt idx="834" formatCode="0.00E+00">
                  <c:v>2.2802600000000001E-5</c:v>
                </c:pt>
                <c:pt idx="835" formatCode="0.00E+00">
                  <c:v>2.2802600000000001E-5</c:v>
                </c:pt>
                <c:pt idx="836" formatCode="0.00E+00">
                  <c:v>2.16943E-5</c:v>
                </c:pt>
                <c:pt idx="837" formatCode="0.00E+00">
                  <c:v>2.16943E-5</c:v>
                </c:pt>
                <c:pt idx="838" formatCode="0.00E+00">
                  <c:v>2.0644100000000001E-5</c:v>
                </c:pt>
                <c:pt idx="839" formatCode="0.00E+00">
                  <c:v>2.0644100000000001E-5</c:v>
                </c:pt>
                <c:pt idx="840" formatCode="0.00E+00">
                  <c:v>1.9649100000000001E-5</c:v>
                </c:pt>
                <c:pt idx="841" formatCode="0.00E+00">
                  <c:v>1.9649100000000001E-5</c:v>
                </c:pt>
                <c:pt idx="842" formatCode="0.00E+00">
                  <c:v>1.8706700000000002E-5</c:v>
                </c:pt>
                <c:pt idx="843" formatCode="0.00E+00">
                  <c:v>1.8706700000000002E-5</c:v>
                </c:pt>
                <c:pt idx="844" formatCode="0.00E+00">
                  <c:v>1.78143E-5</c:v>
                </c:pt>
                <c:pt idx="845" formatCode="0.00E+00">
                  <c:v>1.78143E-5</c:v>
                </c:pt>
                <c:pt idx="846" formatCode="0.00E+00">
                  <c:v>1.6969600000000001E-5</c:v>
                </c:pt>
                <c:pt idx="847" formatCode="0.00E+00">
                  <c:v>1.6969600000000001E-5</c:v>
                </c:pt>
                <c:pt idx="848" formatCode="0.00E+00">
                  <c:v>1.61703E-5</c:v>
                </c:pt>
                <c:pt idx="849" formatCode="0.00E+00">
                  <c:v>1.61703E-5</c:v>
                </c:pt>
                <c:pt idx="850" formatCode="0.00E+00">
                  <c:v>1.5414299999999999E-5</c:v>
                </c:pt>
                <c:pt idx="851" formatCode="0.00E+00">
                  <c:v>1.5414299999999999E-5</c:v>
                </c:pt>
                <c:pt idx="852" formatCode="0.00E+00">
                  <c:v>1.46995E-5</c:v>
                </c:pt>
                <c:pt idx="853" formatCode="0.00E+00">
                  <c:v>1.46995E-5</c:v>
                </c:pt>
                <c:pt idx="854" formatCode="0.00E+00">
                  <c:v>1.40241E-5</c:v>
                </c:pt>
                <c:pt idx="855" formatCode="0.00E+00">
                  <c:v>1.40241E-5</c:v>
                </c:pt>
                <c:pt idx="856" formatCode="0.00E+00">
                  <c:v>1.33861E-5</c:v>
                </c:pt>
                <c:pt idx="857" formatCode="0.00E+00">
                  <c:v>1.33861E-5</c:v>
                </c:pt>
                <c:pt idx="858" formatCode="0.00E+00">
                  <c:v>1.2784E-5</c:v>
                </c:pt>
                <c:pt idx="859" formatCode="0.00E+00">
                  <c:v>1.2784E-5</c:v>
                </c:pt>
                <c:pt idx="860" formatCode="0.00E+00">
                  <c:v>1.22161E-5</c:v>
                </c:pt>
                <c:pt idx="861" formatCode="0.00E+00">
                  <c:v>1.22161E-5</c:v>
                </c:pt>
                <c:pt idx="862" formatCode="0.00E+00">
                  <c:v>1.16809E-5</c:v>
                </c:pt>
                <c:pt idx="863" formatCode="0.00E+00">
                  <c:v>1.16809E-5</c:v>
                </c:pt>
                <c:pt idx="864" formatCode="0.00E+00">
                  <c:v>1.1177E-5</c:v>
                </c:pt>
                <c:pt idx="865" formatCode="0.00E+00">
                  <c:v>1.1177E-5</c:v>
                </c:pt>
                <c:pt idx="866" formatCode="0.00E+00">
                  <c:v>1.07029E-5</c:v>
                </c:pt>
                <c:pt idx="867" formatCode="0.00E+00">
                  <c:v>1.07029E-5</c:v>
                </c:pt>
                <c:pt idx="868" formatCode="0.00E+00">
                  <c:v>1.02575E-5</c:v>
                </c:pt>
                <c:pt idx="869" formatCode="0.00E+00">
                  <c:v>1.02575E-5</c:v>
                </c:pt>
                <c:pt idx="870" formatCode="0.00E+00">
                  <c:v>9.8395900000000008E-6</c:v>
                </c:pt>
                <c:pt idx="871" formatCode="0.00E+00">
                  <c:v>9.8395900000000008E-6</c:v>
                </c:pt>
                <c:pt idx="872" formatCode="0.00E+00">
                  <c:v>9.4479899999999993E-6</c:v>
                </c:pt>
                <c:pt idx="873" formatCode="0.00E+00">
                  <c:v>9.4479899999999993E-6</c:v>
                </c:pt>
                <c:pt idx="874" formatCode="0.00E+00">
                  <c:v>9.0816800000000001E-6</c:v>
                </c:pt>
                <c:pt idx="875" formatCode="0.00E+00">
                  <c:v>9.0816800000000001E-6</c:v>
                </c:pt>
                <c:pt idx="876" formatCode="0.00E+00">
                  <c:v>8.7396800000000007E-6</c:v>
                </c:pt>
                <c:pt idx="877" formatCode="0.00E+00">
                  <c:v>8.7396800000000007E-6</c:v>
                </c:pt>
                <c:pt idx="878" formatCode="0.00E+00">
                  <c:v>8.4210900000000007E-6</c:v>
                </c:pt>
                <c:pt idx="879" formatCode="0.00E+00">
                  <c:v>8.4210900000000007E-6</c:v>
                </c:pt>
                <c:pt idx="880" formatCode="0.00E+00">
                  <c:v>8.1250299999999997E-6</c:v>
                </c:pt>
                <c:pt idx="881" formatCode="0.00E+00">
                  <c:v>8.1250299999999997E-6</c:v>
                </c:pt>
                <c:pt idx="882" formatCode="0.00E+00">
                  <c:v>7.8507400000000003E-6</c:v>
                </c:pt>
                <c:pt idx="883" formatCode="0.00E+00">
                  <c:v>7.8507400000000003E-6</c:v>
                </c:pt>
                <c:pt idx="884" formatCode="0.00E+00">
                  <c:v>7.5974700000000001E-6</c:v>
                </c:pt>
                <c:pt idx="885" formatCode="0.00E+00">
                  <c:v>7.5974700000000001E-6</c:v>
                </c:pt>
                <c:pt idx="886" formatCode="0.00E+00">
                  <c:v>7.3645499999999996E-6</c:v>
                </c:pt>
                <c:pt idx="887" formatCode="0.00E+00">
                  <c:v>7.3645499999999996E-6</c:v>
                </c:pt>
                <c:pt idx="888" formatCode="0.00E+00">
                  <c:v>7.1513499999999997E-6</c:v>
                </c:pt>
                <c:pt idx="889" formatCode="0.00E+00">
                  <c:v>7.1513499999999997E-6</c:v>
                </c:pt>
                <c:pt idx="890" formatCode="0.00E+00">
                  <c:v>6.9573100000000001E-6</c:v>
                </c:pt>
                <c:pt idx="891" formatCode="0.00E+00">
                  <c:v>6.9573100000000001E-6</c:v>
                </c:pt>
                <c:pt idx="892" formatCode="0.00E+00">
                  <c:v>6.7819199999999999E-6</c:v>
                </c:pt>
                <c:pt idx="893" formatCode="0.00E+00">
                  <c:v>6.7819199999999999E-6</c:v>
                </c:pt>
                <c:pt idx="894" formatCode="0.00E+00">
                  <c:v>6.6246899999999996E-6</c:v>
                </c:pt>
                <c:pt idx="895" formatCode="0.00E+00">
                  <c:v>6.6246899999999996E-6</c:v>
                </c:pt>
                <c:pt idx="896" formatCode="0.00E+00">
                  <c:v>6.4852199999999999E-6</c:v>
                </c:pt>
                <c:pt idx="897" formatCode="0.00E+00">
                  <c:v>6.4852199999999999E-6</c:v>
                </c:pt>
                <c:pt idx="898" formatCode="0.00E+00">
                  <c:v>6.3631199999999998E-6</c:v>
                </c:pt>
                <c:pt idx="899" formatCode="0.00E+00">
                  <c:v>6.3631199999999998E-6</c:v>
                </c:pt>
                <c:pt idx="900" formatCode="0.00E+00">
                  <c:v>6.2580900000000004E-6</c:v>
                </c:pt>
                <c:pt idx="901" formatCode="0.00E+00">
                  <c:v>6.2580900000000004E-6</c:v>
                </c:pt>
                <c:pt idx="902" formatCode="0.00E+00">
                  <c:v>6.1698300000000002E-6</c:v>
                </c:pt>
                <c:pt idx="903" formatCode="0.00E+00">
                  <c:v>6.1698300000000002E-6</c:v>
                </c:pt>
                <c:pt idx="904" formatCode="0.00E+00">
                  <c:v>6.0981199999999998E-6</c:v>
                </c:pt>
                <c:pt idx="905" formatCode="0.00E+00">
                  <c:v>6.0981199999999998E-6</c:v>
                </c:pt>
                <c:pt idx="906" formatCode="0.00E+00">
                  <c:v>6.0427700000000004E-6</c:v>
                </c:pt>
                <c:pt idx="907" formatCode="0.00E+00">
                  <c:v>6.0427700000000004E-6</c:v>
                </c:pt>
                <c:pt idx="908" formatCode="0.00E+00">
                  <c:v>6.0036200000000001E-6</c:v>
                </c:pt>
                <c:pt idx="909" formatCode="0.00E+00">
                  <c:v>6.0036200000000001E-6</c:v>
                </c:pt>
                <c:pt idx="910" formatCode="0.00E+00">
                  <c:v>5.9805700000000004E-6</c:v>
                </c:pt>
                <c:pt idx="911" formatCode="0.00E+00">
                  <c:v>5.9805700000000004E-6</c:v>
                </c:pt>
                <c:pt idx="915">
                  <c:v>1.8671E-3</c:v>
                </c:pt>
                <c:pt idx="916">
                  <c:v>1.8671E-3</c:v>
                </c:pt>
                <c:pt idx="917">
                  <c:v>1.8662500000000001E-3</c:v>
                </c:pt>
                <c:pt idx="918">
                  <c:v>1.8662500000000001E-3</c:v>
                </c:pt>
                <c:pt idx="919">
                  <c:v>1.8653999999999999E-3</c:v>
                </c:pt>
                <c:pt idx="920">
                  <c:v>1.8653999999999999E-3</c:v>
                </c:pt>
                <c:pt idx="921">
                  <c:v>1.86454E-3</c:v>
                </c:pt>
                <c:pt idx="922">
                  <c:v>1.86454E-3</c:v>
                </c:pt>
                <c:pt idx="923">
                  <c:v>1.8636900000000001E-3</c:v>
                </c:pt>
                <c:pt idx="924">
                  <c:v>1.8636900000000001E-3</c:v>
                </c:pt>
                <c:pt idx="925">
                  <c:v>1.8628399999999999E-3</c:v>
                </c:pt>
                <c:pt idx="926">
                  <c:v>1.8628399999999999E-3</c:v>
                </c:pt>
                <c:pt idx="927">
                  <c:v>1.86199E-3</c:v>
                </c:pt>
                <c:pt idx="928">
                  <c:v>1.86199E-3</c:v>
                </c:pt>
                <c:pt idx="929">
                  <c:v>1.8611400000000001E-3</c:v>
                </c:pt>
                <c:pt idx="930">
                  <c:v>1.8611400000000001E-3</c:v>
                </c:pt>
                <c:pt idx="931">
                  <c:v>1.86028E-3</c:v>
                </c:pt>
                <c:pt idx="932">
                  <c:v>1.86028E-3</c:v>
                </c:pt>
                <c:pt idx="933">
                  <c:v>1.85943E-3</c:v>
                </c:pt>
                <c:pt idx="934">
                  <c:v>1.85943E-3</c:v>
                </c:pt>
                <c:pt idx="935">
                  <c:v>1.8585800000000001E-3</c:v>
                </c:pt>
                <c:pt idx="936">
                  <c:v>1.8585800000000001E-3</c:v>
                </c:pt>
                <c:pt idx="937">
                  <c:v>1.8577299999999999E-3</c:v>
                </c:pt>
                <c:pt idx="938">
                  <c:v>1.8577299999999999E-3</c:v>
                </c:pt>
                <c:pt idx="939">
                  <c:v>1.85688E-3</c:v>
                </c:pt>
                <c:pt idx="940">
                  <c:v>1.85688E-3</c:v>
                </c:pt>
                <c:pt idx="941">
                  <c:v>1.8560199999999999E-3</c:v>
                </c:pt>
                <c:pt idx="942">
                  <c:v>1.8560199999999999E-3</c:v>
                </c:pt>
                <c:pt idx="943">
                  <c:v>1.85517E-3</c:v>
                </c:pt>
                <c:pt idx="944">
                  <c:v>1.85517E-3</c:v>
                </c:pt>
                <c:pt idx="945">
                  <c:v>1.85432E-3</c:v>
                </c:pt>
                <c:pt idx="946">
                  <c:v>1.85432E-3</c:v>
                </c:pt>
                <c:pt idx="947">
                  <c:v>1.8534700000000001E-3</c:v>
                </c:pt>
                <c:pt idx="948">
                  <c:v>1.8534700000000001E-3</c:v>
                </c:pt>
                <c:pt idx="949">
                  <c:v>1.8526199999999999E-3</c:v>
                </c:pt>
                <c:pt idx="950">
                  <c:v>1.8526199999999999E-3</c:v>
                </c:pt>
                <c:pt idx="951">
                  <c:v>1.85176E-3</c:v>
                </c:pt>
                <c:pt idx="952">
                  <c:v>1.85176E-3</c:v>
                </c:pt>
                <c:pt idx="953">
                  <c:v>1.8509100000000001E-3</c:v>
                </c:pt>
                <c:pt idx="954">
                  <c:v>1.8509100000000001E-3</c:v>
                </c:pt>
                <c:pt idx="955">
                  <c:v>1.8500599999999999E-3</c:v>
                </c:pt>
                <c:pt idx="956">
                  <c:v>1.8500599999999999E-3</c:v>
                </c:pt>
                <c:pt idx="957">
                  <c:v>1.84921E-3</c:v>
                </c:pt>
                <c:pt idx="958">
                  <c:v>1.84921E-3</c:v>
                </c:pt>
                <c:pt idx="959">
                  <c:v>1.8483600000000001E-3</c:v>
                </c:pt>
                <c:pt idx="960">
                  <c:v>1.8483600000000001E-3</c:v>
                </c:pt>
                <c:pt idx="961">
                  <c:v>1.8475E-3</c:v>
                </c:pt>
                <c:pt idx="962">
                  <c:v>1.8475E-3</c:v>
                </c:pt>
                <c:pt idx="963">
                  <c:v>1.84665E-3</c:v>
                </c:pt>
                <c:pt idx="964">
                  <c:v>1.84665E-3</c:v>
                </c:pt>
                <c:pt idx="965">
                  <c:v>1.8458000000000001E-3</c:v>
                </c:pt>
                <c:pt idx="966">
                  <c:v>1.8458000000000001E-3</c:v>
                </c:pt>
                <c:pt idx="970">
                  <c:v>1.8675300000000001E-3</c:v>
                </c:pt>
                <c:pt idx="971">
                  <c:v>1.8671E-3</c:v>
                </c:pt>
                <c:pt idx="972">
                  <c:v>1.8662500000000001E-3</c:v>
                </c:pt>
                <c:pt idx="973">
                  <c:v>1.8653999999999999E-3</c:v>
                </c:pt>
                <c:pt idx="974">
                  <c:v>1.86454E-3</c:v>
                </c:pt>
                <c:pt idx="975">
                  <c:v>1.8636900000000001E-3</c:v>
                </c:pt>
                <c:pt idx="976">
                  <c:v>1.8628399999999999E-3</c:v>
                </c:pt>
                <c:pt idx="977">
                  <c:v>1.86199E-3</c:v>
                </c:pt>
                <c:pt idx="978">
                  <c:v>1.8611400000000001E-3</c:v>
                </c:pt>
                <c:pt idx="979">
                  <c:v>1.86028E-3</c:v>
                </c:pt>
                <c:pt idx="980">
                  <c:v>1.85943E-3</c:v>
                </c:pt>
                <c:pt idx="981">
                  <c:v>1.8585800000000001E-3</c:v>
                </c:pt>
                <c:pt idx="982">
                  <c:v>1.8577299999999999E-3</c:v>
                </c:pt>
                <c:pt idx="983">
                  <c:v>1.85688E-3</c:v>
                </c:pt>
                <c:pt idx="984">
                  <c:v>1.8560199999999999E-3</c:v>
                </c:pt>
                <c:pt idx="985">
                  <c:v>1.85517E-3</c:v>
                </c:pt>
                <c:pt idx="986">
                  <c:v>1.85432E-3</c:v>
                </c:pt>
                <c:pt idx="987">
                  <c:v>1.8534700000000001E-3</c:v>
                </c:pt>
                <c:pt idx="988">
                  <c:v>1.8526199999999999E-3</c:v>
                </c:pt>
                <c:pt idx="989">
                  <c:v>1.85176E-3</c:v>
                </c:pt>
                <c:pt idx="990">
                  <c:v>1.8509100000000001E-3</c:v>
                </c:pt>
                <c:pt idx="991">
                  <c:v>1.8500599999999999E-3</c:v>
                </c:pt>
                <c:pt idx="992">
                  <c:v>1.84921E-3</c:v>
                </c:pt>
                <c:pt idx="993">
                  <c:v>1.8483600000000001E-3</c:v>
                </c:pt>
                <c:pt idx="994">
                  <c:v>1.8475E-3</c:v>
                </c:pt>
                <c:pt idx="995">
                  <c:v>1.84665E-3</c:v>
                </c:pt>
                <c:pt idx="996">
                  <c:v>1.8458000000000001E-3</c:v>
                </c:pt>
                <c:pt idx="997">
                  <c:v>1.46155E-3</c:v>
                </c:pt>
                <c:pt idx="1001">
                  <c:v>1.46155E-3</c:v>
                </c:pt>
                <c:pt idx="1002">
                  <c:v>1.4059400000000001E-3</c:v>
                </c:pt>
                <c:pt idx="1003">
                  <c:v>1.33494E-3</c:v>
                </c:pt>
                <c:pt idx="1004">
                  <c:v>1.26753E-3</c:v>
                </c:pt>
                <c:pt idx="1005">
                  <c:v>1.2035399999999999E-3</c:v>
                </c:pt>
                <c:pt idx="1006">
                  <c:v>1.1427799999999999E-3</c:v>
                </c:pt>
                <c:pt idx="1007">
                  <c:v>1.0850899999999999E-3</c:v>
                </c:pt>
                <c:pt idx="1008">
                  <c:v>1.0303199999999999E-3</c:v>
                </c:pt>
                <c:pt idx="1009">
                  <c:v>9.78322E-4</c:v>
                </c:pt>
                <c:pt idx="1010">
                  <c:v>9.2894899999999999E-4</c:v>
                </c:pt>
                <c:pt idx="1011">
                  <c:v>8.8207100000000001E-4</c:v>
                </c:pt>
                <c:pt idx="1012">
                  <c:v>8.3756100000000001E-4</c:v>
                </c:pt>
                <c:pt idx="1013">
                  <c:v>7.9530099999999999E-4</c:v>
                </c:pt>
                <c:pt idx="1014">
                  <c:v>7.5517499999999997E-4</c:v>
                </c:pt>
                <c:pt idx="1015">
                  <c:v>7.1707599999999998E-4</c:v>
                </c:pt>
                <c:pt idx="1016">
                  <c:v>6.8090100000000003E-4</c:v>
                </c:pt>
                <c:pt idx="1017">
                  <c:v>6.4655300000000001E-4</c:v>
                </c:pt>
                <c:pt idx="1018">
                  <c:v>6.1393999999999999E-4</c:v>
                </c:pt>
                <c:pt idx="1019">
                  <c:v>5.8297299999999998E-4</c:v>
                </c:pt>
                <c:pt idx="1020">
                  <c:v>5.5356899999999996E-4</c:v>
                </c:pt>
                <c:pt idx="1021">
                  <c:v>5.2565000000000001E-4</c:v>
                </c:pt>
                <c:pt idx="1022">
                  <c:v>4.9914000000000002E-4</c:v>
                </c:pt>
                <c:pt idx="1023">
                  <c:v>4.7396800000000001E-4</c:v>
                </c:pt>
                <c:pt idx="1024">
                  <c:v>4.5006700000000001E-4</c:v>
                </c:pt>
                <c:pt idx="1025">
                  <c:v>4.2737199999999997E-4</c:v>
                </c:pt>
                <c:pt idx="1026">
                  <c:v>4.0582200000000002E-4</c:v>
                </c:pt>
                <c:pt idx="1027">
                  <c:v>3.8536000000000001E-4</c:v>
                </c:pt>
                <c:pt idx="1028">
                  <c:v>3.6592999999999999E-4</c:v>
                </c:pt>
                <c:pt idx="1029">
                  <c:v>3.4748100000000002E-4</c:v>
                </c:pt>
                <c:pt idx="1030">
                  <c:v>3.29962E-4</c:v>
                </c:pt>
                <c:pt idx="1031">
                  <c:v>3.1332799999999998E-4</c:v>
                </c:pt>
                <c:pt idx="1032">
                  <c:v>2.9753199999999998E-4</c:v>
                </c:pt>
                <c:pt idx="1033">
                  <c:v>2.8253399999999998E-4</c:v>
                </c:pt>
                <c:pt idx="1034">
                  <c:v>2.68292E-4</c:v>
                </c:pt>
                <c:pt idx="1035">
                  <c:v>2.5476900000000001E-4</c:v>
                </c:pt>
                <c:pt idx="1036">
                  <c:v>2.4192800000000001E-4</c:v>
                </c:pt>
                <c:pt idx="1037">
                  <c:v>2.2973500000000001E-4</c:v>
                </c:pt>
                <c:pt idx="1038">
                  <c:v>2.1815699999999999E-4</c:v>
                </c:pt>
                <c:pt idx="1039">
                  <c:v>2.0716300000000001E-4</c:v>
                </c:pt>
                <c:pt idx="1040">
                  <c:v>1.9672400000000001E-4</c:v>
                </c:pt>
                <c:pt idx="1041">
                  <c:v>1.86811E-4</c:v>
                </c:pt>
                <c:pt idx="1042">
                  <c:v>1.77398E-4</c:v>
                </c:pt>
                <c:pt idx="1043">
                  <c:v>1.6846100000000001E-4</c:v>
                </c:pt>
                <c:pt idx="1044">
                  <c:v>1.5997400000000001E-4</c:v>
                </c:pt>
                <c:pt idx="1045">
                  <c:v>1.51915E-4</c:v>
                </c:pt>
                <c:pt idx="1046">
                  <c:v>1.44263E-4</c:v>
                </c:pt>
                <c:pt idx="1047">
                  <c:v>1.3699799999999999E-4</c:v>
                </c:pt>
                <c:pt idx="1048">
                  <c:v>1.3009799999999999E-4</c:v>
                </c:pt>
                <c:pt idx="1049">
                  <c:v>1.2354799999999999E-4</c:v>
                </c:pt>
                <c:pt idx="1050">
                  <c:v>1.17327E-4</c:v>
                </c:pt>
                <c:pt idx="1051">
                  <c:v>1.11421E-4</c:v>
                </c:pt>
                <c:pt idx="1052">
                  <c:v>1.05813E-4</c:v>
                </c:pt>
                <c:pt idx="1053">
                  <c:v>1.00488E-4</c:v>
                </c:pt>
                <c:pt idx="1054" formatCode="0.00E+00">
                  <c:v>9.5431800000000003E-5</c:v>
                </c:pt>
                <c:pt idx="1055" formatCode="0.00E+00">
                  <c:v>9.06311E-5</c:v>
                </c:pt>
                <c:pt idx="1056" formatCode="0.00E+00">
                  <c:v>8.6073000000000001E-5</c:v>
                </c:pt>
                <c:pt idx="1057" formatCode="0.00E+00">
                  <c:v>8.1745199999999998E-5</c:v>
                </c:pt>
                <c:pt idx="1058" formatCode="0.00E+00">
                  <c:v>7.7636099999999993E-5</c:v>
                </c:pt>
                <c:pt idx="1059" formatCode="0.00E+00">
                  <c:v>7.3734700000000004E-5</c:v>
                </c:pt>
                <c:pt idx="1060" formatCode="0.00E+00">
                  <c:v>7.0030600000000007E-5</c:v>
                </c:pt>
                <c:pt idx="1061" formatCode="0.00E+00">
                  <c:v>6.65139E-5</c:v>
                </c:pt>
                <c:pt idx="1062" formatCode="0.00E+00">
                  <c:v>6.3175200000000005E-5</c:v>
                </c:pt>
                <c:pt idx="1063" formatCode="0.00E+00">
                  <c:v>6.00055E-5</c:v>
                </c:pt>
                <c:pt idx="1064" formatCode="0.00E+00">
                  <c:v>5.6996400000000002E-5</c:v>
                </c:pt>
                <c:pt idx="1065" formatCode="0.00E+00">
                  <c:v>5.4139699999999999E-5</c:v>
                </c:pt>
                <c:pt idx="1066" formatCode="0.00E+00">
                  <c:v>5.1427900000000003E-5</c:v>
                </c:pt>
                <c:pt idx="1067" formatCode="0.00E+00">
                  <c:v>4.8853700000000003E-5</c:v>
                </c:pt>
                <c:pt idx="1068" formatCode="0.00E+00">
                  <c:v>4.6410199999999998E-5</c:v>
                </c:pt>
                <c:pt idx="1069" formatCode="0.00E+00">
                  <c:v>4.4090900000000002E-5</c:v>
                </c:pt>
                <c:pt idx="1070" formatCode="0.00E+00">
                  <c:v>4.18896E-5</c:v>
                </c:pt>
                <c:pt idx="1071" formatCode="0.00E+00">
                  <c:v>3.9800299999999999E-5</c:v>
                </c:pt>
                <c:pt idx="1072" formatCode="0.00E+00">
                  <c:v>3.7817400000000002E-5</c:v>
                </c:pt>
                <c:pt idx="1073" formatCode="0.00E+00">
                  <c:v>3.5935800000000002E-5</c:v>
                </c:pt>
                <c:pt idx="1074" formatCode="0.00E+00">
                  <c:v>3.4150299999999997E-5</c:v>
                </c:pt>
                <c:pt idx="1075" formatCode="0.00E+00">
                  <c:v>3.2456200000000003E-5</c:v>
                </c:pt>
                <c:pt idx="1076" formatCode="0.00E+00">
                  <c:v>3.0848900000000002E-5</c:v>
                </c:pt>
                <c:pt idx="1077" formatCode="0.00E+00">
                  <c:v>2.9324099999999999E-5</c:v>
                </c:pt>
                <c:pt idx="1078" formatCode="0.00E+00">
                  <c:v>2.7877799999999999E-5</c:v>
                </c:pt>
                <c:pt idx="1079" formatCode="0.00E+00">
                  <c:v>2.6506E-5</c:v>
                </c:pt>
                <c:pt idx="1080" formatCode="0.00E+00">
                  <c:v>2.5205200000000001E-5</c:v>
                </c:pt>
                <c:pt idx="1081" formatCode="0.00E+00">
                  <c:v>2.39718E-5</c:v>
                </c:pt>
                <c:pt idx="1082" formatCode="0.00E+00">
                  <c:v>2.2802600000000001E-5</c:v>
                </c:pt>
                <c:pt idx="1083" formatCode="0.00E+00">
                  <c:v>2.16943E-5</c:v>
                </c:pt>
                <c:pt idx="1084" formatCode="0.00E+00">
                  <c:v>2.0644100000000001E-5</c:v>
                </c:pt>
                <c:pt idx="1085" formatCode="0.00E+00">
                  <c:v>1.9649100000000001E-5</c:v>
                </c:pt>
                <c:pt idx="1086" formatCode="0.00E+00">
                  <c:v>1.8706700000000002E-5</c:v>
                </c:pt>
                <c:pt idx="1087" formatCode="0.00E+00">
                  <c:v>1.78143E-5</c:v>
                </c:pt>
                <c:pt idx="1088" formatCode="0.00E+00">
                  <c:v>1.6969600000000001E-5</c:v>
                </c:pt>
                <c:pt idx="1089" formatCode="0.00E+00">
                  <c:v>1.61703E-5</c:v>
                </c:pt>
                <c:pt idx="1090" formatCode="0.00E+00">
                  <c:v>1.5414299999999999E-5</c:v>
                </c:pt>
                <c:pt idx="1091" formatCode="0.00E+00">
                  <c:v>1.46995E-5</c:v>
                </c:pt>
                <c:pt idx="1092" formatCode="0.00E+00">
                  <c:v>1.40241E-5</c:v>
                </c:pt>
                <c:pt idx="1093" formatCode="0.00E+00">
                  <c:v>1.33861E-5</c:v>
                </c:pt>
                <c:pt idx="1094" formatCode="0.00E+00">
                  <c:v>1.2784E-5</c:v>
                </c:pt>
                <c:pt idx="1095" formatCode="0.00E+00">
                  <c:v>1.22161E-5</c:v>
                </c:pt>
                <c:pt idx="1096" formatCode="0.00E+00">
                  <c:v>1.16809E-5</c:v>
                </c:pt>
                <c:pt idx="1097" formatCode="0.00E+00">
                  <c:v>1.1177E-5</c:v>
                </c:pt>
                <c:pt idx="1098" formatCode="0.00E+00">
                  <c:v>1.07029E-5</c:v>
                </c:pt>
                <c:pt idx="1099" formatCode="0.00E+00">
                  <c:v>1.02575E-5</c:v>
                </c:pt>
                <c:pt idx="1100" formatCode="0.00E+00">
                  <c:v>9.8395900000000008E-6</c:v>
                </c:pt>
                <c:pt idx="1101" formatCode="0.00E+00">
                  <c:v>9.4479899999999993E-6</c:v>
                </c:pt>
                <c:pt idx="1102" formatCode="0.00E+00">
                  <c:v>9.0816800000000001E-6</c:v>
                </c:pt>
                <c:pt idx="1103" formatCode="0.00E+00">
                  <c:v>8.7396800000000007E-6</c:v>
                </c:pt>
                <c:pt idx="1104" formatCode="0.00E+00">
                  <c:v>8.4210900000000007E-6</c:v>
                </c:pt>
                <c:pt idx="1105" formatCode="0.00E+00">
                  <c:v>8.1250299999999997E-6</c:v>
                </c:pt>
                <c:pt idx="1106" formatCode="0.00E+00">
                  <c:v>7.8507400000000003E-6</c:v>
                </c:pt>
                <c:pt idx="1107" formatCode="0.00E+00">
                  <c:v>7.5974700000000001E-6</c:v>
                </c:pt>
                <c:pt idx="1108" formatCode="0.00E+00">
                  <c:v>7.3645499999999996E-6</c:v>
                </c:pt>
                <c:pt idx="1109" formatCode="0.00E+00">
                  <c:v>7.1513499999999997E-6</c:v>
                </c:pt>
                <c:pt idx="1110" formatCode="0.00E+00">
                  <c:v>6.9573100000000001E-6</c:v>
                </c:pt>
                <c:pt idx="1111" formatCode="0.00E+00">
                  <c:v>6.7819199999999999E-6</c:v>
                </c:pt>
                <c:pt idx="1112" formatCode="0.00E+00">
                  <c:v>6.6246899999999996E-6</c:v>
                </c:pt>
                <c:pt idx="1113" formatCode="0.00E+00">
                  <c:v>6.4852199999999999E-6</c:v>
                </c:pt>
                <c:pt idx="1114" formatCode="0.00E+00">
                  <c:v>6.3631199999999998E-6</c:v>
                </c:pt>
                <c:pt idx="1115" formatCode="0.00E+00">
                  <c:v>6.2580900000000004E-6</c:v>
                </c:pt>
                <c:pt idx="1116" formatCode="0.00E+00">
                  <c:v>6.1698300000000002E-6</c:v>
                </c:pt>
                <c:pt idx="1117" formatCode="0.00E+00">
                  <c:v>6.0981199999999998E-6</c:v>
                </c:pt>
                <c:pt idx="1118" formatCode="0.00E+00">
                  <c:v>6.0427700000000004E-6</c:v>
                </c:pt>
                <c:pt idx="1119" formatCode="0.00E+00">
                  <c:v>6.0036200000000001E-6</c:v>
                </c:pt>
                <c:pt idx="1120" formatCode="0.00E+00">
                  <c:v>5.9805700000000004E-6</c:v>
                </c:pt>
                <c:pt idx="1121" formatCode="0.00E+00">
                  <c:v>5.5942099999999996E-6</c:v>
                </c:pt>
                <c:pt idx="1125" formatCode="0.00E+00">
                  <c:v>5.5942099999999996E-6</c:v>
                </c:pt>
                <c:pt idx="1126" formatCode="0.00E+00">
                  <c:v>5.1883599999999999E-6</c:v>
                </c:pt>
                <c:pt idx="1127" formatCode="0.00E+00">
                  <c:v>4.6456799999999997E-6</c:v>
                </c:pt>
                <c:pt idx="1128" formatCode="0.00E+00">
                  <c:v>4.1015600000000004E-6</c:v>
                </c:pt>
                <c:pt idx="1129" formatCode="0.00E+00">
                  <c:v>3.5559699999999999E-6</c:v>
                </c:pt>
                <c:pt idx="1130" formatCode="0.00E+00">
                  <c:v>3.0089300000000001E-6</c:v>
                </c:pt>
                <c:pt idx="1131" formatCode="0.00E+00">
                  <c:v>2.4604199999999999E-6</c:v>
                </c:pt>
                <c:pt idx="1132" formatCode="0.00E+00">
                  <c:v>1.9104500000000001E-6</c:v>
                </c:pt>
                <c:pt idx="1133" formatCode="0.00E+00">
                  <c:v>1.3590100000000001E-6</c:v>
                </c:pt>
                <c:pt idx="1134" formatCode="0.00E+00">
                  <c:v>8.0609400000000004E-7</c:v>
                </c:pt>
                <c:pt idx="1135" formatCode="0.00E+00">
                  <c:v>3.9031400000000001E-7</c:v>
                </c:pt>
                <c:pt idx="1139" formatCode="0.00E+00">
                  <c:v>3.9031400000000001E-7</c:v>
                </c:pt>
                <c:pt idx="1140" formatCode="0.00E+00">
                  <c:v>1.7422699999999999E-17</c:v>
                </c:pt>
                <c:pt idx="1141" formatCode="0.00E+00">
                  <c:v>1.72837E-17</c:v>
                </c:pt>
                <c:pt idx="1142" formatCode="0.00E+00">
                  <c:v>1.7144700000000001E-17</c:v>
                </c:pt>
                <c:pt idx="1143" formatCode="0.00E+00">
                  <c:v>1.7005699999999999E-17</c:v>
                </c:pt>
                <c:pt idx="1144" formatCode="0.00E+00">
                  <c:v>1.6866599999999999E-17</c:v>
                </c:pt>
                <c:pt idx="1145" formatCode="0.00E+00">
                  <c:v>1.67276E-17</c:v>
                </c:pt>
                <c:pt idx="1146" formatCode="0.00E+00">
                  <c:v>1.6588500000000001E-17</c:v>
                </c:pt>
                <c:pt idx="1147" formatCode="0.00E+00">
                  <c:v>1.6449400000000001E-17</c:v>
                </c:pt>
                <c:pt idx="1148" formatCode="0.00E+00">
                  <c:v>1.6310200000000001E-17</c:v>
                </c:pt>
                <c:pt idx="1149" formatCode="0.00E+00">
                  <c:v>1.6171099999999999E-17</c:v>
                </c:pt>
                <c:pt idx="1150" formatCode="0.00E+00">
                  <c:v>1.6031899999999999E-17</c:v>
                </c:pt>
                <c:pt idx="1151" formatCode="0.00E+00">
                  <c:v>1.5892699999999999E-17</c:v>
                </c:pt>
                <c:pt idx="1152" formatCode="0.00E+00">
                  <c:v>1.5753400000000001E-17</c:v>
                </c:pt>
                <c:pt idx="1153" formatCode="0.00E+00">
                  <c:v>1.5614200000000001E-17</c:v>
                </c:pt>
                <c:pt idx="1154" formatCode="0.00E+00">
                  <c:v>1.5474900000000001E-17</c:v>
                </c:pt>
                <c:pt idx="1155" formatCode="0.00E+00">
                  <c:v>1.53356E-17</c:v>
                </c:pt>
                <c:pt idx="1156" formatCode="0.00E+00">
                  <c:v>1.51963E-17</c:v>
                </c:pt>
                <c:pt idx="1157" formatCode="0.00E+00">
                  <c:v>1.5056899999999999E-17</c:v>
                </c:pt>
                <c:pt idx="1158" formatCode="0.00E+00">
                  <c:v>1.4917500000000001E-17</c:v>
                </c:pt>
                <c:pt idx="1159" formatCode="0.00E+00">
                  <c:v>1.47781E-17</c:v>
                </c:pt>
                <c:pt idx="1160" formatCode="0.00E+00">
                  <c:v>1.4638699999999999E-17</c:v>
                </c:pt>
                <c:pt idx="1161" formatCode="0.00E+00">
                  <c:v>1.4499300000000001E-17</c:v>
                </c:pt>
                <c:pt idx="1162" formatCode="0.00E+00">
                  <c:v>1.43598E-17</c:v>
                </c:pt>
                <c:pt idx="1163" formatCode="0.00E+00">
                  <c:v>1.4220300000000001E-17</c:v>
                </c:pt>
                <c:pt idx="1164" formatCode="0.00E+00">
                  <c:v>1.40808E-17</c:v>
                </c:pt>
                <c:pt idx="1165" formatCode="0.00E+00">
                  <c:v>1.3941300000000001E-17</c:v>
                </c:pt>
                <c:pt idx="1166" formatCode="0.00E+00">
                  <c:v>1.38017E-17</c:v>
                </c:pt>
                <c:pt idx="1167" formatCode="0.00E+00">
                  <c:v>1.3662100000000001E-17</c:v>
                </c:pt>
                <c:pt idx="1168" formatCode="0.00E+00">
                  <c:v>1.35225E-17</c:v>
                </c:pt>
                <c:pt idx="1169" formatCode="0.00E+00">
                  <c:v>1.3382799999999999E-17</c:v>
                </c:pt>
                <c:pt idx="1170" formatCode="0.00E+00">
                  <c:v>1.3243200000000001E-17</c:v>
                </c:pt>
                <c:pt idx="1171" formatCode="0.00E+00">
                  <c:v>1.31035E-17</c:v>
                </c:pt>
                <c:pt idx="1172" formatCode="0.00E+00">
                  <c:v>1.29638E-17</c:v>
                </c:pt>
                <c:pt idx="1173" formatCode="0.00E+00">
                  <c:v>1.2824099999999999E-17</c:v>
                </c:pt>
                <c:pt idx="1174" formatCode="0.00E+00">
                  <c:v>1.26843E-17</c:v>
                </c:pt>
                <c:pt idx="1175" formatCode="0.00E+00">
                  <c:v>1.25445E-17</c:v>
                </c:pt>
                <c:pt idx="1176" formatCode="0.00E+00">
                  <c:v>1.24047E-17</c:v>
                </c:pt>
                <c:pt idx="1177" formatCode="0.00E+00">
                  <c:v>1.22649E-17</c:v>
                </c:pt>
                <c:pt idx="1178" formatCode="0.00E+00">
                  <c:v>1.2125E-17</c:v>
                </c:pt>
                <c:pt idx="1179" formatCode="0.00E+00">
                  <c:v>1.19852E-17</c:v>
                </c:pt>
                <c:pt idx="1180" formatCode="0.00E+00">
                  <c:v>1.18453E-17</c:v>
                </c:pt>
                <c:pt idx="1181" formatCode="0.00E+00">
                  <c:v>1.17053E-17</c:v>
                </c:pt>
                <c:pt idx="1182" formatCode="0.00E+00">
                  <c:v>1.15654E-17</c:v>
                </c:pt>
                <c:pt idx="1183" formatCode="0.00E+00">
                  <c:v>1.1425399999999999E-17</c:v>
                </c:pt>
                <c:pt idx="1184" formatCode="0.00E+00">
                  <c:v>1.12854E-17</c:v>
                </c:pt>
                <c:pt idx="1185" formatCode="0.00E+00">
                  <c:v>1.1145399999999999E-17</c:v>
                </c:pt>
                <c:pt idx="1186" formatCode="0.00E+00">
                  <c:v>1.10054E-17</c:v>
                </c:pt>
                <c:pt idx="1187" formatCode="0.00E+00">
                  <c:v>1.08653E-17</c:v>
                </c:pt>
                <c:pt idx="1188" formatCode="0.00E+00">
                  <c:v>1.0725200000000001E-17</c:v>
                </c:pt>
                <c:pt idx="1189" formatCode="0.00E+00">
                  <c:v>1.0585099999999999E-17</c:v>
                </c:pt>
                <c:pt idx="1190" formatCode="0.00E+00">
                  <c:v>1.0445E-17</c:v>
                </c:pt>
                <c:pt idx="1191" formatCode="0.00E+00">
                  <c:v>1.0304799999999999E-17</c:v>
                </c:pt>
                <c:pt idx="1192" formatCode="0.00E+00">
                  <c:v>1.0164600000000001E-17</c:v>
                </c:pt>
                <c:pt idx="1193" formatCode="0.00E+00">
                  <c:v>1.00244E-17</c:v>
                </c:pt>
                <c:pt idx="1194" formatCode="0.00E+00">
                  <c:v>9.8841699999999994E-18</c:v>
                </c:pt>
                <c:pt idx="1195" formatCode="0.00E+00">
                  <c:v>9.7439100000000007E-18</c:v>
                </c:pt>
                <c:pt idx="1196" formatCode="0.00E+00">
                  <c:v>9.6036299999999995E-18</c:v>
                </c:pt>
                <c:pt idx="1197" formatCode="0.00E+00">
                  <c:v>9.4633200000000006E-18</c:v>
                </c:pt>
                <c:pt idx="1198" formatCode="0.00E+00">
                  <c:v>9.3229900000000006E-18</c:v>
                </c:pt>
                <c:pt idx="1199" formatCode="0.00E+00">
                  <c:v>9.1826399999999997E-18</c:v>
                </c:pt>
                <c:pt idx="1200" formatCode="0.00E+00">
                  <c:v>9.0422599999999995E-18</c:v>
                </c:pt>
                <c:pt idx="1201" formatCode="0.00E+00">
                  <c:v>8.9018599999999999E-18</c:v>
                </c:pt>
                <c:pt idx="1202" formatCode="0.00E+00">
                  <c:v>8.7614299999999995E-18</c:v>
                </c:pt>
                <c:pt idx="1203" formatCode="0.00E+00">
                  <c:v>8.6209799999999996E-18</c:v>
                </c:pt>
                <c:pt idx="1204" formatCode="0.00E+00">
                  <c:v>8.4805100000000002E-18</c:v>
                </c:pt>
                <c:pt idx="1205" formatCode="0.00E+00">
                  <c:v>8.34001E-18</c:v>
                </c:pt>
                <c:pt idx="1206" formatCode="0.00E+00">
                  <c:v>8.1994900000000004E-18</c:v>
                </c:pt>
                <c:pt idx="1207" formatCode="0.00E+00">
                  <c:v>8.05894E-18</c:v>
                </c:pt>
                <c:pt idx="1208" formatCode="0.00E+00">
                  <c:v>7.9183700000000002E-18</c:v>
                </c:pt>
                <c:pt idx="1209" formatCode="0.00E+00">
                  <c:v>7.7777799999999993E-18</c:v>
                </c:pt>
                <c:pt idx="1210" formatCode="0.00E+00">
                  <c:v>7.6371600000000007E-18</c:v>
                </c:pt>
                <c:pt idx="1211" formatCode="0.00E+00">
                  <c:v>7.4965199999999996E-18</c:v>
                </c:pt>
                <c:pt idx="1212" formatCode="0.00E+00">
                  <c:v>7.3558499999999993E-18</c:v>
                </c:pt>
                <c:pt idx="1213" formatCode="0.00E+00">
                  <c:v>7.2151599999999994E-18</c:v>
                </c:pt>
                <c:pt idx="1214" formatCode="0.00E+00">
                  <c:v>7.0744500000000001E-18</c:v>
                </c:pt>
                <c:pt idx="1215" formatCode="0.00E+00">
                  <c:v>6.9337100000000001E-18</c:v>
                </c:pt>
                <c:pt idx="1216" formatCode="0.00E+00">
                  <c:v>6.7929499999999997E-18</c:v>
                </c:pt>
                <c:pt idx="1217" formatCode="0.00E+00">
                  <c:v>6.6521699999999999E-18</c:v>
                </c:pt>
                <c:pt idx="1218" formatCode="0.00E+00">
                  <c:v>6.5113600000000001E-18</c:v>
                </c:pt>
                <c:pt idx="1219" formatCode="0.00E+00">
                  <c:v>6.3705200000000004E-18</c:v>
                </c:pt>
                <c:pt idx="1220" formatCode="0.00E+00">
                  <c:v>6.2296600000000003E-18</c:v>
                </c:pt>
                <c:pt idx="1221" formatCode="0.00E+00">
                  <c:v>6.08878E-18</c:v>
                </c:pt>
                <c:pt idx="1222" formatCode="0.00E+00">
                  <c:v>5.9478800000000003E-18</c:v>
                </c:pt>
                <c:pt idx="1223" formatCode="0.00E+00">
                  <c:v>5.8069499999999998E-18</c:v>
                </c:pt>
                <c:pt idx="1224" formatCode="0.00E+00">
                  <c:v>5.66599E-18</c:v>
                </c:pt>
                <c:pt idx="1225" formatCode="0.00E+00">
                  <c:v>5.52501E-18</c:v>
                </c:pt>
                <c:pt idx="1226" formatCode="0.00E+00">
                  <c:v>5.3840099999999997E-18</c:v>
                </c:pt>
                <c:pt idx="1227" formatCode="0.00E+00">
                  <c:v>5.2429800000000003E-18</c:v>
                </c:pt>
                <c:pt idx="1228" formatCode="0.00E+00">
                  <c:v>5.1019299999999998E-18</c:v>
                </c:pt>
                <c:pt idx="1229" formatCode="0.00E+00">
                  <c:v>4.9608599999999998E-18</c:v>
                </c:pt>
                <c:pt idx="1230" formatCode="0.00E+00">
                  <c:v>4.8197599999999998E-18</c:v>
                </c:pt>
                <c:pt idx="1231" formatCode="0.00E+00">
                  <c:v>4.6786399999999996E-18</c:v>
                </c:pt>
                <c:pt idx="1232" formatCode="0.00E+00">
                  <c:v>4.5374900000000002E-18</c:v>
                </c:pt>
                <c:pt idx="1233" formatCode="0.00E+00">
                  <c:v>4.3963199999999997E-18</c:v>
                </c:pt>
                <c:pt idx="1234" formatCode="0.00E+00">
                  <c:v>4.2551299999999998E-18</c:v>
                </c:pt>
                <c:pt idx="1235" formatCode="0.00E+00">
                  <c:v>4.1139099999999999E-18</c:v>
                </c:pt>
                <c:pt idx="1236" formatCode="0.00E+00">
                  <c:v>3.9726599999999999E-18</c:v>
                </c:pt>
                <c:pt idx="1237" formatCode="0.00E+00">
                  <c:v>3.8314000000000003E-18</c:v>
                </c:pt>
                <c:pt idx="1238" formatCode="0.00E+00">
                  <c:v>3.6901000000000001E-18</c:v>
                </c:pt>
                <c:pt idx="1239" formatCode="0.00E+00">
                  <c:v>3.5487900000000002E-18</c:v>
                </c:pt>
                <c:pt idx="1240" formatCode="0.00E+00">
                  <c:v>3.4074499999999999E-18</c:v>
                </c:pt>
                <c:pt idx="1241" formatCode="0.00E+00">
                  <c:v>3.2660900000000002E-18</c:v>
                </c:pt>
                <c:pt idx="1242" formatCode="0.00E+00">
                  <c:v>3.1247E-18</c:v>
                </c:pt>
                <c:pt idx="1243" formatCode="0.00E+00">
                  <c:v>2.98329E-18</c:v>
                </c:pt>
                <c:pt idx="1244" formatCode="0.00E+00">
                  <c:v>2.84185E-18</c:v>
                </c:pt>
                <c:pt idx="1245" formatCode="0.00E+00">
                  <c:v>2.7003900000000002E-18</c:v>
                </c:pt>
                <c:pt idx="1246" formatCode="0.00E+00">
                  <c:v>2.5588999999999999E-18</c:v>
                </c:pt>
                <c:pt idx="1247" formatCode="0.00E+00">
                  <c:v>2.4173999999999999E-18</c:v>
                </c:pt>
                <c:pt idx="1248" formatCode="0.00E+00">
                  <c:v>2.2758599999999998E-18</c:v>
                </c:pt>
                <c:pt idx="1249" formatCode="0.00E+00">
                  <c:v>2.13431E-18</c:v>
                </c:pt>
                <c:pt idx="1250" formatCode="0.00E+00">
                  <c:v>1.9927300000000002E-18</c:v>
                </c:pt>
                <c:pt idx="1251" formatCode="0.00E+00">
                  <c:v>1.85112E-18</c:v>
                </c:pt>
                <c:pt idx="1252" formatCode="0.00E+00">
                  <c:v>1.7094899999999999E-18</c:v>
                </c:pt>
                <c:pt idx="1253" formatCode="0.00E+00">
                  <c:v>1.56784E-18</c:v>
                </c:pt>
                <c:pt idx="1254" formatCode="0.00E+00">
                  <c:v>1.42616E-18</c:v>
                </c:pt>
                <c:pt idx="1255" formatCode="0.00E+00">
                  <c:v>1.2844600000000001E-18</c:v>
                </c:pt>
                <c:pt idx="1256" formatCode="0.00E+00">
                  <c:v>1.1427300000000001E-18</c:v>
                </c:pt>
                <c:pt idx="1257" formatCode="0.00E+00">
                  <c:v>1.0009699999999999E-18</c:v>
                </c:pt>
                <c:pt idx="1258" formatCode="0.00E+00">
                  <c:v>8.5880799999999995E-19</c:v>
                </c:pt>
                <c:pt idx="1259" formatCode="0.00E+00">
                  <c:v>7.5202199999999997E-19</c:v>
                </c:pt>
                <c:pt idx="1263" formatCode="0.00E+00">
                  <c:v>7.5202199999999997E-19</c:v>
                </c:pt>
                <c:pt idx="1264" formatCode="0.00E+00">
                  <c:v>4.0990300000000002E-20</c:v>
                </c:pt>
                <c:pt idx="1265" formatCode="0.00E+00">
                  <c:v>3.9413399999999998E-20</c:v>
                </c:pt>
                <c:pt idx="1266" formatCode="0.00E+00">
                  <c:v>3.7836499999999999E-20</c:v>
                </c:pt>
                <c:pt idx="1267" formatCode="0.00E+00">
                  <c:v>3.62596E-20</c:v>
                </c:pt>
                <c:pt idx="1268" formatCode="0.00E+00">
                  <c:v>3.46828E-20</c:v>
                </c:pt>
                <c:pt idx="1269" formatCode="0.00E+00">
                  <c:v>3.3105999999999999E-20</c:v>
                </c:pt>
                <c:pt idx="1270" formatCode="0.00E+00">
                  <c:v>3.1529199999999999E-20</c:v>
                </c:pt>
                <c:pt idx="1271" formatCode="0.00E+00">
                  <c:v>2.9952500000000002E-20</c:v>
                </c:pt>
                <c:pt idx="1272" formatCode="0.00E+00">
                  <c:v>2.83758E-20</c:v>
                </c:pt>
                <c:pt idx="1273" formatCode="0.00E+00">
                  <c:v>2.6799100000000001E-20</c:v>
                </c:pt>
                <c:pt idx="1274" formatCode="0.00E+00">
                  <c:v>2.5222400000000001E-20</c:v>
                </c:pt>
                <c:pt idx="1275" formatCode="0.00E+00">
                  <c:v>2.36458E-20</c:v>
                </c:pt>
                <c:pt idx="1276" formatCode="0.00E+00">
                  <c:v>2.2069199999999999E-20</c:v>
                </c:pt>
                <c:pt idx="1277" formatCode="0.00E+00">
                  <c:v>2.0492600000000001E-20</c:v>
                </c:pt>
                <c:pt idx="1278" formatCode="0.00E+00">
                  <c:v>1.8916100000000001E-20</c:v>
                </c:pt>
                <c:pt idx="1279" formatCode="0.00E+00">
                  <c:v>1.7339600000000001E-20</c:v>
                </c:pt>
                <c:pt idx="1280" formatCode="0.00E+00">
                  <c:v>1.57631E-20</c:v>
                </c:pt>
                <c:pt idx="1281" formatCode="0.00E+00">
                  <c:v>1.4186700000000001E-20</c:v>
                </c:pt>
                <c:pt idx="1282" formatCode="0.00E+00">
                  <c:v>1.26103E-20</c:v>
                </c:pt>
                <c:pt idx="1283" formatCode="0.00E+00">
                  <c:v>1.1033900000000001E-20</c:v>
                </c:pt>
                <c:pt idx="1284" formatCode="0.00E+00">
                  <c:v>9.4575100000000002E-21</c:v>
                </c:pt>
                <c:pt idx="1285" formatCode="0.00E+00">
                  <c:v>7.8811800000000005E-21</c:v>
                </c:pt>
                <c:pt idx="1286" formatCode="0.00E+00">
                  <c:v>6.3048799999999997E-21</c:v>
                </c:pt>
                <c:pt idx="1287" formatCode="0.00E+00">
                  <c:v>4.7286200000000001E-21</c:v>
                </c:pt>
                <c:pt idx="1288" formatCode="0.00E+00">
                  <c:v>3.1523799999999999E-21</c:v>
                </c:pt>
                <c:pt idx="1289" formatCode="0.00E+00">
                  <c:v>1.57618E-21</c:v>
                </c:pt>
                <c:pt idx="1290" formatCode="0.00E+00">
                  <c:v>7.8808099999999997E-22</c:v>
                </c:pt>
              </c:numCache>
            </c:numRef>
          </c:yVal>
          <c:smooth val="0"/>
        </c:ser>
        <c:dLbls>
          <c:showLegendKey val="0"/>
          <c:showVal val="0"/>
          <c:showCatName val="0"/>
          <c:showSerName val="0"/>
          <c:showPercent val="0"/>
          <c:showBubbleSize val="0"/>
        </c:dLbls>
        <c:axId val="712857472"/>
        <c:axId val="712882048"/>
      </c:scatterChart>
      <c:valAx>
        <c:axId val="712857472"/>
        <c:scaling>
          <c:orientation val="minMax"/>
          <c:max val="70"/>
        </c:scaling>
        <c:delete val="0"/>
        <c:axPos val="b"/>
        <c:majorGridlines/>
        <c:numFmt formatCode="00.0" sourceLinked="0"/>
        <c:majorTickMark val="in"/>
        <c:minorTickMark val="none"/>
        <c:tickLblPos val="nextTo"/>
        <c:crossAx val="712882048"/>
        <c:crosses val="autoZero"/>
        <c:crossBetween val="midCat"/>
      </c:valAx>
      <c:valAx>
        <c:axId val="712882048"/>
        <c:scaling>
          <c:orientation val="minMax"/>
        </c:scaling>
        <c:delete val="0"/>
        <c:axPos val="l"/>
        <c:majorGridlines>
          <c:spPr>
            <a:ln cmpd="dbl">
              <a:solidFill>
                <a:srgbClr val="00B050"/>
              </a:solidFill>
            </a:ln>
          </c:spPr>
        </c:majorGridlines>
        <c:numFmt formatCode="0.0E-0" sourceLinked="0"/>
        <c:majorTickMark val="none"/>
        <c:minorTickMark val="none"/>
        <c:tickLblPos val="nextTo"/>
        <c:crossAx val="712857472"/>
        <c:crosses val="autoZero"/>
        <c:crossBetween val="midCat"/>
      </c:valAx>
      <c:spPr>
        <a:effectLst>
          <a:glow rad="139700">
            <a:srgbClr val="92D050">
              <a:alpha val="40000"/>
            </a:srgbClr>
          </a:glow>
        </a:effectLst>
      </c:spPr>
    </c:plotArea>
    <c:plotVisOnly val="1"/>
    <c:dispBlanksAs val="gap"/>
    <c:showDLblsOverMax val="0"/>
  </c:chart>
  <c:spPr>
    <a:solidFill>
      <a:sysClr val="window" lastClr="FFFFFF"/>
    </a:solidFill>
  </c:spPr>
  <c:externalData r:id="rId2">
    <c:autoUpdate val="0"/>
  </c:externalData>
  <c:userShapes r:id="rId3"/>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4"/>
    </mc:Choice>
    <mc:Fallback>
      <c:style val="4"/>
    </mc:Fallback>
  </mc:AlternateContent>
  <c:chart>
    <c:autoTitleDeleted val="0"/>
    <c:plotArea>
      <c:layout>
        <c:manualLayout>
          <c:layoutTarget val="inner"/>
          <c:xMode val="edge"/>
          <c:yMode val="edge"/>
          <c:x val="0.11827220404606482"/>
          <c:y val="0.11586136240012251"/>
          <c:w val="0.83334836008094404"/>
          <c:h val="0.72591870858389285"/>
        </c:manualLayout>
      </c:layout>
      <c:scatterChart>
        <c:scatterStyle val="smoothMarker"/>
        <c:varyColors val="0"/>
        <c:ser>
          <c:idx val="0"/>
          <c:order val="0"/>
          <c:dPt>
            <c:idx val="4"/>
            <c:bubble3D val="0"/>
          </c:dPt>
          <c:xVal>
            <c:numRef>
              <c:f>قریشی!$D$3:$D$7</c:f>
              <c:numCache>
                <c:formatCode>General</c:formatCode>
                <c:ptCount val="5"/>
                <c:pt idx="0">
                  <c:v>1</c:v>
                </c:pt>
                <c:pt idx="1">
                  <c:v>2</c:v>
                </c:pt>
                <c:pt idx="2">
                  <c:v>5</c:v>
                </c:pt>
                <c:pt idx="3">
                  <c:v>7</c:v>
                </c:pt>
                <c:pt idx="4">
                  <c:v>10</c:v>
                </c:pt>
              </c:numCache>
            </c:numRef>
          </c:xVal>
          <c:yVal>
            <c:numRef>
              <c:f>قریشی!$A$3:$A$7</c:f>
              <c:numCache>
                <c:formatCode>General</c:formatCode>
                <c:ptCount val="5"/>
                <c:pt idx="0">
                  <c:v>177</c:v>
                </c:pt>
                <c:pt idx="1">
                  <c:v>182</c:v>
                </c:pt>
                <c:pt idx="2">
                  <c:v>190</c:v>
                </c:pt>
                <c:pt idx="3">
                  <c:v>170</c:v>
                </c:pt>
                <c:pt idx="4">
                  <c:v>160</c:v>
                </c:pt>
              </c:numCache>
            </c:numRef>
          </c:yVal>
          <c:smooth val="1"/>
        </c:ser>
        <c:dLbls>
          <c:showLegendKey val="0"/>
          <c:showVal val="0"/>
          <c:showCatName val="0"/>
          <c:showSerName val="0"/>
          <c:showPercent val="0"/>
          <c:showBubbleSize val="0"/>
        </c:dLbls>
        <c:axId val="494163072"/>
        <c:axId val="494164608"/>
      </c:scatterChart>
      <c:valAx>
        <c:axId val="494163072"/>
        <c:scaling>
          <c:orientation val="minMax"/>
        </c:scaling>
        <c:delete val="0"/>
        <c:axPos val="b"/>
        <c:majorGridlines/>
        <c:numFmt formatCode="00.0" sourceLinked="0"/>
        <c:majorTickMark val="in"/>
        <c:minorTickMark val="none"/>
        <c:tickLblPos val="nextTo"/>
        <c:crossAx val="494164608"/>
        <c:crosses val="autoZero"/>
        <c:crossBetween val="midCat"/>
      </c:valAx>
      <c:valAx>
        <c:axId val="494164608"/>
        <c:scaling>
          <c:orientation val="minMax"/>
        </c:scaling>
        <c:delete val="0"/>
        <c:axPos val="l"/>
        <c:majorGridlines/>
        <c:numFmt formatCode="General" sourceLinked="0"/>
        <c:majorTickMark val="none"/>
        <c:minorTickMark val="none"/>
        <c:tickLblPos val="nextTo"/>
        <c:crossAx val="494163072"/>
        <c:crosses val="autoZero"/>
        <c:crossBetween val="midCat"/>
      </c:valAx>
      <c:spPr>
        <a:effectLst>
          <a:glow rad="139700">
            <a:schemeClr val="accent6">
              <a:satMod val="175000"/>
              <a:alpha val="40000"/>
            </a:schemeClr>
          </a:glow>
        </a:effectLst>
      </c:spPr>
    </c:plotArea>
    <c:plotVisOnly val="1"/>
    <c:dispBlanksAs val="gap"/>
    <c:showDLblsOverMax val="0"/>
  </c:chart>
  <c:externalData r:id="rId1">
    <c:autoUpdate val="0"/>
  </c:externalData>
  <c:userShapes r:id="rId2"/>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r>
              <a:rPr lang="fa-IR" sz="1100" b="0" baseline="0">
                <a:effectLst/>
              </a:rPr>
              <a:t> تغییرات درصدی چگالی جریان ماکزیمم به ازای تغییرات غلظت سابستر</a:t>
            </a:r>
            <a:endParaRPr lang="en-US" sz="1100" b="0">
              <a:effectLst/>
            </a:endParaRPr>
          </a:p>
          <a:p>
            <a:pPr marL="0" marR="0" indent="0" algn="ctr" defTabSz="914400" rtl="0" eaLnBrk="1" fontAlgn="auto" latinLnBrk="0" hangingPunct="1">
              <a:lnSpc>
                <a:spcPct val="100000"/>
              </a:lnSpc>
              <a:spcBef>
                <a:spcPts val="0"/>
              </a:spcBef>
              <a:spcAft>
                <a:spcPts val="0"/>
              </a:spcAft>
              <a:buClrTx/>
              <a:buSzTx/>
              <a:buFontTx/>
              <a:buNone/>
              <a:tabLst/>
              <a:defRPr sz="1800" b="1" i="0" u="none" strike="noStrike" kern="1200" baseline="0">
                <a:solidFill>
                  <a:sysClr val="windowText" lastClr="000000"/>
                </a:solidFill>
                <a:latin typeface="+mn-lt"/>
                <a:ea typeface="+mn-ea"/>
                <a:cs typeface="+mn-cs"/>
              </a:defRPr>
            </a:pPr>
            <a:endParaRPr lang="en-US" sz="1100" b="0"/>
          </a:p>
        </c:rich>
      </c:tx>
      <c:layout>
        <c:manualLayout>
          <c:xMode val="edge"/>
          <c:yMode val="edge"/>
          <c:x val="0.18222133366141732"/>
          <c:y val="3.8099076198152403E-3"/>
        </c:manualLayout>
      </c:layout>
      <c:overlay val="0"/>
    </c:title>
    <c:autoTitleDeleted val="0"/>
    <c:plotArea>
      <c:layout>
        <c:manualLayout>
          <c:layoutTarget val="inner"/>
          <c:xMode val="edge"/>
          <c:yMode val="edge"/>
          <c:x val="0.11553516763157436"/>
          <c:y val="9.4402318207333913E-2"/>
          <c:w val="0.83986918659767296"/>
          <c:h val="0.77083246097128033"/>
        </c:manualLayout>
      </c:layout>
      <c:scatterChart>
        <c:scatterStyle val="smoothMarker"/>
        <c:varyColors val="0"/>
        <c:ser>
          <c:idx val="0"/>
          <c:order val="0"/>
          <c:tx>
            <c:v>شبیه‌سازی با لاکتات</c:v>
          </c:tx>
          <c:spPr>
            <a:ln w="25400" cap="flat" cmpd="sng" algn="ctr">
              <a:solidFill>
                <a:schemeClr val="accent1">
                  <a:lumMod val="75000"/>
                </a:schemeClr>
              </a:solidFill>
              <a:prstDash val="solid"/>
            </a:ln>
            <a:effectLst/>
          </c:spPr>
          <c:marker>
            <c:spPr>
              <a:solidFill>
                <a:schemeClr val="lt1"/>
              </a:solidFill>
              <a:ln w="25400" cap="flat" cmpd="sng" algn="ctr">
                <a:solidFill>
                  <a:schemeClr val="dk1"/>
                </a:solidFill>
                <a:prstDash val="solid"/>
              </a:ln>
              <a:effectLst/>
            </c:spPr>
          </c:marker>
          <c:dPt>
            <c:idx val="0"/>
            <c:marker>
              <c:spPr>
                <a:solidFill>
                  <a:schemeClr val="lt1"/>
                </a:solidFill>
                <a:ln w="25400" cap="flat" cmpd="sng" algn="ctr">
                  <a:solidFill>
                    <a:schemeClr val="accent1">
                      <a:lumMod val="75000"/>
                    </a:schemeClr>
                  </a:solidFill>
                  <a:prstDash val="solid"/>
                </a:ln>
                <a:effectLst/>
              </c:spPr>
            </c:marker>
            <c:bubble3D val="0"/>
          </c:dPt>
          <c:dPt>
            <c:idx val="1"/>
            <c:marker>
              <c:spPr>
                <a:solidFill>
                  <a:schemeClr val="lt1"/>
                </a:solidFill>
                <a:ln w="25400" cap="flat" cmpd="sng" algn="ctr">
                  <a:solidFill>
                    <a:schemeClr val="accent1">
                      <a:lumMod val="75000"/>
                    </a:schemeClr>
                  </a:solidFill>
                  <a:prstDash val="solid"/>
                </a:ln>
                <a:effectLst/>
              </c:spPr>
            </c:marker>
            <c:bubble3D val="0"/>
          </c:dPt>
          <c:dPt>
            <c:idx val="3"/>
            <c:marker>
              <c:spPr>
                <a:solidFill>
                  <a:schemeClr val="lt1"/>
                </a:solidFill>
                <a:ln w="25400" cap="flat" cmpd="sng" algn="ctr">
                  <a:solidFill>
                    <a:schemeClr val="accent1">
                      <a:lumMod val="75000"/>
                    </a:schemeClr>
                  </a:solidFill>
                  <a:prstDash val="solid"/>
                </a:ln>
                <a:effectLst/>
              </c:spPr>
            </c:marker>
            <c:bubble3D val="0"/>
          </c:dPt>
          <c:dPt>
            <c:idx val="4"/>
            <c:marker>
              <c:spPr>
                <a:solidFill>
                  <a:schemeClr val="lt1"/>
                </a:solidFill>
                <a:ln w="25400" cap="flat" cmpd="sng" algn="ctr">
                  <a:solidFill>
                    <a:schemeClr val="accent1">
                      <a:lumMod val="75000"/>
                    </a:schemeClr>
                  </a:solidFill>
                  <a:prstDash val="solid"/>
                </a:ln>
                <a:effectLst/>
              </c:spPr>
            </c:marker>
            <c:bubble3D val="0"/>
          </c:dPt>
          <c:xVal>
            <c:numRef>
              <c:f>'substare compare'!$E$36:$E$40</c:f>
              <c:numCache>
                <c:formatCode>General</c:formatCode>
                <c:ptCount val="5"/>
                <c:pt idx="0">
                  <c:v>0.2</c:v>
                </c:pt>
                <c:pt idx="1">
                  <c:v>0.4</c:v>
                </c:pt>
                <c:pt idx="2">
                  <c:v>1</c:v>
                </c:pt>
                <c:pt idx="3">
                  <c:v>1.4</c:v>
                </c:pt>
                <c:pt idx="4">
                  <c:v>2</c:v>
                </c:pt>
              </c:numCache>
            </c:numRef>
          </c:xVal>
          <c:yVal>
            <c:numRef>
              <c:f>'substare compare'!$E$43:$E$47</c:f>
              <c:numCache>
                <c:formatCode>General</c:formatCode>
                <c:ptCount val="5"/>
                <c:pt idx="0">
                  <c:v>0.20943952802359883</c:v>
                </c:pt>
                <c:pt idx="1">
                  <c:v>0.41592920353982299</c:v>
                </c:pt>
                <c:pt idx="2">
                  <c:v>1</c:v>
                </c:pt>
                <c:pt idx="3">
                  <c:v>0.65353982300884961</c:v>
                </c:pt>
                <c:pt idx="4">
                  <c:v>0.536283185840708</c:v>
                </c:pt>
              </c:numCache>
            </c:numRef>
          </c:yVal>
          <c:smooth val="1"/>
        </c:ser>
        <c:ser>
          <c:idx val="1"/>
          <c:order val="1"/>
          <c:tx>
            <c:v>آزمایش قریشی با گلوکوز</c:v>
          </c:tx>
          <c:xVal>
            <c:numRef>
              <c:f>'substare compare'!$E$3:$E$7</c:f>
              <c:numCache>
                <c:formatCode>General</c:formatCode>
                <c:ptCount val="5"/>
                <c:pt idx="0">
                  <c:v>0.2</c:v>
                </c:pt>
                <c:pt idx="1">
                  <c:v>0.4</c:v>
                </c:pt>
                <c:pt idx="2">
                  <c:v>1</c:v>
                </c:pt>
                <c:pt idx="3">
                  <c:v>1.4</c:v>
                </c:pt>
                <c:pt idx="4">
                  <c:v>2</c:v>
                </c:pt>
              </c:numCache>
            </c:numRef>
          </c:xVal>
          <c:yVal>
            <c:numRef>
              <c:f>'substare compare'!$C$12:$C$17</c:f>
              <c:numCache>
                <c:formatCode>General</c:formatCode>
                <c:ptCount val="6"/>
                <c:pt idx="0">
                  <c:v>0.88</c:v>
                </c:pt>
                <c:pt idx="1">
                  <c:v>0.92</c:v>
                </c:pt>
                <c:pt idx="2">
                  <c:v>1</c:v>
                </c:pt>
                <c:pt idx="3">
                  <c:v>0.88</c:v>
                </c:pt>
                <c:pt idx="4">
                  <c:v>0.82</c:v>
                </c:pt>
                <c:pt idx="5">
                  <c:v>0.68421052631578949</c:v>
                </c:pt>
              </c:numCache>
            </c:numRef>
          </c:yVal>
          <c:smooth val="1"/>
        </c:ser>
        <c:dLbls>
          <c:showLegendKey val="0"/>
          <c:showVal val="0"/>
          <c:showCatName val="0"/>
          <c:showSerName val="0"/>
          <c:showPercent val="0"/>
          <c:showBubbleSize val="0"/>
        </c:dLbls>
        <c:axId val="494216704"/>
        <c:axId val="494218240"/>
      </c:scatterChart>
      <c:valAx>
        <c:axId val="494216704"/>
        <c:scaling>
          <c:orientation val="minMax"/>
        </c:scaling>
        <c:delete val="0"/>
        <c:axPos val="b"/>
        <c:majorGridlines/>
        <c:numFmt formatCode="General" sourceLinked="1"/>
        <c:majorTickMark val="none"/>
        <c:minorTickMark val="none"/>
        <c:tickLblPos val="nextTo"/>
        <c:crossAx val="494218240"/>
        <c:crosses val="autoZero"/>
        <c:crossBetween val="midCat"/>
      </c:valAx>
      <c:valAx>
        <c:axId val="494218240"/>
        <c:scaling>
          <c:orientation val="minMax"/>
        </c:scaling>
        <c:delete val="0"/>
        <c:axPos val="l"/>
        <c:majorGridlines>
          <c:spPr>
            <a:ln cmpd="dbl">
              <a:solidFill>
                <a:srgbClr val="00B050"/>
              </a:solidFill>
            </a:ln>
          </c:spPr>
        </c:majorGridlines>
        <c:numFmt formatCode="General" sourceLinked="1"/>
        <c:majorTickMark val="none"/>
        <c:minorTickMark val="none"/>
        <c:tickLblPos val="nextTo"/>
        <c:crossAx val="494216704"/>
        <c:crosses val="autoZero"/>
        <c:crossBetween val="midCat"/>
      </c:valAx>
      <c:spPr>
        <a:effectLst>
          <a:glow rad="101600">
            <a:srgbClr val="92D050">
              <a:alpha val="40000"/>
            </a:srgbClr>
          </a:glow>
        </a:effectLst>
      </c:spPr>
    </c:plotArea>
    <c:legend>
      <c:legendPos val="tr"/>
      <c:layout>
        <c:manualLayout>
          <c:xMode val="edge"/>
          <c:yMode val="edge"/>
          <c:x val="0.66265579529922591"/>
          <c:y val="0.60829322473158098"/>
          <c:w val="0.29052443220075819"/>
          <c:h val="0.14238514477028955"/>
        </c:manualLayout>
      </c:layout>
      <c:overlay val="0"/>
    </c:legend>
    <c:plotVisOnly val="1"/>
    <c:dispBlanksAs val="gap"/>
    <c:showDLblsOverMax val="0"/>
  </c:chart>
  <c:spPr>
    <a:solidFill>
      <a:schemeClr val="bg1"/>
    </a:solidFill>
  </c:spPr>
  <c:externalData r:id="rId1">
    <c:autoUpdate val="0"/>
  </c:externalData>
  <c:userShapes r:id="rId2"/>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a:lstStyle/>
          <a:p>
            <a:pPr marL="0" marR="0" indent="0" algn="ctr" defTabSz="914400" rtl="0" eaLnBrk="1" fontAlgn="auto" latinLnBrk="0" hangingPunct="1">
              <a:lnSpc>
                <a:spcPct val="100000"/>
              </a:lnSpc>
              <a:spcBef>
                <a:spcPts val="0"/>
              </a:spcBef>
              <a:spcAft>
                <a:spcPts val="0"/>
              </a:spcAft>
              <a:buClrTx/>
              <a:buSzTx/>
              <a:buFontTx/>
              <a:buNone/>
              <a:tabLst/>
              <a:defRPr sz="1800" b="0" i="0" u="none" strike="noStrike" kern="1200" baseline="0">
                <a:solidFill>
                  <a:sysClr val="windowText" lastClr="000000"/>
                </a:solidFill>
                <a:latin typeface="+mn-lt"/>
                <a:ea typeface="+mn-ea"/>
                <a:cs typeface="+mn-cs"/>
              </a:defRPr>
            </a:pPr>
            <a:r>
              <a:rPr lang="fa-IR" sz="1100" b="0">
                <a:effectLst/>
              </a:rPr>
              <a:t>تغییرات</a:t>
            </a:r>
            <a:r>
              <a:rPr lang="fa-IR" sz="1100" b="0" baseline="0">
                <a:effectLst/>
              </a:rPr>
              <a:t> توان ماکزیمم به ازای مقادیر مختلف غلظت لاکتات</a:t>
            </a:r>
            <a:endParaRPr lang="en-US" sz="1100" b="0">
              <a:effectLst/>
            </a:endParaRPr>
          </a:p>
          <a:p>
            <a:pPr marL="0" marR="0" indent="0" algn="ctr" defTabSz="914400" rtl="0" eaLnBrk="1" fontAlgn="auto" latinLnBrk="0" hangingPunct="1">
              <a:lnSpc>
                <a:spcPct val="100000"/>
              </a:lnSpc>
              <a:spcBef>
                <a:spcPts val="0"/>
              </a:spcBef>
              <a:spcAft>
                <a:spcPts val="0"/>
              </a:spcAft>
              <a:buClrTx/>
              <a:buSzTx/>
              <a:buFontTx/>
              <a:buNone/>
              <a:tabLst/>
              <a:defRPr sz="1800" b="0" i="0" u="none" strike="noStrike" kern="1200" baseline="0">
                <a:solidFill>
                  <a:sysClr val="windowText" lastClr="000000"/>
                </a:solidFill>
                <a:latin typeface="+mn-lt"/>
                <a:ea typeface="+mn-ea"/>
                <a:cs typeface="+mn-cs"/>
              </a:defRPr>
            </a:pPr>
            <a:endParaRPr lang="en-US" sz="1100" b="0"/>
          </a:p>
        </c:rich>
      </c:tx>
      <c:layout>
        <c:manualLayout>
          <c:xMode val="edge"/>
          <c:yMode val="edge"/>
          <c:x val="0.22607334331077433"/>
          <c:y val="0"/>
        </c:manualLayout>
      </c:layout>
      <c:overlay val="0"/>
    </c:title>
    <c:autoTitleDeleted val="0"/>
    <c:plotArea>
      <c:layout>
        <c:manualLayout>
          <c:layoutTarget val="inner"/>
          <c:xMode val="edge"/>
          <c:yMode val="edge"/>
          <c:x val="9.7148442616450698E-2"/>
          <c:y val="9.9417044560738937E-2"/>
          <c:w val="0.85967196316529193"/>
          <c:h val="0.75732269908373195"/>
        </c:manualLayout>
      </c:layout>
      <c:scatterChart>
        <c:scatterStyle val="smoothMarker"/>
        <c:varyColors val="0"/>
        <c:ser>
          <c:idx val="0"/>
          <c:order val="0"/>
          <c:tx>
            <c:v>پیل شبیه‌سازی شده</c:v>
          </c:tx>
          <c:xVal>
            <c:numRef>
              <c:f>'Substare On Power'!$I$4:$I$8</c:f>
              <c:numCache>
                <c:formatCode>General</c:formatCode>
                <c:ptCount val="5"/>
                <c:pt idx="0">
                  <c:v>0</c:v>
                </c:pt>
                <c:pt idx="1">
                  <c:v>2</c:v>
                </c:pt>
                <c:pt idx="2">
                  <c:v>5</c:v>
                </c:pt>
                <c:pt idx="3">
                  <c:v>10</c:v>
                </c:pt>
                <c:pt idx="4">
                  <c:v>20</c:v>
                </c:pt>
              </c:numCache>
            </c:numRef>
          </c:xVal>
          <c:yVal>
            <c:numRef>
              <c:f>'Substare On Power'!$O$4:$O$8</c:f>
              <c:numCache>
                <c:formatCode>General</c:formatCode>
                <c:ptCount val="5"/>
                <c:pt idx="0">
                  <c:v>0</c:v>
                </c:pt>
                <c:pt idx="1">
                  <c:v>14.086516853932585</c:v>
                </c:pt>
                <c:pt idx="2">
                  <c:v>18.111235955056181</c:v>
                </c:pt>
                <c:pt idx="3">
                  <c:v>20.257752808988762</c:v>
                </c:pt>
                <c:pt idx="4">
                  <c:v>20.676994382022471</c:v>
                </c:pt>
              </c:numCache>
            </c:numRef>
          </c:yVal>
          <c:smooth val="1"/>
        </c:ser>
        <c:ser>
          <c:idx val="1"/>
          <c:order val="1"/>
          <c:tx>
            <c:v>آزمایش مین هی کیم[50]</c:v>
          </c:tx>
          <c:xVal>
            <c:numRef>
              <c:f>'Substare On Power'!$P$10:$P$13</c:f>
              <c:numCache>
                <c:formatCode>General</c:formatCode>
                <c:ptCount val="4"/>
                <c:pt idx="0">
                  <c:v>0</c:v>
                </c:pt>
                <c:pt idx="1">
                  <c:v>5</c:v>
                </c:pt>
                <c:pt idx="2">
                  <c:v>10</c:v>
                </c:pt>
                <c:pt idx="3">
                  <c:v>20</c:v>
                </c:pt>
              </c:numCache>
            </c:numRef>
          </c:xVal>
          <c:yVal>
            <c:numRef>
              <c:f>'Substare On Power'!$P$5:$P$8</c:f>
              <c:numCache>
                <c:formatCode>General</c:formatCode>
                <c:ptCount val="4"/>
                <c:pt idx="0">
                  <c:v>0</c:v>
                </c:pt>
                <c:pt idx="1">
                  <c:v>11.6</c:v>
                </c:pt>
                <c:pt idx="2">
                  <c:v>18.3</c:v>
                </c:pt>
                <c:pt idx="3">
                  <c:v>18.5</c:v>
                </c:pt>
              </c:numCache>
            </c:numRef>
          </c:yVal>
          <c:smooth val="1"/>
        </c:ser>
        <c:dLbls>
          <c:showLegendKey val="0"/>
          <c:showVal val="0"/>
          <c:showCatName val="0"/>
          <c:showSerName val="0"/>
          <c:showPercent val="0"/>
          <c:showBubbleSize val="0"/>
        </c:dLbls>
        <c:axId val="494240896"/>
        <c:axId val="494242432"/>
      </c:scatterChart>
      <c:valAx>
        <c:axId val="494240896"/>
        <c:scaling>
          <c:orientation val="minMax"/>
        </c:scaling>
        <c:delete val="0"/>
        <c:axPos val="b"/>
        <c:majorGridlines/>
        <c:numFmt formatCode="General" sourceLinked="0"/>
        <c:majorTickMark val="none"/>
        <c:minorTickMark val="none"/>
        <c:tickLblPos val="nextTo"/>
        <c:crossAx val="494242432"/>
        <c:crosses val="autoZero"/>
        <c:crossBetween val="midCat"/>
      </c:valAx>
      <c:valAx>
        <c:axId val="494242432"/>
        <c:scaling>
          <c:orientation val="minMax"/>
        </c:scaling>
        <c:delete val="0"/>
        <c:axPos val="l"/>
        <c:majorGridlines>
          <c:spPr>
            <a:ln cmpd="dbl">
              <a:solidFill>
                <a:srgbClr val="00B050"/>
              </a:solidFill>
            </a:ln>
          </c:spPr>
        </c:majorGridlines>
        <c:numFmt formatCode="General" sourceLinked="0"/>
        <c:majorTickMark val="none"/>
        <c:minorTickMark val="none"/>
        <c:tickLblPos val="nextTo"/>
        <c:crossAx val="494240896"/>
        <c:crosses val="autoZero"/>
        <c:crossBetween val="midCat"/>
      </c:valAx>
      <c:spPr>
        <a:effectLst>
          <a:glow rad="139700">
            <a:srgbClr val="92D050">
              <a:alpha val="40000"/>
            </a:srgbClr>
          </a:glow>
        </a:effectLst>
      </c:spPr>
    </c:plotArea>
    <c:legend>
      <c:legendPos val="tr"/>
      <c:layout>
        <c:manualLayout>
          <c:xMode val="edge"/>
          <c:yMode val="edge"/>
          <c:x val="0.66035246751563459"/>
          <c:y val="0.55932203389830515"/>
          <c:w val="0.28306317034444767"/>
          <c:h val="0.14949498500187478"/>
        </c:manualLayout>
      </c:layout>
      <c:overlay val="0"/>
    </c:legend>
    <c:plotVisOnly val="1"/>
    <c:dispBlanksAs val="gap"/>
    <c:showDLblsOverMax val="0"/>
  </c:chart>
  <c:spPr>
    <a:solidFill>
      <a:sysClr val="window" lastClr="FFFFFF"/>
    </a:solidFill>
  </c:spPr>
  <c:externalData r:id="rId1">
    <c:autoUpdate val="0"/>
  </c:externalData>
  <c:userShapes r:id="rId2"/>
</c:chartSpace>
</file>

<file path=word/charts/chart1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113014088631484"/>
          <c:y val="0.10781317784111534"/>
          <c:w val="0.79513507028047115"/>
          <c:h val="0.74414658798439781"/>
        </c:manualLayout>
      </c:layout>
      <c:scatterChart>
        <c:scatterStyle val="smoothMarker"/>
        <c:varyColors val="0"/>
        <c:ser>
          <c:idx val="0"/>
          <c:order val="0"/>
          <c:xVal>
            <c:numRef>
              <c:f>Sheet1!$C$6:$C$14</c:f>
              <c:numCache>
                <c:formatCode>0.0E-0</c:formatCode>
                <c:ptCount val="9"/>
                <c:pt idx="0">
                  <c:v>1.9800000000000002E-8</c:v>
                </c:pt>
                <c:pt idx="1">
                  <c:v>9.9000000000000013E-8</c:v>
                </c:pt>
                <c:pt idx="2">
                  <c:v>1.9800000000000003E-7</c:v>
                </c:pt>
                <c:pt idx="3">
                  <c:v>3.9600000000000005E-7</c:v>
                </c:pt>
                <c:pt idx="4">
                  <c:v>5.9400000000000005E-7</c:v>
                </c:pt>
                <c:pt idx="5">
                  <c:v>7.920000000000001E-7</c:v>
                </c:pt>
                <c:pt idx="6">
                  <c:v>9.9000000000000005E-7</c:v>
                </c:pt>
                <c:pt idx="7">
                  <c:v>1.1880000000000001E-6</c:v>
                </c:pt>
                <c:pt idx="8">
                  <c:v>1.3859999999999999E-6</c:v>
                </c:pt>
              </c:numCache>
            </c:numRef>
          </c:xVal>
          <c:yVal>
            <c:numRef>
              <c:f>Sheet1!$D$6:$D$14</c:f>
              <c:numCache>
                <c:formatCode>00.0</c:formatCode>
                <c:ptCount val="9"/>
                <c:pt idx="0">
                  <c:v>13.54147678</c:v>
                </c:pt>
                <c:pt idx="1">
                  <c:v>21.657540259600001</c:v>
                </c:pt>
                <c:pt idx="2">
                  <c:v>27.217453649999999</c:v>
                </c:pt>
                <c:pt idx="3">
                  <c:v>36.357637479160005</c:v>
                </c:pt>
                <c:pt idx="4">
                  <c:v>46.4</c:v>
                </c:pt>
                <c:pt idx="5">
                  <c:v>66.63962840216</c:v>
                </c:pt>
                <c:pt idx="6">
                  <c:v>67.022993410479998</c:v>
                </c:pt>
                <c:pt idx="7">
                  <c:v>67.285383982040003</c:v>
                </c:pt>
                <c:pt idx="8">
                  <c:v>67.464915551239997</c:v>
                </c:pt>
              </c:numCache>
            </c:numRef>
          </c:yVal>
          <c:smooth val="1"/>
          <c:extLst xmlns:c16r2="http://schemas.microsoft.com/office/drawing/2015/06/chart">
            <c:ext xmlns:c16="http://schemas.microsoft.com/office/drawing/2014/chart" uri="{C3380CC4-5D6E-409C-BE32-E72D297353CC}">
              <c16:uniqueId val="{00000000-A831-4C2F-837F-4690FA04CA16}"/>
            </c:ext>
          </c:extLst>
        </c:ser>
        <c:ser>
          <c:idx val="1"/>
          <c:order val="1"/>
          <c:xVal>
            <c:numRef>
              <c:f>Sheet1!$C$6:$C$14</c:f>
              <c:numCache>
                <c:formatCode>0.0E-0</c:formatCode>
                <c:ptCount val="9"/>
                <c:pt idx="0">
                  <c:v>1.9800000000000002E-8</c:v>
                </c:pt>
                <c:pt idx="1">
                  <c:v>9.9000000000000013E-8</c:v>
                </c:pt>
                <c:pt idx="2">
                  <c:v>1.9800000000000003E-7</c:v>
                </c:pt>
                <c:pt idx="3">
                  <c:v>3.9600000000000005E-7</c:v>
                </c:pt>
                <c:pt idx="4">
                  <c:v>5.9400000000000005E-7</c:v>
                </c:pt>
                <c:pt idx="5">
                  <c:v>7.920000000000001E-7</c:v>
                </c:pt>
                <c:pt idx="6">
                  <c:v>9.9000000000000005E-7</c:v>
                </c:pt>
                <c:pt idx="7">
                  <c:v>1.1880000000000001E-6</c:v>
                </c:pt>
                <c:pt idx="8">
                  <c:v>1.3859999999999999E-6</c:v>
                </c:pt>
              </c:numCache>
            </c:numRef>
          </c:xVal>
          <c:yVal>
            <c:numRef>
              <c:f>Sheet1!$F$6:$F$14</c:f>
              <c:numCache>
                <c:formatCode>00.0</c:formatCode>
                <c:ptCount val="9"/>
                <c:pt idx="0">
                  <c:v>12.741476779999999</c:v>
                </c:pt>
                <c:pt idx="1">
                  <c:v>20.8575402596</c:v>
                </c:pt>
                <c:pt idx="2">
                  <c:v>26.417453649999999</c:v>
                </c:pt>
                <c:pt idx="3">
                  <c:v>35.741648268000006</c:v>
                </c:pt>
                <c:pt idx="4">
                  <c:v>45.687214004800005</c:v>
                </c:pt>
                <c:pt idx="5">
                  <c:v>65.858908420800006</c:v>
                </c:pt>
                <c:pt idx="6">
                  <c:v>66.238573036399998</c:v>
                </c:pt>
                <c:pt idx="7">
                  <c:v>66.496234299200012</c:v>
                </c:pt>
                <c:pt idx="8">
                  <c:v>66.681006933600003</c:v>
                </c:pt>
              </c:numCache>
            </c:numRef>
          </c:yVal>
          <c:smooth val="1"/>
          <c:extLst xmlns:c16r2="http://schemas.microsoft.com/office/drawing/2015/06/chart">
            <c:ext xmlns:c16="http://schemas.microsoft.com/office/drawing/2014/chart" uri="{C3380CC4-5D6E-409C-BE32-E72D297353CC}">
              <c16:uniqueId val="{00000001-A831-4C2F-837F-4690FA04CA16}"/>
            </c:ext>
          </c:extLst>
        </c:ser>
        <c:dLbls>
          <c:showLegendKey val="0"/>
          <c:showVal val="0"/>
          <c:showCatName val="0"/>
          <c:showSerName val="0"/>
          <c:showPercent val="0"/>
          <c:showBubbleSize val="0"/>
        </c:dLbls>
        <c:axId val="494974080"/>
        <c:axId val="494975616"/>
      </c:scatterChart>
      <c:valAx>
        <c:axId val="494974080"/>
        <c:scaling>
          <c:orientation val="minMax"/>
        </c:scaling>
        <c:delete val="0"/>
        <c:axPos val="b"/>
        <c:majorGridlines/>
        <c:numFmt formatCode="0.0E-0" sourceLinked="0"/>
        <c:majorTickMark val="none"/>
        <c:minorTickMark val="none"/>
        <c:tickLblPos val="nextTo"/>
        <c:crossAx val="494975616"/>
        <c:crosses val="autoZero"/>
        <c:crossBetween val="midCat"/>
      </c:valAx>
      <c:valAx>
        <c:axId val="494975616"/>
        <c:scaling>
          <c:orientation val="minMax"/>
        </c:scaling>
        <c:delete val="0"/>
        <c:axPos val="l"/>
        <c:majorGridlines/>
        <c:numFmt formatCode="00.0" sourceLinked="1"/>
        <c:majorTickMark val="none"/>
        <c:minorTickMark val="none"/>
        <c:tickLblPos val="nextTo"/>
        <c:crossAx val="494974080"/>
        <c:crosses val="autoZero"/>
        <c:crossBetween val="midCat"/>
      </c:valAx>
      <c:spPr>
        <a:effectLst>
          <a:glow rad="139700">
            <a:schemeClr val="accent6">
              <a:satMod val="175000"/>
              <a:alpha val="40000"/>
            </a:schemeClr>
          </a:glow>
        </a:effectLst>
      </c:spPr>
    </c:plotArea>
    <c:plotVisOnly val="1"/>
    <c:dispBlanksAs val="gap"/>
    <c:showDLblsOverMax val="0"/>
  </c:chart>
  <c:externalData r:id="rId1">
    <c:autoUpdate val="0"/>
  </c:externalData>
  <c:userShapes r:id="rId2"/>
</c:chartSpace>
</file>

<file path=word/charts/chart1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858469614375126"/>
          <c:y val="0.10781317784111534"/>
          <c:w val="0.80954124324203069"/>
          <c:h val="0.75296868998826727"/>
        </c:manualLayout>
      </c:layout>
      <c:scatterChart>
        <c:scatterStyle val="smoothMarker"/>
        <c:varyColors val="0"/>
        <c:ser>
          <c:idx val="0"/>
          <c:order val="0"/>
          <c:xVal>
            <c:numRef>
              <c:f>Sheet2!$D$5:$D$13</c:f>
              <c:numCache>
                <c:formatCode>General</c:formatCode>
                <c:ptCount val="9"/>
                <c:pt idx="0">
                  <c:v>1.6674000000000001E-6</c:v>
                </c:pt>
                <c:pt idx="1">
                  <c:v>5.0022000000000002E-6</c:v>
                </c:pt>
                <c:pt idx="2">
                  <c:v>5.8358999999999995E-6</c:v>
                </c:pt>
                <c:pt idx="3">
                  <c:v>6.6696000000000005E-6</c:v>
                </c:pt>
                <c:pt idx="4">
                  <c:v>7.0999999999999998E-6</c:v>
                </c:pt>
                <c:pt idx="5">
                  <c:v>7.25E-6</c:v>
                </c:pt>
                <c:pt idx="6">
                  <c:v>7.5032999999999998E-6</c:v>
                </c:pt>
                <c:pt idx="7">
                  <c:v>8.337E-6</c:v>
                </c:pt>
                <c:pt idx="8">
                  <c:v>9.1707000000000001E-6</c:v>
                </c:pt>
              </c:numCache>
            </c:numRef>
          </c:xVal>
          <c:yVal>
            <c:numRef>
              <c:f>Sheet2!$E$5:$E$13</c:f>
              <c:numCache>
                <c:formatCode>General</c:formatCode>
                <c:ptCount val="9"/>
                <c:pt idx="0">
                  <c:v>19.6917239944</c:v>
                </c:pt>
                <c:pt idx="1">
                  <c:v>29.556998773599997</c:v>
                </c:pt>
                <c:pt idx="2">
                  <c:v>34.527867379600004</c:v>
                </c:pt>
                <c:pt idx="3">
                  <c:v>42.868621267800002</c:v>
                </c:pt>
                <c:pt idx="4">
                  <c:v>51.9834627328</c:v>
                </c:pt>
                <c:pt idx="5">
                  <c:v>60.718504503199995</c:v>
                </c:pt>
                <c:pt idx="6">
                  <c:v>67.802349068279995</c:v>
                </c:pt>
                <c:pt idx="7">
                  <c:v>67.809167084320009</c:v>
                </c:pt>
                <c:pt idx="8">
                  <c:v>67.817299611999999</c:v>
                </c:pt>
              </c:numCache>
            </c:numRef>
          </c:yVal>
          <c:smooth val="1"/>
          <c:extLst xmlns:c16r2="http://schemas.microsoft.com/office/drawing/2015/06/chart">
            <c:ext xmlns:c16="http://schemas.microsoft.com/office/drawing/2014/chart" uri="{C3380CC4-5D6E-409C-BE32-E72D297353CC}">
              <c16:uniqueId val="{00000000-BFDA-43C4-BD6C-FC89BD2B5348}"/>
            </c:ext>
          </c:extLst>
        </c:ser>
        <c:ser>
          <c:idx val="1"/>
          <c:order val="1"/>
          <c:xVal>
            <c:numRef>
              <c:f>Sheet2!$D$5:$D$13</c:f>
              <c:numCache>
                <c:formatCode>General</c:formatCode>
                <c:ptCount val="9"/>
                <c:pt idx="0">
                  <c:v>1.6674000000000001E-6</c:v>
                </c:pt>
                <c:pt idx="1">
                  <c:v>5.0022000000000002E-6</c:v>
                </c:pt>
                <c:pt idx="2">
                  <c:v>5.8358999999999995E-6</c:v>
                </c:pt>
                <c:pt idx="3">
                  <c:v>6.6696000000000005E-6</c:v>
                </c:pt>
                <c:pt idx="4">
                  <c:v>7.0999999999999998E-6</c:v>
                </c:pt>
                <c:pt idx="5">
                  <c:v>7.25E-6</c:v>
                </c:pt>
                <c:pt idx="6">
                  <c:v>7.5032999999999998E-6</c:v>
                </c:pt>
                <c:pt idx="7">
                  <c:v>8.337E-6</c:v>
                </c:pt>
                <c:pt idx="8">
                  <c:v>9.1707000000000001E-6</c:v>
                </c:pt>
              </c:numCache>
            </c:numRef>
          </c:xVal>
          <c:yVal>
            <c:numRef>
              <c:f>Sheet2!$G$5:$G$13</c:f>
              <c:numCache>
                <c:formatCode>00.0</c:formatCode>
                <c:ptCount val="9"/>
                <c:pt idx="0">
                  <c:v>18.7915387432</c:v>
                </c:pt>
                <c:pt idx="1">
                  <c:v>28.654575070400004</c:v>
                </c:pt>
                <c:pt idx="2">
                  <c:v>33.625814178799999</c:v>
                </c:pt>
                <c:pt idx="3">
                  <c:v>41.974753854399999</c:v>
                </c:pt>
                <c:pt idx="4">
                  <c:v>51.028798191200003</c:v>
                </c:pt>
                <c:pt idx="5">
                  <c:v>59.8183346896</c:v>
                </c:pt>
                <c:pt idx="6">
                  <c:v>66.902603016799986</c:v>
                </c:pt>
                <c:pt idx="7">
                  <c:v>66.909163996800004</c:v>
                </c:pt>
                <c:pt idx="8">
                  <c:v>66.917299611999994</c:v>
                </c:pt>
              </c:numCache>
            </c:numRef>
          </c:yVal>
          <c:smooth val="1"/>
          <c:extLst xmlns:c16r2="http://schemas.microsoft.com/office/drawing/2015/06/chart">
            <c:ext xmlns:c16="http://schemas.microsoft.com/office/drawing/2014/chart" uri="{C3380CC4-5D6E-409C-BE32-E72D297353CC}">
              <c16:uniqueId val="{00000001-BFDA-43C4-BD6C-FC89BD2B5348}"/>
            </c:ext>
          </c:extLst>
        </c:ser>
        <c:dLbls>
          <c:showLegendKey val="0"/>
          <c:showVal val="0"/>
          <c:showCatName val="0"/>
          <c:showSerName val="0"/>
          <c:showPercent val="0"/>
          <c:showBubbleSize val="0"/>
        </c:dLbls>
        <c:axId val="510952576"/>
        <c:axId val="510954112"/>
      </c:scatterChart>
      <c:valAx>
        <c:axId val="510952576"/>
        <c:scaling>
          <c:orientation val="minMax"/>
        </c:scaling>
        <c:delete val="0"/>
        <c:axPos val="b"/>
        <c:majorGridlines/>
        <c:numFmt formatCode="0.0E-0" sourceLinked="0"/>
        <c:majorTickMark val="none"/>
        <c:minorTickMark val="none"/>
        <c:tickLblPos val="nextTo"/>
        <c:crossAx val="510954112"/>
        <c:crosses val="autoZero"/>
        <c:crossBetween val="midCat"/>
      </c:valAx>
      <c:valAx>
        <c:axId val="510954112"/>
        <c:scaling>
          <c:orientation val="minMax"/>
        </c:scaling>
        <c:delete val="0"/>
        <c:axPos val="l"/>
        <c:majorGridlines/>
        <c:numFmt formatCode="General" sourceLinked="1"/>
        <c:majorTickMark val="none"/>
        <c:minorTickMark val="none"/>
        <c:tickLblPos val="nextTo"/>
        <c:crossAx val="510952576"/>
        <c:crosses val="autoZero"/>
        <c:crossBetween val="midCat"/>
      </c:valAx>
      <c:spPr>
        <a:effectLst>
          <a:glow rad="139700">
            <a:schemeClr val="accent6">
              <a:satMod val="175000"/>
              <a:alpha val="40000"/>
            </a:schemeClr>
          </a:glow>
        </a:effectLst>
      </c:spPr>
    </c:plotArea>
    <c:plotVisOnly val="1"/>
    <c:dispBlanksAs val="gap"/>
    <c:showDLblsOverMax val="0"/>
  </c:chart>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627308460803992"/>
          <c:y val="0.10781317784111534"/>
          <c:w val="0.79203107783130799"/>
          <c:h val="0.75296868998826727"/>
        </c:manualLayout>
      </c:layout>
      <c:scatterChart>
        <c:scatterStyle val="smoothMarker"/>
        <c:varyColors val="0"/>
        <c:ser>
          <c:idx val="0"/>
          <c:order val="0"/>
          <c:xVal>
            <c:numRef>
              <c:f>Sheet3!$D$4:$D$14</c:f>
              <c:numCache>
                <c:formatCode>General</c:formatCode>
                <c:ptCount val="11"/>
                <c:pt idx="0">
                  <c:v>0</c:v>
                </c:pt>
                <c:pt idx="1">
                  <c:v>6.0000000000000002E-5</c:v>
                </c:pt>
                <c:pt idx="2">
                  <c:v>1.2E-4</c:v>
                </c:pt>
                <c:pt idx="3">
                  <c:v>1.4999999999999999E-4</c:v>
                </c:pt>
                <c:pt idx="4">
                  <c:v>1.8000000000000001E-4</c:v>
                </c:pt>
                <c:pt idx="5">
                  <c:v>2.1000000000000001E-4</c:v>
                </c:pt>
                <c:pt idx="6">
                  <c:v>2.4000000000000001E-4</c:v>
                </c:pt>
                <c:pt idx="7">
                  <c:v>2.7E-4</c:v>
                </c:pt>
                <c:pt idx="8">
                  <c:v>2.9999999999999997E-4</c:v>
                </c:pt>
                <c:pt idx="9">
                  <c:v>3.6000000000000002E-4</c:v>
                </c:pt>
                <c:pt idx="10">
                  <c:v>4.2000000000000002E-4</c:v>
                </c:pt>
              </c:numCache>
            </c:numRef>
          </c:xVal>
          <c:yVal>
            <c:numRef>
              <c:f>Sheet3!$E$4:$E$14</c:f>
              <c:numCache>
                <c:formatCode>00.0</c:formatCode>
                <c:ptCount val="11"/>
                <c:pt idx="0">
                  <c:v>0</c:v>
                </c:pt>
                <c:pt idx="1">
                  <c:v>23.615838413599999</c:v>
                </c:pt>
                <c:pt idx="2">
                  <c:v>46.186975841200002</c:v>
                </c:pt>
                <c:pt idx="3">
                  <c:v>57.111949234800001</c:v>
                </c:pt>
                <c:pt idx="4">
                  <c:v>67.811255791600004</c:v>
                </c:pt>
                <c:pt idx="5">
                  <c:v>64.398627654400002</c:v>
                </c:pt>
                <c:pt idx="6">
                  <c:v>46.682044235599996</c:v>
                </c:pt>
                <c:pt idx="7">
                  <c:v>41.862873205999996</c:v>
                </c:pt>
                <c:pt idx="8">
                  <c:v>39.243374925200001</c:v>
                </c:pt>
                <c:pt idx="9">
                  <c:v>36.367913517600002</c:v>
                </c:pt>
                <c:pt idx="10">
                  <c:v>34.796211461600002</c:v>
                </c:pt>
              </c:numCache>
            </c:numRef>
          </c:yVal>
          <c:smooth val="1"/>
          <c:extLst xmlns:c16r2="http://schemas.microsoft.com/office/drawing/2015/06/chart">
            <c:ext xmlns:c16="http://schemas.microsoft.com/office/drawing/2014/chart" uri="{C3380CC4-5D6E-409C-BE32-E72D297353CC}">
              <c16:uniqueId val="{00000000-86CC-4C0E-8847-D6E68771FF0F}"/>
            </c:ext>
          </c:extLst>
        </c:ser>
        <c:ser>
          <c:idx val="1"/>
          <c:order val="1"/>
          <c:xVal>
            <c:numRef>
              <c:f>Sheet3!$D$4:$D$14</c:f>
              <c:numCache>
                <c:formatCode>General</c:formatCode>
                <c:ptCount val="11"/>
                <c:pt idx="0">
                  <c:v>0</c:v>
                </c:pt>
                <c:pt idx="1">
                  <c:v>6.0000000000000002E-5</c:v>
                </c:pt>
                <c:pt idx="2">
                  <c:v>1.2E-4</c:v>
                </c:pt>
                <c:pt idx="3">
                  <c:v>1.4999999999999999E-4</c:v>
                </c:pt>
                <c:pt idx="4">
                  <c:v>1.8000000000000001E-4</c:v>
                </c:pt>
                <c:pt idx="5">
                  <c:v>2.1000000000000001E-4</c:v>
                </c:pt>
                <c:pt idx="6">
                  <c:v>2.4000000000000001E-4</c:v>
                </c:pt>
                <c:pt idx="7">
                  <c:v>2.7E-4</c:v>
                </c:pt>
                <c:pt idx="8">
                  <c:v>2.9999999999999997E-4</c:v>
                </c:pt>
                <c:pt idx="9">
                  <c:v>3.6000000000000002E-4</c:v>
                </c:pt>
                <c:pt idx="10">
                  <c:v>4.2000000000000002E-4</c:v>
                </c:pt>
              </c:numCache>
            </c:numRef>
          </c:xVal>
          <c:yVal>
            <c:numRef>
              <c:f>Sheet3!$G$4:$G$14</c:f>
              <c:numCache>
                <c:formatCode>General</c:formatCode>
                <c:ptCount val="11"/>
                <c:pt idx="0">
                  <c:v>0</c:v>
                </c:pt>
                <c:pt idx="1">
                  <c:v>22.715830694800001</c:v>
                </c:pt>
                <c:pt idx="2">
                  <c:v>45.286975841200004</c:v>
                </c:pt>
                <c:pt idx="3">
                  <c:v>56.211949234800002</c:v>
                </c:pt>
                <c:pt idx="4">
                  <c:v>66.911248072799992</c:v>
                </c:pt>
                <c:pt idx="5">
                  <c:v>63.514543820000007</c:v>
                </c:pt>
                <c:pt idx="6">
                  <c:v>45.782044235599997</c:v>
                </c:pt>
                <c:pt idx="7">
                  <c:v>40.962873205999998</c:v>
                </c:pt>
                <c:pt idx="8">
                  <c:v>38.343374925200003</c:v>
                </c:pt>
                <c:pt idx="9">
                  <c:v>35.467913517600003</c:v>
                </c:pt>
                <c:pt idx="10">
                  <c:v>33.896211461600004</c:v>
                </c:pt>
              </c:numCache>
            </c:numRef>
          </c:yVal>
          <c:smooth val="1"/>
          <c:extLst xmlns:c16r2="http://schemas.microsoft.com/office/drawing/2015/06/chart">
            <c:ext xmlns:c16="http://schemas.microsoft.com/office/drawing/2014/chart" uri="{C3380CC4-5D6E-409C-BE32-E72D297353CC}">
              <c16:uniqueId val="{00000001-86CC-4C0E-8847-D6E68771FF0F}"/>
            </c:ext>
          </c:extLst>
        </c:ser>
        <c:dLbls>
          <c:showLegendKey val="0"/>
          <c:showVal val="0"/>
          <c:showCatName val="0"/>
          <c:showSerName val="0"/>
          <c:showPercent val="0"/>
          <c:showBubbleSize val="0"/>
        </c:dLbls>
        <c:axId val="511612032"/>
        <c:axId val="511613568"/>
      </c:scatterChart>
      <c:valAx>
        <c:axId val="511612032"/>
        <c:scaling>
          <c:orientation val="minMax"/>
        </c:scaling>
        <c:delete val="0"/>
        <c:axPos val="b"/>
        <c:majorGridlines/>
        <c:numFmt formatCode="0.0E-0" sourceLinked="0"/>
        <c:majorTickMark val="none"/>
        <c:minorTickMark val="none"/>
        <c:tickLblPos val="nextTo"/>
        <c:crossAx val="511613568"/>
        <c:crosses val="autoZero"/>
        <c:crossBetween val="midCat"/>
      </c:valAx>
      <c:valAx>
        <c:axId val="511613568"/>
        <c:scaling>
          <c:orientation val="minMax"/>
        </c:scaling>
        <c:delete val="0"/>
        <c:axPos val="l"/>
        <c:majorGridlines/>
        <c:numFmt formatCode="00.0" sourceLinked="1"/>
        <c:majorTickMark val="none"/>
        <c:minorTickMark val="none"/>
        <c:tickLblPos val="nextTo"/>
        <c:crossAx val="511612032"/>
        <c:crosses val="autoZero"/>
        <c:crossBetween val="midCat"/>
      </c:valAx>
      <c:spPr>
        <a:effectLst>
          <a:glow rad="139700">
            <a:schemeClr val="accent6">
              <a:satMod val="175000"/>
              <a:alpha val="40000"/>
            </a:schemeClr>
          </a:glow>
        </a:effectLst>
      </c:spPr>
    </c:plotArea>
    <c:plotVisOnly val="1"/>
    <c:dispBlanksAs val="gap"/>
    <c:showDLblsOverMax val="0"/>
  </c:chart>
  <c:externalData r:id="rId1">
    <c:autoUpdate val="0"/>
  </c:externalData>
  <c:userShapes r:id="rId2"/>
</c:chartSpace>
</file>

<file path=word/charts/chart1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4425963339376188"/>
          <c:y val="0.10781317784111534"/>
          <c:w val="0.7940445802457301"/>
          <c:h val="0.75296868998826727"/>
        </c:manualLayout>
      </c:layout>
      <c:scatterChart>
        <c:scatterStyle val="smoothMarker"/>
        <c:varyColors val="0"/>
        <c:ser>
          <c:idx val="0"/>
          <c:order val="0"/>
          <c:xVal>
            <c:numRef>
              <c:f>'Turbolence Change With Cross'!$B$6:$B$20</c:f>
              <c:numCache>
                <c:formatCode>0.0E-0</c:formatCode>
                <c:ptCount val="15"/>
                <c:pt idx="0">
                  <c:v>1.9800000000000002E-8</c:v>
                </c:pt>
                <c:pt idx="1">
                  <c:v>9.9000000000000013E-8</c:v>
                </c:pt>
                <c:pt idx="2">
                  <c:v>1.9800000000000003E-7</c:v>
                </c:pt>
                <c:pt idx="3">
                  <c:v>3.9600000000000005E-7</c:v>
                </c:pt>
                <c:pt idx="4">
                  <c:v>5.9400000000000005E-7</c:v>
                </c:pt>
                <c:pt idx="5">
                  <c:v>7.920000000000001E-7</c:v>
                </c:pt>
                <c:pt idx="6">
                  <c:v>9.9000000000000005E-7</c:v>
                </c:pt>
                <c:pt idx="7">
                  <c:v>1.1880000000000001E-6</c:v>
                </c:pt>
                <c:pt idx="8">
                  <c:v>1.3859999999999999E-6</c:v>
                </c:pt>
                <c:pt idx="9">
                  <c:v>1.5840000000000002E-6</c:v>
                </c:pt>
                <c:pt idx="10">
                  <c:v>1.782E-6</c:v>
                </c:pt>
                <c:pt idx="11">
                  <c:v>1.9800000000000001E-6</c:v>
                </c:pt>
                <c:pt idx="12">
                  <c:v>2.1780000000000002E-6</c:v>
                </c:pt>
                <c:pt idx="13">
                  <c:v>2.3760000000000002E-6</c:v>
                </c:pt>
                <c:pt idx="14">
                  <c:v>2.5740000000000003E-6</c:v>
                </c:pt>
              </c:numCache>
            </c:numRef>
          </c:xVal>
          <c:yVal>
            <c:numRef>
              <c:f>'Turbolence Change With Cross'!$C$6:$C$20</c:f>
              <c:numCache>
                <c:formatCode>00.0</c:formatCode>
                <c:ptCount val="15"/>
                <c:pt idx="0">
                  <c:v>13.54147678</c:v>
                </c:pt>
                <c:pt idx="1">
                  <c:v>21.657540259600001</c:v>
                </c:pt>
                <c:pt idx="2">
                  <c:v>27.217453649999999</c:v>
                </c:pt>
                <c:pt idx="3">
                  <c:v>36.541648268000003</c:v>
                </c:pt>
                <c:pt idx="4">
                  <c:v>46.487214004800002</c:v>
                </c:pt>
                <c:pt idx="5">
                  <c:v>66.658908420800003</c:v>
                </c:pt>
                <c:pt idx="6">
                  <c:v>67.038573036399995</c:v>
                </c:pt>
                <c:pt idx="7">
                  <c:v>67.296234299200009</c:v>
                </c:pt>
                <c:pt idx="8">
                  <c:v>67.4810069336</c:v>
                </c:pt>
                <c:pt idx="9">
                  <c:v>67.613870637999995</c:v>
                </c:pt>
                <c:pt idx="10">
                  <c:v>67.723493035600001</c:v>
                </c:pt>
                <c:pt idx="11">
                  <c:v>67.811240354000006</c:v>
                </c:pt>
                <c:pt idx="12">
                  <c:v>67.883056069199995</c:v>
                </c:pt>
                <c:pt idx="13">
                  <c:v>67.942915363200001</c:v>
                </c:pt>
                <c:pt idx="14">
                  <c:v>67.991227332400001</c:v>
                </c:pt>
              </c:numCache>
            </c:numRef>
          </c:yVal>
          <c:smooth val="1"/>
          <c:extLst xmlns:c16r2="http://schemas.microsoft.com/office/drawing/2015/06/chart">
            <c:ext xmlns:c16="http://schemas.microsoft.com/office/drawing/2014/chart" uri="{C3380CC4-5D6E-409C-BE32-E72D297353CC}">
              <c16:uniqueId val="{00000000-183F-40E4-825E-FF7A12CCF7B4}"/>
            </c:ext>
          </c:extLst>
        </c:ser>
        <c:dLbls>
          <c:showLegendKey val="0"/>
          <c:showVal val="0"/>
          <c:showCatName val="0"/>
          <c:showSerName val="0"/>
          <c:showPercent val="0"/>
          <c:showBubbleSize val="0"/>
        </c:dLbls>
        <c:axId val="511885312"/>
        <c:axId val="511886848"/>
      </c:scatterChart>
      <c:valAx>
        <c:axId val="511885312"/>
        <c:scaling>
          <c:orientation val="minMax"/>
        </c:scaling>
        <c:delete val="0"/>
        <c:axPos val="b"/>
        <c:majorGridlines/>
        <c:numFmt formatCode="0.0E-0" sourceLinked="0"/>
        <c:majorTickMark val="none"/>
        <c:minorTickMark val="none"/>
        <c:tickLblPos val="nextTo"/>
        <c:crossAx val="511886848"/>
        <c:crosses val="autoZero"/>
        <c:crossBetween val="midCat"/>
      </c:valAx>
      <c:valAx>
        <c:axId val="511886848"/>
        <c:scaling>
          <c:orientation val="minMax"/>
        </c:scaling>
        <c:delete val="0"/>
        <c:axPos val="l"/>
        <c:majorGridlines>
          <c:spPr>
            <a:ln cmpd="dbl">
              <a:solidFill>
                <a:srgbClr val="00B050"/>
              </a:solidFill>
            </a:ln>
          </c:spPr>
        </c:majorGridlines>
        <c:numFmt formatCode="00.0" sourceLinked="1"/>
        <c:majorTickMark val="none"/>
        <c:minorTickMark val="none"/>
        <c:tickLblPos val="nextTo"/>
        <c:crossAx val="511885312"/>
        <c:crosses val="autoZero"/>
        <c:crossBetween val="midCat"/>
      </c:valAx>
      <c:spPr>
        <a:effectLst>
          <a:glow rad="101600">
            <a:srgbClr val="92D050">
              <a:alpha val="40000"/>
            </a:srgbClr>
          </a:glow>
        </a:effectLst>
      </c:spPr>
    </c:plotArea>
    <c:plotVisOnly val="1"/>
    <c:dispBlanksAs val="gap"/>
    <c:showDLblsOverMax val="0"/>
  </c:chart>
  <c:spPr>
    <a:solidFill>
      <a:schemeClr val="accent2">
        <a:lumMod val="60000"/>
        <a:lumOff val="40000"/>
      </a:schemeClr>
    </a:solidFill>
  </c:spPr>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2521941922864738"/>
          <c:y val="0.11543697368267433"/>
          <c:w val="0.83128309200203476"/>
          <c:h val="0.74162528296490993"/>
        </c:manualLayout>
      </c:layout>
      <c:scatterChart>
        <c:scatterStyle val="lineMarker"/>
        <c:varyColors val="0"/>
        <c:ser>
          <c:idx val="0"/>
          <c:order val="0"/>
          <c:spPr>
            <a:ln w="28575">
              <a:noFill/>
            </a:ln>
          </c:spPr>
          <c:xVal>
            <c:numRef>
              <c:f>'R2XY'!$A:$A</c:f>
              <c:numCache>
                <c:formatCode>General</c:formatCode>
                <c:ptCount val="1048576"/>
                <c:pt idx="3">
                  <c:v>0</c:v>
                </c:pt>
                <c:pt idx="4">
                  <c:v>0</c:v>
                </c:pt>
                <c:pt idx="5">
                  <c:v>0</c:v>
                </c:pt>
                <c:pt idx="6">
                  <c:v>0</c:v>
                </c:pt>
                <c:pt idx="7">
                  <c:v>0</c:v>
                </c:pt>
                <c:pt idx="8">
                  <c:v>0</c:v>
                </c:pt>
                <c:pt idx="9">
                  <c:v>1</c:v>
                </c:pt>
                <c:pt idx="10">
                  <c:v>2</c:v>
                </c:pt>
                <c:pt idx="11">
                  <c:v>3</c:v>
                </c:pt>
                <c:pt idx="12">
                  <c:v>4</c:v>
                </c:pt>
                <c:pt idx="13">
                  <c:v>5</c:v>
                </c:pt>
                <c:pt idx="14">
                  <c:v>6</c:v>
                </c:pt>
                <c:pt idx="15">
                  <c:v>7</c:v>
                </c:pt>
                <c:pt idx="16">
                  <c:v>8</c:v>
                </c:pt>
                <c:pt idx="17">
                  <c:v>9</c:v>
                </c:pt>
                <c:pt idx="18">
                  <c:v>10</c:v>
                </c:pt>
                <c:pt idx="19">
                  <c:v>11</c:v>
                </c:pt>
                <c:pt idx="20">
                  <c:v>12</c:v>
                </c:pt>
                <c:pt idx="21">
                  <c:v>13</c:v>
                </c:pt>
                <c:pt idx="22">
                  <c:v>14</c:v>
                </c:pt>
                <c:pt idx="23">
                  <c:v>15</c:v>
                </c:pt>
                <c:pt idx="24">
                  <c:v>16</c:v>
                </c:pt>
                <c:pt idx="25">
                  <c:v>17</c:v>
                </c:pt>
                <c:pt idx="26">
                  <c:v>18</c:v>
                </c:pt>
                <c:pt idx="27">
                  <c:v>19</c:v>
                </c:pt>
                <c:pt idx="28">
                  <c:v>20</c:v>
                </c:pt>
                <c:pt idx="29">
                  <c:v>21</c:v>
                </c:pt>
                <c:pt idx="30">
                  <c:v>22</c:v>
                </c:pt>
                <c:pt idx="31">
                  <c:v>23</c:v>
                </c:pt>
                <c:pt idx="32">
                  <c:v>24</c:v>
                </c:pt>
                <c:pt idx="33">
                  <c:v>25</c:v>
                </c:pt>
                <c:pt idx="34">
                  <c:v>26</c:v>
                </c:pt>
                <c:pt idx="35">
                  <c:v>27</c:v>
                </c:pt>
                <c:pt idx="36">
                  <c:v>0</c:v>
                </c:pt>
                <c:pt idx="37">
                  <c:v>0</c:v>
                </c:pt>
                <c:pt idx="38">
                  <c:v>0</c:v>
                </c:pt>
                <c:pt idx="39">
                  <c:v>27</c:v>
                </c:pt>
                <c:pt idx="40">
                  <c:v>27.05</c:v>
                </c:pt>
                <c:pt idx="41">
                  <c:v>27.099999999999998</c:v>
                </c:pt>
                <c:pt idx="42">
                  <c:v>27.150000000000002</c:v>
                </c:pt>
                <c:pt idx="43">
                  <c:v>27.2</c:v>
                </c:pt>
                <c:pt idx="44">
                  <c:v>27.25</c:v>
                </c:pt>
                <c:pt idx="45">
                  <c:v>27.3</c:v>
                </c:pt>
                <c:pt idx="46">
                  <c:v>27.349999999999998</c:v>
                </c:pt>
                <c:pt idx="47">
                  <c:v>27.400000000000002</c:v>
                </c:pt>
                <c:pt idx="48">
                  <c:v>27.45</c:v>
                </c:pt>
                <c:pt idx="49">
                  <c:v>27.5</c:v>
                </c:pt>
                <c:pt idx="50">
                  <c:v>27.55</c:v>
                </c:pt>
                <c:pt idx="51">
                  <c:v>27.599999999999998</c:v>
                </c:pt>
                <c:pt idx="52">
                  <c:v>27.650000000000002</c:v>
                </c:pt>
                <c:pt idx="53">
                  <c:v>27.7</c:v>
                </c:pt>
                <c:pt idx="54">
                  <c:v>27.75</c:v>
                </c:pt>
                <c:pt idx="55">
                  <c:v>27.799999999999997</c:v>
                </c:pt>
                <c:pt idx="56">
                  <c:v>27.85</c:v>
                </c:pt>
                <c:pt idx="57">
                  <c:v>27.900000000000002</c:v>
                </c:pt>
                <c:pt idx="58">
                  <c:v>27.95</c:v>
                </c:pt>
                <c:pt idx="59">
                  <c:v>28</c:v>
                </c:pt>
                <c:pt idx="60">
                  <c:v>28.049999999999997</c:v>
                </c:pt>
                <c:pt idx="61">
                  <c:v>28.1</c:v>
                </c:pt>
                <c:pt idx="62">
                  <c:v>28.150000000000002</c:v>
                </c:pt>
                <c:pt idx="63">
                  <c:v>28.2</c:v>
                </c:pt>
                <c:pt idx="64">
                  <c:v>28.25</c:v>
                </c:pt>
                <c:pt idx="65">
                  <c:v>28.299999999999997</c:v>
                </c:pt>
                <c:pt idx="66">
                  <c:v>28.35</c:v>
                </c:pt>
                <c:pt idx="67">
                  <c:v>28.400000000000002</c:v>
                </c:pt>
                <c:pt idx="68">
                  <c:v>28.45</c:v>
                </c:pt>
                <c:pt idx="69">
                  <c:v>28.5</c:v>
                </c:pt>
                <c:pt idx="70">
                  <c:v>28.55</c:v>
                </c:pt>
                <c:pt idx="71">
                  <c:v>28.6</c:v>
                </c:pt>
                <c:pt idx="72">
                  <c:v>28.65</c:v>
                </c:pt>
                <c:pt idx="73">
                  <c:v>28.7</c:v>
                </c:pt>
                <c:pt idx="74">
                  <c:v>28.75</c:v>
                </c:pt>
                <c:pt idx="75">
                  <c:v>28.8</c:v>
                </c:pt>
                <c:pt idx="76">
                  <c:v>28.85</c:v>
                </c:pt>
                <c:pt idx="77">
                  <c:v>28.9</c:v>
                </c:pt>
                <c:pt idx="78">
                  <c:v>28.95</c:v>
                </c:pt>
                <c:pt idx="79">
                  <c:v>29</c:v>
                </c:pt>
                <c:pt idx="80">
                  <c:v>29.05</c:v>
                </c:pt>
                <c:pt idx="81">
                  <c:v>29.1</c:v>
                </c:pt>
                <c:pt idx="82">
                  <c:v>29.15</c:v>
                </c:pt>
                <c:pt idx="83">
                  <c:v>29.2</c:v>
                </c:pt>
                <c:pt idx="84">
                  <c:v>29.25</c:v>
                </c:pt>
                <c:pt idx="85">
                  <c:v>29.3</c:v>
                </c:pt>
                <c:pt idx="86">
                  <c:v>29.35</c:v>
                </c:pt>
                <c:pt idx="87">
                  <c:v>29.4</c:v>
                </c:pt>
                <c:pt idx="88">
                  <c:v>29.45</c:v>
                </c:pt>
                <c:pt idx="89">
                  <c:v>29.5</c:v>
                </c:pt>
                <c:pt idx="90">
                  <c:v>29.55</c:v>
                </c:pt>
                <c:pt idx="91">
                  <c:v>29.6</c:v>
                </c:pt>
                <c:pt idx="92">
                  <c:v>29.65</c:v>
                </c:pt>
                <c:pt idx="93">
                  <c:v>29.7</c:v>
                </c:pt>
                <c:pt idx="94">
                  <c:v>29.75</c:v>
                </c:pt>
                <c:pt idx="95">
                  <c:v>29.8</c:v>
                </c:pt>
                <c:pt idx="96">
                  <c:v>29.85</c:v>
                </c:pt>
                <c:pt idx="97">
                  <c:v>29.9</c:v>
                </c:pt>
                <c:pt idx="98">
                  <c:v>29.95</c:v>
                </c:pt>
                <c:pt idx="99">
                  <c:v>30</c:v>
                </c:pt>
                <c:pt idx="100">
                  <c:v>30.05</c:v>
                </c:pt>
                <c:pt idx="101">
                  <c:v>30.099999999999998</c:v>
                </c:pt>
                <c:pt idx="102">
                  <c:v>30.15</c:v>
                </c:pt>
                <c:pt idx="103">
                  <c:v>30.200000000000003</c:v>
                </c:pt>
                <c:pt idx="104">
                  <c:v>30.25</c:v>
                </c:pt>
                <c:pt idx="105">
                  <c:v>30.3</c:v>
                </c:pt>
                <c:pt idx="106">
                  <c:v>30.349999999999998</c:v>
                </c:pt>
                <c:pt idx="107">
                  <c:v>30.4</c:v>
                </c:pt>
                <c:pt idx="108">
                  <c:v>30.450000000000003</c:v>
                </c:pt>
                <c:pt idx="109">
                  <c:v>30.5</c:v>
                </c:pt>
                <c:pt idx="110">
                  <c:v>30.55</c:v>
                </c:pt>
                <c:pt idx="111">
                  <c:v>30.599999999999998</c:v>
                </c:pt>
                <c:pt idx="112">
                  <c:v>30.65</c:v>
                </c:pt>
                <c:pt idx="113">
                  <c:v>30.700000000000003</c:v>
                </c:pt>
                <c:pt idx="114">
                  <c:v>30.75</c:v>
                </c:pt>
                <c:pt idx="115">
                  <c:v>30.8</c:v>
                </c:pt>
                <c:pt idx="116">
                  <c:v>30.849999999999998</c:v>
                </c:pt>
                <c:pt idx="117">
                  <c:v>30.900000000000002</c:v>
                </c:pt>
                <c:pt idx="118">
                  <c:v>30.95</c:v>
                </c:pt>
                <c:pt idx="119">
                  <c:v>31</c:v>
                </c:pt>
                <c:pt idx="120">
                  <c:v>31.05</c:v>
                </c:pt>
                <c:pt idx="121">
                  <c:v>31.099999999999998</c:v>
                </c:pt>
                <c:pt idx="122">
                  <c:v>31.150000000000002</c:v>
                </c:pt>
                <c:pt idx="123">
                  <c:v>31.2</c:v>
                </c:pt>
                <c:pt idx="124">
                  <c:v>31.25</c:v>
                </c:pt>
                <c:pt idx="125">
                  <c:v>31.3</c:v>
                </c:pt>
                <c:pt idx="126">
                  <c:v>31.35</c:v>
                </c:pt>
                <c:pt idx="127">
                  <c:v>31.4</c:v>
                </c:pt>
                <c:pt idx="128">
                  <c:v>31.45</c:v>
                </c:pt>
                <c:pt idx="129">
                  <c:v>31.5</c:v>
                </c:pt>
                <c:pt idx="130">
                  <c:v>31.55</c:v>
                </c:pt>
                <c:pt idx="131">
                  <c:v>31.6</c:v>
                </c:pt>
                <c:pt idx="132">
                  <c:v>31.65</c:v>
                </c:pt>
                <c:pt idx="133">
                  <c:v>31.7</c:v>
                </c:pt>
                <c:pt idx="134">
                  <c:v>31.75</c:v>
                </c:pt>
                <c:pt idx="135">
                  <c:v>31.8</c:v>
                </c:pt>
                <c:pt idx="136">
                  <c:v>31.850000000000005</c:v>
                </c:pt>
                <c:pt idx="137">
                  <c:v>31.9</c:v>
                </c:pt>
                <c:pt idx="138">
                  <c:v>31.95</c:v>
                </c:pt>
                <c:pt idx="139">
                  <c:v>32</c:v>
                </c:pt>
                <c:pt idx="140">
                  <c:v>32.050000000000004</c:v>
                </c:pt>
                <c:pt idx="141">
                  <c:v>32.099999999999994</c:v>
                </c:pt>
                <c:pt idx="142">
                  <c:v>32.15</c:v>
                </c:pt>
                <c:pt idx="143">
                  <c:v>32.200000000000003</c:v>
                </c:pt>
                <c:pt idx="144">
                  <c:v>32.25</c:v>
                </c:pt>
                <c:pt idx="145">
                  <c:v>32.300000000000004</c:v>
                </c:pt>
                <c:pt idx="146">
                  <c:v>32.349999999999994</c:v>
                </c:pt>
                <c:pt idx="147">
                  <c:v>32.4</c:v>
                </c:pt>
                <c:pt idx="148">
                  <c:v>32.450000000000003</c:v>
                </c:pt>
                <c:pt idx="149">
                  <c:v>32.5</c:v>
                </c:pt>
                <c:pt idx="150">
                  <c:v>32.550000000000004</c:v>
                </c:pt>
                <c:pt idx="151">
                  <c:v>32.599999999999994</c:v>
                </c:pt>
                <c:pt idx="152">
                  <c:v>32.65</c:v>
                </c:pt>
                <c:pt idx="153">
                  <c:v>32.700000000000003</c:v>
                </c:pt>
                <c:pt idx="154">
                  <c:v>32.75</c:v>
                </c:pt>
                <c:pt idx="155">
                  <c:v>32.800000000000004</c:v>
                </c:pt>
                <c:pt idx="156">
                  <c:v>32.849999999999994</c:v>
                </c:pt>
                <c:pt idx="157">
                  <c:v>32.9</c:v>
                </c:pt>
                <c:pt idx="158">
                  <c:v>32.950000000000003</c:v>
                </c:pt>
                <c:pt idx="159">
                  <c:v>33</c:v>
                </c:pt>
                <c:pt idx="160">
                  <c:v>0</c:v>
                </c:pt>
                <c:pt idx="161">
                  <c:v>0</c:v>
                </c:pt>
                <c:pt idx="162">
                  <c:v>0</c:v>
                </c:pt>
                <c:pt idx="163">
                  <c:v>33</c:v>
                </c:pt>
                <c:pt idx="164">
                  <c:v>33.017800000000001</c:v>
                </c:pt>
                <c:pt idx="165">
                  <c:v>33.035599999999995</c:v>
                </c:pt>
                <c:pt idx="166">
                  <c:v>33.053399999999996</c:v>
                </c:pt>
                <c:pt idx="167">
                  <c:v>33.071200000000005</c:v>
                </c:pt>
                <c:pt idx="168">
                  <c:v>33.088999999999999</c:v>
                </c:pt>
                <c:pt idx="169">
                  <c:v>33.1068</c:v>
                </c:pt>
                <c:pt idx="170">
                  <c:v>33.124599999999994</c:v>
                </c:pt>
                <c:pt idx="171">
                  <c:v>33.142400000000002</c:v>
                </c:pt>
                <c:pt idx="172">
                  <c:v>33.160200000000003</c:v>
                </c:pt>
                <c:pt idx="173">
                  <c:v>33.177999999999997</c:v>
                </c:pt>
                <c:pt idx="174">
                  <c:v>0</c:v>
                </c:pt>
                <c:pt idx="175">
                  <c:v>0</c:v>
                </c:pt>
                <c:pt idx="176">
                  <c:v>0</c:v>
                </c:pt>
                <c:pt idx="177">
                  <c:v>33.177999999999997</c:v>
                </c:pt>
                <c:pt idx="178">
                  <c:v>33.228000000000002</c:v>
                </c:pt>
                <c:pt idx="179">
                  <c:v>33.277999999999999</c:v>
                </c:pt>
                <c:pt idx="180">
                  <c:v>33.328000000000003</c:v>
                </c:pt>
                <c:pt idx="181">
                  <c:v>33.378</c:v>
                </c:pt>
                <c:pt idx="182">
                  <c:v>33.427999999999997</c:v>
                </c:pt>
                <c:pt idx="183">
                  <c:v>33.478000000000002</c:v>
                </c:pt>
                <c:pt idx="184">
                  <c:v>33.528000000000006</c:v>
                </c:pt>
                <c:pt idx="185">
                  <c:v>33.577999999999996</c:v>
                </c:pt>
                <c:pt idx="186">
                  <c:v>33.628</c:v>
                </c:pt>
                <c:pt idx="187">
                  <c:v>33.677999999999997</c:v>
                </c:pt>
                <c:pt idx="188">
                  <c:v>33.728000000000002</c:v>
                </c:pt>
                <c:pt idx="189">
                  <c:v>33.778000000000006</c:v>
                </c:pt>
                <c:pt idx="190">
                  <c:v>33.827999999999996</c:v>
                </c:pt>
                <c:pt idx="191">
                  <c:v>33.878</c:v>
                </c:pt>
                <c:pt idx="192">
                  <c:v>33.927999999999997</c:v>
                </c:pt>
                <c:pt idx="193">
                  <c:v>33.978000000000002</c:v>
                </c:pt>
                <c:pt idx="194">
                  <c:v>34.028000000000006</c:v>
                </c:pt>
                <c:pt idx="195">
                  <c:v>34.077999999999996</c:v>
                </c:pt>
                <c:pt idx="196">
                  <c:v>34.128</c:v>
                </c:pt>
                <c:pt idx="197">
                  <c:v>34.177999999999997</c:v>
                </c:pt>
                <c:pt idx="198">
                  <c:v>34.228000000000002</c:v>
                </c:pt>
                <c:pt idx="199">
                  <c:v>34.278000000000006</c:v>
                </c:pt>
                <c:pt idx="200">
                  <c:v>34.327999999999996</c:v>
                </c:pt>
                <c:pt idx="201">
                  <c:v>34.378</c:v>
                </c:pt>
                <c:pt idx="202">
                  <c:v>34.427999999999997</c:v>
                </c:pt>
                <c:pt idx="203">
                  <c:v>34.478000000000002</c:v>
                </c:pt>
                <c:pt idx="204">
                  <c:v>34.528000000000006</c:v>
                </c:pt>
                <c:pt idx="205">
                  <c:v>34.577999999999996</c:v>
                </c:pt>
                <c:pt idx="206">
                  <c:v>34.628</c:v>
                </c:pt>
                <c:pt idx="207">
                  <c:v>34.677999999999997</c:v>
                </c:pt>
                <c:pt idx="208">
                  <c:v>34.728000000000002</c:v>
                </c:pt>
                <c:pt idx="209">
                  <c:v>34.778000000000006</c:v>
                </c:pt>
                <c:pt idx="210">
                  <c:v>34.827999999999996</c:v>
                </c:pt>
                <c:pt idx="211">
                  <c:v>34.878</c:v>
                </c:pt>
                <c:pt idx="212">
                  <c:v>34.927999999999997</c:v>
                </c:pt>
                <c:pt idx="213">
                  <c:v>34.978000000000002</c:v>
                </c:pt>
                <c:pt idx="214">
                  <c:v>35.027999999999999</c:v>
                </c:pt>
                <c:pt idx="215">
                  <c:v>35.077999999999996</c:v>
                </c:pt>
                <c:pt idx="216">
                  <c:v>35.128</c:v>
                </c:pt>
                <c:pt idx="217">
                  <c:v>35.178000000000004</c:v>
                </c:pt>
                <c:pt idx="218">
                  <c:v>35.228000000000002</c:v>
                </c:pt>
                <c:pt idx="219">
                  <c:v>35.277999999999999</c:v>
                </c:pt>
                <c:pt idx="220">
                  <c:v>35.327999999999996</c:v>
                </c:pt>
                <c:pt idx="221">
                  <c:v>35.378</c:v>
                </c:pt>
                <c:pt idx="222">
                  <c:v>35.428000000000004</c:v>
                </c:pt>
                <c:pt idx="223">
                  <c:v>35.478000000000002</c:v>
                </c:pt>
                <c:pt idx="224">
                  <c:v>35.527999999999999</c:v>
                </c:pt>
                <c:pt idx="225">
                  <c:v>35.577999999999996</c:v>
                </c:pt>
                <c:pt idx="226">
                  <c:v>35.628</c:v>
                </c:pt>
                <c:pt idx="227">
                  <c:v>35.678000000000004</c:v>
                </c:pt>
                <c:pt idx="228">
                  <c:v>35.728000000000002</c:v>
                </c:pt>
                <c:pt idx="229">
                  <c:v>35.777999999999999</c:v>
                </c:pt>
                <c:pt idx="230">
                  <c:v>35.827999999999996</c:v>
                </c:pt>
                <c:pt idx="231">
                  <c:v>35.878</c:v>
                </c:pt>
                <c:pt idx="232">
                  <c:v>35.928000000000004</c:v>
                </c:pt>
                <c:pt idx="233">
                  <c:v>35.978000000000002</c:v>
                </c:pt>
                <c:pt idx="234">
                  <c:v>36.027999999999999</c:v>
                </c:pt>
                <c:pt idx="235">
                  <c:v>36.077999999999996</c:v>
                </c:pt>
                <c:pt idx="236">
                  <c:v>36.128</c:v>
                </c:pt>
                <c:pt idx="237">
                  <c:v>36.178000000000004</c:v>
                </c:pt>
                <c:pt idx="238">
                  <c:v>36.228000000000002</c:v>
                </c:pt>
                <c:pt idx="239">
                  <c:v>36.277999999999999</c:v>
                </c:pt>
                <c:pt idx="240">
                  <c:v>36.327999999999996</c:v>
                </c:pt>
                <c:pt idx="241">
                  <c:v>36.378</c:v>
                </c:pt>
                <c:pt idx="242">
                  <c:v>36.428000000000004</c:v>
                </c:pt>
                <c:pt idx="243">
                  <c:v>36.477999999999994</c:v>
                </c:pt>
                <c:pt idx="244">
                  <c:v>36.527999999999999</c:v>
                </c:pt>
                <c:pt idx="245">
                  <c:v>36.578000000000003</c:v>
                </c:pt>
                <c:pt idx="246">
                  <c:v>36.628</c:v>
                </c:pt>
                <c:pt idx="247">
                  <c:v>36.678000000000004</c:v>
                </c:pt>
                <c:pt idx="248">
                  <c:v>36.727999999999994</c:v>
                </c:pt>
                <c:pt idx="249">
                  <c:v>36.777999999999999</c:v>
                </c:pt>
                <c:pt idx="250">
                  <c:v>36.828000000000003</c:v>
                </c:pt>
                <c:pt idx="251">
                  <c:v>36.878</c:v>
                </c:pt>
                <c:pt idx="252">
                  <c:v>36.928000000000004</c:v>
                </c:pt>
                <c:pt idx="253">
                  <c:v>36.977999999999994</c:v>
                </c:pt>
                <c:pt idx="254">
                  <c:v>37.027999999999999</c:v>
                </c:pt>
                <c:pt idx="255">
                  <c:v>37.078000000000003</c:v>
                </c:pt>
                <c:pt idx="256">
                  <c:v>37.128</c:v>
                </c:pt>
                <c:pt idx="257">
                  <c:v>37.178000000000004</c:v>
                </c:pt>
                <c:pt idx="258">
                  <c:v>37.227999999999994</c:v>
                </c:pt>
                <c:pt idx="259">
                  <c:v>37.277999999999999</c:v>
                </c:pt>
                <c:pt idx="260">
                  <c:v>37.328000000000003</c:v>
                </c:pt>
                <c:pt idx="261">
                  <c:v>37.378</c:v>
                </c:pt>
                <c:pt idx="262">
                  <c:v>37.428000000000004</c:v>
                </c:pt>
                <c:pt idx="263">
                  <c:v>37.477999999999994</c:v>
                </c:pt>
                <c:pt idx="264">
                  <c:v>37.527999999999999</c:v>
                </c:pt>
                <c:pt idx="265">
                  <c:v>37.578000000000003</c:v>
                </c:pt>
                <c:pt idx="266">
                  <c:v>37.628</c:v>
                </c:pt>
                <c:pt idx="267">
                  <c:v>37.678000000000004</c:v>
                </c:pt>
                <c:pt idx="268">
                  <c:v>37.727999999999994</c:v>
                </c:pt>
                <c:pt idx="269">
                  <c:v>37.777999999999999</c:v>
                </c:pt>
                <c:pt idx="270">
                  <c:v>37.828000000000003</c:v>
                </c:pt>
                <c:pt idx="271">
                  <c:v>37.878</c:v>
                </c:pt>
                <c:pt idx="272">
                  <c:v>37.928000000000004</c:v>
                </c:pt>
                <c:pt idx="273">
                  <c:v>37.977999999999994</c:v>
                </c:pt>
                <c:pt idx="274">
                  <c:v>38.027999999999999</c:v>
                </c:pt>
                <c:pt idx="275">
                  <c:v>38.078000000000003</c:v>
                </c:pt>
                <c:pt idx="276">
                  <c:v>38.128</c:v>
                </c:pt>
                <c:pt idx="277">
                  <c:v>38.177999999999997</c:v>
                </c:pt>
                <c:pt idx="278">
                  <c:v>38.228000000000002</c:v>
                </c:pt>
                <c:pt idx="279">
                  <c:v>38.277999999999999</c:v>
                </c:pt>
                <c:pt idx="280">
                  <c:v>38.328000000000003</c:v>
                </c:pt>
                <c:pt idx="281">
                  <c:v>38.378</c:v>
                </c:pt>
                <c:pt idx="282">
                  <c:v>38.427999999999997</c:v>
                </c:pt>
                <c:pt idx="283">
                  <c:v>38.478000000000002</c:v>
                </c:pt>
                <c:pt idx="284">
                  <c:v>38.527999999999999</c:v>
                </c:pt>
                <c:pt idx="285">
                  <c:v>38.578000000000003</c:v>
                </c:pt>
                <c:pt idx="286">
                  <c:v>38.628</c:v>
                </c:pt>
                <c:pt idx="287">
                  <c:v>38.677999999999997</c:v>
                </c:pt>
                <c:pt idx="288">
                  <c:v>38.728000000000002</c:v>
                </c:pt>
                <c:pt idx="289">
                  <c:v>38.777999999999999</c:v>
                </c:pt>
                <c:pt idx="290">
                  <c:v>38.828000000000003</c:v>
                </c:pt>
                <c:pt idx="291">
                  <c:v>38.878</c:v>
                </c:pt>
                <c:pt idx="292">
                  <c:v>38.927999999999997</c:v>
                </c:pt>
                <c:pt idx="293">
                  <c:v>38.978000000000002</c:v>
                </c:pt>
                <c:pt idx="294">
                  <c:v>39.027999999999999</c:v>
                </c:pt>
                <c:pt idx="295">
                  <c:v>39.078000000000003</c:v>
                </c:pt>
                <c:pt idx="296">
                  <c:v>39.128</c:v>
                </c:pt>
                <c:pt idx="297">
                  <c:v>39.177999999999997</c:v>
                </c:pt>
                <c:pt idx="298">
                  <c:v>0</c:v>
                </c:pt>
                <c:pt idx="299">
                  <c:v>0</c:v>
                </c:pt>
                <c:pt idx="300">
                  <c:v>0</c:v>
                </c:pt>
                <c:pt idx="301">
                  <c:v>39.177999999999997</c:v>
                </c:pt>
                <c:pt idx="302">
                  <c:v>40.177999999999997</c:v>
                </c:pt>
                <c:pt idx="303">
                  <c:v>41.177999999999997</c:v>
                </c:pt>
                <c:pt idx="304">
                  <c:v>42.177999999999997</c:v>
                </c:pt>
                <c:pt idx="305">
                  <c:v>43.178000000000004</c:v>
                </c:pt>
                <c:pt idx="306">
                  <c:v>44.178000000000004</c:v>
                </c:pt>
                <c:pt idx="307">
                  <c:v>45.178000000000004</c:v>
                </c:pt>
                <c:pt idx="308">
                  <c:v>46.177999999999997</c:v>
                </c:pt>
                <c:pt idx="309">
                  <c:v>47.177999999999997</c:v>
                </c:pt>
                <c:pt idx="310">
                  <c:v>48.177999999999997</c:v>
                </c:pt>
                <c:pt idx="311">
                  <c:v>49.177999999999997</c:v>
                </c:pt>
                <c:pt idx="312">
                  <c:v>50.177999999999997</c:v>
                </c:pt>
                <c:pt idx="313">
                  <c:v>51.178000000000004</c:v>
                </c:pt>
                <c:pt idx="314">
                  <c:v>52.178000000000004</c:v>
                </c:pt>
                <c:pt idx="315">
                  <c:v>53.178000000000004</c:v>
                </c:pt>
                <c:pt idx="316">
                  <c:v>54.177999999999997</c:v>
                </c:pt>
                <c:pt idx="317">
                  <c:v>55.177999999999997</c:v>
                </c:pt>
                <c:pt idx="318">
                  <c:v>56.177999999999997</c:v>
                </c:pt>
                <c:pt idx="319">
                  <c:v>57.177999999999997</c:v>
                </c:pt>
                <c:pt idx="320">
                  <c:v>58.177999999999997</c:v>
                </c:pt>
                <c:pt idx="321">
                  <c:v>59.178000000000004</c:v>
                </c:pt>
                <c:pt idx="322">
                  <c:v>60.178000000000004</c:v>
                </c:pt>
                <c:pt idx="323">
                  <c:v>61.178000000000004</c:v>
                </c:pt>
                <c:pt idx="324">
                  <c:v>62.177999999999997</c:v>
                </c:pt>
                <c:pt idx="325">
                  <c:v>63.177999999999997</c:v>
                </c:pt>
                <c:pt idx="326">
                  <c:v>64.177999999999997</c:v>
                </c:pt>
                <c:pt idx="327">
                  <c:v>65.177999999999997</c:v>
                </c:pt>
                <c:pt idx="328">
                  <c:v>66.177999999999997</c:v>
                </c:pt>
                <c:pt idx="329">
                  <c:v>0</c:v>
                </c:pt>
                <c:pt idx="330">
                  <c:v>0</c:v>
                </c:pt>
                <c:pt idx="331">
                  <c:v>0</c:v>
                </c:pt>
                <c:pt idx="332">
                  <c:v>66.177999999999997</c:v>
                </c:pt>
                <c:pt idx="333">
                  <c:v>66.177999999999997</c:v>
                </c:pt>
                <c:pt idx="334">
                  <c:v>0</c:v>
                </c:pt>
                <c:pt idx="335">
                  <c:v>0</c:v>
                </c:pt>
                <c:pt idx="336">
                  <c:v>0</c:v>
                </c:pt>
                <c:pt idx="337">
                  <c:v>39.177999999999997</c:v>
                </c:pt>
                <c:pt idx="338">
                  <c:v>39.177999999999997</c:v>
                </c:pt>
                <c:pt idx="339">
                  <c:v>0</c:v>
                </c:pt>
                <c:pt idx="340">
                  <c:v>0</c:v>
                </c:pt>
                <c:pt idx="341">
                  <c:v>0</c:v>
                </c:pt>
                <c:pt idx="342">
                  <c:v>33.177999999999997</c:v>
                </c:pt>
                <c:pt idx="343">
                  <c:v>33.177999999999997</c:v>
                </c:pt>
                <c:pt idx="344">
                  <c:v>0</c:v>
                </c:pt>
                <c:pt idx="345">
                  <c:v>0</c:v>
                </c:pt>
                <c:pt idx="346">
                  <c:v>0</c:v>
                </c:pt>
                <c:pt idx="347">
                  <c:v>33</c:v>
                </c:pt>
                <c:pt idx="348">
                  <c:v>33</c:v>
                </c:pt>
                <c:pt idx="349">
                  <c:v>0</c:v>
                </c:pt>
                <c:pt idx="350">
                  <c:v>0</c:v>
                </c:pt>
                <c:pt idx="351">
                  <c:v>0</c:v>
                </c:pt>
                <c:pt idx="352">
                  <c:v>27</c:v>
                </c:pt>
                <c:pt idx="353">
                  <c:v>27</c:v>
                </c:pt>
                <c:pt idx="354">
                  <c:v>0</c:v>
                </c:pt>
                <c:pt idx="355">
                  <c:v>0</c:v>
                </c:pt>
                <c:pt idx="356">
                  <c:v>0</c:v>
                </c:pt>
                <c:pt idx="357">
                  <c:v>40.177999999999997</c:v>
                </c:pt>
                <c:pt idx="358">
                  <c:v>40.177999999999997</c:v>
                </c:pt>
                <c:pt idx="359">
                  <c:v>41.177999999999997</c:v>
                </c:pt>
                <c:pt idx="360">
                  <c:v>41.177999999999997</c:v>
                </c:pt>
                <c:pt idx="361">
                  <c:v>42.177999999999997</c:v>
                </c:pt>
                <c:pt idx="362">
                  <c:v>42.177999999999997</c:v>
                </c:pt>
                <c:pt idx="363">
                  <c:v>43.178000000000004</c:v>
                </c:pt>
                <c:pt idx="364">
                  <c:v>43.178000000000004</c:v>
                </c:pt>
                <c:pt idx="365">
                  <c:v>44.178000000000004</c:v>
                </c:pt>
                <c:pt idx="366">
                  <c:v>44.178000000000004</c:v>
                </c:pt>
                <c:pt idx="367">
                  <c:v>45.178000000000004</c:v>
                </c:pt>
                <c:pt idx="368">
                  <c:v>45.178000000000004</c:v>
                </c:pt>
                <c:pt idx="369">
                  <c:v>46.177999999999997</c:v>
                </c:pt>
                <c:pt idx="370">
                  <c:v>46.177999999999997</c:v>
                </c:pt>
                <c:pt idx="371">
                  <c:v>47.177999999999997</c:v>
                </c:pt>
                <c:pt idx="372">
                  <c:v>47.177999999999997</c:v>
                </c:pt>
                <c:pt idx="373">
                  <c:v>48.177999999999997</c:v>
                </c:pt>
                <c:pt idx="374">
                  <c:v>48.177999999999997</c:v>
                </c:pt>
                <c:pt idx="375">
                  <c:v>49.177999999999997</c:v>
                </c:pt>
                <c:pt idx="376">
                  <c:v>49.177999999999997</c:v>
                </c:pt>
                <c:pt idx="377">
                  <c:v>50.177999999999997</c:v>
                </c:pt>
                <c:pt idx="378">
                  <c:v>50.177999999999997</c:v>
                </c:pt>
                <c:pt idx="379">
                  <c:v>51.178000000000004</c:v>
                </c:pt>
                <c:pt idx="380">
                  <c:v>51.178000000000004</c:v>
                </c:pt>
                <c:pt idx="381">
                  <c:v>52.178000000000004</c:v>
                </c:pt>
                <c:pt idx="382">
                  <c:v>52.178000000000004</c:v>
                </c:pt>
                <c:pt idx="383">
                  <c:v>53.178000000000004</c:v>
                </c:pt>
                <c:pt idx="384">
                  <c:v>53.178000000000004</c:v>
                </c:pt>
                <c:pt idx="385">
                  <c:v>54.177999999999997</c:v>
                </c:pt>
                <c:pt idx="386">
                  <c:v>54.177999999999997</c:v>
                </c:pt>
                <c:pt idx="387">
                  <c:v>55.177999999999997</c:v>
                </c:pt>
                <c:pt idx="388">
                  <c:v>55.177999999999997</c:v>
                </c:pt>
                <c:pt idx="389">
                  <c:v>56.177999999999997</c:v>
                </c:pt>
                <c:pt idx="390">
                  <c:v>56.177999999999997</c:v>
                </c:pt>
                <c:pt idx="391">
                  <c:v>57.177999999999997</c:v>
                </c:pt>
                <c:pt idx="392">
                  <c:v>57.177999999999997</c:v>
                </c:pt>
                <c:pt idx="393">
                  <c:v>58.177999999999997</c:v>
                </c:pt>
                <c:pt idx="394">
                  <c:v>58.177999999999997</c:v>
                </c:pt>
                <c:pt idx="395">
                  <c:v>59.178000000000004</c:v>
                </c:pt>
                <c:pt idx="396">
                  <c:v>59.178000000000004</c:v>
                </c:pt>
                <c:pt idx="397">
                  <c:v>60.178000000000004</c:v>
                </c:pt>
                <c:pt idx="398">
                  <c:v>60.178000000000004</c:v>
                </c:pt>
                <c:pt idx="399">
                  <c:v>61.178000000000004</c:v>
                </c:pt>
                <c:pt idx="400">
                  <c:v>61.178000000000004</c:v>
                </c:pt>
                <c:pt idx="401">
                  <c:v>62.177999999999997</c:v>
                </c:pt>
                <c:pt idx="402">
                  <c:v>62.177999999999997</c:v>
                </c:pt>
                <c:pt idx="403">
                  <c:v>63.177999999999997</c:v>
                </c:pt>
                <c:pt idx="404">
                  <c:v>63.177999999999997</c:v>
                </c:pt>
                <c:pt idx="405">
                  <c:v>64.177999999999997</c:v>
                </c:pt>
                <c:pt idx="406">
                  <c:v>64.177999999999997</c:v>
                </c:pt>
                <c:pt idx="407">
                  <c:v>65.177999999999997</c:v>
                </c:pt>
                <c:pt idx="408">
                  <c:v>65.177999999999997</c:v>
                </c:pt>
                <c:pt idx="409">
                  <c:v>0</c:v>
                </c:pt>
                <c:pt idx="410">
                  <c:v>0</c:v>
                </c:pt>
                <c:pt idx="411">
                  <c:v>0</c:v>
                </c:pt>
                <c:pt idx="412">
                  <c:v>33.228000000000002</c:v>
                </c:pt>
                <c:pt idx="413">
                  <c:v>33.228000000000002</c:v>
                </c:pt>
                <c:pt idx="414">
                  <c:v>33.277999999999999</c:v>
                </c:pt>
                <c:pt idx="415">
                  <c:v>33.277999999999999</c:v>
                </c:pt>
                <c:pt idx="416">
                  <c:v>33.328000000000003</c:v>
                </c:pt>
                <c:pt idx="417">
                  <c:v>33.328000000000003</c:v>
                </c:pt>
                <c:pt idx="418">
                  <c:v>33.378</c:v>
                </c:pt>
                <c:pt idx="419">
                  <c:v>33.378</c:v>
                </c:pt>
                <c:pt idx="420">
                  <c:v>33.427999999999997</c:v>
                </c:pt>
                <c:pt idx="421">
                  <c:v>33.427999999999997</c:v>
                </c:pt>
                <c:pt idx="422">
                  <c:v>33.478000000000002</c:v>
                </c:pt>
                <c:pt idx="423">
                  <c:v>33.478000000000002</c:v>
                </c:pt>
                <c:pt idx="424">
                  <c:v>33.528000000000006</c:v>
                </c:pt>
                <c:pt idx="425">
                  <c:v>33.528000000000006</c:v>
                </c:pt>
                <c:pt idx="426">
                  <c:v>33.577999999999996</c:v>
                </c:pt>
                <c:pt idx="427">
                  <c:v>33.577999999999996</c:v>
                </c:pt>
                <c:pt idx="428">
                  <c:v>33.628</c:v>
                </c:pt>
                <c:pt idx="429">
                  <c:v>33.628</c:v>
                </c:pt>
                <c:pt idx="430">
                  <c:v>33.677999999999997</c:v>
                </c:pt>
                <c:pt idx="431">
                  <c:v>33.677999999999997</c:v>
                </c:pt>
                <c:pt idx="432">
                  <c:v>33.728000000000002</c:v>
                </c:pt>
                <c:pt idx="433">
                  <c:v>33.728000000000002</c:v>
                </c:pt>
                <c:pt idx="434">
                  <c:v>33.778000000000006</c:v>
                </c:pt>
                <c:pt idx="435">
                  <c:v>33.778000000000006</c:v>
                </c:pt>
                <c:pt idx="436">
                  <c:v>33.827999999999996</c:v>
                </c:pt>
                <c:pt idx="437">
                  <c:v>33.827999999999996</c:v>
                </c:pt>
                <c:pt idx="438">
                  <c:v>33.878</c:v>
                </c:pt>
                <c:pt idx="439">
                  <c:v>33.878</c:v>
                </c:pt>
                <c:pt idx="440">
                  <c:v>33.927999999999997</c:v>
                </c:pt>
                <c:pt idx="441">
                  <c:v>33.927999999999997</c:v>
                </c:pt>
                <c:pt idx="442">
                  <c:v>33.978000000000002</c:v>
                </c:pt>
                <c:pt idx="443">
                  <c:v>33.978000000000002</c:v>
                </c:pt>
                <c:pt idx="444">
                  <c:v>34.028000000000006</c:v>
                </c:pt>
                <c:pt idx="445">
                  <c:v>34.028000000000006</c:v>
                </c:pt>
                <c:pt idx="446">
                  <c:v>34.077999999999996</c:v>
                </c:pt>
                <c:pt idx="447">
                  <c:v>34.077999999999996</c:v>
                </c:pt>
                <c:pt idx="448">
                  <c:v>34.128</c:v>
                </c:pt>
                <c:pt idx="449">
                  <c:v>34.128</c:v>
                </c:pt>
                <c:pt idx="450">
                  <c:v>34.177999999999997</c:v>
                </c:pt>
                <c:pt idx="451">
                  <c:v>34.177999999999997</c:v>
                </c:pt>
                <c:pt idx="452">
                  <c:v>34.228000000000002</c:v>
                </c:pt>
                <c:pt idx="453">
                  <c:v>34.228000000000002</c:v>
                </c:pt>
                <c:pt idx="454">
                  <c:v>34.278000000000006</c:v>
                </c:pt>
                <c:pt idx="455">
                  <c:v>34.278000000000006</c:v>
                </c:pt>
                <c:pt idx="456">
                  <c:v>34.327999999999996</c:v>
                </c:pt>
                <c:pt idx="457">
                  <c:v>34.327999999999996</c:v>
                </c:pt>
                <c:pt idx="458">
                  <c:v>34.378</c:v>
                </c:pt>
                <c:pt idx="459">
                  <c:v>34.378</c:v>
                </c:pt>
                <c:pt idx="460">
                  <c:v>34.427999999999997</c:v>
                </c:pt>
                <c:pt idx="461">
                  <c:v>34.427999999999997</c:v>
                </c:pt>
                <c:pt idx="462">
                  <c:v>34.478000000000002</c:v>
                </c:pt>
                <c:pt idx="463">
                  <c:v>34.478000000000002</c:v>
                </c:pt>
                <c:pt idx="464">
                  <c:v>34.528000000000006</c:v>
                </c:pt>
                <c:pt idx="465">
                  <c:v>34.528000000000006</c:v>
                </c:pt>
                <c:pt idx="466">
                  <c:v>34.577999999999996</c:v>
                </c:pt>
                <c:pt idx="467">
                  <c:v>34.577999999999996</c:v>
                </c:pt>
                <c:pt idx="468">
                  <c:v>34.628</c:v>
                </c:pt>
                <c:pt idx="469">
                  <c:v>34.628</c:v>
                </c:pt>
                <c:pt idx="470">
                  <c:v>34.677999999999997</c:v>
                </c:pt>
                <c:pt idx="471">
                  <c:v>34.677999999999997</c:v>
                </c:pt>
                <c:pt idx="472">
                  <c:v>34.728000000000002</c:v>
                </c:pt>
                <c:pt idx="473">
                  <c:v>34.728000000000002</c:v>
                </c:pt>
                <c:pt idx="474">
                  <c:v>34.778000000000006</c:v>
                </c:pt>
                <c:pt idx="475">
                  <c:v>34.778000000000006</c:v>
                </c:pt>
                <c:pt idx="476">
                  <c:v>34.827999999999996</c:v>
                </c:pt>
                <c:pt idx="477">
                  <c:v>34.827999999999996</c:v>
                </c:pt>
                <c:pt idx="478">
                  <c:v>34.878</c:v>
                </c:pt>
                <c:pt idx="479">
                  <c:v>34.878</c:v>
                </c:pt>
                <c:pt idx="480">
                  <c:v>34.927999999999997</c:v>
                </c:pt>
                <c:pt idx="481">
                  <c:v>34.927999999999997</c:v>
                </c:pt>
                <c:pt idx="482">
                  <c:v>34.978000000000002</c:v>
                </c:pt>
                <c:pt idx="483">
                  <c:v>34.978000000000002</c:v>
                </c:pt>
                <c:pt idx="484">
                  <c:v>35.027999999999999</c:v>
                </c:pt>
                <c:pt idx="485">
                  <c:v>35.027999999999999</c:v>
                </c:pt>
                <c:pt idx="486">
                  <c:v>35.077999999999996</c:v>
                </c:pt>
                <c:pt idx="487">
                  <c:v>35.077999999999996</c:v>
                </c:pt>
                <c:pt idx="488">
                  <c:v>35.128</c:v>
                </c:pt>
                <c:pt idx="489">
                  <c:v>35.128</c:v>
                </c:pt>
                <c:pt idx="490">
                  <c:v>35.178000000000004</c:v>
                </c:pt>
                <c:pt idx="491">
                  <c:v>35.178000000000004</c:v>
                </c:pt>
                <c:pt idx="492">
                  <c:v>35.228000000000002</c:v>
                </c:pt>
                <c:pt idx="493">
                  <c:v>35.228000000000002</c:v>
                </c:pt>
                <c:pt idx="494">
                  <c:v>35.277999999999999</c:v>
                </c:pt>
                <c:pt idx="495">
                  <c:v>35.277999999999999</c:v>
                </c:pt>
                <c:pt idx="496">
                  <c:v>35.327999999999996</c:v>
                </c:pt>
                <c:pt idx="497">
                  <c:v>35.327999999999996</c:v>
                </c:pt>
                <c:pt idx="498">
                  <c:v>35.378</c:v>
                </c:pt>
                <c:pt idx="499">
                  <c:v>35.378</c:v>
                </c:pt>
                <c:pt idx="500">
                  <c:v>35.428000000000004</c:v>
                </c:pt>
                <c:pt idx="501">
                  <c:v>35.428000000000004</c:v>
                </c:pt>
                <c:pt idx="502">
                  <c:v>35.478000000000002</c:v>
                </c:pt>
                <c:pt idx="503">
                  <c:v>35.478000000000002</c:v>
                </c:pt>
                <c:pt idx="504">
                  <c:v>35.527999999999999</c:v>
                </c:pt>
                <c:pt idx="505">
                  <c:v>35.527999999999999</c:v>
                </c:pt>
                <c:pt idx="506">
                  <c:v>35.577999999999996</c:v>
                </c:pt>
                <c:pt idx="507">
                  <c:v>35.577999999999996</c:v>
                </c:pt>
                <c:pt idx="508">
                  <c:v>35.628</c:v>
                </c:pt>
                <c:pt idx="509">
                  <c:v>35.628</c:v>
                </c:pt>
                <c:pt idx="510">
                  <c:v>35.678000000000004</c:v>
                </c:pt>
                <c:pt idx="511">
                  <c:v>35.678000000000004</c:v>
                </c:pt>
                <c:pt idx="512">
                  <c:v>35.728000000000002</c:v>
                </c:pt>
                <c:pt idx="513">
                  <c:v>35.728000000000002</c:v>
                </c:pt>
                <c:pt idx="514">
                  <c:v>35.777999999999999</c:v>
                </c:pt>
                <c:pt idx="515">
                  <c:v>35.777999999999999</c:v>
                </c:pt>
                <c:pt idx="516">
                  <c:v>35.827999999999996</c:v>
                </c:pt>
                <c:pt idx="517">
                  <c:v>35.827999999999996</c:v>
                </c:pt>
                <c:pt idx="518">
                  <c:v>35.878</c:v>
                </c:pt>
                <c:pt idx="519">
                  <c:v>35.878</c:v>
                </c:pt>
                <c:pt idx="520">
                  <c:v>35.928000000000004</c:v>
                </c:pt>
                <c:pt idx="521">
                  <c:v>35.928000000000004</c:v>
                </c:pt>
                <c:pt idx="522">
                  <c:v>35.978000000000002</c:v>
                </c:pt>
                <c:pt idx="523">
                  <c:v>35.978000000000002</c:v>
                </c:pt>
                <c:pt idx="524">
                  <c:v>36.027999999999999</c:v>
                </c:pt>
                <c:pt idx="525">
                  <c:v>36.027999999999999</c:v>
                </c:pt>
                <c:pt idx="526">
                  <c:v>36.077999999999996</c:v>
                </c:pt>
                <c:pt idx="527">
                  <c:v>36.077999999999996</c:v>
                </c:pt>
                <c:pt idx="528">
                  <c:v>36.128</c:v>
                </c:pt>
                <c:pt idx="529">
                  <c:v>36.128</c:v>
                </c:pt>
                <c:pt idx="530">
                  <c:v>36.178000000000004</c:v>
                </c:pt>
                <c:pt idx="531">
                  <c:v>36.178000000000004</c:v>
                </c:pt>
                <c:pt idx="532">
                  <c:v>36.228000000000002</c:v>
                </c:pt>
                <c:pt idx="533">
                  <c:v>36.228000000000002</c:v>
                </c:pt>
                <c:pt idx="534">
                  <c:v>36.277999999999999</c:v>
                </c:pt>
                <c:pt idx="535">
                  <c:v>36.277999999999999</c:v>
                </c:pt>
                <c:pt idx="536">
                  <c:v>36.327999999999996</c:v>
                </c:pt>
                <c:pt idx="537">
                  <c:v>36.327999999999996</c:v>
                </c:pt>
                <c:pt idx="538">
                  <c:v>36.378</c:v>
                </c:pt>
                <c:pt idx="539">
                  <c:v>36.378</c:v>
                </c:pt>
                <c:pt idx="540">
                  <c:v>36.428000000000004</c:v>
                </c:pt>
                <c:pt idx="541">
                  <c:v>36.428000000000004</c:v>
                </c:pt>
                <c:pt idx="542">
                  <c:v>36.477999999999994</c:v>
                </c:pt>
                <c:pt idx="543">
                  <c:v>36.477999999999994</c:v>
                </c:pt>
                <c:pt idx="544">
                  <c:v>36.527999999999999</c:v>
                </c:pt>
                <c:pt idx="545">
                  <c:v>36.527999999999999</c:v>
                </c:pt>
                <c:pt idx="546">
                  <c:v>36.578000000000003</c:v>
                </c:pt>
                <c:pt idx="547">
                  <c:v>36.578000000000003</c:v>
                </c:pt>
                <c:pt idx="548">
                  <c:v>36.628</c:v>
                </c:pt>
                <c:pt idx="549">
                  <c:v>36.628</c:v>
                </c:pt>
                <c:pt idx="550">
                  <c:v>36.678000000000004</c:v>
                </c:pt>
                <c:pt idx="551">
                  <c:v>36.678000000000004</c:v>
                </c:pt>
                <c:pt idx="552">
                  <c:v>36.727999999999994</c:v>
                </c:pt>
                <c:pt idx="553">
                  <c:v>36.727999999999994</c:v>
                </c:pt>
                <c:pt idx="554">
                  <c:v>36.777999999999999</c:v>
                </c:pt>
                <c:pt idx="555">
                  <c:v>36.777999999999999</c:v>
                </c:pt>
                <c:pt idx="556">
                  <c:v>36.828000000000003</c:v>
                </c:pt>
                <c:pt idx="557">
                  <c:v>36.828000000000003</c:v>
                </c:pt>
                <c:pt idx="558">
                  <c:v>36.878</c:v>
                </c:pt>
                <c:pt idx="559">
                  <c:v>36.878</c:v>
                </c:pt>
                <c:pt idx="560">
                  <c:v>36.928000000000004</c:v>
                </c:pt>
                <c:pt idx="561">
                  <c:v>36.928000000000004</c:v>
                </c:pt>
                <c:pt idx="562">
                  <c:v>36.977999999999994</c:v>
                </c:pt>
                <c:pt idx="563">
                  <c:v>36.977999999999994</c:v>
                </c:pt>
                <c:pt idx="564">
                  <c:v>37.027999999999999</c:v>
                </c:pt>
                <c:pt idx="565">
                  <c:v>37.027999999999999</c:v>
                </c:pt>
                <c:pt idx="566">
                  <c:v>37.078000000000003</c:v>
                </c:pt>
                <c:pt idx="567">
                  <c:v>37.078000000000003</c:v>
                </c:pt>
                <c:pt idx="568">
                  <c:v>37.128</c:v>
                </c:pt>
                <c:pt idx="569">
                  <c:v>37.128</c:v>
                </c:pt>
                <c:pt idx="570">
                  <c:v>37.178000000000004</c:v>
                </c:pt>
                <c:pt idx="571">
                  <c:v>37.178000000000004</c:v>
                </c:pt>
                <c:pt idx="572">
                  <c:v>37.227999999999994</c:v>
                </c:pt>
                <c:pt idx="573">
                  <c:v>37.227999999999994</c:v>
                </c:pt>
                <c:pt idx="574">
                  <c:v>37.277999999999999</c:v>
                </c:pt>
                <c:pt idx="575">
                  <c:v>37.277999999999999</c:v>
                </c:pt>
                <c:pt idx="576">
                  <c:v>37.328000000000003</c:v>
                </c:pt>
                <c:pt idx="577">
                  <c:v>37.328000000000003</c:v>
                </c:pt>
                <c:pt idx="578">
                  <c:v>37.378</c:v>
                </c:pt>
                <c:pt idx="579">
                  <c:v>37.378</c:v>
                </c:pt>
                <c:pt idx="580">
                  <c:v>37.428000000000004</c:v>
                </c:pt>
                <c:pt idx="581">
                  <c:v>37.428000000000004</c:v>
                </c:pt>
                <c:pt idx="582">
                  <c:v>37.477999999999994</c:v>
                </c:pt>
                <c:pt idx="583">
                  <c:v>37.477999999999994</c:v>
                </c:pt>
                <c:pt idx="584">
                  <c:v>37.527999999999999</c:v>
                </c:pt>
                <c:pt idx="585">
                  <c:v>37.527999999999999</c:v>
                </c:pt>
                <c:pt idx="586">
                  <c:v>37.578000000000003</c:v>
                </c:pt>
                <c:pt idx="587">
                  <c:v>37.578000000000003</c:v>
                </c:pt>
                <c:pt idx="588">
                  <c:v>37.628</c:v>
                </c:pt>
                <c:pt idx="589">
                  <c:v>37.628</c:v>
                </c:pt>
                <c:pt idx="590">
                  <c:v>37.678000000000004</c:v>
                </c:pt>
                <c:pt idx="591">
                  <c:v>37.678000000000004</c:v>
                </c:pt>
                <c:pt idx="592">
                  <c:v>37.727999999999994</c:v>
                </c:pt>
                <c:pt idx="593">
                  <c:v>37.727999999999994</c:v>
                </c:pt>
                <c:pt idx="594">
                  <c:v>37.777999999999999</c:v>
                </c:pt>
                <c:pt idx="595">
                  <c:v>37.777999999999999</c:v>
                </c:pt>
                <c:pt idx="596">
                  <c:v>37.828000000000003</c:v>
                </c:pt>
                <c:pt idx="597">
                  <c:v>37.828000000000003</c:v>
                </c:pt>
                <c:pt idx="598">
                  <c:v>37.878</c:v>
                </c:pt>
                <c:pt idx="599">
                  <c:v>37.878</c:v>
                </c:pt>
                <c:pt idx="600">
                  <c:v>37.928000000000004</c:v>
                </c:pt>
                <c:pt idx="601">
                  <c:v>37.928000000000004</c:v>
                </c:pt>
                <c:pt idx="602">
                  <c:v>37.977999999999994</c:v>
                </c:pt>
                <c:pt idx="603">
                  <c:v>37.977999999999994</c:v>
                </c:pt>
                <c:pt idx="604">
                  <c:v>38.027999999999999</c:v>
                </c:pt>
                <c:pt idx="605">
                  <c:v>38.027999999999999</c:v>
                </c:pt>
                <c:pt idx="606">
                  <c:v>38.078000000000003</c:v>
                </c:pt>
                <c:pt idx="607">
                  <c:v>38.078000000000003</c:v>
                </c:pt>
                <c:pt idx="608">
                  <c:v>38.128</c:v>
                </c:pt>
                <c:pt idx="609">
                  <c:v>38.128</c:v>
                </c:pt>
                <c:pt idx="610">
                  <c:v>38.177999999999997</c:v>
                </c:pt>
                <c:pt idx="611">
                  <c:v>38.177999999999997</c:v>
                </c:pt>
                <c:pt idx="612">
                  <c:v>38.228000000000002</c:v>
                </c:pt>
                <c:pt idx="613">
                  <c:v>38.228000000000002</c:v>
                </c:pt>
                <c:pt idx="614">
                  <c:v>38.277999999999999</c:v>
                </c:pt>
                <c:pt idx="615">
                  <c:v>38.277999999999999</c:v>
                </c:pt>
                <c:pt idx="616">
                  <c:v>38.328000000000003</c:v>
                </c:pt>
                <c:pt idx="617">
                  <c:v>38.328000000000003</c:v>
                </c:pt>
                <c:pt idx="618">
                  <c:v>38.378</c:v>
                </c:pt>
                <c:pt idx="619">
                  <c:v>38.378</c:v>
                </c:pt>
                <c:pt idx="620">
                  <c:v>38.427999999999997</c:v>
                </c:pt>
                <c:pt idx="621">
                  <c:v>38.427999999999997</c:v>
                </c:pt>
                <c:pt idx="622">
                  <c:v>38.478000000000002</c:v>
                </c:pt>
                <c:pt idx="623">
                  <c:v>38.478000000000002</c:v>
                </c:pt>
                <c:pt idx="624">
                  <c:v>38.527999999999999</c:v>
                </c:pt>
                <c:pt idx="625">
                  <c:v>38.527999999999999</c:v>
                </c:pt>
                <c:pt idx="626">
                  <c:v>38.578000000000003</c:v>
                </c:pt>
                <c:pt idx="627">
                  <c:v>38.578000000000003</c:v>
                </c:pt>
                <c:pt idx="628">
                  <c:v>38.628</c:v>
                </c:pt>
                <c:pt idx="629">
                  <c:v>38.628</c:v>
                </c:pt>
                <c:pt idx="630">
                  <c:v>38.677999999999997</c:v>
                </c:pt>
                <c:pt idx="631">
                  <c:v>38.677999999999997</c:v>
                </c:pt>
                <c:pt idx="632">
                  <c:v>38.728000000000002</c:v>
                </c:pt>
                <c:pt idx="633">
                  <c:v>38.728000000000002</c:v>
                </c:pt>
                <c:pt idx="634">
                  <c:v>38.777999999999999</c:v>
                </c:pt>
                <c:pt idx="635">
                  <c:v>38.777999999999999</c:v>
                </c:pt>
                <c:pt idx="636">
                  <c:v>38.828000000000003</c:v>
                </c:pt>
                <c:pt idx="637">
                  <c:v>38.828000000000003</c:v>
                </c:pt>
                <c:pt idx="638">
                  <c:v>38.878</c:v>
                </c:pt>
                <c:pt idx="639">
                  <c:v>38.878</c:v>
                </c:pt>
                <c:pt idx="640">
                  <c:v>38.927999999999997</c:v>
                </c:pt>
                <c:pt idx="641">
                  <c:v>38.927999999999997</c:v>
                </c:pt>
                <c:pt idx="642">
                  <c:v>38.978000000000002</c:v>
                </c:pt>
                <c:pt idx="643">
                  <c:v>38.978000000000002</c:v>
                </c:pt>
                <c:pt idx="644">
                  <c:v>39.027999999999999</c:v>
                </c:pt>
                <c:pt idx="645">
                  <c:v>39.027999999999999</c:v>
                </c:pt>
                <c:pt idx="646">
                  <c:v>39.078000000000003</c:v>
                </c:pt>
                <c:pt idx="647">
                  <c:v>39.078000000000003</c:v>
                </c:pt>
                <c:pt idx="648">
                  <c:v>39.128</c:v>
                </c:pt>
                <c:pt idx="649">
                  <c:v>39.128</c:v>
                </c:pt>
                <c:pt idx="650">
                  <c:v>0</c:v>
                </c:pt>
                <c:pt idx="651">
                  <c:v>0</c:v>
                </c:pt>
                <c:pt idx="652">
                  <c:v>0</c:v>
                </c:pt>
                <c:pt idx="653">
                  <c:v>33.017800000000001</c:v>
                </c:pt>
                <c:pt idx="654">
                  <c:v>33.017800000000001</c:v>
                </c:pt>
                <c:pt idx="655">
                  <c:v>33.035599999999995</c:v>
                </c:pt>
                <c:pt idx="656">
                  <c:v>33.035599999999995</c:v>
                </c:pt>
                <c:pt idx="657">
                  <c:v>33.053399999999996</c:v>
                </c:pt>
                <c:pt idx="658">
                  <c:v>33.053399999999996</c:v>
                </c:pt>
                <c:pt idx="659">
                  <c:v>33.071200000000005</c:v>
                </c:pt>
                <c:pt idx="660">
                  <c:v>33.071200000000005</c:v>
                </c:pt>
                <c:pt idx="661">
                  <c:v>33.088999999999999</c:v>
                </c:pt>
                <c:pt idx="662">
                  <c:v>33.088999999999999</c:v>
                </c:pt>
                <c:pt idx="663">
                  <c:v>33.1068</c:v>
                </c:pt>
                <c:pt idx="664">
                  <c:v>33.1068</c:v>
                </c:pt>
                <c:pt idx="665">
                  <c:v>33.124599999999994</c:v>
                </c:pt>
                <c:pt idx="666">
                  <c:v>33.124599999999994</c:v>
                </c:pt>
                <c:pt idx="667">
                  <c:v>33.142400000000002</c:v>
                </c:pt>
                <c:pt idx="668">
                  <c:v>33.142400000000002</c:v>
                </c:pt>
                <c:pt idx="669">
                  <c:v>33.160200000000003</c:v>
                </c:pt>
                <c:pt idx="670">
                  <c:v>33.160200000000003</c:v>
                </c:pt>
                <c:pt idx="671">
                  <c:v>0</c:v>
                </c:pt>
                <c:pt idx="672">
                  <c:v>0</c:v>
                </c:pt>
                <c:pt idx="673">
                  <c:v>0</c:v>
                </c:pt>
                <c:pt idx="674">
                  <c:v>27.05</c:v>
                </c:pt>
                <c:pt idx="675">
                  <c:v>27.05</c:v>
                </c:pt>
                <c:pt idx="676">
                  <c:v>27.099999999999998</c:v>
                </c:pt>
                <c:pt idx="677">
                  <c:v>27.099999999999998</c:v>
                </c:pt>
                <c:pt idx="678">
                  <c:v>27.150000000000002</c:v>
                </c:pt>
                <c:pt idx="679">
                  <c:v>27.150000000000002</c:v>
                </c:pt>
                <c:pt idx="680">
                  <c:v>27.2</c:v>
                </c:pt>
                <c:pt idx="681">
                  <c:v>27.2</c:v>
                </c:pt>
                <c:pt idx="682">
                  <c:v>27.25</c:v>
                </c:pt>
                <c:pt idx="683">
                  <c:v>27.25</c:v>
                </c:pt>
                <c:pt idx="684">
                  <c:v>27.3</c:v>
                </c:pt>
                <c:pt idx="685">
                  <c:v>27.3</c:v>
                </c:pt>
                <c:pt idx="686">
                  <c:v>27.349999999999998</c:v>
                </c:pt>
                <c:pt idx="687">
                  <c:v>27.349999999999998</c:v>
                </c:pt>
                <c:pt idx="688">
                  <c:v>27.400000000000002</c:v>
                </c:pt>
                <c:pt idx="689">
                  <c:v>27.400000000000002</c:v>
                </c:pt>
                <c:pt idx="690">
                  <c:v>27.45</c:v>
                </c:pt>
                <c:pt idx="691">
                  <c:v>27.45</c:v>
                </c:pt>
                <c:pt idx="692">
                  <c:v>27.5</c:v>
                </c:pt>
                <c:pt idx="693">
                  <c:v>27.5</c:v>
                </c:pt>
                <c:pt idx="694">
                  <c:v>27.55</c:v>
                </c:pt>
                <c:pt idx="695">
                  <c:v>27.55</c:v>
                </c:pt>
                <c:pt idx="696">
                  <c:v>27.599999999999998</c:v>
                </c:pt>
                <c:pt idx="697">
                  <c:v>27.599999999999998</c:v>
                </c:pt>
                <c:pt idx="698">
                  <c:v>27.650000000000002</c:v>
                </c:pt>
                <c:pt idx="699">
                  <c:v>27.650000000000002</c:v>
                </c:pt>
                <c:pt idx="700">
                  <c:v>27.7</c:v>
                </c:pt>
                <c:pt idx="701">
                  <c:v>27.7</c:v>
                </c:pt>
                <c:pt idx="702">
                  <c:v>27.75</c:v>
                </c:pt>
                <c:pt idx="703">
                  <c:v>27.75</c:v>
                </c:pt>
                <c:pt idx="704">
                  <c:v>27.799999999999997</c:v>
                </c:pt>
                <c:pt idx="705">
                  <c:v>27.799999999999997</c:v>
                </c:pt>
                <c:pt idx="706">
                  <c:v>27.85</c:v>
                </c:pt>
                <c:pt idx="707">
                  <c:v>27.85</c:v>
                </c:pt>
                <c:pt idx="708">
                  <c:v>27.900000000000002</c:v>
                </c:pt>
                <c:pt idx="709">
                  <c:v>27.900000000000002</c:v>
                </c:pt>
                <c:pt idx="710">
                  <c:v>27.95</c:v>
                </c:pt>
                <c:pt idx="711">
                  <c:v>27.95</c:v>
                </c:pt>
                <c:pt idx="712">
                  <c:v>28</c:v>
                </c:pt>
                <c:pt idx="713">
                  <c:v>28</c:v>
                </c:pt>
                <c:pt idx="714">
                  <c:v>28.049999999999997</c:v>
                </c:pt>
                <c:pt idx="715">
                  <c:v>28.049999999999997</c:v>
                </c:pt>
                <c:pt idx="716">
                  <c:v>28.1</c:v>
                </c:pt>
                <c:pt idx="717">
                  <c:v>28.1</c:v>
                </c:pt>
                <c:pt idx="718">
                  <c:v>28.150000000000002</c:v>
                </c:pt>
                <c:pt idx="719">
                  <c:v>28.150000000000002</c:v>
                </c:pt>
                <c:pt idx="720">
                  <c:v>28.2</c:v>
                </c:pt>
                <c:pt idx="721">
                  <c:v>28.2</c:v>
                </c:pt>
                <c:pt idx="722">
                  <c:v>28.25</c:v>
                </c:pt>
                <c:pt idx="723">
                  <c:v>28.25</c:v>
                </c:pt>
                <c:pt idx="724">
                  <c:v>28.299999999999997</c:v>
                </c:pt>
                <c:pt idx="725">
                  <c:v>28.299999999999997</c:v>
                </c:pt>
                <c:pt idx="726">
                  <c:v>28.35</c:v>
                </c:pt>
                <c:pt idx="727">
                  <c:v>28.35</c:v>
                </c:pt>
                <c:pt idx="728">
                  <c:v>28.400000000000002</c:v>
                </c:pt>
                <c:pt idx="729">
                  <c:v>28.400000000000002</c:v>
                </c:pt>
                <c:pt idx="730">
                  <c:v>28.45</c:v>
                </c:pt>
                <c:pt idx="731">
                  <c:v>28.45</c:v>
                </c:pt>
                <c:pt idx="732">
                  <c:v>28.5</c:v>
                </c:pt>
                <c:pt idx="733">
                  <c:v>28.5</c:v>
                </c:pt>
                <c:pt idx="734">
                  <c:v>28.55</c:v>
                </c:pt>
                <c:pt idx="735">
                  <c:v>28.55</c:v>
                </c:pt>
                <c:pt idx="736">
                  <c:v>28.6</c:v>
                </c:pt>
                <c:pt idx="737">
                  <c:v>28.6</c:v>
                </c:pt>
                <c:pt idx="738">
                  <c:v>28.65</c:v>
                </c:pt>
                <c:pt idx="739">
                  <c:v>28.65</c:v>
                </c:pt>
                <c:pt idx="740">
                  <c:v>28.7</c:v>
                </c:pt>
                <c:pt idx="741">
                  <c:v>28.7</c:v>
                </c:pt>
                <c:pt idx="742">
                  <c:v>28.75</c:v>
                </c:pt>
                <c:pt idx="743">
                  <c:v>28.75</c:v>
                </c:pt>
                <c:pt idx="744">
                  <c:v>28.8</c:v>
                </c:pt>
                <c:pt idx="745">
                  <c:v>28.8</c:v>
                </c:pt>
                <c:pt idx="746">
                  <c:v>28.85</c:v>
                </c:pt>
                <c:pt idx="747">
                  <c:v>28.85</c:v>
                </c:pt>
                <c:pt idx="748">
                  <c:v>28.9</c:v>
                </c:pt>
                <c:pt idx="749">
                  <c:v>28.9</c:v>
                </c:pt>
                <c:pt idx="750">
                  <c:v>28.95</c:v>
                </c:pt>
                <c:pt idx="751">
                  <c:v>28.95</c:v>
                </c:pt>
                <c:pt idx="752">
                  <c:v>29</c:v>
                </c:pt>
                <c:pt idx="753">
                  <c:v>29</c:v>
                </c:pt>
                <c:pt idx="754">
                  <c:v>29.05</c:v>
                </c:pt>
                <c:pt idx="755">
                  <c:v>29.05</c:v>
                </c:pt>
                <c:pt idx="756">
                  <c:v>29.1</c:v>
                </c:pt>
                <c:pt idx="757">
                  <c:v>29.1</c:v>
                </c:pt>
                <c:pt idx="758">
                  <c:v>29.15</c:v>
                </c:pt>
                <c:pt idx="759">
                  <c:v>29.15</c:v>
                </c:pt>
                <c:pt idx="760">
                  <c:v>29.2</c:v>
                </c:pt>
                <c:pt idx="761">
                  <c:v>29.2</c:v>
                </c:pt>
                <c:pt idx="762">
                  <c:v>29.25</c:v>
                </c:pt>
                <c:pt idx="763">
                  <c:v>29.25</c:v>
                </c:pt>
                <c:pt idx="764">
                  <c:v>29.3</c:v>
                </c:pt>
                <c:pt idx="765">
                  <c:v>29.3</c:v>
                </c:pt>
                <c:pt idx="766">
                  <c:v>29.35</c:v>
                </c:pt>
                <c:pt idx="767">
                  <c:v>29.35</c:v>
                </c:pt>
                <c:pt idx="768">
                  <c:v>29.4</c:v>
                </c:pt>
                <c:pt idx="769">
                  <c:v>29.4</c:v>
                </c:pt>
                <c:pt idx="770">
                  <c:v>29.45</c:v>
                </c:pt>
                <c:pt idx="771">
                  <c:v>29.45</c:v>
                </c:pt>
                <c:pt idx="772">
                  <c:v>29.5</c:v>
                </c:pt>
                <c:pt idx="773">
                  <c:v>29.5</c:v>
                </c:pt>
                <c:pt idx="774">
                  <c:v>29.55</c:v>
                </c:pt>
                <c:pt idx="775">
                  <c:v>29.55</c:v>
                </c:pt>
                <c:pt idx="776">
                  <c:v>29.6</c:v>
                </c:pt>
                <c:pt idx="777">
                  <c:v>29.6</c:v>
                </c:pt>
                <c:pt idx="778">
                  <c:v>29.65</c:v>
                </c:pt>
                <c:pt idx="779">
                  <c:v>29.65</c:v>
                </c:pt>
                <c:pt idx="780">
                  <c:v>29.7</c:v>
                </c:pt>
                <c:pt idx="781">
                  <c:v>29.7</c:v>
                </c:pt>
                <c:pt idx="782">
                  <c:v>29.75</c:v>
                </c:pt>
                <c:pt idx="783">
                  <c:v>29.75</c:v>
                </c:pt>
                <c:pt idx="784">
                  <c:v>29.8</c:v>
                </c:pt>
                <c:pt idx="785">
                  <c:v>29.8</c:v>
                </c:pt>
                <c:pt idx="786">
                  <c:v>29.85</c:v>
                </c:pt>
                <c:pt idx="787">
                  <c:v>29.85</c:v>
                </c:pt>
                <c:pt idx="788">
                  <c:v>29.9</c:v>
                </c:pt>
                <c:pt idx="789">
                  <c:v>29.9</c:v>
                </c:pt>
                <c:pt idx="790">
                  <c:v>29.95</c:v>
                </c:pt>
                <c:pt idx="791">
                  <c:v>29.95</c:v>
                </c:pt>
                <c:pt idx="792">
                  <c:v>30</c:v>
                </c:pt>
                <c:pt idx="793">
                  <c:v>30</c:v>
                </c:pt>
                <c:pt idx="794">
                  <c:v>30.05</c:v>
                </c:pt>
                <c:pt idx="795">
                  <c:v>30.05</c:v>
                </c:pt>
                <c:pt idx="796">
                  <c:v>30.099999999999998</c:v>
                </c:pt>
                <c:pt idx="797">
                  <c:v>30.099999999999998</c:v>
                </c:pt>
                <c:pt idx="798">
                  <c:v>30.15</c:v>
                </c:pt>
                <c:pt idx="799">
                  <c:v>30.15</c:v>
                </c:pt>
                <c:pt idx="800">
                  <c:v>30.200000000000003</c:v>
                </c:pt>
                <c:pt idx="801">
                  <c:v>30.200000000000003</c:v>
                </c:pt>
                <c:pt idx="802">
                  <c:v>30.25</c:v>
                </c:pt>
                <c:pt idx="803">
                  <c:v>30.25</c:v>
                </c:pt>
                <c:pt idx="804">
                  <c:v>30.3</c:v>
                </c:pt>
                <c:pt idx="805">
                  <c:v>30.3</c:v>
                </c:pt>
                <c:pt idx="806">
                  <c:v>30.349999999999998</c:v>
                </c:pt>
                <c:pt idx="807">
                  <c:v>30.349999999999998</c:v>
                </c:pt>
                <c:pt idx="808">
                  <c:v>30.4</c:v>
                </c:pt>
                <c:pt idx="809">
                  <c:v>30.4</c:v>
                </c:pt>
                <c:pt idx="810">
                  <c:v>30.450000000000003</c:v>
                </c:pt>
                <c:pt idx="811">
                  <c:v>30.450000000000003</c:v>
                </c:pt>
                <c:pt idx="812">
                  <c:v>30.5</c:v>
                </c:pt>
                <c:pt idx="813">
                  <c:v>30.5</c:v>
                </c:pt>
                <c:pt idx="814">
                  <c:v>30.55</c:v>
                </c:pt>
                <c:pt idx="815">
                  <c:v>30.55</c:v>
                </c:pt>
                <c:pt idx="816">
                  <c:v>30.599999999999998</c:v>
                </c:pt>
                <c:pt idx="817">
                  <c:v>30.599999999999998</c:v>
                </c:pt>
                <c:pt idx="818">
                  <c:v>30.65</c:v>
                </c:pt>
                <c:pt idx="819">
                  <c:v>30.65</c:v>
                </c:pt>
                <c:pt idx="820">
                  <c:v>30.700000000000003</c:v>
                </c:pt>
                <c:pt idx="821">
                  <c:v>30.700000000000003</c:v>
                </c:pt>
                <c:pt idx="822">
                  <c:v>30.75</c:v>
                </c:pt>
                <c:pt idx="823">
                  <c:v>30.75</c:v>
                </c:pt>
                <c:pt idx="824">
                  <c:v>30.8</c:v>
                </c:pt>
                <c:pt idx="825">
                  <c:v>30.8</c:v>
                </c:pt>
                <c:pt idx="826">
                  <c:v>30.849999999999998</c:v>
                </c:pt>
                <c:pt idx="827">
                  <c:v>30.849999999999998</c:v>
                </c:pt>
                <c:pt idx="828">
                  <c:v>30.900000000000002</c:v>
                </c:pt>
                <c:pt idx="829">
                  <c:v>30.900000000000002</c:v>
                </c:pt>
                <c:pt idx="830">
                  <c:v>30.95</c:v>
                </c:pt>
                <c:pt idx="831">
                  <c:v>30.95</c:v>
                </c:pt>
                <c:pt idx="832">
                  <c:v>31</c:v>
                </c:pt>
                <c:pt idx="833">
                  <c:v>31</c:v>
                </c:pt>
                <c:pt idx="834">
                  <c:v>31.05</c:v>
                </c:pt>
                <c:pt idx="835">
                  <c:v>31.05</c:v>
                </c:pt>
                <c:pt idx="836">
                  <c:v>31.099999999999998</c:v>
                </c:pt>
                <c:pt idx="837">
                  <c:v>31.099999999999998</c:v>
                </c:pt>
                <c:pt idx="838">
                  <c:v>31.150000000000002</c:v>
                </c:pt>
                <c:pt idx="839">
                  <c:v>31.150000000000002</c:v>
                </c:pt>
                <c:pt idx="840">
                  <c:v>31.2</c:v>
                </c:pt>
                <c:pt idx="841">
                  <c:v>31.2</c:v>
                </c:pt>
                <c:pt idx="842">
                  <c:v>31.25</c:v>
                </c:pt>
                <c:pt idx="843">
                  <c:v>31.25</c:v>
                </c:pt>
                <c:pt idx="844">
                  <c:v>31.3</c:v>
                </c:pt>
                <c:pt idx="845">
                  <c:v>31.3</c:v>
                </c:pt>
                <c:pt idx="846">
                  <c:v>31.35</c:v>
                </c:pt>
                <c:pt idx="847">
                  <c:v>31.35</c:v>
                </c:pt>
                <c:pt idx="848">
                  <c:v>31.4</c:v>
                </c:pt>
                <c:pt idx="849">
                  <c:v>31.4</c:v>
                </c:pt>
                <c:pt idx="850">
                  <c:v>31.45</c:v>
                </c:pt>
                <c:pt idx="851">
                  <c:v>31.45</c:v>
                </c:pt>
                <c:pt idx="852">
                  <c:v>31.5</c:v>
                </c:pt>
                <c:pt idx="853">
                  <c:v>31.5</c:v>
                </c:pt>
                <c:pt idx="854">
                  <c:v>31.55</c:v>
                </c:pt>
                <c:pt idx="855">
                  <c:v>31.55</c:v>
                </c:pt>
                <c:pt idx="856">
                  <c:v>31.6</c:v>
                </c:pt>
                <c:pt idx="857">
                  <c:v>31.6</c:v>
                </c:pt>
                <c:pt idx="858">
                  <c:v>31.65</c:v>
                </c:pt>
                <c:pt idx="859">
                  <c:v>31.65</c:v>
                </c:pt>
                <c:pt idx="860">
                  <c:v>31.7</c:v>
                </c:pt>
                <c:pt idx="861">
                  <c:v>31.7</c:v>
                </c:pt>
                <c:pt idx="862">
                  <c:v>31.75</c:v>
                </c:pt>
                <c:pt idx="863">
                  <c:v>31.75</c:v>
                </c:pt>
                <c:pt idx="864">
                  <c:v>31.8</c:v>
                </c:pt>
                <c:pt idx="865">
                  <c:v>31.8</c:v>
                </c:pt>
                <c:pt idx="866">
                  <c:v>31.850000000000005</c:v>
                </c:pt>
                <c:pt idx="867">
                  <c:v>31.850000000000005</c:v>
                </c:pt>
                <c:pt idx="868">
                  <c:v>31.9</c:v>
                </c:pt>
                <c:pt idx="869">
                  <c:v>31.9</c:v>
                </c:pt>
                <c:pt idx="870">
                  <c:v>31.95</c:v>
                </c:pt>
                <c:pt idx="871">
                  <c:v>31.95</c:v>
                </c:pt>
                <c:pt idx="872">
                  <c:v>32</c:v>
                </c:pt>
                <c:pt idx="873">
                  <c:v>32</c:v>
                </c:pt>
                <c:pt idx="874">
                  <c:v>32.050000000000004</c:v>
                </c:pt>
                <c:pt idx="875">
                  <c:v>32.050000000000004</c:v>
                </c:pt>
                <c:pt idx="876">
                  <c:v>32.099999999999994</c:v>
                </c:pt>
                <c:pt idx="877">
                  <c:v>32.099999999999994</c:v>
                </c:pt>
                <c:pt idx="878">
                  <c:v>32.15</c:v>
                </c:pt>
                <c:pt idx="879">
                  <c:v>32.15</c:v>
                </c:pt>
                <c:pt idx="880">
                  <c:v>32.200000000000003</c:v>
                </c:pt>
                <c:pt idx="881">
                  <c:v>32.200000000000003</c:v>
                </c:pt>
                <c:pt idx="882">
                  <c:v>32.25</c:v>
                </c:pt>
                <c:pt idx="883">
                  <c:v>32.25</c:v>
                </c:pt>
                <c:pt idx="884">
                  <c:v>32.300000000000004</c:v>
                </c:pt>
                <c:pt idx="885">
                  <c:v>32.300000000000004</c:v>
                </c:pt>
                <c:pt idx="886">
                  <c:v>32.349999999999994</c:v>
                </c:pt>
                <c:pt idx="887">
                  <c:v>32.349999999999994</c:v>
                </c:pt>
                <c:pt idx="888">
                  <c:v>32.4</c:v>
                </c:pt>
                <c:pt idx="889">
                  <c:v>32.4</c:v>
                </c:pt>
                <c:pt idx="890">
                  <c:v>32.450000000000003</c:v>
                </c:pt>
                <c:pt idx="891">
                  <c:v>32.450000000000003</c:v>
                </c:pt>
                <c:pt idx="892">
                  <c:v>32.5</c:v>
                </c:pt>
                <c:pt idx="893">
                  <c:v>32.5</c:v>
                </c:pt>
                <c:pt idx="894">
                  <c:v>32.550000000000004</c:v>
                </c:pt>
                <c:pt idx="895">
                  <c:v>32.550000000000004</c:v>
                </c:pt>
                <c:pt idx="896">
                  <c:v>32.599999999999994</c:v>
                </c:pt>
                <c:pt idx="897">
                  <c:v>32.599999999999994</c:v>
                </c:pt>
                <c:pt idx="898">
                  <c:v>32.65</c:v>
                </c:pt>
                <c:pt idx="899">
                  <c:v>32.65</c:v>
                </c:pt>
                <c:pt idx="900">
                  <c:v>32.700000000000003</c:v>
                </c:pt>
                <c:pt idx="901">
                  <c:v>32.700000000000003</c:v>
                </c:pt>
                <c:pt idx="902">
                  <c:v>32.75</c:v>
                </c:pt>
                <c:pt idx="903">
                  <c:v>32.75</c:v>
                </c:pt>
                <c:pt idx="904">
                  <c:v>32.800000000000004</c:v>
                </c:pt>
                <c:pt idx="905">
                  <c:v>32.800000000000004</c:v>
                </c:pt>
                <c:pt idx="906">
                  <c:v>32.849999999999994</c:v>
                </c:pt>
                <c:pt idx="907">
                  <c:v>32.849999999999994</c:v>
                </c:pt>
                <c:pt idx="908">
                  <c:v>32.9</c:v>
                </c:pt>
                <c:pt idx="909">
                  <c:v>32.9</c:v>
                </c:pt>
                <c:pt idx="910">
                  <c:v>32.950000000000003</c:v>
                </c:pt>
                <c:pt idx="911">
                  <c:v>32.950000000000003</c:v>
                </c:pt>
                <c:pt idx="912">
                  <c:v>0</c:v>
                </c:pt>
                <c:pt idx="913">
                  <c:v>0</c:v>
                </c:pt>
                <c:pt idx="914">
                  <c:v>0</c:v>
                </c:pt>
                <c:pt idx="915">
                  <c:v>1</c:v>
                </c:pt>
                <c:pt idx="916">
                  <c:v>1</c:v>
                </c:pt>
                <c:pt idx="917">
                  <c:v>2</c:v>
                </c:pt>
                <c:pt idx="918">
                  <c:v>2</c:v>
                </c:pt>
                <c:pt idx="919">
                  <c:v>3</c:v>
                </c:pt>
                <c:pt idx="920">
                  <c:v>3</c:v>
                </c:pt>
                <c:pt idx="921">
                  <c:v>4</c:v>
                </c:pt>
                <c:pt idx="922">
                  <c:v>4</c:v>
                </c:pt>
                <c:pt idx="923">
                  <c:v>5</c:v>
                </c:pt>
                <c:pt idx="924">
                  <c:v>5</c:v>
                </c:pt>
                <c:pt idx="925">
                  <c:v>6</c:v>
                </c:pt>
                <c:pt idx="926">
                  <c:v>6</c:v>
                </c:pt>
                <c:pt idx="927">
                  <c:v>7</c:v>
                </c:pt>
                <c:pt idx="928">
                  <c:v>7</c:v>
                </c:pt>
                <c:pt idx="929">
                  <c:v>8</c:v>
                </c:pt>
                <c:pt idx="930">
                  <c:v>8</c:v>
                </c:pt>
                <c:pt idx="931">
                  <c:v>9</c:v>
                </c:pt>
                <c:pt idx="932">
                  <c:v>9</c:v>
                </c:pt>
                <c:pt idx="933">
                  <c:v>10</c:v>
                </c:pt>
                <c:pt idx="934">
                  <c:v>10</c:v>
                </c:pt>
                <c:pt idx="935">
                  <c:v>11</c:v>
                </c:pt>
                <c:pt idx="936">
                  <c:v>11</c:v>
                </c:pt>
                <c:pt idx="937">
                  <c:v>12</c:v>
                </c:pt>
                <c:pt idx="938">
                  <c:v>12</c:v>
                </c:pt>
                <c:pt idx="939">
                  <c:v>13</c:v>
                </c:pt>
                <c:pt idx="940">
                  <c:v>13</c:v>
                </c:pt>
                <c:pt idx="941">
                  <c:v>14</c:v>
                </c:pt>
                <c:pt idx="942">
                  <c:v>14</c:v>
                </c:pt>
                <c:pt idx="943">
                  <c:v>15</c:v>
                </c:pt>
                <c:pt idx="944">
                  <c:v>15</c:v>
                </c:pt>
                <c:pt idx="945">
                  <c:v>16</c:v>
                </c:pt>
                <c:pt idx="946">
                  <c:v>16</c:v>
                </c:pt>
                <c:pt idx="947">
                  <c:v>17</c:v>
                </c:pt>
                <c:pt idx="948">
                  <c:v>17</c:v>
                </c:pt>
                <c:pt idx="949">
                  <c:v>18</c:v>
                </c:pt>
                <c:pt idx="950">
                  <c:v>18</c:v>
                </c:pt>
                <c:pt idx="951">
                  <c:v>19</c:v>
                </c:pt>
                <c:pt idx="952">
                  <c:v>19</c:v>
                </c:pt>
                <c:pt idx="953">
                  <c:v>20</c:v>
                </c:pt>
                <c:pt idx="954">
                  <c:v>20</c:v>
                </c:pt>
                <c:pt idx="955">
                  <c:v>21</c:v>
                </c:pt>
                <c:pt idx="956">
                  <c:v>21</c:v>
                </c:pt>
                <c:pt idx="957">
                  <c:v>22</c:v>
                </c:pt>
                <c:pt idx="958">
                  <c:v>22</c:v>
                </c:pt>
                <c:pt idx="959">
                  <c:v>23</c:v>
                </c:pt>
                <c:pt idx="960">
                  <c:v>23</c:v>
                </c:pt>
                <c:pt idx="961">
                  <c:v>24</c:v>
                </c:pt>
                <c:pt idx="962">
                  <c:v>24</c:v>
                </c:pt>
                <c:pt idx="963">
                  <c:v>25</c:v>
                </c:pt>
                <c:pt idx="964">
                  <c:v>25</c:v>
                </c:pt>
                <c:pt idx="965">
                  <c:v>26</c:v>
                </c:pt>
                <c:pt idx="966">
                  <c:v>26</c:v>
                </c:pt>
                <c:pt idx="967">
                  <c:v>0</c:v>
                </c:pt>
                <c:pt idx="968">
                  <c:v>0</c:v>
                </c:pt>
                <c:pt idx="969">
                  <c:v>0</c:v>
                </c:pt>
                <c:pt idx="970">
                  <c:v>0</c:v>
                </c:pt>
                <c:pt idx="971">
                  <c:v>1</c:v>
                </c:pt>
                <c:pt idx="972">
                  <c:v>2</c:v>
                </c:pt>
                <c:pt idx="973">
                  <c:v>3</c:v>
                </c:pt>
                <c:pt idx="974">
                  <c:v>4</c:v>
                </c:pt>
                <c:pt idx="975">
                  <c:v>5</c:v>
                </c:pt>
                <c:pt idx="976">
                  <c:v>6</c:v>
                </c:pt>
                <c:pt idx="977">
                  <c:v>7</c:v>
                </c:pt>
                <c:pt idx="978">
                  <c:v>8</c:v>
                </c:pt>
                <c:pt idx="979">
                  <c:v>9</c:v>
                </c:pt>
                <c:pt idx="980">
                  <c:v>10</c:v>
                </c:pt>
                <c:pt idx="981">
                  <c:v>11</c:v>
                </c:pt>
                <c:pt idx="982">
                  <c:v>12</c:v>
                </c:pt>
                <c:pt idx="983">
                  <c:v>13</c:v>
                </c:pt>
                <c:pt idx="984">
                  <c:v>14</c:v>
                </c:pt>
                <c:pt idx="985">
                  <c:v>15</c:v>
                </c:pt>
                <c:pt idx="986">
                  <c:v>16</c:v>
                </c:pt>
                <c:pt idx="987">
                  <c:v>17</c:v>
                </c:pt>
                <c:pt idx="988">
                  <c:v>18</c:v>
                </c:pt>
                <c:pt idx="989">
                  <c:v>19</c:v>
                </c:pt>
                <c:pt idx="990">
                  <c:v>20</c:v>
                </c:pt>
                <c:pt idx="991">
                  <c:v>21</c:v>
                </c:pt>
                <c:pt idx="992">
                  <c:v>22</c:v>
                </c:pt>
                <c:pt idx="993">
                  <c:v>23</c:v>
                </c:pt>
                <c:pt idx="994">
                  <c:v>24</c:v>
                </c:pt>
                <c:pt idx="995">
                  <c:v>25</c:v>
                </c:pt>
                <c:pt idx="996">
                  <c:v>26</c:v>
                </c:pt>
                <c:pt idx="997">
                  <c:v>27</c:v>
                </c:pt>
                <c:pt idx="998">
                  <c:v>0</c:v>
                </c:pt>
                <c:pt idx="999">
                  <c:v>0</c:v>
                </c:pt>
                <c:pt idx="1000">
                  <c:v>0</c:v>
                </c:pt>
                <c:pt idx="1001">
                  <c:v>27</c:v>
                </c:pt>
                <c:pt idx="1002">
                  <c:v>27.05</c:v>
                </c:pt>
                <c:pt idx="1003">
                  <c:v>27.099999999999998</c:v>
                </c:pt>
                <c:pt idx="1004">
                  <c:v>27.150000000000002</c:v>
                </c:pt>
                <c:pt idx="1005">
                  <c:v>27.2</c:v>
                </c:pt>
                <c:pt idx="1006">
                  <c:v>27.25</c:v>
                </c:pt>
                <c:pt idx="1007">
                  <c:v>27.3</c:v>
                </c:pt>
                <c:pt idx="1008">
                  <c:v>27.349999999999998</c:v>
                </c:pt>
                <c:pt idx="1009">
                  <c:v>27.400000000000002</c:v>
                </c:pt>
                <c:pt idx="1010">
                  <c:v>27.45</c:v>
                </c:pt>
                <c:pt idx="1011">
                  <c:v>27.5</c:v>
                </c:pt>
                <c:pt idx="1012">
                  <c:v>27.55</c:v>
                </c:pt>
                <c:pt idx="1013">
                  <c:v>27.599999999999998</c:v>
                </c:pt>
                <c:pt idx="1014">
                  <c:v>27.650000000000002</c:v>
                </c:pt>
                <c:pt idx="1015">
                  <c:v>27.7</c:v>
                </c:pt>
                <c:pt idx="1016">
                  <c:v>27.75</c:v>
                </c:pt>
                <c:pt idx="1017">
                  <c:v>27.799999999999997</c:v>
                </c:pt>
                <c:pt idx="1018">
                  <c:v>27.85</c:v>
                </c:pt>
                <c:pt idx="1019">
                  <c:v>27.900000000000002</c:v>
                </c:pt>
                <c:pt idx="1020">
                  <c:v>27.95</c:v>
                </c:pt>
                <c:pt idx="1021">
                  <c:v>28</c:v>
                </c:pt>
                <c:pt idx="1022">
                  <c:v>28.049999999999997</c:v>
                </c:pt>
                <c:pt idx="1023">
                  <c:v>28.1</c:v>
                </c:pt>
                <c:pt idx="1024">
                  <c:v>28.150000000000002</c:v>
                </c:pt>
                <c:pt idx="1025">
                  <c:v>28.2</c:v>
                </c:pt>
                <c:pt idx="1026">
                  <c:v>28.25</c:v>
                </c:pt>
                <c:pt idx="1027">
                  <c:v>28.299999999999997</c:v>
                </c:pt>
                <c:pt idx="1028">
                  <c:v>28.35</c:v>
                </c:pt>
                <c:pt idx="1029">
                  <c:v>28.400000000000002</c:v>
                </c:pt>
                <c:pt idx="1030">
                  <c:v>28.45</c:v>
                </c:pt>
                <c:pt idx="1031">
                  <c:v>28.5</c:v>
                </c:pt>
                <c:pt idx="1032">
                  <c:v>28.55</c:v>
                </c:pt>
                <c:pt idx="1033">
                  <c:v>28.6</c:v>
                </c:pt>
                <c:pt idx="1034">
                  <c:v>28.65</c:v>
                </c:pt>
                <c:pt idx="1035">
                  <c:v>28.7</c:v>
                </c:pt>
                <c:pt idx="1036">
                  <c:v>28.75</c:v>
                </c:pt>
                <c:pt idx="1037">
                  <c:v>28.8</c:v>
                </c:pt>
                <c:pt idx="1038">
                  <c:v>28.85</c:v>
                </c:pt>
                <c:pt idx="1039">
                  <c:v>28.9</c:v>
                </c:pt>
                <c:pt idx="1040">
                  <c:v>28.95</c:v>
                </c:pt>
                <c:pt idx="1041">
                  <c:v>29</c:v>
                </c:pt>
                <c:pt idx="1042">
                  <c:v>29.05</c:v>
                </c:pt>
                <c:pt idx="1043">
                  <c:v>29.1</c:v>
                </c:pt>
                <c:pt idx="1044">
                  <c:v>29.15</c:v>
                </c:pt>
                <c:pt idx="1045">
                  <c:v>29.2</c:v>
                </c:pt>
                <c:pt idx="1046">
                  <c:v>29.25</c:v>
                </c:pt>
                <c:pt idx="1047">
                  <c:v>29.3</c:v>
                </c:pt>
                <c:pt idx="1048">
                  <c:v>29.35</c:v>
                </c:pt>
                <c:pt idx="1049">
                  <c:v>29.4</c:v>
                </c:pt>
                <c:pt idx="1050">
                  <c:v>29.45</c:v>
                </c:pt>
                <c:pt idx="1051">
                  <c:v>29.5</c:v>
                </c:pt>
                <c:pt idx="1052">
                  <c:v>29.55</c:v>
                </c:pt>
                <c:pt idx="1053">
                  <c:v>29.6</c:v>
                </c:pt>
                <c:pt idx="1054">
                  <c:v>29.65</c:v>
                </c:pt>
                <c:pt idx="1055">
                  <c:v>29.7</c:v>
                </c:pt>
                <c:pt idx="1056">
                  <c:v>29.75</c:v>
                </c:pt>
                <c:pt idx="1057">
                  <c:v>29.8</c:v>
                </c:pt>
                <c:pt idx="1058">
                  <c:v>29.85</c:v>
                </c:pt>
                <c:pt idx="1059">
                  <c:v>29.9</c:v>
                </c:pt>
                <c:pt idx="1060">
                  <c:v>29.95</c:v>
                </c:pt>
                <c:pt idx="1061">
                  <c:v>30</c:v>
                </c:pt>
                <c:pt idx="1062">
                  <c:v>30.05</c:v>
                </c:pt>
                <c:pt idx="1063">
                  <c:v>30.099999999999998</c:v>
                </c:pt>
                <c:pt idx="1064">
                  <c:v>30.15</c:v>
                </c:pt>
                <c:pt idx="1065">
                  <c:v>30.200000000000003</c:v>
                </c:pt>
                <c:pt idx="1066">
                  <c:v>30.25</c:v>
                </c:pt>
                <c:pt idx="1067">
                  <c:v>30.3</c:v>
                </c:pt>
                <c:pt idx="1068">
                  <c:v>30.349999999999998</c:v>
                </c:pt>
                <c:pt idx="1069">
                  <c:v>30.4</c:v>
                </c:pt>
                <c:pt idx="1070">
                  <c:v>30.450000000000003</c:v>
                </c:pt>
                <c:pt idx="1071">
                  <c:v>30.5</c:v>
                </c:pt>
                <c:pt idx="1072">
                  <c:v>30.55</c:v>
                </c:pt>
                <c:pt idx="1073">
                  <c:v>30.599999999999998</c:v>
                </c:pt>
                <c:pt idx="1074">
                  <c:v>30.65</c:v>
                </c:pt>
                <c:pt idx="1075">
                  <c:v>30.700000000000003</c:v>
                </c:pt>
                <c:pt idx="1076">
                  <c:v>30.75</c:v>
                </c:pt>
                <c:pt idx="1077">
                  <c:v>30.8</c:v>
                </c:pt>
                <c:pt idx="1078">
                  <c:v>30.849999999999998</c:v>
                </c:pt>
                <c:pt idx="1079">
                  <c:v>30.900000000000002</c:v>
                </c:pt>
                <c:pt idx="1080">
                  <c:v>30.95</c:v>
                </c:pt>
                <c:pt idx="1081">
                  <c:v>31</c:v>
                </c:pt>
                <c:pt idx="1082">
                  <c:v>31.05</c:v>
                </c:pt>
                <c:pt idx="1083">
                  <c:v>31.099999999999998</c:v>
                </c:pt>
                <c:pt idx="1084">
                  <c:v>31.150000000000002</c:v>
                </c:pt>
                <c:pt idx="1085">
                  <c:v>31.2</c:v>
                </c:pt>
                <c:pt idx="1086">
                  <c:v>31.25</c:v>
                </c:pt>
                <c:pt idx="1087">
                  <c:v>31.3</c:v>
                </c:pt>
                <c:pt idx="1088">
                  <c:v>31.35</c:v>
                </c:pt>
                <c:pt idx="1089">
                  <c:v>31.4</c:v>
                </c:pt>
                <c:pt idx="1090">
                  <c:v>31.45</c:v>
                </c:pt>
                <c:pt idx="1091">
                  <c:v>31.5</c:v>
                </c:pt>
                <c:pt idx="1092">
                  <c:v>31.55</c:v>
                </c:pt>
                <c:pt idx="1093">
                  <c:v>31.6</c:v>
                </c:pt>
                <c:pt idx="1094">
                  <c:v>31.65</c:v>
                </c:pt>
                <c:pt idx="1095">
                  <c:v>31.7</c:v>
                </c:pt>
                <c:pt idx="1096">
                  <c:v>31.75</c:v>
                </c:pt>
                <c:pt idx="1097">
                  <c:v>31.8</c:v>
                </c:pt>
                <c:pt idx="1098">
                  <c:v>31.850000000000005</c:v>
                </c:pt>
                <c:pt idx="1099">
                  <c:v>31.9</c:v>
                </c:pt>
                <c:pt idx="1100">
                  <c:v>31.95</c:v>
                </c:pt>
                <c:pt idx="1101">
                  <c:v>32</c:v>
                </c:pt>
                <c:pt idx="1102">
                  <c:v>32.050000000000004</c:v>
                </c:pt>
                <c:pt idx="1103">
                  <c:v>32.099999999999994</c:v>
                </c:pt>
                <c:pt idx="1104">
                  <c:v>32.15</c:v>
                </c:pt>
                <c:pt idx="1105">
                  <c:v>32.200000000000003</c:v>
                </c:pt>
                <c:pt idx="1106">
                  <c:v>32.25</c:v>
                </c:pt>
                <c:pt idx="1107">
                  <c:v>32.300000000000004</c:v>
                </c:pt>
                <c:pt idx="1108">
                  <c:v>32.349999999999994</c:v>
                </c:pt>
                <c:pt idx="1109">
                  <c:v>32.4</c:v>
                </c:pt>
                <c:pt idx="1110">
                  <c:v>32.450000000000003</c:v>
                </c:pt>
                <c:pt idx="1111">
                  <c:v>32.5</c:v>
                </c:pt>
                <c:pt idx="1112">
                  <c:v>32.550000000000004</c:v>
                </c:pt>
                <c:pt idx="1113">
                  <c:v>32.599999999999994</c:v>
                </c:pt>
                <c:pt idx="1114">
                  <c:v>32.65</c:v>
                </c:pt>
                <c:pt idx="1115">
                  <c:v>32.700000000000003</c:v>
                </c:pt>
                <c:pt idx="1116">
                  <c:v>32.75</c:v>
                </c:pt>
                <c:pt idx="1117">
                  <c:v>32.800000000000004</c:v>
                </c:pt>
                <c:pt idx="1118">
                  <c:v>32.849999999999994</c:v>
                </c:pt>
                <c:pt idx="1119">
                  <c:v>32.9</c:v>
                </c:pt>
                <c:pt idx="1120">
                  <c:v>32.950000000000003</c:v>
                </c:pt>
                <c:pt idx="1121">
                  <c:v>33</c:v>
                </c:pt>
                <c:pt idx="1122">
                  <c:v>0</c:v>
                </c:pt>
                <c:pt idx="1123">
                  <c:v>0</c:v>
                </c:pt>
                <c:pt idx="1124">
                  <c:v>0</c:v>
                </c:pt>
                <c:pt idx="1125">
                  <c:v>33</c:v>
                </c:pt>
                <c:pt idx="1126">
                  <c:v>33.017800000000001</c:v>
                </c:pt>
                <c:pt idx="1127">
                  <c:v>33.035599999999995</c:v>
                </c:pt>
                <c:pt idx="1128">
                  <c:v>33.053399999999996</c:v>
                </c:pt>
                <c:pt idx="1129">
                  <c:v>33.071200000000005</c:v>
                </c:pt>
                <c:pt idx="1130">
                  <c:v>33.088999999999999</c:v>
                </c:pt>
                <c:pt idx="1131">
                  <c:v>33.1068</c:v>
                </c:pt>
                <c:pt idx="1132">
                  <c:v>33.124599999999994</c:v>
                </c:pt>
                <c:pt idx="1133">
                  <c:v>33.142400000000002</c:v>
                </c:pt>
                <c:pt idx="1134">
                  <c:v>33.160200000000003</c:v>
                </c:pt>
                <c:pt idx="1135">
                  <c:v>33.177999999999997</c:v>
                </c:pt>
                <c:pt idx="1136">
                  <c:v>0</c:v>
                </c:pt>
                <c:pt idx="1137">
                  <c:v>0</c:v>
                </c:pt>
                <c:pt idx="1138">
                  <c:v>0</c:v>
                </c:pt>
                <c:pt idx="1139">
                  <c:v>33.177999999999997</c:v>
                </c:pt>
                <c:pt idx="1140">
                  <c:v>33.228000000000002</c:v>
                </c:pt>
                <c:pt idx="1141">
                  <c:v>33.277999999999999</c:v>
                </c:pt>
                <c:pt idx="1142">
                  <c:v>33.328000000000003</c:v>
                </c:pt>
                <c:pt idx="1143">
                  <c:v>33.378</c:v>
                </c:pt>
                <c:pt idx="1144">
                  <c:v>33.427999999999997</c:v>
                </c:pt>
                <c:pt idx="1145">
                  <c:v>33.478000000000002</c:v>
                </c:pt>
                <c:pt idx="1146">
                  <c:v>33.528000000000006</c:v>
                </c:pt>
                <c:pt idx="1147">
                  <c:v>33.577999999999996</c:v>
                </c:pt>
                <c:pt idx="1148">
                  <c:v>33.628</c:v>
                </c:pt>
                <c:pt idx="1149">
                  <c:v>33.677999999999997</c:v>
                </c:pt>
                <c:pt idx="1150">
                  <c:v>33.728000000000002</c:v>
                </c:pt>
                <c:pt idx="1151">
                  <c:v>33.778000000000006</c:v>
                </c:pt>
                <c:pt idx="1152">
                  <c:v>33.827999999999996</c:v>
                </c:pt>
                <c:pt idx="1153">
                  <c:v>33.878</c:v>
                </c:pt>
                <c:pt idx="1154">
                  <c:v>33.927999999999997</c:v>
                </c:pt>
                <c:pt idx="1155">
                  <c:v>33.978000000000002</c:v>
                </c:pt>
                <c:pt idx="1156">
                  <c:v>34.028000000000006</c:v>
                </c:pt>
                <c:pt idx="1157">
                  <c:v>34.077999999999996</c:v>
                </c:pt>
                <c:pt idx="1158">
                  <c:v>34.128</c:v>
                </c:pt>
                <c:pt idx="1159">
                  <c:v>34.177999999999997</c:v>
                </c:pt>
                <c:pt idx="1160">
                  <c:v>34.228000000000002</c:v>
                </c:pt>
                <c:pt idx="1161">
                  <c:v>34.278000000000006</c:v>
                </c:pt>
                <c:pt idx="1162">
                  <c:v>34.327999999999996</c:v>
                </c:pt>
                <c:pt idx="1163">
                  <c:v>34.378</c:v>
                </c:pt>
                <c:pt idx="1164">
                  <c:v>34.427999999999997</c:v>
                </c:pt>
                <c:pt idx="1165">
                  <c:v>34.478000000000002</c:v>
                </c:pt>
                <c:pt idx="1166">
                  <c:v>34.528000000000006</c:v>
                </c:pt>
                <c:pt idx="1167">
                  <c:v>34.577999999999996</c:v>
                </c:pt>
                <c:pt idx="1168">
                  <c:v>34.628</c:v>
                </c:pt>
                <c:pt idx="1169">
                  <c:v>34.677999999999997</c:v>
                </c:pt>
                <c:pt idx="1170">
                  <c:v>34.728000000000002</c:v>
                </c:pt>
                <c:pt idx="1171">
                  <c:v>34.778000000000006</c:v>
                </c:pt>
                <c:pt idx="1172">
                  <c:v>34.827999999999996</c:v>
                </c:pt>
                <c:pt idx="1173">
                  <c:v>34.878</c:v>
                </c:pt>
                <c:pt idx="1174">
                  <c:v>34.927999999999997</c:v>
                </c:pt>
                <c:pt idx="1175">
                  <c:v>34.978000000000002</c:v>
                </c:pt>
                <c:pt idx="1176">
                  <c:v>35.027999999999999</c:v>
                </c:pt>
                <c:pt idx="1177">
                  <c:v>35.077999999999996</c:v>
                </c:pt>
                <c:pt idx="1178">
                  <c:v>35.128</c:v>
                </c:pt>
                <c:pt idx="1179">
                  <c:v>35.178000000000004</c:v>
                </c:pt>
                <c:pt idx="1180">
                  <c:v>35.228000000000002</c:v>
                </c:pt>
                <c:pt idx="1181">
                  <c:v>35.277999999999999</c:v>
                </c:pt>
                <c:pt idx="1182">
                  <c:v>35.327999999999996</c:v>
                </c:pt>
                <c:pt idx="1183">
                  <c:v>35.378</c:v>
                </c:pt>
                <c:pt idx="1184">
                  <c:v>35.428000000000004</c:v>
                </c:pt>
                <c:pt idx="1185">
                  <c:v>35.478000000000002</c:v>
                </c:pt>
                <c:pt idx="1186">
                  <c:v>35.527999999999999</c:v>
                </c:pt>
                <c:pt idx="1187">
                  <c:v>35.577999999999996</c:v>
                </c:pt>
                <c:pt idx="1188">
                  <c:v>35.628</c:v>
                </c:pt>
                <c:pt idx="1189">
                  <c:v>35.678000000000004</c:v>
                </c:pt>
                <c:pt idx="1190">
                  <c:v>35.728000000000002</c:v>
                </c:pt>
                <c:pt idx="1191">
                  <c:v>35.777999999999999</c:v>
                </c:pt>
                <c:pt idx="1192">
                  <c:v>35.827999999999996</c:v>
                </c:pt>
                <c:pt idx="1193">
                  <c:v>35.878</c:v>
                </c:pt>
                <c:pt idx="1194">
                  <c:v>35.928000000000004</c:v>
                </c:pt>
                <c:pt idx="1195">
                  <c:v>35.978000000000002</c:v>
                </c:pt>
                <c:pt idx="1196">
                  <c:v>36.027999999999999</c:v>
                </c:pt>
                <c:pt idx="1197">
                  <c:v>36.077999999999996</c:v>
                </c:pt>
                <c:pt idx="1198">
                  <c:v>36.128</c:v>
                </c:pt>
                <c:pt idx="1199">
                  <c:v>36.178000000000004</c:v>
                </c:pt>
                <c:pt idx="1200">
                  <c:v>36.228000000000002</c:v>
                </c:pt>
                <c:pt idx="1201">
                  <c:v>36.277999999999999</c:v>
                </c:pt>
                <c:pt idx="1202">
                  <c:v>36.327999999999996</c:v>
                </c:pt>
                <c:pt idx="1203">
                  <c:v>36.378</c:v>
                </c:pt>
                <c:pt idx="1204">
                  <c:v>36.428000000000004</c:v>
                </c:pt>
                <c:pt idx="1205">
                  <c:v>36.477999999999994</c:v>
                </c:pt>
                <c:pt idx="1206">
                  <c:v>36.527999999999999</c:v>
                </c:pt>
                <c:pt idx="1207">
                  <c:v>36.578000000000003</c:v>
                </c:pt>
                <c:pt idx="1208">
                  <c:v>36.628</c:v>
                </c:pt>
                <c:pt idx="1209">
                  <c:v>36.678000000000004</c:v>
                </c:pt>
                <c:pt idx="1210">
                  <c:v>36.727999999999994</c:v>
                </c:pt>
                <c:pt idx="1211">
                  <c:v>36.777999999999999</c:v>
                </c:pt>
                <c:pt idx="1212">
                  <c:v>36.828000000000003</c:v>
                </c:pt>
                <c:pt idx="1213">
                  <c:v>36.878</c:v>
                </c:pt>
                <c:pt idx="1214">
                  <c:v>36.928000000000004</c:v>
                </c:pt>
                <c:pt idx="1215">
                  <c:v>36.977999999999994</c:v>
                </c:pt>
                <c:pt idx="1216">
                  <c:v>37.027999999999999</c:v>
                </c:pt>
                <c:pt idx="1217">
                  <c:v>37.078000000000003</c:v>
                </c:pt>
                <c:pt idx="1218">
                  <c:v>37.128</c:v>
                </c:pt>
                <c:pt idx="1219">
                  <c:v>37.178000000000004</c:v>
                </c:pt>
                <c:pt idx="1220">
                  <c:v>37.227999999999994</c:v>
                </c:pt>
                <c:pt idx="1221">
                  <c:v>37.277999999999999</c:v>
                </c:pt>
                <c:pt idx="1222">
                  <c:v>37.328000000000003</c:v>
                </c:pt>
                <c:pt idx="1223">
                  <c:v>37.378</c:v>
                </c:pt>
                <c:pt idx="1224">
                  <c:v>37.428000000000004</c:v>
                </c:pt>
                <c:pt idx="1225">
                  <c:v>37.477999999999994</c:v>
                </c:pt>
                <c:pt idx="1226">
                  <c:v>37.527999999999999</c:v>
                </c:pt>
                <c:pt idx="1227">
                  <c:v>37.578000000000003</c:v>
                </c:pt>
                <c:pt idx="1228">
                  <c:v>37.628</c:v>
                </c:pt>
                <c:pt idx="1229">
                  <c:v>37.678000000000004</c:v>
                </c:pt>
                <c:pt idx="1230">
                  <c:v>37.727999999999994</c:v>
                </c:pt>
                <c:pt idx="1231">
                  <c:v>37.777999999999999</c:v>
                </c:pt>
                <c:pt idx="1232">
                  <c:v>37.828000000000003</c:v>
                </c:pt>
                <c:pt idx="1233">
                  <c:v>37.878</c:v>
                </c:pt>
                <c:pt idx="1234">
                  <c:v>37.928000000000004</c:v>
                </c:pt>
                <c:pt idx="1235">
                  <c:v>37.977999999999994</c:v>
                </c:pt>
                <c:pt idx="1236">
                  <c:v>38.027999999999999</c:v>
                </c:pt>
                <c:pt idx="1237">
                  <c:v>38.078000000000003</c:v>
                </c:pt>
                <c:pt idx="1238">
                  <c:v>38.128</c:v>
                </c:pt>
                <c:pt idx="1239">
                  <c:v>38.177999999999997</c:v>
                </c:pt>
                <c:pt idx="1240">
                  <c:v>38.228000000000002</c:v>
                </c:pt>
                <c:pt idx="1241">
                  <c:v>38.277999999999999</c:v>
                </c:pt>
                <c:pt idx="1242">
                  <c:v>38.328000000000003</c:v>
                </c:pt>
                <c:pt idx="1243">
                  <c:v>38.378</c:v>
                </c:pt>
                <c:pt idx="1244">
                  <c:v>38.427999999999997</c:v>
                </c:pt>
                <c:pt idx="1245">
                  <c:v>38.478000000000002</c:v>
                </c:pt>
                <c:pt idx="1246">
                  <c:v>38.527999999999999</c:v>
                </c:pt>
                <c:pt idx="1247">
                  <c:v>38.578000000000003</c:v>
                </c:pt>
                <c:pt idx="1248">
                  <c:v>38.628</c:v>
                </c:pt>
                <c:pt idx="1249">
                  <c:v>38.677999999999997</c:v>
                </c:pt>
                <c:pt idx="1250">
                  <c:v>38.728000000000002</c:v>
                </c:pt>
                <c:pt idx="1251">
                  <c:v>38.777999999999999</c:v>
                </c:pt>
                <c:pt idx="1252">
                  <c:v>38.828000000000003</c:v>
                </c:pt>
                <c:pt idx="1253">
                  <c:v>38.878</c:v>
                </c:pt>
                <c:pt idx="1254">
                  <c:v>38.927999999999997</c:v>
                </c:pt>
                <c:pt idx="1255">
                  <c:v>38.978000000000002</c:v>
                </c:pt>
                <c:pt idx="1256">
                  <c:v>39.027999999999999</c:v>
                </c:pt>
                <c:pt idx="1257">
                  <c:v>39.078000000000003</c:v>
                </c:pt>
                <c:pt idx="1258">
                  <c:v>39.128</c:v>
                </c:pt>
                <c:pt idx="1259">
                  <c:v>39.177999999999997</c:v>
                </c:pt>
                <c:pt idx="1260">
                  <c:v>0</c:v>
                </c:pt>
                <c:pt idx="1261">
                  <c:v>0</c:v>
                </c:pt>
                <c:pt idx="1262">
                  <c:v>0</c:v>
                </c:pt>
                <c:pt idx="1263">
                  <c:v>39.177999999999997</c:v>
                </c:pt>
                <c:pt idx="1264">
                  <c:v>40.177999999999997</c:v>
                </c:pt>
                <c:pt idx="1265">
                  <c:v>41.177999999999997</c:v>
                </c:pt>
                <c:pt idx="1266">
                  <c:v>42.177999999999997</c:v>
                </c:pt>
                <c:pt idx="1267">
                  <c:v>43.178000000000004</c:v>
                </c:pt>
                <c:pt idx="1268">
                  <c:v>44.178000000000004</c:v>
                </c:pt>
                <c:pt idx="1269">
                  <c:v>45.178000000000004</c:v>
                </c:pt>
                <c:pt idx="1270">
                  <c:v>46.177999999999997</c:v>
                </c:pt>
                <c:pt idx="1271">
                  <c:v>47.177999999999997</c:v>
                </c:pt>
                <c:pt idx="1272">
                  <c:v>48.177999999999997</c:v>
                </c:pt>
                <c:pt idx="1273">
                  <c:v>49.177999999999997</c:v>
                </c:pt>
                <c:pt idx="1274">
                  <c:v>50.177999999999997</c:v>
                </c:pt>
                <c:pt idx="1275">
                  <c:v>51.178000000000004</c:v>
                </c:pt>
                <c:pt idx="1276">
                  <c:v>52.178000000000004</c:v>
                </c:pt>
                <c:pt idx="1277">
                  <c:v>53.178000000000004</c:v>
                </c:pt>
                <c:pt idx="1278">
                  <c:v>54.177999999999997</c:v>
                </c:pt>
                <c:pt idx="1279">
                  <c:v>55.177999999999997</c:v>
                </c:pt>
                <c:pt idx="1280">
                  <c:v>56.177999999999997</c:v>
                </c:pt>
                <c:pt idx="1281">
                  <c:v>57.177999999999997</c:v>
                </c:pt>
                <c:pt idx="1282">
                  <c:v>58.177999999999997</c:v>
                </c:pt>
                <c:pt idx="1283">
                  <c:v>59.178000000000004</c:v>
                </c:pt>
                <c:pt idx="1284">
                  <c:v>60.178000000000004</c:v>
                </c:pt>
                <c:pt idx="1285">
                  <c:v>61.178000000000004</c:v>
                </c:pt>
                <c:pt idx="1286">
                  <c:v>62.177999999999997</c:v>
                </c:pt>
                <c:pt idx="1287">
                  <c:v>63.177999999999997</c:v>
                </c:pt>
                <c:pt idx="1288">
                  <c:v>64.177999999999997</c:v>
                </c:pt>
                <c:pt idx="1289">
                  <c:v>65.177999999999997</c:v>
                </c:pt>
                <c:pt idx="1290">
                  <c:v>66.177999999999997</c:v>
                </c:pt>
              </c:numCache>
            </c:numRef>
          </c:xVal>
          <c:yVal>
            <c:numRef>
              <c:f>'R2XY'!$C:$C</c:f>
              <c:numCache>
                <c:formatCode>General</c:formatCode>
                <c:ptCount val="1048576"/>
                <c:pt idx="3">
                  <c:v>0</c:v>
                </c:pt>
                <c:pt idx="4">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3">
                  <c:v>0</c:v>
                </c:pt>
                <c:pt idx="164">
                  <c:v>0</c:v>
                </c:pt>
                <c:pt idx="165">
                  <c:v>0</c:v>
                </c:pt>
                <c:pt idx="166">
                  <c:v>0</c:v>
                </c:pt>
                <c:pt idx="167">
                  <c:v>0</c:v>
                </c:pt>
                <c:pt idx="168">
                  <c:v>0</c:v>
                </c:pt>
                <c:pt idx="169">
                  <c:v>0</c:v>
                </c:pt>
                <c:pt idx="170">
                  <c:v>0</c:v>
                </c:pt>
                <c:pt idx="171">
                  <c:v>0</c:v>
                </c:pt>
                <c:pt idx="172">
                  <c:v>0</c:v>
                </c:pt>
                <c:pt idx="173">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formatCode="0.00E+00">
                  <c:v>3.46304E-28</c:v>
                </c:pt>
                <c:pt idx="294" formatCode="0.00E+00">
                  <c:v>7.9221699999999999E-14</c:v>
                </c:pt>
                <c:pt idx="295" formatCode="0.00E+00">
                  <c:v>3.4444599999999999E-7</c:v>
                </c:pt>
                <c:pt idx="296" formatCode="0.00E+00">
                  <c:v>1.7212200000000001E-5</c:v>
                </c:pt>
                <c:pt idx="297" formatCode="0.00E+00">
                  <c:v>4.3372799999999999E-5</c:v>
                </c:pt>
                <c:pt idx="301" formatCode="0.00E+00">
                  <c:v>4.3372799999999999E-5</c:v>
                </c:pt>
                <c:pt idx="302">
                  <c:v>2.36541E-4</c:v>
                </c:pt>
                <c:pt idx="303">
                  <c:v>2.37388E-4</c:v>
                </c:pt>
                <c:pt idx="304">
                  <c:v>2.38235E-4</c:v>
                </c:pt>
                <c:pt idx="305">
                  <c:v>2.39082E-4</c:v>
                </c:pt>
                <c:pt idx="306">
                  <c:v>2.39929E-4</c:v>
                </c:pt>
                <c:pt idx="307">
                  <c:v>2.40776E-4</c:v>
                </c:pt>
                <c:pt idx="308">
                  <c:v>2.41623E-4</c:v>
                </c:pt>
                <c:pt idx="309">
                  <c:v>2.4247E-4</c:v>
                </c:pt>
                <c:pt idx="310">
                  <c:v>2.43317E-4</c:v>
                </c:pt>
                <c:pt idx="311">
                  <c:v>2.44164E-4</c:v>
                </c:pt>
                <c:pt idx="312">
                  <c:v>2.4500999999999999E-4</c:v>
                </c:pt>
                <c:pt idx="313">
                  <c:v>2.4585699999999999E-4</c:v>
                </c:pt>
                <c:pt idx="314">
                  <c:v>2.4670399999999999E-4</c:v>
                </c:pt>
                <c:pt idx="315">
                  <c:v>2.4755099999999999E-4</c:v>
                </c:pt>
                <c:pt idx="316">
                  <c:v>2.4839799999999999E-4</c:v>
                </c:pt>
                <c:pt idx="317">
                  <c:v>2.4924399999999997E-4</c:v>
                </c:pt>
                <c:pt idx="318">
                  <c:v>2.5009099999999997E-4</c:v>
                </c:pt>
                <c:pt idx="319">
                  <c:v>2.5093799999999997E-4</c:v>
                </c:pt>
                <c:pt idx="320">
                  <c:v>2.5178400000000001E-4</c:v>
                </c:pt>
                <c:pt idx="321">
                  <c:v>2.5263100000000001E-4</c:v>
                </c:pt>
                <c:pt idx="322">
                  <c:v>2.5347800000000001E-4</c:v>
                </c:pt>
                <c:pt idx="323">
                  <c:v>2.54324E-4</c:v>
                </c:pt>
                <c:pt idx="324">
                  <c:v>2.55171E-4</c:v>
                </c:pt>
                <c:pt idx="325">
                  <c:v>2.56018E-4</c:v>
                </c:pt>
                <c:pt idx="326">
                  <c:v>2.5686399999999999E-4</c:v>
                </c:pt>
                <c:pt idx="327">
                  <c:v>2.5771099999999999E-4</c:v>
                </c:pt>
                <c:pt idx="328">
                  <c:v>2.5813399999999998E-4</c:v>
                </c:pt>
                <c:pt idx="332">
                  <c:v>2.5813399999999998E-4</c:v>
                </c:pt>
                <c:pt idx="333">
                  <c:v>2.5813399999999998E-4</c:v>
                </c:pt>
                <c:pt idx="337" formatCode="0.00E+00">
                  <c:v>4.3372799999999999E-5</c:v>
                </c:pt>
                <c:pt idx="338" formatCode="0.00E+00">
                  <c:v>4.3372799999999999E-5</c:v>
                </c:pt>
                <c:pt idx="342">
                  <c:v>0</c:v>
                </c:pt>
                <c:pt idx="343">
                  <c:v>0</c:v>
                </c:pt>
                <c:pt idx="347">
                  <c:v>0</c:v>
                </c:pt>
                <c:pt idx="348">
                  <c:v>0</c:v>
                </c:pt>
                <c:pt idx="352">
                  <c:v>0</c:v>
                </c:pt>
                <c:pt idx="353">
                  <c:v>0</c:v>
                </c:pt>
                <c:pt idx="357">
                  <c:v>2.36541E-4</c:v>
                </c:pt>
                <c:pt idx="358">
                  <c:v>2.36541E-4</c:v>
                </c:pt>
                <c:pt idx="359">
                  <c:v>2.37388E-4</c:v>
                </c:pt>
                <c:pt idx="360">
                  <c:v>2.37388E-4</c:v>
                </c:pt>
                <c:pt idx="361">
                  <c:v>2.38235E-4</c:v>
                </c:pt>
                <c:pt idx="362">
                  <c:v>2.38235E-4</c:v>
                </c:pt>
                <c:pt idx="363">
                  <c:v>2.39082E-4</c:v>
                </c:pt>
                <c:pt idx="364">
                  <c:v>2.39082E-4</c:v>
                </c:pt>
                <c:pt idx="365">
                  <c:v>2.39929E-4</c:v>
                </c:pt>
                <c:pt idx="366">
                  <c:v>2.39929E-4</c:v>
                </c:pt>
                <c:pt idx="367">
                  <c:v>2.40776E-4</c:v>
                </c:pt>
                <c:pt idx="368">
                  <c:v>2.40776E-4</c:v>
                </c:pt>
                <c:pt idx="369">
                  <c:v>2.41623E-4</c:v>
                </c:pt>
                <c:pt idx="370">
                  <c:v>2.41623E-4</c:v>
                </c:pt>
                <c:pt idx="371">
                  <c:v>2.4247E-4</c:v>
                </c:pt>
                <c:pt idx="372">
                  <c:v>2.4247E-4</c:v>
                </c:pt>
                <c:pt idx="373">
                  <c:v>2.43317E-4</c:v>
                </c:pt>
                <c:pt idx="374">
                  <c:v>2.43317E-4</c:v>
                </c:pt>
                <c:pt idx="375">
                  <c:v>2.44164E-4</c:v>
                </c:pt>
                <c:pt idx="376">
                  <c:v>2.44164E-4</c:v>
                </c:pt>
                <c:pt idx="377">
                  <c:v>2.4500999999999999E-4</c:v>
                </c:pt>
                <c:pt idx="378">
                  <c:v>2.4500999999999999E-4</c:v>
                </c:pt>
                <c:pt idx="379">
                  <c:v>2.4585699999999999E-4</c:v>
                </c:pt>
                <c:pt idx="380">
                  <c:v>2.4585699999999999E-4</c:v>
                </c:pt>
                <c:pt idx="381">
                  <c:v>2.4670399999999999E-4</c:v>
                </c:pt>
                <c:pt idx="382">
                  <c:v>2.4670399999999999E-4</c:v>
                </c:pt>
                <c:pt idx="383">
                  <c:v>2.4755099999999999E-4</c:v>
                </c:pt>
                <c:pt idx="384">
                  <c:v>2.4755099999999999E-4</c:v>
                </c:pt>
                <c:pt idx="385">
                  <c:v>2.4839799999999999E-4</c:v>
                </c:pt>
                <c:pt idx="386">
                  <c:v>2.4839799999999999E-4</c:v>
                </c:pt>
                <c:pt idx="387">
                  <c:v>2.4924399999999997E-4</c:v>
                </c:pt>
                <c:pt idx="388">
                  <c:v>2.4924399999999997E-4</c:v>
                </c:pt>
                <c:pt idx="389">
                  <c:v>2.5009099999999997E-4</c:v>
                </c:pt>
                <c:pt idx="390">
                  <c:v>2.5009099999999997E-4</c:v>
                </c:pt>
                <c:pt idx="391">
                  <c:v>2.5093799999999997E-4</c:v>
                </c:pt>
                <c:pt idx="392">
                  <c:v>2.5093799999999997E-4</c:v>
                </c:pt>
                <c:pt idx="393">
                  <c:v>2.5178400000000001E-4</c:v>
                </c:pt>
                <c:pt idx="394">
                  <c:v>2.5178400000000001E-4</c:v>
                </c:pt>
                <c:pt idx="395">
                  <c:v>2.5263100000000001E-4</c:v>
                </c:pt>
                <c:pt idx="396">
                  <c:v>2.5263100000000001E-4</c:v>
                </c:pt>
                <c:pt idx="397">
                  <c:v>2.5347800000000001E-4</c:v>
                </c:pt>
                <c:pt idx="398">
                  <c:v>2.5347800000000001E-4</c:v>
                </c:pt>
                <c:pt idx="399">
                  <c:v>2.54324E-4</c:v>
                </c:pt>
                <c:pt idx="400">
                  <c:v>2.54324E-4</c:v>
                </c:pt>
                <c:pt idx="401">
                  <c:v>2.55171E-4</c:v>
                </c:pt>
                <c:pt idx="402">
                  <c:v>2.55171E-4</c:v>
                </c:pt>
                <c:pt idx="403">
                  <c:v>2.56018E-4</c:v>
                </c:pt>
                <c:pt idx="404">
                  <c:v>2.56018E-4</c:v>
                </c:pt>
                <c:pt idx="405">
                  <c:v>2.5686399999999999E-4</c:v>
                </c:pt>
                <c:pt idx="406">
                  <c:v>2.5686399999999999E-4</c:v>
                </c:pt>
                <c:pt idx="407">
                  <c:v>2.5771099999999999E-4</c:v>
                </c:pt>
                <c:pt idx="408">
                  <c:v>2.5771099999999999E-4</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formatCode="0.00E+00">
                  <c:v>3.46304E-28</c:v>
                </c:pt>
                <c:pt idx="643" formatCode="0.00E+00">
                  <c:v>3.46304E-28</c:v>
                </c:pt>
                <c:pt idx="644" formatCode="0.00E+00">
                  <c:v>7.9221699999999999E-14</c:v>
                </c:pt>
                <c:pt idx="645" formatCode="0.00E+00">
                  <c:v>7.9221699999999999E-14</c:v>
                </c:pt>
                <c:pt idx="646" formatCode="0.00E+00">
                  <c:v>3.4444599999999999E-7</c:v>
                </c:pt>
                <c:pt idx="647" formatCode="0.00E+00">
                  <c:v>3.4444599999999999E-7</c:v>
                </c:pt>
                <c:pt idx="648" formatCode="0.00E+00">
                  <c:v>1.7212200000000001E-5</c:v>
                </c:pt>
                <c:pt idx="649" formatCode="0.00E+00">
                  <c:v>1.7212200000000001E-5</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5">
                  <c:v>0</c:v>
                </c:pt>
                <c:pt idx="1126">
                  <c:v>0</c:v>
                </c:pt>
                <c:pt idx="1127">
                  <c:v>0</c:v>
                </c:pt>
                <c:pt idx="1128">
                  <c:v>0</c:v>
                </c:pt>
                <c:pt idx="1129">
                  <c:v>0</c:v>
                </c:pt>
                <c:pt idx="1130">
                  <c:v>0</c:v>
                </c:pt>
                <c:pt idx="1131">
                  <c:v>0</c:v>
                </c:pt>
                <c:pt idx="1132">
                  <c:v>0</c:v>
                </c:pt>
                <c:pt idx="1133">
                  <c:v>0</c:v>
                </c:pt>
                <c:pt idx="1134">
                  <c:v>0</c:v>
                </c:pt>
                <c:pt idx="1135">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formatCode="0.00E+00">
                  <c:v>3.46304E-28</c:v>
                </c:pt>
                <c:pt idx="1256" formatCode="0.00E+00">
                  <c:v>7.9221699999999999E-14</c:v>
                </c:pt>
                <c:pt idx="1257" formatCode="0.00E+00">
                  <c:v>3.4444599999999999E-7</c:v>
                </c:pt>
                <c:pt idx="1258" formatCode="0.00E+00">
                  <c:v>1.7212200000000001E-5</c:v>
                </c:pt>
                <c:pt idx="1259" formatCode="0.00E+00">
                  <c:v>4.3372799999999999E-5</c:v>
                </c:pt>
                <c:pt idx="1263" formatCode="0.00E+00">
                  <c:v>4.3372799999999999E-5</c:v>
                </c:pt>
                <c:pt idx="1264">
                  <c:v>2.36541E-4</c:v>
                </c:pt>
                <c:pt idx="1265">
                  <c:v>2.37388E-4</c:v>
                </c:pt>
                <c:pt idx="1266">
                  <c:v>2.38235E-4</c:v>
                </c:pt>
                <c:pt idx="1267">
                  <c:v>2.39082E-4</c:v>
                </c:pt>
                <c:pt idx="1268">
                  <c:v>2.39929E-4</c:v>
                </c:pt>
                <c:pt idx="1269">
                  <c:v>2.40776E-4</c:v>
                </c:pt>
                <c:pt idx="1270">
                  <c:v>2.41623E-4</c:v>
                </c:pt>
                <c:pt idx="1271">
                  <c:v>2.4247E-4</c:v>
                </c:pt>
                <c:pt idx="1272">
                  <c:v>2.43317E-4</c:v>
                </c:pt>
                <c:pt idx="1273">
                  <c:v>2.44164E-4</c:v>
                </c:pt>
                <c:pt idx="1274">
                  <c:v>2.4500999999999999E-4</c:v>
                </c:pt>
                <c:pt idx="1275">
                  <c:v>2.4585699999999999E-4</c:v>
                </c:pt>
                <c:pt idx="1276">
                  <c:v>2.4670399999999999E-4</c:v>
                </c:pt>
                <c:pt idx="1277">
                  <c:v>2.4755099999999999E-4</c:v>
                </c:pt>
                <c:pt idx="1278">
                  <c:v>2.4839799999999999E-4</c:v>
                </c:pt>
                <c:pt idx="1279">
                  <c:v>2.4924399999999997E-4</c:v>
                </c:pt>
                <c:pt idx="1280">
                  <c:v>2.5009099999999997E-4</c:v>
                </c:pt>
                <c:pt idx="1281">
                  <c:v>2.5093799999999997E-4</c:v>
                </c:pt>
                <c:pt idx="1282">
                  <c:v>2.5178400000000001E-4</c:v>
                </c:pt>
                <c:pt idx="1283">
                  <c:v>2.5263100000000001E-4</c:v>
                </c:pt>
                <c:pt idx="1284">
                  <c:v>2.5347800000000001E-4</c:v>
                </c:pt>
                <c:pt idx="1285">
                  <c:v>2.54324E-4</c:v>
                </c:pt>
                <c:pt idx="1286">
                  <c:v>2.55171E-4</c:v>
                </c:pt>
                <c:pt idx="1287">
                  <c:v>2.56018E-4</c:v>
                </c:pt>
                <c:pt idx="1288">
                  <c:v>2.5686399999999999E-4</c:v>
                </c:pt>
                <c:pt idx="1289">
                  <c:v>2.5771099999999999E-4</c:v>
                </c:pt>
                <c:pt idx="1290">
                  <c:v>2.5813399999999998E-4</c:v>
                </c:pt>
              </c:numCache>
            </c:numRef>
          </c:yVal>
          <c:smooth val="0"/>
        </c:ser>
        <c:dLbls>
          <c:showLegendKey val="0"/>
          <c:showVal val="0"/>
          <c:showCatName val="0"/>
          <c:showSerName val="0"/>
          <c:showPercent val="0"/>
          <c:showBubbleSize val="0"/>
        </c:dLbls>
        <c:axId val="760655872"/>
        <c:axId val="760658560"/>
      </c:scatterChart>
      <c:valAx>
        <c:axId val="760655872"/>
        <c:scaling>
          <c:orientation val="minMax"/>
          <c:max val="70"/>
        </c:scaling>
        <c:delete val="0"/>
        <c:axPos val="b"/>
        <c:majorGridlines/>
        <c:numFmt formatCode="00.0" sourceLinked="0"/>
        <c:majorTickMark val="in"/>
        <c:minorTickMark val="none"/>
        <c:tickLblPos val="nextTo"/>
        <c:crossAx val="760658560"/>
        <c:crosses val="autoZero"/>
        <c:crossBetween val="midCat"/>
      </c:valAx>
      <c:valAx>
        <c:axId val="760658560"/>
        <c:scaling>
          <c:orientation val="minMax"/>
        </c:scaling>
        <c:delete val="0"/>
        <c:axPos val="l"/>
        <c:majorGridlines>
          <c:spPr>
            <a:ln cmpd="dbl">
              <a:solidFill>
                <a:srgbClr val="00B050"/>
              </a:solidFill>
            </a:ln>
          </c:spPr>
        </c:majorGridlines>
        <c:numFmt formatCode="0.0E-0" sourceLinked="0"/>
        <c:majorTickMark val="none"/>
        <c:minorTickMark val="none"/>
        <c:tickLblPos val="nextTo"/>
        <c:crossAx val="760655872"/>
        <c:crosses val="autoZero"/>
        <c:crossBetween val="midCat"/>
      </c:valAx>
      <c:spPr>
        <a:effectLst>
          <a:glow rad="139700">
            <a:srgbClr val="70AD47">
              <a:satMod val="175000"/>
              <a:alpha val="40000"/>
            </a:srgbClr>
          </a:glow>
        </a:effectLst>
      </c:spPr>
    </c:plotArea>
    <c:plotVisOnly val="1"/>
    <c:dispBlanksAs val="gap"/>
    <c:showDLblsOverMax val="0"/>
  </c:chart>
  <c:spPr>
    <a:solidFill>
      <a:sysClr val="window" lastClr="FFFFFF"/>
    </a:solidFill>
  </c:spPr>
  <c:externalData r:id="rId2">
    <c:autoUpdate val="0"/>
  </c:externalData>
  <c:userShapes r:id="rId3"/>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4453743729650537"/>
          <c:y val="0.12390965213855311"/>
          <c:w val="0.7938455793679069"/>
          <c:h val="0.74250743098453476"/>
        </c:manualLayout>
      </c:layout>
      <c:scatterChart>
        <c:scatterStyle val="lineMarker"/>
        <c:varyColors val="0"/>
        <c:ser>
          <c:idx val="0"/>
          <c:order val="0"/>
          <c:spPr>
            <a:ln w="28575">
              <a:noFill/>
            </a:ln>
          </c:spPr>
          <c:xVal>
            <c:numRef>
              <c:f>P1XY!$A:$A</c:f>
              <c:numCache>
                <c:formatCode>General</c:formatCode>
                <c:ptCount val="1048576"/>
                <c:pt idx="3">
                  <c:v>0</c:v>
                </c:pt>
                <c:pt idx="4">
                  <c:v>0</c:v>
                </c:pt>
                <c:pt idx="5">
                  <c:v>0</c:v>
                </c:pt>
                <c:pt idx="6">
                  <c:v>0</c:v>
                </c:pt>
                <c:pt idx="7">
                  <c:v>0</c:v>
                </c:pt>
                <c:pt idx="8">
                  <c:v>0</c:v>
                </c:pt>
                <c:pt idx="9">
                  <c:v>1</c:v>
                </c:pt>
                <c:pt idx="10">
                  <c:v>2</c:v>
                </c:pt>
                <c:pt idx="11">
                  <c:v>3</c:v>
                </c:pt>
                <c:pt idx="12">
                  <c:v>4</c:v>
                </c:pt>
                <c:pt idx="13">
                  <c:v>5</c:v>
                </c:pt>
                <c:pt idx="14">
                  <c:v>6</c:v>
                </c:pt>
                <c:pt idx="15">
                  <c:v>7</c:v>
                </c:pt>
                <c:pt idx="16">
                  <c:v>8</c:v>
                </c:pt>
                <c:pt idx="17">
                  <c:v>9</c:v>
                </c:pt>
                <c:pt idx="18">
                  <c:v>10</c:v>
                </c:pt>
                <c:pt idx="19">
                  <c:v>11</c:v>
                </c:pt>
                <c:pt idx="20">
                  <c:v>12</c:v>
                </c:pt>
                <c:pt idx="21">
                  <c:v>13</c:v>
                </c:pt>
                <c:pt idx="22">
                  <c:v>14</c:v>
                </c:pt>
                <c:pt idx="23">
                  <c:v>15</c:v>
                </c:pt>
                <c:pt idx="24">
                  <c:v>16</c:v>
                </c:pt>
                <c:pt idx="25">
                  <c:v>17</c:v>
                </c:pt>
                <c:pt idx="26">
                  <c:v>18</c:v>
                </c:pt>
                <c:pt idx="27">
                  <c:v>19</c:v>
                </c:pt>
                <c:pt idx="28">
                  <c:v>20</c:v>
                </c:pt>
                <c:pt idx="29">
                  <c:v>21</c:v>
                </c:pt>
                <c:pt idx="30">
                  <c:v>22</c:v>
                </c:pt>
                <c:pt idx="31">
                  <c:v>23</c:v>
                </c:pt>
                <c:pt idx="32">
                  <c:v>24</c:v>
                </c:pt>
                <c:pt idx="33">
                  <c:v>25</c:v>
                </c:pt>
                <c:pt idx="34">
                  <c:v>26</c:v>
                </c:pt>
                <c:pt idx="35">
                  <c:v>27</c:v>
                </c:pt>
                <c:pt idx="36">
                  <c:v>0</c:v>
                </c:pt>
                <c:pt idx="37">
                  <c:v>0</c:v>
                </c:pt>
                <c:pt idx="38">
                  <c:v>0</c:v>
                </c:pt>
                <c:pt idx="39">
                  <c:v>27</c:v>
                </c:pt>
                <c:pt idx="40">
                  <c:v>27.05</c:v>
                </c:pt>
                <c:pt idx="41">
                  <c:v>27.099999999999998</c:v>
                </c:pt>
                <c:pt idx="42">
                  <c:v>27.150000000000002</c:v>
                </c:pt>
                <c:pt idx="43">
                  <c:v>27.2</c:v>
                </c:pt>
                <c:pt idx="44">
                  <c:v>27.25</c:v>
                </c:pt>
                <c:pt idx="45">
                  <c:v>27.3</c:v>
                </c:pt>
                <c:pt idx="46">
                  <c:v>27.349999999999998</c:v>
                </c:pt>
                <c:pt idx="47">
                  <c:v>27.400000000000002</c:v>
                </c:pt>
                <c:pt idx="48">
                  <c:v>27.45</c:v>
                </c:pt>
                <c:pt idx="49">
                  <c:v>27.5</c:v>
                </c:pt>
                <c:pt idx="50">
                  <c:v>27.55</c:v>
                </c:pt>
                <c:pt idx="51">
                  <c:v>27.599999999999998</c:v>
                </c:pt>
                <c:pt idx="52">
                  <c:v>27.650000000000002</c:v>
                </c:pt>
                <c:pt idx="53">
                  <c:v>27.7</c:v>
                </c:pt>
                <c:pt idx="54">
                  <c:v>27.75</c:v>
                </c:pt>
                <c:pt idx="55">
                  <c:v>27.799999999999997</c:v>
                </c:pt>
                <c:pt idx="56">
                  <c:v>27.85</c:v>
                </c:pt>
                <c:pt idx="57">
                  <c:v>27.900000000000002</c:v>
                </c:pt>
                <c:pt idx="58">
                  <c:v>27.95</c:v>
                </c:pt>
                <c:pt idx="59">
                  <c:v>28</c:v>
                </c:pt>
                <c:pt idx="60">
                  <c:v>28.049999999999997</c:v>
                </c:pt>
                <c:pt idx="61">
                  <c:v>28.1</c:v>
                </c:pt>
                <c:pt idx="62">
                  <c:v>28.150000000000002</c:v>
                </c:pt>
                <c:pt idx="63">
                  <c:v>28.2</c:v>
                </c:pt>
                <c:pt idx="64">
                  <c:v>28.25</c:v>
                </c:pt>
                <c:pt idx="65">
                  <c:v>28.299999999999997</c:v>
                </c:pt>
                <c:pt idx="66">
                  <c:v>28.35</c:v>
                </c:pt>
                <c:pt idx="67">
                  <c:v>28.400000000000002</c:v>
                </c:pt>
                <c:pt idx="68">
                  <c:v>28.45</c:v>
                </c:pt>
                <c:pt idx="69">
                  <c:v>28.5</c:v>
                </c:pt>
                <c:pt idx="70">
                  <c:v>28.55</c:v>
                </c:pt>
                <c:pt idx="71">
                  <c:v>28.6</c:v>
                </c:pt>
                <c:pt idx="72">
                  <c:v>28.65</c:v>
                </c:pt>
                <c:pt idx="73">
                  <c:v>28.7</c:v>
                </c:pt>
                <c:pt idx="74">
                  <c:v>28.75</c:v>
                </c:pt>
                <c:pt idx="75">
                  <c:v>28.8</c:v>
                </c:pt>
                <c:pt idx="76">
                  <c:v>28.85</c:v>
                </c:pt>
                <c:pt idx="77">
                  <c:v>28.9</c:v>
                </c:pt>
                <c:pt idx="78">
                  <c:v>28.95</c:v>
                </c:pt>
                <c:pt idx="79">
                  <c:v>29</c:v>
                </c:pt>
                <c:pt idx="80">
                  <c:v>29.05</c:v>
                </c:pt>
                <c:pt idx="81">
                  <c:v>29.1</c:v>
                </c:pt>
                <c:pt idx="82">
                  <c:v>29.15</c:v>
                </c:pt>
                <c:pt idx="83">
                  <c:v>29.2</c:v>
                </c:pt>
                <c:pt idx="84">
                  <c:v>29.25</c:v>
                </c:pt>
                <c:pt idx="85">
                  <c:v>29.3</c:v>
                </c:pt>
                <c:pt idx="86">
                  <c:v>29.35</c:v>
                </c:pt>
                <c:pt idx="87">
                  <c:v>29.4</c:v>
                </c:pt>
                <c:pt idx="88">
                  <c:v>29.45</c:v>
                </c:pt>
                <c:pt idx="89">
                  <c:v>29.5</c:v>
                </c:pt>
                <c:pt idx="90">
                  <c:v>29.55</c:v>
                </c:pt>
                <c:pt idx="91">
                  <c:v>29.6</c:v>
                </c:pt>
                <c:pt idx="92">
                  <c:v>29.65</c:v>
                </c:pt>
                <c:pt idx="93">
                  <c:v>29.7</c:v>
                </c:pt>
                <c:pt idx="94">
                  <c:v>29.75</c:v>
                </c:pt>
                <c:pt idx="95">
                  <c:v>29.8</c:v>
                </c:pt>
                <c:pt idx="96">
                  <c:v>29.85</c:v>
                </c:pt>
                <c:pt idx="97">
                  <c:v>29.9</c:v>
                </c:pt>
                <c:pt idx="98">
                  <c:v>29.95</c:v>
                </c:pt>
                <c:pt idx="99">
                  <c:v>30</c:v>
                </c:pt>
                <c:pt idx="100">
                  <c:v>30.05</c:v>
                </c:pt>
                <c:pt idx="101">
                  <c:v>30.099999999999998</c:v>
                </c:pt>
                <c:pt idx="102">
                  <c:v>30.15</c:v>
                </c:pt>
                <c:pt idx="103">
                  <c:v>30.200000000000003</c:v>
                </c:pt>
                <c:pt idx="104">
                  <c:v>30.25</c:v>
                </c:pt>
                <c:pt idx="105">
                  <c:v>30.3</c:v>
                </c:pt>
                <c:pt idx="106">
                  <c:v>30.349999999999998</c:v>
                </c:pt>
                <c:pt idx="107">
                  <c:v>30.4</c:v>
                </c:pt>
                <c:pt idx="108">
                  <c:v>30.450000000000003</c:v>
                </c:pt>
                <c:pt idx="109">
                  <c:v>30.5</c:v>
                </c:pt>
                <c:pt idx="110">
                  <c:v>30.55</c:v>
                </c:pt>
                <c:pt idx="111">
                  <c:v>30.599999999999998</c:v>
                </c:pt>
                <c:pt idx="112">
                  <c:v>30.65</c:v>
                </c:pt>
                <c:pt idx="113">
                  <c:v>30.700000000000003</c:v>
                </c:pt>
                <c:pt idx="114">
                  <c:v>30.75</c:v>
                </c:pt>
                <c:pt idx="115">
                  <c:v>30.8</c:v>
                </c:pt>
                <c:pt idx="116">
                  <c:v>30.849999999999998</c:v>
                </c:pt>
                <c:pt idx="117">
                  <c:v>30.900000000000002</c:v>
                </c:pt>
                <c:pt idx="118">
                  <c:v>30.95</c:v>
                </c:pt>
                <c:pt idx="119">
                  <c:v>31</c:v>
                </c:pt>
                <c:pt idx="120">
                  <c:v>31.05</c:v>
                </c:pt>
                <c:pt idx="121">
                  <c:v>31.099999999999998</c:v>
                </c:pt>
                <c:pt idx="122">
                  <c:v>31.150000000000002</c:v>
                </c:pt>
                <c:pt idx="123">
                  <c:v>31.2</c:v>
                </c:pt>
                <c:pt idx="124">
                  <c:v>31.25</c:v>
                </c:pt>
                <c:pt idx="125">
                  <c:v>31.3</c:v>
                </c:pt>
                <c:pt idx="126">
                  <c:v>31.35</c:v>
                </c:pt>
                <c:pt idx="127">
                  <c:v>31.4</c:v>
                </c:pt>
                <c:pt idx="128">
                  <c:v>31.45</c:v>
                </c:pt>
                <c:pt idx="129">
                  <c:v>31.5</c:v>
                </c:pt>
                <c:pt idx="130">
                  <c:v>31.55</c:v>
                </c:pt>
                <c:pt idx="131">
                  <c:v>31.6</c:v>
                </c:pt>
                <c:pt idx="132">
                  <c:v>31.65</c:v>
                </c:pt>
                <c:pt idx="133">
                  <c:v>31.7</c:v>
                </c:pt>
                <c:pt idx="134">
                  <c:v>31.75</c:v>
                </c:pt>
                <c:pt idx="135">
                  <c:v>31.8</c:v>
                </c:pt>
                <c:pt idx="136">
                  <c:v>31.850000000000005</c:v>
                </c:pt>
                <c:pt idx="137">
                  <c:v>31.9</c:v>
                </c:pt>
                <c:pt idx="138">
                  <c:v>31.95</c:v>
                </c:pt>
                <c:pt idx="139">
                  <c:v>32</c:v>
                </c:pt>
                <c:pt idx="140">
                  <c:v>32.050000000000004</c:v>
                </c:pt>
                <c:pt idx="141">
                  <c:v>32.099999999999994</c:v>
                </c:pt>
                <c:pt idx="142">
                  <c:v>32.15</c:v>
                </c:pt>
                <c:pt idx="143">
                  <c:v>32.200000000000003</c:v>
                </c:pt>
                <c:pt idx="144">
                  <c:v>32.25</c:v>
                </c:pt>
                <c:pt idx="145">
                  <c:v>32.300000000000004</c:v>
                </c:pt>
                <c:pt idx="146">
                  <c:v>32.349999999999994</c:v>
                </c:pt>
                <c:pt idx="147">
                  <c:v>32.4</c:v>
                </c:pt>
                <c:pt idx="148">
                  <c:v>32.450000000000003</c:v>
                </c:pt>
                <c:pt idx="149">
                  <c:v>32.5</c:v>
                </c:pt>
                <c:pt idx="150">
                  <c:v>32.550000000000004</c:v>
                </c:pt>
                <c:pt idx="151">
                  <c:v>32.599999999999994</c:v>
                </c:pt>
                <c:pt idx="152">
                  <c:v>32.65</c:v>
                </c:pt>
                <c:pt idx="153">
                  <c:v>32.700000000000003</c:v>
                </c:pt>
                <c:pt idx="154">
                  <c:v>32.75</c:v>
                </c:pt>
                <c:pt idx="155">
                  <c:v>32.800000000000004</c:v>
                </c:pt>
                <c:pt idx="156">
                  <c:v>32.849999999999994</c:v>
                </c:pt>
                <c:pt idx="157">
                  <c:v>32.9</c:v>
                </c:pt>
                <c:pt idx="158">
                  <c:v>32.950000000000003</c:v>
                </c:pt>
                <c:pt idx="159">
                  <c:v>33</c:v>
                </c:pt>
                <c:pt idx="160">
                  <c:v>0</c:v>
                </c:pt>
                <c:pt idx="161">
                  <c:v>0</c:v>
                </c:pt>
                <c:pt idx="162">
                  <c:v>0</c:v>
                </c:pt>
                <c:pt idx="163">
                  <c:v>33</c:v>
                </c:pt>
                <c:pt idx="164">
                  <c:v>33.017800000000001</c:v>
                </c:pt>
                <c:pt idx="165">
                  <c:v>33.035599999999995</c:v>
                </c:pt>
                <c:pt idx="166">
                  <c:v>33.053399999999996</c:v>
                </c:pt>
                <c:pt idx="167">
                  <c:v>33.071200000000005</c:v>
                </c:pt>
                <c:pt idx="168">
                  <c:v>33.088999999999999</c:v>
                </c:pt>
                <c:pt idx="169">
                  <c:v>33.1068</c:v>
                </c:pt>
                <c:pt idx="170">
                  <c:v>33.124599999999994</c:v>
                </c:pt>
                <c:pt idx="171">
                  <c:v>33.142400000000002</c:v>
                </c:pt>
                <c:pt idx="172">
                  <c:v>33.160200000000003</c:v>
                </c:pt>
                <c:pt idx="173">
                  <c:v>33.177999999999997</c:v>
                </c:pt>
                <c:pt idx="174">
                  <c:v>0</c:v>
                </c:pt>
                <c:pt idx="175">
                  <c:v>0</c:v>
                </c:pt>
                <c:pt idx="176">
                  <c:v>0</c:v>
                </c:pt>
                <c:pt idx="177">
                  <c:v>33.177999999999997</c:v>
                </c:pt>
                <c:pt idx="178">
                  <c:v>33.228000000000002</c:v>
                </c:pt>
                <c:pt idx="179">
                  <c:v>33.277999999999999</c:v>
                </c:pt>
                <c:pt idx="180">
                  <c:v>33.328000000000003</c:v>
                </c:pt>
                <c:pt idx="181">
                  <c:v>33.378</c:v>
                </c:pt>
                <c:pt idx="182">
                  <c:v>33.427999999999997</c:v>
                </c:pt>
                <c:pt idx="183">
                  <c:v>33.478000000000002</c:v>
                </c:pt>
                <c:pt idx="184">
                  <c:v>33.528000000000006</c:v>
                </c:pt>
                <c:pt idx="185">
                  <c:v>33.577999999999996</c:v>
                </c:pt>
                <c:pt idx="186">
                  <c:v>33.628</c:v>
                </c:pt>
                <c:pt idx="187">
                  <c:v>33.677999999999997</c:v>
                </c:pt>
                <c:pt idx="188">
                  <c:v>33.728000000000002</c:v>
                </c:pt>
                <c:pt idx="189">
                  <c:v>33.778000000000006</c:v>
                </c:pt>
                <c:pt idx="190">
                  <c:v>33.827999999999996</c:v>
                </c:pt>
                <c:pt idx="191">
                  <c:v>33.878</c:v>
                </c:pt>
                <c:pt idx="192">
                  <c:v>33.927999999999997</c:v>
                </c:pt>
                <c:pt idx="193">
                  <c:v>33.978000000000002</c:v>
                </c:pt>
                <c:pt idx="194">
                  <c:v>34.028000000000006</c:v>
                </c:pt>
                <c:pt idx="195">
                  <c:v>34.077999999999996</c:v>
                </c:pt>
                <c:pt idx="196">
                  <c:v>34.128</c:v>
                </c:pt>
                <c:pt idx="197">
                  <c:v>34.177999999999997</c:v>
                </c:pt>
                <c:pt idx="198">
                  <c:v>34.228000000000002</c:v>
                </c:pt>
                <c:pt idx="199">
                  <c:v>34.278000000000006</c:v>
                </c:pt>
                <c:pt idx="200">
                  <c:v>34.327999999999996</c:v>
                </c:pt>
                <c:pt idx="201">
                  <c:v>34.378</c:v>
                </c:pt>
                <c:pt idx="202">
                  <c:v>34.427999999999997</c:v>
                </c:pt>
                <c:pt idx="203">
                  <c:v>34.478000000000002</c:v>
                </c:pt>
                <c:pt idx="204">
                  <c:v>34.528000000000006</c:v>
                </c:pt>
                <c:pt idx="205">
                  <c:v>34.577999999999996</c:v>
                </c:pt>
                <c:pt idx="206">
                  <c:v>34.628</c:v>
                </c:pt>
                <c:pt idx="207">
                  <c:v>34.677999999999997</c:v>
                </c:pt>
                <c:pt idx="208">
                  <c:v>34.728000000000002</c:v>
                </c:pt>
                <c:pt idx="209">
                  <c:v>34.778000000000006</c:v>
                </c:pt>
                <c:pt idx="210">
                  <c:v>34.827999999999996</c:v>
                </c:pt>
                <c:pt idx="211">
                  <c:v>34.878</c:v>
                </c:pt>
                <c:pt idx="212">
                  <c:v>34.927999999999997</c:v>
                </c:pt>
                <c:pt idx="213">
                  <c:v>34.978000000000002</c:v>
                </c:pt>
                <c:pt idx="214">
                  <c:v>35.027999999999999</c:v>
                </c:pt>
                <c:pt idx="215">
                  <c:v>35.077999999999996</c:v>
                </c:pt>
                <c:pt idx="216">
                  <c:v>35.128</c:v>
                </c:pt>
                <c:pt idx="217">
                  <c:v>35.178000000000004</c:v>
                </c:pt>
                <c:pt idx="218">
                  <c:v>35.228000000000002</c:v>
                </c:pt>
                <c:pt idx="219">
                  <c:v>35.277999999999999</c:v>
                </c:pt>
                <c:pt idx="220">
                  <c:v>35.327999999999996</c:v>
                </c:pt>
                <c:pt idx="221">
                  <c:v>35.378</c:v>
                </c:pt>
                <c:pt idx="222">
                  <c:v>35.428000000000004</c:v>
                </c:pt>
                <c:pt idx="223">
                  <c:v>35.478000000000002</c:v>
                </c:pt>
                <c:pt idx="224">
                  <c:v>35.527999999999999</c:v>
                </c:pt>
                <c:pt idx="225">
                  <c:v>35.577999999999996</c:v>
                </c:pt>
                <c:pt idx="226">
                  <c:v>35.628</c:v>
                </c:pt>
                <c:pt idx="227">
                  <c:v>35.678000000000004</c:v>
                </c:pt>
                <c:pt idx="228">
                  <c:v>35.728000000000002</c:v>
                </c:pt>
                <c:pt idx="229">
                  <c:v>35.777999999999999</c:v>
                </c:pt>
                <c:pt idx="230">
                  <c:v>35.827999999999996</c:v>
                </c:pt>
                <c:pt idx="231">
                  <c:v>35.878</c:v>
                </c:pt>
                <c:pt idx="232">
                  <c:v>35.928000000000004</c:v>
                </c:pt>
                <c:pt idx="233">
                  <c:v>35.978000000000002</c:v>
                </c:pt>
                <c:pt idx="234">
                  <c:v>36.027999999999999</c:v>
                </c:pt>
                <c:pt idx="235">
                  <c:v>36.077999999999996</c:v>
                </c:pt>
                <c:pt idx="236">
                  <c:v>36.128</c:v>
                </c:pt>
                <c:pt idx="237">
                  <c:v>36.178000000000004</c:v>
                </c:pt>
                <c:pt idx="238">
                  <c:v>36.228000000000002</c:v>
                </c:pt>
                <c:pt idx="239">
                  <c:v>36.277999999999999</c:v>
                </c:pt>
                <c:pt idx="240">
                  <c:v>36.327999999999996</c:v>
                </c:pt>
                <c:pt idx="241">
                  <c:v>36.378</c:v>
                </c:pt>
                <c:pt idx="242">
                  <c:v>36.428000000000004</c:v>
                </c:pt>
                <c:pt idx="243">
                  <c:v>36.477999999999994</c:v>
                </c:pt>
                <c:pt idx="244">
                  <c:v>36.527999999999999</c:v>
                </c:pt>
                <c:pt idx="245">
                  <c:v>36.578000000000003</c:v>
                </c:pt>
                <c:pt idx="246">
                  <c:v>36.628</c:v>
                </c:pt>
                <c:pt idx="247">
                  <c:v>36.678000000000004</c:v>
                </c:pt>
                <c:pt idx="248">
                  <c:v>36.727999999999994</c:v>
                </c:pt>
                <c:pt idx="249">
                  <c:v>36.777999999999999</c:v>
                </c:pt>
                <c:pt idx="250">
                  <c:v>36.828000000000003</c:v>
                </c:pt>
                <c:pt idx="251">
                  <c:v>36.878</c:v>
                </c:pt>
                <c:pt idx="252">
                  <c:v>36.928000000000004</c:v>
                </c:pt>
                <c:pt idx="253">
                  <c:v>36.977999999999994</c:v>
                </c:pt>
                <c:pt idx="254">
                  <c:v>37.027999999999999</c:v>
                </c:pt>
                <c:pt idx="255">
                  <c:v>37.078000000000003</c:v>
                </c:pt>
                <c:pt idx="256">
                  <c:v>37.128</c:v>
                </c:pt>
                <c:pt idx="257">
                  <c:v>37.178000000000004</c:v>
                </c:pt>
                <c:pt idx="258">
                  <c:v>37.227999999999994</c:v>
                </c:pt>
                <c:pt idx="259">
                  <c:v>37.277999999999999</c:v>
                </c:pt>
                <c:pt idx="260">
                  <c:v>37.328000000000003</c:v>
                </c:pt>
                <c:pt idx="261">
                  <c:v>37.378</c:v>
                </c:pt>
                <c:pt idx="262">
                  <c:v>37.428000000000004</c:v>
                </c:pt>
                <c:pt idx="263">
                  <c:v>37.477999999999994</c:v>
                </c:pt>
                <c:pt idx="264">
                  <c:v>37.527999999999999</c:v>
                </c:pt>
                <c:pt idx="265">
                  <c:v>37.578000000000003</c:v>
                </c:pt>
                <c:pt idx="266">
                  <c:v>37.628</c:v>
                </c:pt>
                <c:pt idx="267">
                  <c:v>37.678000000000004</c:v>
                </c:pt>
                <c:pt idx="268">
                  <c:v>37.727999999999994</c:v>
                </c:pt>
                <c:pt idx="269">
                  <c:v>37.777999999999999</c:v>
                </c:pt>
                <c:pt idx="270">
                  <c:v>37.828000000000003</c:v>
                </c:pt>
                <c:pt idx="271">
                  <c:v>37.878</c:v>
                </c:pt>
                <c:pt idx="272">
                  <c:v>37.928000000000004</c:v>
                </c:pt>
                <c:pt idx="273">
                  <c:v>37.977999999999994</c:v>
                </c:pt>
                <c:pt idx="274">
                  <c:v>38.027999999999999</c:v>
                </c:pt>
                <c:pt idx="275">
                  <c:v>38.078000000000003</c:v>
                </c:pt>
                <c:pt idx="276">
                  <c:v>38.128</c:v>
                </c:pt>
                <c:pt idx="277">
                  <c:v>38.177999999999997</c:v>
                </c:pt>
                <c:pt idx="278">
                  <c:v>38.228000000000002</c:v>
                </c:pt>
                <c:pt idx="279">
                  <c:v>38.277999999999999</c:v>
                </c:pt>
                <c:pt idx="280">
                  <c:v>38.328000000000003</c:v>
                </c:pt>
                <c:pt idx="281">
                  <c:v>38.378</c:v>
                </c:pt>
                <c:pt idx="282">
                  <c:v>38.427999999999997</c:v>
                </c:pt>
                <c:pt idx="283">
                  <c:v>38.478000000000002</c:v>
                </c:pt>
                <c:pt idx="284">
                  <c:v>38.527999999999999</c:v>
                </c:pt>
                <c:pt idx="285">
                  <c:v>38.578000000000003</c:v>
                </c:pt>
                <c:pt idx="286">
                  <c:v>38.628</c:v>
                </c:pt>
                <c:pt idx="287">
                  <c:v>38.677999999999997</c:v>
                </c:pt>
                <c:pt idx="288">
                  <c:v>38.728000000000002</c:v>
                </c:pt>
                <c:pt idx="289">
                  <c:v>38.777999999999999</c:v>
                </c:pt>
                <c:pt idx="290">
                  <c:v>38.828000000000003</c:v>
                </c:pt>
                <c:pt idx="291">
                  <c:v>38.878</c:v>
                </c:pt>
                <c:pt idx="292">
                  <c:v>38.927999999999997</c:v>
                </c:pt>
                <c:pt idx="293">
                  <c:v>38.978000000000002</c:v>
                </c:pt>
                <c:pt idx="294">
                  <c:v>39.027999999999999</c:v>
                </c:pt>
                <c:pt idx="295">
                  <c:v>39.078000000000003</c:v>
                </c:pt>
                <c:pt idx="296">
                  <c:v>39.128</c:v>
                </c:pt>
                <c:pt idx="297">
                  <c:v>39.177999999999997</c:v>
                </c:pt>
                <c:pt idx="298">
                  <c:v>0</c:v>
                </c:pt>
                <c:pt idx="299">
                  <c:v>0</c:v>
                </c:pt>
                <c:pt idx="300">
                  <c:v>0</c:v>
                </c:pt>
                <c:pt idx="301">
                  <c:v>39.177999999999997</c:v>
                </c:pt>
                <c:pt idx="302">
                  <c:v>40.177999999999997</c:v>
                </c:pt>
                <c:pt idx="303">
                  <c:v>41.177999999999997</c:v>
                </c:pt>
                <c:pt idx="304">
                  <c:v>42.177999999999997</c:v>
                </c:pt>
                <c:pt idx="305">
                  <c:v>43.178000000000004</c:v>
                </c:pt>
                <c:pt idx="306">
                  <c:v>44.178000000000004</c:v>
                </c:pt>
                <c:pt idx="307">
                  <c:v>45.178000000000004</c:v>
                </c:pt>
                <c:pt idx="308">
                  <c:v>46.177999999999997</c:v>
                </c:pt>
                <c:pt idx="309">
                  <c:v>47.177999999999997</c:v>
                </c:pt>
                <c:pt idx="310">
                  <c:v>48.177999999999997</c:v>
                </c:pt>
                <c:pt idx="311">
                  <c:v>49.177999999999997</c:v>
                </c:pt>
                <c:pt idx="312">
                  <c:v>50.177999999999997</c:v>
                </c:pt>
                <c:pt idx="313">
                  <c:v>51.178000000000004</c:v>
                </c:pt>
                <c:pt idx="314">
                  <c:v>52.178000000000004</c:v>
                </c:pt>
                <c:pt idx="315">
                  <c:v>53.178000000000004</c:v>
                </c:pt>
                <c:pt idx="316">
                  <c:v>54.177999999999997</c:v>
                </c:pt>
                <c:pt idx="317">
                  <c:v>55.177999999999997</c:v>
                </c:pt>
                <c:pt idx="318">
                  <c:v>56.177999999999997</c:v>
                </c:pt>
                <c:pt idx="319">
                  <c:v>57.177999999999997</c:v>
                </c:pt>
                <c:pt idx="320">
                  <c:v>58.177999999999997</c:v>
                </c:pt>
                <c:pt idx="321">
                  <c:v>59.178000000000004</c:v>
                </c:pt>
                <c:pt idx="322">
                  <c:v>60.178000000000004</c:v>
                </c:pt>
                <c:pt idx="323">
                  <c:v>61.178000000000004</c:v>
                </c:pt>
                <c:pt idx="324">
                  <c:v>62.177999999999997</c:v>
                </c:pt>
                <c:pt idx="325">
                  <c:v>63.177999999999997</c:v>
                </c:pt>
                <c:pt idx="326">
                  <c:v>64.177999999999997</c:v>
                </c:pt>
                <c:pt idx="327">
                  <c:v>65.177999999999997</c:v>
                </c:pt>
                <c:pt idx="328">
                  <c:v>66.177999999999997</c:v>
                </c:pt>
                <c:pt idx="329">
                  <c:v>0</c:v>
                </c:pt>
                <c:pt idx="330">
                  <c:v>0</c:v>
                </c:pt>
                <c:pt idx="331">
                  <c:v>0</c:v>
                </c:pt>
                <c:pt idx="332">
                  <c:v>66.177999999999997</c:v>
                </c:pt>
                <c:pt idx="333">
                  <c:v>66.177999999999997</c:v>
                </c:pt>
                <c:pt idx="334">
                  <c:v>0</c:v>
                </c:pt>
                <c:pt idx="335">
                  <c:v>0</c:v>
                </c:pt>
                <c:pt idx="336">
                  <c:v>0</c:v>
                </c:pt>
                <c:pt idx="337">
                  <c:v>39.177999999999997</c:v>
                </c:pt>
                <c:pt idx="338">
                  <c:v>39.177999999999997</c:v>
                </c:pt>
                <c:pt idx="339">
                  <c:v>0</c:v>
                </c:pt>
                <c:pt idx="340">
                  <c:v>0</c:v>
                </c:pt>
                <c:pt idx="341">
                  <c:v>0</c:v>
                </c:pt>
                <c:pt idx="342">
                  <c:v>33.177999999999997</c:v>
                </c:pt>
                <c:pt idx="343">
                  <c:v>33.177999999999997</c:v>
                </c:pt>
                <c:pt idx="344">
                  <c:v>0</c:v>
                </c:pt>
                <c:pt idx="345">
                  <c:v>0</c:v>
                </c:pt>
                <c:pt idx="346">
                  <c:v>0</c:v>
                </c:pt>
                <c:pt idx="347">
                  <c:v>33</c:v>
                </c:pt>
                <c:pt idx="348">
                  <c:v>33</c:v>
                </c:pt>
                <c:pt idx="349">
                  <c:v>0</c:v>
                </c:pt>
                <c:pt idx="350">
                  <c:v>0</c:v>
                </c:pt>
                <c:pt idx="351">
                  <c:v>0</c:v>
                </c:pt>
                <c:pt idx="352">
                  <c:v>27</c:v>
                </c:pt>
                <c:pt idx="353">
                  <c:v>27</c:v>
                </c:pt>
                <c:pt idx="354">
                  <c:v>0</c:v>
                </c:pt>
                <c:pt idx="355">
                  <c:v>0</c:v>
                </c:pt>
                <c:pt idx="356">
                  <c:v>0</c:v>
                </c:pt>
                <c:pt idx="357">
                  <c:v>40.177999999999997</c:v>
                </c:pt>
                <c:pt idx="358">
                  <c:v>40.177999999999997</c:v>
                </c:pt>
                <c:pt idx="359">
                  <c:v>41.177999999999997</c:v>
                </c:pt>
                <c:pt idx="360">
                  <c:v>41.177999999999997</c:v>
                </c:pt>
                <c:pt idx="361">
                  <c:v>42.177999999999997</c:v>
                </c:pt>
                <c:pt idx="362">
                  <c:v>42.177999999999997</c:v>
                </c:pt>
                <c:pt idx="363">
                  <c:v>43.178000000000004</c:v>
                </c:pt>
                <c:pt idx="364">
                  <c:v>43.178000000000004</c:v>
                </c:pt>
                <c:pt idx="365">
                  <c:v>44.178000000000004</c:v>
                </c:pt>
                <c:pt idx="366">
                  <c:v>44.178000000000004</c:v>
                </c:pt>
                <c:pt idx="367">
                  <c:v>45.178000000000004</c:v>
                </c:pt>
                <c:pt idx="368">
                  <c:v>45.178000000000004</c:v>
                </c:pt>
                <c:pt idx="369">
                  <c:v>46.177999999999997</c:v>
                </c:pt>
                <c:pt idx="370">
                  <c:v>46.177999999999997</c:v>
                </c:pt>
                <c:pt idx="371">
                  <c:v>47.177999999999997</c:v>
                </c:pt>
                <c:pt idx="372">
                  <c:v>47.177999999999997</c:v>
                </c:pt>
                <c:pt idx="373">
                  <c:v>48.177999999999997</c:v>
                </c:pt>
                <c:pt idx="374">
                  <c:v>48.177999999999997</c:v>
                </c:pt>
                <c:pt idx="375">
                  <c:v>49.177999999999997</c:v>
                </c:pt>
                <c:pt idx="376">
                  <c:v>49.177999999999997</c:v>
                </c:pt>
                <c:pt idx="377">
                  <c:v>50.177999999999997</c:v>
                </c:pt>
                <c:pt idx="378">
                  <c:v>50.177999999999997</c:v>
                </c:pt>
                <c:pt idx="379">
                  <c:v>51.178000000000004</c:v>
                </c:pt>
                <c:pt idx="380">
                  <c:v>51.178000000000004</c:v>
                </c:pt>
                <c:pt idx="381">
                  <c:v>52.178000000000004</c:v>
                </c:pt>
                <c:pt idx="382">
                  <c:v>52.178000000000004</c:v>
                </c:pt>
                <c:pt idx="383">
                  <c:v>53.178000000000004</c:v>
                </c:pt>
                <c:pt idx="384">
                  <c:v>53.178000000000004</c:v>
                </c:pt>
                <c:pt idx="385">
                  <c:v>54.177999999999997</c:v>
                </c:pt>
                <c:pt idx="386">
                  <c:v>54.177999999999997</c:v>
                </c:pt>
                <c:pt idx="387">
                  <c:v>55.177999999999997</c:v>
                </c:pt>
                <c:pt idx="388">
                  <c:v>55.177999999999997</c:v>
                </c:pt>
                <c:pt idx="389">
                  <c:v>56.177999999999997</c:v>
                </c:pt>
                <c:pt idx="390">
                  <c:v>56.177999999999997</c:v>
                </c:pt>
                <c:pt idx="391">
                  <c:v>57.177999999999997</c:v>
                </c:pt>
                <c:pt idx="392">
                  <c:v>57.177999999999997</c:v>
                </c:pt>
                <c:pt idx="393">
                  <c:v>58.177999999999997</c:v>
                </c:pt>
                <c:pt idx="394">
                  <c:v>58.177999999999997</c:v>
                </c:pt>
                <c:pt idx="395">
                  <c:v>59.178000000000004</c:v>
                </c:pt>
                <c:pt idx="396">
                  <c:v>59.178000000000004</c:v>
                </c:pt>
                <c:pt idx="397">
                  <c:v>60.178000000000004</c:v>
                </c:pt>
                <c:pt idx="398">
                  <c:v>60.178000000000004</c:v>
                </c:pt>
                <c:pt idx="399">
                  <c:v>61.178000000000004</c:v>
                </c:pt>
                <c:pt idx="400">
                  <c:v>61.178000000000004</c:v>
                </c:pt>
                <c:pt idx="401">
                  <c:v>62.177999999999997</c:v>
                </c:pt>
                <c:pt idx="402">
                  <c:v>62.177999999999997</c:v>
                </c:pt>
                <c:pt idx="403">
                  <c:v>63.177999999999997</c:v>
                </c:pt>
                <c:pt idx="404">
                  <c:v>63.177999999999997</c:v>
                </c:pt>
                <c:pt idx="405">
                  <c:v>64.177999999999997</c:v>
                </c:pt>
                <c:pt idx="406">
                  <c:v>64.177999999999997</c:v>
                </c:pt>
                <c:pt idx="407">
                  <c:v>65.177999999999997</c:v>
                </c:pt>
                <c:pt idx="408">
                  <c:v>65.177999999999997</c:v>
                </c:pt>
                <c:pt idx="409">
                  <c:v>0</c:v>
                </c:pt>
                <c:pt idx="410">
                  <c:v>0</c:v>
                </c:pt>
                <c:pt idx="411">
                  <c:v>0</c:v>
                </c:pt>
                <c:pt idx="412">
                  <c:v>33.228000000000002</c:v>
                </c:pt>
                <c:pt idx="413">
                  <c:v>33.228000000000002</c:v>
                </c:pt>
                <c:pt idx="414">
                  <c:v>33.277999999999999</c:v>
                </c:pt>
                <c:pt idx="415">
                  <c:v>33.277999999999999</c:v>
                </c:pt>
                <c:pt idx="416">
                  <c:v>33.328000000000003</c:v>
                </c:pt>
                <c:pt idx="417">
                  <c:v>33.328000000000003</c:v>
                </c:pt>
                <c:pt idx="418">
                  <c:v>33.378</c:v>
                </c:pt>
                <c:pt idx="419">
                  <c:v>33.378</c:v>
                </c:pt>
                <c:pt idx="420">
                  <c:v>33.427999999999997</c:v>
                </c:pt>
                <c:pt idx="421">
                  <c:v>33.427999999999997</c:v>
                </c:pt>
                <c:pt idx="422">
                  <c:v>33.478000000000002</c:v>
                </c:pt>
                <c:pt idx="423">
                  <c:v>33.478000000000002</c:v>
                </c:pt>
                <c:pt idx="424">
                  <c:v>33.528000000000006</c:v>
                </c:pt>
                <c:pt idx="425">
                  <c:v>33.528000000000006</c:v>
                </c:pt>
                <c:pt idx="426">
                  <c:v>33.577999999999996</c:v>
                </c:pt>
                <c:pt idx="427">
                  <c:v>33.577999999999996</c:v>
                </c:pt>
                <c:pt idx="428">
                  <c:v>33.628</c:v>
                </c:pt>
                <c:pt idx="429">
                  <c:v>33.628</c:v>
                </c:pt>
                <c:pt idx="430">
                  <c:v>33.677999999999997</c:v>
                </c:pt>
                <c:pt idx="431">
                  <c:v>33.677999999999997</c:v>
                </c:pt>
                <c:pt idx="432">
                  <c:v>33.728000000000002</c:v>
                </c:pt>
                <c:pt idx="433">
                  <c:v>33.728000000000002</c:v>
                </c:pt>
                <c:pt idx="434">
                  <c:v>33.778000000000006</c:v>
                </c:pt>
                <c:pt idx="435">
                  <c:v>33.778000000000006</c:v>
                </c:pt>
                <c:pt idx="436">
                  <c:v>33.827999999999996</c:v>
                </c:pt>
                <c:pt idx="437">
                  <c:v>33.827999999999996</c:v>
                </c:pt>
                <c:pt idx="438">
                  <c:v>33.878</c:v>
                </c:pt>
                <c:pt idx="439">
                  <c:v>33.878</c:v>
                </c:pt>
                <c:pt idx="440">
                  <c:v>33.927999999999997</c:v>
                </c:pt>
                <c:pt idx="441">
                  <c:v>33.927999999999997</c:v>
                </c:pt>
                <c:pt idx="442">
                  <c:v>33.978000000000002</c:v>
                </c:pt>
                <c:pt idx="443">
                  <c:v>33.978000000000002</c:v>
                </c:pt>
                <c:pt idx="444">
                  <c:v>34.028000000000006</c:v>
                </c:pt>
                <c:pt idx="445">
                  <c:v>34.028000000000006</c:v>
                </c:pt>
                <c:pt idx="446">
                  <c:v>34.077999999999996</c:v>
                </c:pt>
                <c:pt idx="447">
                  <c:v>34.077999999999996</c:v>
                </c:pt>
                <c:pt idx="448">
                  <c:v>34.128</c:v>
                </c:pt>
                <c:pt idx="449">
                  <c:v>34.128</c:v>
                </c:pt>
                <c:pt idx="450">
                  <c:v>34.177999999999997</c:v>
                </c:pt>
                <c:pt idx="451">
                  <c:v>34.177999999999997</c:v>
                </c:pt>
                <c:pt idx="452">
                  <c:v>34.228000000000002</c:v>
                </c:pt>
                <c:pt idx="453">
                  <c:v>34.228000000000002</c:v>
                </c:pt>
                <c:pt idx="454">
                  <c:v>34.278000000000006</c:v>
                </c:pt>
                <c:pt idx="455">
                  <c:v>34.278000000000006</c:v>
                </c:pt>
                <c:pt idx="456">
                  <c:v>34.327999999999996</c:v>
                </c:pt>
                <c:pt idx="457">
                  <c:v>34.327999999999996</c:v>
                </c:pt>
                <c:pt idx="458">
                  <c:v>34.378</c:v>
                </c:pt>
                <c:pt idx="459">
                  <c:v>34.378</c:v>
                </c:pt>
                <c:pt idx="460">
                  <c:v>34.427999999999997</c:v>
                </c:pt>
                <c:pt idx="461">
                  <c:v>34.427999999999997</c:v>
                </c:pt>
                <c:pt idx="462">
                  <c:v>34.478000000000002</c:v>
                </c:pt>
                <c:pt idx="463">
                  <c:v>34.478000000000002</c:v>
                </c:pt>
                <c:pt idx="464">
                  <c:v>34.528000000000006</c:v>
                </c:pt>
                <c:pt idx="465">
                  <c:v>34.528000000000006</c:v>
                </c:pt>
                <c:pt idx="466">
                  <c:v>34.577999999999996</c:v>
                </c:pt>
                <c:pt idx="467">
                  <c:v>34.577999999999996</c:v>
                </c:pt>
                <c:pt idx="468">
                  <c:v>34.628</c:v>
                </c:pt>
                <c:pt idx="469">
                  <c:v>34.628</c:v>
                </c:pt>
                <c:pt idx="470">
                  <c:v>34.677999999999997</c:v>
                </c:pt>
                <c:pt idx="471">
                  <c:v>34.677999999999997</c:v>
                </c:pt>
                <c:pt idx="472">
                  <c:v>34.728000000000002</c:v>
                </c:pt>
                <c:pt idx="473">
                  <c:v>34.728000000000002</c:v>
                </c:pt>
                <c:pt idx="474">
                  <c:v>34.778000000000006</c:v>
                </c:pt>
                <c:pt idx="475">
                  <c:v>34.778000000000006</c:v>
                </c:pt>
                <c:pt idx="476">
                  <c:v>34.827999999999996</c:v>
                </c:pt>
                <c:pt idx="477">
                  <c:v>34.827999999999996</c:v>
                </c:pt>
                <c:pt idx="478">
                  <c:v>34.878</c:v>
                </c:pt>
                <c:pt idx="479">
                  <c:v>34.878</c:v>
                </c:pt>
                <c:pt idx="480">
                  <c:v>34.927999999999997</c:v>
                </c:pt>
                <c:pt idx="481">
                  <c:v>34.927999999999997</c:v>
                </c:pt>
                <c:pt idx="482">
                  <c:v>34.978000000000002</c:v>
                </c:pt>
                <c:pt idx="483">
                  <c:v>34.978000000000002</c:v>
                </c:pt>
                <c:pt idx="484">
                  <c:v>35.027999999999999</c:v>
                </c:pt>
                <c:pt idx="485">
                  <c:v>35.027999999999999</c:v>
                </c:pt>
                <c:pt idx="486">
                  <c:v>35.077999999999996</c:v>
                </c:pt>
                <c:pt idx="487">
                  <c:v>35.077999999999996</c:v>
                </c:pt>
                <c:pt idx="488">
                  <c:v>35.128</c:v>
                </c:pt>
                <c:pt idx="489">
                  <c:v>35.128</c:v>
                </c:pt>
                <c:pt idx="490">
                  <c:v>35.178000000000004</c:v>
                </c:pt>
                <c:pt idx="491">
                  <c:v>35.178000000000004</c:v>
                </c:pt>
                <c:pt idx="492">
                  <c:v>35.228000000000002</c:v>
                </c:pt>
                <c:pt idx="493">
                  <c:v>35.228000000000002</c:v>
                </c:pt>
                <c:pt idx="494">
                  <c:v>35.277999999999999</c:v>
                </c:pt>
                <c:pt idx="495">
                  <c:v>35.277999999999999</c:v>
                </c:pt>
                <c:pt idx="496">
                  <c:v>35.327999999999996</c:v>
                </c:pt>
                <c:pt idx="497">
                  <c:v>35.327999999999996</c:v>
                </c:pt>
                <c:pt idx="498">
                  <c:v>35.378</c:v>
                </c:pt>
                <c:pt idx="499">
                  <c:v>35.378</c:v>
                </c:pt>
                <c:pt idx="500">
                  <c:v>35.428000000000004</c:v>
                </c:pt>
                <c:pt idx="501">
                  <c:v>35.428000000000004</c:v>
                </c:pt>
                <c:pt idx="502">
                  <c:v>35.478000000000002</c:v>
                </c:pt>
                <c:pt idx="503">
                  <c:v>35.478000000000002</c:v>
                </c:pt>
                <c:pt idx="504">
                  <c:v>35.527999999999999</c:v>
                </c:pt>
                <c:pt idx="505">
                  <c:v>35.527999999999999</c:v>
                </c:pt>
                <c:pt idx="506">
                  <c:v>35.577999999999996</c:v>
                </c:pt>
                <c:pt idx="507">
                  <c:v>35.577999999999996</c:v>
                </c:pt>
                <c:pt idx="508">
                  <c:v>35.628</c:v>
                </c:pt>
                <c:pt idx="509">
                  <c:v>35.628</c:v>
                </c:pt>
                <c:pt idx="510">
                  <c:v>35.678000000000004</c:v>
                </c:pt>
                <c:pt idx="511">
                  <c:v>35.678000000000004</c:v>
                </c:pt>
                <c:pt idx="512">
                  <c:v>35.728000000000002</c:v>
                </c:pt>
                <c:pt idx="513">
                  <c:v>35.728000000000002</c:v>
                </c:pt>
                <c:pt idx="514">
                  <c:v>35.777999999999999</c:v>
                </c:pt>
                <c:pt idx="515">
                  <c:v>35.777999999999999</c:v>
                </c:pt>
                <c:pt idx="516">
                  <c:v>35.827999999999996</c:v>
                </c:pt>
                <c:pt idx="517">
                  <c:v>35.827999999999996</c:v>
                </c:pt>
                <c:pt idx="518">
                  <c:v>35.878</c:v>
                </c:pt>
                <c:pt idx="519">
                  <c:v>35.878</c:v>
                </c:pt>
                <c:pt idx="520">
                  <c:v>35.928000000000004</c:v>
                </c:pt>
                <c:pt idx="521">
                  <c:v>35.928000000000004</c:v>
                </c:pt>
                <c:pt idx="522">
                  <c:v>35.978000000000002</c:v>
                </c:pt>
                <c:pt idx="523">
                  <c:v>35.978000000000002</c:v>
                </c:pt>
                <c:pt idx="524">
                  <c:v>36.027999999999999</c:v>
                </c:pt>
                <c:pt idx="525">
                  <c:v>36.027999999999999</c:v>
                </c:pt>
                <c:pt idx="526">
                  <c:v>36.077999999999996</c:v>
                </c:pt>
                <c:pt idx="527">
                  <c:v>36.077999999999996</c:v>
                </c:pt>
                <c:pt idx="528">
                  <c:v>36.128</c:v>
                </c:pt>
                <c:pt idx="529">
                  <c:v>36.128</c:v>
                </c:pt>
                <c:pt idx="530">
                  <c:v>36.178000000000004</c:v>
                </c:pt>
                <c:pt idx="531">
                  <c:v>36.178000000000004</c:v>
                </c:pt>
                <c:pt idx="532">
                  <c:v>36.228000000000002</c:v>
                </c:pt>
                <c:pt idx="533">
                  <c:v>36.228000000000002</c:v>
                </c:pt>
                <c:pt idx="534">
                  <c:v>36.277999999999999</c:v>
                </c:pt>
                <c:pt idx="535">
                  <c:v>36.277999999999999</c:v>
                </c:pt>
                <c:pt idx="536">
                  <c:v>36.327999999999996</c:v>
                </c:pt>
                <c:pt idx="537">
                  <c:v>36.327999999999996</c:v>
                </c:pt>
                <c:pt idx="538">
                  <c:v>36.378</c:v>
                </c:pt>
                <c:pt idx="539">
                  <c:v>36.378</c:v>
                </c:pt>
                <c:pt idx="540">
                  <c:v>36.428000000000004</c:v>
                </c:pt>
                <c:pt idx="541">
                  <c:v>36.428000000000004</c:v>
                </c:pt>
                <c:pt idx="542">
                  <c:v>36.477999999999994</c:v>
                </c:pt>
                <c:pt idx="543">
                  <c:v>36.477999999999994</c:v>
                </c:pt>
                <c:pt idx="544">
                  <c:v>36.527999999999999</c:v>
                </c:pt>
                <c:pt idx="545">
                  <c:v>36.527999999999999</c:v>
                </c:pt>
                <c:pt idx="546">
                  <c:v>36.578000000000003</c:v>
                </c:pt>
                <c:pt idx="547">
                  <c:v>36.578000000000003</c:v>
                </c:pt>
                <c:pt idx="548">
                  <c:v>36.628</c:v>
                </c:pt>
                <c:pt idx="549">
                  <c:v>36.628</c:v>
                </c:pt>
                <c:pt idx="550">
                  <c:v>36.678000000000004</c:v>
                </c:pt>
                <c:pt idx="551">
                  <c:v>36.678000000000004</c:v>
                </c:pt>
                <c:pt idx="552">
                  <c:v>36.727999999999994</c:v>
                </c:pt>
                <c:pt idx="553">
                  <c:v>36.727999999999994</c:v>
                </c:pt>
                <c:pt idx="554">
                  <c:v>36.777999999999999</c:v>
                </c:pt>
                <c:pt idx="555">
                  <c:v>36.777999999999999</c:v>
                </c:pt>
                <c:pt idx="556">
                  <c:v>36.828000000000003</c:v>
                </c:pt>
                <c:pt idx="557">
                  <c:v>36.828000000000003</c:v>
                </c:pt>
                <c:pt idx="558">
                  <c:v>36.878</c:v>
                </c:pt>
                <c:pt idx="559">
                  <c:v>36.878</c:v>
                </c:pt>
                <c:pt idx="560">
                  <c:v>36.928000000000004</c:v>
                </c:pt>
                <c:pt idx="561">
                  <c:v>36.928000000000004</c:v>
                </c:pt>
                <c:pt idx="562">
                  <c:v>36.977999999999994</c:v>
                </c:pt>
                <c:pt idx="563">
                  <c:v>36.977999999999994</c:v>
                </c:pt>
                <c:pt idx="564">
                  <c:v>37.027999999999999</c:v>
                </c:pt>
                <c:pt idx="565">
                  <c:v>37.027999999999999</c:v>
                </c:pt>
                <c:pt idx="566">
                  <c:v>37.078000000000003</c:v>
                </c:pt>
                <c:pt idx="567">
                  <c:v>37.078000000000003</c:v>
                </c:pt>
                <c:pt idx="568">
                  <c:v>37.128</c:v>
                </c:pt>
                <c:pt idx="569">
                  <c:v>37.128</c:v>
                </c:pt>
                <c:pt idx="570">
                  <c:v>37.178000000000004</c:v>
                </c:pt>
                <c:pt idx="571">
                  <c:v>37.178000000000004</c:v>
                </c:pt>
                <c:pt idx="572">
                  <c:v>37.227999999999994</c:v>
                </c:pt>
                <c:pt idx="573">
                  <c:v>37.227999999999994</c:v>
                </c:pt>
                <c:pt idx="574">
                  <c:v>37.277999999999999</c:v>
                </c:pt>
                <c:pt idx="575">
                  <c:v>37.277999999999999</c:v>
                </c:pt>
                <c:pt idx="576">
                  <c:v>37.328000000000003</c:v>
                </c:pt>
                <c:pt idx="577">
                  <c:v>37.328000000000003</c:v>
                </c:pt>
                <c:pt idx="578">
                  <c:v>37.378</c:v>
                </c:pt>
                <c:pt idx="579">
                  <c:v>37.378</c:v>
                </c:pt>
                <c:pt idx="580">
                  <c:v>37.428000000000004</c:v>
                </c:pt>
                <c:pt idx="581">
                  <c:v>37.428000000000004</c:v>
                </c:pt>
                <c:pt idx="582">
                  <c:v>37.477999999999994</c:v>
                </c:pt>
                <c:pt idx="583">
                  <c:v>37.477999999999994</c:v>
                </c:pt>
                <c:pt idx="584">
                  <c:v>37.527999999999999</c:v>
                </c:pt>
                <c:pt idx="585">
                  <c:v>37.527999999999999</c:v>
                </c:pt>
                <c:pt idx="586">
                  <c:v>37.578000000000003</c:v>
                </c:pt>
                <c:pt idx="587">
                  <c:v>37.578000000000003</c:v>
                </c:pt>
                <c:pt idx="588">
                  <c:v>37.628</c:v>
                </c:pt>
                <c:pt idx="589">
                  <c:v>37.628</c:v>
                </c:pt>
                <c:pt idx="590">
                  <c:v>37.678000000000004</c:v>
                </c:pt>
                <c:pt idx="591">
                  <c:v>37.678000000000004</c:v>
                </c:pt>
                <c:pt idx="592">
                  <c:v>37.727999999999994</c:v>
                </c:pt>
                <c:pt idx="593">
                  <c:v>37.727999999999994</c:v>
                </c:pt>
                <c:pt idx="594">
                  <c:v>37.777999999999999</c:v>
                </c:pt>
                <c:pt idx="595">
                  <c:v>37.777999999999999</c:v>
                </c:pt>
                <c:pt idx="596">
                  <c:v>37.828000000000003</c:v>
                </c:pt>
                <c:pt idx="597">
                  <c:v>37.828000000000003</c:v>
                </c:pt>
                <c:pt idx="598">
                  <c:v>37.878</c:v>
                </c:pt>
                <c:pt idx="599">
                  <c:v>37.878</c:v>
                </c:pt>
                <c:pt idx="600">
                  <c:v>37.928000000000004</c:v>
                </c:pt>
                <c:pt idx="601">
                  <c:v>37.928000000000004</c:v>
                </c:pt>
                <c:pt idx="602">
                  <c:v>37.977999999999994</c:v>
                </c:pt>
                <c:pt idx="603">
                  <c:v>37.977999999999994</c:v>
                </c:pt>
                <c:pt idx="604">
                  <c:v>38.027999999999999</c:v>
                </c:pt>
                <c:pt idx="605">
                  <c:v>38.027999999999999</c:v>
                </c:pt>
                <c:pt idx="606">
                  <c:v>38.078000000000003</c:v>
                </c:pt>
                <c:pt idx="607">
                  <c:v>38.078000000000003</c:v>
                </c:pt>
                <c:pt idx="608">
                  <c:v>38.128</c:v>
                </c:pt>
                <c:pt idx="609">
                  <c:v>38.128</c:v>
                </c:pt>
                <c:pt idx="610">
                  <c:v>38.177999999999997</c:v>
                </c:pt>
                <c:pt idx="611">
                  <c:v>38.177999999999997</c:v>
                </c:pt>
                <c:pt idx="612">
                  <c:v>38.228000000000002</c:v>
                </c:pt>
                <c:pt idx="613">
                  <c:v>38.228000000000002</c:v>
                </c:pt>
                <c:pt idx="614">
                  <c:v>38.277999999999999</c:v>
                </c:pt>
                <c:pt idx="615">
                  <c:v>38.277999999999999</c:v>
                </c:pt>
                <c:pt idx="616">
                  <c:v>38.328000000000003</c:v>
                </c:pt>
                <c:pt idx="617">
                  <c:v>38.328000000000003</c:v>
                </c:pt>
                <c:pt idx="618">
                  <c:v>38.378</c:v>
                </c:pt>
                <c:pt idx="619">
                  <c:v>38.378</c:v>
                </c:pt>
                <c:pt idx="620">
                  <c:v>38.427999999999997</c:v>
                </c:pt>
                <c:pt idx="621">
                  <c:v>38.427999999999997</c:v>
                </c:pt>
                <c:pt idx="622">
                  <c:v>38.478000000000002</c:v>
                </c:pt>
                <c:pt idx="623">
                  <c:v>38.478000000000002</c:v>
                </c:pt>
                <c:pt idx="624">
                  <c:v>38.527999999999999</c:v>
                </c:pt>
                <c:pt idx="625">
                  <c:v>38.527999999999999</c:v>
                </c:pt>
                <c:pt idx="626">
                  <c:v>38.578000000000003</c:v>
                </c:pt>
                <c:pt idx="627">
                  <c:v>38.578000000000003</c:v>
                </c:pt>
                <c:pt idx="628">
                  <c:v>38.628</c:v>
                </c:pt>
                <c:pt idx="629">
                  <c:v>38.628</c:v>
                </c:pt>
                <c:pt idx="630">
                  <c:v>38.677999999999997</c:v>
                </c:pt>
                <c:pt idx="631">
                  <c:v>38.677999999999997</c:v>
                </c:pt>
                <c:pt idx="632">
                  <c:v>38.728000000000002</c:v>
                </c:pt>
                <c:pt idx="633">
                  <c:v>38.728000000000002</c:v>
                </c:pt>
                <c:pt idx="634">
                  <c:v>38.777999999999999</c:v>
                </c:pt>
                <c:pt idx="635">
                  <c:v>38.777999999999999</c:v>
                </c:pt>
                <c:pt idx="636">
                  <c:v>38.828000000000003</c:v>
                </c:pt>
                <c:pt idx="637">
                  <c:v>38.828000000000003</c:v>
                </c:pt>
                <c:pt idx="638">
                  <c:v>38.878</c:v>
                </c:pt>
                <c:pt idx="639">
                  <c:v>38.878</c:v>
                </c:pt>
                <c:pt idx="640">
                  <c:v>38.927999999999997</c:v>
                </c:pt>
                <c:pt idx="641">
                  <c:v>38.927999999999997</c:v>
                </c:pt>
                <c:pt idx="642">
                  <c:v>38.978000000000002</c:v>
                </c:pt>
                <c:pt idx="643">
                  <c:v>38.978000000000002</c:v>
                </c:pt>
                <c:pt idx="644">
                  <c:v>39.027999999999999</c:v>
                </c:pt>
                <c:pt idx="645">
                  <c:v>39.027999999999999</c:v>
                </c:pt>
                <c:pt idx="646">
                  <c:v>39.078000000000003</c:v>
                </c:pt>
                <c:pt idx="647">
                  <c:v>39.078000000000003</c:v>
                </c:pt>
                <c:pt idx="648">
                  <c:v>39.128</c:v>
                </c:pt>
                <c:pt idx="649">
                  <c:v>39.128</c:v>
                </c:pt>
                <c:pt idx="650">
                  <c:v>0</c:v>
                </c:pt>
                <c:pt idx="651">
                  <c:v>0</c:v>
                </c:pt>
                <c:pt idx="652">
                  <c:v>0</c:v>
                </c:pt>
                <c:pt idx="653">
                  <c:v>33.017800000000001</c:v>
                </c:pt>
                <c:pt idx="654">
                  <c:v>33.017800000000001</c:v>
                </c:pt>
                <c:pt idx="655">
                  <c:v>33.035599999999995</c:v>
                </c:pt>
                <c:pt idx="656">
                  <c:v>33.035599999999995</c:v>
                </c:pt>
                <c:pt idx="657">
                  <c:v>33.053399999999996</c:v>
                </c:pt>
                <c:pt idx="658">
                  <c:v>33.053399999999996</c:v>
                </c:pt>
                <c:pt idx="659">
                  <c:v>33.071200000000005</c:v>
                </c:pt>
                <c:pt idx="660">
                  <c:v>33.071200000000005</c:v>
                </c:pt>
                <c:pt idx="661">
                  <c:v>33.088999999999999</c:v>
                </c:pt>
                <c:pt idx="662">
                  <c:v>33.088999999999999</c:v>
                </c:pt>
                <c:pt idx="663">
                  <c:v>33.1068</c:v>
                </c:pt>
                <c:pt idx="664">
                  <c:v>33.1068</c:v>
                </c:pt>
                <c:pt idx="665">
                  <c:v>33.124599999999994</c:v>
                </c:pt>
                <c:pt idx="666">
                  <c:v>33.124599999999994</c:v>
                </c:pt>
                <c:pt idx="667">
                  <c:v>33.142400000000002</c:v>
                </c:pt>
                <c:pt idx="668">
                  <c:v>33.142400000000002</c:v>
                </c:pt>
                <c:pt idx="669">
                  <c:v>33.160200000000003</c:v>
                </c:pt>
                <c:pt idx="670">
                  <c:v>33.160200000000003</c:v>
                </c:pt>
                <c:pt idx="671">
                  <c:v>0</c:v>
                </c:pt>
                <c:pt idx="672">
                  <c:v>0</c:v>
                </c:pt>
                <c:pt idx="673">
                  <c:v>0</c:v>
                </c:pt>
                <c:pt idx="674">
                  <c:v>27.05</c:v>
                </c:pt>
                <c:pt idx="675">
                  <c:v>27.05</c:v>
                </c:pt>
                <c:pt idx="676">
                  <c:v>27.099999999999998</c:v>
                </c:pt>
                <c:pt idx="677">
                  <c:v>27.099999999999998</c:v>
                </c:pt>
                <c:pt idx="678">
                  <c:v>27.150000000000002</c:v>
                </c:pt>
                <c:pt idx="679">
                  <c:v>27.150000000000002</c:v>
                </c:pt>
                <c:pt idx="680">
                  <c:v>27.2</c:v>
                </c:pt>
                <c:pt idx="681">
                  <c:v>27.2</c:v>
                </c:pt>
                <c:pt idx="682">
                  <c:v>27.25</c:v>
                </c:pt>
                <c:pt idx="683">
                  <c:v>27.25</c:v>
                </c:pt>
                <c:pt idx="684">
                  <c:v>27.3</c:v>
                </c:pt>
                <c:pt idx="685">
                  <c:v>27.3</c:v>
                </c:pt>
                <c:pt idx="686">
                  <c:v>27.349999999999998</c:v>
                </c:pt>
                <c:pt idx="687">
                  <c:v>27.349999999999998</c:v>
                </c:pt>
                <c:pt idx="688">
                  <c:v>27.400000000000002</c:v>
                </c:pt>
                <c:pt idx="689">
                  <c:v>27.400000000000002</c:v>
                </c:pt>
                <c:pt idx="690">
                  <c:v>27.45</c:v>
                </c:pt>
                <c:pt idx="691">
                  <c:v>27.45</c:v>
                </c:pt>
                <c:pt idx="692">
                  <c:v>27.5</c:v>
                </c:pt>
                <c:pt idx="693">
                  <c:v>27.5</c:v>
                </c:pt>
                <c:pt idx="694">
                  <c:v>27.55</c:v>
                </c:pt>
                <c:pt idx="695">
                  <c:v>27.55</c:v>
                </c:pt>
                <c:pt idx="696">
                  <c:v>27.599999999999998</c:v>
                </c:pt>
                <c:pt idx="697">
                  <c:v>27.599999999999998</c:v>
                </c:pt>
                <c:pt idx="698">
                  <c:v>27.650000000000002</c:v>
                </c:pt>
                <c:pt idx="699">
                  <c:v>27.650000000000002</c:v>
                </c:pt>
                <c:pt idx="700">
                  <c:v>27.7</c:v>
                </c:pt>
                <c:pt idx="701">
                  <c:v>27.7</c:v>
                </c:pt>
                <c:pt idx="702">
                  <c:v>27.75</c:v>
                </c:pt>
                <c:pt idx="703">
                  <c:v>27.75</c:v>
                </c:pt>
                <c:pt idx="704">
                  <c:v>27.799999999999997</c:v>
                </c:pt>
                <c:pt idx="705">
                  <c:v>27.799999999999997</c:v>
                </c:pt>
                <c:pt idx="706">
                  <c:v>27.85</c:v>
                </c:pt>
                <c:pt idx="707">
                  <c:v>27.85</c:v>
                </c:pt>
                <c:pt idx="708">
                  <c:v>27.900000000000002</c:v>
                </c:pt>
                <c:pt idx="709">
                  <c:v>27.900000000000002</c:v>
                </c:pt>
                <c:pt idx="710">
                  <c:v>27.95</c:v>
                </c:pt>
                <c:pt idx="711">
                  <c:v>27.95</c:v>
                </c:pt>
                <c:pt idx="712">
                  <c:v>28</c:v>
                </c:pt>
                <c:pt idx="713">
                  <c:v>28</c:v>
                </c:pt>
                <c:pt idx="714">
                  <c:v>28.049999999999997</c:v>
                </c:pt>
                <c:pt idx="715">
                  <c:v>28.049999999999997</c:v>
                </c:pt>
                <c:pt idx="716">
                  <c:v>28.1</c:v>
                </c:pt>
                <c:pt idx="717">
                  <c:v>28.1</c:v>
                </c:pt>
                <c:pt idx="718">
                  <c:v>28.150000000000002</c:v>
                </c:pt>
                <c:pt idx="719">
                  <c:v>28.150000000000002</c:v>
                </c:pt>
                <c:pt idx="720">
                  <c:v>28.2</c:v>
                </c:pt>
                <c:pt idx="721">
                  <c:v>28.2</c:v>
                </c:pt>
                <c:pt idx="722">
                  <c:v>28.25</c:v>
                </c:pt>
                <c:pt idx="723">
                  <c:v>28.25</c:v>
                </c:pt>
                <c:pt idx="724">
                  <c:v>28.299999999999997</c:v>
                </c:pt>
                <c:pt idx="725">
                  <c:v>28.299999999999997</c:v>
                </c:pt>
                <c:pt idx="726">
                  <c:v>28.35</c:v>
                </c:pt>
                <c:pt idx="727">
                  <c:v>28.35</c:v>
                </c:pt>
                <c:pt idx="728">
                  <c:v>28.400000000000002</c:v>
                </c:pt>
                <c:pt idx="729">
                  <c:v>28.400000000000002</c:v>
                </c:pt>
                <c:pt idx="730">
                  <c:v>28.45</c:v>
                </c:pt>
                <c:pt idx="731">
                  <c:v>28.45</c:v>
                </c:pt>
                <c:pt idx="732">
                  <c:v>28.5</c:v>
                </c:pt>
                <c:pt idx="733">
                  <c:v>28.5</c:v>
                </c:pt>
                <c:pt idx="734">
                  <c:v>28.55</c:v>
                </c:pt>
                <c:pt idx="735">
                  <c:v>28.55</c:v>
                </c:pt>
                <c:pt idx="736">
                  <c:v>28.6</c:v>
                </c:pt>
                <c:pt idx="737">
                  <c:v>28.6</c:v>
                </c:pt>
                <c:pt idx="738">
                  <c:v>28.65</c:v>
                </c:pt>
                <c:pt idx="739">
                  <c:v>28.65</c:v>
                </c:pt>
                <c:pt idx="740">
                  <c:v>28.7</c:v>
                </c:pt>
                <c:pt idx="741">
                  <c:v>28.7</c:v>
                </c:pt>
                <c:pt idx="742">
                  <c:v>28.75</c:v>
                </c:pt>
                <c:pt idx="743">
                  <c:v>28.75</c:v>
                </c:pt>
                <c:pt idx="744">
                  <c:v>28.8</c:v>
                </c:pt>
                <c:pt idx="745">
                  <c:v>28.8</c:v>
                </c:pt>
                <c:pt idx="746">
                  <c:v>28.85</c:v>
                </c:pt>
                <c:pt idx="747">
                  <c:v>28.85</c:v>
                </c:pt>
                <c:pt idx="748">
                  <c:v>28.9</c:v>
                </c:pt>
                <c:pt idx="749">
                  <c:v>28.9</c:v>
                </c:pt>
                <c:pt idx="750">
                  <c:v>28.95</c:v>
                </c:pt>
                <c:pt idx="751">
                  <c:v>28.95</c:v>
                </c:pt>
                <c:pt idx="752">
                  <c:v>29</c:v>
                </c:pt>
                <c:pt idx="753">
                  <c:v>29</c:v>
                </c:pt>
                <c:pt idx="754">
                  <c:v>29.05</c:v>
                </c:pt>
                <c:pt idx="755">
                  <c:v>29.05</c:v>
                </c:pt>
                <c:pt idx="756">
                  <c:v>29.1</c:v>
                </c:pt>
                <c:pt idx="757">
                  <c:v>29.1</c:v>
                </c:pt>
                <c:pt idx="758">
                  <c:v>29.15</c:v>
                </c:pt>
                <c:pt idx="759">
                  <c:v>29.15</c:v>
                </c:pt>
                <c:pt idx="760">
                  <c:v>29.2</c:v>
                </c:pt>
                <c:pt idx="761">
                  <c:v>29.2</c:v>
                </c:pt>
                <c:pt idx="762">
                  <c:v>29.25</c:v>
                </c:pt>
                <c:pt idx="763">
                  <c:v>29.25</c:v>
                </c:pt>
                <c:pt idx="764">
                  <c:v>29.3</c:v>
                </c:pt>
                <c:pt idx="765">
                  <c:v>29.3</c:v>
                </c:pt>
                <c:pt idx="766">
                  <c:v>29.35</c:v>
                </c:pt>
                <c:pt idx="767">
                  <c:v>29.35</c:v>
                </c:pt>
                <c:pt idx="768">
                  <c:v>29.4</c:v>
                </c:pt>
                <c:pt idx="769">
                  <c:v>29.4</c:v>
                </c:pt>
                <c:pt idx="770">
                  <c:v>29.45</c:v>
                </c:pt>
                <c:pt idx="771">
                  <c:v>29.45</c:v>
                </c:pt>
                <c:pt idx="772">
                  <c:v>29.5</c:v>
                </c:pt>
                <c:pt idx="773">
                  <c:v>29.5</c:v>
                </c:pt>
                <c:pt idx="774">
                  <c:v>29.55</c:v>
                </c:pt>
                <c:pt idx="775">
                  <c:v>29.55</c:v>
                </c:pt>
                <c:pt idx="776">
                  <c:v>29.6</c:v>
                </c:pt>
                <c:pt idx="777">
                  <c:v>29.6</c:v>
                </c:pt>
                <c:pt idx="778">
                  <c:v>29.65</c:v>
                </c:pt>
                <c:pt idx="779">
                  <c:v>29.65</c:v>
                </c:pt>
                <c:pt idx="780">
                  <c:v>29.7</c:v>
                </c:pt>
                <c:pt idx="781">
                  <c:v>29.7</c:v>
                </c:pt>
                <c:pt idx="782">
                  <c:v>29.75</c:v>
                </c:pt>
                <c:pt idx="783">
                  <c:v>29.75</c:v>
                </c:pt>
                <c:pt idx="784">
                  <c:v>29.8</c:v>
                </c:pt>
                <c:pt idx="785">
                  <c:v>29.8</c:v>
                </c:pt>
                <c:pt idx="786">
                  <c:v>29.85</c:v>
                </c:pt>
                <c:pt idx="787">
                  <c:v>29.85</c:v>
                </c:pt>
                <c:pt idx="788">
                  <c:v>29.9</c:v>
                </c:pt>
                <c:pt idx="789">
                  <c:v>29.9</c:v>
                </c:pt>
                <c:pt idx="790">
                  <c:v>29.95</c:v>
                </c:pt>
                <c:pt idx="791">
                  <c:v>29.95</c:v>
                </c:pt>
                <c:pt idx="792">
                  <c:v>30</c:v>
                </c:pt>
                <c:pt idx="793">
                  <c:v>30</c:v>
                </c:pt>
                <c:pt idx="794">
                  <c:v>30.05</c:v>
                </c:pt>
                <c:pt idx="795">
                  <c:v>30.05</c:v>
                </c:pt>
                <c:pt idx="796">
                  <c:v>30.099999999999998</c:v>
                </c:pt>
                <c:pt idx="797">
                  <c:v>30.099999999999998</c:v>
                </c:pt>
                <c:pt idx="798">
                  <c:v>30.15</c:v>
                </c:pt>
                <c:pt idx="799">
                  <c:v>30.15</c:v>
                </c:pt>
                <c:pt idx="800">
                  <c:v>30.200000000000003</c:v>
                </c:pt>
                <c:pt idx="801">
                  <c:v>30.200000000000003</c:v>
                </c:pt>
                <c:pt idx="802">
                  <c:v>30.25</c:v>
                </c:pt>
                <c:pt idx="803">
                  <c:v>30.25</c:v>
                </c:pt>
                <c:pt idx="804">
                  <c:v>30.3</c:v>
                </c:pt>
                <c:pt idx="805">
                  <c:v>30.3</c:v>
                </c:pt>
                <c:pt idx="806">
                  <c:v>30.349999999999998</c:v>
                </c:pt>
                <c:pt idx="807">
                  <c:v>30.349999999999998</c:v>
                </c:pt>
                <c:pt idx="808">
                  <c:v>30.4</c:v>
                </c:pt>
                <c:pt idx="809">
                  <c:v>30.4</c:v>
                </c:pt>
                <c:pt idx="810">
                  <c:v>30.450000000000003</c:v>
                </c:pt>
                <c:pt idx="811">
                  <c:v>30.450000000000003</c:v>
                </c:pt>
                <c:pt idx="812">
                  <c:v>30.5</c:v>
                </c:pt>
                <c:pt idx="813">
                  <c:v>30.5</c:v>
                </c:pt>
                <c:pt idx="814">
                  <c:v>30.55</c:v>
                </c:pt>
                <c:pt idx="815">
                  <c:v>30.55</c:v>
                </c:pt>
                <c:pt idx="816">
                  <c:v>30.599999999999998</c:v>
                </c:pt>
                <c:pt idx="817">
                  <c:v>30.599999999999998</c:v>
                </c:pt>
                <c:pt idx="818">
                  <c:v>30.65</c:v>
                </c:pt>
                <c:pt idx="819">
                  <c:v>30.65</c:v>
                </c:pt>
                <c:pt idx="820">
                  <c:v>30.700000000000003</c:v>
                </c:pt>
                <c:pt idx="821">
                  <c:v>30.700000000000003</c:v>
                </c:pt>
                <c:pt idx="822">
                  <c:v>30.75</c:v>
                </c:pt>
                <c:pt idx="823">
                  <c:v>30.75</c:v>
                </c:pt>
                <c:pt idx="824">
                  <c:v>30.8</c:v>
                </c:pt>
                <c:pt idx="825">
                  <c:v>30.8</c:v>
                </c:pt>
                <c:pt idx="826">
                  <c:v>30.849999999999998</c:v>
                </c:pt>
                <c:pt idx="827">
                  <c:v>30.849999999999998</c:v>
                </c:pt>
                <c:pt idx="828">
                  <c:v>30.900000000000002</c:v>
                </c:pt>
                <c:pt idx="829">
                  <c:v>30.900000000000002</c:v>
                </c:pt>
                <c:pt idx="830">
                  <c:v>30.95</c:v>
                </c:pt>
                <c:pt idx="831">
                  <c:v>30.95</c:v>
                </c:pt>
                <c:pt idx="832">
                  <c:v>31</c:v>
                </c:pt>
                <c:pt idx="833">
                  <c:v>31</c:v>
                </c:pt>
                <c:pt idx="834">
                  <c:v>31.05</c:v>
                </c:pt>
                <c:pt idx="835">
                  <c:v>31.05</c:v>
                </c:pt>
                <c:pt idx="836">
                  <c:v>31.099999999999998</c:v>
                </c:pt>
                <c:pt idx="837">
                  <c:v>31.099999999999998</c:v>
                </c:pt>
                <c:pt idx="838">
                  <c:v>31.150000000000002</c:v>
                </c:pt>
                <c:pt idx="839">
                  <c:v>31.150000000000002</c:v>
                </c:pt>
                <c:pt idx="840">
                  <c:v>31.2</c:v>
                </c:pt>
                <c:pt idx="841">
                  <c:v>31.2</c:v>
                </c:pt>
                <c:pt idx="842">
                  <c:v>31.25</c:v>
                </c:pt>
                <c:pt idx="843">
                  <c:v>31.25</c:v>
                </c:pt>
                <c:pt idx="844">
                  <c:v>31.3</c:v>
                </c:pt>
                <c:pt idx="845">
                  <c:v>31.3</c:v>
                </c:pt>
                <c:pt idx="846">
                  <c:v>31.35</c:v>
                </c:pt>
                <c:pt idx="847">
                  <c:v>31.35</c:v>
                </c:pt>
                <c:pt idx="848">
                  <c:v>31.4</c:v>
                </c:pt>
                <c:pt idx="849">
                  <c:v>31.4</c:v>
                </c:pt>
                <c:pt idx="850">
                  <c:v>31.45</c:v>
                </c:pt>
                <c:pt idx="851">
                  <c:v>31.45</c:v>
                </c:pt>
                <c:pt idx="852">
                  <c:v>31.5</c:v>
                </c:pt>
                <c:pt idx="853">
                  <c:v>31.5</c:v>
                </c:pt>
                <c:pt idx="854">
                  <c:v>31.55</c:v>
                </c:pt>
                <c:pt idx="855">
                  <c:v>31.55</c:v>
                </c:pt>
                <c:pt idx="856">
                  <c:v>31.6</c:v>
                </c:pt>
                <c:pt idx="857">
                  <c:v>31.6</c:v>
                </c:pt>
                <c:pt idx="858">
                  <c:v>31.65</c:v>
                </c:pt>
                <c:pt idx="859">
                  <c:v>31.65</c:v>
                </c:pt>
                <c:pt idx="860">
                  <c:v>31.7</c:v>
                </c:pt>
                <c:pt idx="861">
                  <c:v>31.7</c:v>
                </c:pt>
                <c:pt idx="862">
                  <c:v>31.75</c:v>
                </c:pt>
                <c:pt idx="863">
                  <c:v>31.75</c:v>
                </c:pt>
                <c:pt idx="864">
                  <c:v>31.8</c:v>
                </c:pt>
                <c:pt idx="865">
                  <c:v>31.8</c:v>
                </c:pt>
                <c:pt idx="866">
                  <c:v>31.850000000000005</c:v>
                </c:pt>
                <c:pt idx="867">
                  <c:v>31.850000000000005</c:v>
                </c:pt>
                <c:pt idx="868">
                  <c:v>31.9</c:v>
                </c:pt>
                <c:pt idx="869">
                  <c:v>31.9</c:v>
                </c:pt>
                <c:pt idx="870">
                  <c:v>31.95</c:v>
                </c:pt>
                <c:pt idx="871">
                  <c:v>31.95</c:v>
                </c:pt>
                <c:pt idx="872">
                  <c:v>32</c:v>
                </c:pt>
                <c:pt idx="873">
                  <c:v>32</c:v>
                </c:pt>
                <c:pt idx="874">
                  <c:v>32.050000000000004</c:v>
                </c:pt>
                <c:pt idx="875">
                  <c:v>32.050000000000004</c:v>
                </c:pt>
                <c:pt idx="876">
                  <c:v>32.099999999999994</c:v>
                </c:pt>
                <c:pt idx="877">
                  <c:v>32.099999999999994</c:v>
                </c:pt>
                <c:pt idx="878">
                  <c:v>32.15</c:v>
                </c:pt>
                <c:pt idx="879">
                  <c:v>32.15</c:v>
                </c:pt>
                <c:pt idx="880">
                  <c:v>32.200000000000003</c:v>
                </c:pt>
                <c:pt idx="881">
                  <c:v>32.200000000000003</c:v>
                </c:pt>
                <c:pt idx="882">
                  <c:v>32.25</c:v>
                </c:pt>
                <c:pt idx="883">
                  <c:v>32.25</c:v>
                </c:pt>
                <c:pt idx="884">
                  <c:v>32.300000000000004</c:v>
                </c:pt>
                <c:pt idx="885">
                  <c:v>32.300000000000004</c:v>
                </c:pt>
                <c:pt idx="886">
                  <c:v>32.349999999999994</c:v>
                </c:pt>
                <c:pt idx="887">
                  <c:v>32.349999999999994</c:v>
                </c:pt>
                <c:pt idx="888">
                  <c:v>32.4</c:v>
                </c:pt>
                <c:pt idx="889">
                  <c:v>32.4</c:v>
                </c:pt>
                <c:pt idx="890">
                  <c:v>32.450000000000003</c:v>
                </c:pt>
                <c:pt idx="891">
                  <c:v>32.450000000000003</c:v>
                </c:pt>
                <c:pt idx="892">
                  <c:v>32.5</c:v>
                </c:pt>
                <c:pt idx="893">
                  <c:v>32.5</c:v>
                </c:pt>
                <c:pt idx="894">
                  <c:v>32.550000000000004</c:v>
                </c:pt>
                <c:pt idx="895">
                  <c:v>32.550000000000004</c:v>
                </c:pt>
                <c:pt idx="896">
                  <c:v>32.599999999999994</c:v>
                </c:pt>
                <c:pt idx="897">
                  <c:v>32.599999999999994</c:v>
                </c:pt>
                <c:pt idx="898">
                  <c:v>32.65</c:v>
                </c:pt>
                <c:pt idx="899">
                  <c:v>32.65</c:v>
                </c:pt>
                <c:pt idx="900">
                  <c:v>32.700000000000003</c:v>
                </c:pt>
                <c:pt idx="901">
                  <c:v>32.700000000000003</c:v>
                </c:pt>
                <c:pt idx="902">
                  <c:v>32.75</c:v>
                </c:pt>
                <c:pt idx="903">
                  <c:v>32.75</c:v>
                </c:pt>
                <c:pt idx="904">
                  <c:v>32.800000000000004</c:v>
                </c:pt>
                <c:pt idx="905">
                  <c:v>32.800000000000004</c:v>
                </c:pt>
                <c:pt idx="906">
                  <c:v>32.849999999999994</c:v>
                </c:pt>
                <c:pt idx="907">
                  <c:v>32.849999999999994</c:v>
                </c:pt>
                <c:pt idx="908">
                  <c:v>32.9</c:v>
                </c:pt>
                <c:pt idx="909">
                  <c:v>32.9</c:v>
                </c:pt>
                <c:pt idx="910">
                  <c:v>32.950000000000003</c:v>
                </c:pt>
                <c:pt idx="911">
                  <c:v>32.950000000000003</c:v>
                </c:pt>
                <c:pt idx="912">
                  <c:v>0</c:v>
                </c:pt>
                <c:pt idx="913">
                  <c:v>0</c:v>
                </c:pt>
                <c:pt idx="914">
                  <c:v>0</c:v>
                </c:pt>
                <c:pt idx="915">
                  <c:v>1</c:v>
                </c:pt>
                <c:pt idx="916">
                  <c:v>1</c:v>
                </c:pt>
                <c:pt idx="917">
                  <c:v>2</c:v>
                </c:pt>
                <c:pt idx="918">
                  <c:v>2</c:v>
                </c:pt>
                <c:pt idx="919">
                  <c:v>3</c:v>
                </c:pt>
                <c:pt idx="920">
                  <c:v>3</c:v>
                </c:pt>
                <c:pt idx="921">
                  <c:v>4</c:v>
                </c:pt>
                <c:pt idx="922">
                  <c:v>4</c:v>
                </c:pt>
                <c:pt idx="923">
                  <c:v>5</c:v>
                </c:pt>
                <c:pt idx="924">
                  <c:v>5</c:v>
                </c:pt>
                <c:pt idx="925">
                  <c:v>6</c:v>
                </c:pt>
                <c:pt idx="926">
                  <c:v>6</c:v>
                </c:pt>
                <c:pt idx="927">
                  <c:v>7</c:v>
                </c:pt>
                <c:pt idx="928">
                  <c:v>7</c:v>
                </c:pt>
                <c:pt idx="929">
                  <c:v>8</c:v>
                </c:pt>
                <c:pt idx="930">
                  <c:v>8</c:v>
                </c:pt>
                <c:pt idx="931">
                  <c:v>9</c:v>
                </c:pt>
                <c:pt idx="932">
                  <c:v>9</c:v>
                </c:pt>
                <c:pt idx="933">
                  <c:v>10</c:v>
                </c:pt>
                <c:pt idx="934">
                  <c:v>10</c:v>
                </c:pt>
                <c:pt idx="935">
                  <c:v>11</c:v>
                </c:pt>
                <c:pt idx="936">
                  <c:v>11</c:v>
                </c:pt>
                <c:pt idx="937">
                  <c:v>12</c:v>
                </c:pt>
                <c:pt idx="938">
                  <c:v>12</c:v>
                </c:pt>
                <c:pt idx="939">
                  <c:v>13</c:v>
                </c:pt>
                <c:pt idx="940">
                  <c:v>13</c:v>
                </c:pt>
                <c:pt idx="941">
                  <c:v>14</c:v>
                </c:pt>
                <c:pt idx="942">
                  <c:v>14</c:v>
                </c:pt>
                <c:pt idx="943">
                  <c:v>15</c:v>
                </c:pt>
                <c:pt idx="944">
                  <c:v>15</c:v>
                </c:pt>
                <c:pt idx="945">
                  <c:v>16</c:v>
                </c:pt>
                <c:pt idx="946">
                  <c:v>16</c:v>
                </c:pt>
                <c:pt idx="947">
                  <c:v>17</c:v>
                </c:pt>
                <c:pt idx="948">
                  <c:v>17</c:v>
                </c:pt>
                <c:pt idx="949">
                  <c:v>18</c:v>
                </c:pt>
                <c:pt idx="950">
                  <c:v>18</c:v>
                </c:pt>
                <c:pt idx="951">
                  <c:v>19</c:v>
                </c:pt>
                <c:pt idx="952">
                  <c:v>19</c:v>
                </c:pt>
                <c:pt idx="953">
                  <c:v>20</c:v>
                </c:pt>
                <c:pt idx="954">
                  <c:v>20</c:v>
                </c:pt>
                <c:pt idx="955">
                  <c:v>21</c:v>
                </c:pt>
                <c:pt idx="956">
                  <c:v>21</c:v>
                </c:pt>
                <c:pt idx="957">
                  <c:v>22</c:v>
                </c:pt>
                <c:pt idx="958">
                  <c:v>22</c:v>
                </c:pt>
                <c:pt idx="959">
                  <c:v>23</c:v>
                </c:pt>
                <c:pt idx="960">
                  <c:v>23</c:v>
                </c:pt>
                <c:pt idx="961">
                  <c:v>24</c:v>
                </c:pt>
                <c:pt idx="962">
                  <c:v>24</c:v>
                </c:pt>
                <c:pt idx="963">
                  <c:v>25</c:v>
                </c:pt>
                <c:pt idx="964">
                  <c:v>25</c:v>
                </c:pt>
                <c:pt idx="965">
                  <c:v>26</c:v>
                </c:pt>
                <c:pt idx="966">
                  <c:v>26</c:v>
                </c:pt>
                <c:pt idx="967">
                  <c:v>0</c:v>
                </c:pt>
                <c:pt idx="968">
                  <c:v>0</c:v>
                </c:pt>
                <c:pt idx="969">
                  <c:v>0</c:v>
                </c:pt>
                <c:pt idx="970">
                  <c:v>0</c:v>
                </c:pt>
                <c:pt idx="971">
                  <c:v>1</c:v>
                </c:pt>
                <c:pt idx="972">
                  <c:v>2</c:v>
                </c:pt>
                <c:pt idx="973">
                  <c:v>3</c:v>
                </c:pt>
                <c:pt idx="974">
                  <c:v>4</c:v>
                </c:pt>
                <c:pt idx="975">
                  <c:v>5</c:v>
                </c:pt>
                <c:pt idx="976">
                  <c:v>6</c:v>
                </c:pt>
                <c:pt idx="977">
                  <c:v>7</c:v>
                </c:pt>
                <c:pt idx="978">
                  <c:v>8</c:v>
                </c:pt>
                <c:pt idx="979">
                  <c:v>9</c:v>
                </c:pt>
                <c:pt idx="980">
                  <c:v>10</c:v>
                </c:pt>
                <c:pt idx="981">
                  <c:v>11</c:v>
                </c:pt>
                <c:pt idx="982">
                  <c:v>12</c:v>
                </c:pt>
                <c:pt idx="983">
                  <c:v>13</c:v>
                </c:pt>
                <c:pt idx="984">
                  <c:v>14</c:v>
                </c:pt>
                <c:pt idx="985">
                  <c:v>15</c:v>
                </c:pt>
                <c:pt idx="986">
                  <c:v>16</c:v>
                </c:pt>
                <c:pt idx="987">
                  <c:v>17</c:v>
                </c:pt>
                <c:pt idx="988">
                  <c:v>18</c:v>
                </c:pt>
                <c:pt idx="989">
                  <c:v>19</c:v>
                </c:pt>
                <c:pt idx="990">
                  <c:v>20</c:v>
                </c:pt>
                <c:pt idx="991">
                  <c:v>21</c:v>
                </c:pt>
                <c:pt idx="992">
                  <c:v>22</c:v>
                </c:pt>
                <c:pt idx="993">
                  <c:v>23</c:v>
                </c:pt>
                <c:pt idx="994">
                  <c:v>24</c:v>
                </c:pt>
                <c:pt idx="995">
                  <c:v>25</c:v>
                </c:pt>
                <c:pt idx="996">
                  <c:v>26</c:v>
                </c:pt>
                <c:pt idx="997">
                  <c:v>27</c:v>
                </c:pt>
                <c:pt idx="998">
                  <c:v>0</c:v>
                </c:pt>
                <c:pt idx="999">
                  <c:v>0</c:v>
                </c:pt>
                <c:pt idx="1000">
                  <c:v>0</c:v>
                </c:pt>
                <c:pt idx="1001">
                  <c:v>27</c:v>
                </c:pt>
                <c:pt idx="1002">
                  <c:v>27.05</c:v>
                </c:pt>
                <c:pt idx="1003">
                  <c:v>27.099999999999998</c:v>
                </c:pt>
                <c:pt idx="1004">
                  <c:v>27.150000000000002</c:v>
                </c:pt>
                <c:pt idx="1005">
                  <c:v>27.2</c:v>
                </c:pt>
                <c:pt idx="1006">
                  <c:v>27.25</c:v>
                </c:pt>
                <c:pt idx="1007">
                  <c:v>27.3</c:v>
                </c:pt>
                <c:pt idx="1008">
                  <c:v>27.349999999999998</c:v>
                </c:pt>
                <c:pt idx="1009">
                  <c:v>27.400000000000002</c:v>
                </c:pt>
                <c:pt idx="1010">
                  <c:v>27.45</c:v>
                </c:pt>
                <c:pt idx="1011">
                  <c:v>27.5</c:v>
                </c:pt>
                <c:pt idx="1012">
                  <c:v>27.55</c:v>
                </c:pt>
                <c:pt idx="1013">
                  <c:v>27.599999999999998</c:v>
                </c:pt>
                <c:pt idx="1014">
                  <c:v>27.650000000000002</c:v>
                </c:pt>
                <c:pt idx="1015">
                  <c:v>27.7</c:v>
                </c:pt>
                <c:pt idx="1016">
                  <c:v>27.75</c:v>
                </c:pt>
                <c:pt idx="1017">
                  <c:v>27.799999999999997</c:v>
                </c:pt>
                <c:pt idx="1018">
                  <c:v>27.85</c:v>
                </c:pt>
                <c:pt idx="1019">
                  <c:v>27.900000000000002</c:v>
                </c:pt>
                <c:pt idx="1020">
                  <c:v>27.95</c:v>
                </c:pt>
                <c:pt idx="1021">
                  <c:v>28</c:v>
                </c:pt>
                <c:pt idx="1022">
                  <c:v>28.049999999999997</c:v>
                </c:pt>
                <c:pt idx="1023">
                  <c:v>28.1</c:v>
                </c:pt>
                <c:pt idx="1024">
                  <c:v>28.150000000000002</c:v>
                </c:pt>
                <c:pt idx="1025">
                  <c:v>28.2</c:v>
                </c:pt>
                <c:pt idx="1026">
                  <c:v>28.25</c:v>
                </c:pt>
                <c:pt idx="1027">
                  <c:v>28.299999999999997</c:v>
                </c:pt>
                <c:pt idx="1028">
                  <c:v>28.35</c:v>
                </c:pt>
                <c:pt idx="1029">
                  <c:v>28.400000000000002</c:v>
                </c:pt>
                <c:pt idx="1030">
                  <c:v>28.45</c:v>
                </c:pt>
                <c:pt idx="1031">
                  <c:v>28.5</c:v>
                </c:pt>
                <c:pt idx="1032">
                  <c:v>28.55</c:v>
                </c:pt>
                <c:pt idx="1033">
                  <c:v>28.6</c:v>
                </c:pt>
                <c:pt idx="1034">
                  <c:v>28.65</c:v>
                </c:pt>
                <c:pt idx="1035">
                  <c:v>28.7</c:v>
                </c:pt>
                <c:pt idx="1036">
                  <c:v>28.75</c:v>
                </c:pt>
                <c:pt idx="1037">
                  <c:v>28.8</c:v>
                </c:pt>
                <c:pt idx="1038">
                  <c:v>28.85</c:v>
                </c:pt>
                <c:pt idx="1039">
                  <c:v>28.9</c:v>
                </c:pt>
                <c:pt idx="1040">
                  <c:v>28.95</c:v>
                </c:pt>
                <c:pt idx="1041">
                  <c:v>29</c:v>
                </c:pt>
                <c:pt idx="1042">
                  <c:v>29.05</c:v>
                </c:pt>
                <c:pt idx="1043">
                  <c:v>29.1</c:v>
                </c:pt>
                <c:pt idx="1044">
                  <c:v>29.15</c:v>
                </c:pt>
                <c:pt idx="1045">
                  <c:v>29.2</c:v>
                </c:pt>
                <c:pt idx="1046">
                  <c:v>29.25</c:v>
                </c:pt>
                <c:pt idx="1047">
                  <c:v>29.3</c:v>
                </c:pt>
                <c:pt idx="1048">
                  <c:v>29.35</c:v>
                </c:pt>
                <c:pt idx="1049">
                  <c:v>29.4</c:v>
                </c:pt>
                <c:pt idx="1050">
                  <c:v>29.45</c:v>
                </c:pt>
                <c:pt idx="1051">
                  <c:v>29.5</c:v>
                </c:pt>
                <c:pt idx="1052">
                  <c:v>29.55</c:v>
                </c:pt>
                <c:pt idx="1053">
                  <c:v>29.6</c:v>
                </c:pt>
                <c:pt idx="1054">
                  <c:v>29.65</c:v>
                </c:pt>
                <c:pt idx="1055">
                  <c:v>29.7</c:v>
                </c:pt>
                <c:pt idx="1056">
                  <c:v>29.75</c:v>
                </c:pt>
                <c:pt idx="1057">
                  <c:v>29.8</c:v>
                </c:pt>
                <c:pt idx="1058">
                  <c:v>29.85</c:v>
                </c:pt>
                <c:pt idx="1059">
                  <c:v>29.9</c:v>
                </c:pt>
                <c:pt idx="1060">
                  <c:v>29.95</c:v>
                </c:pt>
                <c:pt idx="1061">
                  <c:v>30</c:v>
                </c:pt>
                <c:pt idx="1062">
                  <c:v>30.05</c:v>
                </c:pt>
                <c:pt idx="1063">
                  <c:v>30.099999999999998</c:v>
                </c:pt>
                <c:pt idx="1064">
                  <c:v>30.15</c:v>
                </c:pt>
                <c:pt idx="1065">
                  <c:v>30.200000000000003</c:v>
                </c:pt>
                <c:pt idx="1066">
                  <c:v>30.25</c:v>
                </c:pt>
                <c:pt idx="1067">
                  <c:v>30.3</c:v>
                </c:pt>
                <c:pt idx="1068">
                  <c:v>30.349999999999998</c:v>
                </c:pt>
                <c:pt idx="1069">
                  <c:v>30.4</c:v>
                </c:pt>
                <c:pt idx="1070">
                  <c:v>30.450000000000003</c:v>
                </c:pt>
                <c:pt idx="1071">
                  <c:v>30.5</c:v>
                </c:pt>
                <c:pt idx="1072">
                  <c:v>30.55</c:v>
                </c:pt>
                <c:pt idx="1073">
                  <c:v>30.599999999999998</c:v>
                </c:pt>
                <c:pt idx="1074">
                  <c:v>30.65</c:v>
                </c:pt>
                <c:pt idx="1075">
                  <c:v>30.700000000000003</c:v>
                </c:pt>
                <c:pt idx="1076">
                  <c:v>30.75</c:v>
                </c:pt>
                <c:pt idx="1077">
                  <c:v>30.8</c:v>
                </c:pt>
                <c:pt idx="1078">
                  <c:v>30.849999999999998</c:v>
                </c:pt>
                <c:pt idx="1079">
                  <c:v>30.900000000000002</c:v>
                </c:pt>
                <c:pt idx="1080">
                  <c:v>30.95</c:v>
                </c:pt>
                <c:pt idx="1081">
                  <c:v>31</c:v>
                </c:pt>
                <c:pt idx="1082">
                  <c:v>31.05</c:v>
                </c:pt>
                <c:pt idx="1083">
                  <c:v>31.099999999999998</c:v>
                </c:pt>
                <c:pt idx="1084">
                  <c:v>31.150000000000002</c:v>
                </c:pt>
                <c:pt idx="1085">
                  <c:v>31.2</c:v>
                </c:pt>
                <c:pt idx="1086">
                  <c:v>31.25</c:v>
                </c:pt>
                <c:pt idx="1087">
                  <c:v>31.3</c:v>
                </c:pt>
                <c:pt idx="1088">
                  <c:v>31.35</c:v>
                </c:pt>
                <c:pt idx="1089">
                  <c:v>31.4</c:v>
                </c:pt>
                <c:pt idx="1090">
                  <c:v>31.45</c:v>
                </c:pt>
                <c:pt idx="1091">
                  <c:v>31.5</c:v>
                </c:pt>
                <c:pt idx="1092">
                  <c:v>31.55</c:v>
                </c:pt>
                <c:pt idx="1093">
                  <c:v>31.6</c:v>
                </c:pt>
                <c:pt idx="1094">
                  <c:v>31.65</c:v>
                </c:pt>
                <c:pt idx="1095">
                  <c:v>31.7</c:v>
                </c:pt>
                <c:pt idx="1096">
                  <c:v>31.75</c:v>
                </c:pt>
                <c:pt idx="1097">
                  <c:v>31.8</c:v>
                </c:pt>
                <c:pt idx="1098">
                  <c:v>31.850000000000005</c:v>
                </c:pt>
                <c:pt idx="1099">
                  <c:v>31.9</c:v>
                </c:pt>
                <c:pt idx="1100">
                  <c:v>31.95</c:v>
                </c:pt>
                <c:pt idx="1101">
                  <c:v>32</c:v>
                </c:pt>
                <c:pt idx="1102">
                  <c:v>32.050000000000004</c:v>
                </c:pt>
                <c:pt idx="1103">
                  <c:v>32.099999999999994</c:v>
                </c:pt>
                <c:pt idx="1104">
                  <c:v>32.15</c:v>
                </c:pt>
                <c:pt idx="1105">
                  <c:v>32.200000000000003</c:v>
                </c:pt>
                <c:pt idx="1106">
                  <c:v>32.25</c:v>
                </c:pt>
                <c:pt idx="1107">
                  <c:v>32.300000000000004</c:v>
                </c:pt>
                <c:pt idx="1108">
                  <c:v>32.349999999999994</c:v>
                </c:pt>
                <c:pt idx="1109">
                  <c:v>32.4</c:v>
                </c:pt>
                <c:pt idx="1110">
                  <c:v>32.450000000000003</c:v>
                </c:pt>
                <c:pt idx="1111">
                  <c:v>32.5</c:v>
                </c:pt>
                <c:pt idx="1112">
                  <c:v>32.550000000000004</c:v>
                </c:pt>
                <c:pt idx="1113">
                  <c:v>32.599999999999994</c:v>
                </c:pt>
                <c:pt idx="1114">
                  <c:v>32.65</c:v>
                </c:pt>
                <c:pt idx="1115">
                  <c:v>32.700000000000003</c:v>
                </c:pt>
                <c:pt idx="1116">
                  <c:v>32.75</c:v>
                </c:pt>
                <c:pt idx="1117">
                  <c:v>32.800000000000004</c:v>
                </c:pt>
                <c:pt idx="1118">
                  <c:v>32.849999999999994</c:v>
                </c:pt>
                <c:pt idx="1119">
                  <c:v>32.9</c:v>
                </c:pt>
                <c:pt idx="1120">
                  <c:v>32.950000000000003</c:v>
                </c:pt>
                <c:pt idx="1121">
                  <c:v>33</c:v>
                </c:pt>
                <c:pt idx="1122">
                  <c:v>0</c:v>
                </c:pt>
                <c:pt idx="1123">
                  <c:v>0</c:v>
                </c:pt>
                <c:pt idx="1124">
                  <c:v>0</c:v>
                </c:pt>
                <c:pt idx="1125">
                  <c:v>33</c:v>
                </c:pt>
                <c:pt idx="1126">
                  <c:v>33.017800000000001</c:v>
                </c:pt>
                <c:pt idx="1127">
                  <c:v>33.035599999999995</c:v>
                </c:pt>
                <c:pt idx="1128">
                  <c:v>33.053399999999996</c:v>
                </c:pt>
                <c:pt idx="1129">
                  <c:v>33.071200000000005</c:v>
                </c:pt>
                <c:pt idx="1130">
                  <c:v>33.088999999999999</c:v>
                </c:pt>
                <c:pt idx="1131">
                  <c:v>33.1068</c:v>
                </c:pt>
                <c:pt idx="1132">
                  <c:v>33.124599999999994</c:v>
                </c:pt>
                <c:pt idx="1133">
                  <c:v>33.142400000000002</c:v>
                </c:pt>
                <c:pt idx="1134">
                  <c:v>33.160200000000003</c:v>
                </c:pt>
                <c:pt idx="1135">
                  <c:v>33.177999999999997</c:v>
                </c:pt>
                <c:pt idx="1136">
                  <c:v>0</c:v>
                </c:pt>
                <c:pt idx="1137">
                  <c:v>0</c:v>
                </c:pt>
                <c:pt idx="1138">
                  <c:v>0</c:v>
                </c:pt>
                <c:pt idx="1139">
                  <c:v>33.177999999999997</c:v>
                </c:pt>
                <c:pt idx="1140">
                  <c:v>33.228000000000002</c:v>
                </c:pt>
                <c:pt idx="1141">
                  <c:v>33.277999999999999</c:v>
                </c:pt>
                <c:pt idx="1142">
                  <c:v>33.328000000000003</c:v>
                </c:pt>
                <c:pt idx="1143">
                  <c:v>33.378</c:v>
                </c:pt>
                <c:pt idx="1144">
                  <c:v>33.427999999999997</c:v>
                </c:pt>
                <c:pt idx="1145">
                  <c:v>33.478000000000002</c:v>
                </c:pt>
                <c:pt idx="1146">
                  <c:v>33.528000000000006</c:v>
                </c:pt>
                <c:pt idx="1147">
                  <c:v>33.577999999999996</c:v>
                </c:pt>
                <c:pt idx="1148">
                  <c:v>33.628</c:v>
                </c:pt>
                <c:pt idx="1149">
                  <c:v>33.677999999999997</c:v>
                </c:pt>
                <c:pt idx="1150">
                  <c:v>33.728000000000002</c:v>
                </c:pt>
                <c:pt idx="1151">
                  <c:v>33.778000000000006</c:v>
                </c:pt>
                <c:pt idx="1152">
                  <c:v>33.827999999999996</c:v>
                </c:pt>
                <c:pt idx="1153">
                  <c:v>33.878</c:v>
                </c:pt>
                <c:pt idx="1154">
                  <c:v>33.927999999999997</c:v>
                </c:pt>
                <c:pt idx="1155">
                  <c:v>33.978000000000002</c:v>
                </c:pt>
                <c:pt idx="1156">
                  <c:v>34.028000000000006</c:v>
                </c:pt>
                <c:pt idx="1157">
                  <c:v>34.077999999999996</c:v>
                </c:pt>
                <c:pt idx="1158">
                  <c:v>34.128</c:v>
                </c:pt>
                <c:pt idx="1159">
                  <c:v>34.177999999999997</c:v>
                </c:pt>
                <c:pt idx="1160">
                  <c:v>34.228000000000002</c:v>
                </c:pt>
                <c:pt idx="1161">
                  <c:v>34.278000000000006</c:v>
                </c:pt>
                <c:pt idx="1162">
                  <c:v>34.327999999999996</c:v>
                </c:pt>
                <c:pt idx="1163">
                  <c:v>34.378</c:v>
                </c:pt>
                <c:pt idx="1164">
                  <c:v>34.427999999999997</c:v>
                </c:pt>
                <c:pt idx="1165">
                  <c:v>34.478000000000002</c:v>
                </c:pt>
                <c:pt idx="1166">
                  <c:v>34.528000000000006</c:v>
                </c:pt>
                <c:pt idx="1167">
                  <c:v>34.577999999999996</c:v>
                </c:pt>
                <c:pt idx="1168">
                  <c:v>34.628</c:v>
                </c:pt>
                <c:pt idx="1169">
                  <c:v>34.677999999999997</c:v>
                </c:pt>
                <c:pt idx="1170">
                  <c:v>34.728000000000002</c:v>
                </c:pt>
                <c:pt idx="1171">
                  <c:v>34.778000000000006</c:v>
                </c:pt>
                <c:pt idx="1172">
                  <c:v>34.827999999999996</c:v>
                </c:pt>
                <c:pt idx="1173">
                  <c:v>34.878</c:v>
                </c:pt>
                <c:pt idx="1174">
                  <c:v>34.927999999999997</c:v>
                </c:pt>
                <c:pt idx="1175">
                  <c:v>34.978000000000002</c:v>
                </c:pt>
                <c:pt idx="1176">
                  <c:v>35.027999999999999</c:v>
                </c:pt>
                <c:pt idx="1177">
                  <c:v>35.077999999999996</c:v>
                </c:pt>
                <c:pt idx="1178">
                  <c:v>35.128</c:v>
                </c:pt>
                <c:pt idx="1179">
                  <c:v>35.178000000000004</c:v>
                </c:pt>
                <c:pt idx="1180">
                  <c:v>35.228000000000002</c:v>
                </c:pt>
                <c:pt idx="1181">
                  <c:v>35.277999999999999</c:v>
                </c:pt>
                <c:pt idx="1182">
                  <c:v>35.327999999999996</c:v>
                </c:pt>
                <c:pt idx="1183">
                  <c:v>35.378</c:v>
                </c:pt>
                <c:pt idx="1184">
                  <c:v>35.428000000000004</c:v>
                </c:pt>
                <c:pt idx="1185">
                  <c:v>35.478000000000002</c:v>
                </c:pt>
                <c:pt idx="1186">
                  <c:v>35.527999999999999</c:v>
                </c:pt>
                <c:pt idx="1187">
                  <c:v>35.577999999999996</c:v>
                </c:pt>
                <c:pt idx="1188">
                  <c:v>35.628</c:v>
                </c:pt>
                <c:pt idx="1189">
                  <c:v>35.678000000000004</c:v>
                </c:pt>
                <c:pt idx="1190">
                  <c:v>35.728000000000002</c:v>
                </c:pt>
                <c:pt idx="1191">
                  <c:v>35.777999999999999</c:v>
                </c:pt>
                <c:pt idx="1192">
                  <c:v>35.827999999999996</c:v>
                </c:pt>
                <c:pt idx="1193">
                  <c:v>35.878</c:v>
                </c:pt>
                <c:pt idx="1194">
                  <c:v>35.928000000000004</c:v>
                </c:pt>
                <c:pt idx="1195">
                  <c:v>35.978000000000002</c:v>
                </c:pt>
                <c:pt idx="1196">
                  <c:v>36.027999999999999</c:v>
                </c:pt>
                <c:pt idx="1197">
                  <c:v>36.077999999999996</c:v>
                </c:pt>
                <c:pt idx="1198">
                  <c:v>36.128</c:v>
                </c:pt>
                <c:pt idx="1199">
                  <c:v>36.178000000000004</c:v>
                </c:pt>
                <c:pt idx="1200">
                  <c:v>36.228000000000002</c:v>
                </c:pt>
                <c:pt idx="1201">
                  <c:v>36.277999999999999</c:v>
                </c:pt>
                <c:pt idx="1202">
                  <c:v>36.327999999999996</c:v>
                </c:pt>
                <c:pt idx="1203">
                  <c:v>36.378</c:v>
                </c:pt>
                <c:pt idx="1204">
                  <c:v>36.428000000000004</c:v>
                </c:pt>
                <c:pt idx="1205">
                  <c:v>36.477999999999994</c:v>
                </c:pt>
                <c:pt idx="1206">
                  <c:v>36.527999999999999</c:v>
                </c:pt>
                <c:pt idx="1207">
                  <c:v>36.578000000000003</c:v>
                </c:pt>
                <c:pt idx="1208">
                  <c:v>36.628</c:v>
                </c:pt>
                <c:pt idx="1209">
                  <c:v>36.678000000000004</c:v>
                </c:pt>
                <c:pt idx="1210">
                  <c:v>36.727999999999994</c:v>
                </c:pt>
                <c:pt idx="1211">
                  <c:v>36.777999999999999</c:v>
                </c:pt>
                <c:pt idx="1212">
                  <c:v>36.828000000000003</c:v>
                </c:pt>
                <c:pt idx="1213">
                  <c:v>36.878</c:v>
                </c:pt>
                <c:pt idx="1214">
                  <c:v>36.928000000000004</c:v>
                </c:pt>
                <c:pt idx="1215">
                  <c:v>36.977999999999994</c:v>
                </c:pt>
                <c:pt idx="1216">
                  <c:v>37.027999999999999</c:v>
                </c:pt>
                <c:pt idx="1217">
                  <c:v>37.078000000000003</c:v>
                </c:pt>
                <c:pt idx="1218">
                  <c:v>37.128</c:v>
                </c:pt>
                <c:pt idx="1219">
                  <c:v>37.178000000000004</c:v>
                </c:pt>
                <c:pt idx="1220">
                  <c:v>37.227999999999994</c:v>
                </c:pt>
                <c:pt idx="1221">
                  <c:v>37.277999999999999</c:v>
                </c:pt>
                <c:pt idx="1222">
                  <c:v>37.328000000000003</c:v>
                </c:pt>
                <c:pt idx="1223">
                  <c:v>37.378</c:v>
                </c:pt>
                <c:pt idx="1224">
                  <c:v>37.428000000000004</c:v>
                </c:pt>
                <c:pt idx="1225">
                  <c:v>37.477999999999994</c:v>
                </c:pt>
                <c:pt idx="1226">
                  <c:v>37.527999999999999</c:v>
                </c:pt>
                <c:pt idx="1227">
                  <c:v>37.578000000000003</c:v>
                </c:pt>
                <c:pt idx="1228">
                  <c:v>37.628</c:v>
                </c:pt>
                <c:pt idx="1229">
                  <c:v>37.678000000000004</c:v>
                </c:pt>
                <c:pt idx="1230">
                  <c:v>37.727999999999994</c:v>
                </c:pt>
                <c:pt idx="1231">
                  <c:v>37.777999999999999</c:v>
                </c:pt>
                <c:pt idx="1232">
                  <c:v>37.828000000000003</c:v>
                </c:pt>
                <c:pt idx="1233">
                  <c:v>37.878</c:v>
                </c:pt>
                <c:pt idx="1234">
                  <c:v>37.928000000000004</c:v>
                </c:pt>
                <c:pt idx="1235">
                  <c:v>37.977999999999994</c:v>
                </c:pt>
                <c:pt idx="1236">
                  <c:v>38.027999999999999</c:v>
                </c:pt>
                <c:pt idx="1237">
                  <c:v>38.078000000000003</c:v>
                </c:pt>
                <c:pt idx="1238">
                  <c:v>38.128</c:v>
                </c:pt>
                <c:pt idx="1239">
                  <c:v>38.177999999999997</c:v>
                </c:pt>
                <c:pt idx="1240">
                  <c:v>38.228000000000002</c:v>
                </c:pt>
                <c:pt idx="1241">
                  <c:v>38.277999999999999</c:v>
                </c:pt>
                <c:pt idx="1242">
                  <c:v>38.328000000000003</c:v>
                </c:pt>
                <c:pt idx="1243">
                  <c:v>38.378</c:v>
                </c:pt>
                <c:pt idx="1244">
                  <c:v>38.427999999999997</c:v>
                </c:pt>
                <c:pt idx="1245">
                  <c:v>38.478000000000002</c:v>
                </c:pt>
                <c:pt idx="1246">
                  <c:v>38.527999999999999</c:v>
                </c:pt>
                <c:pt idx="1247">
                  <c:v>38.578000000000003</c:v>
                </c:pt>
                <c:pt idx="1248">
                  <c:v>38.628</c:v>
                </c:pt>
                <c:pt idx="1249">
                  <c:v>38.677999999999997</c:v>
                </c:pt>
                <c:pt idx="1250">
                  <c:v>38.728000000000002</c:v>
                </c:pt>
                <c:pt idx="1251">
                  <c:v>38.777999999999999</c:v>
                </c:pt>
                <c:pt idx="1252">
                  <c:v>38.828000000000003</c:v>
                </c:pt>
                <c:pt idx="1253">
                  <c:v>38.878</c:v>
                </c:pt>
                <c:pt idx="1254">
                  <c:v>38.927999999999997</c:v>
                </c:pt>
                <c:pt idx="1255">
                  <c:v>38.978000000000002</c:v>
                </c:pt>
                <c:pt idx="1256">
                  <c:v>39.027999999999999</c:v>
                </c:pt>
                <c:pt idx="1257">
                  <c:v>39.078000000000003</c:v>
                </c:pt>
                <c:pt idx="1258">
                  <c:v>39.128</c:v>
                </c:pt>
                <c:pt idx="1259">
                  <c:v>39.177999999999997</c:v>
                </c:pt>
                <c:pt idx="1260">
                  <c:v>0</c:v>
                </c:pt>
                <c:pt idx="1261">
                  <c:v>0</c:v>
                </c:pt>
                <c:pt idx="1262">
                  <c:v>0</c:v>
                </c:pt>
                <c:pt idx="1263">
                  <c:v>39.177999999999997</c:v>
                </c:pt>
                <c:pt idx="1264">
                  <c:v>40.177999999999997</c:v>
                </c:pt>
                <c:pt idx="1265">
                  <c:v>41.177999999999997</c:v>
                </c:pt>
                <c:pt idx="1266">
                  <c:v>42.177999999999997</c:v>
                </c:pt>
                <c:pt idx="1267">
                  <c:v>43.178000000000004</c:v>
                </c:pt>
                <c:pt idx="1268">
                  <c:v>44.178000000000004</c:v>
                </c:pt>
                <c:pt idx="1269">
                  <c:v>45.178000000000004</c:v>
                </c:pt>
                <c:pt idx="1270">
                  <c:v>46.177999999999997</c:v>
                </c:pt>
                <c:pt idx="1271">
                  <c:v>47.177999999999997</c:v>
                </c:pt>
                <c:pt idx="1272">
                  <c:v>48.177999999999997</c:v>
                </c:pt>
                <c:pt idx="1273">
                  <c:v>49.177999999999997</c:v>
                </c:pt>
                <c:pt idx="1274">
                  <c:v>50.177999999999997</c:v>
                </c:pt>
                <c:pt idx="1275">
                  <c:v>51.178000000000004</c:v>
                </c:pt>
                <c:pt idx="1276">
                  <c:v>52.178000000000004</c:v>
                </c:pt>
                <c:pt idx="1277">
                  <c:v>53.178000000000004</c:v>
                </c:pt>
                <c:pt idx="1278">
                  <c:v>54.177999999999997</c:v>
                </c:pt>
                <c:pt idx="1279">
                  <c:v>55.177999999999997</c:v>
                </c:pt>
                <c:pt idx="1280">
                  <c:v>56.177999999999997</c:v>
                </c:pt>
                <c:pt idx="1281">
                  <c:v>57.177999999999997</c:v>
                </c:pt>
                <c:pt idx="1282">
                  <c:v>58.177999999999997</c:v>
                </c:pt>
                <c:pt idx="1283">
                  <c:v>59.178000000000004</c:v>
                </c:pt>
                <c:pt idx="1284">
                  <c:v>60.178000000000004</c:v>
                </c:pt>
                <c:pt idx="1285">
                  <c:v>61.178000000000004</c:v>
                </c:pt>
                <c:pt idx="1286">
                  <c:v>62.177999999999997</c:v>
                </c:pt>
                <c:pt idx="1287">
                  <c:v>63.177999999999997</c:v>
                </c:pt>
                <c:pt idx="1288">
                  <c:v>64.177999999999997</c:v>
                </c:pt>
                <c:pt idx="1289">
                  <c:v>65.177999999999997</c:v>
                </c:pt>
                <c:pt idx="1290">
                  <c:v>66.177999999999997</c:v>
                </c:pt>
              </c:numCache>
            </c:numRef>
          </c:xVal>
          <c:yVal>
            <c:numRef>
              <c:f>P1XY!$C:$C</c:f>
              <c:numCache>
                <c:formatCode>General</c:formatCode>
                <c:ptCount val="1048576"/>
                <c:pt idx="3" formatCode="0.00E+00">
                  <c:v>4.25999E-7</c:v>
                </c:pt>
                <c:pt idx="4" formatCode="0.00E+00">
                  <c:v>4.25999E-7</c:v>
                </c:pt>
                <c:pt idx="8" formatCode="0.00E+00">
                  <c:v>4.25999E-7</c:v>
                </c:pt>
                <c:pt idx="9" formatCode="0.00E+00">
                  <c:v>8.51998E-7</c:v>
                </c:pt>
                <c:pt idx="10" formatCode="0.00E+00">
                  <c:v>1.7039999999999999E-6</c:v>
                </c:pt>
                <c:pt idx="11" formatCode="0.00E+00">
                  <c:v>2.5559899999999999E-6</c:v>
                </c:pt>
                <c:pt idx="12" formatCode="0.00E+00">
                  <c:v>3.40799E-6</c:v>
                </c:pt>
                <c:pt idx="13" formatCode="0.00E+00">
                  <c:v>4.25999E-6</c:v>
                </c:pt>
                <c:pt idx="14" formatCode="0.00E+00">
                  <c:v>5.1119899999999997E-6</c:v>
                </c:pt>
                <c:pt idx="15" formatCode="0.00E+00">
                  <c:v>5.9639900000000001E-6</c:v>
                </c:pt>
                <c:pt idx="16" formatCode="0.00E+00">
                  <c:v>6.8159899999999998E-6</c:v>
                </c:pt>
                <c:pt idx="17" formatCode="0.00E+00">
                  <c:v>7.6679800000000004E-6</c:v>
                </c:pt>
                <c:pt idx="18" formatCode="0.00E+00">
                  <c:v>8.51998E-6</c:v>
                </c:pt>
                <c:pt idx="19" formatCode="0.00E+00">
                  <c:v>9.3719799999999997E-6</c:v>
                </c:pt>
                <c:pt idx="20" formatCode="0.00E+00">
                  <c:v>1.0224000000000001E-5</c:v>
                </c:pt>
                <c:pt idx="21" formatCode="0.00E+00">
                  <c:v>1.1076E-5</c:v>
                </c:pt>
                <c:pt idx="22" formatCode="0.00E+00">
                  <c:v>1.1928E-5</c:v>
                </c:pt>
                <c:pt idx="23" formatCode="0.00E+00">
                  <c:v>1.278E-5</c:v>
                </c:pt>
                <c:pt idx="24" formatCode="0.00E+00">
                  <c:v>1.3631999999999999E-5</c:v>
                </c:pt>
                <c:pt idx="25" formatCode="0.00E+00">
                  <c:v>1.4484000000000001E-5</c:v>
                </c:pt>
                <c:pt idx="26" formatCode="0.00E+00">
                  <c:v>1.5336E-5</c:v>
                </c:pt>
                <c:pt idx="27" formatCode="0.00E+00">
                  <c:v>1.6188000000000002E-5</c:v>
                </c:pt>
                <c:pt idx="28" formatCode="0.00E+00">
                  <c:v>1.7039999999999999E-5</c:v>
                </c:pt>
                <c:pt idx="29" formatCode="0.00E+00">
                  <c:v>1.7892000000000001E-5</c:v>
                </c:pt>
                <c:pt idx="30" formatCode="0.00E+00">
                  <c:v>1.8743999999999999E-5</c:v>
                </c:pt>
                <c:pt idx="31" formatCode="0.00E+00">
                  <c:v>1.9596E-5</c:v>
                </c:pt>
                <c:pt idx="32" formatCode="0.00E+00">
                  <c:v>2.0448000000000001E-5</c:v>
                </c:pt>
                <c:pt idx="33" formatCode="0.00E+00">
                  <c:v>2.1299999999999999E-5</c:v>
                </c:pt>
                <c:pt idx="34" formatCode="0.00E+00">
                  <c:v>2.2152000000000001E-5</c:v>
                </c:pt>
                <c:pt idx="35">
                  <c:v>4.0640300000000001E-4</c:v>
                </c:pt>
                <c:pt idx="39">
                  <c:v>4.0640300000000001E-4</c:v>
                </c:pt>
                <c:pt idx="40">
                  <c:v>4.6202199999999998E-4</c:v>
                </c:pt>
                <c:pt idx="41">
                  <c:v>5.3304299999999997E-4</c:v>
                </c:pt>
                <c:pt idx="42">
                  <c:v>6.0048600000000001E-4</c:v>
                </c:pt>
                <c:pt idx="43">
                  <c:v>6.6453400000000004E-4</c:v>
                </c:pt>
                <c:pt idx="44">
                  <c:v>7.2535799999999995E-4</c:v>
                </c:pt>
                <c:pt idx="45">
                  <c:v>7.8312399999999995E-4</c:v>
                </c:pt>
                <c:pt idx="46">
                  <c:v>8.3798399999999995E-4</c:v>
                </c:pt>
                <c:pt idx="47">
                  <c:v>8.9008800000000003E-4</c:v>
                </c:pt>
                <c:pt idx="48">
                  <c:v>9.3957399999999999E-4</c:v>
                </c:pt>
                <c:pt idx="49">
                  <c:v>9.8657600000000008E-4</c:v>
                </c:pt>
                <c:pt idx="50">
                  <c:v>1.03122E-3</c:v>
                </c:pt>
                <c:pt idx="51">
                  <c:v>1.07362E-3</c:v>
                </c:pt>
                <c:pt idx="52">
                  <c:v>1.1138999999999999E-3</c:v>
                </c:pt>
                <c:pt idx="53">
                  <c:v>1.1521599999999999E-3</c:v>
                </c:pt>
                <c:pt idx="54">
                  <c:v>1.1885000000000001E-3</c:v>
                </c:pt>
                <c:pt idx="55">
                  <c:v>1.22303E-3</c:v>
                </c:pt>
                <c:pt idx="56">
                  <c:v>1.2558199999999999E-3</c:v>
                </c:pt>
                <c:pt idx="57">
                  <c:v>1.2869800000000001E-3</c:v>
                </c:pt>
                <c:pt idx="58">
                  <c:v>1.3165799999999999E-3</c:v>
                </c:pt>
                <c:pt idx="59">
                  <c:v>1.3447000000000001E-3</c:v>
                </c:pt>
                <c:pt idx="60">
                  <c:v>1.3714199999999999E-3</c:v>
                </c:pt>
                <c:pt idx="61">
                  <c:v>1.3968100000000001E-3</c:v>
                </c:pt>
                <c:pt idx="62">
                  <c:v>1.4209299999999999E-3</c:v>
                </c:pt>
                <c:pt idx="63">
                  <c:v>1.44385E-3</c:v>
                </c:pt>
                <c:pt idx="64">
                  <c:v>1.4656300000000001E-3</c:v>
                </c:pt>
                <c:pt idx="65">
                  <c:v>1.48632E-3</c:v>
                </c:pt>
                <c:pt idx="66">
                  <c:v>1.50599E-3</c:v>
                </c:pt>
                <c:pt idx="67">
                  <c:v>1.52468E-3</c:v>
                </c:pt>
                <c:pt idx="68">
                  <c:v>1.5424499999999999E-3</c:v>
                </c:pt>
                <c:pt idx="69">
                  <c:v>1.55933E-3</c:v>
                </c:pt>
                <c:pt idx="70">
                  <c:v>1.5753799999999999E-3</c:v>
                </c:pt>
                <c:pt idx="71">
                  <c:v>1.59063E-3</c:v>
                </c:pt>
                <c:pt idx="72">
                  <c:v>1.6051399999999999E-3</c:v>
                </c:pt>
                <c:pt idx="73">
                  <c:v>1.61892E-3</c:v>
                </c:pt>
                <c:pt idx="74">
                  <c:v>1.63203E-3</c:v>
                </c:pt>
                <c:pt idx="75">
                  <c:v>1.64449E-3</c:v>
                </c:pt>
                <c:pt idx="76">
                  <c:v>1.6563400000000001E-3</c:v>
                </c:pt>
                <c:pt idx="77">
                  <c:v>1.6676099999999999E-3</c:v>
                </c:pt>
                <c:pt idx="78">
                  <c:v>1.67833E-3</c:v>
                </c:pt>
                <c:pt idx="79">
                  <c:v>1.68852E-3</c:v>
                </c:pt>
                <c:pt idx="80">
                  <c:v>1.6982099999999999E-3</c:v>
                </c:pt>
                <c:pt idx="81">
                  <c:v>1.70743E-3</c:v>
                </c:pt>
                <c:pt idx="82">
                  <c:v>1.7162E-3</c:v>
                </c:pt>
                <c:pt idx="83">
                  <c:v>1.72455E-3</c:v>
                </c:pt>
                <c:pt idx="84">
                  <c:v>1.7324899999999999E-3</c:v>
                </c:pt>
                <c:pt idx="85">
                  <c:v>1.74004E-3</c:v>
                </c:pt>
                <c:pt idx="86">
                  <c:v>1.74723E-3</c:v>
                </c:pt>
                <c:pt idx="87">
                  <c:v>1.7540800000000001E-3</c:v>
                </c:pt>
                <c:pt idx="88">
                  <c:v>1.76059E-3</c:v>
                </c:pt>
                <c:pt idx="89">
                  <c:v>1.7667900000000001E-3</c:v>
                </c:pt>
                <c:pt idx="90">
                  <c:v>1.7727000000000001E-3</c:v>
                </c:pt>
                <c:pt idx="91">
                  <c:v>1.7783199999999999E-3</c:v>
                </c:pt>
                <c:pt idx="92">
                  <c:v>1.7836799999999999E-3</c:v>
                </c:pt>
                <c:pt idx="93">
                  <c:v>1.78878E-3</c:v>
                </c:pt>
                <c:pt idx="94">
                  <c:v>1.79364E-3</c:v>
                </c:pt>
                <c:pt idx="95">
                  <c:v>1.79827E-3</c:v>
                </c:pt>
                <c:pt idx="96">
                  <c:v>1.8026800000000001E-3</c:v>
                </c:pt>
                <c:pt idx="97">
                  <c:v>1.80689E-3</c:v>
                </c:pt>
                <c:pt idx="98">
                  <c:v>1.8109000000000001E-3</c:v>
                </c:pt>
                <c:pt idx="99">
                  <c:v>1.8147199999999999E-3</c:v>
                </c:pt>
                <c:pt idx="100">
                  <c:v>1.8183699999999999E-3</c:v>
                </c:pt>
                <c:pt idx="101">
                  <c:v>1.8218399999999999E-3</c:v>
                </c:pt>
                <c:pt idx="102">
                  <c:v>1.8251599999999999E-3</c:v>
                </c:pt>
                <c:pt idx="103">
                  <c:v>1.82833E-3</c:v>
                </c:pt>
                <c:pt idx="104">
                  <c:v>1.83135E-3</c:v>
                </c:pt>
                <c:pt idx="105">
                  <c:v>1.8342300000000001E-3</c:v>
                </c:pt>
                <c:pt idx="106">
                  <c:v>1.8369899999999999E-3</c:v>
                </c:pt>
                <c:pt idx="107">
                  <c:v>1.8396199999999999E-3</c:v>
                </c:pt>
                <c:pt idx="108">
                  <c:v>1.84213E-3</c:v>
                </c:pt>
                <c:pt idx="109">
                  <c:v>1.84453E-3</c:v>
                </c:pt>
                <c:pt idx="110">
                  <c:v>1.84683E-3</c:v>
                </c:pt>
                <c:pt idx="111">
                  <c:v>1.84903E-3</c:v>
                </c:pt>
                <c:pt idx="112">
                  <c:v>1.8511300000000001E-3</c:v>
                </c:pt>
                <c:pt idx="113">
                  <c:v>1.8531299999999999E-3</c:v>
                </c:pt>
                <c:pt idx="114">
                  <c:v>1.85506E-3</c:v>
                </c:pt>
                <c:pt idx="115">
                  <c:v>1.8569000000000001E-3</c:v>
                </c:pt>
                <c:pt idx="116">
                  <c:v>1.85866E-3</c:v>
                </c:pt>
                <c:pt idx="117">
                  <c:v>1.86035E-3</c:v>
                </c:pt>
                <c:pt idx="118">
                  <c:v>1.86196E-3</c:v>
                </c:pt>
                <c:pt idx="119">
                  <c:v>1.8635100000000001E-3</c:v>
                </c:pt>
                <c:pt idx="120">
                  <c:v>1.8649999999999999E-3</c:v>
                </c:pt>
                <c:pt idx="121">
                  <c:v>1.8664300000000001E-3</c:v>
                </c:pt>
                <c:pt idx="122">
                  <c:v>1.86779E-3</c:v>
                </c:pt>
                <c:pt idx="123">
                  <c:v>1.86911E-3</c:v>
                </c:pt>
                <c:pt idx="124">
                  <c:v>1.8703700000000001E-3</c:v>
                </c:pt>
                <c:pt idx="125">
                  <c:v>1.8715800000000001E-3</c:v>
                </c:pt>
                <c:pt idx="126">
                  <c:v>1.8727399999999999E-3</c:v>
                </c:pt>
                <c:pt idx="127">
                  <c:v>1.87386E-3</c:v>
                </c:pt>
                <c:pt idx="128">
                  <c:v>1.8749400000000001E-3</c:v>
                </c:pt>
                <c:pt idx="129">
                  <c:v>1.87597E-3</c:v>
                </c:pt>
                <c:pt idx="130">
                  <c:v>1.8769699999999999E-3</c:v>
                </c:pt>
                <c:pt idx="131">
                  <c:v>1.8779300000000001E-3</c:v>
                </c:pt>
                <c:pt idx="132">
                  <c:v>1.8788500000000001E-3</c:v>
                </c:pt>
                <c:pt idx="133">
                  <c:v>1.87974E-3</c:v>
                </c:pt>
                <c:pt idx="134">
                  <c:v>1.8805899999999999E-3</c:v>
                </c:pt>
                <c:pt idx="135">
                  <c:v>1.88142E-3</c:v>
                </c:pt>
                <c:pt idx="136">
                  <c:v>1.88221E-3</c:v>
                </c:pt>
                <c:pt idx="137">
                  <c:v>1.88298E-3</c:v>
                </c:pt>
                <c:pt idx="138">
                  <c:v>1.88372E-3</c:v>
                </c:pt>
                <c:pt idx="139">
                  <c:v>1.8844300000000001E-3</c:v>
                </c:pt>
                <c:pt idx="140">
                  <c:v>1.8851199999999999E-3</c:v>
                </c:pt>
                <c:pt idx="141">
                  <c:v>1.8857800000000001E-3</c:v>
                </c:pt>
                <c:pt idx="142">
                  <c:v>1.88642E-3</c:v>
                </c:pt>
                <c:pt idx="143">
                  <c:v>1.88704E-3</c:v>
                </c:pt>
                <c:pt idx="144">
                  <c:v>1.8876400000000001E-3</c:v>
                </c:pt>
                <c:pt idx="145">
                  <c:v>1.88821E-3</c:v>
                </c:pt>
                <c:pt idx="146">
                  <c:v>1.8887699999999999E-3</c:v>
                </c:pt>
                <c:pt idx="147">
                  <c:v>1.8893099999999999E-3</c:v>
                </c:pt>
                <c:pt idx="148">
                  <c:v>1.88982E-3</c:v>
                </c:pt>
                <c:pt idx="149">
                  <c:v>1.89032E-3</c:v>
                </c:pt>
                <c:pt idx="150">
                  <c:v>1.8908E-3</c:v>
                </c:pt>
                <c:pt idx="151">
                  <c:v>1.8912600000000001E-3</c:v>
                </c:pt>
                <c:pt idx="152">
                  <c:v>1.89171E-3</c:v>
                </c:pt>
                <c:pt idx="153">
                  <c:v>1.8921400000000001E-3</c:v>
                </c:pt>
                <c:pt idx="154">
                  <c:v>1.89255E-3</c:v>
                </c:pt>
                <c:pt idx="155">
                  <c:v>1.89295E-3</c:v>
                </c:pt>
                <c:pt idx="156">
                  <c:v>1.89332E-3</c:v>
                </c:pt>
                <c:pt idx="157">
                  <c:v>1.89369E-3</c:v>
                </c:pt>
                <c:pt idx="158">
                  <c:v>1.8940300000000001E-3</c:v>
                </c:pt>
                <c:pt idx="159">
                  <c:v>1.77406E-3</c:v>
                </c:pt>
                <c:pt idx="163">
                  <c:v>1.77406E-3</c:v>
                </c:pt>
                <c:pt idx="164">
                  <c:v>1.6453500000000001E-3</c:v>
                </c:pt>
                <c:pt idx="165">
                  <c:v>1.4732600000000001E-3</c:v>
                </c:pt>
                <c:pt idx="166">
                  <c:v>1.3006999999999999E-3</c:v>
                </c:pt>
                <c:pt idx="167">
                  <c:v>1.12768E-3</c:v>
                </c:pt>
                <c:pt idx="168">
                  <c:v>9.5420399999999995E-4</c:v>
                </c:pt>
                <c:pt idx="169">
                  <c:v>7.8025999999999996E-4</c:v>
                </c:pt>
                <c:pt idx="170">
                  <c:v>6.0585100000000002E-4</c:v>
                </c:pt>
                <c:pt idx="171">
                  <c:v>4.30975E-4</c:v>
                </c:pt>
                <c:pt idx="172">
                  <c:v>2.5563199999999999E-4</c:v>
                </c:pt>
                <c:pt idx="173">
                  <c:v>1.2377800000000001E-4</c:v>
                </c:pt>
                <c:pt idx="177">
                  <c:v>1.2377800000000001E-4</c:v>
                </c:pt>
                <c:pt idx="178" formatCode="0.00E+00">
                  <c:v>5.5251200000000001E-15</c:v>
                </c:pt>
                <c:pt idx="179" formatCode="0.00E+00">
                  <c:v>5.4810500000000002E-15</c:v>
                </c:pt>
                <c:pt idx="180" formatCode="0.00E+00">
                  <c:v>5.4369699999999997E-15</c:v>
                </c:pt>
                <c:pt idx="181" formatCode="0.00E+00">
                  <c:v>5.39289E-15</c:v>
                </c:pt>
                <c:pt idx="182" formatCode="0.00E+00">
                  <c:v>5.3487999999999997E-15</c:v>
                </c:pt>
                <c:pt idx="183" formatCode="0.00E+00">
                  <c:v>5.3046899999999998E-15</c:v>
                </c:pt>
                <c:pt idx="184" formatCode="0.00E+00">
                  <c:v>5.2605899999999998E-15</c:v>
                </c:pt>
                <c:pt idx="185" formatCode="0.00E+00">
                  <c:v>5.2164700000000001E-15</c:v>
                </c:pt>
                <c:pt idx="186" formatCode="0.00E+00">
                  <c:v>5.1723499999999997E-15</c:v>
                </c:pt>
                <c:pt idx="187" formatCode="0.00E+00">
                  <c:v>5.1282099999999998E-15</c:v>
                </c:pt>
                <c:pt idx="188" formatCode="0.00E+00">
                  <c:v>5.0840800000000004E-15</c:v>
                </c:pt>
                <c:pt idx="189" formatCode="0.00E+00">
                  <c:v>5.0399299999999998E-15</c:v>
                </c:pt>
                <c:pt idx="190" formatCode="0.00E+00">
                  <c:v>4.9957800000000001E-15</c:v>
                </c:pt>
                <c:pt idx="191" formatCode="0.00E+00">
                  <c:v>4.95161E-15</c:v>
                </c:pt>
                <c:pt idx="192" formatCode="0.00E+00">
                  <c:v>4.9074499999999997E-15</c:v>
                </c:pt>
                <c:pt idx="193" formatCode="0.00E+00">
                  <c:v>4.8632699999999998E-15</c:v>
                </c:pt>
                <c:pt idx="194" formatCode="0.00E+00">
                  <c:v>4.8190800000000002E-15</c:v>
                </c:pt>
                <c:pt idx="195" formatCode="0.00E+00">
                  <c:v>4.7748899999999998E-15</c:v>
                </c:pt>
                <c:pt idx="196" formatCode="0.00E+00">
                  <c:v>4.7306900000000004E-15</c:v>
                </c:pt>
                <c:pt idx="197" formatCode="0.00E+00">
                  <c:v>4.6864900000000002E-15</c:v>
                </c:pt>
                <c:pt idx="198" formatCode="0.00E+00">
                  <c:v>4.6422700000000004E-15</c:v>
                </c:pt>
                <c:pt idx="199" formatCode="0.00E+00">
                  <c:v>4.5980499999999998E-15</c:v>
                </c:pt>
                <c:pt idx="200" formatCode="0.00E+00">
                  <c:v>4.5538200000000003E-15</c:v>
                </c:pt>
                <c:pt idx="201" formatCode="0.00E+00">
                  <c:v>4.50959E-15</c:v>
                </c:pt>
                <c:pt idx="202" formatCode="0.00E+00">
                  <c:v>4.4653400000000001E-15</c:v>
                </c:pt>
                <c:pt idx="203" formatCode="0.00E+00">
                  <c:v>4.4210900000000002E-15</c:v>
                </c:pt>
                <c:pt idx="204" formatCode="0.00E+00">
                  <c:v>4.3768299999999998E-15</c:v>
                </c:pt>
                <c:pt idx="205" formatCode="0.00E+00">
                  <c:v>4.3325600000000003E-15</c:v>
                </c:pt>
                <c:pt idx="206" formatCode="0.00E+00">
                  <c:v>4.2882900000000001E-15</c:v>
                </c:pt>
                <c:pt idx="207" formatCode="0.00E+00">
                  <c:v>4.2440100000000001E-15</c:v>
                </c:pt>
                <c:pt idx="208" formatCode="0.00E+00">
                  <c:v>4.1997200000000003E-15</c:v>
                </c:pt>
                <c:pt idx="209" formatCode="0.00E+00">
                  <c:v>4.15542E-15</c:v>
                </c:pt>
                <c:pt idx="210" formatCode="0.00E+00">
                  <c:v>4.1111099999999999E-15</c:v>
                </c:pt>
                <c:pt idx="211" formatCode="0.00E+00">
                  <c:v>4.0667999999999997E-15</c:v>
                </c:pt>
                <c:pt idx="212" formatCode="0.00E+00">
                  <c:v>4.0224799999999998E-15</c:v>
                </c:pt>
                <c:pt idx="213" formatCode="0.00E+00">
                  <c:v>3.9781599999999999E-15</c:v>
                </c:pt>
                <c:pt idx="214" formatCode="0.00E+00">
                  <c:v>3.9338199999999997E-15</c:v>
                </c:pt>
                <c:pt idx="215" formatCode="0.00E+00">
                  <c:v>3.8894800000000002E-15</c:v>
                </c:pt>
                <c:pt idx="216" formatCode="0.00E+00">
                  <c:v>3.8451300000000002E-15</c:v>
                </c:pt>
                <c:pt idx="217" formatCode="0.00E+00">
                  <c:v>3.8007699999999996E-15</c:v>
                </c:pt>
                <c:pt idx="218" formatCode="0.00E+00">
                  <c:v>3.7564000000000001E-15</c:v>
                </c:pt>
                <c:pt idx="219" formatCode="0.00E+00">
                  <c:v>3.7120299999999997E-15</c:v>
                </c:pt>
                <c:pt idx="220" formatCode="0.00E+00">
                  <c:v>3.6676500000000003E-15</c:v>
                </c:pt>
                <c:pt idx="221" formatCode="0.00E+00">
                  <c:v>3.6232599999999996E-15</c:v>
                </c:pt>
                <c:pt idx="222" formatCode="0.00E+00">
                  <c:v>3.5788699999999997E-15</c:v>
                </c:pt>
                <c:pt idx="223" formatCode="0.00E+00">
                  <c:v>3.5344599999999998E-15</c:v>
                </c:pt>
                <c:pt idx="224" formatCode="0.00E+00">
                  <c:v>3.49005E-15</c:v>
                </c:pt>
                <c:pt idx="225" formatCode="0.00E+00">
                  <c:v>3.4456299999999999E-15</c:v>
                </c:pt>
                <c:pt idx="226" formatCode="0.00E+00">
                  <c:v>3.4012099999999999E-15</c:v>
                </c:pt>
                <c:pt idx="227" formatCode="0.00E+00">
                  <c:v>3.3567699999999999E-15</c:v>
                </c:pt>
                <c:pt idx="228" formatCode="0.00E+00">
                  <c:v>3.3123299999999999E-15</c:v>
                </c:pt>
                <c:pt idx="229" formatCode="0.00E+00">
                  <c:v>3.2678800000000002E-15</c:v>
                </c:pt>
                <c:pt idx="230" formatCode="0.00E+00">
                  <c:v>3.22343E-15</c:v>
                </c:pt>
                <c:pt idx="231" formatCode="0.00E+00">
                  <c:v>3.1789599999999999E-15</c:v>
                </c:pt>
                <c:pt idx="232" formatCode="0.00E+00">
                  <c:v>3.1344900000000002E-15</c:v>
                </c:pt>
                <c:pt idx="233" formatCode="0.00E+00">
                  <c:v>3.0900099999999999E-15</c:v>
                </c:pt>
                <c:pt idx="234" formatCode="0.00E+00">
                  <c:v>3.04553E-15</c:v>
                </c:pt>
                <c:pt idx="235" formatCode="0.00E+00">
                  <c:v>3.0010300000000002E-15</c:v>
                </c:pt>
                <c:pt idx="236" formatCode="0.00E+00">
                  <c:v>2.9565299999999999E-15</c:v>
                </c:pt>
                <c:pt idx="237" formatCode="0.00E+00">
                  <c:v>2.9120199999999999E-15</c:v>
                </c:pt>
                <c:pt idx="238" formatCode="0.00E+00">
                  <c:v>2.8675000000000002E-15</c:v>
                </c:pt>
                <c:pt idx="239" formatCode="0.00E+00">
                  <c:v>2.82298E-15</c:v>
                </c:pt>
                <c:pt idx="240" formatCode="0.00E+00">
                  <c:v>2.77845E-15</c:v>
                </c:pt>
                <c:pt idx="241" formatCode="0.00E+00">
                  <c:v>2.7339099999999999E-15</c:v>
                </c:pt>
                <c:pt idx="242" formatCode="0.00E+00">
                  <c:v>2.68936E-15</c:v>
                </c:pt>
                <c:pt idx="243" formatCode="0.00E+00">
                  <c:v>2.6448100000000001E-15</c:v>
                </c:pt>
                <c:pt idx="244" formatCode="0.00E+00">
                  <c:v>2.6002399999999998E-15</c:v>
                </c:pt>
                <c:pt idx="245" formatCode="0.00E+00">
                  <c:v>2.55567E-15</c:v>
                </c:pt>
                <c:pt idx="246" formatCode="0.00E+00">
                  <c:v>2.5110899999999999E-15</c:v>
                </c:pt>
                <c:pt idx="247" formatCode="0.00E+00">
                  <c:v>2.4665099999999999E-15</c:v>
                </c:pt>
                <c:pt idx="248" formatCode="0.00E+00">
                  <c:v>2.4219200000000001E-15</c:v>
                </c:pt>
                <c:pt idx="249" formatCode="0.00E+00">
                  <c:v>2.3773200000000001E-15</c:v>
                </c:pt>
                <c:pt idx="250" formatCode="0.00E+00">
                  <c:v>2.33271E-15</c:v>
                </c:pt>
                <c:pt idx="251" formatCode="0.00E+00">
                  <c:v>2.2880900000000001E-15</c:v>
                </c:pt>
                <c:pt idx="252" formatCode="0.00E+00">
                  <c:v>2.2434700000000001E-15</c:v>
                </c:pt>
                <c:pt idx="253" formatCode="0.00E+00">
                  <c:v>2.19884E-15</c:v>
                </c:pt>
                <c:pt idx="254" formatCode="0.00E+00">
                  <c:v>2.1542000000000002E-15</c:v>
                </c:pt>
                <c:pt idx="255" formatCode="0.00E+00">
                  <c:v>2.1095500000000001E-15</c:v>
                </c:pt>
                <c:pt idx="256" formatCode="0.00E+00">
                  <c:v>2.0649000000000001E-15</c:v>
                </c:pt>
                <c:pt idx="257" formatCode="0.00E+00">
                  <c:v>2.0202399999999999E-15</c:v>
                </c:pt>
                <c:pt idx="258" formatCode="0.00E+00">
                  <c:v>1.9755699999999999E-15</c:v>
                </c:pt>
                <c:pt idx="259" formatCode="0.00E+00">
                  <c:v>1.9308900000000001E-15</c:v>
                </c:pt>
                <c:pt idx="260" formatCode="0.00E+00">
                  <c:v>1.8862099999999999E-15</c:v>
                </c:pt>
                <c:pt idx="261" formatCode="0.00E+00">
                  <c:v>1.8415099999999998E-15</c:v>
                </c:pt>
                <c:pt idx="262" formatCode="0.00E+00">
                  <c:v>1.7968100000000001E-15</c:v>
                </c:pt>
                <c:pt idx="263" formatCode="0.00E+00">
                  <c:v>1.75211E-15</c:v>
                </c:pt>
                <c:pt idx="264" formatCode="0.00E+00">
                  <c:v>1.7073899999999999E-15</c:v>
                </c:pt>
                <c:pt idx="265" formatCode="0.00E+00">
                  <c:v>1.6626700000000001E-15</c:v>
                </c:pt>
                <c:pt idx="266" formatCode="0.00E+00">
                  <c:v>1.61794E-15</c:v>
                </c:pt>
                <c:pt idx="267" formatCode="0.00E+00">
                  <c:v>1.5732E-15</c:v>
                </c:pt>
                <c:pt idx="268" formatCode="0.00E+00">
                  <c:v>1.52845E-15</c:v>
                </c:pt>
                <c:pt idx="269" formatCode="0.00E+00">
                  <c:v>1.4837E-15</c:v>
                </c:pt>
                <c:pt idx="270" formatCode="0.00E+00">
                  <c:v>1.4389400000000001E-15</c:v>
                </c:pt>
                <c:pt idx="271" formatCode="0.00E+00">
                  <c:v>1.3941699999999999E-15</c:v>
                </c:pt>
                <c:pt idx="272" formatCode="0.00E+00">
                  <c:v>1.3494E-15</c:v>
                </c:pt>
                <c:pt idx="273" formatCode="0.00E+00">
                  <c:v>1.3046099999999999E-15</c:v>
                </c:pt>
                <c:pt idx="274" formatCode="0.00E+00">
                  <c:v>1.25982E-15</c:v>
                </c:pt>
                <c:pt idx="275" formatCode="0.00E+00">
                  <c:v>1.21502E-15</c:v>
                </c:pt>
                <c:pt idx="276" formatCode="0.00E+00">
                  <c:v>1.1702099999999999E-15</c:v>
                </c:pt>
                <c:pt idx="277" formatCode="0.00E+00">
                  <c:v>1.1253999999999999E-15</c:v>
                </c:pt>
                <c:pt idx="278" formatCode="0.00E+00">
                  <c:v>1.0805800000000001E-15</c:v>
                </c:pt>
                <c:pt idx="279" formatCode="0.00E+00">
                  <c:v>1.0357499999999999E-15</c:v>
                </c:pt>
                <c:pt idx="280" formatCode="0.00E+00">
                  <c:v>9.90912E-16</c:v>
                </c:pt>
                <c:pt idx="281" formatCode="0.00E+00">
                  <c:v>9.4606699999999996E-16</c:v>
                </c:pt>
                <c:pt idx="282" formatCode="0.00E+00">
                  <c:v>9.0121399999999997E-16</c:v>
                </c:pt>
                <c:pt idx="283" formatCode="0.00E+00">
                  <c:v>8.5635399999999997E-16</c:v>
                </c:pt>
                <c:pt idx="284" formatCode="0.00E+00">
                  <c:v>8.1148600000000003E-16</c:v>
                </c:pt>
                <c:pt idx="285" formatCode="0.00E+00">
                  <c:v>7.6661099999999996E-16</c:v>
                </c:pt>
                <c:pt idx="286" formatCode="0.00E+00">
                  <c:v>7.2172700000000004E-16</c:v>
                </c:pt>
                <c:pt idx="287" formatCode="0.00E+00">
                  <c:v>6.76836E-16</c:v>
                </c:pt>
                <c:pt idx="288" formatCode="0.00E+00">
                  <c:v>6.3193800000000003E-16</c:v>
                </c:pt>
                <c:pt idx="289" formatCode="0.00E+00">
                  <c:v>5.8703200000000003E-16</c:v>
                </c:pt>
                <c:pt idx="290" formatCode="0.00E+00">
                  <c:v>5.4211799999999999E-16</c:v>
                </c:pt>
                <c:pt idx="291" formatCode="0.00E+00">
                  <c:v>4.97196E-16</c:v>
                </c:pt>
                <c:pt idx="292" formatCode="0.00E+00">
                  <c:v>4.52267E-16</c:v>
                </c:pt>
                <c:pt idx="293" formatCode="0.00E+00">
                  <c:v>4.0733E-16</c:v>
                </c:pt>
                <c:pt idx="294" formatCode="0.00E+00">
                  <c:v>3.6238599999999999E-16</c:v>
                </c:pt>
                <c:pt idx="295" formatCode="0.00E+00">
                  <c:v>3.1743000000000001E-16</c:v>
                </c:pt>
                <c:pt idx="296" formatCode="0.00E+00">
                  <c:v>2.7234699999999998E-16</c:v>
                </c:pt>
                <c:pt idx="297" formatCode="0.00E+00">
                  <c:v>2.3848299999999998E-16</c:v>
                </c:pt>
                <c:pt idx="301" formatCode="0.00E+00">
                  <c:v>2.3848299999999998E-16</c:v>
                </c:pt>
                <c:pt idx="302" formatCode="0.00E+00">
                  <c:v>1.2999E-17</c:v>
                </c:pt>
                <c:pt idx="303" formatCode="0.00E+00">
                  <c:v>1.2498900000000001E-17</c:v>
                </c:pt>
                <c:pt idx="304" formatCode="0.00E+00">
                  <c:v>1.19988E-17</c:v>
                </c:pt>
                <c:pt idx="305" formatCode="0.00E+00">
                  <c:v>1.14987E-17</c:v>
                </c:pt>
                <c:pt idx="306" formatCode="0.00E+00">
                  <c:v>1.09987E-17</c:v>
                </c:pt>
                <c:pt idx="307" formatCode="0.00E+00">
                  <c:v>1.0498699999999999E-17</c:v>
                </c:pt>
                <c:pt idx="308" formatCode="0.00E+00">
                  <c:v>9.9986199999999996E-18</c:v>
                </c:pt>
                <c:pt idx="309" formatCode="0.00E+00">
                  <c:v>9.4985999999999997E-18</c:v>
                </c:pt>
                <c:pt idx="310" formatCode="0.00E+00">
                  <c:v>8.9985899999999995E-18</c:v>
                </c:pt>
                <c:pt idx="311" formatCode="0.00E+00">
                  <c:v>8.4985900000000006E-18</c:v>
                </c:pt>
                <c:pt idx="312" formatCode="0.00E+00">
                  <c:v>7.9985900000000002E-18</c:v>
                </c:pt>
                <c:pt idx="313" formatCode="0.00E+00">
                  <c:v>7.4986099999999993E-18</c:v>
                </c:pt>
                <c:pt idx="314" formatCode="0.00E+00">
                  <c:v>6.9986399999999996E-18</c:v>
                </c:pt>
                <c:pt idx="315" formatCode="0.00E+00">
                  <c:v>6.4986699999999999E-18</c:v>
                </c:pt>
                <c:pt idx="316" formatCode="0.00E+00">
                  <c:v>5.9987199999999998E-18</c:v>
                </c:pt>
                <c:pt idx="317" formatCode="0.00E+00">
                  <c:v>5.4987700000000004E-18</c:v>
                </c:pt>
                <c:pt idx="318" formatCode="0.00E+00">
                  <c:v>4.9988399999999997E-18</c:v>
                </c:pt>
                <c:pt idx="319" formatCode="0.00E+00">
                  <c:v>4.4989099999999997E-18</c:v>
                </c:pt>
                <c:pt idx="320" formatCode="0.00E+00">
                  <c:v>3.9989900000000003E-18</c:v>
                </c:pt>
                <c:pt idx="321" formatCode="0.00E+00">
                  <c:v>3.4990799999999999E-18</c:v>
                </c:pt>
                <c:pt idx="322" formatCode="0.00E+00">
                  <c:v>2.9991900000000001E-18</c:v>
                </c:pt>
                <c:pt idx="323" formatCode="0.00E+00">
                  <c:v>2.4992999999999999E-18</c:v>
                </c:pt>
                <c:pt idx="324" formatCode="0.00E+00">
                  <c:v>1.9994200000000002E-18</c:v>
                </c:pt>
                <c:pt idx="325" formatCode="0.00E+00">
                  <c:v>1.49955E-18</c:v>
                </c:pt>
                <c:pt idx="326" formatCode="0.00E+00">
                  <c:v>9.9969099999999993E-19</c:v>
                </c:pt>
                <c:pt idx="327" formatCode="0.00E+00">
                  <c:v>4.9984100000000004E-19</c:v>
                </c:pt>
                <c:pt idx="328" formatCode="0.00E+00">
                  <c:v>2.4991799999999999E-19</c:v>
                </c:pt>
                <c:pt idx="332" formatCode="0.00E+00">
                  <c:v>2.4991799999999999E-19</c:v>
                </c:pt>
                <c:pt idx="333" formatCode="0.00E+00">
                  <c:v>2.4991799999999999E-19</c:v>
                </c:pt>
                <c:pt idx="337" formatCode="0.00E+00">
                  <c:v>2.3848299999999998E-16</c:v>
                </c:pt>
                <c:pt idx="338" formatCode="0.00E+00">
                  <c:v>2.3848299999999998E-16</c:v>
                </c:pt>
                <c:pt idx="342">
                  <c:v>1.2377800000000001E-4</c:v>
                </c:pt>
                <c:pt idx="343">
                  <c:v>1.2377800000000001E-4</c:v>
                </c:pt>
                <c:pt idx="347">
                  <c:v>1.77406E-3</c:v>
                </c:pt>
                <c:pt idx="348">
                  <c:v>1.77406E-3</c:v>
                </c:pt>
                <c:pt idx="352">
                  <c:v>4.0640300000000001E-4</c:v>
                </c:pt>
                <c:pt idx="353">
                  <c:v>4.0640300000000001E-4</c:v>
                </c:pt>
                <c:pt idx="357" formatCode="0.00E+00">
                  <c:v>1.2999E-17</c:v>
                </c:pt>
                <c:pt idx="358" formatCode="0.00E+00">
                  <c:v>1.2999E-17</c:v>
                </c:pt>
                <c:pt idx="359" formatCode="0.00E+00">
                  <c:v>1.2498900000000001E-17</c:v>
                </c:pt>
                <c:pt idx="360" formatCode="0.00E+00">
                  <c:v>1.2498900000000001E-17</c:v>
                </c:pt>
                <c:pt idx="361" formatCode="0.00E+00">
                  <c:v>1.19988E-17</c:v>
                </c:pt>
                <c:pt idx="362" formatCode="0.00E+00">
                  <c:v>1.19988E-17</c:v>
                </c:pt>
                <c:pt idx="363" formatCode="0.00E+00">
                  <c:v>1.14987E-17</c:v>
                </c:pt>
                <c:pt idx="364" formatCode="0.00E+00">
                  <c:v>1.14987E-17</c:v>
                </c:pt>
                <c:pt idx="365" formatCode="0.00E+00">
                  <c:v>1.09987E-17</c:v>
                </c:pt>
                <c:pt idx="366" formatCode="0.00E+00">
                  <c:v>1.09987E-17</c:v>
                </c:pt>
                <c:pt idx="367" formatCode="0.00E+00">
                  <c:v>1.0498699999999999E-17</c:v>
                </c:pt>
                <c:pt idx="368" formatCode="0.00E+00">
                  <c:v>1.0498699999999999E-17</c:v>
                </c:pt>
                <c:pt idx="369" formatCode="0.00E+00">
                  <c:v>9.9986199999999996E-18</c:v>
                </c:pt>
                <c:pt idx="370" formatCode="0.00E+00">
                  <c:v>9.9986199999999996E-18</c:v>
                </c:pt>
                <c:pt idx="371" formatCode="0.00E+00">
                  <c:v>9.4985999999999997E-18</c:v>
                </c:pt>
                <c:pt idx="372" formatCode="0.00E+00">
                  <c:v>9.4985999999999997E-18</c:v>
                </c:pt>
                <c:pt idx="373" formatCode="0.00E+00">
                  <c:v>8.9985899999999995E-18</c:v>
                </c:pt>
                <c:pt idx="374" formatCode="0.00E+00">
                  <c:v>8.9985899999999995E-18</c:v>
                </c:pt>
                <c:pt idx="375" formatCode="0.00E+00">
                  <c:v>8.4985900000000006E-18</c:v>
                </c:pt>
                <c:pt idx="376" formatCode="0.00E+00">
                  <c:v>8.4985900000000006E-18</c:v>
                </c:pt>
                <c:pt idx="377" formatCode="0.00E+00">
                  <c:v>7.9985900000000002E-18</c:v>
                </c:pt>
                <c:pt idx="378" formatCode="0.00E+00">
                  <c:v>7.9985900000000002E-18</c:v>
                </c:pt>
                <c:pt idx="379" formatCode="0.00E+00">
                  <c:v>7.4986099999999993E-18</c:v>
                </c:pt>
                <c:pt idx="380" formatCode="0.00E+00">
                  <c:v>7.4986099999999993E-18</c:v>
                </c:pt>
                <c:pt idx="381" formatCode="0.00E+00">
                  <c:v>6.9986399999999996E-18</c:v>
                </c:pt>
                <c:pt idx="382" formatCode="0.00E+00">
                  <c:v>6.9986399999999996E-18</c:v>
                </c:pt>
                <c:pt idx="383" formatCode="0.00E+00">
                  <c:v>6.4986699999999999E-18</c:v>
                </c:pt>
                <c:pt idx="384" formatCode="0.00E+00">
                  <c:v>6.4986699999999999E-18</c:v>
                </c:pt>
                <c:pt idx="385" formatCode="0.00E+00">
                  <c:v>5.9987199999999998E-18</c:v>
                </c:pt>
                <c:pt idx="386" formatCode="0.00E+00">
                  <c:v>5.9987199999999998E-18</c:v>
                </c:pt>
                <c:pt idx="387" formatCode="0.00E+00">
                  <c:v>5.4987700000000004E-18</c:v>
                </c:pt>
                <c:pt idx="388" formatCode="0.00E+00">
                  <c:v>5.4987700000000004E-18</c:v>
                </c:pt>
                <c:pt idx="389" formatCode="0.00E+00">
                  <c:v>4.9988399999999997E-18</c:v>
                </c:pt>
                <c:pt idx="390" formatCode="0.00E+00">
                  <c:v>4.9988399999999997E-18</c:v>
                </c:pt>
                <c:pt idx="391" formatCode="0.00E+00">
                  <c:v>4.4989099999999997E-18</c:v>
                </c:pt>
                <c:pt idx="392" formatCode="0.00E+00">
                  <c:v>4.4989099999999997E-18</c:v>
                </c:pt>
                <c:pt idx="393" formatCode="0.00E+00">
                  <c:v>3.9989900000000003E-18</c:v>
                </c:pt>
                <c:pt idx="394" formatCode="0.00E+00">
                  <c:v>3.9989900000000003E-18</c:v>
                </c:pt>
                <c:pt idx="395" formatCode="0.00E+00">
                  <c:v>3.4990799999999999E-18</c:v>
                </c:pt>
                <c:pt idx="396" formatCode="0.00E+00">
                  <c:v>3.4990799999999999E-18</c:v>
                </c:pt>
                <c:pt idx="397" formatCode="0.00E+00">
                  <c:v>2.9991900000000001E-18</c:v>
                </c:pt>
                <c:pt idx="398" formatCode="0.00E+00">
                  <c:v>2.9991900000000001E-18</c:v>
                </c:pt>
                <c:pt idx="399" formatCode="0.00E+00">
                  <c:v>2.4992999999999999E-18</c:v>
                </c:pt>
                <c:pt idx="400" formatCode="0.00E+00">
                  <c:v>2.4992999999999999E-18</c:v>
                </c:pt>
                <c:pt idx="401" formatCode="0.00E+00">
                  <c:v>1.9994200000000002E-18</c:v>
                </c:pt>
                <c:pt idx="402" formatCode="0.00E+00">
                  <c:v>1.9994200000000002E-18</c:v>
                </c:pt>
                <c:pt idx="403" formatCode="0.00E+00">
                  <c:v>1.49955E-18</c:v>
                </c:pt>
                <c:pt idx="404" formatCode="0.00E+00">
                  <c:v>1.49955E-18</c:v>
                </c:pt>
                <c:pt idx="405" formatCode="0.00E+00">
                  <c:v>9.9969099999999993E-19</c:v>
                </c:pt>
                <c:pt idx="406" formatCode="0.00E+00">
                  <c:v>9.9969099999999993E-19</c:v>
                </c:pt>
                <c:pt idx="407" formatCode="0.00E+00">
                  <c:v>4.9984100000000004E-19</c:v>
                </c:pt>
                <c:pt idx="408" formatCode="0.00E+00">
                  <c:v>4.9984100000000004E-19</c:v>
                </c:pt>
                <c:pt idx="412" formatCode="0.00E+00">
                  <c:v>5.5251200000000001E-15</c:v>
                </c:pt>
                <c:pt idx="413" formatCode="0.00E+00">
                  <c:v>5.5251200000000001E-15</c:v>
                </c:pt>
                <c:pt idx="414" formatCode="0.00E+00">
                  <c:v>5.4810500000000002E-15</c:v>
                </c:pt>
                <c:pt idx="415" formatCode="0.00E+00">
                  <c:v>5.4810500000000002E-15</c:v>
                </c:pt>
                <c:pt idx="416" formatCode="0.00E+00">
                  <c:v>5.4369699999999997E-15</c:v>
                </c:pt>
                <c:pt idx="417" formatCode="0.00E+00">
                  <c:v>5.4369699999999997E-15</c:v>
                </c:pt>
                <c:pt idx="418" formatCode="0.00E+00">
                  <c:v>5.39289E-15</c:v>
                </c:pt>
                <c:pt idx="419" formatCode="0.00E+00">
                  <c:v>5.39289E-15</c:v>
                </c:pt>
                <c:pt idx="420" formatCode="0.00E+00">
                  <c:v>5.3487999999999997E-15</c:v>
                </c:pt>
                <c:pt idx="421" formatCode="0.00E+00">
                  <c:v>5.3487999999999997E-15</c:v>
                </c:pt>
                <c:pt idx="422" formatCode="0.00E+00">
                  <c:v>5.3046899999999998E-15</c:v>
                </c:pt>
                <c:pt idx="423" formatCode="0.00E+00">
                  <c:v>5.3046899999999998E-15</c:v>
                </c:pt>
                <c:pt idx="424" formatCode="0.00E+00">
                  <c:v>5.2605899999999998E-15</c:v>
                </c:pt>
                <c:pt idx="425" formatCode="0.00E+00">
                  <c:v>5.2605899999999998E-15</c:v>
                </c:pt>
                <c:pt idx="426" formatCode="0.00E+00">
                  <c:v>5.2164700000000001E-15</c:v>
                </c:pt>
                <c:pt idx="427" formatCode="0.00E+00">
                  <c:v>5.2164700000000001E-15</c:v>
                </c:pt>
                <c:pt idx="428" formatCode="0.00E+00">
                  <c:v>5.1723499999999997E-15</c:v>
                </c:pt>
                <c:pt idx="429" formatCode="0.00E+00">
                  <c:v>5.1723499999999997E-15</c:v>
                </c:pt>
                <c:pt idx="430" formatCode="0.00E+00">
                  <c:v>5.1282099999999998E-15</c:v>
                </c:pt>
                <c:pt idx="431" formatCode="0.00E+00">
                  <c:v>5.1282099999999998E-15</c:v>
                </c:pt>
                <c:pt idx="432" formatCode="0.00E+00">
                  <c:v>5.0840800000000004E-15</c:v>
                </c:pt>
                <c:pt idx="433" formatCode="0.00E+00">
                  <c:v>5.0840800000000004E-15</c:v>
                </c:pt>
                <c:pt idx="434" formatCode="0.00E+00">
                  <c:v>5.0399299999999998E-15</c:v>
                </c:pt>
                <c:pt idx="435" formatCode="0.00E+00">
                  <c:v>5.0399299999999998E-15</c:v>
                </c:pt>
                <c:pt idx="436" formatCode="0.00E+00">
                  <c:v>4.9957800000000001E-15</c:v>
                </c:pt>
                <c:pt idx="437" formatCode="0.00E+00">
                  <c:v>4.9957800000000001E-15</c:v>
                </c:pt>
                <c:pt idx="438" formatCode="0.00E+00">
                  <c:v>4.95161E-15</c:v>
                </c:pt>
                <c:pt idx="439" formatCode="0.00E+00">
                  <c:v>4.95161E-15</c:v>
                </c:pt>
                <c:pt idx="440" formatCode="0.00E+00">
                  <c:v>4.9074499999999997E-15</c:v>
                </c:pt>
                <c:pt idx="441" formatCode="0.00E+00">
                  <c:v>4.9074499999999997E-15</c:v>
                </c:pt>
                <c:pt idx="442" formatCode="0.00E+00">
                  <c:v>4.8632699999999998E-15</c:v>
                </c:pt>
                <c:pt idx="443" formatCode="0.00E+00">
                  <c:v>4.8632699999999998E-15</c:v>
                </c:pt>
                <c:pt idx="444" formatCode="0.00E+00">
                  <c:v>4.8190800000000002E-15</c:v>
                </c:pt>
                <c:pt idx="445" formatCode="0.00E+00">
                  <c:v>4.8190800000000002E-15</c:v>
                </c:pt>
                <c:pt idx="446" formatCode="0.00E+00">
                  <c:v>4.7748899999999998E-15</c:v>
                </c:pt>
                <c:pt idx="447" formatCode="0.00E+00">
                  <c:v>4.7748899999999998E-15</c:v>
                </c:pt>
                <c:pt idx="448" formatCode="0.00E+00">
                  <c:v>4.7306900000000004E-15</c:v>
                </c:pt>
                <c:pt idx="449" formatCode="0.00E+00">
                  <c:v>4.7306900000000004E-15</c:v>
                </c:pt>
                <c:pt idx="450" formatCode="0.00E+00">
                  <c:v>4.6864900000000002E-15</c:v>
                </c:pt>
                <c:pt idx="451" formatCode="0.00E+00">
                  <c:v>4.6864900000000002E-15</c:v>
                </c:pt>
                <c:pt idx="452" formatCode="0.00E+00">
                  <c:v>4.6422700000000004E-15</c:v>
                </c:pt>
                <c:pt idx="453" formatCode="0.00E+00">
                  <c:v>4.6422700000000004E-15</c:v>
                </c:pt>
                <c:pt idx="454" formatCode="0.00E+00">
                  <c:v>4.5980499999999998E-15</c:v>
                </c:pt>
                <c:pt idx="455" formatCode="0.00E+00">
                  <c:v>4.5980499999999998E-15</c:v>
                </c:pt>
                <c:pt idx="456" formatCode="0.00E+00">
                  <c:v>4.5538200000000003E-15</c:v>
                </c:pt>
                <c:pt idx="457" formatCode="0.00E+00">
                  <c:v>4.5538200000000003E-15</c:v>
                </c:pt>
                <c:pt idx="458" formatCode="0.00E+00">
                  <c:v>4.50959E-15</c:v>
                </c:pt>
                <c:pt idx="459" formatCode="0.00E+00">
                  <c:v>4.50959E-15</c:v>
                </c:pt>
                <c:pt idx="460" formatCode="0.00E+00">
                  <c:v>4.4653400000000001E-15</c:v>
                </c:pt>
                <c:pt idx="461" formatCode="0.00E+00">
                  <c:v>4.4653400000000001E-15</c:v>
                </c:pt>
                <c:pt idx="462" formatCode="0.00E+00">
                  <c:v>4.4210900000000002E-15</c:v>
                </c:pt>
                <c:pt idx="463" formatCode="0.00E+00">
                  <c:v>4.4210900000000002E-15</c:v>
                </c:pt>
                <c:pt idx="464" formatCode="0.00E+00">
                  <c:v>4.3768299999999998E-15</c:v>
                </c:pt>
                <c:pt idx="465" formatCode="0.00E+00">
                  <c:v>4.3768299999999998E-15</c:v>
                </c:pt>
                <c:pt idx="466" formatCode="0.00E+00">
                  <c:v>4.3325600000000003E-15</c:v>
                </c:pt>
                <c:pt idx="467" formatCode="0.00E+00">
                  <c:v>4.3325600000000003E-15</c:v>
                </c:pt>
                <c:pt idx="468" formatCode="0.00E+00">
                  <c:v>4.2882900000000001E-15</c:v>
                </c:pt>
                <c:pt idx="469" formatCode="0.00E+00">
                  <c:v>4.2882900000000001E-15</c:v>
                </c:pt>
                <c:pt idx="470" formatCode="0.00E+00">
                  <c:v>4.2440100000000001E-15</c:v>
                </c:pt>
                <c:pt idx="471" formatCode="0.00E+00">
                  <c:v>4.2440100000000001E-15</c:v>
                </c:pt>
                <c:pt idx="472" formatCode="0.00E+00">
                  <c:v>4.1997200000000003E-15</c:v>
                </c:pt>
                <c:pt idx="473" formatCode="0.00E+00">
                  <c:v>4.1997200000000003E-15</c:v>
                </c:pt>
                <c:pt idx="474" formatCode="0.00E+00">
                  <c:v>4.15542E-15</c:v>
                </c:pt>
                <c:pt idx="475" formatCode="0.00E+00">
                  <c:v>4.15542E-15</c:v>
                </c:pt>
                <c:pt idx="476" formatCode="0.00E+00">
                  <c:v>4.1111099999999999E-15</c:v>
                </c:pt>
                <c:pt idx="477" formatCode="0.00E+00">
                  <c:v>4.1111099999999999E-15</c:v>
                </c:pt>
                <c:pt idx="478" formatCode="0.00E+00">
                  <c:v>4.0667999999999997E-15</c:v>
                </c:pt>
                <c:pt idx="479" formatCode="0.00E+00">
                  <c:v>4.0667999999999997E-15</c:v>
                </c:pt>
                <c:pt idx="480" formatCode="0.00E+00">
                  <c:v>4.0224799999999998E-15</c:v>
                </c:pt>
                <c:pt idx="481" formatCode="0.00E+00">
                  <c:v>4.0224799999999998E-15</c:v>
                </c:pt>
                <c:pt idx="482" formatCode="0.00E+00">
                  <c:v>3.9781599999999999E-15</c:v>
                </c:pt>
                <c:pt idx="483" formatCode="0.00E+00">
                  <c:v>3.9781599999999999E-15</c:v>
                </c:pt>
                <c:pt idx="484" formatCode="0.00E+00">
                  <c:v>3.9338199999999997E-15</c:v>
                </c:pt>
                <c:pt idx="485" formatCode="0.00E+00">
                  <c:v>3.9338199999999997E-15</c:v>
                </c:pt>
                <c:pt idx="486" formatCode="0.00E+00">
                  <c:v>3.8894800000000002E-15</c:v>
                </c:pt>
                <c:pt idx="487" formatCode="0.00E+00">
                  <c:v>3.8894800000000002E-15</c:v>
                </c:pt>
                <c:pt idx="488" formatCode="0.00E+00">
                  <c:v>3.8451300000000002E-15</c:v>
                </c:pt>
                <c:pt idx="489" formatCode="0.00E+00">
                  <c:v>3.8451300000000002E-15</c:v>
                </c:pt>
                <c:pt idx="490" formatCode="0.00E+00">
                  <c:v>3.8007699999999996E-15</c:v>
                </c:pt>
                <c:pt idx="491" formatCode="0.00E+00">
                  <c:v>3.8007699999999996E-15</c:v>
                </c:pt>
                <c:pt idx="492" formatCode="0.00E+00">
                  <c:v>3.7564000000000001E-15</c:v>
                </c:pt>
                <c:pt idx="493" formatCode="0.00E+00">
                  <c:v>3.7564000000000001E-15</c:v>
                </c:pt>
                <c:pt idx="494" formatCode="0.00E+00">
                  <c:v>3.7120299999999997E-15</c:v>
                </c:pt>
                <c:pt idx="495" formatCode="0.00E+00">
                  <c:v>3.7120299999999997E-15</c:v>
                </c:pt>
                <c:pt idx="496" formatCode="0.00E+00">
                  <c:v>3.6676500000000003E-15</c:v>
                </c:pt>
                <c:pt idx="497" formatCode="0.00E+00">
                  <c:v>3.6676500000000003E-15</c:v>
                </c:pt>
                <c:pt idx="498" formatCode="0.00E+00">
                  <c:v>3.6232599999999996E-15</c:v>
                </c:pt>
                <c:pt idx="499" formatCode="0.00E+00">
                  <c:v>3.6232599999999996E-15</c:v>
                </c:pt>
                <c:pt idx="500" formatCode="0.00E+00">
                  <c:v>3.5788699999999997E-15</c:v>
                </c:pt>
                <c:pt idx="501" formatCode="0.00E+00">
                  <c:v>3.5788699999999997E-15</c:v>
                </c:pt>
                <c:pt idx="502" formatCode="0.00E+00">
                  <c:v>3.5344599999999998E-15</c:v>
                </c:pt>
                <c:pt idx="503" formatCode="0.00E+00">
                  <c:v>3.5344599999999998E-15</c:v>
                </c:pt>
                <c:pt idx="504" formatCode="0.00E+00">
                  <c:v>3.49005E-15</c:v>
                </c:pt>
                <c:pt idx="505" formatCode="0.00E+00">
                  <c:v>3.49005E-15</c:v>
                </c:pt>
                <c:pt idx="506" formatCode="0.00E+00">
                  <c:v>3.4456299999999999E-15</c:v>
                </c:pt>
                <c:pt idx="507" formatCode="0.00E+00">
                  <c:v>3.4456299999999999E-15</c:v>
                </c:pt>
                <c:pt idx="508" formatCode="0.00E+00">
                  <c:v>3.4012099999999999E-15</c:v>
                </c:pt>
                <c:pt idx="509" formatCode="0.00E+00">
                  <c:v>3.4012099999999999E-15</c:v>
                </c:pt>
                <c:pt idx="510" formatCode="0.00E+00">
                  <c:v>3.3567699999999999E-15</c:v>
                </c:pt>
                <c:pt idx="511" formatCode="0.00E+00">
                  <c:v>3.3567699999999999E-15</c:v>
                </c:pt>
                <c:pt idx="512" formatCode="0.00E+00">
                  <c:v>3.3123299999999999E-15</c:v>
                </c:pt>
                <c:pt idx="513" formatCode="0.00E+00">
                  <c:v>3.3123299999999999E-15</c:v>
                </c:pt>
                <c:pt idx="514" formatCode="0.00E+00">
                  <c:v>3.2678800000000002E-15</c:v>
                </c:pt>
                <c:pt idx="515" formatCode="0.00E+00">
                  <c:v>3.2678800000000002E-15</c:v>
                </c:pt>
                <c:pt idx="516" formatCode="0.00E+00">
                  <c:v>3.22343E-15</c:v>
                </c:pt>
                <c:pt idx="517" formatCode="0.00E+00">
                  <c:v>3.22343E-15</c:v>
                </c:pt>
                <c:pt idx="518" formatCode="0.00E+00">
                  <c:v>3.1789599999999999E-15</c:v>
                </c:pt>
                <c:pt idx="519" formatCode="0.00E+00">
                  <c:v>3.1789599999999999E-15</c:v>
                </c:pt>
                <c:pt idx="520" formatCode="0.00E+00">
                  <c:v>3.1344900000000002E-15</c:v>
                </c:pt>
                <c:pt idx="521" formatCode="0.00E+00">
                  <c:v>3.1344900000000002E-15</c:v>
                </c:pt>
                <c:pt idx="522" formatCode="0.00E+00">
                  <c:v>3.0900099999999999E-15</c:v>
                </c:pt>
                <c:pt idx="523" formatCode="0.00E+00">
                  <c:v>3.0900099999999999E-15</c:v>
                </c:pt>
                <c:pt idx="524" formatCode="0.00E+00">
                  <c:v>3.04553E-15</c:v>
                </c:pt>
                <c:pt idx="525" formatCode="0.00E+00">
                  <c:v>3.04553E-15</c:v>
                </c:pt>
                <c:pt idx="526" formatCode="0.00E+00">
                  <c:v>3.0010300000000002E-15</c:v>
                </c:pt>
                <c:pt idx="527" formatCode="0.00E+00">
                  <c:v>3.0010300000000002E-15</c:v>
                </c:pt>
                <c:pt idx="528" formatCode="0.00E+00">
                  <c:v>2.9565299999999999E-15</c:v>
                </c:pt>
                <c:pt idx="529" formatCode="0.00E+00">
                  <c:v>2.9565299999999999E-15</c:v>
                </c:pt>
                <c:pt idx="530" formatCode="0.00E+00">
                  <c:v>2.9120199999999999E-15</c:v>
                </c:pt>
                <c:pt idx="531" formatCode="0.00E+00">
                  <c:v>2.9120199999999999E-15</c:v>
                </c:pt>
                <c:pt idx="532" formatCode="0.00E+00">
                  <c:v>2.8675000000000002E-15</c:v>
                </c:pt>
                <c:pt idx="533" formatCode="0.00E+00">
                  <c:v>2.8675000000000002E-15</c:v>
                </c:pt>
                <c:pt idx="534" formatCode="0.00E+00">
                  <c:v>2.82298E-15</c:v>
                </c:pt>
                <c:pt idx="535" formatCode="0.00E+00">
                  <c:v>2.82298E-15</c:v>
                </c:pt>
                <c:pt idx="536" formatCode="0.00E+00">
                  <c:v>2.77845E-15</c:v>
                </c:pt>
                <c:pt idx="537" formatCode="0.00E+00">
                  <c:v>2.77845E-15</c:v>
                </c:pt>
                <c:pt idx="538" formatCode="0.00E+00">
                  <c:v>2.7339099999999999E-15</c:v>
                </c:pt>
                <c:pt idx="539" formatCode="0.00E+00">
                  <c:v>2.7339099999999999E-15</c:v>
                </c:pt>
                <c:pt idx="540" formatCode="0.00E+00">
                  <c:v>2.68936E-15</c:v>
                </c:pt>
                <c:pt idx="541" formatCode="0.00E+00">
                  <c:v>2.68936E-15</c:v>
                </c:pt>
                <c:pt idx="542" formatCode="0.00E+00">
                  <c:v>2.6448100000000001E-15</c:v>
                </c:pt>
                <c:pt idx="543" formatCode="0.00E+00">
                  <c:v>2.6448100000000001E-15</c:v>
                </c:pt>
                <c:pt idx="544" formatCode="0.00E+00">
                  <c:v>2.6002399999999998E-15</c:v>
                </c:pt>
                <c:pt idx="545" formatCode="0.00E+00">
                  <c:v>2.6002399999999998E-15</c:v>
                </c:pt>
                <c:pt idx="546" formatCode="0.00E+00">
                  <c:v>2.55567E-15</c:v>
                </c:pt>
                <c:pt idx="547" formatCode="0.00E+00">
                  <c:v>2.55567E-15</c:v>
                </c:pt>
                <c:pt idx="548" formatCode="0.00E+00">
                  <c:v>2.5110899999999999E-15</c:v>
                </c:pt>
                <c:pt idx="549" formatCode="0.00E+00">
                  <c:v>2.5110899999999999E-15</c:v>
                </c:pt>
                <c:pt idx="550" formatCode="0.00E+00">
                  <c:v>2.4665099999999999E-15</c:v>
                </c:pt>
                <c:pt idx="551" formatCode="0.00E+00">
                  <c:v>2.4665099999999999E-15</c:v>
                </c:pt>
                <c:pt idx="552" formatCode="0.00E+00">
                  <c:v>2.4219200000000001E-15</c:v>
                </c:pt>
                <c:pt idx="553" formatCode="0.00E+00">
                  <c:v>2.4219200000000001E-15</c:v>
                </c:pt>
                <c:pt idx="554" formatCode="0.00E+00">
                  <c:v>2.3773200000000001E-15</c:v>
                </c:pt>
                <c:pt idx="555" formatCode="0.00E+00">
                  <c:v>2.3773200000000001E-15</c:v>
                </c:pt>
                <c:pt idx="556" formatCode="0.00E+00">
                  <c:v>2.33271E-15</c:v>
                </c:pt>
                <c:pt idx="557" formatCode="0.00E+00">
                  <c:v>2.33271E-15</c:v>
                </c:pt>
                <c:pt idx="558" formatCode="0.00E+00">
                  <c:v>2.2880900000000001E-15</c:v>
                </c:pt>
                <c:pt idx="559" formatCode="0.00E+00">
                  <c:v>2.2880900000000001E-15</c:v>
                </c:pt>
                <c:pt idx="560" formatCode="0.00E+00">
                  <c:v>2.2434700000000001E-15</c:v>
                </c:pt>
                <c:pt idx="561" formatCode="0.00E+00">
                  <c:v>2.2434700000000001E-15</c:v>
                </c:pt>
                <c:pt idx="562" formatCode="0.00E+00">
                  <c:v>2.19884E-15</c:v>
                </c:pt>
                <c:pt idx="563" formatCode="0.00E+00">
                  <c:v>2.19884E-15</c:v>
                </c:pt>
                <c:pt idx="564" formatCode="0.00E+00">
                  <c:v>2.1542000000000002E-15</c:v>
                </c:pt>
                <c:pt idx="565" formatCode="0.00E+00">
                  <c:v>2.1542000000000002E-15</c:v>
                </c:pt>
                <c:pt idx="566" formatCode="0.00E+00">
                  <c:v>2.1095500000000001E-15</c:v>
                </c:pt>
                <c:pt idx="567" formatCode="0.00E+00">
                  <c:v>2.1095500000000001E-15</c:v>
                </c:pt>
                <c:pt idx="568" formatCode="0.00E+00">
                  <c:v>2.0649000000000001E-15</c:v>
                </c:pt>
                <c:pt idx="569" formatCode="0.00E+00">
                  <c:v>2.0649000000000001E-15</c:v>
                </c:pt>
                <c:pt idx="570" formatCode="0.00E+00">
                  <c:v>2.0202399999999999E-15</c:v>
                </c:pt>
                <c:pt idx="571" formatCode="0.00E+00">
                  <c:v>2.0202399999999999E-15</c:v>
                </c:pt>
                <c:pt idx="572" formatCode="0.00E+00">
                  <c:v>1.9755699999999999E-15</c:v>
                </c:pt>
                <c:pt idx="573" formatCode="0.00E+00">
                  <c:v>1.9755699999999999E-15</c:v>
                </c:pt>
                <c:pt idx="574" formatCode="0.00E+00">
                  <c:v>1.9308900000000001E-15</c:v>
                </c:pt>
                <c:pt idx="575" formatCode="0.00E+00">
                  <c:v>1.9308900000000001E-15</c:v>
                </c:pt>
                <c:pt idx="576" formatCode="0.00E+00">
                  <c:v>1.8862099999999999E-15</c:v>
                </c:pt>
                <c:pt idx="577" formatCode="0.00E+00">
                  <c:v>1.8862099999999999E-15</c:v>
                </c:pt>
                <c:pt idx="578" formatCode="0.00E+00">
                  <c:v>1.8415099999999998E-15</c:v>
                </c:pt>
                <c:pt idx="579" formatCode="0.00E+00">
                  <c:v>1.8415099999999998E-15</c:v>
                </c:pt>
                <c:pt idx="580" formatCode="0.00E+00">
                  <c:v>1.7968100000000001E-15</c:v>
                </c:pt>
                <c:pt idx="581" formatCode="0.00E+00">
                  <c:v>1.7968100000000001E-15</c:v>
                </c:pt>
                <c:pt idx="582" formatCode="0.00E+00">
                  <c:v>1.75211E-15</c:v>
                </c:pt>
                <c:pt idx="583" formatCode="0.00E+00">
                  <c:v>1.75211E-15</c:v>
                </c:pt>
                <c:pt idx="584" formatCode="0.00E+00">
                  <c:v>1.7073899999999999E-15</c:v>
                </c:pt>
                <c:pt idx="585" formatCode="0.00E+00">
                  <c:v>1.7073899999999999E-15</c:v>
                </c:pt>
                <c:pt idx="586" formatCode="0.00E+00">
                  <c:v>1.6626700000000001E-15</c:v>
                </c:pt>
                <c:pt idx="587" formatCode="0.00E+00">
                  <c:v>1.6626700000000001E-15</c:v>
                </c:pt>
                <c:pt idx="588" formatCode="0.00E+00">
                  <c:v>1.61794E-15</c:v>
                </c:pt>
                <c:pt idx="589" formatCode="0.00E+00">
                  <c:v>1.61794E-15</c:v>
                </c:pt>
                <c:pt idx="590" formatCode="0.00E+00">
                  <c:v>1.5732E-15</c:v>
                </c:pt>
                <c:pt idx="591" formatCode="0.00E+00">
                  <c:v>1.5732E-15</c:v>
                </c:pt>
                <c:pt idx="592" formatCode="0.00E+00">
                  <c:v>1.52845E-15</c:v>
                </c:pt>
                <c:pt idx="593" formatCode="0.00E+00">
                  <c:v>1.52845E-15</c:v>
                </c:pt>
                <c:pt idx="594" formatCode="0.00E+00">
                  <c:v>1.4837E-15</c:v>
                </c:pt>
                <c:pt idx="595" formatCode="0.00E+00">
                  <c:v>1.4837E-15</c:v>
                </c:pt>
                <c:pt idx="596" formatCode="0.00E+00">
                  <c:v>1.4389400000000001E-15</c:v>
                </c:pt>
                <c:pt idx="597" formatCode="0.00E+00">
                  <c:v>1.4389400000000001E-15</c:v>
                </c:pt>
                <c:pt idx="598" formatCode="0.00E+00">
                  <c:v>1.3941699999999999E-15</c:v>
                </c:pt>
                <c:pt idx="599" formatCode="0.00E+00">
                  <c:v>1.3941699999999999E-15</c:v>
                </c:pt>
                <c:pt idx="600" formatCode="0.00E+00">
                  <c:v>1.3494E-15</c:v>
                </c:pt>
                <c:pt idx="601" formatCode="0.00E+00">
                  <c:v>1.3494E-15</c:v>
                </c:pt>
                <c:pt idx="602" formatCode="0.00E+00">
                  <c:v>1.3046099999999999E-15</c:v>
                </c:pt>
                <c:pt idx="603" formatCode="0.00E+00">
                  <c:v>1.3046099999999999E-15</c:v>
                </c:pt>
                <c:pt idx="604" formatCode="0.00E+00">
                  <c:v>1.25982E-15</c:v>
                </c:pt>
                <c:pt idx="605" formatCode="0.00E+00">
                  <c:v>1.25982E-15</c:v>
                </c:pt>
                <c:pt idx="606" formatCode="0.00E+00">
                  <c:v>1.21502E-15</c:v>
                </c:pt>
                <c:pt idx="607" formatCode="0.00E+00">
                  <c:v>1.21502E-15</c:v>
                </c:pt>
                <c:pt idx="608" formatCode="0.00E+00">
                  <c:v>1.1702099999999999E-15</c:v>
                </c:pt>
                <c:pt idx="609" formatCode="0.00E+00">
                  <c:v>1.1702099999999999E-15</c:v>
                </c:pt>
                <c:pt idx="610" formatCode="0.00E+00">
                  <c:v>1.1253999999999999E-15</c:v>
                </c:pt>
                <c:pt idx="611" formatCode="0.00E+00">
                  <c:v>1.1253999999999999E-15</c:v>
                </c:pt>
                <c:pt idx="612" formatCode="0.00E+00">
                  <c:v>1.0805800000000001E-15</c:v>
                </c:pt>
                <c:pt idx="613" formatCode="0.00E+00">
                  <c:v>1.0805800000000001E-15</c:v>
                </c:pt>
                <c:pt idx="614" formatCode="0.00E+00">
                  <c:v>1.0357499999999999E-15</c:v>
                </c:pt>
                <c:pt idx="615" formatCode="0.00E+00">
                  <c:v>1.0357499999999999E-15</c:v>
                </c:pt>
                <c:pt idx="616" formatCode="0.00E+00">
                  <c:v>9.90912E-16</c:v>
                </c:pt>
                <c:pt idx="617" formatCode="0.00E+00">
                  <c:v>9.90912E-16</c:v>
                </c:pt>
                <c:pt idx="618" formatCode="0.00E+00">
                  <c:v>9.4606699999999996E-16</c:v>
                </c:pt>
                <c:pt idx="619" formatCode="0.00E+00">
                  <c:v>9.4606699999999996E-16</c:v>
                </c:pt>
                <c:pt idx="620" formatCode="0.00E+00">
                  <c:v>9.0121399999999997E-16</c:v>
                </c:pt>
                <c:pt idx="621" formatCode="0.00E+00">
                  <c:v>9.0121399999999997E-16</c:v>
                </c:pt>
                <c:pt idx="622" formatCode="0.00E+00">
                  <c:v>8.5635399999999997E-16</c:v>
                </c:pt>
                <c:pt idx="623" formatCode="0.00E+00">
                  <c:v>8.5635399999999997E-16</c:v>
                </c:pt>
                <c:pt idx="624" formatCode="0.00E+00">
                  <c:v>8.1148600000000003E-16</c:v>
                </c:pt>
                <c:pt idx="625" formatCode="0.00E+00">
                  <c:v>8.1148600000000003E-16</c:v>
                </c:pt>
                <c:pt idx="626" formatCode="0.00E+00">
                  <c:v>7.6661099999999996E-16</c:v>
                </c:pt>
                <c:pt idx="627" formatCode="0.00E+00">
                  <c:v>7.6661099999999996E-16</c:v>
                </c:pt>
                <c:pt idx="628" formatCode="0.00E+00">
                  <c:v>7.2172700000000004E-16</c:v>
                </c:pt>
                <c:pt idx="629" formatCode="0.00E+00">
                  <c:v>7.2172700000000004E-16</c:v>
                </c:pt>
                <c:pt idx="630" formatCode="0.00E+00">
                  <c:v>6.76836E-16</c:v>
                </c:pt>
                <c:pt idx="631" formatCode="0.00E+00">
                  <c:v>6.76836E-16</c:v>
                </c:pt>
                <c:pt idx="632" formatCode="0.00E+00">
                  <c:v>6.3193800000000003E-16</c:v>
                </c:pt>
                <c:pt idx="633" formatCode="0.00E+00">
                  <c:v>6.3193800000000003E-16</c:v>
                </c:pt>
                <c:pt idx="634" formatCode="0.00E+00">
                  <c:v>5.8703200000000003E-16</c:v>
                </c:pt>
                <c:pt idx="635" formatCode="0.00E+00">
                  <c:v>5.8703200000000003E-16</c:v>
                </c:pt>
                <c:pt idx="636" formatCode="0.00E+00">
                  <c:v>5.4211799999999999E-16</c:v>
                </c:pt>
                <c:pt idx="637" formatCode="0.00E+00">
                  <c:v>5.4211799999999999E-16</c:v>
                </c:pt>
                <c:pt idx="638" formatCode="0.00E+00">
                  <c:v>4.97196E-16</c:v>
                </c:pt>
                <c:pt idx="639" formatCode="0.00E+00">
                  <c:v>4.97196E-16</c:v>
                </c:pt>
                <c:pt idx="640" formatCode="0.00E+00">
                  <c:v>4.52267E-16</c:v>
                </c:pt>
                <c:pt idx="641" formatCode="0.00E+00">
                  <c:v>4.52267E-16</c:v>
                </c:pt>
                <c:pt idx="642" formatCode="0.00E+00">
                  <c:v>4.0733E-16</c:v>
                </c:pt>
                <c:pt idx="643" formatCode="0.00E+00">
                  <c:v>4.0733E-16</c:v>
                </c:pt>
                <c:pt idx="644" formatCode="0.00E+00">
                  <c:v>3.6238599999999999E-16</c:v>
                </c:pt>
                <c:pt idx="645" formatCode="0.00E+00">
                  <c:v>3.6238599999999999E-16</c:v>
                </c:pt>
                <c:pt idx="646" formatCode="0.00E+00">
                  <c:v>3.1743000000000001E-16</c:v>
                </c:pt>
                <c:pt idx="647" formatCode="0.00E+00">
                  <c:v>3.1743000000000001E-16</c:v>
                </c:pt>
                <c:pt idx="648" formatCode="0.00E+00">
                  <c:v>2.7234699999999998E-16</c:v>
                </c:pt>
                <c:pt idx="649" formatCode="0.00E+00">
                  <c:v>2.7234699999999998E-16</c:v>
                </c:pt>
                <c:pt idx="653">
                  <c:v>1.6453500000000001E-3</c:v>
                </c:pt>
                <c:pt idx="654">
                  <c:v>1.6453500000000001E-3</c:v>
                </c:pt>
                <c:pt idx="655">
                  <c:v>1.4732600000000001E-3</c:v>
                </c:pt>
                <c:pt idx="656">
                  <c:v>1.4732600000000001E-3</c:v>
                </c:pt>
                <c:pt idx="657">
                  <c:v>1.3006999999999999E-3</c:v>
                </c:pt>
                <c:pt idx="658">
                  <c:v>1.3006999999999999E-3</c:v>
                </c:pt>
                <c:pt idx="659">
                  <c:v>1.12768E-3</c:v>
                </c:pt>
                <c:pt idx="660">
                  <c:v>1.12768E-3</c:v>
                </c:pt>
                <c:pt idx="661">
                  <c:v>9.5420399999999995E-4</c:v>
                </c:pt>
                <c:pt idx="662">
                  <c:v>9.5420399999999995E-4</c:v>
                </c:pt>
                <c:pt idx="663">
                  <c:v>7.8025999999999996E-4</c:v>
                </c:pt>
                <c:pt idx="664">
                  <c:v>7.8025999999999996E-4</c:v>
                </c:pt>
                <c:pt idx="665">
                  <c:v>6.0585100000000002E-4</c:v>
                </c:pt>
                <c:pt idx="666">
                  <c:v>6.0585100000000002E-4</c:v>
                </c:pt>
                <c:pt idx="667">
                  <c:v>4.30975E-4</c:v>
                </c:pt>
                <c:pt idx="668">
                  <c:v>4.30975E-4</c:v>
                </c:pt>
                <c:pt idx="669">
                  <c:v>2.5563199999999999E-4</c:v>
                </c:pt>
                <c:pt idx="670">
                  <c:v>2.5563199999999999E-4</c:v>
                </c:pt>
                <c:pt idx="674">
                  <c:v>4.6202199999999998E-4</c:v>
                </c:pt>
                <c:pt idx="675">
                  <c:v>4.6202199999999998E-4</c:v>
                </c:pt>
                <c:pt idx="676">
                  <c:v>5.3304299999999997E-4</c:v>
                </c:pt>
                <c:pt idx="677">
                  <c:v>5.3304299999999997E-4</c:v>
                </c:pt>
                <c:pt idx="678">
                  <c:v>6.0048600000000001E-4</c:v>
                </c:pt>
                <c:pt idx="679">
                  <c:v>6.0048600000000001E-4</c:v>
                </c:pt>
                <c:pt idx="680">
                  <c:v>6.6453400000000004E-4</c:v>
                </c:pt>
                <c:pt idx="681">
                  <c:v>6.6453400000000004E-4</c:v>
                </c:pt>
                <c:pt idx="682">
                  <c:v>7.2535799999999995E-4</c:v>
                </c:pt>
                <c:pt idx="683">
                  <c:v>7.2535799999999995E-4</c:v>
                </c:pt>
                <c:pt idx="684">
                  <c:v>7.8312399999999995E-4</c:v>
                </c:pt>
                <c:pt idx="685">
                  <c:v>7.8312399999999995E-4</c:v>
                </c:pt>
                <c:pt idx="686">
                  <c:v>8.3798399999999995E-4</c:v>
                </c:pt>
                <c:pt idx="687">
                  <c:v>8.3798399999999995E-4</c:v>
                </c:pt>
                <c:pt idx="688">
                  <c:v>8.9008800000000003E-4</c:v>
                </c:pt>
                <c:pt idx="689">
                  <c:v>8.9008800000000003E-4</c:v>
                </c:pt>
                <c:pt idx="690">
                  <c:v>9.3957399999999999E-4</c:v>
                </c:pt>
                <c:pt idx="691">
                  <c:v>9.3957399999999999E-4</c:v>
                </c:pt>
                <c:pt idx="692">
                  <c:v>9.8657600000000008E-4</c:v>
                </c:pt>
                <c:pt idx="693">
                  <c:v>9.8657600000000008E-4</c:v>
                </c:pt>
                <c:pt idx="694">
                  <c:v>1.03122E-3</c:v>
                </c:pt>
                <c:pt idx="695">
                  <c:v>1.03122E-3</c:v>
                </c:pt>
                <c:pt idx="696">
                  <c:v>1.07362E-3</c:v>
                </c:pt>
                <c:pt idx="697">
                  <c:v>1.07362E-3</c:v>
                </c:pt>
                <c:pt idx="698">
                  <c:v>1.1138999999999999E-3</c:v>
                </c:pt>
                <c:pt idx="699">
                  <c:v>1.1138999999999999E-3</c:v>
                </c:pt>
                <c:pt idx="700">
                  <c:v>1.1521599999999999E-3</c:v>
                </c:pt>
                <c:pt idx="701">
                  <c:v>1.1521599999999999E-3</c:v>
                </c:pt>
                <c:pt idx="702">
                  <c:v>1.1885000000000001E-3</c:v>
                </c:pt>
                <c:pt idx="703">
                  <c:v>1.1885000000000001E-3</c:v>
                </c:pt>
                <c:pt idx="704">
                  <c:v>1.22303E-3</c:v>
                </c:pt>
                <c:pt idx="705">
                  <c:v>1.22303E-3</c:v>
                </c:pt>
                <c:pt idx="706">
                  <c:v>1.2558199999999999E-3</c:v>
                </c:pt>
                <c:pt idx="707">
                  <c:v>1.2558199999999999E-3</c:v>
                </c:pt>
                <c:pt idx="708">
                  <c:v>1.2869800000000001E-3</c:v>
                </c:pt>
                <c:pt idx="709">
                  <c:v>1.2869800000000001E-3</c:v>
                </c:pt>
                <c:pt idx="710">
                  <c:v>1.3165799999999999E-3</c:v>
                </c:pt>
                <c:pt idx="711">
                  <c:v>1.3165799999999999E-3</c:v>
                </c:pt>
                <c:pt idx="712">
                  <c:v>1.3447000000000001E-3</c:v>
                </c:pt>
                <c:pt idx="713">
                  <c:v>1.3447000000000001E-3</c:v>
                </c:pt>
                <c:pt idx="714">
                  <c:v>1.3714199999999999E-3</c:v>
                </c:pt>
                <c:pt idx="715">
                  <c:v>1.3714199999999999E-3</c:v>
                </c:pt>
                <c:pt idx="716">
                  <c:v>1.3968100000000001E-3</c:v>
                </c:pt>
                <c:pt idx="717">
                  <c:v>1.3968100000000001E-3</c:v>
                </c:pt>
                <c:pt idx="718">
                  <c:v>1.4209299999999999E-3</c:v>
                </c:pt>
                <c:pt idx="719">
                  <c:v>1.4209299999999999E-3</c:v>
                </c:pt>
                <c:pt idx="720">
                  <c:v>1.44385E-3</c:v>
                </c:pt>
                <c:pt idx="721">
                  <c:v>1.44385E-3</c:v>
                </c:pt>
                <c:pt idx="722">
                  <c:v>1.4656300000000001E-3</c:v>
                </c:pt>
                <c:pt idx="723">
                  <c:v>1.4656300000000001E-3</c:v>
                </c:pt>
                <c:pt idx="724">
                  <c:v>1.48632E-3</c:v>
                </c:pt>
                <c:pt idx="725">
                  <c:v>1.48632E-3</c:v>
                </c:pt>
                <c:pt idx="726">
                  <c:v>1.50599E-3</c:v>
                </c:pt>
                <c:pt idx="727">
                  <c:v>1.50599E-3</c:v>
                </c:pt>
                <c:pt idx="728">
                  <c:v>1.52468E-3</c:v>
                </c:pt>
                <c:pt idx="729">
                  <c:v>1.52468E-3</c:v>
                </c:pt>
                <c:pt idx="730">
                  <c:v>1.5424499999999999E-3</c:v>
                </c:pt>
                <c:pt idx="731">
                  <c:v>1.5424499999999999E-3</c:v>
                </c:pt>
                <c:pt idx="732">
                  <c:v>1.55933E-3</c:v>
                </c:pt>
                <c:pt idx="733">
                  <c:v>1.55933E-3</c:v>
                </c:pt>
                <c:pt idx="734">
                  <c:v>1.5753799999999999E-3</c:v>
                </c:pt>
                <c:pt idx="735">
                  <c:v>1.5753799999999999E-3</c:v>
                </c:pt>
                <c:pt idx="736">
                  <c:v>1.59063E-3</c:v>
                </c:pt>
                <c:pt idx="737">
                  <c:v>1.59063E-3</c:v>
                </c:pt>
                <c:pt idx="738">
                  <c:v>1.6051399999999999E-3</c:v>
                </c:pt>
                <c:pt idx="739">
                  <c:v>1.6051399999999999E-3</c:v>
                </c:pt>
                <c:pt idx="740">
                  <c:v>1.61892E-3</c:v>
                </c:pt>
                <c:pt idx="741">
                  <c:v>1.61892E-3</c:v>
                </c:pt>
                <c:pt idx="742">
                  <c:v>1.63203E-3</c:v>
                </c:pt>
                <c:pt idx="743">
                  <c:v>1.63203E-3</c:v>
                </c:pt>
                <c:pt idx="744">
                  <c:v>1.64449E-3</c:v>
                </c:pt>
                <c:pt idx="745">
                  <c:v>1.64449E-3</c:v>
                </c:pt>
                <c:pt idx="746">
                  <c:v>1.6563400000000001E-3</c:v>
                </c:pt>
                <c:pt idx="747">
                  <c:v>1.6563400000000001E-3</c:v>
                </c:pt>
                <c:pt idx="748">
                  <c:v>1.6676099999999999E-3</c:v>
                </c:pt>
                <c:pt idx="749">
                  <c:v>1.6676099999999999E-3</c:v>
                </c:pt>
                <c:pt idx="750">
                  <c:v>1.67833E-3</c:v>
                </c:pt>
                <c:pt idx="751">
                  <c:v>1.67833E-3</c:v>
                </c:pt>
                <c:pt idx="752">
                  <c:v>1.68852E-3</c:v>
                </c:pt>
                <c:pt idx="753">
                  <c:v>1.68852E-3</c:v>
                </c:pt>
                <c:pt idx="754">
                  <c:v>1.6982099999999999E-3</c:v>
                </c:pt>
                <c:pt idx="755">
                  <c:v>1.6982099999999999E-3</c:v>
                </c:pt>
                <c:pt idx="756">
                  <c:v>1.70743E-3</c:v>
                </c:pt>
                <c:pt idx="757">
                  <c:v>1.70743E-3</c:v>
                </c:pt>
                <c:pt idx="758">
                  <c:v>1.7162E-3</c:v>
                </c:pt>
                <c:pt idx="759">
                  <c:v>1.7162E-3</c:v>
                </c:pt>
                <c:pt idx="760">
                  <c:v>1.72455E-3</c:v>
                </c:pt>
                <c:pt idx="761">
                  <c:v>1.72455E-3</c:v>
                </c:pt>
                <c:pt idx="762">
                  <c:v>1.7324899999999999E-3</c:v>
                </c:pt>
                <c:pt idx="763">
                  <c:v>1.7324899999999999E-3</c:v>
                </c:pt>
                <c:pt idx="764">
                  <c:v>1.74004E-3</c:v>
                </c:pt>
                <c:pt idx="765">
                  <c:v>1.74004E-3</c:v>
                </c:pt>
                <c:pt idx="766">
                  <c:v>1.74723E-3</c:v>
                </c:pt>
                <c:pt idx="767">
                  <c:v>1.74723E-3</c:v>
                </c:pt>
                <c:pt idx="768">
                  <c:v>1.7540800000000001E-3</c:v>
                </c:pt>
                <c:pt idx="769">
                  <c:v>1.7540800000000001E-3</c:v>
                </c:pt>
                <c:pt idx="770">
                  <c:v>1.76059E-3</c:v>
                </c:pt>
                <c:pt idx="771">
                  <c:v>1.76059E-3</c:v>
                </c:pt>
                <c:pt idx="772">
                  <c:v>1.7667900000000001E-3</c:v>
                </c:pt>
                <c:pt idx="773">
                  <c:v>1.7667900000000001E-3</c:v>
                </c:pt>
                <c:pt idx="774">
                  <c:v>1.7727000000000001E-3</c:v>
                </c:pt>
                <c:pt idx="775">
                  <c:v>1.7727000000000001E-3</c:v>
                </c:pt>
                <c:pt idx="776">
                  <c:v>1.7783199999999999E-3</c:v>
                </c:pt>
                <c:pt idx="777">
                  <c:v>1.7783199999999999E-3</c:v>
                </c:pt>
                <c:pt idx="778">
                  <c:v>1.7836799999999999E-3</c:v>
                </c:pt>
                <c:pt idx="779">
                  <c:v>1.7836799999999999E-3</c:v>
                </c:pt>
                <c:pt idx="780">
                  <c:v>1.78878E-3</c:v>
                </c:pt>
                <c:pt idx="781">
                  <c:v>1.78878E-3</c:v>
                </c:pt>
                <c:pt idx="782">
                  <c:v>1.79364E-3</c:v>
                </c:pt>
                <c:pt idx="783">
                  <c:v>1.79364E-3</c:v>
                </c:pt>
                <c:pt idx="784">
                  <c:v>1.79827E-3</c:v>
                </c:pt>
                <c:pt idx="785">
                  <c:v>1.79827E-3</c:v>
                </c:pt>
                <c:pt idx="786">
                  <c:v>1.8026800000000001E-3</c:v>
                </c:pt>
                <c:pt idx="787">
                  <c:v>1.8026800000000001E-3</c:v>
                </c:pt>
                <c:pt idx="788">
                  <c:v>1.80689E-3</c:v>
                </c:pt>
                <c:pt idx="789">
                  <c:v>1.80689E-3</c:v>
                </c:pt>
                <c:pt idx="790">
                  <c:v>1.8109000000000001E-3</c:v>
                </c:pt>
                <c:pt idx="791">
                  <c:v>1.8109000000000001E-3</c:v>
                </c:pt>
                <c:pt idx="792">
                  <c:v>1.8147199999999999E-3</c:v>
                </c:pt>
                <c:pt idx="793">
                  <c:v>1.8147199999999999E-3</c:v>
                </c:pt>
                <c:pt idx="794">
                  <c:v>1.8183699999999999E-3</c:v>
                </c:pt>
                <c:pt idx="795">
                  <c:v>1.8183699999999999E-3</c:v>
                </c:pt>
                <c:pt idx="796">
                  <c:v>1.8218399999999999E-3</c:v>
                </c:pt>
                <c:pt idx="797">
                  <c:v>1.8218399999999999E-3</c:v>
                </c:pt>
                <c:pt idx="798">
                  <c:v>1.8251599999999999E-3</c:v>
                </c:pt>
                <c:pt idx="799">
                  <c:v>1.8251599999999999E-3</c:v>
                </c:pt>
                <c:pt idx="800">
                  <c:v>1.82833E-3</c:v>
                </c:pt>
                <c:pt idx="801">
                  <c:v>1.82833E-3</c:v>
                </c:pt>
                <c:pt idx="802">
                  <c:v>1.83135E-3</c:v>
                </c:pt>
                <c:pt idx="803">
                  <c:v>1.83135E-3</c:v>
                </c:pt>
                <c:pt idx="804">
                  <c:v>1.8342300000000001E-3</c:v>
                </c:pt>
                <c:pt idx="805">
                  <c:v>1.8342300000000001E-3</c:v>
                </c:pt>
                <c:pt idx="806">
                  <c:v>1.8369899999999999E-3</c:v>
                </c:pt>
                <c:pt idx="807">
                  <c:v>1.8369899999999999E-3</c:v>
                </c:pt>
                <c:pt idx="808">
                  <c:v>1.8396199999999999E-3</c:v>
                </c:pt>
                <c:pt idx="809">
                  <c:v>1.8396199999999999E-3</c:v>
                </c:pt>
                <c:pt idx="810">
                  <c:v>1.84213E-3</c:v>
                </c:pt>
                <c:pt idx="811">
                  <c:v>1.84213E-3</c:v>
                </c:pt>
                <c:pt idx="812">
                  <c:v>1.84453E-3</c:v>
                </c:pt>
                <c:pt idx="813">
                  <c:v>1.84453E-3</c:v>
                </c:pt>
                <c:pt idx="814">
                  <c:v>1.84683E-3</c:v>
                </c:pt>
                <c:pt idx="815">
                  <c:v>1.84683E-3</c:v>
                </c:pt>
                <c:pt idx="816">
                  <c:v>1.84903E-3</c:v>
                </c:pt>
                <c:pt idx="817">
                  <c:v>1.84903E-3</c:v>
                </c:pt>
                <c:pt idx="818">
                  <c:v>1.8511300000000001E-3</c:v>
                </c:pt>
                <c:pt idx="819">
                  <c:v>1.8511300000000001E-3</c:v>
                </c:pt>
                <c:pt idx="820">
                  <c:v>1.8531299999999999E-3</c:v>
                </c:pt>
                <c:pt idx="821">
                  <c:v>1.8531299999999999E-3</c:v>
                </c:pt>
                <c:pt idx="822">
                  <c:v>1.85506E-3</c:v>
                </c:pt>
                <c:pt idx="823">
                  <c:v>1.85506E-3</c:v>
                </c:pt>
                <c:pt idx="824">
                  <c:v>1.8569000000000001E-3</c:v>
                </c:pt>
                <c:pt idx="825">
                  <c:v>1.8569000000000001E-3</c:v>
                </c:pt>
                <c:pt idx="826">
                  <c:v>1.85866E-3</c:v>
                </c:pt>
                <c:pt idx="827">
                  <c:v>1.85866E-3</c:v>
                </c:pt>
                <c:pt idx="828">
                  <c:v>1.86035E-3</c:v>
                </c:pt>
                <c:pt idx="829">
                  <c:v>1.86035E-3</c:v>
                </c:pt>
                <c:pt idx="830">
                  <c:v>1.86196E-3</c:v>
                </c:pt>
                <c:pt idx="831">
                  <c:v>1.86196E-3</c:v>
                </c:pt>
                <c:pt idx="832">
                  <c:v>1.8635100000000001E-3</c:v>
                </c:pt>
                <c:pt idx="833">
                  <c:v>1.8635100000000001E-3</c:v>
                </c:pt>
                <c:pt idx="834">
                  <c:v>1.8649999999999999E-3</c:v>
                </c:pt>
                <c:pt idx="835">
                  <c:v>1.8649999999999999E-3</c:v>
                </c:pt>
                <c:pt idx="836">
                  <c:v>1.8664300000000001E-3</c:v>
                </c:pt>
                <c:pt idx="837">
                  <c:v>1.8664300000000001E-3</c:v>
                </c:pt>
                <c:pt idx="838">
                  <c:v>1.86779E-3</c:v>
                </c:pt>
                <c:pt idx="839">
                  <c:v>1.86779E-3</c:v>
                </c:pt>
                <c:pt idx="840">
                  <c:v>1.86911E-3</c:v>
                </c:pt>
                <c:pt idx="841">
                  <c:v>1.86911E-3</c:v>
                </c:pt>
                <c:pt idx="842">
                  <c:v>1.8703700000000001E-3</c:v>
                </c:pt>
                <c:pt idx="843">
                  <c:v>1.8703700000000001E-3</c:v>
                </c:pt>
                <c:pt idx="844">
                  <c:v>1.8715800000000001E-3</c:v>
                </c:pt>
                <c:pt idx="845">
                  <c:v>1.8715800000000001E-3</c:v>
                </c:pt>
                <c:pt idx="846">
                  <c:v>1.8727399999999999E-3</c:v>
                </c:pt>
                <c:pt idx="847">
                  <c:v>1.8727399999999999E-3</c:v>
                </c:pt>
                <c:pt idx="848">
                  <c:v>1.87386E-3</c:v>
                </c:pt>
                <c:pt idx="849">
                  <c:v>1.87386E-3</c:v>
                </c:pt>
                <c:pt idx="850">
                  <c:v>1.8749400000000001E-3</c:v>
                </c:pt>
                <c:pt idx="851">
                  <c:v>1.8749400000000001E-3</c:v>
                </c:pt>
                <c:pt idx="852">
                  <c:v>1.87597E-3</c:v>
                </c:pt>
                <c:pt idx="853">
                  <c:v>1.87597E-3</c:v>
                </c:pt>
                <c:pt idx="854">
                  <c:v>1.8769699999999999E-3</c:v>
                </c:pt>
                <c:pt idx="855">
                  <c:v>1.8769699999999999E-3</c:v>
                </c:pt>
                <c:pt idx="856">
                  <c:v>1.8779300000000001E-3</c:v>
                </c:pt>
                <c:pt idx="857">
                  <c:v>1.8779300000000001E-3</c:v>
                </c:pt>
                <c:pt idx="858">
                  <c:v>1.8788500000000001E-3</c:v>
                </c:pt>
                <c:pt idx="859">
                  <c:v>1.8788500000000001E-3</c:v>
                </c:pt>
                <c:pt idx="860">
                  <c:v>1.87974E-3</c:v>
                </c:pt>
                <c:pt idx="861">
                  <c:v>1.87974E-3</c:v>
                </c:pt>
                <c:pt idx="862">
                  <c:v>1.8805899999999999E-3</c:v>
                </c:pt>
                <c:pt idx="863">
                  <c:v>1.8805899999999999E-3</c:v>
                </c:pt>
                <c:pt idx="864">
                  <c:v>1.88142E-3</c:v>
                </c:pt>
                <c:pt idx="865">
                  <c:v>1.88142E-3</c:v>
                </c:pt>
                <c:pt idx="866">
                  <c:v>1.88221E-3</c:v>
                </c:pt>
                <c:pt idx="867">
                  <c:v>1.88221E-3</c:v>
                </c:pt>
                <c:pt idx="868">
                  <c:v>1.88298E-3</c:v>
                </c:pt>
                <c:pt idx="869">
                  <c:v>1.88298E-3</c:v>
                </c:pt>
                <c:pt idx="870">
                  <c:v>1.88372E-3</c:v>
                </c:pt>
                <c:pt idx="871">
                  <c:v>1.88372E-3</c:v>
                </c:pt>
                <c:pt idx="872">
                  <c:v>1.8844300000000001E-3</c:v>
                </c:pt>
                <c:pt idx="873">
                  <c:v>1.8844300000000001E-3</c:v>
                </c:pt>
                <c:pt idx="874">
                  <c:v>1.8851199999999999E-3</c:v>
                </c:pt>
                <c:pt idx="875">
                  <c:v>1.8851199999999999E-3</c:v>
                </c:pt>
                <c:pt idx="876">
                  <c:v>1.8857800000000001E-3</c:v>
                </c:pt>
                <c:pt idx="877">
                  <c:v>1.8857800000000001E-3</c:v>
                </c:pt>
                <c:pt idx="878">
                  <c:v>1.88642E-3</c:v>
                </c:pt>
                <c:pt idx="879">
                  <c:v>1.88642E-3</c:v>
                </c:pt>
                <c:pt idx="880">
                  <c:v>1.88704E-3</c:v>
                </c:pt>
                <c:pt idx="881">
                  <c:v>1.88704E-3</c:v>
                </c:pt>
                <c:pt idx="882">
                  <c:v>1.8876400000000001E-3</c:v>
                </c:pt>
                <c:pt idx="883">
                  <c:v>1.8876400000000001E-3</c:v>
                </c:pt>
                <c:pt idx="884">
                  <c:v>1.88821E-3</c:v>
                </c:pt>
                <c:pt idx="885">
                  <c:v>1.88821E-3</c:v>
                </c:pt>
                <c:pt idx="886">
                  <c:v>1.8887699999999999E-3</c:v>
                </c:pt>
                <c:pt idx="887">
                  <c:v>1.8887699999999999E-3</c:v>
                </c:pt>
                <c:pt idx="888">
                  <c:v>1.8893099999999999E-3</c:v>
                </c:pt>
                <c:pt idx="889">
                  <c:v>1.8893099999999999E-3</c:v>
                </c:pt>
                <c:pt idx="890">
                  <c:v>1.88982E-3</c:v>
                </c:pt>
                <c:pt idx="891">
                  <c:v>1.88982E-3</c:v>
                </c:pt>
                <c:pt idx="892">
                  <c:v>1.89032E-3</c:v>
                </c:pt>
                <c:pt idx="893">
                  <c:v>1.89032E-3</c:v>
                </c:pt>
                <c:pt idx="894">
                  <c:v>1.8908E-3</c:v>
                </c:pt>
                <c:pt idx="895">
                  <c:v>1.8908E-3</c:v>
                </c:pt>
                <c:pt idx="896">
                  <c:v>1.8912600000000001E-3</c:v>
                </c:pt>
                <c:pt idx="897">
                  <c:v>1.8912600000000001E-3</c:v>
                </c:pt>
                <c:pt idx="898">
                  <c:v>1.89171E-3</c:v>
                </c:pt>
                <c:pt idx="899">
                  <c:v>1.89171E-3</c:v>
                </c:pt>
                <c:pt idx="900">
                  <c:v>1.8921400000000001E-3</c:v>
                </c:pt>
                <c:pt idx="901">
                  <c:v>1.8921400000000001E-3</c:v>
                </c:pt>
                <c:pt idx="902">
                  <c:v>1.89255E-3</c:v>
                </c:pt>
                <c:pt idx="903">
                  <c:v>1.89255E-3</c:v>
                </c:pt>
                <c:pt idx="904">
                  <c:v>1.89295E-3</c:v>
                </c:pt>
                <c:pt idx="905">
                  <c:v>1.89295E-3</c:v>
                </c:pt>
                <c:pt idx="906">
                  <c:v>1.89332E-3</c:v>
                </c:pt>
                <c:pt idx="907">
                  <c:v>1.89332E-3</c:v>
                </c:pt>
                <c:pt idx="908">
                  <c:v>1.89369E-3</c:v>
                </c:pt>
                <c:pt idx="909">
                  <c:v>1.89369E-3</c:v>
                </c:pt>
                <c:pt idx="910">
                  <c:v>1.8940300000000001E-3</c:v>
                </c:pt>
                <c:pt idx="911">
                  <c:v>1.8940300000000001E-3</c:v>
                </c:pt>
                <c:pt idx="915" formatCode="0.00E+00">
                  <c:v>8.51998E-7</c:v>
                </c:pt>
                <c:pt idx="916" formatCode="0.00E+00">
                  <c:v>8.51998E-7</c:v>
                </c:pt>
                <c:pt idx="917" formatCode="0.00E+00">
                  <c:v>1.7039999999999999E-6</c:v>
                </c:pt>
                <c:pt idx="918" formatCode="0.00E+00">
                  <c:v>1.7039999999999999E-6</c:v>
                </c:pt>
                <c:pt idx="919" formatCode="0.00E+00">
                  <c:v>2.5559899999999999E-6</c:v>
                </c:pt>
                <c:pt idx="920" formatCode="0.00E+00">
                  <c:v>2.5559899999999999E-6</c:v>
                </c:pt>
                <c:pt idx="921" formatCode="0.00E+00">
                  <c:v>3.40799E-6</c:v>
                </c:pt>
                <c:pt idx="922" formatCode="0.00E+00">
                  <c:v>3.40799E-6</c:v>
                </c:pt>
                <c:pt idx="923" formatCode="0.00E+00">
                  <c:v>4.25999E-6</c:v>
                </c:pt>
                <c:pt idx="924" formatCode="0.00E+00">
                  <c:v>4.25999E-6</c:v>
                </c:pt>
                <c:pt idx="925" formatCode="0.00E+00">
                  <c:v>5.1119899999999997E-6</c:v>
                </c:pt>
                <c:pt idx="926" formatCode="0.00E+00">
                  <c:v>5.1119899999999997E-6</c:v>
                </c:pt>
                <c:pt idx="927" formatCode="0.00E+00">
                  <c:v>5.9639900000000001E-6</c:v>
                </c:pt>
                <c:pt idx="928" formatCode="0.00E+00">
                  <c:v>5.9639900000000001E-6</c:v>
                </c:pt>
                <c:pt idx="929" formatCode="0.00E+00">
                  <c:v>6.8159899999999998E-6</c:v>
                </c:pt>
                <c:pt idx="930" formatCode="0.00E+00">
                  <c:v>6.8159899999999998E-6</c:v>
                </c:pt>
                <c:pt idx="931" formatCode="0.00E+00">
                  <c:v>7.6679800000000004E-6</c:v>
                </c:pt>
                <c:pt idx="932" formatCode="0.00E+00">
                  <c:v>7.6679800000000004E-6</c:v>
                </c:pt>
                <c:pt idx="933" formatCode="0.00E+00">
                  <c:v>8.51998E-6</c:v>
                </c:pt>
                <c:pt idx="934" formatCode="0.00E+00">
                  <c:v>8.51998E-6</c:v>
                </c:pt>
                <c:pt idx="935" formatCode="0.00E+00">
                  <c:v>9.3719799999999997E-6</c:v>
                </c:pt>
                <c:pt idx="936" formatCode="0.00E+00">
                  <c:v>9.3719799999999997E-6</c:v>
                </c:pt>
                <c:pt idx="937" formatCode="0.00E+00">
                  <c:v>1.0224000000000001E-5</c:v>
                </c:pt>
                <c:pt idx="938" formatCode="0.00E+00">
                  <c:v>1.0224000000000001E-5</c:v>
                </c:pt>
                <c:pt idx="939" formatCode="0.00E+00">
                  <c:v>1.1076E-5</c:v>
                </c:pt>
                <c:pt idx="940" formatCode="0.00E+00">
                  <c:v>1.1076E-5</c:v>
                </c:pt>
                <c:pt idx="941" formatCode="0.00E+00">
                  <c:v>1.1928E-5</c:v>
                </c:pt>
                <c:pt idx="942" formatCode="0.00E+00">
                  <c:v>1.1928E-5</c:v>
                </c:pt>
                <c:pt idx="943" formatCode="0.00E+00">
                  <c:v>1.278E-5</c:v>
                </c:pt>
                <c:pt idx="944" formatCode="0.00E+00">
                  <c:v>1.278E-5</c:v>
                </c:pt>
                <c:pt idx="945" formatCode="0.00E+00">
                  <c:v>1.3631999999999999E-5</c:v>
                </c:pt>
                <c:pt idx="946" formatCode="0.00E+00">
                  <c:v>1.3631999999999999E-5</c:v>
                </c:pt>
                <c:pt idx="947" formatCode="0.00E+00">
                  <c:v>1.4484000000000001E-5</c:v>
                </c:pt>
                <c:pt idx="948" formatCode="0.00E+00">
                  <c:v>1.4484000000000001E-5</c:v>
                </c:pt>
                <c:pt idx="949" formatCode="0.00E+00">
                  <c:v>1.5336E-5</c:v>
                </c:pt>
                <c:pt idx="950" formatCode="0.00E+00">
                  <c:v>1.5336E-5</c:v>
                </c:pt>
                <c:pt idx="951" formatCode="0.00E+00">
                  <c:v>1.6188000000000002E-5</c:v>
                </c:pt>
                <c:pt idx="952" formatCode="0.00E+00">
                  <c:v>1.6188000000000002E-5</c:v>
                </c:pt>
                <c:pt idx="953" formatCode="0.00E+00">
                  <c:v>1.7039999999999999E-5</c:v>
                </c:pt>
                <c:pt idx="954" formatCode="0.00E+00">
                  <c:v>1.7039999999999999E-5</c:v>
                </c:pt>
                <c:pt idx="955" formatCode="0.00E+00">
                  <c:v>1.7892000000000001E-5</c:v>
                </c:pt>
                <c:pt idx="956" formatCode="0.00E+00">
                  <c:v>1.7892000000000001E-5</c:v>
                </c:pt>
                <c:pt idx="957" formatCode="0.00E+00">
                  <c:v>1.8743999999999999E-5</c:v>
                </c:pt>
                <c:pt idx="958" formatCode="0.00E+00">
                  <c:v>1.8743999999999999E-5</c:v>
                </c:pt>
                <c:pt idx="959" formatCode="0.00E+00">
                  <c:v>1.9596E-5</c:v>
                </c:pt>
                <c:pt idx="960" formatCode="0.00E+00">
                  <c:v>1.9596E-5</c:v>
                </c:pt>
                <c:pt idx="961" formatCode="0.00E+00">
                  <c:v>2.0448000000000001E-5</c:v>
                </c:pt>
                <c:pt idx="962" formatCode="0.00E+00">
                  <c:v>2.0448000000000001E-5</c:v>
                </c:pt>
                <c:pt idx="963" formatCode="0.00E+00">
                  <c:v>2.1299999999999999E-5</c:v>
                </c:pt>
                <c:pt idx="964" formatCode="0.00E+00">
                  <c:v>2.1299999999999999E-5</c:v>
                </c:pt>
                <c:pt idx="965" formatCode="0.00E+00">
                  <c:v>2.2152000000000001E-5</c:v>
                </c:pt>
                <c:pt idx="966" formatCode="0.00E+00">
                  <c:v>2.2152000000000001E-5</c:v>
                </c:pt>
                <c:pt idx="970" formatCode="0.00E+00">
                  <c:v>4.25999E-7</c:v>
                </c:pt>
                <c:pt idx="971" formatCode="0.00E+00">
                  <c:v>8.51998E-7</c:v>
                </c:pt>
                <c:pt idx="972" formatCode="0.00E+00">
                  <c:v>1.7039999999999999E-6</c:v>
                </c:pt>
                <c:pt idx="973" formatCode="0.00E+00">
                  <c:v>2.5559899999999999E-6</c:v>
                </c:pt>
                <c:pt idx="974" formatCode="0.00E+00">
                  <c:v>3.40799E-6</c:v>
                </c:pt>
                <c:pt idx="975" formatCode="0.00E+00">
                  <c:v>4.25999E-6</c:v>
                </c:pt>
                <c:pt idx="976" formatCode="0.00E+00">
                  <c:v>5.1119899999999997E-6</c:v>
                </c:pt>
                <c:pt idx="977" formatCode="0.00E+00">
                  <c:v>5.9639900000000001E-6</c:v>
                </c:pt>
                <c:pt idx="978" formatCode="0.00E+00">
                  <c:v>6.8159899999999998E-6</c:v>
                </c:pt>
                <c:pt idx="979" formatCode="0.00E+00">
                  <c:v>7.6679800000000004E-6</c:v>
                </c:pt>
                <c:pt idx="980" formatCode="0.00E+00">
                  <c:v>8.51998E-6</c:v>
                </c:pt>
                <c:pt idx="981" formatCode="0.00E+00">
                  <c:v>9.3719799999999997E-6</c:v>
                </c:pt>
                <c:pt idx="982" formatCode="0.00E+00">
                  <c:v>1.0224000000000001E-5</c:v>
                </c:pt>
                <c:pt idx="983" formatCode="0.00E+00">
                  <c:v>1.1076E-5</c:v>
                </c:pt>
                <c:pt idx="984" formatCode="0.00E+00">
                  <c:v>1.1928E-5</c:v>
                </c:pt>
                <c:pt idx="985" formatCode="0.00E+00">
                  <c:v>1.278E-5</c:v>
                </c:pt>
                <c:pt idx="986" formatCode="0.00E+00">
                  <c:v>1.3631999999999999E-5</c:v>
                </c:pt>
                <c:pt idx="987" formatCode="0.00E+00">
                  <c:v>1.4484000000000001E-5</c:v>
                </c:pt>
                <c:pt idx="988" formatCode="0.00E+00">
                  <c:v>1.5336E-5</c:v>
                </c:pt>
                <c:pt idx="989" formatCode="0.00E+00">
                  <c:v>1.6188000000000002E-5</c:v>
                </c:pt>
                <c:pt idx="990" formatCode="0.00E+00">
                  <c:v>1.7039999999999999E-5</c:v>
                </c:pt>
                <c:pt idx="991" formatCode="0.00E+00">
                  <c:v>1.7892000000000001E-5</c:v>
                </c:pt>
                <c:pt idx="992" formatCode="0.00E+00">
                  <c:v>1.8743999999999999E-5</c:v>
                </c:pt>
                <c:pt idx="993" formatCode="0.00E+00">
                  <c:v>1.9596E-5</c:v>
                </c:pt>
                <c:pt idx="994" formatCode="0.00E+00">
                  <c:v>2.0448000000000001E-5</c:v>
                </c:pt>
                <c:pt idx="995" formatCode="0.00E+00">
                  <c:v>2.1299999999999999E-5</c:v>
                </c:pt>
                <c:pt idx="996" formatCode="0.00E+00">
                  <c:v>2.2152000000000001E-5</c:v>
                </c:pt>
                <c:pt idx="997">
                  <c:v>4.0640300000000001E-4</c:v>
                </c:pt>
                <c:pt idx="1001">
                  <c:v>4.0640300000000001E-4</c:v>
                </c:pt>
                <c:pt idx="1002">
                  <c:v>4.6202199999999998E-4</c:v>
                </c:pt>
                <c:pt idx="1003">
                  <c:v>5.3304299999999997E-4</c:v>
                </c:pt>
                <c:pt idx="1004">
                  <c:v>6.0048600000000001E-4</c:v>
                </c:pt>
                <c:pt idx="1005">
                  <c:v>6.6453400000000004E-4</c:v>
                </c:pt>
                <c:pt idx="1006">
                  <c:v>7.2535799999999995E-4</c:v>
                </c:pt>
                <c:pt idx="1007">
                  <c:v>7.8312399999999995E-4</c:v>
                </c:pt>
                <c:pt idx="1008">
                  <c:v>8.3798399999999995E-4</c:v>
                </c:pt>
                <c:pt idx="1009">
                  <c:v>8.9008800000000003E-4</c:v>
                </c:pt>
                <c:pt idx="1010">
                  <c:v>9.3957399999999999E-4</c:v>
                </c:pt>
                <c:pt idx="1011">
                  <c:v>9.8657600000000008E-4</c:v>
                </c:pt>
                <c:pt idx="1012">
                  <c:v>1.03122E-3</c:v>
                </c:pt>
                <c:pt idx="1013">
                  <c:v>1.07362E-3</c:v>
                </c:pt>
                <c:pt idx="1014">
                  <c:v>1.1138999999999999E-3</c:v>
                </c:pt>
                <c:pt idx="1015">
                  <c:v>1.1521599999999999E-3</c:v>
                </c:pt>
                <c:pt idx="1016">
                  <c:v>1.1885000000000001E-3</c:v>
                </c:pt>
                <c:pt idx="1017">
                  <c:v>1.22303E-3</c:v>
                </c:pt>
                <c:pt idx="1018">
                  <c:v>1.2558199999999999E-3</c:v>
                </c:pt>
                <c:pt idx="1019">
                  <c:v>1.2869800000000001E-3</c:v>
                </c:pt>
                <c:pt idx="1020">
                  <c:v>1.3165799999999999E-3</c:v>
                </c:pt>
                <c:pt idx="1021">
                  <c:v>1.3447000000000001E-3</c:v>
                </c:pt>
                <c:pt idx="1022">
                  <c:v>1.3714199999999999E-3</c:v>
                </c:pt>
                <c:pt idx="1023">
                  <c:v>1.3968100000000001E-3</c:v>
                </c:pt>
                <c:pt idx="1024">
                  <c:v>1.4209299999999999E-3</c:v>
                </c:pt>
                <c:pt idx="1025">
                  <c:v>1.44385E-3</c:v>
                </c:pt>
                <c:pt idx="1026">
                  <c:v>1.4656300000000001E-3</c:v>
                </c:pt>
                <c:pt idx="1027">
                  <c:v>1.48632E-3</c:v>
                </c:pt>
                <c:pt idx="1028">
                  <c:v>1.50599E-3</c:v>
                </c:pt>
                <c:pt idx="1029">
                  <c:v>1.52468E-3</c:v>
                </c:pt>
                <c:pt idx="1030">
                  <c:v>1.5424499999999999E-3</c:v>
                </c:pt>
                <c:pt idx="1031">
                  <c:v>1.55933E-3</c:v>
                </c:pt>
                <c:pt idx="1032">
                  <c:v>1.5753799999999999E-3</c:v>
                </c:pt>
                <c:pt idx="1033">
                  <c:v>1.59063E-3</c:v>
                </c:pt>
                <c:pt idx="1034">
                  <c:v>1.6051399999999999E-3</c:v>
                </c:pt>
                <c:pt idx="1035">
                  <c:v>1.61892E-3</c:v>
                </c:pt>
                <c:pt idx="1036">
                  <c:v>1.63203E-3</c:v>
                </c:pt>
                <c:pt idx="1037">
                  <c:v>1.64449E-3</c:v>
                </c:pt>
                <c:pt idx="1038">
                  <c:v>1.6563400000000001E-3</c:v>
                </c:pt>
                <c:pt idx="1039">
                  <c:v>1.6676099999999999E-3</c:v>
                </c:pt>
                <c:pt idx="1040">
                  <c:v>1.67833E-3</c:v>
                </c:pt>
                <c:pt idx="1041">
                  <c:v>1.68852E-3</c:v>
                </c:pt>
                <c:pt idx="1042">
                  <c:v>1.6982099999999999E-3</c:v>
                </c:pt>
                <c:pt idx="1043">
                  <c:v>1.70743E-3</c:v>
                </c:pt>
                <c:pt idx="1044">
                  <c:v>1.7162E-3</c:v>
                </c:pt>
                <c:pt idx="1045">
                  <c:v>1.72455E-3</c:v>
                </c:pt>
                <c:pt idx="1046">
                  <c:v>1.7324899999999999E-3</c:v>
                </c:pt>
                <c:pt idx="1047">
                  <c:v>1.74004E-3</c:v>
                </c:pt>
                <c:pt idx="1048">
                  <c:v>1.74723E-3</c:v>
                </c:pt>
                <c:pt idx="1049">
                  <c:v>1.7540800000000001E-3</c:v>
                </c:pt>
                <c:pt idx="1050">
                  <c:v>1.76059E-3</c:v>
                </c:pt>
                <c:pt idx="1051">
                  <c:v>1.7667900000000001E-3</c:v>
                </c:pt>
                <c:pt idx="1052">
                  <c:v>1.7727000000000001E-3</c:v>
                </c:pt>
                <c:pt idx="1053">
                  <c:v>1.7783199999999999E-3</c:v>
                </c:pt>
                <c:pt idx="1054">
                  <c:v>1.7836799999999999E-3</c:v>
                </c:pt>
                <c:pt idx="1055">
                  <c:v>1.78878E-3</c:v>
                </c:pt>
                <c:pt idx="1056">
                  <c:v>1.79364E-3</c:v>
                </c:pt>
                <c:pt idx="1057">
                  <c:v>1.79827E-3</c:v>
                </c:pt>
                <c:pt idx="1058">
                  <c:v>1.8026800000000001E-3</c:v>
                </c:pt>
                <c:pt idx="1059">
                  <c:v>1.80689E-3</c:v>
                </c:pt>
                <c:pt idx="1060">
                  <c:v>1.8109000000000001E-3</c:v>
                </c:pt>
                <c:pt idx="1061">
                  <c:v>1.8147199999999999E-3</c:v>
                </c:pt>
                <c:pt idx="1062">
                  <c:v>1.8183699999999999E-3</c:v>
                </c:pt>
                <c:pt idx="1063">
                  <c:v>1.8218399999999999E-3</c:v>
                </c:pt>
                <c:pt idx="1064">
                  <c:v>1.8251599999999999E-3</c:v>
                </c:pt>
                <c:pt idx="1065">
                  <c:v>1.82833E-3</c:v>
                </c:pt>
                <c:pt idx="1066">
                  <c:v>1.83135E-3</c:v>
                </c:pt>
                <c:pt idx="1067">
                  <c:v>1.8342300000000001E-3</c:v>
                </c:pt>
                <c:pt idx="1068">
                  <c:v>1.8369899999999999E-3</c:v>
                </c:pt>
                <c:pt idx="1069">
                  <c:v>1.8396199999999999E-3</c:v>
                </c:pt>
                <c:pt idx="1070">
                  <c:v>1.84213E-3</c:v>
                </c:pt>
                <c:pt idx="1071">
                  <c:v>1.84453E-3</c:v>
                </c:pt>
                <c:pt idx="1072">
                  <c:v>1.84683E-3</c:v>
                </c:pt>
                <c:pt idx="1073">
                  <c:v>1.84903E-3</c:v>
                </c:pt>
                <c:pt idx="1074">
                  <c:v>1.8511300000000001E-3</c:v>
                </c:pt>
                <c:pt idx="1075">
                  <c:v>1.8531299999999999E-3</c:v>
                </c:pt>
                <c:pt idx="1076">
                  <c:v>1.85506E-3</c:v>
                </c:pt>
                <c:pt idx="1077">
                  <c:v>1.8569000000000001E-3</c:v>
                </c:pt>
                <c:pt idx="1078">
                  <c:v>1.85866E-3</c:v>
                </c:pt>
                <c:pt idx="1079">
                  <c:v>1.86035E-3</c:v>
                </c:pt>
                <c:pt idx="1080">
                  <c:v>1.86196E-3</c:v>
                </c:pt>
                <c:pt idx="1081">
                  <c:v>1.8635100000000001E-3</c:v>
                </c:pt>
                <c:pt idx="1082">
                  <c:v>1.8649999999999999E-3</c:v>
                </c:pt>
                <c:pt idx="1083">
                  <c:v>1.8664300000000001E-3</c:v>
                </c:pt>
                <c:pt idx="1084">
                  <c:v>1.86779E-3</c:v>
                </c:pt>
                <c:pt idx="1085">
                  <c:v>1.86911E-3</c:v>
                </c:pt>
                <c:pt idx="1086">
                  <c:v>1.8703700000000001E-3</c:v>
                </c:pt>
                <c:pt idx="1087">
                  <c:v>1.8715800000000001E-3</c:v>
                </c:pt>
                <c:pt idx="1088">
                  <c:v>1.8727399999999999E-3</c:v>
                </c:pt>
                <c:pt idx="1089">
                  <c:v>1.87386E-3</c:v>
                </c:pt>
                <c:pt idx="1090">
                  <c:v>1.8749400000000001E-3</c:v>
                </c:pt>
                <c:pt idx="1091">
                  <c:v>1.87597E-3</c:v>
                </c:pt>
                <c:pt idx="1092">
                  <c:v>1.8769699999999999E-3</c:v>
                </c:pt>
                <c:pt idx="1093">
                  <c:v>1.8779300000000001E-3</c:v>
                </c:pt>
                <c:pt idx="1094">
                  <c:v>1.8788500000000001E-3</c:v>
                </c:pt>
                <c:pt idx="1095">
                  <c:v>1.87974E-3</c:v>
                </c:pt>
                <c:pt idx="1096">
                  <c:v>1.8805899999999999E-3</c:v>
                </c:pt>
                <c:pt idx="1097">
                  <c:v>1.88142E-3</c:v>
                </c:pt>
                <c:pt idx="1098">
                  <c:v>1.88221E-3</c:v>
                </c:pt>
                <c:pt idx="1099">
                  <c:v>1.88298E-3</c:v>
                </c:pt>
                <c:pt idx="1100">
                  <c:v>1.88372E-3</c:v>
                </c:pt>
                <c:pt idx="1101">
                  <c:v>1.8844300000000001E-3</c:v>
                </c:pt>
                <c:pt idx="1102">
                  <c:v>1.8851199999999999E-3</c:v>
                </c:pt>
                <c:pt idx="1103">
                  <c:v>1.8857800000000001E-3</c:v>
                </c:pt>
                <c:pt idx="1104">
                  <c:v>1.88642E-3</c:v>
                </c:pt>
                <c:pt idx="1105">
                  <c:v>1.88704E-3</c:v>
                </c:pt>
                <c:pt idx="1106">
                  <c:v>1.8876400000000001E-3</c:v>
                </c:pt>
                <c:pt idx="1107">
                  <c:v>1.88821E-3</c:v>
                </c:pt>
                <c:pt idx="1108">
                  <c:v>1.8887699999999999E-3</c:v>
                </c:pt>
                <c:pt idx="1109">
                  <c:v>1.8893099999999999E-3</c:v>
                </c:pt>
                <c:pt idx="1110">
                  <c:v>1.88982E-3</c:v>
                </c:pt>
                <c:pt idx="1111">
                  <c:v>1.89032E-3</c:v>
                </c:pt>
                <c:pt idx="1112">
                  <c:v>1.8908E-3</c:v>
                </c:pt>
                <c:pt idx="1113">
                  <c:v>1.8912600000000001E-3</c:v>
                </c:pt>
                <c:pt idx="1114">
                  <c:v>1.89171E-3</c:v>
                </c:pt>
                <c:pt idx="1115">
                  <c:v>1.8921400000000001E-3</c:v>
                </c:pt>
                <c:pt idx="1116">
                  <c:v>1.89255E-3</c:v>
                </c:pt>
                <c:pt idx="1117">
                  <c:v>1.89295E-3</c:v>
                </c:pt>
                <c:pt idx="1118">
                  <c:v>1.89332E-3</c:v>
                </c:pt>
                <c:pt idx="1119">
                  <c:v>1.89369E-3</c:v>
                </c:pt>
                <c:pt idx="1120">
                  <c:v>1.8940300000000001E-3</c:v>
                </c:pt>
                <c:pt idx="1121">
                  <c:v>1.77406E-3</c:v>
                </c:pt>
                <c:pt idx="1125">
                  <c:v>1.77406E-3</c:v>
                </c:pt>
                <c:pt idx="1126">
                  <c:v>1.6453500000000001E-3</c:v>
                </c:pt>
                <c:pt idx="1127">
                  <c:v>1.4732600000000001E-3</c:v>
                </c:pt>
                <c:pt idx="1128">
                  <c:v>1.3006999999999999E-3</c:v>
                </c:pt>
                <c:pt idx="1129">
                  <c:v>1.12768E-3</c:v>
                </c:pt>
                <c:pt idx="1130">
                  <c:v>9.5420399999999995E-4</c:v>
                </c:pt>
                <c:pt idx="1131">
                  <c:v>7.8025999999999996E-4</c:v>
                </c:pt>
                <c:pt idx="1132">
                  <c:v>6.0585100000000002E-4</c:v>
                </c:pt>
                <c:pt idx="1133">
                  <c:v>4.30975E-4</c:v>
                </c:pt>
                <c:pt idx="1134">
                  <c:v>2.5563199999999999E-4</c:v>
                </c:pt>
                <c:pt idx="1135">
                  <c:v>1.2377800000000001E-4</c:v>
                </c:pt>
                <c:pt idx="1139">
                  <c:v>1.2377800000000001E-4</c:v>
                </c:pt>
                <c:pt idx="1140" formatCode="0.00E+00">
                  <c:v>5.5251200000000001E-15</c:v>
                </c:pt>
                <c:pt idx="1141" formatCode="0.00E+00">
                  <c:v>5.4810500000000002E-15</c:v>
                </c:pt>
                <c:pt idx="1142" formatCode="0.00E+00">
                  <c:v>5.4369699999999997E-15</c:v>
                </c:pt>
                <c:pt idx="1143" formatCode="0.00E+00">
                  <c:v>5.39289E-15</c:v>
                </c:pt>
                <c:pt idx="1144" formatCode="0.00E+00">
                  <c:v>5.3487999999999997E-15</c:v>
                </c:pt>
                <c:pt idx="1145" formatCode="0.00E+00">
                  <c:v>5.3046899999999998E-15</c:v>
                </c:pt>
                <c:pt idx="1146" formatCode="0.00E+00">
                  <c:v>5.2605899999999998E-15</c:v>
                </c:pt>
                <c:pt idx="1147" formatCode="0.00E+00">
                  <c:v>5.2164700000000001E-15</c:v>
                </c:pt>
                <c:pt idx="1148" formatCode="0.00E+00">
                  <c:v>5.1723499999999997E-15</c:v>
                </c:pt>
                <c:pt idx="1149" formatCode="0.00E+00">
                  <c:v>5.1282099999999998E-15</c:v>
                </c:pt>
                <c:pt idx="1150" formatCode="0.00E+00">
                  <c:v>5.0840800000000004E-15</c:v>
                </c:pt>
                <c:pt idx="1151" formatCode="0.00E+00">
                  <c:v>5.0399299999999998E-15</c:v>
                </c:pt>
                <c:pt idx="1152" formatCode="0.00E+00">
                  <c:v>4.9957800000000001E-15</c:v>
                </c:pt>
                <c:pt idx="1153" formatCode="0.00E+00">
                  <c:v>4.95161E-15</c:v>
                </c:pt>
                <c:pt idx="1154" formatCode="0.00E+00">
                  <c:v>4.9074499999999997E-15</c:v>
                </c:pt>
                <c:pt idx="1155" formatCode="0.00E+00">
                  <c:v>4.8632699999999998E-15</c:v>
                </c:pt>
                <c:pt idx="1156" formatCode="0.00E+00">
                  <c:v>4.8190800000000002E-15</c:v>
                </c:pt>
                <c:pt idx="1157" formatCode="0.00E+00">
                  <c:v>4.7748899999999998E-15</c:v>
                </c:pt>
                <c:pt idx="1158" formatCode="0.00E+00">
                  <c:v>4.7306900000000004E-15</c:v>
                </c:pt>
                <c:pt idx="1159" formatCode="0.00E+00">
                  <c:v>4.6864900000000002E-15</c:v>
                </c:pt>
                <c:pt idx="1160" formatCode="0.00E+00">
                  <c:v>4.6422700000000004E-15</c:v>
                </c:pt>
                <c:pt idx="1161" formatCode="0.00E+00">
                  <c:v>4.5980499999999998E-15</c:v>
                </c:pt>
                <c:pt idx="1162" formatCode="0.00E+00">
                  <c:v>4.5538200000000003E-15</c:v>
                </c:pt>
                <c:pt idx="1163" formatCode="0.00E+00">
                  <c:v>4.50959E-15</c:v>
                </c:pt>
                <c:pt idx="1164" formatCode="0.00E+00">
                  <c:v>4.4653400000000001E-15</c:v>
                </c:pt>
                <c:pt idx="1165" formatCode="0.00E+00">
                  <c:v>4.4210900000000002E-15</c:v>
                </c:pt>
                <c:pt idx="1166" formatCode="0.00E+00">
                  <c:v>4.3768299999999998E-15</c:v>
                </c:pt>
                <c:pt idx="1167" formatCode="0.00E+00">
                  <c:v>4.3325600000000003E-15</c:v>
                </c:pt>
                <c:pt idx="1168" formatCode="0.00E+00">
                  <c:v>4.2882900000000001E-15</c:v>
                </c:pt>
                <c:pt idx="1169" formatCode="0.00E+00">
                  <c:v>4.2440100000000001E-15</c:v>
                </c:pt>
                <c:pt idx="1170" formatCode="0.00E+00">
                  <c:v>4.1997200000000003E-15</c:v>
                </c:pt>
                <c:pt idx="1171" formatCode="0.00E+00">
                  <c:v>4.15542E-15</c:v>
                </c:pt>
                <c:pt idx="1172" formatCode="0.00E+00">
                  <c:v>4.1111099999999999E-15</c:v>
                </c:pt>
                <c:pt idx="1173" formatCode="0.00E+00">
                  <c:v>4.0667999999999997E-15</c:v>
                </c:pt>
                <c:pt idx="1174" formatCode="0.00E+00">
                  <c:v>4.0224799999999998E-15</c:v>
                </c:pt>
                <c:pt idx="1175" formatCode="0.00E+00">
                  <c:v>3.9781599999999999E-15</c:v>
                </c:pt>
                <c:pt idx="1176" formatCode="0.00E+00">
                  <c:v>3.9338199999999997E-15</c:v>
                </c:pt>
                <c:pt idx="1177" formatCode="0.00E+00">
                  <c:v>3.8894800000000002E-15</c:v>
                </c:pt>
                <c:pt idx="1178" formatCode="0.00E+00">
                  <c:v>3.8451300000000002E-15</c:v>
                </c:pt>
                <c:pt idx="1179" formatCode="0.00E+00">
                  <c:v>3.8007699999999996E-15</c:v>
                </c:pt>
                <c:pt idx="1180" formatCode="0.00E+00">
                  <c:v>3.7564000000000001E-15</c:v>
                </c:pt>
                <c:pt idx="1181" formatCode="0.00E+00">
                  <c:v>3.7120299999999997E-15</c:v>
                </c:pt>
                <c:pt idx="1182" formatCode="0.00E+00">
                  <c:v>3.6676500000000003E-15</c:v>
                </c:pt>
                <c:pt idx="1183" formatCode="0.00E+00">
                  <c:v>3.6232599999999996E-15</c:v>
                </c:pt>
                <c:pt idx="1184" formatCode="0.00E+00">
                  <c:v>3.5788699999999997E-15</c:v>
                </c:pt>
                <c:pt idx="1185" formatCode="0.00E+00">
                  <c:v>3.5344599999999998E-15</c:v>
                </c:pt>
                <c:pt idx="1186" formatCode="0.00E+00">
                  <c:v>3.49005E-15</c:v>
                </c:pt>
                <c:pt idx="1187" formatCode="0.00E+00">
                  <c:v>3.4456299999999999E-15</c:v>
                </c:pt>
                <c:pt idx="1188" formatCode="0.00E+00">
                  <c:v>3.4012099999999999E-15</c:v>
                </c:pt>
                <c:pt idx="1189" formatCode="0.00E+00">
                  <c:v>3.3567699999999999E-15</c:v>
                </c:pt>
                <c:pt idx="1190" formatCode="0.00E+00">
                  <c:v>3.3123299999999999E-15</c:v>
                </c:pt>
                <c:pt idx="1191" formatCode="0.00E+00">
                  <c:v>3.2678800000000002E-15</c:v>
                </c:pt>
                <c:pt idx="1192" formatCode="0.00E+00">
                  <c:v>3.22343E-15</c:v>
                </c:pt>
                <c:pt idx="1193" formatCode="0.00E+00">
                  <c:v>3.1789599999999999E-15</c:v>
                </c:pt>
                <c:pt idx="1194" formatCode="0.00E+00">
                  <c:v>3.1344900000000002E-15</c:v>
                </c:pt>
                <c:pt idx="1195" formatCode="0.00E+00">
                  <c:v>3.0900099999999999E-15</c:v>
                </c:pt>
                <c:pt idx="1196" formatCode="0.00E+00">
                  <c:v>3.04553E-15</c:v>
                </c:pt>
                <c:pt idx="1197" formatCode="0.00E+00">
                  <c:v>3.0010300000000002E-15</c:v>
                </c:pt>
                <c:pt idx="1198" formatCode="0.00E+00">
                  <c:v>2.9565299999999999E-15</c:v>
                </c:pt>
                <c:pt idx="1199" formatCode="0.00E+00">
                  <c:v>2.9120199999999999E-15</c:v>
                </c:pt>
                <c:pt idx="1200" formatCode="0.00E+00">
                  <c:v>2.8675000000000002E-15</c:v>
                </c:pt>
                <c:pt idx="1201" formatCode="0.00E+00">
                  <c:v>2.82298E-15</c:v>
                </c:pt>
                <c:pt idx="1202" formatCode="0.00E+00">
                  <c:v>2.77845E-15</c:v>
                </c:pt>
                <c:pt idx="1203" formatCode="0.00E+00">
                  <c:v>2.7339099999999999E-15</c:v>
                </c:pt>
                <c:pt idx="1204" formatCode="0.00E+00">
                  <c:v>2.68936E-15</c:v>
                </c:pt>
                <c:pt idx="1205" formatCode="0.00E+00">
                  <c:v>2.6448100000000001E-15</c:v>
                </c:pt>
                <c:pt idx="1206" formatCode="0.00E+00">
                  <c:v>2.6002399999999998E-15</c:v>
                </c:pt>
                <c:pt idx="1207" formatCode="0.00E+00">
                  <c:v>2.55567E-15</c:v>
                </c:pt>
                <c:pt idx="1208" formatCode="0.00E+00">
                  <c:v>2.5110899999999999E-15</c:v>
                </c:pt>
                <c:pt idx="1209" formatCode="0.00E+00">
                  <c:v>2.4665099999999999E-15</c:v>
                </c:pt>
                <c:pt idx="1210" formatCode="0.00E+00">
                  <c:v>2.4219200000000001E-15</c:v>
                </c:pt>
                <c:pt idx="1211" formatCode="0.00E+00">
                  <c:v>2.3773200000000001E-15</c:v>
                </c:pt>
                <c:pt idx="1212" formatCode="0.00E+00">
                  <c:v>2.33271E-15</c:v>
                </c:pt>
                <c:pt idx="1213" formatCode="0.00E+00">
                  <c:v>2.2880900000000001E-15</c:v>
                </c:pt>
                <c:pt idx="1214" formatCode="0.00E+00">
                  <c:v>2.2434700000000001E-15</c:v>
                </c:pt>
                <c:pt idx="1215" formatCode="0.00E+00">
                  <c:v>2.19884E-15</c:v>
                </c:pt>
                <c:pt idx="1216" formatCode="0.00E+00">
                  <c:v>2.1542000000000002E-15</c:v>
                </c:pt>
                <c:pt idx="1217" formatCode="0.00E+00">
                  <c:v>2.1095500000000001E-15</c:v>
                </c:pt>
                <c:pt idx="1218" formatCode="0.00E+00">
                  <c:v>2.0649000000000001E-15</c:v>
                </c:pt>
                <c:pt idx="1219" formatCode="0.00E+00">
                  <c:v>2.0202399999999999E-15</c:v>
                </c:pt>
                <c:pt idx="1220" formatCode="0.00E+00">
                  <c:v>1.9755699999999999E-15</c:v>
                </c:pt>
                <c:pt idx="1221" formatCode="0.00E+00">
                  <c:v>1.9308900000000001E-15</c:v>
                </c:pt>
                <c:pt idx="1222" formatCode="0.00E+00">
                  <c:v>1.8862099999999999E-15</c:v>
                </c:pt>
                <c:pt idx="1223" formatCode="0.00E+00">
                  <c:v>1.8415099999999998E-15</c:v>
                </c:pt>
                <c:pt idx="1224" formatCode="0.00E+00">
                  <c:v>1.7968100000000001E-15</c:v>
                </c:pt>
                <c:pt idx="1225" formatCode="0.00E+00">
                  <c:v>1.75211E-15</c:v>
                </c:pt>
                <c:pt idx="1226" formatCode="0.00E+00">
                  <c:v>1.7073899999999999E-15</c:v>
                </c:pt>
                <c:pt idx="1227" formatCode="0.00E+00">
                  <c:v>1.6626700000000001E-15</c:v>
                </c:pt>
                <c:pt idx="1228" formatCode="0.00E+00">
                  <c:v>1.61794E-15</c:v>
                </c:pt>
                <c:pt idx="1229" formatCode="0.00E+00">
                  <c:v>1.5732E-15</c:v>
                </c:pt>
                <c:pt idx="1230" formatCode="0.00E+00">
                  <c:v>1.52845E-15</c:v>
                </c:pt>
                <c:pt idx="1231" formatCode="0.00E+00">
                  <c:v>1.4837E-15</c:v>
                </c:pt>
                <c:pt idx="1232" formatCode="0.00E+00">
                  <c:v>1.4389400000000001E-15</c:v>
                </c:pt>
                <c:pt idx="1233" formatCode="0.00E+00">
                  <c:v>1.3941699999999999E-15</c:v>
                </c:pt>
                <c:pt idx="1234" formatCode="0.00E+00">
                  <c:v>1.3494E-15</c:v>
                </c:pt>
                <c:pt idx="1235" formatCode="0.00E+00">
                  <c:v>1.3046099999999999E-15</c:v>
                </c:pt>
                <c:pt idx="1236" formatCode="0.00E+00">
                  <c:v>1.25982E-15</c:v>
                </c:pt>
                <c:pt idx="1237" formatCode="0.00E+00">
                  <c:v>1.21502E-15</c:v>
                </c:pt>
                <c:pt idx="1238" formatCode="0.00E+00">
                  <c:v>1.1702099999999999E-15</c:v>
                </c:pt>
                <c:pt idx="1239" formatCode="0.00E+00">
                  <c:v>1.1253999999999999E-15</c:v>
                </c:pt>
                <c:pt idx="1240" formatCode="0.00E+00">
                  <c:v>1.0805800000000001E-15</c:v>
                </c:pt>
                <c:pt idx="1241" formatCode="0.00E+00">
                  <c:v>1.0357499999999999E-15</c:v>
                </c:pt>
                <c:pt idx="1242" formatCode="0.00E+00">
                  <c:v>9.90912E-16</c:v>
                </c:pt>
                <c:pt idx="1243" formatCode="0.00E+00">
                  <c:v>9.4606699999999996E-16</c:v>
                </c:pt>
                <c:pt idx="1244" formatCode="0.00E+00">
                  <c:v>9.0121399999999997E-16</c:v>
                </c:pt>
                <c:pt idx="1245" formatCode="0.00E+00">
                  <c:v>8.5635399999999997E-16</c:v>
                </c:pt>
                <c:pt idx="1246" formatCode="0.00E+00">
                  <c:v>8.1148600000000003E-16</c:v>
                </c:pt>
                <c:pt idx="1247" formatCode="0.00E+00">
                  <c:v>7.6661099999999996E-16</c:v>
                </c:pt>
                <c:pt idx="1248" formatCode="0.00E+00">
                  <c:v>7.2172700000000004E-16</c:v>
                </c:pt>
                <c:pt idx="1249" formatCode="0.00E+00">
                  <c:v>6.76836E-16</c:v>
                </c:pt>
                <c:pt idx="1250" formatCode="0.00E+00">
                  <c:v>6.3193800000000003E-16</c:v>
                </c:pt>
                <c:pt idx="1251" formatCode="0.00E+00">
                  <c:v>5.8703200000000003E-16</c:v>
                </c:pt>
                <c:pt idx="1252" formatCode="0.00E+00">
                  <c:v>5.4211799999999999E-16</c:v>
                </c:pt>
                <c:pt idx="1253" formatCode="0.00E+00">
                  <c:v>4.97196E-16</c:v>
                </c:pt>
                <c:pt idx="1254" formatCode="0.00E+00">
                  <c:v>4.52267E-16</c:v>
                </c:pt>
                <c:pt idx="1255" formatCode="0.00E+00">
                  <c:v>4.0733E-16</c:v>
                </c:pt>
                <c:pt idx="1256" formatCode="0.00E+00">
                  <c:v>3.6238599999999999E-16</c:v>
                </c:pt>
                <c:pt idx="1257" formatCode="0.00E+00">
                  <c:v>3.1743000000000001E-16</c:v>
                </c:pt>
                <c:pt idx="1258" formatCode="0.00E+00">
                  <c:v>2.7234699999999998E-16</c:v>
                </c:pt>
                <c:pt idx="1259" formatCode="0.00E+00">
                  <c:v>2.3848299999999998E-16</c:v>
                </c:pt>
                <c:pt idx="1263" formatCode="0.00E+00">
                  <c:v>2.3848299999999998E-16</c:v>
                </c:pt>
                <c:pt idx="1264" formatCode="0.00E+00">
                  <c:v>1.2999E-17</c:v>
                </c:pt>
                <c:pt idx="1265" formatCode="0.00E+00">
                  <c:v>1.2498900000000001E-17</c:v>
                </c:pt>
                <c:pt idx="1266" formatCode="0.00E+00">
                  <c:v>1.19988E-17</c:v>
                </c:pt>
                <c:pt idx="1267" formatCode="0.00E+00">
                  <c:v>1.14987E-17</c:v>
                </c:pt>
                <c:pt idx="1268" formatCode="0.00E+00">
                  <c:v>1.09987E-17</c:v>
                </c:pt>
                <c:pt idx="1269" formatCode="0.00E+00">
                  <c:v>1.0498699999999999E-17</c:v>
                </c:pt>
                <c:pt idx="1270" formatCode="0.00E+00">
                  <c:v>9.9986199999999996E-18</c:v>
                </c:pt>
                <c:pt idx="1271" formatCode="0.00E+00">
                  <c:v>9.4985999999999997E-18</c:v>
                </c:pt>
                <c:pt idx="1272" formatCode="0.00E+00">
                  <c:v>8.9985899999999995E-18</c:v>
                </c:pt>
                <c:pt idx="1273" formatCode="0.00E+00">
                  <c:v>8.4985900000000006E-18</c:v>
                </c:pt>
                <c:pt idx="1274" formatCode="0.00E+00">
                  <c:v>7.9985900000000002E-18</c:v>
                </c:pt>
                <c:pt idx="1275" formatCode="0.00E+00">
                  <c:v>7.4986099999999993E-18</c:v>
                </c:pt>
                <c:pt idx="1276" formatCode="0.00E+00">
                  <c:v>6.9986399999999996E-18</c:v>
                </c:pt>
                <c:pt idx="1277" formatCode="0.00E+00">
                  <c:v>6.4986699999999999E-18</c:v>
                </c:pt>
                <c:pt idx="1278" formatCode="0.00E+00">
                  <c:v>5.9987199999999998E-18</c:v>
                </c:pt>
                <c:pt idx="1279" formatCode="0.00E+00">
                  <c:v>5.4987700000000004E-18</c:v>
                </c:pt>
                <c:pt idx="1280" formatCode="0.00E+00">
                  <c:v>4.9988399999999997E-18</c:v>
                </c:pt>
                <c:pt idx="1281" formatCode="0.00E+00">
                  <c:v>4.4989099999999997E-18</c:v>
                </c:pt>
                <c:pt idx="1282" formatCode="0.00E+00">
                  <c:v>3.9989900000000003E-18</c:v>
                </c:pt>
                <c:pt idx="1283" formatCode="0.00E+00">
                  <c:v>3.4990799999999999E-18</c:v>
                </c:pt>
                <c:pt idx="1284" formatCode="0.00E+00">
                  <c:v>2.9991900000000001E-18</c:v>
                </c:pt>
                <c:pt idx="1285" formatCode="0.00E+00">
                  <c:v>2.4992999999999999E-18</c:v>
                </c:pt>
                <c:pt idx="1286" formatCode="0.00E+00">
                  <c:v>1.9994200000000002E-18</c:v>
                </c:pt>
                <c:pt idx="1287" formatCode="0.00E+00">
                  <c:v>1.49955E-18</c:v>
                </c:pt>
                <c:pt idx="1288" formatCode="0.00E+00">
                  <c:v>9.9969099999999993E-19</c:v>
                </c:pt>
                <c:pt idx="1289" formatCode="0.00E+00">
                  <c:v>4.9984100000000004E-19</c:v>
                </c:pt>
                <c:pt idx="1290" formatCode="0.00E+00">
                  <c:v>2.4991799999999999E-19</c:v>
                </c:pt>
              </c:numCache>
            </c:numRef>
          </c:yVal>
          <c:smooth val="0"/>
        </c:ser>
        <c:dLbls>
          <c:showLegendKey val="0"/>
          <c:showVal val="0"/>
          <c:showCatName val="0"/>
          <c:showSerName val="0"/>
          <c:showPercent val="0"/>
          <c:showBubbleSize val="0"/>
        </c:dLbls>
        <c:axId val="760858880"/>
        <c:axId val="760860672"/>
      </c:scatterChart>
      <c:valAx>
        <c:axId val="760858880"/>
        <c:scaling>
          <c:orientation val="minMax"/>
          <c:max val="70"/>
        </c:scaling>
        <c:delete val="0"/>
        <c:axPos val="b"/>
        <c:majorGridlines/>
        <c:numFmt formatCode="00.0" sourceLinked="0"/>
        <c:majorTickMark val="in"/>
        <c:minorTickMark val="none"/>
        <c:tickLblPos val="nextTo"/>
        <c:crossAx val="760860672"/>
        <c:crosses val="autoZero"/>
        <c:crossBetween val="midCat"/>
      </c:valAx>
      <c:valAx>
        <c:axId val="760860672"/>
        <c:scaling>
          <c:orientation val="minMax"/>
        </c:scaling>
        <c:delete val="0"/>
        <c:axPos val="l"/>
        <c:majorGridlines>
          <c:spPr>
            <a:ln cmpd="dbl">
              <a:solidFill>
                <a:srgbClr val="00B050"/>
              </a:solidFill>
            </a:ln>
          </c:spPr>
        </c:majorGridlines>
        <c:numFmt formatCode="0.0E-0" sourceLinked="0"/>
        <c:majorTickMark val="none"/>
        <c:minorTickMark val="none"/>
        <c:tickLblPos val="nextTo"/>
        <c:crossAx val="760858880"/>
        <c:crosses val="autoZero"/>
        <c:crossBetween val="midCat"/>
      </c:valAx>
      <c:spPr>
        <a:effectLst>
          <a:glow rad="139700">
            <a:srgbClr val="92D050">
              <a:alpha val="40000"/>
            </a:srgbClr>
          </a:glow>
        </a:effectLst>
      </c:spPr>
    </c:plotArea>
    <c:plotVisOnly val="1"/>
    <c:dispBlanksAs val="gap"/>
    <c:showDLblsOverMax val="0"/>
  </c:chart>
  <c:spPr>
    <a:solidFill>
      <a:sysClr val="window" lastClr="FFFFFF"/>
    </a:solidFill>
  </c:spPr>
  <c:externalData r:id="rId2">
    <c:autoUpdate val="0"/>
  </c:externalData>
  <c:userShapes r:id="rId3"/>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3906401057115794"/>
          <c:y val="0.1077675671896945"/>
          <c:w val="0.7992403094006143"/>
          <c:h val="0.74619032762896464"/>
        </c:manualLayout>
      </c:layout>
      <c:scatterChart>
        <c:scatterStyle val="lineMarker"/>
        <c:varyColors val="0"/>
        <c:ser>
          <c:idx val="0"/>
          <c:order val="0"/>
          <c:spPr>
            <a:ln w="28575">
              <a:noFill/>
            </a:ln>
          </c:spPr>
          <c:xVal>
            <c:numRef>
              <c:f>P2XY!$A:$A</c:f>
              <c:numCache>
                <c:formatCode>General</c:formatCode>
                <c:ptCount val="1048576"/>
                <c:pt idx="3">
                  <c:v>0</c:v>
                </c:pt>
                <c:pt idx="4">
                  <c:v>0</c:v>
                </c:pt>
                <c:pt idx="5">
                  <c:v>0</c:v>
                </c:pt>
                <c:pt idx="6">
                  <c:v>0</c:v>
                </c:pt>
                <c:pt idx="7">
                  <c:v>0</c:v>
                </c:pt>
                <c:pt idx="8">
                  <c:v>0</c:v>
                </c:pt>
                <c:pt idx="9">
                  <c:v>1</c:v>
                </c:pt>
                <c:pt idx="10">
                  <c:v>2</c:v>
                </c:pt>
                <c:pt idx="11">
                  <c:v>3</c:v>
                </c:pt>
                <c:pt idx="12">
                  <c:v>4</c:v>
                </c:pt>
                <c:pt idx="13">
                  <c:v>5</c:v>
                </c:pt>
                <c:pt idx="14">
                  <c:v>6</c:v>
                </c:pt>
                <c:pt idx="15">
                  <c:v>7</c:v>
                </c:pt>
                <c:pt idx="16">
                  <c:v>8</c:v>
                </c:pt>
                <c:pt idx="17">
                  <c:v>9</c:v>
                </c:pt>
                <c:pt idx="18">
                  <c:v>10</c:v>
                </c:pt>
                <c:pt idx="19">
                  <c:v>11</c:v>
                </c:pt>
                <c:pt idx="20">
                  <c:v>12</c:v>
                </c:pt>
                <c:pt idx="21">
                  <c:v>13</c:v>
                </c:pt>
                <c:pt idx="22">
                  <c:v>14</c:v>
                </c:pt>
                <c:pt idx="23">
                  <c:v>15</c:v>
                </c:pt>
                <c:pt idx="24">
                  <c:v>16</c:v>
                </c:pt>
                <c:pt idx="25">
                  <c:v>17</c:v>
                </c:pt>
                <c:pt idx="26">
                  <c:v>18</c:v>
                </c:pt>
                <c:pt idx="27">
                  <c:v>19</c:v>
                </c:pt>
                <c:pt idx="28">
                  <c:v>20</c:v>
                </c:pt>
                <c:pt idx="29">
                  <c:v>21</c:v>
                </c:pt>
                <c:pt idx="30">
                  <c:v>22</c:v>
                </c:pt>
                <c:pt idx="31">
                  <c:v>23</c:v>
                </c:pt>
                <c:pt idx="32">
                  <c:v>24</c:v>
                </c:pt>
                <c:pt idx="33">
                  <c:v>25</c:v>
                </c:pt>
                <c:pt idx="34">
                  <c:v>26</c:v>
                </c:pt>
                <c:pt idx="35">
                  <c:v>27</c:v>
                </c:pt>
                <c:pt idx="36">
                  <c:v>0</c:v>
                </c:pt>
                <c:pt idx="37">
                  <c:v>0</c:v>
                </c:pt>
                <c:pt idx="38">
                  <c:v>0</c:v>
                </c:pt>
                <c:pt idx="39">
                  <c:v>27</c:v>
                </c:pt>
                <c:pt idx="40">
                  <c:v>27.05</c:v>
                </c:pt>
                <c:pt idx="41">
                  <c:v>27.099999999999998</c:v>
                </c:pt>
                <c:pt idx="42">
                  <c:v>27.150000000000002</c:v>
                </c:pt>
                <c:pt idx="43">
                  <c:v>27.2</c:v>
                </c:pt>
                <c:pt idx="44">
                  <c:v>27.25</c:v>
                </c:pt>
                <c:pt idx="45">
                  <c:v>27.3</c:v>
                </c:pt>
                <c:pt idx="46">
                  <c:v>27.349999999999998</c:v>
                </c:pt>
                <c:pt idx="47">
                  <c:v>27.400000000000002</c:v>
                </c:pt>
                <c:pt idx="48">
                  <c:v>27.45</c:v>
                </c:pt>
                <c:pt idx="49">
                  <c:v>27.5</c:v>
                </c:pt>
                <c:pt idx="50">
                  <c:v>27.55</c:v>
                </c:pt>
                <c:pt idx="51">
                  <c:v>27.599999999999998</c:v>
                </c:pt>
                <c:pt idx="52">
                  <c:v>27.650000000000002</c:v>
                </c:pt>
                <c:pt idx="53">
                  <c:v>27.7</c:v>
                </c:pt>
                <c:pt idx="54">
                  <c:v>27.75</c:v>
                </c:pt>
                <c:pt idx="55">
                  <c:v>27.799999999999997</c:v>
                </c:pt>
                <c:pt idx="56">
                  <c:v>27.85</c:v>
                </c:pt>
                <c:pt idx="57">
                  <c:v>27.900000000000002</c:v>
                </c:pt>
                <c:pt idx="58">
                  <c:v>27.95</c:v>
                </c:pt>
                <c:pt idx="59">
                  <c:v>28</c:v>
                </c:pt>
                <c:pt idx="60">
                  <c:v>28.049999999999997</c:v>
                </c:pt>
                <c:pt idx="61">
                  <c:v>28.1</c:v>
                </c:pt>
                <c:pt idx="62">
                  <c:v>28.150000000000002</c:v>
                </c:pt>
                <c:pt idx="63">
                  <c:v>28.2</c:v>
                </c:pt>
                <c:pt idx="64">
                  <c:v>28.25</c:v>
                </c:pt>
                <c:pt idx="65">
                  <c:v>28.299999999999997</c:v>
                </c:pt>
                <c:pt idx="66">
                  <c:v>28.35</c:v>
                </c:pt>
                <c:pt idx="67">
                  <c:v>28.400000000000002</c:v>
                </c:pt>
                <c:pt idx="68">
                  <c:v>28.45</c:v>
                </c:pt>
                <c:pt idx="69">
                  <c:v>28.5</c:v>
                </c:pt>
                <c:pt idx="70">
                  <c:v>28.55</c:v>
                </c:pt>
                <c:pt idx="71">
                  <c:v>28.6</c:v>
                </c:pt>
                <c:pt idx="72">
                  <c:v>28.65</c:v>
                </c:pt>
                <c:pt idx="73">
                  <c:v>28.7</c:v>
                </c:pt>
                <c:pt idx="74">
                  <c:v>28.75</c:v>
                </c:pt>
                <c:pt idx="75">
                  <c:v>28.8</c:v>
                </c:pt>
                <c:pt idx="76">
                  <c:v>28.85</c:v>
                </c:pt>
                <c:pt idx="77">
                  <c:v>28.9</c:v>
                </c:pt>
                <c:pt idx="78">
                  <c:v>28.95</c:v>
                </c:pt>
                <c:pt idx="79">
                  <c:v>29</c:v>
                </c:pt>
                <c:pt idx="80">
                  <c:v>29.05</c:v>
                </c:pt>
                <c:pt idx="81">
                  <c:v>29.1</c:v>
                </c:pt>
                <c:pt idx="82">
                  <c:v>29.15</c:v>
                </c:pt>
                <c:pt idx="83">
                  <c:v>29.2</c:v>
                </c:pt>
                <c:pt idx="84">
                  <c:v>29.25</c:v>
                </c:pt>
                <c:pt idx="85">
                  <c:v>29.3</c:v>
                </c:pt>
                <c:pt idx="86">
                  <c:v>29.35</c:v>
                </c:pt>
                <c:pt idx="87">
                  <c:v>29.4</c:v>
                </c:pt>
                <c:pt idx="88">
                  <c:v>29.45</c:v>
                </c:pt>
                <c:pt idx="89">
                  <c:v>29.5</c:v>
                </c:pt>
                <c:pt idx="90">
                  <c:v>29.55</c:v>
                </c:pt>
                <c:pt idx="91">
                  <c:v>29.6</c:v>
                </c:pt>
                <c:pt idx="92">
                  <c:v>29.65</c:v>
                </c:pt>
                <c:pt idx="93">
                  <c:v>29.7</c:v>
                </c:pt>
                <c:pt idx="94">
                  <c:v>29.75</c:v>
                </c:pt>
                <c:pt idx="95">
                  <c:v>29.8</c:v>
                </c:pt>
                <c:pt idx="96">
                  <c:v>29.85</c:v>
                </c:pt>
                <c:pt idx="97">
                  <c:v>29.9</c:v>
                </c:pt>
                <c:pt idx="98">
                  <c:v>29.95</c:v>
                </c:pt>
                <c:pt idx="99">
                  <c:v>30</c:v>
                </c:pt>
                <c:pt idx="100">
                  <c:v>30.05</c:v>
                </c:pt>
                <c:pt idx="101">
                  <c:v>30.099999999999998</c:v>
                </c:pt>
                <c:pt idx="102">
                  <c:v>30.15</c:v>
                </c:pt>
                <c:pt idx="103">
                  <c:v>30.200000000000003</c:v>
                </c:pt>
                <c:pt idx="104">
                  <c:v>30.25</c:v>
                </c:pt>
                <c:pt idx="105">
                  <c:v>30.3</c:v>
                </c:pt>
                <c:pt idx="106">
                  <c:v>30.349999999999998</c:v>
                </c:pt>
                <c:pt idx="107">
                  <c:v>30.4</c:v>
                </c:pt>
                <c:pt idx="108">
                  <c:v>30.450000000000003</c:v>
                </c:pt>
                <c:pt idx="109">
                  <c:v>30.5</c:v>
                </c:pt>
                <c:pt idx="110">
                  <c:v>30.55</c:v>
                </c:pt>
                <c:pt idx="111">
                  <c:v>30.599999999999998</c:v>
                </c:pt>
                <c:pt idx="112">
                  <c:v>30.65</c:v>
                </c:pt>
                <c:pt idx="113">
                  <c:v>30.700000000000003</c:v>
                </c:pt>
                <c:pt idx="114">
                  <c:v>30.75</c:v>
                </c:pt>
                <c:pt idx="115">
                  <c:v>30.8</c:v>
                </c:pt>
                <c:pt idx="116">
                  <c:v>30.849999999999998</c:v>
                </c:pt>
                <c:pt idx="117">
                  <c:v>30.900000000000002</c:v>
                </c:pt>
                <c:pt idx="118">
                  <c:v>30.95</c:v>
                </c:pt>
                <c:pt idx="119">
                  <c:v>31</c:v>
                </c:pt>
                <c:pt idx="120">
                  <c:v>31.05</c:v>
                </c:pt>
                <c:pt idx="121">
                  <c:v>31.099999999999998</c:v>
                </c:pt>
                <c:pt idx="122">
                  <c:v>31.150000000000002</c:v>
                </c:pt>
                <c:pt idx="123">
                  <c:v>31.2</c:v>
                </c:pt>
                <c:pt idx="124">
                  <c:v>31.25</c:v>
                </c:pt>
                <c:pt idx="125">
                  <c:v>31.3</c:v>
                </c:pt>
                <c:pt idx="126">
                  <c:v>31.35</c:v>
                </c:pt>
                <c:pt idx="127">
                  <c:v>31.4</c:v>
                </c:pt>
                <c:pt idx="128">
                  <c:v>31.45</c:v>
                </c:pt>
                <c:pt idx="129">
                  <c:v>31.5</c:v>
                </c:pt>
                <c:pt idx="130">
                  <c:v>31.55</c:v>
                </c:pt>
                <c:pt idx="131">
                  <c:v>31.6</c:v>
                </c:pt>
                <c:pt idx="132">
                  <c:v>31.65</c:v>
                </c:pt>
                <c:pt idx="133">
                  <c:v>31.7</c:v>
                </c:pt>
                <c:pt idx="134">
                  <c:v>31.75</c:v>
                </c:pt>
                <c:pt idx="135">
                  <c:v>31.8</c:v>
                </c:pt>
                <c:pt idx="136">
                  <c:v>31.850000000000005</c:v>
                </c:pt>
                <c:pt idx="137">
                  <c:v>31.9</c:v>
                </c:pt>
                <c:pt idx="138">
                  <c:v>31.95</c:v>
                </c:pt>
                <c:pt idx="139">
                  <c:v>32</c:v>
                </c:pt>
                <c:pt idx="140">
                  <c:v>32.050000000000004</c:v>
                </c:pt>
                <c:pt idx="141">
                  <c:v>32.099999999999994</c:v>
                </c:pt>
                <c:pt idx="142">
                  <c:v>32.15</c:v>
                </c:pt>
                <c:pt idx="143">
                  <c:v>32.200000000000003</c:v>
                </c:pt>
                <c:pt idx="144">
                  <c:v>32.25</c:v>
                </c:pt>
                <c:pt idx="145">
                  <c:v>32.300000000000004</c:v>
                </c:pt>
                <c:pt idx="146">
                  <c:v>32.349999999999994</c:v>
                </c:pt>
                <c:pt idx="147">
                  <c:v>32.4</c:v>
                </c:pt>
                <c:pt idx="148">
                  <c:v>32.450000000000003</c:v>
                </c:pt>
                <c:pt idx="149">
                  <c:v>32.5</c:v>
                </c:pt>
                <c:pt idx="150">
                  <c:v>32.550000000000004</c:v>
                </c:pt>
                <c:pt idx="151">
                  <c:v>32.599999999999994</c:v>
                </c:pt>
                <c:pt idx="152">
                  <c:v>32.65</c:v>
                </c:pt>
                <c:pt idx="153">
                  <c:v>32.700000000000003</c:v>
                </c:pt>
                <c:pt idx="154">
                  <c:v>32.75</c:v>
                </c:pt>
                <c:pt idx="155">
                  <c:v>32.800000000000004</c:v>
                </c:pt>
                <c:pt idx="156">
                  <c:v>32.849999999999994</c:v>
                </c:pt>
                <c:pt idx="157">
                  <c:v>32.9</c:v>
                </c:pt>
                <c:pt idx="158">
                  <c:v>32.950000000000003</c:v>
                </c:pt>
                <c:pt idx="159">
                  <c:v>33</c:v>
                </c:pt>
                <c:pt idx="160">
                  <c:v>0</c:v>
                </c:pt>
                <c:pt idx="161">
                  <c:v>0</c:v>
                </c:pt>
                <c:pt idx="162">
                  <c:v>0</c:v>
                </c:pt>
                <c:pt idx="163">
                  <c:v>33</c:v>
                </c:pt>
                <c:pt idx="164">
                  <c:v>33.017800000000001</c:v>
                </c:pt>
                <c:pt idx="165">
                  <c:v>33.035599999999995</c:v>
                </c:pt>
                <c:pt idx="166">
                  <c:v>33.053399999999996</c:v>
                </c:pt>
                <c:pt idx="167">
                  <c:v>33.071200000000005</c:v>
                </c:pt>
                <c:pt idx="168">
                  <c:v>33.088999999999999</c:v>
                </c:pt>
                <c:pt idx="169">
                  <c:v>33.1068</c:v>
                </c:pt>
                <c:pt idx="170">
                  <c:v>33.124599999999994</c:v>
                </c:pt>
                <c:pt idx="171">
                  <c:v>33.142400000000002</c:v>
                </c:pt>
                <c:pt idx="172">
                  <c:v>33.160200000000003</c:v>
                </c:pt>
                <c:pt idx="173">
                  <c:v>33.177999999999997</c:v>
                </c:pt>
                <c:pt idx="174">
                  <c:v>0</c:v>
                </c:pt>
                <c:pt idx="175">
                  <c:v>0</c:v>
                </c:pt>
                <c:pt idx="176">
                  <c:v>0</c:v>
                </c:pt>
                <c:pt idx="177">
                  <c:v>33.177999999999997</c:v>
                </c:pt>
                <c:pt idx="178">
                  <c:v>33.228000000000002</c:v>
                </c:pt>
                <c:pt idx="179">
                  <c:v>33.277999999999999</c:v>
                </c:pt>
                <c:pt idx="180">
                  <c:v>33.328000000000003</c:v>
                </c:pt>
                <c:pt idx="181">
                  <c:v>33.378</c:v>
                </c:pt>
                <c:pt idx="182">
                  <c:v>33.427999999999997</c:v>
                </c:pt>
                <c:pt idx="183">
                  <c:v>33.478000000000002</c:v>
                </c:pt>
                <c:pt idx="184">
                  <c:v>33.528000000000006</c:v>
                </c:pt>
                <c:pt idx="185">
                  <c:v>33.577999999999996</c:v>
                </c:pt>
                <c:pt idx="186">
                  <c:v>33.628</c:v>
                </c:pt>
                <c:pt idx="187">
                  <c:v>33.677999999999997</c:v>
                </c:pt>
                <c:pt idx="188">
                  <c:v>33.728000000000002</c:v>
                </c:pt>
                <c:pt idx="189">
                  <c:v>33.778000000000006</c:v>
                </c:pt>
                <c:pt idx="190">
                  <c:v>33.827999999999996</c:v>
                </c:pt>
                <c:pt idx="191">
                  <c:v>33.878</c:v>
                </c:pt>
                <c:pt idx="192">
                  <c:v>33.927999999999997</c:v>
                </c:pt>
                <c:pt idx="193">
                  <c:v>33.978000000000002</c:v>
                </c:pt>
                <c:pt idx="194">
                  <c:v>34.028000000000006</c:v>
                </c:pt>
                <c:pt idx="195">
                  <c:v>34.077999999999996</c:v>
                </c:pt>
                <c:pt idx="196">
                  <c:v>34.128</c:v>
                </c:pt>
                <c:pt idx="197">
                  <c:v>34.177999999999997</c:v>
                </c:pt>
                <c:pt idx="198">
                  <c:v>34.228000000000002</c:v>
                </c:pt>
                <c:pt idx="199">
                  <c:v>34.278000000000006</c:v>
                </c:pt>
                <c:pt idx="200">
                  <c:v>34.327999999999996</c:v>
                </c:pt>
                <c:pt idx="201">
                  <c:v>34.378</c:v>
                </c:pt>
                <c:pt idx="202">
                  <c:v>34.427999999999997</c:v>
                </c:pt>
                <c:pt idx="203">
                  <c:v>34.478000000000002</c:v>
                </c:pt>
                <c:pt idx="204">
                  <c:v>34.528000000000006</c:v>
                </c:pt>
                <c:pt idx="205">
                  <c:v>34.577999999999996</c:v>
                </c:pt>
                <c:pt idx="206">
                  <c:v>34.628</c:v>
                </c:pt>
                <c:pt idx="207">
                  <c:v>34.677999999999997</c:v>
                </c:pt>
                <c:pt idx="208">
                  <c:v>34.728000000000002</c:v>
                </c:pt>
                <c:pt idx="209">
                  <c:v>34.778000000000006</c:v>
                </c:pt>
                <c:pt idx="210">
                  <c:v>34.827999999999996</c:v>
                </c:pt>
                <c:pt idx="211">
                  <c:v>34.878</c:v>
                </c:pt>
                <c:pt idx="212">
                  <c:v>34.927999999999997</c:v>
                </c:pt>
                <c:pt idx="213">
                  <c:v>34.978000000000002</c:v>
                </c:pt>
                <c:pt idx="214">
                  <c:v>35.027999999999999</c:v>
                </c:pt>
                <c:pt idx="215">
                  <c:v>35.077999999999996</c:v>
                </c:pt>
                <c:pt idx="216">
                  <c:v>35.128</c:v>
                </c:pt>
                <c:pt idx="217">
                  <c:v>35.178000000000004</c:v>
                </c:pt>
                <c:pt idx="218">
                  <c:v>35.228000000000002</c:v>
                </c:pt>
                <c:pt idx="219">
                  <c:v>35.277999999999999</c:v>
                </c:pt>
                <c:pt idx="220">
                  <c:v>35.327999999999996</c:v>
                </c:pt>
                <c:pt idx="221">
                  <c:v>35.378</c:v>
                </c:pt>
                <c:pt idx="222">
                  <c:v>35.428000000000004</c:v>
                </c:pt>
                <c:pt idx="223">
                  <c:v>35.478000000000002</c:v>
                </c:pt>
                <c:pt idx="224">
                  <c:v>35.527999999999999</c:v>
                </c:pt>
                <c:pt idx="225">
                  <c:v>35.577999999999996</c:v>
                </c:pt>
                <c:pt idx="226">
                  <c:v>35.628</c:v>
                </c:pt>
                <c:pt idx="227">
                  <c:v>35.678000000000004</c:v>
                </c:pt>
                <c:pt idx="228">
                  <c:v>35.728000000000002</c:v>
                </c:pt>
                <c:pt idx="229">
                  <c:v>35.777999999999999</c:v>
                </c:pt>
                <c:pt idx="230">
                  <c:v>35.827999999999996</c:v>
                </c:pt>
                <c:pt idx="231">
                  <c:v>35.878</c:v>
                </c:pt>
                <c:pt idx="232">
                  <c:v>35.928000000000004</c:v>
                </c:pt>
                <c:pt idx="233">
                  <c:v>35.978000000000002</c:v>
                </c:pt>
                <c:pt idx="234">
                  <c:v>36.027999999999999</c:v>
                </c:pt>
                <c:pt idx="235">
                  <c:v>36.077999999999996</c:v>
                </c:pt>
                <c:pt idx="236">
                  <c:v>36.128</c:v>
                </c:pt>
                <c:pt idx="237">
                  <c:v>36.178000000000004</c:v>
                </c:pt>
                <c:pt idx="238">
                  <c:v>36.228000000000002</c:v>
                </c:pt>
                <c:pt idx="239">
                  <c:v>36.277999999999999</c:v>
                </c:pt>
                <c:pt idx="240">
                  <c:v>36.327999999999996</c:v>
                </c:pt>
                <c:pt idx="241">
                  <c:v>36.378</c:v>
                </c:pt>
                <c:pt idx="242">
                  <c:v>36.428000000000004</c:v>
                </c:pt>
                <c:pt idx="243">
                  <c:v>36.477999999999994</c:v>
                </c:pt>
                <c:pt idx="244">
                  <c:v>36.527999999999999</c:v>
                </c:pt>
                <c:pt idx="245">
                  <c:v>36.578000000000003</c:v>
                </c:pt>
                <c:pt idx="246">
                  <c:v>36.628</c:v>
                </c:pt>
                <c:pt idx="247">
                  <c:v>36.678000000000004</c:v>
                </c:pt>
                <c:pt idx="248">
                  <c:v>36.727999999999994</c:v>
                </c:pt>
                <c:pt idx="249">
                  <c:v>36.777999999999999</c:v>
                </c:pt>
                <c:pt idx="250">
                  <c:v>36.828000000000003</c:v>
                </c:pt>
                <c:pt idx="251">
                  <c:v>36.878</c:v>
                </c:pt>
                <c:pt idx="252">
                  <c:v>36.928000000000004</c:v>
                </c:pt>
                <c:pt idx="253">
                  <c:v>36.977999999999994</c:v>
                </c:pt>
                <c:pt idx="254">
                  <c:v>37.027999999999999</c:v>
                </c:pt>
                <c:pt idx="255">
                  <c:v>37.078000000000003</c:v>
                </c:pt>
                <c:pt idx="256">
                  <c:v>37.128</c:v>
                </c:pt>
                <c:pt idx="257">
                  <c:v>37.178000000000004</c:v>
                </c:pt>
                <c:pt idx="258">
                  <c:v>37.227999999999994</c:v>
                </c:pt>
                <c:pt idx="259">
                  <c:v>37.277999999999999</c:v>
                </c:pt>
                <c:pt idx="260">
                  <c:v>37.328000000000003</c:v>
                </c:pt>
                <c:pt idx="261">
                  <c:v>37.378</c:v>
                </c:pt>
                <c:pt idx="262">
                  <c:v>37.428000000000004</c:v>
                </c:pt>
                <c:pt idx="263">
                  <c:v>37.477999999999994</c:v>
                </c:pt>
                <c:pt idx="264">
                  <c:v>37.527999999999999</c:v>
                </c:pt>
                <c:pt idx="265">
                  <c:v>37.578000000000003</c:v>
                </c:pt>
                <c:pt idx="266">
                  <c:v>37.628</c:v>
                </c:pt>
                <c:pt idx="267">
                  <c:v>37.678000000000004</c:v>
                </c:pt>
                <c:pt idx="268">
                  <c:v>37.727999999999994</c:v>
                </c:pt>
                <c:pt idx="269">
                  <c:v>37.777999999999999</c:v>
                </c:pt>
                <c:pt idx="270">
                  <c:v>37.828000000000003</c:v>
                </c:pt>
                <c:pt idx="271">
                  <c:v>37.878</c:v>
                </c:pt>
                <c:pt idx="272">
                  <c:v>37.928000000000004</c:v>
                </c:pt>
                <c:pt idx="273">
                  <c:v>37.977999999999994</c:v>
                </c:pt>
                <c:pt idx="274">
                  <c:v>38.027999999999999</c:v>
                </c:pt>
                <c:pt idx="275">
                  <c:v>38.078000000000003</c:v>
                </c:pt>
                <c:pt idx="276">
                  <c:v>38.128</c:v>
                </c:pt>
                <c:pt idx="277">
                  <c:v>38.177999999999997</c:v>
                </c:pt>
                <c:pt idx="278">
                  <c:v>38.228000000000002</c:v>
                </c:pt>
                <c:pt idx="279">
                  <c:v>38.277999999999999</c:v>
                </c:pt>
                <c:pt idx="280">
                  <c:v>38.328000000000003</c:v>
                </c:pt>
                <c:pt idx="281">
                  <c:v>38.378</c:v>
                </c:pt>
                <c:pt idx="282">
                  <c:v>38.427999999999997</c:v>
                </c:pt>
                <c:pt idx="283">
                  <c:v>38.478000000000002</c:v>
                </c:pt>
                <c:pt idx="284">
                  <c:v>38.527999999999999</c:v>
                </c:pt>
                <c:pt idx="285">
                  <c:v>38.578000000000003</c:v>
                </c:pt>
                <c:pt idx="286">
                  <c:v>38.628</c:v>
                </c:pt>
                <c:pt idx="287">
                  <c:v>38.677999999999997</c:v>
                </c:pt>
                <c:pt idx="288">
                  <c:v>38.728000000000002</c:v>
                </c:pt>
                <c:pt idx="289">
                  <c:v>38.777999999999999</c:v>
                </c:pt>
                <c:pt idx="290">
                  <c:v>38.828000000000003</c:v>
                </c:pt>
                <c:pt idx="291">
                  <c:v>38.878</c:v>
                </c:pt>
                <c:pt idx="292">
                  <c:v>38.927999999999997</c:v>
                </c:pt>
                <c:pt idx="293">
                  <c:v>38.978000000000002</c:v>
                </c:pt>
                <c:pt idx="294">
                  <c:v>39.027999999999999</c:v>
                </c:pt>
                <c:pt idx="295">
                  <c:v>39.078000000000003</c:v>
                </c:pt>
                <c:pt idx="296">
                  <c:v>39.128</c:v>
                </c:pt>
                <c:pt idx="297">
                  <c:v>39.177999999999997</c:v>
                </c:pt>
                <c:pt idx="298">
                  <c:v>0</c:v>
                </c:pt>
                <c:pt idx="299">
                  <c:v>0</c:v>
                </c:pt>
                <c:pt idx="300">
                  <c:v>0</c:v>
                </c:pt>
                <c:pt idx="301">
                  <c:v>39.177999999999997</c:v>
                </c:pt>
                <c:pt idx="302">
                  <c:v>40.177999999999997</c:v>
                </c:pt>
                <c:pt idx="303">
                  <c:v>41.177999999999997</c:v>
                </c:pt>
                <c:pt idx="304">
                  <c:v>42.177999999999997</c:v>
                </c:pt>
                <c:pt idx="305">
                  <c:v>43.178000000000004</c:v>
                </c:pt>
                <c:pt idx="306">
                  <c:v>44.178000000000004</c:v>
                </c:pt>
                <c:pt idx="307">
                  <c:v>45.178000000000004</c:v>
                </c:pt>
                <c:pt idx="308">
                  <c:v>46.177999999999997</c:v>
                </c:pt>
                <c:pt idx="309">
                  <c:v>47.177999999999997</c:v>
                </c:pt>
                <c:pt idx="310">
                  <c:v>48.177999999999997</c:v>
                </c:pt>
                <c:pt idx="311">
                  <c:v>49.177999999999997</c:v>
                </c:pt>
                <c:pt idx="312">
                  <c:v>50.177999999999997</c:v>
                </c:pt>
                <c:pt idx="313">
                  <c:v>51.178000000000004</c:v>
                </c:pt>
                <c:pt idx="314">
                  <c:v>52.178000000000004</c:v>
                </c:pt>
                <c:pt idx="315">
                  <c:v>53.178000000000004</c:v>
                </c:pt>
                <c:pt idx="316">
                  <c:v>54.177999999999997</c:v>
                </c:pt>
                <c:pt idx="317">
                  <c:v>55.177999999999997</c:v>
                </c:pt>
                <c:pt idx="318">
                  <c:v>56.177999999999997</c:v>
                </c:pt>
                <c:pt idx="319">
                  <c:v>57.177999999999997</c:v>
                </c:pt>
                <c:pt idx="320">
                  <c:v>58.177999999999997</c:v>
                </c:pt>
                <c:pt idx="321">
                  <c:v>59.178000000000004</c:v>
                </c:pt>
                <c:pt idx="322">
                  <c:v>60.178000000000004</c:v>
                </c:pt>
                <c:pt idx="323">
                  <c:v>61.178000000000004</c:v>
                </c:pt>
                <c:pt idx="324">
                  <c:v>62.177999999999997</c:v>
                </c:pt>
                <c:pt idx="325">
                  <c:v>63.177999999999997</c:v>
                </c:pt>
                <c:pt idx="326">
                  <c:v>64.177999999999997</c:v>
                </c:pt>
                <c:pt idx="327">
                  <c:v>65.177999999999997</c:v>
                </c:pt>
                <c:pt idx="328">
                  <c:v>66.177999999999997</c:v>
                </c:pt>
                <c:pt idx="329">
                  <c:v>0</c:v>
                </c:pt>
                <c:pt idx="330">
                  <c:v>0</c:v>
                </c:pt>
                <c:pt idx="331">
                  <c:v>0</c:v>
                </c:pt>
                <c:pt idx="332">
                  <c:v>66.177999999999997</c:v>
                </c:pt>
                <c:pt idx="333">
                  <c:v>66.177999999999997</c:v>
                </c:pt>
                <c:pt idx="334">
                  <c:v>0</c:v>
                </c:pt>
                <c:pt idx="335">
                  <c:v>0</c:v>
                </c:pt>
                <c:pt idx="336">
                  <c:v>0</c:v>
                </c:pt>
                <c:pt idx="337">
                  <c:v>39.177999999999997</c:v>
                </c:pt>
                <c:pt idx="338">
                  <c:v>39.177999999999997</c:v>
                </c:pt>
                <c:pt idx="339">
                  <c:v>0</c:v>
                </c:pt>
                <c:pt idx="340">
                  <c:v>0</c:v>
                </c:pt>
                <c:pt idx="341">
                  <c:v>0</c:v>
                </c:pt>
                <c:pt idx="342">
                  <c:v>33.177999999999997</c:v>
                </c:pt>
                <c:pt idx="343">
                  <c:v>33.177999999999997</c:v>
                </c:pt>
                <c:pt idx="344">
                  <c:v>0</c:v>
                </c:pt>
                <c:pt idx="345">
                  <c:v>0</c:v>
                </c:pt>
                <c:pt idx="346">
                  <c:v>0</c:v>
                </c:pt>
                <c:pt idx="347">
                  <c:v>33</c:v>
                </c:pt>
                <c:pt idx="348">
                  <c:v>33</c:v>
                </c:pt>
                <c:pt idx="349">
                  <c:v>0</c:v>
                </c:pt>
                <c:pt idx="350">
                  <c:v>0</c:v>
                </c:pt>
                <c:pt idx="351">
                  <c:v>0</c:v>
                </c:pt>
                <c:pt idx="352">
                  <c:v>27</c:v>
                </c:pt>
                <c:pt idx="353">
                  <c:v>27</c:v>
                </c:pt>
                <c:pt idx="354">
                  <c:v>0</c:v>
                </c:pt>
                <c:pt idx="355">
                  <c:v>0</c:v>
                </c:pt>
                <c:pt idx="356">
                  <c:v>0</c:v>
                </c:pt>
                <c:pt idx="357">
                  <c:v>40.177999999999997</c:v>
                </c:pt>
                <c:pt idx="358">
                  <c:v>40.177999999999997</c:v>
                </c:pt>
                <c:pt idx="359">
                  <c:v>41.177999999999997</c:v>
                </c:pt>
                <c:pt idx="360">
                  <c:v>41.177999999999997</c:v>
                </c:pt>
                <c:pt idx="361">
                  <c:v>42.177999999999997</c:v>
                </c:pt>
                <c:pt idx="362">
                  <c:v>42.177999999999997</c:v>
                </c:pt>
                <c:pt idx="363">
                  <c:v>43.178000000000004</c:v>
                </c:pt>
                <c:pt idx="364">
                  <c:v>43.178000000000004</c:v>
                </c:pt>
                <c:pt idx="365">
                  <c:v>44.178000000000004</c:v>
                </c:pt>
                <c:pt idx="366">
                  <c:v>44.178000000000004</c:v>
                </c:pt>
                <c:pt idx="367">
                  <c:v>45.178000000000004</c:v>
                </c:pt>
                <c:pt idx="368">
                  <c:v>45.178000000000004</c:v>
                </c:pt>
                <c:pt idx="369">
                  <c:v>46.177999999999997</c:v>
                </c:pt>
                <c:pt idx="370">
                  <c:v>46.177999999999997</c:v>
                </c:pt>
                <c:pt idx="371">
                  <c:v>47.177999999999997</c:v>
                </c:pt>
                <c:pt idx="372">
                  <c:v>47.177999999999997</c:v>
                </c:pt>
                <c:pt idx="373">
                  <c:v>48.177999999999997</c:v>
                </c:pt>
                <c:pt idx="374">
                  <c:v>48.177999999999997</c:v>
                </c:pt>
                <c:pt idx="375">
                  <c:v>49.177999999999997</c:v>
                </c:pt>
                <c:pt idx="376">
                  <c:v>49.177999999999997</c:v>
                </c:pt>
                <c:pt idx="377">
                  <c:v>50.177999999999997</c:v>
                </c:pt>
                <c:pt idx="378">
                  <c:v>50.177999999999997</c:v>
                </c:pt>
                <c:pt idx="379">
                  <c:v>51.178000000000004</c:v>
                </c:pt>
                <c:pt idx="380">
                  <c:v>51.178000000000004</c:v>
                </c:pt>
                <c:pt idx="381">
                  <c:v>52.178000000000004</c:v>
                </c:pt>
                <c:pt idx="382">
                  <c:v>52.178000000000004</c:v>
                </c:pt>
                <c:pt idx="383">
                  <c:v>53.178000000000004</c:v>
                </c:pt>
                <c:pt idx="384">
                  <c:v>53.178000000000004</c:v>
                </c:pt>
                <c:pt idx="385">
                  <c:v>54.177999999999997</c:v>
                </c:pt>
                <c:pt idx="386">
                  <c:v>54.177999999999997</c:v>
                </c:pt>
                <c:pt idx="387">
                  <c:v>55.177999999999997</c:v>
                </c:pt>
                <c:pt idx="388">
                  <c:v>55.177999999999997</c:v>
                </c:pt>
                <c:pt idx="389">
                  <c:v>56.177999999999997</c:v>
                </c:pt>
                <c:pt idx="390">
                  <c:v>56.177999999999997</c:v>
                </c:pt>
                <c:pt idx="391">
                  <c:v>57.177999999999997</c:v>
                </c:pt>
                <c:pt idx="392">
                  <c:v>57.177999999999997</c:v>
                </c:pt>
                <c:pt idx="393">
                  <c:v>58.177999999999997</c:v>
                </c:pt>
                <c:pt idx="394">
                  <c:v>58.177999999999997</c:v>
                </c:pt>
                <c:pt idx="395">
                  <c:v>59.178000000000004</c:v>
                </c:pt>
                <c:pt idx="396">
                  <c:v>59.178000000000004</c:v>
                </c:pt>
                <c:pt idx="397">
                  <c:v>60.178000000000004</c:v>
                </c:pt>
                <c:pt idx="398">
                  <c:v>60.178000000000004</c:v>
                </c:pt>
                <c:pt idx="399">
                  <c:v>61.178000000000004</c:v>
                </c:pt>
                <c:pt idx="400">
                  <c:v>61.178000000000004</c:v>
                </c:pt>
                <c:pt idx="401">
                  <c:v>62.177999999999997</c:v>
                </c:pt>
                <c:pt idx="402">
                  <c:v>62.177999999999997</c:v>
                </c:pt>
                <c:pt idx="403">
                  <c:v>63.177999999999997</c:v>
                </c:pt>
                <c:pt idx="404">
                  <c:v>63.177999999999997</c:v>
                </c:pt>
                <c:pt idx="405">
                  <c:v>64.177999999999997</c:v>
                </c:pt>
                <c:pt idx="406">
                  <c:v>64.177999999999997</c:v>
                </c:pt>
                <c:pt idx="407">
                  <c:v>65.177999999999997</c:v>
                </c:pt>
                <c:pt idx="408">
                  <c:v>65.177999999999997</c:v>
                </c:pt>
                <c:pt idx="409">
                  <c:v>0</c:v>
                </c:pt>
                <c:pt idx="410">
                  <c:v>0</c:v>
                </c:pt>
                <c:pt idx="411">
                  <c:v>0</c:v>
                </c:pt>
                <c:pt idx="412">
                  <c:v>33.228000000000002</c:v>
                </c:pt>
                <c:pt idx="413">
                  <c:v>33.228000000000002</c:v>
                </c:pt>
                <c:pt idx="414">
                  <c:v>33.277999999999999</c:v>
                </c:pt>
                <c:pt idx="415">
                  <c:v>33.277999999999999</c:v>
                </c:pt>
                <c:pt idx="416">
                  <c:v>33.328000000000003</c:v>
                </c:pt>
                <c:pt idx="417">
                  <c:v>33.328000000000003</c:v>
                </c:pt>
                <c:pt idx="418">
                  <c:v>33.378</c:v>
                </c:pt>
                <c:pt idx="419">
                  <c:v>33.378</c:v>
                </c:pt>
                <c:pt idx="420">
                  <c:v>33.427999999999997</c:v>
                </c:pt>
                <c:pt idx="421">
                  <c:v>33.427999999999997</c:v>
                </c:pt>
                <c:pt idx="422">
                  <c:v>33.478000000000002</c:v>
                </c:pt>
                <c:pt idx="423">
                  <c:v>33.478000000000002</c:v>
                </c:pt>
                <c:pt idx="424">
                  <c:v>33.528000000000006</c:v>
                </c:pt>
                <c:pt idx="425">
                  <c:v>33.528000000000006</c:v>
                </c:pt>
                <c:pt idx="426">
                  <c:v>33.577999999999996</c:v>
                </c:pt>
                <c:pt idx="427">
                  <c:v>33.577999999999996</c:v>
                </c:pt>
                <c:pt idx="428">
                  <c:v>33.628</c:v>
                </c:pt>
                <c:pt idx="429">
                  <c:v>33.628</c:v>
                </c:pt>
                <c:pt idx="430">
                  <c:v>33.677999999999997</c:v>
                </c:pt>
                <c:pt idx="431">
                  <c:v>33.677999999999997</c:v>
                </c:pt>
                <c:pt idx="432">
                  <c:v>33.728000000000002</c:v>
                </c:pt>
                <c:pt idx="433">
                  <c:v>33.728000000000002</c:v>
                </c:pt>
                <c:pt idx="434">
                  <c:v>33.778000000000006</c:v>
                </c:pt>
                <c:pt idx="435">
                  <c:v>33.778000000000006</c:v>
                </c:pt>
                <c:pt idx="436">
                  <c:v>33.827999999999996</c:v>
                </c:pt>
                <c:pt idx="437">
                  <c:v>33.827999999999996</c:v>
                </c:pt>
                <c:pt idx="438">
                  <c:v>33.878</c:v>
                </c:pt>
                <c:pt idx="439">
                  <c:v>33.878</c:v>
                </c:pt>
                <c:pt idx="440">
                  <c:v>33.927999999999997</c:v>
                </c:pt>
                <c:pt idx="441">
                  <c:v>33.927999999999997</c:v>
                </c:pt>
                <c:pt idx="442">
                  <c:v>33.978000000000002</c:v>
                </c:pt>
                <c:pt idx="443">
                  <c:v>33.978000000000002</c:v>
                </c:pt>
                <c:pt idx="444">
                  <c:v>34.028000000000006</c:v>
                </c:pt>
                <c:pt idx="445">
                  <c:v>34.028000000000006</c:v>
                </c:pt>
                <c:pt idx="446">
                  <c:v>34.077999999999996</c:v>
                </c:pt>
                <c:pt idx="447">
                  <c:v>34.077999999999996</c:v>
                </c:pt>
                <c:pt idx="448">
                  <c:v>34.128</c:v>
                </c:pt>
                <c:pt idx="449">
                  <c:v>34.128</c:v>
                </c:pt>
                <c:pt idx="450">
                  <c:v>34.177999999999997</c:v>
                </c:pt>
                <c:pt idx="451">
                  <c:v>34.177999999999997</c:v>
                </c:pt>
                <c:pt idx="452">
                  <c:v>34.228000000000002</c:v>
                </c:pt>
                <c:pt idx="453">
                  <c:v>34.228000000000002</c:v>
                </c:pt>
                <c:pt idx="454">
                  <c:v>34.278000000000006</c:v>
                </c:pt>
                <c:pt idx="455">
                  <c:v>34.278000000000006</c:v>
                </c:pt>
                <c:pt idx="456">
                  <c:v>34.327999999999996</c:v>
                </c:pt>
                <c:pt idx="457">
                  <c:v>34.327999999999996</c:v>
                </c:pt>
                <c:pt idx="458">
                  <c:v>34.378</c:v>
                </c:pt>
                <c:pt idx="459">
                  <c:v>34.378</c:v>
                </c:pt>
                <c:pt idx="460">
                  <c:v>34.427999999999997</c:v>
                </c:pt>
                <c:pt idx="461">
                  <c:v>34.427999999999997</c:v>
                </c:pt>
                <c:pt idx="462">
                  <c:v>34.478000000000002</c:v>
                </c:pt>
                <c:pt idx="463">
                  <c:v>34.478000000000002</c:v>
                </c:pt>
                <c:pt idx="464">
                  <c:v>34.528000000000006</c:v>
                </c:pt>
                <c:pt idx="465">
                  <c:v>34.528000000000006</c:v>
                </c:pt>
                <c:pt idx="466">
                  <c:v>34.577999999999996</c:v>
                </c:pt>
                <c:pt idx="467">
                  <c:v>34.577999999999996</c:v>
                </c:pt>
                <c:pt idx="468">
                  <c:v>34.628</c:v>
                </c:pt>
                <c:pt idx="469">
                  <c:v>34.628</c:v>
                </c:pt>
                <c:pt idx="470">
                  <c:v>34.677999999999997</c:v>
                </c:pt>
                <c:pt idx="471">
                  <c:v>34.677999999999997</c:v>
                </c:pt>
                <c:pt idx="472">
                  <c:v>34.728000000000002</c:v>
                </c:pt>
                <c:pt idx="473">
                  <c:v>34.728000000000002</c:v>
                </c:pt>
                <c:pt idx="474">
                  <c:v>34.778000000000006</c:v>
                </c:pt>
                <c:pt idx="475">
                  <c:v>34.778000000000006</c:v>
                </c:pt>
                <c:pt idx="476">
                  <c:v>34.827999999999996</c:v>
                </c:pt>
                <c:pt idx="477">
                  <c:v>34.827999999999996</c:v>
                </c:pt>
                <c:pt idx="478">
                  <c:v>34.878</c:v>
                </c:pt>
                <c:pt idx="479">
                  <c:v>34.878</c:v>
                </c:pt>
                <c:pt idx="480">
                  <c:v>34.927999999999997</c:v>
                </c:pt>
                <c:pt idx="481">
                  <c:v>34.927999999999997</c:v>
                </c:pt>
                <c:pt idx="482">
                  <c:v>34.978000000000002</c:v>
                </c:pt>
                <c:pt idx="483">
                  <c:v>34.978000000000002</c:v>
                </c:pt>
                <c:pt idx="484">
                  <c:v>35.027999999999999</c:v>
                </c:pt>
                <c:pt idx="485">
                  <c:v>35.027999999999999</c:v>
                </c:pt>
                <c:pt idx="486">
                  <c:v>35.077999999999996</c:v>
                </c:pt>
                <c:pt idx="487">
                  <c:v>35.077999999999996</c:v>
                </c:pt>
                <c:pt idx="488">
                  <c:v>35.128</c:v>
                </c:pt>
                <c:pt idx="489">
                  <c:v>35.128</c:v>
                </c:pt>
                <c:pt idx="490">
                  <c:v>35.178000000000004</c:v>
                </c:pt>
                <c:pt idx="491">
                  <c:v>35.178000000000004</c:v>
                </c:pt>
                <c:pt idx="492">
                  <c:v>35.228000000000002</c:v>
                </c:pt>
                <c:pt idx="493">
                  <c:v>35.228000000000002</c:v>
                </c:pt>
                <c:pt idx="494">
                  <c:v>35.277999999999999</c:v>
                </c:pt>
                <c:pt idx="495">
                  <c:v>35.277999999999999</c:v>
                </c:pt>
                <c:pt idx="496">
                  <c:v>35.327999999999996</c:v>
                </c:pt>
                <c:pt idx="497">
                  <c:v>35.327999999999996</c:v>
                </c:pt>
                <c:pt idx="498">
                  <c:v>35.378</c:v>
                </c:pt>
                <c:pt idx="499">
                  <c:v>35.378</c:v>
                </c:pt>
                <c:pt idx="500">
                  <c:v>35.428000000000004</c:v>
                </c:pt>
                <c:pt idx="501">
                  <c:v>35.428000000000004</c:v>
                </c:pt>
                <c:pt idx="502">
                  <c:v>35.478000000000002</c:v>
                </c:pt>
                <c:pt idx="503">
                  <c:v>35.478000000000002</c:v>
                </c:pt>
                <c:pt idx="504">
                  <c:v>35.527999999999999</c:v>
                </c:pt>
                <c:pt idx="505">
                  <c:v>35.527999999999999</c:v>
                </c:pt>
                <c:pt idx="506">
                  <c:v>35.577999999999996</c:v>
                </c:pt>
                <c:pt idx="507">
                  <c:v>35.577999999999996</c:v>
                </c:pt>
                <c:pt idx="508">
                  <c:v>35.628</c:v>
                </c:pt>
                <c:pt idx="509">
                  <c:v>35.628</c:v>
                </c:pt>
                <c:pt idx="510">
                  <c:v>35.678000000000004</c:v>
                </c:pt>
                <c:pt idx="511">
                  <c:v>35.678000000000004</c:v>
                </c:pt>
                <c:pt idx="512">
                  <c:v>35.728000000000002</c:v>
                </c:pt>
                <c:pt idx="513">
                  <c:v>35.728000000000002</c:v>
                </c:pt>
                <c:pt idx="514">
                  <c:v>35.777999999999999</c:v>
                </c:pt>
                <c:pt idx="515">
                  <c:v>35.777999999999999</c:v>
                </c:pt>
                <c:pt idx="516">
                  <c:v>35.827999999999996</c:v>
                </c:pt>
                <c:pt idx="517">
                  <c:v>35.827999999999996</c:v>
                </c:pt>
                <c:pt idx="518">
                  <c:v>35.878</c:v>
                </c:pt>
                <c:pt idx="519">
                  <c:v>35.878</c:v>
                </c:pt>
                <c:pt idx="520">
                  <c:v>35.928000000000004</c:v>
                </c:pt>
                <c:pt idx="521">
                  <c:v>35.928000000000004</c:v>
                </c:pt>
                <c:pt idx="522">
                  <c:v>35.978000000000002</c:v>
                </c:pt>
                <c:pt idx="523">
                  <c:v>35.978000000000002</c:v>
                </c:pt>
                <c:pt idx="524">
                  <c:v>36.027999999999999</c:v>
                </c:pt>
                <c:pt idx="525">
                  <c:v>36.027999999999999</c:v>
                </c:pt>
                <c:pt idx="526">
                  <c:v>36.077999999999996</c:v>
                </c:pt>
                <c:pt idx="527">
                  <c:v>36.077999999999996</c:v>
                </c:pt>
                <c:pt idx="528">
                  <c:v>36.128</c:v>
                </c:pt>
                <c:pt idx="529">
                  <c:v>36.128</c:v>
                </c:pt>
                <c:pt idx="530">
                  <c:v>36.178000000000004</c:v>
                </c:pt>
                <c:pt idx="531">
                  <c:v>36.178000000000004</c:v>
                </c:pt>
                <c:pt idx="532">
                  <c:v>36.228000000000002</c:v>
                </c:pt>
                <c:pt idx="533">
                  <c:v>36.228000000000002</c:v>
                </c:pt>
                <c:pt idx="534">
                  <c:v>36.277999999999999</c:v>
                </c:pt>
                <c:pt idx="535">
                  <c:v>36.277999999999999</c:v>
                </c:pt>
                <c:pt idx="536">
                  <c:v>36.327999999999996</c:v>
                </c:pt>
                <c:pt idx="537">
                  <c:v>36.327999999999996</c:v>
                </c:pt>
                <c:pt idx="538">
                  <c:v>36.378</c:v>
                </c:pt>
                <c:pt idx="539">
                  <c:v>36.378</c:v>
                </c:pt>
                <c:pt idx="540">
                  <c:v>36.428000000000004</c:v>
                </c:pt>
                <c:pt idx="541">
                  <c:v>36.428000000000004</c:v>
                </c:pt>
                <c:pt idx="542">
                  <c:v>36.477999999999994</c:v>
                </c:pt>
                <c:pt idx="543">
                  <c:v>36.477999999999994</c:v>
                </c:pt>
                <c:pt idx="544">
                  <c:v>36.527999999999999</c:v>
                </c:pt>
                <c:pt idx="545">
                  <c:v>36.527999999999999</c:v>
                </c:pt>
                <c:pt idx="546">
                  <c:v>36.578000000000003</c:v>
                </c:pt>
                <c:pt idx="547">
                  <c:v>36.578000000000003</c:v>
                </c:pt>
                <c:pt idx="548">
                  <c:v>36.628</c:v>
                </c:pt>
                <c:pt idx="549">
                  <c:v>36.628</c:v>
                </c:pt>
                <c:pt idx="550">
                  <c:v>36.678000000000004</c:v>
                </c:pt>
                <c:pt idx="551">
                  <c:v>36.678000000000004</c:v>
                </c:pt>
                <c:pt idx="552">
                  <c:v>36.727999999999994</c:v>
                </c:pt>
                <c:pt idx="553">
                  <c:v>36.727999999999994</c:v>
                </c:pt>
                <c:pt idx="554">
                  <c:v>36.777999999999999</c:v>
                </c:pt>
                <c:pt idx="555">
                  <c:v>36.777999999999999</c:v>
                </c:pt>
                <c:pt idx="556">
                  <c:v>36.828000000000003</c:v>
                </c:pt>
                <c:pt idx="557">
                  <c:v>36.828000000000003</c:v>
                </c:pt>
                <c:pt idx="558">
                  <c:v>36.878</c:v>
                </c:pt>
                <c:pt idx="559">
                  <c:v>36.878</c:v>
                </c:pt>
                <c:pt idx="560">
                  <c:v>36.928000000000004</c:v>
                </c:pt>
                <c:pt idx="561">
                  <c:v>36.928000000000004</c:v>
                </c:pt>
                <c:pt idx="562">
                  <c:v>36.977999999999994</c:v>
                </c:pt>
                <c:pt idx="563">
                  <c:v>36.977999999999994</c:v>
                </c:pt>
                <c:pt idx="564">
                  <c:v>37.027999999999999</c:v>
                </c:pt>
                <c:pt idx="565">
                  <c:v>37.027999999999999</c:v>
                </c:pt>
                <c:pt idx="566">
                  <c:v>37.078000000000003</c:v>
                </c:pt>
                <c:pt idx="567">
                  <c:v>37.078000000000003</c:v>
                </c:pt>
                <c:pt idx="568">
                  <c:v>37.128</c:v>
                </c:pt>
                <c:pt idx="569">
                  <c:v>37.128</c:v>
                </c:pt>
                <c:pt idx="570">
                  <c:v>37.178000000000004</c:v>
                </c:pt>
                <c:pt idx="571">
                  <c:v>37.178000000000004</c:v>
                </c:pt>
                <c:pt idx="572">
                  <c:v>37.227999999999994</c:v>
                </c:pt>
                <c:pt idx="573">
                  <c:v>37.227999999999994</c:v>
                </c:pt>
                <c:pt idx="574">
                  <c:v>37.277999999999999</c:v>
                </c:pt>
                <c:pt idx="575">
                  <c:v>37.277999999999999</c:v>
                </c:pt>
                <c:pt idx="576">
                  <c:v>37.328000000000003</c:v>
                </c:pt>
                <c:pt idx="577">
                  <c:v>37.328000000000003</c:v>
                </c:pt>
                <c:pt idx="578">
                  <c:v>37.378</c:v>
                </c:pt>
                <c:pt idx="579">
                  <c:v>37.378</c:v>
                </c:pt>
                <c:pt idx="580">
                  <c:v>37.428000000000004</c:v>
                </c:pt>
                <c:pt idx="581">
                  <c:v>37.428000000000004</c:v>
                </c:pt>
                <c:pt idx="582">
                  <c:v>37.477999999999994</c:v>
                </c:pt>
                <c:pt idx="583">
                  <c:v>37.477999999999994</c:v>
                </c:pt>
                <c:pt idx="584">
                  <c:v>37.527999999999999</c:v>
                </c:pt>
                <c:pt idx="585">
                  <c:v>37.527999999999999</c:v>
                </c:pt>
                <c:pt idx="586">
                  <c:v>37.578000000000003</c:v>
                </c:pt>
                <c:pt idx="587">
                  <c:v>37.578000000000003</c:v>
                </c:pt>
                <c:pt idx="588">
                  <c:v>37.628</c:v>
                </c:pt>
                <c:pt idx="589">
                  <c:v>37.628</c:v>
                </c:pt>
                <c:pt idx="590">
                  <c:v>37.678000000000004</c:v>
                </c:pt>
                <c:pt idx="591">
                  <c:v>37.678000000000004</c:v>
                </c:pt>
                <c:pt idx="592">
                  <c:v>37.727999999999994</c:v>
                </c:pt>
                <c:pt idx="593">
                  <c:v>37.727999999999994</c:v>
                </c:pt>
                <c:pt idx="594">
                  <c:v>37.777999999999999</c:v>
                </c:pt>
                <c:pt idx="595">
                  <c:v>37.777999999999999</c:v>
                </c:pt>
                <c:pt idx="596">
                  <c:v>37.828000000000003</c:v>
                </c:pt>
                <c:pt idx="597">
                  <c:v>37.828000000000003</c:v>
                </c:pt>
                <c:pt idx="598">
                  <c:v>37.878</c:v>
                </c:pt>
                <c:pt idx="599">
                  <c:v>37.878</c:v>
                </c:pt>
                <c:pt idx="600">
                  <c:v>37.928000000000004</c:v>
                </c:pt>
                <c:pt idx="601">
                  <c:v>37.928000000000004</c:v>
                </c:pt>
                <c:pt idx="602">
                  <c:v>37.977999999999994</c:v>
                </c:pt>
                <c:pt idx="603">
                  <c:v>37.977999999999994</c:v>
                </c:pt>
                <c:pt idx="604">
                  <c:v>38.027999999999999</c:v>
                </c:pt>
                <c:pt idx="605">
                  <c:v>38.027999999999999</c:v>
                </c:pt>
                <c:pt idx="606">
                  <c:v>38.078000000000003</c:v>
                </c:pt>
                <c:pt idx="607">
                  <c:v>38.078000000000003</c:v>
                </c:pt>
                <c:pt idx="608">
                  <c:v>38.128</c:v>
                </c:pt>
                <c:pt idx="609">
                  <c:v>38.128</c:v>
                </c:pt>
                <c:pt idx="610">
                  <c:v>38.177999999999997</c:v>
                </c:pt>
                <c:pt idx="611">
                  <c:v>38.177999999999997</c:v>
                </c:pt>
                <c:pt idx="612">
                  <c:v>38.228000000000002</c:v>
                </c:pt>
                <c:pt idx="613">
                  <c:v>38.228000000000002</c:v>
                </c:pt>
                <c:pt idx="614">
                  <c:v>38.277999999999999</c:v>
                </c:pt>
                <c:pt idx="615">
                  <c:v>38.277999999999999</c:v>
                </c:pt>
                <c:pt idx="616">
                  <c:v>38.328000000000003</c:v>
                </c:pt>
                <c:pt idx="617">
                  <c:v>38.328000000000003</c:v>
                </c:pt>
                <c:pt idx="618">
                  <c:v>38.378</c:v>
                </c:pt>
                <c:pt idx="619">
                  <c:v>38.378</c:v>
                </c:pt>
                <c:pt idx="620">
                  <c:v>38.427999999999997</c:v>
                </c:pt>
                <c:pt idx="621">
                  <c:v>38.427999999999997</c:v>
                </c:pt>
                <c:pt idx="622">
                  <c:v>38.478000000000002</c:v>
                </c:pt>
                <c:pt idx="623">
                  <c:v>38.478000000000002</c:v>
                </c:pt>
                <c:pt idx="624">
                  <c:v>38.527999999999999</c:v>
                </c:pt>
                <c:pt idx="625">
                  <c:v>38.527999999999999</c:v>
                </c:pt>
                <c:pt idx="626">
                  <c:v>38.578000000000003</c:v>
                </c:pt>
                <c:pt idx="627">
                  <c:v>38.578000000000003</c:v>
                </c:pt>
                <c:pt idx="628">
                  <c:v>38.628</c:v>
                </c:pt>
                <c:pt idx="629">
                  <c:v>38.628</c:v>
                </c:pt>
                <c:pt idx="630">
                  <c:v>38.677999999999997</c:v>
                </c:pt>
                <c:pt idx="631">
                  <c:v>38.677999999999997</c:v>
                </c:pt>
                <c:pt idx="632">
                  <c:v>38.728000000000002</c:v>
                </c:pt>
                <c:pt idx="633">
                  <c:v>38.728000000000002</c:v>
                </c:pt>
                <c:pt idx="634">
                  <c:v>38.777999999999999</c:v>
                </c:pt>
                <c:pt idx="635">
                  <c:v>38.777999999999999</c:v>
                </c:pt>
                <c:pt idx="636">
                  <c:v>38.828000000000003</c:v>
                </c:pt>
                <c:pt idx="637">
                  <c:v>38.828000000000003</c:v>
                </c:pt>
                <c:pt idx="638">
                  <c:v>38.878</c:v>
                </c:pt>
                <c:pt idx="639">
                  <c:v>38.878</c:v>
                </c:pt>
                <c:pt idx="640">
                  <c:v>38.927999999999997</c:v>
                </c:pt>
                <c:pt idx="641">
                  <c:v>38.927999999999997</c:v>
                </c:pt>
                <c:pt idx="642">
                  <c:v>38.978000000000002</c:v>
                </c:pt>
                <c:pt idx="643">
                  <c:v>38.978000000000002</c:v>
                </c:pt>
                <c:pt idx="644">
                  <c:v>39.027999999999999</c:v>
                </c:pt>
                <c:pt idx="645">
                  <c:v>39.027999999999999</c:v>
                </c:pt>
                <c:pt idx="646">
                  <c:v>39.078000000000003</c:v>
                </c:pt>
                <c:pt idx="647">
                  <c:v>39.078000000000003</c:v>
                </c:pt>
                <c:pt idx="648">
                  <c:v>39.128</c:v>
                </c:pt>
                <c:pt idx="649">
                  <c:v>39.128</c:v>
                </c:pt>
                <c:pt idx="650">
                  <c:v>0</c:v>
                </c:pt>
                <c:pt idx="651">
                  <c:v>0</c:v>
                </c:pt>
                <c:pt idx="652">
                  <c:v>0</c:v>
                </c:pt>
                <c:pt idx="653">
                  <c:v>33.017800000000001</c:v>
                </c:pt>
                <c:pt idx="654">
                  <c:v>33.017800000000001</c:v>
                </c:pt>
                <c:pt idx="655">
                  <c:v>33.035599999999995</c:v>
                </c:pt>
                <c:pt idx="656">
                  <c:v>33.035599999999995</c:v>
                </c:pt>
                <c:pt idx="657">
                  <c:v>33.053399999999996</c:v>
                </c:pt>
                <c:pt idx="658">
                  <c:v>33.053399999999996</c:v>
                </c:pt>
                <c:pt idx="659">
                  <c:v>33.071200000000005</c:v>
                </c:pt>
                <c:pt idx="660">
                  <c:v>33.071200000000005</c:v>
                </c:pt>
                <c:pt idx="661">
                  <c:v>33.088999999999999</c:v>
                </c:pt>
                <c:pt idx="662">
                  <c:v>33.088999999999999</c:v>
                </c:pt>
                <c:pt idx="663">
                  <c:v>33.1068</c:v>
                </c:pt>
                <c:pt idx="664">
                  <c:v>33.1068</c:v>
                </c:pt>
                <c:pt idx="665">
                  <c:v>33.124599999999994</c:v>
                </c:pt>
                <c:pt idx="666">
                  <c:v>33.124599999999994</c:v>
                </c:pt>
                <c:pt idx="667">
                  <c:v>33.142400000000002</c:v>
                </c:pt>
                <c:pt idx="668">
                  <c:v>33.142400000000002</c:v>
                </c:pt>
                <c:pt idx="669">
                  <c:v>33.160200000000003</c:v>
                </c:pt>
                <c:pt idx="670">
                  <c:v>33.160200000000003</c:v>
                </c:pt>
                <c:pt idx="671">
                  <c:v>0</c:v>
                </c:pt>
                <c:pt idx="672">
                  <c:v>0</c:v>
                </c:pt>
                <c:pt idx="673">
                  <c:v>0</c:v>
                </c:pt>
                <c:pt idx="674">
                  <c:v>27.05</c:v>
                </c:pt>
                <c:pt idx="675">
                  <c:v>27.05</c:v>
                </c:pt>
                <c:pt idx="676">
                  <c:v>27.099999999999998</c:v>
                </c:pt>
                <c:pt idx="677">
                  <c:v>27.099999999999998</c:v>
                </c:pt>
                <c:pt idx="678">
                  <c:v>27.150000000000002</c:v>
                </c:pt>
                <c:pt idx="679">
                  <c:v>27.150000000000002</c:v>
                </c:pt>
                <c:pt idx="680">
                  <c:v>27.2</c:v>
                </c:pt>
                <c:pt idx="681">
                  <c:v>27.2</c:v>
                </c:pt>
                <c:pt idx="682">
                  <c:v>27.25</c:v>
                </c:pt>
                <c:pt idx="683">
                  <c:v>27.25</c:v>
                </c:pt>
                <c:pt idx="684">
                  <c:v>27.3</c:v>
                </c:pt>
                <c:pt idx="685">
                  <c:v>27.3</c:v>
                </c:pt>
                <c:pt idx="686">
                  <c:v>27.349999999999998</c:v>
                </c:pt>
                <c:pt idx="687">
                  <c:v>27.349999999999998</c:v>
                </c:pt>
                <c:pt idx="688">
                  <c:v>27.400000000000002</c:v>
                </c:pt>
                <c:pt idx="689">
                  <c:v>27.400000000000002</c:v>
                </c:pt>
                <c:pt idx="690">
                  <c:v>27.45</c:v>
                </c:pt>
                <c:pt idx="691">
                  <c:v>27.45</c:v>
                </c:pt>
                <c:pt idx="692">
                  <c:v>27.5</c:v>
                </c:pt>
                <c:pt idx="693">
                  <c:v>27.5</c:v>
                </c:pt>
                <c:pt idx="694">
                  <c:v>27.55</c:v>
                </c:pt>
                <c:pt idx="695">
                  <c:v>27.55</c:v>
                </c:pt>
                <c:pt idx="696">
                  <c:v>27.599999999999998</c:v>
                </c:pt>
                <c:pt idx="697">
                  <c:v>27.599999999999998</c:v>
                </c:pt>
                <c:pt idx="698">
                  <c:v>27.650000000000002</c:v>
                </c:pt>
                <c:pt idx="699">
                  <c:v>27.650000000000002</c:v>
                </c:pt>
                <c:pt idx="700">
                  <c:v>27.7</c:v>
                </c:pt>
                <c:pt idx="701">
                  <c:v>27.7</c:v>
                </c:pt>
                <c:pt idx="702">
                  <c:v>27.75</c:v>
                </c:pt>
                <c:pt idx="703">
                  <c:v>27.75</c:v>
                </c:pt>
                <c:pt idx="704">
                  <c:v>27.799999999999997</c:v>
                </c:pt>
                <c:pt idx="705">
                  <c:v>27.799999999999997</c:v>
                </c:pt>
                <c:pt idx="706">
                  <c:v>27.85</c:v>
                </c:pt>
                <c:pt idx="707">
                  <c:v>27.85</c:v>
                </c:pt>
                <c:pt idx="708">
                  <c:v>27.900000000000002</c:v>
                </c:pt>
                <c:pt idx="709">
                  <c:v>27.900000000000002</c:v>
                </c:pt>
                <c:pt idx="710">
                  <c:v>27.95</c:v>
                </c:pt>
                <c:pt idx="711">
                  <c:v>27.95</c:v>
                </c:pt>
                <c:pt idx="712">
                  <c:v>28</c:v>
                </c:pt>
                <c:pt idx="713">
                  <c:v>28</c:v>
                </c:pt>
                <c:pt idx="714">
                  <c:v>28.049999999999997</c:v>
                </c:pt>
                <c:pt idx="715">
                  <c:v>28.049999999999997</c:v>
                </c:pt>
                <c:pt idx="716">
                  <c:v>28.1</c:v>
                </c:pt>
                <c:pt idx="717">
                  <c:v>28.1</c:v>
                </c:pt>
                <c:pt idx="718">
                  <c:v>28.150000000000002</c:v>
                </c:pt>
                <c:pt idx="719">
                  <c:v>28.150000000000002</c:v>
                </c:pt>
                <c:pt idx="720">
                  <c:v>28.2</c:v>
                </c:pt>
                <c:pt idx="721">
                  <c:v>28.2</c:v>
                </c:pt>
                <c:pt idx="722">
                  <c:v>28.25</c:v>
                </c:pt>
                <c:pt idx="723">
                  <c:v>28.25</c:v>
                </c:pt>
                <c:pt idx="724">
                  <c:v>28.299999999999997</c:v>
                </c:pt>
                <c:pt idx="725">
                  <c:v>28.299999999999997</c:v>
                </c:pt>
                <c:pt idx="726">
                  <c:v>28.35</c:v>
                </c:pt>
                <c:pt idx="727">
                  <c:v>28.35</c:v>
                </c:pt>
                <c:pt idx="728">
                  <c:v>28.400000000000002</c:v>
                </c:pt>
                <c:pt idx="729">
                  <c:v>28.400000000000002</c:v>
                </c:pt>
                <c:pt idx="730">
                  <c:v>28.45</c:v>
                </c:pt>
                <c:pt idx="731">
                  <c:v>28.45</c:v>
                </c:pt>
                <c:pt idx="732">
                  <c:v>28.5</c:v>
                </c:pt>
                <c:pt idx="733">
                  <c:v>28.5</c:v>
                </c:pt>
                <c:pt idx="734">
                  <c:v>28.55</c:v>
                </c:pt>
                <c:pt idx="735">
                  <c:v>28.55</c:v>
                </c:pt>
                <c:pt idx="736">
                  <c:v>28.6</c:v>
                </c:pt>
                <c:pt idx="737">
                  <c:v>28.6</c:v>
                </c:pt>
                <c:pt idx="738">
                  <c:v>28.65</c:v>
                </c:pt>
                <c:pt idx="739">
                  <c:v>28.65</c:v>
                </c:pt>
                <c:pt idx="740">
                  <c:v>28.7</c:v>
                </c:pt>
                <c:pt idx="741">
                  <c:v>28.7</c:v>
                </c:pt>
                <c:pt idx="742">
                  <c:v>28.75</c:v>
                </c:pt>
                <c:pt idx="743">
                  <c:v>28.75</c:v>
                </c:pt>
                <c:pt idx="744">
                  <c:v>28.8</c:v>
                </c:pt>
                <c:pt idx="745">
                  <c:v>28.8</c:v>
                </c:pt>
                <c:pt idx="746">
                  <c:v>28.85</c:v>
                </c:pt>
                <c:pt idx="747">
                  <c:v>28.85</c:v>
                </c:pt>
                <c:pt idx="748">
                  <c:v>28.9</c:v>
                </c:pt>
                <c:pt idx="749">
                  <c:v>28.9</c:v>
                </c:pt>
                <c:pt idx="750">
                  <c:v>28.95</c:v>
                </c:pt>
                <c:pt idx="751">
                  <c:v>28.95</c:v>
                </c:pt>
                <c:pt idx="752">
                  <c:v>29</c:v>
                </c:pt>
                <c:pt idx="753">
                  <c:v>29</c:v>
                </c:pt>
                <c:pt idx="754">
                  <c:v>29.05</c:v>
                </c:pt>
                <c:pt idx="755">
                  <c:v>29.05</c:v>
                </c:pt>
                <c:pt idx="756">
                  <c:v>29.1</c:v>
                </c:pt>
                <c:pt idx="757">
                  <c:v>29.1</c:v>
                </c:pt>
                <c:pt idx="758">
                  <c:v>29.15</c:v>
                </c:pt>
                <c:pt idx="759">
                  <c:v>29.15</c:v>
                </c:pt>
                <c:pt idx="760">
                  <c:v>29.2</c:v>
                </c:pt>
                <c:pt idx="761">
                  <c:v>29.2</c:v>
                </c:pt>
                <c:pt idx="762">
                  <c:v>29.25</c:v>
                </c:pt>
                <c:pt idx="763">
                  <c:v>29.25</c:v>
                </c:pt>
                <c:pt idx="764">
                  <c:v>29.3</c:v>
                </c:pt>
                <c:pt idx="765">
                  <c:v>29.3</c:v>
                </c:pt>
                <c:pt idx="766">
                  <c:v>29.35</c:v>
                </c:pt>
                <c:pt idx="767">
                  <c:v>29.35</c:v>
                </c:pt>
                <c:pt idx="768">
                  <c:v>29.4</c:v>
                </c:pt>
                <c:pt idx="769">
                  <c:v>29.4</c:v>
                </c:pt>
                <c:pt idx="770">
                  <c:v>29.45</c:v>
                </c:pt>
                <c:pt idx="771">
                  <c:v>29.45</c:v>
                </c:pt>
                <c:pt idx="772">
                  <c:v>29.5</c:v>
                </c:pt>
                <c:pt idx="773">
                  <c:v>29.5</c:v>
                </c:pt>
                <c:pt idx="774">
                  <c:v>29.55</c:v>
                </c:pt>
                <c:pt idx="775">
                  <c:v>29.55</c:v>
                </c:pt>
                <c:pt idx="776">
                  <c:v>29.6</c:v>
                </c:pt>
                <c:pt idx="777">
                  <c:v>29.6</c:v>
                </c:pt>
                <c:pt idx="778">
                  <c:v>29.65</c:v>
                </c:pt>
                <c:pt idx="779">
                  <c:v>29.65</c:v>
                </c:pt>
                <c:pt idx="780">
                  <c:v>29.7</c:v>
                </c:pt>
                <c:pt idx="781">
                  <c:v>29.7</c:v>
                </c:pt>
                <c:pt idx="782">
                  <c:v>29.75</c:v>
                </c:pt>
                <c:pt idx="783">
                  <c:v>29.75</c:v>
                </c:pt>
                <c:pt idx="784">
                  <c:v>29.8</c:v>
                </c:pt>
                <c:pt idx="785">
                  <c:v>29.8</c:v>
                </c:pt>
                <c:pt idx="786">
                  <c:v>29.85</c:v>
                </c:pt>
                <c:pt idx="787">
                  <c:v>29.85</c:v>
                </c:pt>
                <c:pt idx="788">
                  <c:v>29.9</c:v>
                </c:pt>
                <c:pt idx="789">
                  <c:v>29.9</c:v>
                </c:pt>
                <c:pt idx="790">
                  <c:v>29.95</c:v>
                </c:pt>
                <c:pt idx="791">
                  <c:v>29.95</c:v>
                </c:pt>
                <c:pt idx="792">
                  <c:v>30</c:v>
                </c:pt>
                <c:pt idx="793">
                  <c:v>30</c:v>
                </c:pt>
                <c:pt idx="794">
                  <c:v>30.05</c:v>
                </c:pt>
                <c:pt idx="795">
                  <c:v>30.05</c:v>
                </c:pt>
                <c:pt idx="796">
                  <c:v>30.099999999999998</c:v>
                </c:pt>
                <c:pt idx="797">
                  <c:v>30.099999999999998</c:v>
                </c:pt>
                <c:pt idx="798">
                  <c:v>30.15</c:v>
                </c:pt>
                <c:pt idx="799">
                  <c:v>30.15</c:v>
                </c:pt>
                <c:pt idx="800">
                  <c:v>30.200000000000003</c:v>
                </c:pt>
                <c:pt idx="801">
                  <c:v>30.200000000000003</c:v>
                </c:pt>
                <c:pt idx="802">
                  <c:v>30.25</c:v>
                </c:pt>
                <c:pt idx="803">
                  <c:v>30.25</c:v>
                </c:pt>
                <c:pt idx="804">
                  <c:v>30.3</c:v>
                </c:pt>
                <c:pt idx="805">
                  <c:v>30.3</c:v>
                </c:pt>
                <c:pt idx="806">
                  <c:v>30.349999999999998</c:v>
                </c:pt>
                <c:pt idx="807">
                  <c:v>30.349999999999998</c:v>
                </c:pt>
                <c:pt idx="808">
                  <c:v>30.4</c:v>
                </c:pt>
                <c:pt idx="809">
                  <c:v>30.4</c:v>
                </c:pt>
                <c:pt idx="810">
                  <c:v>30.450000000000003</c:v>
                </c:pt>
                <c:pt idx="811">
                  <c:v>30.450000000000003</c:v>
                </c:pt>
                <c:pt idx="812">
                  <c:v>30.5</c:v>
                </c:pt>
                <c:pt idx="813">
                  <c:v>30.5</c:v>
                </c:pt>
                <c:pt idx="814">
                  <c:v>30.55</c:v>
                </c:pt>
                <c:pt idx="815">
                  <c:v>30.55</c:v>
                </c:pt>
                <c:pt idx="816">
                  <c:v>30.599999999999998</c:v>
                </c:pt>
                <c:pt idx="817">
                  <c:v>30.599999999999998</c:v>
                </c:pt>
                <c:pt idx="818">
                  <c:v>30.65</c:v>
                </c:pt>
                <c:pt idx="819">
                  <c:v>30.65</c:v>
                </c:pt>
                <c:pt idx="820">
                  <c:v>30.700000000000003</c:v>
                </c:pt>
                <c:pt idx="821">
                  <c:v>30.700000000000003</c:v>
                </c:pt>
                <c:pt idx="822">
                  <c:v>30.75</c:v>
                </c:pt>
                <c:pt idx="823">
                  <c:v>30.75</c:v>
                </c:pt>
                <c:pt idx="824">
                  <c:v>30.8</c:v>
                </c:pt>
                <c:pt idx="825">
                  <c:v>30.8</c:v>
                </c:pt>
                <c:pt idx="826">
                  <c:v>30.849999999999998</c:v>
                </c:pt>
                <c:pt idx="827">
                  <c:v>30.849999999999998</c:v>
                </c:pt>
                <c:pt idx="828">
                  <c:v>30.900000000000002</c:v>
                </c:pt>
                <c:pt idx="829">
                  <c:v>30.900000000000002</c:v>
                </c:pt>
                <c:pt idx="830">
                  <c:v>30.95</c:v>
                </c:pt>
                <c:pt idx="831">
                  <c:v>30.95</c:v>
                </c:pt>
                <c:pt idx="832">
                  <c:v>31</c:v>
                </c:pt>
                <c:pt idx="833">
                  <c:v>31</c:v>
                </c:pt>
                <c:pt idx="834">
                  <c:v>31.05</c:v>
                </c:pt>
                <c:pt idx="835">
                  <c:v>31.05</c:v>
                </c:pt>
                <c:pt idx="836">
                  <c:v>31.099999999999998</c:v>
                </c:pt>
                <c:pt idx="837">
                  <c:v>31.099999999999998</c:v>
                </c:pt>
                <c:pt idx="838">
                  <c:v>31.150000000000002</c:v>
                </c:pt>
                <c:pt idx="839">
                  <c:v>31.150000000000002</c:v>
                </c:pt>
                <c:pt idx="840">
                  <c:v>31.2</c:v>
                </c:pt>
                <c:pt idx="841">
                  <c:v>31.2</c:v>
                </c:pt>
                <c:pt idx="842">
                  <c:v>31.25</c:v>
                </c:pt>
                <c:pt idx="843">
                  <c:v>31.25</c:v>
                </c:pt>
                <c:pt idx="844">
                  <c:v>31.3</c:v>
                </c:pt>
                <c:pt idx="845">
                  <c:v>31.3</c:v>
                </c:pt>
                <c:pt idx="846">
                  <c:v>31.35</c:v>
                </c:pt>
                <c:pt idx="847">
                  <c:v>31.35</c:v>
                </c:pt>
                <c:pt idx="848">
                  <c:v>31.4</c:v>
                </c:pt>
                <c:pt idx="849">
                  <c:v>31.4</c:v>
                </c:pt>
                <c:pt idx="850">
                  <c:v>31.45</c:v>
                </c:pt>
                <c:pt idx="851">
                  <c:v>31.45</c:v>
                </c:pt>
                <c:pt idx="852">
                  <c:v>31.5</c:v>
                </c:pt>
                <c:pt idx="853">
                  <c:v>31.5</c:v>
                </c:pt>
                <c:pt idx="854">
                  <c:v>31.55</c:v>
                </c:pt>
                <c:pt idx="855">
                  <c:v>31.55</c:v>
                </c:pt>
                <c:pt idx="856">
                  <c:v>31.6</c:v>
                </c:pt>
                <c:pt idx="857">
                  <c:v>31.6</c:v>
                </c:pt>
                <c:pt idx="858">
                  <c:v>31.65</c:v>
                </c:pt>
                <c:pt idx="859">
                  <c:v>31.65</c:v>
                </c:pt>
                <c:pt idx="860">
                  <c:v>31.7</c:v>
                </c:pt>
                <c:pt idx="861">
                  <c:v>31.7</c:v>
                </c:pt>
                <c:pt idx="862">
                  <c:v>31.75</c:v>
                </c:pt>
                <c:pt idx="863">
                  <c:v>31.75</c:v>
                </c:pt>
                <c:pt idx="864">
                  <c:v>31.8</c:v>
                </c:pt>
                <c:pt idx="865">
                  <c:v>31.8</c:v>
                </c:pt>
                <c:pt idx="866">
                  <c:v>31.850000000000005</c:v>
                </c:pt>
                <c:pt idx="867">
                  <c:v>31.850000000000005</c:v>
                </c:pt>
                <c:pt idx="868">
                  <c:v>31.9</c:v>
                </c:pt>
                <c:pt idx="869">
                  <c:v>31.9</c:v>
                </c:pt>
                <c:pt idx="870">
                  <c:v>31.95</c:v>
                </c:pt>
                <c:pt idx="871">
                  <c:v>31.95</c:v>
                </c:pt>
                <c:pt idx="872">
                  <c:v>32</c:v>
                </c:pt>
                <c:pt idx="873">
                  <c:v>32</c:v>
                </c:pt>
                <c:pt idx="874">
                  <c:v>32.050000000000004</c:v>
                </c:pt>
                <c:pt idx="875">
                  <c:v>32.050000000000004</c:v>
                </c:pt>
                <c:pt idx="876">
                  <c:v>32.099999999999994</c:v>
                </c:pt>
                <c:pt idx="877">
                  <c:v>32.099999999999994</c:v>
                </c:pt>
                <c:pt idx="878">
                  <c:v>32.15</c:v>
                </c:pt>
                <c:pt idx="879">
                  <c:v>32.15</c:v>
                </c:pt>
                <c:pt idx="880">
                  <c:v>32.200000000000003</c:v>
                </c:pt>
                <c:pt idx="881">
                  <c:v>32.200000000000003</c:v>
                </c:pt>
                <c:pt idx="882">
                  <c:v>32.25</c:v>
                </c:pt>
                <c:pt idx="883">
                  <c:v>32.25</c:v>
                </c:pt>
                <c:pt idx="884">
                  <c:v>32.300000000000004</c:v>
                </c:pt>
                <c:pt idx="885">
                  <c:v>32.300000000000004</c:v>
                </c:pt>
                <c:pt idx="886">
                  <c:v>32.349999999999994</c:v>
                </c:pt>
                <c:pt idx="887">
                  <c:v>32.349999999999994</c:v>
                </c:pt>
                <c:pt idx="888">
                  <c:v>32.4</c:v>
                </c:pt>
                <c:pt idx="889">
                  <c:v>32.4</c:v>
                </c:pt>
                <c:pt idx="890">
                  <c:v>32.450000000000003</c:v>
                </c:pt>
                <c:pt idx="891">
                  <c:v>32.450000000000003</c:v>
                </c:pt>
                <c:pt idx="892">
                  <c:v>32.5</c:v>
                </c:pt>
                <c:pt idx="893">
                  <c:v>32.5</c:v>
                </c:pt>
                <c:pt idx="894">
                  <c:v>32.550000000000004</c:v>
                </c:pt>
                <c:pt idx="895">
                  <c:v>32.550000000000004</c:v>
                </c:pt>
                <c:pt idx="896">
                  <c:v>32.599999999999994</c:v>
                </c:pt>
                <c:pt idx="897">
                  <c:v>32.599999999999994</c:v>
                </c:pt>
                <c:pt idx="898">
                  <c:v>32.65</c:v>
                </c:pt>
                <c:pt idx="899">
                  <c:v>32.65</c:v>
                </c:pt>
                <c:pt idx="900">
                  <c:v>32.700000000000003</c:v>
                </c:pt>
                <c:pt idx="901">
                  <c:v>32.700000000000003</c:v>
                </c:pt>
                <c:pt idx="902">
                  <c:v>32.75</c:v>
                </c:pt>
                <c:pt idx="903">
                  <c:v>32.75</c:v>
                </c:pt>
                <c:pt idx="904">
                  <c:v>32.800000000000004</c:v>
                </c:pt>
                <c:pt idx="905">
                  <c:v>32.800000000000004</c:v>
                </c:pt>
                <c:pt idx="906">
                  <c:v>32.849999999999994</c:v>
                </c:pt>
                <c:pt idx="907">
                  <c:v>32.849999999999994</c:v>
                </c:pt>
                <c:pt idx="908">
                  <c:v>32.9</c:v>
                </c:pt>
                <c:pt idx="909">
                  <c:v>32.9</c:v>
                </c:pt>
                <c:pt idx="910">
                  <c:v>32.950000000000003</c:v>
                </c:pt>
                <c:pt idx="911">
                  <c:v>32.950000000000003</c:v>
                </c:pt>
                <c:pt idx="912">
                  <c:v>0</c:v>
                </c:pt>
                <c:pt idx="913">
                  <c:v>0</c:v>
                </c:pt>
                <c:pt idx="914">
                  <c:v>0</c:v>
                </c:pt>
                <c:pt idx="915">
                  <c:v>1</c:v>
                </c:pt>
                <c:pt idx="916">
                  <c:v>1</c:v>
                </c:pt>
                <c:pt idx="917">
                  <c:v>2</c:v>
                </c:pt>
                <c:pt idx="918">
                  <c:v>2</c:v>
                </c:pt>
                <c:pt idx="919">
                  <c:v>3</c:v>
                </c:pt>
                <c:pt idx="920">
                  <c:v>3</c:v>
                </c:pt>
                <c:pt idx="921">
                  <c:v>4</c:v>
                </c:pt>
                <c:pt idx="922">
                  <c:v>4</c:v>
                </c:pt>
                <c:pt idx="923">
                  <c:v>5</c:v>
                </c:pt>
                <c:pt idx="924">
                  <c:v>5</c:v>
                </c:pt>
                <c:pt idx="925">
                  <c:v>6</c:v>
                </c:pt>
                <c:pt idx="926">
                  <c:v>6</c:v>
                </c:pt>
                <c:pt idx="927">
                  <c:v>7</c:v>
                </c:pt>
                <c:pt idx="928">
                  <c:v>7</c:v>
                </c:pt>
                <c:pt idx="929">
                  <c:v>8</c:v>
                </c:pt>
                <c:pt idx="930">
                  <c:v>8</c:v>
                </c:pt>
                <c:pt idx="931">
                  <c:v>9</c:v>
                </c:pt>
                <c:pt idx="932">
                  <c:v>9</c:v>
                </c:pt>
                <c:pt idx="933">
                  <c:v>10</c:v>
                </c:pt>
                <c:pt idx="934">
                  <c:v>10</c:v>
                </c:pt>
                <c:pt idx="935">
                  <c:v>11</c:v>
                </c:pt>
                <c:pt idx="936">
                  <c:v>11</c:v>
                </c:pt>
                <c:pt idx="937">
                  <c:v>12</c:v>
                </c:pt>
                <c:pt idx="938">
                  <c:v>12</c:v>
                </c:pt>
                <c:pt idx="939">
                  <c:v>13</c:v>
                </c:pt>
                <c:pt idx="940">
                  <c:v>13</c:v>
                </c:pt>
                <c:pt idx="941">
                  <c:v>14</c:v>
                </c:pt>
                <c:pt idx="942">
                  <c:v>14</c:v>
                </c:pt>
                <c:pt idx="943">
                  <c:v>15</c:v>
                </c:pt>
                <c:pt idx="944">
                  <c:v>15</c:v>
                </c:pt>
                <c:pt idx="945">
                  <c:v>16</c:v>
                </c:pt>
                <c:pt idx="946">
                  <c:v>16</c:v>
                </c:pt>
                <c:pt idx="947">
                  <c:v>17</c:v>
                </c:pt>
                <c:pt idx="948">
                  <c:v>17</c:v>
                </c:pt>
                <c:pt idx="949">
                  <c:v>18</c:v>
                </c:pt>
                <c:pt idx="950">
                  <c:v>18</c:v>
                </c:pt>
                <c:pt idx="951">
                  <c:v>19</c:v>
                </c:pt>
                <c:pt idx="952">
                  <c:v>19</c:v>
                </c:pt>
                <c:pt idx="953">
                  <c:v>20</c:v>
                </c:pt>
                <c:pt idx="954">
                  <c:v>20</c:v>
                </c:pt>
                <c:pt idx="955">
                  <c:v>21</c:v>
                </c:pt>
                <c:pt idx="956">
                  <c:v>21</c:v>
                </c:pt>
                <c:pt idx="957">
                  <c:v>22</c:v>
                </c:pt>
                <c:pt idx="958">
                  <c:v>22</c:v>
                </c:pt>
                <c:pt idx="959">
                  <c:v>23</c:v>
                </c:pt>
                <c:pt idx="960">
                  <c:v>23</c:v>
                </c:pt>
                <c:pt idx="961">
                  <c:v>24</c:v>
                </c:pt>
                <c:pt idx="962">
                  <c:v>24</c:v>
                </c:pt>
                <c:pt idx="963">
                  <c:v>25</c:v>
                </c:pt>
                <c:pt idx="964">
                  <c:v>25</c:v>
                </c:pt>
                <c:pt idx="965">
                  <c:v>26</c:v>
                </c:pt>
                <c:pt idx="966">
                  <c:v>26</c:v>
                </c:pt>
                <c:pt idx="967">
                  <c:v>0</c:v>
                </c:pt>
                <c:pt idx="968">
                  <c:v>0</c:v>
                </c:pt>
                <c:pt idx="969">
                  <c:v>0</c:v>
                </c:pt>
                <c:pt idx="970">
                  <c:v>0</c:v>
                </c:pt>
                <c:pt idx="971">
                  <c:v>1</c:v>
                </c:pt>
                <c:pt idx="972">
                  <c:v>2</c:v>
                </c:pt>
                <c:pt idx="973">
                  <c:v>3</c:v>
                </c:pt>
                <c:pt idx="974">
                  <c:v>4</c:v>
                </c:pt>
                <c:pt idx="975">
                  <c:v>5</c:v>
                </c:pt>
                <c:pt idx="976">
                  <c:v>6</c:v>
                </c:pt>
                <c:pt idx="977">
                  <c:v>7</c:v>
                </c:pt>
                <c:pt idx="978">
                  <c:v>8</c:v>
                </c:pt>
                <c:pt idx="979">
                  <c:v>9</c:v>
                </c:pt>
                <c:pt idx="980">
                  <c:v>10</c:v>
                </c:pt>
                <c:pt idx="981">
                  <c:v>11</c:v>
                </c:pt>
                <c:pt idx="982">
                  <c:v>12</c:v>
                </c:pt>
                <c:pt idx="983">
                  <c:v>13</c:v>
                </c:pt>
                <c:pt idx="984">
                  <c:v>14</c:v>
                </c:pt>
                <c:pt idx="985">
                  <c:v>15</c:v>
                </c:pt>
                <c:pt idx="986">
                  <c:v>16</c:v>
                </c:pt>
                <c:pt idx="987">
                  <c:v>17</c:v>
                </c:pt>
                <c:pt idx="988">
                  <c:v>18</c:v>
                </c:pt>
                <c:pt idx="989">
                  <c:v>19</c:v>
                </c:pt>
                <c:pt idx="990">
                  <c:v>20</c:v>
                </c:pt>
                <c:pt idx="991">
                  <c:v>21</c:v>
                </c:pt>
                <c:pt idx="992">
                  <c:v>22</c:v>
                </c:pt>
                <c:pt idx="993">
                  <c:v>23</c:v>
                </c:pt>
                <c:pt idx="994">
                  <c:v>24</c:v>
                </c:pt>
                <c:pt idx="995">
                  <c:v>25</c:v>
                </c:pt>
                <c:pt idx="996">
                  <c:v>26</c:v>
                </c:pt>
                <c:pt idx="997">
                  <c:v>27</c:v>
                </c:pt>
                <c:pt idx="998">
                  <c:v>0</c:v>
                </c:pt>
                <c:pt idx="999">
                  <c:v>0</c:v>
                </c:pt>
                <c:pt idx="1000">
                  <c:v>0</c:v>
                </c:pt>
                <c:pt idx="1001">
                  <c:v>27</c:v>
                </c:pt>
                <c:pt idx="1002">
                  <c:v>27.05</c:v>
                </c:pt>
                <c:pt idx="1003">
                  <c:v>27.099999999999998</c:v>
                </c:pt>
                <c:pt idx="1004">
                  <c:v>27.150000000000002</c:v>
                </c:pt>
                <c:pt idx="1005">
                  <c:v>27.2</c:v>
                </c:pt>
                <c:pt idx="1006">
                  <c:v>27.25</c:v>
                </c:pt>
                <c:pt idx="1007">
                  <c:v>27.3</c:v>
                </c:pt>
                <c:pt idx="1008">
                  <c:v>27.349999999999998</c:v>
                </c:pt>
                <c:pt idx="1009">
                  <c:v>27.400000000000002</c:v>
                </c:pt>
                <c:pt idx="1010">
                  <c:v>27.45</c:v>
                </c:pt>
                <c:pt idx="1011">
                  <c:v>27.5</c:v>
                </c:pt>
                <c:pt idx="1012">
                  <c:v>27.55</c:v>
                </c:pt>
                <c:pt idx="1013">
                  <c:v>27.599999999999998</c:v>
                </c:pt>
                <c:pt idx="1014">
                  <c:v>27.650000000000002</c:v>
                </c:pt>
                <c:pt idx="1015">
                  <c:v>27.7</c:v>
                </c:pt>
                <c:pt idx="1016">
                  <c:v>27.75</c:v>
                </c:pt>
                <c:pt idx="1017">
                  <c:v>27.799999999999997</c:v>
                </c:pt>
                <c:pt idx="1018">
                  <c:v>27.85</c:v>
                </c:pt>
                <c:pt idx="1019">
                  <c:v>27.900000000000002</c:v>
                </c:pt>
                <c:pt idx="1020">
                  <c:v>27.95</c:v>
                </c:pt>
                <c:pt idx="1021">
                  <c:v>28</c:v>
                </c:pt>
                <c:pt idx="1022">
                  <c:v>28.049999999999997</c:v>
                </c:pt>
                <c:pt idx="1023">
                  <c:v>28.1</c:v>
                </c:pt>
                <c:pt idx="1024">
                  <c:v>28.150000000000002</c:v>
                </c:pt>
                <c:pt idx="1025">
                  <c:v>28.2</c:v>
                </c:pt>
                <c:pt idx="1026">
                  <c:v>28.25</c:v>
                </c:pt>
                <c:pt idx="1027">
                  <c:v>28.299999999999997</c:v>
                </c:pt>
                <c:pt idx="1028">
                  <c:v>28.35</c:v>
                </c:pt>
                <c:pt idx="1029">
                  <c:v>28.400000000000002</c:v>
                </c:pt>
                <c:pt idx="1030">
                  <c:v>28.45</c:v>
                </c:pt>
                <c:pt idx="1031">
                  <c:v>28.5</c:v>
                </c:pt>
                <c:pt idx="1032">
                  <c:v>28.55</c:v>
                </c:pt>
                <c:pt idx="1033">
                  <c:v>28.6</c:v>
                </c:pt>
                <c:pt idx="1034">
                  <c:v>28.65</c:v>
                </c:pt>
                <c:pt idx="1035">
                  <c:v>28.7</c:v>
                </c:pt>
                <c:pt idx="1036">
                  <c:v>28.75</c:v>
                </c:pt>
                <c:pt idx="1037">
                  <c:v>28.8</c:v>
                </c:pt>
                <c:pt idx="1038">
                  <c:v>28.85</c:v>
                </c:pt>
                <c:pt idx="1039">
                  <c:v>28.9</c:v>
                </c:pt>
                <c:pt idx="1040">
                  <c:v>28.95</c:v>
                </c:pt>
                <c:pt idx="1041">
                  <c:v>29</c:v>
                </c:pt>
                <c:pt idx="1042">
                  <c:v>29.05</c:v>
                </c:pt>
                <c:pt idx="1043">
                  <c:v>29.1</c:v>
                </c:pt>
                <c:pt idx="1044">
                  <c:v>29.15</c:v>
                </c:pt>
                <c:pt idx="1045">
                  <c:v>29.2</c:v>
                </c:pt>
                <c:pt idx="1046">
                  <c:v>29.25</c:v>
                </c:pt>
                <c:pt idx="1047">
                  <c:v>29.3</c:v>
                </c:pt>
                <c:pt idx="1048">
                  <c:v>29.35</c:v>
                </c:pt>
                <c:pt idx="1049">
                  <c:v>29.4</c:v>
                </c:pt>
                <c:pt idx="1050">
                  <c:v>29.45</c:v>
                </c:pt>
                <c:pt idx="1051">
                  <c:v>29.5</c:v>
                </c:pt>
                <c:pt idx="1052">
                  <c:v>29.55</c:v>
                </c:pt>
                <c:pt idx="1053">
                  <c:v>29.6</c:v>
                </c:pt>
                <c:pt idx="1054">
                  <c:v>29.65</c:v>
                </c:pt>
                <c:pt idx="1055">
                  <c:v>29.7</c:v>
                </c:pt>
                <c:pt idx="1056">
                  <c:v>29.75</c:v>
                </c:pt>
                <c:pt idx="1057">
                  <c:v>29.8</c:v>
                </c:pt>
                <c:pt idx="1058">
                  <c:v>29.85</c:v>
                </c:pt>
                <c:pt idx="1059">
                  <c:v>29.9</c:v>
                </c:pt>
                <c:pt idx="1060">
                  <c:v>29.95</c:v>
                </c:pt>
                <c:pt idx="1061">
                  <c:v>30</c:v>
                </c:pt>
                <c:pt idx="1062">
                  <c:v>30.05</c:v>
                </c:pt>
                <c:pt idx="1063">
                  <c:v>30.099999999999998</c:v>
                </c:pt>
                <c:pt idx="1064">
                  <c:v>30.15</c:v>
                </c:pt>
                <c:pt idx="1065">
                  <c:v>30.200000000000003</c:v>
                </c:pt>
                <c:pt idx="1066">
                  <c:v>30.25</c:v>
                </c:pt>
                <c:pt idx="1067">
                  <c:v>30.3</c:v>
                </c:pt>
                <c:pt idx="1068">
                  <c:v>30.349999999999998</c:v>
                </c:pt>
                <c:pt idx="1069">
                  <c:v>30.4</c:v>
                </c:pt>
                <c:pt idx="1070">
                  <c:v>30.450000000000003</c:v>
                </c:pt>
                <c:pt idx="1071">
                  <c:v>30.5</c:v>
                </c:pt>
                <c:pt idx="1072">
                  <c:v>30.55</c:v>
                </c:pt>
                <c:pt idx="1073">
                  <c:v>30.599999999999998</c:v>
                </c:pt>
                <c:pt idx="1074">
                  <c:v>30.65</c:v>
                </c:pt>
                <c:pt idx="1075">
                  <c:v>30.700000000000003</c:v>
                </c:pt>
                <c:pt idx="1076">
                  <c:v>30.75</c:v>
                </c:pt>
                <c:pt idx="1077">
                  <c:v>30.8</c:v>
                </c:pt>
                <c:pt idx="1078">
                  <c:v>30.849999999999998</c:v>
                </c:pt>
                <c:pt idx="1079">
                  <c:v>30.900000000000002</c:v>
                </c:pt>
                <c:pt idx="1080">
                  <c:v>30.95</c:v>
                </c:pt>
                <c:pt idx="1081">
                  <c:v>31</c:v>
                </c:pt>
                <c:pt idx="1082">
                  <c:v>31.05</c:v>
                </c:pt>
                <c:pt idx="1083">
                  <c:v>31.099999999999998</c:v>
                </c:pt>
                <c:pt idx="1084">
                  <c:v>31.150000000000002</c:v>
                </c:pt>
                <c:pt idx="1085">
                  <c:v>31.2</c:v>
                </c:pt>
                <c:pt idx="1086">
                  <c:v>31.25</c:v>
                </c:pt>
                <c:pt idx="1087">
                  <c:v>31.3</c:v>
                </c:pt>
                <c:pt idx="1088">
                  <c:v>31.35</c:v>
                </c:pt>
                <c:pt idx="1089">
                  <c:v>31.4</c:v>
                </c:pt>
                <c:pt idx="1090">
                  <c:v>31.45</c:v>
                </c:pt>
                <c:pt idx="1091">
                  <c:v>31.5</c:v>
                </c:pt>
                <c:pt idx="1092">
                  <c:v>31.55</c:v>
                </c:pt>
                <c:pt idx="1093">
                  <c:v>31.6</c:v>
                </c:pt>
                <c:pt idx="1094">
                  <c:v>31.65</c:v>
                </c:pt>
                <c:pt idx="1095">
                  <c:v>31.7</c:v>
                </c:pt>
                <c:pt idx="1096">
                  <c:v>31.75</c:v>
                </c:pt>
                <c:pt idx="1097">
                  <c:v>31.8</c:v>
                </c:pt>
                <c:pt idx="1098">
                  <c:v>31.850000000000005</c:v>
                </c:pt>
                <c:pt idx="1099">
                  <c:v>31.9</c:v>
                </c:pt>
                <c:pt idx="1100">
                  <c:v>31.95</c:v>
                </c:pt>
                <c:pt idx="1101">
                  <c:v>32</c:v>
                </c:pt>
                <c:pt idx="1102">
                  <c:v>32.050000000000004</c:v>
                </c:pt>
                <c:pt idx="1103">
                  <c:v>32.099999999999994</c:v>
                </c:pt>
                <c:pt idx="1104">
                  <c:v>32.15</c:v>
                </c:pt>
                <c:pt idx="1105">
                  <c:v>32.200000000000003</c:v>
                </c:pt>
                <c:pt idx="1106">
                  <c:v>32.25</c:v>
                </c:pt>
                <c:pt idx="1107">
                  <c:v>32.300000000000004</c:v>
                </c:pt>
                <c:pt idx="1108">
                  <c:v>32.349999999999994</c:v>
                </c:pt>
                <c:pt idx="1109">
                  <c:v>32.4</c:v>
                </c:pt>
                <c:pt idx="1110">
                  <c:v>32.450000000000003</c:v>
                </c:pt>
                <c:pt idx="1111">
                  <c:v>32.5</c:v>
                </c:pt>
                <c:pt idx="1112">
                  <c:v>32.550000000000004</c:v>
                </c:pt>
                <c:pt idx="1113">
                  <c:v>32.599999999999994</c:v>
                </c:pt>
                <c:pt idx="1114">
                  <c:v>32.65</c:v>
                </c:pt>
                <c:pt idx="1115">
                  <c:v>32.700000000000003</c:v>
                </c:pt>
                <c:pt idx="1116">
                  <c:v>32.75</c:v>
                </c:pt>
                <c:pt idx="1117">
                  <c:v>32.800000000000004</c:v>
                </c:pt>
                <c:pt idx="1118">
                  <c:v>32.849999999999994</c:v>
                </c:pt>
                <c:pt idx="1119">
                  <c:v>32.9</c:v>
                </c:pt>
                <c:pt idx="1120">
                  <c:v>32.950000000000003</c:v>
                </c:pt>
                <c:pt idx="1121">
                  <c:v>33</c:v>
                </c:pt>
                <c:pt idx="1122">
                  <c:v>0</c:v>
                </c:pt>
                <c:pt idx="1123">
                  <c:v>0</c:v>
                </c:pt>
                <c:pt idx="1124">
                  <c:v>0</c:v>
                </c:pt>
                <c:pt idx="1125">
                  <c:v>33</c:v>
                </c:pt>
                <c:pt idx="1126">
                  <c:v>33.017800000000001</c:v>
                </c:pt>
                <c:pt idx="1127">
                  <c:v>33.035599999999995</c:v>
                </c:pt>
                <c:pt idx="1128">
                  <c:v>33.053399999999996</c:v>
                </c:pt>
                <c:pt idx="1129">
                  <c:v>33.071200000000005</c:v>
                </c:pt>
                <c:pt idx="1130">
                  <c:v>33.088999999999999</c:v>
                </c:pt>
                <c:pt idx="1131">
                  <c:v>33.1068</c:v>
                </c:pt>
                <c:pt idx="1132">
                  <c:v>33.124599999999994</c:v>
                </c:pt>
                <c:pt idx="1133">
                  <c:v>33.142400000000002</c:v>
                </c:pt>
                <c:pt idx="1134">
                  <c:v>33.160200000000003</c:v>
                </c:pt>
                <c:pt idx="1135">
                  <c:v>33.177999999999997</c:v>
                </c:pt>
                <c:pt idx="1136">
                  <c:v>0</c:v>
                </c:pt>
                <c:pt idx="1137">
                  <c:v>0</c:v>
                </c:pt>
                <c:pt idx="1138">
                  <c:v>0</c:v>
                </c:pt>
                <c:pt idx="1139">
                  <c:v>33.177999999999997</c:v>
                </c:pt>
                <c:pt idx="1140">
                  <c:v>33.228000000000002</c:v>
                </c:pt>
                <c:pt idx="1141">
                  <c:v>33.277999999999999</c:v>
                </c:pt>
                <c:pt idx="1142">
                  <c:v>33.328000000000003</c:v>
                </c:pt>
                <c:pt idx="1143">
                  <c:v>33.378</c:v>
                </c:pt>
                <c:pt idx="1144">
                  <c:v>33.427999999999997</c:v>
                </c:pt>
                <c:pt idx="1145">
                  <c:v>33.478000000000002</c:v>
                </c:pt>
                <c:pt idx="1146">
                  <c:v>33.528000000000006</c:v>
                </c:pt>
                <c:pt idx="1147">
                  <c:v>33.577999999999996</c:v>
                </c:pt>
                <c:pt idx="1148">
                  <c:v>33.628</c:v>
                </c:pt>
                <c:pt idx="1149">
                  <c:v>33.677999999999997</c:v>
                </c:pt>
                <c:pt idx="1150">
                  <c:v>33.728000000000002</c:v>
                </c:pt>
                <c:pt idx="1151">
                  <c:v>33.778000000000006</c:v>
                </c:pt>
                <c:pt idx="1152">
                  <c:v>33.827999999999996</c:v>
                </c:pt>
                <c:pt idx="1153">
                  <c:v>33.878</c:v>
                </c:pt>
                <c:pt idx="1154">
                  <c:v>33.927999999999997</c:v>
                </c:pt>
                <c:pt idx="1155">
                  <c:v>33.978000000000002</c:v>
                </c:pt>
                <c:pt idx="1156">
                  <c:v>34.028000000000006</c:v>
                </c:pt>
                <c:pt idx="1157">
                  <c:v>34.077999999999996</c:v>
                </c:pt>
                <c:pt idx="1158">
                  <c:v>34.128</c:v>
                </c:pt>
                <c:pt idx="1159">
                  <c:v>34.177999999999997</c:v>
                </c:pt>
                <c:pt idx="1160">
                  <c:v>34.228000000000002</c:v>
                </c:pt>
                <c:pt idx="1161">
                  <c:v>34.278000000000006</c:v>
                </c:pt>
                <c:pt idx="1162">
                  <c:v>34.327999999999996</c:v>
                </c:pt>
                <c:pt idx="1163">
                  <c:v>34.378</c:v>
                </c:pt>
                <c:pt idx="1164">
                  <c:v>34.427999999999997</c:v>
                </c:pt>
                <c:pt idx="1165">
                  <c:v>34.478000000000002</c:v>
                </c:pt>
                <c:pt idx="1166">
                  <c:v>34.528000000000006</c:v>
                </c:pt>
                <c:pt idx="1167">
                  <c:v>34.577999999999996</c:v>
                </c:pt>
                <c:pt idx="1168">
                  <c:v>34.628</c:v>
                </c:pt>
                <c:pt idx="1169">
                  <c:v>34.677999999999997</c:v>
                </c:pt>
                <c:pt idx="1170">
                  <c:v>34.728000000000002</c:v>
                </c:pt>
                <c:pt idx="1171">
                  <c:v>34.778000000000006</c:v>
                </c:pt>
                <c:pt idx="1172">
                  <c:v>34.827999999999996</c:v>
                </c:pt>
                <c:pt idx="1173">
                  <c:v>34.878</c:v>
                </c:pt>
                <c:pt idx="1174">
                  <c:v>34.927999999999997</c:v>
                </c:pt>
                <c:pt idx="1175">
                  <c:v>34.978000000000002</c:v>
                </c:pt>
                <c:pt idx="1176">
                  <c:v>35.027999999999999</c:v>
                </c:pt>
                <c:pt idx="1177">
                  <c:v>35.077999999999996</c:v>
                </c:pt>
                <c:pt idx="1178">
                  <c:v>35.128</c:v>
                </c:pt>
                <c:pt idx="1179">
                  <c:v>35.178000000000004</c:v>
                </c:pt>
                <c:pt idx="1180">
                  <c:v>35.228000000000002</c:v>
                </c:pt>
                <c:pt idx="1181">
                  <c:v>35.277999999999999</c:v>
                </c:pt>
                <c:pt idx="1182">
                  <c:v>35.327999999999996</c:v>
                </c:pt>
                <c:pt idx="1183">
                  <c:v>35.378</c:v>
                </c:pt>
                <c:pt idx="1184">
                  <c:v>35.428000000000004</c:v>
                </c:pt>
                <c:pt idx="1185">
                  <c:v>35.478000000000002</c:v>
                </c:pt>
                <c:pt idx="1186">
                  <c:v>35.527999999999999</c:v>
                </c:pt>
                <c:pt idx="1187">
                  <c:v>35.577999999999996</c:v>
                </c:pt>
                <c:pt idx="1188">
                  <c:v>35.628</c:v>
                </c:pt>
                <c:pt idx="1189">
                  <c:v>35.678000000000004</c:v>
                </c:pt>
                <c:pt idx="1190">
                  <c:v>35.728000000000002</c:v>
                </c:pt>
                <c:pt idx="1191">
                  <c:v>35.777999999999999</c:v>
                </c:pt>
                <c:pt idx="1192">
                  <c:v>35.827999999999996</c:v>
                </c:pt>
                <c:pt idx="1193">
                  <c:v>35.878</c:v>
                </c:pt>
                <c:pt idx="1194">
                  <c:v>35.928000000000004</c:v>
                </c:pt>
                <c:pt idx="1195">
                  <c:v>35.978000000000002</c:v>
                </c:pt>
                <c:pt idx="1196">
                  <c:v>36.027999999999999</c:v>
                </c:pt>
                <c:pt idx="1197">
                  <c:v>36.077999999999996</c:v>
                </c:pt>
                <c:pt idx="1198">
                  <c:v>36.128</c:v>
                </c:pt>
                <c:pt idx="1199">
                  <c:v>36.178000000000004</c:v>
                </c:pt>
                <c:pt idx="1200">
                  <c:v>36.228000000000002</c:v>
                </c:pt>
                <c:pt idx="1201">
                  <c:v>36.277999999999999</c:v>
                </c:pt>
                <c:pt idx="1202">
                  <c:v>36.327999999999996</c:v>
                </c:pt>
                <c:pt idx="1203">
                  <c:v>36.378</c:v>
                </c:pt>
                <c:pt idx="1204">
                  <c:v>36.428000000000004</c:v>
                </c:pt>
                <c:pt idx="1205">
                  <c:v>36.477999999999994</c:v>
                </c:pt>
                <c:pt idx="1206">
                  <c:v>36.527999999999999</c:v>
                </c:pt>
                <c:pt idx="1207">
                  <c:v>36.578000000000003</c:v>
                </c:pt>
                <c:pt idx="1208">
                  <c:v>36.628</c:v>
                </c:pt>
                <c:pt idx="1209">
                  <c:v>36.678000000000004</c:v>
                </c:pt>
                <c:pt idx="1210">
                  <c:v>36.727999999999994</c:v>
                </c:pt>
                <c:pt idx="1211">
                  <c:v>36.777999999999999</c:v>
                </c:pt>
                <c:pt idx="1212">
                  <c:v>36.828000000000003</c:v>
                </c:pt>
                <c:pt idx="1213">
                  <c:v>36.878</c:v>
                </c:pt>
                <c:pt idx="1214">
                  <c:v>36.928000000000004</c:v>
                </c:pt>
                <c:pt idx="1215">
                  <c:v>36.977999999999994</c:v>
                </c:pt>
                <c:pt idx="1216">
                  <c:v>37.027999999999999</c:v>
                </c:pt>
                <c:pt idx="1217">
                  <c:v>37.078000000000003</c:v>
                </c:pt>
                <c:pt idx="1218">
                  <c:v>37.128</c:v>
                </c:pt>
                <c:pt idx="1219">
                  <c:v>37.178000000000004</c:v>
                </c:pt>
                <c:pt idx="1220">
                  <c:v>37.227999999999994</c:v>
                </c:pt>
                <c:pt idx="1221">
                  <c:v>37.277999999999999</c:v>
                </c:pt>
                <c:pt idx="1222">
                  <c:v>37.328000000000003</c:v>
                </c:pt>
                <c:pt idx="1223">
                  <c:v>37.378</c:v>
                </c:pt>
                <c:pt idx="1224">
                  <c:v>37.428000000000004</c:v>
                </c:pt>
                <c:pt idx="1225">
                  <c:v>37.477999999999994</c:v>
                </c:pt>
                <c:pt idx="1226">
                  <c:v>37.527999999999999</c:v>
                </c:pt>
                <c:pt idx="1227">
                  <c:v>37.578000000000003</c:v>
                </c:pt>
                <c:pt idx="1228">
                  <c:v>37.628</c:v>
                </c:pt>
                <c:pt idx="1229">
                  <c:v>37.678000000000004</c:v>
                </c:pt>
                <c:pt idx="1230">
                  <c:v>37.727999999999994</c:v>
                </c:pt>
                <c:pt idx="1231">
                  <c:v>37.777999999999999</c:v>
                </c:pt>
                <c:pt idx="1232">
                  <c:v>37.828000000000003</c:v>
                </c:pt>
                <c:pt idx="1233">
                  <c:v>37.878</c:v>
                </c:pt>
                <c:pt idx="1234">
                  <c:v>37.928000000000004</c:v>
                </c:pt>
                <c:pt idx="1235">
                  <c:v>37.977999999999994</c:v>
                </c:pt>
                <c:pt idx="1236">
                  <c:v>38.027999999999999</c:v>
                </c:pt>
                <c:pt idx="1237">
                  <c:v>38.078000000000003</c:v>
                </c:pt>
                <c:pt idx="1238">
                  <c:v>38.128</c:v>
                </c:pt>
                <c:pt idx="1239">
                  <c:v>38.177999999999997</c:v>
                </c:pt>
                <c:pt idx="1240">
                  <c:v>38.228000000000002</c:v>
                </c:pt>
                <c:pt idx="1241">
                  <c:v>38.277999999999999</c:v>
                </c:pt>
                <c:pt idx="1242">
                  <c:v>38.328000000000003</c:v>
                </c:pt>
                <c:pt idx="1243">
                  <c:v>38.378</c:v>
                </c:pt>
                <c:pt idx="1244">
                  <c:v>38.427999999999997</c:v>
                </c:pt>
                <c:pt idx="1245">
                  <c:v>38.478000000000002</c:v>
                </c:pt>
                <c:pt idx="1246">
                  <c:v>38.527999999999999</c:v>
                </c:pt>
                <c:pt idx="1247">
                  <c:v>38.578000000000003</c:v>
                </c:pt>
                <c:pt idx="1248">
                  <c:v>38.628</c:v>
                </c:pt>
                <c:pt idx="1249">
                  <c:v>38.677999999999997</c:v>
                </c:pt>
                <c:pt idx="1250">
                  <c:v>38.728000000000002</c:v>
                </c:pt>
                <c:pt idx="1251">
                  <c:v>38.777999999999999</c:v>
                </c:pt>
                <c:pt idx="1252">
                  <c:v>38.828000000000003</c:v>
                </c:pt>
                <c:pt idx="1253">
                  <c:v>38.878</c:v>
                </c:pt>
                <c:pt idx="1254">
                  <c:v>38.927999999999997</c:v>
                </c:pt>
                <c:pt idx="1255">
                  <c:v>38.978000000000002</c:v>
                </c:pt>
                <c:pt idx="1256">
                  <c:v>39.027999999999999</c:v>
                </c:pt>
                <c:pt idx="1257">
                  <c:v>39.078000000000003</c:v>
                </c:pt>
                <c:pt idx="1258">
                  <c:v>39.128</c:v>
                </c:pt>
                <c:pt idx="1259">
                  <c:v>39.177999999999997</c:v>
                </c:pt>
                <c:pt idx="1260">
                  <c:v>0</c:v>
                </c:pt>
                <c:pt idx="1261">
                  <c:v>0</c:v>
                </c:pt>
                <c:pt idx="1262">
                  <c:v>0</c:v>
                </c:pt>
                <c:pt idx="1263">
                  <c:v>39.177999999999997</c:v>
                </c:pt>
                <c:pt idx="1264">
                  <c:v>40.177999999999997</c:v>
                </c:pt>
                <c:pt idx="1265">
                  <c:v>41.177999999999997</c:v>
                </c:pt>
                <c:pt idx="1266">
                  <c:v>42.177999999999997</c:v>
                </c:pt>
                <c:pt idx="1267">
                  <c:v>43.178000000000004</c:v>
                </c:pt>
                <c:pt idx="1268">
                  <c:v>44.178000000000004</c:v>
                </c:pt>
                <c:pt idx="1269">
                  <c:v>45.178000000000004</c:v>
                </c:pt>
                <c:pt idx="1270">
                  <c:v>46.177999999999997</c:v>
                </c:pt>
                <c:pt idx="1271">
                  <c:v>47.177999999999997</c:v>
                </c:pt>
                <c:pt idx="1272">
                  <c:v>48.177999999999997</c:v>
                </c:pt>
                <c:pt idx="1273">
                  <c:v>49.177999999999997</c:v>
                </c:pt>
                <c:pt idx="1274">
                  <c:v>50.177999999999997</c:v>
                </c:pt>
                <c:pt idx="1275">
                  <c:v>51.178000000000004</c:v>
                </c:pt>
                <c:pt idx="1276">
                  <c:v>52.178000000000004</c:v>
                </c:pt>
                <c:pt idx="1277">
                  <c:v>53.178000000000004</c:v>
                </c:pt>
                <c:pt idx="1278">
                  <c:v>54.177999999999997</c:v>
                </c:pt>
                <c:pt idx="1279">
                  <c:v>55.177999999999997</c:v>
                </c:pt>
                <c:pt idx="1280">
                  <c:v>56.177999999999997</c:v>
                </c:pt>
                <c:pt idx="1281">
                  <c:v>57.177999999999997</c:v>
                </c:pt>
                <c:pt idx="1282">
                  <c:v>58.177999999999997</c:v>
                </c:pt>
                <c:pt idx="1283">
                  <c:v>59.178000000000004</c:v>
                </c:pt>
                <c:pt idx="1284">
                  <c:v>60.178000000000004</c:v>
                </c:pt>
                <c:pt idx="1285">
                  <c:v>61.178000000000004</c:v>
                </c:pt>
                <c:pt idx="1286">
                  <c:v>62.177999999999997</c:v>
                </c:pt>
                <c:pt idx="1287">
                  <c:v>63.177999999999997</c:v>
                </c:pt>
                <c:pt idx="1288">
                  <c:v>64.177999999999997</c:v>
                </c:pt>
                <c:pt idx="1289">
                  <c:v>65.177999999999997</c:v>
                </c:pt>
                <c:pt idx="1290">
                  <c:v>66.177999999999997</c:v>
                </c:pt>
              </c:numCache>
            </c:numRef>
          </c:xVal>
          <c:yVal>
            <c:numRef>
              <c:f>P2XY!$C:$C</c:f>
              <c:numCache>
                <c:formatCode>General</c:formatCode>
                <c:ptCount val="1048576"/>
                <c:pt idx="3" formatCode="0.00E+00">
                  <c:v>4.6316599999999998E-20</c:v>
                </c:pt>
                <c:pt idx="4" formatCode="0.00E+00">
                  <c:v>4.6316599999999998E-20</c:v>
                </c:pt>
                <c:pt idx="8" formatCode="0.00E+00">
                  <c:v>4.6316599999999998E-20</c:v>
                </c:pt>
                <c:pt idx="9" formatCode="0.00E+00">
                  <c:v>9.2633199999999996E-20</c:v>
                </c:pt>
                <c:pt idx="10" formatCode="0.00E+00">
                  <c:v>1.85266E-19</c:v>
                </c:pt>
                <c:pt idx="11" formatCode="0.00E+00">
                  <c:v>2.7789999999999998E-19</c:v>
                </c:pt>
                <c:pt idx="12" formatCode="0.00E+00">
                  <c:v>3.7053299999999999E-19</c:v>
                </c:pt>
                <c:pt idx="13" formatCode="0.00E+00">
                  <c:v>4.6316600000000001E-19</c:v>
                </c:pt>
                <c:pt idx="14" formatCode="0.00E+00">
                  <c:v>5.5579899999999997E-19</c:v>
                </c:pt>
                <c:pt idx="15" formatCode="0.00E+00">
                  <c:v>6.4843300000000002E-19</c:v>
                </c:pt>
                <c:pt idx="16" formatCode="0.00E+00">
                  <c:v>7.4106599999999999E-19</c:v>
                </c:pt>
                <c:pt idx="17" formatCode="0.00E+00">
                  <c:v>8.3369900000000005E-19</c:v>
                </c:pt>
                <c:pt idx="18" formatCode="0.00E+00">
                  <c:v>9.2633200000000001E-19</c:v>
                </c:pt>
                <c:pt idx="19" formatCode="0.00E+00">
                  <c:v>1.0189699999999999E-18</c:v>
                </c:pt>
                <c:pt idx="20" formatCode="0.00E+00">
                  <c:v>1.1115999999999999E-18</c:v>
                </c:pt>
                <c:pt idx="21" formatCode="0.00E+00">
                  <c:v>1.2042299999999999E-18</c:v>
                </c:pt>
                <c:pt idx="22" formatCode="0.00E+00">
                  <c:v>1.29687E-18</c:v>
                </c:pt>
                <c:pt idx="23" formatCode="0.00E+00">
                  <c:v>1.3895E-18</c:v>
                </c:pt>
                <c:pt idx="24" formatCode="0.00E+00">
                  <c:v>1.48213E-18</c:v>
                </c:pt>
                <c:pt idx="25" formatCode="0.00E+00">
                  <c:v>1.57476E-18</c:v>
                </c:pt>
                <c:pt idx="26" formatCode="0.00E+00">
                  <c:v>1.6674000000000001E-18</c:v>
                </c:pt>
                <c:pt idx="27" formatCode="0.00E+00">
                  <c:v>1.7600299999999999E-18</c:v>
                </c:pt>
                <c:pt idx="28" formatCode="0.00E+00">
                  <c:v>1.85266E-18</c:v>
                </c:pt>
                <c:pt idx="29" formatCode="0.00E+00">
                  <c:v>1.9453E-18</c:v>
                </c:pt>
                <c:pt idx="30" formatCode="0.00E+00">
                  <c:v>2.0379300000000001E-18</c:v>
                </c:pt>
                <c:pt idx="31" formatCode="0.00E+00">
                  <c:v>2.1305599999999999E-18</c:v>
                </c:pt>
                <c:pt idx="32" formatCode="0.00E+00">
                  <c:v>2.2231999999999998E-18</c:v>
                </c:pt>
                <c:pt idx="33" formatCode="0.00E+00">
                  <c:v>2.31583E-18</c:v>
                </c:pt>
                <c:pt idx="34" formatCode="0.00E+00">
                  <c:v>2.4084599999999998E-18</c:v>
                </c:pt>
                <c:pt idx="35" formatCode="0.00E+00">
                  <c:v>1.6830299999999999E-17</c:v>
                </c:pt>
                <c:pt idx="39" formatCode="0.00E+00">
                  <c:v>1.6830299999999999E-17</c:v>
                </c:pt>
                <c:pt idx="40" formatCode="0.00E+00">
                  <c:v>1.8984399999999999E-17</c:v>
                </c:pt>
                <c:pt idx="41" formatCode="0.00E+00">
                  <c:v>2.18551E-17</c:v>
                </c:pt>
                <c:pt idx="42" formatCode="0.00E+00">
                  <c:v>2.47261E-17</c:v>
                </c:pt>
                <c:pt idx="43" formatCode="0.00E+00">
                  <c:v>2.75973E-17</c:v>
                </c:pt>
                <c:pt idx="44" formatCode="0.00E+00">
                  <c:v>3.0468799999999999E-17</c:v>
                </c:pt>
                <c:pt idx="45" formatCode="0.00E+00">
                  <c:v>3.33406E-17</c:v>
                </c:pt>
                <c:pt idx="46" formatCode="0.00E+00">
                  <c:v>3.6212800000000002E-17</c:v>
                </c:pt>
                <c:pt idx="47" formatCode="0.00E+00">
                  <c:v>3.90853E-17</c:v>
                </c:pt>
                <c:pt idx="48" formatCode="0.00E+00">
                  <c:v>4.1958199999999999E-17</c:v>
                </c:pt>
                <c:pt idx="49" formatCode="0.00E+00">
                  <c:v>4.4831600000000001E-17</c:v>
                </c:pt>
                <c:pt idx="50" formatCode="0.00E+00">
                  <c:v>4.7705399999999999E-17</c:v>
                </c:pt>
                <c:pt idx="51" formatCode="0.00E+00">
                  <c:v>5.0579599999999999E-17</c:v>
                </c:pt>
                <c:pt idx="52" formatCode="0.00E+00">
                  <c:v>5.3454300000000001E-17</c:v>
                </c:pt>
                <c:pt idx="53" formatCode="0.00E+00">
                  <c:v>5.6329499999999999E-17</c:v>
                </c:pt>
                <c:pt idx="54" formatCode="0.00E+00">
                  <c:v>5.9205099999999999E-17</c:v>
                </c:pt>
                <c:pt idx="55" formatCode="0.00E+00">
                  <c:v>6.2081300000000003E-17</c:v>
                </c:pt>
                <c:pt idx="56" formatCode="0.00E+00">
                  <c:v>6.4958000000000002E-17</c:v>
                </c:pt>
                <c:pt idx="57" formatCode="0.00E+00">
                  <c:v>6.7835199999999998E-17</c:v>
                </c:pt>
                <c:pt idx="58" formatCode="0.00E+00">
                  <c:v>7.0712999999999997E-17</c:v>
                </c:pt>
                <c:pt idx="59" formatCode="0.00E+00">
                  <c:v>7.3591300000000004E-17</c:v>
                </c:pt>
                <c:pt idx="60" formatCode="0.00E+00">
                  <c:v>7.6470099999999995E-17</c:v>
                </c:pt>
                <c:pt idx="61" formatCode="0.00E+00">
                  <c:v>7.9349500000000001E-17</c:v>
                </c:pt>
                <c:pt idx="62" formatCode="0.00E+00">
                  <c:v>8.2229499999999998E-17</c:v>
                </c:pt>
                <c:pt idx="63" formatCode="0.00E+00">
                  <c:v>8.5110000000000004E-17</c:v>
                </c:pt>
                <c:pt idx="64" formatCode="0.00E+00">
                  <c:v>8.79911E-17</c:v>
                </c:pt>
                <c:pt idx="65" formatCode="0.00E+00">
                  <c:v>9.0872700000000005E-17</c:v>
                </c:pt>
                <c:pt idx="66" formatCode="0.00E+00">
                  <c:v>9.37549E-17</c:v>
                </c:pt>
                <c:pt idx="67" formatCode="0.00E+00">
                  <c:v>9.6637699999999998E-17</c:v>
                </c:pt>
                <c:pt idx="68" formatCode="0.00E+00">
                  <c:v>9.95211E-17</c:v>
                </c:pt>
                <c:pt idx="69" formatCode="0.00E+00">
                  <c:v>1.02405E-16</c:v>
                </c:pt>
                <c:pt idx="70" formatCode="0.00E+00">
                  <c:v>1.0529000000000001E-16</c:v>
                </c:pt>
                <c:pt idx="71" formatCode="0.00E+00">
                  <c:v>1.08175E-16</c:v>
                </c:pt>
                <c:pt idx="72" formatCode="0.00E+00">
                  <c:v>1.1106E-16</c:v>
                </c:pt>
                <c:pt idx="73" formatCode="0.00E+00">
                  <c:v>1.1394700000000001E-16</c:v>
                </c:pt>
                <c:pt idx="74" formatCode="0.00E+00">
                  <c:v>1.1683400000000001E-16</c:v>
                </c:pt>
                <c:pt idx="75" formatCode="0.00E+00">
                  <c:v>1.1972099999999999E-16</c:v>
                </c:pt>
                <c:pt idx="76" formatCode="0.00E+00">
                  <c:v>1.2260899999999999E-16</c:v>
                </c:pt>
                <c:pt idx="77" formatCode="0.00E+00">
                  <c:v>1.2549800000000001E-16</c:v>
                </c:pt>
                <c:pt idx="78" formatCode="0.00E+00">
                  <c:v>1.28387E-16</c:v>
                </c:pt>
                <c:pt idx="79" formatCode="0.00E+00">
                  <c:v>1.3127700000000001E-16</c:v>
                </c:pt>
                <c:pt idx="80" formatCode="0.00E+00">
                  <c:v>1.3416699999999999E-16</c:v>
                </c:pt>
                <c:pt idx="81" formatCode="0.00E+00">
                  <c:v>1.3705799999999999E-16</c:v>
                </c:pt>
                <c:pt idx="82" formatCode="0.00E+00">
                  <c:v>1.3994899999999999E-16</c:v>
                </c:pt>
                <c:pt idx="83" formatCode="0.00E+00">
                  <c:v>1.4284100000000001E-16</c:v>
                </c:pt>
                <c:pt idx="84" formatCode="0.00E+00">
                  <c:v>1.45734E-16</c:v>
                </c:pt>
                <c:pt idx="85" formatCode="0.00E+00">
                  <c:v>1.4862700000000001E-16</c:v>
                </c:pt>
                <c:pt idx="86" formatCode="0.00E+00">
                  <c:v>1.5152100000000001E-16</c:v>
                </c:pt>
                <c:pt idx="87" formatCode="0.00E+00">
                  <c:v>1.5441499999999999E-16</c:v>
                </c:pt>
                <c:pt idx="88" formatCode="0.00E+00">
                  <c:v>1.5731000000000001E-16</c:v>
                </c:pt>
                <c:pt idx="89" formatCode="0.00E+00">
                  <c:v>1.60206E-16</c:v>
                </c:pt>
                <c:pt idx="90" formatCode="0.00E+00">
                  <c:v>1.6310199999999999E-16</c:v>
                </c:pt>
                <c:pt idx="91" formatCode="0.00E+00">
                  <c:v>1.65998E-16</c:v>
                </c:pt>
                <c:pt idx="92" formatCode="0.00E+00">
                  <c:v>1.6889500000000001E-16</c:v>
                </c:pt>
                <c:pt idx="93" formatCode="0.00E+00">
                  <c:v>1.71793E-16</c:v>
                </c:pt>
                <c:pt idx="94" formatCode="0.00E+00">
                  <c:v>1.74691E-16</c:v>
                </c:pt>
                <c:pt idx="95" formatCode="0.00E+00">
                  <c:v>1.7758999999999999E-16</c:v>
                </c:pt>
                <c:pt idx="96" formatCode="0.00E+00">
                  <c:v>1.8049E-16</c:v>
                </c:pt>
                <c:pt idx="97" formatCode="0.00E+00">
                  <c:v>1.8339000000000001E-16</c:v>
                </c:pt>
                <c:pt idx="98" formatCode="0.00E+00">
                  <c:v>1.8628999999999999E-16</c:v>
                </c:pt>
                <c:pt idx="99" formatCode="0.00E+00">
                  <c:v>1.8919099999999999E-16</c:v>
                </c:pt>
                <c:pt idx="100" formatCode="0.00E+00">
                  <c:v>1.9209300000000001E-16</c:v>
                </c:pt>
                <c:pt idx="101" formatCode="0.00E+00">
                  <c:v>1.94995E-16</c:v>
                </c:pt>
                <c:pt idx="102" formatCode="0.00E+00">
                  <c:v>1.9789800000000001E-16</c:v>
                </c:pt>
                <c:pt idx="103" formatCode="0.00E+00">
                  <c:v>2.00801E-16</c:v>
                </c:pt>
                <c:pt idx="104" formatCode="0.00E+00">
                  <c:v>2.03705E-16</c:v>
                </c:pt>
                <c:pt idx="105" formatCode="0.00E+00">
                  <c:v>2.06609E-16</c:v>
                </c:pt>
                <c:pt idx="106" formatCode="0.00E+00">
                  <c:v>2.09514E-16</c:v>
                </c:pt>
                <c:pt idx="107" formatCode="0.00E+00">
                  <c:v>2.1241899999999999E-16</c:v>
                </c:pt>
                <c:pt idx="108" formatCode="0.00E+00">
                  <c:v>2.15325E-16</c:v>
                </c:pt>
                <c:pt idx="109" formatCode="0.00E+00">
                  <c:v>2.1823099999999999E-16</c:v>
                </c:pt>
                <c:pt idx="110" formatCode="0.00E+00">
                  <c:v>2.21138E-16</c:v>
                </c:pt>
                <c:pt idx="111" formatCode="0.00E+00">
                  <c:v>2.2404599999999999E-16</c:v>
                </c:pt>
                <c:pt idx="112" formatCode="0.00E+00">
                  <c:v>2.2695399999999999E-16</c:v>
                </c:pt>
                <c:pt idx="113" formatCode="0.00E+00">
                  <c:v>2.29863E-16</c:v>
                </c:pt>
                <c:pt idx="114" formatCode="0.00E+00">
                  <c:v>2.3277200000000002E-16</c:v>
                </c:pt>
                <c:pt idx="115" formatCode="0.00E+00">
                  <c:v>2.3568099999999998E-16</c:v>
                </c:pt>
                <c:pt idx="116" formatCode="0.00E+00">
                  <c:v>2.3859199999999998E-16</c:v>
                </c:pt>
                <c:pt idx="117" formatCode="0.00E+00">
                  <c:v>2.4150200000000001E-16</c:v>
                </c:pt>
                <c:pt idx="118" formatCode="0.00E+00">
                  <c:v>2.4441300000000001E-16</c:v>
                </c:pt>
                <c:pt idx="119" formatCode="0.00E+00">
                  <c:v>2.4732499999999998E-16</c:v>
                </c:pt>
                <c:pt idx="120" formatCode="0.00E+00">
                  <c:v>2.5023800000000001E-16</c:v>
                </c:pt>
                <c:pt idx="121" formatCode="0.00E+00">
                  <c:v>2.5314999999999998E-16</c:v>
                </c:pt>
                <c:pt idx="122" formatCode="0.00E+00">
                  <c:v>2.5606399999999998E-16</c:v>
                </c:pt>
                <c:pt idx="123" formatCode="0.00E+00">
                  <c:v>2.5897799999999999E-16</c:v>
                </c:pt>
                <c:pt idx="124" formatCode="0.00E+00">
                  <c:v>2.6189199999999999E-16</c:v>
                </c:pt>
                <c:pt idx="125" formatCode="0.00E+00">
                  <c:v>2.6480700000000001E-16</c:v>
                </c:pt>
                <c:pt idx="126" formatCode="0.00E+00">
                  <c:v>2.6772200000000002E-16</c:v>
                </c:pt>
                <c:pt idx="127" formatCode="0.00E+00">
                  <c:v>2.7063800000000001E-16</c:v>
                </c:pt>
                <c:pt idx="128" formatCode="0.00E+00">
                  <c:v>2.7355500000000001E-16</c:v>
                </c:pt>
                <c:pt idx="129" formatCode="0.00E+00">
                  <c:v>2.7647200000000002E-16</c:v>
                </c:pt>
                <c:pt idx="130" formatCode="0.00E+00">
                  <c:v>2.7938900000000002E-16</c:v>
                </c:pt>
                <c:pt idx="131" formatCode="0.00E+00">
                  <c:v>2.8230699999999999E-16</c:v>
                </c:pt>
                <c:pt idx="132" formatCode="0.00E+00">
                  <c:v>2.8522599999999998E-16</c:v>
                </c:pt>
                <c:pt idx="133" formatCode="0.00E+00">
                  <c:v>2.8814500000000002E-16</c:v>
                </c:pt>
                <c:pt idx="134" formatCode="0.00E+00">
                  <c:v>2.9106400000000001E-16</c:v>
                </c:pt>
                <c:pt idx="135" formatCode="0.00E+00">
                  <c:v>2.9398400000000002E-16</c:v>
                </c:pt>
                <c:pt idx="136" formatCode="0.00E+00">
                  <c:v>2.9690499999999999E-16</c:v>
                </c:pt>
                <c:pt idx="137" formatCode="0.00E+00">
                  <c:v>2.9982600000000001E-16</c:v>
                </c:pt>
                <c:pt idx="138" formatCode="0.00E+00">
                  <c:v>3.0274699999999999E-16</c:v>
                </c:pt>
                <c:pt idx="139" formatCode="0.00E+00">
                  <c:v>3.0567E-16</c:v>
                </c:pt>
                <c:pt idx="140" formatCode="0.00E+00">
                  <c:v>3.0859199999999999E-16</c:v>
                </c:pt>
                <c:pt idx="141" formatCode="0.00E+00">
                  <c:v>3.1151499999999999E-16</c:v>
                </c:pt>
                <c:pt idx="142" formatCode="0.00E+00">
                  <c:v>3.1443900000000002E-16</c:v>
                </c:pt>
                <c:pt idx="143" formatCode="0.00E+00">
                  <c:v>3.17363E-16</c:v>
                </c:pt>
                <c:pt idx="144" formatCode="0.00E+00">
                  <c:v>3.2028799999999999E-16</c:v>
                </c:pt>
                <c:pt idx="145" formatCode="0.00E+00">
                  <c:v>3.2321299999999998E-16</c:v>
                </c:pt>
                <c:pt idx="146" formatCode="0.00E+00">
                  <c:v>3.2613899999999999E-16</c:v>
                </c:pt>
                <c:pt idx="147" formatCode="0.00E+00">
                  <c:v>3.29065E-16</c:v>
                </c:pt>
                <c:pt idx="148" formatCode="0.00E+00">
                  <c:v>3.3199199999999998E-16</c:v>
                </c:pt>
                <c:pt idx="149" formatCode="0.00E+00">
                  <c:v>3.3491900000000001E-16</c:v>
                </c:pt>
                <c:pt idx="150" formatCode="0.00E+00">
                  <c:v>3.3784700000000001E-16</c:v>
                </c:pt>
                <c:pt idx="151" formatCode="0.00E+00">
                  <c:v>3.40775E-16</c:v>
                </c:pt>
                <c:pt idx="152" formatCode="0.00E+00">
                  <c:v>3.4370400000000001E-16</c:v>
                </c:pt>
                <c:pt idx="153" formatCode="0.00E+00">
                  <c:v>3.4663299999999998E-16</c:v>
                </c:pt>
                <c:pt idx="154" formatCode="0.00E+00">
                  <c:v>3.4956300000000001E-16</c:v>
                </c:pt>
                <c:pt idx="155" formatCode="0.00E+00">
                  <c:v>3.5249299999999999E-16</c:v>
                </c:pt>
                <c:pt idx="156" formatCode="0.00E+00">
                  <c:v>3.5542399999999998E-16</c:v>
                </c:pt>
                <c:pt idx="157" formatCode="0.00E+00">
                  <c:v>3.58356E-16</c:v>
                </c:pt>
                <c:pt idx="158" formatCode="0.00E+00">
                  <c:v>3.61287E-16</c:v>
                </c:pt>
                <c:pt idx="159" formatCode="0.00E+00">
                  <c:v>2.2963799999999999E-5</c:v>
                </c:pt>
                <c:pt idx="163" formatCode="0.00E+00">
                  <c:v>2.2963799999999999E-5</c:v>
                </c:pt>
                <c:pt idx="164" formatCode="0.00E+00">
                  <c:v>4.7552600000000003E-5</c:v>
                </c:pt>
                <c:pt idx="165" formatCode="0.00E+00">
                  <c:v>8.0423899999999994E-5</c:v>
                </c:pt>
                <c:pt idx="166">
                  <c:v>1.13383E-4</c:v>
                </c:pt>
                <c:pt idx="167">
                  <c:v>1.4642999999999999E-4</c:v>
                </c:pt>
                <c:pt idx="168">
                  <c:v>1.7956600000000001E-4</c:v>
                </c:pt>
                <c:pt idx="169">
                  <c:v>2.1279E-4</c:v>
                </c:pt>
                <c:pt idx="170">
                  <c:v>2.4610300000000001E-4</c:v>
                </c:pt>
                <c:pt idx="171">
                  <c:v>2.79506E-4</c:v>
                </c:pt>
                <c:pt idx="172">
                  <c:v>3.1299700000000003E-4</c:v>
                </c:pt>
                <c:pt idx="173">
                  <c:v>3.3818699999999999E-4</c:v>
                </c:pt>
                <c:pt idx="177">
                  <c:v>3.3818699999999999E-4</c:v>
                </c:pt>
                <c:pt idx="178">
                  <c:v>3.6187600000000002E-4</c:v>
                </c:pt>
                <c:pt idx="179">
                  <c:v>3.6193800000000002E-4</c:v>
                </c:pt>
                <c:pt idx="180">
                  <c:v>3.61999E-4</c:v>
                </c:pt>
                <c:pt idx="181">
                  <c:v>3.62061E-4</c:v>
                </c:pt>
                <c:pt idx="182">
                  <c:v>3.6212199999999999E-4</c:v>
                </c:pt>
                <c:pt idx="183">
                  <c:v>3.6218300000000003E-4</c:v>
                </c:pt>
                <c:pt idx="184">
                  <c:v>3.6224500000000003E-4</c:v>
                </c:pt>
                <c:pt idx="185">
                  <c:v>3.6230600000000001E-4</c:v>
                </c:pt>
                <c:pt idx="186">
                  <c:v>3.62367E-4</c:v>
                </c:pt>
                <c:pt idx="187">
                  <c:v>3.6242799999999998E-4</c:v>
                </c:pt>
                <c:pt idx="188">
                  <c:v>3.6248999999999998E-4</c:v>
                </c:pt>
                <c:pt idx="189">
                  <c:v>3.6255100000000002E-4</c:v>
                </c:pt>
                <c:pt idx="190">
                  <c:v>3.62612E-4</c:v>
                </c:pt>
                <c:pt idx="191">
                  <c:v>3.6267299999999999E-4</c:v>
                </c:pt>
                <c:pt idx="192">
                  <c:v>3.6273399999999997E-4</c:v>
                </c:pt>
                <c:pt idx="193">
                  <c:v>3.62794E-4</c:v>
                </c:pt>
                <c:pt idx="194">
                  <c:v>3.6285499999999998E-4</c:v>
                </c:pt>
                <c:pt idx="195">
                  <c:v>3.6291600000000002E-4</c:v>
                </c:pt>
                <c:pt idx="196">
                  <c:v>3.62977E-4</c:v>
                </c:pt>
                <c:pt idx="197">
                  <c:v>3.6303699999999997E-4</c:v>
                </c:pt>
                <c:pt idx="198">
                  <c:v>3.6309800000000001E-4</c:v>
                </c:pt>
                <c:pt idx="199">
                  <c:v>3.63159E-4</c:v>
                </c:pt>
                <c:pt idx="200">
                  <c:v>3.6321900000000002E-4</c:v>
                </c:pt>
                <c:pt idx="201">
                  <c:v>3.6328E-4</c:v>
                </c:pt>
                <c:pt idx="202">
                  <c:v>3.6333999999999997E-4</c:v>
                </c:pt>
                <c:pt idx="203">
                  <c:v>3.6340100000000001E-4</c:v>
                </c:pt>
                <c:pt idx="204">
                  <c:v>3.6346099999999998E-4</c:v>
                </c:pt>
                <c:pt idx="205">
                  <c:v>3.63521E-4</c:v>
                </c:pt>
                <c:pt idx="206">
                  <c:v>3.6358199999999999E-4</c:v>
                </c:pt>
                <c:pt idx="207">
                  <c:v>3.6364200000000001E-4</c:v>
                </c:pt>
                <c:pt idx="208">
                  <c:v>3.6370199999999998E-4</c:v>
                </c:pt>
                <c:pt idx="209">
                  <c:v>3.6376300000000002E-4</c:v>
                </c:pt>
                <c:pt idx="210">
                  <c:v>3.6382299999999999E-4</c:v>
                </c:pt>
                <c:pt idx="211">
                  <c:v>3.6388300000000001E-4</c:v>
                </c:pt>
                <c:pt idx="212">
                  <c:v>3.6394299999999998E-4</c:v>
                </c:pt>
                <c:pt idx="213">
                  <c:v>3.64003E-4</c:v>
                </c:pt>
                <c:pt idx="214">
                  <c:v>3.6406299999999997E-4</c:v>
                </c:pt>
                <c:pt idx="215">
                  <c:v>3.64123E-4</c:v>
                </c:pt>
                <c:pt idx="216">
                  <c:v>3.6418300000000002E-4</c:v>
                </c:pt>
                <c:pt idx="217">
                  <c:v>3.6424299999999999E-4</c:v>
                </c:pt>
                <c:pt idx="218">
                  <c:v>3.6430300000000001E-4</c:v>
                </c:pt>
                <c:pt idx="219">
                  <c:v>3.6436299999999998E-4</c:v>
                </c:pt>
                <c:pt idx="220">
                  <c:v>3.64423E-4</c:v>
                </c:pt>
                <c:pt idx="221">
                  <c:v>3.6448300000000003E-4</c:v>
                </c:pt>
                <c:pt idx="222">
                  <c:v>3.64543E-4</c:v>
                </c:pt>
                <c:pt idx="223">
                  <c:v>3.6460300000000002E-4</c:v>
                </c:pt>
                <c:pt idx="224">
                  <c:v>3.6466299999999999E-4</c:v>
                </c:pt>
                <c:pt idx="225">
                  <c:v>3.6472300000000001E-4</c:v>
                </c:pt>
                <c:pt idx="226">
                  <c:v>3.6478200000000002E-4</c:v>
                </c:pt>
                <c:pt idx="227">
                  <c:v>3.6484199999999999E-4</c:v>
                </c:pt>
                <c:pt idx="228">
                  <c:v>3.6490200000000001E-4</c:v>
                </c:pt>
                <c:pt idx="229">
                  <c:v>3.6496199999999998E-4</c:v>
                </c:pt>
                <c:pt idx="230">
                  <c:v>3.65022E-4</c:v>
                </c:pt>
                <c:pt idx="231">
                  <c:v>3.6508100000000001E-4</c:v>
                </c:pt>
                <c:pt idx="232">
                  <c:v>3.6514099999999998E-4</c:v>
                </c:pt>
                <c:pt idx="233">
                  <c:v>3.65201E-4</c:v>
                </c:pt>
                <c:pt idx="234">
                  <c:v>3.6526100000000003E-4</c:v>
                </c:pt>
                <c:pt idx="235">
                  <c:v>3.6531999999999998E-4</c:v>
                </c:pt>
                <c:pt idx="236">
                  <c:v>3.6538E-4</c:v>
                </c:pt>
                <c:pt idx="237">
                  <c:v>3.6544000000000002E-4</c:v>
                </c:pt>
                <c:pt idx="238">
                  <c:v>3.6549899999999998E-4</c:v>
                </c:pt>
                <c:pt idx="239">
                  <c:v>3.65559E-4</c:v>
                </c:pt>
                <c:pt idx="240">
                  <c:v>3.6561900000000002E-4</c:v>
                </c:pt>
                <c:pt idx="241">
                  <c:v>3.6567799999999998E-4</c:v>
                </c:pt>
                <c:pt idx="242">
                  <c:v>3.65738E-4</c:v>
                </c:pt>
                <c:pt idx="243">
                  <c:v>3.6579800000000002E-4</c:v>
                </c:pt>
                <c:pt idx="244">
                  <c:v>3.6585699999999998E-4</c:v>
                </c:pt>
                <c:pt idx="245">
                  <c:v>3.65917E-4</c:v>
                </c:pt>
                <c:pt idx="246">
                  <c:v>3.6597600000000001E-4</c:v>
                </c:pt>
                <c:pt idx="247">
                  <c:v>3.6603599999999998E-4</c:v>
                </c:pt>
                <c:pt idx="248">
                  <c:v>3.66096E-4</c:v>
                </c:pt>
                <c:pt idx="249">
                  <c:v>3.6615500000000001E-4</c:v>
                </c:pt>
                <c:pt idx="250">
                  <c:v>3.6621499999999998E-4</c:v>
                </c:pt>
                <c:pt idx="251">
                  <c:v>3.6627399999999998E-4</c:v>
                </c:pt>
                <c:pt idx="252">
                  <c:v>3.6633400000000001E-4</c:v>
                </c:pt>
                <c:pt idx="253">
                  <c:v>3.6639399999999998E-4</c:v>
                </c:pt>
                <c:pt idx="254">
                  <c:v>3.6645299999999998E-4</c:v>
                </c:pt>
                <c:pt idx="255">
                  <c:v>3.6651300000000001E-4</c:v>
                </c:pt>
                <c:pt idx="256">
                  <c:v>3.6657299999999997E-4</c:v>
                </c:pt>
                <c:pt idx="257">
                  <c:v>3.6663199999999998E-4</c:v>
                </c:pt>
                <c:pt idx="258">
                  <c:v>3.6669200000000001E-4</c:v>
                </c:pt>
                <c:pt idx="259">
                  <c:v>3.6675100000000001E-4</c:v>
                </c:pt>
                <c:pt idx="260">
                  <c:v>3.6681099999999998E-4</c:v>
                </c:pt>
                <c:pt idx="261">
                  <c:v>3.66871E-4</c:v>
                </c:pt>
                <c:pt idx="262">
                  <c:v>3.6693000000000001E-4</c:v>
                </c:pt>
                <c:pt idx="263">
                  <c:v>3.6698999999999998E-4</c:v>
                </c:pt>
                <c:pt idx="264">
                  <c:v>3.6704899999999999E-4</c:v>
                </c:pt>
                <c:pt idx="265">
                  <c:v>3.6710900000000001E-4</c:v>
                </c:pt>
                <c:pt idx="266">
                  <c:v>3.6716899999999998E-4</c:v>
                </c:pt>
                <c:pt idx="267">
                  <c:v>3.6722799999999999E-4</c:v>
                </c:pt>
                <c:pt idx="268">
                  <c:v>3.6728800000000001E-4</c:v>
                </c:pt>
                <c:pt idx="269">
                  <c:v>3.6734799999999998E-4</c:v>
                </c:pt>
                <c:pt idx="270">
                  <c:v>3.6740699999999999E-4</c:v>
                </c:pt>
                <c:pt idx="271">
                  <c:v>3.6746700000000001E-4</c:v>
                </c:pt>
                <c:pt idx="272">
                  <c:v>3.6752699999999998E-4</c:v>
                </c:pt>
                <c:pt idx="273">
                  <c:v>3.6758599999999999E-4</c:v>
                </c:pt>
                <c:pt idx="274">
                  <c:v>3.6764600000000001E-4</c:v>
                </c:pt>
                <c:pt idx="275">
                  <c:v>3.6770599999999998E-4</c:v>
                </c:pt>
                <c:pt idx="276">
                  <c:v>3.67766E-4</c:v>
                </c:pt>
                <c:pt idx="277">
                  <c:v>3.6782500000000001E-4</c:v>
                </c:pt>
                <c:pt idx="278">
                  <c:v>3.6788499999999998E-4</c:v>
                </c:pt>
                <c:pt idx="279">
                  <c:v>3.67945E-4</c:v>
                </c:pt>
                <c:pt idx="280">
                  <c:v>3.6800400000000001E-4</c:v>
                </c:pt>
                <c:pt idx="281">
                  <c:v>3.6806399999999998E-4</c:v>
                </c:pt>
                <c:pt idx="282">
                  <c:v>3.68124E-4</c:v>
                </c:pt>
                <c:pt idx="283">
                  <c:v>3.6818400000000002E-4</c:v>
                </c:pt>
                <c:pt idx="284">
                  <c:v>3.6824399999999999E-4</c:v>
                </c:pt>
                <c:pt idx="285">
                  <c:v>3.68303E-4</c:v>
                </c:pt>
                <c:pt idx="286">
                  <c:v>3.6836300000000002E-4</c:v>
                </c:pt>
                <c:pt idx="287">
                  <c:v>3.6842299999999999E-4</c:v>
                </c:pt>
                <c:pt idx="288">
                  <c:v>3.6848300000000002E-4</c:v>
                </c:pt>
                <c:pt idx="289">
                  <c:v>3.6854299999999998E-4</c:v>
                </c:pt>
                <c:pt idx="290">
                  <c:v>3.6860199999999999E-4</c:v>
                </c:pt>
                <c:pt idx="291">
                  <c:v>3.6866200000000002E-4</c:v>
                </c:pt>
                <c:pt idx="292">
                  <c:v>3.6872199999999998E-4</c:v>
                </c:pt>
                <c:pt idx="293">
                  <c:v>3.6878200000000001E-4</c:v>
                </c:pt>
                <c:pt idx="294">
                  <c:v>3.6884199999999998E-4</c:v>
                </c:pt>
                <c:pt idx="295">
                  <c:v>3.6842899999999998E-4</c:v>
                </c:pt>
                <c:pt idx="296">
                  <c:v>3.4534000000000002E-4</c:v>
                </c:pt>
                <c:pt idx="297">
                  <c:v>3.0947599999999999E-4</c:v>
                </c:pt>
                <c:pt idx="301">
                  <c:v>3.0947599999999999E-4</c:v>
                </c:pt>
                <c:pt idx="302" formatCode="0.00E+00">
                  <c:v>4.4267999999999997E-5</c:v>
                </c:pt>
                <c:pt idx="303" formatCode="0.00E+00">
                  <c:v>4.2564900000000003E-5</c:v>
                </c:pt>
                <c:pt idx="304" formatCode="0.00E+00">
                  <c:v>4.0862000000000003E-5</c:v>
                </c:pt>
                <c:pt idx="305" formatCode="0.00E+00">
                  <c:v>3.9159000000000002E-5</c:v>
                </c:pt>
                <c:pt idx="306" formatCode="0.00E+00">
                  <c:v>3.7456100000000002E-5</c:v>
                </c:pt>
                <c:pt idx="307" formatCode="0.00E+00">
                  <c:v>3.5753200000000002E-5</c:v>
                </c:pt>
                <c:pt idx="308" formatCode="0.00E+00">
                  <c:v>3.4050300000000002E-5</c:v>
                </c:pt>
                <c:pt idx="309" formatCode="0.00E+00">
                  <c:v>3.2347500000000002E-5</c:v>
                </c:pt>
                <c:pt idx="310" formatCode="0.00E+00">
                  <c:v>3.0644700000000002E-5</c:v>
                </c:pt>
                <c:pt idx="311" formatCode="0.00E+00">
                  <c:v>2.8941999999999998E-5</c:v>
                </c:pt>
                <c:pt idx="312" formatCode="0.00E+00">
                  <c:v>2.7239199999999998E-5</c:v>
                </c:pt>
                <c:pt idx="313" formatCode="0.00E+00">
                  <c:v>2.5536499999999999E-5</c:v>
                </c:pt>
                <c:pt idx="314" formatCode="0.00E+00">
                  <c:v>2.3833899999999999E-5</c:v>
                </c:pt>
                <c:pt idx="315" formatCode="0.00E+00">
                  <c:v>2.2131199999999999E-5</c:v>
                </c:pt>
                <c:pt idx="316" formatCode="0.00E+00">
                  <c:v>2.04286E-5</c:v>
                </c:pt>
                <c:pt idx="317" formatCode="0.00E+00">
                  <c:v>1.87261E-5</c:v>
                </c:pt>
                <c:pt idx="318" formatCode="0.00E+00">
                  <c:v>1.7023500000000001E-5</c:v>
                </c:pt>
                <c:pt idx="319" formatCode="0.00E+00">
                  <c:v>1.5321000000000001E-5</c:v>
                </c:pt>
                <c:pt idx="320" formatCode="0.00E+00">
                  <c:v>1.36186E-5</c:v>
                </c:pt>
                <c:pt idx="321" formatCode="0.00E+00">
                  <c:v>1.1916099999999999E-5</c:v>
                </c:pt>
                <c:pt idx="322" formatCode="0.00E+00">
                  <c:v>1.02137E-5</c:v>
                </c:pt>
                <c:pt idx="323" formatCode="0.00E+00">
                  <c:v>8.5113700000000008E-6</c:v>
                </c:pt>
                <c:pt idx="324" formatCode="0.00E+00">
                  <c:v>6.8090299999999999E-6</c:v>
                </c:pt>
                <c:pt idx="325" formatCode="0.00E+00">
                  <c:v>5.1067200000000003E-6</c:v>
                </c:pt>
                <c:pt idx="326" formatCode="0.00E+00">
                  <c:v>3.4044500000000001E-6</c:v>
                </c:pt>
                <c:pt idx="327" formatCode="0.00E+00">
                  <c:v>1.70221E-6</c:v>
                </c:pt>
                <c:pt idx="328" formatCode="0.00E+00">
                  <c:v>8.5109599999999999E-7</c:v>
                </c:pt>
                <c:pt idx="332" formatCode="0.00E+00">
                  <c:v>8.5109599999999999E-7</c:v>
                </c:pt>
                <c:pt idx="333" formatCode="0.00E+00">
                  <c:v>8.5109599999999999E-7</c:v>
                </c:pt>
                <c:pt idx="337">
                  <c:v>3.0947599999999999E-4</c:v>
                </c:pt>
                <c:pt idx="338">
                  <c:v>3.0947599999999999E-4</c:v>
                </c:pt>
                <c:pt idx="342">
                  <c:v>3.3818699999999999E-4</c:v>
                </c:pt>
                <c:pt idx="343">
                  <c:v>3.3818699999999999E-4</c:v>
                </c:pt>
                <c:pt idx="347" formatCode="0.00E+00">
                  <c:v>2.2963799999999999E-5</c:v>
                </c:pt>
                <c:pt idx="348" formatCode="0.00E+00">
                  <c:v>2.2963799999999999E-5</c:v>
                </c:pt>
                <c:pt idx="352" formatCode="0.00E+00">
                  <c:v>1.6830299999999999E-17</c:v>
                </c:pt>
                <c:pt idx="353" formatCode="0.00E+00">
                  <c:v>1.6830299999999999E-17</c:v>
                </c:pt>
                <c:pt idx="357" formatCode="0.00E+00">
                  <c:v>4.4267999999999997E-5</c:v>
                </c:pt>
                <c:pt idx="358" formatCode="0.00E+00">
                  <c:v>4.4267999999999997E-5</c:v>
                </c:pt>
                <c:pt idx="359" formatCode="0.00E+00">
                  <c:v>4.2564900000000003E-5</c:v>
                </c:pt>
                <c:pt idx="360" formatCode="0.00E+00">
                  <c:v>4.2564900000000003E-5</c:v>
                </c:pt>
                <c:pt idx="361" formatCode="0.00E+00">
                  <c:v>4.0862000000000003E-5</c:v>
                </c:pt>
                <c:pt idx="362" formatCode="0.00E+00">
                  <c:v>4.0862000000000003E-5</c:v>
                </c:pt>
                <c:pt idx="363" formatCode="0.00E+00">
                  <c:v>3.9159000000000002E-5</c:v>
                </c:pt>
                <c:pt idx="364" formatCode="0.00E+00">
                  <c:v>3.9159000000000002E-5</c:v>
                </c:pt>
                <c:pt idx="365" formatCode="0.00E+00">
                  <c:v>3.7456100000000002E-5</c:v>
                </c:pt>
                <c:pt idx="366" formatCode="0.00E+00">
                  <c:v>3.7456100000000002E-5</c:v>
                </c:pt>
                <c:pt idx="367" formatCode="0.00E+00">
                  <c:v>3.5753200000000002E-5</c:v>
                </c:pt>
                <c:pt idx="368" formatCode="0.00E+00">
                  <c:v>3.5753200000000002E-5</c:v>
                </c:pt>
                <c:pt idx="369" formatCode="0.00E+00">
                  <c:v>3.4050300000000002E-5</c:v>
                </c:pt>
                <c:pt idx="370" formatCode="0.00E+00">
                  <c:v>3.4050300000000002E-5</c:v>
                </c:pt>
                <c:pt idx="371" formatCode="0.00E+00">
                  <c:v>3.2347500000000002E-5</c:v>
                </c:pt>
                <c:pt idx="372" formatCode="0.00E+00">
                  <c:v>3.2347500000000002E-5</c:v>
                </c:pt>
                <c:pt idx="373" formatCode="0.00E+00">
                  <c:v>3.0644700000000002E-5</c:v>
                </c:pt>
                <c:pt idx="374" formatCode="0.00E+00">
                  <c:v>3.0644700000000002E-5</c:v>
                </c:pt>
                <c:pt idx="375" formatCode="0.00E+00">
                  <c:v>2.8941999999999998E-5</c:v>
                </c:pt>
                <c:pt idx="376" formatCode="0.00E+00">
                  <c:v>2.8941999999999998E-5</c:v>
                </c:pt>
                <c:pt idx="377" formatCode="0.00E+00">
                  <c:v>2.7239199999999998E-5</c:v>
                </c:pt>
                <c:pt idx="378" formatCode="0.00E+00">
                  <c:v>2.7239199999999998E-5</c:v>
                </c:pt>
                <c:pt idx="379" formatCode="0.00E+00">
                  <c:v>2.5536499999999999E-5</c:v>
                </c:pt>
                <c:pt idx="380" formatCode="0.00E+00">
                  <c:v>2.5536499999999999E-5</c:v>
                </c:pt>
                <c:pt idx="381" formatCode="0.00E+00">
                  <c:v>2.3833899999999999E-5</c:v>
                </c:pt>
                <c:pt idx="382" formatCode="0.00E+00">
                  <c:v>2.3833899999999999E-5</c:v>
                </c:pt>
                <c:pt idx="383" formatCode="0.00E+00">
                  <c:v>2.2131199999999999E-5</c:v>
                </c:pt>
                <c:pt idx="384" formatCode="0.00E+00">
                  <c:v>2.2131199999999999E-5</c:v>
                </c:pt>
                <c:pt idx="385" formatCode="0.00E+00">
                  <c:v>2.04286E-5</c:v>
                </c:pt>
                <c:pt idx="386" formatCode="0.00E+00">
                  <c:v>2.04286E-5</c:v>
                </c:pt>
                <c:pt idx="387" formatCode="0.00E+00">
                  <c:v>1.87261E-5</c:v>
                </c:pt>
                <c:pt idx="388" formatCode="0.00E+00">
                  <c:v>1.87261E-5</c:v>
                </c:pt>
                <c:pt idx="389" formatCode="0.00E+00">
                  <c:v>1.7023500000000001E-5</c:v>
                </c:pt>
                <c:pt idx="390" formatCode="0.00E+00">
                  <c:v>1.7023500000000001E-5</c:v>
                </c:pt>
                <c:pt idx="391" formatCode="0.00E+00">
                  <c:v>1.5321000000000001E-5</c:v>
                </c:pt>
                <c:pt idx="392" formatCode="0.00E+00">
                  <c:v>1.5321000000000001E-5</c:v>
                </c:pt>
                <c:pt idx="393" formatCode="0.00E+00">
                  <c:v>1.36186E-5</c:v>
                </c:pt>
                <c:pt idx="394" formatCode="0.00E+00">
                  <c:v>1.36186E-5</c:v>
                </c:pt>
                <c:pt idx="395" formatCode="0.00E+00">
                  <c:v>1.1916099999999999E-5</c:v>
                </c:pt>
                <c:pt idx="396" formatCode="0.00E+00">
                  <c:v>1.1916099999999999E-5</c:v>
                </c:pt>
                <c:pt idx="397" formatCode="0.00E+00">
                  <c:v>1.02137E-5</c:v>
                </c:pt>
                <c:pt idx="398" formatCode="0.00E+00">
                  <c:v>1.02137E-5</c:v>
                </c:pt>
                <c:pt idx="399" formatCode="0.00E+00">
                  <c:v>8.5113700000000008E-6</c:v>
                </c:pt>
                <c:pt idx="400" formatCode="0.00E+00">
                  <c:v>8.5113700000000008E-6</c:v>
                </c:pt>
                <c:pt idx="401" formatCode="0.00E+00">
                  <c:v>6.8090299999999999E-6</c:v>
                </c:pt>
                <c:pt idx="402" formatCode="0.00E+00">
                  <c:v>6.8090299999999999E-6</c:v>
                </c:pt>
                <c:pt idx="403" formatCode="0.00E+00">
                  <c:v>5.1067200000000003E-6</c:v>
                </c:pt>
                <c:pt idx="404" formatCode="0.00E+00">
                  <c:v>5.1067200000000003E-6</c:v>
                </c:pt>
                <c:pt idx="405" formatCode="0.00E+00">
                  <c:v>3.4044500000000001E-6</c:v>
                </c:pt>
                <c:pt idx="406" formatCode="0.00E+00">
                  <c:v>3.4044500000000001E-6</c:v>
                </c:pt>
                <c:pt idx="407" formatCode="0.00E+00">
                  <c:v>1.70221E-6</c:v>
                </c:pt>
                <c:pt idx="408" formatCode="0.00E+00">
                  <c:v>1.70221E-6</c:v>
                </c:pt>
                <c:pt idx="412">
                  <c:v>3.6187600000000002E-4</c:v>
                </c:pt>
                <c:pt idx="413">
                  <c:v>3.6187600000000002E-4</c:v>
                </c:pt>
                <c:pt idx="414">
                  <c:v>3.6193800000000002E-4</c:v>
                </c:pt>
                <c:pt idx="415">
                  <c:v>3.6193800000000002E-4</c:v>
                </c:pt>
                <c:pt idx="416">
                  <c:v>3.61999E-4</c:v>
                </c:pt>
                <c:pt idx="417">
                  <c:v>3.61999E-4</c:v>
                </c:pt>
                <c:pt idx="418">
                  <c:v>3.62061E-4</c:v>
                </c:pt>
                <c:pt idx="419">
                  <c:v>3.62061E-4</c:v>
                </c:pt>
                <c:pt idx="420">
                  <c:v>3.6212199999999999E-4</c:v>
                </c:pt>
                <c:pt idx="421">
                  <c:v>3.6212199999999999E-4</c:v>
                </c:pt>
                <c:pt idx="422">
                  <c:v>3.6218300000000003E-4</c:v>
                </c:pt>
                <c:pt idx="423">
                  <c:v>3.6218300000000003E-4</c:v>
                </c:pt>
                <c:pt idx="424">
                  <c:v>3.6224500000000003E-4</c:v>
                </c:pt>
                <c:pt idx="425">
                  <c:v>3.6224500000000003E-4</c:v>
                </c:pt>
                <c:pt idx="426">
                  <c:v>3.6230600000000001E-4</c:v>
                </c:pt>
                <c:pt idx="427">
                  <c:v>3.6230600000000001E-4</c:v>
                </c:pt>
                <c:pt idx="428">
                  <c:v>3.62367E-4</c:v>
                </c:pt>
                <c:pt idx="429">
                  <c:v>3.62367E-4</c:v>
                </c:pt>
                <c:pt idx="430">
                  <c:v>3.6242799999999998E-4</c:v>
                </c:pt>
                <c:pt idx="431">
                  <c:v>3.6242799999999998E-4</c:v>
                </c:pt>
                <c:pt idx="432">
                  <c:v>3.6248999999999998E-4</c:v>
                </c:pt>
                <c:pt idx="433">
                  <c:v>3.6248999999999998E-4</c:v>
                </c:pt>
                <c:pt idx="434">
                  <c:v>3.6255100000000002E-4</c:v>
                </c:pt>
                <c:pt idx="435">
                  <c:v>3.6255100000000002E-4</c:v>
                </c:pt>
                <c:pt idx="436">
                  <c:v>3.62612E-4</c:v>
                </c:pt>
                <c:pt idx="437">
                  <c:v>3.62612E-4</c:v>
                </c:pt>
                <c:pt idx="438">
                  <c:v>3.6267299999999999E-4</c:v>
                </c:pt>
                <c:pt idx="439">
                  <c:v>3.6267299999999999E-4</c:v>
                </c:pt>
                <c:pt idx="440">
                  <c:v>3.6273399999999997E-4</c:v>
                </c:pt>
                <c:pt idx="441">
                  <c:v>3.6273399999999997E-4</c:v>
                </c:pt>
                <c:pt idx="442">
                  <c:v>3.62794E-4</c:v>
                </c:pt>
                <c:pt idx="443">
                  <c:v>3.62794E-4</c:v>
                </c:pt>
                <c:pt idx="444">
                  <c:v>3.6285499999999998E-4</c:v>
                </c:pt>
                <c:pt idx="445">
                  <c:v>3.6285499999999998E-4</c:v>
                </c:pt>
                <c:pt idx="446">
                  <c:v>3.6291600000000002E-4</c:v>
                </c:pt>
                <c:pt idx="447">
                  <c:v>3.6291600000000002E-4</c:v>
                </c:pt>
                <c:pt idx="448">
                  <c:v>3.62977E-4</c:v>
                </c:pt>
                <c:pt idx="449">
                  <c:v>3.62977E-4</c:v>
                </c:pt>
                <c:pt idx="450">
                  <c:v>3.6303699999999997E-4</c:v>
                </c:pt>
                <c:pt idx="451">
                  <c:v>3.6303699999999997E-4</c:v>
                </c:pt>
                <c:pt idx="452">
                  <c:v>3.6309800000000001E-4</c:v>
                </c:pt>
                <c:pt idx="453">
                  <c:v>3.6309800000000001E-4</c:v>
                </c:pt>
                <c:pt idx="454">
                  <c:v>3.63159E-4</c:v>
                </c:pt>
                <c:pt idx="455">
                  <c:v>3.63159E-4</c:v>
                </c:pt>
                <c:pt idx="456">
                  <c:v>3.6321900000000002E-4</c:v>
                </c:pt>
                <c:pt idx="457">
                  <c:v>3.6321900000000002E-4</c:v>
                </c:pt>
                <c:pt idx="458">
                  <c:v>3.6328E-4</c:v>
                </c:pt>
                <c:pt idx="459">
                  <c:v>3.6328E-4</c:v>
                </c:pt>
                <c:pt idx="460">
                  <c:v>3.6333999999999997E-4</c:v>
                </c:pt>
                <c:pt idx="461">
                  <c:v>3.6333999999999997E-4</c:v>
                </c:pt>
                <c:pt idx="462">
                  <c:v>3.6340100000000001E-4</c:v>
                </c:pt>
                <c:pt idx="463">
                  <c:v>3.6340100000000001E-4</c:v>
                </c:pt>
                <c:pt idx="464">
                  <c:v>3.6346099999999998E-4</c:v>
                </c:pt>
                <c:pt idx="465">
                  <c:v>3.6346099999999998E-4</c:v>
                </c:pt>
                <c:pt idx="466">
                  <c:v>3.63521E-4</c:v>
                </c:pt>
                <c:pt idx="467">
                  <c:v>3.63521E-4</c:v>
                </c:pt>
                <c:pt idx="468">
                  <c:v>3.6358199999999999E-4</c:v>
                </c:pt>
                <c:pt idx="469">
                  <c:v>3.6358199999999999E-4</c:v>
                </c:pt>
                <c:pt idx="470">
                  <c:v>3.6364200000000001E-4</c:v>
                </c:pt>
                <c:pt idx="471">
                  <c:v>3.6364200000000001E-4</c:v>
                </c:pt>
                <c:pt idx="472">
                  <c:v>3.6370199999999998E-4</c:v>
                </c:pt>
                <c:pt idx="473">
                  <c:v>3.6370199999999998E-4</c:v>
                </c:pt>
                <c:pt idx="474">
                  <c:v>3.6376300000000002E-4</c:v>
                </c:pt>
                <c:pt idx="475">
                  <c:v>3.6376300000000002E-4</c:v>
                </c:pt>
                <c:pt idx="476">
                  <c:v>3.6382299999999999E-4</c:v>
                </c:pt>
                <c:pt idx="477">
                  <c:v>3.6382299999999999E-4</c:v>
                </c:pt>
                <c:pt idx="478">
                  <c:v>3.6388300000000001E-4</c:v>
                </c:pt>
                <c:pt idx="479">
                  <c:v>3.6388300000000001E-4</c:v>
                </c:pt>
                <c:pt idx="480">
                  <c:v>3.6394299999999998E-4</c:v>
                </c:pt>
                <c:pt idx="481">
                  <c:v>3.6394299999999998E-4</c:v>
                </c:pt>
                <c:pt idx="482">
                  <c:v>3.64003E-4</c:v>
                </c:pt>
                <c:pt idx="483">
                  <c:v>3.64003E-4</c:v>
                </c:pt>
                <c:pt idx="484">
                  <c:v>3.6406299999999997E-4</c:v>
                </c:pt>
                <c:pt idx="485">
                  <c:v>3.6406299999999997E-4</c:v>
                </c:pt>
                <c:pt idx="486">
                  <c:v>3.64123E-4</c:v>
                </c:pt>
                <c:pt idx="487">
                  <c:v>3.64123E-4</c:v>
                </c:pt>
                <c:pt idx="488">
                  <c:v>3.6418300000000002E-4</c:v>
                </c:pt>
                <c:pt idx="489">
                  <c:v>3.6418300000000002E-4</c:v>
                </c:pt>
                <c:pt idx="490">
                  <c:v>3.6424299999999999E-4</c:v>
                </c:pt>
                <c:pt idx="491">
                  <c:v>3.6424299999999999E-4</c:v>
                </c:pt>
                <c:pt idx="492">
                  <c:v>3.6430300000000001E-4</c:v>
                </c:pt>
                <c:pt idx="493">
                  <c:v>3.6430300000000001E-4</c:v>
                </c:pt>
                <c:pt idx="494">
                  <c:v>3.6436299999999998E-4</c:v>
                </c:pt>
                <c:pt idx="495">
                  <c:v>3.6436299999999998E-4</c:v>
                </c:pt>
                <c:pt idx="496">
                  <c:v>3.64423E-4</c:v>
                </c:pt>
                <c:pt idx="497">
                  <c:v>3.64423E-4</c:v>
                </c:pt>
                <c:pt idx="498">
                  <c:v>3.6448300000000003E-4</c:v>
                </c:pt>
                <c:pt idx="499">
                  <c:v>3.6448300000000003E-4</c:v>
                </c:pt>
                <c:pt idx="500">
                  <c:v>3.64543E-4</c:v>
                </c:pt>
                <c:pt idx="501">
                  <c:v>3.64543E-4</c:v>
                </c:pt>
                <c:pt idx="502">
                  <c:v>3.6460300000000002E-4</c:v>
                </c:pt>
                <c:pt idx="503">
                  <c:v>3.6460300000000002E-4</c:v>
                </c:pt>
                <c:pt idx="504">
                  <c:v>3.6466299999999999E-4</c:v>
                </c:pt>
                <c:pt idx="505">
                  <c:v>3.6466299999999999E-4</c:v>
                </c:pt>
                <c:pt idx="506">
                  <c:v>3.6472300000000001E-4</c:v>
                </c:pt>
                <c:pt idx="507">
                  <c:v>3.6472300000000001E-4</c:v>
                </c:pt>
                <c:pt idx="508">
                  <c:v>3.6478200000000002E-4</c:v>
                </c:pt>
                <c:pt idx="509">
                  <c:v>3.6478200000000002E-4</c:v>
                </c:pt>
                <c:pt idx="510">
                  <c:v>3.6484199999999999E-4</c:v>
                </c:pt>
                <c:pt idx="511">
                  <c:v>3.6484199999999999E-4</c:v>
                </c:pt>
                <c:pt idx="512">
                  <c:v>3.6490200000000001E-4</c:v>
                </c:pt>
                <c:pt idx="513">
                  <c:v>3.6490200000000001E-4</c:v>
                </c:pt>
                <c:pt idx="514">
                  <c:v>3.6496199999999998E-4</c:v>
                </c:pt>
                <c:pt idx="515">
                  <c:v>3.6496199999999998E-4</c:v>
                </c:pt>
                <c:pt idx="516">
                  <c:v>3.65022E-4</c:v>
                </c:pt>
                <c:pt idx="517">
                  <c:v>3.65022E-4</c:v>
                </c:pt>
                <c:pt idx="518">
                  <c:v>3.6508100000000001E-4</c:v>
                </c:pt>
                <c:pt idx="519">
                  <c:v>3.6508100000000001E-4</c:v>
                </c:pt>
                <c:pt idx="520">
                  <c:v>3.6514099999999998E-4</c:v>
                </c:pt>
                <c:pt idx="521">
                  <c:v>3.6514099999999998E-4</c:v>
                </c:pt>
                <c:pt idx="522">
                  <c:v>3.65201E-4</c:v>
                </c:pt>
                <c:pt idx="523">
                  <c:v>3.65201E-4</c:v>
                </c:pt>
                <c:pt idx="524">
                  <c:v>3.6526100000000003E-4</c:v>
                </c:pt>
                <c:pt idx="525">
                  <c:v>3.6526100000000003E-4</c:v>
                </c:pt>
                <c:pt idx="526">
                  <c:v>3.6531999999999998E-4</c:v>
                </c:pt>
                <c:pt idx="527">
                  <c:v>3.6531999999999998E-4</c:v>
                </c:pt>
                <c:pt idx="528">
                  <c:v>3.6538E-4</c:v>
                </c:pt>
                <c:pt idx="529">
                  <c:v>3.6538E-4</c:v>
                </c:pt>
                <c:pt idx="530">
                  <c:v>3.6544000000000002E-4</c:v>
                </c:pt>
                <c:pt idx="531">
                  <c:v>3.6544000000000002E-4</c:v>
                </c:pt>
                <c:pt idx="532">
                  <c:v>3.6549899999999998E-4</c:v>
                </c:pt>
                <c:pt idx="533">
                  <c:v>3.6549899999999998E-4</c:v>
                </c:pt>
                <c:pt idx="534">
                  <c:v>3.65559E-4</c:v>
                </c:pt>
                <c:pt idx="535">
                  <c:v>3.65559E-4</c:v>
                </c:pt>
                <c:pt idx="536">
                  <c:v>3.6561900000000002E-4</c:v>
                </c:pt>
                <c:pt idx="537">
                  <c:v>3.6561900000000002E-4</c:v>
                </c:pt>
                <c:pt idx="538">
                  <c:v>3.6567799999999998E-4</c:v>
                </c:pt>
                <c:pt idx="539">
                  <c:v>3.6567799999999998E-4</c:v>
                </c:pt>
                <c:pt idx="540">
                  <c:v>3.65738E-4</c:v>
                </c:pt>
                <c:pt idx="541">
                  <c:v>3.65738E-4</c:v>
                </c:pt>
                <c:pt idx="542">
                  <c:v>3.6579800000000002E-4</c:v>
                </c:pt>
                <c:pt idx="543">
                  <c:v>3.6579800000000002E-4</c:v>
                </c:pt>
                <c:pt idx="544">
                  <c:v>3.6585699999999998E-4</c:v>
                </c:pt>
                <c:pt idx="545">
                  <c:v>3.6585699999999998E-4</c:v>
                </c:pt>
                <c:pt idx="546">
                  <c:v>3.65917E-4</c:v>
                </c:pt>
                <c:pt idx="547">
                  <c:v>3.65917E-4</c:v>
                </c:pt>
                <c:pt idx="548">
                  <c:v>3.6597600000000001E-4</c:v>
                </c:pt>
                <c:pt idx="549">
                  <c:v>3.6597600000000001E-4</c:v>
                </c:pt>
                <c:pt idx="550">
                  <c:v>3.6603599999999998E-4</c:v>
                </c:pt>
                <c:pt idx="551">
                  <c:v>3.6603599999999998E-4</c:v>
                </c:pt>
                <c:pt idx="552">
                  <c:v>3.66096E-4</c:v>
                </c:pt>
                <c:pt idx="553">
                  <c:v>3.66096E-4</c:v>
                </c:pt>
                <c:pt idx="554">
                  <c:v>3.6615500000000001E-4</c:v>
                </c:pt>
                <c:pt idx="555">
                  <c:v>3.6615500000000001E-4</c:v>
                </c:pt>
                <c:pt idx="556">
                  <c:v>3.6621499999999998E-4</c:v>
                </c:pt>
                <c:pt idx="557">
                  <c:v>3.6621499999999998E-4</c:v>
                </c:pt>
                <c:pt idx="558">
                  <c:v>3.6627399999999998E-4</c:v>
                </c:pt>
                <c:pt idx="559">
                  <c:v>3.6627399999999998E-4</c:v>
                </c:pt>
                <c:pt idx="560">
                  <c:v>3.6633400000000001E-4</c:v>
                </c:pt>
                <c:pt idx="561">
                  <c:v>3.6633400000000001E-4</c:v>
                </c:pt>
                <c:pt idx="562">
                  <c:v>3.6639399999999998E-4</c:v>
                </c:pt>
                <c:pt idx="563">
                  <c:v>3.6639399999999998E-4</c:v>
                </c:pt>
                <c:pt idx="564">
                  <c:v>3.6645299999999998E-4</c:v>
                </c:pt>
                <c:pt idx="565">
                  <c:v>3.6645299999999998E-4</c:v>
                </c:pt>
                <c:pt idx="566">
                  <c:v>3.6651300000000001E-4</c:v>
                </c:pt>
                <c:pt idx="567">
                  <c:v>3.6651300000000001E-4</c:v>
                </c:pt>
                <c:pt idx="568">
                  <c:v>3.6657299999999997E-4</c:v>
                </c:pt>
                <c:pt idx="569">
                  <c:v>3.6657299999999997E-4</c:v>
                </c:pt>
                <c:pt idx="570">
                  <c:v>3.6663199999999998E-4</c:v>
                </c:pt>
                <c:pt idx="571">
                  <c:v>3.6663199999999998E-4</c:v>
                </c:pt>
                <c:pt idx="572">
                  <c:v>3.6669200000000001E-4</c:v>
                </c:pt>
                <c:pt idx="573">
                  <c:v>3.6669200000000001E-4</c:v>
                </c:pt>
                <c:pt idx="574">
                  <c:v>3.6675100000000001E-4</c:v>
                </c:pt>
                <c:pt idx="575">
                  <c:v>3.6675100000000001E-4</c:v>
                </c:pt>
                <c:pt idx="576">
                  <c:v>3.6681099999999998E-4</c:v>
                </c:pt>
                <c:pt idx="577">
                  <c:v>3.6681099999999998E-4</c:v>
                </c:pt>
                <c:pt idx="578">
                  <c:v>3.66871E-4</c:v>
                </c:pt>
                <c:pt idx="579">
                  <c:v>3.66871E-4</c:v>
                </c:pt>
                <c:pt idx="580">
                  <c:v>3.6693000000000001E-4</c:v>
                </c:pt>
                <c:pt idx="581">
                  <c:v>3.6693000000000001E-4</c:v>
                </c:pt>
                <c:pt idx="582">
                  <c:v>3.6698999999999998E-4</c:v>
                </c:pt>
                <c:pt idx="583">
                  <c:v>3.6698999999999998E-4</c:v>
                </c:pt>
                <c:pt idx="584">
                  <c:v>3.6704899999999999E-4</c:v>
                </c:pt>
                <c:pt idx="585">
                  <c:v>3.6704899999999999E-4</c:v>
                </c:pt>
                <c:pt idx="586">
                  <c:v>3.6710900000000001E-4</c:v>
                </c:pt>
                <c:pt idx="587">
                  <c:v>3.6710900000000001E-4</c:v>
                </c:pt>
                <c:pt idx="588">
                  <c:v>3.6716899999999998E-4</c:v>
                </c:pt>
                <c:pt idx="589">
                  <c:v>3.6716899999999998E-4</c:v>
                </c:pt>
                <c:pt idx="590">
                  <c:v>3.6722799999999999E-4</c:v>
                </c:pt>
                <c:pt idx="591">
                  <c:v>3.6722799999999999E-4</c:v>
                </c:pt>
                <c:pt idx="592">
                  <c:v>3.6728800000000001E-4</c:v>
                </c:pt>
                <c:pt idx="593">
                  <c:v>3.6728800000000001E-4</c:v>
                </c:pt>
                <c:pt idx="594">
                  <c:v>3.6734799999999998E-4</c:v>
                </c:pt>
                <c:pt idx="595">
                  <c:v>3.6734799999999998E-4</c:v>
                </c:pt>
                <c:pt idx="596">
                  <c:v>3.6740699999999999E-4</c:v>
                </c:pt>
                <c:pt idx="597">
                  <c:v>3.6740699999999999E-4</c:v>
                </c:pt>
                <c:pt idx="598">
                  <c:v>3.6746700000000001E-4</c:v>
                </c:pt>
                <c:pt idx="599">
                  <c:v>3.6746700000000001E-4</c:v>
                </c:pt>
                <c:pt idx="600">
                  <c:v>3.6752699999999998E-4</c:v>
                </c:pt>
                <c:pt idx="601">
                  <c:v>3.6752699999999998E-4</c:v>
                </c:pt>
                <c:pt idx="602">
                  <c:v>3.6758599999999999E-4</c:v>
                </c:pt>
                <c:pt idx="603">
                  <c:v>3.6758599999999999E-4</c:v>
                </c:pt>
                <c:pt idx="604">
                  <c:v>3.6764600000000001E-4</c:v>
                </c:pt>
                <c:pt idx="605">
                  <c:v>3.6764600000000001E-4</c:v>
                </c:pt>
                <c:pt idx="606">
                  <c:v>3.6770599999999998E-4</c:v>
                </c:pt>
                <c:pt idx="607">
                  <c:v>3.6770599999999998E-4</c:v>
                </c:pt>
                <c:pt idx="608">
                  <c:v>3.67766E-4</c:v>
                </c:pt>
                <c:pt idx="609">
                  <c:v>3.67766E-4</c:v>
                </c:pt>
                <c:pt idx="610">
                  <c:v>3.6782500000000001E-4</c:v>
                </c:pt>
                <c:pt idx="611">
                  <c:v>3.6782500000000001E-4</c:v>
                </c:pt>
                <c:pt idx="612">
                  <c:v>3.6788499999999998E-4</c:v>
                </c:pt>
                <c:pt idx="613">
                  <c:v>3.6788499999999998E-4</c:v>
                </c:pt>
                <c:pt idx="614">
                  <c:v>3.67945E-4</c:v>
                </c:pt>
                <c:pt idx="615">
                  <c:v>3.67945E-4</c:v>
                </c:pt>
                <c:pt idx="616">
                  <c:v>3.6800400000000001E-4</c:v>
                </c:pt>
                <c:pt idx="617">
                  <c:v>3.6800400000000001E-4</c:v>
                </c:pt>
                <c:pt idx="618">
                  <c:v>3.6806399999999998E-4</c:v>
                </c:pt>
                <c:pt idx="619">
                  <c:v>3.6806399999999998E-4</c:v>
                </c:pt>
                <c:pt idx="620">
                  <c:v>3.68124E-4</c:v>
                </c:pt>
                <c:pt idx="621">
                  <c:v>3.68124E-4</c:v>
                </c:pt>
                <c:pt idx="622">
                  <c:v>3.6818400000000002E-4</c:v>
                </c:pt>
                <c:pt idx="623">
                  <c:v>3.6818400000000002E-4</c:v>
                </c:pt>
                <c:pt idx="624">
                  <c:v>3.6824399999999999E-4</c:v>
                </c:pt>
                <c:pt idx="625">
                  <c:v>3.6824399999999999E-4</c:v>
                </c:pt>
                <c:pt idx="626">
                  <c:v>3.68303E-4</c:v>
                </c:pt>
                <c:pt idx="627">
                  <c:v>3.68303E-4</c:v>
                </c:pt>
                <c:pt idx="628">
                  <c:v>3.6836300000000002E-4</c:v>
                </c:pt>
                <c:pt idx="629">
                  <c:v>3.6836300000000002E-4</c:v>
                </c:pt>
                <c:pt idx="630">
                  <c:v>3.6842299999999999E-4</c:v>
                </c:pt>
                <c:pt idx="631">
                  <c:v>3.6842299999999999E-4</c:v>
                </c:pt>
                <c:pt idx="632">
                  <c:v>3.6848300000000002E-4</c:v>
                </c:pt>
                <c:pt idx="633">
                  <c:v>3.6848300000000002E-4</c:v>
                </c:pt>
                <c:pt idx="634">
                  <c:v>3.6854299999999998E-4</c:v>
                </c:pt>
                <c:pt idx="635">
                  <c:v>3.6854299999999998E-4</c:v>
                </c:pt>
                <c:pt idx="636">
                  <c:v>3.6860199999999999E-4</c:v>
                </c:pt>
                <c:pt idx="637">
                  <c:v>3.6860199999999999E-4</c:v>
                </c:pt>
                <c:pt idx="638">
                  <c:v>3.6866200000000002E-4</c:v>
                </c:pt>
                <c:pt idx="639">
                  <c:v>3.6866200000000002E-4</c:v>
                </c:pt>
                <c:pt idx="640">
                  <c:v>3.6872199999999998E-4</c:v>
                </c:pt>
                <c:pt idx="641">
                  <c:v>3.6872199999999998E-4</c:v>
                </c:pt>
                <c:pt idx="642">
                  <c:v>3.6878200000000001E-4</c:v>
                </c:pt>
                <c:pt idx="643">
                  <c:v>3.6878200000000001E-4</c:v>
                </c:pt>
                <c:pt idx="644">
                  <c:v>3.6884199999999998E-4</c:v>
                </c:pt>
                <c:pt idx="645">
                  <c:v>3.6884199999999998E-4</c:v>
                </c:pt>
                <c:pt idx="646">
                  <c:v>3.6842899999999998E-4</c:v>
                </c:pt>
                <c:pt idx="647">
                  <c:v>3.6842899999999998E-4</c:v>
                </c:pt>
                <c:pt idx="648">
                  <c:v>3.4534000000000002E-4</c:v>
                </c:pt>
                <c:pt idx="649">
                  <c:v>3.4534000000000002E-4</c:v>
                </c:pt>
                <c:pt idx="653" formatCode="0.00E+00">
                  <c:v>4.7552600000000003E-5</c:v>
                </c:pt>
                <c:pt idx="654" formatCode="0.00E+00">
                  <c:v>4.7552600000000003E-5</c:v>
                </c:pt>
                <c:pt idx="655" formatCode="0.00E+00">
                  <c:v>8.0423899999999994E-5</c:v>
                </c:pt>
                <c:pt idx="656" formatCode="0.00E+00">
                  <c:v>8.0423899999999994E-5</c:v>
                </c:pt>
                <c:pt idx="657">
                  <c:v>1.13383E-4</c:v>
                </c:pt>
                <c:pt idx="658">
                  <c:v>1.13383E-4</c:v>
                </c:pt>
                <c:pt idx="659">
                  <c:v>1.4642999999999999E-4</c:v>
                </c:pt>
                <c:pt idx="660">
                  <c:v>1.4642999999999999E-4</c:v>
                </c:pt>
                <c:pt idx="661">
                  <c:v>1.7956600000000001E-4</c:v>
                </c:pt>
                <c:pt idx="662">
                  <c:v>1.7956600000000001E-4</c:v>
                </c:pt>
                <c:pt idx="663">
                  <c:v>2.1279E-4</c:v>
                </c:pt>
                <c:pt idx="664">
                  <c:v>2.1279E-4</c:v>
                </c:pt>
                <c:pt idx="665">
                  <c:v>2.4610300000000001E-4</c:v>
                </c:pt>
                <c:pt idx="666">
                  <c:v>2.4610300000000001E-4</c:v>
                </c:pt>
                <c:pt idx="667">
                  <c:v>2.79506E-4</c:v>
                </c:pt>
                <c:pt idx="668">
                  <c:v>2.79506E-4</c:v>
                </c:pt>
                <c:pt idx="669">
                  <c:v>3.1299700000000003E-4</c:v>
                </c:pt>
                <c:pt idx="670">
                  <c:v>3.1299700000000003E-4</c:v>
                </c:pt>
                <c:pt idx="674" formatCode="0.00E+00">
                  <c:v>1.8984399999999999E-17</c:v>
                </c:pt>
                <c:pt idx="675" formatCode="0.00E+00">
                  <c:v>1.8984399999999999E-17</c:v>
                </c:pt>
                <c:pt idx="676" formatCode="0.00E+00">
                  <c:v>2.18551E-17</c:v>
                </c:pt>
                <c:pt idx="677" formatCode="0.00E+00">
                  <c:v>2.18551E-17</c:v>
                </c:pt>
                <c:pt idx="678" formatCode="0.00E+00">
                  <c:v>2.47261E-17</c:v>
                </c:pt>
                <c:pt idx="679" formatCode="0.00E+00">
                  <c:v>2.47261E-17</c:v>
                </c:pt>
                <c:pt idx="680" formatCode="0.00E+00">
                  <c:v>2.75973E-17</c:v>
                </c:pt>
                <c:pt idx="681" formatCode="0.00E+00">
                  <c:v>2.75973E-17</c:v>
                </c:pt>
                <c:pt idx="682" formatCode="0.00E+00">
                  <c:v>3.0468799999999999E-17</c:v>
                </c:pt>
                <c:pt idx="683" formatCode="0.00E+00">
                  <c:v>3.0468799999999999E-17</c:v>
                </c:pt>
                <c:pt idx="684" formatCode="0.00E+00">
                  <c:v>3.33406E-17</c:v>
                </c:pt>
                <c:pt idx="685" formatCode="0.00E+00">
                  <c:v>3.33406E-17</c:v>
                </c:pt>
                <c:pt idx="686" formatCode="0.00E+00">
                  <c:v>3.6212800000000002E-17</c:v>
                </c:pt>
                <c:pt idx="687" formatCode="0.00E+00">
                  <c:v>3.6212800000000002E-17</c:v>
                </c:pt>
                <c:pt idx="688" formatCode="0.00E+00">
                  <c:v>3.90853E-17</c:v>
                </c:pt>
                <c:pt idx="689" formatCode="0.00E+00">
                  <c:v>3.90853E-17</c:v>
                </c:pt>
                <c:pt idx="690" formatCode="0.00E+00">
                  <c:v>4.1958199999999999E-17</c:v>
                </c:pt>
                <c:pt idx="691" formatCode="0.00E+00">
                  <c:v>4.1958199999999999E-17</c:v>
                </c:pt>
                <c:pt idx="692" formatCode="0.00E+00">
                  <c:v>4.4831600000000001E-17</c:v>
                </c:pt>
                <c:pt idx="693" formatCode="0.00E+00">
                  <c:v>4.4831600000000001E-17</c:v>
                </c:pt>
                <c:pt idx="694" formatCode="0.00E+00">
                  <c:v>4.7705399999999999E-17</c:v>
                </c:pt>
                <c:pt idx="695" formatCode="0.00E+00">
                  <c:v>4.7705399999999999E-17</c:v>
                </c:pt>
                <c:pt idx="696" formatCode="0.00E+00">
                  <c:v>5.0579599999999999E-17</c:v>
                </c:pt>
                <c:pt idx="697" formatCode="0.00E+00">
                  <c:v>5.0579599999999999E-17</c:v>
                </c:pt>
                <c:pt idx="698" formatCode="0.00E+00">
                  <c:v>5.3454300000000001E-17</c:v>
                </c:pt>
                <c:pt idx="699" formatCode="0.00E+00">
                  <c:v>5.3454300000000001E-17</c:v>
                </c:pt>
                <c:pt idx="700" formatCode="0.00E+00">
                  <c:v>5.6329499999999999E-17</c:v>
                </c:pt>
                <c:pt idx="701" formatCode="0.00E+00">
                  <c:v>5.6329499999999999E-17</c:v>
                </c:pt>
                <c:pt idx="702" formatCode="0.00E+00">
                  <c:v>5.9205099999999999E-17</c:v>
                </c:pt>
                <c:pt idx="703" formatCode="0.00E+00">
                  <c:v>5.9205099999999999E-17</c:v>
                </c:pt>
                <c:pt idx="704" formatCode="0.00E+00">
                  <c:v>6.2081300000000003E-17</c:v>
                </c:pt>
                <c:pt idx="705" formatCode="0.00E+00">
                  <c:v>6.2081300000000003E-17</c:v>
                </c:pt>
                <c:pt idx="706" formatCode="0.00E+00">
                  <c:v>6.4958000000000002E-17</c:v>
                </c:pt>
                <c:pt idx="707" formatCode="0.00E+00">
                  <c:v>6.4958000000000002E-17</c:v>
                </c:pt>
                <c:pt idx="708" formatCode="0.00E+00">
                  <c:v>6.7835199999999998E-17</c:v>
                </c:pt>
                <c:pt idx="709" formatCode="0.00E+00">
                  <c:v>6.7835199999999998E-17</c:v>
                </c:pt>
                <c:pt idx="710" formatCode="0.00E+00">
                  <c:v>7.0712999999999997E-17</c:v>
                </c:pt>
                <c:pt idx="711" formatCode="0.00E+00">
                  <c:v>7.0712999999999997E-17</c:v>
                </c:pt>
                <c:pt idx="712" formatCode="0.00E+00">
                  <c:v>7.3591300000000004E-17</c:v>
                </c:pt>
                <c:pt idx="713" formatCode="0.00E+00">
                  <c:v>7.3591300000000004E-17</c:v>
                </c:pt>
                <c:pt idx="714" formatCode="0.00E+00">
                  <c:v>7.6470099999999995E-17</c:v>
                </c:pt>
                <c:pt idx="715" formatCode="0.00E+00">
                  <c:v>7.6470099999999995E-17</c:v>
                </c:pt>
                <c:pt idx="716" formatCode="0.00E+00">
                  <c:v>7.9349500000000001E-17</c:v>
                </c:pt>
                <c:pt idx="717" formatCode="0.00E+00">
                  <c:v>7.9349500000000001E-17</c:v>
                </c:pt>
                <c:pt idx="718" formatCode="0.00E+00">
                  <c:v>8.2229499999999998E-17</c:v>
                </c:pt>
                <c:pt idx="719" formatCode="0.00E+00">
                  <c:v>8.2229499999999998E-17</c:v>
                </c:pt>
                <c:pt idx="720" formatCode="0.00E+00">
                  <c:v>8.5110000000000004E-17</c:v>
                </c:pt>
                <c:pt idx="721" formatCode="0.00E+00">
                  <c:v>8.5110000000000004E-17</c:v>
                </c:pt>
                <c:pt idx="722" formatCode="0.00E+00">
                  <c:v>8.79911E-17</c:v>
                </c:pt>
                <c:pt idx="723" formatCode="0.00E+00">
                  <c:v>8.79911E-17</c:v>
                </c:pt>
                <c:pt idx="724" formatCode="0.00E+00">
                  <c:v>9.0872700000000005E-17</c:v>
                </c:pt>
                <c:pt idx="725" formatCode="0.00E+00">
                  <c:v>9.0872700000000005E-17</c:v>
                </c:pt>
                <c:pt idx="726" formatCode="0.00E+00">
                  <c:v>9.37549E-17</c:v>
                </c:pt>
                <c:pt idx="727" formatCode="0.00E+00">
                  <c:v>9.37549E-17</c:v>
                </c:pt>
                <c:pt idx="728" formatCode="0.00E+00">
                  <c:v>9.6637699999999998E-17</c:v>
                </c:pt>
                <c:pt idx="729" formatCode="0.00E+00">
                  <c:v>9.6637699999999998E-17</c:v>
                </c:pt>
                <c:pt idx="730" formatCode="0.00E+00">
                  <c:v>9.95211E-17</c:v>
                </c:pt>
                <c:pt idx="731" formatCode="0.00E+00">
                  <c:v>9.95211E-17</c:v>
                </c:pt>
                <c:pt idx="732" formatCode="0.00E+00">
                  <c:v>1.02405E-16</c:v>
                </c:pt>
                <c:pt idx="733" formatCode="0.00E+00">
                  <c:v>1.02405E-16</c:v>
                </c:pt>
                <c:pt idx="734" formatCode="0.00E+00">
                  <c:v>1.0529000000000001E-16</c:v>
                </c:pt>
                <c:pt idx="735" formatCode="0.00E+00">
                  <c:v>1.0529000000000001E-16</c:v>
                </c:pt>
                <c:pt idx="736" formatCode="0.00E+00">
                  <c:v>1.08175E-16</c:v>
                </c:pt>
                <c:pt idx="737" formatCode="0.00E+00">
                  <c:v>1.08175E-16</c:v>
                </c:pt>
                <c:pt idx="738" formatCode="0.00E+00">
                  <c:v>1.1106E-16</c:v>
                </c:pt>
                <c:pt idx="739" formatCode="0.00E+00">
                  <c:v>1.1106E-16</c:v>
                </c:pt>
                <c:pt idx="740" formatCode="0.00E+00">
                  <c:v>1.1394700000000001E-16</c:v>
                </c:pt>
                <c:pt idx="741" formatCode="0.00E+00">
                  <c:v>1.1394700000000001E-16</c:v>
                </c:pt>
                <c:pt idx="742" formatCode="0.00E+00">
                  <c:v>1.1683400000000001E-16</c:v>
                </c:pt>
                <c:pt idx="743" formatCode="0.00E+00">
                  <c:v>1.1683400000000001E-16</c:v>
                </c:pt>
                <c:pt idx="744" formatCode="0.00E+00">
                  <c:v>1.1972099999999999E-16</c:v>
                </c:pt>
                <c:pt idx="745" formatCode="0.00E+00">
                  <c:v>1.1972099999999999E-16</c:v>
                </c:pt>
                <c:pt idx="746" formatCode="0.00E+00">
                  <c:v>1.2260899999999999E-16</c:v>
                </c:pt>
                <c:pt idx="747" formatCode="0.00E+00">
                  <c:v>1.2260899999999999E-16</c:v>
                </c:pt>
                <c:pt idx="748" formatCode="0.00E+00">
                  <c:v>1.2549800000000001E-16</c:v>
                </c:pt>
                <c:pt idx="749" formatCode="0.00E+00">
                  <c:v>1.2549800000000001E-16</c:v>
                </c:pt>
                <c:pt idx="750" formatCode="0.00E+00">
                  <c:v>1.28387E-16</c:v>
                </c:pt>
                <c:pt idx="751" formatCode="0.00E+00">
                  <c:v>1.28387E-16</c:v>
                </c:pt>
                <c:pt idx="752" formatCode="0.00E+00">
                  <c:v>1.3127700000000001E-16</c:v>
                </c:pt>
                <c:pt idx="753" formatCode="0.00E+00">
                  <c:v>1.3127700000000001E-16</c:v>
                </c:pt>
                <c:pt idx="754" formatCode="0.00E+00">
                  <c:v>1.3416699999999999E-16</c:v>
                </c:pt>
                <c:pt idx="755" formatCode="0.00E+00">
                  <c:v>1.3416699999999999E-16</c:v>
                </c:pt>
                <c:pt idx="756" formatCode="0.00E+00">
                  <c:v>1.3705799999999999E-16</c:v>
                </c:pt>
                <c:pt idx="757" formatCode="0.00E+00">
                  <c:v>1.3705799999999999E-16</c:v>
                </c:pt>
                <c:pt idx="758" formatCode="0.00E+00">
                  <c:v>1.3994899999999999E-16</c:v>
                </c:pt>
                <c:pt idx="759" formatCode="0.00E+00">
                  <c:v>1.3994899999999999E-16</c:v>
                </c:pt>
                <c:pt idx="760" formatCode="0.00E+00">
                  <c:v>1.4284100000000001E-16</c:v>
                </c:pt>
                <c:pt idx="761" formatCode="0.00E+00">
                  <c:v>1.4284100000000001E-16</c:v>
                </c:pt>
                <c:pt idx="762" formatCode="0.00E+00">
                  <c:v>1.45734E-16</c:v>
                </c:pt>
                <c:pt idx="763" formatCode="0.00E+00">
                  <c:v>1.45734E-16</c:v>
                </c:pt>
                <c:pt idx="764" formatCode="0.00E+00">
                  <c:v>1.4862700000000001E-16</c:v>
                </c:pt>
                <c:pt idx="765" formatCode="0.00E+00">
                  <c:v>1.4862700000000001E-16</c:v>
                </c:pt>
                <c:pt idx="766" formatCode="0.00E+00">
                  <c:v>1.5152100000000001E-16</c:v>
                </c:pt>
                <c:pt idx="767" formatCode="0.00E+00">
                  <c:v>1.5152100000000001E-16</c:v>
                </c:pt>
                <c:pt idx="768" formatCode="0.00E+00">
                  <c:v>1.5441499999999999E-16</c:v>
                </c:pt>
                <c:pt idx="769" formatCode="0.00E+00">
                  <c:v>1.5441499999999999E-16</c:v>
                </c:pt>
                <c:pt idx="770" formatCode="0.00E+00">
                  <c:v>1.5731000000000001E-16</c:v>
                </c:pt>
                <c:pt idx="771" formatCode="0.00E+00">
                  <c:v>1.5731000000000001E-16</c:v>
                </c:pt>
                <c:pt idx="772" formatCode="0.00E+00">
                  <c:v>1.60206E-16</c:v>
                </c:pt>
                <c:pt idx="773" formatCode="0.00E+00">
                  <c:v>1.60206E-16</c:v>
                </c:pt>
                <c:pt idx="774" formatCode="0.00E+00">
                  <c:v>1.6310199999999999E-16</c:v>
                </c:pt>
                <c:pt idx="775" formatCode="0.00E+00">
                  <c:v>1.6310199999999999E-16</c:v>
                </c:pt>
                <c:pt idx="776" formatCode="0.00E+00">
                  <c:v>1.65998E-16</c:v>
                </c:pt>
                <c:pt idx="777" formatCode="0.00E+00">
                  <c:v>1.65998E-16</c:v>
                </c:pt>
                <c:pt idx="778" formatCode="0.00E+00">
                  <c:v>1.6889500000000001E-16</c:v>
                </c:pt>
                <c:pt idx="779" formatCode="0.00E+00">
                  <c:v>1.6889500000000001E-16</c:v>
                </c:pt>
                <c:pt idx="780" formatCode="0.00E+00">
                  <c:v>1.71793E-16</c:v>
                </c:pt>
                <c:pt idx="781" formatCode="0.00E+00">
                  <c:v>1.71793E-16</c:v>
                </c:pt>
                <c:pt idx="782" formatCode="0.00E+00">
                  <c:v>1.74691E-16</c:v>
                </c:pt>
                <c:pt idx="783" formatCode="0.00E+00">
                  <c:v>1.74691E-16</c:v>
                </c:pt>
                <c:pt idx="784" formatCode="0.00E+00">
                  <c:v>1.7758999999999999E-16</c:v>
                </c:pt>
                <c:pt idx="785" formatCode="0.00E+00">
                  <c:v>1.7758999999999999E-16</c:v>
                </c:pt>
                <c:pt idx="786" formatCode="0.00E+00">
                  <c:v>1.8049E-16</c:v>
                </c:pt>
                <c:pt idx="787" formatCode="0.00E+00">
                  <c:v>1.8049E-16</c:v>
                </c:pt>
                <c:pt idx="788" formatCode="0.00E+00">
                  <c:v>1.8339000000000001E-16</c:v>
                </c:pt>
                <c:pt idx="789" formatCode="0.00E+00">
                  <c:v>1.8339000000000001E-16</c:v>
                </c:pt>
                <c:pt idx="790" formatCode="0.00E+00">
                  <c:v>1.8628999999999999E-16</c:v>
                </c:pt>
                <c:pt idx="791" formatCode="0.00E+00">
                  <c:v>1.8628999999999999E-16</c:v>
                </c:pt>
                <c:pt idx="792" formatCode="0.00E+00">
                  <c:v>1.8919099999999999E-16</c:v>
                </c:pt>
                <c:pt idx="793" formatCode="0.00E+00">
                  <c:v>1.8919099999999999E-16</c:v>
                </c:pt>
                <c:pt idx="794" formatCode="0.00E+00">
                  <c:v>1.9209300000000001E-16</c:v>
                </c:pt>
                <c:pt idx="795" formatCode="0.00E+00">
                  <c:v>1.9209300000000001E-16</c:v>
                </c:pt>
                <c:pt idx="796" formatCode="0.00E+00">
                  <c:v>1.94995E-16</c:v>
                </c:pt>
                <c:pt idx="797" formatCode="0.00E+00">
                  <c:v>1.94995E-16</c:v>
                </c:pt>
                <c:pt idx="798" formatCode="0.00E+00">
                  <c:v>1.9789800000000001E-16</c:v>
                </c:pt>
                <c:pt idx="799" formatCode="0.00E+00">
                  <c:v>1.9789800000000001E-16</c:v>
                </c:pt>
                <c:pt idx="800" formatCode="0.00E+00">
                  <c:v>2.00801E-16</c:v>
                </c:pt>
                <c:pt idx="801" formatCode="0.00E+00">
                  <c:v>2.00801E-16</c:v>
                </c:pt>
                <c:pt idx="802" formatCode="0.00E+00">
                  <c:v>2.03705E-16</c:v>
                </c:pt>
                <c:pt idx="803" formatCode="0.00E+00">
                  <c:v>2.03705E-16</c:v>
                </c:pt>
                <c:pt idx="804" formatCode="0.00E+00">
                  <c:v>2.06609E-16</c:v>
                </c:pt>
                <c:pt idx="805" formatCode="0.00E+00">
                  <c:v>2.06609E-16</c:v>
                </c:pt>
                <c:pt idx="806" formatCode="0.00E+00">
                  <c:v>2.09514E-16</c:v>
                </c:pt>
                <c:pt idx="807" formatCode="0.00E+00">
                  <c:v>2.09514E-16</c:v>
                </c:pt>
                <c:pt idx="808" formatCode="0.00E+00">
                  <c:v>2.1241899999999999E-16</c:v>
                </c:pt>
                <c:pt idx="809" formatCode="0.00E+00">
                  <c:v>2.1241899999999999E-16</c:v>
                </c:pt>
                <c:pt idx="810" formatCode="0.00E+00">
                  <c:v>2.15325E-16</c:v>
                </c:pt>
                <c:pt idx="811" formatCode="0.00E+00">
                  <c:v>2.15325E-16</c:v>
                </c:pt>
                <c:pt idx="812" formatCode="0.00E+00">
                  <c:v>2.1823099999999999E-16</c:v>
                </c:pt>
                <c:pt idx="813" formatCode="0.00E+00">
                  <c:v>2.1823099999999999E-16</c:v>
                </c:pt>
                <c:pt idx="814" formatCode="0.00E+00">
                  <c:v>2.21138E-16</c:v>
                </c:pt>
                <c:pt idx="815" formatCode="0.00E+00">
                  <c:v>2.21138E-16</c:v>
                </c:pt>
                <c:pt idx="816" formatCode="0.00E+00">
                  <c:v>2.2404599999999999E-16</c:v>
                </c:pt>
                <c:pt idx="817" formatCode="0.00E+00">
                  <c:v>2.2404599999999999E-16</c:v>
                </c:pt>
                <c:pt idx="818" formatCode="0.00E+00">
                  <c:v>2.2695399999999999E-16</c:v>
                </c:pt>
                <c:pt idx="819" formatCode="0.00E+00">
                  <c:v>2.2695399999999999E-16</c:v>
                </c:pt>
                <c:pt idx="820" formatCode="0.00E+00">
                  <c:v>2.29863E-16</c:v>
                </c:pt>
                <c:pt idx="821" formatCode="0.00E+00">
                  <c:v>2.29863E-16</c:v>
                </c:pt>
                <c:pt idx="822" formatCode="0.00E+00">
                  <c:v>2.3277200000000002E-16</c:v>
                </c:pt>
                <c:pt idx="823" formatCode="0.00E+00">
                  <c:v>2.3277200000000002E-16</c:v>
                </c:pt>
                <c:pt idx="824" formatCode="0.00E+00">
                  <c:v>2.3568099999999998E-16</c:v>
                </c:pt>
                <c:pt idx="825" formatCode="0.00E+00">
                  <c:v>2.3568099999999998E-16</c:v>
                </c:pt>
                <c:pt idx="826" formatCode="0.00E+00">
                  <c:v>2.3859199999999998E-16</c:v>
                </c:pt>
                <c:pt idx="827" formatCode="0.00E+00">
                  <c:v>2.3859199999999998E-16</c:v>
                </c:pt>
                <c:pt idx="828" formatCode="0.00E+00">
                  <c:v>2.4150200000000001E-16</c:v>
                </c:pt>
                <c:pt idx="829" formatCode="0.00E+00">
                  <c:v>2.4150200000000001E-16</c:v>
                </c:pt>
                <c:pt idx="830" formatCode="0.00E+00">
                  <c:v>2.4441300000000001E-16</c:v>
                </c:pt>
                <c:pt idx="831" formatCode="0.00E+00">
                  <c:v>2.4441300000000001E-16</c:v>
                </c:pt>
                <c:pt idx="832" formatCode="0.00E+00">
                  <c:v>2.4732499999999998E-16</c:v>
                </c:pt>
                <c:pt idx="833" formatCode="0.00E+00">
                  <c:v>2.4732499999999998E-16</c:v>
                </c:pt>
                <c:pt idx="834" formatCode="0.00E+00">
                  <c:v>2.5023800000000001E-16</c:v>
                </c:pt>
                <c:pt idx="835" formatCode="0.00E+00">
                  <c:v>2.5023800000000001E-16</c:v>
                </c:pt>
                <c:pt idx="836" formatCode="0.00E+00">
                  <c:v>2.5314999999999998E-16</c:v>
                </c:pt>
                <c:pt idx="837" formatCode="0.00E+00">
                  <c:v>2.5314999999999998E-16</c:v>
                </c:pt>
                <c:pt idx="838" formatCode="0.00E+00">
                  <c:v>2.5606399999999998E-16</c:v>
                </c:pt>
                <c:pt idx="839" formatCode="0.00E+00">
                  <c:v>2.5606399999999998E-16</c:v>
                </c:pt>
                <c:pt idx="840" formatCode="0.00E+00">
                  <c:v>2.5897799999999999E-16</c:v>
                </c:pt>
                <c:pt idx="841" formatCode="0.00E+00">
                  <c:v>2.5897799999999999E-16</c:v>
                </c:pt>
                <c:pt idx="842" formatCode="0.00E+00">
                  <c:v>2.6189199999999999E-16</c:v>
                </c:pt>
                <c:pt idx="843" formatCode="0.00E+00">
                  <c:v>2.6189199999999999E-16</c:v>
                </c:pt>
                <c:pt idx="844" formatCode="0.00E+00">
                  <c:v>2.6480700000000001E-16</c:v>
                </c:pt>
                <c:pt idx="845" formatCode="0.00E+00">
                  <c:v>2.6480700000000001E-16</c:v>
                </c:pt>
                <c:pt idx="846" formatCode="0.00E+00">
                  <c:v>2.6772200000000002E-16</c:v>
                </c:pt>
                <c:pt idx="847" formatCode="0.00E+00">
                  <c:v>2.6772200000000002E-16</c:v>
                </c:pt>
                <c:pt idx="848" formatCode="0.00E+00">
                  <c:v>2.7063800000000001E-16</c:v>
                </c:pt>
                <c:pt idx="849" formatCode="0.00E+00">
                  <c:v>2.7063800000000001E-16</c:v>
                </c:pt>
                <c:pt idx="850" formatCode="0.00E+00">
                  <c:v>2.7355500000000001E-16</c:v>
                </c:pt>
                <c:pt idx="851" formatCode="0.00E+00">
                  <c:v>2.7355500000000001E-16</c:v>
                </c:pt>
                <c:pt idx="852" formatCode="0.00E+00">
                  <c:v>2.7647200000000002E-16</c:v>
                </c:pt>
                <c:pt idx="853" formatCode="0.00E+00">
                  <c:v>2.7647200000000002E-16</c:v>
                </c:pt>
                <c:pt idx="854" formatCode="0.00E+00">
                  <c:v>2.7938900000000002E-16</c:v>
                </c:pt>
                <c:pt idx="855" formatCode="0.00E+00">
                  <c:v>2.7938900000000002E-16</c:v>
                </c:pt>
                <c:pt idx="856" formatCode="0.00E+00">
                  <c:v>2.8230699999999999E-16</c:v>
                </c:pt>
                <c:pt idx="857" formatCode="0.00E+00">
                  <c:v>2.8230699999999999E-16</c:v>
                </c:pt>
                <c:pt idx="858" formatCode="0.00E+00">
                  <c:v>2.8522599999999998E-16</c:v>
                </c:pt>
                <c:pt idx="859" formatCode="0.00E+00">
                  <c:v>2.8522599999999998E-16</c:v>
                </c:pt>
                <c:pt idx="860" formatCode="0.00E+00">
                  <c:v>2.8814500000000002E-16</c:v>
                </c:pt>
                <c:pt idx="861" formatCode="0.00E+00">
                  <c:v>2.8814500000000002E-16</c:v>
                </c:pt>
                <c:pt idx="862" formatCode="0.00E+00">
                  <c:v>2.9106400000000001E-16</c:v>
                </c:pt>
                <c:pt idx="863" formatCode="0.00E+00">
                  <c:v>2.9106400000000001E-16</c:v>
                </c:pt>
                <c:pt idx="864" formatCode="0.00E+00">
                  <c:v>2.9398400000000002E-16</c:v>
                </c:pt>
                <c:pt idx="865" formatCode="0.00E+00">
                  <c:v>2.9398400000000002E-16</c:v>
                </c:pt>
                <c:pt idx="866" formatCode="0.00E+00">
                  <c:v>2.9690499999999999E-16</c:v>
                </c:pt>
                <c:pt idx="867" formatCode="0.00E+00">
                  <c:v>2.9690499999999999E-16</c:v>
                </c:pt>
                <c:pt idx="868" formatCode="0.00E+00">
                  <c:v>2.9982600000000001E-16</c:v>
                </c:pt>
                <c:pt idx="869" formatCode="0.00E+00">
                  <c:v>2.9982600000000001E-16</c:v>
                </c:pt>
                <c:pt idx="870" formatCode="0.00E+00">
                  <c:v>3.0274699999999999E-16</c:v>
                </c:pt>
                <c:pt idx="871" formatCode="0.00E+00">
                  <c:v>3.0274699999999999E-16</c:v>
                </c:pt>
                <c:pt idx="872" formatCode="0.00E+00">
                  <c:v>3.0567E-16</c:v>
                </c:pt>
                <c:pt idx="873" formatCode="0.00E+00">
                  <c:v>3.0567E-16</c:v>
                </c:pt>
                <c:pt idx="874" formatCode="0.00E+00">
                  <c:v>3.0859199999999999E-16</c:v>
                </c:pt>
                <c:pt idx="875" formatCode="0.00E+00">
                  <c:v>3.0859199999999999E-16</c:v>
                </c:pt>
                <c:pt idx="876" formatCode="0.00E+00">
                  <c:v>3.1151499999999999E-16</c:v>
                </c:pt>
                <c:pt idx="877" formatCode="0.00E+00">
                  <c:v>3.1151499999999999E-16</c:v>
                </c:pt>
                <c:pt idx="878" formatCode="0.00E+00">
                  <c:v>3.1443900000000002E-16</c:v>
                </c:pt>
                <c:pt idx="879" formatCode="0.00E+00">
                  <c:v>3.1443900000000002E-16</c:v>
                </c:pt>
                <c:pt idx="880" formatCode="0.00E+00">
                  <c:v>3.17363E-16</c:v>
                </c:pt>
                <c:pt idx="881" formatCode="0.00E+00">
                  <c:v>3.17363E-16</c:v>
                </c:pt>
                <c:pt idx="882" formatCode="0.00E+00">
                  <c:v>3.2028799999999999E-16</c:v>
                </c:pt>
                <c:pt idx="883" formatCode="0.00E+00">
                  <c:v>3.2028799999999999E-16</c:v>
                </c:pt>
                <c:pt idx="884" formatCode="0.00E+00">
                  <c:v>3.2321299999999998E-16</c:v>
                </c:pt>
                <c:pt idx="885" formatCode="0.00E+00">
                  <c:v>3.2321299999999998E-16</c:v>
                </c:pt>
                <c:pt idx="886" formatCode="0.00E+00">
                  <c:v>3.2613899999999999E-16</c:v>
                </c:pt>
                <c:pt idx="887" formatCode="0.00E+00">
                  <c:v>3.2613899999999999E-16</c:v>
                </c:pt>
                <c:pt idx="888" formatCode="0.00E+00">
                  <c:v>3.29065E-16</c:v>
                </c:pt>
                <c:pt idx="889" formatCode="0.00E+00">
                  <c:v>3.29065E-16</c:v>
                </c:pt>
                <c:pt idx="890" formatCode="0.00E+00">
                  <c:v>3.3199199999999998E-16</c:v>
                </c:pt>
                <c:pt idx="891" formatCode="0.00E+00">
                  <c:v>3.3199199999999998E-16</c:v>
                </c:pt>
                <c:pt idx="892" formatCode="0.00E+00">
                  <c:v>3.3491900000000001E-16</c:v>
                </c:pt>
                <c:pt idx="893" formatCode="0.00E+00">
                  <c:v>3.3491900000000001E-16</c:v>
                </c:pt>
                <c:pt idx="894" formatCode="0.00E+00">
                  <c:v>3.3784700000000001E-16</c:v>
                </c:pt>
                <c:pt idx="895" formatCode="0.00E+00">
                  <c:v>3.3784700000000001E-16</c:v>
                </c:pt>
                <c:pt idx="896" formatCode="0.00E+00">
                  <c:v>3.40775E-16</c:v>
                </c:pt>
                <c:pt idx="897" formatCode="0.00E+00">
                  <c:v>3.40775E-16</c:v>
                </c:pt>
                <c:pt idx="898" formatCode="0.00E+00">
                  <c:v>3.4370400000000001E-16</c:v>
                </c:pt>
                <c:pt idx="899" formatCode="0.00E+00">
                  <c:v>3.4370400000000001E-16</c:v>
                </c:pt>
                <c:pt idx="900" formatCode="0.00E+00">
                  <c:v>3.4663299999999998E-16</c:v>
                </c:pt>
                <c:pt idx="901" formatCode="0.00E+00">
                  <c:v>3.4663299999999998E-16</c:v>
                </c:pt>
                <c:pt idx="902" formatCode="0.00E+00">
                  <c:v>3.4956300000000001E-16</c:v>
                </c:pt>
                <c:pt idx="903" formatCode="0.00E+00">
                  <c:v>3.4956300000000001E-16</c:v>
                </c:pt>
                <c:pt idx="904" formatCode="0.00E+00">
                  <c:v>3.5249299999999999E-16</c:v>
                </c:pt>
                <c:pt idx="905" formatCode="0.00E+00">
                  <c:v>3.5249299999999999E-16</c:v>
                </c:pt>
                <c:pt idx="906" formatCode="0.00E+00">
                  <c:v>3.5542399999999998E-16</c:v>
                </c:pt>
                <c:pt idx="907" formatCode="0.00E+00">
                  <c:v>3.5542399999999998E-16</c:v>
                </c:pt>
                <c:pt idx="908" formatCode="0.00E+00">
                  <c:v>3.58356E-16</c:v>
                </c:pt>
                <c:pt idx="909" formatCode="0.00E+00">
                  <c:v>3.58356E-16</c:v>
                </c:pt>
                <c:pt idx="910" formatCode="0.00E+00">
                  <c:v>3.61287E-16</c:v>
                </c:pt>
                <c:pt idx="911" formatCode="0.00E+00">
                  <c:v>3.61287E-16</c:v>
                </c:pt>
                <c:pt idx="915" formatCode="0.00E+00">
                  <c:v>9.2633199999999996E-20</c:v>
                </c:pt>
                <c:pt idx="916" formatCode="0.00E+00">
                  <c:v>9.2633199999999996E-20</c:v>
                </c:pt>
                <c:pt idx="917" formatCode="0.00E+00">
                  <c:v>1.85266E-19</c:v>
                </c:pt>
                <c:pt idx="918" formatCode="0.00E+00">
                  <c:v>1.85266E-19</c:v>
                </c:pt>
                <c:pt idx="919" formatCode="0.00E+00">
                  <c:v>2.7789999999999998E-19</c:v>
                </c:pt>
                <c:pt idx="920" formatCode="0.00E+00">
                  <c:v>2.7789999999999998E-19</c:v>
                </c:pt>
                <c:pt idx="921" formatCode="0.00E+00">
                  <c:v>3.7053299999999999E-19</c:v>
                </c:pt>
                <c:pt idx="922" formatCode="0.00E+00">
                  <c:v>3.7053299999999999E-19</c:v>
                </c:pt>
                <c:pt idx="923" formatCode="0.00E+00">
                  <c:v>4.6316600000000001E-19</c:v>
                </c:pt>
                <c:pt idx="924" formatCode="0.00E+00">
                  <c:v>4.6316600000000001E-19</c:v>
                </c:pt>
                <c:pt idx="925" formatCode="0.00E+00">
                  <c:v>5.5579899999999997E-19</c:v>
                </c:pt>
                <c:pt idx="926" formatCode="0.00E+00">
                  <c:v>5.5579899999999997E-19</c:v>
                </c:pt>
                <c:pt idx="927" formatCode="0.00E+00">
                  <c:v>6.4843300000000002E-19</c:v>
                </c:pt>
                <c:pt idx="928" formatCode="0.00E+00">
                  <c:v>6.4843300000000002E-19</c:v>
                </c:pt>
                <c:pt idx="929" formatCode="0.00E+00">
                  <c:v>7.4106599999999999E-19</c:v>
                </c:pt>
                <c:pt idx="930" formatCode="0.00E+00">
                  <c:v>7.4106599999999999E-19</c:v>
                </c:pt>
                <c:pt idx="931" formatCode="0.00E+00">
                  <c:v>8.3369900000000005E-19</c:v>
                </c:pt>
                <c:pt idx="932" formatCode="0.00E+00">
                  <c:v>8.3369900000000005E-19</c:v>
                </c:pt>
                <c:pt idx="933" formatCode="0.00E+00">
                  <c:v>9.2633200000000001E-19</c:v>
                </c:pt>
                <c:pt idx="934" formatCode="0.00E+00">
                  <c:v>9.2633200000000001E-19</c:v>
                </c:pt>
                <c:pt idx="935" formatCode="0.00E+00">
                  <c:v>1.0189699999999999E-18</c:v>
                </c:pt>
                <c:pt idx="936" formatCode="0.00E+00">
                  <c:v>1.0189699999999999E-18</c:v>
                </c:pt>
                <c:pt idx="937" formatCode="0.00E+00">
                  <c:v>1.1115999999999999E-18</c:v>
                </c:pt>
                <c:pt idx="938" formatCode="0.00E+00">
                  <c:v>1.1115999999999999E-18</c:v>
                </c:pt>
                <c:pt idx="939" formatCode="0.00E+00">
                  <c:v>1.2042299999999999E-18</c:v>
                </c:pt>
                <c:pt idx="940" formatCode="0.00E+00">
                  <c:v>1.2042299999999999E-18</c:v>
                </c:pt>
                <c:pt idx="941" formatCode="0.00E+00">
                  <c:v>1.29687E-18</c:v>
                </c:pt>
                <c:pt idx="942" formatCode="0.00E+00">
                  <c:v>1.29687E-18</c:v>
                </c:pt>
                <c:pt idx="943" formatCode="0.00E+00">
                  <c:v>1.3895E-18</c:v>
                </c:pt>
                <c:pt idx="944" formatCode="0.00E+00">
                  <c:v>1.3895E-18</c:v>
                </c:pt>
                <c:pt idx="945" formatCode="0.00E+00">
                  <c:v>1.48213E-18</c:v>
                </c:pt>
                <c:pt idx="946" formatCode="0.00E+00">
                  <c:v>1.48213E-18</c:v>
                </c:pt>
                <c:pt idx="947" formatCode="0.00E+00">
                  <c:v>1.57476E-18</c:v>
                </c:pt>
                <c:pt idx="948" formatCode="0.00E+00">
                  <c:v>1.57476E-18</c:v>
                </c:pt>
                <c:pt idx="949" formatCode="0.00E+00">
                  <c:v>1.6674000000000001E-18</c:v>
                </c:pt>
                <c:pt idx="950" formatCode="0.00E+00">
                  <c:v>1.6674000000000001E-18</c:v>
                </c:pt>
                <c:pt idx="951" formatCode="0.00E+00">
                  <c:v>1.7600299999999999E-18</c:v>
                </c:pt>
                <c:pt idx="952" formatCode="0.00E+00">
                  <c:v>1.7600299999999999E-18</c:v>
                </c:pt>
                <c:pt idx="953" formatCode="0.00E+00">
                  <c:v>1.85266E-18</c:v>
                </c:pt>
                <c:pt idx="954" formatCode="0.00E+00">
                  <c:v>1.85266E-18</c:v>
                </c:pt>
                <c:pt idx="955" formatCode="0.00E+00">
                  <c:v>1.9453E-18</c:v>
                </c:pt>
                <c:pt idx="956" formatCode="0.00E+00">
                  <c:v>1.9453E-18</c:v>
                </c:pt>
                <c:pt idx="957" formatCode="0.00E+00">
                  <c:v>2.0379300000000001E-18</c:v>
                </c:pt>
                <c:pt idx="958" formatCode="0.00E+00">
                  <c:v>2.0379300000000001E-18</c:v>
                </c:pt>
                <c:pt idx="959" formatCode="0.00E+00">
                  <c:v>2.1305599999999999E-18</c:v>
                </c:pt>
                <c:pt idx="960" formatCode="0.00E+00">
                  <c:v>2.1305599999999999E-18</c:v>
                </c:pt>
                <c:pt idx="961" formatCode="0.00E+00">
                  <c:v>2.2231999999999998E-18</c:v>
                </c:pt>
                <c:pt idx="962" formatCode="0.00E+00">
                  <c:v>2.2231999999999998E-18</c:v>
                </c:pt>
                <c:pt idx="963" formatCode="0.00E+00">
                  <c:v>2.31583E-18</c:v>
                </c:pt>
                <c:pt idx="964" formatCode="0.00E+00">
                  <c:v>2.31583E-18</c:v>
                </c:pt>
                <c:pt idx="965" formatCode="0.00E+00">
                  <c:v>2.4084599999999998E-18</c:v>
                </c:pt>
                <c:pt idx="966" formatCode="0.00E+00">
                  <c:v>2.4084599999999998E-18</c:v>
                </c:pt>
                <c:pt idx="970" formatCode="0.00E+00">
                  <c:v>4.6316599999999998E-20</c:v>
                </c:pt>
                <c:pt idx="971" formatCode="0.00E+00">
                  <c:v>9.2633199999999996E-20</c:v>
                </c:pt>
                <c:pt idx="972" formatCode="0.00E+00">
                  <c:v>1.85266E-19</c:v>
                </c:pt>
                <c:pt idx="973" formatCode="0.00E+00">
                  <c:v>2.7789999999999998E-19</c:v>
                </c:pt>
                <c:pt idx="974" formatCode="0.00E+00">
                  <c:v>3.7053299999999999E-19</c:v>
                </c:pt>
                <c:pt idx="975" formatCode="0.00E+00">
                  <c:v>4.6316600000000001E-19</c:v>
                </c:pt>
                <c:pt idx="976" formatCode="0.00E+00">
                  <c:v>5.5579899999999997E-19</c:v>
                </c:pt>
                <c:pt idx="977" formatCode="0.00E+00">
                  <c:v>6.4843300000000002E-19</c:v>
                </c:pt>
                <c:pt idx="978" formatCode="0.00E+00">
                  <c:v>7.4106599999999999E-19</c:v>
                </c:pt>
                <c:pt idx="979" formatCode="0.00E+00">
                  <c:v>8.3369900000000005E-19</c:v>
                </c:pt>
                <c:pt idx="980" formatCode="0.00E+00">
                  <c:v>9.2633200000000001E-19</c:v>
                </c:pt>
                <c:pt idx="981" formatCode="0.00E+00">
                  <c:v>1.0189699999999999E-18</c:v>
                </c:pt>
                <c:pt idx="982" formatCode="0.00E+00">
                  <c:v>1.1115999999999999E-18</c:v>
                </c:pt>
                <c:pt idx="983" formatCode="0.00E+00">
                  <c:v>1.2042299999999999E-18</c:v>
                </c:pt>
                <c:pt idx="984" formatCode="0.00E+00">
                  <c:v>1.29687E-18</c:v>
                </c:pt>
                <c:pt idx="985" formatCode="0.00E+00">
                  <c:v>1.3895E-18</c:v>
                </c:pt>
                <c:pt idx="986" formatCode="0.00E+00">
                  <c:v>1.48213E-18</c:v>
                </c:pt>
                <c:pt idx="987" formatCode="0.00E+00">
                  <c:v>1.57476E-18</c:v>
                </c:pt>
                <c:pt idx="988" formatCode="0.00E+00">
                  <c:v>1.6674000000000001E-18</c:v>
                </c:pt>
                <c:pt idx="989" formatCode="0.00E+00">
                  <c:v>1.7600299999999999E-18</c:v>
                </c:pt>
                <c:pt idx="990" formatCode="0.00E+00">
                  <c:v>1.85266E-18</c:v>
                </c:pt>
                <c:pt idx="991" formatCode="0.00E+00">
                  <c:v>1.9453E-18</c:v>
                </c:pt>
                <c:pt idx="992" formatCode="0.00E+00">
                  <c:v>2.0379300000000001E-18</c:v>
                </c:pt>
                <c:pt idx="993" formatCode="0.00E+00">
                  <c:v>2.1305599999999999E-18</c:v>
                </c:pt>
                <c:pt idx="994" formatCode="0.00E+00">
                  <c:v>2.2231999999999998E-18</c:v>
                </c:pt>
                <c:pt idx="995" formatCode="0.00E+00">
                  <c:v>2.31583E-18</c:v>
                </c:pt>
                <c:pt idx="996" formatCode="0.00E+00">
                  <c:v>2.4084599999999998E-18</c:v>
                </c:pt>
                <c:pt idx="997" formatCode="0.00E+00">
                  <c:v>1.6830299999999999E-17</c:v>
                </c:pt>
                <c:pt idx="1001" formatCode="0.00E+00">
                  <c:v>1.6830299999999999E-17</c:v>
                </c:pt>
                <c:pt idx="1002" formatCode="0.00E+00">
                  <c:v>1.8984399999999999E-17</c:v>
                </c:pt>
                <c:pt idx="1003" formatCode="0.00E+00">
                  <c:v>2.18551E-17</c:v>
                </c:pt>
                <c:pt idx="1004" formatCode="0.00E+00">
                  <c:v>2.47261E-17</c:v>
                </c:pt>
                <c:pt idx="1005" formatCode="0.00E+00">
                  <c:v>2.75973E-17</c:v>
                </c:pt>
                <c:pt idx="1006" formatCode="0.00E+00">
                  <c:v>3.0468799999999999E-17</c:v>
                </c:pt>
                <c:pt idx="1007" formatCode="0.00E+00">
                  <c:v>3.33406E-17</c:v>
                </c:pt>
                <c:pt idx="1008" formatCode="0.00E+00">
                  <c:v>3.6212800000000002E-17</c:v>
                </c:pt>
                <c:pt idx="1009" formatCode="0.00E+00">
                  <c:v>3.90853E-17</c:v>
                </c:pt>
                <c:pt idx="1010" formatCode="0.00E+00">
                  <c:v>4.1958199999999999E-17</c:v>
                </c:pt>
                <c:pt idx="1011" formatCode="0.00E+00">
                  <c:v>4.4831600000000001E-17</c:v>
                </c:pt>
                <c:pt idx="1012" formatCode="0.00E+00">
                  <c:v>4.7705399999999999E-17</c:v>
                </c:pt>
                <c:pt idx="1013" formatCode="0.00E+00">
                  <c:v>5.0579599999999999E-17</c:v>
                </c:pt>
                <c:pt idx="1014" formatCode="0.00E+00">
                  <c:v>5.3454300000000001E-17</c:v>
                </c:pt>
                <c:pt idx="1015" formatCode="0.00E+00">
                  <c:v>5.6329499999999999E-17</c:v>
                </c:pt>
                <c:pt idx="1016" formatCode="0.00E+00">
                  <c:v>5.9205099999999999E-17</c:v>
                </c:pt>
                <c:pt idx="1017" formatCode="0.00E+00">
                  <c:v>6.2081300000000003E-17</c:v>
                </c:pt>
                <c:pt idx="1018" formatCode="0.00E+00">
                  <c:v>6.4958000000000002E-17</c:v>
                </c:pt>
                <c:pt idx="1019" formatCode="0.00E+00">
                  <c:v>6.7835199999999998E-17</c:v>
                </c:pt>
                <c:pt idx="1020" formatCode="0.00E+00">
                  <c:v>7.0712999999999997E-17</c:v>
                </c:pt>
                <c:pt idx="1021" formatCode="0.00E+00">
                  <c:v>7.3591300000000004E-17</c:v>
                </c:pt>
                <c:pt idx="1022" formatCode="0.00E+00">
                  <c:v>7.6470099999999995E-17</c:v>
                </c:pt>
                <c:pt idx="1023" formatCode="0.00E+00">
                  <c:v>7.9349500000000001E-17</c:v>
                </c:pt>
                <c:pt idx="1024" formatCode="0.00E+00">
                  <c:v>8.2229499999999998E-17</c:v>
                </c:pt>
                <c:pt idx="1025" formatCode="0.00E+00">
                  <c:v>8.5110000000000004E-17</c:v>
                </c:pt>
                <c:pt idx="1026" formatCode="0.00E+00">
                  <c:v>8.79911E-17</c:v>
                </c:pt>
                <c:pt idx="1027" formatCode="0.00E+00">
                  <c:v>9.0872700000000005E-17</c:v>
                </c:pt>
                <c:pt idx="1028" formatCode="0.00E+00">
                  <c:v>9.37549E-17</c:v>
                </c:pt>
                <c:pt idx="1029" formatCode="0.00E+00">
                  <c:v>9.6637699999999998E-17</c:v>
                </c:pt>
                <c:pt idx="1030" formatCode="0.00E+00">
                  <c:v>9.95211E-17</c:v>
                </c:pt>
                <c:pt idx="1031" formatCode="0.00E+00">
                  <c:v>1.02405E-16</c:v>
                </c:pt>
                <c:pt idx="1032" formatCode="0.00E+00">
                  <c:v>1.0529000000000001E-16</c:v>
                </c:pt>
                <c:pt idx="1033" formatCode="0.00E+00">
                  <c:v>1.08175E-16</c:v>
                </c:pt>
                <c:pt idx="1034" formatCode="0.00E+00">
                  <c:v>1.1106E-16</c:v>
                </c:pt>
                <c:pt idx="1035" formatCode="0.00E+00">
                  <c:v>1.1394700000000001E-16</c:v>
                </c:pt>
                <c:pt idx="1036" formatCode="0.00E+00">
                  <c:v>1.1683400000000001E-16</c:v>
                </c:pt>
                <c:pt idx="1037" formatCode="0.00E+00">
                  <c:v>1.1972099999999999E-16</c:v>
                </c:pt>
                <c:pt idx="1038" formatCode="0.00E+00">
                  <c:v>1.2260899999999999E-16</c:v>
                </c:pt>
                <c:pt idx="1039" formatCode="0.00E+00">
                  <c:v>1.2549800000000001E-16</c:v>
                </c:pt>
                <c:pt idx="1040" formatCode="0.00E+00">
                  <c:v>1.28387E-16</c:v>
                </c:pt>
                <c:pt idx="1041" formatCode="0.00E+00">
                  <c:v>1.3127700000000001E-16</c:v>
                </c:pt>
                <c:pt idx="1042" formatCode="0.00E+00">
                  <c:v>1.3416699999999999E-16</c:v>
                </c:pt>
                <c:pt idx="1043" formatCode="0.00E+00">
                  <c:v>1.3705799999999999E-16</c:v>
                </c:pt>
                <c:pt idx="1044" formatCode="0.00E+00">
                  <c:v>1.3994899999999999E-16</c:v>
                </c:pt>
                <c:pt idx="1045" formatCode="0.00E+00">
                  <c:v>1.4284100000000001E-16</c:v>
                </c:pt>
                <c:pt idx="1046" formatCode="0.00E+00">
                  <c:v>1.45734E-16</c:v>
                </c:pt>
                <c:pt idx="1047" formatCode="0.00E+00">
                  <c:v>1.4862700000000001E-16</c:v>
                </c:pt>
                <c:pt idx="1048" formatCode="0.00E+00">
                  <c:v>1.5152100000000001E-16</c:v>
                </c:pt>
                <c:pt idx="1049" formatCode="0.00E+00">
                  <c:v>1.5441499999999999E-16</c:v>
                </c:pt>
                <c:pt idx="1050" formatCode="0.00E+00">
                  <c:v>1.5731000000000001E-16</c:v>
                </c:pt>
                <c:pt idx="1051" formatCode="0.00E+00">
                  <c:v>1.60206E-16</c:v>
                </c:pt>
                <c:pt idx="1052" formatCode="0.00E+00">
                  <c:v>1.6310199999999999E-16</c:v>
                </c:pt>
                <c:pt idx="1053" formatCode="0.00E+00">
                  <c:v>1.65998E-16</c:v>
                </c:pt>
                <c:pt idx="1054" formatCode="0.00E+00">
                  <c:v>1.6889500000000001E-16</c:v>
                </c:pt>
                <c:pt idx="1055" formatCode="0.00E+00">
                  <c:v>1.71793E-16</c:v>
                </c:pt>
                <c:pt idx="1056" formatCode="0.00E+00">
                  <c:v>1.74691E-16</c:v>
                </c:pt>
                <c:pt idx="1057" formatCode="0.00E+00">
                  <c:v>1.7758999999999999E-16</c:v>
                </c:pt>
                <c:pt idx="1058" formatCode="0.00E+00">
                  <c:v>1.8049E-16</c:v>
                </c:pt>
                <c:pt idx="1059" formatCode="0.00E+00">
                  <c:v>1.8339000000000001E-16</c:v>
                </c:pt>
                <c:pt idx="1060" formatCode="0.00E+00">
                  <c:v>1.8628999999999999E-16</c:v>
                </c:pt>
                <c:pt idx="1061" formatCode="0.00E+00">
                  <c:v>1.8919099999999999E-16</c:v>
                </c:pt>
                <c:pt idx="1062" formatCode="0.00E+00">
                  <c:v>1.9209300000000001E-16</c:v>
                </c:pt>
                <c:pt idx="1063" formatCode="0.00E+00">
                  <c:v>1.94995E-16</c:v>
                </c:pt>
                <c:pt idx="1064" formatCode="0.00E+00">
                  <c:v>1.9789800000000001E-16</c:v>
                </c:pt>
                <c:pt idx="1065" formatCode="0.00E+00">
                  <c:v>2.00801E-16</c:v>
                </c:pt>
                <c:pt idx="1066" formatCode="0.00E+00">
                  <c:v>2.03705E-16</c:v>
                </c:pt>
                <c:pt idx="1067" formatCode="0.00E+00">
                  <c:v>2.06609E-16</c:v>
                </c:pt>
                <c:pt idx="1068" formatCode="0.00E+00">
                  <c:v>2.09514E-16</c:v>
                </c:pt>
                <c:pt idx="1069" formatCode="0.00E+00">
                  <c:v>2.1241899999999999E-16</c:v>
                </c:pt>
                <c:pt idx="1070" formatCode="0.00E+00">
                  <c:v>2.15325E-16</c:v>
                </c:pt>
                <c:pt idx="1071" formatCode="0.00E+00">
                  <c:v>2.1823099999999999E-16</c:v>
                </c:pt>
                <c:pt idx="1072" formatCode="0.00E+00">
                  <c:v>2.21138E-16</c:v>
                </c:pt>
                <c:pt idx="1073" formatCode="0.00E+00">
                  <c:v>2.2404599999999999E-16</c:v>
                </c:pt>
                <c:pt idx="1074" formatCode="0.00E+00">
                  <c:v>2.2695399999999999E-16</c:v>
                </c:pt>
                <c:pt idx="1075" formatCode="0.00E+00">
                  <c:v>2.29863E-16</c:v>
                </c:pt>
                <c:pt idx="1076" formatCode="0.00E+00">
                  <c:v>2.3277200000000002E-16</c:v>
                </c:pt>
                <c:pt idx="1077" formatCode="0.00E+00">
                  <c:v>2.3568099999999998E-16</c:v>
                </c:pt>
                <c:pt idx="1078" formatCode="0.00E+00">
                  <c:v>2.3859199999999998E-16</c:v>
                </c:pt>
                <c:pt idx="1079" formatCode="0.00E+00">
                  <c:v>2.4150200000000001E-16</c:v>
                </c:pt>
                <c:pt idx="1080" formatCode="0.00E+00">
                  <c:v>2.4441300000000001E-16</c:v>
                </c:pt>
                <c:pt idx="1081" formatCode="0.00E+00">
                  <c:v>2.4732499999999998E-16</c:v>
                </c:pt>
                <c:pt idx="1082" formatCode="0.00E+00">
                  <c:v>2.5023800000000001E-16</c:v>
                </c:pt>
                <c:pt idx="1083" formatCode="0.00E+00">
                  <c:v>2.5314999999999998E-16</c:v>
                </c:pt>
                <c:pt idx="1084" formatCode="0.00E+00">
                  <c:v>2.5606399999999998E-16</c:v>
                </c:pt>
                <c:pt idx="1085" formatCode="0.00E+00">
                  <c:v>2.5897799999999999E-16</c:v>
                </c:pt>
                <c:pt idx="1086" formatCode="0.00E+00">
                  <c:v>2.6189199999999999E-16</c:v>
                </c:pt>
                <c:pt idx="1087" formatCode="0.00E+00">
                  <c:v>2.6480700000000001E-16</c:v>
                </c:pt>
                <c:pt idx="1088" formatCode="0.00E+00">
                  <c:v>2.6772200000000002E-16</c:v>
                </c:pt>
                <c:pt idx="1089" formatCode="0.00E+00">
                  <c:v>2.7063800000000001E-16</c:v>
                </c:pt>
                <c:pt idx="1090" formatCode="0.00E+00">
                  <c:v>2.7355500000000001E-16</c:v>
                </c:pt>
                <c:pt idx="1091" formatCode="0.00E+00">
                  <c:v>2.7647200000000002E-16</c:v>
                </c:pt>
                <c:pt idx="1092" formatCode="0.00E+00">
                  <c:v>2.7938900000000002E-16</c:v>
                </c:pt>
                <c:pt idx="1093" formatCode="0.00E+00">
                  <c:v>2.8230699999999999E-16</c:v>
                </c:pt>
                <c:pt idx="1094" formatCode="0.00E+00">
                  <c:v>2.8522599999999998E-16</c:v>
                </c:pt>
                <c:pt idx="1095" formatCode="0.00E+00">
                  <c:v>2.8814500000000002E-16</c:v>
                </c:pt>
                <c:pt idx="1096" formatCode="0.00E+00">
                  <c:v>2.9106400000000001E-16</c:v>
                </c:pt>
                <c:pt idx="1097" formatCode="0.00E+00">
                  <c:v>2.9398400000000002E-16</c:v>
                </c:pt>
                <c:pt idx="1098" formatCode="0.00E+00">
                  <c:v>2.9690499999999999E-16</c:v>
                </c:pt>
                <c:pt idx="1099" formatCode="0.00E+00">
                  <c:v>2.9982600000000001E-16</c:v>
                </c:pt>
                <c:pt idx="1100" formatCode="0.00E+00">
                  <c:v>3.0274699999999999E-16</c:v>
                </c:pt>
                <c:pt idx="1101" formatCode="0.00E+00">
                  <c:v>3.0567E-16</c:v>
                </c:pt>
                <c:pt idx="1102" formatCode="0.00E+00">
                  <c:v>3.0859199999999999E-16</c:v>
                </c:pt>
                <c:pt idx="1103" formatCode="0.00E+00">
                  <c:v>3.1151499999999999E-16</c:v>
                </c:pt>
                <c:pt idx="1104" formatCode="0.00E+00">
                  <c:v>3.1443900000000002E-16</c:v>
                </c:pt>
                <c:pt idx="1105" formatCode="0.00E+00">
                  <c:v>3.17363E-16</c:v>
                </c:pt>
                <c:pt idx="1106" formatCode="0.00E+00">
                  <c:v>3.2028799999999999E-16</c:v>
                </c:pt>
                <c:pt idx="1107" formatCode="0.00E+00">
                  <c:v>3.2321299999999998E-16</c:v>
                </c:pt>
                <c:pt idx="1108" formatCode="0.00E+00">
                  <c:v>3.2613899999999999E-16</c:v>
                </c:pt>
                <c:pt idx="1109" formatCode="0.00E+00">
                  <c:v>3.29065E-16</c:v>
                </c:pt>
                <c:pt idx="1110" formatCode="0.00E+00">
                  <c:v>3.3199199999999998E-16</c:v>
                </c:pt>
                <c:pt idx="1111" formatCode="0.00E+00">
                  <c:v>3.3491900000000001E-16</c:v>
                </c:pt>
                <c:pt idx="1112" formatCode="0.00E+00">
                  <c:v>3.3784700000000001E-16</c:v>
                </c:pt>
                <c:pt idx="1113" formatCode="0.00E+00">
                  <c:v>3.40775E-16</c:v>
                </c:pt>
                <c:pt idx="1114" formatCode="0.00E+00">
                  <c:v>3.4370400000000001E-16</c:v>
                </c:pt>
                <c:pt idx="1115" formatCode="0.00E+00">
                  <c:v>3.4663299999999998E-16</c:v>
                </c:pt>
                <c:pt idx="1116" formatCode="0.00E+00">
                  <c:v>3.4956300000000001E-16</c:v>
                </c:pt>
                <c:pt idx="1117" formatCode="0.00E+00">
                  <c:v>3.5249299999999999E-16</c:v>
                </c:pt>
                <c:pt idx="1118" formatCode="0.00E+00">
                  <c:v>3.5542399999999998E-16</c:v>
                </c:pt>
                <c:pt idx="1119" formatCode="0.00E+00">
                  <c:v>3.58356E-16</c:v>
                </c:pt>
                <c:pt idx="1120" formatCode="0.00E+00">
                  <c:v>3.61287E-16</c:v>
                </c:pt>
                <c:pt idx="1121" formatCode="0.00E+00">
                  <c:v>2.2963799999999999E-5</c:v>
                </c:pt>
                <c:pt idx="1125" formatCode="0.00E+00">
                  <c:v>2.2963799999999999E-5</c:v>
                </c:pt>
                <c:pt idx="1126" formatCode="0.00E+00">
                  <c:v>4.7552600000000003E-5</c:v>
                </c:pt>
                <c:pt idx="1127" formatCode="0.00E+00">
                  <c:v>8.0423899999999994E-5</c:v>
                </c:pt>
                <c:pt idx="1128">
                  <c:v>1.13383E-4</c:v>
                </c:pt>
                <c:pt idx="1129">
                  <c:v>1.4642999999999999E-4</c:v>
                </c:pt>
                <c:pt idx="1130">
                  <c:v>1.7956600000000001E-4</c:v>
                </c:pt>
                <c:pt idx="1131">
                  <c:v>2.1279E-4</c:v>
                </c:pt>
                <c:pt idx="1132">
                  <c:v>2.4610300000000001E-4</c:v>
                </c:pt>
                <c:pt idx="1133">
                  <c:v>2.79506E-4</c:v>
                </c:pt>
                <c:pt idx="1134">
                  <c:v>3.1299700000000003E-4</c:v>
                </c:pt>
                <c:pt idx="1135">
                  <c:v>3.3818699999999999E-4</c:v>
                </c:pt>
                <c:pt idx="1139">
                  <c:v>3.3818699999999999E-4</c:v>
                </c:pt>
                <c:pt idx="1140">
                  <c:v>3.6187600000000002E-4</c:v>
                </c:pt>
                <c:pt idx="1141">
                  <c:v>3.6193800000000002E-4</c:v>
                </c:pt>
                <c:pt idx="1142">
                  <c:v>3.61999E-4</c:v>
                </c:pt>
                <c:pt idx="1143">
                  <c:v>3.62061E-4</c:v>
                </c:pt>
                <c:pt idx="1144">
                  <c:v>3.6212199999999999E-4</c:v>
                </c:pt>
                <c:pt idx="1145">
                  <c:v>3.6218300000000003E-4</c:v>
                </c:pt>
                <c:pt idx="1146">
                  <c:v>3.6224500000000003E-4</c:v>
                </c:pt>
                <c:pt idx="1147">
                  <c:v>3.6230600000000001E-4</c:v>
                </c:pt>
                <c:pt idx="1148">
                  <c:v>3.62367E-4</c:v>
                </c:pt>
                <c:pt idx="1149">
                  <c:v>3.6242799999999998E-4</c:v>
                </c:pt>
                <c:pt idx="1150">
                  <c:v>3.6248999999999998E-4</c:v>
                </c:pt>
                <c:pt idx="1151">
                  <c:v>3.6255100000000002E-4</c:v>
                </c:pt>
                <c:pt idx="1152">
                  <c:v>3.62612E-4</c:v>
                </c:pt>
                <c:pt idx="1153">
                  <c:v>3.6267299999999999E-4</c:v>
                </c:pt>
                <c:pt idx="1154">
                  <c:v>3.6273399999999997E-4</c:v>
                </c:pt>
                <c:pt idx="1155">
                  <c:v>3.62794E-4</c:v>
                </c:pt>
                <c:pt idx="1156">
                  <c:v>3.6285499999999998E-4</c:v>
                </c:pt>
                <c:pt idx="1157">
                  <c:v>3.6291600000000002E-4</c:v>
                </c:pt>
                <c:pt idx="1158">
                  <c:v>3.62977E-4</c:v>
                </c:pt>
                <c:pt idx="1159">
                  <c:v>3.6303699999999997E-4</c:v>
                </c:pt>
                <c:pt idx="1160">
                  <c:v>3.6309800000000001E-4</c:v>
                </c:pt>
                <c:pt idx="1161">
                  <c:v>3.63159E-4</c:v>
                </c:pt>
                <c:pt idx="1162">
                  <c:v>3.6321900000000002E-4</c:v>
                </c:pt>
                <c:pt idx="1163">
                  <c:v>3.6328E-4</c:v>
                </c:pt>
                <c:pt idx="1164">
                  <c:v>3.6333999999999997E-4</c:v>
                </c:pt>
                <c:pt idx="1165">
                  <c:v>3.6340100000000001E-4</c:v>
                </c:pt>
                <c:pt idx="1166">
                  <c:v>3.6346099999999998E-4</c:v>
                </c:pt>
                <c:pt idx="1167">
                  <c:v>3.63521E-4</c:v>
                </c:pt>
                <c:pt idx="1168">
                  <c:v>3.6358199999999999E-4</c:v>
                </c:pt>
                <c:pt idx="1169">
                  <c:v>3.6364200000000001E-4</c:v>
                </c:pt>
                <c:pt idx="1170">
                  <c:v>3.6370199999999998E-4</c:v>
                </c:pt>
                <c:pt idx="1171">
                  <c:v>3.6376300000000002E-4</c:v>
                </c:pt>
                <c:pt idx="1172">
                  <c:v>3.6382299999999999E-4</c:v>
                </c:pt>
                <c:pt idx="1173">
                  <c:v>3.6388300000000001E-4</c:v>
                </c:pt>
                <c:pt idx="1174">
                  <c:v>3.6394299999999998E-4</c:v>
                </c:pt>
                <c:pt idx="1175">
                  <c:v>3.64003E-4</c:v>
                </c:pt>
                <c:pt idx="1176">
                  <c:v>3.6406299999999997E-4</c:v>
                </c:pt>
                <c:pt idx="1177">
                  <c:v>3.64123E-4</c:v>
                </c:pt>
                <c:pt idx="1178">
                  <c:v>3.6418300000000002E-4</c:v>
                </c:pt>
                <c:pt idx="1179">
                  <c:v>3.6424299999999999E-4</c:v>
                </c:pt>
                <c:pt idx="1180">
                  <c:v>3.6430300000000001E-4</c:v>
                </c:pt>
                <c:pt idx="1181">
                  <c:v>3.6436299999999998E-4</c:v>
                </c:pt>
                <c:pt idx="1182">
                  <c:v>3.64423E-4</c:v>
                </c:pt>
                <c:pt idx="1183">
                  <c:v>3.6448300000000003E-4</c:v>
                </c:pt>
                <c:pt idx="1184">
                  <c:v>3.64543E-4</c:v>
                </c:pt>
                <c:pt idx="1185">
                  <c:v>3.6460300000000002E-4</c:v>
                </c:pt>
                <c:pt idx="1186">
                  <c:v>3.6466299999999999E-4</c:v>
                </c:pt>
                <c:pt idx="1187">
                  <c:v>3.6472300000000001E-4</c:v>
                </c:pt>
                <c:pt idx="1188">
                  <c:v>3.6478200000000002E-4</c:v>
                </c:pt>
                <c:pt idx="1189">
                  <c:v>3.6484199999999999E-4</c:v>
                </c:pt>
                <c:pt idx="1190">
                  <c:v>3.6490200000000001E-4</c:v>
                </c:pt>
                <c:pt idx="1191">
                  <c:v>3.6496199999999998E-4</c:v>
                </c:pt>
                <c:pt idx="1192">
                  <c:v>3.65022E-4</c:v>
                </c:pt>
                <c:pt idx="1193">
                  <c:v>3.6508100000000001E-4</c:v>
                </c:pt>
                <c:pt idx="1194">
                  <c:v>3.6514099999999998E-4</c:v>
                </c:pt>
                <c:pt idx="1195">
                  <c:v>3.65201E-4</c:v>
                </c:pt>
                <c:pt idx="1196">
                  <c:v>3.6526100000000003E-4</c:v>
                </c:pt>
                <c:pt idx="1197">
                  <c:v>3.6531999999999998E-4</c:v>
                </c:pt>
                <c:pt idx="1198">
                  <c:v>3.6538E-4</c:v>
                </c:pt>
                <c:pt idx="1199">
                  <c:v>3.6544000000000002E-4</c:v>
                </c:pt>
                <c:pt idx="1200">
                  <c:v>3.6549899999999998E-4</c:v>
                </c:pt>
                <c:pt idx="1201">
                  <c:v>3.65559E-4</c:v>
                </c:pt>
                <c:pt idx="1202">
                  <c:v>3.6561900000000002E-4</c:v>
                </c:pt>
                <c:pt idx="1203">
                  <c:v>3.6567799999999998E-4</c:v>
                </c:pt>
                <c:pt idx="1204">
                  <c:v>3.65738E-4</c:v>
                </c:pt>
                <c:pt idx="1205">
                  <c:v>3.6579800000000002E-4</c:v>
                </c:pt>
                <c:pt idx="1206">
                  <c:v>3.6585699999999998E-4</c:v>
                </c:pt>
                <c:pt idx="1207">
                  <c:v>3.65917E-4</c:v>
                </c:pt>
                <c:pt idx="1208">
                  <c:v>3.6597600000000001E-4</c:v>
                </c:pt>
                <c:pt idx="1209">
                  <c:v>3.6603599999999998E-4</c:v>
                </c:pt>
                <c:pt idx="1210">
                  <c:v>3.66096E-4</c:v>
                </c:pt>
                <c:pt idx="1211">
                  <c:v>3.6615500000000001E-4</c:v>
                </c:pt>
                <c:pt idx="1212">
                  <c:v>3.6621499999999998E-4</c:v>
                </c:pt>
                <c:pt idx="1213">
                  <c:v>3.6627399999999998E-4</c:v>
                </c:pt>
                <c:pt idx="1214">
                  <c:v>3.6633400000000001E-4</c:v>
                </c:pt>
                <c:pt idx="1215">
                  <c:v>3.6639399999999998E-4</c:v>
                </c:pt>
                <c:pt idx="1216">
                  <c:v>3.6645299999999998E-4</c:v>
                </c:pt>
                <c:pt idx="1217">
                  <c:v>3.6651300000000001E-4</c:v>
                </c:pt>
                <c:pt idx="1218">
                  <c:v>3.6657299999999997E-4</c:v>
                </c:pt>
                <c:pt idx="1219">
                  <c:v>3.6663199999999998E-4</c:v>
                </c:pt>
                <c:pt idx="1220">
                  <c:v>3.6669200000000001E-4</c:v>
                </c:pt>
                <c:pt idx="1221">
                  <c:v>3.6675100000000001E-4</c:v>
                </c:pt>
                <c:pt idx="1222">
                  <c:v>3.6681099999999998E-4</c:v>
                </c:pt>
                <c:pt idx="1223">
                  <c:v>3.66871E-4</c:v>
                </c:pt>
                <c:pt idx="1224">
                  <c:v>3.6693000000000001E-4</c:v>
                </c:pt>
                <c:pt idx="1225">
                  <c:v>3.6698999999999998E-4</c:v>
                </c:pt>
                <c:pt idx="1226">
                  <c:v>3.6704899999999999E-4</c:v>
                </c:pt>
                <c:pt idx="1227">
                  <c:v>3.6710900000000001E-4</c:v>
                </c:pt>
                <c:pt idx="1228">
                  <c:v>3.6716899999999998E-4</c:v>
                </c:pt>
                <c:pt idx="1229">
                  <c:v>3.6722799999999999E-4</c:v>
                </c:pt>
                <c:pt idx="1230">
                  <c:v>3.6728800000000001E-4</c:v>
                </c:pt>
                <c:pt idx="1231">
                  <c:v>3.6734799999999998E-4</c:v>
                </c:pt>
                <c:pt idx="1232">
                  <c:v>3.6740699999999999E-4</c:v>
                </c:pt>
                <c:pt idx="1233">
                  <c:v>3.6746700000000001E-4</c:v>
                </c:pt>
                <c:pt idx="1234">
                  <c:v>3.6752699999999998E-4</c:v>
                </c:pt>
                <c:pt idx="1235">
                  <c:v>3.6758599999999999E-4</c:v>
                </c:pt>
                <c:pt idx="1236">
                  <c:v>3.6764600000000001E-4</c:v>
                </c:pt>
                <c:pt idx="1237">
                  <c:v>3.6770599999999998E-4</c:v>
                </c:pt>
                <c:pt idx="1238">
                  <c:v>3.67766E-4</c:v>
                </c:pt>
                <c:pt idx="1239">
                  <c:v>3.6782500000000001E-4</c:v>
                </c:pt>
                <c:pt idx="1240">
                  <c:v>3.6788499999999998E-4</c:v>
                </c:pt>
                <c:pt idx="1241">
                  <c:v>3.67945E-4</c:v>
                </c:pt>
                <c:pt idx="1242">
                  <c:v>3.6800400000000001E-4</c:v>
                </c:pt>
                <c:pt idx="1243">
                  <c:v>3.6806399999999998E-4</c:v>
                </c:pt>
                <c:pt idx="1244">
                  <c:v>3.68124E-4</c:v>
                </c:pt>
                <c:pt idx="1245">
                  <c:v>3.6818400000000002E-4</c:v>
                </c:pt>
                <c:pt idx="1246">
                  <c:v>3.6824399999999999E-4</c:v>
                </c:pt>
                <c:pt idx="1247">
                  <c:v>3.68303E-4</c:v>
                </c:pt>
                <c:pt idx="1248">
                  <c:v>3.6836300000000002E-4</c:v>
                </c:pt>
                <c:pt idx="1249">
                  <c:v>3.6842299999999999E-4</c:v>
                </c:pt>
                <c:pt idx="1250">
                  <c:v>3.6848300000000002E-4</c:v>
                </c:pt>
                <c:pt idx="1251">
                  <c:v>3.6854299999999998E-4</c:v>
                </c:pt>
                <c:pt idx="1252">
                  <c:v>3.6860199999999999E-4</c:v>
                </c:pt>
                <c:pt idx="1253">
                  <c:v>3.6866200000000002E-4</c:v>
                </c:pt>
                <c:pt idx="1254">
                  <c:v>3.6872199999999998E-4</c:v>
                </c:pt>
                <c:pt idx="1255">
                  <c:v>3.6878200000000001E-4</c:v>
                </c:pt>
                <c:pt idx="1256">
                  <c:v>3.6884199999999998E-4</c:v>
                </c:pt>
                <c:pt idx="1257">
                  <c:v>3.6842899999999998E-4</c:v>
                </c:pt>
                <c:pt idx="1258">
                  <c:v>3.4534000000000002E-4</c:v>
                </c:pt>
                <c:pt idx="1259">
                  <c:v>3.0947599999999999E-4</c:v>
                </c:pt>
                <c:pt idx="1263">
                  <c:v>3.0947599999999999E-4</c:v>
                </c:pt>
                <c:pt idx="1264" formatCode="0.00E+00">
                  <c:v>4.4267999999999997E-5</c:v>
                </c:pt>
                <c:pt idx="1265" formatCode="0.00E+00">
                  <c:v>4.2564900000000003E-5</c:v>
                </c:pt>
                <c:pt idx="1266" formatCode="0.00E+00">
                  <c:v>4.0862000000000003E-5</c:v>
                </c:pt>
                <c:pt idx="1267" formatCode="0.00E+00">
                  <c:v>3.9159000000000002E-5</c:v>
                </c:pt>
                <c:pt idx="1268" formatCode="0.00E+00">
                  <c:v>3.7456100000000002E-5</c:v>
                </c:pt>
                <c:pt idx="1269" formatCode="0.00E+00">
                  <c:v>3.5753200000000002E-5</c:v>
                </c:pt>
                <c:pt idx="1270" formatCode="0.00E+00">
                  <c:v>3.4050300000000002E-5</c:v>
                </c:pt>
                <c:pt idx="1271" formatCode="0.00E+00">
                  <c:v>3.2347500000000002E-5</c:v>
                </c:pt>
                <c:pt idx="1272" formatCode="0.00E+00">
                  <c:v>3.0644700000000002E-5</c:v>
                </c:pt>
                <c:pt idx="1273" formatCode="0.00E+00">
                  <c:v>2.8941999999999998E-5</c:v>
                </c:pt>
                <c:pt idx="1274" formatCode="0.00E+00">
                  <c:v>2.7239199999999998E-5</c:v>
                </c:pt>
                <c:pt idx="1275" formatCode="0.00E+00">
                  <c:v>2.5536499999999999E-5</c:v>
                </c:pt>
                <c:pt idx="1276" formatCode="0.00E+00">
                  <c:v>2.3833899999999999E-5</c:v>
                </c:pt>
                <c:pt idx="1277" formatCode="0.00E+00">
                  <c:v>2.2131199999999999E-5</c:v>
                </c:pt>
                <c:pt idx="1278" formatCode="0.00E+00">
                  <c:v>2.04286E-5</c:v>
                </c:pt>
                <c:pt idx="1279" formatCode="0.00E+00">
                  <c:v>1.87261E-5</c:v>
                </c:pt>
                <c:pt idx="1280" formatCode="0.00E+00">
                  <c:v>1.7023500000000001E-5</c:v>
                </c:pt>
                <c:pt idx="1281" formatCode="0.00E+00">
                  <c:v>1.5321000000000001E-5</c:v>
                </c:pt>
                <c:pt idx="1282" formatCode="0.00E+00">
                  <c:v>1.36186E-5</c:v>
                </c:pt>
                <c:pt idx="1283" formatCode="0.00E+00">
                  <c:v>1.1916099999999999E-5</c:v>
                </c:pt>
                <c:pt idx="1284" formatCode="0.00E+00">
                  <c:v>1.02137E-5</c:v>
                </c:pt>
                <c:pt idx="1285" formatCode="0.00E+00">
                  <c:v>8.5113700000000008E-6</c:v>
                </c:pt>
                <c:pt idx="1286" formatCode="0.00E+00">
                  <c:v>6.8090299999999999E-6</c:v>
                </c:pt>
                <c:pt idx="1287" formatCode="0.00E+00">
                  <c:v>5.1067200000000003E-6</c:v>
                </c:pt>
                <c:pt idx="1288" formatCode="0.00E+00">
                  <c:v>3.4044500000000001E-6</c:v>
                </c:pt>
                <c:pt idx="1289" formatCode="0.00E+00">
                  <c:v>1.70221E-6</c:v>
                </c:pt>
                <c:pt idx="1290" formatCode="0.00E+00">
                  <c:v>8.5109599999999999E-7</c:v>
                </c:pt>
              </c:numCache>
            </c:numRef>
          </c:yVal>
          <c:smooth val="0"/>
        </c:ser>
        <c:dLbls>
          <c:showLegendKey val="0"/>
          <c:showVal val="0"/>
          <c:showCatName val="0"/>
          <c:showSerName val="0"/>
          <c:showPercent val="0"/>
          <c:showBubbleSize val="0"/>
        </c:dLbls>
        <c:axId val="761089024"/>
        <c:axId val="761121792"/>
      </c:scatterChart>
      <c:valAx>
        <c:axId val="761089024"/>
        <c:scaling>
          <c:orientation val="minMax"/>
          <c:max val="70"/>
        </c:scaling>
        <c:delete val="0"/>
        <c:axPos val="b"/>
        <c:majorGridlines/>
        <c:numFmt formatCode="00.0" sourceLinked="0"/>
        <c:majorTickMark val="in"/>
        <c:minorTickMark val="none"/>
        <c:tickLblPos val="nextTo"/>
        <c:crossAx val="761121792"/>
        <c:crosses val="autoZero"/>
        <c:crossBetween val="midCat"/>
      </c:valAx>
      <c:valAx>
        <c:axId val="761121792"/>
        <c:scaling>
          <c:orientation val="minMax"/>
        </c:scaling>
        <c:delete val="0"/>
        <c:axPos val="l"/>
        <c:majorGridlines>
          <c:spPr>
            <a:ln cmpd="dbl">
              <a:solidFill>
                <a:srgbClr val="00B050"/>
              </a:solidFill>
            </a:ln>
          </c:spPr>
        </c:majorGridlines>
        <c:numFmt formatCode="0.0E-0" sourceLinked="0"/>
        <c:majorTickMark val="none"/>
        <c:minorTickMark val="none"/>
        <c:tickLblPos val="nextTo"/>
        <c:crossAx val="761089024"/>
        <c:crosses val="autoZero"/>
        <c:crossBetween val="midCat"/>
      </c:valAx>
      <c:spPr>
        <a:effectLst>
          <a:glow rad="139700">
            <a:srgbClr val="92D050">
              <a:alpha val="40000"/>
            </a:srgbClr>
          </a:glow>
        </a:effectLst>
      </c:spPr>
    </c:plotArea>
    <c:plotVisOnly val="1"/>
    <c:dispBlanksAs val="gap"/>
    <c:showDLblsOverMax val="0"/>
  </c:chart>
  <c:spPr>
    <a:solidFill>
      <a:sysClr val="window" lastClr="FFFFFF"/>
    </a:solidFill>
    <a:effectLst>
      <a:glow rad="139700">
        <a:sysClr val="window" lastClr="FFFFFF">
          <a:alpha val="40000"/>
        </a:sysClr>
      </a:glow>
    </a:effectLst>
  </c:spPr>
  <c:externalData r:id="rId2">
    <c:autoUpdate val="0"/>
  </c:externalData>
  <c:userShapes r:id="rId3"/>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3226863818173942"/>
          <c:y val="0.12390965213855311"/>
          <c:w val="0.80574802258578149"/>
          <c:h val="0.74945919343084655"/>
        </c:manualLayout>
      </c:layout>
      <c:scatterChart>
        <c:scatterStyle val="lineMarker"/>
        <c:varyColors val="0"/>
        <c:ser>
          <c:idx val="0"/>
          <c:order val="0"/>
          <c:spPr>
            <a:ln w="28575">
              <a:noFill/>
            </a:ln>
          </c:spPr>
          <c:xVal>
            <c:numRef>
              <c:f>RR1XY!$A:$A</c:f>
              <c:numCache>
                <c:formatCode>General</c:formatCode>
                <c:ptCount val="1048576"/>
                <c:pt idx="3">
                  <c:v>0</c:v>
                </c:pt>
                <c:pt idx="4">
                  <c:v>0</c:v>
                </c:pt>
                <c:pt idx="5">
                  <c:v>0</c:v>
                </c:pt>
                <c:pt idx="6">
                  <c:v>0</c:v>
                </c:pt>
                <c:pt idx="7">
                  <c:v>0</c:v>
                </c:pt>
                <c:pt idx="8">
                  <c:v>0</c:v>
                </c:pt>
                <c:pt idx="9">
                  <c:v>1</c:v>
                </c:pt>
                <c:pt idx="10">
                  <c:v>2</c:v>
                </c:pt>
                <c:pt idx="11">
                  <c:v>3</c:v>
                </c:pt>
                <c:pt idx="12">
                  <c:v>4</c:v>
                </c:pt>
                <c:pt idx="13">
                  <c:v>5</c:v>
                </c:pt>
                <c:pt idx="14">
                  <c:v>6</c:v>
                </c:pt>
                <c:pt idx="15">
                  <c:v>7</c:v>
                </c:pt>
                <c:pt idx="16">
                  <c:v>8</c:v>
                </c:pt>
                <c:pt idx="17">
                  <c:v>9</c:v>
                </c:pt>
                <c:pt idx="18">
                  <c:v>10</c:v>
                </c:pt>
                <c:pt idx="19">
                  <c:v>11</c:v>
                </c:pt>
                <c:pt idx="20">
                  <c:v>12</c:v>
                </c:pt>
                <c:pt idx="21">
                  <c:v>13</c:v>
                </c:pt>
                <c:pt idx="22">
                  <c:v>14</c:v>
                </c:pt>
                <c:pt idx="23">
                  <c:v>15</c:v>
                </c:pt>
                <c:pt idx="24">
                  <c:v>16</c:v>
                </c:pt>
                <c:pt idx="25">
                  <c:v>17</c:v>
                </c:pt>
                <c:pt idx="26">
                  <c:v>18</c:v>
                </c:pt>
                <c:pt idx="27">
                  <c:v>19</c:v>
                </c:pt>
                <c:pt idx="28">
                  <c:v>20</c:v>
                </c:pt>
                <c:pt idx="29">
                  <c:v>21</c:v>
                </c:pt>
                <c:pt idx="30">
                  <c:v>22</c:v>
                </c:pt>
                <c:pt idx="31">
                  <c:v>23</c:v>
                </c:pt>
                <c:pt idx="32">
                  <c:v>24</c:v>
                </c:pt>
                <c:pt idx="33">
                  <c:v>25</c:v>
                </c:pt>
                <c:pt idx="34">
                  <c:v>26</c:v>
                </c:pt>
                <c:pt idx="35">
                  <c:v>27</c:v>
                </c:pt>
                <c:pt idx="36">
                  <c:v>0</c:v>
                </c:pt>
                <c:pt idx="37">
                  <c:v>0</c:v>
                </c:pt>
                <c:pt idx="38">
                  <c:v>0</c:v>
                </c:pt>
                <c:pt idx="39">
                  <c:v>27</c:v>
                </c:pt>
                <c:pt idx="40">
                  <c:v>27.05</c:v>
                </c:pt>
                <c:pt idx="41">
                  <c:v>27.099999999999998</c:v>
                </c:pt>
                <c:pt idx="42">
                  <c:v>27.150000000000002</c:v>
                </c:pt>
                <c:pt idx="43">
                  <c:v>27.2</c:v>
                </c:pt>
                <c:pt idx="44">
                  <c:v>27.25</c:v>
                </c:pt>
                <c:pt idx="45">
                  <c:v>27.3</c:v>
                </c:pt>
                <c:pt idx="46">
                  <c:v>27.349999999999998</c:v>
                </c:pt>
                <c:pt idx="47">
                  <c:v>27.400000000000002</c:v>
                </c:pt>
                <c:pt idx="48">
                  <c:v>27.45</c:v>
                </c:pt>
                <c:pt idx="49">
                  <c:v>27.5</c:v>
                </c:pt>
                <c:pt idx="50">
                  <c:v>27.55</c:v>
                </c:pt>
                <c:pt idx="51">
                  <c:v>27.599999999999998</c:v>
                </c:pt>
                <c:pt idx="52">
                  <c:v>27.650000000000002</c:v>
                </c:pt>
                <c:pt idx="53">
                  <c:v>27.7</c:v>
                </c:pt>
                <c:pt idx="54">
                  <c:v>27.75</c:v>
                </c:pt>
                <c:pt idx="55">
                  <c:v>27.799999999999997</c:v>
                </c:pt>
                <c:pt idx="56">
                  <c:v>27.85</c:v>
                </c:pt>
                <c:pt idx="57">
                  <c:v>27.900000000000002</c:v>
                </c:pt>
                <c:pt idx="58">
                  <c:v>27.95</c:v>
                </c:pt>
                <c:pt idx="59">
                  <c:v>28</c:v>
                </c:pt>
                <c:pt idx="60">
                  <c:v>28.049999999999997</c:v>
                </c:pt>
                <c:pt idx="61">
                  <c:v>28.1</c:v>
                </c:pt>
                <c:pt idx="62">
                  <c:v>28.150000000000002</c:v>
                </c:pt>
                <c:pt idx="63">
                  <c:v>28.2</c:v>
                </c:pt>
                <c:pt idx="64">
                  <c:v>28.25</c:v>
                </c:pt>
                <c:pt idx="65">
                  <c:v>28.299999999999997</c:v>
                </c:pt>
                <c:pt idx="66">
                  <c:v>28.35</c:v>
                </c:pt>
                <c:pt idx="67">
                  <c:v>28.400000000000002</c:v>
                </c:pt>
                <c:pt idx="68">
                  <c:v>28.45</c:v>
                </c:pt>
                <c:pt idx="69">
                  <c:v>28.5</c:v>
                </c:pt>
                <c:pt idx="70">
                  <c:v>28.55</c:v>
                </c:pt>
                <c:pt idx="71">
                  <c:v>28.6</c:v>
                </c:pt>
                <c:pt idx="72">
                  <c:v>28.65</c:v>
                </c:pt>
                <c:pt idx="73">
                  <c:v>28.7</c:v>
                </c:pt>
                <c:pt idx="74">
                  <c:v>28.75</c:v>
                </c:pt>
                <c:pt idx="75">
                  <c:v>28.8</c:v>
                </c:pt>
                <c:pt idx="76">
                  <c:v>28.85</c:v>
                </c:pt>
                <c:pt idx="77">
                  <c:v>28.9</c:v>
                </c:pt>
                <c:pt idx="78">
                  <c:v>28.95</c:v>
                </c:pt>
                <c:pt idx="79">
                  <c:v>29</c:v>
                </c:pt>
                <c:pt idx="80">
                  <c:v>29.05</c:v>
                </c:pt>
                <c:pt idx="81">
                  <c:v>29.1</c:v>
                </c:pt>
                <c:pt idx="82">
                  <c:v>29.15</c:v>
                </c:pt>
                <c:pt idx="83">
                  <c:v>29.2</c:v>
                </c:pt>
                <c:pt idx="84">
                  <c:v>29.25</c:v>
                </c:pt>
                <c:pt idx="85">
                  <c:v>29.3</c:v>
                </c:pt>
                <c:pt idx="86">
                  <c:v>29.35</c:v>
                </c:pt>
                <c:pt idx="87">
                  <c:v>29.4</c:v>
                </c:pt>
                <c:pt idx="88">
                  <c:v>29.45</c:v>
                </c:pt>
                <c:pt idx="89">
                  <c:v>29.5</c:v>
                </c:pt>
                <c:pt idx="90">
                  <c:v>29.55</c:v>
                </c:pt>
                <c:pt idx="91">
                  <c:v>29.6</c:v>
                </c:pt>
                <c:pt idx="92">
                  <c:v>29.65</c:v>
                </c:pt>
                <c:pt idx="93">
                  <c:v>29.7</c:v>
                </c:pt>
                <c:pt idx="94">
                  <c:v>29.75</c:v>
                </c:pt>
                <c:pt idx="95">
                  <c:v>29.8</c:v>
                </c:pt>
                <c:pt idx="96">
                  <c:v>29.85</c:v>
                </c:pt>
                <c:pt idx="97">
                  <c:v>29.9</c:v>
                </c:pt>
                <c:pt idx="98">
                  <c:v>29.95</c:v>
                </c:pt>
                <c:pt idx="99">
                  <c:v>30</c:v>
                </c:pt>
                <c:pt idx="100">
                  <c:v>30.05</c:v>
                </c:pt>
                <c:pt idx="101">
                  <c:v>30.099999999999998</c:v>
                </c:pt>
                <c:pt idx="102">
                  <c:v>30.15</c:v>
                </c:pt>
                <c:pt idx="103">
                  <c:v>30.200000000000003</c:v>
                </c:pt>
                <c:pt idx="104">
                  <c:v>30.25</c:v>
                </c:pt>
                <c:pt idx="105">
                  <c:v>30.3</c:v>
                </c:pt>
                <c:pt idx="106">
                  <c:v>30.349999999999998</c:v>
                </c:pt>
                <c:pt idx="107">
                  <c:v>30.4</c:v>
                </c:pt>
                <c:pt idx="108">
                  <c:v>30.450000000000003</c:v>
                </c:pt>
                <c:pt idx="109">
                  <c:v>30.5</c:v>
                </c:pt>
                <c:pt idx="110">
                  <c:v>30.55</c:v>
                </c:pt>
                <c:pt idx="111">
                  <c:v>30.599999999999998</c:v>
                </c:pt>
                <c:pt idx="112">
                  <c:v>30.65</c:v>
                </c:pt>
                <c:pt idx="113">
                  <c:v>30.700000000000003</c:v>
                </c:pt>
                <c:pt idx="114">
                  <c:v>30.75</c:v>
                </c:pt>
                <c:pt idx="115">
                  <c:v>30.8</c:v>
                </c:pt>
                <c:pt idx="116">
                  <c:v>30.849999999999998</c:v>
                </c:pt>
                <c:pt idx="117">
                  <c:v>30.900000000000002</c:v>
                </c:pt>
                <c:pt idx="118">
                  <c:v>30.95</c:v>
                </c:pt>
                <c:pt idx="119">
                  <c:v>31</c:v>
                </c:pt>
                <c:pt idx="120">
                  <c:v>31.05</c:v>
                </c:pt>
                <c:pt idx="121">
                  <c:v>31.099999999999998</c:v>
                </c:pt>
                <c:pt idx="122">
                  <c:v>31.150000000000002</c:v>
                </c:pt>
                <c:pt idx="123">
                  <c:v>31.2</c:v>
                </c:pt>
                <c:pt idx="124">
                  <c:v>31.25</c:v>
                </c:pt>
                <c:pt idx="125">
                  <c:v>31.3</c:v>
                </c:pt>
                <c:pt idx="126">
                  <c:v>31.35</c:v>
                </c:pt>
                <c:pt idx="127">
                  <c:v>31.4</c:v>
                </c:pt>
                <c:pt idx="128">
                  <c:v>31.45</c:v>
                </c:pt>
                <c:pt idx="129">
                  <c:v>31.5</c:v>
                </c:pt>
                <c:pt idx="130">
                  <c:v>31.55</c:v>
                </c:pt>
                <c:pt idx="131">
                  <c:v>31.6</c:v>
                </c:pt>
                <c:pt idx="132">
                  <c:v>31.65</c:v>
                </c:pt>
                <c:pt idx="133">
                  <c:v>31.7</c:v>
                </c:pt>
                <c:pt idx="134">
                  <c:v>31.75</c:v>
                </c:pt>
                <c:pt idx="135">
                  <c:v>31.8</c:v>
                </c:pt>
                <c:pt idx="136">
                  <c:v>31.850000000000005</c:v>
                </c:pt>
                <c:pt idx="137">
                  <c:v>31.9</c:v>
                </c:pt>
                <c:pt idx="138">
                  <c:v>31.95</c:v>
                </c:pt>
                <c:pt idx="139">
                  <c:v>32</c:v>
                </c:pt>
                <c:pt idx="140">
                  <c:v>32.050000000000004</c:v>
                </c:pt>
                <c:pt idx="141">
                  <c:v>32.099999999999994</c:v>
                </c:pt>
                <c:pt idx="142">
                  <c:v>32.15</c:v>
                </c:pt>
                <c:pt idx="143">
                  <c:v>32.200000000000003</c:v>
                </c:pt>
                <c:pt idx="144">
                  <c:v>32.25</c:v>
                </c:pt>
                <c:pt idx="145">
                  <c:v>32.300000000000004</c:v>
                </c:pt>
                <c:pt idx="146">
                  <c:v>32.349999999999994</c:v>
                </c:pt>
                <c:pt idx="147">
                  <c:v>32.4</c:v>
                </c:pt>
                <c:pt idx="148">
                  <c:v>32.450000000000003</c:v>
                </c:pt>
                <c:pt idx="149">
                  <c:v>32.5</c:v>
                </c:pt>
                <c:pt idx="150">
                  <c:v>32.550000000000004</c:v>
                </c:pt>
                <c:pt idx="151">
                  <c:v>32.599999999999994</c:v>
                </c:pt>
                <c:pt idx="152">
                  <c:v>32.65</c:v>
                </c:pt>
                <c:pt idx="153">
                  <c:v>32.700000000000003</c:v>
                </c:pt>
                <c:pt idx="154">
                  <c:v>32.75</c:v>
                </c:pt>
                <c:pt idx="155">
                  <c:v>32.800000000000004</c:v>
                </c:pt>
                <c:pt idx="156">
                  <c:v>32.849999999999994</c:v>
                </c:pt>
                <c:pt idx="157">
                  <c:v>32.9</c:v>
                </c:pt>
                <c:pt idx="158">
                  <c:v>32.950000000000003</c:v>
                </c:pt>
                <c:pt idx="159">
                  <c:v>33</c:v>
                </c:pt>
                <c:pt idx="160">
                  <c:v>0</c:v>
                </c:pt>
                <c:pt idx="161">
                  <c:v>0</c:v>
                </c:pt>
                <c:pt idx="162">
                  <c:v>0</c:v>
                </c:pt>
                <c:pt idx="163">
                  <c:v>33</c:v>
                </c:pt>
                <c:pt idx="164">
                  <c:v>33.017800000000001</c:v>
                </c:pt>
                <c:pt idx="165">
                  <c:v>33.035599999999995</c:v>
                </c:pt>
                <c:pt idx="166">
                  <c:v>33.053399999999996</c:v>
                </c:pt>
                <c:pt idx="167">
                  <c:v>33.071200000000005</c:v>
                </c:pt>
                <c:pt idx="168">
                  <c:v>33.088999999999999</c:v>
                </c:pt>
                <c:pt idx="169">
                  <c:v>33.1068</c:v>
                </c:pt>
                <c:pt idx="170">
                  <c:v>33.124599999999994</c:v>
                </c:pt>
                <c:pt idx="171">
                  <c:v>33.142400000000002</c:v>
                </c:pt>
                <c:pt idx="172">
                  <c:v>33.160200000000003</c:v>
                </c:pt>
                <c:pt idx="173">
                  <c:v>33.177999999999997</c:v>
                </c:pt>
                <c:pt idx="174">
                  <c:v>0</c:v>
                </c:pt>
                <c:pt idx="175">
                  <c:v>0</c:v>
                </c:pt>
                <c:pt idx="176">
                  <c:v>0</c:v>
                </c:pt>
                <c:pt idx="177">
                  <c:v>33.177999999999997</c:v>
                </c:pt>
                <c:pt idx="178">
                  <c:v>33.228000000000002</c:v>
                </c:pt>
                <c:pt idx="179">
                  <c:v>33.277999999999999</c:v>
                </c:pt>
                <c:pt idx="180">
                  <c:v>33.328000000000003</c:v>
                </c:pt>
                <c:pt idx="181">
                  <c:v>33.378</c:v>
                </c:pt>
                <c:pt idx="182">
                  <c:v>33.427999999999997</c:v>
                </c:pt>
                <c:pt idx="183">
                  <c:v>33.478000000000002</c:v>
                </c:pt>
                <c:pt idx="184">
                  <c:v>33.528000000000006</c:v>
                </c:pt>
                <c:pt idx="185">
                  <c:v>33.577999999999996</c:v>
                </c:pt>
                <c:pt idx="186">
                  <c:v>33.628</c:v>
                </c:pt>
                <c:pt idx="187">
                  <c:v>33.677999999999997</c:v>
                </c:pt>
                <c:pt idx="188">
                  <c:v>33.728000000000002</c:v>
                </c:pt>
                <c:pt idx="189">
                  <c:v>33.778000000000006</c:v>
                </c:pt>
                <c:pt idx="190">
                  <c:v>33.827999999999996</c:v>
                </c:pt>
                <c:pt idx="191">
                  <c:v>33.878</c:v>
                </c:pt>
                <c:pt idx="192">
                  <c:v>33.927999999999997</c:v>
                </c:pt>
                <c:pt idx="193">
                  <c:v>33.978000000000002</c:v>
                </c:pt>
                <c:pt idx="194">
                  <c:v>34.028000000000006</c:v>
                </c:pt>
                <c:pt idx="195">
                  <c:v>34.077999999999996</c:v>
                </c:pt>
                <c:pt idx="196">
                  <c:v>34.128</c:v>
                </c:pt>
                <c:pt idx="197">
                  <c:v>34.177999999999997</c:v>
                </c:pt>
                <c:pt idx="198">
                  <c:v>34.228000000000002</c:v>
                </c:pt>
                <c:pt idx="199">
                  <c:v>34.278000000000006</c:v>
                </c:pt>
                <c:pt idx="200">
                  <c:v>34.327999999999996</c:v>
                </c:pt>
                <c:pt idx="201">
                  <c:v>34.378</c:v>
                </c:pt>
                <c:pt idx="202">
                  <c:v>34.427999999999997</c:v>
                </c:pt>
                <c:pt idx="203">
                  <c:v>34.478000000000002</c:v>
                </c:pt>
                <c:pt idx="204">
                  <c:v>34.528000000000006</c:v>
                </c:pt>
                <c:pt idx="205">
                  <c:v>34.577999999999996</c:v>
                </c:pt>
                <c:pt idx="206">
                  <c:v>34.628</c:v>
                </c:pt>
                <c:pt idx="207">
                  <c:v>34.677999999999997</c:v>
                </c:pt>
                <c:pt idx="208">
                  <c:v>34.728000000000002</c:v>
                </c:pt>
                <c:pt idx="209">
                  <c:v>34.778000000000006</c:v>
                </c:pt>
                <c:pt idx="210">
                  <c:v>34.827999999999996</c:v>
                </c:pt>
                <c:pt idx="211">
                  <c:v>34.878</c:v>
                </c:pt>
                <c:pt idx="212">
                  <c:v>34.927999999999997</c:v>
                </c:pt>
                <c:pt idx="213">
                  <c:v>34.978000000000002</c:v>
                </c:pt>
                <c:pt idx="214">
                  <c:v>35.027999999999999</c:v>
                </c:pt>
                <c:pt idx="215">
                  <c:v>35.077999999999996</c:v>
                </c:pt>
                <c:pt idx="216">
                  <c:v>35.128</c:v>
                </c:pt>
                <c:pt idx="217">
                  <c:v>35.178000000000004</c:v>
                </c:pt>
                <c:pt idx="218">
                  <c:v>35.228000000000002</c:v>
                </c:pt>
                <c:pt idx="219">
                  <c:v>35.277999999999999</c:v>
                </c:pt>
                <c:pt idx="220">
                  <c:v>35.327999999999996</c:v>
                </c:pt>
                <c:pt idx="221">
                  <c:v>35.378</c:v>
                </c:pt>
                <c:pt idx="222">
                  <c:v>35.428000000000004</c:v>
                </c:pt>
                <c:pt idx="223">
                  <c:v>35.478000000000002</c:v>
                </c:pt>
                <c:pt idx="224">
                  <c:v>35.527999999999999</c:v>
                </c:pt>
                <c:pt idx="225">
                  <c:v>35.577999999999996</c:v>
                </c:pt>
                <c:pt idx="226">
                  <c:v>35.628</c:v>
                </c:pt>
                <c:pt idx="227">
                  <c:v>35.678000000000004</c:v>
                </c:pt>
                <c:pt idx="228">
                  <c:v>35.728000000000002</c:v>
                </c:pt>
                <c:pt idx="229">
                  <c:v>35.777999999999999</c:v>
                </c:pt>
                <c:pt idx="230">
                  <c:v>35.827999999999996</c:v>
                </c:pt>
                <c:pt idx="231">
                  <c:v>35.878</c:v>
                </c:pt>
                <c:pt idx="232">
                  <c:v>35.928000000000004</c:v>
                </c:pt>
                <c:pt idx="233">
                  <c:v>35.978000000000002</c:v>
                </c:pt>
                <c:pt idx="234">
                  <c:v>36.027999999999999</c:v>
                </c:pt>
                <c:pt idx="235">
                  <c:v>36.077999999999996</c:v>
                </c:pt>
                <c:pt idx="236">
                  <c:v>36.128</c:v>
                </c:pt>
                <c:pt idx="237">
                  <c:v>36.178000000000004</c:v>
                </c:pt>
                <c:pt idx="238">
                  <c:v>36.228000000000002</c:v>
                </c:pt>
                <c:pt idx="239">
                  <c:v>36.277999999999999</c:v>
                </c:pt>
                <c:pt idx="240">
                  <c:v>36.327999999999996</c:v>
                </c:pt>
                <c:pt idx="241">
                  <c:v>36.378</c:v>
                </c:pt>
                <c:pt idx="242">
                  <c:v>36.428000000000004</c:v>
                </c:pt>
                <c:pt idx="243">
                  <c:v>36.477999999999994</c:v>
                </c:pt>
                <c:pt idx="244">
                  <c:v>36.527999999999999</c:v>
                </c:pt>
                <c:pt idx="245">
                  <c:v>36.578000000000003</c:v>
                </c:pt>
                <c:pt idx="246">
                  <c:v>36.628</c:v>
                </c:pt>
                <c:pt idx="247">
                  <c:v>36.678000000000004</c:v>
                </c:pt>
                <c:pt idx="248">
                  <c:v>36.727999999999994</c:v>
                </c:pt>
                <c:pt idx="249">
                  <c:v>36.777999999999999</c:v>
                </c:pt>
                <c:pt idx="250">
                  <c:v>36.828000000000003</c:v>
                </c:pt>
                <c:pt idx="251">
                  <c:v>36.878</c:v>
                </c:pt>
                <c:pt idx="252">
                  <c:v>36.928000000000004</c:v>
                </c:pt>
                <c:pt idx="253">
                  <c:v>36.977999999999994</c:v>
                </c:pt>
                <c:pt idx="254">
                  <c:v>37.027999999999999</c:v>
                </c:pt>
                <c:pt idx="255">
                  <c:v>37.078000000000003</c:v>
                </c:pt>
                <c:pt idx="256">
                  <c:v>37.128</c:v>
                </c:pt>
                <c:pt idx="257">
                  <c:v>37.178000000000004</c:v>
                </c:pt>
                <c:pt idx="258">
                  <c:v>37.227999999999994</c:v>
                </c:pt>
                <c:pt idx="259">
                  <c:v>37.277999999999999</c:v>
                </c:pt>
                <c:pt idx="260">
                  <c:v>37.328000000000003</c:v>
                </c:pt>
                <c:pt idx="261">
                  <c:v>37.378</c:v>
                </c:pt>
                <c:pt idx="262">
                  <c:v>37.428000000000004</c:v>
                </c:pt>
                <c:pt idx="263">
                  <c:v>37.477999999999994</c:v>
                </c:pt>
                <c:pt idx="264">
                  <c:v>37.527999999999999</c:v>
                </c:pt>
                <c:pt idx="265">
                  <c:v>37.578000000000003</c:v>
                </c:pt>
                <c:pt idx="266">
                  <c:v>37.628</c:v>
                </c:pt>
                <c:pt idx="267">
                  <c:v>37.678000000000004</c:v>
                </c:pt>
                <c:pt idx="268">
                  <c:v>37.727999999999994</c:v>
                </c:pt>
                <c:pt idx="269">
                  <c:v>37.777999999999999</c:v>
                </c:pt>
                <c:pt idx="270">
                  <c:v>37.828000000000003</c:v>
                </c:pt>
                <c:pt idx="271">
                  <c:v>37.878</c:v>
                </c:pt>
                <c:pt idx="272">
                  <c:v>37.928000000000004</c:v>
                </c:pt>
                <c:pt idx="273">
                  <c:v>37.977999999999994</c:v>
                </c:pt>
                <c:pt idx="274">
                  <c:v>38.027999999999999</c:v>
                </c:pt>
                <c:pt idx="275">
                  <c:v>38.078000000000003</c:v>
                </c:pt>
                <c:pt idx="276">
                  <c:v>38.128</c:v>
                </c:pt>
                <c:pt idx="277">
                  <c:v>38.177999999999997</c:v>
                </c:pt>
                <c:pt idx="278">
                  <c:v>38.228000000000002</c:v>
                </c:pt>
                <c:pt idx="279">
                  <c:v>38.277999999999999</c:v>
                </c:pt>
                <c:pt idx="280">
                  <c:v>38.328000000000003</c:v>
                </c:pt>
                <c:pt idx="281">
                  <c:v>38.378</c:v>
                </c:pt>
                <c:pt idx="282">
                  <c:v>38.427999999999997</c:v>
                </c:pt>
                <c:pt idx="283">
                  <c:v>38.478000000000002</c:v>
                </c:pt>
                <c:pt idx="284">
                  <c:v>38.527999999999999</c:v>
                </c:pt>
                <c:pt idx="285">
                  <c:v>38.578000000000003</c:v>
                </c:pt>
                <c:pt idx="286">
                  <c:v>38.628</c:v>
                </c:pt>
                <c:pt idx="287">
                  <c:v>38.677999999999997</c:v>
                </c:pt>
                <c:pt idx="288">
                  <c:v>38.728000000000002</c:v>
                </c:pt>
                <c:pt idx="289">
                  <c:v>38.777999999999999</c:v>
                </c:pt>
                <c:pt idx="290">
                  <c:v>38.828000000000003</c:v>
                </c:pt>
                <c:pt idx="291">
                  <c:v>38.878</c:v>
                </c:pt>
                <c:pt idx="292">
                  <c:v>38.927999999999997</c:v>
                </c:pt>
                <c:pt idx="293">
                  <c:v>38.978000000000002</c:v>
                </c:pt>
                <c:pt idx="294">
                  <c:v>39.027999999999999</c:v>
                </c:pt>
                <c:pt idx="295">
                  <c:v>39.078000000000003</c:v>
                </c:pt>
                <c:pt idx="296">
                  <c:v>39.128</c:v>
                </c:pt>
                <c:pt idx="297">
                  <c:v>39.177999999999997</c:v>
                </c:pt>
                <c:pt idx="298">
                  <c:v>0</c:v>
                </c:pt>
                <c:pt idx="299">
                  <c:v>0</c:v>
                </c:pt>
                <c:pt idx="300">
                  <c:v>0</c:v>
                </c:pt>
                <c:pt idx="301">
                  <c:v>39.177999999999997</c:v>
                </c:pt>
                <c:pt idx="302">
                  <c:v>40.177999999999997</c:v>
                </c:pt>
                <c:pt idx="303">
                  <c:v>41.177999999999997</c:v>
                </c:pt>
                <c:pt idx="304">
                  <c:v>42.177999999999997</c:v>
                </c:pt>
                <c:pt idx="305">
                  <c:v>43.178000000000004</c:v>
                </c:pt>
                <c:pt idx="306">
                  <c:v>44.178000000000004</c:v>
                </c:pt>
                <c:pt idx="307">
                  <c:v>45.178000000000004</c:v>
                </c:pt>
                <c:pt idx="308">
                  <c:v>46.177999999999997</c:v>
                </c:pt>
                <c:pt idx="309">
                  <c:v>47.177999999999997</c:v>
                </c:pt>
                <c:pt idx="310">
                  <c:v>48.177999999999997</c:v>
                </c:pt>
                <c:pt idx="311">
                  <c:v>49.177999999999997</c:v>
                </c:pt>
                <c:pt idx="312">
                  <c:v>50.177999999999997</c:v>
                </c:pt>
                <c:pt idx="313">
                  <c:v>51.178000000000004</c:v>
                </c:pt>
                <c:pt idx="314">
                  <c:v>52.178000000000004</c:v>
                </c:pt>
                <c:pt idx="315">
                  <c:v>53.178000000000004</c:v>
                </c:pt>
                <c:pt idx="316">
                  <c:v>54.177999999999997</c:v>
                </c:pt>
                <c:pt idx="317">
                  <c:v>55.177999999999997</c:v>
                </c:pt>
                <c:pt idx="318">
                  <c:v>56.177999999999997</c:v>
                </c:pt>
                <c:pt idx="319">
                  <c:v>57.177999999999997</c:v>
                </c:pt>
                <c:pt idx="320">
                  <c:v>58.177999999999997</c:v>
                </c:pt>
                <c:pt idx="321">
                  <c:v>59.178000000000004</c:v>
                </c:pt>
                <c:pt idx="322">
                  <c:v>60.178000000000004</c:v>
                </c:pt>
                <c:pt idx="323">
                  <c:v>61.178000000000004</c:v>
                </c:pt>
                <c:pt idx="324">
                  <c:v>62.177999999999997</c:v>
                </c:pt>
                <c:pt idx="325">
                  <c:v>63.177999999999997</c:v>
                </c:pt>
                <c:pt idx="326">
                  <c:v>64.177999999999997</c:v>
                </c:pt>
                <c:pt idx="327">
                  <c:v>65.177999999999997</c:v>
                </c:pt>
                <c:pt idx="328">
                  <c:v>66.177999999999997</c:v>
                </c:pt>
                <c:pt idx="329">
                  <c:v>0</c:v>
                </c:pt>
                <c:pt idx="330">
                  <c:v>0</c:v>
                </c:pt>
                <c:pt idx="331">
                  <c:v>0</c:v>
                </c:pt>
                <c:pt idx="332">
                  <c:v>66.177999999999997</c:v>
                </c:pt>
                <c:pt idx="333">
                  <c:v>66.177999999999997</c:v>
                </c:pt>
                <c:pt idx="334">
                  <c:v>0</c:v>
                </c:pt>
                <c:pt idx="335">
                  <c:v>0</c:v>
                </c:pt>
                <c:pt idx="336">
                  <c:v>0</c:v>
                </c:pt>
                <c:pt idx="337">
                  <c:v>39.177999999999997</c:v>
                </c:pt>
                <c:pt idx="338">
                  <c:v>39.177999999999997</c:v>
                </c:pt>
                <c:pt idx="339">
                  <c:v>0</c:v>
                </c:pt>
                <c:pt idx="340">
                  <c:v>0</c:v>
                </c:pt>
                <c:pt idx="341">
                  <c:v>0</c:v>
                </c:pt>
                <c:pt idx="342">
                  <c:v>33.177999999999997</c:v>
                </c:pt>
                <c:pt idx="343">
                  <c:v>33.177999999999997</c:v>
                </c:pt>
                <c:pt idx="344">
                  <c:v>0</c:v>
                </c:pt>
                <c:pt idx="345">
                  <c:v>0</c:v>
                </c:pt>
                <c:pt idx="346">
                  <c:v>0</c:v>
                </c:pt>
                <c:pt idx="347">
                  <c:v>33</c:v>
                </c:pt>
                <c:pt idx="348">
                  <c:v>33</c:v>
                </c:pt>
                <c:pt idx="349">
                  <c:v>0</c:v>
                </c:pt>
                <c:pt idx="350">
                  <c:v>0</c:v>
                </c:pt>
                <c:pt idx="351">
                  <c:v>0</c:v>
                </c:pt>
                <c:pt idx="352">
                  <c:v>27</c:v>
                </c:pt>
                <c:pt idx="353">
                  <c:v>27</c:v>
                </c:pt>
                <c:pt idx="354">
                  <c:v>0</c:v>
                </c:pt>
                <c:pt idx="355">
                  <c:v>0</c:v>
                </c:pt>
                <c:pt idx="356">
                  <c:v>0</c:v>
                </c:pt>
                <c:pt idx="357">
                  <c:v>40.177999999999997</c:v>
                </c:pt>
                <c:pt idx="358">
                  <c:v>40.177999999999997</c:v>
                </c:pt>
                <c:pt idx="359">
                  <c:v>41.177999999999997</c:v>
                </c:pt>
                <c:pt idx="360">
                  <c:v>41.177999999999997</c:v>
                </c:pt>
                <c:pt idx="361">
                  <c:v>42.177999999999997</c:v>
                </c:pt>
                <c:pt idx="362">
                  <c:v>42.177999999999997</c:v>
                </c:pt>
                <c:pt idx="363">
                  <c:v>43.178000000000004</c:v>
                </c:pt>
                <c:pt idx="364">
                  <c:v>43.178000000000004</c:v>
                </c:pt>
                <c:pt idx="365">
                  <c:v>44.178000000000004</c:v>
                </c:pt>
                <c:pt idx="366">
                  <c:v>44.178000000000004</c:v>
                </c:pt>
                <c:pt idx="367">
                  <c:v>45.178000000000004</c:v>
                </c:pt>
                <c:pt idx="368">
                  <c:v>45.178000000000004</c:v>
                </c:pt>
                <c:pt idx="369">
                  <c:v>46.177999999999997</c:v>
                </c:pt>
                <c:pt idx="370">
                  <c:v>46.177999999999997</c:v>
                </c:pt>
                <c:pt idx="371">
                  <c:v>47.177999999999997</c:v>
                </c:pt>
                <c:pt idx="372">
                  <c:v>47.177999999999997</c:v>
                </c:pt>
                <c:pt idx="373">
                  <c:v>48.177999999999997</c:v>
                </c:pt>
                <c:pt idx="374">
                  <c:v>48.177999999999997</c:v>
                </c:pt>
                <c:pt idx="375">
                  <c:v>49.177999999999997</c:v>
                </c:pt>
                <c:pt idx="376">
                  <c:v>49.177999999999997</c:v>
                </c:pt>
                <c:pt idx="377">
                  <c:v>50.177999999999997</c:v>
                </c:pt>
                <c:pt idx="378">
                  <c:v>50.177999999999997</c:v>
                </c:pt>
                <c:pt idx="379">
                  <c:v>51.178000000000004</c:v>
                </c:pt>
                <c:pt idx="380">
                  <c:v>51.178000000000004</c:v>
                </c:pt>
                <c:pt idx="381">
                  <c:v>52.178000000000004</c:v>
                </c:pt>
                <c:pt idx="382">
                  <c:v>52.178000000000004</c:v>
                </c:pt>
                <c:pt idx="383">
                  <c:v>53.178000000000004</c:v>
                </c:pt>
                <c:pt idx="384">
                  <c:v>53.178000000000004</c:v>
                </c:pt>
                <c:pt idx="385">
                  <c:v>54.177999999999997</c:v>
                </c:pt>
                <c:pt idx="386">
                  <c:v>54.177999999999997</c:v>
                </c:pt>
                <c:pt idx="387">
                  <c:v>55.177999999999997</c:v>
                </c:pt>
                <c:pt idx="388">
                  <c:v>55.177999999999997</c:v>
                </c:pt>
                <c:pt idx="389">
                  <c:v>56.177999999999997</c:v>
                </c:pt>
                <c:pt idx="390">
                  <c:v>56.177999999999997</c:v>
                </c:pt>
                <c:pt idx="391">
                  <c:v>57.177999999999997</c:v>
                </c:pt>
                <c:pt idx="392">
                  <c:v>57.177999999999997</c:v>
                </c:pt>
                <c:pt idx="393">
                  <c:v>58.177999999999997</c:v>
                </c:pt>
                <c:pt idx="394">
                  <c:v>58.177999999999997</c:v>
                </c:pt>
                <c:pt idx="395">
                  <c:v>59.178000000000004</c:v>
                </c:pt>
                <c:pt idx="396">
                  <c:v>59.178000000000004</c:v>
                </c:pt>
                <c:pt idx="397">
                  <c:v>60.178000000000004</c:v>
                </c:pt>
                <c:pt idx="398">
                  <c:v>60.178000000000004</c:v>
                </c:pt>
                <c:pt idx="399">
                  <c:v>61.178000000000004</c:v>
                </c:pt>
                <c:pt idx="400">
                  <c:v>61.178000000000004</c:v>
                </c:pt>
                <c:pt idx="401">
                  <c:v>62.177999999999997</c:v>
                </c:pt>
                <c:pt idx="402">
                  <c:v>62.177999999999997</c:v>
                </c:pt>
                <c:pt idx="403">
                  <c:v>63.177999999999997</c:v>
                </c:pt>
                <c:pt idx="404">
                  <c:v>63.177999999999997</c:v>
                </c:pt>
                <c:pt idx="405">
                  <c:v>64.177999999999997</c:v>
                </c:pt>
                <c:pt idx="406">
                  <c:v>64.177999999999997</c:v>
                </c:pt>
                <c:pt idx="407">
                  <c:v>65.177999999999997</c:v>
                </c:pt>
                <c:pt idx="408">
                  <c:v>65.177999999999997</c:v>
                </c:pt>
                <c:pt idx="409">
                  <c:v>0</c:v>
                </c:pt>
                <c:pt idx="410">
                  <c:v>0</c:v>
                </c:pt>
                <c:pt idx="411">
                  <c:v>0</c:v>
                </c:pt>
                <c:pt idx="412">
                  <c:v>33.228000000000002</c:v>
                </c:pt>
                <c:pt idx="413">
                  <c:v>33.228000000000002</c:v>
                </c:pt>
                <c:pt idx="414">
                  <c:v>33.277999999999999</c:v>
                </c:pt>
                <c:pt idx="415">
                  <c:v>33.277999999999999</c:v>
                </c:pt>
                <c:pt idx="416">
                  <c:v>33.328000000000003</c:v>
                </c:pt>
                <c:pt idx="417">
                  <c:v>33.328000000000003</c:v>
                </c:pt>
                <c:pt idx="418">
                  <c:v>33.378</c:v>
                </c:pt>
                <c:pt idx="419">
                  <c:v>33.378</c:v>
                </c:pt>
                <c:pt idx="420">
                  <c:v>33.427999999999997</c:v>
                </c:pt>
                <c:pt idx="421">
                  <c:v>33.427999999999997</c:v>
                </c:pt>
                <c:pt idx="422">
                  <c:v>33.478000000000002</c:v>
                </c:pt>
                <c:pt idx="423">
                  <c:v>33.478000000000002</c:v>
                </c:pt>
                <c:pt idx="424">
                  <c:v>33.528000000000006</c:v>
                </c:pt>
                <c:pt idx="425">
                  <c:v>33.528000000000006</c:v>
                </c:pt>
                <c:pt idx="426">
                  <c:v>33.577999999999996</c:v>
                </c:pt>
                <c:pt idx="427">
                  <c:v>33.577999999999996</c:v>
                </c:pt>
                <c:pt idx="428">
                  <c:v>33.628</c:v>
                </c:pt>
                <c:pt idx="429">
                  <c:v>33.628</c:v>
                </c:pt>
                <c:pt idx="430">
                  <c:v>33.677999999999997</c:v>
                </c:pt>
                <c:pt idx="431">
                  <c:v>33.677999999999997</c:v>
                </c:pt>
                <c:pt idx="432">
                  <c:v>33.728000000000002</c:v>
                </c:pt>
                <c:pt idx="433">
                  <c:v>33.728000000000002</c:v>
                </c:pt>
                <c:pt idx="434">
                  <c:v>33.778000000000006</c:v>
                </c:pt>
                <c:pt idx="435">
                  <c:v>33.778000000000006</c:v>
                </c:pt>
                <c:pt idx="436">
                  <c:v>33.827999999999996</c:v>
                </c:pt>
                <c:pt idx="437">
                  <c:v>33.827999999999996</c:v>
                </c:pt>
                <c:pt idx="438">
                  <c:v>33.878</c:v>
                </c:pt>
                <c:pt idx="439">
                  <c:v>33.878</c:v>
                </c:pt>
                <c:pt idx="440">
                  <c:v>33.927999999999997</c:v>
                </c:pt>
                <c:pt idx="441">
                  <c:v>33.927999999999997</c:v>
                </c:pt>
                <c:pt idx="442">
                  <c:v>33.978000000000002</c:v>
                </c:pt>
                <c:pt idx="443">
                  <c:v>33.978000000000002</c:v>
                </c:pt>
                <c:pt idx="444">
                  <c:v>34.028000000000006</c:v>
                </c:pt>
                <c:pt idx="445">
                  <c:v>34.028000000000006</c:v>
                </c:pt>
                <c:pt idx="446">
                  <c:v>34.077999999999996</c:v>
                </c:pt>
                <c:pt idx="447">
                  <c:v>34.077999999999996</c:v>
                </c:pt>
                <c:pt idx="448">
                  <c:v>34.128</c:v>
                </c:pt>
                <c:pt idx="449">
                  <c:v>34.128</c:v>
                </c:pt>
                <c:pt idx="450">
                  <c:v>34.177999999999997</c:v>
                </c:pt>
                <c:pt idx="451">
                  <c:v>34.177999999999997</c:v>
                </c:pt>
                <c:pt idx="452">
                  <c:v>34.228000000000002</c:v>
                </c:pt>
                <c:pt idx="453">
                  <c:v>34.228000000000002</c:v>
                </c:pt>
                <c:pt idx="454">
                  <c:v>34.278000000000006</c:v>
                </c:pt>
                <c:pt idx="455">
                  <c:v>34.278000000000006</c:v>
                </c:pt>
                <c:pt idx="456">
                  <c:v>34.327999999999996</c:v>
                </c:pt>
                <c:pt idx="457">
                  <c:v>34.327999999999996</c:v>
                </c:pt>
                <c:pt idx="458">
                  <c:v>34.378</c:v>
                </c:pt>
                <c:pt idx="459">
                  <c:v>34.378</c:v>
                </c:pt>
                <c:pt idx="460">
                  <c:v>34.427999999999997</c:v>
                </c:pt>
                <c:pt idx="461">
                  <c:v>34.427999999999997</c:v>
                </c:pt>
                <c:pt idx="462">
                  <c:v>34.478000000000002</c:v>
                </c:pt>
                <c:pt idx="463">
                  <c:v>34.478000000000002</c:v>
                </c:pt>
                <c:pt idx="464">
                  <c:v>34.528000000000006</c:v>
                </c:pt>
                <c:pt idx="465">
                  <c:v>34.528000000000006</c:v>
                </c:pt>
                <c:pt idx="466">
                  <c:v>34.577999999999996</c:v>
                </c:pt>
                <c:pt idx="467">
                  <c:v>34.577999999999996</c:v>
                </c:pt>
                <c:pt idx="468">
                  <c:v>34.628</c:v>
                </c:pt>
                <c:pt idx="469">
                  <c:v>34.628</c:v>
                </c:pt>
                <c:pt idx="470">
                  <c:v>34.677999999999997</c:v>
                </c:pt>
                <c:pt idx="471">
                  <c:v>34.677999999999997</c:v>
                </c:pt>
                <c:pt idx="472">
                  <c:v>34.728000000000002</c:v>
                </c:pt>
                <c:pt idx="473">
                  <c:v>34.728000000000002</c:v>
                </c:pt>
                <c:pt idx="474">
                  <c:v>34.778000000000006</c:v>
                </c:pt>
                <c:pt idx="475">
                  <c:v>34.778000000000006</c:v>
                </c:pt>
                <c:pt idx="476">
                  <c:v>34.827999999999996</c:v>
                </c:pt>
                <c:pt idx="477">
                  <c:v>34.827999999999996</c:v>
                </c:pt>
                <c:pt idx="478">
                  <c:v>34.878</c:v>
                </c:pt>
                <c:pt idx="479">
                  <c:v>34.878</c:v>
                </c:pt>
                <c:pt idx="480">
                  <c:v>34.927999999999997</c:v>
                </c:pt>
                <c:pt idx="481">
                  <c:v>34.927999999999997</c:v>
                </c:pt>
                <c:pt idx="482">
                  <c:v>34.978000000000002</c:v>
                </c:pt>
                <c:pt idx="483">
                  <c:v>34.978000000000002</c:v>
                </c:pt>
                <c:pt idx="484">
                  <c:v>35.027999999999999</c:v>
                </c:pt>
                <c:pt idx="485">
                  <c:v>35.027999999999999</c:v>
                </c:pt>
                <c:pt idx="486">
                  <c:v>35.077999999999996</c:v>
                </c:pt>
                <c:pt idx="487">
                  <c:v>35.077999999999996</c:v>
                </c:pt>
                <c:pt idx="488">
                  <c:v>35.128</c:v>
                </c:pt>
                <c:pt idx="489">
                  <c:v>35.128</c:v>
                </c:pt>
                <c:pt idx="490">
                  <c:v>35.178000000000004</c:v>
                </c:pt>
                <c:pt idx="491">
                  <c:v>35.178000000000004</c:v>
                </c:pt>
                <c:pt idx="492">
                  <c:v>35.228000000000002</c:v>
                </c:pt>
                <c:pt idx="493">
                  <c:v>35.228000000000002</c:v>
                </c:pt>
                <c:pt idx="494">
                  <c:v>35.277999999999999</c:v>
                </c:pt>
                <c:pt idx="495">
                  <c:v>35.277999999999999</c:v>
                </c:pt>
                <c:pt idx="496">
                  <c:v>35.327999999999996</c:v>
                </c:pt>
                <c:pt idx="497">
                  <c:v>35.327999999999996</c:v>
                </c:pt>
                <c:pt idx="498">
                  <c:v>35.378</c:v>
                </c:pt>
                <c:pt idx="499">
                  <c:v>35.378</c:v>
                </c:pt>
                <c:pt idx="500">
                  <c:v>35.428000000000004</c:v>
                </c:pt>
                <c:pt idx="501">
                  <c:v>35.428000000000004</c:v>
                </c:pt>
                <c:pt idx="502">
                  <c:v>35.478000000000002</c:v>
                </c:pt>
                <c:pt idx="503">
                  <c:v>35.478000000000002</c:v>
                </c:pt>
                <c:pt idx="504">
                  <c:v>35.527999999999999</c:v>
                </c:pt>
                <c:pt idx="505">
                  <c:v>35.527999999999999</c:v>
                </c:pt>
                <c:pt idx="506">
                  <c:v>35.577999999999996</c:v>
                </c:pt>
                <c:pt idx="507">
                  <c:v>35.577999999999996</c:v>
                </c:pt>
                <c:pt idx="508">
                  <c:v>35.628</c:v>
                </c:pt>
                <c:pt idx="509">
                  <c:v>35.628</c:v>
                </c:pt>
                <c:pt idx="510">
                  <c:v>35.678000000000004</c:v>
                </c:pt>
                <c:pt idx="511">
                  <c:v>35.678000000000004</c:v>
                </c:pt>
                <c:pt idx="512">
                  <c:v>35.728000000000002</c:v>
                </c:pt>
                <c:pt idx="513">
                  <c:v>35.728000000000002</c:v>
                </c:pt>
                <c:pt idx="514">
                  <c:v>35.777999999999999</c:v>
                </c:pt>
                <c:pt idx="515">
                  <c:v>35.777999999999999</c:v>
                </c:pt>
                <c:pt idx="516">
                  <c:v>35.827999999999996</c:v>
                </c:pt>
                <c:pt idx="517">
                  <c:v>35.827999999999996</c:v>
                </c:pt>
                <c:pt idx="518">
                  <c:v>35.878</c:v>
                </c:pt>
                <c:pt idx="519">
                  <c:v>35.878</c:v>
                </c:pt>
                <c:pt idx="520">
                  <c:v>35.928000000000004</c:v>
                </c:pt>
                <c:pt idx="521">
                  <c:v>35.928000000000004</c:v>
                </c:pt>
                <c:pt idx="522">
                  <c:v>35.978000000000002</c:v>
                </c:pt>
                <c:pt idx="523">
                  <c:v>35.978000000000002</c:v>
                </c:pt>
                <c:pt idx="524">
                  <c:v>36.027999999999999</c:v>
                </c:pt>
                <c:pt idx="525">
                  <c:v>36.027999999999999</c:v>
                </c:pt>
                <c:pt idx="526">
                  <c:v>36.077999999999996</c:v>
                </c:pt>
                <c:pt idx="527">
                  <c:v>36.077999999999996</c:v>
                </c:pt>
                <c:pt idx="528">
                  <c:v>36.128</c:v>
                </c:pt>
                <c:pt idx="529">
                  <c:v>36.128</c:v>
                </c:pt>
                <c:pt idx="530">
                  <c:v>36.178000000000004</c:v>
                </c:pt>
                <c:pt idx="531">
                  <c:v>36.178000000000004</c:v>
                </c:pt>
                <c:pt idx="532">
                  <c:v>36.228000000000002</c:v>
                </c:pt>
                <c:pt idx="533">
                  <c:v>36.228000000000002</c:v>
                </c:pt>
                <c:pt idx="534">
                  <c:v>36.277999999999999</c:v>
                </c:pt>
                <c:pt idx="535">
                  <c:v>36.277999999999999</c:v>
                </c:pt>
                <c:pt idx="536">
                  <c:v>36.327999999999996</c:v>
                </c:pt>
                <c:pt idx="537">
                  <c:v>36.327999999999996</c:v>
                </c:pt>
                <c:pt idx="538">
                  <c:v>36.378</c:v>
                </c:pt>
                <c:pt idx="539">
                  <c:v>36.378</c:v>
                </c:pt>
                <c:pt idx="540">
                  <c:v>36.428000000000004</c:v>
                </c:pt>
                <c:pt idx="541">
                  <c:v>36.428000000000004</c:v>
                </c:pt>
                <c:pt idx="542">
                  <c:v>36.477999999999994</c:v>
                </c:pt>
                <c:pt idx="543">
                  <c:v>36.477999999999994</c:v>
                </c:pt>
                <c:pt idx="544">
                  <c:v>36.527999999999999</c:v>
                </c:pt>
                <c:pt idx="545">
                  <c:v>36.527999999999999</c:v>
                </c:pt>
                <c:pt idx="546">
                  <c:v>36.578000000000003</c:v>
                </c:pt>
                <c:pt idx="547">
                  <c:v>36.578000000000003</c:v>
                </c:pt>
                <c:pt idx="548">
                  <c:v>36.628</c:v>
                </c:pt>
                <c:pt idx="549">
                  <c:v>36.628</c:v>
                </c:pt>
                <c:pt idx="550">
                  <c:v>36.678000000000004</c:v>
                </c:pt>
                <c:pt idx="551">
                  <c:v>36.678000000000004</c:v>
                </c:pt>
                <c:pt idx="552">
                  <c:v>36.727999999999994</c:v>
                </c:pt>
                <c:pt idx="553">
                  <c:v>36.727999999999994</c:v>
                </c:pt>
                <c:pt idx="554">
                  <c:v>36.777999999999999</c:v>
                </c:pt>
                <c:pt idx="555">
                  <c:v>36.777999999999999</c:v>
                </c:pt>
                <c:pt idx="556">
                  <c:v>36.828000000000003</c:v>
                </c:pt>
                <c:pt idx="557">
                  <c:v>36.828000000000003</c:v>
                </c:pt>
                <c:pt idx="558">
                  <c:v>36.878</c:v>
                </c:pt>
                <c:pt idx="559">
                  <c:v>36.878</c:v>
                </c:pt>
                <c:pt idx="560">
                  <c:v>36.928000000000004</c:v>
                </c:pt>
                <c:pt idx="561">
                  <c:v>36.928000000000004</c:v>
                </c:pt>
                <c:pt idx="562">
                  <c:v>36.977999999999994</c:v>
                </c:pt>
                <c:pt idx="563">
                  <c:v>36.977999999999994</c:v>
                </c:pt>
                <c:pt idx="564">
                  <c:v>37.027999999999999</c:v>
                </c:pt>
                <c:pt idx="565">
                  <c:v>37.027999999999999</c:v>
                </c:pt>
                <c:pt idx="566">
                  <c:v>37.078000000000003</c:v>
                </c:pt>
                <c:pt idx="567">
                  <c:v>37.078000000000003</c:v>
                </c:pt>
                <c:pt idx="568">
                  <c:v>37.128</c:v>
                </c:pt>
                <c:pt idx="569">
                  <c:v>37.128</c:v>
                </c:pt>
                <c:pt idx="570">
                  <c:v>37.178000000000004</c:v>
                </c:pt>
                <c:pt idx="571">
                  <c:v>37.178000000000004</c:v>
                </c:pt>
                <c:pt idx="572">
                  <c:v>37.227999999999994</c:v>
                </c:pt>
                <c:pt idx="573">
                  <c:v>37.227999999999994</c:v>
                </c:pt>
                <c:pt idx="574">
                  <c:v>37.277999999999999</c:v>
                </c:pt>
                <c:pt idx="575">
                  <c:v>37.277999999999999</c:v>
                </c:pt>
                <c:pt idx="576">
                  <c:v>37.328000000000003</c:v>
                </c:pt>
                <c:pt idx="577">
                  <c:v>37.328000000000003</c:v>
                </c:pt>
                <c:pt idx="578">
                  <c:v>37.378</c:v>
                </c:pt>
                <c:pt idx="579">
                  <c:v>37.378</c:v>
                </c:pt>
                <c:pt idx="580">
                  <c:v>37.428000000000004</c:v>
                </c:pt>
                <c:pt idx="581">
                  <c:v>37.428000000000004</c:v>
                </c:pt>
                <c:pt idx="582">
                  <c:v>37.477999999999994</c:v>
                </c:pt>
                <c:pt idx="583">
                  <c:v>37.477999999999994</c:v>
                </c:pt>
                <c:pt idx="584">
                  <c:v>37.527999999999999</c:v>
                </c:pt>
                <c:pt idx="585">
                  <c:v>37.527999999999999</c:v>
                </c:pt>
                <c:pt idx="586">
                  <c:v>37.578000000000003</c:v>
                </c:pt>
                <c:pt idx="587">
                  <c:v>37.578000000000003</c:v>
                </c:pt>
                <c:pt idx="588">
                  <c:v>37.628</c:v>
                </c:pt>
                <c:pt idx="589">
                  <c:v>37.628</c:v>
                </c:pt>
                <c:pt idx="590">
                  <c:v>37.678000000000004</c:v>
                </c:pt>
                <c:pt idx="591">
                  <c:v>37.678000000000004</c:v>
                </c:pt>
                <c:pt idx="592">
                  <c:v>37.727999999999994</c:v>
                </c:pt>
                <c:pt idx="593">
                  <c:v>37.727999999999994</c:v>
                </c:pt>
                <c:pt idx="594">
                  <c:v>37.777999999999999</c:v>
                </c:pt>
                <c:pt idx="595">
                  <c:v>37.777999999999999</c:v>
                </c:pt>
                <c:pt idx="596">
                  <c:v>37.828000000000003</c:v>
                </c:pt>
                <c:pt idx="597">
                  <c:v>37.828000000000003</c:v>
                </c:pt>
                <c:pt idx="598">
                  <c:v>37.878</c:v>
                </c:pt>
                <c:pt idx="599">
                  <c:v>37.878</c:v>
                </c:pt>
                <c:pt idx="600">
                  <c:v>37.928000000000004</c:v>
                </c:pt>
                <c:pt idx="601">
                  <c:v>37.928000000000004</c:v>
                </c:pt>
                <c:pt idx="602">
                  <c:v>37.977999999999994</c:v>
                </c:pt>
                <c:pt idx="603">
                  <c:v>37.977999999999994</c:v>
                </c:pt>
                <c:pt idx="604">
                  <c:v>38.027999999999999</c:v>
                </c:pt>
                <c:pt idx="605">
                  <c:v>38.027999999999999</c:v>
                </c:pt>
                <c:pt idx="606">
                  <c:v>38.078000000000003</c:v>
                </c:pt>
                <c:pt idx="607">
                  <c:v>38.078000000000003</c:v>
                </c:pt>
                <c:pt idx="608">
                  <c:v>38.128</c:v>
                </c:pt>
                <c:pt idx="609">
                  <c:v>38.128</c:v>
                </c:pt>
                <c:pt idx="610">
                  <c:v>38.177999999999997</c:v>
                </c:pt>
                <c:pt idx="611">
                  <c:v>38.177999999999997</c:v>
                </c:pt>
                <c:pt idx="612">
                  <c:v>38.228000000000002</c:v>
                </c:pt>
                <c:pt idx="613">
                  <c:v>38.228000000000002</c:v>
                </c:pt>
                <c:pt idx="614">
                  <c:v>38.277999999999999</c:v>
                </c:pt>
                <c:pt idx="615">
                  <c:v>38.277999999999999</c:v>
                </c:pt>
                <c:pt idx="616">
                  <c:v>38.328000000000003</c:v>
                </c:pt>
                <c:pt idx="617">
                  <c:v>38.328000000000003</c:v>
                </c:pt>
                <c:pt idx="618">
                  <c:v>38.378</c:v>
                </c:pt>
                <c:pt idx="619">
                  <c:v>38.378</c:v>
                </c:pt>
                <c:pt idx="620">
                  <c:v>38.427999999999997</c:v>
                </c:pt>
                <c:pt idx="621">
                  <c:v>38.427999999999997</c:v>
                </c:pt>
                <c:pt idx="622">
                  <c:v>38.478000000000002</c:v>
                </c:pt>
                <c:pt idx="623">
                  <c:v>38.478000000000002</c:v>
                </c:pt>
                <c:pt idx="624">
                  <c:v>38.527999999999999</c:v>
                </c:pt>
                <c:pt idx="625">
                  <c:v>38.527999999999999</c:v>
                </c:pt>
                <c:pt idx="626">
                  <c:v>38.578000000000003</c:v>
                </c:pt>
                <c:pt idx="627">
                  <c:v>38.578000000000003</c:v>
                </c:pt>
                <c:pt idx="628">
                  <c:v>38.628</c:v>
                </c:pt>
                <c:pt idx="629">
                  <c:v>38.628</c:v>
                </c:pt>
                <c:pt idx="630">
                  <c:v>38.677999999999997</c:v>
                </c:pt>
                <c:pt idx="631">
                  <c:v>38.677999999999997</c:v>
                </c:pt>
                <c:pt idx="632">
                  <c:v>38.728000000000002</c:v>
                </c:pt>
                <c:pt idx="633">
                  <c:v>38.728000000000002</c:v>
                </c:pt>
                <c:pt idx="634">
                  <c:v>38.777999999999999</c:v>
                </c:pt>
                <c:pt idx="635">
                  <c:v>38.777999999999999</c:v>
                </c:pt>
                <c:pt idx="636">
                  <c:v>38.828000000000003</c:v>
                </c:pt>
                <c:pt idx="637">
                  <c:v>38.828000000000003</c:v>
                </c:pt>
                <c:pt idx="638">
                  <c:v>38.878</c:v>
                </c:pt>
                <c:pt idx="639">
                  <c:v>38.878</c:v>
                </c:pt>
                <c:pt idx="640">
                  <c:v>38.927999999999997</c:v>
                </c:pt>
                <c:pt idx="641">
                  <c:v>38.927999999999997</c:v>
                </c:pt>
                <c:pt idx="642">
                  <c:v>38.978000000000002</c:v>
                </c:pt>
                <c:pt idx="643">
                  <c:v>38.978000000000002</c:v>
                </c:pt>
                <c:pt idx="644">
                  <c:v>39.027999999999999</c:v>
                </c:pt>
                <c:pt idx="645">
                  <c:v>39.027999999999999</c:v>
                </c:pt>
                <c:pt idx="646">
                  <c:v>39.078000000000003</c:v>
                </c:pt>
                <c:pt idx="647">
                  <c:v>39.078000000000003</c:v>
                </c:pt>
                <c:pt idx="648">
                  <c:v>39.128</c:v>
                </c:pt>
                <c:pt idx="649">
                  <c:v>39.128</c:v>
                </c:pt>
                <c:pt idx="650">
                  <c:v>0</c:v>
                </c:pt>
                <c:pt idx="651">
                  <c:v>0</c:v>
                </c:pt>
                <c:pt idx="652">
                  <c:v>0</c:v>
                </c:pt>
                <c:pt idx="653">
                  <c:v>33.017800000000001</c:v>
                </c:pt>
                <c:pt idx="654">
                  <c:v>33.017800000000001</c:v>
                </c:pt>
                <c:pt idx="655">
                  <c:v>33.035599999999995</c:v>
                </c:pt>
                <c:pt idx="656">
                  <c:v>33.035599999999995</c:v>
                </c:pt>
                <c:pt idx="657">
                  <c:v>33.053399999999996</c:v>
                </c:pt>
                <c:pt idx="658">
                  <c:v>33.053399999999996</c:v>
                </c:pt>
                <c:pt idx="659">
                  <c:v>33.071200000000005</c:v>
                </c:pt>
                <c:pt idx="660">
                  <c:v>33.071200000000005</c:v>
                </c:pt>
                <c:pt idx="661">
                  <c:v>33.088999999999999</c:v>
                </c:pt>
                <c:pt idx="662">
                  <c:v>33.088999999999999</c:v>
                </c:pt>
                <c:pt idx="663">
                  <c:v>33.1068</c:v>
                </c:pt>
                <c:pt idx="664">
                  <c:v>33.1068</c:v>
                </c:pt>
                <c:pt idx="665">
                  <c:v>33.124599999999994</c:v>
                </c:pt>
                <c:pt idx="666">
                  <c:v>33.124599999999994</c:v>
                </c:pt>
                <c:pt idx="667">
                  <c:v>33.142400000000002</c:v>
                </c:pt>
                <c:pt idx="668">
                  <c:v>33.142400000000002</c:v>
                </c:pt>
                <c:pt idx="669">
                  <c:v>33.160200000000003</c:v>
                </c:pt>
                <c:pt idx="670">
                  <c:v>33.160200000000003</c:v>
                </c:pt>
                <c:pt idx="671">
                  <c:v>0</c:v>
                </c:pt>
                <c:pt idx="672">
                  <c:v>0</c:v>
                </c:pt>
                <c:pt idx="673">
                  <c:v>0</c:v>
                </c:pt>
                <c:pt idx="674">
                  <c:v>27.05</c:v>
                </c:pt>
                <c:pt idx="675">
                  <c:v>27.05</c:v>
                </c:pt>
                <c:pt idx="676">
                  <c:v>27.099999999999998</c:v>
                </c:pt>
                <c:pt idx="677">
                  <c:v>27.099999999999998</c:v>
                </c:pt>
                <c:pt idx="678">
                  <c:v>27.150000000000002</c:v>
                </c:pt>
                <c:pt idx="679">
                  <c:v>27.150000000000002</c:v>
                </c:pt>
                <c:pt idx="680">
                  <c:v>27.2</c:v>
                </c:pt>
                <c:pt idx="681">
                  <c:v>27.2</c:v>
                </c:pt>
                <c:pt idx="682">
                  <c:v>27.25</c:v>
                </c:pt>
                <c:pt idx="683">
                  <c:v>27.25</c:v>
                </c:pt>
                <c:pt idx="684">
                  <c:v>27.3</c:v>
                </c:pt>
                <c:pt idx="685">
                  <c:v>27.3</c:v>
                </c:pt>
                <c:pt idx="686">
                  <c:v>27.349999999999998</c:v>
                </c:pt>
                <c:pt idx="687">
                  <c:v>27.349999999999998</c:v>
                </c:pt>
                <c:pt idx="688">
                  <c:v>27.400000000000002</c:v>
                </c:pt>
                <c:pt idx="689">
                  <c:v>27.400000000000002</c:v>
                </c:pt>
                <c:pt idx="690">
                  <c:v>27.45</c:v>
                </c:pt>
                <c:pt idx="691">
                  <c:v>27.45</c:v>
                </c:pt>
                <c:pt idx="692">
                  <c:v>27.5</c:v>
                </c:pt>
                <c:pt idx="693">
                  <c:v>27.5</c:v>
                </c:pt>
                <c:pt idx="694">
                  <c:v>27.55</c:v>
                </c:pt>
                <c:pt idx="695">
                  <c:v>27.55</c:v>
                </c:pt>
                <c:pt idx="696">
                  <c:v>27.599999999999998</c:v>
                </c:pt>
                <c:pt idx="697">
                  <c:v>27.599999999999998</c:v>
                </c:pt>
                <c:pt idx="698">
                  <c:v>27.650000000000002</c:v>
                </c:pt>
                <c:pt idx="699">
                  <c:v>27.650000000000002</c:v>
                </c:pt>
                <c:pt idx="700">
                  <c:v>27.7</c:v>
                </c:pt>
                <c:pt idx="701">
                  <c:v>27.7</c:v>
                </c:pt>
                <c:pt idx="702">
                  <c:v>27.75</c:v>
                </c:pt>
                <c:pt idx="703">
                  <c:v>27.75</c:v>
                </c:pt>
                <c:pt idx="704">
                  <c:v>27.799999999999997</c:v>
                </c:pt>
                <c:pt idx="705">
                  <c:v>27.799999999999997</c:v>
                </c:pt>
                <c:pt idx="706">
                  <c:v>27.85</c:v>
                </c:pt>
                <c:pt idx="707">
                  <c:v>27.85</c:v>
                </c:pt>
                <c:pt idx="708">
                  <c:v>27.900000000000002</c:v>
                </c:pt>
                <c:pt idx="709">
                  <c:v>27.900000000000002</c:v>
                </c:pt>
                <c:pt idx="710">
                  <c:v>27.95</c:v>
                </c:pt>
                <c:pt idx="711">
                  <c:v>27.95</c:v>
                </c:pt>
                <c:pt idx="712">
                  <c:v>28</c:v>
                </c:pt>
                <c:pt idx="713">
                  <c:v>28</c:v>
                </c:pt>
                <c:pt idx="714">
                  <c:v>28.049999999999997</c:v>
                </c:pt>
                <c:pt idx="715">
                  <c:v>28.049999999999997</c:v>
                </c:pt>
                <c:pt idx="716">
                  <c:v>28.1</c:v>
                </c:pt>
                <c:pt idx="717">
                  <c:v>28.1</c:v>
                </c:pt>
                <c:pt idx="718">
                  <c:v>28.150000000000002</c:v>
                </c:pt>
                <c:pt idx="719">
                  <c:v>28.150000000000002</c:v>
                </c:pt>
                <c:pt idx="720">
                  <c:v>28.2</c:v>
                </c:pt>
                <c:pt idx="721">
                  <c:v>28.2</c:v>
                </c:pt>
                <c:pt idx="722">
                  <c:v>28.25</c:v>
                </c:pt>
                <c:pt idx="723">
                  <c:v>28.25</c:v>
                </c:pt>
                <c:pt idx="724">
                  <c:v>28.299999999999997</c:v>
                </c:pt>
                <c:pt idx="725">
                  <c:v>28.299999999999997</c:v>
                </c:pt>
                <c:pt idx="726">
                  <c:v>28.35</c:v>
                </c:pt>
                <c:pt idx="727">
                  <c:v>28.35</c:v>
                </c:pt>
                <c:pt idx="728">
                  <c:v>28.400000000000002</c:v>
                </c:pt>
                <c:pt idx="729">
                  <c:v>28.400000000000002</c:v>
                </c:pt>
                <c:pt idx="730">
                  <c:v>28.45</c:v>
                </c:pt>
                <c:pt idx="731">
                  <c:v>28.45</c:v>
                </c:pt>
                <c:pt idx="732">
                  <c:v>28.5</c:v>
                </c:pt>
                <c:pt idx="733">
                  <c:v>28.5</c:v>
                </c:pt>
                <c:pt idx="734">
                  <c:v>28.55</c:v>
                </c:pt>
                <c:pt idx="735">
                  <c:v>28.55</c:v>
                </c:pt>
                <c:pt idx="736">
                  <c:v>28.6</c:v>
                </c:pt>
                <c:pt idx="737">
                  <c:v>28.6</c:v>
                </c:pt>
                <c:pt idx="738">
                  <c:v>28.65</c:v>
                </c:pt>
                <c:pt idx="739">
                  <c:v>28.65</c:v>
                </c:pt>
                <c:pt idx="740">
                  <c:v>28.7</c:v>
                </c:pt>
                <c:pt idx="741">
                  <c:v>28.7</c:v>
                </c:pt>
                <c:pt idx="742">
                  <c:v>28.75</c:v>
                </c:pt>
                <c:pt idx="743">
                  <c:v>28.75</c:v>
                </c:pt>
                <c:pt idx="744">
                  <c:v>28.8</c:v>
                </c:pt>
                <c:pt idx="745">
                  <c:v>28.8</c:v>
                </c:pt>
                <c:pt idx="746">
                  <c:v>28.85</c:v>
                </c:pt>
                <c:pt idx="747">
                  <c:v>28.85</c:v>
                </c:pt>
                <c:pt idx="748">
                  <c:v>28.9</c:v>
                </c:pt>
                <c:pt idx="749">
                  <c:v>28.9</c:v>
                </c:pt>
                <c:pt idx="750">
                  <c:v>28.95</c:v>
                </c:pt>
                <c:pt idx="751">
                  <c:v>28.95</c:v>
                </c:pt>
                <c:pt idx="752">
                  <c:v>29</c:v>
                </c:pt>
                <c:pt idx="753">
                  <c:v>29</c:v>
                </c:pt>
                <c:pt idx="754">
                  <c:v>29.05</c:v>
                </c:pt>
                <c:pt idx="755">
                  <c:v>29.05</c:v>
                </c:pt>
                <c:pt idx="756">
                  <c:v>29.1</c:v>
                </c:pt>
                <c:pt idx="757">
                  <c:v>29.1</c:v>
                </c:pt>
                <c:pt idx="758">
                  <c:v>29.15</c:v>
                </c:pt>
                <c:pt idx="759">
                  <c:v>29.15</c:v>
                </c:pt>
                <c:pt idx="760">
                  <c:v>29.2</c:v>
                </c:pt>
                <c:pt idx="761">
                  <c:v>29.2</c:v>
                </c:pt>
                <c:pt idx="762">
                  <c:v>29.25</c:v>
                </c:pt>
                <c:pt idx="763">
                  <c:v>29.25</c:v>
                </c:pt>
                <c:pt idx="764">
                  <c:v>29.3</c:v>
                </c:pt>
                <c:pt idx="765">
                  <c:v>29.3</c:v>
                </c:pt>
                <c:pt idx="766">
                  <c:v>29.35</c:v>
                </c:pt>
                <c:pt idx="767">
                  <c:v>29.35</c:v>
                </c:pt>
                <c:pt idx="768">
                  <c:v>29.4</c:v>
                </c:pt>
                <c:pt idx="769">
                  <c:v>29.4</c:v>
                </c:pt>
                <c:pt idx="770">
                  <c:v>29.45</c:v>
                </c:pt>
                <c:pt idx="771">
                  <c:v>29.45</c:v>
                </c:pt>
                <c:pt idx="772">
                  <c:v>29.5</c:v>
                </c:pt>
                <c:pt idx="773">
                  <c:v>29.5</c:v>
                </c:pt>
                <c:pt idx="774">
                  <c:v>29.55</c:v>
                </c:pt>
                <c:pt idx="775">
                  <c:v>29.55</c:v>
                </c:pt>
                <c:pt idx="776">
                  <c:v>29.6</c:v>
                </c:pt>
                <c:pt idx="777">
                  <c:v>29.6</c:v>
                </c:pt>
                <c:pt idx="778">
                  <c:v>29.65</c:v>
                </c:pt>
                <c:pt idx="779">
                  <c:v>29.65</c:v>
                </c:pt>
                <c:pt idx="780">
                  <c:v>29.7</c:v>
                </c:pt>
                <c:pt idx="781">
                  <c:v>29.7</c:v>
                </c:pt>
                <c:pt idx="782">
                  <c:v>29.75</c:v>
                </c:pt>
                <c:pt idx="783">
                  <c:v>29.75</c:v>
                </c:pt>
                <c:pt idx="784">
                  <c:v>29.8</c:v>
                </c:pt>
                <c:pt idx="785">
                  <c:v>29.8</c:v>
                </c:pt>
                <c:pt idx="786">
                  <c:v>29.85</c:v>
                </c:pt>
                <c:pt idx="787">
                  <c:v>29.85</c:v>
                </c:pt>
                <c:pt idx="788">
                  <c:v>29.9</c:v>
                </c:pt>
                <c:pt idx="789">
                  <c:v>29.9</c:v>
                </c:pt>
                <c:pt idx="790">
                  <c:v>29.95</c:v>
                </c:pt>
                <c:pt idx="791">
                  <c:v>29.95</c:v>
                </c:pt>
                <c:pt idx="792">
                  <c:v>30</c:v>
                </c:pt>
                <c:pt idx="793">
                  <c:v>30</c:v>
                </c:pt>
                <c:pt idx="794">
                  <c:v>30.05</c:v>
                </c:pt>
                <c:pt idx="795">
                  <c:v>30.05</c:v>
                </c:pt>
                <c:pt idx="796">
                  <c:v>30.099999999999998</c:v>
                </c:pt>
                <c:pt idx="797">
                  <c:v>30.099999999999998</c:v>
                </c:pt>
                <c:pt idx="798">
                  <c:v>30.15</c:v>
                </c:pt>
                <c:pt idx="799">
                  <c:v>30.15</c:v>
                </c:pt>
                <c:pt idx="800">
                  <c:v>30.200000000000003</c:v>
                </c:pt>
                <c:pt idx="801">
                  <c:v>30.200000000000003</c:v>
                </c:pt>
                <c:pt idx="802">
                  <c:v>30.25</c:v>
                </c:pt>
                <c:pt idx="803">
                  <c:v>30.25</c:v>
                </c:pt>
                <c:pt idx="804">
                  <c:v>30.3</c:v>
                </c:pt>
                <c:pt idx="805">
                  <c:v>30.3</c:v>
                </c:pt>
                <c:pt idx="806">
                  <c:v>30.349999999999998</c:v>
                </c:pt>
                <c:pt idx="807">
                  <c:v>30.349999999999998</c:v>
                </c:pt>
                <c:pt idx="808">
                  <c:v>30.4</c:v>
                </c:pt>
                <c:pt idx="809">
                  <c:v>30.4</c:v>
                </c:pt>
                <c:pt idx="810">
                  <c:v>30.450000000000003</c:v>
                </c:pt>
                <c:pt idx="811">
                  <c:v>30.450000000000003</c:v>
                </c:pt>
                <c:pt idx="812">
                  <c:v>30.5</c:v>
                </c:pt>
                <c:pt idx="813">
                  <c:v>30.5</c:v>
                </c:pt>
                <c:pt idx="814">
                  <c:v>30.55</c:v>
                </c:pt>
                <c:pt idx="815">
                  <c:v>30.55</c:v>
                </c:pt>
                <c:pt idx="816">
                  <c:v>30.599999999999998</c:v>
                </c:pt>
                <c:pt idx="817">
                  <c:v>30.599999999999998</c:v>
                </c:pt>
                <c:pt idx="818">
                  <c:v>30.65</c:v>
                </c:pt>
                <c:pt idx="819">
                  <c:v>30.65</c:v>
                </c:pt>
                <c:pt idx="820">
                  <c:v>30.700000000000003</c:v>
                </c:pt>
                <c:pt idx="821">
                  <c:v>30.700000000000003</c:v>
                </c:pt>
                <c:pt idx="822">
                  <c:v>30.75</c:v>
                </c:pt>
                <c:pt idx="823">
                  <c:v>30.75</c:v>
                </c:pt>
                <c:pt idx="824">
                  <c:v>30.8</c:v>
                </c:pt>
                <c:pt idx="825">
                  <c:v>30.8</c:v>
                </c:pt>
                <c:pt idx="826">
                  <c:v>30.849999999999998</c:v>
                </c:pt>
                <c:pt idx="827">
                  <c:v>30.849999999999998</c:v>
                </c:pt>
                <c:pt idx="828">
                  <c:v>30.900000000000002</c:v>
                </c:pt>
                <c:pt idx="829">
                  <c:v>30.900000000000002</c:v>
                </c:pt>
                <c:pt idx="830">
                  <c:v>30.95</c:v>
                </c:pt>
                <c:pt idx="831">
                  <c:v>30.95</c:v>
                </c:pt>
                <c:pt idx="832">
                  <c:v>31</c:v>
                </c:pt>
                <c:pt idx="833">
                  <c:v>31</c:v>
                </c:pt>
                <c:pt idx="834">
                  <c:v>31.05</c:v>
                </c:pt>
                <c:pt idx="835">
                  <c:v>31.05</c:v>
                </c:pt>
                <c:pt idx="836">
                  <c:v>31.099999999999998</c:v>
                </c:pt>
                <c:pt idx="837">
                  <c:v>31.099999999999998</c:v>
                </c:pt>
                <c:pt idx="838">
                  <c:v>31.150000000000002</c:v>
                </c:pt>
                <c:pt idx="839">
                  <c:v>31.150000000000002</c:v>
                </c:pt>
                <c:pt idx="840">
                  <c:v>31.2</c:v>
                </c:pt>
                <c:pt idx="841">
                  <c:v>31.2</c:v>
                </c:pt>
                <c:pt idx="842">
                  <c:v>31.25</c:v>
                </c:pt>
                <c:pt idx="843">
                  <c:v>31.25</c:v>
                </c:pt>
                <c:pt idx="844">
                  <c:v>31.3</c:v>
                </c:pt>
                <c:pt idx="845">
                  <c:v>31.3</c:v>
                </c:pt>
                <c:pt idx="846">
                  <c:v>31.35</c:v>
                </c:pt>
                <c:pt idx="847">
                  <c:v>31.35</c:v>
                </c:pt>
                <c:pt idx="848">
                  <c:v>31.4</c:v>
                </c:pt>
                <c:pt idx="849">
                  <c:v>31.4</c:v>
                </c:pt>
                <c:pt idx="850">
                  <c:v>31.45</c:v>
                </c:pt>
                <c:pt idx="851">
                  <c:v>31.45</c:v>
                </c:pt>
                <c:pt idx="852">
                  <c:v>31.5</c:v>
                </c:pt>
                <c:pt idx="853">
                  <c:v>31.5</c:v>
                </c:pt>
                <c:pt idx="854">
                  <c:v>31.55</c:v>
                </c:pt>
                <c:pt idx="855">
                  <c:v>31.55</c:v>
                </c:pt>
                <c:pt idx="856">
                  <c:v>31.6</c:v>
                </c:pt>
                <c:pt idx="857">
                  <c:v>31.6</c:v>
                </c:pt>
                <c:pt idx="858">
                  <c:v>31.65</c:v>
                </c:pt>
                <c:pt idx="859">
                  <c:v>31.65</c:v>
                </c:pt>
                <c:pt idx="860">
                  <c:v>31.7</c:v>
                </c:pt>
                <c:pt idx="861">
                  <c:v>31.7</c:v>
                </c:pt>
                <c:pt idx="862">
                  <c:v>31.75</c:v>
                </c:pt>
                <c:pt idx="863">
                  <c:v>31.75</c:v>
                </c:pt>
                <c:pt idx="864">
                  <c:v>31.8</c:v>
                </c:pt>
                <c:pt idx="865">
                  <c:v>31.8</c:v>
                </c:pt>
                <c:pt idx="866">
                  <c:v>31.850000000000005</c:v>
                </c:pt>
                <c:pt idx="867">
                  <c:v>31.850000000000005</c:v>
                </c:pt>
                <c:pt idx="868">
                  <c:v>31.9</c:v>
                </c:pt>
                <c:pt idx="869">
                  <c:v>31.9</c:v>
                </c:pt>
                <c:pt idx="870">
                  <c:v>31.95</c:v>
                </c:pt>
                <c:pt idx="871">
                  <c:v>31.95</c:v>
                </c:pt>
                <c:pt idx="872">
                  <c:v>32</c:v>
                </c:pt>
                <c:pt idx="873">
                  <c:v>32</c:v>
                </c:pt>
                <c:pt idx="874">
                  <c:v>32.050000000000004</c:v>
                </c:pt>
                <c:pt idx="875">
                  <c:v>32.050000000000004</c:v>
                </c:pt>
                <c:pt idx="876">
                  <c:v>32.099999999999994</c:v>
                </c:pt>
                <c:pt idx="877">
                  <c:v>32.099999999999994</c:v>
                </c:pt>
                <c:pt idx="878">
                  <c:v>32.15</c:v>
                </c:pt>
                <c:pt idx="879">
                  <c:v>32.15</c:v>
                </c:pt>
                <c:pt idx="880">
                  <c:v>32.200000000000003</c:v>
                </c:pt>
                <c:pt idx="881">
                  <c:v>32.200000000000003</c:v>
                </c:pt>
                <c:pt idx="882">
                  <c:v>32.25</c:v>
                </c:pt>
                <c:pt idx="883">
                  <c:v>32.25</c:v>
                </c:pt>
                <c:pt idx="884">
                  <c:v>32.300000000000004</c:v>
                </c:pt>
                <c:pt idx="885">
                  <c:v>32.300000000000004</c:v>
                </c:pt>
                <c:pt idx="886">
                  <c:v>32.349999999999994</c:v>
                </c:pt>
                <c:pt idx="887">
                  <c:v>32.349999999999994</c:v>
                </c:pt>
                <c:pt idx="888">
                  <c:v>32.4</c:v>
                </c:pt>
                <c:pt idx="889">
                  <c:v>32.4</c:v>
                </c:pt>
                <c:pt idx="890">
                  <c:v>32.450000000000003</c:v>
                </c:pt>
                <c:pt idx="891">
                  <c:v>32.450000000000003</c:v>
                </c:pt>
                <c:pt idx="892">
                  <c:v>32.5</c:v>
                </c:pt>
                <c:pt idx="893">
                  <c:v>32.5</c:v>
                </c:pt>
                <c:pt idx="894">
                  <c:v>32.550000000000004</c:v>
                </c:pt>
                <c:pt idx="895">
                  <c:v>32.550000000000004</c:v>
                </c:pt>
                <c:pt idx="896">
                  <c:v>32.599999999999994</c:v>
                </c:pt>
                <c:pt idx="897">
                  <c:v>32.599999999999994</c:v>
                </c:pt>
                <c:pt idx="898">
                  <c:v>32.65</c:v>
                </c:pt>
                <c:pt idx="899">
                  <c:v>32.65</c:v>
                </c:pt>
                <c:pt idx="900">
                  <c:v>32.700000000000003</c:v>
                </c:pt>
                <c:pt idx="901">
                  <c:v>32.700000000000003</c:v>
                </c:pt>
                <c:pt idx="902">
                  <c:v>32.75</c:v>
                </c:pt>
                <c:pt idx="903">
                  <c:v>32.75</c:v>
                </c:pt>
                <c:pt idx="904">
                  <c:v>32.800000000000004</c:v>
                </c:pt>
                <c:pt idx="905">
                  <c:v>32.800000000000004</c:v>
                </c:pt>
                <c:pt idx="906">
                  <c:v>32.849999999999994</c:v>
                </c:pt>
                <c:pt idx="907">
                  <c:v>32.849999999999994</c:v>
                </c:pt>
                <c:pt idx="908">
                  <c:v>32.9</c:v>
                </c:pt>
                <c:pt idx="909">
                  <c:v>32.9</c:v>
                </c:pt>
                <c:pt idx="910">
                  <c:v>32.950000000000003</c:v>
                </c:pt>
                <c:pt idx="911">
                  <c:v>32.950000000000003</c:v>
                </c:pt>
                <c:pt idx="912">
                  <c:v>0</c:v>
                </c:pt>
                <c:pt idx="913">
                  <c:v>0</c:v>
                </c:pt>
                <c:pt idx="914">
                  <c:v>0</c:v>
                </c:pt>
                <c:pt idx="915">
                  <c:v>1</c:v>
                </c:pt>
                <c:pt idx="916">
                  <c:v>1</c:v>
                </c:pt>
                <c:pt idx="917">
                  <c:v>2</c:v>
                </c:pt>
                <c:pt idx="918">
                  <c:v>2</c:v>
                </c:pt>
                <c:pt idx="919">
                  <c:v>3</c:v>
                </c:pt>
                <c:pt idx="920">
                  <c:v>3</c:v>
                </c:pt>
                <c:pt idx="921">
                  <c:v>4</c:v>
                </c:pt>
                <c:pt idx="922">
                  <c:v>4</c:v>
                </c:pt>
                <c:pt idx="923">
                  <c:v>5</c:v>
                </c:pt>
                <c:pt idx="924">
                  <c:v>5</c:v>
                </c:pt>
                <c:pt idx="925">
                  <c:v>6</c:v>
                </c:pt>
                <c:pt idx="926">
                  <c:v>6</c:v>
                </c:pt>
                <c:pt idx="927">
                  <c:v>7</c:v>
                </c:pt>
                <c:pt idx="928">
                  <c:v>7</c:v>
                </c:pt>
                <c:pt idx="929">
                  <c:v>8</c:v>
                </c:pt>
                <c:pt idx="930">
                  <c:v>8</c:v>
                </c:pt>
                <c:pt idx="931">
                  <c:v>9</c:v>
                </c:pt>
                <c:pt idx="932">
                  <c:v>9</c:v>
                </c:pt>
                <c:pt idx="933">
                  <c:v>10</c:v>
                </c:pt>
                <c:pt idx="934">
                  <c:v>10</c:v>
                </c:pt>
                <c:pt idx="935">
                  <c:v>11</c:v>
                </c:pt>
                <c:pt idx="936">
                  <c:v>11</c:v>
                </c:pt>
                <c:pt idx="937">
                  <c:v>12</c:v>
                </c:pt>
                <c:pt idx="938">
                  <c:v>12</c:v>
                </c:pt>
                <c:pt idx="939">
                  <c:v>13</c:v>
                </c:pt>
                <c:pt idx="940">
                  <c:v>13</c:v>
                </c:pt>
                <c:pt idx="941">
                  <c:v>14</c:v>
                </c:pt>
                <c:pt idx="942">
                  <c:v>14</c:v>
                </c:pt>
                <c:pt idx="943">
                  <c:v>15</c:v>
                </c:pt>
                <c:pt idx="944">
                  <c:v>15</c:v>
                </c:pt>
                <c:pt idx="945">
                  <c:v>16</c:v>
                </c:pt>
                <c:pt idx="946">
                  <c:v>16</c:v>
                </c:pt>
                <c:pt idx="947">
                  <c:v>17</c:v>
                </c:pt>
                <c:pt idx="948">
                  <c:v>17</c:v>
                </c:pt>
                <c:pt idx="949">
                  <c:v>18</c:v>
                </c:pt>
                <c:pt idx="950">
                  <c:v>18</c:v>
                </c:pt>
                <c:pt idx="951">
                  <c:v>19</c:v>
                </c:pt>
                <c:pt idx="952">
                  <c:v>19</c:v>
                </c:pt>
                <c:pt idx="953">
                  <c:v>20</c:v>
                </c:pt>
                <c:pt idx="954">
                  <c:v>20</c:v>
                </c:pt>
                <c:pt idx="955">
                  <c:v>21</c:v>
                </c:pt>
                <c:pt idx="956">
                  <c:v>21</c:v>
                </c:pt>
                <c:pt idx="957">
                  <c:v>22</c:v>
                </c:pt>
                <c:pt idx="958">
                  <c:v>22</c:v>
                </c:pt>
                <c:pt idx="959">
                  <c:v>23</c:v>
                </c:pt>
                <c:pt idx="960">
                  <c:v>23</c:v>
                </c:pt>
                <c:pt idx="961">
                  <c:v>24</c:v>
                </c:pt>
                <c:pt idx="962">
                  <c:v>24</c:v>
                </c:pt>
                <c:pt idx="963">
                  <c:v>25</c:v>
                </c:pt>
                <c:pt idx="964">
                  <c:v>25</c:v>
                </c:pt>
                <c:pt idx="965">
                  <c:v>26</c:v>
                </c:pt>
                <c:pt idx="966">
                  <c:v>26</c:v>
                </c:pt>
                <c:pt idx="967">
                  <c:v>0</c:v>
                </c:pt>
                <c:pt idx="968">
                  <c:v>0</c:v>
                </c:pt>
                <c:pt idx="969">
                  <c:v>0</c:v>
                </c:pt>
                <c:pt idx="970">
                  <c:v>0</c:v>
                </c:pt>
                <c:pt idx="971">
                  <c:v>1</c:v>
                </c:pt>
                <c:pt idx="972">
                  <c:v>2</c:v>
                </c:pt>
                <c:pt idx="973">
                  <c:v>3</c:v>
                </c:pt>
                <c:pt idx="974">
                  <c:v>4</c:v>
                </c:pt>
                <c:pt idx="975">
                  <c:v>5</c:v>
                </c:pt>
                <c:pt idx="976">
                  <c:v>6</c:v>
                </c:pt>
                <c:pt idx="977">
                  <c:v>7</c:v>
                </c:pt>
                <c:pt idx="978">
                  <c:v>8</c:v>
                </c:pt>
                <c:pt idx="979">
                  <c:v>9</c:v>
                </c:pt>
                <c:pt idx="980">
                  <c:v>10</c:v>
                </c:pt>
                <c:pt idx="981">
                  <c:v>11</c:v>
                </c:pt>
                <c:pt idx="982">
                  <c:v>12</c:v>
                </c:pt>
                <c:pt idx="983">
                  <c:v>13</c:v>
                </c:pt>
                <c:pt idx="984">
                  <c:v>14</c:v>
                </c:pt>
                <c:pt idx="985">
                  <c:v>15</c:v>
                </c:pt>
                <c:pt idx="986">
                  <c:v>16</c:v>
                </c:pt>
                <c:pt idx="987">
                  <c:v>17</c:v>
                </c:pt>
                <c:pt idx="988">
                  <c:v>18</c:v>
                </c:pt>
                <c:pt idx="989">
                  <c:v>19</c:v>
                </c:pt>
                <c:pt idx="990">
                  <c:v>20</c:v>
                </c:pt>
                <c:pt idx="991">
                  <c:v>21</c:v>
                </c:pt>
                <c:pt idx="992">
                  <c:v>22</c:v>
                </c:pt>
                <c:pt idx="993">
                  <c:v>23</c:v>
                </c:pt>
                <c:pt idx="994">
                  <c:v>24</c:v>
                </c:pt>
                <c:pt idx="995">
                  <c:v>25</c:v>
                </c:pt>
                <c:pt idx="996">
                  <c:v>26</c:v>
                </c:pt>
                <c:pt idx="997">
                  <c:v>27</c:v>
                </c:pt>
                <c:pt idx="998">
                  <c:v>0</c:v>
                </c:pt>
                <c:pt idx="999">
                  <c:v>0</c:v>
                </c:pt>
                <c:pt idx="1000">
                  <c:v>0</c:v>
                </c:pt>
                <c:pt idx="1001">
                  <c:v>27</c:v>
                </c:pt>
                <c:pt idx="1002">
                  <c:v>27.05</c:v>
                </c:pt>
                <c:pt idx="1003">
                  <c:v>27.099999999999998</c:v>
                </c:pt>
                <c:pt idx="1004">
                  <c:v>27.150000000000002</c:v>
                </c:pt>
                <c:pt idx="1005">
                  <c:v>27.2</c:v>
                </c:pt>
                <c:pt idx="1006">
                  <c:v>27.25</c:v>
                </c:pt>
                <c:pt idx="1007">
                  <c:v>27.3</c:v>
                </c:pt>
                <c:pt idx="1008">
                  <c:v>27.349999999999998</c:v>
                </c:pt>
                <c:pt idx="1009">
                  <c:v>27.400000000000002</c:v>
                </c:pt>
                <c:pt idx="1010">
                  <c:v>27.45</c:v>
                </c:pt>
                <c:pt idx="1011">
                  <c:v>27.5</c:v>
                </c:pt>
                <c:pt idx="1012">
                  <c:v>27.55</c:v>
                </c:pt>
                <c:pt idx="1013">
                  <c:v>27.599999999999998</c:v>
                </c:pt>
                <c:pt idx="1014">
                  <c:v>27.650000000000002</c:v>
                </c:pt>
                <c:pt idx="1015">
                  <c:v>27.7</c:v>
                </c:pt>
                <c:pt idx="1016">
                  <c:v>27.75</c:v>
                </c:pt>
                <c:pt idx="1017">
                  <c:v>27.799999999999997</c:v>
                </c:pt>
                <c:pt idx="1018">
                  <c:v>27.85</c:v>
                </c:pt>
                <c:pt idx="1019">
                  <c:v>27.900000000000002</c:v>
                </c:pt>
                <c:pt idx="1020">
                  <c:v>27.95</c:v>
                </c:pt>
                <c:pt idx="1021">
                  <c:v>28</c:v>
                </c:pt>
                <c:pt idx="1022">
                  <c:v>28.049999999999997</c:v>
                </c:pt>
                <c:pt idx="1023">
                  <c:v>28.1</c:v>
                </c:pt>
                <c:pt idx="1024">
                  <c:v>28.150000000000002</c:v>
                </c:pt>
                <c:pt idx="1025">
                  <c:v>28.2</c:v>
                </c:pt>
                <c:pt idx="1026">
                  <c:v>28.25</c:v>
                </c:pt>
                <c:pt idx="1027">
                  <c:v>28.299999999999997</c:v>
                </c:pt>
                <c:pt idx="1028">
                  <c:v>28.35</c:v>
                </c:pt>
                <c:pt idx="1029">
                  <c:v>28.400000000000002</c:v>
                </c:pt>
                <c:pt idx="1030">
                  <c:v>28.45</c:v>
                </c:pt>
                <c:pt idx="1031">
                  <c:v>28.5</c:v>
                </c:pt>
                <c:pt idx="1032">
                  <c:v>28.55</c:v>
                </c:pt>
                <c:pt idx="1033">
                  <c:v>28.6</c:v>
                </c:pt>
                <c:pt idx="1034">
                  <c:v>28.65</c:v>
                </c:pt>
                <c:pt idx="1035">
                  <c:v>28.7</c:v>
                </c:pt>
                <c:pt idx="1036">
                  <c:v>28.75</c:v>
                </c:pt>
                <c:pt idx="1037">
                  <c:v>28.8</c:v>
                </c:pt>
                <c:pt idx="1038">
                  <c:v>28.85</c:v>
                </c:pt>
                <c:pt idx="1039">
                  <c:v>28.9</c:v>
                </c:pt>
                <c:pt idx="1040">
                  <c:v>28.95</c:v>
                </c:pt>
                <c:pt idx="1041">
                  <c:v>29</c:v>
                </c:pt>
                <c:pt idx="1042">
                  <c:v>29.05</c:v>
                </c:pt>
                <c:pt idx="1043">
                  <c:v>29.1</c:v>
                </c:pt>
                <c:pt idx="1044">
                  <c:v>29.15</c:v>
                </c:pt>
                <c:pt idx="1045">
                  <c:v>29.2</c:v>
                </c:pt>
                <c:pt idx="1046">
                  <c:v>29.25</c:v>
                </c:pt>
                <c:pt idx="1047">
                  <c:v>29.3</c:v>
                </c:pt>
                <c:pt idx="1048">
                  <c:v>29.35</c:v>
                </c:pt>
                <c:pt idx="1049">
                  <c:v>29.4</c:v>
                </c:pt>
                <c:pt idx="1050">
                  <c:v>29.45</c:v>
                </c:pt>
                <c:pt idx="1051">
                  <c:v>29.5</c:v>
                </c:pt>
                <c:pt idx="1052">
                  <c:v>29.55</c:v>
                </c:pt>
                <c:pt idx="1053">
                  <c:v>29.6</c:v>
                </c:pt>
                <c:pt idx="1054">
                  <c:v>29.65</c:v>
                </c:pt>
                <c:pt idx="1055">
                  <c:v>29.7</c:v>
                </c:pt>
                <c:pt idx="1056">
                  <c:v>29.75</c:v>
                </c:pt>
                <c:pt idx="1057">
                  <c:v>29.8</c:v>
                </c:pt>
                <c:pt idx="1058">
                  <c:v>29.85</c:v>
                </c:pt>
                <c:pt idx="1059">
                  <c:v>29.9</c:v>
                </c:pt>
                <c:pt idx="1060">
                  <c:v>29.95</c:v>
                </c:pt>
                <c:pt idx="1061">
                  <c:v>30</c:v>
                </c:pt>
                <c:pt idx="1062">
                  <c:v>30.05</c:v>
                </c:pt>
                <c:pt idx="1063">
                  <c:v>30.099999999999998</c:v>
                </c:pt>
                <c:pt idx="1064">
                  <c:v>30.15</c:v>
                </c:pt>
                <c:pt idx="1065">
                  <c:v>30.200000000000003</c:v>
                </c:pt>
                <c:pt idx="1066">
                  <c:v>30.25</c:v>
                </c:pt>
                <c:pt idx="1067">
                  <c:v>30.3</c:v>
                </c:pt>
                <c:pt idx="1068">
                  <c:v>30.349999999999998</c:v>
                </c:pt>
                <c:pt idx="1069">
                  <c:v>30.4</c:v>
                </c:pt>
                <c:pt idx="1070">
                  <c:v>30.450000000000003</c:v>
                </c:pt>
                <c:pt idx="1071">
                  <c:v>30.5</c:v>
                </c:pt>
                <c:pt idx="1072">
                  <c:v>30.55</c:v>
                </c:pt>
                <c:pt idx="1073">
                  <c:v>30.599999999999998</c:v>
                </c:pt>
                <c:pt idx="1074">
                  <c:v>30.65</c:v>
                </c:pt>
                <c:pt idx="1075">
                  <c:v>30.700000000000003</c:v>
                </c:pt>
                <c:pt idx="1076">
                  <c:v>30.75</c:v>
                </c:pt>
                <c:pt idx="1077">
                  <c:v>30.8</c:v>
                </c:pt>
                <c:pt idx="1078">
                  <c:v>30.849999999999998</c:v>
                </c:pt>
                <c:pt idx="1079">
                  <c:v>30.900000000000002</c:v>
                </c:pt>
                <c:pt idx="1080">
                  <c:v>30.95</c:v>
                </c:pt>
                <c:pt idx="1081">
                  <c:v>31</c:v>
                </c:pt>
                <c:pt idx="1082">
                  <c:v>31.05</c:v>
                </c:pt>
                <c:pt idx="1083">
                  <c:v>31.099999999999998</c:v>
                </c:pt>
                <c:pt idx="1084">
                  <c:v>31.150000000000002</c:v>
                </c:pt>
                <c:pt idx="1085">
                  <c:v>31.2</c:v>
                </c:pt>
                <c:pt idx="1086">
                  <c:v>31.25</c:v>
                </c:pt>
                <c:pt idx="1087">
                  <c:v>31.3</c:v>
                </c:pt>
                <c:pt idx="1088">
                  <c:v>31.35</c:v>
                </c:pt>
                <c:pt idx="1089">
                  <c:v>31.4</c:v>
                </c:pt>
                <c:pt idx="1090">
                  <c:v>31.45</c:v>
                </c:pt>
                <c:pt idx="1091">
                  <c:v>31.5</c:v>
                </c:pt>
                <c:pt idx="1092">
                  <c:v>31.55</c:v>
                </c:pt>
                <c:pt idx="1093">
                  <c:v>31.6</c:v>
                </c:pt>
                <c:pt idx="1094">
                  <c:v>31.65</c:v>
                </c:pt>
                <c:pt idx="1095">
                  <c:v>31.7</c:v>
                </c:pt>
                <c:pt idx="1096">
                  <c:v>31.75</c:v>
                </c:pt>
                <c:pt idx="1097">
                  <c:v>31.8</c:v>
                </c:pt>
                <c:pt idx="1098">
                  <c:v>31.850000000000005</c:v>
                </c:pt>
                <c:pt idx="1099">
                  <c:v>31.9</c:v>
                </c:pt>
                <c:pt idx="1100">
                  <c:v>31.95</c:v>
                </c:pt>
                <c:pt idx="1101">
                  <c:v>32</c:v>
                </c:pt>
                <c:pt idx="1102">
                  <c:v>32.050000000000004</c:v>
                </c:pt>
                <c:pt idx="1103">
                  <c:v>32.099999999999994</c:v>
                </c:pt>
                <c:pt idx="1104">
                  <c:v>32.15</c:v>
                </c:pt>
                <c:pt idx="1105">
                  <c:v>32.200000000000003</c:v>
                </c:pt>
                <c:pt idx="1106">
                  <c:v>32.25</c:v>
                </c:pt>
                <c:pt idx="1107">
                  <c:v>32.300000000000004</c:v>
                </c:pt>
                <c:pt idx="1108">
                  <c:v>32.349999999999994</c:v>
                </c:pt>
                <c:pt idx="1109">
                  <c:v>32.4</c:v>
                </c:pt>
                <c:pt idx="1110">
                  <c:v>32.450000000000003</c:v>
                </c:pt>
                <c:pt idx="1111">
                  <c:v>32.5</c:v>
                </c:pt>
                <c:pt idx="1112">
                  <c:v>32.550000000000004</c:v>
                </c:pt>
                <c:pt idx="1113">
                  <c:v>32.599999999999994</c:v>
                </c:pt>
                <c:pt idx="1114">
                  <c:v>32.65</c:v>
                </c:pt>
                <c:pt idx="1115">
                  <c:v>32.700000000000003</c:v>
                </c:pt>
                <c:pt idx="1116">
                  <c:v>32.75</c:v>
                </c:pt>
                <c:pt idx="1117">
                  <c:v>32.800000000000004</c:v>
                </c:pt>
                <c:pt idx="1118">
                  <c:v>32.849999999999994</c:v>
                </c:pt>
                <c:pt idx="1119">
                  <c:v>32.9</c:v>
                </c:pt>
                <c:pt idx="1120">
                  <c:v>32.950000000000003</c:v>
                </c:pt>
                <c:pt idx="1121">
                  <c:v>33</c:v>
                </c:pt>
                <c:pt idx="1122">
                  <c:v>0</c:v>
                </c:pt>
                <c:pt idx="1123">
                  <c:v>0</c:v>
                </c:pt>
                <c:pt idx="1124">
                  <c:v>0</c:v>
                </c:pt>
                <c:pt idx="1125">
                  <c:v>33</c:v>
                </c:pt>
                <c:pt idx="1126">
                  <c:v>33.017800000000001</c:v>
                </c:pt>
                <c:pt idx="1127">
                  <c:v>33.035599999999995</c:v>
                </c:pt>
                <c:pt idx="1128">
                  <c:v>33.053399999999996</c:v>
                </c:pt>
                <c:pt idx="1129">
                  <c:v>33.071200000000005</c:v>
                </c:pt>
                <c:pt idx="1130">
                  <c:v>33.088999999999999</c:v>
                </c:pt>
                <c:pt idx="1131">
                  <c:v>33.1068</c:v>
                </c:pt>
                <c:pt idx="1132">
                  <c:v>33.124599999999994</c:v>
                </c:pt>
                <c:pt idx="1133">
                  <c:v>33.142400000000002</c:v>
                </c:pt>
                <c:pt idx="1134">
                  <c:v>33.160200000000003</c:v>
                </c:pt>
                <c:pt idx="1135">
                  <c:v>33.177999999999997</c:v>
                </c:pt>
                <c:pt idx="1136">
                  <c:v>0</c:v>
                </c:pt>
                <c:pt idx="1137">
                  <c:v>0</c:v>
                </c:pt>
                <c:pt idx="1138">
                  <c:v>0</c:v>
                </c:pt>
                <c:pt idx="1139">
                  <c:v>33.177999999999997</c:v>
                </c:pt>
                <c:pt idx="1140">
                  <c:v>33.228000000000002</c:v>
                </c:pt>
                <c:pt idx="1141">
                  <c:v>33.277999999999999</c:v>
                </c:pt>
                <c:pt idx="1142">
                  <c:v>33.328000000000003</c:v>
                </c:pt>
                <c:pt idx="1143">
                  <c:v>33.378</c:v>
                </c:pt>
                <c:pt idx="1144">
                  <c:v>33.427999999999997</c:v>
                </c:pt>
                <c:pt idx="1145">
                  <c:v>33.478000000000002</c:v>
                </c:pt>
                <c:pt idx="1146">
                  <c:v>33.528000000000006</c:v>
                </c:pt>
                <c:pt idx="1147">
                  <c:v>33.577999999999996</c:v>
                </c:pt>
                <c:pt idx="1148">
                  <c:v>33.628</c:v>
                </c:pt>
                <c:pt idx="1149">
                  <c:v>33.677999999999997</c:v>
                </c:pt>
                <c:pt idx="1150">
                  <c:v>33.728000000000002</c:v>
                </c:pt>
                <c:pt idx="1151">
                  <c:v>33.778000000000006</c:v>
                </c:pt>
                <c:pt idx="1152">
                  <c:v>33.827999999999996</c:v>
                </c:pt>
                <c:pt idx="1153">
                  <c:v>33.878</c:v>
                </c:pt>
                <c:pt idx="1154">
                  <c:v>33.927999999999997</c:v>
                </c:pt>
                <c:pt idx="1155">
                  <c:v>33.978000000000002</c:v>
                </c:pt>
                <c:pt idx="1156">
                  <c:v>34.028000000000006</c:v>
                </c:pt>
                <c:pt idx="1157">
                  <c:v>34.077999999999996</c:v>
                </c:pt>
                <c:pt idx="1158">
                  <c:v>34.128</c:v>
                </c:pt>
                <c:pt idx="1159">
                  <c:v>34.177999999999997</c:v>
                </c:pt>
                <c:pt idx="1160">
                  <c:v>34.228000000000002</c:v>
                </c:pt>
                <c:pt idx="1161">
                  <c:v>34.278000000000006</c:v>
                </c:pt>
                <c:pt idx="1162">
                  <c:v>34.327999999999996</c:v>
                </c:pt>
                <c:pt idx="1163">
                  <c:v>34.378</c:v>
                </c:pt>
                <c:pt idx="1164">
                  <c:v>34.427999999999997</c:v>
                </c:pt>
                <c:pt idx="1165">
                  <c:v>34.478000000000002</c:v>
                </c:pt>
                <c:pt idx="1166">
                  <c:v>34.528000000000006</c:v>
                </c:pt>
                <c:pt idx="1167">
                  <c:v>34.577999999999996</c:v>
                </c:pt>
                <c:pt idx="1168">
                  <c:v>34.628</c:v>
                </c:pt>
                <c:pt idx="1169">
                  <c:v>34.677999999999997</c:v>
                </c:pt>
                <c:pt idx="1170">
                  <c:v>34.728000000000002</c:v>
                </c:pt>
                <c:pt idx="1171">
                  <c:v>34.778000000000006</c:v>
                </c:pt>
                <c:pt idx="1172">
                  <c:v>34.827999999999996</c:v>
                </c:pt>
                <c:pt idx="1173">
                  <c:v>34.878</c:v>
                </c:pt>
                <c:pt idx="1174">
                  <c:v>34.927999999999997</c:v>
                </c:pt>
                <c:pt idx="1175">
                  <c:v>34.978000000000002</c:v>
                </c:pt>
                <c:pt idx="1176">
                  <c:v>35.027999999999999</c:v>
                </c:pt>
                <c:pt idx="1177">
                  <c:v>35.077999999999996</c:v>
                </c:pt>
                <c:pt idx="1178">
                  <c:v>35.128</c:v>
                </c:pt>
                <c:pt idx="1179">
                  <c:v>35.178000000000004</c:v>
                </c:pt>
                <c:pt idx="1180">
                  <c:v>35.228000000000002</c:v>
                </c:pt>
                <c:pt idx="1181">
                  <c:v>35.277999999999999</c:v>
                </c:pt>
                <c:pt idx="1182">
                  <c:v>35.327999999999996</c:v>
                </c:pt>
                <c:pt idx="1183">
                  <c:v>35.378</c:v>
                </c:pt>
                <c:pt idx="1184">
                  <c:v>35.428000000000004</c:v>
                </c:pt>
                <c:pt idx="1185">
                  <c:v>35.478000000000002</c:v>
                </c:pt>
                <c:pt idx="1186">
                  <c:v>35.527999999999999</c:v>
                </c:pt>
                <c:pt idx="1187">
                  <c:v>35.577999999999996</c:v>
                </c:pt>
                <c:pt idx="1188">
                  <c:v>35.628</c:v>
                </c:pt>
                <c:pt idx="1189">
                  <c:v>35.678000000000004</c:v>
                </c:pt>
                <c:pt idx="1190">
                  <c:v>35.728000000000002</c:v>
                </c:pt>
                <c:pt idx="1191">
                  <c:v>35.777999999999999</c:v>
                </c:pt>
                <c:pt idx="1192">
                  <c:v>35.827999999999996</c:v>
                </c:pt>
                <c:pt idx="1193">
                  <c:v>35.878</c:v>
                </c:pt>
                <c:pt idx="1194">
                  <c:v>35.928000000000004</c:v>
                </c:pt>
                <c:pt idx="1195">
                  <c:v>35.978000000000002</c:v>
                </c:pt>
                <c:pt idx="1196">
                  <c:v>36.027999999999999</c:v>
                </c:pt>
                <c:pt idx="1197">
                  <c:v>36.077999999999996</c:v>
                </c:pt>
                <c:pt idx="1198">
                  <c:v>36.128</c:v>
                </c:pt>
                <c:pt idx="1199">
                  <c:v>36.178000000000004</c:v>
                </c:pt>
                <c:pt idx="1200">
                  <c:v>36.228000000000002</c:v>
                </c:pt>
                <c:pt idx="1201">
                  <c:v>36.277999999999999</c:v>
                </c:pt>
                <c:pt idx="1202">
                  <c:v>36.327999999999996</c:v>
                </c:pt>
                <c:pt idx="1203">
                  <c:v>36.378</c:v>
                </c:pt>
                <c:pt idx="1204">
                  <c:v>36.428000000000004</c:v>
                </c:pt>
                <c:pt idx="1205">
                  <c:v>36.477999999999994</c:v>
                </c:pt>
                <c:pt idx="1206">
                  <c:v>36.527999999999999</c:v>
                </c:pt>
                <c:pt idx="1207">
                  <c:v>36.578000000000003</c:v>
                </c:pt>
                <c:pt idx="1208">
                  <c:v>36.628</c:v>
                </c:pt>
                <c:pt idx="1209">
                  <c:v>36.678000000000004</c:v>
                </c:pt>
                <c:pt idx="1210">
                  <c:v>36.727999999999994</c:v>
                </c:pt>
                <c:pt idx="1211">
                  <c:v>36.777999999999999</c:v>
                </c:pt>
                <c:pt idx="1212">
                  <c:v>36.828000000000003</c:v>
                </c:pt>
                <c:pt idx="1213">
                  <c:v>36.878</c:v>
                </c:pt>
                <c:pt idx="1214">
                  <c:v>36.928000000000004</c:v>
                </c:pt>
                <c:pt idx="1215">
                  <c:v>36.977999999999994</c:v>
                </c:pt>
                <c:pt idx="1216">
                  <c:v>37.027999999999999</c:v>
                </c:pt>
                <c:pt idx="1217">
                  <c:v>37.078000000000003</c:v>
                </c:pt>
                <c:pt idx="1218">
                  <c:v>37.128</c:v>
                </c:pt>
                <c:pt idx="1219">
                  <c:v>37.178000000000004</c:v>
                </c:pt>
                <c:pt idx="1220">
                  <c:v>37.227999999999994</c:v>
                </c:pt>
                <c:pt idx="1221">
                  <c:v>37.277999999999999</c:v>
                </c:pt>
                <c:pt idx="1222">
                  <c:v>37.328000000000003</c:v>
                </c:pt>
                <c:pt idx="1223">
                  <c:v>37.378</c:v>
                </c:pt>
                <c:pt idx="1224">
                  <c:v>37.428000000000004</c:v>
                </c:pt>
                <c:pt idx="1225">
                  <c:v>37.477999999999994</c:v>
                </c:pt>
                <c:pt idx="1226">
                  <c:v>37.527999999999999</c:v>
                </c:pt>
                <c:pt idx="1227">
                  <c:v>37.578000000000003</c:v>
                </c:pt>
                <c:pt idx="1228">
                  <c:v>37.628</c:v>
                </c:pt>
                <c:pt idx="1229">
                  <c:v>37.678000000000004</c:v>
                </c:pt>
                <c:pt idx="1230">
                  <c:v>37.727999999999994</c:v>
                </c:pt>
                <c:pt idx="1231">
                  <c:v>37.777999999999999</c:v>
                </c:pt>
                <c:pt idx="1232">
                  <c:v>37.828000000000003</c:v>
                </c:pt>
                <c:pt idx="1233">
                  <c:v>37.878</c:v>
                </c:pt>
                <c:pt idx="1234">
                  <c:v>37.928000000000004</c:v>
                </c:pt>
                <c:pt idx="1235">
                  <c:v>37.977999999999994</c:v>
                </c:pt>
                <c:pt idx="1236">
                  <c:v>38.027999999999999</c:v>
                </c:pt>
                <c:pt idx="1237">
                  <c:v>38.078000000000003</c:v>
                </c:pt>
                <c:pt idx="1238">
                  <c:v>38.128</c:v>
                </c:pt>
                <c:pt idx="1239">
                  <c:v>38.177999999999997</c:v>
                </c:pt>
                <c:pt idx="1240">
                  <c:v>38.228000000000002</c:v>
                </c:pt>
                <c:pt idx="1241">
                  <c:v>38.277999999999999</c:v>
                </c:pt>
                <c:pt idx="1242">
                  <c:v>38.328000000000003</c:v>
                </c:pt>
                <c:pt idx="1243">
                  <c:v>38.378</c:v>
                </c:pt>
                <c:pt idx="1244">
                  <c:v>38.427999999999997</c:v>
                </c:pt>
                <c:pt idx="1245">
                  <c:v>38.478000000000002</c:v>
                </c:pt>
                <c:pt idx="1246">
                  <c:v>38.527999999999999</c:v>
                </c:pt>
                <c:pt idx="1247">
                  <c:v>38.578000000000003</c:v>
                </c:pt>
                <c:pt idx="1248">
                  <c:v>38.628</c:v>
                </c:pt>
                <c:pt idx="1249">
                  <c:v>38.677999999999997</c:v>
                </c:pt>
                <c:pt idx="1250">
                  <c:v>38.728000000000002</c:v>
                </c:pt>
                <c:pt idx="1251">
                  <c:v>38.777999999999999</c:v>
                </c:pt>
                <c:pt idx="1252">
                  <c:v>38.828000000000003</c:v>
                </c:pt>
                <c:pt idx="1253">
                  <c:v>38.878</c:v>
                </c:pt>
                <c:pt idx="1254">
                  <c:v>38.927999999999997</c:v>
                </c:pt>
                <c:pt idx="1255">
                  <c:v>38.978000000000002</c:v>
                </c:pt>
                <c:pt idx="1256">
                  <c:v>39.027999999999999</c:v>
                </c:pt>
                <c:pt idx="1257">
                  <c:v>39.078000000000003</c:v>
                </c:pt>
                <c:pt idx="1258">
                  <c:v>39.128</c:v>
                </c:pt>
                <c:pt idx="1259">
                  <c:v>39.177999999999997</c:v>
                </c:pt>
                <c:pt idx="1260">
                  <c:v>0</c:v>
                </c:pt>
                <c:pt idx="1261">
                  <c:v>0</c:v>
                </c:pt>
                <c:pt idx="1262">
                  <c:v>0</c:v>
                </c:pt>
                <c:pt idx="1263">
                  <c:v>39.177999999999997</c:v>
                </c:pt>
                <c:pt idx="1264">
                  <c:v>40.177999999999997</c:v>
                </c:pt>
                <c:pt idx="1265">
                  <c:v>41.177999999999997</c:v>
                </c:pt>
                <c:pt idx="1266">
                  <c:v>42.177999999999997</c:v>
                </c:pt>
                <c:pt idx="1267">
                  <c:v>43.178000000000004</c:v>
                </c:pt>
                <c:pt idx="1268">
                  <c:v>44.178000000000004</c:v>
                </c:pt>
                <c:pt idx="1269">
                  <c:v>45.178000000000004</c:v>
                </c:pt>
                <c:pt idx="1270">
                  <c:v>46.177999999999997</c:v>
                </c:pt>
                <c:pt idx="1271">
                  <c:v>47.177999999999997</c:v>
                </c:pt>
                <c:pt idx="1272">
                  <c:v>48.177999999999997</c:v>
                </c:pt>
                <c:pt idx="1273">
                  <c:v>49.177999999999997</c:v>
                </c:pt>
                <c:pt idx="1274">
                  <c:v>50.177999999999997</c:v>
                </c:pt>
                <c:pt idx="1275">
                  <c:v>51.178000000000004</c:v>
                </c:pt>
                <c:pt idx="1276">
                  <c:v>52.178000000000004</c:v>
                </c:pt>
                <c:pt idx="1277">
                  <c:v>53.178000000000004</c:v>
                </c:pt>
                <c:pt idx="1278">
                  <c:v>54.177999999999997</c:v>
                </c:pt>
                <c:pt idx="1279">
                  <c:v>55.177999999999997</c:v>
                </c:pt>
                <c:pt idx="1280">
                  <c:v>56.177999999999997</c:v>
                </c:pt>
                <c:pt idx="1281">
                  <c:v>57.177999999999997</c:v>
                </c:pt>
                <c:pt idx="1282">
                  <c:v>58.177999999999997</c:v>
                </c:pt>
                <c:pt idx="1283">
                  <c:v>59.178000000000004</c:v>
                </c:pt>
                <c:pt idx="1284">
                  <c:v>60.178000000000004</c:v>
                </c:pt>
                <c:pt idx="1285">
                  <c:v>61.178000000000004</c:v>
                </c:pt>
                <c:pt idx="1286">
                  <c:v>62.177999999999997</c:v>
                </c:pt>
                <c:pt idx="1287">
                  <c:v>63.177999999999997</c:v>
                </c:pt>
                <c:pt idx="1288">
                  <c:v>64.177999999999997</c:v>
                </c:pt>
                <c:pt idx="1289">
                  <c:v>65.177999999999997</c:v>
                </c:pt>
                <c:pt idx="1290">
                  <c:v>66.177999999999997</c:v>
                </c:pt>
              </c:numCache>
            </c:numRef>
          </c:xVal>
          <c:yVal>
            <c:numRef>
              <c:f>RR1XY!$C:$C</c:f>
              <c:numCache>
                <c:formatCode>General</c:formatCode>
                <c:ptCount val="1048576"/>
                <c:pt idx="3">
                  <c:v>0</c:v>
                </c:pt>
                <c:pt idx="4">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formatCode="0.00E+00">
                  <c:v>1.68962E-6</c:v>
                </c:pt>
                <c:pt idx="39" formatCode="0.00E+00">
                  <c:v>1.68962E-6</c:v>
                </c:pt>
                <c:pt idx="40" formatCode="0.00E+00">
                  <c:v>1.7292999999999999E-6</c:v>
                </c:pt>
                <c:pt idx="41" formatCode="0.00E+00">
                  <c:v>1.6419699999999999E-6</c:v>
                </c:pt>
                <c:pt idx="42" formatCode="0.00E+00">
                  <c:v>1.5590700000000001E-6</c:v>
                </c:pt>
                <c:pt idx="43" formatCode="0.00E+00">
                  <c:v>1.4803499999999999E-6</c:v>
                </c:pt>
                <c:pt idx="44" formatCode="0.00E+00">
                  <c:v>1.4056200000000001E-6</c:v>
                </c:pt>
                <c:pt idx="45" formatCode="0.00E+00">
                  <c:v>1.3346600000000001E-6</c:v>
                </c:pt>
                <c:pt idx="46" formatCode="0.00E+00">
                  <c:v>1.2672999999999999E-6</c:v>
                </c:pt>
                <c:pt idx="47" formatCode="0.00E+00">
                  <c:v>1.20334E-6</c:v>
                </c:pt>
                <c:pt idx="48" formatCode="0.00E+00">
                  <c:v>1.1426099999999999E-6</c:v>
                </c:pt>
                <c:pt idx="49" formatCode="0.00E+00">
                  <c:v>1.0849500000000001E-6</c:v>
                </c:pt>
                <c:pt idx="50" formatCode="0.00E+00">
                  <c:v>1.0301999999999999E-6</c:v>
                </c:pt>
                <c:pt idx="51" formatCode="0.00E+00">
                  <c:v>9.7821999999999993E-7</c:v>
                </c:pt>
                <c:pt idx="52" formatCode="0.00E+00">
                  <c:v>9.28865E-7</c:v>
                </c:pt>
                <c:pt idx="53" formatCode="0.00E+00">
                  <c:v>8.8200399999999999E-7</c:v>
                </c:pt>
                <c:pt idx="54" formatCode="0.00E+00">
                  <c:v>8.3750800000000004E-7</c:v>
                </c:pt>
                <c:pt idx="55" formatCode="0.00E+00">
                  <c:v>7.9525999999999999E-7</c:v>
                </c:pt>
                <c:pt idx="56" formatCode="0.00E+00">
                  <c:v>7.5514599999999998E-7</c:v>
                </c:pt>
                <c:pt idx="57" formatCode="0.00E+00">
                  <c:v>7.1705600000000004E-7</c:v>
                </c:pt>
                <c:pt idx="58" formatCode="0.00E+00">
                  <c:v>6.8088999999999995E-7</c:v>
                </c:pt>
                <c:pt idx="59" formatCode="0.00E+00">
                  <c:v>6.4654899999999995E-7</c:v>
                </c:pt>
                <c:pt idx="60" formatCode="0.00E+00">
                  <c:v>6.1394199999999995E-7</c:v>
                </c:pt>
                <c:pt idx="61" formatCode="0.00E+00">
                  <c:v>5.8298099999999997E-7</c:v>
                </c:pt>
                <c:pt idx="62" formatCode="0.00E+00">
                  <c:v>5.5358200000000001E-7</c:v>
                </c:pt>
                <c:pt idx="63" formatCode="0.00E+00">
                  <c:v>5.2566700000000004E-7</c:v>
                </c:pt>
                <c:pt idx="64" formatCode="0.00E+00">
                  <c:v>4.9916100000000001E-7</c:v>
                </c:pt>
                <c:pt idx="65" formatCode="0.00E+00">
                  <c:v>4.73993E-7</c:v>
                </c:pt>
                <c:pt idx="66" formatCode="0.00E+00">
                  <c:v>4.5009399999999998E-7</c:v>
                </c:pt>
                <c:pt idx="67" formatCode="0.00E+00">
                  <c:v>4.27401E-7</c:v>
                </c:pt>
                <c:pt idx="68" formatCode="0.00E+00">
                  <c:v>4.05854E-7</c:v>
                </c:pt>
                <c:pt idx="69" formatCode="0.00E+00">
                  <c:v>3.8539300000000002E-7</c:v>
                </c:pt>
                <c:pt idx="70" formatCode="0.00E+00">
                  <c:v>3.6596500000000001E-7</c:v>
                </c:pt>
                <c:pt idx="71" formatCode="0.00E+00">
                  <c:v>3.47517E-7</c:v>
                </c:pt>
                <c:pt idx="72" formatCode="0.00E+00">
                  <c:v>3.2999899999999999E-7</c:v>
                </c:pt>
                <c:pt idx="73" formatCode="0.00E+00">
                  <c:v>3.13366E-7</c:v>
                </c:pt>
                <c:pt idx="74" formatCode="0.00E+00">
                  <c:v>2.9757100000000001E-7</c:v>
                </c:pt>
                <c:pt idx="75" formatCode="0.00E+00">
                  <c:v>2.8257400000000003E-7</c:v>
                </c:pt>
                <c:pt idx="76" formatCode="0.00E+00">
                  <c:v>2.68333E-7</c:v>
                </c:pt>
                <c:pt idx="77" formatCode="0.00E+00">
                  <c:v>2.5480999999999999E-7</c:v>
                </c:pt>
                <c:pt idx="78" formatCode="0.00E+00">
                  <c:v>2.4196999999999999E-7</c:v>
                </c:pt>
                <c:pt idx="79" formatCode="0.00E+00">
                  <c:v>2.2977700000000001E-7</c:v>
                </c:pt>
                <c:pt idx="80" formatCode="0.00E+00">
                  <c:v>2.1820000000000001E-7</c:v>
                </c:pt>
                <c:pt idx="81" formatCode="0.00E+00">
                  <c:v>2.0720600000000001E-7</c:v>
                </c:pt>
                <c:pt idx="82" formatCode="0.00E+00">
                  <c:v>1.9676800000000001E-7</c:v>
                </c:pt>
                <c:pt idx="83" formatCode="0.00E+00">
                  <c:v>1.8685599999999999E-7</c:v>
                </c:pt>
                <c:pt idx="84" formatCode="0.00E+00">
                  <c:v>1.7744400000000001E-7</c:v>
                </c:pt>
                <c:pt idx="85" formatCode="0.00E+00">
                  <c:v>1.6850699999999999E-7</c:v>
                </c:pt>
                <c:pt idx="86" formatCode="0.00E+00">
                  <c:v>1.60021E-7</c:v>
                </c:pt>
                <c:pt idx="87" formatCode="0.00E+00">
                  <c:v>1.51963E-7</c:v>
                </c:pt>
                <c:pt idx="88" formatCode="0.00E+00">
                  <c:v>1.44312E-7</c:v>
                </c:pt>
                <c:pt idx="89" formatCode="0.00E+00">
                  <c:v>1.37048E-7</c:v>
                </c:pt>
                <c:pt idx="90" formatCode="0.00E+00">
                  <c:v>1.3015000000000001E-7</c:v>
                </c:pt>
                <c:pt idx="91" formatCode="0.00E+00">
                  <c:v>1.236E-7</c:v>
                </c:pt>
                <c:pt idx="92" formatCode="0.00E+00">
                  <c:v>1.17381E-7</c:v>
                </c:pt>
                <c:pt idx="93" formatCode="0.00E+00">
                  <c:v>1.11476E-7</c:v>
                </c:pt>
                <c:pt idx="94" formatCode="0.00E+00">
                  <c:v>1.0586999999999999E-7</c:v>
                </c:pt>
                <c:pt idx="95" formatCode="0.00E+00">
                  <c:v>1.0054699999999999E-7</c:v>
                </c:pt>
                <c:pt idx="96" formatCode="0.00E+00">
                  <c:v>9.5492400000000001E-8</c:v>
                </c:pt>
                <c:pt idx="97" formatCode="0.00E+00">
                  <c:v>9.0693700000000002E-8</c:v>
                </c:pt>
                <c:pt idx="98" formatCode="0.00E+00">
                  <c:v>8.6137699999999997E-8</c:v>
                </c:pt>
                <c:pt idx="99" formatCode="0.00E+00">
                  <c:v>8.1812200000000003E-8</c:v>
                </c:pt>
                <c:pt idx="100" formatCode="0.00E+00">
                  <c:v>7.7705499999999994E-8</c:v>
                </c:pt>
                <c:pt idx="101" formatCode="0.00E+00">
                  <c:v>7.3806799999999996E-8</c:v>
                </c:pt>
                <c:pt idx="102" formatCode="0.00E+00">
                  <c:v>7.0105599999999997E-8</c:v>
                </c:pt>
                <c:pt idx="103" formatCode="0.00E+00">
                  <c:v>6.65919E-8</c:v>
                </c:pt>
                <c:pt idx="104" formatCode="0.00E+00">
                  <c:v>6.3256400000000003E-8</c:v>
                </c:pt>
                <c:pt idx="105" formatCode="0.00E+00">
                  <c:v>6.0090099999999996E-8</c:v>
                </c:pt>
                <c:pt idx="106" formatCode="0.00E+00">
                  <c:v>5.7084600000000003E-8</c:v>
                </c:pt>
                <c:pt idx="107" formatCode="0.00E+00">
                  <c:v>5.4231800000000001E-8</c:v>
                </c:pt>
                <c:pt idx="108" formatCode="0.00E+00">
                  <c:v>5.1524200000000003E-8</c:v>
                </c:pt>
                <c:pt idx="109" formatCode="0.00E+00">
                  <c:v>4.8954299999999999E-8</c:v>
                </c:pt>
                <c:pt idx="110" formatCode="0.00E+00">
                  <c:v>4.6515499999999997E-8</c:v>
                </c:pt>
                <c:pt idx="111" formatCode="0.00E+00">
                  <c:v>4.4201E-8</c:v>
                </c:pt>
                <c:pt idx="112" formatCode="0.00E+00">
                  <c:v>4.2004899999999999E-8</c:v>
                </c:pt>
                <c:pt idx="113" formatCode="0.00E+00">
                  <c:v>3.9921100000000003E-8</c:v>
                </c:pt>
                <c:pt idx="114" formatCode="0.00E+00">
                  <c:v>3.7944099999999998E-8</c:v>
                </c:pt>
                <c:pt idx="115" formatCode="0.00E+00">
                  <c:v>3.6068600000000002E-8</c:v>
                </c:pt>
                <c:pt idx="116" formatCode="0.00E+00">
                  <c:v>3.4289700000000002E-8</c:v>
                </c:pt>
                <c:pt idx="117" formatCode="0.00E+00">
                  <c:v>3.2602399999999998E-8</c:v>
                </c:pt>
                <c:pt idx="118" formatCode="0.00E+00">
                  <c:v>3.1002399999999997E-8</c:v>
                </c:pt>
                <c:pt idx="119" formatCode="0.00E+00">
                  <c:v>2.9485299999999999E-8</c:v>
                </c:pt>
                <c:pt idx="120" formatCode="0.00E+00">
                  <c:v>2.8047099999999998E-8</c:v>
                </c:pt>
                <c:pt idx="121" formatCode="0.00E+00">
                  <c:v>2.6683999999999999E-8</c:v>
                </c:pt>
                <c:pt idx="122" formatCode="0.00E+00">
                  <c:v>2.5392200000000001E-8</c:v>
                </c:pt>
                <c:pt idx="123" formatCode="0.00E+00">
                  <c:v>2.41684E-8</c:v>
                </c:pt>
                <c:pt idx="124" formatCode="0.00E+00">
                  <c:v>2.3009199999999999E-8</c:v>
                </c:pt>
                <c:pt idx="125" formatCode="0.00E+00">
                  <c:v>2.1911599999999999E-8</c:v>
                </c:pt>
                <c:pt idx="126" formatCode="0.00E+00">
                  <c:v>2.0872599999999999E-8</c:v>
                </c:pt>
                <c:pt idx="127" formatCode="0.00E+00">
                  <c:v>1.9889500000000001E-8</c:v>
                </c:pt>
                <c:pt idx="128" formatCode="0.00E+00">
                  <c:v>1.8959600000000001E-8</c:v>
                </c:pt>
                <c:pt idx="129" formatCode="0.00E+00">
                  <c:v>1.8080399999999999E-8</c:v>
                </c:pt>
                <c:pt idx="130" formatCode="0.00E+00">
                  <c:v>1.72496E-8</c:v>
                </c:pt>
                <c:pt idx="131" formatCode="0.00E+00">
                  <c:v>1.64649E-8</c:v>
                </c:pt>
                <c:pt idx="132" formatCode="0.00E+00">
                  <c:v>1.5724299999999999E-8</c:v>
                </c:pt>
                <c:pt idx="133" formatCode="0.00E+00">
                  <c:v>1.5025800000000001E-8</c:v>
                </c:pt>
                <c:pt idx="134" formatCode="0.00E+00">
                  <c:v>1.4367499999999999E-8</c:v>
                </c:pt>
                <c:pt idx="135" formatCode="0.00E+00">
                  <c:v>1.37477E-8</c:v>
                </c:pt>
                <c:pt idx="136" formatCode="0.00E+00">
                  <c:v>1.3164600000000001E-8</c:v>
                </c:pt>
                <c:pt idx="137" formatCode="0.00E+00">
                  <c:v>1.2616800000000001E-8</c:v>
                </c:pt>
                <c:pt idx="138" formatCode="0.00E+00">
                  <c:v>1.21027E-8</c:v>
                </c:pt>
                <c:pt idx="139" formatCode="0.00E+00">
                  <c:v>1.1621E-8</c:v>
                </c:pt>
                <c:pt idx="140" formatCode="0.00E+00">
                  <c:v>1.1170500000000001E-8</c:v>
                </c:pt>
                <c:pt idx="141" formatCode="0.00E+00">
                  <c:v>1.0749799999999999E-8</c:v>
                </c:pt>
                <c:pt idx="142" formatCode="0.00E+00">
                  <c:v>1.03579E-8</c:v>
                </c:pt>
                <c:pt idx="143" formatCode="0.00E+00">
                  <c:v>9.9937899999999993E-9</c:v>
                </c:pt>
                <c:pt idx="144" formatCode="0.00E+00">
                  <c:v>9.6564100000000006E-9</c:v>
                </c:pt>
                <c:pt idx="145" formatCode="0.00E+00">
                  <c:v>9.34489E-9</c:v>
                </c:pt>
                <c:pt idx="146" formatCode="0.00E+00">
                  <c:v>9.0583899999999994E-9</c:v>
                </c:pt>
                <c:pt idx="147" formatCode="0.00E+00">
                  <c:v>8.7961599999999995E-9</c:v>
                </c:pt>
                <c:pt idx="148" formatCode="0.00E+00">
                  <c:v>8.5575000000000007E-9</c:v>
                </c:pt>
                <c:pt idx="149" formatCode="0.00E+00">
                  <c:v>8.3417600000000008E-9</c:v>
                </c:pt>
                <c:pt idx="150" formatCode="0.00E+00">
                  <c:v>8.1483700000000001E-9</c:v>
                </c:pt>
                <c:pt idx="151" formatCode="0.00E+00">
                  <c:v>7.9768199999999998E-9</c:v>
                </c:pt>
                <c:pt idx="152" formatCode="0.00E+00">
                  <c:v>7.8266400000000006E-9</c:v>
                </c:pt>
                <c:pt idx="153" formatCode="0.00E+00">
                  <c:v>7.6974500000000005E-9</c:v>
                </c:pt>
                <c:pt idx="154" formatCode="0.00E+00">
                  <c:v>7.5889000000000005E-9</c:v>
                </c:pt>
                <c:pt idx="155" formatCode="0.00E+00">
                  <c:v>7.5006899999999993E-9</c:v>
                </c:pt>
                <c:pt idx="156" formatCode="0.00E+00">
                  <c:v>7.4326000000000002E-9</c:v>
                </c:pt>
                <c:pt idx="157" formatCode="0.00E+00">
                  <c:v>7.3844499999999997E-9</c:v>
                </c:pt>
                <c:pt idx="158" formatCode="0.00E+00">
                  <c:v>7.3561100000000002E-9</c:v>
                </c:pt>
                <c:pt idx="159" formatCode="0.00E+00">
                  <c:v>1.9288299999999998E-9</c:v>
                </c:pt>
                <c:pt idx="163" formatCode="0.00E+00">
                  <c:v>1.9288299999999998E-9</c:v>
                </c:pt>
                <c:pt idx="164">
                  <c:v>0</c:v>
                </c:pt>
                <c:pt idx="165">
                  <c:v>0</c:v>
                </c:pt>
                <c:pt idx="166">
                  <c:v>0</c:v>
                </c:pt>
                <c:pt idx="167">
                  <c:v>0</c:v>
                </c:pt>
                <c:pt idx="168">
                  <c:v>0</c:v>
                </c:pt>
                <c:pt idx="169">
                  <c:v>0</c:v>
                </c:pt>
                <c:pt idx="170">
                  <c:v>0</c:v>
                </c:pt>
                <c:pt idx="171">
                  <c:v>0</c:v>
                </c:pt>
                <c:pt idx="172">
                  <c:v>0</c:v>
                </c:pt>
                <c:pt idx="173">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32">
                  <c:v>0</c:v>
                </c:pt>
                <c:pt idx="333">
                  <c:v>0</c:v>
                </c:pt>
                <c:pt idx="337">
                  <c:v>0</c:v>
                </c:pt>
                <c:pt idx="338">
                  <c:v>0</c:v>
                </c:pt>
                <c:pt idx="342">
                  <c:v>0</c:v>
                </c:pt>
                <c:pt idx="343">
                  <c:v>0</c:v>
                </c:pt>
                <c:pt idx="347" formatCode="0.00E+00">
                  <c:v>1.9288299999999998E-9</c:v>
                </c:pt>
                <c:pt idx="348" formatCode="0.00E+00">
                  <c:v>1.9288299999999998E-9</c:v>
                </c:pt>
                <c:pt idx="352" formatCode="0.00E+00">
                  <c:v>1.68962E-6</c:v>
                </c:pt>
                <c:pt idx="353" formatCode="0.00E+00">
                  <c:v>1.68962E-6</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12">
                  <c:v>0</c:v>
                </c:pt>
                <c:pt idx="413">
                  <c:v>0</c:v>
                </c:pt>
                <c:pt idx="414">
                  <c:v>0</c:v>
                </c:pt>
                <c:pt idx="415">
                  <c:v>0</c:v>
                </c:pt>
                <c:pt idx="416">
                  <c:v>0</c:v>
                </c:pt>
                <c:pt idx="417">
                  <c:v>0</c:v>
                </c:pt>
                <c:pt idx="418">
                  <c:v>0</c:v>
                </c:pt>
                <c:pt idx="419">
                  <c:v>0</c:v>
                </c:pt>
                <c:pt idx="420">
                  <c:v>0</c:v>
                </c:pt>
                <c:pt idx="421">
                  <c:v>0</c:v>
                </c:pt>
                <c:pt idx="422">
                  <c:v>0</c:v>
                </c:pt>
                <c:pt idx="423">
                  <c:v>0</c:v>
                </c:pt>
                <c:pt idx="424">
                  <c:v>0</c:v>
                </c:pt>
                <c:pt idx="425">
                  <c:v>0</c:v>
                </c:pt>
                <c:pt idx="426">
                  <c:v>0</c:v>
                </c:pt>
                <c:pt idx="427">
                  <c:v>0</c:v>
                </c:pt>
                <c:pt idx="428">
                  <c:v>0</c:v>
                </c:pt>
                <c:pt idx="429">
                  <c:v>0</c:v>
                </c:pt>
                <c:pt idx="430">
                  <c:v>0</c:v>
                </c:pt>
                <c:pt idx="431">
                  <c:v>0</c:v>
                </c:pt>
                <c:pt idx="432">
                  <c:v>0</c:v>
                </c:pt>
                <c:pt idx="433">
                  <c:v>0</c:v>
                </c:pt>
                <c:pt idx="434">
                  <c:v>0</c:v>
                </c:pt>
                <c:pt idx="435">
                  <c:v>0</c:v>
                </c:pt>
                <c:pt idx="436">
                  <c:v>0</c:v>
                </c:pt>
                <c:pt idx="437">
                  <c:v>0</c:v>
                </c:pt>
                <c:pt idx="438">
                  <c:v>0</c:v>
                </c:pt>
                <c:pt idx="439">
                  <c:v>0</c:v>
                </c:pt>
                <c:pt idx="440">
                  <c:v>0</c:v>
                </c:pt>
                <c:pt idx="441">
                  <c:v>0</c:v>
                </c:pt>
                <c:pt idx="442">
                  <c:v>0</c:v>
                </c:pt>
                <c:pt idx="443">
                  <c:v>0</c:v>
                </c:pt>
                <c:pt idx="444">
                  <c:v>0</c:v>
                </c:pt>
                <c:pt idx="445">
                  <c:v>0</c:v>
                </c:pt>
                <c:pt idx="446">
                  <c:v>0</c:v>
                </c:pt>
                <c:pt idx="447">
                  <c:v>0</c:v>
                </c:pt>
                <c:pt idx="448">
                  <c:v>0</c:v>
                </c:pt>
                <c:pt idx="449">
                  <c:v>0</c:v>
                </c:pt>
                <c:pt idx="450">
                  <c:v>0</c:v>
                </c:pt>
                <c:pt idx="451">
                  <c:v>0</c:v>
                </c:pt>
                <c:pt idx="452">
                  <c:v>0</c:v>
                </c:pt>
                <c:pt idx="453">
                  <c:v>0</c:v>
                </c:pt>
                <c:pt idx="454">
                  <c:v>0</c:v>
                </c:pt>
                <c:pt idx="455">
                  <c:v>0</c:v>
                </c:pt>
                <c:pt idx="456">
                  <c:v>0</c:v>
                </c:pt>
                <c:pt idx="457">
                  <c:v>0</c:v>
                </c:pt>
                <c:pt idx="458">
                  <c:v>0</c:v>
                </c:pt>
                <c:pt idx="459">
                  <c:v>0</c:v>
                </c:pt>
                <c:pt idx="460">
                  <c:v>0</c:v>
                </c:pt>
                <c:pt idx="461">
                  <c:v>0</c:v>
                </c:pt>
                <c:pt idx="462">
                  <c:v>0</c:v>
                </c:pt>
                <c:pt idx="463">
                  <c:v>0</c:v>
                </c:pt>
                <c:pt idx="464">
                  <c:v>0</c:v>
                </c:pt>
                <c:pt idx="465">
                  <c:v>0</c:v>
                </c:pt>
                <c:pt idx="466">
                  <c:v>0</c:v>
                </c:pt>
                <c:pt idx="467">
                  <c:v>0</c:v>
                </c:pt>
                <c:pt idx="468">
                  <c:v>0</c:v>
                </c:pt>
                <c:pt idx="469">
                  <c:v>0</c:v>
                </c:pt>
                <c:pt idx="470">
                  <c:v>0</c:v>
                </c:pt>
                <c:pt idx="471">
                  <c:v>0</c:v>
                </c:pt>
                <c:pt idx="472">
                  <c:v>0</c:v>
                </c:pt>
                <c:pt idx="473">
                  <c:v>0</c:v>
                </c:pt>
                <c:pt idx="474">
                  <c:v>0</c:v>
                </c:pt>
                <c:pt idx="475">
                  <c:v>0</c:v>
                </c:pt>
                <c:pt idx="476">
                  <c:v>0</c:v>
                </c:pt>
                <c:pt idx="477">
                  <c:v>0</c:v>
                </c:pt>
                <c:pt idx="478">
                  <c:v>0</c:v>
                </c:pt>
                <c:pt idx="479">
                  <c:v>0</c:v>
                </c:pt>
                <c:pt idx="480">
                  <c:v>0</c:v>
                </c:pt>
                <c:pt idx="481">
                  <c:v>0</c:v>
                </c:pt>
                <c:pt idx="482">
                  <c:v>0</c:v>
                </c:pt>
                <c:pt idx="483">
                  <c:v>0</c:v>
                </c:pt>
                <c:pt idx="484">
                  <c:v>0</c:v>
                </c:pt>
                <c:pt idx="485">
                  <c:v>0</c:v>
                </c:pt>
                <c:pt idx="486">
                  <c:v>0</c:v>
                </c:pt>
                <c:pt idx="487">
                  <c:v>0</c:v>
                </c:pt>
                <c:pt idx="488">
                  <c:v>0</c:v>
                </c:pt>
                <c:pt idx="489">
                  <c:v>0</c:v>
                </c:pt>
                <c:pt idx="490">
                  <c:v>0</c:v>
                </c:pt>
                <c:pt idx="491">
                  <c:v>0</c:v>
                </c:pt>
                <c:pt idx="492">
                  <c:v>0</c:v>
                </c:pt>
                <c:pt idx="493">
                  <c:v>0</c:v>
                </c:pt>
                <c:pt idx="494">
                  <c:v>0</c:v>
                </c:pt>
                <c:pt idx="495">
                  <c:v>0</c:v>
                </c:pt>
                <c:pt idx="496">
                  <c:v>0</c:v>
                </c:pt>
                <c:pt idx="497">
                  <c:v>0</c:v>
                </c:pt>
                <c:pt idx="498">
                  <c:v>0</c:v>
                </c:pt>
                <c:pt idx="499">
                  <c:v>0</c:v>
                </c:pt>
                <c:pt idx="500">
                  <c:v>0</c:v>
                </c:pt>
                <c:pt idx="501">
                  <c:v>0</c:v>
                </c:pt>
                <c:pt idx="502">
                  <c:v>0</c:v>
                </c:pt>
                <c:pt idx="503">
                  <c:v>0</c:v>
                </c:pt>
                <c:pt idx="504">
                  <c:v>0</c:v>
                </c:pt>
                <c:pt idx="505">
                  <c:v>0</c:v>
                </c:pt>
                <c:pt idx="506">
                  <c:v>0</c:v>
                </c:pt>
                <c:pt idx="507">
                  <c:v>0</c:v>
                </c:pt>
                <c:pt idx="508">
                  <c:v>0</c:v>
                </c:pt>
                <c:pt idx="509">
                  <c:v>0</c:v>
                </c:pt>
                <c:pt idx="510">
                  <c:v>0</c:v>
                </c:pt>
                <c:pt idx="511">
                  <c:v>0</c:v>
                </c:pt>
                <c:pt idx="512">
                  <c:v>0</c:v>
                </c:pt>
                <c:pt idx="513">
                  <c:v>0</c:v>
                </c:pt>
                <c:pt idx="514">
                  <c:v>0</c:v>
                </c:pt>
                <c:pt idx="515">
                  <c:v>0</c:v>
                </c:pt>
                <c:pt idx="516">
                  <c:v>0</c:v>
                </c:pt>
                <c:pt idx="517">
                  <c:v>0</c:v>
                </c:pt>
                <c:pt idx="518">
                  <c:v>0</c:v>
                </c:pt>
                <c:pt idx="519">
                  <c:v>0</c:v>
                </c:pt>
                <c:pt idx="520">
                  <c:v>0</c:v>
                </c:pt>
                <c:pt idx="521">
                  <c:v>0</c:v>
                </c:pt>
                <c:pt idx="522">
                  <c:v>0</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4" formatCode="0.00E+00">
                  <c:v>1.7292999999999999E-6</c:v>
                </c:pt>
                <c:pt idx="675" formatCode="0.00E+00">
                  <c:v>1.7292999999999999E-6</c:v>
                </c:pt>
                <c:pt idx="676" formatCode="0.00E+00">
                  <c:v>1.6419699999999999E-6</c:v>
                </c:pt>
                <c:pt idx="677" formatCode="0.00E+00">
                  <c:v>1.6419699999999999E-6</c:v>
                </c:pt>
                <c:pt idx="678" formatCode="0.00E+00">
                  <c:v>1.5590700000000001E-6</c:v>
                </c:pt>
                <c:pt idx="679" formatCode="0.00E+00">
                  <c:v>1.5590700000000001E-6</c:v>
                </c:pt>
                <c:pt idx="680" formatCode="0.00E+00">
                  <c:v>1.4803499999999999E-6</c:v>
                </c:pt>
                <c:pt idx="681" formatCode="0.00E+00">
                  <c:v>1.4803499999999999E-6</c:v>
                </c:pt>
                <c:pt idx="682" formatCode="0.00E+00">
                  <c:v>1.4056200000000001E-6</c:v>
                </c:pt>
                <c:pt idx="683" formatCode="0.00E+00">
                  <c:v>1.4056200000000001E-6</c:v>
                </c:pt>
                <c:pt idx="684" formatCode="0.00E+00">
                  <c:v>1.3346600000000001E-6</c:v>
                </c:pt>
                <c:pt idx="685" formatCode="0.00E+00">
                  <c:v>1.3346600000000001E-6</c:v>
                </c:pt>
                <c:pt idx="686" formatCode="0.00E+00">
                  <c:v>1.2672999999999999E-6</c:v>
                </c:pt>
                <c:pt idx="687" formatCode="0.00E+00">
                  <c:v>1.2672999999999999E-6</c:v>
                </c:pt>
                <c:pt idx="688" formatCode="0.00E+00">
                  <c:v>1.20334E-6</c:v>
                </c:pt>
                <c:pt idx="689" formatCode="0.00E+00">
                  <c:v>1.20334E-6</c:v>
                </c:pt>
                <c:pt idx="690" formatCode="0.00E+00">
                  <c:v>1.1426099999999999E-6</c:v>
                </c:pt>
                <c:pt idx="691" formatCode="0.00E+00">
                  <c:v>1.1426099999999999E-6</c:v>
                </c:pt>
                <c:pt idx="692" formatCode="0.00E+00">
                  <c:v>1.0849500000000001E-6</c:v>
                </c:pt>
                <c:pt idx="693" formatCode="0.00E+00">
                  <c:v>1.0849500000000001E-6</c:v>
                </c:pt>
                <c:pt idx="694" formatCode="0.00E+00">
                  <c:v>1.0301999999999999E-6</c:v>
                </c:pt>
                <c:pt idx="695" formatCode="0.00E+00">
                  <c:v>1.0301999999999999E-6</c:v>
                </c:pt>
                <c:pt idx="696" formatCode="0.00E+00">
                  <c:v>9.7821999999999993E-7</c:v>
                </c:pt>
                <c:pt idx="697" formatCode="0.00E+00">
                  <c:v>9.7821999999999993E-7</c:v>
                </c:pt>
                <c:pt idx="698" formatCode="0.00E+00">
                  <c:v>9.28865E-7</c:v>
                </c:pt>
                <c:pt idx="699" formatCode="0.00E+00">
                  <c:v>9.28865E-7</c:v>
                </c:pt>
                <c:pt idx="700" formatCode="0.00E+00">
                  <c:v>8.8200399999999999E-7</c:v>
                </c:pt>
                <c:pt idx="701" formatCode="0.00E+00">
                  <c:v>8.8200399999999999E-7</c:v>
                </c:pt>
                <c:pt idx="702" formatCode="0.00E+00">
                  <c:v>8.3750800000000004E-7</c:v>
                </c:pt>
                <c:pt idx="703" formatCode="0.00E+00">
                  <c:v>8.3750800000000004E-7</c:v>
                </c:pt>
                <c:pt idx="704" formatCode="0.00E+00">
                  <c:v>7.9525999999999999E-7</c:v>
                </c:pt>
                <c:pt idx="705" formatCode="0.00E+00">
                  <c:v>7.9525999999999999E-7</c:v>
                </c:pt>
                <c:pt idx="706" formatCode="0.00E+00">
                  <c:v>7.5514599999999998E-7</c:v>
                </c:pt>
                <c:pt idx="707" formatCode="0.00E+00">
                  <c:v>7.5514599999999998E-7</c:v>
                </c:pt>
                <c:pt idx="708" formatCode="0.00E+00">
                  <c:v>7.1705600000000004E-7</c:v>
                </c:pt>
                <c:pt idx="709" formatCode="0.00E+00">
                  <c:v>7.1705600000000004E-7</c:v>
                </c:pt>
                <c:pt idx="710" formatCode="0.00E+00">
                  <c:v>6.8088999999999995E-7</c:v>
                </c:pt>
                <c:pt idx="711" formatCode="0.00E+00">
                  <c:v>6.8088999999999995E-7</c:v>
                </c:pt>
                <c:pt idx="712" formatCode="0.00E+00">
                  <c:v>6.4654899999999995E-7</c:v>
                </c:pt>
                <c:pt idx="713" formatCode="0.00E+00">
                  <c:v>6.4654899999999995E-7</c:v>
                </c:pt>
                <c:pt idx="714" formatCode="0.00E+00">
                  <c:v>6.1394199999999995E-7</c:v>
                </c:pt>
                <c:pt idx="715" formatCode="0.00E+00">
                  <c:v>6.1394199999999995E-7</c:v>
                </c:pt>
                <c:pt idx="716" formatCode="0.00E+00">
                  <c:v>5.8298099999999997E-7</c:v>
                </c:pt>
                <c:pt idx="717" formatCode="0.00E+00">
                  <c:v>5.8298099999999997E-7</c:v>
                </c:pt>
                <c:pt idx="718" formatCode="0.00E+00">
                  <c:v>5.5358200000000001E-7</c:v>
                </c:pt>
                <c:pt idx="719" formatCode="0.00E+00">
                  <c:v>5.5358200000000001E-7</c:v>
                </c:pt>
                <c:pt idx="720" formatCode="0.00E+00">
                  <c:v>5.2566700000000004E-7</c:v>
                </c:pt>
                <c:pt idx="721" formatCode="0.00E+00">
                  <c:v>5.2566700000000004E-7</c:v>
                </c:pt>
                <c:pt idx="722" formatCode="0.00E+00">
                  <c:v>4.9916100000000001E-7</c:v>
                </c:pt>
                <c:pt idx="723" formatCode="0.00E+00">
                  <c:v>4.9916100000000001E-7</c:v>
                </c:pt>
                <c:pt idx="724" formatCode="0.00E+00">
                  <c:v>4.73993E-7</c:v>
                </c:pt>
                <c:pt idx="725" formatCode="0.00E+00">
                  <c:v>4.73993E-7</c:v>
                </c:pt>
                <c:pt idx="726" formatCode="0.00E+00">
                  <c:v>4.5009399999999998E-7</c:v>
                </c:pt>
                <c:pt idx="727" formatCode="0.00E+00">
                  <c:v>4.5009399999999998E-7</c:v>
                </c:pt>
                <c:pt idx="728" formatCode="0.00E+00">
                  <c:v>4.27401E-7</c:v>
                </c:pt>
                <c:pt idx="729" formatCode="0.00E+00">
                  <c:v>4.27401E-7</c:v>
                </c:pt>
                <c:pt idx="730" formatCode="0.00E+00">
                  <c:v>4.05854E-7</c:v>
                </c:pt>
                <c:pt idx="731" formatCode="0.00E+00">
                  <c:v>4.05854E-7</c:v>
                </c:pt>
                <c:pt idx="732" formatCode="0.00E+00">
                  <c:v>3.8539300000000002E-7</c:v>
                </c:pt>
                <c:pt idx="733" formatCode="0.00E+00">
                  <c:v>3.8539300000000002E-7</c:v>
                </c:pt>
                <c:pt idx="734" formatCode="0.00E+00">
                  <c:v>3.6596500000000001E-7</c:v>
                </c:pt>
                <c:pt idx="735" formatCode="0.00E+00">
                  <c:v>3.6596500000000001E-7</c:v>
                </c:pt>
                <c:pt idx="736" formatCode="0.00E+00">
                  <c:v>3.47517E-7</c:v>
                </c:pt>
                <c:pt idx="737" formatCode="0.00E+00">
                  <c:v>3.47517E-7</c:v>
                </c:pt>
                <c:pt idx="738" formatCode="0.00E+00">
                  <c:v>3.2999899999999999E-7</c:v>
                </c:pt>
                <c:pt idx="739" formatCode="0.00E+00">
                  <c:v>3.2999899999999999E-7</c:v>
                </c:pt>
                <c:pt idx="740" formatCode="0.00E+00">
                  <c:v>3.13366E-7</c:v>
                </c:pt>
                <c:pt idx="741" formatCode="0.00E+00">
                  <c:v>3.13366E-7</c:v>
                </c:pt>
                <c:pt idx="742" formatCode="0.00E+00">
                  <c:v>2.9757100000000001E-7</c:v>
                </c:pt>
                <c:pt idx="743" formatCode="0.00E+00">
                  <c:v>2.9757100000000001E-7</c:v>
                </c:pt>
                <c:pt idx="744" formatCode="0.00E+00">
                  <c:v>2.8257400000000003E-7</c:v>
                </c:pt>
                <c:pt idx="745" formatCode="0.00E+00">
                  <c:v>2.8257400000000003E-7</c:v>
                </c:pt>
                <c:pt idx="746" formatCode="0.00E+00">
                  <c:v>2.68333E-7</c:v>
                </c:pt>
                <c:pt idx="747" formatCode="0.00E+00">
                  <c:v>2.68333E-7</c:v>
                </c:pt>
                <c:pt idx="748" formatCode="0.00E+00">
                  <c:v>2.5480999999999999E-7</c:v>
                </c:pt>
                <c:pt idx="749" formatCode="0.00E+00">
                  <c:v>2.5480999999999999E-7</c:v>
                </c:pt>
                <c:pt idx="750" formatCode="0.00E+00">
                  <c:v>2.4196999999999999E-7</c:v>
                </c:pt>
                <c:pt idx="751" formatCode="0.00E+00">
                  <c:v>2.4196999999999999E-7</c:v>
                </c:pt>
                <c:pt idx="752" formatCode="0.00E+00">
                  <c:v>2.2977700000000001E-7</c:v>
                </c:pt>
                <c:pt idx="753" formatCode="0.00E+00">
                  <c:v>2.2977700000000001E-7</c:v>
                </c:pt>
                <c:pt idx="754" formatCode="0.00E+00">
                  <c:v>2.1820000000000001E-7</c:v>
                </c:pt>
                <c:pt idx="755" formatCode="0.00E+00">
                  <c:v>2.1820000000000001E-7</c:v>
                </c:pt>
                <c:pt idx="756" formatCode="0.00E+00">
                  <c:v>2.0720600000000001E-7</c:v>
                </c:pt>
                <c:pt idx="757" formatCode="0.00E+00">
                  <c:v>2.0720600000000001E-7</c:v>
                </c:pt>
                <c:pt idx="758" formatCode="0.00E+00">
                  <c:v>1.9676800000000001E-7</c:v>
                </c:pt>
                <c:pt idx="759" formatCode="0.00E+00">
                  <c:v>1.9676800000000001E-7</c:v>
                </c:pt>
                <c:pt idx="760" formatCode="0.00E+00">
                  <c:v>1.8685599999999999E-7</c:v>
                </c:pt>
                <c:pt idx="761" formatCode="0.00E+00">
                  <c:v>1.8685599999999999E-7</c:v>
                </c:pt>
                <c:pt idx="762" formatCode="0.00E+00">
                  <c:v>1.7744400000000001E-7</c:v>
                </c:pt>
                <c:pt idx="763" formatCode="0.00E+00">
                  <c:v>1.7744400000000001E-7</c:v>
                </c:pt>
                <c:pt idx="764" formatCode="0.00E+00">
                  <c:v>1.6850699999999999E-7</c:v>
                </c:pt>
                <c:pt idx="765" formatCode="0.00E+00">
                  <c:v>1.6850699999999999E-7</c:v>
                </c:pt>
                <c:pt idx="766" formatCode="0.00E+00">
                  <c:v>1.60021E-7</c:v>
                </c:pt>
                <c:pt idx="767" formatCode="0.00E+00">
                  <c:v>1.60021E-7</c:v>
                </c:pt>
                <c:pt idx="768" formatCode="0.00E+00">
                  <c:v>1.51963E-7</c:v>
                </c:pt>
                <c:pt idx="769" formatCode="0.00E+00">
                  <c:v>1.51963E-7</c:v>
                </c:pt>
                <c:pt idx="770" formatCode="0.00E+00">
                  <c:v>1.44312E-7</c:v>
                </c:pt>
                <c:pt idx="771" formatCode="0.00E+00">
                  <c:v>1.44312E-7</c:v>
                </c:pt>
                <c:pt idx="772" formatCode="0.00E+00">
                  <c:v>1.37048E-7</c:v>
                </c:pt>
                <c:pt idx="773" formatCode="0.00E+00">
                  <c:v>1.37048E-7</c:v>
                </c:pt>
                <c:pt idx="774" formatCode="0.00E+00">
                  <c:v>1.3015000000000001E-7</c:v>
                </c:pt>
                <c:pt idx="775" formatCode="0.00E+00">
                  <c:v>1.3015000000000001E-7</c:v>
                </c:pt>
                <c:pt idx="776" formatCode="0.00E+00">
                  <c:v>1.236E-7</c:v>
                </c:pt>
                <c:pt idx="777" formatCode="0.00E+00">
                  <c:v>1.236E-7</c:v>
                </c:pt>
                <c:pt idx="778" formatCode="0.00E+00">
                  <c:v>1.17381E-7</c:v>
                </c:pt>
                <c:pt idx="779" formatCode="0.00E+00">
                  <c:v>1.17381E-7</c:v>
                </c:pt>
                <c:pt idx="780" formatCode="0.00E+00">
                  <c:v>1.11476E-7</c:v>
                </c:pt>
                <c:pt idx="781" formatCode="0.00E+00">
                  <c:v>1.11476E-7</c:v>
                </c:pt>
                <c:pt idx="782" formatCode="0.00E+00">
                  <c:v>1.0586999999999999E-7</c:v>
                </c:pt>
                <c:pt idx="783" formatCode="0.00E+00">
                  <c:v>1.0586999999999999E-7</c:v>
                </c:pt>
                <c:pt idx="784" formatCode="0.00E+00">
                  <c:v>1.0054699999999999E-7</c:v>
                </c:pt>
                <c:pt idx="785" formatCode="0.00E+00">
                  <c:v>1.0054699999999999E-7</c:v>
                </c:pt>
                <c:pt idx="786" formatCode="0.00E+00">
                  <c:v>9.5492400000000001E-8</c:v>
                </c:pt>
                <c:pt idx="787" formatCode="0.00E+00">
                  <c:v>9.5492400000000001E-8</c:v>
                </c:pt>
                <c:pt idx="788" formatCode="0.00E+00">
                  <c:v>9.0693700000000002E-8</c:v>
                </c:pt>
                <c:pt idx="789" formatCode="0.00E+00">
                  <c:v>9.0693700000000002E-8</c:v>
                </c:pt>
                <c:pt idx="790" formatCode="0.00E+00">
                  <c:v>8.6137699999999997E-8</c:v>
                </c:pt>
                <c:pt idx="791" formatCode="0.00E+00">
                  <c:v>8.6137699999999997E-8</c:v>
                </c:pt>
                <c:pt idx="792" formatCode="0.00E+00">
                  <c:v>8.1812200000000003E-8</c:v>
                </c:pt>
                <c:pt idx="793" formatCode="0.00E+00">
                  <c:v>8.1812200000000003E-8</c:v>
                </c:pt>
                <c:pt idx="794" formatCode="0.00E+00">
                  <c:v>7.7705499999999994E-8</c:v>
                </c:pt>
                <c:pt idx="795" formatCode="0.00E+00">
                  <c:v>7.7705499999999994E-8</c:v>
                </c:pt>
                <c:pt idx="796" formatCode="0.00E+00">
                  <c:v>7.3806799999999996E-8</c:v>
                </c:pt>
                <c:pt idx="797" formatCode="0.00E+00">
                  <c:v>7.3806799999999996E-8</c:v>
                </c:pt>
                <c:pt idx="798" formatCode="0.00E+00">
                  <c:v>7.0105599999999997E-8</c:v>
                </c:pt>
                <c:pt idx="799" formatCode="0.00E+00">
                  <c:v>7.0105599999999997E-8</c:v>
                </c:pt>
                <c:pt idx="800" formatCode="0.00E+00">
                  <c:v>6.65919E-8</c:v>
                </c:pt>
                <c:pt idx="801" formatCode="0.00E+00">
                  <c:v>6.65919E-8</c:v>
                </c:pt>
                <c:pt idx="802" formatCode="0.00E+00">
                  <c:v>6.3256400000000003E-8</c:v>
                </c:pt>
                <c:pt idx="803" formatCode="0.00E+00">
                  <c:v>6.3256400000000003E-8</c:v>
                </c:pt>
                <c:pt idx="804" formatCode="0.00E+00">
                  <c:v>6.0090099999999996E-8</c:v>
                </c:pt>
                <c:pt idx="805" formatCode="0.00E+00">
                  <c:v>6.0090099999999996E-8</c:v>
                </c:pt>
                <c:pt idx="806" formatCode="0.00E+00">
                  <c:v>5.7084600000000003E-8</c:v>
                </c:pt>
                <c:pt idx="807" formatCode="0.00E+00">
                  <c:v>5.7084600000000003E-8</c:v>
                </c:pt>
                <c:pt idx="808" formatCode="0.00E+00">
                  <c:v>5.4231800000000001E-8</c:v>
                </c:pt>
                <c:pt idx="809" formatCode="0.00E+00">
                  <c:v>5.4231800000000001E-8</c:v>
                </c:pt>
                <c:pt idx="810" formatCode="0.00E+00">
                  <c:v>5.1524200000000003E-8</c:v>
                </c:pt>
                <c:pt idx="811" formatCode="0.00E+00">
                  <c:v>5.1524200000000003E-8</c:v>
                </c:pt>
                <c:pt idx="812" formatCode="0.00E+00">
                  <c:v>4.8954299999999999E-8</c:v>
                </c:pt>
                <c:pt idx="813" formatCode="0.00E+00">
                  <c:v>4.8954299999999999E-8</c:v>
                </c:pt>
                <c:pt idx="814" formatCode="0.00E+00">
                  <c:v>4.6515499999999997E-8</c:v>
                </c:pt>
                <c:pt idx="815" formatCode="0.00E+00">
                  <c:v>4.6515499999999997E-8</c:v>
                </c:pt>
                <c:pt idx="816" formatCode="0.00E+00">
                  <c:v>4.4201E-8</c:v>
                </c:pt>
                <c:pt idx="817" formatCode="0.00E+00">
                  <c:v>4.4201E-8</c:v>
                </c:pt>
                <c:pt idx="818" formatCode="0.00E+00">
                  <c:v>4.2004899999999999E-8</c:v>
                </c:pt>
                <c:pt idx="819" formatCode="0.00E+00">
                  <c:v>4.2004899999999999E-8</c:v>
                </c:pt>
                <c:pt idx="820" formatCode="0.00E+00">
                  <c:v>3.9921100000000003E-8</c:v>
                </c:pt>
                <c:pt idx="821" formatCode="0.00E+00">
                  <c:v>3.9921100000000003E-8</c:v>
                </c:pt>
                <c:pt idx="822" formatCode="0.00E+00">
                  <c:v>3.7944099999999998E-8</c:v>
                </c:pt>
                <c:pt idx="823" formatCode="0.00E+00">
                  <c:v>3.7944099999999998E-8</c:v>
                </c:pt>
                <c:pt idx="824" formatCode="0.00E+00">
                  <c:v>3.6068600000000002E-8</c:v>
                </c:pt>
                <c:pt idx="825" formatCode="0.00E+00">
                  <c:v>3.6068600000000002E-8</c:v>
                </c:pt>
                <c:pt idx="826" formatCode="0.00E+00">
                  <c:v>3.4289700000000002E-8</c:v>
                </c:pt>
                <c:pt idx="827" formatCode="0.00E+00">
                  <c:v>3.4289700000000002E-8</c:v>
                </c:pt>
                <c:pt idx="828" formatCode="0.00E+00">
                  <c:v>3.2602399999999998E-8</c:v>
                </c:pt>
                <c:pt idx="829" formatCode="0.00E+00">
                  <c:v>3.2602399999999998E-8</c:v>
                </c:pt>
                <c:pt idx="830" formatCode="0.00E+00">
                  <c:v>3.1002399999999997E-8</c:v>
                </c:pt>
                <c:pt idx="831" formatCode="0.00E+00">
                  <c:v>3.1002399999999997E-8</c:v>
                </c:pt>
                <c:pt idx="832" formatCode="0.00E+00">
                  <c:v>2.9485299999999999E-8</c:v>
                </c:pt>
                <c:pt idx="833" formatCode="0.00E+00">
                  <c:v>2.9485299999999999E-8</c:v>
                </c:pt>
                <c:pt idx="834" formatCode="0.00E+00">
                  <c:v>2.8047099999999998E-8</c:v>
                </c:pt>
                <c:pt idx="835" formatCode="0.00E+00">
                  <c:v>2.8047099999999998E-8</c:v>
                </c:pt>
                <c:pt idx="836" formatCode="0.00E+00">
                  <c:v>2.6683999999999999E-8</c:v>
                </c:pt>
                <c:pt idx="837" formatCode="0.00E+00">
                  <c:v>2.6683999999999999E-8</c:v>
                </c:pt>
                <c:pt idx="838" formatCode="0.00E+00">
                  <c:v>2.5392200000000001E-8</c:v>
                </c:pt>
                <c:pt idx="839" formatCode="0.00E+00">
                  <c:v>2.5392200000000001E-8</c:v>
                </c:pt>
                <c:pt idx="840" formatCode="0.00E+00">
                  <c:v>2.41684E-8</c:v>
                </c:pt>
                <c:pt idx="841" formatCode="0.00E+00">
                  <c:v>2.41684E-8</c:v>
                </c:pt>
                <c:pt idx="842" formatCode="0.00E+00">
                  <c:v>2.3009199999999999E-8</c:v>
                </c:pt>
                <c:pt idx="843" formatCode="0.00E+00">
                  <c:v>2.3009199999999999E-8</c:v>
                </c:pt>
                <c:pt idx="844" formatCode="0.00E+00">
                  <c:v>2.1911599999999999E-8</c:v>
                </c:pt>
                <c:pt idx="845" formatCode="0.00E+00">
                  <c:v>2.1911599999999999E-8</c:v>
                </c:pt>
                <c:pt idx="846" formatCode="0.00E+00">
                  <c:v>2.0872599999999999E-8</c:v>
                </c:pt>
                <c:pt idx="847" formatCode="0.00E+00">
                  <c:v>2.0872599999999999E-8</c:v>
                </c:pt>
                <c:pt idx="848" formatCode="0.00E+00">
                  <c:v>1.9889500000000001E-8</c:v>
                </c:pt>
                <c:pt idx="849" formatCode="0.00E+00">
                  <c:v>1.9889500000000001E-8</c:v>
                </c:pt>
                <c:pt idx="850" formatCode="0.00E+00">
                  <c:v>1.8959600000000001E-8</c:v>
                </c:pt>
                <c:pt idx="851" formatCode="0.00E+00">
                  <c:v>1.8959600000000001E-8</c:v>
                </c:pt>
                <c:pt idx="852" formatCode="0.00E+00">
                  <c:v>1.8080399999999999E-8</c:v>
                </c:pt>
                <c:pt idx="853" formatCode="0.00E+00">
                  <c:v>1.8080399999999999E-8</c:v>
                </c:pt>
                <c:pt idx="854" formatCode="0.00E+00">
                  <c:v>1.72496E-8</c:v>
                </c:pt>
                <c:pt idx="855" formatCode="0.00E+00">
                  <c:v>1.72496E-8</c:v>
                </c:pt>
                <c:pt idx="856" formatCode="0.00E+00">
                  <c:v>1.64649E-8</c:v>
                </c:pt>
                <c:pt idx="857" formatCode="0.00E+00">
                  <c:v>1.64649E-8</c:v>
                </c:pt>
                <c:pt idx="858" formatCode="0.00E+00">
                  <c:v>1.5724299999999999E-8</c:v>
                </c:pt>
                <c:pt idx="859" formatCode="0.00E+00">
                  <c:v>1.5724299999999999E-8</c:v>
                </c:pt>
                <c:pt idx="860" formatCode="0.00E+00">
                  <c:v>1.5025800000000001E-8</c:v>
                </c:pt>
                <c:pt idx="861" formatCode="0.00E+00">
                  <c:v>1.5025800000000001E-8</c:v>
                </c:pt>
                <c:pt idx="862" formatCode="0.00E+00">
                  <c:v>1.4367499999999999E-8</c:v>
                </c:pt>
                <c:pt idx="863" formatCode="0.00E+00">
                  <c:v>1.4367499999999999E-8</c:v>
                </c:pt>
                <c:pt idx="864" formatCode="0.00E+00">
                  <c:v>1.37477E-8</c:v>
                </c:pt>
                <c:pt idx="865" formatCode="0.00E+00">
                  <c:v>1.37477E-8</c:v>
                </c:pt>
                <c:pt idx="866" formatCode="0.00E+00">
                  <c:v>1.3164600000000001E-8</c:v>
                </c:pt>
                <c:pt idx="867" formatCode="0.00E+00">
                  <c:v>1.3164600000000001E-8</c:v>
                </c:pt>
                <c:pt idx="868" formatCode="0.00E+00">
                  <c:v>1.2616800000000001E-8</c:v>
                </c:pt>
                <c:pt idx="869" formatCode="0.00E+00">
                  <c:v>1.2616800000000001E-8</c:v>
                </c:pt>
                <c:pt idx="870" formatCode="0.00E+00">
                  <c:v>1.21027E-8</c:v>
                </c:pt>
                <c:pt idx="871" formatCode="0.00E+00">
                  <c:v>1.21027E-8</c:v>
                </c:pt>
                <c:pt idx="872" formatCode="0.00E+00">
                  <c:v>1.1621E-8</c:v>
                </c:pt>
                <c:pt idx="873" formatCode="0.00E+00">
                  <c:v>1.1621E-8</c:v>
                </c:pt>
                <c:pt idx="874" formatCode="0.00E+00">
                  <c:v>1.1170500000000001E-8</c:v>
                </c:pt>
                <c:pt idx="875" formatCode="0.00E+00">
                  <c:v>1.1170500000000001E-8</c:v>
                </c:pt>
                <c:pt idx="876" formatCode="0.00E+00">
                  <c:v>1.0749799999999999E-8</c:v>
                </c:pt>
                <c:pt idx="877" formatCode="0.00E+00">
                  <c:v>1.0749799999999999E-8</c:v>
                </c:pt>
                <c:pt idx="878" formatCode="0.00E+00">
                  <c:v>1.03579E-8</c:v>
                </c:pt>
                <c:pt idx="879" formatCode="0.00E+00">
                  <c:v>1.03579E-8</c:v>
                </c:pt>
                <c:pt idx="880" formatCode="0.00E+00">
                  <c:v>9.9937899999999993E-9</c:v>
                </c:pt>
                <c:pt idx="881" formatCode="0.00E+00">
                  <c:v>9.9937899999999993E-9</c:v>
                </c:pt>
                <c:pt idx="882" formatCode="0.00E+00">
                  <c:v>9.6564100000000006E-9</c:v>
                </c:pt>
                <c:pt idx="883" formatCode="0.00E+00">
                  <c:v>9.6564100000000006E-9</c:v>
                </c:pt>
                <c:pt idx="884" formatCode="0.00E+00">
                  <c:v>9.34489E-9</c:v>
                </c:pt>
                <c:pt idx="885" formatCode="0.00E+00">
                  <c:v>9.34489E-9</c:v>
                </c:pt>
                <c:pt idx="886" formatCode="0.00E+00">
                  <c:v>9.0583899999999994E-9</c:v>
                </c:pt>
                <c:pt idx="887" formatCode="0.00E+00">
                  <c:v>9.0583899999999994E-9</c:v>
                </c:pt>
                <c:pt idx="888" formatCode="0.00E+00">
                  <c:v>8.7961599999999995E-9</c:v>
                </c:pt>
                <c:pt idx="889" formatCode="0.00E+00">
                  <c:v>8.7961599999999995E-9</c:v>
                </c:pt>
                <c:pt idx="890" formatCode="0.00E+00">
                  <c:v>8.5575000000000007E-9</c:v>
                </c:pt>
                <c:pt idx="891" formatCode="0.00E+00">
                  <c:v>8.5575000000000007E-9</c:v>
                </c:pt>
                <c:pt idx="892" formatCode="0.00E+00">
                  <c:v>8.3417600000000008E-9</c:v>
                </c:pt>
                <c:pt idx="893" formatCode="0.00E+00">
                  <c:v>8.3417600000000008E-9</c:v>
                </c:pt>
                <c:pt idx="894" formatCode="0.00E+00">
                  <c:v>8.1483700000000001E-9</c:v>
                </c:pt>
                <c:pt idx="895" formatCode="0.00E+00">
                  <c:v>8.1483700000000001E-9</c:v>
                </c:pt>
                <c:pt idx="896" formatCode="0.00E+00">
                  <c:v>7.9768199999999998E-9</c:v>
                </c:pt>
                <c:pt idx="897" formatCode="0.00E+00">
                  <c:v>7.9768199999999998E-9</c:v>
                </c:pt>
                <c:pt idx="898" formatCode="0.00E+00">
                  <c:v>7.8266400000000006E-9</c:v>
                </c:pt>
                <c:pt idx="899" formatCode="0.00E+00">
                  <c:v>7.8266400000000006E-9</c:v>
                </c:pt>
                <c:pt idx="900" formatCode="0.00E+00">
                  <c:v>7.6974500000000005E-9</c:v>
                </c:pt>
                <c:pt idx="901" formatCode="0.00E+00">
                  <c:v>7.6974500000000005E-9</c:v>
                </c:pt>
                <c:pt idx="902" formatCode="0.00E+00">
                  <c:v>7.5889000000000005E-9</c:v>
                </c:pt>
                <c:pt idx="903" formatCode="0.00E+00">
                  <c:v>7.5889000000000005E-9</c:v>
                </c:pt>
                <c:pt idx="904" formatCode="0.00E+00">
                  <c:v>7.5006899999999993E-9</c:v>
                </c:pt>
                <c:pt idx="905" formatCode="0.00E+00">
                  <c:v>7.5006899999999993E-9</c:v>
                </c:pt>
                <c:pt idx="906" formatCode="0.00E+00">
                  <c:v>7.4326000000000002E-9</c:v>
                </c:pt>
                <c:pt idx="907" formatCode="0.00E+00">
                  <c:v>7.4326000000000002E-9</c:v>
                </c:pt>
                <c:pt idx="908" formatCode="0.00E+00">
                  <c:v>7.3844499999999997E-9</c:v>
                </c:pt>
                <c:pt idx="909" formatCode="0.00E+00">
                  <c:v>7.3844499999999997E-9</c:v>
                </c:pt>
                <c:pt idx="910" formatCode="0.00E+00">
                  <c:v>7.3561100000000002E-9</c:v>
                </c:pt>
                <c:pt idx="911" formatCode="0.00E+00">
                  <c:v>7.3561100000000002E-9</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formatCode="0.00E+00">
                  <c:v>1.68962E-6</c:v>
                </c:pt>
                <c:pt idx="1001" formatCode="0.00E+00">
                  <c:v>1.68962E-6</c:v>
                </c:pt>
                <c:pt idx="1002" formatCode="0.00E+00">
                  <c:v>1.7292999999999999E-6</c:v>
                </c:pt>
                <c:pt idx="1003" formatCode="0.00E+00">
                  <c:v>1.6419699999999999E-6</c:v>
                </c:pt>
                <c:pt idx="1004" formatCode="0.00E+00">
                  <c:v>1.5590700000000001E-6</c:v>
                </c:pt>
                <c:pt idx="1005" formatCode="0.00E+00">
                  <c:v>1.4803499999999999E-6</c:v>
                </c:pt>
                <c:pt idx="1006" formatCode="0.00E+00">
                  <c:v>1.4056200000000001E-6</c:v>
                </c:pt>
                <c:pt idx="1007" formatCode="0.00E+00">
                  <c:v>1.3346600000000001E-6</c:v>
                </c:pt>
                <c:pt idx="1008" formatCode="0.00E+00">
                  <c:v>1.2672999999999999E-6</c:v>
                </c:pt>
                <c:pt idx="1009" formatCode="0.00E+00">
                  <c:v>1.20334E-6</c:v>
                </c:pt>
                <c:pt idx="1010" formatCode="0.00E+00">
                  <c:v>1.1426099999999999E-6</c:v>
                </c:pt>
                <c:pt idx="1011" formatCode="0.00E+00">
                  <c:v>1.0849500000000001E-6</c:v>
                </c:pt>
                <c:pt idx="1012" formatCode="0.00E+00">
                  <c:v>1.0301999999999999E-6</c:v>
                </c:pt>
                <c:pt idx="1013" formatCode="0.00E+00">
                  <c:v>9.7821999999999993E-7</c:v>
                </c:pt>
                <c:pt idx="1014" formatCode="0.00E+00">
                  <c:v>9.28865E-7</c:v>
                </c:pt>
                <c:pt idx="1015" formatCode="0.00E+00">
                  <c:v>8.8200399999999999E-7</c:v>
                </c:pt>
                <c:pt idx="1016" formatCode="0.00E+00">
                  <c:v>8.3750800000000004E-7</c:v>
                </c:pt>
                <c:pt idx="1017" formatCode="0.00E+00">
                  <c:v>7.9525999999999999E-7</c:v>
                </c:pt>
                <c:pt idx="1018" formatCode="0.00E+00">
                  <c:v>7.5514599999999998E-7</c:v>
                </c:pt>
                <c:pt idx="1019" formatCode="0.00E+00">
                  <c:v>7.1705600000000004E-7</c:v>
                </c:pt>
                <c:pt idx="1020" formatCode="0.00E+00">
                  <c:v>6.8088999999999995E-7</c:v>
                </c:pt>
                <c:pt idx="1021" formatCode="0.00E+00">
                  <c:v>6.4654899999999995E-7</c:v>
                </c:pt>
                <c:pt idx="1022" formatCode="0.00E+00">
                  <c:v>6.1394199999999995E-7</c:v>
                </c:pt>
                <c:pt idx="1023" formatCode="0.00E+00">
                  <c:v>5.8298099999999997E-7</c:v>
                </c:pt>
                <c:pt idx="1024" formatCode="0.00E+00">
                  <c:v>5.5358200000000001E-7</c:v>
                </c:pt>
                <c:pt idx="1025" formatCode="0.00E+00">
                  <c:v>5.2566700000000004E-7</c:v>
                </c:pt>
                <c:pt idx="1026" formatCode="0.00E+00">
                  <c:v>4.9916100000000001E-7</c:v>
                </c:pt>
                <c:pt idx="1027" formatCode="0.00E+00">
                  <c:v>4.73993E-7</c:v>
                </c:pt>
                <c:pt idx="1028" formatCode="0.00E+00">
                  <c:v>4.5009399999999998E-7</c:v>
                </c:pt>
                <c:pt idx="1029" formatCode="0.00E+00">
                  <c:v>4.27401E-7</c:v>
                </c:pt>
                <c:pt idx="1030" formatCode="0.00E+00">
                  <c:v>4.05854E-7</c:v>
                </c:pt>
                <c:pt idx="1031" formatCode="0.00E+00">
                  <c:v>3.8539300000000002E-7</c:v>
                </c:pt>
                <c:pt idx="1032" formatCode="0.00E+00">
                  <c:v>3.6596500000000001E-7</c:v>
                </c:pt>
                <c:pt idx="1033" formatCode="0.00E+00">
                  <c:v>3.47517E-7</c:v>
                </c:pt>
                <c:pt idx="1034" formatCode="0.00E+00">
                  <c:v>3.2999899999999999E-7</c:v>
                </c:pt>
                <c:pt idx="1035" formatCode="0.00E+00">
                  <c:v>3.13366E-7</c:v>
                </c:pt>
                <c:pt idx="1036" formatCode="0.00E+00">
                  <c:v>2.9757100000000001E-7</c:v>
                </c:pt>
                <c:pt idx="1037" formatCode="0.00E+00">
                  <c:v>2.8257400000000003E-7</c:v>
                </c:pt>
                <c:pt idx="1038" formatCode="0.00E+00">
                  <c:v>2.68333E-7</c:v>
                </c:pt>
                <c:pt idx="1039" formatCode="0.00E+00">
                  <c:v>2.5480999999999999E-7</c:v>
                </c:pt>
                <c:pt idx="1040" formatCode="0.00E+00">
                  <c:v>2.4196999999999999E-7</c:v>
                </c:pt>
                <c:pt idx="1041" formatCode="0.00E+00">
                  <c:v>2.2977700000000001E-7</c:v>
                </c:pt>
                <c:pt idx="1042" formatCode="0.00E+00">
                  <c:v>2.1820000000000001E-7</c:v>
                </c:pt>
                <c:pt idx="1043" formatCode="0.00E+00">
                  <c:v>2.0720600000000001E-7</c:v>
                </c:pt>
                <c:pt idx="1044" formatCode="0.00E+00">
                  <c:v>1.9676800000000001E-7</c:v>
                </c:pt>
                <c:pt idx="1045" formatCode="0.00E+00">
                  <c:v>1.8685599999999999E-7</c:v>
                </c:pt>
                <c:pt idx="1046" formatCode="0.00E+00">
                  <c:v>1.7744400000000001E-7</c:v>
                </c:pt>
                <c:pt idx="1047" formatCode="0.00E+00">
                  <c:v>1.6850699999999999E-7</c:v>
                </c:pt>
                <c:pt idx="1048" formatCode="0.00E+00">
                  <c:v>1.60021E-7</c:v>
                </c:pt>
                <c:pt idx="1049" formatCode="0.00E+00">
                  <c:v>1.51963E-7</c:v>
                </c:pt>
                <c:pt idx="1050" formatCode="0.00E+00">
                  <c:v>1.44312E-7</c:v>
                </c:pt>
                <c:pt idx="1051" formatCode="0.00E+00">
                  <c:v>1.37048E-7</c:v>
                </c:pt>
                <c:pt idx="1052" formatCode="0.00E+00">
                  <c:v>1.3015000000000001E-7</c:v>
                </c:pt>
                <c:pt idx="1053" formatCode="0.00E+00">
                  <c:v>1.236E-7</c:v>
                </c:pt>
                <c:pt idx="1054" formatCode="0.00E+00">
                  <c:v>1.17381E-7</c:v>
                </c:pt>
                <c:pt idx="1055" formatCode="0.00E+00">
                  <c:v>1.11476E-7</c:v>
                </c:pt>
                <c:pt idx="1056" formatCode="0.00E+00">
                  <c:v>1.0586999999999999E-7</c:v>
                </c:pt>
                <c:pt idx="1057" formatCode="0.00E+00">
                  <c:v>1.0054699999999999E-7</c:v>
                </c:pt>
                <c:pt idx="1058" formatCode="0.00E+00">
                  <c:v>9.5492400000000001E-8</c:v>
                </c:pt>
                <c:pt idx="1059" formatCode="0.00E+00">
                  <c:v>9.0693700000000002E-8</c:v>
                </c:pt>
                <c:pt idx="1060" formatCode="0.00E+00">
                  <c:v>8.6137699999999997E-8</c:v>
                </c:pt>
                <c:pt idx="1061" formatCode="0.00E+00">
                  <c:v>8.1812200000000003E-8</c:v>
                </c:pt>
                <c:pt idx="1062" formatCode="0.00E+00">
                  <c:v>7.7705499999999994E-8</c:v>
                </c:pt>
                <c:pt idx="1063" formatCode="0.00E+00">
                  <c:v>7.3806799999999996E-8</c:v>
                </c:pt>
                <c:pt idx="1064" formatCode="0.00E+00">
                  <c:v>7.0105599999999997E-8</c:v>
                </c:pt>
                <c:pt idx="1065" formatCode="0.00E+00">
                  <c:v>6.65919E-8</c:v>
                </c:pt>
                <c:pt idx="1066" formatCode="0.00E+00">
                  <c:v>6.3256400000000003E-8</c:v>
                </c:pt>
                <c:pt idx="1067" formatCode="0.00E+00">
                  <c:v>6.0090099999999996E-8</c:v>
                </c:pt>
                <c:pt idx="1068" formatCode="0.00E+00">
                  <c:v>5.7084600000000003E-8</c:v>
                </c:pt>
                <c:pt idx="1069" formatCode="0.00E+00">
                  <c:v>5.4231800000000001E-8</c:v>
                </c:pt>
                <c:pt idx="1070" formatCode="0.00E+00">
                  <c:v>5.1524200000000003E-8</c:v>
                </c:pt>
                <c:pt idx="1071" formatCode="0.00E+00">
                  <c:v>4.8954299999999999E-8</c:v>
                </c:pt>
                <c:pt idx="1072" formatCode="0.00E+00">
                  <c:v>4.6515499999999997E-8</c:v>
                </c:pt>
                <c:pt idx="1073" formatCode="0.00E+00">
                  <c:v>4.4201E-8</c:v>
                </c:pt>
                <c:pt idx="1074" formatCode="0.00E+00">
                  <c:v>4.2004899999999999E-8</c:v>
                </c:pt>
                <c:pt idx="1075" formatCode="0.00E+00">
                  <c:v>3.9921100000000003E-8</c:v>
                </c:pt>
                <c:pt idx="1076" formatCode="0.00E+00">
                  <c:v>3.7944099999999998E-8</c:v>
                </c:pt>
                <c:pt idx="1077" formatCode="0.00E+00">
                  <c:v>3.6068600000000002E-8</c:v>
                </c:pt>
                <c:pt idx="1078" formatCode="0.00E+00">
                  <c:v>3.4289700000000002E-8</c:v>
                </c:pt>
                <c:pt idx="1079" formatCode="0.00E+00">
                  <c:v>3.2602399999999998E-8</c:v>
                </c:pt>
                <c:pt idx="1080" formatCode="0.00E+00">
                  <c:v>3.1002399999999997E-8</c:v>
                </c:pt>
                <c:pt idx="1081" formatCode="0.00E+00">
                  <c:v>2.9485299999999999E-8</c:v>
                </c:pt>
                <c:pt idx="1082" formatCode="0.00E+00">
                  <c:v>2.8047099999999998E-8</c:v>
                </c:pt>
                <c:pt idx="1083" formatCode="0.00E+00">
                  <c:v>2.6683999999999999E-8</c:v>
                </c:pt>
                <c:pt idx="1084" formatCode="0.00E+00">
                  <c:v>2.5392200000000001E-8</c:v>
                </c:pt>
                <c:pt idx="1085" formatCode="0.00E+00">
                  <c:v>2.41684E-8</c:v>
                </c:pt>
                <c:pt idx="1086" formatCode="0.00E+00">
                  <c:v>2.3009199999999999E-8</c:v>
                </c:pt>
                <c:pt idx="1087" formatCode="0.00E+00">
                  <c:v>2.1911599999999999E-8</c:v>
                </c:pt>
                <c:pt idx="1088" formatCode="0.00E+00">
                  <c:v>2.0872599999999999E-8</c:v>
                </c:pt>
                <c:pt idx="1089" formatCode="0.00E+00">
                  <c:v>1.9889500000000001E-8</c:v>
                </c:pt>
                <c:pt idx="1090" formatCode="0.00E+00">
                  <c:v>1.8959600000000001E-8</c:v>
                </c:pt>
                <c:pt idx="1091" formatCode="0.00E+00">
                  <c:v>1.8080399999999999E-8</c:v>
                </c:pt>
                <c:pt idx="1092" formatCode="0.00E+00">
                  <c:v>1.72496E-8</c:v>
                </c:pt>
                <c:pt idx="1093" formatCode="0.00E+00">
                  <c:v>1.64649E-8</c:v>
                </c:pt>
                <c:pt idx="1094" formatCode="0.00E+00">
                  <c:v>1.5724299999999999E-8</c:v>
                </c:pt>
                <c:pt idx="1095" formatCode="0.00E+00">
                  <c:v>1.5025800000000001E-8</c:v>
                </c:pt>
                <c:pt idx="1096" formatCode="0.00E+00">
                  <c:v>1.4367499999999999E-8</c:v>
                </c:pt>
                <c:pt idx="1097" formatCode="0.00E+00">
                  <c:v>1.37477E-8</c:v>
                </c:pt>
                <c:pt idx="1098" formatCode="0.00E+00">
                  <c:v>1.3164600000000001E-8</c:v>
                </c:pt>
                <c:pt idx="1099" formatCode="0.00E+00">
                  <c:v>1.2616800000000001E-8</c:v>
                </c:pt>
                <c:pt idx="1100" formatCode="0.00E+00">
                  <c:v>1.21027E-8</c:v>
                </c:pt>
                <c:pt idx="1101" formatCode="0.00E+00">
                  <c:v>1.1621E-8</c:v>
                </c:pt>
                <c:pt idx="1102" formatCode="0.00E+00">
                  <c:v>1.1170500000000001E-8</c:v>
                </c:pt>
                <c:pt idx="1103" formatCode="0.00E+00">
                  <c:v>1.0749799999999999E-8</c:v>
                </c:pt>
                <c:pt idx="1104" formatCode="0.00E+00">
                  <c:v>1.03579E-8</c:v>
                </c:pt>
                <c:pt idx="1105" formatCode="0.00E+00">
                  <c:v>9.9937899999999993E-9</c:v>
                </c:pt>
                <c:pt idx="1106" formatCode="0.00E+00">
                  <c:v>9.6564100000000006E-9</c:v>
                </c:pt>
                <c:pt idx="1107" formatCode="0.00E+00">
                  <c:v>9.34489E-9</c:v>
                </c:pt>
                <c:pt idx="1108" formatCode="0.00E+00">
                  <c:v>9.0583899999999994E-9</c:v>
                </c:pt>
                <c:pt idx="1109" formatCode="0.00E+00">
                  <c:v>8.7961599999999995E-9</c:v>
                </c:pt>
                <c:pt idx="1110" formatCode="0.00E+00">
                  <c:v>8.5575000000000007E-9</c:v>
                </c:pt>
                <c:pt idx="1111" formatCode="0.00E+00">
                  <c:v>8.3417600000000008E-9</c:v>
                </c:pt>
                <c:pt idx="1112" formatCode="0.00E+00">
                  <c:v>8.1483700000000001E-9</c:v>
                </c:pt>
                <c:pt idx="1113" formatCode="0.00E+00">
                  <c:v>7.9768199999999998E-9</c:v>
                </c:pt>
                <c:pt idx="1114" formatCode="0.00E+00">
                  <c:v>7.8266400000000006E-9</c:v>
                </c:pt>
                <c:pt idx="1115" formatCode="0.00E+00">
                  <c:v>7.6974500000000005E-9</c:v>
                </c:pt>
                <c:pt idx="1116" formatCode="0.00E+00">
                  <c:v>7.5889000000000005E-9</c:v>
                </c:pt>
                <c:pt idx="1117" formatCode="0.00E+00">
                  <c:v>7.5006899999999993E-9</c:v>
                </c:pt>
                <c:pt idx="1118" formatCode="0.00E+00">
                  <c:v>7.4326000000000002E-9</c:v>
                </c:pt>
                <c:pt idx="1119" formatCode="0.00E+00">
                  <c:v>7.3844499999999997E-9</c:v>
                </c:pt>
                <c:pt idx="1120" formatCode="0.00E+00">
                  <c:v>7.3561100000000002E-9</c:v>
                </c:pt>
                <c:pt idx="1121" formatCode="0.00E+00">
                  <c:v>1.9288299999999998E-9</c:v>
                </c:pt>
                <c:pt idx="1125" formatCode="0.00E+00">
                  <c:v>1.9288299999999998E-9</c:v>
                </c:pt>
                <c:pt idx="1126">
                  <c:v>0</c:v>
                </c:pt>
                <c:pt idx="1127">
                  <c:v>0</c:v>
                </c:pt>
                <c:pt idx="1128">
                  <c:v>0</c:v>
                </c:pt>
                <c:pt idx="1129">
                  <c:v>0</c:v>
                </c:pt>
                <c:pt idx="1130">
                  <c:v>0</c:v>
                </c:pt>
                <c:pt idx="1131">
                  <c:v>0</c:v>
                </c:pt>
                <c:pt idx="1132">
                  <c:v>0</c:v>
                </c:pt>
                <c:pt idx="1133">
                  <c:v>0</c:v>
                </c:pt>
                <c:pt idx="1134">
                  <c:v>0</c:v>
                </c:pt>
                <c:pt idx="1135">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c:v>
                </c:pt>
                <c:pt idx="1200">
                  <c:v>0</c:v>
                </c:pt>
                <c:pt idx="1201">
                  <c:v>0</c:v>
                </c:pt>
                <c:pt idx="1202">
                  <c:v>0</c:v>
                </c:pt>
                <c:pt idx="1203">
                  <c:v>0</c:v>
                </c:pt>
                <c:pt idx="1204">
                  <c:v>0</c:v>
                </c:pt>
                <c:pt idx="1205">
                  <c:v>0</c:v>
                </c:pt>
                <c:pt idx="1206">
                  <c:v>0</c:v>
                </c:pt>
                <c:pt idx="1207">
                  <c:v>0</c:v>
                </c:pt>
                <c:pt idx="1208">
                  <c:v>0</c:v>
                </c:pt>
                <c:pt idx="1209">
                  <c:v>0</c:v>
                </c:pt>
                <c:pt idx="1210">
                  <c:v>0</c:v>
                </c:pt>
                <c:pt idx="1211">
                  <c:v>0</c:v>
                </c:pt>
                <c:pt idx="1212">
                  <c:v>0</c:v>
                </c:pt>
                <c:pt idx="1213">
                  <c:v>0</c:v>
                </c:pt>
                <c:pt idx="1214">
                  <c:v>0</c:v>
                </c:pt>
                <c:pt idx="1215">
                  <c:v>0</c:v>
                </c:pt>
                <c:pt idx="1216">
                  <c:v>0</c:v>
                </c:pt>
                <c:pt idx="1217">
                  <c:v>0</c:v>
                </c:pt>
                <c:pt idx="1218">
                  <c:v>0</c:v>
                </c:pt>
                <c:pt idx="1219">
                  <c:v>0</c:v>
                </c:pt>
                <c:pt idx="1220">
                  <c:v>0</c:v>
                </c:pt>
                <c:pt idx="1221">
                  <c:v>0</c:v>
                </c:pt>
                <c:pt idx="1222">
                  <c:v>0</c:v>
                </c:pt>
                <c:pt idx="1223">
                  <c:v>0</c:v>
                </c:pt>
                <c:pt idx="1224">
                  <c:v>0</c:v>
                </c:pt>
                <c:pt idx="1225">
                  <c:v>0</c:v>
                </c:pt>
                <c:pt idx="1226">
                  <c:v>0</c:v>
                </c:pt>
                <c:pt idx="1227">
                  <c:v>0</c:v>
                </c:pt>
                <c:pt idx="1228">
                  <c:v>0</c:v>
                </c:pt>
                <c:pt idx="1229">
                  <c:v>0</c:v>
                </c:pt>
                <c:pt idx="1230">
                  <c:v>0</c:v>
                </c:pt>
                <c:pt idx="1231">
                  <c:v>0</c:v>
                </c:pt>
                <c:pt idx="1232">
                  <c:v>0</c:v>
                </c:pt>
                <c:pt idx="1233">
                  <c:v>0</c:v>
                </c:pt>
                <c:pt idx="1234">
                  <c:v>0</c:v>
                </c:pt>
                <c:pt idx="1235">
                  <c:v>0</c:v>
                </c:pt>
                <c:pt idx="1236">
                  <c:v>0</c:v>
                </c:pt>
                <c:pt idx="1237">
                  <c:v>0</c:v>
                </c:pt>
                <c:pt idx="1238">
                  <c:v>0</c:v>
                </c:pt>
                <c:pt idx="1239">
                  <c:v>0</c:v>
                </c:pt>
                <c:pt idx="1240">
                  <c:v>0</c:v>
                </c:pt>
                <c:pt idx="1241">
                  <c:v>0</c:v>
                </c:pt>
                <c:pt idx="1242">
                  <c:v>0</c:v>
                </c:pt>
                <c:pt idx="1243">
                  <c:v>0</c:v>
                </c:pt>
                <c:pt idx="1244">
                  <c:v>0</c:v>
                </c:pt>
                <c:pt idx="1245">
                  <c:v>0</c:v>
                </c:pt>
                <c:pt idx="1246">
                  <c:v>0</c:v>
                </c:pt>
                <c:pt idx="1247">
                  <c:v>0</c:v>
                </c:pt>
                <c:pt idx="1248">
                  <c:v>0</c:v>
                </c:pt>
                <c:pt idx="1249">
                  <c:v>0</c:v>
                </c:pt>
                <c:pt idx="1250">
                  <c:v>0</c:v>
                </c:pt>
                <c:pt idx="1251">
                  <c:v>0</c:v>
                </c:pt>
                <c:pt idx="1252">
                  <c:v>0</c:v>
                </c:pt>
                <c:pt idx="1253">
                  <c:v>0</c:v>
                </c:pt>
                <c:pt idx="1254">
                  <c:v>0</c:v>
                </c:pt>
                <c:pt idx="1255">
                  <c:v>0</c:v>
                </c:pt>
                <c:pt idx="1256">
                  <c:v>0</c:v>
                </c:pt>
                <c:pt idx="1257">
                  <c:v>0</c:v>
                </c:pt>
                <c:pt idx="1258">
                  <c:v>0</c:v>
                </c:pt>
                <c:pt idx="1259">
                  <c:v>0</c:v>
                </c:pt>
                <c:pt idx="1263">
                  <c:v>0</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numCache>
            </c:numRef>
          </c:yVal>
          <c:smooth val="0"/>
        </c:ser>
        <c:dLbls>
          <c:showLegendKey val="0"/>
          <c:showVal val="0"/>
          <c:showCatName val="0"/>
          <c:showSerName val="0"/>
          <c:showPercent val="0"/>
          <c:showBubbleSize val="0"/>
        </c:dLbls>
        <c:axId val="359818368"/>
        <c:axId val="359819904"/>
      </c:scatterChart>
      <c:valAx>
        <c:axId val="359818368"/>
        <c:scaling>
          <c:orientation val="minMax"/>
          <c:max val="70"/>
        </c:scaling>
        <c:delete val="0"/>
        <c:axPos val="b"/>
        <c:majorGridlines/>
        <c:numFmt formatCode="00.0" sourceLinked="0"/>
        <c:majorTickMark val="in"/>
        <c:minorTickMark val="none"/>
        <c:tickLblPos val="nextTo"/>
        <c:crossAx val="359819904"/>
        <c:crosses val="autoZero"/>
        <c:crossBetween val="midCat"/>
      </c:valAx>
      <c:valAx>
        <c:axId val="359819904"/>
        <c:scaling>
          <c:orientation val="minMax"/>
        </c:scaling>
        <c:delete val="0"/>
        <c:axPos val="l"/>
        <c:majorGridlines>
          <c:spPr>
            <a:ln cmpd="dbl">
              <a:solidFill>
                <a:srgbClr val="00B050"/>
              </a:solidFill>
            </a:ln>
          </c:spPr>
        </c:majorGridlines>
        <c:numFmt formatCode="0.0E-0" sourceLinked="0"/>
        <c:majorTickMark val="none"/>
        <c:minorTickMark val="none"/>
        <c:tickLblPos val="nextTo"/>
        <c:crossAx val="359818368"/>
        <c:crosses val="autoZero"/>
        <c:crossBetween val="midCat"/>
      </c:valAx>
      <c:spPr>
        <a:effectLst>
          <a:glow rad="139700">
            <a:srgbClr val="92D050">
              <a:alpha val="40000"/>
            </a:srgbClr>
          </a:glow>
        </a:effectLst>
      </c:spPr>
    </c:plotArea>
    <c:plotVisOnly val="1"/>
    <c:dispBlanksAs val="gap"/>
    <c:showDLblsOverMax val="0"/>
  </c:chart>
  <c:spPr>
    <a:solidFill>
      <a:sysClr val="window" lastClr="FFFFFF"/>
    </a:solidFill>
  </c:spPr>
  <c:externalData r:id="rId2">
    <c:autoUpdate val="0"/>
  </c:externalData>
  <c:userShapes r:id="rId3"/>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0"/>
    <c:plotArea>
      <c:layout>
        <c:manualLayout>
          <c:layoutTarget val="inner"/>
          <c:xMode val="edge"/>
          <c:yMode val="edge"/>
          <c:x val="0.12774795308558592"/>
          <c:y val="0.10251550166141872"/>
          <c:w val="0.81055636688618626"/>
          <c:h val="0.75302656502526755"/>
        </c:manualLayout>
      </c:layout>
      <c:scatterChart>
        <c:scatterStyle val="lineMarker"/>
        <c:varyColors val="0"/>
        <c:ser>
          <c:idx val="0"/>
          <c:order val="0"/>
          <c:spPr>
            <a:ln w="28575">
              <a:noFill/>
            </a:ln>
          </c:spPr>
          <c:xVal>
            <c:numRef>
              <c:f>RR2XY!$A:$A</c:f>
              <c:numCache>
                <c:formatCode>General</c:formatCode>
                <c:ptCount val="1048576"/>
                <c:pt idx="3">
                  <c:v>0</c:v>
                </c:pt>
                <c:pt idx="4">
                  <c:v>0</c:v>
                </c:pt>
                <c:pt idx="5">
                  <c:v>0</c:v>
                </c:pt>
                <c:pt idx="6">
                  <c:v>0</c:v>
                </c:pt>
                <c:pt idx="7">
                  <c:v>0</c:v>
                </c:pt>
                <c:pt idx="8">
                  <c:v>0</c:v>
                </c:pt>
                <c:pt idx="9">
                  <c:v>1</c:v>
                </c:pt>
                <c:pt idx="10">
                  <c:v>2</c:v>
                </c:pt>
                <c:pt idx="11">
                  <c:v>3</c:v>
                </c:pt>
                <c:pt idx="12">
                  <c:v>4</c:v>
                </c:pt>
                <c:pt idx="13">
                  <c:v>5</c:v>
                </c:pt>
                <c:pt idx="14">
                  <c:v>6</c:v>
                </c:pt>
                <c:pt idx="15">
                  <c:v>7</c:v>
                </c:pt>
                <c:pt idx="16">
                  <c:v>8</c:v>
                </c:pt>
                <c:pt idx="17">
                  <c:v>9</c:v>
                </c:pt>
                <c:pt idx="18">
                  <c:v>10</c:v>
                </c:pt>
                <c:pt idx="19">
                  <c:v>11</c:v>
                </c:pt>
                <c:pt idx="20">
                  <c:v>12</c:v>
                </c:pt>
                <c:pt idx="21">
                  <c:v>13</c:v>
                </c:pt>
                <c:pt idx="22">
                  <c:v>14</c:v>
                </c:pt>
                <c:pt idx="23">
                  <c:v>15</c:v>
                </c:pt>
                <c:pt idx="24">
                  <c:v>16</c:v>
                </c:pt>
                <c:pt idx="25">
                  <c:v>17</c:v>
                </c:pt>
                <c:pt idx="26">
                  <c:v>18</c:v>
                </c:pt>
                <c:pt idx="27">
                  <c:v>19</c:v>
                </c:pt>
                <c:pt idx="28">
                  <c:v>20</c:v>
                </c:pt>
                <c:pt idx="29">
                  <c:v>21</c:v>
                </c:pt>
                <c:pt idx="30">
                  <c:v>22</c:v>
                </c:pt>
                <c:pt idx="31">
                  <c:v>23</c:v>
                </c:pt>
                <c:pt idx="32">
                  <c:v>24</c:v>
                </c:pt>
                <c:pt idx="33">
                  <c:v>25</c:v>
                </c:pt>
                <c:pt idx="34">
                  <c:v>26</c:v>
                </c:pt>
                <c:pt idx="35">
                  <c:v>27</c:v>
                </c:pt>
                <c:pt idx="36">
                  <c:v>0</c:v>
                </c:pt>
                <c:pt idx="37">
                  <c:v>0</c:v>
                </c:pt>
                <c:pt idx="38">
                  <c:v>0</c:v>
                </c:pt>
                <c:pt idx="39">
                  <c:v>27</c:v>
                </c:pt>
                <c:pt idx="40">
                  <c:v>27.05</c:v>
                </c:pt>
                <c:pt idx="41">
                  <c:v>27.099999999999998</c:v>
                </c:pt>
                <c:pt idx="42">
                  <c:v>27.150000000000002</c:v>
                </c:pt>
                <c:pt idx="43">
                  <c:v>27.2</c:v>
                </c:pt>
                <c:pt idx="44">
                  <c:v>27.25</c:v>
                </c:pt>
                <c:pt idx="45">
                  <c:v>27.3</c:v>
                </c:pt>
                <c:pt idx="46">
                  <c:v>27.349999999999998</c:v>
                </c:pt>
                <c:pt idx="47">
                  <c:v>27.400000000000002</c:v>
                </c:pt>
                <c:pt idx="48">
                  <c:v>27.45</c:v>
                </c:pt>
                <c:pt idx="49">
                  <c:v>27.5</c:v>
                </c:pt>
                <c:pt idx="50">
                  <c:v>27.55</c:v>
                </c:pt>
                <c:pt idx="51">
                  <c:v>27.599999999999998</c:v>
                </c:pt>
                <c:pt idx="52">
                  <c:v>27.650000000000002</c:v>
                </c:pt>
                <c:pt idx="53">
                  <c:v>27.7</c:v>
                </c:pt>
                <c:pt idx="54">
                  <c:v>27.75</c:v>
                </c:pt>
                <c:pt idx="55">
                  <c:v>27.799999999999997</c:v>
                </c:pt>
                <c:pt idx="56">
                  <c:v>27.85</c:v>
                </c:pt>
                <c:pt idx="57">
                  <c:v>27.900000000000002</c:v>
                </c:pt>
                <c:pt idx="58">
                  <c:v>27.95</c:v>
                </c:pt>
                <c:pt idx="59">
                  <c:v>28</c:v>
                </c:pt>
                <c:pt idx="60">
                  <c:v>28.049999999999997</c:v>
                </c:pt>
                <c:pt idx="61">
                  <c:v>28.1</c:v>
                </c:pt>
                <c:pt idx="62">
                  <c:v>28.150000000000002</c:v>
                </c:pt>
                <c:pt idx="63">
                  <c:v>28.2</c:v>
                </c:pt>
                <c:pt idx="64">
                  <c:v>28.25</c:v>
                </c:pt>
                <c:pt idx="65">
                  <c:v>28.299999999999997</c:v>
                </c:pt>
                <c:pt idx="66">
                  <c:v>28.35</c:v>
                </c:pt>
                <c:pt idx="67">
                  <c:v>28.400000000000002</c:v>
                </c:pt>
                <c:pt idx="68">
                  <c:v>28.45</c:v>
                </c:pt>
                <c:pt idx="69">
                  <c:v>28.5</c:v>
                </c:pt>
                <c:pt idx="70">
                  <c:v>28.55</c:v>
                </c:pt>
                <c:pt idx="71">
                  <c:v>28.6</c:v>
                </c:pt>
                <c:pt idx="72">
                  <c:v>28.65</c:v>
                </c:pt>
                <c:pt idx="73">
                  <c:v>28.7</c:v>
                </c:pt>
                <c:pt idx="74">
                  <c:v>28.75</c:v>
                </c:pt>
                <c:pt idx="75">
                  <c:v>28.8</c:v>
                </c:pt>
                <c:pt idx="76">
                  <c:v>28.85</c:v>
                </c:pt>
                <c:pt idx="77">
                  <c:v>28.9</c:v>
                </c:pt>
                <c:pt idx="78">
                  <c:v>28.95</c:v>
                </c:pt>
                <c:pt idx="79">
                  <c:v>29</c:v>
                </c:pt>
                <c:pt idx="80">
                  <c:v>29.05</c:v>
                </c:pt>
                <c:pt idx="81">
                  <c:v>29.1</c:v>
                </c:pt>
                <c:pt idx="82">
                  <c:v>29.15</c:v>
                </c:pt>
                <c:pt idx="83">
                  <c:v>29.2</c:v>
                </c:pt>
                <c:pt idx="84">
                  <c:v>29.25</c:v>
                </c:pt>
                <c:pt idx="85">
                  <c:v>29.3</c:v>
                </c:pt>
                <c:pt idx="86">
                  <c:v>29.35</c:v>
                </c:pt>
                <c:pt idx="87">
                  <c:v>29.4</c:v>
                </c:pt>
                <c:pt idx="88">
                  <c:v>29.45</c:v>
                </c:pt>
                <c:pt idx="89">
                  <c:v>29.5</c:v>
                </c:pt>
                <c:pt idx="90">
                  <c:v>29.55</c:v>
                </c:pt>
                <c:pt idx="91">
                  <c:v>29.6</c:v>
                </c:pt>
                <c:pt idx="92">
                  <c:v>29.65</c:v>
                </c:pt>
                <c:pt idx="93">
                  <c:v>29.7</c:v>
                </c:pt>
                <c:pt idx="94">
                  <c:v>29.75</c:v>
                </c:pt>
                <c:pt idx="95">
                  <c:v>29.8</c:v>
                </c:pt>
                <c:pt idx="96">
                  <c:v>29.85</c:v>
                </c:pt>
                <c:pt idx="97">
                  <c:v>29.9</c:v>
                </c:pt>
                <c:pt idx="98">
                  <c:v>29.95</c:v>
                </c:pt>
                <c:pt idx="99">
                  <c:v>30</c:v>
                </c:pt>
                <c:pt idx="100">
                  <c:v>30.05</c:v>
                </c:pt>
                <c:pt idx="101">
                  <c:v>30.099999999999998</c:v>
                </c:pt>
                <c:pt idx="102">
                  <c:v>30.15</c:v>
                </c:pt>
                <c:pt idx="103">
                  <c:v>30.200000000000003</c:v>
                </c:pt>
                <c:pt idx="104">
                  <c:v>30.25</c:v>
                </c:pt>
                <c:pt idx="105">
                  <c:v>30.3</c:v>
                </c:pt>
                <c:pt idx="106">
                  <c:v>30.349999999999998</c:v>
                </c:pt>
                <c:pt idx="107">
                  <c:v>30.4</c:v>
                </c:pt>
                <c:pt idx="108">
                  <c:v>30.450000000000003</c:v>
                </c:pt>
                <c:pt idx="109">
                  <c:v>30.5</c:v>
                </c:pt>
                <c:pt idx="110">
                  <c:v>30.55</c:v>
                </c:pt>
                <c:pt idx="111">
                  <c:v>30.599999999999998</c:v>
                </c:pt>
                <c:pt idx="112">
                  <c:v>30.65</c:v>
                </c:pt>
                <c:pt idx="113">
                  <c:v>30.700000000000003</c:v>
                </c:pt>
                <c:pt idx="114">
                  <c:v>30.75</c:v>
                </c:pt>
                <c:pt idx="115">
                  <c:v>30.8</c:v>
                </c:pt>
                <c:pt idx="116">
                  <c:v>30.849999999999998</c:v>
                </c:pt>
                <c:pt idx="117">
                  <c:v>30.900000000000002</c:v>
                </c:pt>
                <c:pt idx="118">
                  <c:v>30.95</c:v>
                </c:pt>
                <c:pt idx="119">
                  <c:v>31</c:v>
                </c:pt>
                <c:pt idx="120">
                  <c:v>31.05</c:v>
                </c:pt>
                <c:pt idx="121">
                  <c:v>31.099999999999998</c:v>
                </c:pt>
                <c:pt idx="122">
                  <c:v>31.150000000000002</c:v>
                </c:pt>
                <c:pt idx="123">
                  <c:v>31.2</c:v>
                </c:pt>
                <c:pt idx="124">
                  <c:v>31.25</c:v>
                </c:pt>
                <c:pt idx="125">
                  <c:v>31.3</c:v>
                </c:pt>
                <c:pt idx="126">
                  <c:v>31.35</c:v>
                </c:pt>
                <c:pt idx="127">
                  <c:v>31.4</c:v>
                </c:pt>
                <c:pt idx="128">
                  <c:v>31.45</c:v>
                </c:pt>
                <c:pt idx="129">
                  <c:v>31.5</c:v>
                </c:pt>
                <c:pt idx="130">
                  <c:v>31.55</c:v>
                </c:pt>
                <c:pt idx="131">
                  <c:v>31.6</c:v>
                </c:pt>
                <c:pt idx="132">
                  <c:v>31.65</c:v>
                </c:pt>
                <c:pt idx="133">
                  <c:v>31.7</c:v>
                </c:pt>
                <c:pt idx="134">
                  <c:v>31.75</c:v>
                </c:pt>
                <c:pt idx="135">
                  <c:v>31.8</c:v>
                </c:pt>
                <c:pt idx="136">
                  <c:v>31.850000000000005</c:v>
                </c:pt>
                <c:pt idx="137">
                  <c:v>31.9</c:v>
                </c:pt>
                <c:pt idx="138">
                  <c:v>31.95</c:v>
                </c:pt>
                <c:pt idx="139">
                  <c:v>32</c:v>
                </c:pt>
                <c:pt idx="140">
                  <c:v>32.050000000000004</c:v>
                </c:pt>
                <c:pt idx="141">
                  <c:v>32.099999999999994</c:v>
                </c:pt>
                <c:pt idx="142">
                  <c:v>32.15</c:v>
                </c:pt>
                <c:pt idx="143">
                  <c:v>32.200000000000003</c:v>
                </c:pt>
                <c:pt idx="144">
                  <c:v>32.25</c:v>
                </c:pt>
                <c:pt idx="145">
                  <c:v>32.300000000000004</c:v>
                </c:pt>
                <c:pt idx="146">
                  <c:v>32.349999999999994</c:v>
                </c:pt>
                <c:pt idx="147">
                  <c:v>32.4</c:v>
                </c:pt>
                <c:pt idx="148">
                  <c:v>32.450000000000003</c:v>
                </c:pt>
                <c:pt idx="149">
                  <c:v>32.5</c:v>
                </c:pt>
                <c:pt idx="150">
                  <c:v>32.550000000000004</c:v>
                </c:pt>
                <c:pt idx="151">
                  <c:v>32.599999999999994</c:v>
                </c:pt>
                <c:pt idx="152">
                  <c:v>32.65</c:v>
                </c:pt>
                <c:pt idx="153">
                  <c:v>32.700000000000003</c:v>
                </c:pt>
                <c:pt idx="154">
                  <c:v>32.75</c:v>
                </c:pt>
                <c:pt idx="155">
                  <c:v>32.800000000000004</c:v>
                </c:pt>
                <c:pt idx="156">
                  <c:v>32.849999999999994</c:v>
                </c:pt>
                <c:pt idx="157">
                  <c:v>32.9</c:v>
                </c:pt>
                <c:pt idx="158">
                  <c:v>32.950000000000003</c:v>
                </c:pt>
                <c:pt idx="159">
                  <c:v>33</c:v>
                </c:pt>
                <c:pt idx="160">
                  <c:v>0</c:v>
                </c:pt>
                <c:pt idx="161">
                  <c:v>0</c:v>
                </c:pt>
                <c:pt idx="162">
                  <c:v>0</c:v>
                </c:pt>
                <c:pt idx="163">
                  <c:v>33</c:v>
                </c:pt>
                <c:pt idx="164">
                  <c:v>33.017800000000001</c:v>
                </c:pt>
                <c:pt idx="165">
                  <c:v>33.035599999999995</c:v>
                </c:pt>
                <c:pt idx="166">
                  <c:v>33.053399999999996</c:v>
                </c:pt>
                <c:pt idx="167">
                  <c:v>33.071200000000005</c:v>
                </c:pt>
                <c:pt idx="168">
                  <c:v>33.088999999999999</c:v>
                </c:pt>
                <c:pt idx="169">
                  <c:v>33.1068</c:v>
                </c:pt>
                <c:pt idx="170">
                  <c:v>33.124599999999994</c:v>
                </c:pt>
                <c:pt idx="171">
                  <c:v>33.142400000000002</c:v>
                </c:pt>
                <c:pt idx="172">
                  <c:v>33.160200000000003</c:v>
                </c:pt>
                <c:pt idx="173">
                  <c:v>33.177999999999997</c:v>
                </c:pt>
                <c:pt idx="174">
                  <c:v>0</c:v>
                </c:pt>
                <c:pt idx="175">
                  <c:v>0</c:v>
                </c:pt>
                <c:pt idx="176">
                  <c:v>0</c:v>
                </c:pt>
                <c:pt idx="177">
                  <c:v>33.177999999999997</c:v>
                </c:pt>
                <c:pt idx="178">
                  <c:v>33.228000000000002</c:v>
                </c:pt>
                <c:pt idx="179">
                  <c:v>33.277999999999999</c:v>
                </c:pt>
                <c:pt idx="180">
                  <c:v>33.328000000000003</c:v>
                </c:pt>
                <c:pt idx="181">
                  <c:v>33.378</c:v>
                </c:pt>
                <c:pt idx="182">
                  <c:v>33.427999999999997</c:v>
                </c:pt>
                <c:pt idx="183">
                  <c:v>33.478000000000002</c:v>
                </c:pt>
                <c:pt idx="184">
                  <c:v>33.528000000000006</c:v>
                </c:pt>
                <c:pt idx="185">
                  <c:v>33.577999999999996</c:v>
                </c:pt>
                <c:pt idx="186">
                  <c:v>33.628</c:v>
                </c:pt>
                <c:pt idx="187">
                  <c:v>33.677999999999997</c:v>
                </c:pt>
                <c:pt idx="188">
                  <c:v>33.728000000000002</c:v>
                </c:pt>
                <c:pt idx="189">
                  <c:v>33.778000000000006</c:v>
                </c:pt>
                <c:pt idx="190">
                  <c:v>33.827999999999996</c:v>
                </c:pt>
                <c:pt idx="191">
                  <c:v>33.878</c:v>
                </c:pt>
                <c:pt idx="192">
                  <c:v>33.927999999999997</c:v>
                </c:pt>
                <c:pt idx="193">
                  <c:v>33.978000000000002</c:v>
                </c:pt>
                <c:pt idx="194">
                  <c:v>34.028000000000006</c:v>
                </c:pt>
                <c:pt idx="195">
                  <c:v>34.077999999999996</c:v>
                </c:pt>
                <c:pt idx="196">
                  <c:v>34.128</c:v>
                </c:pt>
                <c:pt idx="197">
                  <c:v>34.177999999999997</c:v>
                </c:pt>
                <c:pt idx="198">
                  <c:v>34.228000000000002</c:v>
                </c:pt>
                <c:pt idx="199">
                  <c:v>34.278000000000006</c:v>
                </c:pt>
                <c:pt idx="200">
                  <c:v>34.327999999999996</c:v>
                </c:pt>
                <c:pt idx="201">
                  <c:v>34.378</c:v>
                </c:pt>
                <c:pt idx="202">
                  <c:v>34.427999999999997</c:v>
                </c:pt>
                <c:pt idx="203">
                  <c:v>34.478000000000002</c:v>
                </c:pt>
                <c:pt idx="204">
                  <c:v>34.528000000000006</c:v>
                </c:pt>
                <c:pt idx="205">
                  <c:v>34.577999999999996</c:v>
                </c:pt>
                <c:pt idx="206">
                  <c:v>34.628</c:v>
                </c:pt>
                <c:pt idx="207">
                  <c:v>34.677999999999997</c:v>
                </c:pt>
                <c:pt idx="208">
                  <c:v>34.728000000000002</c:v>
                </c:pt>
                <c:pt idx="209">
                  <c:v>34.778000000000006</c:v>
                </c:pt>
                <c:pt idx="210">
                  <c:v>34.827999999999996</c:v>
                </c:pt>
                <c:pt idx="211">
                  <c:v>34.878</c:v>
                </c:pt>
                <c:pt idx="212">
                  <c:v>34.927999999999997</c:v>
                </c:pt>
                <c:pt idx="213">
                  <c:v>34.978000000000002</c:v>
                </c:pt>
                <c:pt idx="214">
                  <c:v>35.027999999999999</c:v>
                </c:pt>
                <c:pt idx="215">
                  <c:v>35.077999999999996</c:v>
                </c:pt>
                <c:pt idx="216">
                  <c:v>35.128</c:v>
                </c:pt>
                <c:pt idx="217">
                  <c:v>35.178000000000004</c:v>
                </c:pt>
                <c:pt idx="218">
                  <c:v>35.228000000000002</c:v>
                </c:pt>
                <c:pt idx="219">
                  <c:v>35.277999999999999</c:v>
                </c:pt>
                <c:pt idx="220">
                  <c:v>35.327999999999996</c:v>
                </c:pt>
                <c:pt idx="221">
                  <c:v>35.378</c:v>
                </c:pt>
                <c:pt idx="222">
                  <c:v>35.428000000000004</c:v>
                </c:pt>
                <c:pt idx="223">
                  <c:v>35.478000000000002</c:v>
                </c:pt>
                <c:pt idx="224">
                  <c:v>35.527999999999999</c:v>
                </c:pt>
                <c:pt idx="225">
                  <c:v>35.577999999999996</c:v>
                </c:pt>
                <c:pt idx="226">
                  <c:v>35.628</c:v>
                </c:pt>
                <c:pt idx="227">
                  <c:v>35.678000000000004</c:v>
                </c:pt>
                <c:pt idx="228">
                  <c:v>35.728000000000002</c:v>
                </c:pt>
                <c:pt idx="229">
                  <c:v>35.777999999999999</c:v>
                </c:pt>
                <c:pt idx="230">
                  <c:v>35.827999999999996</c:v>
                </c:pt>
                <c:pt idx="231">
                  <c:v>35.878</c:v>
                </c:pt>
                <c:pt idx="232">
                  <c:v>35.928000000000004</c:v>
                </c:pt>
                <c:pt idx="233">
                  <c:v>35.978000000000002</c:v>
                </c:pt>
                <c:pt idx="234">
                  <c:v>36.027999999999999</c:v>
                </c:pt>
                <c:pt idx="235">
                  <c:v>36.077999999999996</c:v>
                </c:pt>
                <c:pt idx="236">
                  <c:v>36.128</c:v>
                </c:pt>
                <c:pt idx="237">
                  <c:v>36.178000000000004</c:v>
                </c:pt>
                <c:pt idx="238">
                  <c:v>36.228000000000002</c:v>
                </c:pt>
                <c:pt idx="239">
                  <c:v>36.277999999999999</c:v>
                </c:pt>
                <c:pt idx="240">
                  <c:v>36.327999999999996</c:v>
                </c:pt>
                <c:pt idx="241">
                  <c:v>36.378</c:v>
                </c:pt>
                <c:pt idx="242">
                  <c:v>36.428000000000004</c:v>
                </c:pt>
                <c:pt idx="243">
                  <c:v>36.477999999999994</c:v>
                </c:pt>
                <c:pt idx="244">
                  <c:v>36.527999999999999</c:v>
                </c:pt>
                <c:pt idx="245">
                  <c:v>36.578000000000003</c:v>
                </c:pt>
                <c:pt idx="246">
                  <c:v>36.628</c:v>
                </c:pt>
                <c:pt idx="247">
                  <c:v>36.678000000000004</c:v>
                </c:pt>
                <c:pt idx="248">
                  <c:v>36.727999999999994</c:v>
                </c:pt>
                <c:pt idx="249">
                  <c:v>36.777999999999999</c:v>
                </c:pt>
                <c:pt idx="250">
                  <c:v>36.828000000000003</c:v>
                </c:pt>
                <c:pt idx="251">
                  <c:v>36.878</c:v>
                </c:pt>
                <c:pt idx="252">
                  <c:v>36.928000000000004</c:v>
                </c:pt>
                <c:pt idx="253">
                  <c:v>36.977999999999994</c:v>
                </c:pt>
                <c:pt idx="254">
                  <c:v>37.027999999999999</c:v>
                </c:pt>
                <c:pt idx="255">
                  <c:v>37.078000000000003</c:v>
                </c:pt>
                <c:pt idx="256">
                  <c:v>37.128</c:v>
                </c:pt>
                <c:pt idx="257">
                  <c:v>37.178000000000004</c:v>
                </c:pt>
                <c:pt idx="258">
                  <c:v>37.227999999999994</c:v>
                </c:pt>
                <c:pt idx="259">
                  <c:v>37.277999999999999</c:v>
                </c:pt>
                <c:pt idx="260">
                  <c:v>37.328000000000003</c:v>
                </c:pt>
                <c:pt idx="261">
                  <c:v>37.378</c:v>
                </c:pt>
                <c:pt idx="262">
                  <c:v>37.428000000000004</c:v>
                </c:pt>
                <c:pt idx="263">
                  <c:v>37.477999999999994</c:v>
                </c:pt>
                <c:pt idx="264">
                  <c:v>37.527999999999999</c:v>
                </c:pt>
                <c:pt idx="265">
                  <c:v>37.578000000000003</c:v>
                </c:pt>
                <c:pt idx="266">
                  <c:v>37.628</c:v>
                </c:pt>
                <c:pt idx="267">
                  <c:v>37.678000000000004</c:v>
                </c:pt>
                <c:pt idx="268">
                  <c:v>37.727999999999994</c:v>
                </c:pt>
                <c:pt idx="269">
                  <c:v>37.777999999999999</c:v>
                </c:pt>
                <c:pt idx="270">
                  <c:v>37.828000000000003</c:v>
                </c:pt>
                <c:pt idx="271">
                  <c:v>37.878</c:v>
                </c:pt>
                <c:pt idx="272">
                  <c:v>37.928000000000004</c:v>
                </c:pt>
                <c:pt idx="273">
                  <c:v>37.977999999999994</c:v>
                </c:pt>
                <c:pt idx="274">
                  <c:v>38.027999999999999</c:v>
                </c:pt>
                <c:pt idx="275">
                  <c:v>38.078000000000003</c:v>
                </c:pt>
                <c:pt idx="276">
                  <c:v>38.128</c:v>
                </c:pt>
                <c:pt idx="277">
                  <c:v>38.177999999999997</c:v>
                </c:pt>
                <c:pt idx="278">
                  <c:v>38.228000000000002</c:v>
                </c:pt>
                <c:pt idx="279">
                  <c:v>38.277999999999999</c:v>
                </c:pt>
                <c:pt idx="280">
                  <c:v>38.328000000000003</c:v>
                </c:pt>
                <c:pt idx="281">
                  <c:v>38.378</c:v>
                </c:pt>
                <c:pt idx="282">
                  <c:v>38.427999999999997</c:v>
                </c:pt>
                <c:pt idx="283">
                  <c:v>38.478000000000002</c:v>
                </c:pt>
                <c:pt idx="284">
                  <c:v>38.527999999999999</c:v>
                </c:pt>
                <c:pt idx="285">
                  <c:v>38.578000000000003</c:v>
                </c:pt>
                <c:pt idx="286">
                  <c:v>38.628</c:v>
                </c:pt>
                <c:pt idx="287">
                  <c:v>38.677999999999997</c:v>
                </c:pt>
                <c:pt idx="288">
                  <c:v>38.728000000000002</c:v>
                </c:pt>
                <c:pt idx="289">
                  <c:v>38.777999999999999</c:v>
                </c:pt>
                <c:pt idx="290">
                  <c:v>38.828000000000003</c:v>
                </c:pt>
                <c:pt idx="291">
                  <c:v>38.878</c:v>
                </c:pt>
                <c:pt idx="292">
                  <c:v>38.927999999999997</c:v>
                </c:pt>
                <c:pt idx="293">
                  <c:v>38.978000000000002</c:v>
                </c:pt>
                <c:pt idx="294">
                  <c:v>39.027999999999999</c:v>
                </c:pt>
                <c:pt idx="295">
                  <c:v>39.078000000000003</c:v>
                </c:pt>
                <c:pt idx="296">
                  <c:v>39.128</c:v>
                </c:pt>
                <c:pt idx="297">
                  <c:v>39.177999999999997</c:v>
                </c:pt>
                <c:pt idx="298">
                  <c:v>0</c:v>
                </c:pt>
                <c:pt idx="299">
                  <c:v>0</c:v>
                </c:pt>
                <c:pt idx="300">
                  <c:v>0</c:v>
                </c:pt>
                <c:pt idx="301">
                  <c:v>39.177999999999997</c:v>
                </c:pt>
                <c:pt idx="302">
                  <c:v>40.177999999999997</c:v>
                </c:pt>
                <c:pt idx="303">
                  <c:v>41.177999999999997</c:v>
                </c:pt>
                <c:pt idx="304">
                  <c:v>42.177999999999997</c:v>
                </c:pt>
                <c:pt idx="305">
                  <c:v>43.178000000000004</c:v>
                </c:pt>
                <c:pt idx="306">
                  <c:v>44.178000000000004</c:v>
                </c:pt>
                <c:pt idx="307">
                  <c:v>45.178000000000004</c:v>
                </c:pt>
                <c:pt idx="308">
                  <c:v>46.177999999999997</c:v>
                </c:pt>
                <c:pt idx="309">
                  <c:v>47.177999999999997</c:v>
                </c:pt>
                <c:pt idx="310">
                  <c:v>48.177999999999997</c:v>
                </c:pt>
                <c:pt idx="311">
                  <c:v>49.177999999999997</c:v>
                </c:pt>
                <c:pt idx="312">
                  <c:v>50.177999999999997</c:v>
                </c:pt>
                <c:pt idx="313">
                  <c:v>51.178000000000004</c:v>
                </c:pt>
                <c:pt idx="314">
                  <c:v>52.178000000000004</c:v>
                </c:pt>
                <c:pt idx="315">
                  <c:v>53.178000000000004</c:v>
                </c:pt>
                <c:pt idx="316">
                  <c:v>54.177999999999997</c:v>
                </c:pt>
                <c:pt idx="317">
                  <c:v>55.177999999999997</c:v>
                </c:pt>
                <c:pt idx="318">
                  <c:v>56.177999999999997</c:v>
                </c:pt>
                <c:pt idx="319">
                  <c:v>57.177999999999997</c:v>
                </c:pt>
                <c:pt idx="320">
                  <c:v>58.177999999999997</c:v>
                </c:pt>
                <c:pt idx="321">
                  <c:v>59.178000000000004</c:v>
                </c:pt>
                <c:pt idx="322">
                  <c:v>60.178000000000004</c:v>
                </c:pt>
                <c:pt idx="323">
                  <c:v>61.178000000000004</c:v>
                </c:pt>
                <c:pt idx="324">
                  <c:v>62.177999999999997</c:v>
                </c:pt>
                <c:pt idx="325">
                  <c:v>63.177999999999997</c:v>
                </c:pt>
                <c:pt idx="326">
                  <c:v>64.177999999999997</c:v>
                </c:pt>
                <c:pt idx="327">
                  <c:v>65.177999999999997</c:v>
                </c:pt>
                <c:pt idx="328">
                  <c:v>66.177999999999997</c:v>
                </c:pt>
                <c:pt idx="329">
                  <c:v>0</c:v>
                </c:pt>
                <c:pt idx="330">
                  <c:v>0</c:v>
                </c:pt>
                <c:pt idx="331">
                  <c:v>0</c:v>
                </c:pt>
                <c:pt idx="332">
                  <c:v>66.177999999999997</c:v>
                </c:pt>
                <c:pt idx="333">
                  <c:v>66.177999999999997</c:v>
                </c:pt>
                <c:pt idx="334">
                  <c:v>0</c:v>
                </c:pt>
                <c:pt idx="335">
                  <c:v>0</c:v>
                </c:pt>
                <c:pt idx="336">
                  <c:v>0</c:v>
                </c:pt>
                <c:pt idx="337">
                  <c:v>39.177999999999997</c:v>
                </c:pt>
                <c:pt idx="338">
                  <c:v>39.177999999999997</c:v>
                </c:pt>
                <c:pt idx="339">
                  <c:v>0</c:v>
                </c:pt>
                <c:pt idx="340">
                  <c:v>0</c:v>
                </c:pt>
                <c:pt idx="341">
                  <c:v>0</c:v>
                </c:pt>
                <c:pt idx="342">
                  <c:v>33.177999999999997</c:v>
                </c:pt>
                <c:pt idx="343">
                  <c:v>33.177999999999997</c:v>
                </c:pt>
                <c:pt idx="344">
                  <c:v>0</c:v>
                </c:pt>
                <c:pt idx="345">
                  <c:v>0</c:v>
                </c:pt>
                <c:pt idx="346">
                  <c:v>0</c:v>
                </c:pt>
                <c:pt idx="347">
                  <c:v>33</c:v>
                </c:pt>
                <c:pt idx="348">
                  <c:v>33</c:v>
                </c:pt>
                <c:pt idx="349">
                  <c:v>0</c:v>
                </c:pt>
                <c:pt idx="350">
                  <c:v>0</c:v>
                </c:pt>
                <c:pt idx="351">
                  <c:v>0</c:v>
                </c:pt>
                <c:pt idx="352">
                  <c:v>27</c:v>
                </c:pt>
                <c:pt idx="353">
                  <c:v>27</c:v>
                </c:pt>
                <c:pt idx="354">
                  <c:v>0</c:v>
                </c:pt>
                <c:pt idx="355">
                  <c:v>0</c:v>
                </c:pt>
                <c:pt idx="356">
                  <c:v>0</c:v>
                </c:pt>
                <c:pt idx="357">
                  <c:v>40.177999999999997</c:v>
                </c:pt>
                <c:pt idx="358">
                  <c:v>40.177999999999997</c:v>
                </c:pt>
                <c:pt idx="359">
                  <c:v>41.177999999999997</c:v>
                </c:pt>
                <c:pt idx="360">
                  <c:v>41.177999999999997</c:v>
                </c:pt>
                <c:pt idx="361">
                  <c:v>42.177999999999997</c:v>
                </c:pt>
                <c:pt idx="362">
                  <c:v>42.177999999999997</c:v>
                </c:pt>
                <c:pt idx="363">
                  <c:v>43.178000000000004</c:v>
                </c:pt>
                <c:pt idx="364">
                  <c:v>43.178000000000004</c:v>
                </c:pt>
                <c:pt idx="365">
                  <c:v>44.178000000000004</c:v>
                </c:pt>
                <c:pt idx="366">
                  <c:v>44.178000000000004</c:v>
                </c:pt>
                <c:pt idx="367">
                  <c:v>45.178000000000004</c:v>
                </c:pt>
                <c:pt idx="368">
                  <c:v>45.178000000000004</c:v>
                </c:pt>
                <c:pt idx="369">
                  <c:v>46.177999999999997</c:v>
                </c:pt>
                <c:pt idx="370">
                  <c:v>46.177999999999997</c:v>
                </c:pt>
                <c:pt idx="371">
                  <c:v>47.177999999999997</c:v>
                </c:pt>
                <c:pt idx="372">
                  <c:v>47.177999999999997</c:v>
                </c:pt>
                <c:pt idx="373">
                  <c:v>48.177999999999997</c:v>
                </c:pt>
                <c:pt idx="374">
                  <c:v>48.177999999999997</c:v>
                </c:pt>
                <c:pt idx="375">
                  <c:v>49.177999999999997</c:v>
                </c:pt>
                <c:pt idx="376">
                  <c:v>49.177999999999997</c:v>
                </c:pt>
                <c:pt idx="377">
                  <c:v>50.177999999999997</c:v>
                </c:pt>
                <c:pt idx="378">
                  <c:v>50.177999999999997</c:v>
                </c:pt>
                <c:pt idx="379">
                  <c:v>51.178000000000004</c:v>
                </c:pt>
                <c:pt idx="380">
                  <c:v>51.178000000000004</c:v>
                </c:pt>
                <c:pt idx="381">
                  <c:v>52.178000000000004</c:v>
                </c:pt>
                <c:pt idx="382">
                  <c:v>52.178000000000004</c:v>
                </c:pt>
                <c:pt idx="383">
                  <c:v>53.178000000000004</c:v>
                </c:pt>
                <c:pt idx="384">
                  <c:v>53.178000000000004</c:v>
                </c:pt>
                <c:pt idx="385">
                  <c:v>54.177999999999997</c:v>
                </c:pt>
                <c:pt idx="386">
                  <c:v>54.177999999999997</c:v>
                </c:pt>
                <c:pt idx="387">
                  <c:v>55.177999999999997</c:v>
                </c:pt>
                <c:pt idx="388">
                  <c:v>55.177999999999997</c:v>
                </c:pt>
                <c:pt idx="389">
                  <c:v>56.177999999999997</c:v>
                </c:pt>
                <c:pt idx="390">
                  <c:v>56.177999999999997</c:v>
                </c:pt>
                <c:pt idx="391">
                  <c:v>57.177999999999997</c:v>
                </c:pt>
                <c:pt idx="392">
                  <c:v>57.177999999999997</c:v>
                </c:pt>
                <c:pt idx="393">
                  <c:v>58.177999999999997</c:v>
                </c:pt>
                <c:pt idx="394">
                  <c:v>58.177999999999997</c:v>
                </c:pt>
                <c:pt idx="395">
                  <c:v>59.178000000000004</c:v>
                </c:pt>
                <c:pt idx="396">
                  <c:v>59.178000000000004</c:v>
                </c:pt>
                <c:pt idx="397">
                  <c:v>60.178000000000004</c:v>
                </c:pt>
                <c:pt idx="398">
                  <c:v>60.178000000000004</c:v>
                </c:pt>
                <c:pt idx="399">
                  <c:v>61.178000000000004</c:v>
                </c:pt>
                <c:pt idx="400">
                  <c:v>61.178000000000004</c:v>
                </c:pt>
                <c:pt idx="401">
                  <c:v>62.177999999999997</c:v>
                </c:pt>
                <c:pt idx="402">
                  <c:v>62.177999999999997</c:v>
                </c:pt>
                <c:pt idx="403">
                  <c:v>63.177999999999997</c:v>
                </c:pt>
                <c:pt idx="404">
                  <c:v>63.177999999999997</c:v>
                </c:pt>
                <c:pt idx="405">
                  <c:v>64.177999999999997</c:v>
                </c:pt>
                <c:pt idx="406">
                  <c:v>64.177999999999997</c:v>
                </c:pt>
                <c:pt idx="407">
                  <c:v>65.177999999999997</c:v>
                </c:pt>
                <c:pt idx="408">
                  <c:v>65.177999999999997</c:v>
                </c:pt>
                <c:pt idx="409">
                  <c:v>0</c:v>
                </c:pt>
                <c:pt idx="410">
                  <c:v>0</c:v>
                </c:pt>
                <c:pt idx="411">
                  <c:v>0</c:v>
                </c:pt>
                <c:pt idx="412">
                  <c:v>33.228000000000002</c:v>
                </c:pt>
                <c:pt idx="413">
                  <c:v>33.228000000000002</c:v>
                </c:pt>
                <c:pt idx="414">
                  <c:v>33.277999999999999</c:v>
                </c:pt>
                <c:pt idx="415">
                  <c:v>33.277999999999999</c:v>
                </c:pt>
                <c:pt idx="416">
                  <c:v>33.328000000000003</c:v>
                </c:pt>
                <c:pt idx="417">
                  <c:v>33.328000000000003</c:v>
                </c:pt>
                <c:pt idx="418">
                  <c:v>33.378</c:v>
                </c:pt>
                <c:pt idx="419">
                  <c:v>33.378</c:v>
                </c:pt>
                <c:pt idx="420">
                  <c:v>33.427999999999997</c:v>
                </c:pt>
                <c:pt idx="421">
                  <c:v>33.427999999999997</c:v>
                </c:pt>
                <c:pt idx="422">
                  <c:v>33.478000000000002</c:v>
                </c:pt>
                <c:pt idx="423">
                  <c:v>33.478000000000002</c:v>
                </c:pt>
                <c:pt idx="424">
                  <c:v>33.528000000000006</c:v>
                </c:pt>
                <c:pt idx="425">
                  <c:v>33.528000000000006</c:v>
                </c:pt>
                <c:pt idx="426">
                  <c:v>33.577999999999996</c:v>
                </c:pt>
                <c:pt idx="427">
                  <c:v>33.577999999999996</c:v>
                </c:pt>
                <c:pt idx="428">
                  <c:v>33.628</c:v>
                </c:pt>
                <c:pt idx="429">
                  <c:v>33.628</c:v>
                </c:pt>
                <c:pt idx="430">
                  <c:v>33.677999999999997</c:v>
                </c:pt>
                <c:pt idx="431">
                  <c:v>33.677999999999997</c:v>
                </c:pt>
                <c:pt idx="432">
                  <c:v>33.728000000000002</c:v>
                </c:pt>
                <c:pt idx="433">
                  <c:v>33.728000000000002</c:v>
                </c:pt>
                <c:pt idx="434">
                  <c:v>33.778000000000006</c:v>
                </c:pt>
                <c:pt idx="435">
                  <c:v>33.778000000000006</c:v>
                </c:pt>
                <c:pt idx="436">
                  <c:v>33.827999999999996</c:v>
                </c:pt>
                <c:pt idx="437">
                  <c:v>33.827999999999996</c:v>
                </c:pt>
                <c:pt idx="438">
                  <c:v>33.878</c:v>
                </c:pt>
                <c:pt idx="439">
                  <c:v>33.878</c:v>
                </c:pt>
                <c:pt idx="440">
                  <c:v>33.927999999999997</c:v>
                </c:pt>
                <c:pt idx="441">
                  <c:v>33.927999999999997</c:v>
                </c:pt>
                <c:pt idx="442">
                  <c:v>33.978000000000002</c:v>
                </c:pt>
                <c:pt idx="443">
                  <c:v>33.978000000000002</c:v>
                </c:pt>
                <c:pt idx="444">
                  <c:v>34.028000000000006</c:v>
                </c:pt>
                <c:pt idx="445">
                  <c:v>34.028000000000006</c:v>
                </c:pt>
                <c:pt idx="446">
                  <c:v>34.077999999999996</c:v>
                </c:pt>
                <c:pt idx="447">
                  <c:v>34.077999999999996</c:v>
                </c:pt>
                <c:pt idx="448">
                  <c:v>34.128</c:v>
                </c:pt>
                <c:pt idx="449">
                  <c:v>34.128</c:v>
                </c:pt>
                <c:pt idx="450">
                  <c:v>34.177999999999997</c:v>
                </c:pt>
                <c:pt idx="451">
                  <c:v>34.177999999999997</c:v>
                </c:pt>
                <c:pt idx="452">
                  <c:v>34.228000000000002</c:v>
                </c:pt>
                <c:pt idx="453">
                  <c:v>34.228000000000002</c:v>
                </c:pt>
                <c:pt idx="454">
                  <c:v>34.278000000000006</c:v>
                </c:pt>
                <c:pt idx="455">
                  <c:v>34.278000000000006</c:v>
                </c:pt>
                <c:pt idx="456">
                  <c:v>34.327999999999996</c:v>
                </c:pt>
                <c:pt idx="457">
                  <c:v>34.327999999999996</c:v>
                </c:pt>
                <c:pt idx="458">
                  <c:v>34.378</c:v>
                </c:pt>
                <c:pt idx="459">
                  <c:v>34.378</c:v>
                </c:pt>
                <c:pt idx="460">
                  <c:v>34.427999999999997</c:v>
                </c:pt>
                <c:pt idx="461">
                  <c:v>34.427999999999997</c:v>
                </c:pt>
                <c:pt idx="462">
                  <c:v>34.478000000000002</c:v>
                </c:pt>
                <c:pt idx="463">
                  <c:v>34.478000000000002</c:v>
                </c:pt>
                <c:pt idx="464">
                  <c:v>34.528000000000006</c:v>
                </c:pt>
                <c:pt idx="465">
                  <c:v>34.528000000000006</c:v>
                </c:pt>
                <c:pt idx="466">
                  <c:v>34.577999999999996</c:v>
                </c:pt>
                <c:pt idx="467">
                  <c:v>34.577999999999996</c:v>
                </c:pt>
                <c:pt idx="468">
                  <c:v>34.628</c:v>
                </c:pt>
                <c:pt idx="469">
                  <c:v>34.628</c:v>
                </c:pt>
                <c:pt idx="470">
                  <c:v>34.677999999999997</c:v>
                </c:pt>
                <c:pt idx="471">
                  <c:v>34.677999999999997</c:v>
                </c:pt>
                <c:pt idx="472">
                  <c:v>34.728000000000002</c:v>
                </c:pt>
                <c:pt idx="473">
                  <c:v>34.728000000000002</c:v>
                </c:pt>
                <c:pt idx="474">
                  <c:v>34.778000000000006</c:v>
                </c:pt>
                <c:pt idx="475">
                  <c:v>34.778000000000006</c:v>
                </c:pt>
                <c:pt idx="476">
                  <c:v>34.827999999999996</c:v>
                </c:pt>
                <c:pt idx="477">
                  <c:v>34.827999999999996</c:v>
                </c:pt>
                <c:pt idx="478">
                  <c:v>34.878</c:v>
                </c:pt>
                <c:pt idx="479">
                  <c:v>34.878</c:v>
                </c:pt>
                <c:pt idx="480">
                  <c:v>34.927999999999997</c:v>
                </c:pt>
                <c:pt idx="481">
                  <c:v>34.927999999999997</c:v>
                </c:pt>
                <c:pt idx="482">
                  <c:v>34.978000000000002</c:v>
                </c:pt>
                <c:pt idx="483">
                  <c:v>34.978000000000002</c:v>
                </c:pt>
                <c:pt idx="484">
                  <c:v>35.027999999999999</c:v>
                </c:pt>
                <c:pt idx="485">
                  <c:v>35.027999999999999</c:v>
                </c:pt>
                <c:pt idx="486">
                  <c:v>35.077999999999996</c:v>
                </c:pt>
                <c:pt idx="487">
                  <c:v>35.077999999999996</c:v>
                </c:pt>
                <c:pt idx="488">
                  <c:v>35.128</c:v>
                </c:pt>
                <c:pt idx="489">
                  <c:v>35.128</c:v>
                </c:pt>
                <c:pt idx="490">
                  <c:v>35.178000000000004</c:v>
                </c:pt>
                <c:pt idx="491">
                  <c:v>35.178000000000004</c:v>
                </c:pt>
                <c:pt idx="492">
                  <c:v>35.228000000000002</c:v>
                </c:pt>
                <c:pt idx="493">
                  <c:v>35.228000000000002</c:v>
                </c:pt>
                <c:pt idx="494">
                  <c:v>35.277999999999999</c:v>
                </c:pt>
                <c:pt idx="495">
                  <c:v>35.277999999999999</c:v>
                </c:pt>
                <c:pt idx="496">
                  <c:v>35.327999999999996</c:v>
                </c:pt>
                <c:pt idx="497">
                  <c:v>35.327999999999996</c:v>
                </c:pt>
                <c:pt idx="498">
                  <c:v>35.378</c:v>
                </c:pt>
                <c:pt idx="499">
                  <c:v>35.378</c:v>
                </c:pt>
                <c:pt idx="500">
                  <c:v>35.428000000000004</c:v>
                </c:pt>
                <c:pt idx="501">
                  <c:v>35.428000000000004</c:v>
                </c:pt>
                <c:pt idx="502">
                  <c:v>35.478000000000002</c:v>
                </c:pt>
                <c:pt idx="503">
                  <c:v>35.478000000000002</c:v>
                </c:pt>
                <c:pt idx="504">
                  <c:v>35.527999999999999</c:v>
                </c:pt>
                <c:pt idx="505">
                  <c:v>35.527999999999999</c:v>
                </c:pt>
                <c:pt idx="506">
                  <c:v>35.577999999999996</c:v>
                </c:pt>
                <c:pt idx="507">
                  <c:v>35.577999999999996</c:v>
                </c:pt>
                <c:pt idx="508">
                  <c:v>35.628</c:v>
                </c:pt>
                <c:pt idx="509">
                  <c:v>35.628</c:v>
                </c:pt>
                <c:pt idx="510">
                  <c:v>35.678000000000004</c:v>
                </c:pt>
                <c:pt idx="511">
                  <c:v>35.678000000000004</c:v>
                </c:pt>
                <c:pt idx="512">
                  <c:v>35.728000000000002</c:v>
                </c:pt>
                <c:pt idx="513">
                  <c:v>35.728000000000002</c:v>
                </c:pt>
                <c:pt idx="514">
                  <c:v>35.777999999999999</c:v>
                </c:pt>
                <c:pt idx="515">
                  <c:v>35.777999999999999</c:v>
                </c:pt>
                <c:pt idx="516">
                  <c:v>35.827999999999996</c:v>
                </c:pt>
                <c:pt idx="517">
                  <c:v>35.827999999999996</c:v>
                </c:pt>
                <c:pt idx="518">
                  <c:v>35.878</c:v>
                </c:pt>
                <c:pt idx="519">
                  <c:v>35.878</c:v>
                </c:pt>
                <c:pt idx="520">
                  <c:v>35.928000000000004</c:v>
                </c:pt>
                <c:pt idx="521">
                  <c:v>35.928000000000004</c:v>
                </c:pt>
                <c:pt idx="522">
                  <c:v>35.978000000000002</c:v>
                </c:pt>
                <c:pt idx="523">
                  <c:v>35.978000000000002</c:v>
                </c:pt>
                <c:pt idx="524">
                  <c:v>36.027999999999999</c:v>
                </c:pt>
                <c:pt idx="525">
                  <c:v>36.027999999999999</c:v>
                </c:pt>
                <c:pt idx="526">
                  <c:v>36.077999999999996</c:v>
                </c:pt>
                <c:pt idx="527">
                  <c:v>36.077999999999996</c:v>
                </c:pt>
                <c:pt idx="528">
                  <c:v>36.128</c:v>
                </c:pt>
                <c:pt idx="529">
                  <c:v>36.128</c:v>
                </c:pt>
                <c:pt idx="530">
                  <c:v>36.178000000000004</c:v>
                </c:pt>
                <c:pt idx="531">
                  <c:v>36.178000000000004</c:v>
                </c:pt>
                <c:pt idx="532">
                  <c:v>36.228000000000002</c:v>
                </c:pt>
                <c:pt idx="533">
                  <c:v>36.228000000000002</c:v>
                </c:pt>
                <c:pt idx="534">
                  <c:v>36.277999999999999</c:v>
                </c:pt>
                <c:pt idx="535">
                  <c:v>36.277999999999999</c:v>
                </c:pt>
                <c:pt idx="536">
                  <c:v>36.327999999999996</c:v>
                </c:pt>
                <c:pt idx="537">
                  <c:v>36.327999999999996</c:v>
                </c:pt>
                <c:pt idx="538">
                  <c:v>36.378</c:v>
                </c:pt>
                <c:pt idx="539">
                  <c:v>36.378</c:v>
                </c:pt>
                <c:pt idx="540">
                  <c:v>36.428000000000004</c:v>
                </c:pt>
                <c:pt idx="541">
                  <c:v>36.428000000000004</c:v>
                </c:pt>
                <c:pt idx="542">
                  <c:v>36.477999999999994</c:v>
                </c:pt>
                <c:pt idx="543">
                  <c:v>36.477999999999994</c:v>
                </c:pt>
                <c:pt idx="544">
                  <c:v>36.527999999999999</c:v>
                </c:pt>
                <c:pt idx="545">
                  <c:v>36.527999999999999</c:v>
                </c:pt>
                <c:pt idx="546">
                  <c:v>36.578000000000003</c:v>
                </c:pt>
                <c:pt idx="547">
                  <c:v>36.578000000000003</c:v>
                </c:pt>
                <c:pt idx="548">
                  <c:v>36.628</c:v>
                </c:pt>
                <c:pt idx="549">
                  <c:v>36.628</c:v>
                </c:pt>
                <c:pt idx="550">
                  <c:v>36.678000000000004</c:v>
                </c:pt>
                <c:pt idx="551">
                  <c:v>36.678000000000004</c:v>
                </c:pt>
                <c:pt idx="552">
                  <c:v>36.727999999999994</c:v>
                </c:pt>
                <c:pt idx="553">
                  <c:v>36.727999999999994</c:v>
                </c:pt>
                <c:pt idx="554">
                  <c:v>36.777999999999999</c:v>
                </c:pt>
                <c:pt idx="555">
                  <c:v>36.777999999999999</c:v>
                </c:pt>
                <c:pt idx="556">
                  <c:v>36.828000000000003</c:v>
                </c:pt>
                <c:pt idx="557">
                  <c:v>36.828000000000003</c:v>
                </c:pt>
                <c:pt idx="558">
                  <c:v>36.878</c:v>
                </c:pt>
                <c:pt idx="559">
                  <c:v>36.878</c:v>
                </c:pt>
                <c:pt idx="560">
                  <c:v>36.928000000000004</c:v>
                </c:pt>
                <c:pt idx="561">
                  <c:v>36.928000000000004</c:v>
                </c:pt>
                <c:pt idx="562">
                  <c:v>36.977999999999994</c:v>
                </c:pt>
                <c:pt idx="563">
                  <c:v>36.977999999999994</c:v>
                </c:pt>
                <c:pt idx="564">
                  <c:v>37.027999999999999</c:v>
                </c:pt>
                <c:pt idx="565">
                  <c:v>37.027999999999999</c:v>
                </c:pt>
                <c:pt idx="566">
                  <c:v>37.078000000000003</c:v>
                </c:pt>
                <c:pt idx="567">
                  <c:v>37.078000000000003</c:v>
                </c:pt>
                <c:pt idx="568">
                  <c:v>37.128</c:v>
                </c:pt>
                <c:pt idx="569">
                  <c:v>37.128</c:v>
                </c:pt>
                <c:pt idx="570">
                  <c:v>37.178000000000004</c:v>
                </c:pt>
                <c:pt idx="571">
                  <c:v>37.178000000000004</c:v>
                </c:pt>
                <c:pt idx="572">
                  <c:v>37.227999999999994</c:v>
                </c:pt>
                <c:pt idx="573">
                  <c:v>37.227999999999994</c:v>
                </c:pt>
                <c:pt idx="574">
                  <c:v>37.277999999999999</c:v>
                </c:pt>
                <c:pt idx="575">
                  <c:v>37.277999999999999</c:v>
                </c:pt>
                <c:pt idx="576">
                  <c:v>37.328000000000003</c:v>
                </c:pt>
                <c:pt idx="577">
                  <c:v>37.328000000000003</c:v>
                </c:pt>
                <c:pt idx="578">
                  <c:v>37.378</c:v>
                </c:pt>
                <c:pt idx="579">
                  <c:v>37.378</c:v>
                </c:pt>
                <c:pt idx="580">
                  <c:v>37.428000000000004</c:v>
                </c:pt>
                <c:pt idx="581">
                  <c:v>37.428000000000004</c:v>
                </c:pt>
                <c:pt idx="582">
                  <c:v>37.477999999999994</c:v>
                </c:pt>
                <c:pt idx="583">
                  <c:v>37.477999999999994</c:v>
                </c:pt>
                <c:pt idx="584">
                  <c:v>37.527999999999999</c:v>
                </c:pt>
                <c:pt idx="585">
                  <c:v>37.527999999999999</c:v>
                </c:pt>
                <c:pt idx="586">
                  <c:v>37.578000000000003</c:v>
                </c:pt>
                <c:pt idx="587">
                  <c:v>37.578000000000003</c:v>
                </c:pt>
                <c:pt idx="588">
                  <c:v>37.628</c:v>
                </c:pt>
                <c:pt idx="589">
                  <c:v>37.628</c:v>
                </c:pt>
                <c:pt idx="590">
                  <c:v>37.678000000000004</c:v>
                </c:pt>
                <c:pt idx="591">
                  <c:v>37.678000000000004</c:v>
                </c:pt>
                <c:pt idx="592">
                  <c:v>37.727999999999994</c:v>
                </c:pt>
                <c:pt idx="593">
                  <c:v>37.727999999999994</c:v>
                </c:pt>
                <c:pt idx="594">
                  <c:v>37.777999999999999</c:v>
                </c:pt>
                <c:pt idx="595">
                  <c:v>37.777999999999999</c:v>
                </c:pt>
                <c:pt idx="596">
                  <c:v>37.828000000000003</c:v>
                </c:pt>
                <c:pt idx="597">
                  <c:v>37.828000000000003</c:v>
                </c:pt>
                <c:pt idx="598">
                  <c:v>37.878</c:v>
                </c:pt>
                <c:pt idx="599">
                  <c:v>37.878</c:v>
                </c:pt>
                <c:pt idx="600">
                  <c:v>37.928000000000004</c:v>
                </c:pt>
                <c:pt idx="601">
                  <c:v>37.928000000000004</c:v>
                </c:pt>
                <c:pt idx="602">
                  <c:v>37.977999999999994</c:v>
                </c:pt>
                <c:pt idx="603">
                  <c:v>37.977999999999994</c:v>
                </c:pt>
                <c:pt idx="604">
                  <c:v>38.027999999999999</c:v>
                </c:pt>
                <c:pt idx="605">
                  <c:v>38.027999999999999</c:v>
                </c:pt>
                <c:pt idx="606">
                  <c:v>38.078000000000003</c:v>
                </c:pt>
                <c:pt idx="607">
                  <c:v>38.078000000000003</c:v>
                </c:pt>
                <c:pt idx="608">
                  <c:v>38.128</c:v>
                </c:pt>
                <c:pt idx="609">
                  <c:v>38.128</c:v>
                </c:pt>
                <c:pt idx="610">
                  <c:v>38.177999999999997</c:v>
                </c:pt>
                <c:pt idx="611">
                  <c:v>38.177999999999997</c:v>
                </c:pt>
                <c:pt idx="612">
                  <c:v>38.228000000000002</c:v>
                </c:pt>
                <c:pt idx="613">
                  <c:v>38.228000000000002</c:v>
                </c:pt>
                <c:pt idx="614">
                  <c:v>38.277999999999999</c:v>
                </c:pt>
                <c:pt idx="615">
                  <c:v>38.277999999999999</c:v>
                </c:pt>
                <c:pt idx="616">
                  <c:v>38.328000000000003</c:v>
                </c:pt>
                <c:pt idx="617">
                  <c:v>38.328000000000003</c:v>
                </c:pt>
                <c:pt idx="618">
                  <c:v>38.378</c:v>
                </c:pt>
                <c:pt idx="619">
                  <c:v>38.378</c:v>
                </c:pt>
                <c:pt idx="620">
                  <c:v>38.427999999999997</c:v>
                </c:pt>
                <c:pt idx="621">
                  <c:v>38.427999999999997</c:v>
                </c:pt>
                <c:pt idx="622">
                  <c:v>38.478000000000002</c:v>
                </c:pt>
                <c:pt idx="623">
                  <c:v>38.478000000000002</c:v>
                </c:pt>
                <c:pt idx="624">
                  <c:v>38.527999999999999</c:v>
                </c:pt>
                <c:pt idx="625">
                  <c:v>38.527999999999999</c:v>
                </c:pt>
                <c:pt idx="626">
                  <c:v>38.578000000000003</c:v>
                </c:pt>
                <c:pt idx="627">
                  <c:v>38.578000000000003</c:v>
                </c:pt>
                <c:pt idx="628">
                  <c:v>38.628</c:v>
                </c:pt>
                <c:pt idx="629">
                  <c:v>38.628</c:v>
                </c:pt>
                <c:pt idx="630">
                  <c:v>38.677999999999997</c:v>
                </c:pt>
                <c:pt idx="631">
                  <c:v>38.677999999999997</c:v>
                </c:pt>
                <c:pt idx="632">
                  <c:v>38.728000000000002</c:v>
                </c:pt>
                <c:pt idx="633">
                  <c:v>38.728000000000002</c:v>
                </c:pt>
                <c:pt idx="634">
                  <c:v>38.777999999999999</c:v>
                </c:pt>
                <c:pt idx="635">
                  <c:v>38.777999999999999</c:v>
                </c:pt>
                <c:pt idx="636">
                  <c:v>38.828000000000003</c:v>
                </c:pt>
                <c:pt idx="637">
                  <c:v>38.828000000000003</c:v>
                </c:pt>
                <c:pt idx="638">
                  <c:v>38.878</c:v>
                </c:pt>
                <c:pt idx="639">
                  <c:v>38.878</c:v>
                </c:pt>
                <c:pt idx="640">
                  <c:v>38.927999999999997</c:v>
                </c:pt>
                <c:pt idx="641">
                  <c:v>38.927999999999997</c:v>
                </c:pt>
                <c:pt idx="642">
                  <c:v>38.978000000000002</c:v>
                </c:pt>
                <c:pt idx="643">
                  <c:v>38.978000000000002</c:v>
                </c:pt>
                <c:pt idx="644">
                  <c:v>39.027999999999999</c:v>
                </c:pt>
                <c:pt idx="645">
                  <c:v>39.027999999999999</c:v>
                </c:pt>
                <c:pt idx="646">
                  <c:v>39.078000000000003</c:v>
                </c:pt>
                <c:pt idx="647">
                  <c:v>39.078000000000003</c:v>
                </c:pt>
                <c:pt idx="648">
                  <c:v>39.128</c:v>
                </c:pt>
                <c:pt idx="649">
                  <c:v>39.128</c:v>
                </c:pt>
                <c:pt idx="650">
                  <c:v>0</c:v>
                </c:pt>
                <c:pt idx="651">
                  <c:v>0</c:v>
                </c:pt>
                <c:pt idx="652">
                  <c:v>0</c:v>
                </c:pt>
                <c:pt idx="653">
                  <c:v>33.017800000000001</c:v>
                </c:pt>
                <c:pt idx="654">
                  <c:v>33.017800000000001</c:v>
                </c:pt>
                <c:pt idx="655">
                  <c:v>33.035599999999995</c:v>
                </c:pt>
                <c:pt idx="656">
                  <c:v>33.035599999999995</c:v>
                </c:pt>
                <c:pt idx="657">
                  <c:v>33.053399999999996</c:v>
                </c:pt>
                <c:pt idx="658">
                  <c:v>33.053399999999996</c:v>
                </c:pt>
                <c:pt idx="659">
                  <c:v>33.071200000000005</c:v>
                </c:pt>
                <c:pt idx="660">
                  <c:v>33.071200000000005</c:v>
                </c:pt>
                <c:pt idx="661">
                  <c:v>33.088999999999999</c:v>
                </c:pt>
                <c:pt idx="662">
                  <c:v>33.088999999999999</c:v>
                </c:pt>
                <c:pt idx="663">
                  <c:v>33.1068</c:v>
                </c:pt>
                <c:pt idx="664">
                  <c:v>33.1068</c:v>
                </c:pt>
                <c:pt idx="665">
                  <c:v>33.124599999999994</c:v>
                </c:pt>
                <c:pt idx="666">
                  <c:v>33.124599999999994</c:v>
                </c:pt>
                <c:pt idx="667">
                  <c:v>33.142400000000002</c:v>
                </c:pt>
                <c:pt idx="668">
                  <c:v>33.142400000000002</c:v>
                </c:pt>
                <c:pt idx="669">
                  <c:v>33.160200000000003</c:v>
                </c:pt>
                <c:pt idx="670">
                  <c:v>33.160200000000003</c:v>
                </c:pt>
                <c:pt idx="671">
                  <c:v>0</c:v>
                </c:pt>
                <c:pt idx="672">
                  <c:v>0</c:v>
                </c:pt>
                <c:pt idx="673">
                  <c:v>0</c:v>
                </c:pt>
                <c:pt idx="674">
                  <c:v>27.05</c:v>
                </c:pt>
                <c:pt idx="675">
                  <c:v>27.05</c:v>
                </c:pt>
                <c:pt idx="676">
                  <c:v>27.099999999999998</c:v>
                </c:pt>
                <c:pt idx="677">
                  <c:v>27.099999999999998</c:v>
                </c:pt>
                <c:pt idx="678">
                  <c:v>27.150000000000002</c:v>
                </c:pt>
                <c:pt idx="679">
                  <c:v>27.150000000000002</c:v>
                </c:pt>
                <c:pt idx="680">
                  <c:v>27.2</c:v>
                </c:pt>
                <c:pt idx="681">
                  <c:v>27.2</c:v>
                </c:pt>
                <c:pt idx="682">
                  <c:v>27.25</c:v>
                </c:pt>
                <c:pt idx="683">
                  <c:v>27.25</c:v>
                </c:pt>
                <c:pt idx="684">
                  <c:v>27.3</c:v>
                </c:pt>
                <c:pt idx="685">
                  <c:v>27.3</c:v>
                </c:pt>
                <c:pt idx="686">
                  <c:v>27.349999999999998</c:v>
                </c:pt>
                <c:pt idx="687">
                  <c:v>27.349999999999998</c:v>
                </c:pt>
                <c:pt idx="688">
                  <c:v>27.400000000000002</c:v>
                </c:pt>
                <c:pt idx="689">
                  <c:v>27.400000000000002</c:v>
                </c:pt>
                <c:pt idx="690">
                  <c:v>27.45</c:v>
                </c:pt>
                <c:pt idx="691">
                  <c:v>27.45</c:v>
                </c:pt>
                <c:pt idx="692">
                  <c:v>27.5</c:v>
                </c:pt>
                <c:pt idx="693">
                  <c:v>27.5</c:v>
                </c:pt>
                <c:pt idx="694">
                  <c:v>27.55</c:v>
                </c:pt>
                <c:pt idx="695">
                  <c:v>27.55</c:v>
                </c:pt>
                <c:pt idx="696">
                  <c:v>27.599999999999998</c:v>
                </c:pt>
                <c:pt idx="697">
                  <c:v>27.599999999999998</c:v>
                </c:pt>
                <c:pt idx="698">
                  <c:v>27.650000000000002</c:v>
                </c:pt>
                <c:pt idx="699">
                  <c:v>27.650000000000002</c:v>
                </c:pt>
                <c:pt idx="700">
                  <c:v>27.7</c:v>
                </c:pt>
                <c:pt idx="701">
                  <c:v>27.7</c:v>
                </c:pt>
                <c:pt idx="702">
                  <c:v>27.75</c:v>
                </c:pt>
                <c:pt idx="703">
                  <c:v>27.75</c:v>
                </c:pt>
                <c:pt idx="704">
                  <c:v>27.799999999999997</c:v>
                </c:pt>
                <c:pt idx="705">
                  <c:v>27.799999999999997</c:v>
                </c:pt>
                <c:pt idx="706">
                  <c:v>27.85</c:v>
                </c:pt>
                <c:pt idx="707">
                  <c:v>27.85</c:v>
                </c:pt>
                <c:pt idx="708">
                  <c:v>27.900000000000002</c:v>
                </c:pt>
                <c:pt idx="709">
                  <c:v>27.900000000000002</c:v>
                </c:pt>
                <c:pt idx="710">
                  <c:v>27.95</c:v>
                </c:pt>
                <c:pt idx="711">
                  <c:v>27.95</c:v>
                </c:pt>
                <c:pt idx="712">
                  <c:v>28</c:v>
                </c:pt>
                <c:pt idx="713">
                  <c:v>28</c:v>
                </c:pt>
                <c:pt idx="714">
                  <c:v>28.049999999999997</c:v>
                </c:pt>
                <c:pt idx="715">
                  <c:v>28.049999999999997</c:v>
                </c:pt>
                <c:pt idx="716">
                  <c:v>28.1</c:v>
                </c:pt>
                <c:pt idx="717">
                  <c:v>28.1</c:v>
                </c:pt>
                <c:pt idx="718">
                  <c:v>28.150000000000002</c:v>
                </c:pt>
                <c:pt idx="719">
                  <c:v>28.150000000000002</c:v>
                </c:pt>
                <c:pt idx="720">
                  <c:v>28.2</c:v>
                </c:pt>
                <c:pt idx="721">
                  <c:v>28.2</c:v>
                </c:pt>
                <c:pt idx="722">
                  <c:v>28.25</c:v>
                </c:pt>
                <c:pt idx="723">
                  <c:v>28.25</c:v>
                </c:pt>
                <c:pt idx="724">
                  <c:v>28.299999999999997</c:v>
                </c:pt>
                <c:pt idx="725">
                  <c:v>28.299999999999997</c:v>
                </c:pt>
                <c:pt idx="726">
                  <c:v>28.35</c:v>
                </c:pt>
                <c:pt idx="727">
                  <c:v>28.35</c:v>
                </c:pt>
                <c:pt idx="728">
                  <c:v>28.400000000000002</c:v>
                </c:pt>
                <c:pt idx="729">
                  <c:v>28.400000000000002</c:v>
                </c:pt>
                <c:pt idx="730">
                  <c:v>28.45</c:v>
                </c:pt>
                <c:pt idx="731">
                  <c:v>28.45</c:v>
                </c:pt>
                <c:pt idx="732">
                  <c:v>28.5</c:v>
                </c:pt>
                <c:pt idx="733">
                  <c:v>28.5</c:v>
                </c:pt>
                <c:pt idx="734">
                  <c:v>28.55</c:v>
                </c:pt>
                <c:pt idx="735">
                  <c:v>28.55</c:v>
                </c:pt>
                <c:pt idx="736">
                  <c:v>28.6</c:v>
                </c:pt>
                <c:pt idx="737">
                  <c:v>28.6</c:v>
                </c:pt>
                <c:pt idx="738">
                  <c:v>28.65</c:v>
                </c:pt>
                <c:pt idx="739">
                  <c:v>28.65</c:v>
                </c:pt>
                <c:pt idx="740">
                  <c:v>28.7</c:v>
                </c:pt>
                <c:pt idx="741">
                  <c:v>28.7</c:v>
                </c:pt>
                <c:pt idx="742">
                  <c:v>28.75</c:v>
                </c:pt>
                <c:pt idx="743">
                  <c:v>28.75</c:v>
                </c:pt>
                <c:pt idx="744">
                  <c:v>28.8</c:v>
                </c:pt>
                <c:pt idx="745">
                  <c:v>28.8</c:v>
                </c:pt>
                <c:pt idx="746">
                  <c:v>28.85</c:v>
                </c:pt>
                <c:pt idx="747">
                  <c:v>28.85</c:v>
                </c:pt>
                <c:pt idx="748">
                  <c:v>28.9</c:v>
                </c:pt>
                <c:pt idx="749">
                  <c:v>28.9</c:v>
                </c:pt>
                <c:pt idx="750">
                  <c:v>28.95</c:v>
                </c:pt>
                <c:pt idx="751">
                  <c:v>28.95</c:v>
                </c:pt>
                <c:pt idx="752">
                  <c:v>29</c:v>
                </c:pt>
                <c:pt idx="753">
                  <c:v>29</c:v>
                </c:pt>
                <c:pt idx="754">
                  <c:v>29.05</c:v>
                </c:pt>
                <c:pt idx="755">
                  <c:v>29.05</c:v>
                </c:pt>
                <c:pt idx="756">
                  <c:v>29.1</c:v>
                </c:pt>
                <c:pt idx="757">
                  <c:v>29.1</c:v>
                </c:pt>
                <c:pt idx="758">
                  <c:v>29.15</c:v>
                </c:pt>
                <c:pt idx="759">
                  <c:v>29.15</c:v>
                </c:pt>
                <c:pt idx="760">
                  <c:v>29.2</c:v>
                </c:pt>
                <c:pt idx="761">
                  <c:v>29.2</c:v>
                </c:pt>
                <c:pt idx="762">
                  <c:v>29.25</c:v>
                </c:pt>
                <c:pt idx="763">
                  <c:v>29.25</c:v>
                </c:pt>
                <c:pt idx="764">
                  <c:v>29.3</c:v>
                </c:pt>
                <c:pt idx="765">
                  <c:v>29.3</c:v>
                </c:pt>
                <c:pt idx="766">
                  <c:v>29.35</c:v>
                </c:pt>
                <c:pt idx="767">
                  <c:v>29.35</c:v>
                </c:pt>
                <c:pt idx="768">
                  <c:v>29.4</c:v>
                </c:pt>
                <c:pt idx="769">
                  <c:v>29.4</c:v>
                </c:pt>
                <c:pt idx="770">
                  <c:v>29.45</c:v>
                </c:pt>
                <c:pt idx="771">
                  <c:v>29.45</c:v>
                </c:pt>
                <c:pt idx="772">
                  <c:v>29.5</c:v>
                </c:pt>
                <c:pt idx="773">
                  <c:v>29.5</c:v>
                </c:pt>
                <c:pt idx="774">
                  <c:v>29.55</c:v>
                </c:pt>
                <c:pt idx="775">
                  <c:v>29.55</c:v>
                </c:pt>
                <c:pt idx="776">
                  <c:v>29.6</c:v>
                </c:pt>
                <c:pt idx="777">
                  <c:v>29.6</c:v>
                </c:pt>
                <c:pt idx="778">
                  <c:v>29.65</c:v>
                </c:pt>
                <c:pt idx="779">
                  <c:v>29.65</c:v>
                </c:pt>
                <c:pt idx="780">
                  <c:v>29.7</c:v>
                </c:pt>
                <c:pt idx="781">
                  <c:v>29.7</c:v>
                </c:pt>
                <c:pt idx="782">
                  <c:v>29.75</c:v>
                </c:pt>
                <c:pt idx="783">
                  <c:v>29.75</c:v>
                </c:pt>
                <c:pt idx="784">
                  <c:v>29.8</c:v>
                </c:pt>
                <c:pt idx="785">
                  <c:v>29.8</c:v>
                </c:pt>
                <c:pt idx="786">
                  <c:v>29.85</c:v>
                </c:pt>
                <c:pt idx="787">
                  <c:v>29.85</c:v>
                </c:pt>
                <c:pt idx="788">
                  <c:v>29.9</c:v>
                </c:pt>
                <c:pt idx="789">
                  <c:v>29.9</c:v>
                </c:pt>
                <c:pt idx="790">
                  <c:v>29.95</c:v>
                </c:pt>
                <c:pt idx="791">
                  <c:v>29.95</c:v>
                </c:pt>
                <c:pt idx="792">
                  <c:v>30</c:v>
                </c:pt>
                <c:pt idx="793">
                  <c:v>30</c:v>
                </c:pt>
                <c:pt idx="794">
                  <c:v>30.05</c:v>
                </c:pt>
                <c:pt idx="795">
                  <c:v>30.05</c:v>
                </c:pt>
                <c:pt idx="796">
                  <c:v>30.099999999999998</c:v>
                </c:pt>
                <c:pt idx="797">
                  <c:v>30.099999999999998</c:v>
                </c:pt>
                <c:pt idx="798">
                  <c:v>30.15</c:v>
                </c:pt>
                <c:pt idx="799">
                  <c:v>30.15</c:v>
                </c:pt>
                <c:pt idx="800">
                  <c:v>30.200000000000003</c:v>
                </c:pt>
                <c:pt idx="801">
                  <c:v>30.200000000000003</c:v>
                </c:pt>
                <c:pt idx="802">
                  <c:v>30.25</c:v>
                </c:pt>
                <c:pt idx="803">
                  <c:v>30.25</c:v>
                </c:pt>
                <c:pt idx="804">
                  <c:v>30.3</c:v>
                </c:pt>
                <c:pt idx="805">
                  <c:v>30.3</c:v>
                </c:pt>
                <c:pt idx="806">
                  <c:v>30.349999999999998</c:v>
                </c:pt>
                <c:pt idx="807">
                  <c:v>30.349999999999998</c:v>
                </c:pt>
                <c:pt idx="808">
                  <c:v>30.4</c:v>
                </c:pt>
                <c:pt idx="809">
                  <c:v>30.4</c:v>
                </c:pt>
                <c:pt idx="810">
                  <c:v>30.450000000000003</c:v>
                </c:pt>
                <c:pt idx="811">
                  <c:v>30.450000000000003</c:v>
                </c:pt>
                <c:pt idx="812">
                  <c:v>30.5</c:v>
                </c:pt>
                <c:pt idx="813">
                  <c:v>30.5</c:v>
                </c:pt>
                <c:pt idx="814">
                  <c:v>30.55</c:v>
                </c:pt>
                <c:pt idx="815">
                  <c:v>30.55</c:v>
                </c:pt>
                <c:pt idx="816">
                  <c:v>30.599999999999998</c:v>
                </c:pt>
                <c:pt idx="817">
                  <c:v>30.599999999999998</c:v>
                </c:pt>
                <c:pt idx="818">
                  <c:v>30.65</c:v>
                </c:pt>
                <c:pt idx="819">
                  <c:v>30.65</c:v>
                </c:pt>
                <c:pt idx="820">
                  <c:v>30.700000000000003</c:v>
                </c:pt>
                <c:pt idx="821">
                  <c:v>30.700000000000003</c:v>
                </c:pt>
                <c:pt idx="822">
                  <c:v>30.75</c:v>
                </c:pt>
                <c:pt idx="823">
                  <c:v>30.75</c:v>
                </c:pt>
                <c:pt idx="824">
                  <c:v>30.8</c:v>
                </c:pt>
                <c:pt idx="825">
                  <c:v>30.8</c:v>
                </c:pt>
                <c:pt idx="826">
                  <c:v>30.849999999999998</c:v>
                </c:pt>
                <c:pt idx="827">
                  <c:v>30.849999999999998</c:v>
                </c:pt>
                <c:pt idx="828">
                  <c:v>30.900000000000002</c:v>
                </c:pt>
                <c:pt idx="829">
                  <c:v>30.900000000000002</c:v>
                </c:pt>
                <c:pt idx="830">
                  <c:v>30.95</c:v>
                </c:pt>
                <c:pt idx="831">
                  <c:v>30.95</c:v>
                </c:pt>
                <c:pt idx="832">
                  <c:v>31</c:v>
                </c:pt>
                <c:pt idx="833">
                  <c:v>31</c:v>
                </c:pt>
                <c:pt idx="834">
                  <c:v>31.05</c:v>
                </c:pt>
                <c:pt idx="835">
                  <c:v>31.05</c:v>
                </c:pt>
                <c:pt idx="836">
                  <c:v>31.099999999999998</c:v>
                </c:pt>
                <c:pt idx="837">
                  <c:v>31.099999999999998</c:v>
                </c:pt>
                <c:pt idx="838">
                  <c:v>31.150000000000002</c:v>
                </c:pt>
                <c:pt idx="839">
                  <c:v>31.150000000000002</c:v>
                </c:pt>
                <c:pt idx="840">
                  <c:v>31.2</c:v>
                </c:pt>
                <c:pt idx="841">
                  <c:v>31.2</c:v>
                </c:pt>
                <c:pt idx="842">
                  <c:v>31.25</c:v>
                </c:pt>
                <c:pt idx="843">
                  <c:v>31.25</c:v>
                </c:pt>
                <c:pt idx="844">
                  <c:v>31.3</c:v>
                </c:pt>
                <c:pt idx="845">
                  <c:v>31.3</c:v>
                </c:pt>
                <c:pt idx="846">
                  <c:v>31.35</c:v>
                </c:pt>
                <c:pt idx="847">
                  <c:v>31.35</c:v>
                </c:pt>
                <c:pt idx="848">
                  <c:v>31.4</c:v>
                </c:pt>
                <c:pt idx="849">
                  <c:v>31.4</c:v>
                </c:pt>
                <c:pt idx="850">
                  <c:v>31.45</c:v>
                </c:pt>
                <c:pt idx="851">
                  <c:v>31.45</c:v>
                </c:pt>
                <c:pt idx="852">
                  <c:v>31.5</c:v>
                </c:pt>
                <c:pt idx="853">
                  <c:v>31.5</c:v>
                </c:pt>
                <c:pt idx="854">
                  <c:v>31.55</c:v>
                </c:pt>
                <c:pt idx="855">
                  <c:v>31.55</c:v>
                </c:pt>
                <c:pt idx="856">
                  <c:v>31.6</c:v>
                </c:pt>
                <c:pt idx="857">
                  <c:v>31.6</c:v>
                </c:pt>
                <c:pt idx="858">
                  <c:v>31.65</c:v>
                </c:pt>
                <c:pt idx="859">
                  <c:v>31.65</c:v>
                </c:pt>
                <c:pt idx="860">
                  <c:v>31.7</c:v>
                </c:pt>
                <c:pt idx="861">
                  <c:v>31.7</c:v>
                </c:pt>
                <c:pt idx="862">
                  <c:v>31.75</c:v>
                </c:pt>
                <c:pt idx="863">
                  <c:v>31.75</c:v>
                </c:pt>
                <c:pt idx="864">
                  <c:v>31.8</c:v>
                </c:pt>
                <c:pt idx="865">
                  <c:v>31.8</c:v>
                </c:pt>
                <c:pt idx="866">
                  <c:v>31.850000000000005</c:v>
                </c:pt>
                <c:pt idx="867">
                  <c:v>31.850000000000005</c:v>
                </c:pt>
                <c:pt idx="868">
                  <c:v>31.9</c:v>
                </c:pt>
                <c:pt idx="869">
                  <c:v>31.9</c:v>
                </c:pt>
                <c:pt idx="870">
                  <c:v>31.95</c:v>
                </c:pt>
                <c:pt idx="871">
                  <c:v>31.95</c:v>
                </c:pt>
                <c:pt idx="872">
                  <c:v>32</c:v>
                </c:pt>
                <c:pt idx="873">
                  <c:v>32</c:v>
                </c:pt>
                <c:pt idx="874">
                  <c:v>32.050000000000004</c:v>
                </c:pt>
                <c:pt idx="875">
                  <c:v>32.050000000000004</c:v>
                </c:pt>
                <c:pt idx="876">
                  <c:v>32.099999999999994</c:v>
                </c:pt>
                <c:pt idx="877">
                  <c:v>32.099999999999994</c:v>
                </c:pt>
                <c:pt idx="878">
                  <c:v>32.15</c:v>
                </c:pt>
                <c:pt idx="879">
                  <c:v>32.15</c:v>
                </c:pt>
                <c:pt idx="880">
                  <c:v>32.200000000000003</c:v>
                </c:pt>
                <c:pt idx="881">
                  <c:v>32.200000000000003</c:v>
                </c:pt>
                <c:pt idx="882">
                  <c:v>32.25</c:v>
                </c:pt>
                <c:pt idx="883">
                  <c:v>32.25</c:v>
                </c:pt>
                <c:pt idx="884">
                  <c:v>32.300000000000004</c:v>
                </c:pt>
                <c:pt idx="885">
                  <c:v>32.300000000000004</c:v>
                </c:pt>
                <c:pt idx="886">
                  <c:v>32.349999999999994</c:v>
                </c:pt>
                <c:pt idx="887">
                  <c:v>32.349999999999994</c:v>
                </c:pt>
                <c:pt idx="888">
                  <c:v>32.4</c:v>
                </c:pt>
                <c:pt idx="889">
                  <c:v>32.4</c:v>
                </c:pt>
                <c:pt idx="890">
                  <c:v>32.450000000000003</c:v>
                </c:pt>
                <c:pt idx="891">
                  <c:v>32.450000000000003</c:v>
                </c:pt>
                <c:pt idx="892">
                  <c:v>32.5</c:v>
                </c:pt>
                <c:pt idx="893">
                  <c:v>32.5</c:v>
                </c:pt>
                <c:pt idx="894">
                  <c:v>32.550000000000004</c:v>
                </c:pt>
                <c:pt idx="895">
                  <c:v>32.550000000000004</c:v>
                </c:pt>
                <c:pt idx="896">
                  <c:v>32.599999999999994</c:v>
                </c:pt>
                <c:pt idx="897">
                  <c:v>32.599999999999994</c:v>
                </c:pt>
                <c:pt idx="898">
                  <c:v>32.65</c:v>
                </c:pt>
                <c:pt idx="899">
                  <c:v>32.65</c:v>
                </c:pt>
                <c:pt idx="900">
                  <c:v>32.700000000000003</c:v>
                </c:pt>
                <c:pt idx="901">
                  <c:v>32.700000000000003</c:v>
                </c:pt>
                <c:pt idx="902">
                  <c:v>32.75</c:v>
                </c:pt>
                <c:pt idx="903">
                  <c:v>32.75</c:v>
                </c:pt>
                <c:pt idx="904">
                  <c:v>32.800000000000004</c:v>
                </c:pt>
                <c:pt idx="905">
                  <c:v>32.800000000000004</c:v>
                </c:pt>
                <c:pt idx="906">
                  <c:v>32.849999999999994</c:v>
                </c:pt>
                <c:pt idx="907">
                  <c:v>32.849999999999994</c:v>
                </c:pt>
                <c:pt idx="908">
                  <c:v>32.9</c:v>
                </c:pt>
                <c:pt idx="909">
                  <c:v>32.9</c:v>
                </c:pt>
                <c:pt idx="910">
                  <c:v>32.950000000000003</c:v>
                </c:pt>
                <c:pt idx="911">
                  <c:v>32.950000000000003</c:v>
                </c:pt>
                <c:pt idx="912">
                  <c:v>0</c:v>
                </c:pt>
                <c:pt idx="913">
                  <c:v>0</c:v>
                </c:pt>
                <c:pt idx="914">
                  <c:v>0</c:v>
                </c:pt>
                <c:pt idx="915">
                  <c:v>1</c:v>
                </c:pt>
                <c:pt idx="916">
                  <c:v>1</c:v>
                </c:pt>
                <c:pt idx="917">
                  <c:v>2</c:v>
                </c:pt>
                <c:pt idx="918">
                  <c:v>2</c:v>
                </c:pt>
                <c:pt idx="919">
                  <c:v>3</c:v>
                </c:pt>
                <c:pt idx="920">
                  <c:v>3</c:v>
                </c:pt>
                <c:pt idx="921">
                  <c:v>4</c:v>
                </c:pt>
                <c:pt idx="922">
                  <c:v>4</c:v>
                </c:pt>
                <c:pt idx="923">
                  <c:v>5</c:v>
                </c:pt>
                <c:pt idx="924">
                  <c:v>5</c:v>
                </c:pt>
                <c:pt idx="925">
                  <c:v>6</c:v>
                </c:pt>
                <c:pt idx="926">
                  <c:v>6</c:v>
                </c:pt>
                <c:pt idx="927">
                  <c:v>7</c:v>
                </c:pt>
                <c:pt idx="928">
                  <c:v>7</c:v>
                </c:pt>
                <c:pt idx="929">
                  <c:v>8</c:v>
                </c:pt>
                <c:pt idx="930">
                  <c:v>8</c:v>
                </c:pt>
                <c:pt idx="931">
                  <c:v>9</c:v>
                </c:pt>
                <c:pt idx="932">
                  <c:v>9</c:v>
                </c:pt>
                <c:pt idx="933">
                  <c:v>10</c:v>
                </c:pt>
                <c:pt idx="934">
                  <c:v>10</c:v>
                </c:pt>
                <c:pt idx="935">
                  <c:v>11</c:v>
                </c:pt>
                <c:pt idx="936">
                  <c:v>11</c:v>
                </c:pt>
                <c:pt idx="937">
                  <c:v>12</c:v>
                </c:pt>
                <c:pt idx="938">
                  <c:v>12</c:v>
                </c:pt>
                <c:pt idx="939">
                  <c:v>13</c:v>
                </c:pt>
                <c:pt idx="940">
                  <c:v>13</c:v>
                </c:pt>
                <c:pt idx="941">
                  <c:v>14</c:v>
                </c:pt>
                <c:pt idx="942">
                  <c:v>14</c:v>
                </c:pt>
                <c:pt idx="943">
                  <c:v>15</c:v>
                </c:pt>
                <c:pt idx="944">
                  <c:v>15</c:v>
                </c:pt>
                <c:pt idx="945">
                  <c:v>16</c:v>
                </c:pt>
                <c:pt idx="946">
                  <c:v>16</c:v>
                </c:pt>
                <c:pt idx="947">
                  <c:v>17</c:v>
                </c:pt>
                <c:pt idx="948">
                  <c:v>17</c:v>
                </c:pt>
                <c:pt idx="949">
                  <c:v>18</c:v>
                </c:pt>
                <c:pt idx="950">
                  <c:v>18</c:v>
                </c:pt>
                <c:pt idx="951">
                  <c:v>19</c:v>
                </c:pt>
                <c:pt idx="952">
                  <c:v>19</c:v>
                </c:pt>
                <c:pt idx="953">
                  <c:v>20</c:v>
                </c:pt>
                <c:pt idx="954">
                  <c:v>20</c:v>
                </c:pt>
                <c:pt idx="955">
                  <c:v>21</c:v>
                </c:pt>
                <c:pt idx="956">
                  <c:v>21</c:v>
                </c:pt>
                <c:pt idx="957">
                  <c:v>22</c:v>
                </c:pt>
                <c:pt idx="958">
                  <c:v>22</c:v>
                </c:pt>
                <c:pt idx="959">
                  <c:v>23</c:v>
                </c:pt>
                <c:pt idx="960">
                  <c:v>23</c:v>
                </c:pt>
                <c:pt idx="961">
                  <c:v>24</c:v>
                </c:pt>
                <c:pt idx="962">
                  <c:v>24</c:v>
                </c:pt>
                <c:pt idx="963">
                  <c:v>25</c:v>
                </c:pt>
                <c:pt idx="964">
                  <c:v>25</c:v>
                </c:pt>
                <c:pt idx="965">
                  <c:v>26</c:v>
                </c:pt>
                <c:pt idx="966">
                  <c:v>26</c:v>
                </c:pt>
                <c:pt idx="967">
                  <c:v>0</c:v>
                </c:pt>
                <c:pt idx="968">
                  <c:v>0</c:v>
                </c:pt>
                <c:pt idx="969">
                  <c:v>0</c:v>
                </c:pt>
                <c:pt idx="970">
                  <c:v>0</c:v>
                </c:pt>
                <c:pt idx="971">
                  <c:v>1</c:v>
                </c:pt>
                <c:pt idx="972">
                  <c:v>2</c:v>
                </c:pt>
                <c:pt idx="973">
                  <c:v>3</c:v>
                </c:pt>
                <c:pt idx="974">
                  <c:v>4</c:v>
                </c:pt>
                <c:pt idx="975">
                  <c:v>5</c:v>
                </c:pt>
                <c:pt idx="976">
                  <c:v>6</c:v>
                </c:pt>
                <c:pt idx="977">
                  <c:v>7</c:v>
                </c:pt>
                <c:pt idx="978">
                  <c:v>8</c:v>
                </c:pt>
                <c:pt idx="979">
                  <c:v>9</c:v>
                </c:pt>
                <c:pt idx="980">
                  <c:v>10</c:v>
                </c:pt>
                <c:pt idx="981">
                  <c:v>11</c:v>
                </c:pt>
                <c:pt idx="982">
                  <c:v>12</c:v>
                </c:pt>
                <c:pt idx="983">
                  <c:v>13</c:v>
                </c:pt>
                <c:pt idx="984">
                  <c:v>14</c:v>
                </c:pt>
                <c:pt idx="985">
                  <c:v>15</c:v>
                </c:pt>
                <c:pt idx="986">
                  <c:v>16</c:v>
                </c:pt>
                <c:pt idx="987">
                  <c:v>17</c:v>
                </c:pt>
                <c:pt idx="988">
                  <c:v>18</c:v>
                </c:pt>
                <c:pt idx="989">
                  <c:v>19</c:v>
                </c:pt>
                <c:pt idx="990">
                  <c:v>20</c:v>
                </c:pt>
                <c:pt idx="991">
                  <c:v>21</c:v>
                </c:pt>
                <c:pt idx="992">
                  <c:v>22</c:v>
                </c:pt>
                <c:pt idx="993">
                  <c:v>23</c:v>
                </c:pt>
                <c:pt idx="994">
                  <c:v>24</c:v>
                </c:pt>
                <c:pt idx="995">
                  <c:v>25</c:v>
                </c:pt>
                <c:pt idx="996">
                  <c:v>26</c:v>
                </c:pt>
                <c:pt idx="997">
                  <c:v>27</c:v>
                </c:pt>
                <c:pt idx="998">
                  <c:v>0</c:v>
                </c:pt>
                <c:pt idx="999">
                  <c:v>0</c:v>
                </c:pt>
                <c:pt idx="1000">
                  <c:v>0</c:v>
                </c:pt>
                <c:pt idx="1001">
                  <c:v>27</c:v>
                </c:pt>
                <c:pt idx="1002">
                  <c:v>27.05</c:v>
                </c:pt>
                <c:pt idx="1003">
                  <c:v>27.099999999999998</c:v>
                </c:pt>
                <c:pt idx="1004">
                  <c:v>27.150000000000002</c:v>
                </c:pt>
                <c:pt idx="1005">
                  <c:v>27.2</c:v>
                </c:pt>
                <c:pt idx="1006">
                  <c:v>27.25</c:v>
                </c:pt>
                <c:pt idx="1007">
                  <c:v>27.3</c:v>
                </c:pt>
                <c:pt idx="1008">
                  <c:v>27.349999999999998</c:v>
                </c:pt>
                <c:pt idx="1009">
                  <c:v>27.400000000000002</c:v>
                </c:pt>
                <c:pt idx="1010">
                  <c:v>27.45</c:v>
                </c:pt>
                <c:pt idx="1011">
                  <c:v>27.5</c:v>
                </c:pt>
                <c:pt idx="1012">
                  <c:v>27.55</c:v>
                </c:pt>
                <c:pt idx="1013">
                  <c:v>27.599999999999998</c:v>
                </c:pt>
                <c:pt idx="1014">
                  <c:v>27.650000000000002</c:v>
                </c:pt>
                <c:pt idx="1015">
                  <c:v>27.7</c:v>
                </c:pt>
                <c:pt idx="1016">
                  <c:v>27.75</c:v>
                </c:pt>
                <c:pt idx="1017">
                  <c:v>27.799999999999997</c:v>
                </c:pt>
                <c:pt idx="1018">
                  <c:v>27.85</c:v>
                </c:pt>
                <c:pt idx="1019">
                  <c:v>27.900000000000002</c:v>
                </c:pt>
                <c:pt idx="1020">
                  <c:v>27.95</c:v>
                </c:pt>
                <c:pt idx="1021">
                  <c:v>28</c:v>
                </c:pt>
                <c:pt idx="1022">
                  <c:v>28.049999999999997</c:v>
                </c:pt>
                <c:pt idx="1023">
                  <c:v>28.1</c:v>
                </c:pt>
                <c:pt idx="1024">
                  <c:v>28.150000000000002</c:v>
                </c:pt>
                <c:pt idx="1025">
                  <c:v>28.2</c:v>
                </c:pt>
                <c:pt idx="1026">
                  <c:v>28.25</c:v>
                </c:pt>
                <c:pt idx="1027">
                  <c:v>28.299999999999997</c:v>
                </c:pt>
                <c:pt idx="1028">
                  <c:v>28.35</c:v>
                </c:pt>
                <c:pt idx="1029">
                  <c:v>28.400000000000002</c:v>
                </c:pt>
                <c:pt idx="1030">
                  <c:v>28.45</c:v>
                </c:pt>
                <c:pt idx="1031">
                  <c:v>28.5</c:v>
                </c:pt>
                <c:pt idx="1032">
                  <c:v>28.55</c:v>
                </c:pt>
                <c:pt idx="1033">
                  <c:v>28.6</c:v>
                </c:pt>
                <c:pt idx="1034">
                  <c:v>28.65</c:v>
                </c:pt>
                <c:pt idx="1035">
                  <c:v>28.7</c:v>
                </c:pt>
                <c:pt idx="1036">
                  <c:v>28.75</c:v>
                </c:pt>
                <c:pt idx="1037">
                  <c:v>28.8</c:v>
                </c:pt>
                <c:pt idx="1038">
                  <c:v>28.85</c:v>
                </c:pt>
                <c:pt idx="1039">
                  <c:v>28.9</c:v>
                </c:pt>
                <c:pt idx="1040">
                  <c:v>28.95</c:v>
                </c:pt>
                <c:pt idx="1041">
                  <c:v>29</c:v>
                </c:pt>
                <c:pt idx="1042">
                  <c:v>29.05</c:v>
                </c:pt>
                <c:pt idx="1043">
                  <c:v>29.1</c:v>
                </c:pt>
                <c:pt idx="1044">
                  <c:v>29.15</c:v>
                </c:pt>
                <c:pt idx="1045">
                  <c:v>29.2</c:v>
                </c:pt>
                <c:pt idx="1046">
                  <c:v>29.25</c:v>
                </c:pt>
                <c:pt idx="1047">
                  <c:v>29.3</c:v>
                </c:pt>
                <c:pt idx="1048">
                  <c:v>29.35</c:v>
                </c:pt>
                <c:pt idx="1049">
                  <c:v>29.4</c:v>
                </c:pt>
                <c:pt idx="1050">
                  <c:v>29.45</c:v>
                </c:pt>
                <c:pt idx="1051">
                  <c:v>29.5</c:v>
                </c:pt>
                <c:pt idx="1052">
                  <c:v>29.55</c:v>
                </c:pt>
                <c:pt idx="1053">
                  <c:v>29.6</c:v>
                </c:pt>
                <c:pt idx="1054">
                  <c:v>29.65</c:v>
                </c:pt>
                <c:pt idx="1055">
                  <c:v>29.7</c:v>
                </c:pt>
                <c:pt idx="1056">
                  <c:v>29.75</c:v>
                </c:pt>
                <c:pt idx="1057">
                  <c:v>29.8</c:v>
                </c:pt>
                <c:pt idx="1058">
                  <c:v>29.85</c:v>
                </c:pt>
                <c:pt idx="1059">
                  <c:v>29.9</c:v>
                </c:pt>
                <c:pt idx="1060">
                  <c:v>29.95</c:v>
                </c:pt>
                <c:pt idx="1061">
                  <c:v>30</c:v>
                </c:pt>
                <c:pt idx="1062">
                  <c:v>30.05</c:v>
                </c:pt>
                <c:pt idx="1063">
                  <c:v>30.099999999999998</c:v>
                </c:pt>
                <c:pt idx="1064">
                  <c:v>30.15</c:v>
                </c:pt>
                <c:pt idx="1065">
                  <c:v>30.200000000000003</c:v>
                </c:pt>
                <c:pt idx="1066">
                  <c:v>30.25</c:v>
                </c:pt>
                <c:pt idx="1067">
                  <c:v>30.3</c:v>
                </c:pt>
                <c:pt idx="1068">
                  <c:v>30.349999999999998</c:v>
                </c:pt>
                <c:pt idx="1069">
                  <c:v>30.4</c:v>
                </c:pt>
                <c:pt idx="1070">
                  <c:v>30.450000000000003</c:v>
                </c:pt>
                <c:pt idx="1071">
                  <c:v>30.5</c:v>
                </c:pt>
                <c:pt idx="1072">
                  <c:v>30.55</c:v>
                </c:pt>
                <c:pt idx="1073">
                  <c:v>30.599999999999998</c:v>
                </c:pt>
                <c:pt idx="1074">
                  <c:v>30.65</c:v>
                </c:pt>
                <c:pt idx="1075">
                  <c:v>30.700000000000003</c:v>
                </c:pt>
                <c:pt idx="1076">
                  <c:v>30.75</c:v>
                </c:pt>
                <c:pt idx="1077">
                  <c:v>30.8</c:v>
                </c:pt>
                <c:pt idx="1078">
                  <c:v>30.849999999999998</c:v>
                </c:pt>
                <c:pt idx="1079">
                  <c:v>30.900000000000002</c:v>
                </c:pt>
                <c:pt idx="1080">
                  <c:v>30.95</c:v>
                </c:pt>
                <c:pt idx="1081">
                  <c:v>31</c:v>
                </c:pt>
                <c:pt idx="1082">
                  <c:v>31.05</c:v>
                </c:pt>
                <c:pt idx="1083">
                  <c:v>31.099999999999998</c:v>
                </c:pt>
                <c:pt idx="1084">
                  <c:v>31.150000000000002</c:v>
                </c:pt>
                <c:pt idx="1085">
                  <c:v>31.2</c:v>
                </c:pt>
                <c:pt idx="1086">
                  <c:v>31.25</c:v>
                </c:pt>
                <c:pt idx="1087">
                  <c:v>31.3</c:v>
                </c:pt>
                <c:pt idx="1088">
                  <c:v>31.35</c:v>
                </c:pt>
                <c:pt idx="1089">
                  <c:v>31.4</c:v>
                </c:pt>
                <c:pt idx="1090">
                  <c:v>31.45</c:v>
                </c:pt>
                <c:pt idx="1091">
                  <c:v>31.5</c:v>
                </c:pt>
                <c:pt idx="1092">
                  <c:v>31.55</c:v>
                </c:pt>
                <c:pt idx="1093">
                  <c:v>31.6</c:v>
                </c:pt>
                <c:pt idx="1094">
                  <c:v>31.65</c:v>
                </c:pt>
                <c:pt idx="1095">
                  <c:v>31.7</c:v>
                </c:pt>
                <c:pt idx="1096">
                  <c:v>31.75</c:v>
                </c:pt>
                <c:pt idx="1097">
                  <c:v>31.8</c:v>
                </c:pt>
                <c:pt idx="1098">
                  <c:v>31.850000000000005</c:v>
                </c:pt>
                <c:pt idx="1099">
                  <c:v>31.9</c:v>
                </c:pt>
                <c:pt idx="1100">
                  <c:v>31.95</c:v>
                </c:pt>
                <c:pt idx="1101">
                  <c:v>32</c:v>
                </c:pt>
                <c:pt idx="1102">
                  <c:v>32.050000000000004</c:v>
                </c:pt>
                <c:pt idx="1103">
                  <c:v>32.099999999999994</c:v>
                </c:pt>
                <c:pt idx="1104">
                  <c:v>32.15</c:v>
                </c:pt>
                <c:pt idx="1105">
                  <c:v>32.200000000000003</c:v>
                </c:pt>
                <c:pt idx="1106">
                  <c:v>32.25</c:v>
                </c:pt>
                <c:pt idx="1107">
                  <c:v>32.300000000000004</c:v>
                </c:pt>
                <c:pt idx="1108">
                  <c:v>32.349999999999994</c:v>
                </c:pt>
                <c:pt idx="1109">
                  <c:v>32.4</c:v>
                </c:pt>
                <c:pt idx="1110">
                  <c:v>32.450000000000003</c:v>
                </c:pt>
                <c:pt idx="1111">
                  <c:v>32.5</c:v>
                </c:pt>
                <c:pt idx="1112">
                  <c:v>32.550000000000004</c:v>
                </c:pt>
                <c:pt idx="1113">
                  <c:v>32.599999999999994</c:v>
                </c:pt>
                <c:pt idx="1114">
                  <c:v>32.65</c:v>
                </c:pt>
                <c:pt idx="1115">
                  <c:v>32.700000000000003</c:v>
                </c:pt>
                <c:pt idx="1116">
                  <c:v>32.75</c:v>
                </c:pt>
                <c:pt idx="1117">
                  <c:v>32.800000000000004</c:v>
                </c:pt>
                <c:pt idx="1118">
                  <c:v>32.849999999999994</c:v>
                </c:pt>
                <c:pt idx="1119">
                  <c:v>32.9</c:v>
                </c:pt>
                <c:pt idx="1120">
                  <c:v>32.950000000000003</c:v>
                </c:pt>
                <c:pt idx="1121">
                  <c:v>33</c:v>
                </c:pt>
                <c:pt idx="1122">
                  <c:v>0</c:v>
                </c:pt>
                <c:pt idx="1123">
                  <c:v>0</c:v>
                </c:pt>
                <c:pt idx="1124">
                  <c:v>0</c:v>
                </c:pt>
                <c:pt idx="1125">
                  <c:v>33</c:v>
                </c:pt>
                <c:pt idx="1126">
                  <c:v>33.017800000000001</c:v>
                </c:pt>
                <c:pt idx="1127">
                  <c:v>33.035599999999995</c:v>
                </c:pt>
                <c:pt idx="1128">
                  <c:v>33.053399999999996</c:v>
                </c:pt>
                <c:pt idx="1129">
                  <c:v>33.071200000000005</c:v>
                </c:pt>
                <c:pt idx="1130">
                  <c:v>33.088999999999999</c:v>
                </c:pt>
                <c:pt idx="1131">
                  <c:v>33.1068</c:v>
                </c:pt>
                <c:pt idx="1132">
                  <c:v>33.124599999999994</c:v>
                </c:pt>
                <c:pt idx="1133">
                  <c:v>33.142400000000002</c:v>
                </c:pt>
                <c:pt idx="1134">
                  <c:v>33.160200000000003</c:v>
                </c:pt>
                <c:pt idx="1135">
                  <c:v>33.177999999999997</c:v>
                </c:pt>
                <c:pt idx="1136">
                  <c:v>0</c:v>
                </c:pt>
                <c:pt idx="1137">
                  <c:v>0</c:v>
                </c:pt>
                <c:pt idx="1138">
                  <c:v>0</c:v>
                </c:pt>
                <c:pt idx="1139">
                  <c:v>33.177999999999997</c:v>
                </c:pt>
                <c:pt idx="1140">
                  <c:v>33.228000000000002</c:v>
                </c:pt>
                <c:pt idx="1141">
                  <c:v>33.277999999999999</c:v>
                </c:pt>
                <c:pt idx="1142">
                  <c:v>33.328000000000003</c:v>
                </c:pt>
                <c:pt idx="1143">
                  <c:v>33.378</c:v>
                </c:pt>
                <c:pt idx="1144">
                  <c:v>33.427999999999997</c:v>
                </c:pt>
                <c:pt idx="1145">
                  <c:v>33.478000000000002</c:v>
                </c:pt>
                <c:pt idx="1146">
                  <c:v>33.528000000000006</c:v>
                </c:pt>
                <c:pt idx="1147">
                  <c:v>33.577999999999996</c:v>
                </c:pt>
                <c:pt idx="1148">
                  <c:v>33.628</c:v>
                </c:pt>
                <c:pt idx="1149">
                  <c:v>33.677999999999997</c:v>
                </c:pt>
                <c:pt idx="1150">
                  <c:v>33.728000000000002</c:v>
                </c:pt>
                <c:pt idx="1151">
                  <c:v>33.778000000000006</c:v>
                </c:pt>
                <c:pt idx="1152">
                  <c:v>33.827999999999996</c:v>
                </c:pt>
                <c:pt idx="1153">
                  <c:v>33.878</c:v>
                </c:pt>
                <c:pt idx="1154">
                  <c:v>33.927999999999997</c:v>
                </c:pt>
                <c:pt idx="1155">
                  <c:v>33.978000000000002</c:v>
                </c:pt>
                <c:pt idx="1156">
                  <c:v>34.028000000000006</c:v>
                </c:pt>
                <c:pt idx="1157">
                  <c:v>34.077999999999996</c:v>
                </c:pt>
                <c:pt idx="1158">
                  <c:v>34.128</c:v>
                </c:pt>
                <c:pt idx="1159">
                  <c:v>34.177999999999997</c:v>
                </c:pt>
                <c:pt idx="1160">
                  <c:v>34.228000000000002</c:v>
                </c:pt>
                <c:pt idx="1161">
                  <c:v>34.278000000000006</c:v>
                </c:pt>
                <c:pt idx="1162">
                  <c:v>34.327999999999996</c:v>
                </c:pt>
                <c:pt idx="1163">
                  <c:v>34.378</c:v>
                </c:pt>
                <c:pt idx="1164">
                  <c:v>34.427999999999997</c:v>
                </c:pt>
                <c:pt idx="1165">
                  <c:v>34.478000000000002</c:v>
                </c:pt>
                <c:pt idx="1166">
                  <c:v>34.528000000000006</c:v>
                </c:pt>
                <c:pt idx="1167">
                  <c:v>34.577999999999996</c:v>
                </c:pt>
                <c:pt idx="1168">
                  <c:v>34.628</c:v>
                </c:pt>
                <c:pt idx="1169">
                  <c:v>34.677999999999997</c:v>
                </c:pt>
                <c:pt idx="1170">
                  <c:v>34.728000000000002</c:v>
                </c:pt>
                <c:pt idx="1171">
                  <c:v>34.778000000000006</c:v>
                </c:pt>
                <c:pt idx="1172">
                  <c:v>34.827999999999996</c:v>
                </c:pt>
                <c:pt idx="1173">
                  <c:v>34.878</c:v>
                </c:pt>
                <c:pt idx="1174">
                  <c:v>34.927999999999997</c:v>
                </c:pt>
                <c:pt idx="1175">
                  <c:v>34.978000000000002</c:v>
                </c:pt>
                <c:pt idx="1176">
                  <c:v>35.027999999999999</c:v>
                </c:pt>
                <c:pt idx="1177">
                  <c:v>35.077999999999996</c:v>
                </c:pt>
                <c:pt idx="1178">
                  <c:v>35.128</c:v>
                </c:pt>
                <c:pt idx="1179">
                  <c:v>35.178000000000004</c:v>
                </c:pt>
                <c:pt idx="1180">
                  <c:v>35.228000000000002</c:v>
                </c:pt>
                <c:pt idx="1181">
                  <c:v>35.277999999999999</c:v>
                </c:pt>
                <c:pt idx="1182">
                  <c:v>35.327999999999996</c:v>
                </c:pt>
                <c:pt idx="1183">
                  <c:v>35.378</c:v>
                </c:pt>
                <c:pt idx="1184">
                  <c:v>35.428000000000004</c:v>
                </c:pt>
                <c:pt idx="1185">
                  <c:v>35.478000000000002</c:v>
                </c:pt>
                <c:pt idx="1186">
                  <c:v>35.527999999999999</c:v>
                </c:pt>
                <c:pt idx="1187">
                  <c:v>35.577999999999996</c:v>
                </c:pt>
                <c:pt idx="1188">
                  <c:v>35.628</c:v>
                </c:pt>
                <c:pt idx="1189">
                  <c:v>35.678000000000004</c:v>
                </c:pt>
                <c:pt idx="1190">
                  <c:v>35.728000000000002</c:v>
                </c:pt>
                <c:pt idx="1191">
                  <c:v>35.777999999999999</c:v>
                </c:pt>
                <c:pt idx="1192">
                  <c:v>35.827999999999996</c:v>
                </c:pt>
                <c:pt idx="1193">
                  <c:v>35.878</c:v>
                </c:pt>
                <c:pt idx="1194">
                  <c:v>35.928000000000004</c:v>
                </c:pt>
                <c:pt idx="1195">
                  <c:v>35.978000000000002</c:v>
                </c:pt>
                <c:pt idx="1196">
                  <c:v>36.027999999999999</c:v>
                </c:pt>
                <c:pt idx="1197">
                  <c:v>36.077999999999996</c:v>
                </c:pt>
                <c:pt idx="1198">
                  <c:v>36.128</c:v>
                </c:pt>
                <c:pt idx="1199">
                  <c:v>36.178000000000004</c:v>
                </c:pt>
                <c:pt idx="1200">
                  <c:v>36.228000000000002</c:v>
                </c:pt>
                <c:pt idx="1201">
                  <c:v>36.277999999999999</c:v>
                </c:pt>
                <c:pt idx="1202">
                  <c:v>36.327999999999996</c:v>
                </c:pt>
                <c:pt idx="1203">
                  <c:v>36.378</c:v>
                </c:pt>
                <c:pt idx="1204">
                  <c:v>36.428000000000004</c:v>
                </c:pt>
                <c:pt idx="1205">
                  <c:v>36.477999999999994</c:v>
                </c:pt>
                <c:pt idx="1206">
                  <c:v>36.527999999999999</c:v>
                </c:pt>
                <c:pt idx="1207">
                  <c:v>36.578000000000003</c:v>
                </c:pt>
                <c:pt idx="1208">
                  <c:v>36.628</c:v>
                </c:pt>
                <c:pt idx="1209">
                  <c:v>36.678000000000004</c:v>
                </c:pt>
                <c:pt idx="1210">
                  <c:v>36.727999999999994</c:v>
                </c:pt>
                <c:pt idx="1211">
                  <c:v>36.777999999999999</c:v>
                </c:pt>
                <c:pt idx="1212">
                  <c:v>36.828000000000003</c:v>
                </c:pt>
                <c:pt idx="1213">
                  <c:v>36.878</c:v>
                </c:pt>
                <c:pt idx="1214">
                  <c:v>36.928000000000004</c:v>
                </c:pt>
                <c:pt idx="1215">
                  <c:v>36.977999999999994</c:v>
                </c:pt>
                <c:pt idx="1216">
                  <c:v>37.027999999999999</c:v>
                </c:pt>
                <c:pt idx="1217">
                  <c:v>37.078000000000003</c:v>
                </c:pt>
                <c:pt idx="1218">
                  <c:v>37.128</c:v>
                </c:pt>
                <c:pt idx="1219">
                  <c:v>37.178000000000004</c:v>
                </c:pt>
                <c:pt idx="1220">
                  <c:v>37.227999999999994</c:v>
                </c:pt>
                <c:pt idx="1221">
                  <c:v>37.277999999999999</c:v>
                </c:pt>
                <c:pt idx="1222">
                  <c:v>37.328000000000003</c:v>
                </c:pt>
                <c:pt idx="1223">
                  <c:v>37.378</c:v>
                </c:pt>
                <c:pt idx="1224">
                  <c:v>37.428000000000004</c:v>
                </c:pt>
                <c:pt idx="1225">
                  <c:v>37.477999999999994</c:v>
                </c:pt>
                <c:pt idx="1226">
                  <c:v>37.527999999999999</c:v>
                </c:pt>
                <c:pt idx="1227">
                  <c:v>37.578000000000003</c:v>
                </c:pt>
                <c:pt idx="1228">
                  <c:v>37.628</c:v>
                </c:pt>
                <c:pt idx="1229">
                  <c:v>37.678000000000004</c:v>
                </c:pt>
                <c:pt idx="1230">
                  <c:v>37.727999999999994</c:v>
                </c:pt>
                <c:pt idx="1231">
                  <c:v>37.777999999999999</c:v>
                </c:pt>
                <c:pt idx="1232">
                  <c:v>37.828000000000003</c:v>
                </c:pt>
                <c:pt idx="1233">
                  <c:v>37.878</c:v>
                </c:pt>
                <c:pt idx="1234">
                  <c:v>37.928000000000004</c:v>
                </c:pt>
                <c:pt idx="1235">
                  <c:v>37.977999999999994</c:v>
                </c:pt>
                <c:pt idx="1236">
                  <c:v>38.027999999999999</c:v>
                </c:pt>
                <c:pt idx="1237">
                  <c:v>38.078000000000003</c:v>
                </c:pt>
                <c:pt idx="1238">
                  <c:v>38.128</c:v>
                </c:pt>
                <c:pt idx="1239">
                  <c:v>38.177999999999997</c:v>
                </c:pt>
                <c:pt idx="1240">
                  <c:v>38.228000000000002</c:v>
                </c:pt>
                <c:pt idx="1241">
                  <c:v>38.277999999999999</c:v>
                </c:pt>
                <c:pt idx="1242">
                  <c:v>38.328000000000003</c:v>
                </c:pt>
                <c:pt idx="1243">
                  <c:v>38.378</c:v>
                </c:pt>
                <c:pt idx="1244">
                  <c:v>38.427999999999997</c:v>
                </c:pt>
                <c:pt idx="1245">
                  <c:v>38.478000000000002</c:v>
                </c:pt>
                <c:pt idx="1246">
                  <c:v>38.527999999999999</c:v>
                </c:pt>
                <c:pt idx="1247">
                  <c:v>38.578000000000003</c:v>
                </c:pt>
                <c:pt idx="1248">
                  <c:v>38.628</c:v>
                </c:pt>
                <c:pt idx="1249">
                  <c:v>38.677999999999997</c:v>
                </c:pt>
                <c:pt idx="1250">
                  <c:v>38.728000000000002</c:v>
                </c:pt>
                <c:pt idx="1251">
                  <c:v>38.777999999999999</c:v>
                </c:pt>
                <c:pt idx="1252">
                  <c:v>38.828000000000003</c:v>
                </c:pt>
                <c:pt idx="1253">
                  <c:v>38.878</c:v>
                </c:pt>
                <c:pt idx="1254">
                  <c:v>38.927999999999997</c:v>
                </c:pt>
                <c:pt idx="1255">
                  <c:v>38.978000000000002</c:v>
                </c:pt>
                <c:pt idx="1256">
                  <c:v>39.027999999999999</c:v>
                </c:pt>
                <c:pt idx="1257">
                  <c:v>39.078000000000003</c:v>
                </c:pt>
                <c:pt idx="1258">
                  <c:v>39.128</c:v>
                </c:pt>
                <c:pt idx="1259">
                  <c:v>39.177999999999997</c:v>
                </c:pt>
                <c:pt idx="1260">
                  <c:v>0</c:v>
                </c:pt>
                <c:pt idx="1261">
                  <c:v>0</c:v>
                </c:pt>
                <c:pt idx="1262">
                  <c:v>0</c:v>
                </c:pt>
                <c:pt idx="1263">
                  <c:v>39.177999999999997</c:v>
                </c:pt>
                <c:pt idx="1264">
                  <c:v>40.177999999999997</c:v>
                </c:pt>
                <c:pt idx="1265">
                  <c:v>41.177999999999997</c:v>
                </c:pt>
                <c:pt idx="1266">
                  <c:v>42.177999999999997</c:v>
                </c:pt>
                <c:pt idx="1267">
                  <c:v>43.178000000000004</c:v>
                </c:pt>
                <c:pt idx="1268">
                  <c:v>44.178000000000004</c:v>
                </c:pt>
                <c:pt idx="1269">
                  <c:v>45.178000000000004</c:v>
                </c:pt>
                <c:pt idx="1270">
                  <c:v>46.177999999999997</c:v>
                </c:pt>
                <c:pt idx="1271">
                  <c:v>47.177999999999997</c:v>
                </c:pt>
                <c:pt idx="1272">
                  <c:v>48.177999999999997</c:v>
                </c:pt>
                <c:pt idx="1273">
                  <c:v>49.177999999999997</c:v>
                </c:pt>
                <c:pt idx="1274">
                  <c:v>50.177999999999997</c:v>
                </c:pt>
                <c:pt idx="1275">
                  <c:v>51.178000000000004</c:v>
                </c:pt>
                <c:pt idx="1276">
                  <c:v>52.178000000000004</c:v>
                </c:pt>
                <c:pt idx="1277">
                  <c:v>53.178000000000004</c:v>
                </c:pt>
                <c:pt idx="1278">
                  <c:v>54.177999999999997</c:v>
                </c:pt>
                <c:pt idx="1279">
                  <c:v>55.177999999999997</c:v>
                </c:pt>
                <c:pt idx="1280">
                  <c:v>56.177999999999997</c:v>
                </c:pt>
                <c:pt idx="1281">
                  <c:v>57.177999999999997</c:v>
                </c:pt>
                <c:pt idx="1282">
                  <c:v>58.177999999999997</c:v>
                </c:pt>
                <c:pt idx="1283">
                  <c:v>59.178000000000004</c:v>
                </c:pt>
                <c:pt idx="1284">
                  <c:v>60.178000000000004</c:v>
                </c:pt>
                <c:pt idx="1285">
                  <c:v>61.178000000000004</c:v>
                </c:pt>
                <c:pt idx="1286">
                  <c:v>62.177999999999997</c:v>
                </c:pt>
                <c:pt idx="1287">
                  <c:v>63.177999999999997</c:v>
                </c:pt>
                <c:pt idx="1288">
                  <c:v>64.177999999999997</c:v>
                </c:pt>
                <c:pt idx="1289">
                  <c:v>65.177999999999997</c:v>
                </c:pt>
                <c:pt idx="1290">
                  <c:v>66.177999999999997</c:v>
                </c:pt>
              </c:numCache>
            </c:numRef>
          </c:xVal>
          <c:yVal>
            <c:numRef>
              <c:f>RR2XY!$C:$C</c:f>
              <c:numCache>
                <c:formatCode>General</c:formatCode>
                <c:ptCount val="1048576"/>
                <c:pt idx="3">
                  <c:v>0</c:v>
                </c:pt>
                <c:pt idx="4">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c:v>
                </c:pt>
                <c:pt idx="76">
                  <c:v>0</c:v>
                </c:pt>
                <c:pt idx="77">
                  <c:v>0</c:v>
                </c:pt>
                <c:pt idx="78">
                  <c:v>0</c:v>
                </c:pt>
                <c:pt idx="79">
                  <c:v>0</c:v>
                </c:pt>
                <c:pt idx="80">
                  <c:v>0</c:v>
                </c:pt>
                <c:pt idx="81">
                  <c:v>0</c:v>
                </c:pt>
                <c:pt idx="82">
                  <c:v>0</c:v>
                </c:pt>
                <c:pt idx="83">
                  <c:v>0</c:v>
                </c:pt>
                <c:pt idx="84">
                  <c:v>0</c:v>
                </c:pt>
                <c:pt idx="85">
                  <c:v>0</c:v>
                </c:pt>
                <c:pt idx="86">
                  <c:v>0</c:v>
                </c:pt>
                <c:pt idx="87">
                  <c:v>0</c:v>
                </c:pt>
                <c:pt idx="88">
                  <c:v>0</c:v>
                </c:pt>
                <c:pt idx="89">
                  <c:v>0</c:v>
                </c:pt>
                <c:pt idx="90">
                  <c:v>0</c:v>
                </c:pt>
                <c:pt idx="91">
                  <c:v>0</c:v>
                </c:pt>
                <c:pt idx="92">
                  <c:v>0</c:v>
                </c:pt>
                <c:pt idx="93">
                  <c:v>0</c:v>
                </c:pt>
                <c:pt idx="94">
                  <c:v>0</c:v>
                </c:pt>
                <c:pt idx="95">
                  <c:v>0</c:v>
                </c:pt>
                <c:pt idx="96">
                  <c:v>0</c:v>
                </c:pt>
                <c:pt idx="97">
                  <c:v>0</c:v>
                </c:pt>
                <c:pt idx="98">
                  <c:v>0</c:v>
                </c:pt>
                <c:pt idx="99">
                  <c:v>0</c:v>
                </c:pt>
                <c:pt idx="100">
                  <c:v>0</c:v>
                </c:pt>
                <c:pt idx="101">
                  <c:v>0</c:v>
                </c:pt>
                <c:pt idx="102">
                  <c:v>0</c:v>
                </c:pt>
                <c:pt idx="103">
                  <c:v>0</c:v>
                </c:pt>
                <c:pt idx="104">
                  <c:v>0</c:v>
                </c:pt>
                <c:pt idx="105">
                  <c:v>0</c:v>
                </c:pt>
                <c:pt idx="106">
                  <c:v>0</c:v>
                </c:pt>
                <c:pt idx="107">
                  <c:v>0</c:v>
                </c:pt>
                <c:pt idx="108">
                  <c:v>0</c:v>
                </c:pt>
                <c:pt idx="109">
                  <c:v>0</c:v>
                </c:pt>
                <c:pt idx="110">
                  <c:v>0</c:v>
                </c:pt>
                <c:pt idx="111">
                  <c:v>0</c:v>
                </c:pt>
                <c:pt idx="112">
                  <c:v>0</c:v>
                </c:pt>
                <c:pt idx="113">
                  <c:v>0</c:v>
                </c:pt>
                <c:pt idx="114">
                  <c:v>0</c:v>
                </c:pt>
                <c:pt idx="115">
                  <c:v>0</c:v>
                </c:pt>
                <c:pt idx="116">
                  <c:v>0</c:v>
                </c:pt>
                <c:pt idx="117">
                  <c:v>0</c:v>
                </c:pt>
                <c:pt idx="118">
                  <c:v>0</c:v>
                </c:pt>
                <c:pt idx="119">
                  <c:v>0</c:v>
                </c:pt>
                <c:pt idx="120">
                  <c:v>0</c:v>
                </c:pt>
                <c:pt idx="121">
                  <c:v>0</c:v>
                </c:pt>
                <c:pt idx="122">
                  <c:v>0</c:v>
                </c:pt>
                <c:pt idx="123">
                  <c:v>0</c:v>
                </c:pt>
                <c:pt idx="124">
                  <c:v>0</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3">
                  <c:v>0</c:v>
                </c:pt>
                <c:pt idx="164">
                  <c:v>0</c:v>
                </c:pt>
                <c:pt idx="165">
                  <c:v>0</c:v>
                </c:pt>
                <c:pt idx="166">
                  <c:v>0</c:v>
                </c:pt>
                <c:pt idx="167">
                  <c:v>0</c:v>
                </c:pt>
                <c:pt idx="168">
                  <c:v>0</c:v>
                </c:pt>
                <c:pt idx="169">
                  <c:v>0</c:v>
                </c:pt>
                <c:pt idx="170">
                  <c:v>0</c:v>
                </c:pt>
                <c:pt idx="171">
                  <c:v>0</c:v>
                </c:pt>
                <c:pt idx="172">
                  <c:v>0</c:v>
                </c:pt>
                <c:pt idx="173" formatCode="0.00E+00">
                  <c:v>2.6743799999999999E-11</c:v>
                </c:pt>
                <c:pt idx="177" formatCode="0.00E+00">
                  <c:v>2.6743799999999999E-11</c:v>
                </c:pt>
                <c:pt idx="178" formatCode="0.00E+00">
                  <c:v>1.01017E-10</c:v>
                </c:pt>
                <c:pt idx="179" formatCode="0.00E+00">
                  <c:v>9.9323999999999995E-11</c:v>
                </c:pt>
                <c:pt idx="180" formatCode="0.00E+00">
                  <c:v>9.7645000000000002E-11</c:v>
                </c:pt>
                <c:pt idx="181" formatCode="0.00E+00">
                  <c:v>9.5980000000000001E-11</c:v>
                </c:pt>
                <c:pt idx="182" formatCode="0.00E+00">
                  <c:v>9.4329099999999996E-11</c:v>
                </c:pt>
                <c:pt idx="183" formatCode="0.00E+00">
                  <c:v>9.2692199999999996E-11</c:v>
                </c:pt>
                <c:pt idx="184" formatCode="0.00E+00">
                  <c:v>9.1069400000000005E-11</c:v>
                </c:pt>
                <c:pt idx="185" formatCode="0.00E+00">
                  <c:v>8.9460699999999997E-11</c:v>
                </c:pt>
                <c:pt idx="186" formatCode="0.00E+00">
                  <c:v>8.7865999999999994E-11</c:v>
                </c:pt>
                <c:pt idx="187" formatCode="0.00E+00">
                  <c:v>8.6285400000000001E-11</c:v>
                </c:pt>
                <c:pt idx="188" formatCode="0.00E+00">
                  <c:v>8.4718799999999998E-11</c:v>
                </c:pt>
                <c:pt idx="189" formatCode="0.00E+00">
                  <c:v>8.3166399999999998E-11</c:v>
                </c:pt>
                <c:pt idx="190" formatCode="0.00E+00">
                  <c:v>8.1628000000000002E-11</c:v>
                </c:pt>
                <c:pt idx="191" formatCode="0.00E+00">
                  <c:v>8.0103799999999996E-11</c:v>
                </c:pt>
                <c:pt idx="192" formatCode="0.00E+00">
                  <c:v>7.85937E-11</c:v>
                </c:pt>
                <c:pt idx="193" formatCode="0.00E+00">
                  <c:v>7.7097700000000001E-11</c:v>
                </c:pt>
                <c:pt idx="194" formatCode="0.00E+00">
                  <c:v>7.5615799999999999E-11</c:v>
                </c:pt>
                <c:pt idx="195" formatCode="0.00E+00">
                  <c:v>7.4148000000000006E-11</c:v>
                </c:pt>
                <c:pt idx="196" formatCode="0.00E+00">
                  <c:v>7.2694400000000003E-11</c:v>
                </c:pt>
                <c:pt idx="197" formatCode="0.00E+00">
                  <c:v>7.1254899999999998E-11</c:v>
                </c:pt>
                <c:pt idx="198" formatCode="0.00E+00">
                  <c:v>6.9829599999999995E-11</c:v>
                </c:pt>
                <c:pt idx="199" formatCode="0.00E+00">
                  <c:v>6.8418499999999995E-11</c:v>
                </c:pt>
                <c:pt idx="200" formatCode="0.00E+00">
                  <c:v>6.7021500000000005E-11</c:v>
                </c:pt>
                <c:pt idx="201" formatCode="0.00E+00">
                  <c:v>6.5638700000000005E-11</c:v>
                </c:pt>
                <c:pt idx="202" formatCode="0.00E+00">
                  <c:v>6.4270099999999995E-11</c:v>
                </c:pt>
                <c:pt idx="203" formatCode="0.00E+00">
                  <c:v>6.2915599999999994E-11</c:v>
                </c:pt>
                <c:pt idx="204" formatCode="0.00E+00">
                  <c:v>6.1575400000000003E-11</c:v>
                </c:pt>
                <c:pt idx="205" formatCode="0.00E+00">
                  <c:v>6.0249400000000001E-11</c:v>
                </c:pt>
                <c:pt idx="206" formatCode="0.00E+00">
                  <c:v>5.8937600000000003E-11</c:v>
                </c:pt>
                <c:pt idx="207" formatCode="0.00E+00">
                  <c:v>5.7640000000000001E-11</c:v>
                </c:pt>
                <c:pt idx="208" formatCode="0.00E+00">
                  <c:v>5.6356600000000002E-11</c:v>
                </c:pt>
                <c:pt idx="209" formatCode="0.00E+00">
                  <c:v>5.5087499999999998E-11</c:v>
                </c:pt>
                <c:pt idx="210" formatCode="0.00E+00">
                  <c:v>5.3832599999999998E-11</c:v>
                </c:pt>
                <c:pt idx="211" formatCode="0.00E+00">
                  <c:v>5.2591900000000001E-11</c:v>
                </c:pt>
                <c:pt idx="212" formatCode="0.00E+00">
                  <c:v>5.1365599999999999E-11</c:v>
                </c:pt>
                <c:pt idx="213" formatCode="0.00E+00">
                  <c:v>5.0153400000000001E-11</c:v>
                </c:pt>
                <c:pt idx="214" formatCode="0.00E+00">
                  <c:v>4.8955599999999998E-11</c:v>
                </c:pt>
                <c:pt idx="215" formatCode="0.00E+00">
                  <c:v>4.7771999999999998E-11</c:v>
                </c:pt>
                <c:pt idx="216" formatCode="0.00E+00">
                  <c:v>4.6602700000000001E-11</c:v>
                </c:pt>
                <c:pt idx="217" formatCode="0.00E+00">
                  <c:v>4.5447699999999999E-11</c:v>
                </c:pt>
                <c:pt idx="218" formatCode="0.00E+00">
                  <c:v>4.43071E-11</c:v>
                </c:pt>
                <c:pt idx="219" formatCode="0.00E+00">
                  <c:v>4.3180700000000003E-11</c:v>
                </c:pt>
                <c:pt idx="220" formatCode="0.00E+00">
                  <c:v>4.2068600000000003E-11</c:v>
                </c:pt>
                <c:pt idx="221" formatCode="0.00E+00">
                  <c:v>4.0970899999999998E-11</c:v>
                </c:pt>
                <c:pt idx="222" formatCode="0.00E+00">
                  <c:v>3.9887400000000002E-11</c:v>
                </c:pt>
                <c:pt idx="223" formatCode="0.00E+00">
                  <c:v>3.8818400000000002E-11</c:v>
                </c:pt>
                <c:pt idx="224" formatCode="0.00E+00">
                  <c:v>3.7763599999999998E-11</c:v>
                </c:pt>
                <c:pt idx="225" formatCode="0.00E+00">
                  <c:v>3.6723200000000002E-11</c:v>
                </c:pt>
                <c:pt idx="226" formatCode="0.00E+00">
                  <c:v>3.5697200000000003E-11</c:v>
                </c:pt>
                <c:pt idx="227" formatCode="0.00E+00">
                  <c:v>3.4685599999999998E-11</c:v>
                </c:pt>
                <c:pt idx="228" formatCode="0.00E+00">
                  <c:v>3.3688300000000003E-11</c:v>
                </c:pt>
                <c:pt idx="229" formatCode="0.00E+00">
                  <c:v>3.2705400000000003E-11</c:v>
                </c:pt>
                <c:pt idx="230" formatCode="0.00E+00">
                  <c:v>3.1736899999999999E-11</c:v>
                </c:pt>
                <c:pt idx="231" formatCode="0.00E+00">
                  <c:v>3.0782799999999997E-11</c:v>
                </c:pt>
                <c:pt idx="232" formatCode="0.00E+00">
                  <c:v>2.9843100000000003E-11</c:v>
                </c:pt>
                <c:pt idx="233" formatCode="0.00E+00">
                  <c:v>2.8917799999999999E-11</c:v>
                </c:pt>
                <c:pt idx="234" formatCode="0.00E+00">
                  <c:v>2.8006899999999999E-11</c:v>
                </c:pt>
                <c:pt idx="235" formatCode="0.00E+00">
                  <c:v>2.7110399999999999E-11</c:v>
                </c:pt>
                <c:pt idx="236" formatCode="0.00E+00">
                  <c:v>2.62284E-11</c:v>
                </c:pt>
                <c:pt idx="237" formatCode="0.00E+00">
                  <c:v>2.53608E-11</c:v>
                </c:pt>
                <c:pt idx="238" formatCode="0.00E+00">
                  <c:v>2.4507700000000001E-11</c:v>
                </c:pt>
                <c:pt idx="239" formatCode="0.00E+00">
                  <c:v>2.3668999999999999E-11</c:v>
                </c:pt>
                <c:pt idx="240" formatCode="0.00E+00">
                  <c:v>2.2844800000000001E-11</c:v>
                </c:pt>
                <c:pt idx="241" formatCode="0.00E+00">
                  <c:v>2.2035100000000001E-11</c:v>
                </c:pt>
                <c:pt idx="242" formatCode="0.00E+00">
                  <c:v>2.12398E-11</c:v>
                </c:pt>
                <c:pt idx="243" formatCode="0.00E+00">
                  <c:v>2.0459000000000001E-11</c:v>
                </c:pt>
                <c:pt idx="244" formatCode="0.00E+00">
                  <c:v>1.96927E-11</c:v>
                </c:pt>
                <c:pt idx="245" formatCode="0.00E+00">
                  <c:v>1.8941E-11</c:v>
                </c:pt>
                <c:pt idx="246" formatCode="0.00E+00">
                  <c:v>1.8203699999999999E-11</c:v>
                </c:pt>
                <c:pt idx="247" formatCode="0.00E+00">
                  <c:v>1.74809E-11</c:v>
                </c:pt>
                <c:pt idx="248" formatCode="0.00E+00">
                  <c:v>1.6772699999999999E-11</c:v>
                </c:pt>
                <c:pt idx="249" formatCode="0.00E+00">
                  <c:v>1.6078999999999999E-11</c:v>
                </c:pt>
                <c:pt idx="250" formatCode="0.00E+00">
                  <c:v>1.5399800000000001E-11</c:v>
                </c:pt>
                <c:pt idx="251" formatCode="0.00E+00">
                  <c:v>1.47352E-11</c:v>
                </c:pt>
                <c:pt idx="252" formatCode="0.00E+00">
                  <c:v>1.40851E-11</c:v>
                </c:pt>
                <c:pt idx="253" formatCode="0.00E+00">
                  <c:v>1.34496E-11</c:v>
                </c:pt>
                <c:pt idx="254" formatCode="0.00E+00">
                  <c:v>1.28286E-11</c:v>
                </c:pt>
                <c:pt idx="255" formatCode="0.00E+00">
                  <c:v>1.2222199999999999E-11</c:v>
                </c:pt>
                <c:pt idx="256" formatCode="0.00E+00">
                  <c:v>1.1630500000000001E-11</c:v>
                </c:pt>
                <c:pt idx="257" formatCode="0.00E+00">
                  <c:v>1.10533E-11</c:v>
                </c:pt>
                <c:pt idx="258" formatCode="0.00E+00">
                  <c:v>1.04906E-11</c:v>
                </c:pt>
                <c:pt idx="259" formatCode="0.00E+00">
                  <c:v>9.9426499999999998E-12</c:v>
                </c:pt>
                <c:pt idx="260" formatCode="0.00E+00">
                  <c:v>9.4092600000000006E-12</c:v>
                </c:pt>
                <c:pt idx="261" formatCode="0.00E+00">
                  <c:v>8.8905000000000005E-12</c:v>
                </c:pt>
                <c:pt idx="262" formatCode="0.00E+00">
                  <c:v>8.3863600000000002E-12</c:v>
                </c:pt>
                <c:pt idx="263" formatCode="0.00E+00">
                  <c:v>7.8968500000000006E-12</c:v>
                </c:pt>
                <c:pt idx="264" formatCode="0.00E+00">
                  <c:v>7.4219900000000004E-12</c:v>
                </c:pt>
                <c:pt idx="265" formatCode="0.00E+00">
                  <c:v>6.9617800000000003E-12</c:v>
                </c:pt>
                <c:pt idx="266" formatCode="0.00E+00">
                  <c:v>6.5162200000000003E-12</c:v>
                </c:pt>
                <c:pt idx="267" formatCode="0.00E+00">
                  <c:v>6.0853299999999999E-12</c:v>
                </c:pt>
                <c:pt idx="268" formatCode="0.00E+00">
                  <c:v>5.66912E-12</c:v>
                </c:pt>
                <c:pt idx="269" formatCode="0.00E+00">
                  <c:v>5.2675799999999997E-12</c:v>
                </c:pt>
                <c:pt idx="270" formatCode="0.00E+00">
                  <c:v>4.8807299999999999E-12</c:v>
                </c:pt>
                <c:pt idx="271" formatCode="0.00E+00">
                  <c:v>4.50857E-12</c:v>
                </c:pt>
                <c:pt idx="272" formatCode="0.00E+00">
                  <c:v>4.1511200000000002E-12</c:v>
                </c:pt>
                <c:pt idx="273" formatCode="0.00E+00">
                  <c:v>3.8083800000000004E-12</c:v>
                </c:pt>
                <c:pt idx="274" formatCode="0.00E+00">
                  <c:v>3.4803599999999999E-12</c:v>
                </c:pt>
                <c:pt idx="275" formatCode="0.00E+00">
                  <c:v>3.16706E-12</c:v>
                </c:pt>
                <c:pt idx="276" formatCode="0.00E+00">
                  <c:v>2.86849E-12</c:v>
                </c:pt>
                <c:pt idx="277" formatCode="0.00E+00">
                  <c:v>2.5846700000000001E-12</c:v>
                </c:pt>
                <c:pt idx="278" formatCode="0.00E+00">
                  <c:v>2.3155899999999998E-12</c:v>
                </c:pt>
                <c:pt idx="279" formatCode="0.00E+00">
                  <c:v>2.0612700000000002E-12</c:v>
                </c:pt>
                <c:pt idx="280" formatCode="0.00E+00">
                  <c:v>1.8217099999999999E-12</c:v>
                </c:pt>
                <c:pt idx="281" formatCode="0.00E+00">
                  <c:v>1.59692E-12</c:v>
                </c:pt>
                <c:pt idx="282" formatCode="0.00E+00">
                  <c:v>1.38691E-12</c:v>
                </c:pt>
                <c:pt idx="283" formatCode="0.00E+00">
                  <c:v>1.1916899999999999E-12</c:v>
                </c:pt>
                <c:pt idx="284" formatCode="0.00E+00">
                  <c:v>1.0112600000000001E-12</c:v>
                </c:pt>
                <c:pt idx="285" formatCode="0.00E+00">
                  <c:v>8.4562900000000003E-13</c:v>
                </c:pt>
                <c:pt idx="286" formatCode="0.00E+00">
                  <c:v>6.9480899999999997E-13</c:v>
                </c:pt>
                <c:pt idx="287" formatCode="0.00E+00">
                  <c:v>5.5880399999999999E-13</c:v>
                </c:pt>
                <c:pt idx="288" formatCode="0.00E+00">
                  <c:v>4.3762300000000002E-13</c:v>
                </c:pt>
                <c:pt idx="289" formatCode="0.00E+00">
                  <c:v>3.3127299999999998E-13</c:v>
                </c:pt>
                <c:pt idx="290" formatCode="0.00E+00">
                  <c:v>2.39763E-13</c:v>
                </c:pt>
                <c:pt idx="291" formatCode="0.00E+00">
                  <c:v>1.6309900000000001E-13</c:v>
                </c:pt>
                <c:pt idx="292" formatCode="0.00E+00">
                  <c:v>1.0128899999999999E-13</c:v>
                </c:pt>
                <c:pt idx="293" formatCode="0.00E+00">
                  <c:v>1.80957E-13</c:v>
                </c:pt>
                <c:pt idx="294" formatCode="0.00E+00">
                  <c:v>6.2569599999999999E-7</c:v>
                </c:pt>
                <c:pt idx="295" formatCode="0.00E+00">
                  <c:v>3.0028599999999999E-5</c:v>
                </c:pt>
                <c:pt idx="296" formatCode="0.00E+00">
                  <c:v>3.4536699999999997E-5</c:v>
                </c:pt>
                <c:pt idx="297" formatCode="0.00E+00">
                  <c:v>9.7787699999999999E-6</c:v>
                </c:pt>
                <c:pt idx="301" formatCode="0.00E+00">
                  <c:v>9.7787699999999999E-6</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32">
                  <c:v>0</c:v>
                </c:pt>
                <c:pt idx="333">
                  <c:v>0</c:v>
                </c:pt>
                <c:pt idx="337" formatCode="0.00E+00">
                  <c:v>9.7787699999999999E-6</c:v>
                </c:pt>
                <c:pt idx="338" formatCode="0.00E+00">
                  <c:v>9.7787699999999999E-6</c:v>
                </c:pt>
                <c:pt idx="342" formatCode="0.00E+00">
                  <c:v>2.6743799999999999E-11</c:v>
                </c:pt>
                <c:pt idx="343" formatCode="0.00E+00">
                  <c:v>2.6743799999999999E-11</c:v>
                </c:pt>
                <c:pt idx="347">
                  <c:v>0</c:v>
                </c:pt>
                <c:pt idx="348">
                  <c:v>0</c:v>
                </c:pt>
                <c:pt idx="352">
                  <c:v>0</c:v>
                </c:pt>
                <c:pt idx="353">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c:v>
                </c:pt>
                <c:pt idx="400">
                  <c:v>0</c:v>
                </c:pt>
                <c:pt idx="401">
                  <c:v>0</c:v>
                </c:pt>
                <c:pt idx="402">
                  <c:v>0</c:v>
                </c:pt>
                <c:pt idx="403">
                  <c:v>0</c:v>
                </c:pt>
                <c:pt idx="404">
                  <c:v>0</c:v>
                </c:pt>
                <c:pt idx="405">
                  <c:v>0</c:v>
                </c:pt>
                <c:pt idx="406">
                  <c:v>0</c:v>
                </c:pt>
                <c:pt idx="407">
                  <c:v>0</c:v>
                </c:pt>
                <c:pt idx="408">
                  <c:v>0</c:v>
                </c:pt>
                <c:pt idx="412" formatCode="0.00E+00">
                  <c:v>1.01017E-10</c:v>
                </c:pt>
                <c:pt idx="413" formatCode="0.00E+00">
                  <c:v>1.01017E-10</c:v>
                </c:pt>
                <c:pt idx="414" formatCode="0.00E+00">
                  <c:v>9.9323999999999995E-11</c:v>
                </c:pt>
                <c:pt idx="415" formatCode="0.00E+00">
                  <c:v>9.9323999999999995E-11</c:v>
                </c:pt>
                <c:pt idx="416" formatCode="0.00E+00">
                  <c:v>9.7645000000000002E-11</c:v>
                </c:pt>
                <c:pt idx="417" formatCode="0.00E+00">
                  <c:v>9.7645000000000002E-11</c:v>
                </c:pt>
                <c:pt idx="418" formatCode="0.00E+00">
                  <c:v>9.5980000000000001E-11</c:v>
                </c:pt>
                <c:pt idx="419" formatCode="0.00E+00">
                  <c:v>9.5980000000000001E-11</c:v>
                </c:pt>
                <c:pt idx="420" formatCode="0.00E+00">
                  <c:v>9.4329099999999996E-11</c:v>
                </c:pt>
                <c:pt idx="421" formatCode="0.00E+00">
                  <c:v>9.4329099999999996E-11</c:v>
                </c:pt>
                <c:pt idx="422" formatCode="0.00E+00">
                  <c:v>9.2692199999999996E-11</c:v>
                </c:pt>
                <c:pt idx="423" formatCode="0.00E+00">
                  <c:v>9.2692199999999996E-11</c:v>
                </c:pt>
                <c:pt idx="424" formatCode="0.00E+00">
                  <c:v>9.1069400000000005E-11</c:v>
                </c:pt>
                <c:pt idx="425" formatCode="0.00E+00">
                  <c:v>9.1069400000000005E-11</c:v>
                </c:pt>
                <c:pt idx="426" formatCode="0.00E+00">
                  <c:v>8.9460699999999997E-11</c:v>
                </c:pt>
                <c:pt idx="427" formatCode="0.00E+00">
                  <c:v>8.9460699999999997E-11</c:v>
                </c:pt>
                <c:pt idx="428" formatCode="0.00E+00">
                  <c:v>8.7865999999999994E-11</c:v>
                </c:pt>
                <c:pt idx="429" formatCode="0.00E+00">
                  <c:v>8.7865999999999994E-11</c:v>
                </c:pt>
                <c:pt idx="430" formatCode="0.00E+00">
                  <c:v>8.6285400000000001E-11</c:v>
                </c:pt>
                <c:pt idx="431" formatCode="0.00E+00">
                  <c:v>8.6285400000000001E-11</c:v>
                </c:pt>
                <c:pt idx="432" formatCode="0.00E+00">
                  <c:v>8.4718799999999998E-11</c:v>
                </c:pt>
                <c:pt idx="433" formatCode="0.00E+00">
                  <c:v>8.4718799999999998E-11</c:v>
                </c:pt>
                <c:pt idx="434" formatCode="0.00E+00">
                  <c:v>8.3166399999999998E-11</c:v>
                </c:pt>
                <c:pt idx="435" formatCode="0.00E+00">
                  <c:v>8.3166399999999998E-11</c:v>
                </c:pt>
                <c:pt idx="436" formatCode="0.00E+00">
                  <c:v>8.1628000000000002E-11</c:v>
                </c:pt>
                <c:pt idx="437" formatCode="0.00E+00">
                  <c:v>8.1628000000000002E-11</c:v>
                </c:pt>
                <c:pt idx="438" formatCode="0.00E+00">
                  <c:v>8.0103799999999996E-11</c:v>
                </c:pt>
                <c:pt idx="439" formatCode="0.00E+00">
                  <c:v>8.0103799999999996E-11</c:v>
                </c:pt>
                <c:pt idx="440" formatCode="0.00E+00">
                  <c:v>7.85937E-11</c:v>
                </c:pt>
                <c:pt idx="441" formatCode="0.00E+00">
                  <c:v>7.85937E-11</c:v>
                </c:pt>
                <c:pt idx="442" formatCode="0.00E+00">
                  <c:v>7.7097700000000001E-11</c:v>
                </c:pt>
                <c:pt idx="443" formatCode="0.00E+00">
                  <c:v>7.7097700000000001E-11</c:v>
                </c:pt>
                <c:pt idx="444" formatCode="0.00E+00">
                  <c:v>7.5615799999999999E-11</c:v>
                </c:pt>
                <c:pt idx="445" formatCode="0.00E+00">
                  <c:v>7.5615799999999999E-11</c:v>
                </c:pt>
                <c:pt idx="446" formatCode="0.00E+00">
                  <c:v>7.4148000000000006E-11</c:v>
                </c:pt>
                <c:pt idx="447" formatCode="0.00E+00">
                  <c:v>7.4148000000000006E-11</c:v>
                </c:pt>
                <c:pt idx="448" formatCode="0.00E+00">
                  <c:v>7.2694400000000003E-11</c:v>
                </c:pt>
                <c:pt idx="449" formatCode="0.00E+00">
                  <c:v>7.2694400000000003E-11</c:v>
                </c:pt>
                <c:pt idx="450" formatCode="0.00E+00">
                  <c:v>7.1254899999999998E-11</c:v>
                </c:pt>
                <c:pt idx="451" formatCode="0.00E+00">
                  <c:v>7.1254899999999998E-11</c:v>
                </c:pt>
                <c:pt idx="452" formatCode="0.00E+00">
                  <c:v>6.9829599999999995E-11</c:v>
                </c:pt>
                <c:pt idx="453" formatCode="0.00E+00">
                  <c:v>6.9829599999999995E-11</c:v>
                </c:pt>
                <c:pt idx="454" formatCode="0.00E+00">
                  <c:v>6.8418499999999995E-11</c:v>
                </c:pt>
                <c:pt idx="455" formatCode="0.00E+00">
                  <c:v>6.8418499999999995E-11</c:v>
                </c:pt>
                <c:pt idx="456" formatCode="0.00E+00">
                  <c:v>6.7021500000000005E-11</c:v>
                </c:pt>
                <c:pt idx="457" formatCode="0.00E+00">
                  <c:v>6.7021500000000005E-11</c:v>
                </c:pt>
                <c:pt idx="458" formatCode="0.00E+00">
                  <c:v>6.5638700000000005E-11</c:v>
                </c:pt>
                <c:pt idx="459" formatCode="0.00E+00">
                  <c:v>6.5638700000000005E-11</c:v>
                </c:pt>
                <c:pt idx="460" formatCode="0.00E+00">
                  <c:v>6.4270099999999995E-11</c:v>
                </c:pt>
                <c:pt idx="461" formatCode="0.00E+00">
                  <c:v>6.4270099999999995E-11</c:v>
                </c:pt>
                <c:pt idx="462" formatCode="0.00E+00">
                  <c:v>6.2915599999999994E-11</c:v>
                </c:pt>
                <c:pt idx="463" formatCode="0.00E+00">
                  <c:v>6.2915599999999994E-11</c:v>
                </c:pt>
                <c:pt idx="464" formatCode="0.00E+00">
                  <c:v>6.1575400000000003E-11</c:v>
                </c:pt>
                <c:pt idx="465" formatCode="0.00E+00">
                  <c:v>6.1575400000000003E-11</c:v>
                </c:pt>
                <c:pt idx="466" formatCode="0.00E+00">
                  <c:v>6.0249400000000001E-11</c:v>
                </c:pt>
                <c:pt idx="467" formatCode="0.00E+00">
                  <c:v>6.0249400000000001E-11</c:v>
                </c:pt>
                <c:pt idx="468" formatCode="0.00E+00">
                  <c:v>5.8937600000000003E-11</c:v>
                </c:pt>
                <c:pt idx="469" formatCode="0.00E+00">
                  <c:v>5.8937600000000003E-11</c:v>
                </c:pt>
                <c:pt idx="470" formatCode="0.00E+00">
                  <c:v>5.7640000000000001E-11</c:v>
                </c:pt>
                <c:pt idx="471" formatCode="0.00E+00">
                  <c:v>5.7640000000000001E-11</c:v>
                </c:pt>
                <c:pt idx="472" formatCode="0.00E+00">
                  <c:v>5.6356600000000002E-11</c:v>
                </c:pt>
                <c:pt idx="473" formatCode="0.00E+00">
                  <c:v>5.6356600000000002E-11</c:v>
                </c:pt>
                <c:pt idx="474" formatCode="0.00E+00">
                  <c:v>5.5087499999999998E-11</c:v>
                </c:pt>
                <c:pt idx="475" formatCode="0.00E+00">
                  <c:v>5.5087499999999998E-11</c:v>
                </c:pt>
                <c:pt idx="476" formatCode="0.00E+00">
                  <c:v>5.3832599999999998E-11</c:v>
                </c:pt>
                <c:pt idx="477" formatCode="0.00E+00">
                  <c:v>5.3832599999999998E-11</c:v>
                </c:pt>
                <c:pt idx="478" formatCode="0.00E+00">
                  <c:v>5.2591900000000001E-11</c:v>
                </c:pt>
                <c:pt idx="479" formatCode="0.00E+00">
                  <c:v>5.2591900000000001E-11</c:v>
                </c:pt>
                <c:pt idx="480" formatCode="0.00E+00">
                  <c:v>5.1365599999999999E-11</c:v>
                </c:pt>
                <c:pt idx="481" formatCode="0.00E+00">
                  <c:v>5.1365599999999999E-11</c:v>
                </c:pt>
                <c:pt idx="482" formatCode="0.00E+00">
                  <c:v>5.0153400000000001E-11</c:v>
                </c:pt>
                <c:pt idx="483" formatCode="0.00E+00">
                  <c:v>5.0153400000000001E-11</c:v>
                </c:pt>
                <c:pt idx="484" formatCode="0.00E+00">
                  <c:v>4.8955599999999998E-11</c:v>
                </c:pt>
                <c:pt idx="485" formatCode="0.00E+00">
                  <c:v>4.8955599999999998E-11</c:v>
                </c:pt>
                <c:pt idx="486" formatCode="0.00E+00">
                  <c:v>4.7771999999999998E-11</c:v>
                </c:pt>
                <c:pt idx="487" formatCode="0.00E+00">
                  <c:v>4.7771999999999998E-11</c:v>
                </c:pt>
                <c:pt idx="488" formatCode="0.00E+00">
                  <c:v>4.6602700000000001E-11</c:v>
                </c:pt>
                <c:pt idx="489" formatCode="0.00E+00">
                  <c:v>4.6602700000000001E-11</c:v>
                </c:pt>
                <c:pt idx="490" formatCode="0.00E+00">
                  <c:v>4.5447699999999999E-11</c:v>
                </c:pt>
                <c:pt idx="491" formatCode="0.00E+00">
                  <c:v>4.5447699999999999E-11</c:v>
                </c:pt>
                <c:pt idx="492" formatCode="0.00E+00">
                  <c:v>4.43071E-11</c:v>
                </c:pt>
                <c:pt idx="493" formatCode="0.00E+00">
                  <c:v>4.43071E-11</c:v>
                </c:pt>
                <c:pt idx="494" formatCode="0.00E+00">
                  <c:v>4.3180700000000003E-11</c:v>
                </c:pt>
                <c:pt idx="495" formatCode="0.00E+00">
                  <c:v>4.3180700000000003E-11</c:v>
                </c:pt>
                <c:pt idx="496" formatCode="0.00E+00">
                  <c:v>4.2068600000000003E-11</c:v>
                </c:pt>
                <c:pt idx="497" formatCode="0.00E+00">
                  <c:v>4.2068600000000003E-11</c:v>
                </c:pt>
                <c:pt idx="498" formatCode="0.00E+00">
                  <c:v>4.0970899999999998E-11</c:v>
                </c:pt>
                <c:pt idx="499" formatCode="0.00E+00">
                  <c:v>4.0970899999999998E-11</c:v>
                </c:pt>
                <c:pt idx="500" formatCode="0.00E+00">
                  <c:v>3.9887400000000002E-11</c:v>
                </c:pt>
                <c:pt idx="501" formatCode="0.00E+00">
                  <c:v>3.9887400000000002E-11</c:v>
                </c:pt>
                <c:pt idx="502" formatCode="0.00E+00">
                  <c:v>3.8818400000000002E-11</c:v>
                </c:pt>
                <c:pt idx="503" formatCode="0.00E+00">
                  <c:v>3.8818400000000002E-11</c:v>
                </c:pt>
                <c:pt idx="504" formatCode="0.00E+00">
                  <c:v>3.7763599999999998E-11</c:v>
                </c:pt>
                <c:pt idx="505" formatCode="0.00E+00">
                  <c:v>3.7763599999999998E-11</c:v>
                </c:pt>
                <c:pt idx="506" formatCode="0.00E+00">
                  <c:v>3.6723200000000002E-11</c:v>
                </c:pt>
                <c:pt idx="507" formatCode="0.00E+00">
                  <c:v>3.6723200000000002E-11</c:v>
                </c:pt>
                <c:pt idx="508" formatCode="0.00E+00">
                  <c:v>3.5697200000000003E-11</c:v>
                </c:pt>
                <c:pt idx="509" formatCode="0.00E+00">
                  <c:v>3.5697200000000003E-11</c:v>
                </c:pt>
                <c:pt idx="510" formatCode="0.00E+00">
                  <c:v>3.4685599999999998E-11</c:v>
                </c:pt>
                <c:pt idx="511" formatCode="0.00E+00">
                  <c:v>3.4685599999999998E-11</c:v>
                </c:pt>
                <c:pt idx="512" formatCode="0.00E+00">
                  <c:v>3.3688300000000003E-11</c:v>
                </c:pt>
                <c:pt idx="513" formatCode="0.00E+00">
                  <c:v>3.3688300000000003E-11</c:v>
                </c:pt>
                <c:pt idx="514" formatCode="0.00E+00">
                  <c:v>3.2705400000000003E-11</c:v>
                </c:pt>
                <c:pt idx="515" formatCode="0.00E+00">
                  <c:v>3.2705400000000003E-11</c:v>
                </c:pt>
                <c:pt idx="516" formatCode="0.00E+00">
                  <c:v>3.1736899999999999E-11</c:v>
                </c:pt>
                <c:pt idx="517" formatCode="0.00E+00">
                  <c:v>3.1736899999999999E-11</c:v>
                </c:pt>
                <c:pt idx="518" formatCode="0.00E+00">
                  <c:v>3.0782799999999997E-11</c:v>
                </c:pt>
                <c:pt idx="519" formatCode="0.00E+00">
                  <c:v>3.0782799999999997E-11</c:v>
                </c:pt>
                <c:pt idx="520" formatCode="0.00E+00">
                  <c:v>2.9843100000000003E-11</c:v>
                </c:pt>
                <c:pt idx="521" formatCode="0.00E+00">
                  <c:v>2.9843100000000003E-11</c:v>
                </c:pt>
                <c:pt idx="522" formatCode="0.00E+00">
                  <c:v>2.8917799999999999E-11</c:v>
                </c:pt>
                <c:pt idx="523" formatCode="0.00E+00">
                  <c:v>2.8917799999999999E-11</c:v>
                </c:pt>
                <c:pt idx="524" formatCode="0.00E+00">
                  <c:v>2.8006899999999999E-11</c:v>
                </c:pt>
                <c:pt idx="525" formatCode="0.00E+00">
                  <c:v>2.8006899999999999E-11</c:v>
                </c:pt>
                <c:pt idx="526" formatCode="0.00E+00">
                  <c:v>2.7110399999999999E-11</c:v>
                </c:pt>
                <c:pt idx="527" formatCode="0.00E+00">
                  <c:v>2.7110399999999999E-11</c:v>
                </c:pt>
                <c:pt idx="528" formatCode="0.00E+00">
                  <c:v>2.62284E-11</c:v>
                </c:pt>
                <c:pt idx="529" formatCode="0.00E+00">
                  <c:v>2.62284E-11</c:v>
                </c:pt>
                <c:pt idx="530" formatCode="0.00E+00">
                  <c:v>2.53608E-11</c:v>
                </c:pt>
                <c:pt idx="531" formatCode="0.00E+00">
                  <c:v>2.53608E-11</c:v>
                </c:pt>
                <c:pt idx="532" formatCode="0.00E+00">
                  <c:v>2.4507700000000001E-11</c:v>
                </c:pt>
                <c:pt idx="533" formatCode="0.00E+00">
                  <c:v>2.4507700000000001E-11</c:v>
                </c:pt>
                <c:pt idx="534" formatCode="0.00E+00">
                  <c:v>2.3668999999999999E-11</c:v>
                </c:pt>
                <c:pt idx="535" formatCode="0.00E+00">
                  <c:v>2.3668999999999999E-11</c:v>
                </c:pt>
                <c:pt idx="536" formatCode="0.00E+00">
                  <c:v>2.2844800000000001E-11</c:v>
                </c:pt>
                <c:pt idx="537" formatCode="0.00E+00">
                  <c:v>2.2844800000000001E-11</c:v>
                </c:pt>
                <c:pt idx="538" formatCode="0.00E+00">
                  <c:v>2.2035100000000001E-11</c:v>
                </c:pt>
                <c:pt idx="539" formatCode="0.00E+00">
                  <c:v>2.2035100000000001E-11</c:v>
                </c:pt>
                <c:pt idx="540" formatCode="0.00E+00">
                  <c:v>2.12398E-11</c:v>
                </c:pt>
                <c:pt idx="541" formatCode="0.00E+00">
                  <c:v>2.12398E-11</c:v>
                </c:pt>
                <c:pt idx="542" formatCode="0.00E+00">
                  <c:v>2.0459000000000001E-11</c:v>
                </c:pt>
                <c:pt idx="543" formatCode="0.00E+00">
                  <c:v>2.0459000000000001E-11</c:v>
                </c:pt>
                <c:pt idx="544" formatCode="0.00E+00">
                  <c:v>1.96927E-11</c:v>
                </c:pt>
                <c:pt idx="545" formatCode="0.00E+00">
                  <c:v>1.96927E-11</c:v>
                </c:pt>
                <c:pt idx="546" formatCode="0.00E+00">
                  <c:v>1.8941E-11</c:v>
                </c:pt>
                <c:pt idx="547" formatCode="0.00E+00">
                  <c:v>1.8941E-11</c:v>
                </c:pt>
                <c:pt idx="548" formatCode="0.00E+00">
                  <c:v>1.8203699999999999E-11</c:v>
                </c:pt>
                <c:pt idx="549" formatCode="0.00E+00">
                  <c:v>1.8203699999999999E-11</c:v>
                </c:pt>
                <c:pt idx="550" formatCode="0.00E+00">
                  <c:v>1.74809E-11</c:v>
                </c:pt>
                <c:pt idx="551" formatCode="0.00E+00">
                  <c:v>1.74809E-11</c:v>
                </c:pt>
                <c:pt idx="552" formatCode="0.00E+00">
                  <c:v>1.6772699999999999E-11</c:v>
                </c:pt>
                <c:pt idx="553" formatCode="0.00E+00">
                  <c:v>1.6772699999999999E-11</c:v>
                </c:pt>
                <c:pt idx="554" formatCode="0.00E+00">
                  <c:v>1.6078999999999999E-11</c:v>
                </c:pt>
                <c:pt idx="555" formatCode="0.00E+00">
                  <c:v>1.6078999999999999E-11</c:v>
                </c:pt>
                <c:pt idx="556" formatCode="0.00E+00">
                  <c:v>1.5399800000000001E-11</c:v>
                </c:pt>
                <c:pt idx="557" formatCode="0.00E+00">
                  <c:v>1.5399800000000001E-11</c:v>
                </c:pt>
                <c:pt idx="558" formatCode="0.00E+00">
                  <c:v>1.47352E-11</c:v>
                </c:pt>
                <c:pt idx="559" formatCode="0.00E+00">
                  <c:v>1.47352E-11</c:v>
                </c:pt>
                <c:pt idx="560" formatCode="0.00E+00">
                  <c:v>1.40851E-11</c:v>
                </c:pt>
                <c:pt idx="561" formatCode="0.00E+00">
                  <c:v>1.40851E-11</c:v>
                </c:pt>
                <c:pt idx="562" formatCode="0.00E+00">
                  <c:v>1.34496E-11</c:v>
                </c:pt>
                <c:pt idx="563" formatCode="0.00E+00">
                  <c:v>1.34496E-11</c:v>
                </c:pt>
                <c:pt idx="564" formatCode="0.00E+00">
                  <c:v>1.28286E-11</c:v>
                </c:pt>
                <c:pt idx="565" formatCode="0.00E+00">
                  <c:v>1.28286E-11</c:v>
                </c:pt>
                <c:pt idx="566" formatCode="0.00E+00">
                  <c:v>1.2222199999999999E-11</c:v>
                </c:pt>
                <c:pt idx="567" formatCode="0.00E+00">
                  <c:v>1.2222199999999999E-11</c:v>
                </c:pt>
                <c:pt idx="568" formatCode="0.00E+00">
                  <c:v>1.1630500000000001E-11</c:v>
                </c:pt>
                <c:pt idx="569" formatCode="0.00E+00">
                  <c:v>1.1630500000000001E-11</c:v>
                </c:pt>
                <c:pt idx="570" formatCode="0.00E+00">
                  <c:v>1.10533E-11</c:v>
                </c:pt>
                <c:pt idx="571" formatCode="0.00E+00">
                  <c:v>1.10533E-11</c:v>
                </c:pt>
                <c:pt idx="572" formatCode="0.00E+00">
                  <c:v>1.04906E-11</c:v>
                </c:pt>
                <c:pt idx="573" formatCode="0.00E+00">
                  <c:v>1.04906E-11</c:v>
                </c:pt>
                <c:pt idx="574" formatCode="0.00E+00">
                  <c:v>9.9426499999999998E-12</c:v>
                </c:pt>
                <c:pt idx="575" formatCode="0.00E+00">
                  <c:v>9.9426499999999998E-12</c:v>
                </c:pt>
                <c:pt idx="576" formatCode="0.00E+00">
                  <c:v>9.4092600000000006E-12</c:v>
                </c:pt>
                <c:pt idx="577" formatCode="0.00E+00">
                  <c:v>9.4092600000000006E-12</c:v>
                </c:pt>
                <c:pt idx="578" formatCode="0.00E+00">
                  <c:v>8.8905000000000005E-12</c:v>
                </c:pt>
                <c:pt idx="579" formatCode="0.00E+00">
                  <c:v>8.8905000000000005E-12</c:v>
                </c:pt>
                <c:pt idx="580" formatCode="0.00E+00">
                  <c:v>8.3863600000000002E-12</c:v>
                </c:pt>
                <c:pt idx="581" formatCode="0.00E+00">
                  <c:v>8.3863600000000002E-12</c:v>
                </c:pt>
                <c:pt idx="582" formatCode="0.00E+00">
                  <c:v>7.8968500000000006E-12</c:v>
                </c:pt>
                <c:pt idx="583" formatCode="0.00E+00">
                  <c:v>7.8968500000000006E-12</c:v>
                </c:pt>
                <c:pt idx="584" formatCode="0.00E+00">
                  <c:v>7.4219900000000004E-12</c:v>
                </c:pt>
                <c:pt idx="585" formatCode="0.00E+00">
                  <c:v>7.4219900000000004E-12</c:v>
                </c:pt>
                <c:pt idx="586" formatCode="0.00E+00">
                  <c:v>6.9617800000000003E-12</c:v>
                </c:pt>
                <c:pt idx="587" formatCode="0.00E+00">
                  <c:v>6.9617800000000003E-12</c:v>
                </c:pt>
                <c:pt idx="588" formatCode="0.00E+00">
                  <c:v>6.5162200000000003E-12</c:v>
                </c:pt>
                <c:pt idx="589" formatCode="0.00E+00">
                  <c:v>6.5162200000000003E-12</c:v>
                </c:pt>
                <c:pt idx="590" formatCode="0.00E+00">
                  <c:v>6.0853299999999999E-12</c:v>
                </c:pt>
                <c:pt idx="591" formatCode="0.00E+00">
                  <c:v>6.0853299999999999E-12</c:v>
                </c:pt>
                <c:pt idx="592" formatCode="0.00E+00">
                  <c:v>5.66912E-12</c:v>
                </c:pt>
                <c:pt idx="593" formatCode="0.00E+00">
                  <c:v>5.66912E-12</c:v>
                </c:pt>
                <c:pt idx="594" formatCode="0.00E+00">
                  <c:v>5.2675799999999997E-12</c:v>
                </c:pt>
                <c:pt idx="595" formatCode="0.00E+00">
                  <c:v>5.2675799999999997E-12</c:v>
                </c:pt>
                <c:pt idx="596" formatCode="0.00E+00">
                  <c:v>4.8807299999999999E-12</c:v>
                </c:pt>
                <c:pt idx="597" formatCode="0.00E+00">
                  <c:v>4.8807299999999999E-12</c:v>
                </c:pt>
                <c:pt idx="598" formatCode="0.00E+00">
                  <c:v>4.50857E-12</c:v>
                </c:pt>
                <c:pt idx="599" formatCode="0.00E+00">
                  <c:v>4.50857E-12</c:v>
                </c:pt>
                <c:pt idx="600" formatCode="0.00E+00">
                  <c:v>4.1511200000000002E-12</c:v>
                </c:pt>
                <c:pt idx="601" formatCode="0.00E+00">
                  <c:v>4.1511200000000002E-12</c:v>
                </c:pt>
                <c:pt idx="602" formatCode="0.00E+00">
                  <c:v>3.8083800000000004E-12</c:v>
                </c:pt>
                <c:pt idx="603" formatCode="0.00E+00">
                  <c:v>3.8083800000000004E-12</c:v>
                </c:pt>
                <c:pt idx="604" formatCode="0.00E+00">
                  <c:v>3.4803599999999999E-12</c:v>
                </c:pt>
                <c:pt idx="605" formatCode="0.00E+00">
                  <c:v>3.4803599999999999E-12</c:v>
                </c:pt>
                <c:pt idx="606" formatCode="0.00E+00">
                  <c:v>3.16706E-12</c:v>
                </c:pt>
                <c:pt idx="607" formatCode="0.00E+00">
                  <c:v>3.16706E-12</c:v>
                </c:pt>
                <c:pt idx="608" formatCode="0.00E+00">
                  <c:v>2.86849E-12</c:v>
                </c:pt>
                <c:pt idx="609" formatCode="0.00E+00">
                  <c:v>2.86849E-12</c:v>
                </c:pt>
                <c:pt idx="610" formatCode="0.00E+00">
                  <c:v>2.5846700000000001E-12</c:v>
                </c:pt>
                <c:pt idx="611" formatCode="0.00E+00">
                  <c:v>2.5846700000000001E-12</c:v>
                </c:pt>
                <c:pt idx="612" formatCode="0.00E+00">
                  <c:v>2.3155899999999998E-12</c:v>
                </c:pt>
                <c:pt idx="613" formatCode="0.00E+00">
                  <c:v>2.3155899999999998E-12</c:v>
                </c:pt>
                <c:pt idx="614" formatCode="0.00E+00">
                  <c:v>2.0612700000000002E-12</c:v>
                </c:pt>
                <c:pt idx="615" formatCode="0.00E+00">
                  <c:v>2.0612700000000002E-12</c:v>
                </c:pt>
                <c:pt idx="616" formatCode="0.00E+00">
                  <c:v>1.8217099999999999E-12</c:v>
                </c:pt>
                <c:pt idx="617" formatCode="0.00E+00">
                  <c:v>1.8217099999999999E-12</c:v>
                </c:pt>
                <c:pt idx="618" formatCode="0.00E+00">
                  <c:v>1.59692E-12</c:v>
                </c:pt>
                <c:pt idx="619" formatCode="0.00E+00">
                  <c:v>1.59692E-12</c:v>
                </c:pt>
                <c:pt idx="620" formatCode="0.00E+00">
                  <c:v>1.38691E-12</c:v>
                </c:pt>
                <c:pt idx="621" formatCode="0.00E+00">
                  <c:v>1.38691E-12</c:v>
                </c:pt>
                <c:pt idx="622" formatCode="0.00E+00">
                  <c:v>1.1916899999999999E-12</c:v>
                </c:pt>
                <c:pt idx="623" formatCode="0.00E+00">
                  <c:v>1.1916899999999999E-12</c:v>
                </c:pt>
                <c:pt idx="624" formatCode="0.00E+00">
                  <c:v>1.0112600000000001E-12</c:v>
                </c:pt>
                <c:pt idx="625" formatCode="0.00E+00">
                  <c:v>1.0112600000000001E-12</c:v>
                </c:pt>
                <c:pt idx="626" formatCode="0.00E+00">
                  <c:v>8.4562900000000003E-13</c:v>
                </c:pt>
                <c:pt idx="627" formatCode="0.00E+00">
                  <c:v>8.4562900000000003E-13</c:v>
                </c:pt>
                <c:pt idx="628" formatCode="0.00E+00">
                  <c:v>6.9480899999999997E-13</c:v>
                </c:pt>
                <c:pt idx="629" formatCode="0.00E+00">
                  <c:v>6.9480899999999997E-13</c:v>
                </c:pt>
                <c:pt idx="630" formatCode="0.00E+00">
                  <c:v>5.5880399999999999E-13</c:v>
                </c:pt>
                <c:pt idx="631" formatCode="0.00E+00">
                  <c:v>5.5880399999999999E-13</c:v>
                </c:pt>
                <c:pt idx="632" formatCode="0.00E+00">
                  <c:v>4.3762300000000002E-13</c:v>
                </c:pt>
                <c:pt idx="633" formatCode="0.00E+00">
                  <c:v>4.3762300000000002E-13</c:v>
                </c:pt>
                <c:pt idx="634" formatCode="0.00E+00">
                  <c:v>3.3127299999999998E-13</c:v>
                </c:pt>
                <c:pt idx="635" formatCode="0.00E+00">
                  <c:v>3.3127299999999998E-13</c:v>
                </c:pt>
                <c:pt idx="636" formatCode="0.00E+00">
                  <c:v>2.39763E-13</c:v>
                </c:pt>
                <c:pt idx="637" formatCode="0.00E+00">
                  <c:v>2.39763E-13</c:v>
                </c:pt>
                <c:pt idx="638" formatCode="0.00E+00">
                  <c:v>1.6309900000000001E-13</c:v>
                </c:pt>
                <c:pt idx="639" formatCode="0.00E+00">
                  <c:v>1.6309900000000001E-13</c:v>
                </c:pt>
                <c:pt idx="640" formatCode="0.00E+00">
                  <c:v>1.0128899999999999E-13</c:v>
                </c:pt>
                <c:pt idx="641" formatCode="0.00E+00">
                  <c:v>1.0128899999999999E-13</c:v>
                </c:pt>
                <c:pt idx="642" formatCode="0.00E+00">
                  <c:v>1.80957E-13</c:v>
                </c:pt>
                <c:pt idx="643" formatCode="0.00E+00">
                  <c:v>1.80957E-13</c:v>
                </c:pt>
                <c:pt idx="644" formatCode="0.00E+00">
                  <c:v>6.2569599999999999E-7</c:v>
                </c:pt>
                <c:pt idx="645" formatCode="0.00E+00">
                  <c:v>6.2569599999999999E-7</c:v>
                </c:pt>
                <c:pt idx="646" formatCode="0.00E+00">
                  <c:v>3.0028599999999999E-5</c:v>
                </c:pt>
                <c:pt idx="647" formatCode="0.00E+00">
                  <c:v>3.0028599999999999E-5</c:v>
                </c:pt>
                <c:pt idx="648" formatCode="0.00E+00">
                  <c:v>3.4536699999999997E-5</c:v>
                </c:pt>
                <c:pt idx="649" formatCode="0.00E+00">
                  <c:v>3.4536699999999997E-5</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c:v>
                </c:pt>
                <c:pt idx="800">
                  <c:v>0</c:v>
                </c:pt>
                <c:pt idx="801">
                  <c:v>0</c:v>
                </c:pt>
                <c:pt idx="802">
                  <c:v>0</c:v>
                </c:pt>
                <c:pt idx="803">
                  <c:v>0</c:v>
                </c:pt>
                <c:pt idx="804">
                  <c:v>0</c:v>
                </c:pt>
                <c:pt idx="805">
                  <c:v>0</c:v>
                </c:pt>
                <c:pt idx="806">
                  <c:v>0</c:v>
                </c:pt>
                <c:pt idx="807">
                  <c:v>0</c:v>
                </c:pt>
                <c:pt idx="808">
                  <c:v>0</c:v>
                </c:pt>
                <c:pt idx="809">
                  <c:v>0</c:v>
                </c:pt>
                <c:pt idx="810">
                  <c:v>0</c:v>
                </c:pt>
                <c:pt idx="811">
                  <c:v>0</c:v>
                </c:pt>
                <c:pt idx="812">
                  <c:v>0</c:v>
                </c:pt>
                <c:pt idx="813">
                  <c:v>0</c:v>
                </c:pt>
                <c:pt idx="814">
                  <c:v>0</c:v>
                </c:pt>
                <c:pt idx="815">
                  <c:v>0</c:v>
                </c:pt>
                <c:pt idx="816">
                  <c:v>0</c:v>
                </c:pt>
                <c:pt idx="817">
                  <c:v>0</c:v>
                </c:pt>
                <c:pt idx="818">
                  <c:v>0</c:v>
                </c:pt>
                <c:pt idx="819">
                  <c:v>0</c:v>
                </c:pt>
                <c:pt idx="820">
                  <c:v>0</c:v>
                </c:pt>
                <c:pt idx="821">
                  <c:v>0</c:v>
                </c:pt>
                <c:pt idx="822">
                  <c:v>0</c:v>
                </c:pt>
                <c:pt idx="823">
                  <c:v>0</c:v>
                </c:pt>
                <c:pt idx="824">
                  <c:v>0</c:v>
                </c:pt>
                <c:pt idx="825">
                  <c:v>0</c:v>
                </c:pt>
                <c:pt idx="826">
                  <c:v>0</c:v>
                </c:pt>
                <c:pt idx="827">
                  <c:v>0</c:v>
                </c:pt>
                <c:pt idx="828">
                  <c:v>0</c:v>
                </c:pt>
                <c:pt idx="829">
                  <c:v>0</c:v>
                </c:pt>
                <c:pt idx="830">
                  <c:v>0</c:v>
                </c:pt>
                <c:pt idx="831">
                  <c:v>0</c:v>
                </c:pt>
                <c:pt idx="832">
                  <c:v>0</c:v>
                </c:pt>
                <c:pt idx="833">
                  <c:v>0</c:v>
                </c:pt>
                <c:pt idx="834">
                  <c:v>0</c:v>
                </c:pt>
                <c:pt idx="835">
                  <c:v>0</c:v>
                </c:pt>
                <c:pt idx="836">
                  <c:v>0</c:v>
                </c:pt>
                <c:pt idx="837">
                  <c:v>0</c:v>
                </c:pt>
                <c:pt idx="838">
                  <c:v>0</c:v>
                </c:pt>
                <c:pt idx="839">
                  <c:v>0</c:v>
                </c:pt>
                <c:pt idx="840">
                  <c:v>0</c:v>
                </c:pt>
                <c:pt idx="841">
                  <c:v>0</c:v>
                </c:pt>
                <c:pt idx="842">
                  <c:v>0</c:v>
                </c:pt>
                <c:pt idx="843">
                  <c:v>0</c:v>
                </c:pt>
                <c:pt idx="844">
                  <c:v>0</c:v>
                </c:pt>
                <c:pt idx="845">
                  <c:v>0</c:v>
                </c:pt>
                <c:pt idx="846">
                  <c:v>0</c:v>
                </c:pt>
                <c:pt idx="847">
                  <c:v>0</c:v>
                </c:pt>
                <c:pt idx="848">
                  <c:v>0</c:v>
                </c:pt>
                <c:pt idx="849">
                  <c:v>0</c:v>
                </c:pt>
                <c:pt idx="850">
                  <c:v>0</c:v>
                </c:pt>
                <c:pt idx="851">
                  <c:v>0</c:v>
                </c:pt>
                <c:pt idx="852">
                  <c:v>0</c:v>
                </c:pt>
                <c:pt idx="853">
                  <c:v>0</c:v>
                </c:pt>
                <c:pt idx="854">
                  <c:v>0</c:v>
                </c:pt>
                <c:pt idx="855">
                  <c:v>0</c:v>
                </c:pt>
                <c:pt idx="856">
                  <c:v>0</c:v>
                </c:pt>
                <c:pt idx="857">
                  <c:v>0</c:v>
                </c:pt>
                <c:pt idx="858">
                  <c:v>0</c:v>
                </c:pt>
                <c:pt idx="859">
                  <c:v>0</c:v>
                </c:pt>
                <c:pt idx="860">
                  <c:v>0</c:v>
                </c:pt>
                <c:pt idx="861">
                  <c:v>0</c:v>
                </c:pt>
                <c:pt idx="862">
                  <c:v>0</c:v>
                </c:pt>
                <c:pt idx="863">
                  <c:v>0</c:v>
                </c:pt>
                <c:pt idx="864">
                  <c:v>0</c:v>
                </c:pt>
                <c:pt idx="865">
                  <c:v>0</c:v>
                </c:pt>
                <c:pt idx="866">
                  <c:v>0</c:v>
                </c:pt>
                <c:pt idx="867">
                  <c:v>0</c:v>
                </c:pt>
                <c:pt idx="868">
                  <c:v>0</c:v>
                </c:pt>
                <c:pt idx="869">
                  <c:v>0</c:v>
                </c:pt>
                <c:pt idx="870">
                  <c:v>0</c:v>
                </c:pt>
                <c:pt idx="871">
                  <c:v>0</c:v>
                </c:pt>
                <c:pt idx="872">
                  <c:v>0</c:v>
                </c:pt>
                <c:pt idx="873">
                  <c:v>0</c:v>
                </c:pt>
                <c:pt idx="874">
                  <c:v>0</c:v>
                </c:pt>
                <c:pt idx="875">
                  <c:v>0</c:v>
                </c:pt>
                <c:pt idx="876">
                  <c:v>0</c:v>
                </c:pt>
                <c:pt idx="877">
                  <c:v>0</c:v>
                </c:pt>
                <c:pt idx="878">
                  <c:v>0</c:v>
                </c:pt>
                <c:pt idx="879">
                  <c:v>0</c:v>
                </c:pt>
                <c:pt idx="880">
                  <c:v>0</c:v>
                </c:pt>
                <c:pt idx="881">
                  <c:v>0</c:v>
                </c:pt>
                <c:pt idx="882">
                  <c:v>0</c:v>
                </c:pt>
                <c:pt idx="883">
                  <c:v>0</c:v>
                </c:pt>
                <c:pt idx="884">
                  <c:v>0</c:v>
                </c:pt>
                <c:pt idx="885">
                  <c:v>0</c:v>
                </c:pt>
                <c:pt idx="886">
                  <c:v>0</c:v>
                </c:pt>
                <c:pt idx="887">
                  <c:v>0</c:v>
                </c:pt>
                <c:pt idx="888">
                  <c:v>0</c:v>
                </c:pt>
                <c:pt idx="889">
                  <c:v>0</c:v>
                </c:pt>
                <c:pt idx="890">
                  <c:v>0</c:v>
                </c:pt>
                <c:pt idx="891">
                  <c:v>0</c:v>
                </c:pt>
                <c:pt idx="892">
                  <c:v>0</c:v>
                </c:pt>
                <c:pt idx="893">
                  <c:v>0</c:v>
                </c:pt>
                <c:pt idx="894">
                  <c:v>0</c:v>
                </c:pt>
                <c:pt idx="895">
                  <c:v>0</c:v>
                </c:pt>
                <c:pt idx="896">
                  <c:v>0</c:v>
                </c:pt>
                <c:pt idx="897">
                  <c:v>0</c:v>
                </c:pt>
                <c:pt idx="898">
                  <c:v>0</c:v>
                </c:pt>
                <c:pt idx="899">
                  <c:v>0</c:v>
                </c:pt>
                <c:pt idx="900">
                  <c:v>0</c:v>
                </c:pt>
                <c:pt idx="901">
                  <c:v>0</c:v>
                </c:pt>
                <c:pt idx="902">
                  <c:v>0</c:v>
                </c:pt>
                <c:pt idx="903">
                  <c:v>0</c:v>
                </c:pt>
                <c:pt idx="904">
                  <c:v>0</c:v>
                </c:pt>
                <c:pt idx="905">
                  <c:v>0</c:v>
                </c:pt>
                <c:pt idx="906">
                  <c:v>0</c:v>
                </c:pt>
                <c:pt idx="907">
                  <c:v>0</c:v>
                </c:pt>
                <c:pt idx="908">
                  <c:v>0</c:v>
                </c:pt>
                <c:pt idx="909">
                  <c:v>0</c:v>
                </c:pt>
                <c:pt idx="910">
                  <c:v>0</c:v>
                </c:pt>
                <c:pt idx="911">
                  <c:v>0</c:v>
                </c:pt>
                <c:pt idx="915">
                  <c:v>0</c:v>
                </c:pt>
                <c:pt idx="916">
                  <c:v>0</c:v>
                </c:pt>
                <c:pt idx="917">
                  <c:v>0</c:v>
                </c:pt>
                <c:pt idx="918">
                  <c:v>0</c:v>
                </c:pt>
                <c:pt idx="919">
                  <c:v>0</c:v>
                </c:pt>
                <c:pt idx="920">
                  <c:v>0</c:v>
                </c:pt>
                <c:pt idx="921">
                  <c:v>0</c:v>
                </c:pt>
                <c:pt idx="922">
                  <c:v>0</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5">
                  <c:v>0</c:v>
                </c:pt>
                <c:pt idx="1126">
                  <c:v>0</c:v>
                </c:pt>
                <c:pt idx="1127">
                  <c:v>0</c:v>
                </c:pt>
                <c:pt idx="1128">
                  <c:v>0</c:v>
                </c:pt>
                <c:pt idx="1129">
                  <c:v>0</c:v>
                </c:pt>
                <c:pt idx="1130">
                  <c:v>0</c:v>
                </c:pt>
                <c:pt idx="1131">
                  <c:v>0</c:v>
                </c:pt>
                <c:pt idx="1132">
                  <c:v>0</c:v>
                </c:pt>
                <c:pt idx="1133">
                  <c:v>0</c:v>
                </c:pt>
                <c:pt idx="1134">
                  <c:v>0</c:v>
                </c:pt>
                <c:pt idx="1135" formatCode="0.00E+00">
                  <c:v>2.6743799999999999E-11</c:v>
                </c:pt>
                <c:pt idx="1139" formatCode="0.00E+00">
                  <c:v>2.6743799999999999E-11</c:v>
                </c:pt>
                <c:pt idx="1140" formatCode="0.00E+00">
                  <c:v>1.01017E-10</c:v>
                </c:pt>
                <c:pt idx="1141" formatCode="0.00E+00">
                  <c:v>9.9323999999999995E-11</c:v>
                </c:pt>
                <c:pt idx="1142" formatCode="0.00E+00">
                  <c:v>9.7645000000000002E-11</c:v>
                </c:pt>
                <c:pt idx="1143" formatCode="0.00E+00">
                  <c:v>9.5980000000000001E-11</c:v>
                </c:pt>
                <c:pt idx="1144" formatCode="0.00E+00">
                  <c:v>9.4329099999999996E-11</c:v>
                </c:pt>
                <c:pt idx="1145" formatCode="0.00E+00">
                  <c:v>9.2692199999999996E-11</c:v>
                </c:pt>
                <c:pt idx="1146" formatCode="0.00E+00">
                  <c:v>9.1069400000000005E-11</c:v>
                </c:pt>
                <c:pt idx="1147" formatCode="0.00E+00">
                  <c:v>8.9460699999999997E-11</c:v>
                </c:pt>
                <c:pt idx="1148" formatCode="0.00E+00">
                  <c:v>8.7865999999999994E-11</c:v>
                </c:pt>
                <c:pt idx="1149" formatCode="0.00E+00">
                  <c:v>8.6285400000000001E-11</c:v>
                </c:pt>
                <c:pt idx="1150" formatCode="0.00E+00">
                  <c:v>8.4718799999999998E-11</c:v>
                </c:pt>
                <c:pt idx="1151" formatCode="0.00E+00">
                  <c:v>8.3166399999999998E-11</c:v>
                </c:pt>
                <c:pt idx="1152" formatCode="0.00E+00">
                  <c:v>8.1628000000000002E-11</c:v>
                </c:pt>
                <c:pt idx="1153" formatCode="0.00E+00">
                  <c:v>8.0103799999999996E-11</c:v>
                </c:pt>
                <c:pt idx="1154" formatCode="0.00E+00">
                  <c:v>7.85937E-11</c:v>
                </c:pt>
                <c:pt idx="1155" formatCode="0.00E+00">
                  <c:v>7.7097700000000001E-11</c:v>
                </c:pt>
                <c:pt idx="1156" formatCode="0.00E+00">
                  <c:v>7.5615799999999999E-11</c:v>
                </c:pt>
                <c:pt idx="1157" formatCode="0.00E+00">
                  <c:v>7.4148000000000006E-11</c:v>
                </c:pt>
                <c:pt idx="1158" formatCode="0.00E+00">
                  <c:v>7.2694400000000003E-11</c:v>
                </c:pt>
                <c:pt idx="1159" formatCode="0.00E+00">
                  <c:v>7.1254899999999998E-11</c:v>
                </c:pt>
                <c:pt idx="1160" formatCode="0.00E+00">
                  <c:v>6.9829599999999995E-11</c:v>
                </c:pt>
                <c:pt idx="1161" formatCode="0.00E+00">
                  <c:v>6.8418499999999995E-11</c:v>
                </c:pt>
                <c:pt idx="1162" formatCode="0.00E+00">
                  <c:v>6.7021500000000005E-11</c:v>
                </c:pt>
                <c:pt idx="1163" formatCode="0.00E+00">
                  <c:v>6.5638700000000005E-11</c:v>
                </c:pt>
                <c:pt idx="1164" formatCode="0.00E+00">
                  <c:v>6.4270099999999995E-11</c:v>
                </c:pt>
                <c:pt idx="1165" formatCode="0.00E+00">
                  <c:v>6.2915599999999994E-11</c:v>
                </c:pt>
                <c:pt idx="1166" formatCode="0.00E+00">
                  <c:v>6.1575400000000003E-11</c:v>
                </c:pt>
                <c:pt idx="1167" formatCode="0.00E+00">
                  <c:v>6.0249400000000001E-11</c:v>
                </c:pt>
                <c:pt idx="1168" formatCode="0.00E+00">
                  <c:v>5.8937600000000003E-11</c:v>
                </c:pt>
                <c:pt idx="1169" formatCode="0.00E+00">
                  <c:v>5.7640000000000001E-11</c:v>
                </c:pt>
                <c:pt idx="1170" formatCode="0.00E+00">
                  <c:v>5.6356600000000002E-11</c:v>
                </c:pt>
                <c:pt idx="1171" formatCode="0.00E+00">
                  <c:v>5.5087499999999998E-11</c:v>
                </c:pt>
                <c:pt idx="1172" formatCode="0.00E+00">
                  <c:v>5.3832599999999998E-11</c:v>
                </c:pt>
                <c:pt idx="1173" formatCode="0.00E+00">
                  <c:v>5.2591900000000001E-11</c:v>
                </c:pt>
                <c:pt idx="1174" formatCode="0.00E+00">
                  <c:v>5.1365599999999999E-11</c:v>
                </c:pt>
                <c:pt idx="1175" formatCode="0.00E+00">
                  <c:v>5.0153400000000001E-11</c:v>
                </c:pt>
                <c:pt idx="1176" formatCode="0.00E+00">
                  <c:v>4.8955599999999998E-11</c:v>
                </c:pt>
                <c:pt idx="1177" formatCode="0.00E+00">
                  <c:v>4.7771999999999998E-11</c:v>
                </c:pt>
                <c:pt idx="1178" formatCode="0.00E+00">
                  <c:v>4.6602700000000001E-11</c:v>
                </c:pt>
                <c:pt idx="1179" formatCode="0.00E+00">
                  <c:v>4.5447699999999999E-11</c:v>
                </c:pt>
                <c:pt idx="1180" formatCode="0.00E+00">
                  <c:v>4.43071E-11</c:v>
                </c:pt>
                <c:pt idx="1181" formatCode="0.00E+00">
                  <c:v>4.3180700000000003E-11</c:v>
                </c:pt>
                <c:pt idx="1182" formatCode="0.00E+00">
                  <c:v>4.2068600000000003E-11</c:v>
                </c:pt>
                <c:pt idx="1183" formatCode="0.00E+00">
                  <c:v>4.0970899999999998E-11</c:v>
                </c:pt>
                <c:pt idx="1184" formatCode="0.00E+00">
                  <c:v>3.9887400000000002E-11</c:v>
                </c:pt>
                <c:pt idx="1185" formatCode="0.00E+00">
                  <c:v>3.8818400000000002E-11</c:v>
                </c:pt>
                <c:pt idx="1186" formatCode="0.00E+00">
                  <c:v>3.7763599999999998E-11</c:v>
                </c:pt>
                <c:pt idx="1187" formatCode="0.00E+00">
                  <c:v>3.6723200000000002E-11</c:v>
                </c:pt>
                <c:pt idx="1188" formatCode="0.00E+00">
                  <c:v>3.5697200000000003E-11</c:v>
                </c:pt>
                <c:pt idx="1189" formatCode="0.00E+00">
                  <c:v>3.4685599999999998E-11</c:v>
                </c:pt>
                <c:pt idx="1190" formatCode="0.00E+00">
                  <c:v>3.3688300000000003E-11</c:v>
                </c:pt>
                <c:pt idx="1191" formatCode="0.00E+00">
                  <c:v>3.2705400000000003E-11</c:v>
                </c:pt>
                <c:pt idx="1192" formatCode="0.00E+00">
                  <c:v>3.1736899999999999E-11</c:v>
                </c:pt>
                <c:pt idx="1193" formatCode="0.00E+00">
                  <c:v>3.0782799999999997E-11</c:v>
                </c:pt>
                <c:pt idx="1194" formatCode="0.00E+00">
                  <c:v>2.9843100000000003E-11</c:v>
                </c:pt>
                <c:pt idx="1195" formatCode="0.00E+00">
                  <c:v>2.8917799999999999E-11</c:v>
                </c:pt>
                <c:pt idx="1196" formatCode="0.00E+00">
                  <c:v>2.8006899999999999E-11</c:v>
                </c:pt>
                <c:pt idx="1197" formatCode="0.00E+00">
                  <c:v>2.7110399999999999E-11</c:v>
                </c:pt>
                <c:pt idx="1198" formatCode="0.00E+00">
                  <c:v>2.62284E-11</c:v>
                </c:pt>
                <c:pt idx="1199" formatCode="0.00E+00">
                  <c:v>2.53608E-11</c:v>
                </c:pt>
                <c:pt idx="1200" formatCode="0.00E+00">
                  <c:v>2.4507700000000001E-11</c:v>
                </c:pt>
                <c:pt idx="1201" formatCode="0.00E+00">
                  <c:v>2.3668999999999999E-11</c:v>
                </c:pt>
                <c:pt idx="1202" formatCode="0.00E+00">
                  <c:v>2.2844800000000001E-11</c:v>
                </c:pt>
                <c:pt idx="1203" formatCode="0.00E+00">
                  <c:v>2.2035100000000001E-11</c:v>
                </c:pt>
                <c:pt idx="1204" formatCode="0.00E+00">
                  <c:v>2.12398E-11</c:v>
                </c:pt>
                <c:pt idx="1205" formatCode="0.00E+00">
                  <c:v>2.0459000000000001E-11</c:v>
                </c:pt>
                <c:pt idx="1206" formatCode="0.00E+00">
                  <c:v>1.96927E-11</c:v>
                </c:pt>
                <c:pt idx="1207" formatCode="0.00E+00">
                  <c:v>1.8941E-11</c:v>
                </c:pt>
                <c:pt idx="1208" formatCode="0.00E+00">
                  <c:v>1.8203699999999999E-11</c:v>
                </c:pt>
                <c:pt idx="1209" formatCode="0.00E+00">
                  <c:v>1.74809E-11</c:v>
                </c:pt>
                <c:pt idx="1210" formatCode="0.00E+00">
                  <c:v>1.6772699999999999E-11</c:v>
                </c:pt>
                <c:pt idx="1211" formatCode="0.00E+00">
                  <c:v>1.6078999999999999E-11</c:v>
                </c:pt>
                <c:pt idx="1212" formatCode="0.00E+00">
                  <c:v>1.5399800000000001E-11</c:v>
                </c:pt>
                <c:pt idx="1213" formatCode="0.00E+00">
                  <c:v>1.47352E-11</c:v>
                </c:pt>
                <c:pt idx="1214" formatCode="0.00E+00">
                  <c:v>1.40851E-11</c:v>
                </c:pt>
                <c:pt idx="1215" formatCode="0.00E+00">
                  <c:v>1.34496E-11</c:v>
                </c:pt>
                <c:pt idx="1216" formatCode="0.00E+00">
                  <c:v>1.28286E-11</c:v>
                </c:pt>
                <c:pt idx="1217" formatCode="0.00E+00">
                  <c:v>1.2222199999999999E-11</c:v>
                </c:pt>
                <c:pt idx="1218" formatCode="0.00E+00">
                  <c:v>1.1630500000000001E-11</c:v>
                </c:pt>
                <c:pt idx="1219" formatCode="0.00E+00">
                  <c:v>1.10533E-11</c:v>
                </c:pt>
                <c:pt idx="1220" formatCode="0.00E+00">
                  <c:v>1.04906E-11</c:v>
                </c:pt>
                <c:pt idx="1221" formatCode="0.00E+00">
                  <c:v>9.9426499999999998E-12</c:v>
                </c:pt>
                <c:pt idx="1222" formatCode="0.00E+00">
                  <c:v>9.4092600000000006E-12</c:v>
                </c:pt>
                <c:pt idx="1223" formatCode="0.00E+00">
                  <c:v>8.8905000000000005E-12</c:v>
                </c:pt>
                <c:pt idx="1224" formatCode="0.00E+00">
                  <c:v>8.3863600000000002E-12</c:v>
                </c:pt>
                <c:pt idx="1225" formatCode="0.00E+00">
                  <c:v>7.8968500000000006E-12</c:v>
                </c:pt>
                <c:pt idx="1226" formatCode="0.00E+00">
                  <c:v>7.4219900000000004E-12</c:v>
                </c:pt>
                <c:pt idx="1227" formatCode="0.00E+00">
                  <c:v>6.9617800000000003E-12</c:v>
                </c:pt>
                <c:pt idx="1228" formatCode="0.00E+00">
                  <c:v>6.5162200000000003E-12</c:v>
                </c:pt>
                <c:pt idx="1229" formatCode="0.00E+00">
                  <c:v>6.0853299999999999E-12</c:v>
                </c:pt>
                <c:pt idx="1230" formatCode="0.00E+00">
                  <c:v>5.66912E-12</c:v>
                </c:pt>
                <c:pt idx="1231" formatCode="0.00E+00">
                  <c:v>5.2675799999999997E-12</c:v>
                </c:pt>
                <c:pt idx="1232" formatCode="0.00E+00">
                  <c:v>4.8807299999999999E-12</c:v>
                </c:pt>
                <c:pt idx="1233" formatCode="0.00E+00">
                  <c:v>4.50857E-12</c:v>
                </c:pt>
                <c:pt idx="1234" formatCode="0.00E+00">
                  <c:v>4.1511200000000002E-12</c:v>
                </c:pt>
                <c:pt idx="1235" formatCode="0.00E+00">
                  <c:v>3.8083800000000004E-12</c:v>
                </c:pt>
                <c:pt idx="1236" formatCode="0.00E+00">
                  <c:v>3.4803599999999999E-12</c:v>
                </c:pt>
                <c:pt idx="1237" formatCode="0.00E+00">
                  <c:v>3.16706E-12</c:v>
                </c:pt>
                <c:pt idx="1238" formatCode="0.00E+00">
                  <c:v>2.86849E-12</c:v>
                </c:pt>
                <c:pt idx="1239" formatCode="0.00E+00">
                  <c:v>2.5846700000000001E-12</c:v>
                </c:pt>
                <c:pt idx="1240" formatCode="0.00E+00">
                  <c:v>2.3155899999999998E-12</c:v>
                </c:pt>
                <c:pt idx="1241" formatCode="0.00E+00">
                  <c:v>2.0612700000000002E-12</c:v>
                </c:pt>
                <c:pt idx="1242" formatCode="0.00E+00">
                  <c:v>1.8217099999999999E-12</c:v>
                </c:pt>
                <c:pt idx="1243" formatCode="0.00E+00">
                  <c:v>1.59692E-12</c:v>
                </c:pt>
                <c:pt idx="1244" formatCode="0.00E+00">
                  <c:v>1.38691E-12</c:v>
                </c:pt>
                <c:pt idx="1245" formatCode="0.00E+00">
                  <c:v>1.1916899999999999E-12</c:v>
                </c:pt>
                <c:pt idx="1246" formatCode="0.00E+00">
                  <c:v>1.0112600000000001E-12</c:v>
                </c:pt>
                <c:pt idx="1247" formatCode="0.00E+00">
                  <c:v>8.4562900000000003E-13</c:v>
                </c:pt>
                <c:pt idx="1248" formatCode="0.00E+00">
                  <c:v>6.9480899999999997E-13</c:v>
                </c:pt>
                <c:pt idx="1249" formatCode="0.00E+00">
                  <c:v>5.5880399999999999E-13</c:v>
                </c:pt>
                <c:pt idx="1250" formatCode="0.00E+00">
                  <c:v>4.3762300000000002E-13</c:v>
                </c:pt>
                <c:pt idx="1251" formatCode="0.00E+00">
                  <c:v>3.3127299999999998E-13</c:v>
                </c:pt>
                <c:pt idx="1252" formatCode="0.00E+00">
                  <c:v>2.39763E-13</c:v>
                </c:pt>
                <c:pt idx="1253" formatCode="0.00E+00">
                  <c:v>1.6309900000000001E-13</c:v>
                </c:pt>
                <c:pt idx="1254" formatCode="0.00E+00">
                  <c:v>1.0128899999999999E-13</c:v>
                </c:pt>
                <c:pt idx="1255" formatCode="0.00E+00">
                  <c:v>1.80957E-13</c:v>
                </c:pt>
                <c:pt idx="1256" formatCode="0.00E+00">
                  <c:v>6.2569599999999999E-7</c:v>
                </c:pt>
                <c:pt idx="1257" formatCode="0.00E+00">
                  <c:v>3.0028599999999999E-5</c:v>
                </c:pt>
                <c:pt idx="1258" formatCode="0.00E+00">
                  <c:v>3.4536699999999997E-5</c:v>
                </c:pt>
                <c:pt idx="1259" formatCode="0.00E+00">
                  <c:v>9.7787699999999999E-6</c:v>
                </c:pt>
                <c:pt idx="1263" formatCode="0.00E+00">
                  <c:v>9.7787699999999999E-6</c:v>
                </c:pt>
                <c:pt idx="1264">
                  <c:v>0</c:v>
                </c:pt>
                <c:pt idx="1265">
                  <c:v>0</c:v>
                </c:pt>
                <c:pt idx="1266">
                  <c:v>0</c:v>
                </c:pt>
                <c:pt idx="1267">
                  <c:v>0</c:v>
                </c:pt>
                <c:pt idx="1268">
                  <c:v>0</c:v>
                </c:pt>
                <c:pt idx="1269">
                  <c:v>0</c:v>
                </c:pt>
                <c:pt idx="1270">
                  <c:v>0</c:v>
                </c:pt>
                <c:pt idx="1271">
                  <c:v>0</c:v>
                </c:pt>
                <c:pt idx="1272">
                  <c:v>0</c:v>
                </c:pt>
                <c:pt idx="1273">
                  <c:v>0</c:v>
                </c:pt>
                <c:pt idx="1274">
                  <c:v>0</c:v>
                </c:pt>
                <c:pt idx="1275">
                  <c:v>0</c:v>
                </c:pt>
                <c:pt idx="1276">
                  <c:v>0</c:v>
                </c:pt>
                <c:pt idx="1277">
                  <c:v>0</c:v>
                </c:pt>
                <c:pt idx="1278">
                  <c:v>0</c:v>
                </c:pt>
                <c:pt idx="1279">
                  <c:v>0</c:v>
                </c:pt>
                <c:pt idx="1280">
                  <c:v>0</c:v>
                </c:pt>
                <c:pt idx="1281">
                  <c:v>0</c:v>
                </c:pt>
                <c:pt idx="1282">
                  <c:v>0</c:v>
                </c:pt>
                <c:pt idx="1283">
                  <c:v>0</c:v>
                </c:pt>
                <c:pt idx="1284">
                  <c:v>0</c:v>
                </c:pt>
                <c:pt idx="1285">
                  <c:v>0</c:v>
                </c:pt>
                <c:pt idx="1286">
                  <c:v>0</c:v>
                </c:pt>
                <c:pt idx="1287">
                  <c:v>0</c:v>
                </c:pt>
                <c:pt idx="1288">
                  <c:v>0</c:v>
                </c:pt>
                <c:pt idx="1289">
                  <c:v>0</c:v>
                </c:pt>
                <c:pt idx="1290">
                  <c:v>0</c:v>
                </c:pt>
              </c:numCache>
            </c:numRef>
          </c:yVal>
          <c:smooth val="0"/>
        </c:ser>
        <c:dLbls>
          <c:showLegendKey val="0"/>
          <c:showVal val="0"/>
          <c:showCatName val="0"/>
          <c:showSerName val="0"/>
          <c:showPercent val="0"/>
          <c:showBubbleSize val="0"/>
        </c:dLbls>
        <c:axId val="359853056"/>
        <c:axId val="493810432"/>
      </c:scatterChart>
      <c:valAx>
        <c:axId val="359853056"/>
        <c:scaling>
          <c:orientation val="minMax"/>
          <c:max val="70"/>
        </c:scaling>
        <c:delete val="0"/>
        <c:axPos val="b"/>
        <c:majorGridlines/>
        <c:numFmt formatCode="00.0" sourceLinked="0"/>
        <c:majorTickMark val="in"/>
        <c:minorTickMark val="none"/>
        <c:tickLblPos val="nextTo"/>
        <c:crossAx val="493810432"/>
        <c:crosses val="autoZero"/>
        <c:crossBetween val="midCat"/>
      </c:valAx>
      <c:valAx>
        <c:axId val="493810432"/>
        <c:scaling>
          <c:orientation val="minMax"/>
        </c:scaling>
        <c:delete val="0"/>
        <c:axPos val="l"/>
        <c:majorGridlines>
          <c:spPr>
            <a:ln cmpd="dbl">
              <a:solidFill>
                <a:srgbClr val="00B050"/>
              </a:solidFill>
            </a:ln>
          </c:spPr>
        </c:majorGridlines>
        <c:numFmt formatCode="0.0E-0" sourceLinked="0"/>
        <c:majorTickMark val="none"/>
        <c:minorTickMark val="none"/>
        <c:tickLblPos val="nextTo"/>
        <c:crossAx val="359853056"/>
        <c:crosses val="autoZero"/>
        <c:crossBetween val="midCat"/>
      </c:valAx>
      <c:spPr>
        <a:effectLst>
          <a:glow rad="139700">
            <a:srgbClr val="70AD47">
              <a:satMod val="175000"/>
              <a:alpha val="40000"/>
            </a:srgbClr>
          </a:glow>
        </a:effectLst>
      </c:spPr>
    </c:plotArea>
    <c:plotVisOnly val="1"/>
    <c:dispBlanksAs val="gap"/>
    <c:showDLblsOverMax val="0"/>
  </c:chart>
  <c:spPr>
    <a:solidFill>
      <a:sysClr val="window" lastClr="FFFFFF"/>
    </a:solidFill>
  </c:spPr>
  <c:externalData r:id="rId2">
    <c:autoUpdate val="0"/>
  </c:externalData>
  <c:userShapes r:id="rId3"/>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0"/>
    <c:plotArea>
      <c:layout>
        <c:manualLayout>
          <c:layoutTarget val="inner"/>
          <c:xMode val="edge"/>
          <c:yMode val="edge"/>
          <c:x val="0.13193550343957391"/>
          <c:y val="0.10781328247365561"/>
          <c:w val="0.8095072977202965"/>
          <c:h val="0.73474545100603283"/>
        </c:manualLayout>
      </c:layout>
      <c:scatterChart>
        <c:scatterStyle val="smoothMarker"/>
        <c:varyColors val="0"/>
        <c:ser>
          <c:idx val="0"/>
          <c:order val="0"/>
          <c:marker>
            <c:spPr>
              <a:ln w="22225"/>
            </c:spPr>
          </c:marker>
          <c:xVal>
            <c:numRef>
              <c:f>'-Oxygen change without Cross (2'!$B$5:$B$13</c:f>
              <c:numCache>
                <c:formatCode>General</c:formatCode>
                <c:ptCount val="9"/>
                <c:pt idx="0">
                  <c:v>1.6674000000000001E-6</c:v>
                </c:pt>
                <c:pt idx="1">
                  <c:v>5.0022000000000002E-6</c:v>
                </c:pt>
                <c:pt idx="2">
                  <c:v>5.8358999999999995E-6</c:v>
                </c:pt>
                <c:pt idx="3">
                  <c:v>6.6696000000000005E-6</c:v>
                </c:pt>
                <c:pt idx="4">
                  <c:v>7.0999999999999998E-6</c:v>
                </c:pt>
                <c:pt idx="5">
                  <c:v>7.25E-6</c:v>
                </c:pt>
                <c:pt idx="6">
                  <c:v>7.5032999999999998E-6</c:v>
                </c:pt>
                <c:pt idx="7">
                  <c:v>8.337E-6</c:v>
                </c:pt>
                <c:pt idx="8">
                  <c:v>9.1707000000000001E-6</c:v>
                </c:pt>
              </c:numCache>
            </c:numRef>
          </c:xVal>
          <c:yVal>
            <c:numRef>
              <c:f>'-Oxygen change without Cross (2'!$C$5:$C$13</c:f>
              <c:numCache>
                <c:formatCode>00.0</c:formatCode>
                <c:ptCount val="9"/>
                <c:pt idx="0">
                  <c:v>19.6917239944</c:v>
                </c:pt>
                <c:pt idx="1">
                  <c:v>29.556998773599997</c:v>
                </c:pt>
                <c:pt idx="2">
                  <c:v>34.527867379600004</c:v>
                </c:pt>
                <c:pt idx="3">
                  <c:v>42.868621267800002</c:v>
                </c:pt>
                <c:pt idx="4">
                  <c:v>51.9834627328</c:v>
                </c:pt>
                <c:pt idx="5">
                  <c:v>60.718504503199995</c:v>
                </c:pt>
                <c:pt idx="6">
                  <c:v>67.802349068279995</c:v>
                </c:pt>
                <c:pt idx="7">
                  <c:v>67.809167084320009</c:v>
                </c:pt>
                <c:pt idx="8">
                  <c:v>67.817299611999999</c:v>
                </c:pt>
              </c:numCache>
            </c:numRef>
          </c:yVal>
          <c:smooth val="1"/>
          <c:extLst xmlns:c16r2="http://schemas.microsoft.com/office/drawing/2015/06/chart">
            <c:ext xmlns:c16="http://schemas.microsoft.com/office/drawing/2014/chart" uri="{C3380CC4-5D6E-409C-BE32-E72D297353CC}">
              <c16:uniqueId val="{00000000-A970-4A30-BD92-B374BC187ED3}"/>
            </c:ext>
          </c:extLst>
        </c:ser>
        <c:dLbls>
          <c:showLegendKey val="0"/>
          <c:showVal val="0"/>
          <c:showCatName val="0"/>
          <c:showSerName val="0"/>
          <c:showPercent val="0"/>
          <c:showBubbleSize val="0"/>
        </c:dLbls>
        <c:axId val="493982848"/>
        <c:axId val="493984768"/>
      </c:scatterChart>
      <c:valAx>
        <c:axId val="493982848"/>
        <c:scaling>
          <c:orientation val="minMax"/>
        </c:scaling>
        <c:delete val="0"/>
        <c:axPos val="b"/>
        <c:majorGridlines/>
        <c:numFmt formatCode="0.0E-0" sourceLinked="0"/>
        <c:majorTickMark val="none"/>
        <c:minorTickMark val="none"/>
        <c:tickLblPos val="nextTo"/>
        <c:crossAx val="493984768"/>
        <c:crosses val="autoZero"/>
        <c:crossBetween val="midCat"/>
      </c:valAx>
      <c:valAx>
        <c:axId val="493984768"/>
        <c:scaling>
          <c:orientation val="minMax"/>
        </c:scaling>
        <c:delete val="0"/>
        <c:axPos val="l"/>
        <c:majorGridlines/>
        <c:numFmt formatCode="00" sourceLinked="0"/>
        <c:majorTickMark val="none"/>
        <c:minorTickMark val="none"/>
        <c:tickLblPos val="nextTo"/>
        <c:crossAx val="493982848"/>
        <c:crosses val="autoZero"/>
        <c:crossBetween val="midCat"/>
      </c:valAx>
      <c:spPr>
        <a:effectLst>
          <a:glow rad="139700">
            <a:schemeClr val="accent6">
              <a:satMod val="175000"/>
              <a:alpha val="40000"/>
            </a:schemeClr>
          </a:glow>
        </a:effectLst>
      </c:spPr>
    </c:plotArea>
    <c:plotVisOnly val="1"/>
    <c:dispBlanksAs val="gap"/>
    <c:showDLblsOverMax val="0"/>
  </c:chart>
  <c:externalData r:id="rId1">
    <c:autoUpdate val="0"/>
  </c:externalData>
  <c:userShapes r:id="rId2"/>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022176110830088"/>
          <c:y val="0.12959487665871433"/>
          <c:w val="0.78807928509251801"/>
          <c:h val="0.71373879397726125"/>
        </c:manualLayout>
      </c:layout>
      <c:scatterChart>
        <c:scatterStyle val="smoothMarker"/>
        <c:varyColors val="0"/>
        <c:ser>
          <c:idx val="0"/>
          <c:order val="0"/>
          <c:xVal>
            <c:numRef>
              <c:f>'Turbolence Change With Cross'!$B$6:$B$20</c:f>
              <c:numCache>
                <c:formatCode>0.0E-0</c:formatCode>
                <c:ptCount val="15"/>
                <c:pt idx="0">
                  <c:v>1.9800000000000002E-8</c:v>
                </c:pt>
                <c:pt idx="1">
                  <c:v>9.9000000000000013E-8</c:v>
                </c:pt>
                <c:pt idx="2">
                  <c:v>1.9800000000000003E-7</c:v>
                </c:pt>
                <c:pt idx="3">
                  <c:v>3.9600000000000005E-7</c:v>
                </c:pt>
                <c:pt idx="4">
                  <c:v>5.9400000000000005E-7</c:v>
                </c:pt>
                <c:pt idx="5">
                  <c:v>7.920000000000001E-7</c:v>
                </c:pt>
                <c:pt idx="6">
                  <c:v>9.9000000000000005E-7</c:v>
                </c:pt>
                <c:pt idx="7">
                  <c:v>1.1880000000000001E-6</c:v>
                </c:pt>
                <c:pt idx="8">
                  <c:v>1.3859999999999999E-6</c:v>
                </c:pt>
                <c:pt idx="9">
                  <c:v>1.5840000000000002E-6</c:v>
                </c:pt>
                <c:pt idx="10">
                  <c:v>1.782E-6</c:v>
                </c:pt>
                <c:pt idx="11">
                  <c:v>1.9800000000000001E-6</c:v>
                </c:pt>
                <c:pt idx="12">
                  <c:v>2.1780000000000002E-6</c:v>
                </c:pt>
                <c:pt idx="13">
                  <c:v>2.3760000000000002E-6</c:v>
                </c:pt>
                <c:pt idx="14">
                  <c:v>2.5740000000000003E-6</c:v>
                </c:pt>
              </c:numCache>
            </c:numRef>
          </c:xVal>
          <c:yVal>
            <c:numRef>
              <c:f>'Turbolence Change With Cross'!$C$6:$C$20</c:f>
              <c:numCache>
                <c:formatCode>00.0</c:formatCode>
                <c:ptCount val="15"/>
                <c:pt idx="0">
                  <c:v>13.54147678</c:v>
                </c:pt>
                <c:pt idx="1">
                  <c:v>21.657540259600001</c:v>
                </c:pt>
                <c:pt idx="2">
                  <c:v>27.217453649999999</c:v>
                </c:pt>
                <c:pt idx="3">
                  <c:v>36.541648268000003</c:v>
                </c:pt>
                <c:pt idx="4">
                  <c:v>46.487214004800002</c:v>
                </c:pt>
                <c:pt idx="5">
                  <c:v>66.658908420800003</c:v>
                </c:pt>
                <c:pt idx="6">
                  <c:v>67.038573036399995</c:v>
                </c:pt>
                <c:pt idx="7">
                  <c:v>67.296234299200009</c:v>
                </c:pt>
                <c:pt idx="8">
                  <c:v>67.4810069336</c:v>
                </c:pt>
                <c:pt idx="9">
                  <c:v>67.613870637999995</c:v>
                </c:pt>
                <c:pt idx="10">
                  <c:v>67.723493035600001</c:v>
                </c:pt>
                <c:pt idx="11">
                  <c:v>67.811240354000006</c:v>
                </c:pt>
                <c:pt idx="12">
                  <c:v>67.883056069199995</c:v>
                </c:pt>
                <c:pt idx="13">
                  <c:v>67.942915363200001</c:v>
                </c:pt>
                <c:pt idx="14">
                  <c:v>67.991227332400001</c:v>
                </c:pt>
              </c:numCache>
            </c:numRef>
          </c:yVal>
          <c:smooth val="1"/>
          <c:extLst xmlns:c16r2="http://schemas.microsoft.com/office/drawing/2015/06/chart">
            <c:ext xmlns:c16="http://schemas.microsoft.com/office/drawing/2014/chart" uri="{C3380CC4-5D6E-409C-BE32-E72D297353CC}">
              <c16:uniqueId val="{00000000-AE30-44BA-AC28-A0BD1A236A8F}"/>
            </c:ext>
          </c:extLst>
        </c:ser>
        <c:dLbls>
          <c:showLegendKey val="0"/>
          <c:showVal val="0"/>
          <c:showCatName val="0"/>
          <c:showSerName val="0"/>
          <c:showPercent val="0"/>
          <c:showBubbleSize val="0"/>
        </c:dLbls>
        <c:axId val="494030848"/>
        <c:axId val="494032384"/>
      </c:scatterChart>
      <c:valAx>
        <c:axId val="494030848"/>
        <c:scaling>
          <c:orientation val="minMax"/>
        </c:scaling>
        <c:delete val="0"/>
        <c:axPos val="b"/>
        <c:majorGridlines/>
        <c:numFmt formatCode="0.0E-0" sourceLinked="0"/>
        <c:majorTickMark val="none"/>
        <c:minorTickMark val="none"/>
        <c:tickLblPos val="nextTo"/>
        <c:crossAx val="494032384"/>
        <c:crosses val="autoZero"/>
        <c:crossBetween val="midCat"/>
      </c:valAx>
      <c:valAx>
        <c:axId val="494032384"/>
        <c:scaling>
          <c:orientation val="minMax"/>
        </c:scaling>
        <c:delete val="0"/>
        <c:axPos val="l"/>
        <c:majorGridlines>
          <c:spPr>
            <a:ln cmpd="dbl">
              <a:solidFill>
                <a:srgbClr val="00B050"/>
              </a:solidFill>
            </a:ln>
          </c:spPr>
        </c:majorGridlines>
        <c:numFmt formatCode="00.0" sourceLinked="1"/>
        <c:majorTickMark val="none"/>
        <c:minorTickMark val="none"/>
        <c:tickLblPos val="nextTo"/>
        <c:crossAx val="494030848"/>
        <c:crosses val="autoZero"/>
        <c:crossBetween val="midCat"/>
      </c:valAx>
      <c:spPr>
        <a:effectLst>
          <a:glow rad="101600">
            <a:srgbClr val="92D050">
              <a:alpha val="40000"/>
            </a:srgbClr>
          </a:glow>
        </a:effectLst>
      </c:spPr>
    </c:plotArea>
    <c:plotVisOnly val="1"/>
    <c:dispBlanksAs val="gap"/>
    <c:showDLblsOverMax val="0"/>
  </c:chart>
  <c:spPr>
    <a:solidFill>
      <a:schemeClr val="bg1"/>
    </a:solidFill>
  </c:spPr>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0"/>
    <c:plotArea>
      <c:layout>
        <c:manualLayout>
          <c:layoutTarget val="inner"/>
          <c:xMode val="edge"/>
          <c:yMode val="edge"/>
          <c:x val="0.12666802284774595"/>
          <c:y val="0.11348771984128818"/>
          <c:w val="0.79792184775766817"/>
          <c:h val="0.73095073610658823"/>
        </c:manualLayout>
      </c:layout>
      <c:scatterChart>
        <c:scatterStyle val="smoothMarker"/>
        <c:varyColors val="0"/>
        <c:ser>
          <c:idx val="0"/>
          <c:order val="0"/>
          <c:spPr>
            <a:ln w="22225"/>
          </c:spPr>
          <c:dPt>
            <c:idx val="6"/>
            <c:marker>
              <c:spPr>
                <a:ln w="9525"/>
              </c:spPr>
            </c:marker>
            <c:bubble3D val="0"/>
          </c:dPt>
          <c:xVal>
            <c:numRef>
              <c:f>'Nutriant Change (2)'!$B$4:$B$14</c:f>
              <c:numCache>
                <c:formatCode>0.0E-00</c:formatCode>
                <c:ptCount val="11"/>
                <c:pt idx="0">
                  <c:v>0</c:v>
                </c:pt>
                <c:pt idx="1">
                  <c:v>6.0000000000000002E-5</c:v>
                </c:pt>
                <c:pt idx="2">
                  <c:v>1.2E-4</c:v>
                </c:pt>
                <c:pt idx="3">
                  <c:v>1.4999999999999999E-4</c:v>
                </c:pt>
                <c:pt idx="4">
                  <c:v>1.8000000000000001E-4</c:v>
                </c:pt>
                <c:pt idx="5">
                  <c:v>2.1000000000000001E-4</c:v>
                </c:pt>
                <c:pt idx="6">
                  <c:v>2.4000000000000001E-4</c:v>
                </c:pt>
                <c:pt idx="7">
                  <c:v>2.7E-4</c:v>
                </c:pt>
                <c:pt idx="8">
                  <c:v>2.9999999999999997E-4</c:v>
                </c:pt>
                <c:pt idx="9">
                  <c:v>3.6000000000000002E-4</c:v>
                </c:pt>
                <c:pt idx="10">
                  <c:v>4.2000000000000002E-4</c:v>
                </c:pt>
              </c:numCache>
            </c:numRef>
          </c:xVal>
          <c:yVal>
            <c:numRef>
              <c:f>'Nutriant Change (2)'!$C$4:$C$14</c:f>
              <c:numCache>
                <c:formatCode>00.0</c:formatCode>
                <c:ptCount val="11"/>
                <c:pt idx="0">
                  <c:v>0</c:v>
                </c:pt>
                <c:pt idx="1">
                  <c:v>23.615838413599999</c:v>
                </c:pt>
                <c:pt idx="2">
                  <c:v>46.186975841200002</c:v>
                </c:pt>
                <c:pt idx="3">
                  <c:v>57.111949234800001</c:v>
                </c:pt>
                <c:pt idx="4">
                  <c:v>67.811255791600004</c:v>
                </c:pt>
                <c:pt idx="5">
                  <c:v>64.398627654400002</c:v>
                </c:pt>
                <c:pt idx="6">
                  <c:v>46.682044235599996</c:v>
                </c:pt>
                <c:pt idx="7">
                  <c:v>41.862873205999996</c:v>
                </c:pt>
                <c:pt idx="8">
                  <c:v>39.243374925200001</c:v>
                </c:pt>
                <c:pt idx="9">
                  <c:v>36.367913517600002</c:v>
                </c:pt>
                <c:pt idx="10">
                  <c:v>34.796211461600002</c:v>
                </c:pt>
              </c:numCache>
            </c:numRef>
          </c:yVal>
          <c:smooth val="1"/>
          <c:extLst xmlns:c16r2="http://schemas.microsoft.com/office/drawing/2015/06/chart">
            <c:ext xmlns:c16="http://schemas.microsoft.com/office/drawing/2014/chart" uri="{C3380CC4-5D6E-409C-BE32-E72D297353CC}">
              <c16:uniqueId val="{00000000-B87E-43CE-916F-27469383AA5B}"/>
            </c:ext>
          </c:extLst>
        </c:ser>
        <c:dLbls>
          <c:showLegendKey val="0"/>
          <c:showVal val="0"/>
          <c:showCatName val="0"/>
          <c:showSerName val="0"/>
          <c:showPercent val="0"/>
          <c:showBubbleSize val="0"/>
        </c:dLbls>
        <c:axId val="494054016"/>
        <c:axId val="494064000"/>
      </c:scatterChart>
      <c:valAx>
        <c:axId val="494054016"/>
        <c:scaling>
          <c:orientation val="minMax"/>
        </c:scaling>
        <c:delete val="0"/>
        <c:axPos val="b"/>
        <c:majorGridlines/>
        <c:numFmt formatCode="0.0E-00" sourceLinked="1"/>
        <c:majorTickMark val="none"/>
        <c:minorTickMark val="none"/>
        <c:tickLblPos val="nextTo"/>
        <c:crossAx val="494064000"/>
        <c:crosses val="autoZero"/>
        <c:crossBetween val="midCat"/>
      </c:valAx>
      <c:valAx>
        <c:axId val="494064000"/>
        <c:scaling>
          <c:orientation val="minMax"/>
        </c:scaling>
        <c:delete val="0"/>
        <c:axPos val="l"/>
        <c:majorGridlines/>
        <c:numFmt formatCode="00.0" sourceLinked="1"/>
        <c:majorTickMark val="none"/>
        <c:minorTickMark val="none"/>
        <c:tickLblPos val="nextTo"/>
        <c:crossAx val="494054016"/>
        <c:crosses val="autoZero"/>
        <c:crossBetween val="midCat"/>
      </c:valAx>
      <c:spPr>
        <a:effectLst>
          <a:glow rad="139700">
            <a:schemeClr val="accent6">
              <a:satMod val="175000"/>
              <a:alpha val="40000"/>
            </a:schemeClr>
          </a:glow>
        </a:effectLst>
      </c:spPr>
    </c:plotArea>
    <c:plotVisOnly val="1"/>
    <c:dispBlanksAs val="gap"/>
    <c:showDLblsOverMax val="0"/>
  </c:chart>
  <c:externalData r:id="rId1">
    <c:autoUpdate val="0"/>
  </c:externalData>
  <c:userShapes r:id="rId2"/>
</c:chartSpace>
</file>

<file path=word/drawings/drawing1.xml><?xml version="1.0" encoding="utf-8"?>
<c:userShapes xmlns:c="http://schemas.openxmlformats.org/drawingml/2006/chart">
  <cdr:relSizeAnchor xmlns:cdr="http://schemas.openxmlformats.org/drawingml/2006/chartDrawing">
    <cdr:from>
      <cdr:x>0</cdr:x>
      <cdr:y>0.66733</cdr:y>
    </cdr:from>
    <cdr:to>
      <cdr:x>0.092</cdr:x>
      <cdr:y>0.86377</cdr:y>
    </cdr:to>
    <cdr:sp macro="" textlink="">
      <cdr:nvSpPr>
        <cdr:cNvPr id="2" name="TextBox 1"/>
        <cdr:cNvSpPr txBox="1"/>
      </cdr:nvSpPr>
      <cdr:spPr>
        <a:xfrm xmlns:a="http://schemas.openxmlformats.org/drawingml/2006/main" rot="16200000">
          <a:off x="-1027517" y="2031449"/>
          <a:ext cx="585402" cy="499842"/>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200" b="0" i="1">
              <a:latin typeface="Times New Roman" panose="02020603050405020304" pitchFamily="18" charset="0"/>
              <a:cs typeface="Times New Roman" panose="02020603050405020304" pitchFamily="18" charset="0"/>
            </a:rPr>
            <a:t>Molar Concentration </a:t>
          </a:r>
          <a:r>
            <a:rPr lang="en-US" sz="1200" b="0" i="1" baseline="0">
              <a:latin typeface="Times New Roman" panose="02020603050405020304" pitchFamily="18" charset="0"/>
              <a:cs typeface="Times New Roman" panose="02020603050405020304" pitchFamily="18" charset="0"/>
            </a:rPr>
            <a:t>(Mol/M3)</a:t>
          </a:r>
          <a:endParaRPr lang="en-US" sz="1200" b="0" i="1">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0.4004</cdr:x>
      <cdr:y>0.91339</cdr:y>
    </cdr:from>
    <cdr:to>
      <cdr:x>0.67411</cdr:x>
      <cdr:y>0.97174</cdr:y>
    </cdr:to>
    <cdr:sp macro="" textlink="">
      <cdr:nvSpPr>
        <cdr:cNvPr id="3" name="TextBox 1"/>
        <cdr:cNvSpPr txBox="1"/>
      </cdr:nvSpPr>
      <cdr:spPr>
        <a:xfrm xmlns:a="http://schemas.openxmlformats.org/drawingml/2006/main">
          <a:off x="2175392" y="2650021"/>
          <a:ext cx="1487083" cy="169292"/>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200" i="1" baseline="0">
              <a:latin typeface="Times New Roman" panose="02020603050405020304" pitchFamily="18" charset="0"/>
              <a:cs typeface="Times New Roman" panose="02020603050405020304" pitchFamily="18" charset="0"/>
            </a:rPr>
            <a:t>X-Axis (mm)</a:t>
          </a:r>
          <a:endParaRPr lang="en-US" sz="1200" i="1">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0.244</cdr:x>
      <cdr:y>0</cdr:y>
    </cdr:from>
    <cdr:to>
      <cdr:x>0.75689</cdr:x>
      <cdr:y>0.21611</cdr:y>
    </cdr:to>
    <cdr:sp macro="" textlink="">
      <cdr:nvSpPr>
        <cdr:cNvPr id="4" name="TextBox 3"/>
        <cdr:cNvSpPr txBox="1"/>
      </cdr:nvSpPr>
      <cdr:spPr>
        <a:xfrm xmlns:a="http://schemas.openxmlformats.org/drawingml/2006/main">
          <a:off x="1282903" y="-5521569"/>
          <a:ext cx="2696673" cy="672564"/>
        </a:xfrm>
        <a:prstGeom xmlns:a="http://schemas.openxmlformats.org/drawingml/2006/main" prst="rect">
          <a:avLst/>
        </a:prstGeom>
      </cdr:spPr>
      <cdr:txBody>
        <a:bodyPr xmlns:a="http://schemas.openxmlformats.org/drawingml/2006/main" wrap="none" rtlCol="0" anchor="t"/>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fa-IR" sz="1200" i="1" baseline="0">
              <a:latin typeface="Times New Roman" panose="02020603050405020304" pitchFamily="18" charset="0"/>
              <a:cs typeface="B Nazanin" panose="00000400000000000000" pitchFamily="2" charset="-78"/>
            </a:rPr>
            <a:t>تغییرات محلی غلظت مولی سابستر در طول پیل شبیه‌سازی شده</a:t>
          </a:r>
          <a:endParaRPr lang="en-US" sz="1200" i="1">
            <a:latin typeface="Times New Roman" panose="02020603050405020304" pitchFamily="18" charset="0"/>
            <a:cs typeface="B Nazanin" panose="00000400000000000000" pitchFamily="2" charset="-78"/>
          </a:endParaRPr>
        </a:p>
      </cdr:txBody>
    </cdr:sp>
  </cdr:relSizeAnchor>
</c:userShapes>
</file>

<file path=word/drawings/drawing10.xml><?xml version="1.0" encoding="utf-8"?>
<c:userShapes xmlns:c="http://schemas.openxmlformats.org/drawingml/2006/chart">
  <cdr:relSizeAnchor xmlns:cdr="http://schemas.openxmlformats.org/drawingml/2006/chartDrawing">
    <cdr:from>
      <cdr:x>0</cdr:x>
      <cdr:y>0.59887</cdr:y>
    </cdr:from>
    <cdr:to>
      <cdr:x>0.092</cdr:x>
      <cdr:y>0.7953</cdr:y>
    </cdr:to>
    <cdr:sp macro="" textlink="">
      <cdr:nvSpPr>
        <cdr:cNvPr id="2" name="TextBox 1"/>
        <cdr:cNvSpPr txBox="1"/>
      </cdr:nvSpPr>
      <cdr:spPr>
        <a:xfrm xmlns:a="http://schemas.openxmlformats.org/drawingml/2006/main" rot="16200000">
          <a:off x="-1411638" y="1757802"/>
          <a:ext cx="557432" cy="44077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b="0" i="1" baseline="0">
              <a:latin typeface="Times New Roman" panose="02020603050405020304" pitchFamily="18" charset="0"/>
              <a:cs typeface="Times New Roman" panose="02020603050405020304" pitchFamily="18" charset="0"/>
            </a:rPr>
            <a:t>Current Density (mA/m2)</a:t>
          </a:r>
          <a:endParaRPr lang="en-US" sz="1100" b="0" i="1">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0.37361</cdr:x>
      <cdr:y>0.91411</cdr:y>
    </cdr:from>
    <cdr:to>
      <cdr:x>0.64732</cdr:x>
      <cdr:y>0.97246</cdr:y>
    </cdr:to>
    <cdr:sp macro="" textlink="">
      <cdr:nvSpPr>
        <cdr:cNvPr id="3" name="TextBox 1"/>
        <cdr:cNvSpPr txBox="1"/>
      </cdr:nvSpPr>
      <cdr:spPr>
        <a:xfrm xmlns:a="http://schemas.openxmlformats.org/drawingml/2006/main">
          <a:off x="1789981" y="2594066"/>
          <a:ext cx="1311365" cy="16558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200" i="1" baseline="0">
              <a:latin typeface="Times New Roman" panose="02020603050405020304" pitchFamily="18" charset="0"/>
              <a:cs typeface="Times New Roman" panose="02020603050405020304" pitchFamily="18" charset="0"/>
            </a:rPr>
            <a:t>Concentration gL-1</a:t>
          </a:r>
          <a:endParaRPr lang="en-US" sz="1200" i="1">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0.12637</cdr:x>
      <cdr:y>0</cdr:y>
    </cdr:from>
    <cdr:to>
      <cdr:x>0.63926</cdr:x>
      <cdr:y>0.21611</cdr:y>
    </cdr:to>
    <cdr:sp macro="" textlink="">
      <cdr:nvSpPr>
        <cdr:cNvPr id="4" name="TextBox 3"/>
        <cdr:cNvSpPr txBox="1"/>
      </cdr:nvSpPr>
      <cdr:spPr>
        <a:xfrm xmlns:a="http://schemas.openxmlformats.org/drawingml/2006/main">
          <a:off x="605870" y="0"/>
          <a:ext cx="2458922" cy="651567"/>
        </a:xfrm>
        <a:prstGeom xmlns:a="http://schemas.openxmlformats.org/drawingml/2006/main" prst="rect">
          <a:avLst/>
        </a:prstGeom>
      </cdr:spPr>
      <cdr:txBody>
        <a:bodyPr xmlns:a="http://schemas.openxmlformats.org/drawingml/2006/main" wrap="none" rtlCol="0" anchor="t"/>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fa-IR" sz="1100" i="0" baseline="0">
              <a:effectLst/>
              <a:latin typeface="+mn-lt"/>
              <a:ea typeface="+mn-ea"/>
              <a:cs typeface="B Nazanin" panose="00000400000000000000" pitchFamily="2" charset="-78"/>
            </a:rPr>
            <a:t>تغییرات جریان اتصال کوتاهپیل تحقیقات قریشی و همکاران به ازای مقادیر مختلف گلوکز</a:t>
          </a:r>
          <a:endParaRPr lang="en-US" sz="1600" i="0">
            <a:effectLst/>
            <a:cs typeface="B Nazanin" panose="00000400000000000000" pitchFamily="2" charset="-78"/>
          </a:endParaRPr>
        </a:p>
      </cdr:txBody>
    </cdr:sp>
  </cdr:relSizeAnchor>
</c:userShapes>
</file>

<file path=word/drawings/drawing11.xml><?xml version="1.0" encoding="utf-8"?>
<c:userShapes xmlns:c="http://schemas.openxmlformats.org/drawingml/2006/chart">
  <cdr:relSizeAnchor xmlns:cdr="http://schemas.openxmlformats.org/drawingml/2006/chartDrawing">
    <cdr:from>
      <cdr:x>2.04972E-7</cdr:x>
      <cdr:y>0.69332</cdr:y>
    </cdr:from>
    <cdr:to>
      <cdr:x>0.0931</cdr:x>
      <cdr:y>0.92409</cdr:y>
    </cdr:to>
    <cdr:sp macro="" textlink="">
      <cdr:nvSpPr>
        <cdr:cNvPr id="2" name="TextBox 1"/>
        <cdr:cNvSpPr txBox="1"/>
      </cdr:nvSpPr>
      <cdr:spPr>
        <a:xfrm xmlns:a="http://schemas.openxmlformats.org/drawingml/2006/main" rot="16200000">
          <a:off x="-145104" y="2381604"/>
          <a:ext cx="744418" cy="454207"/>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100" i="1">
              <a:latin typeface="Times New Roman" panose="02020603050405020304" pitchFamily="18" charset="0"/>
              <a:cs typeface="Times New Roman" panose="02020603050405020304" pitchFamily="18" charset="0"/>
            </a:rPr>
            <a:t>Current</a:t>
          </a:r>
          <a:r>
            <a:rPr lang="en-US" sz="1100" i="1" baseline="0">
              <a:latin typeface="Times New Roman" panose="02020603050405020304" pitchFamily="18" charset="0"/>
              <a:cs typeface="Times New Roman" panose="02020603050405020304" pitchFamily="18" charset="0"/>
            </a:rPr>
            <a:t> Density / Maximum Current Density %</a:t>
          </a:r>
        </a:p>
      </cdr:txBody>
    </cdr:sp>
  </cdr:relSizeAnchor>
  <cdr:relSizeAnchor xmlns:cdr="http://schemas.openxmlformats.org/drawingml/2006/chartDrawing">
    <cdr:from>
      <cdr:x>0.24791</cdr:x>
      <cdr:y>0.91934</cdr:y>
    </cdr:from>
    <cdr:to>
      <cdr:x>0.52492</cdr:x>
      <cdr:y>0.98574</cdr:y>
    </cdr:to>
    <cdr:sp macro="" textlink="">
      <cdr:nvSpPr>
        <cdr:cNvPr id="3" name="TextBox 1"/>
        <cdr:cNvSpPr txBox="1"/>
      </cdr:nvSpPr>
      <cdr:spPr>
        <a:xfrm xmlns:a="http://schemas.openxmlformats.org/drawingml/2006/main">
          <a:off x="1209499" y="2965611"/>
          <a:ext cx="1351450" cy="21419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050" i="1">
              <a:latin typeface="Times New Roman" panose="02020603050405020304" pitchFamily="18" charset="0"/>
              <a:cs typeface="Times New Roman" panose="02020603050405020304" pitchFamily="18" charset="0"/>
            </a:rPr>
            <a:t>Concentration / Maximum Concentration %</a:t>
          </a:r>
        </a:p>
      </cdr:txBody>
    </cdr:sp>
  </cdr:relSizeAnchor>
  <cdr:relSizeAnchor xmlns:cdr="http://schemas.openxmlformats.org/drawingml/2006/chartDrawing">
    <cdr:from>
      <cdr:x>0.79483</cdr:x>
      <cdr:y>0.15955</cdr:y>
    </cdr:from>
    <cdr:to>
      <cdr:x>0.96034</cdr:x>
      <cdr:y>0.37528</cdr:y>
    </cdr:to>
    <cdr:sp macro="" textlink="">
      <cdr:nvSpPr>
        <cdr:cNvPr id="5" name="TextBox 4"/>
        <cdr:cNvSpPr txBox="1"/>
      </cdr:nvSpPr>
      <cdr:spPr>
        <a:xfrm xmlns:a="http://schemas.openxmlformats.org/drawingml/2006/main">
          <a:off x="4391025" y="676275"/>
          <a:ext cx="91440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endParaRPr lang="en-US" sz="1100"/>
        </a:p>
      </cdr:txBody>
    </cdr:sp>
  </cdr:relSizeAnchor>
</c:userShapes>
</file>

<file path=word/drawings/drawing12.xml><?xml version="1.0" encoding="utf-8"?>
<c:userShapes xmlns:c="http://schemas.openxmlformats.org/drawingml/2006/chart">
  <cdr:relSizeAnchor xmlns:cdr="http://schemas.openxmlformats.org/drawingml/2006/chartDrawing">
    <cdr:from>
      <cdr:x>0.32871</cdr:x>
      <cdr:y>0.92019</cdr:y>
    </cdr:from>
    <cdr:to>
      <cdr:x>0.68398</cdr:x>
      <cdr:y>1</cdr:y>
    </cdr:to>
    <cdr:sp macro="" textlink="">
      <cdr:nvSpPr>
        <cdr:cNvPr id="5" name="TextBox 1"/>
        <cdr:cNvSpPr txBox="1"/>
      </cdr:nvSpPr>
      <cdr:spPr>
        <a:xfrm xmlns:a="http://schemas.openxmlformats.org/drawingml/2006/main">
          <a:off x="1844536" y="3244647"/>
          <a:ext cx="1993596" cy="28106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a:latin typeface="Times New Roman" panose="02020603050405020304" pitchFamily="18" charset="0"/>
              <a:cs typeface="Times New Roman" panose="02020603050405020304" pitchFamily="18" charset="0"/>
            </a:rPr>
            <a:t>Lactate Concentration (mM/L)</a:t>
          </a:r>
        </a:p>
      </cdr:txBody>
    </cdr:sp>
  </cdr:relSizeAnchor>
  <cdr:relSizeAnchor xmlns:cdr="http://schemas.openxmlformats.org/drawingml/2006/chartDrawing">
    <cdr:from>
      <cdr:x>0</cdr:x>
      <cdr:y>0.53709</cdr:y>
    </cdr:from>
    <cdr:to>
      <cdr:x>0.18045</cdr:x>
      <cdr:y>0.7969</cdr:y>
    </cdr:to>
    <cdr:sp macro="" textlink="">
      <cdr:nvSpPr>
        <cdr:cNvPr id="7" name="TextBox 1"/>
        <cdr:cNvSpPr txBox="1"/>
      </cdr:nvSpPr>
      <cdr:spPr>
        <a:xfrm xmlns:a="http://schemas.openxmlformats.org/drawingml/2006/main" rot="16200000">
          <a:off x="-1153080" y="1452391"/>
          <a:ext cx="739273" cy="891019"/>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100" b="0" baseline="0">
              <a:latin typeface="Times New Roman" panose="02020603050405020304" pitchFamily="18" charset="0"/>
              <a:cs typeface="Times New Roman" panose="02020603050405020304" pitchFamily="18" charset="0"/>
            </a:rPr>
            <a:t> Power Density (W/M3)</a:t>
          </a:r>
          <a:endParaRPr lang="en-US" sz="1100" b="0">
            <a:latin typeface="Times New Roman" panose="02020603050405020304" pitchFamily="18" charset="0"/>
            <a:cs typeface="Times New Roman" panose="02020603050405020304" pitchFamily="18" charset="0"/>
          </a:endParaRPr>
        </a:p>
      </cdr:txBody>
    </cdr:sp>
  </cdr:relSizeAnchor>
</c:userShapes>
</file>

<file path=word/drawings/drawing13.xml><?xml version="1.0" encoding="utf-8"?>
<c:userShapes xmlns:c="http://schemas.openxmlformats.org/drawingml/2006/chart">
  <cdr:relSizeAnchor xmlns:cdr="http://schemas.openxmlformats.org/drawingml/2006/chartDrawing">
    <cdr:from>
      <cdr:x>0.00503</cdr:x>
      <cdr:y>0.60223</cdr:y>
    </cdr:from>
    <cdr:to>
      <cdr:x>0.09704</cdr:x>
      <cdr:y>0.79866</cdr:y>
    </cdr:to>
    <mc:AlternateContent xmlns:mc="http://schemas.openxmlformats.org/markup-compatibility/2006" xmlns:a14="http://schemas.microsoft.com/office/drawing/2010/main">
      <mc:Choice Requires="a14">
        <cdr:sp macro="" textlink="">
          <cdr:nvSpPr>
            <cdr:cNvPr id="2" name="TextBox 1"/>
            <cdr:cNvSpPr txBox="1"/>
          </cdr:nvSpPr>
          <cdr:spPr>
            <a:xfrm xmlns:a="http://schemas.openxmlformats.org/drawingml/2006/main" rot="16200000">
              <a:off x="-32204" y="1793091"/>
              <a:ext cx="566288" cy="45245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i="1">
                  <a:latin typeface="Times New Roman" panose="02020603050405020304" pitchFamily="18" charset="0"/>
                  <a:cs typeface="Times New Roman" panose="02020603050405020304" pitchFamily="18" charset="0"/>
                </a:rPr>
                <a:t>Current</a:t>
              </a:r>
              <a:r>
                <a:rPr lang="en-US" sz="1100" i="1" baseline="0">
                  <a:latin typeface="Times New Roman" panose="02020603050405020304" pitchFamily="18" charset="0"/>
                  <a:cs typeface="Times New Roman" panose="02020603050405020304" pitchFamily="18" charset="0"/>
                </a:rPr>
                <a:t> Density </a:t>
              </a:r>
              <a:r>
                <a:rPr lang="en-US" sz="1100" baseline="0"/>
                <a:t>(</a:t>
              </a:r>
              <a14:m>
                <m:oMath xmlns:m="http://schemas.openxmlformats.org/officeDocument/2006/math">
                  <m:r>
                    <a:rPr lang="el-GR" sz="1100" i="1" baseline="0">
                      <a:latin typeface="Cambria Math"/>
                      <a:ea typeface="Cambria Math"/>
                    </a:rPr>
                    <m:t>𝜇</m:t>
                  </m:r>
                  <m:r>
                    <a:rPr lang="en-US" sz="1100" b="0" i="1" baseline="0">
                      <a:latin typeface="Cambria Math"/>
                      <a:ea typeface="Cambria Math"/>
                    </a:rPr>
                    <m:t>𝐴</m:t>
                  </m:r>
                  <m:r>
                    <a:rPr lang="en-US" sz="1100" b="0" i="1" baseline="0">
                      <a:latin typeface="Cambria Math"/>
                    </a:rPr>
                    <m:t>/</m:t>
                  </m:r>
                  <m:sSup>
                    <m:sSupPr>
                      <m:ctrlPr>
                        <a:rPr lang="en-US" sz="1100" i="1" baseline="0">
                          <a:latin typeface="Cambria Math"/>
                        </a:rPr>
                      </m:ctrlPr>
                    </m:sSupPr>
                    <m:e>
                      <m:r>
                        <a:rPr lang="en-US" sz="1100" b="0" i="1" baseline="0">
                          <a:latin typeface="Cambria Math"/>
                        </a:rPr>
                        <m:t>𝑐𝑚</m:t>
                      </m:r>
                    </m:e>
                    <m:sup>
                      <m:r>
                        <a:rPr lang="en-US" sz="1100" i="1" baseline="0">
                          <a:latin typeface="Cambria Math"/>
                        </a:rPr>
                        <m:t>2</m:t>
                      </m:r>
                    </m:sup>
                  </m:sSup>
                </m:oMath>
              </a14:m>
              <a:r>
                <a:rPr lang="en-US" sz="1100" baseline="0"/>
                <a:t>)</a:t>
              </a:r>
              <a:endParaRPr lang="en-US" sz="1100"/>
            </a:p>
          </cdr:txBody>
        </cdr:sp>
      </mc:Choice>
      <mc:Fallback xmlns="">
        <cdr:sp macro="" textlink="">
          <cdr:nvSpPr>
            <cdr:cNvPr id="2" name="TextBox 1"/>
            <cdr:cNvSpPr txBox="1"/>
          </cdr:nvSpPr>
          <cdr:spPr>
            <a:xfrm xmlns:a="http://schemas.openxmlformats.org/drawingml/2006/main" rot="16200000">
              <a:off x="-83674" y="1894593"/>
              <a:ext cx="821397" cy="5143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i="1">
                  <a:latin typeface="Times New Roman" panose="02020603050405020304" pitchFamily="18" charset="0"/>
                  <a:cs typeface="Times New Roman" panose="02020603050405020304" pitchFamily="18" charset="0"/>
                </a:rPr>
                <a:t>Current</a:t>
              </a:r>
              <a:r>
                <a:rPr lang="en-US" sz="1100" i="1" baseline="0">
                  <a:latin typeface="Times New Roman" panose="02020603050405020304" pitchFamily="18" charset="0"/>
                  <a:cs typeface="Times New Roman" panose="02020603050405020304" pitchFamily="18" charset="0"/>
                </a:rPr>
                <a:t> Density</a:t>
              </a:r>
            </a:p>
            <a:p xmlns:a="http://schemas.openxmlformats.org/drawingml/2006/main">
              <a:r>
                <a:rPr lang="en-US" sz="1100" baseline="0"/>
                <a:t>     (</a:t>
              </a:r>
              <a:r>
                <a:rPr lang="el-GR" sz="1100" i="0" baseline="0">
                  <a:latin typeface="Cambria Math"/>
                  <a:ea typeface="Cambria Math"/>
                </a:rPr>
                <a:t>𝜇</a:t>
              </a:r>
              <a:r>
                <a:rPr lang="en-US" sz="1100" b="0" i="0" baseline="0">
                  <a:latin typeface="Cambria Math"/>
                  <a:ea typeface="Cambria Math"/>
                </a:rPr>
                <a:t>𝐴</a:t>
              </a:r>
              <a:r>
                <a:rPr lang="en-US" sz="1100" b="0" i="0" baseline="0">
                  <a:latin typeface="Cambria Math"/>
                </a:rPr>
                <a:t>/</a:t>
              </a:r>
              <a:r>
                <a:rPr lang="en-US" sz="1100" i="0" baseline="0">
                  <a:latin typeface="Cambria Math"/>
                </a:rPr>
                <a:t>〖</a:t>
              </a:r>
              <a:r>
                <a:rPr lang="en-US" sz="1100" b="0" i="0" baseline="0">
                  <a:latin typeface="Cambria Math"/>
                </a:rPr>
                <a:t>𝑐𝑚〗^</a:t>
              </a:r>
              <a:r>
                <a:rPr lang="en-US" sz="1100" i="0" baseline="0">
                  <a:latin typeface="Cambria Math"/>
                </a:rPr>
                <a:t>2</a:t>
              </a:r>
              <a:r>
                <a:rPr lang="en-US" sz="1100" baseline="0"/>
                <a:t>)</a:t>
              </a:r>
              <a:endParaRPr lang="en-US" sz="1100"/>
            </a:p>
          </cdr:txBody>
        </cdr:sp>
      </mc:Fallback>
    </mc:AlternateContent>
  </cdr:relSizeAnchor>
  <cdr:relSizeAnchor xmlns:cdr="http://schemas.openxmlformats.org/drawingml/2006/chartDrawing">
    <cdr:from>
      <cdr:x>0.3488</cdr:x>
      <cdr:y>0.91787</cdr:y>
    </cdr:from>
    <cdr:to>
      <cdr:x>0.62251</cdr:x>
      <cdr:y>0.98588</cdr:y>
    </cdr:to>
    <cdr:sp macro="" textlink="">
      <cdr:nvSpPr>
        <cdr:cNvPr id="3" name="TextBox 1"/>
        <cdr:cNvSpPr txBox="1"/>
      </cdr:nvSpPr>
      <cdr:spPr>
        <a:xfrm xmlns:a="http://schemas.openxmlformats.org/drawingml/2006/main">
          <a:off x="1319838" y="2642618"/>
          <a:ext cx="1035709" cy="195807"/>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i="1">
              <a:latin typeface="Times New Roman" panose="02020603050405020304" pitchFamily="18" charset="0"/>
              <a:cs typeface="Times New Roman" panose="02020603050405020304" pitchFamily="18" charset="0"/>
            </a:rPr>
            <a:t>Turbulance Intensity</a:t>
          </a:r>
        </a:p>
      </cdr:txBody>
    </cdr:sp>
  </cdr:relSizeAnchor>
  <cdr:relSizeAnchor xmlns:cdr="http://schemas.openxmlformats.org/drawingml/2006/chartDrawing">
    <cdr:from>
      <cdr:x>0.24688</cdr:x>
      <cdr:y>0</cdr:y>
    </cdr:from>
    <cdr:to>
      <cdr:x>0.89594</cdr:x>
      <cdr:y>0.21611</cdr:y>
    </cdr:to>
    <cdr:sp macro="" textlink="">
      <cdr:nvSpPr>
        <cdr:cNvPr id="4" name="TextBox 3"/>
        <cdr:cNvSpPr txBox="1"/>
      </cdr:nvSpPr>
      <cdr:spPr>
        <a:xfrm xmlns:a="http://schemas.openxmlformats.org/drawingml/2006/main">
          <a:off x="934202" y="0"/>
          <a:ext cx="2456021" cy="603400"/>
        </a:xfrm>
        <a:prstGeom xmlns:a="http://schemas.openxmlformats.org/drawingml/2006/main" prst="rect">
          <a:avLst/>
        </a:prstGeom>
      </cdr:spPr>
      <cdr:txBody>
        <a:bodyPr xmlns:a="http://schemas.openxmlformats.org/drawingml/2006/main" wrap="none" rtlCol="0" anchor="t"/>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fa-IR" sz="1100">
              <a:latin typeface="Times New Roman" panose="02020603050405020304" pitchFamily="18" charset="0"/>
              <a:cs typeface="B Mitra" panose="00000400000000000000" pitchFamily="2" charset="-78"/>
            </a:rPr>
            <a:t>نمودار</a:t>
          </a:r>
          <a:r>
            <a:rPr lang="fa-IR" sz="1100" baseline="0">
              <a:latin typeface="Times New Roman" panose="02020603050405020304" pitchFamily="18" charset="0"/>
              <a:cs typeface="B Mitra" panose="00000400000000000000" pitchFamily="2" charset="-78"/>
            </a:rPr>
            <a:t> تغییرات چگالی جریان پیل به ازای تغییرات شدت اغتشاش</a:t>
          </a:r>
          <a:endParaRPr lang="en-US" sz="1100">
            <a:latin typeface="Times New Roman" panose="02020603050405020304" pitchFamily="18" charset="0"/>
            <a:cs typeface="B Mitra" panose="00000400000000000000" pitchFamily="2" charset="-78"/>
          </a:endParaRPr>
        </a:p>
      </cdr:txBody>
    </cdr:sp>
  </cdr:relSizeAnchor>
  <cdr:relSizeAnchor xmlns:cdr="http://schemas.openxmlformats.org/drawingml/2006/chartDrawing">
    <cdr:from>
      <cdr:x>0.21908</cdr:x>
      <cdr:y>0.13772</cdr:y>
    </cdr:from>
    <cdr:to>
      <cdr:x>0.49473</cdr:x>
      <cdr:y>0.3564</cdr:y>
    </cdr:to>
    <cdr:sp macro="" textlink="">
      <cdr:nvSpPr>
        <cdr:cNvPr id="5" name="TextBox 1"/>
        <cdr:cNvSpPr txBox="1"/>
      </cdr:nvSpPr>
      <cdr:spPr>
        <a:xfrm xmlns:a="http://schemas.openxmlformats.org/drawingml/2006/main">
          <a:off x="828991" y="384527"/>
          <a:ext cx="1043058" cy="610576"/>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fa-IR" sz="1100" b="1" baseline="0">
              <a:solidFill>
                <a:schemeClr val="tx2">
                  <a:lumMod val="60000"/>
                  <a:lumOff val="40000"/>
                </a:schemeClr>
              </a:solidFill>
            </a:rPr>
            <a:t>بدون نشتی------</a:t>
          </a:r>
        </a:p>
        <a:p xmlns:a="http://schemas.openxmlformats.org/drawingml/2006/main">
          <a:endParaRPr lang="fa-IR" sz="1100" b="1" baseline="0">
            <a:solidFill>
              <a:schemeClr val="tx2">
                <a:lumMod val="60000"/>
                <a:lumOff val="40000"/>
              </a:schemeClr>
            </a:solidFill>
          </a:endParaRPr>
        </a:p>
        <a:p xmlns:a="http://schemas.openxmlformats.org/drawingml/2006/main">
          <a:r>
            <a:rPr lang="fa-IR" sz="1100" b="1" baseline="0">
              <a:solidFill>
                <a:schemeClr val="accent2">
                  <a:lumMod val="75000"/>
                </a:schemeClr>
              </a:solidFill>
            </a:rPr>
            <a:t>با نشتی  --------</a:t>
          </a:r>
          <a:endParaRPr lang="en-US" sz="1100" b="1">
            <a:solidFill>
              <a:schemeClr val="accent2">
                <a:lumMod val="75000"/>
              </a:schemeClr>
            </a:solidFill>
          </a:endParaRPr>
        </a:p>
      </cdr:txBody>
    </cdr:sp>
  </cdr:relSizeAnchor>
</c:userShapes>
</file>

<file path=word/drawings/drawing14.xml><?xml version="1.0" encoding="utf-8"?>
<c:userShapes xmlns:c="http://schemas.openxmlformats.org/drawingml/2006/chart">
  <cdr:relSizeAnchor xmlns:cdr="http://schemas.openxmlformats.org/drawingml/2006/chartDrawing">
    <cdr:from>
      <cdr:x>0</cdr:x>
      <cdr:y>0.56404</cdr:y>
    </cdr:from>
    <cdr:to>
      <cdr:x>0.09199</cdr:x>
      <cdr:y>0.76047</cdr:y>
    </cdr:to>
    <mc:AlternateContent xmlns:mc="http://schemas.openxmlformats.org/markup-compatibility/2006" xmlns:a14="http://schemas.microsoft.com/office/drawing/2010/main">
      <mc:Choice Requires="a14">
        <cdr:sp macro="" textlink="">
          <cdr:nvSpPr>
            <cdr:cNvPr id="2" name="TextBox 1"/>
            <cdr:cNvSpPr txBox="1"/>
          </cdr:nvSpPr>
          <cdr:spPr>
            <a:xfrm xmlns:a="http://schemas.openxmlformats.org/drawingml/2006/main" rot="16200000">
              <a:off x="-1572137" y="1890906"/>
              <a:ext cx="621670" cy="410064"/>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i="1">
                  <a:latin typeface="Times New Roman" panose="02020603050405020304" pitchFamily="18" charset="0"/>
                  <a:cs typeface="Times New Roman" panose="02020603050405020304" pitchFamily="18" charset="0"/>
                </a:rPr>
                <a:t>Current</a:t>
              </a:r>
              <a:r>
                <a:rPr lang="en-US" sz="1100" i="1" baseline="0">
                  <a:latin typeface="Times New Roman" panose="02020603050405020304" pitchFamily="18" charset="0"/>
                  <a:cs typeface="Times New Roman" panose="02020603050405020304" pitchFamily="18" charset="0"/>
                </a:rPr>
                <a:t> Density</a:t>
              </a:r>
              <a:r>
                <a:rPr lang="en-US" sz="1100" baseline="0"/>
                <a:t> (</a:t>
              </a:r>
              <a14:m>
                <m:oMath xmlns:m="http://schemas.openxmlformats.org/officeDocument/2006/math">
                  <m:r>
                    <a:rPr lang="el-GR" sz="1100" i="1" baseline="0">
                      <a:latin typeface="Cambria Math"/>
                      <a:ea typeface="Cambria Math"/>
                    </a:rPr>
                    <m:t>𝜇</m:t>
                  </m:r>
                  <m:r>
                    <a:rPr lang="en-US" sz="1100" b="0" i="1" baseline="0">
                      <a:latin typeface="Cambria Math"/>
                      <a:ea typeface="Cambria Math"/>
                    </a:rPr>
                    <m:t>𝐴</m:t>
                  </m:r>
                  <m:r>
                    <a:rPr lang="en-US" sz="1100" b="0" i="1" baseline="0">
                      <a:latin typeface="Cambria Math"/>
                    </a:rPr>
                    <m:t>/</m:t>
                  </m:r>
                  <m:sSup>
                    <m:sSupPr>
                      <m:ctrlPr>
                        <a:rPr lang="en-US" sz="1100" i="1" baseline="0">
                          <a:latin typeface="Cambria Math"/>
                        </a:rPr>
                      </m:ctrlPr>
                    </m:sSupPr>
                    <m:e>
                      <m:r>
                        <a:rPr lang="en-US" sz="1100" b="0" i="1" baseline="0">
                          <a:latin typeface="Cambria Math"/>
                        </a:rPr>
                        <m:t>𝑐𝑚</m:t>
                      </m:r>
                    </m:e>
                    <m:sup>
                      <m:r>
                        <a:rPr lang="en-US" sz="1100" i="1" baseline="0">
                          <a:latin typeface="Cambria Math"/>
                        </a:rPr>
                        <m:t>2</m:t>
                      </m:r>
                    </m:sup>
                  </m:sSup>
                </m:oMath>
              </a14:m>
              <a:r>
                <a:rPr lang="en-US" sz="1100" baseline="0"/>
                <a:t>)</a:t>
              </a:r>
              <a:endParaRPr lang="en-US" sz="1100"/>
            </a:p>
          </cdr:txBody>
        </cdr:sp>
      </mc:Choice>
      <mc:Fallback xmlns="">
        <cdr:sp macro="" textlink="">
          <cdr:nvSpPr>
            <cdr:cNvPr id="2" name="TextBox 1"/>
            <cdr:cNvSpPr txBox="1"/>
          </cdr:nvSpPr>
          <cdr:spPr>
            <a:xfrm xmlns:a="http://schemas.openxmlformats.org/drawingml/2006/main" rot="16200000">
              <a:off x="-83674" y="1894593"/>
              <a:ext cx="821397" cy="5143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i="1">
                  <a:latin typeface="Times New Roman" panose="02020603050405020304" pitchFamily="18" charset="0"/>
                  <a:cs typeface="Times New Roman" panose="02020603050405020304" pitchFamily="18" charset="0"/>
                </a:rPr>
                <a:t>Current</a:t>
              </a:r>
              <a:r>
                <a:rPr lang="en-US" sz="1100" i="1" baseline="0">
                  <a:latin typeface="Times New Roman" panose="02020603050405020304" pitchFamily="18" charset="0"/>
                  <a:cs typeface="Times New Roman" panose="02020603050405020304" pitchFamily="18" charset="0"/>
                </a:rPr>
                <a:t> Density</a:t>
              </a:r>
            </a:p>
            <a:p xmlns:a="http://schemas.openxmlformats.org/drawingml/2006/main">
              <a:r>
                <a:rPr lang="en-US" sz="1100" baseline="0"/>
                <a:t>     (</a:t>
              </a:r>
              <a:r>
                <a:rPr lang="el-GR" sz="1100" i="0" baseline="0">
                  <a:latin typeface="Cambria Math"/>
                  <a:ea typeface="Cambria Math"/>
                </a:rPr>
                <a:t>𝜇</a:t>
              </a:r>
              <a:r>
                <a:rPr lang="en-US" sz="1100" b="0" i="0" baseline="0">
                  <a:latin typeface="Cambria Math"/>
                  <a:ea typeface="Cambria Math"/>
                </a:rPr>
                <a:t>𝐴</a:t>
              </a:r>
              <a:r>
                <a:rPr lang="en-US" sz="1100" b="0" i="0" baseline="0">
                  <a:latin typeface="Cambria Math"/>
                </a:rPr>
                <a:t>/</a:t>
              </a:r>
              <a:r>
                <a:rPr lang="en-US" sz="1100" i="0" baseline="0">
                  <a:latin typeface="Cambria Math"/>
                </a:rPr>
                <a:t>〖</a:t>
              </a:r>
              <a:r>
                <a:rPr lang="en-US" sz="1100" b="0" i="0" baseline="0">
                  <a:latin typeface="Cambria Math"/>
                </a:rPr>
                <a:t>𝑐𝑚〗^</a:t>
              </a:r>
              <a:r>
                <a:rPr lang="en-US" sz="1100" i="0" baseline="0">
                  <a:latin typeface="Cambria Math"/>
                </a:rPr>
                <a:t>2</a:t>
              </a:r>
              <a:r>
                <a:rPr lang="en-US" sz="1100" baseline="0"/>
                <a:t>)</a:t>
              </a:r>
              <a:endParaRPr lang="en-US" sz="1100"/>
            </a:p>
          </cdr:txBody>
        </cdr:sp>
      </mc:Fallback>
    </mc:AlternateContent>
  </cdr:relSizeAnchor>
  <cdr:relSizeAnchor xmlns:cdr="http://schemas.openxmlformats.org/drawingml/2006/chartDrawing">
    <cdr:from>
      <cdr:x>0.35818</cdr:x>
      <cdr:y>0.92157</cdr:y>
    </cdr:from>
    <cdr:to>
      <cdr:x>0.63189</cdr:x>
      <cdr:y>0.98958</cdr:y>
    </cdr:to>
    <cdr:sp macro="" textlink="">
      <cdr:nvSpPr>
        <cdr:cNvPr id="3" name="TextBox 1"/>
        <cdr:cNvSpPr txBox="1"/>
      </cdr:nvSpPr>
      <cdr:spPr>
        <a:xfrm xmlns:a="http://schemas.openxmlformats.org/drawingml/2006/main">
          <a:off x="1405139" y="2919550"/>
          <a:ext cx="1073773" cy="215456"/>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i="1">
              <a:latin typeface="Times New Roman" panose="02020603050405020304" pitchFamily="18" charset="0"/>
              <a:cs typeface="Times New Roman" panose="02020603050405020304" pitchFamily="18" charset="0"/>
            </a:rPr>
            <a:t>Oxygen</a:t>
          </a:r>
          <a:r>
            <a:rPr lang="en-US" sz="1100" i="1" baseline="0">
              <a:latin typeface="Times New Roman" panose="02020603050405020304" pitchFamily="18" charset="0"/>
              <a:cs typeface="Times New Roman" panose="02020603050405020304" pitchFamily="18" charset="0"/>
            </a:rPr>
            <a:t> Mass Fraction</a:t>
          </a:r>
          <a:endParaRPr lang="en-US" sz="1100" i="1">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0.22381</cdr:x>
      <cdr:y>0</cdr:y>
    </cdr:from>
    <cdr:to>
      <cdr:x>0.87287</cdr:x>
      <cdr:y>0.21611</cdr:y>
    </cdr:to>
    <cdr:sp macro="" textlink="">
      <cdr:nvSpPr>
        <cdr:cNvPr id="4" name="TextBox 3"/>
        <cdr:cNvSpPr txBox="1"/>
      </cdr:nvSpPr>
      <cdr:spPr>
        <a:xfrm xmlns:a="http://schemas.openxmlformats.org/drawingml/2006/main">
          <a:off x="997677" y="0"/>
          <a:ext cx="2893315" cy="683954"/>
        </a:xfrm>
        <a:prstGeom xmlns:a="http://schemas.openxmlformats.org/drawingml/2006/main" prst="rect">
          <a:avLst/>
        </a:prstGeom>
      </cdr:spPr>
      <cdr:txBody>
        <a:bodyPr xmlns:a="http://schemas.openxmlformats.org/drawingml/2006/main" wrap="none" rtlCol="0" anchor="t"/>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fa-IR" sz="1100">
              <a:latin typeface="Times New Roman" panose="02020603050405020304" pitchFamily="18" charset="0"/>
              <a:cs typeface="B Mitra" panose="00000400000000000000" pitchFamily="2" charset="-78"/>
            </a:rPr>
            <a:t>نمودار</a:t>
          </a:r>
          <a:r>
            <a:rPr lang="fa-IR" sz="1100" baseline="0">
              <a:latin typeface="Times New Roman" panose="02020603050405020304" pitchFamily="18" charset="0"/>
              <a:cs typeface="B Mitra" panose="00000400000000000000" pitchFamily="2" charset="-78"/>
            </a:rPr>
            <a:t> تغییرات چگالی جریان پیل به ازای تغییرات اکسیژن محلول و نشتی اکسیژن</a:t>
          </a:r>
          <a:endParaRPr lang="en-US" sz="1100">
            <a:latin typeface="Times New Roman" panose="02020603050405020304" pitchFamily="18" charset="0"/>
            <a:cs typeface="B Mitra" panose="00000400000000000000" pitchFamily="2" charset="-78"/>
          </a:endParaRPr>
        </a:p>
      </cdr:txBody>
    </cdr:sp>
  </cdr:relSizeAnchor>
  <cdr:relSizeAnchor xmlns:cdr="http://schemas.openxmlformats.org/drawingml/2006/chartDrawing">
    <cdr:from>
      <cdr:x>0.16695</cdr:x>
      <cdr:y>0.13667</cdr:y>
    </cdr:from>
    <cdr:to>
      <cdr:x>0.36797</cdr:x>
      <cdr:y>0.35535</cdr:y>
    </cdr:to>
    <cdr:sp macro="" textlink="">
      <cdr:nvSpPr>
        <cdr:cNvPr id="5" name="TextBox 4"/>
        <cdr:cNvSpPr txBox="1"/>
      </cdr:nvSpPr>
      <cdr:spPr>
        <a:xfrm xmlns:a="http://schemas.openxmlformats.org/drawingml/2006/main">
          <a:off x="933450" y="571500"/>
          <a:ext cx="1123950" cy="91440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fa-IR" sz="1100" b="1">
              <a:solidFill>
                <a:schemeClr val="tx2">
                  <a:lumMod val="60000"/>
                  <a:lumOff val="40000"/>
                </a:schemeClr>
              </a:solidFill>
            </a:rPr>
            <a:t>بدون</a:t>
          </a:r>
          <a:r>
            <a:rPr lang="fa-IR" sz="1100" b="1" baseline="0">
              <a:solidFill>
                <a:schemeClr val="tx2">
                  <a:lumMod val="60000"/>
                  <a:lumOff val="40000"/>
                </a:schemeClr>
              </a:solidFill>
            </a:rPr>
            <a:t> نشتی-------</a:t>
          </a:r>
        </a:p>
        <a:p xmlns:a="http://schemas.openxmlformats.org/drawingml/2006/main">
          <a:endParaRPr lang="fa-IR" sz="1100" b="1" baseline="0">
            <a:solidFill>
              <a:schemeClr val="tx2">
                <a:lumMod val="60000"/>
                <a:lumOff val="40000"/>
              </a:schemeClr>
            </a:solidFill>
          </a:endParaRPr>
        </a:p>
        <a:p xmlns:a="http://schemas.openxmlformats.org/drawingml/2006/main">
          <a:r>
            <a:rPr lang="fa-IR" sz="1100" b="1" baseline="0">
              <a:solidFill>
                <a:schemeClr val="accent2">
                  <a:lumMod val="75000"/>
                </a:schemeClr>
              </a:solidFill>
            </a:rPr>
            <a:t>با نشتی --------</a:t>
          </a:r>
          <a:endParaRPr lang="en-US" sz="1100" b="1">
            <a:solidFill>
              <a:schemeClr val="accent2">
                <a:lumMod val="75000"/>
              </a:schemeClr>
            </a:solidFill>
          </a:endParaRPr>
        </a:p>
      </cdr:txBody>
    </cdr:sp>
  </cdr:relSizeAnchor>
</c:userShapes>
</file>

<file path=word/drawings/drawing15.xml><?xml version="1.0" encoding="utf-8"?>
<c:userShapes xmlns:c="http://schemas.openxmlformats.org/drawingml/2006/chart">
  <cdr:relSizeAnchor xmlns:cdr="http://schemas.openxmlformats.org/drawingml/2006/chartDrawing">
    <cdr:from>
      <cdr:x>0</cdr:x>
      <cdr:y>0.57402</cdr:y>
    </cdr:from>
    <cdr:to>
      <cdr:x>0.092</cdr:x>
      <cdr:y>0.77045</cdr:y>
    </cdr:to>
    <mc:AlternateContent xmlns:mc="http://schemas.openxmlformats.org/markup-compatibility/2006" xmlns:a14="http://schemas.microsoft.com/office/drawing/2010/main">
      <mc:Choice Requires="a14">
        <cdr:sp macro="" textlink="">
          <cdr:nvSpPr>
            <cdr:cNvPr id="2" name="TextBox 1"/>
            <cdr:cNvSpPr txBox="1"/>
          </cdr:nvSpPr>
          <cdr:spPr>
            <a:xfrm xmlns:a="http://schemas.openxmlformats.org/drawingml/2006/main" rot="16200000">
              <a:off x="-1600980" y="1696823"/>
              <a:ext cx="554314" cy="400352"/>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i="1">
                  <a:latin typeface="Times New Roman" panose="02020603050405020304" pitchFamily="18" charset="0"/>
                  <a:cs typeface="Times New Roman" panose="02020603050405020304" pitchFamily="18" charset="0"/>
                </a:rPr>
                <a:t>Current</a:t>
              </a:r>
              <a:r>
                <a:rPr lang="en-US" sz="1100" i="1" baseline="0">
                  <a:latin typeface="Times New Roman" panose="02020603050405020304" pitchFamily="18" charset="0"/>
                  <a:cs typeface="Times New Roman" panose="02020603050405020304" pitchFamily="18" charset="0"/>
                </a:rPr>
                <a:t> Density</a:t>
              </a:r>
              <a:r>
                <a:rPr lang="en-US" sz="1100" baseline="0"/>
                <a:t> (</a:t>
              </a:r>
              <a14:m>
                <m:oMath xmlns:m="http://schemas.openxmlformats.org/officeDocument/2006/math">
                  <m:r>
                    <a:rPr lang="el-GR" sz="1100" i="1" baseline="0">
                      <a:latin typeface="Cambria Math"/>
                      <a:ea typeface="Cambria Math"/>
                    </a:rPr>
                    <m:t>𝜇</m:t>
                  </m:r>
                  <m:r>
                    <a:rPr lang="en-US" sz="1100" b="0" i="1" baseline="0">
                      <a:latin typeface="Cambria Math"/>
                      <a:ea typeface="Cambria Math"/>
                    </a:rPr>
                    <m:t>𝐴</m:t>
                  </m:r>
                  <m:r>
                    <a:rPr lang="en-US" sz="1100" b="0" i="1" baseline="0">
                      <a:latin typeface="Cambria Math"/>
                    </a:rPr>
                    <m:t>/</m:t>
                  </m:r>
                  <m:sSup>
                    <m:sSupPr>
                      <m:ctrlPr>
                        <a:rPr lang="en-US" sz="1100" i="1" baseline="0">
                          <a:latin typeface="Cambria Math"/>
                        </a:rPr>
                      </m:ctrlPr>
                    </m:sSupPr>
                    <m:e>
                      <m:r>
                        <a:rPr lang="en-US" sz="1100" b="0" i="1" baseline="0">
                          <a:latin typeface="Cambria Math"/>
                        </a:rPr>
                        <m:t>𝑐𝑚</m:t>
                      </m:r>
                    </m:e>
                    <m:sup>
                      <m:r>
                        <a:rPr lang="en-US" sz="1100" i="1" baseline="0">
                          <a:latin typeface="Cambria Math"/>
                        </a:rPr>
                        <m:t>2</m:t>
                      </m:r>
                    </m:sup>
                  </m:sSup>
                </m:oMath>
              </a14:m>
              <a:r>
                <a:rPr lang="en-US" sz="1100" baseline="0"/>
                <a:t>)</a:t>
              </a:r>
              <a:endParaRPr lang="en-US" sz="1100"/>
            </a:p>
          </cdr:txBody>
        </cdr:sp>
      </mc:Choice>
      <mc:Fallback xmlns="">
        <cdr:sp macro="" textlink="">
          <cdr:nvSpPr>
            <cdr:cNvPr id="2" name="TextBox 1"/>
            <cdr:cNvSpPr txBox="1"/>
          </cdr:nvSpPr>
          <cdr:spPr>
            <a:xfrm xmlns:a="http://schemas.openxmlformats.org/drawingml/2006/main" rot="16200000">
              <a:off x="-83674" y="1894593"/>
              <a:ext cx="821397" cy="5143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i="1">
                  <a:latin typeface="Times New Roman" panose="02020603050405020304" pitchFamily="18" charset="0"/>
                  <a:cs typeface="Times New Roman" panose="02020603050405020304" pitchFamily="18" charset="0"/>
                </a:rPr>
                <a:t>Current</a:t>
              </a:r>
              <a:r>
                <a:rPr lang="en-US" sz="1100" i="1" baseline="0">
                  <a:latin typeface="Times New Roman" panose="02020603050405020304" pitchFamily="18" charset="0"/>
                  <a:cs typeface="Times New Roman" panose="02020603050405020304" pitchFamily="18" charset="0"/>
                </a:rPr>
                <a:t> Density</a:t>
              </a:r>
            </a:p>
            <a:p xmlns:a="http://schemas.openxmlformats.org/drawingml/2006/main">
              <a:r>
                <a:rPr lang="en-US" sz="1100" baseline="0"/>
                <a:t>     (</a:t>
              </a:r>
              <a:r>
                <a:rPr lang="el-GR" sz="1100" i="0" baseline="0">
                  <a:latin typeface="Cambria Math"/>
                  <a:ea typeface="Cambria Math"/>
                </a:rPr>
                <a:t>𝜇</a:t>
              </a:r>
              <a:r>
                <a:rPr lang="en-US" sz="1100" b="0" i="0" baseline="0">
                  <a:latin typeface="Cambria Math"/>
                  <a:ea typeface="Cambria Math"/>
                </a:rPr>
                <a:t>𝐴</a:t>
              </a:r>
              <a:r>
                <a:rPr lang="en-US" sz="1100" b="0" i="0" baseline="0">
                  <a:latin typeface="Cambria Math"/>
                </a:rPr>
                <a:t>/</a:t>
              </a:r>
              <a:r>
                <a:rPr lang="en-US" sz="1100" i="0" baseline="0">
                  <a:latin typeface="Cambria Math"/>
                </a:rPr>
                <a:t>〖</a:t>
              </a:r>
              <a:r>
                <a:rPr lang="en-US" sz="1100" b="0" i="0" baseline="0">
                  <a:latin typeface="Cambria Math"/>
                </a:rPr>
                <a:t>𝑐𝑚〗^</a:t>
              </a:r>
              <a:r>
                <a:rPr lang="en-US" sz="1100" i="0" baseline="0">
                  <a:latin typeface="Cambria Math"/>
                </a:rPr>
                <a:t>2</a:t>
              </a:r>
              <a:r>
                <a:rPr lang="en-US" sz="1100" baseline="0"/>
                <a:t>)</a:t>
              </a:r>
              <a:endParaRPr lang="en-US" sz="1100"/>
            </a:p>
          </cdr:txBody>
        </cdr:sp>
      </mc:Fallback>
    </mc:AlternateContent>
  </cdr:relSizeAnchor>
  <cdr:relSizeAnchor xmlns:cdr="http://schemas.openxmlformats.org/drawingml/2006/chartDrawing">
    <cdr:from>
      <cdr:x>0.3674</cdr:x>
      <cdr:y>0.92028</cdr:y>
    </cdr:from>
    <cdr:to>
      <cdr:x>0.64111</cdr:x>
      <cdr:y>0.98829</cdr:y>
    </cdr:to>
    <cdr:sp macro="" textlink="">
      <cdr:nvSpPr>
        <cdr:cNvPr id="3" name="TextBox 1"/>
        <cdr:cNvSpPr txBox="1"/>
      </cdr:nvSpPr>
      <cdr:spPr>
        <a:xfrm xmlns:a="http://schemas.openxmlformats.org/drawingml/2006/main">
          <a:off x="2054197" y="3847529"/>
          <a:ext cx="1530361" cy="284339"/>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i="1" baseline="0">
              <a:latin typeface="Times New Roman" panose="02020603050405020304" pitchFamily="18" charset="0"/>
              <a:cs typeface="Times New Roman" panose="02020603050405020304" pitchFamily="18" charset="0"/>
            </a:rPr>
            <a:t>Lactate Mass Fraction</a:t>
          </a:r>
          <a:endParaRPr lang="en-US" sz="1100" i="1">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0.21297</cdr:x>
      <cdr:y>0</cdr:y>
    </cdr:from>
    <cdr:to>
      <cdr:x>0.86203</cdr:x>
      <cdr:y>0.21611</cdr:y>
    </cdr:to>
    <cdr:sp macro="" textlink="">
      <cdr:nvSpPr>
        <cdr:cNvPr id="4" name="TextBox 3"/>
        <cdr:cNvSpPr txBox="1"/>
      </cdr:nvSpPr>
      <cdr:spPr>
        <a:xfrm xmlns:a="http://schemas.openxmlformats.org/drawingml/2006/main">
          <a:off x="1035510" y="0"/>
          <a:ext cx="3155857" cy="610124"/>
        </a:xfrm>
        <a:prstGeom xmlns:a="http://schemas.openxmlformats.org/drawingml/2006/main" prst="rect">
          <a:avLst/>
        </a:prstGeom>
      </cdr:spPr>
      <cdr:txBody>
        <a:bodyPr xmlns:a="http://schemas.openxmlformats.org/drawingml/2006/main" wrap="none" rtlCol="0" anchor="t"/>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fa-IR" sz="1100">
              <a:latin typeface="Times New Roman" panose="02020603050405020304" pitchFamily="18" charset="0"/>
              <a:cs typeface="B Mitra" panose="00000400000000000000" pitchFamily="2" charset="-78"/>
            </a:rPr>
            <a:t>نمودار</a:t>
          </a:r>
          <a:r>
            <a:rPr lang="fa-IR" sz="1100" baseline="0">
              <a:latin typeface="Times New Roman" panose="02020603050405020304" pitchFamily="18" charset="0"/>
              <a:cs typeface="B Mitra" panose="00000400000000000000" pitchFamily="2" charset="-78"/>
            </a:rPr>
            <a:t> تغییرات چگالی جریان پیل به ازای تغییرات غلظت سابستر و نشتی اکسیژن</a:t>
          </a:r>
          <a:endParaRPr lang="en-US" sz="1100">
            <a:latin typeface="Times New Roman" panose="02020603050405020304" pitchFamily="18" charset="0"/>
            <a:cs typeface="B Mitra" panose="00000400000000000000" pitchFamily="2" charset="-78"/>
          </a:endParaRPr>
        </a:p>
      </cdr:txBody>
    </cdr:sp>
  </cdr:relSizeAnchor>
  <cdr:relSizeAnchor xmlns:cdr="http://schemas.openxmlformats.org/drawingml/2006/chartDrawing">
    <cdr:from>
      <cdr:x>0.65487</cdr:x>
      <cdr:y>0.11041</cdr:y>
    </cdr:from>
    <cdr:to>
      <cdr:x>0.90572</cdr:x>
      <cdr:y>0.32909</cdr:y>
    </cdr:to>
    <cdr:sp macro="" textlink="">
      <cdr:nvSpPr>
        <cdr:cNvPr id="5" name="TextBox 4"/>
        <cdr:cNvSpPr txBox="1"/>
      </cdr:nvSpPr>
      <cdr:spPr>
        <a:xfrm xmlns:a="http://schemas.openxmlformats.org/drawingml/2006/main">
          <a:off x="2601095" y="311711"/>
          <a:ext cx="996347" cy="617379"/>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fa-IR" sz="1100" b="1">
              <a:solidFill>
                <a:schemeClr val="tx2">
                  <a:lumMod val="60000"/>
                  <a:lumOff val="40000"/>
                </a:schemeClr>
              </a:solidFill>
            </a:rPr>
            <a:t>بدون </a:t>
          </a:r>
          <a:r>
            <a:rPr lang="fa-IR" sz="1100" b="1" baseline="0">
              <a:solidFill>
                <a:schemeClr val="tx2">
                  <a:lumMod val="60000"/>
                  <a:lumOff val="40000"/>
                </a:schemeClr>
              </a:solidFill>
            </a:rPr>
            <a:t>نشتی------</a:t>
          </a:r>
        </a:p>
        <a:p xmlns:a="http://schemas.openxmlformats.org/drawingml/2006/main">
          <a:endParaRPr lang="fa-IR" sz="1100" b="1" baseline="0">
            <a:solidFill>
              <a:schemeClr val="tx2">
                <a:lumMod val="60000"/>
                <a:lumOff val="40000"/>
              </a:schemeClr>
            </a:solidFill>
          </a:endParaRPr>
        </a:p>
        <a:p xmlns:a="http://schemas.openxmlformats.org/drawingml/2006/main">
          <a:r>
            <a:rPr lang="fa-IR" sz="1100" b="1" baseline="0">
              <a:solidFill>
                <a:schemeClr val="accent2">
                  <a:lumMod val="75000"/>
                </a:schemeClr>
              </a:solidFill>
            </a:rPr>
            <a:t>با نشتی--------</a:t>
          </a:r>
          <a:endParaRPr lang="en-US" sz="1100" b="1">
            <a:solidFill>
              <a:schemeClr val="accent2">
                <a:lumMod val="75000"/>
              </a:schemeClr>
            </a:solidFill>
          </a:endParaRPr>
        </a:p>
      </cdr:txBody>
    </cdr:sp>
  </cdr:relSizeAnchor>
</c:userShapes>
</file>

<file path=word/drawings/drawing16.xml><?xml version="1.0" encoding="utf-8"?>
<c:userShapes xmlns:c="http://schemas.openxmlformats.org/drawingml/2006/chart">
  <cdr:relSizeAnchor xmlns:cdr="http://schemas.openxmlformats.org/drawingml/2006/chartDrawing">
    <cdr:from>
      <cdr:x>0.01249</cdr:x>
      <cdr:y>0.41638</cdr:y>
    </cdr:from>
    <cdr:to>
      <cdr:x>0.10449</cdr:x>
      <cdr:y>0.61281</cdr:y>
    </cdr:to>
    <mc:AlternateContent xmlns:mc="http://schemas.openxmlformats.org/markup-compatibility/2006" xmlns:a14="http://schemas.microsoft.com/office/drawing/2010/main">
      <mc:Choice Requires="a14">
        <cdr:sp macro="" textlink="">
          <cdr:nvSpPr>
            <cdr:cNvPr id="2" name="TextBox 1"/>
            <cdr:cNvSpPr txBox="1"/>
          </cdr:nvSpPr>
          <cdr:spPr>
            <a:xfrm xmlns:a="http://schemas.openxmlformats.org/drawingml/2006/main" rot="16200000">
              <a:off x="-83674" y="1894593"/>
              <a:ext cx="821397" cy="5143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i="1">
                  <a:latin typeface="Times New Roman" panose="02020603050405020304" pitchFamily="18" charset="0"/>
                  <a:cs typeface="Times New Roman" panose="02020603050405020304" pitchFamily="18" charset="0"/>
                </a:rPr>
                <a:t>Current</a:t>
              </a:r>
              <a:r>
                <a:rPr lang="en-US" sz="1100" i="1" baseline="0">
                  <a:latin typeface="Times New Roman" panose="02020603050405020304" pitchFamily="18" charset="0"/>
                  <a:cs typeface="Times New Roman" panose="02020603050405020304" pitchFamily="18" charset="0"/>
                </a:rPr>
                <a:t> Density</a:t>
              </a:r>
            </a:p>
            <a:p xmlns:a="http://schemas.openxmlformats.org/drawingml/2006/main">
              <a:r>
                <a:rPr lang="en-US" sz="1100" baseline="0"/>
                <a:t>     (</a:t>
              </a:r>
              <a14:m>
                <m:oMath xmlns:m="http://schemas.openxmlformats.org/officeDocument/2006/math">
                  <m:r>
                    <a:rPr lang="el-GR" sz="1100" i="1" baseline="0">
                      <a:latin typeface="Cambria Math"/>
                      <a:ea typeface="Cambria Math"/>
                    </a:rPr>
                    <m:t>𝜇</m:t>
                  </m:r>
                  <m:r>
                    <a:rPr lang="en-US" sz="1100" b="0" i="1" baseline="0">
                      <a:latin typeface="Cambria Math"/>
                      <a:ea typeface="Cambria Math"/>
                    </a:rPr>
                    <m:t>𝐴</m:t>
                  </m:r>
                  <m:r>
                    <a:rPr lang="en-US" sz="1100" b="0" i="1" baseline="0">
                      <a:latin typeface="Cambria Math"/>
                    </a:rPr>
                    <m:t>/</m:t>
                  </m:r>
                  <m:sSup>
                    <m:sSupPr>
                      <m:ctrlPr>
                        <a:rPr lang="en-US" sz="1100" i="1" baseline="0">
                          <a:latin typeface="Cambria Math"/>
                        </a:rPr>
                      </m:ctrlPr>
                    </m:sSupPr>
                    <m:e>
                      <m:r>
                        <a:rPr lang="en-US" sz="1100" b="0" i="1" baseline="0">
                          <a:latin typeface="Cambria Math"/>
                        </a:rPr>
                        <m:t>𝑐𝑚</m:t>
                      </m:r>
                    </m:e>
                    <m:sup>
                      <m:r>
                        <a:rPr lang="en-US" sz="1100" i="1" baseline="0">
                          <a:latin typeface="Cambria Math"/>
                        </a:rPr>
                        <m:t>2</m:t>
                      </m:r>
                    </m:sup>
                  </m:sSup>
                </m:oMath>
              </a14:m>
              <a:r>
                <a:rPr lang="en-US" sz="1100" baseline="0"/>
                <a:t>)</a:t>
              </a:r>
              <a:endParaRPr lang="en-US" sz="1100"/>
            </a:p>
          </cdr:txBody>
        </cdr:sp>
      </mc:Choice>
      <mc:Fallback xmlns="">
        <cdr:sp macro="" textlink="">
          <cdr:nvSpPr>
            <cdr:cNvPr id="2" name="TextBox 1"/>
            <cdr:cNvSpPr txBox="1"/>
          </cdr:nvSpPr>
          <cdr:spPr>
            <a:xfrm xmlns:a="http://schemas.openxmlformats.org/drawingml/2006/main" rot="16200000">
              <a:off x="-83674" y="1894593"/>
              <a:ext cx="821397" cy="5143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i="1">
                  <a:latin typeface="Times New Roman" panose="02020603050405020304" pitchFamily="18" charset="0"/>
                  <a:cs typeface="Times New Roman" panose="02020603050405020304" pitchFamily="18" charset="0"/>
                </a:rPr>
                <a:t>Current</a:t>
              </a:r>
              <a:r>
                <a:rPr lang="en-US" sz="1100" i="1" baseline="0">
                  <a:latin typeface="Times New Roman" panose="02020603050405020304" pitchFamily="18" charset="0"/>
                  <a:cs typeface="Times New Roman" panose="02020603050405020304" pitchFamily="18" charset="0"/>
                </a:rPr>
                <a:t> Density</a:t>
              </a:r>
            </a:p>
            <a:p xmlns:a="http://schemas.openxmlformats.org/drawingml/2006/main">
              <a:r>
                <a:rPr lang="en-US" sz="1100" baseline="0"/>
                <a:t>     (</a:t>
              </a:r>
              <a:r>
                <a:rPr lang="el-GR" sz="1100" i="0" baseline="0">
                  <a:latin typeface="Cambria Math"/>
                  <a:ea typeface="Cambria Math"/>
                </a:rPr>
                <a:t>𝜇</a:t>
              </a:r>
              <a:r>
                <a:rPr lang="en-US" sz="1100" b="0" i="0" baseline="0">
                  <a:latin typeface="Cambria Math"/>
                  <a:ea typeface="Cambria Math"/>
                </a:rPr>
                <a:t>𝐴</a:t>
              </a:r>
              <a:r>
                <a:rPr lang="en-US" sz="1100" b="0" i="0" baseline="0">
                  <a:latin typeface="Cambria Math"/>
                </a:rPr>
                <a:t>/</a:t>
              </a:r>
              <a:r>
                <a:rPr lang="en-US" sz="1100" i="0" baseline="0">
                  <a:latin typeface="Cambria Math"/>
                </a:rPr>
                <a:t>〖</a:t>
              </a:r>
              <a:r>
                <a:rPr lang="en-US" sz="1100" b="0" i="0" baseline="0">
                  <a:latin typeface="Cambria Math"/>
                </a:rPr>
                <a:t>𝑐𝑚〗^</a:t>
              </a:r>
              <a:r>
                <a:rPr lang="en-US" sz="1100" i="0" baseline="0">
                  <a:latin typeface="Cambria Math"/>
                </a:rPr>
                <a:t>2</a:t>
              </a:r>
              <a:r>
                <a:rPr lang="en-US" sz="1100" baseline="0"/>
                <a:t>)</a:t>
              </a:r>
              <a:endParaRPr lang="en-US" sz="1100"/>
            </a:p>
          </cdr:txBody>
        </cdr:sp>
      </mc:Fallback>
    </mc:AlternateContent>
  </cdr:relSizeAnchor>
  <cdr:relSizeAnchor xmlns:cdr="http://schemas.openxmlformats.org/drawingml/2006/chartDrawing">
    <cdr:from>
      <cdr:x>0.39125</cdr:x>
      <cdr:y>0.91572</cdr:y>
    </cdr:from>
    <cdr:to>
      <cdr:x>0.66496</cdr:x>
      <cdr:y>0.98373</cdr:y>
    </cdr:to>
    <cdr:sp macro="" textlink="">
      <cdr:nvSpPr>
        <cdr:cNvPr id="3" name="TextBox 1"/>
        <cdr:cNvSpPr txBox="1"/>
      </cdr:nvSpPr>
      <cdr:spPr>
        <a:xfrm xmlns:a="http://schemas.openxmlformats.org/drawingml/2006/main">
          <a:off x="2187574" y="3829049"/>
          <a:ext cx="1530351" cy="28440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i="1">
              <a:latin typeface="Times New Roman" panose="02020603050405020304" pitchFamily="18" charset="0"/>
              <a:cs typeface="Times New Roman" panose="02020603050405020304" pitchFamily="18" charset="0"/>
            </a:rPr>
            <a:t>Turbulance Intensity</a:t>
          </a:r>
        </a:p>
      </cdr:txBody>
    </cdr:sp>
  </cdr:relSizeAnchor>
  <cdr:relSizeAnchor xmlns:cdr="http://schemas.openxmlformats.org/drawingml/2006/chartDrawing">
    <cdr:from>
      <cdr:x>0.18992</cdr:x>
      <cdr:y>0</cdr:y>
    </cdr:from>
    <cdr:to>
      <cdr:x>0.83898</cdr:x>
      <cdr:y>0.21611</cdr:y>
    </cdr:to>
    <cdr:sp macro="" textlink="">
      <cdr:nvSpPr>
        <cdr:cNvPr id="4" name="TextBox 3"/>
        <cdr:cNvSpPr txBox="1"/>
      </cdr:nvSpPr>
      <cdr:spPr>
        <a:xfrm xmlns:a="http://schemas.openxmlformats.org/drawingml/2006/main">
          <a:off x="811894" y="0"/>
          <a:ext cx="2774615" cy="654175"/>
        </a:xfrm>
        <a:prstGeom xmlns:a="http://schemas.openxmlformats.org/drawingml/2006/main" prst="rect">
          <a:avLst/>
        </a:prstGeom>
      </cdr:spPr>
      <cdr:txBody>
        <a:bodyPr xmlns:a="http://schemas.openxmlformats.org/drawingml/2006/main" wrap="none" rtlCol="0" anchor="t"/>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fa-IR" sz="1100">
              <a:latin typeface="Times New Roman" panose="02020603050405020304" pitchFamily="18" charset="0"/>
              <a:cs typeface="B Mitra" panose="00000400000000000000" pitchFamily="2" charset="-78"/>
            </a:rPr>
            <a:t>نمودار</a:t>
          </a:r>
          <a:r>
            <a:rPr lang="fa-IR" sz="1100" baseline="0">
              <a:latin typeface="Times New Roman" panose="02020603050405020304" pitchFamily="18" charset="0"/>
              <a:cs typeface="B Mitra" panose="00000400000000000000" pitchFamily="2" charset="-78"/>
            </a:rPr>
            <a:t> تغییرات چگالی جریان پیل به ازای تغییرات شدت اغتشاش</a:t>
          </a:r>
          <a:endParaRPr lang="en-US" sz="1100">
            <a:latin typeface="Times New Roman" panose="02020603050405020304" pitchFamily="18" charset="0"/>
            <a:cs typeface="B Mitra" panose="00000400000000000000" pitchFamily="2" charset="-78"/>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cdr:x>
      <cdr:y>0.63307</cdr:y>
    </cdr:from>
    <cdr:to>
      <cdr:x>0.092</cdr:x>
      <cdr:y>0.8295</cdr:y>
    </cdr:to>
    <cdr:sp macro="" textlink="">
      <cdr:nvSpPr>
        <cdr:cNvPr id="2" name="TextBox 1"/>
        <cdr:cNvSpPr txBox="1"/>
      </cdr:nvSpPr>
      <cdr:spPr>
        <a:xfrm xmlns:a="http://schemas.openxmlformats.org/drawingml/2006/main" rot="16200000">
          <a:off x="-954451" y="2019033"/>
          <a:ext cx="611317" cy="513629"/>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200" b="0" i="1">
              <a:latin typeface="Times New Roman" panose="02020603050405020304" pitchFamily="18" charset="0"/>
              <a:cs typeface="Times New Roman" panose="02020603050405020304" pitchFamily="18" charset="0"/>
            </a:rPr>
            <a:t>Molar Concentration </a:t>
          </a:r>
          <a:r>
            <a:rPr lang="en-US" sz="1200" b="0" i="1" baseline="0">
              <a:latin typeface="Times New Roman" panose="02020603050405020304" pitchFamily="18" charset="0"/>
              <a:cs typeface="Times New Roman" panose="02020603050405020304" pitchFamily="18" charset="0"/>
            </a:rPr>
            <a:t>(Mol/M3)</a:t>
          </a:r>
          <a:endParaRPr lang="en-US" sz="1200" b="0" i="1">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0.41162</cdr:x>
      <cdr:y>0.9134</cdr:y>
    </cdr:from>
    <cdr:to>
      <cdr:x>0.68533</cdr:x>
      <cdr:y>0.97175</cdr:y>
    </cdr:to>
    <cdr:sp macro="" textlink="">
      <cdr:nvSpPr>
        <cdr:cNvPr id="3" name="TextBox 1"/>
        <cdr:cNvSpPr txBox="1"/>
      </cdr:nvSpPr>
      <cdr:spPr>
        <a:xfrm xmlns:a="http://schemas.openxmlformats.org/drawingml/2006/main">
          <a:off x="2298068" y="2842620"/>
          <a:ext cx="1528101" cy="18159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200" i="1" baseline="0">
              <a:latin typeface="Times New Roman" panose="02020603050405020304" pitchFamily="18" charset="0"/>
              <a:cs typeface="Times New Roman" panose="02020603050405020304" pitchFamily="18" charset="0"/>
            </a:rPr>
            <a:t>X-Axis (mm)</a:t>
          </a:r>
          <a:endParaRPr lang="en-US" sz="1200" i="1">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0.244</cdr:x>
      <cdr:y>0</cdr:y>
    </cdr:from>
    <cdr:to>
      <cdr:x>0.75689</cdr:x>
      <cdr:y>0.21611</cdr:y>
    </cdr:to>
    <cdr:sp macro="" textlink="">
      <cdr:nvSpPr>
        <cdr:cNvPr id="4" name="TextBox 3"/>
        <cdr:cNvSpPr txBox="1"/>
      </cdr:nvSpPr>
      <cdr:spPr>
        <a:xfrm xmlns:a="http://schemas.openxmlformats.org/drawingml/2006/main">
          <a:off x="1396474" y="0"/>
          <a:ext cx="2935400" cy="647862"/>
        </a:xfrm>
        <a:prstGeom xmlns:a="http://schemas.openxmlformats.org/drawingml/2006/main" prst="rect">
          <a:avLst/>
        </a:prstGeom>
      </cdr:spPr>
      <cdr:txBody>
        <a:bodyPr xmlns:a="http://schemas.openxmlformats.org/drawingml/2006/main" wrap="none" rtlCol="0" anchor="t"/>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fa-IR" sz="1200" i="1" baseline="0">
              <a:latin typeface="Times New Roman" panose="02020603050405020304" pitchFamily="18" charset="0"/>
              <a:cs typeface="B Nazanin" panose="00000400000000000000" pitchFamily="2" charset="-78"/>
            </a:rPr>
            <a:t>تغییرات محلی غلظت مولی اکسیژن در طول پیل شبیه‌سازی شده</a:t>
          </a:r>
          <a:endParaRPr lang="en-US" sz="1200" i="1">
            <a:latin typeface="Times New Roman" panose="02020603050405020304" pitchFamily="18" charset="0"/>
            <a:cs typeface="B Nazanin" panose="00000400000000000000" pitchFamily="2" charset="-78"/>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cdr:x>
      <cdr:y>0.67729</cdr:y>
    </cdr:from>
    <cdr:to>
      <cdr:x>0.092</cdr:x>
      <cdr:y>0.87372</cdr:y>
    </cdr:to>
    <cdr:sp macro="" textlink="">
      <cdr:nvSpPr>
        <cdr:cNvPr id="2" name="TextBox 1"/>
        <cdr:cNvSpPr txBox="1"/>
      </cdr:nvSpPr>
      <cdr:spPr>
        <a:xfrm xmlns:a="http://schemas.openxmlformats.org/drawingml/2006/main" rot="16200000">
          <a:off x="-1312441" y="2287751"/>
          <a:ext cx="640629" cy="482899"/>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400" b="0" i="1">
              <a:latin typeface="Times New Roman" panose="02020603050405020304" pitchFamily="18" charset="0"/>
              <a:cs typeface="Times New Roman" panose="02020603050405020304" pitchFamily="18" charset="0"/>
            </a:rPr>
            <a:t>Molar Concentration </a:t>
          </a:r>
          <a:r>
            <a:rPr lang="en-US" sz="1400" b="0" i="1" baseline="0">
              <a:latin typeface="Times New Roman" panose="02020603050405020304" pitchFamily="18" charset="0"/>
              <a:cs typeface="Times New Roman" panose="02020603050405020304" pitchFamily="18" charset="0"/>
            </a:rPr>
            <a:t>(Mol/M3)</a:t>
          </a:r>
          <a:endParaRPr lang="en-US" sz="1400" b="0" i="1">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0.39059</cdr:x>
      <cdr:y>0.91277</cdr:y>
    </cdr:from>
    <cdr:to>
      <cdr:x>0.6643</cdr:x>
      <cdr:y>0.97112</cdr:y>
    </cdr:to>
    <cdr:sp macro="" textlink="">
      <cdr:nvSpPr>
        <cdr:cNvPr id="3" name="TextBox 1"/>
        <cdr:cNvSpPr txBox="1"/>
      </cdr:nvSpPr>
      <cdr:spPr>
        <a:xfrm xmlns:a="http://schemas.openxmlformats.org/drawingml/2006/main">
          <a:off x="2190822" y="2904990"/>
          <a:ext cx="1535227" cy="185706"/>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400" i="1" baseline="0">
              <a:latin typeface="Times New Roman" panose="02020603050405020304" pitchFamily="18" charset="0"/>
              <a:cs typeface="Times New Roman" panose="02020603050405020304" pitchFamily="18" charset="0"/>
            </a:rPr>
            <a:t>X-Axis (mm)</a:t>
          </a:r>
          <a:endParaRPr lang="en-US" sz="1400" i="1">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0.27535</cdr:x>
      <cdr:y>0</cdr:y>
    </cdr:from>
    <cdr:to>
      <cdr:x>0.78824</cdr:x>
      <cdr:y>0.21611</cdr:y>
    </cdr:to>
    <cdr:sp macro="" textlink="">
      <cdr:nvSpPr>
        <cdr:cNvPr id="4" name="TextBox 3"/>
        <cdr:cNvSpPr txBox="1"/>
      </cdr:nvSpPr>
      <cdr:spPr>
        <a:xfrm xmlns:a="http://schemas.openxmlformats.org/drawingml/2006/main">
          <a:off x="1544431" y="0"/>
          <a:ext cx="2876777" cy="687796"/>
        </a:xfrm>
        <a:prstGeom xmlns:a="http://schemas.openxmlformats.org/drawingml/2006/main" prst="rect">
          <a:avLst/>
        </a:prstGeom>
      </cdr:spPr>
      <cdr:txBody>
        <a:bodyPr xmlns:a="http://schemas.openxmlformats.org/drawingml/2006/main" wrap="none" rtlCol="0" anchor="t"/>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fa-IR" sz="1100" i="1" baseline="0">
              <a:latin typeface="Times New Roman" panose="02020603050405020304" pitchFamily="18" charset="0"/>
              <a:cs typeface="B Nazanin" panose="00000400000000000000" pitchFamily="2" charset="-78"/>
            </a:rPr>
            <a:t>تغییرات محلی غلظت محصولات محفظه آند در طول پیل شبیه‌سازی شده</a:t>
          </a:r>
          <a:endParaRPr lang="en-US" sz="1100" i="1">
            <a:latin typeface="Times New Roman" panose="02020603050405020304" pitchFamily="18" charset="0"/>
            <a:cs typeface="B Nazanin" panose="00000400000000000000" pitchFamily="2" charset="-78"/>
          </a:endParaRPr>
        </a:p>
      </cdr:txBody>
    </cdr:sp>
  </cdr:relSizeAnchor>
</c:userShapes>
</file>

<file path=word/drawings/drawing4.xml><?xml version="1.0" encoding="utf-8"?>
<c:userShapes xmlns:c="http://schemas.openxmlformats.org/drawingml/2006/chart">
  <cdr:relSizeAnchor xmlns:cdr="http://schemas.openxmlformats.org/drawingml/2006/chartDrawing">
    <cdr:from>
      <cdr:x>0</cdr:x>
      <cdr:y>0.67222</cdr:y>
    </cdr:from>
    <cdr:to>
      <cdr:x>0.092</cdr:x>
      <cdr:y>0.86865</cdr:y>
    </cdr:to>
    <cdr:sp macro="" textlink="">
      <cdr:nvSpPr>
        <cdr:cNvPr id="2" name="TextBox 1"/>
        <cdr:cNvSpPr txBox="1"/>
      </cdr:nvSpPr>
      <cdr:spPr>
        <a:xfrm xmlns:a="http://schemas.openxmlformats.org/drawingml/2006/main" rot="16200000">
          <a:off x="-962122" y="2485934"/>
          <a:ext cx="699628" cy="51625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400" b="0" i="1">
              <a:latin typeface="Times New Roman" panose="02020603050405020304" pitchFamily="18" charset="0"/>
              <a:cs typeface="Times New Roman" panose="02020603050405020304" pitchFamily="18" charset="0"/>
            </a:rPr>
            <a:t>Molar Concentration </a:t>
          </a:r>
          <a:r>
            <a:rPr lang="en-US" sz="1400" b="0" i="1" baseline="0">
              <a:latin typeface="Times New Roman" panose="02020603050405020304" pitchFamily="18" charset="0"/>
              <a:cs typeface="Times New Roman" panose="02020603050405020304" pitchFamily="18" charset="0"/>
            </a:rPr>
            <a:t>(Mol/M3)</a:t>
          </a:r>
          <a:endParaRPr lang="en-US" sz="1400" b="0" i="1">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0.41097</cdr:x>
      <cdr:y>0.91249</cdr:y>
    </cdr:from>
    <cdr:to>
      <cdr:x>0.68468</cdr:x>
      <cdr:y>0.97084</cdr:y>
    </cdr:to>
    <cdr:sp macro="" textlink="">
      <cdr:nvSpPr>
        <cdr:cNvPr id="3" name="TextBox 1"/>
        <cdr:cNvSpPr txBox="1"/>
      </cdr:nvSpPr>
      <cdr:spPr>
        <a:xfrm xmlns:a="http://schemas.openxmlformats.org/drawingml/2006/main">
          <a:off x="2305122" y="2871647"/>
          <a:ext cx="1535227" cy="183631"/>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400" i="1" baseline="0">
              <a:latin typeface="Times New Roman" panose="02020603050405020304" pitchFamily="18" charset="0"/>
              <a:cs typeface="Times New Roman" panose="02020603050405020304" pitchFamily="18" charset="0"/>
            </a:rPr>
            <a:t>X-Axis (mm)</a:t>
          </a:r>
          <a:endParaRPr lang="en-US" sz="1400" i="1">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0.25027</cdr:x>
      <cdr:y>0</cdr:y>
    </cdr:from>
    <cdr:to>
      <cdr:x>0.76316</cdr:x>
      <cdr:y>0.21611</cdr:y>
    </cdr:to>
    <cdr:sp macro="" textlink="">
      <cdr:nvSpPr>
        <cdr:cNvPr id="4" name="TextBox 3"/>
        <cdr:cNvSpPr txBox="1"/>
      </cdr:nvSpPr>
      <cdr:spPr>
        <a:xfrm xmlns:a="http://schemas.openxmlformats.org/drawingml/2006/main">
          <a:off x="1403755" y="0"/>
          <a:ext cx="2876777" cy="680112"/>
        </a:xfrm>
        <a:prstGeom xmlns:a="http://schemas.openxmlformats.org/drawingml/2006/main" prst="rect">
          <a:avLst/>
        </a:prstGeom>
      </cdr:spPr>
      <cdr:txBody>
        <a:bodyPr xmlns:a="http://schemas.openxmlformats.org/drawingml/2006/main" wrap="none" rtlCol="0" anchor="t"/>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fa-IR" sz="1100" i="1" baseline="0">
              <a:latin typeface="Times New Roman" panose="02020603050405020304" pitchFamily="18" charset="0"/>
              <a:cs typeface="B Nazanin" panose="00000400000000000000" pitchFamily="2" charset="-78"/>
            </a:rPr>
            <a:t>تغییرات محلی غلظت محصولات محفظه کاتد در طول پیل شبیه‌سازی شده</a:t>
          </a:r>
          <a:endParaRPr lang="en-US" sz="1100" i="1">
            <a:latin typeface="Times New Roman" panose="02020603050405020304" pitchFamily="18" charset="0"/>
            <a:cs typeface="B Nazanin" panose="00000400000000000000" pitchFamily="2" charset="-78"/>
          </a:endParaRPr>
        </a:p>
      </cdr:txBody>
    </cdr:sp>
  </cdr:relSizeAnchor>
</c:userShapes>
</file>

<file path=word/drawings/drawing5.xml><?xml version="1.0" encoding="utf-8"?>
<c:userShapes xmlns:c="http://schemas.openxmlformats.org/drawingml/2006/chart">
  <cdr:relSizeAnchor xmlns:cdr="http://schemas.openxmlformats.org/drawingml/2006/chartDrawing">
    <cdr:from>
      <cdr:x>0</cdr:x>
      <cdr:y>0.69937</cdr:y>
    </cdr:from>
    <cdr:to>
      <cdr:x>0.092</cdr:x>
      <cdr:y>0.8958</cdr:y>
    </cdr:to>
    <cdr:sp macro="" textlink="">
      <cdr:nvSpPr>
        <cdr:cNvPr id="2" name="TextBox 1"/>
        <cdr:cNvSpPr txBox="1"/>
      </cdr:nvSpPr>
      <cdr:spPr>
        <a:xfrm xmlns:a="http://schemas.openxmlformats.org/drawingml/2006/main" rot="16200000">
          <a:off x="-962122" y="2582650"/>
          <a:ext cx="699628" cy="51625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400" b="0" i="1" baseline="0">
              <a:latin typeface="Times New Roman" panose="02020603050405020304" pitchFamily="18" charset="0"/>
              <a:cs typeface="Times New Roman" panose="02020603050405020304" pitchFamily="18" charset="0"/>
            </a:rPr>
            <a:t>Anode Reaction Rate (KMol/M3.S)</a:t>
          </a:r>
          <a:endParaRPr lang="en-US" sz="1400" b="0" i="1">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0.41725</cdr:x>
      <cdr:y>0.92035</cdr:y>
    </cdr:from>
    <cdr:to>
      <cdr:x>0.69096</cdr:x>
      <cdr:y>0.9787</cdr:y>
    </cdr:to>
    <cdr:sp macro="" textlink="">
      <cdr:nvSpPr>
        <cdr:cNvPr id="3" name="TextBox 1"/>
        <cdr:cNvSpPr txBox="1"/>
      </cdr:nvSpPr>
      <cdr:spPr>
        <a:xfrm xmlns:a="http://schemas.openxmlformats.org/drawingml/2006/main">
          <a:off x="2341402" y="3278025"/>
          <a:ext cx="1535923" cy="207826"/>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400" i="1" baseline="0">
              <a:latin typeface="Times New Roman" panose="02020603050405020304" pitchFamily="18" charset="0"/>
              <a:cs typeface="Times New Roman" panose="02020603050405020304" pitchFamily="18" charset="0"/>
            </a:rPr>
            <a:t>X-Axis (mm)</a:t>
          </a:r>
          <a:endParaRPr lang="en-US" sz="1400" i="1">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0.244</cdr:x>
      <cdr:y>0.01822</cdr:y>
    </cdr:from>
    <cdr:to>
      <cdr:x>0.75689</cdr:x>
      <cdr:y>0.23433</cdr:y>
    </cdr:to>
    <cdr:sp macro="" textlink="">
      <cdr:nvSpPr>
        <cdr:cNvPr id="4" name="TextBox 3"/>
        <cdr:cNvSpPr txBox="1"/>
      </cdr:nvSpPr>
      <cdr:spPr>
        <a:xfrm xmlns:a="http://schemas.openxmlformats.org/drawingml/2006/main">
          <a:off x="1854645" y="76197"/>
          <a:ext cx="3898456" cy="903659"/>
        </a:xfrm>
        <a:prstGeom xmlns:a="http://schemas.openxmlformats.org/drawingml/2006/main" prst="rect">
          <a:avLst/>
        </a:prstGeom>
      </cdr:spPr>
      <cdr:txBody>
        <a:bodyPr xmlns:a="http://schemas.openxmlformats.org/drawingml/2006/main" wrap="none" rtlCol="0" anchor="t"/>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fa-IR" sz="1100" i="1" baseline="0">
              <a:latin typeface="Times New Roman" panose="02020603050405020304" pitchFamily="18" charset="0"/>
              <a:cs typeface="B Nazanin" panose="00000400000000000000" pitchFamily="2" charset="-78"/>
            </a:rPr>
            <a:t>تغییرات محلی نرخ واکنش آند در طول پیل شبیه‌سازی شده</a:t>
          </a:r>
          <a:endParaRPr lang="en-US" sz="1100" i="1">
            <a:latin typeface="Times New Roman" panose="02020603050405020304" pitchFamily="18" charset="0"/>
            <a:cs typeface="B Nazanin" panose="00000400000000000000" pitchFamily="2" charset="-78"/>
          </a:endParaRPr>
        </a:p>
      </cdr:txBody>
    </cdr:sp>
  </cdr:relSizeAnchor>
</c:userShapes>
</file>

<file path=word/drawings/drawing6.xml><?xml version="1.0" encoding="utf-8"?>
<c:userShapes xmlns:c="http://schemas.openxmlformats.org/drawingml/2006/chart">
  <cdr:relSizeAnchor xmlns:cdr="http://schemas.openxmlformats.org/drawingml/2006/chartDrawing">
    <cdr:from>
      <cdr:x>0</cdr:x>
      <cdr:y>0.67562</cdr:y>
    </cdr:from>
    <cdr:to>
      <cdr:x>0.092</cdr:x>
      <cdr:y>0.87205</cdr:y>
    </cdr:to>
    <cdr:sp macro="" textlink="">
      <cdr:nvSpPr>
        <cdr:cNvPr id="2" name="TextBox 1"/>
        <cdr:cNvSpPr txBox="1"/>
      </cdr:nvSpPr>
      <cdr:spPr>
        <a:xfrm xmlns:a="http://schemas.openxmlformats.org/drawingml/2006/main" rot="16200000">
          <a:off x="-962122" y="2498034"/>
          <a:ext cx="699628" cy="51625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400" b="0" i="1" baseline="0">
              <a:latin typeface="Times New Roman" panose="02020603050405020304" pitchFamily="18" charset="0"/>
              <a:cs typeface="Times New Roman" panose="02020603050405020304" pitchFamily="18" charset="0"/>
            </a:rPr>
            <a:t>Cathode Reaction Rate (KMol/M3.S)</a:t>
          </a:r>
          <a:endParaRPr lang="en-US" sz="1400" b="0" i="1">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0.38748</cdr:x>
      <cdr:y>0.91541</cdr:y>
    </cdr:from>
    <cdr:to>
      <cdr:x>0.66119</cdr:x>
      <cdr:y>0.97376</cdr:y>
    </cdr:to>
    <cdr:sp macro="" textlink="">
      <cdr:nvSpPr>
        <cdr:cNvPr id="3" name="TextBox 1"/>
        <cdr:cNvSpPr txBox="1"/>
      </cdr:nvSpPr>
      <cdr:spPr>
        <a:xfrm xmlns:a="http://schemas.openxmlformats.org/drawingml/2006/main">
          <a:off x="2174353" y="3260445"/>
          <a:ext cx="1535922" cy="207826"/>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400" i="1" baseline="0">
              <a:latin typeface="Times New Roman" panose="02020603050405020304" pitchFamily="18" charset="0"/>
              <a:cs typeface="Times New Roman" panose="02020603050405020304" pitchFamily="18" charset="0"/>
            </a:rPr>
            <a:t>X-Axis (mm)</a:t>
          </a:r>
          <a:endParaRPr lang="en-US" sz="1400" i="1">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0.2534</cdr:x>
      <cdr:y>0</cdr:y>
    </cdr:from>
    <cdr:to>
      <cdr:x>0.76629</cdr:x>
      <cdr:y>0.21611</cdr:y>
    </cdr:to>
    <cdr:sp macro="" textlink="">
      <cdr:nvSpPr>
        <cdr:cNvPr id="4" name="TextBox 3"/>
        <cdr:cNvSpPr txBox="1"/>
      </cdr:nvSpPr>
      <cdr:spPr>
        <a:xfrm xmlns:a="http://schemas.openxmlformats.org/drawingml/2006/main">
          <a:off x="1421959" y="-1257300"/>
          <a:ext cx="2878079" cy="769723"/>
        </a:xfrm>
        <a:prstGeom xmlns:a="http://schemas.openxmlformats.org/drawingml/2006/main" prst="rect">
          <a:avLst/>
        </a:prstGeom>
      </cdr:spPr>
      <cdr:txBody>
        <a:bodyPr xmlns:a="http://schemas.openxmlformats.org/drawingml/2006/main" wrap="none" rtlCol="0" anchor="t"/>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fa-IR" sz="1400" i="1" baseline="0">
              <a:latin typeface="Times New Roman" panose="02020603050405020304" pitchFamily="18" charset="0"/>
              <a:cs typeface="B Nazanin" panose="00000400000000000000" pitchFamily="2" charset="-78"/>
            </a:rPr>
            <a:t>تغییرات محلی نرخ واکنش کاتد در طول پیل شبیه‌سازی شده</a:t>
          </a:r>
          <a:endParaRPr lang="en-US" sz="1400" i="1">
            <a:latin typeface="Times New Roman" panose="02020603050405020304" pitchFamily="18" charset="0"/>
            <a:cs typeface="B Nazanin" panose="00000400000000000000" pitchFamily="2" charset="-78"/>
          </a:endParaRPr>
        </a:p>
      </cdr:txBody>
    </cdr:sp>
  </cdr:relSizeAnchor>
</c:userShapes>
</file>

<file path=word/drawings/drawing7.xml><?xml version="1.0" encoding="utf-8"?>
<c:userShapes xmlns:c="http://schemas.openxmlformats.org/drawingml/2006/chart">
  <cdr:relSizeAnchor xmlns:cdr="http://schemas.openxmlformats.org/drawingml/2006/chartDrawing">
    <cdr:from>
      <cdr:x>0</cdr:x>
      <cdr:y>0.59067</cdr:y>
    </cdr:from>
    <cdr:to>
      <cdr:x>0.092</cdr:x>
      <cdr:y>0.7871</cdr:y>
    </cdr:to>
    <mc:AlternateContent xmlns:mc="http://schemas.openxmlformats.org/markup-compatibility/2006" xmlns:a14="http://schemas.microsoft.com/office/drawing/2010/main">
      <mc:Choice Requires="a14">
        <cdr:sp macro="" textlink="">
          <cdr:nvSpPr>
            <cdr:cNvPr id="2" name="TextBox 1"/>
            <cdr:cNvSpPr txBox="1"/>
          </cdr:nvSpPr>
          <cdr:spPr>
            <a:xfrm xmlns:a="http://schemas.openxmlformats.org/drawingml/2006/main" rot="16200000">
              <a:off x="-86960" y="1750037"/>
              <a:ext cx="553066" cy="379145"/>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i="1">
                  <a:latin typeface="Times New Roman" panose="02020603050405020304" pitchFamily="18" charset="0"/>
                  <a:cs typeface="Times New Roman" panose="02020603050405020304" pitchFamily="18" charset="0"/>
                </a:rPr>
                <a:t>Current</a:t>
              </a:r>
              <a:r>
                <a:rPr lang="en-US" sz="1100" i="1" baseline="0">
                  <a:latin typeface="Times New Roman" panose="02020603050405020304" pitchFamily="18" charset="0"/>
                  <a:cs typeface="Times New Roman" panose="02020603050405020304" pitchFamily="18" charset="0"/>
                </a:rPr>
                <a:t> Density </a:t>
              </a:r>
              <a:r>
                <a:rPr lang="en-US" sz="1100" baseline="0">
                  <a:latin typeface="Times New Roman" panose="02020603050405020304" pitchFamily="18" charset="0"/>
                  <a:cs typeface="Times New Roman" panose="02020603050405020304" pitchFamily="18" charset="0"/>
                </a:rPr>
                <a:t>(</a:t>
              </a:r>
              <a14:m>
                <m:oMath xmlns:m="http://schemas.openxmlformats.org/officeDocument/2006/math">
                  <m:r>
                    <a:rPr lang="el-GR" sz="1100" i="1" baseline="0">
                      <a:latin typeface="Cambria Math"/>
                      <a:ea typeface="Cambria Math"/>
                    </a:rPr>
                    <m:t>𝜇</m:t>
                  </m:r>
                  <m:r>
                    <a:rPr lang="en-US" sz="1100" b="0" i="1" baseline="0">
                      <a:latin typeface="Cambria Math"/>
                      <a:ea typeface="Cambria Math"/>
                    </a:rPr>
                    <m:t>𝐴</m:t>
                  </m:r>
                  <m:r>
                    <a:rPr lang="en-US" sz="1100" b="0" i="1" baseline="0">
                      <a:latin typeface="Cambria Math"/>
                    </a:rPr>
                    <m:t>/</m:t>
                  </m:r>
                  <m:sSup>
                    <m:sSupPr>
                      <m:ctrlPr>
                        <a:rPr lang="en-US" sz="1100" i="1" baseline="0">
                          <a:latin typeface="Cambria Math"/>
                        </a:rPr>
                      </m:ctrlPr>
                    </m:sSupPr>
                    <m:e>
                      <m:r>
                        <a:rPr lang="en-US" sz="1100" b="0" i="1" baseline="0">
                          <a:latin typeface="Cambria Math"/>
                        </a:rPr>
                        <m:t>𝑐𝑚</m:t>
                      </m:r>
                    </m:e>
                    <m:sup>
                      <m:r>
                        <a:rPr lang="en-US" sz="1100" i="1" baseline="0">
                          <a:latin typeface="Cambria Math"/>
                        </a:rPr>
                        <m:t>2</m:t>
                      </m:r>
                    </m:sup>
                  </m:sSup>
                </m:oMath>
              </a14:m>
              <a:r>
                <a:rPr lang="en-US" sz="1100" baseline="0">
                  <a:latin typeface="Times New Roman" panose="02020603050405020304" pitchFamily="18" charset="0"/>
                  <a:cs typeface="Times New Roman" panose="02020603050405020304" pitchFamily="18" charset="0"/>
                </a:rPr>
                <a:t>)</a:t>
              </a:r>
              <a:endParaRPr lang="en-US" sz="1100">
                <a:latin typeface="Times New Roman" panose="02020603050405020304" pitchFamily="18" charset="0"/>
                <a:cs typeface="Times New Roman" panose="02020603050405020304" pitchFamily="18" charset="0"/>
              </a:endParaRPr>
            </a:p>
          </cdr:txBody>
        </cdr:sp>
      </mc:Choice>
      <mc:Fallback xmlns="">
        <cdr:sp macro="" textlink="">
          <cdr:nvSpPr>
            <cdr:cNvPr id="2" name="TextBox 1"/>
            <cdr:cNvSpPr txBox="1"/>
          </cdr:nvSpPr>
          <cdr:spPr>
            <a:xfrm xmlns:a="http://schemas.openxmlformats.org/drawingml/2006/main" rot="16200000">
              <a:off x="-83674" y="1894593"/>
              <a:ext cx="821397" cy="5143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i="1">
                  <a:latin typeface="Times New Roman" panose="02020603050405020304" pitchFamily="18" charset="0"/>
                  <a:cs typeface="Times New Roman" panose="02020603050405020304" pitchFamily="18" charset="0"/>
                </a:rPr>
                <a:t>Current</a:t>
              </a:r>
              <a:r>
                <a:rPr lang="en-US" sz="1100" i="1" baseline="0">
                  <a:latin typeface="Times New Roman" panose="02020603050405020304" pitchFamily="18" charset="0"/>
                  <a:cs typeface="Times New Roman" panose="02020603050405020304" pitchFamily="18" charset="0"/>
                </a:rPr>
                <a:t> Density</a:t>
              </a:r>
            </a:p>
            <a:p xmlns:a="http://schemas.openxmlformats.org/drawingml/2006/main">
              <a:r>
                <a:rPr lang="en-US" sz="1100" baseline="0"/>
                <a:t>     (</a:t>
              </a:r>
              <a:r>
                <a:rPr lang="el-GR" sz="1100" i="0" baseline="0">
                  <a:latin typeface="Cambria Math"/>
                  <a:ea typeface="Cambria Math"/>
                </a:rPr>
                <a:t>𝜇</a:t>
              </a:r>
              <a:r>
                <a:rPr lang="en-US" sz="1100" b="0" i="0" baseline="0">
                  <a:latin typeface="Cambria Math"/>
                  <a:ea typeface="Cambria Math"/>
                </a:rPr>
                <a:t>𝐴</a:t>
              </a:r>
              <a:r>
                <a:rPr lang="en-US" sz="1100" b="0" i="0" baseline="0">
                  <a:latin typeface="Cambria Math"/>
                </a:rPr>
                <a:t>/</a:t>
              </a:r>
              <a:r>
                <a:rPr lang="en-US" sz="1100" i="0" baseline="0">
                  <a:latin typeface="Cambria Math"/>
                </a:rPr>
                <a:t>〖</a:t>
              </a:r>
              <a:r>
                <a:rPr lang="en-US" sz="1100" b="0" i="0" baseline="0">
                  <a:latin typeface="Cambria Math"/>
                </a:rPr>
                <a:t>𝑐𝑚〗^</a:t>
              </a:r>
              <a:r>
                <a:rPr lang="en-US" sz="1100" i="0" baseline="0">
                  <a:latin typeface="Cambria Math"/>
                </a:rPr>
                <a:t>2</a:t>
              </a:r>
              <a:r>
                <a:rPr lang="en-US" sz="1100" baseline="0"/>
                <a:t>)</a:t>
              </a:r>
              <a:endParaRPr lang="en-US" sz="1100"/>
            </a:p>
          </cdr:txBody>
        </cdr:sp>
      </mc:Fallback>
    </mc:AlternateContent>
  </cdr:relSizeAnchor>
  <cdr:relSizeAnchor xmlns:cdr="http://schemas.openxmlformats.org/drawingml/2006/chartDrawing">
    <cdr:from>
      <cdr:x>0.3189</cdr:x>
      <cdr:y>0.90846</cdr:y>
    </cdr:from>
    <cdr:to>
      <cdr:x>0.59261</cdr:x>
      <cdr:y>0.97647</cdr:y>
    </cdr:to>
    <cdr:sp macro="" textlink="">
      <cdr:nvSpPr>
        <cdr:cNvPr id="3" name="TextBox 1"/>
        <cdr:cNvSpPr txBox="1"/>
      </cdr:nvSpPr>
      <cdr:spPr>
        <a:xfrm xmlns:a="http://schemas.openxmlformats.org/drawingml/2006/main">
          <a:off x="1314227" y="2557842"/>
          <a:ext cx="1128000" cy="19148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i="1">
              <a:latin typeface="Times New Roman" panose="02020603050405020304" pitchFamily="18" charset="0"/>
              <a:cs typeface="Times New Roman" panose="02020603050405020304" pitchFamily="18" charset="0"/>
            </a:rPr>
            <a:t>Oxygen</a:t>
          </a:r>
          <a:r>
            <a:rPr lang="en-US" sz="1100" i="1" baseline="0">
              <a:latin typeface="Times New Roman" panose="02020603050405020304" pitchFamily="18" charset="0"/>
              <a:cs typeface="Times New Roman" panose="02020603050405020304" pitchFamily="18" charset="0"/>
            </a:rPr>
            <a:t> Mass Fraction</a:t>
          </a:r>
          <a:endParaRPr lang="en-US" sz="1100" i="1">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0.21066</cdr:x>
      <cdr:y>0</cdr:y>
    </cdr:from>
    <cdr:to>
      <cdr:x>0.85972</cdr:x>
      <cdr:y>0.21611</cdr:y>
    </cdr:to>
    <cdr:sp macro="" textlink="">
      <cdr:nvSpPr>
        <cdr:cNvPr id="4" name="TextBox 3"/>
        <cdr:cNvSpPr txBox="1"/>
      </cdr:nvSpPr>
      <cdr:spPr>
        <a:xfrm xmlns:a="http://schemas.openxmlformats.org/drawingml/2006/main">
          <a:off x="868177" y="0"/>
          <a:ext cx="2674874" cy="608477"/>
        </a:xfrm>
        <a:prstGeom xmlns:a="http://schemas.openxmlformats.org/drawingml/2006/main" prst="rect">
          <a:avLst/>
        </a:prstGeom>
      </cdr:spPr>
      <cdr:txBody>
        <a:bodyPr xmlns:a="http://schemas.openxmlformats.org/drawingml/2006/main" wrap="none" rtlCol="0" anchor="t"/>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fa-IR" sz="1100">
              <a:latin typeface="Times New Roman" panose="02020603050405020304" pitchFamily="18" charset="0"/>
              <a:cs typeface="B Mitra" panose="00000400000000000000" pitchFamily="2" charset="-78"/>
            </a:rPr>
            <a:t>نمودار</a:t>
          </a:r>
          <a:r>
            <a:rPr lang="fa-IR" sz="1100" baseline="0">
              <a:latin typeface="Times New Roman" panose="02020603050405020304" pitchFamily="18" charset="0"/>
              <a:cs typeface="B Mitra" panose="00000400000000000000" pitchFamily="2" charset="-78"/>
            </a:rPr>
            <a:t> تغییرات چگالی جریان اتصال کوتاه به ازای تغییرات غلظت اکسیژن </a:t>
          </a:r>
          <a:endParaRPr lang="en-US" sz="1100">
            <a:latin typeface="Times New Roman" panose="02020603050405020304" pitchFamily="18" charset="0"/>
            <a:cs typeface="B Mitra" panose="00000400000000000000" pitchFamily="2" charset="-78"/>
          </a:endParaRPr>
        </a:p>
      </cdr:txBody>
    </cdr:sp>
  </cdr:relSizeAnchor>
</c:userShapes>
</file>

<file path=word/drawings/drawing8.xml><?xml version="1.0" encoding="utf-8"?>
<c:userShapes xmlns:c="http://schemas.openxmlformats.org/drawingml/2006/chart">
  <cdr:relSizeAnchor xmlns:cdr="http://schemas.openxmlformats.org/drawingml/2006/chartDrawing">
    <cdr:from>
      <cdr:x>0</cdr:x>
      <cdr:y>0.60972</cdr:y>
    </cdr:from>
    <cdr:to>
      <cdr:x>0.092</cdr:x>
      <cdr:y>0.80614</cdr:y>
    </cdr:to>
    <mc:AlternateContent xmlns:mc="http://schemas.openxmlformats.org/markup-compatibility/2006" xmlns:a14="http://schemas.microsoft.com/office/drawing/2010/main">
      <mc:Choice Requires="a14">
        <cdr:sp macro="" textlink="">
          <cdr:nvSpPr>
            <cdr:cNvPr id="2" name="TextBox 1"/>
            <cdr:cNvSpPr txBox="1"/>
          </cdr:nvSpPr>
          <cdr:spPr>
            <a:xfrm xmlns:a="http://schemas.openxmlformats.org/drawingml/2006/main" rot="16200000">
              <a:off x="-1655807" y="1867848"/>
              <a:ext cx="572649" cy="391939"/>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i="1">
                  <a:latin typeface="Times New Roman" panose="02020603050405020304" pitchFamily="18" charset="0"/>
                  <a:cs typeface="Times New Roman" panose="02020603050405020304" pitchFamily="18" charset="0"/>
                </a:rPr>
                <a:t>Current</a:t>
              </a:r>
              <a:r>
                <a:rPr lang="en-US" sz="1100" i="1" baseline="0">
                  <a:latin typeface="Times New Roman" panose="02020603050405020304" pitchFamily="18" charset="0"/>
                  <a:cs typeface="Times New Roman" panose="02020603050405020304" pitchFamily="18" charset="0"/>
                </a:rPr>
                <a:t> Density </a:t>
              </a:r>
              <a:r>
                <a:rPr lang="en-US" sz="1100" baseline="0"/>
                <a:t>(</a:t>
              </a:r>
              <a14:m>
                <m:oMath xmlns:m="http://schemas.openxmlformats.org/officeDocument/2006/math">
                  <m:r>
                    <a:rPr lang="el-GR" sz="1100" i="1" baseline="0">
                      <a:latin typeface="Cambria Math"/>
                      <a:ea typeface="Cambria Math"/>
                    </a:rPr>
                    <m:t>𝜇</m:t>
                  </m:r>
                  <m:r>
                    <a:rPr lang="en-US" sz="1100" b="0" i="1" baseline="0">
                      <a:latin typeface="Cambria Math"/>
                      <a:ea typeface="Cambria Math"/>
                    </a:rPr>
                    <m:t>𝐴</m:t>
                  </m:r>
                  <m:r>
                    <a:rPr lang="en-US" sz="1100" b="0" i="1" baseline="0">
                      <a:latin typeface="Cambria Math"/>
                    </a:rPr>
                    <m:t>/</m:t>
                  </m:r>
                  <m:sSup>
                    <m:sSupPr>
                      <m:ctrlPr>
                        <a:rPr lang="en-US" sz="1100" i="1" baseline="0">
                          <a:latin typeface="Cambria Math"/>
                        </a:rPr>
                      </m:ctrlPr>
                    </m:sSupPr>
                    <m:e>
                      <m:r>
                        <a:rPr lang="en-US" sz="1100" b="0" i="1" baseline="0">
                          <a:latin typeface="Cambria Math"/>
                        </a:rPr>
                        <m:t>𝑐𝑚</m:t>
                      </m:r>
                    </m:e>
                    <m:sup>
                      <m:r>
                        <a:rPr lang="en-US" sz="1100" i="1" baseline="0">
                          <a:latin typeface="Cambria Math"/>
                        </a:rPr>
                        <m:t>2</m:t>
                      </m:r>
                    </m:sup>
                  </m:sSup>
                </m:oMath>
              </a14:m>
              <a:r>
                <a:rPr lang="en-US" sz="1100" baseline="0"/>
                <a:t>)</a:t>
              </a:r>
              <a:endParaRPr lang="en-US" sz="1100"/>
            </a:p>
          </cdr:txBody>
        </cdr:sp>
      </mc:Choice>
      <mc:Fallback xmlns="">
        <cdr:sp macro="" textlink="">
          <cdr:nvSpPr>
            <cdr:cNvPr id="2" name="TextBox 1"/>
            <cdr:cNvSpPr txBox="1"/>
          </cdr:nvSpPr>
          <cdr:spPr>
            <a:xfrm xmlns:a="http://schemas.openxmlformats.org/drawingml/2006/main" rot="16200000">
              <a:off x="-83674" y="1894593"/>
              <a:ext cx="821397" cy="514350"/>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i="1">
                  <a:latin typeface="Times New Roman" panose="02020603050405020304" pitchFamily="18" charset="0"/>
                  <a:cs typeface="Times New Roman" panose="02020603050405020304" pitchFamily="18" charset="0"/>
                </a:rPr>
                <a:t>Current</a:t>
              </a:r>
              <a:r>
                <a:rPr lang="en-US" sz="1100" i="1" baseline="0">
                  <a:latin typeface="Times New Roman" panose="02020603050405020304" pitchFamily="18" charset="0"/>
                  <a:cs typeface="Times New Roman" panose="02020603050405020304" pitchFamily="18" charset="0"/>
                </a:rPr>
                <a:t> Density</a:t>
              </a:r>
            </a:p>
            <a:p xmlns:a="http://schemas.openxmlformats.org/drawingml/2006/main">
              <a:r>
                <a:rPr lang="en-US" sz="1100" baseline="0"/>
                <a:t>     (</a:t>
              </a:r>
              <a:r>
                <a:rPr lang="el-GR" sz="1100" i="0" baseline="0">
                  <a:latin typeface="Cambria Math"/>
                  <a:ea typeface="Cambria Math"/>
                </a:rPr>
                <a:t>𝜇</a:t>
              </a:r>
              <a:r>
                <a:rPr lang="en-US" sz="1100" b="0" i="0" baseline="0">
                  <a:latin typeface="Cambria Math"/>
                  <a:ea typeface="Cambria Math"/>
                </a:rPr>
                <a:t>𝐴</a:t>
              </a:r>
              <a:r>
                <a:rPr lang="en-US" sz="1100" b="0" i="0" baseline="0">
                  <a:latin typeface="Cambria Math"/>
                </a:rPr>
                <a:t>/</a:t>
              </a:r>
              <a:r>
                <a:rPr lang="en-US" sz="1100" i="0" baseline="0">
                  <a:latin typeface="Cambria Math"/>
                </a:rPr>
                <a:t>〖</a:t>
              </a:r>
              <a:r>
                <a:rPr lang="en-US" sz="1100" b="0" i="0" baseline="0">
                  <a:latin typeface="Cambria Math"/>
                </a:rPr>
                <a:t>𝑐𝑚〗^</a:t>
              </a:r>
              <a:r>
                <a:rPr lang="en-US" sz="1100" i="0" baseline="0">
                  <a:latin typeface="Cambria Math"/>
                </a:rPr>
                <a:t>2</a:t>
              </a:r>
              <a:r>
                <a:rPr lang="en-US" sz="1100" baseline="0"/>
                <a:t>)</a:t>
              </a:r>
              <a:endParaRPr lang="en-US" sz="1100"/>
            </a:p>
          </cdr:txBody>
        </cdr:sp>
      </mc:Fallback>
    </mc:AlternateContent>
  </cdr:relSizeAnchor>
  <cdr:relSizeAnchor xmlns:cdr="http://schemas.openxmlformats.org/drawingml/2006/chartDrawing">
    <cdr:from>
      <cdr:x>0.36122</cdr:x>
      <cdr:y>0.91813</cdr:y>
    </cdr:from>
    <cdr:to>
      <cdr:x>0.63493</cdr:x>
      <cdr:y>0.98614</cdr:y>
    </cdr:to>
    <cdr:sp macro="" textlink="">
      <cdr:nvSpPr>
        <cdr:cNvPr id="3" name="TextBox 1"/>
        <cdr:cNvSpPr txBox="1"/>
      </cdr:nvSpPr>
      <cdr:spPr>
        <a:xfrm xmlns:a="http://schemas.openxmlformats.org/drawingml/2006/main">
          <a:off x="1538887" y="2676606"/>
          <a:ext cx="1166063" cy="198268"/>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i="1">
              <a:latin typeface="Times New Roman" panose="02020603050405020304" pitchFamily="18" charset="0"/>
              <a:cs typeface="Times New Roman" panose="02020603050405020304" pitchFamily="18" charset="0"/>
            </a:rPr>
            <a:t>Turbulance</a:t>
          </a:r>
          <a:r>
            <a:rPr lang="en-US" sz="1100" i="1" baseline="0">
              <a:latin typeface="Times New Roman" panose="02020603050405020304" pitchFamily="18" charset="0"/>
              <a:cs typeface="Times New Roman" panose="02020603050405020304" pitchFamily="18" charset="0"/>
            </a:rPr>
            <a:t> </a:t>
          </a:r>
          <a:r>
            <a:rPr lang="en-US" sz="1100" i="1">
              <a:latin typeface="Times New Roman" panose="02020603050405020304" pitchFamily="18" charset="0"/>
              <a:cs typeface="Times New Roman" panose="02020603050405020304" pitchFamily="18" charset="0"/>
            </a:rPr>
            <a:t>Intensity</a:t>
          </a:r>
        </a:p>
      </cdr:txBody>
    </cdr:sp>
  </cdr:relSizeAnchor>
  <cdr:relSizeAnchor xmlns:cdr="http://schemas.openxmlformats.org/drawingml/2006/chartDrawing">
    <cdr:from>
      <cdr:x>0.19772</cdr:x>
      <cdr:y>0.01506</cdr:y>
    </cdr:from>
    <cdr:to>
      <cdr:x>0.84678</cdr:x>
      <cdr:y>0.23117</cdr:y>
    </cdr:to>
    <cdr:sp macro="" textlink="">
      <cdr:nvSpPr>
        <cdr:cNvPr id="4" name="TextBox 3"/>
        <cdr:cNvSpPr txBox="1"/>
      </cdr:nvSpPr>
      <cdr:spPr>
        <a:xfrm xmlns:a="http://schemas.openxmlformats.org/drawingml/2006/main">
          <a:off x="842341" y="43891"/>
          <a:ext cx="2765135" cy="630022"/>
        </a:xfrm>
        <a:prstGeom xmlns:a="http://schemas.openxmlformats.org/drawingml/2006/main" prst="rect">
          <a:avLst/>
        </a:prstGeom>
      </cdr:spPr>
      <cdr:txBody>
        <a:bodyPr xmlns:a="http://schemas.openxmlformats.org/drawingml/2006/main" wrap="none" rtlCol="0" anchor="t"/>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pPr algn="ctr"/>
          <a:r>
            <a:rPr lang="fa-IR" sz="1100">
              <a:latin typeface="Times New Roman" panose="02020603050405020304" pitchFamily="18" charset="0"/>
              <a:cs typeface="B Mitra" panose="00000400000000000000" pitchFamily="2" charset="-78"/>
            </a:rPr>
            <a:t>نمودار</a:t>
          </a:r>
          <a:r>
            <a:rPr lang="fa-IR" sz="1100" baseline="0">
              <a:latin typeface="Times New Roman" panose="02020603050405020304" pitchFamily="18" charset="0"/>
              <a:cs typeface="B Mitra" panose="00000400000000000000" pitchFamily="2" charset="-78"/>
            </a:rPr>
            <a:t> تغییرات چگالی جریان پیل به ازای تغییرات شدت اغتشاش</a:t>
          </a:r>
          <a:endParaRPr lang="en-US" sz="1100">
            <a:latin typeface="Times New Roman" panose="02020603050405020304" pitchFamily="18" charset="0"/>
            <a:cs typeface="B Mitra" panose="00000400000000000000" pitchFamily="2" charset="-78"/>
          </a:endParaRPr>
        </a:p>
      </cdr:txBody>
    </cdr:sp>
  </cdr:relSizeAnchor>
</c:userShapes>
</file>

<file path=word/drawings/drawing9.xml><?xml version="1.0" encoding="utf-8"?>
<c:userShapes xmlns:c="http://schemas.openxmlformats.org/drawingml/2006/chart">
  <cdr:relSizeAnchor xmlns:cdr="http://schemas.openxmlformats.org/drawingml/2006/chartDrawing">
    <cdr:from>
      <cdr:x>0</cdr:x>
      <cdr:y>0.59376</cdr:y>
    </cdr:from>
    <cdr:to>
      <cdr:x>0.0931</cdr:x>
      <cdr:y>0.82453</cdr:y>
    </cdr:to>
    <mc:AlternateContent xmlns:mc="http://schemas.openxmlformats.org/markup-compatibility/2006" xmlns:a14="http://schemas.microsoft.com/office/drawing/2010/main">
      <mc:Choice Requires="a14">
        <cdr:sp macro="" textlink="">
          <cdr:nvSpPr>
            <cdr:cNvPr id="2" name="TextBox 1"/>
            <cdr:cNvSpPr txBox="1"/>
          </cdr:nvSpPr>
          <cdr:spPr>
            <a:xfrm xmlns:a="http://schemas.openxmlformats.org/drawingml/2006/main" rot="16200000">
              <a:off x="-1446878" y="1695277"/>
              <a:ext cx="622791" cy="437063"/>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100" i="1">
                  <a:latin typeface="Times New Roman" panose="02020603050405020304" pitchFamily="18" charset="0"/>
                  <a:cs typeface="Times New Roman" panose="02020603050405020304" pitchFamily="18" charset="0"/>
                </a:rPr>
                <a:t>Current </a:t>
              </a:r>
              <a:r>
                <a:rPr lang="en-US" sz="1100" i="1" baseline="0">
                  <a:latin typeface="Times New Roman" panose="02020603050405020304" pitchFamily="18" charset="0"/>
                  <a:cs typeface="Times New Roman" panose="02020603050405020304" pitchFamily="18" charset="0"/>
                </a:rPr>
                <a:t>Density</a:t>
              </a:r>
              <a:r>
                <a:rPr lang="en-US" sz="1100" baseline="0"/>
                <a:t>  (</a:t>
              </a:r>
              <a14:m>
                <m:oMath xmlns:m="http://schemas.openxmlformats.org/officeDocument/2006/math">
                  <m:r>
                    <a:rPr lang="el-GR" sz="1100" i="1" baseline="0">
                      <a:latin typeface="Cambria Math"/>
                      <a:ea typeface="Cambria Math"/>
                    </a:rPr>
                    <m:t>𝜇</m:t>
                  </m:r>
                  <m:r>
                    <a:rPr lang="en-US" sz="1100" b="0" i="1" baseline="0">
                      <a:latin typeface="Cambria Math"/>
                      <a:ea typeface="Cambria Math"/>
                    </a:rPr>
                    <m:t>𝐴</m:t>
                  </m:r>
                  <m:r>
                    <a:rPr lang="en-US" sz="1100" b="0" i="1" baseline="0">
                      <a:latin typeface="Cambria Math"/>
                    </a:rPr>
                    <m:t>/</m:t>
                  </m:r>
                  <m:sSup>
                    <m:sSupPr>
                      <m:ctrlPr>
                        <a:rPr lang="en-US" sz="1100" i="1" baseline="0">
                          <a:latin typeface="Cambria Math"/>
                        </a:rPr>
                      </m:ctrlPr>
                    </m:sSupPr>
                    <m:e>
                      <m:r>
                        <a:rPr lang="en-US" sz="1100" b="0" i="1" baseline="0">
                          <a:latin typeface="Cambria Math"/>
                        </a:rPr>
                        <m:t>𝑐𝑚</m:t>
                      </m:r>
                    </m:e>
                    <m:sup>
                      <m:r>
                        <a:rPr lang="en-US" sz="1100" i="1" baseline="0">
                          <a:latin typeface="Cambria Math"/>
                        </a:rPr>
                        <m:t>2</m:t>
                      </m:r>
                    </m:sup>
                  </m:sSup>
                </m:oMath>
              </a14:m>
              <a:r>
                <a:rPr lang="en-US" sz="1100" baseline="0"/>
                <a:t>)</a:t>
              </a:r>
              <a:endParaRPr lang="en-US" sz="1100"/>
            </a:p>
          </cdr:txBody>
        </cdr:sp>
      </mc:Choice>
      <mc:Fallback xmlns="">
        <cdr:sp macro="" textlink="">
          <cdr:nvSpPr>
            <cdr:cNvPr id="2" name="TextBox 1"/>
            <cdr:cNvSpPr txBox="1"/>
          </cdr:nvSpPr>
          <cdr:spPr>
            <a:xfrm xmlns:a="http://schemas.openxmlformats.org/drawingml/2006/main" rot="16200000">
              <a:off x="-133350" y="1619250"/>
              <a:ext cx="914400" cy="514350"/>
            </a:xfrm>
            <a:prstGeom xmlns:a="http://schemas.openxmlformats.org/drawingml/2006/main" prst="rect">
              <a:avLst/>
            </a:prstGeom>
          </cdr:spPr>
          <cdr:txBody>
            <a:bodyPr xmlns:a="http://schemas.openxmlformats.org/drawingml/2006/main" vertOverflow="clip" wrap="none" rtlCol="0"/>
            <a:lstStyle xmlns:a="http://schemas.openxmlformats.org/drawingml/2006/main"/>
            <a:p xmlns:a="http://schemas.openxmlformats.org/drawingml/2006/main">
              <a:r>
                <a:rPr lang="en-US" sz="1100" i="1">
                  <a:latin typeface="Times New Roman" panose="02020603050405020304" pitchFamily="18" charset="0"/>
                  <a:cs typeface="Times New Roman" panose="02020603050405020304" pitchFamily="18" charset="0"/>
                </a:rPr>
                <a:t>Current</a:t>
              </a:r>
              <a:r>
                <a:rPr lang="en-US" sz="1100" i="1" baseline="0">
                  <a:latin typeface="Times New Roman" panose="02020603050405020304" pitchFamily="18" charset="0"/>
                  <a:cs typeface="Times New Roman" panose="02020603050405020304" pitchFamily="18" charset="0"/>
                </a:rPr>
                <a:t> Density</a:t>
              </a:r>
            </a:p>
            <a:p xmlns:a="http://schemas.openxmlformats.org/drawingml/2006/main">
              <a:r>
                <a:rPr lang="en-US" sz="1100" baseline="0"/>
                <a:t>     (</a:t>
              </a:r>
              <a:r>
                <a:rPr lang="el-GR" sz="1100" i="0" baseline="0">
                  <a:latin typeface="Cambria Math"/>
                  <a:ea typeface="Cambria Math"/>
                </a:rPr>
                <a:t>𝜇</a:t>
              </a:r>
              <a:r>
                <a:rPr lang="en-US" sz="1100" b="0" i="0" baseline="0">
                  <a:latin typeface="Cambria Math"/>
                  <a:ea typeface="Cambria Math"/>
                </a:rPr>
                <a:t>𝐴</a:t>
              </a:r>
              <a:r>
                <a:rPr lang="en-US" sz="1100" b="0" i="0" baseline="0">
                  <a:latin typeface="Cambria Math"/>
                </a:rPr>
                <a:t>/</a:t>
              </a:r>
              <a:r>
                <a:rPr lang="en-US" sz="1100" i="0" baseline="0">
                  <a:latin typeface="Cambria Math"/>
                </a:rPr>
                <a:t>〖</a:t>
              </a:r>
              <a:r>
                <a:rPr lang="en-US" sz="1100" b="0" i="0" baseline="0">
                  <a:latin typeface="Cambria Math"/>
                </a:rPr>
                <a:t>𝑐𝑚〗^</a:t>
              </a:r>
              <a:r>
                <a:rPr lang="en-US" sz="1100" i="0" baseline="0">
                  <a:latin typeface="Cambria Math"/>
                </a:rPr>
                <a:t>2</a:t>
              </a:r>
              <a:r>
                <a:rPr lang="en-US" sz="1100" baseline="0"/>
                <a:t>)</a:t>
              </a:r>
              <a:endParaRPr lang="en-US" sz="1100"/>
            </a:p>
          </cdr:txBody>
        </cdr:sp>
      </mc:Fallback>
    </mc:AlternateContent>
  </cdr:relSizeAnchor>
  <cdr:relSizeAnchor xmlns:cdr="http://schemas.openxmlformats.org/drawingml/2006/chartDrawing">
    <cdr:from>
      <cdr:x>0.34358</cdr:x>
      <cdr:y>0.9201</cdr:y>
    </cdr:from>
    <cdr:to>
      <cdr:x>0.62059</cdr:x>
      <cdr:y>1</cdr:y>
    </cdr:to>
    <cdr:sp macro="" textlink="">
      <cdr:nvSpPr>
        <cdr:cNvPr id="3" name="TextBox 1"/>
        <cdr:cNvSpPr txBox="1"/>
      </cdr:nvSpPr>
      <cdr:spPr>
        <a:xfrm xmlns:a="http://schemas.openxmlformats.org/drawingml/2006/main">
          <a:off x="1659450" y="2889822"/>
          <a:ext cx="1337905" cy="250943"/>
        </a:xfrm>
        <a:prstGeom xmlns:a="http://schemas.openxmlformats.org/drawingml/2006/main" prst="rect">
          <a:avLst/>
        </a:prstGeom>
      </cdr:spPr>
      <cdr:txBody>
        <a:bodyPr xmlns:a="http://schemas.openxmlformats.org/drawingml/2006/main" wrap="non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100" i="1">
              <a:latin typeface="Times New Roman" panose="02020603050405020304" pitchFamily="18" charset="0"/>
              <a:cs typeface="Times New Roman" panose="02020603050405020304" pitchFamily="18" charset="0"/>
            </a:rPr>
            <a:t>Nutrient </a:t>
          </a:r>
          <a:r>
            <a:rPr lang="en-US" sz="1100" i="1" baseline="0">
              <a:latin typeface="Times New Roman" panose="02020603050405020304" pitchFamily="18" charset="0"/>
              <a:cs typeface="Times New Roman" panose="02020603050405020304" pitchFamily="18" charset="0"/>
            </a:rPr>
            <a:t>Mass Fraction</a:t>
          </a:r>
          <a:endParaRPr lang="en-US" sz="1100" i="1">
            <a:latin typeface="Times New Roman" panose="02020603050405020304" pitchFamily="18" charset="0"/>
            <a:cs typeface="Times New Roman" panose="02020603050405020304" pitchFamily="18" charset="0"/>
          </a:endParaRPr>
        </a:p>
      </cdr:txBody>
    </cdr:sp>
  </cdr:relSizeAnchor>
  <cdr:relSizeAnchor xmlns:cdr="http://schemas.openxmlformats.org/drawingml/2006/chartDrawing">
    <cdr:from>
      <cdr:x>0.20509</cdr:x>
      <cdr:y>0</cdr:y>
    </cdr:from>
    <cdr:to>
      <cdr:x>0.86198</cdr:x>
      <cdr:y>0.21573</cdr:y>
    </cdr:to>
    <cdr:sp macro="" textlink="">
      <cdr:nvSpPr>
        <cdr:cNvPr id="4" name="TextBox 3"/>
        <cdr:cNvSpPr txBox="1"/>
      </cdr:nvSpPr>
      <cdr:spPr>
        <a:xfrm xmlns:a="http://schemas.openxmlformats.org/drawingml/2006/main">
          <a:off x="738284" y="0"/>
          <a:ext cx="2364682" cy="573023"/>
        </a:xfrm>
        <a:prstGeom xmlns:a="http://schemas.openxmlformats.org/drawingml/2006/main" prst="rect">
          <a:avLst/>
        </a:prstGeom>
      </cdr:spPr>
      <cdr:txBody>
        <a:bodyPr xmlns:a="http://schemas.openxmlformats.org/drawingml/2006/main" vertOverflow="clip" wrap="none" rtlCol="0" anchor="t"/>
        <a:lstStyle xmlns:a="http://schemas.openxmlformats.org/drawingml/2006/main"/>
        <a:p xmlns:a="http://schemas.openxmlformats.org/drawingml/2006/main">
          <a:pPr algn="ctr"/>
          <a:r>
            <a:rPr lang="fa-IR" sz="1100">
              <a:latin typeface="Times New Roman" panose="02020603050405020304" pitchFamily="18" charset="0"/>
              <a:cs typeface="B Mitra" panose="00000400000000000000" pitchFamily="2" charset="-78"/>
            </a:rPr>
            <a:t>نمودار</a:t>
          </a:r>
          <a:r>
            <a:rPr lang="fa-IR" sz="1100" baseline="0">
              <a:latin typeface="Times New Roman" panose="02020603050405020304" pitchFamily="18" charset="0"/>
              <a:cs typeface="B Mitra" panose="00000400000000000000" pitchFamily="2" charset="-78"/>
            </a:rPr>
            <a:t> تغییرات چگالی جریان ماکزیمم پیل به ازای تغییرات غلظت ماده غذایی</a:t>
          </a:r>
          <a:endParaRPr lang="en-US" sz="1100">
            <a:latin typeface="Times New Roman" panose="02020603050405020304" pitchFamily="18" charset="0"/>
            <a:cs typeface="B Mitra" panose="00000400000000000000" pitchFamily="2" charset="-78"/>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16</b:Tag>
    <b:SourceType>JournalArticle</b:SourceType>
    <b:Guid>{28F72FAA-B464-4CB3-8536-D8415941DE3B}</b:Guid>
    <b:Author>
      <b:Author>
        <b:NameList>
          <b:Person>
            <b:Last>Bond</b:Last>
            <b:First>D.R.</b:First>
          </b:Person>
          <b:Person>
            <b:Last>Lovley</b:Last>
            <b:First>D.R</b:First>
          </b:Person>
        </b:NameList>
      </b:Author>
    </b:Author>
    <b:Title>Electricity production by Geobacter sulfurreducens attached to electrodes</b:Title>
    <b:JournalName>Appl. Environ. Microbiol</b:JournalName>
    <b:Year>2003</b:Year>
    <b:Pages>1548-1555</b:Pages>
    <b:Volume>69</b:Volume>
    <b:LCID>en-US</b:LCID>
    <b:RefOrder>25</b:RefOrder>
  </b:Source>
  <b:Source>
    <b:Tag>40</b:Tag>
    <b:SourceType>JournalArticle</b:SourceType>
    <b:Guid>{2017350B-D337-4AA7-9FE8-8C8CE501F1F1}</b:Guid>
    <b:Author>
      <b:Author>
        <b:NameList>
          <b:Person>
            <b:Last>Franks</b:Last>
            <b:First>A.E.</b:First>
          </b:Person>
          <b:Person>
            <b:Last>Nevin</b:Last>
            <b:First>K.P.</b:First>
          </b:Person>
          <b:Person>
            <b:Last>Jia</b:Last>
            <b:First>H.</b:First>
          </b:Person>
          <b:Person>
            <b:Last>Izallalen</b:Last>
            <b:First>M.</b:First>
          </b:Person>
          <b:Person>
            <b:Last>Woodard</b:Last>
            <b:First>T.L.</b:First>
          </b:Person>
          <b:Person>
            <b:Last>Lovley</b:Last>
            <b:First>D.R.</b:First>
          </b:Person>
        </b:NameList>
      </b:Author>
    </b:Author>
    <b:Title>Novel strategy for three-dimensional real-time imaging of microbial fuel cell communities: monitoring the inhibitory effects of proton accumulation within the anode biofilm</b:Title>
    <b:JournalName>Energ. Environ. Sci.</b:JournalName>
    <b:Year>2009</b:Year>
    <b:Pages>113-119</b:Pages>
    <b:Volume>2</b:Volume>
    <b:LCID>en-US</b:LCID>
    <b:RefOrder>71</b:RefOrder>
  </b:Source>
  <b:Source>
    <b:Tag>35</b:Tag>
    <b:SourceType>JournalArticle</b:SourceType>
    <b:Guid>{03AAA4E7-4358-4014-94C9-42FB840D2BD9}</b:Guid>
    <b:Author>
      <b:Author>
        <b:NameList>
          <b:Person>
            <b:Last>Srikanth</b:Last>
            <b:First>S.</b:First>
          </b:Person>
          <b:Person>
            <b:Last>Marsili</b:Last>
            <b:First>E.</b:First>
          </b:Person>
          <b:Person>
            <b:Last>Flickinger</b:Last>
            <b:First>M.C.</b:First>
          </b:Person>
          <b:Person>
            <b:Last>Bond</b:Last>
            <b:First>D.R.</b:First>
          </b:Person>
        </b:NameList>
      </b:Author>
    </b:Author>
    <b:Title>. Electrochemical characterization of Geobacter sulfurreducens cells immobilized on graphite paper electrodes</b:Title>
    <b:JournalName>Biotechnol. Bioeng</b:JournalName>
    <b:Year>2008</b:Year>
    <b:Pages>1065–1073</b:Pages>
    <b:Volume>99</b:Volume>
    <b:LCID>en-US</b:LCID>
    <b:RefOrder>21</b:RefOrder>
  </b:Source>
  <b:Source>
    <b:Tag>37</b:Tag>
    <b:SourceType>JournalArticle</b:SourceType>
    <b:Guid>{5CF10633-A6A7-41FA-9F0C-E174D25109AB}</b:Guid>
    <b:Author>
      <b:Author>
        <b:NameList>
          <b:Person>
            <b:Last>Myers</b:Last>
            <b:First>C.R.</b:First>
          </b:Person>
          <b:Person>
            <b:Last>Myers</b:Last>
            <b:First>J.M.</b:First>
          </b:Person>
        </b:NameList>
      </b:Author>
    </b:Author>
    <b:Title>. Localization of cytochromes to the outer membrane of anaerobically grown Shewanella putrefaciens MR-1</b:Title>
    <b:JournalName>J. Bacteriol</b:JournalName>
    <b:Year>1992</b:Year>
    <b:Pages>3429–3438</b:Pages>
    <b:Volume>174</b:Volume>
    <b:LCID>en-US</b:LCID>
    <b:RefOrder>23</b:RefOrder>
  </b:Source>
  <b:Source>
    <b:Tag>51</b:Tag>
    <b:SourceType>JournalArticle</b:SourceType>
    <b:Guid>{15F1D81C-76E6-4CB1-AFC2-216FF813F223}</b:Guid>
    <b:Author>
      <b:Author>
        <b:NameList>
          <b:Person>
            <b:Last>Tran</b:Last>
            <b:First>H.T.</b:First>
          </b:Person>
          <b:Person>
            <b:Last>Kim</b:Last>
            <b:First>D.H.</b:First>
          </b:Person>
          <b:Person>
            <b:Last>Oh</b:Last>
            <b:First>S.J.</b:First>
          </b:Person>
          <b:Person>
            <b:Last>Rasool</b:Last>
            <b:First>K.</b:First>
          </b:Person>
          <b:Person>
            <b:Last>Park</b:Last>
            <b:First>D.H.</b:First>
          </b:Person>
          <b:Person>
            <b:Last>Zhang</b:Last>
            <b:First>R.H.</b:First>
          </b:Person>
          <b:Person>
            <b:Last>Ahn</b:Last>
            <b:First>D.H.</b:First>
          </b:Person>
        </b:NameList>
      </b:Author>
    </b:Author>
    <b:Title>. Nitrifying biocathode enables effective electricity generation and sustainable wastewater treatment with microbial fuel cell</b:Title>
    <b:JournalName>Water Sci. Technol</b:JournalName>
    <b:Year>2009</b:Year>
    <b:Pages>1803–1808</b:Pages>
    <b:Volume>59</b:Volume>
    <b:LCID>en-US</b:LCID>
    <b:RefOrder>42</b:RefOrder>
  </b:Source>
  <b:Source>
    <b:Tag>59</b:Tag>
    <b:SourceType>JournalArticle</b:SourceType>
    <b:Guid>{954FC939-9D79-4D12-A07A-A7DF99B6E40B}</b:Guid>
    <b:Author>
      <b:Author>
        <b:NameList>
          <b:Person>
            <b:Last>b</b:Last>
            <b:First>V.B.</b:First>
            <b:Middle>Oliveira</b:Middle>
          </b:Person>
          <b:Person>
            <b:Last>b</b:Last>
            <b:First>M.</b:First>
            <b:Middle>Simões</b:Middle>
          </b:Person>
          <b:Person>
            <b:Last>b</b:Last>
            <b:First>L.F.</b:First>
            <b:Middle>Melo</b:Middle>
          </b:Person>
          <b:Person>
            <b:Last>Pinto</b:Last>
            <b:First>A.M.F.R.</b:First>
          </b:Person>
        </b:NameList>
      </b:Author>
    </b:Author>
    <b:Title>A 1D mathematical model for a microbial fuel cell</b:Title>
    <b:JournalName>Energy</b:JournalName>
    <b:Year>2013</b:Year>
    <b:Pages>463-471</b:Pages>
    <b:Volume>61</b:Volume>
    <b:LCID>en-US</b:LCID>
    <b:RefOrder>56</b:RefOrder>
  </b:Source>
  <b:Source>
    <b:Tag>41</b:Tag>
    <b:SourceType>JournalArticle</b:SourceType>
    <b:Guid>{EB1D6E70-FA51-43D0-B150-ACB930BAA490}</b:Guid>
    <b:Author>
      <b:Author>
        <b:NameList>
          <b:Person>
            <b:Last>Picioreanu</b:Last>
            <b:First>C.</b:First>
          </b:Person>
          <b:Person>
            <b:Last>Head</b:Last>
            <b:First>I.M.</b:First>
          </b:Person>
          <b:Person>
            <b:Last>Katuri</b:Last>
            <b:First>K.P.</b:First>
          </b:Person>
          <b:Person>
            <b:Last>van Loosdrecht</b:Last>
            <b:First>M.C.</b:First>
          </b:Person>
          <b:Person>
            <b:Last>Scott</b:Last>
            <b:First>K.</b:First>
          </b:Person>
        </b:NameList>
      </b:Author>
    </b:Author>
    <b:Title>A computational model for biofilm-based microbial fuel cells</b:Title>
    <b:JournalName>Water Res</b:JournalName>
    <b:Year>2007</b:Year>
    <b:Pages>2921-2940</b:Pages>
    <b:Volume>41</b:Volume>
    <b:LCID>en-US</b:LCID>
    <b:RefOrder>29</b:RefOrder>
  </b:Source>
  <b:Source>
    <b:Tag>28</b:Tag>
    <b:SourceType>JournalArticle</b:SourceType>
    <b:Guid>{BF3B2A55-B696-45A9-A44D-2E3690929522}</b:Guid>
    <b:Author>
      <b:Author>
        <b:NameList>
          <b:Person>
            <b:Last>Rabaey</b:Last>
            <b:First>K.</b:First>
          </b:Person>
          <b:Person>
            <b:Last>Lissens</b:Last>
            <b:First>G.</b:First>
          </b:Person>
          <b:Person>
            <b:Last>Siciliano</b:Last>
            <b:First>S.D.</b:First>
          </b:Person>
          <b:Person>
            <b:Last>Verstraete</b:Last>
            <b:First>W.</b:First>
          </b:Person>
        </b:NameList>
      </b:Author>
    </b:Author>
    <b:Title>A microbial fuel cell cabable lf converting glucose to electricity at high rate and efficiency</b:Title>
    <b:JournalName>Biotech. Lett</b:JournalName>
    <b:Year>2003</b:Year>
    <b:Pages>1531-1535</b:Pages>
    <b:Volume>21</b:Volume>
    <b:LCID>en-US</b:LCID>
    <b:RefOrder>15</b:RefOrder>
  </b:Source>
  <b:Source>
    <b:Tag>54</b:Tag>
    <b:SourceType>ArticleInAPeriodical</b:SourceType>
    <b:Guid>{27239A70-AA82-4D0B-9405-E97605CEE32D}</b:Guid>
    <b:Author>
      <b:Author>
        <b:NameList>
          <b:Person>
            <b:Last>Kim</b:Last>
            <b:First>Min</b:First>
            <b:Middle>Hea</b:Middle>
          </b:Person>
        </b:NameList>
      </b:Author>
    </b:Author>
    <b:Title>An Analysis of Anaerobic Dual-Anode Chambered</b:Title>
    <b:Year>2099</b:Year>
    <b:PeriodicalTitle>Masters Theses</b:PeriodicalTitle>
    <b:Month>8</b:Month>
    <b:LCID>en-US</b:LCID>
    <b:RefOrder>50</b:RefOrder>
  </b:Source>
  <b:Source>
    <b:Tag>31</b:Tag>
    <b:SourceType>JournalArticle</b:SourceType>
    <b:Guid>{BAB880D4-E343-4FA1-A8AD-BFF8477743BC}</b:Guid>
    <b:Author>
      <b:Author>
        <b:NameList>
          <b:Person>
            <b:Last>Nevin</b:Last>
            <b:First>K.P.</b:First>
          </b:Person>
          <b:Person>
            <b:Last>Kim</b:Last>
            <b:First>B.C.</b:First>
          </b:Person>
          <b:Person>
            <b:Last>Glaven</b:Last>
            <b:First>R.H.</b:First>
          </b:Person>
          <b:Person>
            <b:Last>Johnson</b:Last>
            <b:First>J.P.</b:First>
          </b:Person>
          <b:Person>
            <b:Last>Woodard</b:Last>
            <b:First>T.L.</b:First>
          </b:Person>
          <b:Person>
            <b:Last>Methe</b:Last>
            <b:First>B.A.</b:First>
          </b:Person>
          <b:Person>
            <b:Last>DiDonato</b:Last>
            <b:First>R.J.</b:First>
          </b:Person>
          <b:Person>
            <b:Last>Covalla</b:Last>
            <b:First>S.F.</b:First>
          </b:Person>
          <b:Person>
            <b:Last>Franks</b:Last>
            <b:First>A.E.</b:First>
          </b:Person>
          <b:Person>
            <b:Last>Liu</b:Last>
            <b:First>A.</b:First>
          </b:Person>
          <b:Person>
            <b:Last>Lovley</b:Last>
            <b:First>D.R.</b:First>
          </b:Person>
        </b:NameList>
      </b:Author>
    </b:Author>
    <b:Title>Anode biofilm transcriptomics reveals outer surface components essential for high density current production in Geobacter sulfurreducens fuel cells</b:Title>
    <b:JournalName>PLoS ONE</b:JournalName>
    <b:Year>2009</b:Year>
    <b:Pages>5628</b:Pages>
    <b:Volume>4</b:Volume>
    <b:LCID>en-US</b:LCID>
    <b:RefOrder>32</b:RefOrder>
  </b:Source>
  <b:Source>
    <b:Tag>30</b:Tag>
    <b:SourceType>JournalArticle</b:SourceType>
    <b:Guid>{6B568F70-3F6A-4E2E-A83D-DB5E6E3CFFA8}</b:Guid>
    <b:Author>
      <b:Author>
        <b:NameList>
          <b:Person>
            <b:Last>Zhao</b:Last>
            <b:First>F.</b:First>
          </b:Person>
          <b:Person>
            <b:Last>Harnisch</b:Last>
            <b:First>F.</b:First>
          </b:Person>
          <b:Person>
            <b:Last>Schroder</b:Last>
            <b:First>U.</b:First>
          </b:Person>
          <b:Person>
            <b:Last>Scholz</b:Last>
            <b:First>F.</b:First>
          </b:Person>
          <b:Person>
            <b:Last>Bogdanoff</b:Last>
            <b:First>P.</b:First>
          </b:Person>
          <b:Person>
            <b:Last>Herrmann</b:Last>
            <b:First>I.</b:First>
          </b:Person>
        </b:NameList>
      </b:Author>
    </b:Author>
    <b:Title>Application of pyrolysed iron(II) phthalocyanine and CoTMPP based oxygen reduction catalysts as cathode materials in microbial fuel cells</b:Title>
    <b:JournalName>Electrochem. Comm</b:JournalName>
    <b:Year>2005</b:Year>
    <b:Pages>1405-1410</b:Pages>
    <b:Volume>7</b:Volume>
    <b:LCID>en-US</b:LCID>
    <b:RefOrder>17</b:RefOrder>
  </b:Source>
  <b:Source>
    <b:Tag>22</b:Tag>
    <b:SourceType>JournalArticle</b:SourceType>
    <b:Guid>{1AAFC636-42F3-4734-BB6D-D60ECA7EEE5C}</b:Guid>
    <b:Author>
      <b:Author>
        <b:NameList>
          <b:Person>
            <b:Last>Rabaey</b:Last>
            <b:First>K.</b:First>
          </b:Person>
          <b:Person>
            <b:Last>Boon</b:Last>
            <b:First>N.</b:First>
          </b:Person>
          <b:Person>
            <b:Last>Siciliano</b:Last>
            <b:First>S.D.</b:First>
          </b:Person>
          <b:Person>
            <b:Last>Verhaege</b:Last>
            <b:First>M.</b:First>
          </b:Person>
        </b:NameList>
      </b:Author>
    </b:Author>
    <b:Title>Biofuel cells select for microbial consortia that self-mediate electron transfer</b:Title>
    <b:JournalName>Appl. Environ. Microbiol</b:JournalName>
    <b:Year>2004</b:Year>
    <b:Pages>5373-5382</b:Pages>
    <b:Volume>70</b:Volume>
    <b:LCID>en-US</b:LCID>
    <b:RefOrder>9</b:RefOrder>
  </b:Source>
  <b:Source>
    <b:Tag>21</b:Tag>
    <b:SourceType>JournalArticle</b:SourceType>
    <b:Guid>{F16F1387-07D4-48BD-9E58-9490E9BFCF94}</b:Guid>
    <b:Author>
      <b:Author>
        <b:NameList>
          <b:Person>
            <b:Last>Lovley</b:Last>
            <b:First>D.R.</b:First>
          </b:Person>
        </b:NameList>
      </b:Author>
    </b:Author>
    <b:Title>Bug juice: harvesting electricity with microorganisms</b:Title>
    <b:JournalName>Nature Rev. Microbiol</b:JournalName>
    <b:Year>2006</b:Year>
    <b:Pages>4</b:Pages>
    <b:Volume>497-508</b:Volume>
    <b:LCID>en-US</b:LCID>
    <b:RefOrder>14</b:RefOrder>
  </b:Source>
  <b:Source>
    <b:Tag>43</b:Tag>
    <b:SourceType>JournalArticle</b:SourceType>
    <b:Guid>{D0B77337-447F-4570-B13F-2078D5D28642}</b:Guid>
    <b:Author>
      <b:Author>
        <b:NameList>
          <b:Person>
            <b:Last>Torres</b:Last>
            <b:First>C.I.</b:First>
          </b:Person>
          <b:Person>
            <b:Last>Lee</b:Last>
            <b:First>H.S.</b:First>
          </b:Person>
          <b:Person>
            <b:Last>Rittmann</b:Last>
            <b:First>B.E.</b:First>
          </b:Person>
        </b:NameList>
      </b:Author>
    </b:Author>
    <b:Title>Carbonate species as OH- carriers for decreasing the pH gradient between cathode and anode in biological fuel cells</b:Title>
    <b:JournalName>Environ. Sci. Technol</b:JournalName>
    <b:Year>2008</b:Year>
    <b:Pages>8773–8777</b:Pages>
    <b:Volume>42</b:Volume>
    <b:LCID>en-US</b:LCID>
    <b:RefOrder>33</b:RefOrder>
  </b:Source>
  <b:Source>
    <b:Tag>48</b:Tag>
    <b:SourceType>JournalArticle</b:SourceType>
    <b:Guid>{89396AB1-95DF-441A-8D9A-4AAE30689B38}</b:Guid>
    <b:Author>
      <b:Author>
        <b:NameList>
          <b:Person>
            <b:Last>Rismani-Yazdi</b:Last>
            <b:First>H.</b:First>
          </b:Person>
          <b:Person>
            <b:Last>Carver</b:Last>
            <b:First>S.M.</b:First>
          </b:Person>
          <b:Person>
            <b:Last>Christy</b:Last>
            <b:First>A.D.</b:First>
          </b:Person>
          <b:Person>
            <b:Last>Tuovinen</b:Last>
            <b:First>O.H.</b:First>
          </b:Person>
        </b:NameList>
      </b:Author>
    </b:Author>
    <b:Title>Cathodic limitations in microbial fuel cells: An overview</b:Title>
    <b:JournalName>J. Power Sourc</b:JournalName>
    <b:Year>2008</b:Year>
    <b:Pages>683–694</b:Pages>
    <b:Volume>180</b:Volume>
    <b:LCID>en-US</b:LCID>
    <b:RefOrder>38</b:RefOrder>
  </b:Source>
  <b:Source>
    <b:Tag>74</b:Tag>
    <b:SourceType>BookSection</b:SourceType>
    <b:Guid>{2924C540-AF4B-4236-B9D3-312633353148}</b:Guid>
    <b:Title>Chapter 2 Cell Voltages, Polarisations and Performances</b:Title>
    <b:Year>216</b:Year>
    <b:Pages>408</b:Pages>
    <b:Author>
      <b:Author>
        <b:NameList>
          <b:Person>
            <b:Last>Kaur</b:Last>
            <b:First>Gurbinder</b:First>
          </b:Person>
        </b:NameList>
      </b:Author>
    </b:Author>
    <b:Publisher>Springer International Publishing</b:Publisher>
    <b:BookTitle>Solid Oxide Fuel Cell Componentsponents Interfacial Compatibility of SOFC Glass Seals</b:BookTitle>
    <b:LCID>en-US</b:LCID>
    <b:RefOrder>70</b:RefOrder>
  </b:Source>
  <b:Source>
    <b:Tag>40a1</b:Tag>
    <b:SourceType>JournalArticle</b:SourceType>
    <b:Guid>{62F8C25B-0A1E-4964-BDC7-5A5B7ABDEFBB}</b:Guid>
    <b:Author>
      <b:Author>
        <b:NameList>
          <b:Person>
            <b:Last>Kato-Marcus</b:Last>
            <b:First>A.</b:First>
          </b:Person>
          <b:Person>
            <b:Last>Torres</b:Last>
            <b:First>C.I.</b:First>
          </b:Person>
          <b:Person>
            <b:Last>Rittmann</b:Last>
            <b:First>B.E.</b:First>
          </b:Person>
        </b:NameList>
      </b:Author>
    </b:Author>
    <b:Title>Conduction-based modeling of the biofilm anode of a microbial fuel cell</b:Title>
    <b:JournalName>Biotechnol. Bioeng</b:JournalName>
    <b:Year>2007</b:Year>
    <b:Pages>1171-1182</b:Pages>
    <b:Volume>98</b:Volume>
    <b:LCID>en-US</b:LCID>
    <b:RefOrder>31</b:RefOrder>
  </b:Source>
  <b:Source>
    <b:Tag>58</b:Tag>
    <b:SourceType>JournalArticle</b:SourceType>
    <b:Guid>{53886A7F-8ED1-457E-B718-685F4FE0FD79}</b:Guid>
    <b:Author>
      <b:Author>
        <b:NameList>
          <b:Person>
            <b:Last>E.</b:Last>
            <b:First>Pinchuk</b:First>
            <b:Middle>Grigoriy</b:Middle>
          </b:Person>
          <b:Person>
            <b:Last>A.</b:Last>
            <b:First>Hil</b:First>
            <b:Middle>Eric</b:Middle>
          </b:Person>
          <b:Person>
            <b:Last>V.</b:Last>
            <b:First>Geydebrekht</b:First>
            <b:Middle>Oleg</b:Middle>
          </b:Person>
          <b:Person>
            <b:Last>De.</b:Last>
            <b:First>Ingeniis</b:First>
            <b:Middle>Jessica</b:Middle>
          </b:Person>
        </b:NameList>
      </b:Author>
    </b:Author>
    <b:Title>Constraint-Based Model of Shewanella oneidensis MR-1 Metabolism: A Tool for Data Analysis and Hypothesis Generation</b:Title>
    <b:JournalName>PLoS Computational Biology</b:JournalName>
    <b:Year>2010</b:Year>
    <b:Volume>6</b:Volume>
    <b:Issue>6</b:Issue>
    <b:DOI>10.1371/journal.pcbi.1000822</b:DOI>
    <b:LCID>en-US</b:LCID>
    <b:RefOrder>54</b:RefOrder>
  </b:Source>
  <b:Source>
    <b:Tag>4</b:Tag>
    <b:SourceType>JournalArticle</b:SourceType>
    <b:Guid>{A0869D07-EF08-4F79-A6C4-CACC29362083}</b:Guid>
    <b:Author>
      <b:Author>
        <b:NameList>
          <b:Person>
            <b:Last>Chang I</b:Last>
            <b:First>Jang</b:First>
            <b:Middle>J, Gil G, Kim M, Kim H., Cho B.</b:Middle>
          </b:Person>
        </b:NameList>
      </b:Author>
    </b:Author>
    <b:Title>Continuous determination of biochemical oxygen demand using microbial fuel cell type biosensor</b:Title>
    <b:JournalName>Biosens</b:JournalName>
    <b:Year>2004</b:Year>
    <b:Pages>607-613</b:Pages>
    <b:Volume>19</b:Volume>
    <b:LCID>en-US</b:LCID>
    <b:RefOrder>6</b:RefOrder>
  </b:Source>
  <b:Source>
    <b:Tag>3</b:Tag>
    <b:SourceType>JournalArticle</b:SourceType>
    <b:Guid>{2DF1BA6C-896D-4434-8BCE-C3A7DEC7175E}</b:Guid>
    <b:Title>Continuous electricity generation at high voltages and currents using stacked microbial fuel cells. 40(10):3388–3394</b:Title>
    <b:Year>2006</b:Year>
    <b:Author>
      <b:Author>
        <b:NameList>
          <b:Person>
            <b:Last>Aelterman</b:Last>
            <b:First>P.,</b:First>
            <b:Middle>et al</b:Middle>
          </b:Person>
        </b:NameList>
      </b:Author>
    </b:Author>
    <b:JournalName>Environ Sci Technol</b:JournalName>
    <b:Pages>3388–3394</b:Pages>
    <b:Volume>40</b:Volume>
    <b:Issue>10</b:Issue>
    <b:LCID>en-US</b:LCID>
    <b:RefOrder>5</b:RefOrder>
  </b:Source>
  <b:Source>
    <b:Tag>19</b:Tag>
    <b:SourceType>JournalArticle</b:SourceType>
    <b:Guid>{D0785DF4-ADBD-4540-BDE4-12EC327F4BF8}</b:Guid>
    <b:Author>
      <b:Author>
        <b:NameList>
          <b:Person>
            <b:Last>Borole</b:Last>
            <b:First>A.P.</b:First>
          </b:Person>
          <b:Person>
            <b:Last>Mielenz</b:Last>
            <b:First>J.R.</b:First>
          </b:Person>
          <b:Person>
            <b:Last>Vishnivetskaya</b:Last>
            <b:First>T.A.</b:First>
          </b:Person>
          <b:Person>
            <b:Last>Hamilton</b:Last>
            <b:First>C.Y</b:First>
          </b:Person>
        </b:NameList>
      </b:Author>
    </b:Author>
    <b:Title>Controlling accumulation of fermentation inhibitors in biorefinery recycle water using microbial fuel cells</b:Title>
    <b:JournalName>Biotechnol. Biofuels</b:JournalName>
    <b:Year>2009</b:Year>
    <b:Pages>7</b:Pages>
    <b:Volume>2</b:Volume>
    <b:LCID>en-US</b:LCID>
    <b:RefOrder>48</b:RefOrder>
  </b:Source>
  <b:Source>
    <b:Tag>34</b:Tag>
    <b:SourceType>JournalArticle</b:SourceType>
    <b:Guid>{A3945EF9-3FBA-4896-A3A3-1AD58BA8BEE7}</b:Guid>
    <b:Author>
      <b:Author>
        <b:NameList>
          <b:Person>
            <b:Last>Richter</b:Last>
            <b:First>H.</b:First>
          </b:Person>
          <b:Person>
            <b:Last>Nevin</b:Last>
            <b:First>K.P.</b:First>
          </b:Person>
          <b:Person>
            <b:Last>Jia</b:Last>
            <b:First>H.F.</b:First>
          </b:Person>
          <b:Person>
            <b:Last>Lowy</b:Last>
            <b:First>D.A.</b:First>
          </b:Person>
          <b:Person>
            <b:Last>Lovley</b:Last>
            <b:First>D.R.</b:First>
          </b:Person>
          <b:Person>
            <b:Last>Tender</b:Last>
            <b:First>L.M.</b:First>
          </b:Person>
        </b:NameList>
      </b:Author>
    </b:Author>
    <b:Title>Cyclic voltammetry of biofilms of wild type and mutant Geobacter sulfurreducens on fuel cell anodes indicates possible roles of OmcB, OmcZ, type IV pili, and protons in extracellular electron transfer</b:Title>
    <b:JournalName>Energ. Environ. Sci</b:JournalName>
    <b:Year>2009</b:Year>
    <b:Pages>506–516</b:Pages>
    <b:Volume>2</b:Volume>
    <b:LCID>en-US</b:LCID>
    <b:RefOrder>20</b:RefOrder>
  </b:Source>
  <b:Source>
    <b:Tag>60</b:Tag>
    <b:SourceType>Book</b:SourceType>
    <b:Guid>{9EE74DAC-38EE-43A5-A594-C393EF493745}</b:Guid>
    <b:Author>
      <b:Author>
        <b:NameList>
          <b:Person>
            <b:Last>Pinto</b:Last>
            <b:First>Roberto</b:First>
            <b:Middle>Pires</b:Middle>
          </b:Person>
        </b:NameList>
      </b:Author>
    </b:Author>
    <b:Title>DYNAMIC MODELLING AND OPTIMISATION OF MICROBIAL FUEL CELLS AND MICROBIAL ELECTROLYSIS CELLS</b:Title>
    <b:Year>2011</b:Year>
    <b:Publisher>UNIVERSITÉ DE MONTRÉAL</b:Publisher>
    <b:LCID>en-US</b:LCID>
    <b:RefOrder>57</b:RefOrder>
  </b:Source>
  <b:Source>
    <b:Tag>55</b:Tag>
    <b:SourceType>ConferenceProceedings</b:SourceType>
    <b:Guid>{D776B3AD-2DF6-4CEA-99BD-248048A6804A}</b:Guid>
    <b:Author>
      <b:Author>
        <b:NameList>
          <b:Person>
            <b:Last>Ghoreyshi</b:Last>
            <b:First>A.A.</b:First>
          </b:Person>
          <b:Person>
            <b:Last>T.Jafary</b:Last>
          </b:Person>
          <b:Person>
            <b:Last>Najafpour</b:Last>
            <b:First>G.D.</b:First>
          </b:Person>
          <b:Person>
            <b:Last>F.Haghparast</b:Last>
          </b:Person>
        </b:NameList>
      </b:Author>
    </b:Author>
    <b:Title>Effect of type and concentration of substrate on power generation in a dual chambered microbial fuel cell</b:Title>
    <b:Year>2011</b:Year>
    <b:ConferenceName>World newable energy Congeress 2011</b:ConferenceName>
    <b:City>linkoping sweden</b:City>
    <b:LCID>en-US</b:LCID>
    <b:RefOrder>51</b:RefOrder>
  </b:Source>
  <b:Source>
    <b:Tag>45</b:Tag>
    <b:SourceType>JournalArticle</b:SourceType>
    <b:Guid>{691BB416-8A9A-4466-8891-7CF803295E73}</b:Guid>
    <b:Author>
      <b:Author>
        <b:NameList>
          <b:Person>
            <b:Last>Lee</b:Last>
            <b:First>H.S.</b:First>
          </b:Person>
          <b:Person>
            <b:Last>Torres</b:Last>
            <b:First>C.I.</b:First>
          </b:Person>
          <b:Person>
            <b:Last>Rittmann</b:Last>
            <b:First>B.E.</b:First>
          </b:Person>
        </b:NameList>
      </b:Author>
    </b:Author>
    <b:Title>Effects of Substrate Diffusion and Anode Potential on Kinetic Parameters for Anode-Respiring Bacteria</b:Title>
    <b:JournalName>Environ. Scienc. Technol</b:JournalName>
    <b:Year>2009</b:Year>
    <b:Pages>7571-7577</b:Pages>
    <b:Volume>43</b:Volume>
    <b:LCID>en-US</b:LCID>
    <b:RefOrder>35</b:RefOrder>
  </b:Source>
  <b:Source>
    <b:Tag>69</b:Tag>
    <b:SourceType>JournalArticle</b:SourceType>
    <b:Guid>{E55A3020-82D9-467E-A066-45FB46525867}</b:Guid>
    <b:Author>
      <b:Author>
        <b:NameList>
          <b:Person>
            <b:Last>Wena</b:Last>
            <b:First>Qing</b:First>
          </b:Person>
          <b:Person>
            <b:Last>Wua</b:Last>
            <b:First>Ying</b:First>
          </b:Person>
          <b:Person>
            <b:Last>a</b:Last>
            <b:First>Dianxue</b:First>
            <b:Middle>Cao</b:Middle>
          </b:Person>
          <b:Person>
            <b:Last>b</b:Last>
            <b:First>Lixin</b:First>
            <b:Middle>Zhao</b:Middle>
          </b:Person>
          <b:Person>
            <b:Last>Sun</b:Last>
            <b:First>Qian</b:First>
          </b:Person>
        </b:NameList>
      </b:Author>
    </b:Author>
    <b:Title>Electricity generation and modeling of microbial fuel cell from continuous beer brewery wastewater</b:Title>
    <b:JournalName>Bioresource Technology</b:JournalName>
    <b:Year>2009</b:Year>
    <b:Pages>4171–4175</b:Pages>
    <b:Volume>100</b:Volume>
    <b:LCID>en-US</b:LCID>
    <b:RefOrder>65</b:RefOrder>
  </b:Source>
  <b:Source>
    <b:Tag>14</b:Tag>
    <b:SourceType>JournalArticle</b:SourceType>
    <b:Guid>{F57985A7-4D62-4AB3-A89A-691AE8CC9F2F}</b:Guid>
    <b:Author>
      <b:Author>
        <b:NameList>
          <b:Person>
            <b:Last>Lovley</b:Last>
            <b:First>D.R.</b:First>
          </b:Person>
          <b:Person>
            <b:Last>Nevin</b:Last>
            <b:First>K.P</b:First>
          </b:Person>
          <b:Person>
            <b:Last>Harwood</b:Last>
            <b:First>C.,</b:First>
            <b:Middle>Demain</b:Middle>
          </b:Person>
        </b:NameList>
      </b:Author>
    </b:Author>
    <b:Title>Electricity production with electricigens. In Bioenergy: Microbial Contributions to Alternative Fuels</b:Title>
    <b:JournalName>ASM Press</b:JournalName>
    <b:Year>2008</b:Year>
    <b:Pages>298-306</b:Pages>
    <b:Volume>28</b:Volume>
    <b:LCID>en-US</b:LCID>
    <b:RefOrder>28</b:RefOrder>
  </b:Source>
  <b:Source>
    <b:Tag>8</b:Tag>
    <b:SourceType>JournalArticle</b:SourceType>
    <b:Guid>{958325FC-F85A-4812-B3EB-87772CBD85B6}</b:Guid>
    <b:Author>
      <b:Author>
        <b:NameList>
          <b:Person>
            <b:Last>Bond</b:Last>
            <b:First>D.R</b:First>
          </b:Person>
          <b:Person>
            <b:Last>Holmes</b:Last>
            <b:First>D.E</b:First>
          </b:Person>
          <b:Person>
            <b:Last>Tender</b:Last>
            <b:First>L.M</b:First>
          </b:Person>
          <b:Person>
            <b:Last>Lovley</b:Last>
            <b:First>D.R</b:First>
          </b:Person>
        </b:NameList>
      </b:Author>
    </b:Author>
    <b:Title>Electrode-reducing microorganisms that harvest energy from marine sediments</b:Title>
    <b:JournalName>Science</b:JournalName>
    <b:Year>2002</b:Year>
    <b:Pages>483-485</b:Pages>
    <b:Volume>298</b:Volume>
    <b:LCID>en-US</b:LCID>
    <b:RefOrder>8</b:RefOrder>
  </b:Source>
  <b:Source>
    <b:Tag>66</b:Tag>
    <b:SourceType>ArticleInAPeriodical</b:SourceType>
    <b:Guid>{4DBC0800-5C2E-4EB7-9FA7-51405263761E}</b:Guid>
    <b:Author>
      <b:Author>
        <b:NameList>
          <b:Person>
            <b:Last>Pinto</b:Last>
            <b:First>David</b:First>
          </b:Person>
        </b:NameList>
      </b:Author>
    </b:Author>
    <b:Title>Electronic transfer within a microbial fuel cell. Better understanding of Experimental and Structural Parameters at the Interface between Electro-active Bacteria and Carbon-based Electrodes</b:Title>
    <b:PeriodicalTitle>Doctoral thesis of Material Chemistry</b:PeriodicalTitle>
    <b:Year>2017</b:Year>
    <b:Month>March</b:Month>
    <b:Day>2</b:Day>
    <b:JournalName>HAl</b:JournalName>
    <b:LCID>en-US</b:LCID>
    <b:RefOrder>63</b:RefOrder>
  </b:Source>
  <b:Source>
    <b:Tag>6</b:Tag>
    <b:SourceType>JournalArticle</b:SourceType>
    <b:Guid>{F8A0946A-A640-4465-87CF-C7125DB5B658}</b:Guid>
    <b:Author>
      <b:Author>
        <b:NameList>
          <b:Person>
            <b:Last>Roller</b:Last>
            <b:First>S.,</b:First>
            <b:Middle>et al</b:Middle>
          </b:Person>
        </b:NameList>
      </b:Author>
    </b:Author>
    <b:Title>Electron-transfer coupling in microbial fuel cells: 1. Comparison of Redox mediator reduction rates and respiratory rates of bacteria</b:Title>
    <b:JournalName>J Chem Technol</b:JournalName>
    <b:Year>1984</b:Year>
    <b:Pages>3-12</b:Pages>
    <b:Volume>34B</b:Volume>
    <b:LCID>en-US</b:LCID>
    <b:RefOrder>72</b:RefOrder>
  </b:Source>
  <b:Source>
    <b:Tag>20</b:Tag>
    <b:SourceType>JournalArticle</b:SourceType>
    <b:Guid>{B4C90614-C2A7-47E6-AF91-7CFC72EACC4A}</b:Guid>
    <b:Author>
      <b:Author>
        <b:NameList>
          <b:Person>
            <b:Last>Kerzenmacher</b:Last>
            <b:First>S.</b:First>
          </b:Person>
          <b:Person>
            <b:Last>DucrÈe</b:Last>
            <b:First>J.</b:First>
          </b:Person>
          <b:Person>
            <b:Last>Zengerle</b:Last>
            <b:First>R.</b:First>
          </b:Person>
          <b:Person>
            <b:Last>von Stetten</b:Last>
            <b:First>F.</b:First>
          </b:Person>
        </b:NameList>
      </b:Author>
    </b:Author>
    <b:Title>Energy harvesting by implantable abiotically catalyzed glucose fuel cells</b:Title>
    <b:JournalName>J. Power Sourc</b:JournalName>
    <b:Year>2008</b:Year>
    <b:Pages>1-17</b:Pages>
    <b:Volume>182</b:Volume>
    <b:LCID>en-US</b:LCID>
    <b:RefOrder>73</b:RefOrder>
  </b:Source>
  <b:Source>
    <b:Tag>23</b:Tag>
    <b:SourceType>JournalArticle</b:SourceType>
    <b:Guid>{8DE48CAA-AD3A-4B52-8FDE-690425CC7A29}</b:Guid>
    <b:Author>
      <b:Author>
        <b:NameList>
          <b:Person>
            <b:Last>Kim</b:Last>
            <b:First>B.H.</b:First>
          </b:Person>
          <b:Person>
            <b:Last>Park</b:Last>
            <b:First>H.S.</b:First>
          </b:Person>
          <b:Person>
            <b:Last>Kim</b:Last>
            <b:First>H.J.</b:First>
          </b:Person>
          <b:Person>
            <b:Last>Kim</b:Last>
            <b:First>G.T.</b:First>
          </b:Person>
          <b:Person>
            <b:Last>Chang</b:Last>
            <b:First>I.S.</b:First>
          </b:Person>
          <b:Person>
            <b:Last>Lee</b:Last>
            <b:First>J.</b:First>
          </b:Person>
          <b:Person>
            <b:Last>Phung</b:Last>
            <b:First>N.T</b:First>
          </b:Person>
        </b:NameList>
      </b:Author>
    </b:Author>
    <b:Title>Enrichment of microbial community generating electricity using a fuel-cell-type electrochemical cell</b:Title>
    <b:JournalName>App. Microbiol and Biotechnol</b:JournalName>
    <b:Year>2004</b:Year>
    <b:Pages>672-681</b:Pages>
    <b:Volume>63</b:Volume>
    <b:LCID>en-US</b:LCID>
    <b:RefOrder>4</b:RefOrder>
  </b:Source>
  <b:Source>
    <b:Tag>11</b:Tag>
    <b:SourceType>JournalArticle</b:SourceType>
    <b:Guid>{C8325C85-049D-4399-85B5-95BF5421C6C0}</b:Guid>
    <b:Author>
      <b:Author>
        <b:NameList>
          <b:Person>
            <b:Last>Rezaei</b:Last>
            <b:First>F.</b:First>
          </b:Person>
          <b:Person>
            <b:Last>Richard</b:Last>
            <b:First>T.L.</b:First>
          </b:Person>
          <b:Person>
            <b:Last>Logan</b:Last>
            <b:First>B.E</b:First>
          </b:Person>
        </b:NameList>
      </b:Author>
    </b:Author>
    <b:Title>Enzymatic hydrolysis of cellulose coupled with electricity generation in a microbial fuel cell</b:Title>
    <b:Year>2008</b:Year>
    <b:JournalName>Biotechnol. Bioeng</b:JournalName>
    <b:Pages>1163–1169</b:Pages>
    <b:Volume>110</b:Volume>
    <b:LCID>en-US</b:LCID>
    <b:RefOrder>44</b:RefOrder>
  </b:Source>
  <b:Source>
    <b:Tag>26</b:Tag>
    <b:SourceType>JournalArticle</b:SourceType>
    <b:Guid>{023E7CCE-A228-4BE7-92D2-B93C3D140349}</b:Guid>
    <b:Author>
      <b:Author>
        <b:NameList>
          <b:Person>
            <b:Last>Lee</b:Last>
            <b:First>H.S.</b:First>
          </b:Person>
          <b:Person>
            <b:Last>Parameswaran</b:Last>
            <b:First>P.</b:First>
          </b:Person>
          <b:Person>
            <b:Last>Kato-Marcus</b:Last>
            <b:First>A.</b:First>
          </b:Person>
          <b:Person>
            <b:Last>Torres</b:Last>
            <b:First>C.I.</b:First>
          </b:Person>
          <b:Person>
            <b:Last>Rittmann</b:Last>
            <b:First>B.E.</b:First>
          </b:Person>
        </b:NameList>
      </b:Author>
    </b:Author>
    <b:Title>Evaluation of energy-conversion efficiencies in microbial fuel cells (MFCs) utilizing fermentable and non-fermentable substrates</b:Title>
    <b:JournalName>Water Res</b:JournalName>
    <b:Year>2008</b:Year>
    <b:Pages>1501-1510</b:Pages>
    <b:Volume>42</b:Volume>
    <b:LCID>en-US</b:LCID>
    <b:RefOrder>11</b:RefOrder>
  </b:Source>
  <b:Source>
    <b:Tag>24</b:Tag>
    <b:SourceType>JournalArticle</b:SourceType>
    <b:Guid>{42344CC7-A424-44A5-BA1C-EF2AD0988124}</b:Guid>
    <b:Author>
      <b:Author>
        <b:NameList>
          <b:Person>
            <b:Last>Bond</b:Last>
            <b:First>D.R.</b:First>
          </b:Person>
          <b:Person>
            <b:Last>Lovley</b:Last>
            <b:First>D.R</b:First>
          </b:Person>
        </b:NameList>
      </b:Author>
    </b:Author>
    <b:Title>Evidence for Involvement of an Electron Shuttle in Electricity Generation by Geothrix fermentans</b:Title>
    <b:JournalName>Appl. Environ. Microbiol</b:JournalName>
    <b:Year>2005</b:Year>
    <b:Pages>2186-2189</b:Pages>
    <b:Volume>71</b:Volume>
    <b:LCID>en-US</b:LCID>
    <b:RefOrder>13</b:RefOrder>
  </b:Source>
  <b:Source>
    <b:Tag>15</b:Tag>
    <b:SourceType>JournalArticle</b:SourceType>
    <b:Guid>{FF2445AA-C447-4648-A6BB-EE72180FF479}</b:Guid>
    <b:Author>
      <b:Author>
        <b:NameList>
          <b:Person>
            <b:Last>Logan</b:Last>
            <b:First>B.E</b:First>
          </b:Person>
        </b:NameList>
      </b:Author>
    </b:Author>
    <b:Title>Exoelectrogenic bacteria that power microbial fuel cells</b:Title>
    <b:JournalName>Nat. Rev. Microbiol</b:JournalName>
    <b:Year>2009</b:Year>
    <b:Pages>375-381</b:Pages>
    <b:Volume>7</b:Volume>
    <b:LCID>en-US</b:LCID>
    <b:RefOrder>18</b:RefOrder>
  </b:Source>
  <b:Source>
    <b:Tag>36</b:Tag>
    <b:SourceType>JournalArticle</b:SourceType>
    <b:Guid>{C35443A9-B047-4A38-AF93-8F039A6DCFF3}</b:Guid>
    <b:Author>
      <b:Author>
        <b:NameList>
          <b:Person>
            <b:Last>Reguera</b:Last>
            <b:First>G.</b:First>
          </b:Person>
          <b:Person>
            <b:Last>McCarthy</b:Last>
            <b:First>K.D.</b:First>
          </b:Person>
          <b:Person>
            <b:Last>Mehta</b:Last>
            <b:First>T.</b:First>
          </b:Person>
          <b:Person>
            <b:Last>Nicoll</b:Last>
            <b:First>J.S.</b:First>
          </b:Person>
          <b:Person>
            <b:Last>Tuominen</b:Last>
            <b:First>M.T.</b:First>
          </b:Person>
          <b:Person>
            <b:Last>Lovley</b:Last>
            <b:First>D.R.</b:First>
          </b:Person>
        </b:NameList>
      </b:Author>
    </b:Author>
    <b:Title>Extracellular electron transfer via microbial nanowires</b:Title>
    <b:JournalName>Nature 2005</b:JournalName>
    <b:Year>2005</b:Year>
    <b:Pages>1098–1101</b:Pages>
    <b:Volume>435</b:Volume>
    <b:LCID>en-US</b:LCID>
    <b:RefOrder>22</b:RefOrder>
  </b:Source>
  <b:Source>
    <b:Tag>50</b:Tag>
    <b:SourceType>JournalArticle</b:SourceType>
    <b:Guid>{948713A9-5CCC-4268-B366-CB9D0D70E59F}</b:Guid>
    <b:Author>
      <b:Author>
        <b:NameList>
          <b:Person>
            <b:Last>Gregory</b:Last>
            <b:First>K.B.</b:First>
          </b:Person>
          <b:Person>
            <b:Last>Bond</b:Last>
            <b:First>D.R.</b:First>
          </b:Person>
          <b:Person>
            <b:Last>Lovley</b:Last>
            <b:First>D.R</b:First>
          </b:Person>
        </b:NameList>
      </b:Author>
    </b:Author>
    <b:Title>Graphite electrodes as electron donors for anaerobic respiration</b:Title>
    <b:JournalName>Env. Microbiol</b:JournalName>
    <b:Year>2004</b:Year>
    <b:Pages>596-604</b:Pages>
    <b:Volume>6</b:Volume>
    <b:LCID>en-US</b:LCID>
    <b:RefOrder>41</b:RefOrder>
  </b:Source>
  <b:Source>
    <b:Tag>27</b:Tag>
    <b:SourceType>JournalArticle</b:SourceType>
    <b:Guid>{7B56C576-93E1-4506-A0A8-31264809CED2}</b:Guid>
    <b:Author>
      <b:Author>
        <b:NameList>
          <b:Person>
            <b:Last>Lanthier</b:Last>
            <b:First>M.</b:First>
          </b:Person>
          <b:Person>
            <b:Last>Gregory</b:Last>
            <b:First>K.B.</b:First>
          </b:Person>
          <b:Person>
            <b:Last>Lovley</b:Last>
            <b:First>D.R.</b:First>
          </b:Person>
        </b:NameList>
      </b:Author>
    </b:Author>
    <b:Title>Growth with high planktonic biomass in Shewanella oneidensis fuel cells</b:Title>
    <b:JournalName>FEMS Microbiol. Lett</b:JournalName>
    <b:Year>2008</b:Year>
    <b:Pages>29-35</b:Pages>
    <b:Volume>278</b:Volume>
    <b:LCID>en-US</b:LCID>
    <b:RefOrder>12</b:RefOrder>
  </b:Source>
  <b:Source>
    <b:Tag>10</b:Tag>
    <b:SourceType>JournalArticle</b:SourceType>
    <b:Guid>{B2B53F24-10B7-4428-8AAC-F5A3C68EED2C}</b:Guid>
    <b:Author>
      <b:Author>
        <b:NameList>
          <b:Person>
            <b:Last>Tender</b:Last>
            <b:First>L.M.</b:First>
          </b:Person>
          <b:Person>
            <b:Last>Reimers</b:Last>
            <b:First>C.E.</b:First>
          </b:Person>
          <b:Person>
            <b:Last>Stecher</b:Last>
            <b:First>H.A.</b:First>
          </b:Person>
          <b:Person>
            <b:Last>Holmes</b:Last>
            <b:First>D.E.</b:First>
          </b:Person>
          <b:Person>
            <b:Last>Bond</b:Last>
            <b:First>D.R.</b:First>
          </b:Person>
          <b:Person>
            <b:Last>Lowy</b:Last>
            <b:First>D.A.</b:First>
          </b:Person>
          <b:Person>
            <b:Last>Pilobello</b:Last>
            <b:First>K.</b:First>
          </b:Person>
          <b:Person>
            <b:Last>Fertig</b:Last>
            <b:First>S.J.</b:First>
          </b:Person>
          <b:Person>
            <b:Last>Lovley</b:Last>
            <b:First>D.R.</b:First>
          </b:Person>
        </b:NameList>
      </b:Author>
    </b:Author>
    <b:Title>Harnessing microbially generated power on the seafloor</b:Title>
    <b:JournalName>Nat. Biotechnol</b:JournalName>
    <b:Year>2002</b:Year>
    <b:Pages>821-825</b:Pages>
    <b:Volume>20</b:Volume>
    <b:LCID>en-US</b:LCID>
    <b:RefOrder>24</b:RefOrder>
  </b:Source>
  <b:Source>
    <b:Tag>39</b:Tag>
    <b:SourceType>JournalArticle</b:SourceType>
    <b:Guid>{437E8727-0B82-4F3D-BC55-361B24792D90}</b:Guid>
    <b:Author>
      <b:Author>
        <b:NameList>
          <b:Person>
            <b:Last>Park</b:Last>
            <b:First>D.H.</b:First>
          </b:Person>
          <b:Person>
            <b:Last>Zeikus</b:Last>
            <b:First>J.G.</b:First>
          </b:Person>
        </b:NameList>
      </b:Author>
    </b:Author>
    <b:Title>Improved fuel cell and electrode designs for producing electricity from microbial degradation</b:Title>
    <b:JournalName>Biotechnol. Bioeng</b:JournalName>
    <b:Year>2003</b:Year>
    <b:Pages>348–355</b:Pages>
    <b:Volume>81</b:Volume>
    <b:LCID>en-US</b:LCID>
    <b:RefOrder>40</b:RefOrder>
  </b:Source>
  <b:Source>
    <b:Tag>72</b:Tag>
    <b:SourceType>Report</b:SourceType>
    <b:Guid>{C391D922-6B79-4333-AAAB-58EE892E40F5}</b:Guid>
    <b:Author>
      <b:Author>
        <b:NameList>
          <b:Person>
            <b:Last>Tang</b:Last>
            <b:First>Yinjie</b:First>
            <b:Middle>J.</b:Middle>
          </b:Person>
          <b:Person>
            <b:Last>Martin</b:Last>
            <b:First>Hector</b:First>
            <b:Middle>Garcia</b:Middle>
          </b:Person>
          <b:Person>
            <b:Last>Deutschbauer</b:Last>
            <b:First>Adam</b:First>
          </b:Person>
        </b:NameList>
      </b:Author>
    </b:Author>
    <b:Title>Invariability of central metabolic flux distribution in Shewanella oneidensis MR-1 under environmental or genetic perturbations</b:Title>
    <b:Year>2017</b:Year>
    <b:City>Washington</b:City>
    <b:Publisher>Department of Energy, Environmental and Chemical Engineering, Washington University, St.</b:Publisher>
    <b:LCID>en-US</b:LCID>
    <b:RefOrder>68</b:RefOrder>
  </b:Source>
  <b:Source>
    <b:Tag>61</b:Tag>
    <b:SourceType>JournalArticle</b:SourceType>
    <b:Guid>{860B7B89-A820-4131-87C9-775938AE5ADC}</b:Guid>
    <b:Title>Mathematical model for microbial fuel cells with anodic biofilms and anaerobic digestion</b:Title>
    <b:Year>2008</b:Year>
    <b:Author>
      <b:Author>
        <b:NameList>
          <b:Person>
            <b:Last>Picioreanu</b:Last>
            <b:First>C.</b:First>
          </b:Person>
          <b:Person>
            <b:Last>Katuri</b:Last>
            <b:First>K.</b:First>
            <b:Middle>P.</b:Middle>
          </b:Person>
          <b:Person>
            <b:Last>Head</b:Last>
            <b:First>I.</b:First>
            <b:Middle>M.</b:Middle>
          </b:Person>
          <b:Person>
            <b:Last>Scott</b:Last>
            <b:First>M.</b:First>
            <b:Middle>C. M. van Loosdrecht and K.</b:Middle>
          </b:Person>
        </b:NameList>
      </b:Author>
    </b:Author>
    <b:JournalName>Water Science &amp; Technology—WST |</b:JournalName>
    <b:Pages>965</b:Pages>
    <b:Volume>57.7</b:Volume>
    <b:LCID>en-US</b:LCID>
    <b:RefOrder>61</b:RefOrder>
  </b:Source>
  <b:Source>
    <b:Tag>68</b:Tag>
    <b:SourceType>JournalArticle</b:SourceType>
    <b:Guid>{2454A889-7B8F-4289-8818-CDDBA82408D5}</b:Guid>
    <b:Author>
      <b:Author>
        <b:NameList>
          <b:Person>
            <b:Last>Sethuraman</b:Last>
            <b:First>Vijay</b:First>
            <b:Middle>A.</b:Middle>
          </b:Person>
          <b:Person>
            <b:Last>Khan</b:Last>
            <b:First>Saahir</b:First>
          </b:Person>
          <b:Person>
            <b:Last>Jur</b:Last>
            <b:First>Jesse</b:First>
            <b:Middle>S.</b:Middle>
          </b:Person>
        </b:NameList>
      </b:Author>
    </b:Author>
    <b:Title>Measuring Oxygen, Carbon Monoxide and Hydrogen Sulfide Diffusion Coefficient and Solubility in Nafion Membranes</b:Title>
    <b:JournalName>ELECTROCHIMICA ACTA</b:JournalName>
    <b:Year>2009</b:Year>
    <b:Pages>6850-6860</b:Pages>
    <b:Volume>54</b:Volume>
    <b:Issue>27</b:Issue>
    <b:LCID>en-US</b:LCID>
    <b:RefOrder>66</b:RefOrder>
  </b:Source>
  <b:Source>
    <b:Tag>38</b:Tag>
    <b:SourceType>JournalArticle</b:SourceType>
    <b:Guid>{D27B29B1-7D42-464C-BF77-BAC0E0695E99}</b:Guid>
    <b:Author>
      <b:Author>
        <b:NameList>
          <b:Person>
            <b:Last>Holmes</b:Last>
            <b:First>D.E.</b:First>
          </b:Person>
          <b:Person>
            <b:Last>Bond</b:Last>
            <b:First>D.R.</b:First>
          </b:Person>
          <b:Person>
            <b:Last>O'Neil</b:Last>
            <b:First>R.A.</b:First>
          </b:Person>
          <b:Person>
            <b:Last>Reimers</b:Last>
            <b:First>C.E.</b:First>
          </b:Person>
          <b:Person>
            <b:Last>Tender</b:Last>
            <b:First>L.R.</b:First>
          </b:Person>
          <b:Person>
            <b:Last>Lovley</b:Last>
            <b:First>D.R.</b:First>
          </b:Person>
        </b:NameList>
      </b:Author>
    </b:Author>
    <b:Title>Microbial communities associated with electrodes harvesting electricity from a variety of aquatic sediments</b:Title>
    <b:JournalName>Microbial Ecol</b:JournalName>
    <b:Year>2004</b:Year>
    <b:Pages>178-190</b:Pages>
    <b:Volume>48</b:Volume>
    <b:LCID>en-US</b:LCID>
    <b:RefOrder>26</b:RefOrder>
  </b:Source>
  <b:Source>
    <b:Tag>49</b:Tag>
    <b:SourceType>JournalArticle</b:SourceType>
    <b:Guid>{631B066E-4949-4349-A95E-8E62011DDA68}</b:Guid>
    <b:Author>
      <b:Author>
        <b:NameList>
          <b:Person>
            <b:Last>Gil</b:Last>
            <b:First>G.C.</b:First>
          </b:Person>
          <b:Person>
            <b:Last>Chang</b:Last>
            <b:First>I.S.</b:First>
          </b:Person>
          <b:Person>
            <b:Last>Kim</b:Last>
            <b:First>B.H.</b:First>
          </b:Person>
          <b:Person>
            <b:Last>Kim</b:Last>
            <b:First>M.</b:First>
          </b:Person>
          <b:Person>
            <b:Last>Jang</b:Last>
            <b:First>J.K.</b:First>
          </b:Person>
          <b:Person>
            <b:Last>Park</b:Last>
            <b:First>H.S.</b:First>
          </b:Person>
          <b:Person>
            <b:Last>Kim</b:Last>
            <b:First>H.J.</b:First>
          </b:Person>
        </b:NameList>
      </b:Author>
    </b:Author>
    <b:Title>Operational parameters affecting the performannce of a mediator-less microbial fuel cell</b:Title>
    <b:JournalName>Biosens. Bioelectron</b:JournalName>
    <b:Year>2003</b:Year>
    <b:Pages>327-334</b:Pages>
    <b:Volume>18</b:Volume>
    <b:LCID>en-US</b:LCID>
    <b:RefOrder>39</b:RefOrder>
  </b:Source>
  <b:Source>
    <b:Tag>53</b:Tag>
    <b:SourceType>JournalArticle</b:SourceType>
    <b:Guid>{9362ACFA-7762-44B0-ADEB-FCD20BED9934}</b:Guid>
    <b:Title>Microbial fuel cell as new technology for bioelectricity generation: A review</b:Title>
    <b:Year>2015</b:Year>
    <b:Author>
      <b:Author>
        <b:NameList>
          <b:Person>
            <b:Last>Rahimnejad</b:Last>
            <b:First>Mostafa</b:First>
          </b:Person>
          <b:Person>
            <b:Last>Adhami</b:Last>
            <b:First>Arash</b:First>
          </b:Person>
          <b:Person>
            <b:Last>Darvari</b:Last>
            <b:First>Soheil</b:First>
          </b:Person>
          <b:Person>
            <b:Last>Zirepour</b:Last>
            <b:First>Alireza</b:First>
          </b:Person>
          <b:Person>
            <b:Last>Oh</b:Last>
            <b:First>Sang-Eun</b:First>
          </b:Person>
        </b:NameList>
      </b:Author>
    </b:Author>
    <b:JournalName>Alexandria Engineering Journal</b:JournalName>
    <b:Pages>36-42</b:Pages>
    <b:LCID>en-US</b:LCID>
    <b:RefOrder>55</b:RefOrder>
  </b:Source>
  <b:Source>
    <b:Tag>33</b:Tag>
    <b:SourceType>JournalArticle</b:SourceType>
    <b:Guid>{BE680B0F-1231-4F28-B4C5-EE546D152FF2}</b:Guid>
    <b:Author>
      <b:Author>
        <b:NameList>
          <b:Person>
            <b:Last>Logan</b:Last>
            <b:First>B.E.</b:First>
          </b:Person>
          <b:Person>
            <b:Last>Hamelers</b:Last>
            <b:First>B.</b:First>
          </b:Person>
          <b:Person>
            <b:Last>Rozendal</b:Last>
            <b:First>R.</b:First>
          </b:Person>
          <b:Person>
            <b:Last>Schroder</b:Last>
            <b:First>U.</b:First>
          </b:Person>
          <b:Person>
            <b:Last>Keller</b:Last>
            <b:First>J.</b:First>
          </b:Person>
          <b:Person>
            <b:Last>Freguia</b:Last>
            <b:First>S.</b:First>
          </b:Person>
          <b:Person>
            <b:Last>Aelterman</b:Last>
            <b:First>P.</b:First>
          </b:Person>
          <b:Person>
            <b:Last>Verstraete</b:Last>
            <b:First>W.</b:First>
          </b:Person>
          <b:Person>
            <b:Last>Rabaey</b:Last>
            <b:First>K.</b:First>
          </b:Person>
        </b:NameList>
      </b:Author>
    </b:Author>
    <b:Title>Microbial fuel cells: Methodology and technology</b:Title>
    <b:JournalName>Environ. Sci. Technol</b:JournalName>
    <b:Year>2006</b:Year>
    <b:Pages>5181–5192</b:Pages>
    <b:Volume>40</b:Volume>
    <b:LCID>en-US</b:LCID>
    <b:RefOrder>37</b:RefOrder>
  </b:Source>
  <b:Source>
    <b:Tag>47</b:Tag>
    <b:SourceType>JournalArticle</b:SourceType>
    <b:Guid>{EC371D64-3114-4C13-AFF1-F31F36B7BE75}</b:Guid>
    <b:Author>
      <b:Author>
        <b:NameList>
          <b:Person>
            <b:Last>Logan</b:Last>
            <b:First>B.E.</b:First>
          </b:Person>
          <b:Person>
            <b:Last>Regan</b:Last>
            <b:First>J.M.</b:First>
          </b:Person>
        </b:NameList>
      </b:Author>
    </b:Author>
    <b:Title>Microbial fuel cells-challenges and applications</b:Title>
    <b:JournalName>Environ. Sci. Technol</b:JournalName>
    <b:Year>2006</b:Year>
    <b:Pages>5172-5180</b:Pages>
    <b:Volume>40</b:Volume>
    <b:LCID>en-US</b:LCID>
    <b:RefOrder>74</b:RefOrder>
  </b:Source>
  <b:Source>
    <b:Tag>32</b:Tag>
    <b:SourceType>JournalArticle</b:SourceType>
    <b:Guid>{AAAA0AA0-3392-40E3-8303-B9BE230E6007}</b:Guid>
    <b:Author>
      <b:Author>
        <b:NameList>
          <b:Person>
            <b:Last>Rabaey</b:Last>
            <b:First>K.</b:First>
          </b:Person>
          <b:Person>
            <b:Last>Boon</b:Last>
            <b:First>N.</b:First>
          </b:Person>
          <b:Person>
            <b:Last>Hofte</b:Last>
            <b:First>M.</b:First>
          </b:Person>
          <b:Person>
            <b:Last>Verstraete</b:Last>
            <b:First>W.</b:First>
          </b:Person>
        </b:NameList>
      </b:Author>
    </b:Author>
    <b:Title>Microbial phenazine production enhances electron transfer in biofuel cells</b:Title>
    <b:JournalName>Environ. Sci. Technol</b:JournalName>
    <b:Year>2005</b:Year>
    <b:Pages>3401-3408</b:Pages>
    <b:Volume>39</b:Volume>
    <b:LCID>en-US</b:LCID>
    <b:RefOrder>19</b:RefOrder>
  </b:Source>
  <b:Source>
    <b:Tag>46</b:Tag>
    <b:SourceType>JournalArticle</b:SourceType>
    <b:Guid>{38484DBF-3A56-4EF4-B75A-4F33D3B22250}</b:Guid>
    <b:Author>
      <b:Author>
        <b:NameList>
          <b:Person>
            <b:Last>Franks</b:Last>
            <b:First>A.E.</b:First>
          </b:Person>
          <b:Person>
            <b:Last>Nevin</b:Last>
            <b:First>K.P.</b:First>
          </b:Person>
          <b:Person>
            <b:Last>Glaven</b:Last>
            <b:First>R.H.</b:First>
          </b:Person>
          <b:Person>
            <b:Last>Lovley</b:Last>
            <b:First>D.R.</b:First>
          </b:Person>
        </b:NameList>
      </b:Author>
    </b:Author>
    <b:Title>Microtoming Coupled to Microarray Analysis to Evaluate the Spatial Metabolic Status of Geobacter sulfurreducens Biofilms</b:Title>
    <b:JournalName>ISME J</b:JournalName>
    <b:Year>2010</b:Year>
    <b:Pages>137</b:Pages>
    <b:Volume>1038</b:Volume>
    <b:LCID>en-US</b:LCID>
    <b:RefOrder>36</b:RefOrder>
  </b:Source>
  <b:Source>
    <b:Tag>65</b:Tag>
    <b:SourceType>ArticleInAPeriodical</b:SourceType>
    <b:Guid>{EF66B1E5-35CF-4F3F-AAE3-5C7ADE1BE8A9}</b:Guid>
    <b:Author>
      <b:Author>
        <b:NameList>
          <b:Person>
            <b:Last>Calder</b:Last>
            <b:First>Michael</b:First>
            <b:Middle>Alexander</b:Middle>
          </b:Person>
        </b:NameList>
      </b:Author>
    </b:Author>
    <b:Title>Modeling of a Microbial Fuel Cell</b:Title>
    <b:Year>2007</b:Year>
    <b:PeriodicalTitle>Master of Science in Energy and Environment</b:PeriodicalTitle>
    <b:Month>August</b:Month>
    <b:LCID>en-US</b:LCID>
    <b:RefOrder>62</b:RefOrder>
  </b:Source>
  <b:Source>
    <b:Tag>64</b:Tag>
    <b:SourceType>ConferenceProceedings</b:SourceType>
    <b:Guid>{066DBFFF-D96D-4C0F-B87F-45E5CB04D89B}</b:Guid>
    <b:Author>
      <b:Author>
        <b:NameList>
          <b:Person>
            <b:Last>Zhao</b:Last>
            <b:First>Li</b:First>
          </b:Person>
          <b:Person>
            <b:Last>Brouwer</b:Last>
            <b:First>Jacob</b:First>
          </b:Person>
          <b:Person>
            <b:Last>Naviaux</b:Last>
            <b:First>John</b:First>
          </b:Person>
          <b:Person>
            <b:Last>Hochbaum</b:Last>
            <b:First>Allon</b:First>
          </b:Person>
        </b:NameList>
      </b:Author>
    </b:Author>
    <b:Title>MODELING OF POLARIZATION LOSSES OF A MICROBIAL FUEL CELL</b:Title>
    <b:Year>2014</b:Year>
    <b:ConferenceName>Proceedings of the ASME 2014 12th International Conference on Fuel Cell Science, Engineering and Technology</b:ConferenceName>
    <b:City>Bostone</b:City>
    <b:LCID>en-US</b:LCID>
    <b:RefOrder>60</b:RefOrder>
  </b:Source>
  <b:Source>
    <b:Tag>73</b:Tag>
    <b:SourceType>JournalArticle</b:SourceType>
    <b:Guid>{8B638194-12A3-4B61-B274-44ED6E9533BB}</b:Guid>
    <b:Title>Modeling Substrate Utilization,Metabolite Production, and Uranium Immobilization in Shewanella oneidensis Biofilms</b:Title>
    <b:Year>2017</b:Year>
    <b:Author>
      <b:Author>
        <b:NameList>
          <b:Person>
            <b:Last>Renslow</b:Last>
            <b:First>Ryan</b:First>
            <b:Middle>S.</b:Middle>
          </b:Person>
          <b:Person>
            <b:Last>Ahmed</b:Last>
            <b:First>Bulbul</b:First>
          </b:Person>
          <b:Person>
            <b:Last>Nuñez</b:Last>
            <b:First>Jamie</b:First>
            <b:Middle>R.</b:Middle>
          </b:Person>
        </b:NameList>
      </b:Author>
    </b:Author>
    <b:JournalName>forintiers in Enviromental Science</b:JournalName>
    <b:Pages>30</b:Pages>
    <b:Volume>5</b:Volume>
    <b:LCID>en-US</b:LCID>
    <b:RefOrder>69</b:RefOrder>
  </b:Source>
  <b:Source>
    <b:Tag>63</b:Tag>
    <b:SourceType>JournalArticle</b:SourceType>
    <b:Guid>{303A3084-9EC6-439C-B6C4-3AA845BBD248}</b:Guid>
    <b:Author>
      <b:Author>
        <b:NameList>
          <b:Person>
            <b:Last>Zenga</b:Last>
            <b:First>Yingzhi</b:First>
          </b:Person>
          <b:Person>
            <b:Last>Choob</b:Last>
            <b:First>Yeng</b:First>
            <b:Middle>Fung</b:Middle>
          </b:Person>
        </b:NameList>
      </b:Author>
    </b:Author>
    <b:Title>Modelling and simulation of two-chamber microbial fuel cell</b:Title>
    <b:JournalName>Journal of Power Sources</b:JournalName>
    <b:Year>2010</b:Year>
    <b:Pages>79–89</b:Pages>
    <b:Volume>195</b:Volume>
    <b:LCID>en-US</b:LCID>
    <b:RefOrder>59</b:RefOrder>
  </b:Source>
  <b:Source>
    <b:Tag>57</b:Tag>
    <b:SourceType>JournalArticle</b:SourceType>
    <b:Guid>{F4399B5A-29C1-469D-A78B-EFBEE060D679}</b:Guid>
    <b:Author>
      <b:Author>
        <b:NameList>
          <b:Person>
            <b:Last>Madani</b:Last>
            <b:First>Sara</b:First>
          </b:Person>
          <b:Person>
            <b:Last>Gheshlaghi</b:Last>
            <b:First>Reza</b:First>
          </b:Person>
          <b:Person>
            <b:Last>Mahdavi</b:Last>
            <b:First>Mahmood</b:First>
            <b:Middle>Akhavan</b:Middle>
          </b:Person>
          <b:Person>
            <b:Last>Sobhani</b:Last>
            <b:First>Mahdieh</b:First>
          </b:Person>
          <b:Person>
            <b:Last>Elkamel</b:Last>
            <b:First>Ali</b:First>
          </b:Person>
        </b:NameList>
      </b:Author>
    </b:Author>
    <b:Title>Optimization of the performance of a double-chamber microbial fuel cell through factorial design of experiments and response surface methodology</b:Title>
    <b:JournalName>Fuel</b:JournalName>
    <b:Year>15Jun2015</b:Year>
    <b:Pages>434-440</b:Pages>
    <b:Volume>150</b:Volume>
    <b:LCID>en-US</b:LCID>
    <b:RefOrder>53</b:RefOrder>
  </b:Source>
  <b:Source>
    <b:Tag>13</b:Tag>
    <b:SourceType>JournalArticle</b:SourceType>
    <b:Guid>{360295F0-9652-456E-A0E1-A983E9673331}</b:Guid>
    <b:Author>
      <b:Author>
        <b:NameList>
          <b:Person>
            <b:Last>Behera</b:Last>
            <b:First>M.</b:First>
          </b:Person>
          <b:Person>
            <b:Last>Jana</b:Last>
            <b:First>P.S.</b:First>
          </b:Person>
          <b:Person>
            <b:Last>Ghangrekar</b:Last>
            <b:First>M.M.</b:First>
          </b:Person>
        </b:NameList>
      </b:Author>
    </b:Author>
    <b:Title>Performance evaluation of low cost microbial fuel cell fabricated using earthen pot with biotic and abiotic cathode</b:Title>
    <b:JournalName>Bioresour. Technol</b:JournalName>
    <b:Year>2009</b:Year>
    <b:Pages>1183-1189</b:Pages>
    <b:Volume>101</b:Volume>
    <b:LCID>en-US</b:LCID>
    <b:RefOrder>46</b:RefOrder>
  </b:Source>
  <b:Source>
    <b:Tag>56</b:Tag>
    <b:SourceType>JournalArticle</b:SourceType>
    <b:Guid>{15C30D9D-1071-40C0-B7B6-E337D1DBEDF0}</b:Guid>
    <b:Author>
      <b:Author>
        <b:NameList>
          <b:Person>
            <b:Last>Kong</b:Last>
            <b:First>Xiaoying</b:First>
          </b:Person>
          <b:Person>
            <b:Last>Yang</b:Last>
            <b:First>Gaixiu</b:First>
          </b:Person>
          <b:Person>
            <b:Last>Sun</b:Last>
            <b:First>Yongming</b:First>
          </b:Person>
        </b:NameList>
      </b:Author>
    </b:Author>
    <b:Title>Performance Investigation of Batch Mode Microbial Fuel Cells Fed With High Concentration of Glucose</b:Title>
    <b:Year>2018</b:Year>
    <b:JournalName>Biomwdical journal of scientifce &amp; Technical Reshearch</b:JournalName>
    <b:Volume>3</b:Volume>
    <b:Issue>2</b:Issue>
    <b:LCID>en-US</b:LCID>
    <b:RefOrder>52</b:RefOrder>
  </b:Source>
  <b:Source>
    <b:Tag>5</b:Tag>
    <b:SourceType>JournalArticle</b:SourceType>
    <b:Guid>{C4F1A9CE-22D3-49FA-B35D-5F8BDFE36E23}</b:Guid>
    <b:Author>
      <b:Author>
        <b:NameList>
          <b:Person>
            <b:Last>T.A</b:Last>
            <b:First>Gottesfeld</b:First>
            <b:Middle>S. and Zawodzinski</b:Middle>
          </b:Person>
        </b:NameList>
      </b:Author>
    </b:Author>
    <b:Title>Polymer electrolyte fuel cell</b:Title>
    <b:JournalName>Adv. Electrochem.Sci</b:JournalName>
    <b:Year>1997</b:Year>
    <b:Pages>195-301</b:Pages>
    <b:Volume>5</b:Volume>
    <b:LCID>en-US</b:LCID>
    <b:RefOrder>7</b:RefOrder>
  </b:Source>
  <b:Source>
    <b:Tag>29</b:Tag>
    <b:SourceType>JournalArticle</b:SourceType>
    <b:Guid>{C4231381-4852-4CDA-A786-D99D0DD21047}</b:Guid>
    <b:Author>
      <b:Author>
        <b:NameList>
          <b:Person>
            <b:Last>Cheng</b:Last>
            <b:First>S.</b:First>
          </b:Person>
          <b:Person>
            <b:Last>Liu</b:Last>
            <b:First>H.</b:First>
          </b:Person>
          <b:Person>
            <b:Last>Logan</b:Last>
            <b:First>B.E.</b:First>
          </b:Person>
        </b:NameList>
      </b:Author>
    </b:Author>
    <b:Title>Power densities using different cathode catalysts (Pt and CoTMPP) and polymer binders (Nafion and PTFE) in single chamber microbial fuel cells</b:Title>
    <b:JournalName>Env. Sci. Tech</b:JournalName>
    <b:Year>2006</b:Year>
    <b:Pages>364-369</b:Pages>
    <b:Volume>40</b:Volume>
    <b:LCID>en-US</b:LCID>
    <b:RefOrder>16</b:RefOrder>
  </b:Source>
  <b:Source>
    <b:Tag>Nev08</b:Tag>
    <b:SourceType>JournalArticle</b:SourceType>
    <b:Guid>{43C5F9B8-BC40-40CD-A997-BFB7FDFE8490}</b:Guid>
    <b:Author>
      <b:Author>
        <b:NameList>
          <b:Person>
            <b:Last>Nevin</b:Last>
            <b:First>K.P.</b:First>
          </b:Person>
          <b:Person>
            <b:Last>Richter</b:Last>
            <b:First>H.</b:First>
          </b:Person>
          <b:Person>
            <b:Last>Covalla</b:Last>
            <b:First>S.F.</b:First>
          </b:Person>
          <b:Person>
            <b:Last>Johnson</b:Last>
            <b:First>J.P.</b:First>
          </b:Person>
          <b:Person>
            <b:Last>Woodard</b:Last>
            <b:First>T.L.</b:First>
          </b:Person>
          <b:Person>
            <b:Last>Orloff</b:Last>
            <b:First>A.L.</b:First>
          </b:Person>
          <b:Person>
            <b:Last>Jia</b:Last>
            <b:First>H.</b:First>
          </b:Person>
          <b:Person>
            <b:Last>Zhang</b:Last>
            <b:First>M.</b:First>
          </b:Person>
          <b:Person>
            <b:Last>Lovley</b:Last>
            <b:First>D.R.</b:First>
          </b:Person>
        </b:NameList>
      </b:Author>
    </b:Author>
    <b:Title>Power output and columbic efficiencies from biofilms of Geobacter sulfurreducens comparable to mixed community microbial fuel cells</b:Title>
    <b:JournalName>Environ. Microbiol</b:JournalName>
    <b:Year>2008</b:Year>
    <b:Pages>2505-2514</b:Pages>
    <b:Volume>10</b:Volume>
    <b:LCID>en-US</b:LCID>
    <b:RefOrder>27</b:RefOrder>
  </b:Source>
  <b:Source>
    <b:Tag>44</b:Tag>
    <b:SourceType>JournalArticle</b:SourceType>
    <b:Guid>{258786D1-97CB-448D-948E-A7547224EA0F}</b:Guid>
    <b:Author>
      <b:Author>
        <b:NameList>
          <b:Person>
            <b:Last>Torres</b:Last>
            <b:First>C.I.</b:First>
          </b:Person>
          <b:Person>
            <b:Last>Kato Marcus</b:Last>
            <b:First>A.</b:First>
          </b:Person>
          <b:Person>
            <b:Last>Rittmann</b:Last>
            <b:First>B.E.</b:First>
          </b:Person>
        </b:NameList>
      </b:Author>
    </b:Author>
    <b:Title>Proton transport inside the biofilm limits electrical current generation by anode-respiring bacteria</b:Title>
    <b:JournalName>Biotechnol. Bioeng</b:JournalName>
    <b:Year>2008</b:Year>
    <b:Pages>872-881</b:Pages>
    <b:Volume>100</b:Volume>
    <b:LCID>en-US</b:LCID>
    <b:RefOrder>34</b:RefOrder>
  </b:Source>
  <b:Source>
    <b:Tag>42</b:Tag>
    <b:SourceType>JournalArticle</b:SourceType>
    <b:Guid>{B46D177B-FB03-4205-8915-753EA5284407}</b:Guid>
    <b:Author>
      <b:Author>
        <b:NameList>
          <b:Person>
            <b:Last>Yi</b:Last>
            <b:First>H.</b:First>
          </b:Person>
          <b:Person>
            <b:Last>Nevin</b:Last>
            <b:First>K.P.</b:First>
          </b:Person>
          <b:Person>
            <b:Last>Kim</b:Last>
            <b:First>B.C.</b:First>
          </b:Person>
          <b:Person>
            <b:Last>Franks</b:Last>
            <b:First>A.E.</b:First>
          </b:Person>
          <b:Person>
            <b:Last>Klimes</b:Last>
            <b:First>A.</b:First>
          </b:Person>
          <b:Person>
            <b:Last>Tender</b:Last>
            <b:First>L.M.</b:First>
          </b:Person>
          <b:Person>
            <b:Last>Lovley</b:Last>
            <b:First>D.R.</b:First>
          </b:Person>
        </b:NameList>
      </b:Author>
    </b:Author>
    <b:Title>Selection of a variant of Geobacter sulfurreducens with enhanced capacity for current production in microbial fuel cells</b:Title>
    <b:JournalName>Biosens. Bioelectron</b:JournalName>
    <b:Year>2008</b:Year>
    <b:Pages>3498-3503</b:Pages>
    <b:Volume>24</b:Volume>
    <b:LCID>en-US</b:LCID>
    <b:RefOrder>30</b:RefOrder>
  </b:Source>
  <b:Source>
    <b:Tag>18</b:Tag>
    <b:SourceType>JournalArticle</b:SourceType>
    <b:Guid>{A859CB81-3126-4CA6-B743-9189E23D1771}</b:Guid>
    <b:Author>
      <b:Author>
        <b:NameList>
          <b:Person>
            <b:Last>Zhang</b:Last>
            <b:First>T.</b:First>
          </b:Person>
          <b:Person>
            <b:Last>Gannon</b:Last>
            <b:First>S.M.</b:First>
          </b:Person>
          <b:Person>
            <b:Last>Nevin</b:Last>
            <b:First>K.P.</b:First>
          </b:Person>
          <b:Person>
            <b:Last>Franks</b:Last>
            <b:First>A.E.</b:First>
          </b:Person>
          <b:Person>
            <b:Last>Lovley</b:Last>
            <b:First>D.R.</b:First>
          </b:Person>
        </b:NameList>
      </b:Author>
    </b:Author>
    <b:Title>Stimulating the anaerobic degradation of aromatic hydrocarbons in contaminatedsediments by providing an electrode as the electron acceptor</b:Title>
    <b:JournalName>Environm. Microbiol. Rep</b:JournalName>
    <b:Year>2010</b:Year>
    <b:Pages>348-427</b:Pages>
    <b:Volume>73</b:Volume>
    <b:LCID>en-US</b:LCID>
    <b:RefOrder>47</b:RefOrder>
  </b:Source>
  <b:Source>
    <b:Tag>12</b:Tag>
    <b:SourceType>JournalArticle</b:SourceType>
    <b:Guid>{35843AAD-0246-47C5-AF80-4AACCADDE73C}</b:Guid>
    <b:Author>
      <b:Author>
        <b:NameList>
          <b:Person>
            <b:Last>Rezaei</b:Last>
            <b:First>F.</b:First>
          </b:Person>
          <b:Person>
            <b:Last>Richard</b:Last>
            <b:First>T.L.</b:First>
          </b:Person>
          <b:Person>
            <b:Last>Brennan</b:Last>
            <b:First>R.A.</b:First>
          </b:Person>
          <b:Person>
            <b:Last>Logan</b:Last>
            <b:First>B.E</b:First>
          </b:Person>
        </b:NameList>
      </b:Author>
    </b:Author>
    <b:Title>Substrate-enhanced microbial fuel cells for improved remote power generation from sediment-based systems</b:Title>
    <b:JournalName>Environ. Sci.Technol</b:JournalName>
    <b:Year>2007</b:Year>
    <b:Pages>4053-4058</b:Pages>
    <b:Volume>41</b:Volume>
    <b:LCID>en-US</b:LCID>
    <b:RefOrder>45</b:RefOrder>
  </b:Source>
  <b:Source>
    <b:Tag>25</b:Tag>
    <b:SourceType>JournalArticle</b:SourceType>
    <b:Guid>{E865BAA0-B368-4F80-9715-5589C0B09214}</b:Guid>
    <b:Author>
      <b:Author>
        <b:NameList>
          <b:Person>
            <b:Last>Freguia</b:Last>
            <b:First>S.</b:First>
          </b:Person>
          <b:Person>
            <b:Last>Rabaey</b:Last>
            <b:First>K.</b:First>
          </b:Person>
          <b:Person>
            <b:Last>Yuan</b:Last>
            <b:First>Z.</b:First>
          </b:Person>
          <b:Person>
            <b:Last>Keller</b:Last>
            <b:First>J.</b:First>
          </b:Person>
        </b:NameList>
      </b:Author>
    </b:Author>
    <b:Title>Syntrophic processes drive the conversion of glucose in microbial fuel cell anodes</b:Title>
    <b:JournalName>Environ. Sci. Technol</b:JournalName>
    <b:Year>2008</b:Year>
    <b:Pages>7937-7943</b:Pages>
    <b:Volume>42</b:Volume>
    <b:LCID>en-US</b:LCID>
    <b:RefOrder>10</b:RefOrder>
  </b:Source>
  <b:Source>
    <b:Tag>9</b:Tag>
    <b:SourceType>JournalArticle</b:SourceType>
    <b:Guid>{4CD24B66-FD5D-41A7-995D-4C6B8B3B9DB4}</b:Guid>
    <b:Title>The first demonstration of a microbial fuel cell as a viable power supply: Powering a meteorological buoy</b:Title>
    <b:JournalName>Power Sourc</b:JournalName>
    <b:Year>2008</b:Year>
    <b:Pages>571-575</b:Pages>
    <b:Volume>179</b:Volume>
    <b:LCID>en-US</b:LCID>
    <b:RefOrder>43</b:RefOrder>
  </b:Source>
  <b:Source>
    <b:Tag>67</b:Tag>
    <b:SourceType>JournalArticle</b:SourceType>
    <b:Guid>{827DFAD2-233D-46F9-A40F-739618337A58}</b:Guid>
    <b:Author>
      <b:Author>
        <b:NameList>
          <b:Person>
            <b:Last>Elias</b:Last>
            <b:First>Dwayne</b:First>
            <b:Middle>A.</b:Middle>
          </b:Person>
          <b:Person>
            <b:Last>Tollaksen</b:Last>
            <b:First>Sandra</b:First>
            <b:Middle>L.</b:Middle>
          </b:Person>
          <b:Person>
            <b:Last>Kennedy</b:Last>
            <b:First>David</b:First>
            <b:Middle>W.</b:Middle>
          </b:Person>
          <b:Person>
            <b:Last>Mottaz</b:Last>
            <b:First>Heather</b:First>
            <b:Middle>M.</b:Middle>
          </b:Person>
        </b:NameList>
      </b:Author>
    </b:Author>
    <b:Title>The infuence of cultivation methods on Shewanella oneidensis physiology and proteome expression</b:Title>
    <b:Year>2008</b:Year>
    <b:Pages>313–324</b:Pages>
    <b:JournalName>Arch Microbiol</b:JournalName>
    <b:Volume>189</b:Volume>
    <b:LCID>en-US</b:LCID>
    <b:RefOrder>64</b:RefOrder>
  </b:Source>
  <b:Source>
    <b:Tag>62</b:Tag>
    <b:SourceType>JournalArticle</b:SourceType>
    <b:Guid>{029DCCAF-AE6D-4DBA-87D6-98AFD5801F52}</b:Guid>
    <b:Author>
      <b:Author>
        <b:NameList>
          <b:Person>
            <b:Last>Manohara</b:Last>
            <b:First>Aswin</b:First>
            <b:Middle>K.</b:Middle>
          </b:Person>
          <b:Person>
            <b:Last>Bretschger</b:Last>
            <b:First>Orianna</b:First>
          </b:Person>
        </b:NameList>
      </b:Author>
    </b:Author>
    <b:Title>The polarization behavior of the anode in a microbial fuel cell</b:Title>
    <b:JournalName>Electrochimica Acta</b:JournalName>
    <b:Year>2008</b:Year>
    <b:Pages>3508–3513</b:Pages>
    <b:Volume>53</b:Volume>
    <b:LCID>en-US</b:LCID>
    <b:RefOrder>58</b:RefOrder>
  </b:Source>
  <b:Source>
    <b:Tag>70</b:Tag>
    <b:SourceType>Book</b:SourceType>
    <b:Guid>{8A78D131-F00F-46B0-B228-5126F3B356E2}</b:Guid>
    <b:Title>Wastewater Engineering (TREATMENT  DISPOSAL REUSE)</b:Title>
    <b:Author>
      <b:Author>
        <b:NameList>
          <b:Person>
            <b:Last>&amp;eddy</b:Last>
            <b:First>Metcalf</b:First>
          </b:Person>
        </b:NameList>
      </b:Author>
    </b:Author>
    <b:Publisher>McGRAW-HILL INTERNATIONAL EDITIONS</b:Publisher>
    <b:LCID>en-US</b:LCID>
    <b:RefOrder>67</b:RefOrder>
  </b:Source>
  <b:Source>
    <b:Tag>7</b:Tag>
    <b:SourceType>JournalArticle</b:SourceType>
    <b:Guid>{239AB242-DD97-4E9F-911A-51658A24E21C}</b:Guid>
    <b:Title>Recent developments in microbial fuel cells: A review Article</b:Title>
    <b:JournalName>In Journal of scientific and industrial research</b:JournalName>
    <b:Year>2010</b:Year>
    <b:Pages>48-53</b:Pages>
    <b:Volume>23</b:Volume>
    <b:LCID>en-US</b:LCID>
    <b:Author>
      <b:Author>
        <b:NameList>
          <b:Person>
            <b:Last>Johan</b:Last>
            <b:First>M.</b:First>
          </b:Person>
        </b:NameList>
      </b:Author>
    </b:Author>
    <b:RefOrder>3</b:RefOrder>
  </b:Source>
  <b:Source>
    <b:Tag>52</b:Tag>
    <b:SourceType>ConferenceProceedings</b:SourceType>
    <b:Guid>{C03DF332-D216-4AB9-8535-78A4BE42D268}</b:Guid>
    <b:LCID>fa-IR</b:LCID>
    <b:Author>
      <b:Author>
        <b:NameList>
          <b:Person>
            <b:Last>حدیثه مهروان‌فر</b:Last>
            <b:First>محمود</b:First>
            <b:Middle>اخوان‌مهدوی, رضاقشلاقی</b:Middle>
          </b:Person>
        </b:NameList>
      </b:Author>
    </b:Author>
    <b:Title>بررسی اثر غلظت سابستریت در عملکردپیلهاي سوختی میکروبی پیوسته</b:Title>
    <b:Year>1392</b:Year>
    <b:ConferenceName>چهارمین همایش ملی بیوانرژي ایران</b:ConferenceName>
    <b:City>تهران</b:City>
    <b:RefOrder>49</b:RefOrder>
  </b:Source>
  <b:Source>
    <b:Tag>1</b:Tag>
    <b:SourceType>ConferenceProceedings</b:SourceType>
    <b:Guid>{761E3F85-32CB-4F0A-9BAC-0F64154707A3}</b:Guid>
    <b:Author>
      <b:Author>
        <b:Corporate>محمدتقی بهرامی‌پور,سیدمحمود ربیعی; مجتبی جعفریان</b:Corporate>
      </b:Author>
    </b:Author>
    <b:Title>بررسی انواع پیل‌های سوختی با نگرش مقایسه‌ای و کاربرد آن‌ها در صنایع نظامی</b:Title>
    <b:Year>1391</b:Year>
    <b:ConferenceName>اولین همایش انرژی‌های نو پاک</b:ConferenceName>
    <b:LCID>fa-IR</b:LCID>
    <b:RefOrder>2</b:RefOrder>
  </b:Source>
  <b:Source>
    <b:Tag>2</b:Tag>
    <b:SourceType>ConferenceProceedings</b:SourceType>
    <b:Guid>{C5F36392-5682-4FCF-A71F-52E2B1BB57AF}</b:Guid>
    <b:Author>
      <b:Author>
        <b:Corporate>امین احمد‌پور,منصور کلباسی</b:Corporate>
      </b:Author>
    </b:Author>
    <b:Title>بررسی عملکرد پیل سوختی در تولید انرژی‌های پاک</b:Title>
    <b:Year>1390</b:Year>
    <b:ConferenceName>چهارمین کنفرانس بین المللی رویکردهای نوین در نگهداشت انرژی</b:ConferenceName>
    <b:LCID>fa-IR</b:LCID>
    <b:RefOrder>1</b:RefOrder>
  </b:Source>
</b:Sources>
</file>

<file path=customXml/itemProps1.xml><?xml version="1.0" encoding="utf-8"?>
<ds:datastoreItem xmlns:ds="http://schemas.openxmlformats.org/officeDocument/2006/customXml" ds:itemID="{674598FE-03FE-4827-BCB0-DE2B8B41B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Pages>
  <Words>22460</Words>
  <Characters>128022</Characters>
  <Application>Microsoft Office Word</Application>
  <DocSecurity>0</DocSecurity>
  <Lines>1066</Lines>
  <Paragraphs>300</Paragraphs>
  <ScaleCrop>false</ScaleCrop>
  <HeadingPairs>
    <vt:vector size="2" baseType="variant">
      <vt:variant>
        <vt:lpstr>Title</vt:lpstr>
      </vt:variant>
      <vt:variant>
        <vt:i4>1</vt:i4>
      </vt:variant>
    </vt:vector>
  </HeadingPairs>
  <TitlesOfParts>
    <vt:vector size="1" baseType="lpstr">
      <vt:lpstr>Microbial Fuel Cell</vt:lpstr>
    </vt:vector>
  </TitlesOfParts>
  <Company>diakov.net</Company>
  <LinksUpToDate>false</LinksUpToDate>
  <CharactersWithSpaces>150182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Microbial Fuel Cell</dc:title>
  <dc:creator>Mohsen Jafarinejad</dc:creator>
  <cp:lastModifiedBy>Mohsen Jafarinejad</cp:lastModifiedBy>
  <cp:revision>22</cp:revision>
  <cp:lastPrinted>2019-05-25T03:25:00Z</cp:lastPrinted>
  <dcterms:created xsi:type="dcterms:W3CDTF">2019-05-12T05:27:00Z</dcterms:created>
  <dcterms:modified xsi:type="dcterms:W3CDTF">2019-05-25T03:28:00Z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